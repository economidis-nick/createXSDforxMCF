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B404D" w14:textId="6978793B" w:rsidR="001332BD" w:rsidRPr="000821AE" w:rsidRDefault="000821AE" w:rsidP="00526C99">
      <w:pPr>
        <w:pStyle w:val="zzCover"/>
      </w:pPr>
      <w:r w:rsidRPr="000821AE">
        <w:rPr>
          <w:bCs/>
          <w:sz w:val="23"/>
          <w:szCs w:val="23"/>
        </w:rPr>
        <w:t>ISO</w:t>
      </w:r>
      <w:del w:id="0" w:author="LUEJE Claudia" w:date="2023-06-26T17:59:00Z">
        <w:r w:rsidR="001D2642" w:rsidRPr="001D2642">
          <w:rPr>
            <w:sz w:val="28"/>
            <w:szCs w:val="28"/>
            <w:lang w:val="fr-FR"/>
          </w:rPr>
          <w:delText xml:space="preserve"> PAS/CD</w:delText>
        </w:r>
      </w:del>
      <w:ins w:id="1" w:author="LUEJE Claudia" w:date="2023-06-26T17:59:00Z">
        <w:r w:rsidRPr="000821AE">
          <w:rPr>
            <w:bCs/>
            <w:sz w:val="23"/>
            <w:szCs w:val="23"/>
          </w:rPr>
          <w:t>/DPAS</w:t>
        </w:r>
      </w:ins>
      <w:r w:rsidRPr="000821AE">
        <w:rPr>
          <w:bCs/>
          <w:sz w:val="23"/>
          <w:szCs w:val="23"/>
        </w:rPr>
        <w:t xml:space="preserve"> 8329:</w:t>
      </w:r>
      <w:del w:id="2" w:author="LUEJE Claudia" w:date="2023-06-26T17:59:00Z">
        <w:r w:rsidR="001D2642" w:rsidRPr="001D2642">
          <w:rPr>
            <w:sz w:val="28"/>
            <w:szCs w:val="28"/>
            <w:lang w:val="fr-FR"/>
          </w:rPr>
          <w:delText>2022</w:delText>
        </w:r>
      </w:del>
      <w:ins w:id="3" w:author="LUEJE Claudia" w:date="2023-06-26T17:59:00Z">
        <w:r w:rsidRPr="000821AE">
          <w:rPr>
            <w:bCs/>
            <w:sz w:val="23"/>
            <w:szCs w:val="23"/>
          </w:rPr>
          <w:t>2023(E)</w:t>
        </w:r>
      </w:ins>
    </w:p>
    <w:p w14:paraId="198EAD8E" w14:textId="47520FD4" w:rsidR="001332BD" w:rsidRDefault="001332BD" w:rsidP="00526C99">
      <w:pPr>
        <w:pStyle w:val="zzCover"/>
        <w:rPr>
          <w:b w:val="0"/>
        </w:rPr>
      </w:pPr>
      <w:r w:rsidRPr="00E956F7">
        <w:rPr>
          <w:b w:val="0"/>
        </w:rPr>
        <w:t>ISO/TC 184/SC 4/WG 12</w:t>
      </w:r>
    </w:p>
    <w:p w14:paraId="32361022" w14:textId="5E88BD56" w:rsidR="0027684B" w:rsidRPr="0033590B" w:rsidRDefault="0027684B" w:rsidP="00526C99">
      <w:pPr>
        <w:pStyle w:val="zzCover"/>
        <w:rPr>
          <w:ins w:id="4" w:author="LUEJE Claudia" w:date="2023-06-26T17:59:00Z"/>
          <w:b w:val="0"/>
          <w:lang w:val="en-US"/>
        </w:rPr>
      </w:pPr>
      <w:ins w:id="5" w:author="LUEJE Claudia" w:date="2023-06-26T17:59:00Z">
        <w:r w:rsidRPr="0033590B">
          <w:rPr>
            <w:b w:val="0"/>
            <w:lang w:val="en-US"/>
          </w:rPr>
          <w:t>Secretariat: ANSI</w:t>
        </w:r>
      </w:ins>
    </w:p>
    <w:p w14:paraId="11A4E36D" w14:textId="4DCFBB41" w:rsidR="001332BD" w:rsidRPr="00E956F7" w:rsidRDefault="001332BD" w:rsidP="00526C99">
      <w:pPr>
        <w:pStyle w:val="zzCover"/>
        <w:rPr>
          <w:lang w:val="en-US"/>
        </w:rPr>
      </w:pPr>
      <w:r w:rsidRPr="00E956F7">
        <w:rPr>
          <w:b w:val="0"/>
          <w:lang w:val="en-US"/>
        </w:rPr>
        <w:t xml:space="preserve">Date: </w:t>
      </w:r>
      <w:del w:id="6" w:author="LUEJE Claudia" w:date="2023-06-26T17:59:00Z">
        <w:r w:rsidR="00657B4B" w:rsidRPr="001513D1">
          <w:rPr>
            <w:lang w:val="en-US"/>
          </w:rPr>
          <w:delText>202</w:delText>
        </w:r>
        <w:r w:rsidR="00750B1C" w:rsidRPr="001513D1">
          <w:rPr>
            <w:lang w:val="en-US"/>
          </w:rPr>
          <w:delText>2</w:delText>
        </w:r>
        <w:r w:rsidR="000F0E7A" w:rsidRPr="001513D1">
          <w:rPr>
            <w:lang w:val="en-US"/>
          </w:rPr>
          <w:delText>-</w:delText>
        </w:r>
        <w:r w:rsidR="00750B1C" w:rsidRPr="001513D1">
          <w:rPr>
            <w:lang w:val="en-US"/>
          </w:rPr>
          <w:delText>0</w:delText>
        </w:r>
        <w:r w:rsidR="00121C28" w:rsidRPr="001513D1">
          <w:rPr>
            <w:lang w:val="en-US"/>
          </w:rPr>
          <w:delText>4</w:delText>
        </w:r>
        <w:r w:rsidR="000F0E7A" w:rsidRPr="001513D1">
          <w:rPr>
            <w:lang w:val="en-US"/>
          </w:rPr>
          <w:delText>-</w:delText>
        </w:r>
        <w:r w:rsidR="00A30BF8" w:rsidRPr="001513D1">
          <w:rPr>
            <w:lang w:val="en-US"/>
          </w:rPr>
          <w:delText>26</w:delText>
        </w:r>
      </w:del>
      <w:ins w:id="7" w:author="LUEJE Claudia" w:date="2023-06-26T17:59:00Z">
        <w:r w:rsidRPr="00E956F7">
          <w:rPr>
            <w:b w:val="0"/>
            <w:lang w:val="en-US"/>
          </w:rPr>
          <w:t>2023-</w:t>
        </w:r>
        <w:r w:rsidR="000821AE">
          <w:rPr>
            <w:b w:val="0"/>
            <w:lang w:val="en-US"/>
          </w:rPr>
          <w:t>05</w:t>
        </w:r>
        <w:r w:rsidRPr="00E956F7">
          <w:rPr>
            <w:b w:val="0"/>
            <w:lang w:val="en-US"/>
          </w:rPr>
          <w:t>-</w:t>
        </w:r>
        <w:r w:rsidR="008D3881">
          <w:rPr>
            <w:b w:val="0"/>
            <w:lang w:val="en-US"/>
          </w:rPr>
          <w:t>17</w:t>
        </w:r>
      </w:ins>
    </w:p>
    <w:p w14:paraId="7DB580F8" w14:textId="44DD9938" w:rsidR="001332BD" w:rsidRDefault="001332BD" w:rsidP="00526C99">
      <w:pPr>
        <w:pStyle w:val="zzCover"/>
        <w:rPr>
          <w:lang w:val="en-US"/>
        </w:rPr>
      </w:pPr>
      <w:bookmarkStart w:id="8" w:name="_Hlk101250956"/>
      <w:r w:rsidRPr="00E956F7">
        <w:t>χ</w:t>
      </w:r>
      <w:r w:rsidRPr="00E956F7">
        <w:rPr>
          <w:lang w:val="en-US"/>
        </w:rPr>
        <w:t xml:space="preserve">MCF (xMCF) — </w:t>
      </w:r>
      <w:del w:id="9" w:author="LUEJE Claudia" w:date="2023-06-26T17:59:00Z">
        <w:r w:rsidR="00E11A57" w:rsidRPr="001513D1">
          <w:rPr>
            <w:sz w:val="32"/>
            <w:szCs w:val="32"/>
            <w:lang w:val="en-US"/>
          </w:rPr>
          <w:delText xml:space="preserve">A </w:delText>
        </w:r>
      </w:del>
      <w:r w:rsidRPr="00E956F7">
        <w:rPr>
          <w:lang w:val="en-US"/>
        </w:rPr>
        <w:t xml:space="preserve">Description </w:t>
      </w:r>
      <w:del w:id="10" w:author="LUEJE Claudia" w:date="2023-06-26T17:59:00Z">
        <w:r w:rsidR="00E11A57" w:rsidRPr="001513D1">
          <w:rPr>
            <w:sz w:val="32"/>
            <w:szCs w:val="32"/>
            <w:lang w:val="en-US"/>
          </w:rPr>
          <w:delText xml:space="preserve">and Data Standard </w:delText>
        </w:r>
      </w:del>
      <w:r w:rsidR="008E0F8A">
        <w:rPr>
          <w:lang w:val="en-US"/>
        </w:rPr>
        <w:t xml:space="preserve">for </w:t>
      </w:r>
      <w:r w:rsidR="00C545E6">
        <w:rPr>
          <w:lang w:val="en-US"/>
        </w:rPr>
        <w:t>c</w:t>
      </w:r>
      <w:r w:rsidRPr="00E956F7">
        <w:rPr>
          <w:lang w:val="en-US"/>
        </w:rPr>
        <w:t xml:space="preserve">onnection and </w:t>
      </w:r>
      <w:r w:rsidR="00C545E6">
        <w:rPr>
          <w:lang w:val="en-US"/>
        </w:rPr>
        <w:t>j</w:t>
      </w:r>
      <w:r w:rsidRPr="00E956F7">
        <w:rPr>
          <w:lang w:val="en-US"/>
        </w:rPr>
        <w:t xml:space="preserve">oining </w:t>
      </w:r>
      <w:r w:rsidR="00C545E6">
        <w:rPr>
          <w:lang w:val="en-US"/>
        </w:rPr>
        <w:t>d</w:t>
      </w:r>
      <w:r w:rsidRPr="00E956F7">
        <w:rPr>
          <w:lang w:val="en-US"/>
        </w:rPr>
        <w:t xml:space="preserve">ata in </w:t>
      </w:r>
      <w:r w:rsidR="00C545E6">
        <w:rPr>
          <w:lang w:val="en-US"/>
        </w:rPr>
        <w:t>structural s</w:t>
      </w:r>
      <w:r w:rsidRPr="00E956F7">
        <w:rPr>
          <w:lang w:val="en-US"/>
        </w:rPr>
        <w:t>ystems</w:t>
      </w:r>
    </w:p>
    <w:bookmarkEnd w:id="8"/>
    <w:p w14:paraId="044BE3BF" w14:textId="77777777" w:rsidR="00AE439A" w:rsidRPr="005C2D94" w:rsidRDefault="00AE439A" w:rsidP="00AE439A">
      <w:pPr>
        <w:spacing w:line="360" w:lineRule="atLeast"/>
        <w:jc w:val="center"/>
        <w:rPr>
          <w:del w:id="11" w:author="LUEJE Claudia" w:date="2023-06-26T17:59:00Z"/>
          <w:b/>
          <w:sz w:val="32"/>
          <w:szCs w:val="32"/>
        </w:rPr>
      </w:pPr>
    </w:p>
    <w:p w14:paraId="6E6CC72A" w14:textId="77777777" w:rsidR="00E11A57" w:rsidRPr="00F54804" w:rsidRDefault="00E11A57" w:rsidP="00A434AD">
      <w:pPr>
        <w:spacing w:line="360" w:lineRule="atLeast"/>
        <w:jc w:val="center"/>
        <w:rPr>
          <w:del w:id="12" w:author="LUEJE Claudia" w:date="2023-06-26T17:59:00Z"/>
          <w:b/>
          <w:sz w:val="28"/>
          <w:szCs w:val="28"/>
        </w:rPr>
      </w:pPr>
    </w:p>
    <w:p w14:paraId="5E21799C" w14:textId="77777777" w:rsidR="00AE439A" w:rsidRPr="00F54804" w:rsidRDefault="00AE439A" w:rsidP="00AE439A">
      <w:pPr>
        <w:spacing w:line="360" w:lineRule="atLeast"/>
        <w:jc w:val="center"/>
        <w:rPr>
          <w:del w:id="13" w:author="LUEJE Claudia" w:date="2023-06-26T17:59:00Z"/>
          <w:b/>
          <w:sz w:val="28"/>
          <w:szCs w:val="28"/>
        </w:rPr>
      </w:pPr>
    </w:p>
    <w:p w14:paraId="4543507B" w14:textId="77777777" w:rsidR="00AE439A" w:rsidRPr="00F54804" w:rsidRDefault="00AE439A" w:rsidP="00AE439A">
      <w:pPr>
        <w:spacing w:line="360" w:lineRule="atLeast"/>
        <w:jc w:val="center"/>
        <w:rPr>
          <w:del w:id="14" w:author="LUEJE Claudia" w:date="2023-06-26T17:59:00Z"/>
          <w:b/>
          <w:sz w:val="28"/>
          <w:szCs w:val="28"/>
        </w:rPr>
      </w:pPr>
    </w:p>
    <w:p w14:paraId="42734D5C" w14:textId="77777777"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del w:id="15" w:author="LUEJE Claudia" w:date="2023-06-26T17:59:00Z"/>
          <w:sz w:val="80"/>
          <w:szCs w:val="80"/>
        </w:rPr>
      </w:pPr>
      <w:del w:id="16" w:author="LUEJE Claudia" w:date="2023-06-26T17:59:00Z">
        <w:r>
          <w:rPr>
            <w:sz w:val="80"/>
            <w:szCs w:val="80"/>
          </w:rPr>
          <w:delText>C</w:delText>
        </w:r>
        <w:r w:rsidR="009E2DC4" w:rsidRPr="00F54804">
          <w:rPr>
            <w:sz w:val="80"/>
            <w:szCs w:val="80"/>
          </w:rPr>
          <w:delText>D</w:delText>
        </w:r>
        <w:r w:rsidR="001A33D0" w:rsidRPr="00F54804">
          <w:rPr>
            <w:sz w:val="80"/>
            <w:szCs w:val="80"/>
          </w:rPr>
          <w:delText xml:space="preserve"> stage</w:delText>
        </w:r>
      </w:del>
    </w:p>
    <w:p w14:paraId="5C6B919F" w14:textId="77777777" w:rsidR="001A33D0" w:rsidRPr="00F54804" w:rsidRDefault="001A33D0" w:rsidP="001A33D0">
      <w:pPr>
        <w:rPr>
          <w:del w:id="17" w:author="LUEJE Claudia" w:date="2023-06-26T17:59:00Z"/>
        </w:rPr>
      </w:pPr>
    </w:p>
    <w:p w14:paraId="25BE5A61"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del w:id="18" w:author="LUEJE Claudia" w:date="2023-06-26T17:59:00Z"/>
          <w:b/>
          <w:sz w:val="20"/>
        </w:rPr>
      </w:pPr>
      <w:del w:id="19" w:author="LUEJE Claudia" w:date="2023-06-26T17:59:00Z">
        <w:r w:rsidRPr="00F54804">
          <w:rPr>
            <w:b/>
            <w:sz w:val="20"/>
          </w:rPr>
          <w:delText>Warning for WDs and CDs</w:delText>
        </w:r>
      </w:del>
    </w:p>
    <w:p w14:paraId="129DF80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del w:id="20" w:author="LUEJE Claudia" w:date="2023-06-26T17:59:00Z"/>
          <w:bCs/>
          <w:sz w:val="20"/>
        </w:rPr>
      </w:pPr>
      <w:del w:id="21" w:author="LUEJE Claudia" w:date="2023-06-26T17:59:00Z">
        <w:r w:rsidRPr="00F54804">
          <w:rPr>
            <w:bCs/>
            <w:sz w:val="20"/>
          </w:rPr>
          <w:delText>This document is not an ISO International Standard. It is distributed for review and comment. It is subject to change without notice and may not be referred to as an International Standard.</w:delText>
        </w:r>
      </w:del>
    </w:p>
    <w:p w14:paraId="5140241D"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del w:id="22" w:author="LUEJE Claudia" w:date="2023-06-26T17:59:00Z"/>
          <w:sz w:val="20"/>
        </w:rPr>
      </w:pPr>
      <w:del w:id="23" w:author="LUEJE Claudia" w:date="2023-06-26T17:59:00Z">
        <w:r w:rsidRPr="00F54804">
          <w:rPr>
            <w:bCs/>
            <w:sz w:val="20"/>
          </w:rPr>
          <w:delText>Recipients of this draft are invited to submit, with their comments, notification of any relevant patent rights of which they are aware and to provide supporting documentation.</w:delText>
        </w:r>
      </w:del>
    </w:p>
    <w:p w14:paraId="24B66000" w14:textId="77777777" w:rsidR="00ED5FAB" w:rsidRPr="00F54804" w:rsidRDefault="00ED5FAB" w:rsidP="00DF6AAF">
      <w:pPr>
        <w:pStyle w:val="BodyText"/>
        <w:rPr>
          <w:del w:id="24" w:author="LUEJE Claudia" w:date="2023-06-26T17:59:00Z"/>
        </w:rPr>
      </w:pPr>
    </w:p>
    <w:p w14:paraId="038DB652" w14:textId="77777777" w:rsidR="001A33D0" w:rsidRDefault="001A33D0" w:rsidP="00DF6AAF">
      <w:pPr>
        <w:pStyle w:val="BodyText"/>
        <w:rPr>
          <w:del w:id="25" w:author="LUEJE Claudia" w:date="2023-06-26T17:59:00Z"/>
        </w:rPr>
      </w:pPr>
    </w:p>
    <w:p w14:paraId="6E9824DA" w14:textId="77777777" w:rsidR="005B49EF" w:rsidRDefault="005B49EF" w:rsidP="00DF6AAF">
      <w:pPr>
        <w:pStyle w:val="BodyText"/>
        <w:rPr>
          <w:del w:id="26" w:author="LUEJE Claudia" w:date="2023-06-26T17:59:00Z"/>
        </w:rPr>
      </w:pPr>
    </w:p>
    <w:p w14:paraId="5DCAC0D2" w14:textId="77777777"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del w:id="27" w:author="LUEJE Claudia" w:date="2023-06-26T17:59:00Z"/>
          <w:color w:val="auto"/>
        </w:rPr>
      </w:pPr>
      <w:del w:id="28" w:author="LUEJE Claudia" w:date="2023-06-26T17:59:00Z">
        <w:r w:rsidRPr="00F54804">
          <w:rPr>
            <w:color w:val="auto"/>
          </w:rPr>
          <w:lastRenderedPageBreak/>
          <w:delText>© ISO 20</w:delText>
        </w:r>
        <w:r w:rsidR="0092482E" w:rsidRPr="005C2D94">
          <w:rPr>
            <w:color w:val="auto"/>
          </w:rPr>
          <w:delText>2</w:delText>
        </w:r>
        <w:r w:rsidR="00B04676" w:rsidRPr="005C2D94">
          <w:rPr>
            <w:color w:val="auto"/>
          </w:rPr>
          <w:delText>2</w:delText>
        </w:r>
      </w:del>
    </w:p>
    <w:p w14:paraId="2333A49E" w14:textId="77777777" w:rsidR="000821AE" w:rsidRDefault="000821AE" w:rsidP="00526C99">
      <w:pPr>
        <w:pStyle w:val="zzCover"/>
        <w:rPr>
          <w:ins w:id="29" w:author="LUEJE Claudia" w:date="2023-06-26T17:59:00Z"/>
          <w:lang w:val="en-US"/>
        </w:rPr>
        <w:sectPr w:rsidR="000821AE" w:rsidSect="000821AE">
          <w:headerReference w:type="default" r:id="rId11"/>
          <w:footerReference w:type="default" r:id="rId12"/>
          <w:type w:val="oddPage"/>
          <w:pgSz w:w="11906" w:h="16838" w:code="9"/>
          <w:pgMar w:top="794" w:right="737" w:bottom="284" w:left="851" w:header="709" w:footer="0" w:gutter="567"/>
          <w:pgNumType w:start="1"/>
          <w:cols w:space="720"/>
          <w:titlePg/>
          <w:docGrid w:linePitch="299"/>
        </w:sectPr>
      </w:pPr>
    </w:p>
    <w:p w14:paraId="3721A906" w14:textId="77777777" w:rsidR="001332BD" w:rsidRPr="00E956F7" w:rsidRDefault="001332BD">
      <w:pPr>
        <w:pStyle w:val="zzCopyright"/>
        <w:pageBreakBefore/>
        <w:autoSpaceDE w:val="0"/>
        <w:autoSpaceDN w:val="0"/>
        <w:adjustRightInd w:val="0"/>
        <w:rPr>
          <w:ins w:id="30" w:author="LUEJE Claudia" w:date="2023-06-26T17:59:00Z"/>
          <w:rFonts w:eastAsia="Times New Roman"/>
          <w:szCs w:val="24"/>
        </w:rPr>
      </w:pPr>
      <w:ins w:id="31" w:author="LUEJE Claudia" w:date="2023-06-26T17:59:00Z">
        <w:r w:rsidRPr="00E956F7">
          <w:rPr>
            <w:rFonts w:eastAsia="Times New Roman"/>
            <w:szCs w:val="24"/>
          </w:rPr>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ins>
    </w:p>
    <w:p w14:paraId="215E19A2"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320A1626"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ISO copyright office</w:t>
      </w:r>
    </w:p>
    <w:p w14:paraId="48006F6B"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CP 401 • Ch. de Blandonnet 8</w:t>
      </w:r>
    </w:p>
    <w:p w14:paraId="53BF3DE0"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CH-1214 Vernier, Geneva</w:t>
      </w:r>
    </w:p>
    <w:p w14:paraId="6AB5AAB1"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Phone: +41 22 749 01 11</w:t>
      </w:r>
    </w:p>
    <w:p w14:paraId="56622CDA"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Email: copyright@iso.org</w:t>
      </w:r>
    </w:p>
    <w:p w14:paraId="0F5F9E42" w14:textId="46541B6B"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 xml:space="preserve">Website: </w:t>
      </w:r>
      <w:del w:id="32" w:author="LUEJE Claudia" w:date="2023-06-26T17:59:00Z">
        <w:r w:rsidR="00BC394B" w:rsidRPr="0067475A">
          <w:rPr>
            <w:color w:val="auto"/>
            <w:sz w:val="20"/>
            <w:lang w:val="de-DE"/>
          </w:rPr>
          <w:delText>www.iso.org</w:delText>
        </w:r>
      </w:del>
      <w:ins w:id="33" w:author="LUEJE Claudia" w:date="2023-06-26T17:59:00Z">
        <w:r w:rsidR="00A576C6">
          <w:rPr>
            <w:rFonts w:eastAsia="Times New Roman"/>
            <w:szCs w:val="24"/>
            <w:u w:val="single"/>
          </w:rPr>
          <w:fldChar w:fldCharType="begin"/>
        </w:r>
        <w:r w:rsidR="00A576C6">
          <w:rPr>
            <w:rFonts w:eastAsia="Times New Roman"/>
            <w:szCs w:val="24"/>
            <w:u w:val="single"/>
          </w:rPr>
          <w:instrText xml:space="preserve"> HYPERLINK "http://www.iso.org" </w:instrText>
        </w:r>
        <w:r w:rsidR="00A576C6">
          <w:rPr>
            <w:rFonts w:eastAsia="Times New Roman"/>
            <w:szCs w:val="24"/>
            <w:u w:val="single"/>
          </w:rPr>
          <w:fldChar w:fldCharType="separate"/>
        </w:r>
        <w:r w:rsidRPr="00E956F7">
          <w:rPr>
            <w:rFonts w:eastAsia="Times New Roman"/>
            <w:szCs w:val="24"/>
            <w:u w:val="single"/>
          </w:rPr>
          <w:t>www.iso.org</w:t>
        </w:r>
        <w:r w:rsidR="00A576C6">
          <w:rPr>
            <w:rFonts w:eastAsia="Times New Roman"/>
            <w:szCs w:val="24"/>
            <w:u w:val="single"/>
          </w:rPr>
          <w:fldChar w:fldCharType="end"/>
        </w:r>
      </w:ins>
    </w:p>
    <w:p w14:paraId="62471581" w14:textId="77777777" w:rsidR="001332BD" w:rsidRPr="00E956F7" w:rsidRDefault="001332BD">
      <w:pPr>
        <w:pStyle w:val="zzCopyright"/>
        <w:autoSpaceDE w:val="0"/>
        <w:autoSpaceDN w:val="0"/>
        <w:adjustRightInd w:val="0"/>
        <w:rPr>
          <w:rFonts w:eastAsia="Times New Roman"/>
          <w:szCs w:val="24"/>
        </w:rPr>
      </w:pPr>
      <w:r w:rsidRPr="00E956F7">
        <w:rPr>
          <w:rFonts w:eastAsia="Times New Roman"/>
          <w:szCs w:val="24"/>
        </w:rPr>
        <w:t>Published in Switzerland</w:t>
      </w:r>
    </w:p>
    <w:p w14:paraId="39451D55" w14:textId="6BBB24A5" w:rsidR="001332BD" w:rsidRPr="00E956F7" w:rsidRDefault="001332BD">
      <w:pPr>
        <w:pStyle w:val="ForewordTitle"/>
        <w:autoSpaceDE w:val="0"/>
        <w:autoSpaceDN w:val="0"/>
        <w:adjustRightInd w:val="0"/>
        <w:rPr>
          <w:szCs w:val="24"/>
        </w:rPr>
      </w:pPr>
      <w:bookmarkStart w:id="34" w:name="_Toc353342667"/>
      <w:bookmarkStart w:id="35" w:name="_Toc110532126"/>
      <w:bookmarkStart w:id="36" w:name="_GoBack"/>
      <w:bookmarkEnd w:id="36"/>
      <w:r w:rsidRPr="00E956F7">
        <w:rPr>
          <w:szCs w:val="24"/>
        </w:rPr>
        <w:t>Foreword</w:t>
      </w:r>
      <w:bookmarkEnd w:id="34"/>
      <w:bookmarkEnd w:id="35"/>
    </w:p>
    <w:p w14:paraId="4FD57824" w14:textId="77777777" w:rsidR="008E0F8A" w:rsidRPr="007B4DFD" w:rsidRDefault="008E0F8A" w:rsidP="00B47C5C">
      <w:pPr>
        <w:pStyle w:val="ForewordText"/>
      </w:pPr>
      <w:r w:rsidRPr="007B4DFD">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4B6EEEE5" w14:textId="66CA92EC" w:rsidR="008E0F8A" w:rsidRPr="007B4DFD" w:rsidRDefault="008E0F8A" w:rsidP="00B47C5C">
      <w:pPr>
        <w:pStyle w:val="ForewordText"/>
      </w:pPr>
      <w:r>
        <w:t xml:space="preserve">The procedures used to develop this document and those intended for its further maintenance are described in the ISO/IEC Directives, Part 1. In particular, the different approval criteria needed for the different types of ISO </w:t>
      </w:r>
      <w:del w:id="37" w:author="LUEJE Claudia" w:date="2023-06-26T17:59:00Z">
        <w:r w:rsidR="005D2133" w:rsidRPr="00F54804">
          <w:delText>documents</w:delText>
        </w:r>
      </w:del>
      <w:ins w:id="38" w:author="LUEJE Claudia" w:date="2023-06-26T17:59:00Z">
        <w:r>
          <w:t>document</w:t>
        </w:r>
      </w:ins>
      <w:r>
        <w:t xml:space="preserve"> should be noted. This document was drafted in accordance with the editorial rules of the ISO/IEC Directives, Part 2 (see </w:t>
      </w:r>
      <w:r w:rsidR="00A576C6">
        <w:rPr>
          <w:rStyle w:val="Hyperlink"/>
          <w:lang w:val="en-US"/>
        </w:rPr>
        <w:fldChar w:fldCharType="begin"/>
      </w:r>
      <w:r w:rsidR="00A576C6">
        <w:rPr>
          <w:rStyle w:val="Hyperlink"/>
          <w:lang w:val="en-US"/>
        </w:rPr>
        <w:instrText xml:space="preserve"> HYPERLINK "https://www.iso.org/directives-and-policies.html"</w:instrText>
      </w:r>
      <w:ins w:id="39" w:author="LUEJE Claudia" w:date="2023-06-26T17:59:00Z">
        <w:r w:rsidR="00A576C6">
          <w:rPr>
            <w:rStyle w:val="Hyperlink"/>
            <w:lang w:val="en-US"/>
          </w:rPr>
          <w:instrText xml:space="preserve"> \h</w:instrText>
        </w:r>
      </w:ins>
      <w:r w:rsidR="00A576C6">
        <w:rPr>
          <w:rStyle w:val="Hyperlink"/>
          <w:lang w:val="en-US"/>
        </w:rPr>
        <w:instrText xml:space="preserve"> </w:instrText>
      </w:r>
      <w:r w:rsidR="00A576C6">
        <w:rPr>
          <w:rStyle w:val="Hyperlink"/>
          <w:lang w:val="en-US"/>
        </w:rPr>
        <w:fldChar w:fldCharType="separate"/>
      </w:r>
      <w:r w:rsidRPr="4910CFFD">
        <w:rPr>
          <w:rStyle w:val="Hyperlink"/>
          <w:lang w:val="en-US"/>
        </w:rPr>
        <w:t>www.iso.org/directives</w:t>
      </w:r>
      <w:r w:rsidR="00A576C6">
        <w:rPr>
          <w:rStyle w:val="Hyperlink"/>
          <w:lang w:val="en-US"/>
        </w:rPr>
        <w:fldChar w:fldCharType="end"/>
      </w:r>
      <w:r>
        <w:t>).</w:t>
      </w:r>
    </w:p>
    <w:p w14:paraId="79CF9DA8" w14:textId="59D433C5" w:rsidR="008E0F8A" w:rsidRPr="007B4DFD" w:rsidRDefault="005D2133" w:rsidP="00B47C5C">
      <w:pPr>
        <w:pStyle w:val="ForewordText"/>
      </w:pPr>
      <w:del w:id="40" w:author="LUEJE Claudia" w:date="2023-06-26T17:59:00Z">
        <w:r w:rsidRPr="005C2D94">
          <w:delText>Attention is drawn</w:delText>
        </w:r>
      </w:del>
      <w:ins w:id="41" w:author="LUEJE Claudia" w:date="2023-06-26T17:59:00Z">
        <w:r w:rsidR="008E0F8A" w:rsidRPr="27C4D476">
          <w:rPr>
            <w:rFonts w:eastAsia="Cambria" w:cs="Cambria"/>
          </w:rPr>
          <w:t>ISO draws attention</w:t>
        </w:r>
      </w:ins>
      <w:r w:rsidR="008E0F8A" w:rsidRPr="27C4D476">
        <w:rPr>
          <w:rFonts w:eastAsia="Cambria" w:cs="Cambria"/>
        </w:rPr>
        <w:t xml:space="preserve"> to the possibility that </w:t>
      </w:r>
      <w:del w:id="42" w:author="LUEJE Claudia" w:date="2023-06-26T17:59:00Z">
        <w:r w:rsidRPr="005C2D94">
          <w:delText xml:space="preserve">some of </w:delText>
        </w:r>
      </w:del>
      <w:r w:rsidR="008E0F8A" w:rsidRPr="27C4D476">
        <w:rPr>
          <w:rFonts w:eastAsia="Cambria" w:cs="Cambria"/>
        </w:rPr>
        <w:t xml:space="preserve">the </w:t>
      </w:r>
      <w:del w:id="43" w:author="LUEJE Claudia" w:date="2023-06-26T17:59:00Z">
        <w:r w:rsidRPr="005C2D94">
          <w:delText>elements</w:delText>
        </w:r>
      </w:del>
      <w:ins w:id="44" w:author="LUEJE Claudia" w:date="2023-06-26T17:59:00Z">
        <w:r w:rsidR="008E0F8A" w:rsidRPr="27C4D476">
          <w:rPr>
            <w:rFonts w:eastAsia="Cambria" w:cs="Cambria"/>
          </w:rPr>
          <w:t>implementation</w:t>
        </w:r>
      </w:ins>
      <w:r w:rsidR="008E0F8A" w:rsidRPr="27C4D476">
        <w:rPr>
          <w:rFonts w:eastAsia="Cambria" w:cs="Cambria"/>
        </w:rPr>
        <w:t xml:space="preserve"> of this document may </w:t>
      </w:r>
      <w:del w:id="45" w:author="LUEJE Claudia" w:date="2023-06-26T17:59:00Z">
        <w:r w:rsidRPr="005C2D94">
          <w:delText>be</w:delText>
        </w:r>
      </w:del>
      <w:ins w:id="46" w:author="LUEJE Claudia" w:date="2023-06-26T17:59:00Z">
        <w:r w:rsidR="008E0F8A" w:rsidRPr="27C4D476">
          <w:rPr>
            <w:rFonts w:eastAsia="Cambria" w:cs="Cambria"/>
          </w:rPr>
          <w:t>involve</w:t>
        </w:r>
      </w:ins>
      <w:r w:rsidR="008E0F8A" w:rsidRPr="27C4D476">
        <w:rPr>
          <w:rFonts w:eastAsia="Cambria" w:cs="Cambria"/>
        </w:rPr>
        <w:t xml:space="preserve"> the </w:t>
      </w:r>
      <w:del w:id="47" w:author="LUEJE Claudia" w:date="2023-06-26T17:59:00Z">
        <w:r w:rsidRPr="005C2D94">
          <w:delText>subject</w:delText>
        </w:r>
      </w:del>
      <w:ins w:id="48" w:author="LUEJE Claudia" w:date="2023-06-26T17:59:00Z">
        <w:r w:rsidR="008E0F8A" w:rsidRPr="27C4D476">
          <w:rPr>
            <w:rFonts w:eastAsia="Cambria" w:cs="Cambria"/>
          </w:rPr>
          <w:t>use of (a) patent(s). ISO takes no position concerning the evidence, validity or applicability</w:t>
        </w:r>
      </w:ins>
      <w:r w:rsidR="008E0F8A" w:rsidRPr="27C4D476">
        <w:rPr>
          <w:rFonts w:eastAsia="Cambria" w:cs="Cambria"/>
        </w:rPr>
        <w:t xml:space="preserve"> of </w:t>
      </w:r>
      <w:ins w:id="49" w:author="LUEJE Claudia" w:date="2023-06-26T17:59:00Z">
        <w:r w:rsidR="008E0F8A" w:rsidRPr="27C4D476">
          <w:rPr>
            <w:rFonts w:eastAsia="Cambria" w:cs="Cambria"/>
          </w:rPr>
          <w:t xml:space="preserve">any claimed </w:t>
        </w:r>
      </w:ins>
      <w:r w:rsidR="008E0F8A" w:rsidRPr="27C4D476">
        <w:rPr>
          <w:rFonts w:eastAsia="Cambria" w:cs="Cambria"/>
        </w:rPr>
        <w:t>patent rights</w:t>
      </w:r>
      <w:del w:id="50" w:author="LUEJE Claudia" w:date="2023-06-26T17:59:00Z">
        <w:r w:rsidRPr="005C2D94">
          <w:delText>.</w:delText>
        </w:r>
      </w:del>
      <w:ins w:id="51" w:author="LUEJE Claudia" w:date="2023-06-26T17:59:00Z">
        <w:r w:rsidR="008E0F8A" w:rsidRPr="27C4D476">
          <w:rPr>
            <w:rFonts w:eastAsia="Cambria" w:cs="Cambria"/>
          </w:rPr>
          <w:t xml:space="preserve"> in respect thereof. As of the date of publication of this document, ISO </w:t>
        </w:r>
        <w:r w:rsidR="008E0F8A" w:rsidRPr="00EF3A24">
          <w:rPr>
            <w:rFonts w:eastAsia="Cambria" w:cs="Cambria"/>
            <w:iCs/>
          </w:rPr>
          <w:t>had not</w:t>
        </w:r>
        <w:r w:rsidR="008E0F8A" w:rsidRPr="27C4D476">
          <w:rPr>
            <w:rFonts w:eastAsia="Cambria" w:cs="Cambria"/>
          </w:rPr>
          <w:t xml:space="preserve"> received notice of (a) patent(s) which may be required to implement this document. However, implementers are cautioned that this may not represent the latest information, which may be obtained from the patent database available at </w:t>
        </w:r>
        <w:r w:rsidR="00A576C6">
          <w:rPr>
            <w:rStyle w:val="Hyperlink"/>
            <w:rFonts w:eastAsia="Cambria" w:cs="Cambria"/>
            <w:lang w:val="en-US"/>
          </w:rPr>
          <w:fldChar w:fldCharType="begin"/>
        </w:r>
        <w:r w:rsidR="00A576C6">
          <w:rPr>
            <w:rStyle w:val="Hyperlink"/>
            <w:rFonts w:eastAsia="Cambria" w:cs="Cambria"/>
            <w:lang w:val="en-US"/>
          </w:rPr>
          <w:instrText xml:space="preserve"> HYPERLINK "http://www.iso.org/patents" </w:instrText>
        </w:r>
        <w:r w:rsidR="00A576C6">
          <w:rPr>
            <w:rStyle w:val="Hyperlink"/>
            <w:rFonts w:eastAsia="Cambria" w:cs="Cambria"/>
            <w:lang w:val="en-US"/>
          </w:rPr>
          <w:fldChar w:fldCharType="separate"/>
        </w:r>
        <w:r w:rsidR="008E0F8A" w:rsidRPr="27C4D476">
          <w:rPr>
            <w:rStyle w:val="Hyperlink"/>
            <w:rFonts w:eastAsia="Cambria" w:cs="Cambria"/>
            <w:lang w:val="en-US"/>
          </w:rPr>
          <w:t>www.iso.org/patents</w:t>
        </w:r>
        <w:r w:rsidR="00A576C6">
          <w:rPr>
            <w:rStyle w:val="Hyperlink"/>
            <w:rFonts w:eastAsia="Cambria" w:cs="Cambria"/>
            <w:lang w:val="en-US"/>
          </w:rPr>
          <w:fldChar w:fldCharType="end"/>
        </w:r>
        <w:r w:rsidR="008E0F8A" w:rsidRPr="27C4D476">
          <w:rPr>
            <w:rFonts w:eastAsia="Cambria" w:cs="Cambria"/>
          </w:rPr>
          <w:t>.</w:t>
        </w:r>
      </w:ins>
      <w:r w:rsidR="008E0F8A" w:rsidRPr="27C4D476">
        <w:rPr>
          <w:rFonts w:eastAsia="Cambria" w:cs="Cambria"/>
        </w:rPr>
        <w:t xml:space="preserve"> ISO shall not be held responsible for identifying any or all such patent rights.</w:t>
      </w:r>
      <w:del w:id="52" w:author="LUEJE Claudia" w:date="2023-06-26T17:59:00Z">
        <w:r w:rsidRPr="001E4607">
          <w:delText xml:space="preserve"> Details of any patent rights identified during the development of the document will be in the Introduction and/or on the ISO list of patent declarations received (see </w:delText>
        </w:r>
        <w:r w:rsidR="00A576C6">
          <w:rPr>
            <w:rStyle w:val="Hyperlink"/>
          </w:rPr>
          <w:fldChar w:fldCharType="begin"/>
        </w:r>
        <w:r w:rsidR="00A576C6">
          <w:rPr>
            <w:rStyle w:val="Hyperlink"/>
          </w:rPr>
          <w:delInstrText xml:space="preserve"> HYPERLINK "https://www.iso.org/iso-standards-and-patents.html" </w:delInstrText>
        </w:r>
        <w:r w:rsidR="00A576C6">
          <w:rPr>
            <w:rStyle w:val="Hyperlink"/>
          </w:rPr>
          <w:fldChar w:fldCharType="separate"/>
        </w:r>
        <w:r w:rsidRPr="00F54804">
          <w:rPr>
            <w:rStyle w:val="Hyperlink"/>
          </w:rPr>
          <w:delText>www.iso.org/patents</w:delText>
        </w:r>
        <w:r w:rsidR="00A576C6">
          <w:rPr>
            <w:rStyle w:val="Hyperlink"/>
          </w:rPr>
          <w:fldChar w:fldCharType="end"/>
        </w:r>
        <w:r w:rsidRPr="00F54804">
          <w:delText>).</w:delText>
        </w:r>
      </w:del>
    </w:p>
    <w:p w14:paraId="2CE02766" w14:textId="77777777" w:rsidR="008E0F8A" w:rsidRPr="007B4DFD" w:rsidRDefault="008E0F8A" w:rsidP="00B47C5C">
      <w:pPr>
        <w:pStyle w:val="ForewordText"/>
      </w:pPr>
      <w:r w:rsidRPr="007B4DFD">
        <w:t xml:space="preserve">Any trade name used in this document is information given for the convenience of users and does not constitute an endorsement. </w:t>
      </w:r>
    </w:p>
    <w:p w14:paraId="2E544727" w14:textId="3B952252" w:rsidR="008E0F8A" w:rsidRPr="007B4DFD" w:rsidRDefault="008E0F8A" w:rsidP="00B47C5C">
      <w:pPr>
        <w:pStyle w:val="ForewordText"/>
      </w:pPr>
      <w:r w:rsidRPr="007B4DFD">
        <w:t>For an explanation o</w:t>
      </w:r>
      <w:r>
        <w:t>f</w:t>
      </w:r>
      <w:r w:rsidRPr="007B4DFD">
        <w:t xml:space="preserve"> the voluntary nature of standards, the meaning of ISO specific terms and expressions related to conformity assessment, as well as information about ISO's adherence to the World Trade Organization (WTO) principles in the Technical Barriers to Trade (TBT)</w:t>
      </w:r>
      <w:r>
        <w:t>,</w:t>
      </w:r>
      <w:r w:rsidRPr="007B4DFD">
        <w:t xml:space="preserve"> see </w:t>
      </w:r>
      <w:hyperlink r:id="rId13" w:history="1">
        <w:r w:rsidRPr="005F3C4A">
          <w:rPr>
            <w:rStyle w:val="Hyperlink"/>
            <w:rFonts w:eastAsia="Malgun Gothic" w:cs="Arial"/>
            <w:szCs w:val="24"/>
            <w:lang w:val="en-US"/>
          </w:rPr>
          <w:t>www.iso.org/iso/foreword.html</w:t>
        </w:r>
      </w:hyperlink>
      <w:r w:rsidRPr="005F3C4A">
        <w:rPr>
          <w:rFonts w:eastAsia="Malgun Gothic"/>
          <w:lang w:val="en-US"/>
        </w:rPr>
        <w:t>.</w:t>
      </w:r>
    </w:p>
    <w:p w14:paraId="723A6780" w14:textId="3CD2E150" w:rsidR="008E0F8A" w:rsidRPr="008E3B08" w:rsidRDefault="008E0F8A" w:rsidP="00B47C5C">
      <w:pPr>
        <w:pStyle w:val="ForewordText"/>
      </w:pPr>
      <w:r w:rsidRPr="008E3B08">
        <w:t xml:space="preserve">This document was prepared by </w:t>
      </w:r>
      <w:del w:id="53" w:author="LUEJE Claudia" w:date="2023-06-26T17:59:00Z">
        <w:r w:rsidR="005D2133" w:rsidRPr="00E6480C">
          <w:rPr>
            <w:rFonts w:eastAsia="Times New Roman"/>
            <w:lang w:eastAsia="x-none"/>
          </w:rPr>
          <w:delText xml:space="preserve">the </w:delText>
        </w:r>
        <w:r w:rsidR="005D2133" w:rsidRPr="00E6480C">
          <w:rPr>
            <w:rFonts w:eastAsia="Times New Roman"/>
            <w:i/>
            <w:iCs/>
            <w:lang w:eastAsia="x-none"/>
          </w:rPr>
          <w:delText xml:space="preserve">German Association of the Automotive Industry (VDA), FAT-AK25 Fügetechnik </w:delText>
        </w:r>
        <w:r w:rsidR="005D2133" w:rsidRPr="00E6480C">
          <w:rPr>
            <w:rFonts w:eastAsia="Times New Roman"/>
            <w:lang w:eastAsia="x-none"/>
          </w:rPr>
          <w:delText xml:space="preserve">and was adopted by </w:delText>
        </w:r>
      </w:del>
      <w:r w:rsidRPr="008E3B08">
        <w:t xml:space="preserve">Technical </w:t>
      </w:r>
      <w:r w:rsidRPr="000D716E">
        <w:t xml:space="preserve">Committee ISO/TC </w:t>
      </w:r>
      <w:r>
        <w:t>184</w:t>
      </w:r>
      <w:r w:rsidRPr="000D716E">
        <w:t xml:space="preserve">, </w:t>
      </w:r>
      <w:r w:rsidRPr="008E0F8A">
        <w:rPr>
          <w:i/>
        </w:rPr>
        <w:t>Automation systems and integration</w:t>
      </w:r>
      <w:r w:rsidRPr="000D716E">
        <w:t xml:space="preserve">, Subcommittee SC </w:t>
      </w:r>
      <w:r>
        <w:t>4</w:t>
      </w:r>
      <w:r w:rsidRPr="000D716E">
        <w:t xml:space="preserve">, </w:t>
      </w:r>
      <w:r>
        <w:rPr>
          <w:i/>
        </w:rPr>
        <w:t>Industrial data</w:t>
      </w:r>
      <w:r w:rsidRPr="000D716E">
        <w:t>.</w:t>
      </w:r>
    </w:p>
    <w:p w14:paraId="45A18C84" w14:textId="635275E9" w:rsidR="008E0F8A" w:rsidRPr="0037371A" w:rsidRDefault="008E0F8A" w:rsidP="00B47C5C">
      <w:pPr>
        <w:pStyle w:val="ForewordText"/>
        <w:rPr>
          <w:lang w:val="en-US"/>
        </w:rPr>
      </w:pPr>
      <w:r w:rsidRPr="0037371A">
        <w:rPr>
          <w:lang w:val="en-US"/>
        </w:rPr>
        <w:t xml:space="preserve">Any feedback or questions on this document should be directed to the user’s national standards body. A complete listing of these bodies can be found at </w:t>
      </w:r>
      <w:hyperlink r:id="rId14" w:history="1">
        <w:r w:rsidRPr="0037371A">
          <w:rPr>
            <w:rStyle w:val="Hyperlink"/>
            <w:iCs/>
            <w:lang w:val="en-US"/>
          </w:rPr>
          <w:t>www.iso.org/members.html</w:t>
        </w:r>
      </w:hyperlink>
      <w:r w:rsidRPr="0037371A">
        <w:rPr>
          <w:lang w:val="en-US"/>
        </w:rPr>
        <w:t>.</w:t>
      </w:r>
    </w:p>
    <w:p w14:paraId="0EEB790F" w14:textId="6D82487A" w:rsidR="001332BD" w:rsidRPr="00E956F7" w:rsidRDefault="001332BD">
      <w:pPr>
        <w:pStyle w:val="ForewordText"/>
        <w:autoSpaceDE w:val="0"/>
        <w:autoSpaceDN w:val="0"/>
        <w:adjustRightInd w:val="0"/>
        <w:rPr>
          <w:szCs w:val="24"/>
        </w:rPr>
      </w:pPr>
    </w:p>
    <w:p w14:paraId="7A8FEF7D" w14:textId="77777777" w:rsidR="001332BD" w:rsidRPr="00E956F7" w:rsidRDefault="001332BD">
      <w:pPr>
        <w:pStyle w:val="IntroTitle"/>
        <w:autoSpaceDE w:val="0"/>
        <w:autoSpaceDN w:val="0"/>
        <w:adjustRightInd w:val="0"/>
        <w:rPr>
          <w:szCs w:val="24"/>
        </w:rPr>
      </w:pPr>
      <w:bookmarkStart w:id="54" w:name="_Toc353342668"/>
      <w:bookmarkStart w:id="55" w:name="_Toc110532127"/>
      <w:r w:rsidRPr="00E956F7">
        <w:rPr>
          <w:szCs w:val="24"/>
        </w:rPr>
        <w:t>Introduction</w:t>
      </w:r>
      <w:bookmarkEnd w:id="54"/>
      <w:bookmarkEnd w:id="55"/>
    </w:p>
    <w:p w14:paraId="7EE393B4" w14:textId="716C3719" w:rsidR="001332BD" w:rsidRPr="00E956F7" w:rsidRDefault="009D1189">
      <w:pPr>
        <w:pStyle w:val="BodyText"/>
        <w:autoSpaceDE w:val="0"/>
        <w:autoSpaceDN w:val="0"/>
        <w:adjustRightInd w:val="0"/>
        <w:rPr>
          <w:szCs w:val="24"/>
        </w:rPr>
      </w:pPr>
      <w:del w:id="56" w:author="LUEJE Claudia" w:date="2023-06-26T17:59:00Z">
        <w:r w:rsidRPr="001E4607">
          <w:delText xml:space="preserve">ISO 8329 </w:delText>
        </w:r>
        <w:r w:rsidR="002D5F2B" w:rsidRPr="001E4607">
          <w:delText>(</w:delText>
        </w:r>
        <w:r w:rsidR="007836EA" w:rsidRPr="00BD52D7">
          <w:delText>χ</w:delText>
        </w:r>
        <w:r w:rsidR="002D5F2B" w:rsidRPr="00BD52D7">
          <w:delText>MCF)</w:delText>
        </w:r>
      </w:del>
      <w:ins w:id="57" w:author="LUEJE Claudia" w:date="2023-06-26T17:59:00Z">
        <w:r w:rsidR="005B63B1" w:rsidRPr="005B63B1">
          <w:t>This document</w:t>
        </w:r>
      </w:ins>
      <w:r w:rsidR="001332BD" w:rsidRPr="00E956F7">
        <w:rPr>
          <w:szCs w:val="24"/>
        </w:rPr>
        <w:t xml:space="preserve"> aims at describing connections or joints related to mechanical systems or structures. The demand for such a standard has grown from the observation that modern </w:t>
      </w:r>
      <w:ins w:id="58" w:author="LUEJE Claudia" w:date="2023-06-26T17:59:00Z">
        <w:r w:rsidR="00D13A1A">
          <w:rPr>
            <w:szCs w:val="24"/>
          </w:rPr>
          <w:t>product lifestyle management (</w:t>
        </w:r>
      </w:ins>
      <w:r w:rsidR="001332BD" w:rsidRPr="00E956F7">
        <w:rPr>
          <w:szCs w:val="24"/>
        </w:rPr>
        <w:t>PLM</w:t>
      </w:r>
      <w:ins w:id="59" w:author="LUEJE Claudia" w:date="2023-06-26T17:59:00Z">
        <w:r w:rsidR="00D13A1A">
          <w:rPr>
            <w:szCs w:val="24"/>
          </w:rPr>
          <w:t>)</w:t>
        </w:r>
      </w:ins>
      <w:r w:rsidR="001332BD" w:rsidRPr="00E956F7">
        <w:rPr>
          <w:szCs w:val="24"/>
        </w:rPr>
        <w:t xml:space="preserve"> systems</w:t>
      </w:r>
      <w:del w:id="60" w:author="LUEJE Claudia" w:date="2023-06-26T17:59:00Z">
        <w:r w:rsidR="00F00F2D" w:rsidRPr="00D7391D">
          <w:delText xml:space="preserve"> </w:delText>
        </w:r>
        <w:r w:rsidR="00657B4B" w:rsidRPr="000A1B7B">
          <w:delText>-</w:delText>
        </w:r>
      </w:del>
      <w:ins w:id="61" w:author="LUEJE Claudia" w:date="2023-06-26T17:59:00Z">
        <w:r w:rsidR="00814793">
          <w:rPr>
            <w:szCs w:val="24"/>
          </w:rPr>
          <w:t>,</w:t>
        </w:r>
      </w:ins>
      <w:r w:rsidR="001332BD" w:rsidRPr="00E956F7">
        <w:rPr>
          <w:szCs w:val="24"/>
        </w:rPr>
        <w:t xml:space="preserve"> while working well with part information</w:t>
      </w:r>
      <w:del w:id="62" w:author="LUEJE Claudia" w:date="2023-06-26T17:59:00Z">
        <w:r w:rsidR="00657B4B" w:rsidRPr="000A1B7B">
          <w:delText>, like</w:delText>
        </w:r>
      </w:del>
      <w:ins w:id="63" w:author="LUEJE Claudia" w:date="2023-06-26T17:59:00Z">
        <w:r w:rsidR="005B63B1">
          <w:rPr>
            <w:szCs w:val="24"/>
          </w:rPr>
          <w:t xml:space="preserve"> (e.g.</w:t>
        </w:r>
      </w:ins>
      <w:r w:rsidR="001332BD" w:rsidRPr="00E956F7">
        <w:rPr>
          <w:szCs w:val="24"/>
        </w:rPr>
        <w:t xml:space="preserve"> geometry, material, weight</w:t>
      </w:r>
      <w:del w:id="64" w:author="LUEJE Claudia" w:date="2023-06-26T17:59:00Z">
        <w:r w:rsidR="00657B4B" w:rsidRPr="000A1B7B">
          <w:delText xml:space="preserve"> etc.  -</w:delText>
        </w:r>
      </w:del>
      <w:ins w:id="65" w:author="LUEJE Claudia" w:date="2023-06-26T17:59:00Z">
        <w:r w:rsidR="005B63B1">
          <w:rPr>
            <w:szCs w:val="24"/>
          </w:rPr>
          <w:t>)</w:t>
        </w:r>
        <w:r w:rsidR="00814793">
          <w:rPr>
            <w:szCs w:val="24"/>
          </w:rPr>
          <w:t>,</w:t>
        </w:r>
      </w:ins>
      <w:r w:rsidR="005B63B1">
        <w:rPr>
          <w:szCs w:val="24"/>
        </w:rPr>
        <w:t xml:space="preserve"> </w:t>
      </w:r>
      <w:r w:rsidR="001332BD" w:rsidRPr="00E956F7">
        <w:rPr>
          <w:szCs w:val="24"/>
        </w:rPr>
        <w:t>are lacking a consistent handling of logical and process related connection information (</w:t>
      </w:r>
      <w:del w:id="66" w:author="LUEJE Claudia" w:date="2023-06-26T17:59:00Z">
        <w:r w:rsidR="000F23F7" w:rsidRPr="00F54804">
          <w:delText>like</w:delText>
        </w:r>
      </w:del>
      <w:ins w:id="67" w:author="LUEJE Claudia" w:date="2023-06-26T17:59:00Z">
        <w:r w:rsidR="005B63B1">
          <w:rPr>
            <w:szCs w:val="24"/>
          </w:rPr>
          <w:t>e.g.</w:t>
        </w:r>
      </w:ins>
      <w:r w:rsidR="001332BD" w:rsidRPr="00E956F7">
        <w:rPr>
          <w:szCs w:val="24"/>
        </w:rPr>
        <w:t xml:space="preserve"> parts being connected, orientation of point connections, assembly process parameter</w:t>
      </w:r>
      <w:del w:id="68" w:author="LUEJE Claudia" w:date="2023-06-26T17:59:00Z">
        <w:r w:rsidR="000F23F7" w:rsidRPr="00F54804">
          <w:delText xml:space="preserve"> etc.)</w:delText>
        </w:r>
        <w:r w:rsidR="00657B4B" w:rsidRPr="00F54804">
          <w:delText>.</w:delText>
        </w:r>
        <w:r w:rsidR="000F23F7" w:rsidRPr="00F54804">
          <w:delText xml:space="preserve"> </w:delText>
        </w:r>
      </w:del>
      <w:ins w:id="69" w:author="LUEJE Claudia" w:date="2023-06-26T17:59:00Z">
        <w:r w:rsidR="001332BD" w:rsidRPr="00E956F7">
          <w:rPr>
            <w:szCs w:val="24"/>
          </w:rPr>
          <w:t>).</w:t>
        </w:r>
      </w:ins>
    </w:p>
    <w:p w14:paraId="7BA665FC" w14:textId="77777777" w:rsidR="001332BD" w:rsidRPr="00E956F7" w:rsidRDefault="001332BD">
      <w:pPr>
        <w:pStyle w:val="BodyText"/>
        <w:autoSpaceDE w:val="0"/>
        <w:autoSpaceDN w:val="0"/>
        <w:adjustRightInd w:val="0"/>
        <w:rPr>
          <w:szCs w:val="24"/>
        </w:rPr>
      </w:pPr>
      <w:r w:rsidRPr="00E956F7">
        <w:rPr>
          <w:szCs w:val="24"/>
        </w:rPr>
        <w:t>PLM workstreams need to include connection data to automate development processes and enable seamless data flows between engineering functions. χMCF is intended to be the “language” that is understood and used by the various tools to exchange connection data along the development chain.</w:t>
      </w:r>
    </w:p>
    <w:p w14:paraId="39A36FA8" w14:textId="03F212CE" w:rsidR="001332BD" w:rsidRPr="00E956F7" w:rsidRDefault="001332BD">
      <w:pPr>
        <w:pStyle w:val="BodyText"/>
        <w:autoSpaceDE w:val="0"/>
        <w:autoSpaceDN w:val="0"/>
        <w:adjustRightInd w:val="0"/>
        <w:rPr>
          <w:szCs w:val="24"/>
        </w:rPr>
      </w:pPr>
      <w:r w:rsidRPr="00E956F7">
        <w:rPr>
          <w:szCs w:val="24"/>
        </w:rPr>
        <w:t xml:space="preserve">The initial motivation to develop this </w:t>
      </w:r>
      <w:del w:id="70" w:author="LUEJE Claudia" w:date="2023-06-26T17:59:00Z">
        <w:r w:rsidR="000F23F7" w:rsidRPr="00F54804">
          <w:delText>standard has come</w:delText>
        </w:r>
      </w:del>
      <w:ins w:id="71" w:author="LUEJE Claudia" w:date="2023-06-26T17:59:00Z">
        <w:r w:rsidR="00D13A1A">
          <w:rPr>
            <w:szCs w:val="24"/>
          </w:rPr>
          <w:t>document</w:t>
        </w:r>
        <w:r w:rsidRPr="00E956F7">
          <w:rPr>
            <w:szCs w:val="24"/>
          </w:rPr>
          <w:t xml:space="preserve"> c</w:t>
        </w:r>
        <w:r w:rsidR="00D13A1A">
          <w:rPr>
            <w:szCs w:val="24"/>
          </w:rPr>
          <w:t>a</w:t>
        </w:r>
        <w:r w:rsidRPr="00E956F7">
          <w:rPr>
            <w:szCs w:val="24"/>
          </w:rPr>
          <w:t>me</w:t>
        </w:r>
      </w:ins>
      <w:r w:rsidRPr="00E956F7">
        <w:rPr>
          <w:szCs w:val="24"/>
        </w:rPr>
        <w:t xml:space="preserve"> from the automotive industry </w:t>
      </w:r>
      <w:del w:id="72" w:author="LUEJE Claudia" w:date="2023-06-26T17:59:00Z">
        <w:r w:rsidR="00F32696">
          <w:delText>(</w:delText>
        </w:r>
        <w:r w:rsidR="003D7421">
          <w:fldChar w:fldCharType="begin"/>
        </w:r>
        <w:r w:rsidR="003D7421">
          <w:delInstrText xml:space="preserve"> REF _Ref101250401 \r \h </w:delInstrText>
        </w:r>
        <w:r w:rsidR="003D7421">
          <w:fldChar w:fldCharType="separate"/>
        </w:r>
        <w:r w:rsidR="0067475A">
          <w:delText>Annex C</w:delText>
        </w:r>
        <w:r w:rsidR="003D7421">
          <w:fldChar w:fldCharType="end"/>
        </w:r>
        <w:r w:rsidR="00F32696">
          <w:delText>)</w:delText>
        </w:r>
        <w:r w:rsidR="00AB5C7F" w:rsidRPr="00F54804">
          <w:delText>.</w:delText>
        </w:r>
      </w:del>
      <w:ins w:id="73" w:author="LUEJE Claudia" w:date="2023-06-26T17:59:00Z">
        <w:r w:rsidRPr="00E956F7">
          <w:rPr>
            <w:szCs w:val="24"/>
          </w:rPr>
          <w:t>(</w:t>
        </w:r>
        <w:r w:rsidR="00D13A1A">
          <w:rPr>
            <w:szCs w:val="24"/>
          </w:rPr>
          <w:t xml:space="preserve">see </w:t>
        </w:r>
        <w:r w:rsidRPr="00E956F7">
          <w:rPr>
            <w:rStyle w:val="citeapp"/>
            <w:szCs w:val="24"/>
          </w:rPr>
          <w:t>Annex C</w:t>
        </w:r>
        <w:r w:rsidRPr="00E956F7">
          <w:rPr>
            <w:szCs w:val="24"/>
          </w:rPr>
          <w:t>).</w:t>
        </w:r>
      </w:ins>
      <w:r w:rsidRPr="00E956F7">
        <w:rPr>
          <w:szCs w:val="24"/>
        </w:rPr>
        <w:t xml:space="preserve"> However, there is no element in </w:t>
      </w:r>
      <w:del w:id="74" w:author="LUEJE Claudia" w:date="2023-06-26T17:59:00Z">
        <w:r w:rsidR="00AB23E5" w:rsidRPr="00F54804">
          <w:delText>the standard</w:delText>
        </w:r>
      </w:del>
      <w:ins w:id="75" w:author="LUEJE Claudia" w:date="2023-06-26T17:59:00Z">
        <w:r w:rsidRPr="00E956F7">
          <w:rPr>
            <w:szCs w:val="24"/>
          </w:rPr>
          <w:t>th</w:t>
        </w:r>
        <w:r w:rsidR="00D13A1A">
          <w:rPr>
            <w:szCs w:val="24"/>
          </w:rPr>
          <w:t>is document</w:t>
        </w:r>
      </w:ins>
      <w:r w:rsidRPr="00E956F7">
        <w:rPr>
          <w:szCs w:val="24"/>
        </w:rPr>
        <w:t xml:space="preserve"> that limits it to this industry. It is clearly targeted to support virtual development processes for mechanical systems or structures in any industrial area.</w:t>
      </w:r>
    </w:p>
    <w:p w14:paraId="4DFF444A" w14:textId="0FBB019E" w:rsidR="001332BD" w:rsidRPr="00E956F7" w:rsidRDefault="001332BD">
      <w:pPr>
        <w:pStyle w:val="BodyText"/>
        <w:autoSpaceDE w:val="0"/>
        <w:autoSpaceDN w:val="0"/>
        <w:adjustRightInd w:val="0"/>
        <w:rPr>
          <w:szCs w:val="24"/>
        </w:rPr>
      </w:pPr>
      <w:r w:rsidRPr="00E956F7">
        <w:rPr>
          <w:szCs w:val="24"/>
        </w:rPr>
        <w:t xml:space="preserve">Regardless of the actual industry, complex technical systems </w:t>
      </w:r>
      <w:del w:id="76" w:author="LUEJE Claudia" w:date="2023-06-26T17:59:00Z">
        <w:r w:rsidR="0018659B" w:rsidRPr="00F54804">
          <w:delText>such as</w:delText>
        </w:r>
      </w:del>
      <w:ins w:id="77" w:author="LUEJE Claudia" w:date="2023-06-26T17:59:00Z">
        <w:r w:rsidR="00D13A1A">
          <w:rPr>
            <w:szCs w:val="24"/>
          </w:rPr>
          <w:t>(e.g.</w:t>
        </w:r>
      </w:ins>
      <w:r w:rsidR="00D13A1A">
        <w:rPr>
          <w:szCs w:val="24"/>
        </w:rPr>
        <w:t xml:space="preserve"> </w:t>
      </w:r>
      <w:r w:rsidRPr="00E956F7">
        <w:rPr>
          <w:szCs w:val="24"/>
        </w:rPr>
        <w:t>vehicles, planes, ships</w:t>
      </w:r>
      <w:del w:id="78" w:author="LUEJE Claudia" w:date="2023-06-26T17:59:00Z">
        <w:r w:rsidR="0018659B" w:rsidRPr="00F54804">
          <w:delText xml:space="preserve"> etc.</w:delText>
        </w:r>
      </w:del>
      <w:ins w:id="79" w:author="LUEJE Claudia" w:date="2023-06-26T17:59:00Z">
        <w:r w:rsidR="00D13A1A">
          <w:rPr>
            <w:szCs w:val="24"/>
          </w:rPr>
          <w:t>)</w:t>
        </w:r>
      </w:ins>
      <w:r w:rsidRPr="00E956F7">
        <w:rPr>
          <w:szCs w:val="24"/>
        </w:rPr>
        <w:t xml:space="preserve"> typically consist of thousands of individual parts which are assembled by joints. Depending on the involved materials and the manufacturing processes, a wide range of joining types are used within an individual technical structure or system. It ranges from welds, bolt connections, adhesives, rivets, clips, etc. The efficient and reliable data management of this connection data is not only required for the actual design </w:t>
      </w:r>
      <w:del w:id="80" w:author="LUEJE Claudia" w:date="2023-06-26T17:59:00Z">
        <w:r w:rsidR="00F678EE" w:rsidRPr="00F54804">
          <w:delText>&amp;</w:delText>
        </w:r>
      </w:del>
      <w:ins w:id="81" w:author="LUEJE Claudia" w:date="2023-06-26T17:59:00Z">
        <w:r w:rsidR="00D13A1A">
          <w:rPr>
            <w:szCs w:val="24"/>
          </w:rPr>
          <w:t>and</w:t>
        </w:r>
      </w:ins>
      <w:r w:rsidRPr="00E956F7">
        <w:rPr>
          <w:szCs w:val="24"/>
        </w:rPr>
        <w:t xml:space="preserve"> verification process </w:t>
      </w:r>
      <w:ins w:id="82" w:author="LUEJE Claudia" w:date="2023-06-26T17:59:00Z">
        <w:r w:rsidR="00D13A1A">
          <w:rPr>
            <w:szCs w:val="24"/>
          </w:rPr>
          <w:t xml:space="preserve">[computer-aided design </w:t>
        </w:r>
      </w:ins>
      <w:r w:rsidR="00D13A1A">
        <w:rPr>
          <w:szCs w:val="24"/>
        </w:rPr>
        <w:t>(</w:t>
      </w:r>
      <w:r w:rsidRPr="00E956F7">
        <w:rPr>
          <w:szCs w:val="24"/>
        </w:rPr>
        <w:t>CAD</w:t>
      </w:r>
      <w:del w:id="83" w:author="LUEJE Claudia" w:date="2023-06-26T17:59:00Z">
        <w:r w:rsidR="00F678EE" w:rsidRPr="00F54804">
          <w:delText xml:space="preserve"> &amp; </w:delText>
        </w:r>
      </w:del>
      <w:ins w:id="84" w:author="LUEJE Claudia" w:date="2023-06-26T17:59:00Z">
        <w:r w:rsidR="00D13A1A">
          <w:rPr>
            <w:szCs w:val="24"/>
          </w:rPr>
          <w:t>)</w:t>
        </w:r>
        <w:r w:rsidRPr="00E956F7">
          <w:rPr>
            <w:szCs w:val="24"/>
          </w:rPr>
          <w:t xml:space="preserve"> </w:t>
        </w:r>
        <w:r w:rsidR="00D13A1A">
          <w:rPr>
            <w:szCs w:val="24"/>
          </w:rPr>
          <w:t>and</w:t>
        </w:r>
        <w:r w:rsidRPr="00E956F7">
          <w:rPr>
            <w:szCs w:val="24"/>
          </w:rPr>
          <w:t xml:space="preserve"> </w:t>
        </w:r>
        <w:r w:rsidR="00D13A1A">
          <w:rPr>
            <w:szCs w:val="24"/>
          </w:rPr>
          <w:t>computer-aided engineering (</w:t>
        </w:r>
      </w:ins>
      <w:r w:rsidRPr="00E956F7">
        <w:rPr>
          <w:szCs w:val="24"/>
        </w:rPr>
        <w:t>CAE</w:t>
      </w:r>
      <w:del w:id="85" w:author="LUEJE Claudia" w:date="2023-06-26T17:59:00Z">
        <w:r w:rsidR="00F678EE" w:rsidRPr="00F54804">
          <w:delText>)</w:delText>
        </w:r>
      </w:del>
      <w:ins w:id="86" w:author="LUEJE Claudia" w:date="2023-06-26T17:59:00Z">
        <w:r w:rsidRPr="00E956F7">
          <w:rPr>
            <w:szCs w:val="24"/>
          </w:rPr>
          <w:t>)</w:t>
        </w:r>
        <w:r w:rsidR="00D13A1A">
          <w:rPr>
            <w:szCs w:val="24"/>
          </w:rPr>
          <w:t>],</w:t>
        </w:r>
      </w:ins>
      <w:r w:rsidRPr="00E956F7">
        <w:rPr>
          <w:szCs w:val="24"/>
        </w:rPr>
        <w:t xml:space="preserve"> but also for manufacturing planning and even cost estimations. Various design, material and manufacturing parameters are required to be managed for each connection.</w:t>
      </w:r>
    </w:p>
    <w:p w14:paraId="54EBB6EE" w14:textId="099AD8FE" w:rsidR="001332BD" w:rsidRPr="00E956F7" w:rsidRDefault="001332BD">
      <w:pPr>
        <w:pStyle w:val="BodyText"/>
        <w:autoSpaceDE w:val="0"/>
        <w:autoSpaceDN w:val="0"/>
        <w:adjustRightInd w:val="0"/>
        <w:rPr>
          <w:szCs w:val="24"/>
        </w:rPr>
      </w:pPr>
      <w:r w:rsidRPr="00E956F7">
        <w:rPr>
          <w:szCs w:val="24"/>
        </w:rPr>
        <w:t>The available details for connections or joints grow along the development process. At different stages (</w:t>
      </w:r>
      <w:ins w:id="87" w:author="LUEJE Claudia" w:date="2023-06-26T17:59:00Z">
        <w:r w:rsidR="00D13A1A">
          <w:rPr>
            <w:szCs w:val="24"/>
          </w:rPr>
          <w:t xml:space="preserve">e.g. </w:t>
        </w:r>
      </w:ins>
      <w:r w:rsidRPr="00E956F7">
        <w:rPr>
          <w:szCs w:val="24"/>
        </w:rPr>
        <w:t>concept phase, detailed design, verification, manufacturing planning</w:t>
      </w:r>
      <w:del w:id="88" w:author="LUEJE Claudia" w:date="2023-06-26T17:59:00Z">
        <w:r w:rsidR="003779B4" w:rsidRPr="00F54804">
          <w:delText>, …)</w:delText>
        </w:r>
      </w:del>
      <w:ins w:id="89" w:author="LUEJE Claudia" w:date="2023-06-26T17:59:00Z">
        <w:r w:rsidRPr="00E956F7">
          <w:rPr>
            <w:szCs w:val="24"/>
          </w:rPr>
          <w:t>)</w:t>
        </w:r>
      </w:ins>
      <w:r w:rsidRPr="00E956F7">
        <w:rPr>
          <w:szCs w:val="24"/>
        </w:rPr>
        <w:t xml:space="preserve"> and in different functions (</w:t>
      </w:r>
      <w:ins w:id="90" w:author="LUEJE Claudia" w:date="2023-06-26T17:59:00Z">
        <w:r w:rsidR="00D13A1A">
          <w:rPr>
            <w:szCs w:val="24"/>
          </w:rPr>
          <w:t xml:space="preserve">e.g. </w:t>
        </w:r>
      </w:ins>
      <w:r w:rsidRPr="00E956F7">
        <w:rPr>
          <w:szCs w:val="24"/>
        </w:rPr>
        <w:t xml:space="preserve">CAD, CAE, </w:t>
      </w:r>
      <w:r w:rsidR="00D13A1A">
        <w:rPr>
          <w:szCs w:val="24"/>
        </w:rPr>
        <w:t>m</w:t>
      </w:r>
      <w:r w:rsidRPr="00E956F7">
        <w:rPr>
          <w:szCs w:val="24"/>
        </w:rPr>
        <w:t>anufacturing</w:t>
      </w:r>
      <w:del w:id="91" w:author="LUEJE Claudia" w:date="2023-06-26T17:59:00Z">
        <w:r w:rsidR="003779B4" w:rsidRPr="00F54804">
          <w:delText>, …)</w:delText>
        </w:r>
      </w:del>
      <w:ins w:id="92" w:author="LUEJE Claudia" w:date="2023-06-26T17:59:00Z">
        <w:r w:rsidR="00D13A1A">
          <w:rPr>
            <w:szCs w:val="24"/>
          </w:rPr>
          <w:t>)</w:t>
        </w:r>
      </w:ins>
      <w:r w:rsidRPr="00E956F7">
        <w:rPr>
          <w:szCs w:val="24"/>
        </w:rPr>
        <w:t xml:space="preserve"> data will be added and consumed</w:t>
      </w:r>
      <w:del w:id="93" w:author="LUEJE Claudia" w:date="2023-06-26T17:59:00Z">
        <w:r w:rsidR="003779B4" w:rsidRPr="00F54804">
          <w:delText>. So,</w:delText>
        </w:r>
      </w:del>
      <w:ins w:id="94" w:author="LUEJE Claudia" w:date="2023-06-26T17:59:00Z">
        <w:r w:rsidR="00D13A1A">
          <w:rPr>
            <w:szCs w:val="24"/>
          </w:rPr>
          <w:t>, therefore</w:t>
        </w:r>
      </w:ins>
      <w:r w:rsidR="00D13A1A">
        <w:rPr>
          <w:szCs w:val="24"/>
        </w:rPr>
        <w:t xml:space="preserve"> </w:t>
      </w:r>
      <w:r w:rsidRPr="00E956F7">
        <w:rPr>
          <w:szCs w:val="24"/>
        </w:rPr>
        <w:t>a database for connection data is required. But also, the tools adding or extracting data need to understand the data structure and use a common description language. χMCF, defined in this document, serves as this language.</w:t>
      </w:r>
    </w:p>
    <w:p w14:paraId="71D59F73" w14:textId="09AF0564" w:rsidR="001332BD" w:rsidRPr="00E956F7" w:rsidRDefault="001332BD">
      <w:pPr>
        <w:pStyle w:val="BodyText"/>
        <w:autoSpaceDE w:val="0"/>
        <w:autoSpaceDN w:val="0"/>
        <w:adjustRightInd w:val="0"/>
        <w:rPr>
          <w:szCs w:val="24"/>
        </w:rPr>
      </w:pPr>
      <w:r w:rsidRPr="00E956F7">
        <w:rPr>
          <w:szCs w:val="24"/>
        </w:rPr>
        <w:t xml:space="preserve">The advantage is evident, integrating connection data into the PLM structure and using a common language (χMCF) for data exchange, </w:t>
      </w:r>
      <w:del w:id="95" w:author="LUEJE Claudia" w:date="2023-06-26T17:59:00Z">
        <w:r w:rsidR="00502DF5" w:rsidRPr="00F54804">
          <w:delText>avoid</w:delText>
        </w:r>
      </w:del>
      <w:ins w:id="96" w:author="LUEJE Claudia" w:date="2023-06-26T17:59:00Z">
        <w:r w:rsidR="004C2F8E">
          <w:rPr>
            <w:szCs w:val="24"/>
          </w:rPr>
          <w:t>replaces</w:t>
        </w:r>
      </w:ins>
      <w:r w:rsidRPr="00E956F7">
        <w:rPr>
          <w:szCs w:val="24"/>
        </w:rPr>
        <w:t xml:space="preserve"> data conversions or re-generations and, hence, </w:t>
      </w:r>
      <w:del w:id="97" w:author="LUEJE Claudia" w:date="2023-06-26T17:59:00Z">
        <w:r w:rsidR="00502DF5" w:rsidRPr="00F54804">
          <w:delText>avoid</w:delText>
        </w:r>
      </w:del>
      <w:ins w:id="98" w:author="LUEJE Claudia" w:date="2023-06-26T17:59:00Z">
        <w:r w:rsidR="004C2F8E">
          <w:rPr>
            <w:szCs w:val="24"/>
          </w:rPr>
          <w:t>decreases</w:t>
        </w:r>
      </w:ins>
      <w:r w:rsidRPr="00E956F7">
        <w:rPr>
          <w:szCs w:val="24"/>
        </w:rPr>
        <w:t xml:space="preserve"> inconsistencies and flaws during system development.</w:t>
      </w:r>
    </w:p>
    <w:p w14:paraId="7E6508F7" w14:textId="77777777" w:rsidR="000821AE" w:rsidRDefault="000821AE">
      <w:pPr>
        <w:pStyle w:val="zzSTDTitle"/>
        <w:autoSpaceDE w:val="0"/>
        <w:autoSpaceDN w:val="0"/>
        <w:adjustRightInd w:val="0"/>
        <w:rPr>
          <w:rFonts w:eastAsia="Times New Roman"/>
          <w:szCs w:val="24"/>
        </w:rPr>
        <w:sectPr w:rsidR="000821AE" w:rsidSect="000821AE">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start="2"/>
          <w:cols w:space="720"/>
        </w:sectPr>
      </w:pPr>
    </w:p>
    <w:p w14:paraId="29631C7D" w14:textId="4108921E" w:rsidR="001332BD" w:rsidRPr="00E956F7" w:rsidRDefault="001332BD">
      <w:pPr>
        <w:pStyle w:val="zzSTDTitle"/>
        <w:autoSpaceDE w:val="0"/>
        <w:autoSpaceDN w:val="0"/>
        <w:adjustRightInd w:val="0"/>
        <w:rPr>
          <w:rFonts w:eastAsia="Times New Roman"/>
          <w:szCs w:val="24"/>
        </w:rPr>
      </w:pPr>
      <w:r w:rsidRPr="00E956F7">
        <w:rPr>
          <w:rFonts w:eastAsia="Times New Roman"/>
          <w:szCs w:val="24"/>
        </w:rPr>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5A48A766" w14:textId="77777777" w:rsidR="001332BD" w:rsidRPr="00E956F7" w:rsidRDefault="001332BD">
      <w:pPr>
        <w:pStyle w:val="Heading1"/>
        <w:autoSpaceDE w:val="0"/>
        <w:autoSpaceDN w:val="0"/>
        <w:adjustRightInd w:val="0"/>
        <w:rPr>
          <w:rFonts w:eastAsia="Times New Roman"/>
          <w:szCs w:val="24"/>
        </w:rPr>
      </w:pPr>
      <w:bookmarkStart w:id="121" w:name="_Toc353342669"/>
      <w:bookmarkStart w:id="122" w:name="_Toc110532128"/>
      <w:r w:rsidRPr="00E956F7">
        <w:rPr>
          <w:rFonts w:eastAsia="Times New Roman"/>
          <w:szCs w:val="24"/>
        </w:rPr>
        <w:t>Scope</w:t>
      </w:r>
      <w:bookmarkEnd w:id="121"/>
      <w:bookmarkEnd w:id="122"/>
    </w:p>
    <w:p w14:paraId="304AD28A" w14:textId="1A6E85C0" w:rsidR="001332BD" w:rsidRPr="00E956F7" w:rsidRDefault="001332BD">
      <w:pPr>
        <w:pStyle w:val="BodyText"/>
        <w:autoSpaceDE w:val="0"/>
        <w:autoSpaceDN w:val="0"/>
        <w:adjustRightInd w:val="0"/>
        <w:rPr>
          <w:szCs w:val="24"/>
        </w:rPr>
      </w:pPr>
      <w:r w:rsidRPr="00E956F7">
        <w:rPr>
          <w:szCs w:val="24"/>
        </w:rPr>
        <w:t xml:space="preserve">This document specifies XML definitions that are </w:t>
      </w:r>
      <w:del w:id="123" w:author="LUEJE Claudia" w:date="2023-06-26T17:59:00Z">
        <w:r w:rsidR="00657B4B" w:rsidRPr="005C2D94">
          <w:delText xml:space="preserve">being </w:delText>
        </w:r>
      </w:del>
      <w:r w:rsidRPr="00E956F7">
        <w:rPr>
          <w:szCs w:val="24"/>
        </w:rPr>
        <w:t>used to describe data and information related to connections or joints in mechanical systems or structures.</w:t>
      </w:r>
    </w:p>
    <w:p w14:paraId="417BD3D8" w14:textId="77777777" w:rsidR="001332BD" w:rsidRPr="00E956F7" w:rsidRDefault="001332BD">
      <w:pPr>
        <w:pStyle w:val="BodyText"/>
        <w:autoSpaceDE w:val="0"/>
        <w:autoSpaceDN w:val="0"/>
        <w:adjustRightInd w:val="0"/>
        <w:rPr>
          <w:szCs w:val="24"/>
        </w:rPr>
      </w:pPr>
      <w:r w:rsidRPr="00E956F7">
        <w:rPr>
          <w:szCs w:val="24"/>
        </w:rPr>
        <w:t>The following is within the scope of this document:</w:t>
      </w:r>
    </w:p>
    <w:p w14:paraId="467AEBE5" w14:textId="1D0DE7FA" w:rsidR="001332BD" w:rsidRPr="00E956F7" w:rsidRDefault="006D3FB7">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4" w:author="LUEJE Claudia" w:date="2023-06-26T17:59:00Z">
        <w:r>
          <w:delText>Description &amp;</w:delText>
        </w:r>
      </w:del>
      <w:ins w:id="125" w:author="LUEJE Claudia" w:date="2023-06-26T17:59:00Z">
        <w:r w:rsidR="001332BD" w:rsidRPr="00E956F7">
          <w:rPr>
            <w:szCs w:val="24"/>
          </w:rPr>
          <w:t>—</w:t>
        </w:r>
        <w:r w:rsidR="001332BD" w:rsidRPr="00E956F7">
          <w:rPr>
            <w:szCs w:val="24"/>
          </w:rPr>
          <w:tab/>
        </w:r>
        <w:r w:rsidR="00814793">
          <w:rPr>
            <w:szCs w:val="24"/>
          </w:rPr>
          <w:t>d</w:t>
        </w:r>
        <w:r w:rsidR="001332BD" w:rsidRPr="00E956F7">
          <w:rPr>
            <w:szCs w:val="24"/>
          </w:rPr>
          <w:t xml:space="preserve">escription </w:t>
        </w:r>
        <w:r w:rsidR="00814793">
          <w:rPr>
            <w:szCs w:val="24"/>
          </w:rPr>
          <w:t>and</w:t>
        </w:r>
      </w:ins>
      <w:r w:rsidR="001332BD" w:rsidRPr="00E956F7">
        <w:rPr>
          <w:szCs w:val="24"/>
        </w:rPr>
        <w:t xml:space="preserve"> explanation of XML definitions for logical or process related data or other properties of a connection.</w:t>
      </w:r>
    </w:p>
    <w:p w14:paraId="74B895A4" w14:textId="77777777" w:rsidR="001332BD" w:rsidRPr="00E956F7" w:rsidRDefault="001332BD">
      <w:pPr>
        <w:pStyle w:val="BodyText"/>
        <w:autoSpaceDE w:val="0"/>
        <w:autoSpaceDN w:val="0"/>
        <w:adjustRightInd w:val="0"/>
        <w:rPr>
          <w:szCs w:val="24"/>
        </w:rPr>
      </w:pPr>
      <w:r w:rsidRPr="00E956F7">
        <w:rPr>
          <w:szCs w:val="24"/>
        </w:rPr>
        <w:t>The following are outside the scope of this document:</w:t>
      </w:r>
    </w:p>
    <w:p w14:paraId="6851B288" w14:textId="04AAEF4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6" w:author="LUEJE Claudia" w:date="2023-06-26T17:59:00Z">
        <w:r w:rsidRPr="00E956F7">
          <w:rPr>
            <w:szCs w:val="24"/>
          </w:rPr>
          <w:t>—</w:t>
        </w:r>
        <w:r w:rsidRPr="00E956F7">
          <w:rPr>
            <w:szCs w:val="24"/>
          </w:rPr>
          <w:tab/>
        </w:r>
      </w:ins>
      <w:r w:rsidR="00814793">
        <w:rPr>
          <w:szCs w:val="24"/>
        </w:rPr>
        <w:t>g</w:t>
      </w:r>
      <w:r w:rsidRPr="00E956F7">
        <w:rPr>
          <w:szCs w:val="24"/>
        </w:rPr>
        <w:t>eometry of fasteners or other parts;</w:t>
      </w:r>
    </w:p>
    <w:p w14:paraId="71F7ED4B" w14:textId="77777777" w:rsidR="002D5450"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 w:author="LUEJE Claudia" w:date="2023-06-26T17:59:00Z"/>
          <w:szCs w:val="24"/>
        </w:rPr>
      </w:pPr>
      <w:ins w:id="128" w:author="LUEJE Claudia" w:date="2023-06-26T17:59:00Z">
        <w:r w:rsidRPr="00E956F7">
          <w:rPr>
            <w:szCs w:val="24"/>
          </w:rPr>
          <w:t>—</w:t>
        </w:r>
        <w:r w:rsidRPr="00E956F7">
          <w:rPr>
            <w:szCs w:val="24"/>
          </w:rPr>
          <w:tab/>
        </w:r>
      </w:ins>
      <w:r w:rsidR="00814793">
        <w:rPr>
          <w:szCs w:val="24"/>
        </w:rPr>
        <w:t>h</w:t>
      </w:r>
      <w:r w:rsidRPr="00E956F7">
        <w:rPr>
          <w:szCs w:val="24"/>
        </w:rPr>
        <w:t xml:space="preserve">andling of χMCF data in </w:t>
      </w:r>
    </w:p>
    <w:p w14:paraId="63EA138A" w14:textId="39891167" w:rsidR="002D5450" w:rsidRDefault="002D5450" w:rsidP="002D545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ins w:id="129" w:author="LUEJE Claudia" w:date="2023-06-26T17:59:00Z"/>
          <w:szCs w:val="24"/>
        </w:rPr>
      </w:pPr>
      <w:ins w:id="130" w:author="LUEJE Claudia" w:date="2023-06-26T17:59:00Z">
        <w:r>
          <w:rPr>
            <w:szCs w:val="24"/>
          </w:rPr>
          <w:t>—</w:t>
        </w:r>
        <w:r>
          <w:rPr>
            <w:szCs w:val="24"/>
          </w:rPr>
          <w:tab/>
          <w:t>product data management (</w:t>
        </w:r>
      </w:ins>
      <w:r w:rsidR="001332BD" w:rsidRPr="00E956F7">
        <w:rPr>
          <w:szCs w:val="24"/>
        </w:rPr>
        <w:t>PDM</w:t>
      </w:r>
      <w:del w:id="131" w:author="LUEJE Claudia" w:date="2023-06-26T17:59:00Z">
        <w:r w:rsidR="006D3FB7" w:rsidRPr="00F54804">
          <w:delText xml:space="preserve">-, </w:delText>
        </w:r>
      </w:del>
      <w:ins w:id="132" w:author="LUEJE Claudia" w:date="2023-06-26T17:59:00Z">
        <w:r>
          <w:rPr>
            <w:szCs w:val="24"/>
          </w:rPr>
          <w:t>) systems</w:t>
        </w:r>
        <w:r w:rsidR="001332BD" w:rsidRPr="00E956F7">
          <w:rPr>
            <w:szCs w:val="24"/>
          </w:rPr>
          <w:t xml:space="preserve">, </w:t>
        </w:r>
      </w:ins>
    </w:p>
    <w:p w14:paraId="3C8DB36A" w14:textId="5A6D5D01" w:rsidR="002D5450" w:rsidRDefault="002D5450" w:rsidP="002D545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ins w:id="133" w:author="LUEJE Claudia" w:date="2023-06-26T17:59:00Z"/>
          <w:szCs w:val="24"/>
        </w:rPr>
      </w:pPr>
      <w:ins w:id="134" w:author="LUEJE Claudia" w:date="2023-06-26T17:59:00Z">
        <w:r>
          <w:rPr>
            <w:szCs w:val="24"/>
          </w:rPr>
          <w:t>—</w:t>
        </w:r>
        <w:r>
          <w:rPr>
            <w:szCs w:val="24"/>
          </w:rPr>
          <w:tab/>
          <w:t>subscriber data management (</w:t>
        </w:r>
      </w:ins>
      <w:r w:rsidR="001332BD" w:rsidRPr="00E956F7">
        <w:rPr>
          <w:szCs w:val="24"/>
        </w:rPr>
        <w:t>SDM</w:t>
      </w:r>
      <w:del w:id="135" w:author="LUEJE Claudia" w:date="2023-06-26T17:59:00Z">
        <w:r w:rsidR="006D3FB7" w:rsidRPr="00F54804">
          <w:delText>-</w:delText>
        </w:r>
      </w:del>
      <w:ins w:id="136" w:author="LUEJE Claudia" w:date="2023-06-26T17:59:00Z">
        <w:r>
          <w:rPr>
            <w:szCs w:val="24"/>
          </w:rPr>
          <w:t>) systems,</w:t>
        </w:r>
      </w:ins>
      <w:r>
        <w:rPr>
          <w:szCs w:val="24"/>
        </w:rPr>
        <w:t xml:space="preserve"> and</w:t>
      </w:r>
    </w:p>
    <w:p w14:paraId="213AF249" w14:textId="1CC3AD15" w:rsidR="001332BD" w:rsidRPr="00E956F7" w:rsidRDefault="002D5450" w:rsidP="002D545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ins w:id="137" w:author="LUEJE Claudia" w:date="2023-06-26T17:59:00Z">
        <w:r>
          <w:rPr>
            <w:szCs w:val="24"/>
          </w:rPr>
          <w:t>—</w:t>
        </w:r>
        <w:r>
          <w:rPr>
            <w:szCs w:val="24"/>
          </w:rPr>
          <w:tab/>
        </w:r>
      </w:ins>
      <w:r w:rsidR="001332BD" w:rsidRPr="00E956F7">
        <w:rPr>
          <w:szCs w:val="24"/>
        </w:rPr>
        <w:t>other data management systems.</w:t>
      </w:r>
    </w:p>
    <w:p w14:paraId="6D6D9D0E" w14:textId="77777777" w:rsidR="001332BD" w:rsidRPr="00E956F7" w:rsidRDefault="001332BD">
      <w:pPr>
        <w:pStyle w:val="Heading1"/>
        <w:autoSpaceDE w:val="0"/>
        <w:autoSpaceDN w:val="0"/>
        <w:adjustRightInd w:val="0"/>
        <w:rPr>
          <w:rFonts w:eastAsia="Times New Roman"/>
          <w:szCs w:val="24"/>
        </w:rPr>
      </w:pPr>
      <w:bookmarkStart w:id="138" w:name="_Toc100846775"/>
      <w:bookmarkStart w:id="139" w:name="_Toc101276483"/>
      <w:bookmarkStart w:id="140" w:name="_Toc101281973"/>
      <w:bookmarkStart w:id="141" w:name="_Toc101282318"/>
      <w:bookmarkStart w:id="142" w:name="_Toc101340855"/>
      <w:bookmarkStart w:id="143" w:name="_Toc101341201"/>
      <w:bookmarkStart w:id="144" w:name="_Toc101341765"/>
      <w:bookmarkStart w:id="145" w:name="_Toc101343639"/>
      <w:bookmarkStart w:id="146" w:name="_Toc101348945"/>
      <w:bookmarkStart w:id="147" w:name="_Toc101349640"/>
      <w:bookmarkStart w:id="148" w:name="_Toc101353580"/>
      <w:bookmarkStart w:id="149" w:name="_Toc101354743"/>
      <w:bookmarkStart w:id="150" w:name="_Toc101362035"/>
      <w:bookmarkStart w:id="151" w:name="_Toc101362383"/>
      <w:bookmarkStart w:id="152" w:name="_Toc101424443"/>
      <w:bookmarkStart w:id="153" w:name="_Toc101426527"/>
      <w:bookmarkStart w:id="154" w:name="_Toc101427709"/>
      <w:bookmarkStart w:id="155" w:name="_Toc101428076"/>
      <w:bookmarkStart w:id="156" w:name="_Toc101453089"/>
      <w:bookmarkStart w:id="157" w:name="_Toc100846776"/>
      <w:bookmarkStart w:id="158" w:name="_Toc101276484"/>
      <w:bookmarkStart w:id="159" w:name="_Toc101281974"/>
      <w:bookmarkStart w:id="160" w:name="_Toc101282319"/>
      <w:bookmarkStart w:id="161" w:name="_Toc101340856"/>
      <w:bookmarkStart w:id="162" w:name="_Toc101341202"/>
      <w:bookmarkStart w:id="163" w:name="_Toc101341766"/>
      <w:bookmarkStart w:id="164" w:name="_Toc101343640"/>
      <w:bookmarkStart w:id="165" w:name="_Toc101348946"/>
      <w:bookmarkStart w:id="166" w:name="_Toc101349641"/>
      <w:bookmarkStart w:id="167" w:name="_Toc101353581"/>
      <w:bookmarkStart w:id="168" w:name="_Toc101354744"/>
      <w:bookmarkStart w:id="169" w:name="_Toc101362036"/>
      <w:bookmarkStart w:id="170" w:name="_Toc101362384"/>
      <w:bookmarkStart w:id="171" w:name="_Toc101424444"/>
      <w:bookmarkStart w:id="172" w:name="_Toc101426528"/>
      <w:bookmarkStart w:id="173" w:name="_Toc101427710"/>
      <w:bookmarkStart w:id="174" w:name="_Toc101428077"/>
      <w:bookmarkStart w:id="175" w:name="_Toc101453090"/>
      <w:bookmarkStart w:id="176" w:name="_Toc100846777"/>
      <w:bookmarkStart w:id="177" w:name="_Toc101276485"/>
      <w:bookmarkStart w:id="178" w:name="_Toc101281975"/>
      <w:bookmarkStart w:id="179" w:name="_Toc101282320"/>
      <w:bookmarkStart w:id="180" w:name="_Toc101340857"/>
      <w:bookmarkStart w:id="181" w:name="_Toc101341203"/>
      <w:bookmarkStart w:id="182" w:name="_Toc101341767"/>
      <w:bookmarkStart w:id="183" w:name="_Toc101343641"/>
      <w:bookmarkStart w:id="184" w:name="_Toc101348947"/>
      <w:bookmarkStart w:id="185" w:name="_Toc101349642"/>
      <w:bookmarkStart w:id="186" w:name="_Toc101353582"/>
      <w:bookmarkStart w:id="187" w:name="_Toc101354745"/>
      <w:bookmarkStart w:id="188" w:name="_Toc101362037"/>
      <w:bookmarkStart w:id="189" w:name="_Toc101362385"/>
      <w:bookmarkStart w:id="190" w:name="_Toc101424445"/>
      <w:bookmarkStart w:id="191" w:name="_Toc101426529"/>
      <w:bookmarkStart w:id="192" w:name="_Toc101427711"/>
      <w:bookmarkStart w:id="193" w:name="_Toc101428078"/>
      <w:bookmarkStart w:id="194" w:name="_Toc101453091"/>
      <w:bookmarkStart w:id="195" w:name="_Toc353342670"/>
      <w:bookmarkStart w:id="196" w:name="_Toc110532129"/>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rsidRPr="00E956F7">
        <w:rPr>
          <w:rFonts w:eastAsia="Times New Roman"/>
          <w:szCs w:val="24"/>
        </w:rPr>
        <w:t>Normative references</w:t>
      </w:r>
      <w:bookmarkEnd w:id="195"/>
      <w:bookmarkEnd w:id="196"/>
    </w:p>
    <w:p w14:paraId="3095DF3C" w14:textId="77777777" w:rsidR="001A33D0" w:rsidRPr="00F54804" w:rsidRDefault="001A33D0" w:rsidP="00ED5FAB">
      <w:pPr>
        <w:pStyle w:val="BodyText"/>
        <w:rPr>
          <w:del w:id="197" w:author="LUEJE Claudia" w:date="2023-06-26T17:59:00Z"/>
        </w:rPr>
      </w:pPr>
      <w:del w:id="198" w:author="LUEJE Claudia" w:date="2023-06-26T17:59:00Z">
        <w:r w:rsidRPr="00F54804">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00A1BB8B" w14:textId="77777777" w:rsidR="00D1394E" w:rsidRPr="00F54804" w:rsidRDefault="001A33D0" w:rsidP="00D1394E">
      <w:pPr>
        <w:pStyle w:val="BodyText"/>
        <w:rPr>
          <w:del w:id="199" w:author="LUEJE Claudia" w:date="2023-06-26T17:59:00Z"/>
        </w:rPr>
      </w:pPr>
      <w:del w:id="200" w:author="LUEJE Claudia" w:date="2023-06-26T17:59:00Z">
        <w:r w:rsidRPr="00F54804">
          <w:delText>ISO </w:delText>
        </w:r>
        <w:r w:rsidR="00A434AD" w:rsidRPr="00F54804">
          <w:delText>10303</w:delText>
        </w:r>
        <w:r w:rsidRPr="00F54804">
          <w:noBreakHyphen/>
        </w:r>
        <w:r w:rsidR="00A434AD" w:rsidRPr="00F54804">
          <w:delText>242</w:delText>
        </w:r>
        <w:r w:rsidR="009E2DC4" w:rsidRPr="00F54804">
          <w:delText>,</w:delText>
        </w:r>
        <w:r w:rsidRPr="00F54804">
          <w:delText xml:space="preserve"> </w:delText>
        </w:r>
        <w:r w:rsidR="00A434AD" w:rsidRPr="00F54804">
          <w:rPr>
            <w:i/>
          </w:rPr>
          <w:delText>Industrial automation systems and integration — Product data representation and exchange — Part 242: Application protocol: Managed model-based 3D engineering</w:delText>
        </w:r>
        <w:r w:rsidR="00D1394E" w:rsidRPr="00F54804">
          <w:rPr>
            <w:iCs/>
          </w:rPr>
          <w:delText xml:space="preserve"> </w:delText>
        </w:r>
      </w:del>
    </w:p>
    <w:p w14:paraId="57A4868E" w14:textId="77777777" w:rsidR="0056027A" w:rsidRDefault="004A1371" w:rsidP="00D1394E">
      <w:pPr>
        <w:pStyle w:val="BodyText"/>
        <w:rPr>
          <w:del w:id="201" w:author="LUEJE Claudia" w:date="2023-06-26T17:59:00Z"/>
          <w:i/>
          <w:iCs/>
        </w:rPr>
      </w:pPr>
      <w:del w:id="202" w:author="LUEJE Claudia" w:date="2023-06-26T17:59:00Z">
        <w:r w:rsidRPr="00F54804">
          <w:delText>ISO 8601</w:delText>
        </w:r>
        <w:r w:rsidR="009E2DC4" w:rsidRPr="00F54804">
          <w:delText>,</w:delText>
        </w:r>
        <w:r w:rsidRPr="00F54804">
          <w:delText xml:space="preserve"> </w:delText>
        </w:r>
        <w:r w:rsidRPr="00F54804">
          <w:rPr>
            <w:i/>
            <w:iCs/>
          </w:rPr>
          <w:delText>Data elements and interchange formats – Information interchange – Representation of dates and times</w:delText>
        </w:r>
      </w:del>
    </w:p>
    <w:p w14:paraId="5DCAE53B" w14:textId="77777777" w:rsidR="00F32696" w:rsidRPr="00F54804" w:rsidRDefault="0056027A" w:rsidP="0056027A">
      <w:pPr>
        <w:pStyle w:val="Note"/>
        <w:rPr>
          <w:del w:id="203" w:author="LUEJE Claudia" w:date="2023-06-26T17:59:00Z"/>
        </w:rPr>
      </w:pPr>
      <w:del w:id="204" w:author="LUEJE Claudia" w:date="2023-06-26T17:59:00Z">
        <w:r>
          <w:delText>NOTE</w:delText>
        </w:r>
        <w:r w:rsidR="00D1394E" w:rsidRPr="00F54804">
          <w:delText xml:space="preserve"> </w:delText>
        </w:r>
        <w:r>
          <w:delText xml:space="preserve"> </w:delText>
        </w:r>
        <w:r w:rsidR="003D7421">
          <w:fldChar w:fldCharType="begin"/>
        </w:r>
        <w:r w:rsidR="003D7421">
          <w:delInstrText xml:space="preserve"> REF _Ref101250429 \r \h </w:delInstrText>
        </w:r>
        <w:r w:rsidR="003D7421">
          <w:fldChar w:fldCharType="separate"/>
        </w:r>
        <w:r w:rsidR="0067475A">
          <w:delText>Annex B</w:delText>
        </w:r>
        <w:r w:rsidR="003D7421">
          <w:fldChar w:fldCharType="end"/>
        </w:r>
        <w:r w:rsidR="003D7421">
          <w:delText xml:space="preserve"> explains</w:delText>
        </w:r>
        <w:r w:rsidR="00F32696">
          <w:delText xml:space="preserve"> </w:delText>
        </w:r>
        <w:r w:rsidR="003D7421">
          <w:delText>the federative use of</w:delText>
        </w:r>
        <w:r w:rsidR="00F32696">
          <w:delText xml:space="preserve"> ISO 8329 and </w:delText>
        </w:r>
        <w:r w:rsidR="006E139B">
          <w:delText xml:space="preserve">ISO </w:delText>
        </w:r>
        <w:r w:rsidR="00F32696">
          <w:delText>10303-242.</w:delText>
        </w:r>
      </w:del>
    </w:p>
    <w:p w14:paraId="32E691B7" w14:textId="77777777" w:rsidR="008D2BA3" w:rsidRPr="00F2622B" w:rsidRDefault="008D2BA3" w:rsidP="00B47C5C">
      <w:pPr>
        <w:pStyle w:val="BodyText"/>
        <w:rPr>
          <w:ins w:id="205" w:author="LUEJE Claudia" w:date="2023-06-26T17:59:00Z"/>
        </w:rPr>
      </w:pPr>
      <w:ins w:id="206" w:author="LUEJE Claudia" w:date="2023-06-26T17:59:00Z">
        <w:r w:rsidRPr="00F2622B">
          <w:t>There are no normative references in this document.</w:t>
        </w:r>
      </w:ins>
    </w:p>
    <w:p w14:paraId="245B1236" w14:textId="77777777" w:rsidR="001332BD" w:rsidRPr="00E956F7" w:rsidRDefault="001332BD">
      <w:pPr>
        <w:pStyle w:val="Heading1"/>
        <w:autoSpaceDE w:val="0"/>
        <w:autoSpaceDN w:val="0"/>
        <w:adjustRightInd w:val="0"/>
        <w:rPr>
          <w:rFonts w:eastAsia="Times New Roman"/>
          <w:szCs w:val="24"/>
        </w:rPr>
      </w:pPr>
      <w:bookmarkStart w:id="207" w:name="_Toc353342671"/>
      <w:bookmarkStart w:id="208" w:name="_Toc110532130"/>
      <w:r w:rsidRPr="00E956F7">
        <w:rPr>
          <w:rFonts w:eastAsia="Times New Roman"/>
          <w:szCs w:val="24"/>
        </w:rPr>
        <w:t>Terms and definitions</w:t>
      </w:r>
      <w:bookmarkEnd w:id="207"/>
      <w:bookmarkEnd w:id="208"/>
    </w:p>
    <w:p w14:paraId="54D657F0" w14:textId="77777777" w:rsidR="001332BD" w:rsidRPr="00E956F7" w:rsidRDefault="001332BD">
      <w:pPr>
        <w:pStyle w:val="BodyText"/>
        <w:autoSpaceDE w:val="0"/>
        <w:autoSpaceDN w:val="0"/>
        <w:adjustRightInd w:val="0"/>
        <w:rPr>
          <w:szCs w:val="24"/>
        </w:rPr>
      </w:pPr>
      <w:r w:rsidRPr="00E956F7">
        <w:rPr>
          <w:szCs w:val="24"/>
        </w:rPr>
        <w:t>No terms and definitions are listed in this document.</w:t>
      </w:r>
    </w:p>
    <w:p w14:paraId="3DF8867A" w14:textId="77777777" w:rsidR="001332BD" w:rsidRPr="00E956F7" w:rsidRDefault="001332BD">
      <w:pPr>
        <w:pStyle w:val="BodyText"/>
        <w:autoSpaceDE w:val="0"/>
        <w:autoSpaceDN w:val="0"/>
        <w:adjustRightInd w:val="0"/>
        <w:rPr>
          <w:szCs w:val="24"/>
        </w:rPr>
      </w:pPr>
      <w:r w:rsidRPr="00E956F7">
        <w:rPr>
          <w:szCs w:val="24"/>
        </w:rPr>
        <w:t>ISO and IEC maintain terminology databases for use in standardization at the following addresses:</w:t>
      </w:r>
    </w:p>
    <w:p w14:paraId="024BCC91" w14:textId="07A4DB6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9" w:author="LUEJE Claudia" w:date="2023-06-26T17:59:00Z">
        <w:r w:rsidRPr="00E956F7">
          <w:rPr>
            <w:szCs w:val="24"/>
          </w:rPr>
          <w:t>—</w:t>
        </w:r>
        <w:r w:rsidRPr="00E956F7">
          <w:rPr>
            <w:szCs w:val="24"/>
          </w:rPr>
          <w:tab/>
        </w:r>
      </w:ins>
      <w:r w:rsidRPr="00E956F7">
        <w:rPr>
          <w:szCs w:val="24"/>
        </w:rPr>
        <w:t xml:space="preserve">ISO Online browsing platform: available at </w:t>
      </w:r>
      <w:hyperlink r:id="rId19" w:history="1">
        <w:r w:rsidRPr="00E956F7">
          <w:rPr>
            <w:rStyle w:val="Hyperlink"/>
            <w:szCs w:val="24"/>
          </w:rPr>
          <w:t>https://www.iso.org/obp</w:t>
        </w:r>
      </w:hyperlink>
      <w:r w:rsidRPr="00E956F7">
        <w:rPr>
          <w:szCs w:val="24"/>
        </w:rPr>
        <w:t>;</w:t>
      </w:r>
    </w:p>
    <w:p w14:paraId="30F38CC6" w14:textId="4BC8E019"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0" w:author="LUEJE Claudia" w:date="2023-06-26T17:59:00Z">
        <w:r w:rsidRPr="00E956F7">
          <w:rPr>
            <w:szCs w:val="24"/>
          </w:rPr>
          <w:t>—</w:t>
        </w:r>
        <w:r w:rsidRPr="00E956F7">
          <w:rPr>
            <w:szCs w:val="24"/>
          </w:rPr>
          <w:tab/>
        </w:r>
      </w:ins>
      <w:r w:rsidRPr="00E956F7">
        <w:rPr>
          <w:szCs w:val="24"/>
        </w:rPr>
        <w:t xml:space="preserve">IEC Electropedia: available at </w:t>
      </w:r>
      <w:del w:id="211" w:author="LUEJE Claudia" w:date="2023-06-26T17:59:00Z">
        <w:r w:rsidR="00A4141A" w:rsidRPr="001C7D86">
          <w:rPr>
            <w:u w:val="single"/>
            <w:lang w:eastAsia="fr-FR"/>
          </w:rPr>
          <w:delText>https://www.electropedia.org/</w:delText>
        </w:r>
        <w:r w:rsidR="007A0BED">
          <w:rPr>
            <w:lang w:eastAsia="fr-FR"/>
          </w:rPr>
          <w:delText>.</w:delText>
        </w:r>
      </w:del>
      <w:ins w:id="212" w:author="LUEJE Claudia" w:date="2023-06-26T17:59:00Z">
        <w:r w:rsidR="00A576C6">
          <w:rPr>
            <w:rStyle w:val="Hyperlink"/>
            <w:szCs w:val="24"/>
          </w:rPr>
          <w:fldChar w:fldCharType="begin"/>
        </w:r>
        <w:r w:rsidR="00A576C6">
          <w:rPr>
            <w:rStyle w:val="Hyperlink"/>
            <w:szCs w:val="24"/>
          </w:rPr>
          <w:instrText xml:space="preserve"> HYPERLINK "https://www.electropedia.org/" </w:instrText>
        </w:r>
        <w:r w:rsidR="00A576C6">
          <w:rPr>
            <w:rStyle w:val="Hyperlink"/>
            <w:szCs w:val="24"/>
          </w:rPr>
          <w:fldChar w:fldCharType="separate"/>
        </w:r>
        <w:r w:rsidRPr="00E956F7">
          <w:rPr>
            <w:rStyle w:val="Hyperlink"/>
            <w:szCs w:val="24"/>
          </w:rPr>
          <w:t>https://www.electropedia.org/</w:t>
        </w:r>
        <w:r w:rsidR="00A576C6">
          <w:rPr>
            <w:rStyle w:val="Hyperlink"/>
            <w:szCs w:val="24"/>
          </w:rPr>
          <w:fldChar w:fldCharType="end"/>
        </w:r>
        <w:r w:rsidRPr="00E956F7">
          <w:rPr>
            <w:szCs w:val="24"/>
          </w:rPr>
          <w:t>.</w:t>
        </w:r>
      </w:ins>
    </w:p>
    <w:p w14:paraId="0A6C6752" w14:textId="340ED0F9" w:rsidR="001332BD" w:rsidRPr="00E956F7" w:rsidRDefault="001332BD">
      <w:pPr>
        <w:pStyle w:val="Heading1"/>
        <w:autoSpaceDE w:val="0"/>
        <w:autoSpaceDN w:val="0"/>
        <w:adjustRightInd w:val="0"/>
        <w:rPr>
          <w:rFonts w:eastAsia="Times New Roman"/>
          <w:szCs w:val="24"/>
        </w:rPr>
      </w:pPr>
      <w:bookmarkStart w:id="213" w:name="_Toc334183503"/>
      <w:bookmarkStart w:id="214" w:name="_Toc338938871"/>
      <w:bookmarkStart w:id="215" w:name="_Toc338939051"/>
      <w:bookmarkStart w:id="216" w:name="_Toc3556924"/>
      <w:bookmarkStart w:id="217" w:name="_Toc34747174"/>
      <w:bookmarkStart w:id="218" w:name="_Toc77101987"/>
      <w:bookmarkStart w:id="219" w:name="_Toc110532131"/>
      <w:bookmarkStart w:id="220" w:name="_Toc288196434"/>
      <w:bookmarkStart w:id="221" w:name="_Toc288200732"/>
      <w:bookmarkStart w:id="222" w:name="_Toc353798250"/>
      <w:r w:rsidRPr="00E956F7">
        <w:rPr>
          <w:rFonts w:eastAsia="Times New Roman"/>
          <w:szCs w:val="24"/>
        </w:rPr>
        <w:t xml:space="preserve">Design </w:t>
      </w:r>
      <w:r w:rsidR="003B4BFA">
        <w:rPr>
          <w:rFonts w:eastAsia="Times New Roman"/>
          <w:szCs w:val="24"/>
        </w:rPr>
        <w:t>p</w:t>
      </w:r>
      <w:r w:rsidRPr="00E956F7">
        <w:rPr>
          <w:rFonts w:eastAsia="Times New Roman"/>
          <w:szCs w:val="24"/>
        </w:rPr>
        <w:t xml:space="preserve">rinciples and </w:t>
      </w:r>
      <w:r w:rsidR="003B4BFA">
        <w:rPr>
          <w:rFonts w:eastAsia="Times New Roman"/>
          <w:szCs w:val="24"/>
        </w:rPr>
        <w:t>b</w:t>
      </w:r>
      <w:r w:rsidRPr="00E956F7">
        <w:rPr>
          <w:rFonts w:eastAsia="Times New Roman"/>
          <w:szCs w:val="24"/>
        </w:rPr>
        <w:t xml:space="preserve">asic </w:t>
      </w:r>
      <w:r w:rsidR="003B4BFA">
        <w:rPr>
          <w:rFonts w:eastAsia="Times New Roman"/>
          <w:szCs w:val="24"/>
        </w:rPr>
        <w:t>f</w:t>
      </w:r>
      <w:r w:rsidRPr="00E956F7">
        <w:rPr>
          <w:rFonts w:eastAsia="Times New Roman"/>
          <w:szCs w:val="24"/>
        </w:rPr>
        <w:t>eatures of χMCF</w:t>
      </w:r>
      <w:bookmarkEnd w:id="213"/>
      <w:bookmarkEnd w:id="214"/>
      <w:bookmarkEnd w:id="215"/>
      <w:bookmarkEnd w:id="216"/>
      <w:bookmarkEnd w:id="217"/>
      <w:bookmarkEnd w:id="218"/>
      <w:bookmarkEnd w:id="219"/>
    </w:p>
    <w:p w14:paraId="744A0CD9" w14:textId="77777777" w:rsidR="001634BC" w:rsidRDefault="001634BC" w:rsidP="0013175B">
      <w:pPr>
        <w:pStyle w:val="Heading2"/>
        <w:numPr>
          <w:ilvl w:val="1"/>
          <w:numId w:val="7"/>
        </w:numPr>
        <w:tabs>
          <w:tab w:val="clear" w:pos="540"/>
        </w:tabs>
        <w:spacing w:after="120" w:line="250" w:lineRule="atLeast"/>
        <w:rPr>
          <w:del w:id="223" w:author="LUEJE Claudia" w:date="2023-06-26T17:59:00Z"/>
        </w:rPr>
      </w:pPr>
      <w:bookmarkStart w:id="224" w:name="_Toc110532132"/>
      <w:del w:id="225" w:author="LUEJE Claudia" w:date="2023-06-26T17:59:00Z">
        <w:r>
          <w:delText>Introduction</w:delText>
        </w:r>
        <w:bookmarkEnd w:id="224"/>
      </w:del>
    </w:p>
    <w:p w14:paraId="7BC461AB" w14:textId="19A391DD" w:rsidR="001332BD" w:rsidRPr="00E956F7" w:rsidRDefault="003B4BFA">
      <w:pPr>
        <w:pStyle w:val="Heading2"/>
        <w:tabs>
          <w:tab w:val="left" w:pos="400"/>
        </w:tabs>
        <w:autoSpaceDE w:val="0"/>
        <w:autoSpaceDN w:val="0"/>
        <w:adjustRightInd w:val="0"/>
        <w:rPr>
          <w:ins w:id="226" w:author="LUEJE Claudia" w:date="2023-06-26T17:59:00Z"/>
          <w:rFonts w:eastAsia="Times New Roman"/>
          <w:szCs w:val="24"/>
        </w:rPr>
      </w:pPr>
      <w:ins w:id="227" w:author="LUEJE Claudia" w:date="2023-06-26T17:59:00Z">
        <w:r>
          <w:rPr>
            <w:rFonts w:eastAsia="Times New Roman"/>
            <w:szCs w:val="24"/>
          </w:rPr>
          <w:t>General</w:t>
        </w:r>
      </w:ins>
    </w:p>
    <w:p w14:paraId="37E3D5C2" w14:textId="77777777" w:rsidR="001332BD" w:rsidRPr="00E956F7" w:rsidRDefault="001332BD">
      <w:pPr>
        <w:pStyle w:val="BodyText"/>
        <w:autoSpaceDE w:val="0"/>
        <w:autoSpaceDN w:val="0"/>
        <w:adjustRightInd w:val="0"/>
        <w:rPr>
          <w:szCs w:val="24"/>
        </w:rPr>
      </w:pPr>
      <w:r w:rsidRPr="00E956F7">
        <w:rPr>
          <w:szCs w:val="24"/>
        </w:rPr>
        <w:t>The Extended Master Connection File (χMCF) is a container for connection information of a complex structure. A complex structure consists of individual parts which are joined together. Connections establish a topology between the parts. Therefore, a database or container designed to gather connection information should be equipped with data structures which reflect this topology between the parts.</w:t>
      </w:r>
    </w:p>
    <w:p w14:paraId="3A8C3809" w14:textId="77777777" w:rsidR="001332BD" w:rsidRPr="00E956F7" w:rsidRDefault="001332BD">
      <w:pPr>
        <w:pStyle w:val="BodyText"/>
        <w:autoSpaceDE w:val="0"/>
        <w:autoSpaceDN w:val="0"/>
        <w:adjustRightInd w:val="0"/>
        <w:rPr>
          <w:szCs w:val="24"/>
        </w:rPr>
      </w:pPr>
      <w:r w:rsidRPr="00E956F7">
        <w:rPr>
          <w:szCs w:val="24"/>
        </w:rPr>
        <w:t>χMCF is intended to define an industry standard for the exchange of connection data between different CAx tools along development process steps. Design principles for χMCF are required to keep the standard as lean as possible on one hand, but also enable use case dependent adjustments.</w:t>
      </w:r>
    </w:p>
    <w:p w14:paraId="304E92D4" w14:textId="57DBE501" w:rsidR="001332BD" w:rsidRPr="00E956F7" w:rsidRDefault="001332BD">
      <w:pPr>
        <w:pStyle w:val="BodyText"/>
        <w:autoSpaceDE w:val="0"/>
        <w:autoSpaceDN w:val="0"/>
        <w:adjustRightInd w:val="0"/>
        <w:rPr>
          <w:szCs w:val="24"/>
        </w:rPr>
      </w:pPr>
      <w:r w:rsidRPr="00E956F7">
        <w:rPr>
          <w:szCs w:val="24"/>
        </w:rPr>
        <w:t xml:space="preserve">This </w:t>
      </w:r>
      <w:del w:id="228" w:author="LUEJE Claudia" w:date="2023-06-26T17:59:00Z">
        <w:r w:rsidR="00FC68DB" w:rsidRPr="005C2D94">
          <w:delText>chapter</w:delText>
        </w:r>
      </w:del>
      <w:ins w:id="229" w:author="LUEJE Claudia" w:date="2023-06-26T17:59:00Z">
        <w:r w:rsidR="003B4BFA">
          <w:rPr>
            <w:szCs w:val="24"/>
          </w:rPr>
          <w:t>clause</w:t>
        </w:r>
      </w:ins>
      <w:r w:rsidRPr="00E956F7">
        <w:rPr>
          <w:szCs w:val="24"/>
        </w:rPr>
        <w:t xml:space="preserve"> explains the design principles and basic features of χMCF.</w:t>
      </w:r>
    </w:p>
    <w:p w14:paraId="51639586" w14:textId="204F6B1F" w:rsidR="001332BD" w:rsidRPr="00E956F7" w:rsidRDefault="001332BD">
      <w:pPr>
        <w:pStyle w:val="Heading2"/>
        <w:tabs>
          <w:tab w:val="left" w:pos="400"/>
        </w:tabs>
        <w:autoSpaceDE w:val="0"/>
        <w:autoSpaceDN w:val="0"/>
        <w:adjustRightInd w:val="0"/>
        <w:rPr>
          <w:rFonts w:eastAsia="Times New Roman"/>
          <w:szCs w:val="24"/>
        </w:rPr>
      </w:pPr>
      <w:bookmarkStart w:id="230" w:name="_Toc338938872"/>
      <w:bookmarkStart w:id="231" w:name="_Toc338939052"/>
      <w:bookmarkStart w:id="232" w:name="_Toc3556925"/>
      <w:bookmarkStart w:id="233" w:name="_Toc34747175"/>
      <w:bookmarkStart w:id="234" w:name="_Toc77101988"/>
      <w:bookmarkStart w:id="235" w:name="_Toc110532133"/>
      <w:r w:rsidRPr="00E956F7">
        <w:rPr>
          <w:rFonts w:eastAsia="Times New Roman"/>
          <w:szCs w:val="24"/>
        </w:rPr>
        <w:t xml:space="preserve">Design </w:t>
      </w:r>
      <w:r w:rsidR="003B4BFA">
        <w:rPr>
          <w:rFonts w:eastAsia="Times New Roman"/>
          <w:szCs w:val="24"/>
        </w:rPr>
        <w:t>p</w:t>
      </w:r>
      <w:r w:rsidRPr="00E956F7">
        <w:rPr>
          <w:rFonts w:eastAsia="Times New Roman"/>
          <w:szCs w:val="24"/>
        </w:rPr>
        <w:t>rinciples</w:t>
      </w:r>
      <w:bookmarkEnd w:id="220"/>
      <w:bookmarkEnd w:id="221"/>
      <w:bookmarkEnd w:id="230"/>
      <w:bookmarkEnd w:id="231"/>
      <w:bookmarkEnd w:id="232"/>
      <w:bookmarkEnd w:id="233"/>
      <w:bookmarkEnd w:id="234"/>
      <w:bookmarkEnd w:id="235"/>
    </w:p>
    <w:p w14:paraId="746C0C98" w14:textId="77777777" w:rsidR="001332BD" w:rsidRPr="00E956F7" w:rsidRDefault="001332BD">
      <w:pPr>
        <w:pStyle w:val="BodyText"/>
        <w:autoSpaceDE w:val="0"/>
        <w:autoSpaceDN w:val="0"/>
        <w:adjustRightInd w:val="0"/>
        <w:rPr>
          <w:szCs w:val="24"/>
        </w:rPr>
      </w:pPr>
      <w:r w:rsidRPr="00E956F7">
        <w:rPr>
          <w:szCs w:val="24"/>
        </w:rPr>
        <w:t>The design of χMCF is guided by the following principles:</w:t>
      </w:r>
    </w:p>
    <w:p w14:paraId="702C1808" w14:textId="29ED4117"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36" w:author="LUEJE Claudia" w:date="2023-06-26T17:59:00Z">
        <w:r>
          <w:rPr>
            <w:szCs w:val="24"/>
          </w:rPr>
          <w:t>a</w:t>
        </w:r>
        <w:r w:rsidR="001332BD" w:rsidRPr="00E956F7">
          <w:rPr>
            <w:szCs w:val="24"/>
          </w:rPr>
          <w:t>)</w:t>
        </w:r>
        <w:r w:rsidR="001332BD" w:rsidRPr="00E956F7">
          <w:rPr>
            <w:szCs w:val="24"/>
          </w:rPr>
          <w:tab/>
        </w:r>
      </w:ins>
      <w:r w:rsidR="001332BD" w:rsidRPr="00E956F7">
        <w:rPr>
          <w:szCs w:val="24"/>
        </w:rPr>
        <w:t xml:space="preserve">χMCF should be able to </w:t>
      </w:r>
      <w:r w:rsidR="001332BD" w:rsidRPr="00A7568C">
        <w:rPr>
          <w:szCs w:val="24"/>
        </w:rPr>
        <w:t>completely</w:t>
      </w:r>
      <w:r w:rsidR="001332BD" w:rsidRPr="00E956F7">
        <w:rPr>
          <w:szCs w:val="24"/>
        </w:rPr>
        <w:t xml:space="preserve"> and </w:t>
      </w:r>
      <w:r w:rsidR="001332BD" w:rsidRPr="00A7568C">
        <w:rPr>
          <w:szCs w:val="24"/>
        </w:rPr>
        <w:t>unambiguously</w:t>
      </w:r>
      <w:r w:rsidR="001332BD" w:rsidRPr="00E956F7">
        <w:rPr>
          <w:szCs w:val="24"/>
        </w:rPr>
        <w:t xml:space="preserve"> describe all relevant connections/joints used in the automotive or other industries. This includes amongst others</w:t>
      </w:r>
      <w:ins w:id="237" w:author="LUEJE Claudia" w:date="2023-06-26T17:59:00Z">
        <w:r w:rsidR="00A7568C">
          <w:rPr>
            <w:szCs w:val="24"/>
          </w:rPr>
          <w:t>,</w:t>
        </w:r>
      </w:ins>
      <w:r w:rsidR="001332BD" w:rsidRPr="00E956F7">
        <w:rPr>
          <w:szCs w:val="24"/>
        </w:rPr>
        <w:t xml:space="preserve"> spot welds, seam welds, rivets, adhesives</w:t>
      </w:r>
      <w:del w:id="238" w:author="LUEJE Claudia" w:date="2023-06-26T17:59:00Z">
        <w:r w:rsidR="007A0BED">
          <w:delText>;</w:delText>
        </w:r>
      </w:del>
      <w:ins w:id="239" w:author="LUEJE Claudia" w:date="2023-06-26T17:59:00Z">
        <w:r w:rsidR="00A7568C">
          <w:rPr>
            <w:szCs w:val="24"/>
          </w:rPr>
          <w:t>.</w:t>
        </w:r>
      </w:ins>
    </w:p>
    <w:p w14:paraId="66A2CBA3" w14:textId="6A7F4385"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40" w:author="LUEJE Claudia" w:date="2023-06-26T17:59:00Z">
        <w:r>
          <w:rPr>
            <w:szCs w:val="24"/>
          </w:rPr>
          <w:t>b</w:t>
        </w:r>
        <w:r w:rsidR="001332BD" w:rsidRPr="00E956F7">
          <w:rPr>
            <w:szCs w:val="24"/>
          </w:rPr>
          <w:t>)</w:t>
        </w:r>
        <w:r w:rsidR="001332BD" w:rsidRPr="00E956F7">
          <w:rPr>
            <w:szCs w:val="24"/>
          </w:rPr>
          <w:tab/>
        </w:r>
      </w:ins>
      <w:r w:rsidR="001332BD" w:rsidRPr="00E956F7">
        <w:rPr>
          <w:szCs w:val="24"/>
        </w:rPr>
        <w:t xml:space="preserve">χMCF should be able to address all </w:t>
      </w:r>
      <w:del w:id="241" w:author="LUEJE Claudia" w:date="2023-06-26T17:59:00Z">
        <w:r w:rsidR="00FC68DB" w:rsidRPr="0013175B">
          <w:delText>kind</w:delText>
        </w:r>
      </w:del>
      <w:ins w:id="242" w:author="LUEJE Claudia" w:date="2023-06-26T17:59:00Z">
        <w:r w:rsidR="001332BD" w:rsidRPr="00E956F7">
          <w:rPr>
            <w:szCs w:val="24"/>
          </w:rPr>
          <w:t>kind</w:t>
        </w:r>
        <w:r w:rsidR="00A7568C">
          <w:rPr>
            <w:szCs w:val="24"/>
          </w:rPr>
          <w:t>s</w:t>
        </w:r>
      </w:ins>
      <w:r w:rsidR="001332BD" w:rsidRPr="00E956F7">
        <w:rPr>
          <w:szCs w:val="24"/>
        </w:rPr>
        <w:t xml:space="preserve"> of CAx processes</w:t>
      </w:r>
      <w:del w:id="243" w:author="LUEJE Claudia" w:date="2023-06-26T17:59:00Z">
        <w:r w:rsidR="007A0BED">
          <w:delText>;</w:delText>
        </w:r>
        <w:r w:rsidR="00FC68DB" w:rsidRPr="0013175B">
          <w:delText xml:space="preserve">  </w:delText>
        </w:r>
      </w:del>
      <w:ins w:id="244" w:author="LUEJE Claudia" w:date="2023-06-26T17:59:00Z">
        <w:r w:rsidR="00A7568C">
          <w:rPr>
            <w:szCs w:val="24"/>
          </w:rPr>
          <w:t>.</w:t>
        </w:r>
      </w:ins>
    </w:p>
    <w:p w14:paraId="0E6B193D" w14:textId="2F4E3C9B"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45" w:author="LUEJE Claudia" w:date="2023-06-26T17:59:00Z">
        <w:r>
          <w:rPr>
            <w:szCs w:val="24"/>
          </w:rPr>
          <w:t>c</w:t>
        </w:r>
        <w:r w:rsidR="001332BD" w:rsidRPr="00E956F7">
          <w:rPr>
            <w:szCs w:val="24"/>
          </w:rPr>
          <w:t>)</w:t>
        </w:r>
        <w:r w:rsidR="001332BD" w:rsidRPr="00E956F7">
          <w:rPr>
            <w:szCs w:val="24"/>
          </w:rPr>
          <w:tab/>
        </w:r>
      </w:ins>
      <w:bookmarkStart w:id="246" w:name="_Ref373503402"/>
      <w:r w:rsidR="001332BD" w:rsidRPr="00E956F7">
        <w:rPr>
          <w:szCs w:val="24"/>
        </w:rPr>
        <w:t xml:space="preserve">χMCF contains </w:t>
      </w:r>
      <w:r w:rsidR="001332BD" w:rsidRPr="00A7568C">
        <w:rPr>
          <w:szCs w:val="24"/>
        </w:rPr>
        <w:t>only</w:t>
      </w:r>
      <w:r w:rsidR="001332BD" w:rsidRPr="00E956F7">
        <w:rPr>
          <w:szCs w:val="24"/>
        </w:rPr>
        <w:t xml:space="preserve"> information relevant to connections. Hierarchical product structure, assembly sequence, part variants etc. are </w:t>
      </w:r>
      <w:r w:rsidR="001332BD" w:rsidRPr="00A7568C">
        <w:rPr>
          <w:szCs w:val="24"/>
        </w:rPr>
        <w:t>not</w:t>
      </w:r>
      <w:r w:rsidR="001332BD" w:rsidRPr="00E956F7">
        <w:rPr>
          <w:szCs w:val="24"/>
        </w:rPr>
        <w:t xml:space="preserve"> subject </w:t>
      </w:r>
      <w:del w:id="247" w:author="LUEJE Claudia" w:date="2023-06-26T17:59:00Z">
        <w:r w:rsidR="00FC68DB" w:rsidRPr="00C27D32">
          <w:delText>of</w:delText>
        </w:r>
      </w:del>
      <w:ins w:id="248" w:author="LUEJE Claudia" w:date="2023-06-26T17:59:00Z">
        <w:r w:rsidR="00A7568C">
          <w:rPr>
            <w:szCs w:val="24"/>
          </w:rPr>
          <w:t>to</w:t>
        </w:r>
      </w:ins>
      <w:r w:rsidR="001332BD" w:rsidRPr="00E956F7">
        <w:rPr>
          <w:szCs w:val="24"/>
        </w:rPr>
        <w:t xml:space="preserve"> χMCF. Such kind of information needs different vessels for propagation. However, χMCF may </w:t>
      </w:r>
      <w:r w:rsidR="001332BD" w:rsidRPr="00A7568C">
        <w:rPr>
          <w:szCs w:val="24"/>
        </w:rPr>
        <w:t>refer</w:t>
      </w:r>
      <w:r w:rsidR="001332BD" w:rsidRPr="00E956F7">
        <w:rPr>
          <w:szCs w:val="24"/>
        </w:rPr>
        <w:t xml:space="preserve"> to such "external" information, for example part codes. This principle provides the flexibility to use χMCF in any development process variant, established at different companies</w:t>
      </w:r>
      <w:bookmarkEnd w:id="246"/>
      <w:r w:rsidR="001332BD" w:rsidRPr="00E956F7">
        <w:rPr>
          <w:szCs w:val="24"/>
        </w:rPr>
        <w:t>;</w:t>
      </w:r>
    </w:p>
    <w:p w14:paraId="3DB3F7A7" w14:textId="6777C060"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49" w:author="LUEJE Claudia" w:date="2023-06-26T17:59:00Z">
        <w:r>
          <w:rPr>
            <w:szCs w:val="24"/>
          </w:rPr>
          <w:t>d</w:t>
        </w:r>
        <w:r w:rsidR="001332BD" w:rsidRPr="00E956F7">
          <w:rPr>
            <w:szCs w:val="24"/>
          </w:rPr>
          <w:t>)</w:t>
        </w:r>
        <w:r w:rsidR="001332BD" w:rsidRPr="00E956F7">
          <w:rPr>
            <w:szCs w:val="24"/>
          </w:rPr>
          <w:tab/>
        </w:r>
      </w:ins>
      <w:r w:rsidR="001332BD" w:rsidRPr="00E956F7">
        <w:rPr>
          <w:szCs w:val="24"/>
        </w:rPr>
        <w:t>χMCF has to be flexible and easy to extend to any future joint types and applications</w:t>
      </w:r>
      <w:del w:id="250" w:author="LUEJE Claudia" w:date="2023-06-26T17:59:00Z">
        <w:r w:rsidR="007A0BED">
          <w:delText>;</w:delText>
        </w:r>
      </w:del>
      <w:ins w:id="251" w:author="LUEJE Claudia" w:date="2023-06-26T17:59:00Z">
        <w:r w:rsidR="00A7568C">
          <w:rPr>
            <w:szCs w:val="24"/>
          </w:rPr>
          <w:t>.</w:t>
        </w:r>
      </w:ins>
    </w:p>
    <w:p w14:paraId="3C3087E0" w14:textId="781C1A4F"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2" w:author="LUEJE Claudia" w:date="2023-06-26T17:59:00Z">
        <w:r>
          <w:rPr>
            <w:szCs w:val="24"/>
          </w:rPr>
          <w:t>e</w:t>
        </w:r>
        <w:r w:rsidR="001332BD" w:rsidRPr="00E956F7">
          <w:rPr>
            <w:szCs w:val="24"/>
          </w:rPr>
          <w:t>)</w:t>
        </w:r>
        <w:r w:rsidR="001332BD" w:rsidRPr="00E956F7">
          <w:rPr>
            <w:szCs w:val="24"/>
          </w:rPr>
          <w:tab/>
        </w:r>
      </w:ins>
      <w:r w:rsidR="001332BD" w:rsidRPr="00E956F7">
        <w:rPr>
          <w:szCs w:val="24"/>
        </w:rPr>
        <w:t>χMCF is built upon the industry standard XML</w:t>
      </w:r>
      <w:del w:id="253" w:author="LUEJE Claudia" w:date="2023-06-26T17:59:00Z">
        <w:r w:rsidR="007A0BED">
          <w:delText>;</w:delText>
        </w:r>
      </w:del>
      <w:ins w:id="254" w:author="LUEJE Claudia" w:date="2023-06-26T17:59:00Z">
        <w:r w:rsidR="00A7568C">
          <w:rPr>
            <w:szCs w:val="24"/>
          </w:rPr>
          <w:t>.</w:t>
        </w:r>
      </w:ins>
    </w:p>
    <w:p w14:paraId="2CD97DC9" w14:textId="692A3711"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5" w:author="LUEJE Claudia" w:date="2023-06-26T17:59:00Z">
        <w:r>
          <w:rPr>
            <w:szCs w:val="24"/>
          </w:rPr>
          <w:t>f</w:t>
        </w:r>
        <w:r w:rsidR="001332BD" w:rsidRPr="00E956F7">
          <w:rPr>
            <w:szCs w:val="24"/>
          </w:rPr>
          <w:t>)</w:t>
        </w:r>
        <w:r w:rsidR="001332BD" w:rsidRPr="00E956F7">
          <w:rPr>
            <w:szCs w:val="24"/>
          </w:rPr>
          <w:tab/>
        </w:r>
      </w:ins>
      <w:r w:rsidR="001332BD" w:rsidRPr="00E956F7">
        <w:rPr>
          <w:szCs w:val="24"/>
        </w:rPr>
        <w:t>Connection data in χMCF have to be unique</w:t>
      </w:r>
      <w:del w:id="256" w:author="LUEJE Claudia" w:date="2023-06-26T17:59:00Z">
        <w:r w:rsidR="007A0BED">
          <w:delText>;</w:delText>
        </w:r>
      </w:del>
      <w:ins w:id="257" w:author="LUEJE Claudia" w:date="2023-06-26T17:59:00Z">
        <w:r w:rsidR="00A7568C">
          <w:rPr>
            <w:szCs w:val="24"/>
          </w:rPr>
          <w:t>.</w:t>
        </w:r>
      </w:ins>
    </w:p>
    <w:p w14:paraId="2EBB4097" w14:textId="01BFC324"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 w:author="LUEJE Claudia" w:date="2023-06-26T17:59:00Z">
        <w:r>
          <w:rPr>
            <w:szCs w:val="24"/>
          </w:rPr>
          <w:t>g</w:t>
        </w:r>
        <w:r w:rsidR="001332BD" w:rsidRPr="00E956F7">
          <w:rPr>
            <w:szCs w:val="24"/>
          </w:rPr>
          <w:t>)</w:t>
        </w:r>
        <w:r w:rsidR="001332BD" w:rsidRPr="00E956F7">
          <w:rPr>
            <w:szCs w:val="24"/>
          </w:rPr>
          <w:tab/>
        </w:r>
      </w:ins>
      <w:r w:rsidR="001332BD" w:rsidRPr="00E956F7">
        <w:rPr>
          <w:szCs w:val="24"/>
        </w:rPr>
        <w:t xml:space="preserve">The content of χMCF may be incomplete to a certain </w:t>
      </w:r>
      <w:del w:id="259" w:author="LUEJE Claudia" w:date="2023-06-26T17:59:00Z">
        <w:r w:rsidR="00FC68DB" w:rsidRPr="0013175B">
          <w:delText>extend</w:delText>
        </w:r>
      </w:del>
      <w:ins w:id="260" w:author="LUEJE Claudia" w:date="2023-06-26T17:59:00Z">
        <w:r w:rsidR="001332BD" w:rsidRPr="00E956F7">
          <w:rPr>
            <w:szCs w:val="24"/>
          </w:rPr>
          <w:t>exten</w:t>
        </w:r>
        <w:r w:rsidR="00A7568C">
          <w:rPr>
            <w:szCs w:val="24"/>
          </w:rPr>
          <w:t>t</w:t>
        </w:r>
      </w:ins>
      <w:r w:rsidR="001332BD" w:rsidRPr="00E956F7">
        <w:rPr>
          <w:szCs w:val="24"/>
        </w:rPr>
        <w:t>. This addresses the fact that new data is created and needs to be stored throughout the course of CAx processes, without changing its vessel</w:t>
      </w:r>
      <w:del w:id="261" w:author="LUEJE Claudia" w:date="2023-06-26T17:59:00Z">
        <w:r w:rsidR="007A0BED">
          <w:delText>;</w:delText>
        </w:r>
      </w:del>
      <w:ins w:id="262" w:author="LUEJE Claudia" w:date="2023-06-26T17:59:00Z">
        <w:r w:rsidR="00A7568C">
          <w:rPr>
            <w:szCs w:val="24"/>
          </w:rPr>
          <w:t>.</w:t>
        </w:r>
      </w:ins>
    </w:p>
    <w:p w14:paraId="60A9C003" w14:textId="34ADF9BF"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3" w:author="LUEJE Claudia" w:date="2023-06-26T17:59:00Z">
        <w:r>
          <w:rPr>
            <w:szCs w:val="24"/>
          </w:rPr>
          <w:t>h</w:t>
        </w:r>
        <w:r w:rsidR="001332BD" w:rsidRPr="00E956F7">
          <w:rPr>
            <w:szCs w:val="24"/>
          </w:rPr>
          <w:t>)</w:t>
        </w:r>
        <w:r w:rsidR="001332BD" w:rsidRPr="00E956F7">
          <w:rPr>
            <w:szCs w:val="24"/>
          </w:rPr>
          <w:tab/>
        </w:r>
      </w:ins>
      <w:r w:rsidR="001332BD" w:rsidRPr="00E956F7">
        <w:rPr>
          <w:szCs w:val="24"/>
        </w:rPr>
        <w:t>χMCF follows the max-min principle: it contains information as much as necessary, at the same time, as little as possible</w:t>
      </w:r>
      <w:del w:id="264" w:author="LUEJE Claudia" w:date="2023-06-26T17:59:00Z">
        <w:r w:rsidR="007A0BED">
          <w:delText>;</w:delText>
        </w:r>
        <w:r w:rsidR="00FC68DB" w:rsidRPr="0013175B">
          <w:delText xml:space="preserve"> </w:delText>
        </w:r>
      </w:del>
      <w:ins w:id="265" w:author="LUEJE Claudia" w:date="2023-06-26T17:59:00Z">
        <w:r w:rsidR="00A7568C">
          <w:rPr>
            <w:szCs w:val="24"/>
          </w:rPr>
          <w:t>.</w:t>
        </w:r>
      </w:ins>
    </w:p>
    <w:p w14:paraId="6B382727" w14:textId="1152DAAD"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6" w:author="LUEJE Claudia" w:date="2023-06-26T17:59:00Z">
        <w:r>
          <w:rPr>
            <w:szCs w:val="24"/>
          </w:rPr>
          <w:t>i</w:t>
        </w:r>
        <w:r w:rsidR="001332BD" w:rsidRPr="00E956F7">
          <w:rPr>
            <w:szCs w:val="24"/>
          </w:rPr>
          <w:t>)</w:t>
        </w:r>
        <w:r w:rsidR="001332BD" w:rsidRPr="00E956F7">
          <w:rPr>
            <w:szCs w:val="24"/>
          </w:rPr>
          <w:tab/>
        </w:r>
      </w:ins>
      <w:r w:rsidR="001332BD" w:rsidRPr="00E956F7">
        <w:rPr>
          <w:szCs w:val="24"/>
        </w:rPr>
        <w:t>χMCF shall enable a reconstruction of connectors at any certain stage in the involved processes without loss of data or ambiguities</w:t>
      </w:r>
      <w:del w:id="267" w:author="LUEJE Claudia" w:date="2023-06-26T17:59:00Z">
        <w:r w:rsidR="007A0BED">
          <w:delText>;</w:delText>
        </w:r>
        <w:r w:rsidR="00FC68DB" w:rsidRPr="0013175B">
          <w:delText xml:space="preserve"> </w:delText>
        </w:r>
      </w:del>
      <w:ins w:id="268" w:author="LUEJE Claudia" w:date="2023-06-26T17:59:00Z">
        <w:r w:rsidR="00A7568C">
          <w:rPr>
            <w:szCs w:val="24"/>
          </w:rPr>
          <w:t>.</w:t>
        </w:r>
      </w:ins>
    </w:p>
    <w:p w14:paraId="6442EADE" w14:textId="329BD180"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9" w:author="LUEJE Claudia" w:date="2023-06-26T17:59:00Z">
        <w:r>
          <w:rPr>
            <w:szCs w:val="24"/>
          </w:rPr>
          <w:t>j</w:t>
        </w:r>
        <w:r w:rsidR="001332BD" w:rsidRPr="00E956F7">
          <w:rPr>
            <w:szCs w:val="24"/>
          </w:rPr>
          <w:t>)</w:t>
        </w:r>
        <w:r w:rsidR="001332BD" w:rsidRPr="00E956F7">
          <w:rPr>
            <w:szCs w:val="24"/>
          </w:rPr>
          <w:tab/>
        </w:r>
      </w:ins>
      <w:r w:rsidR="001332BD" w:rsidRPr="00E956F7">
        <w:rPr>
          <w:szCs w:val="24"/>
        </w:rPr>
        <w:t>The χMCF format description is kept compact. Elements are reused, whenever possible</w:t>
      </w:r>
      <w:del w:id="270" w:author="LUEJE Claudia" w:date="2023-06-26T17:59:00Z">
        <w:r w:rsidR="007A0BED">
          <w:delText>;</w:delText>
        </w:r>
      </w:del>
      <w:ins w:id="271" w:author="LUEJE Claudia" w:date="2023-06-26T17:59:00Z">
        <w:r w:rsidR="00A7568C">
          <w:rPr>
            <w:szCs w:val="24"/>
          </w:rPr>
          <w:t>.</w:t>
        </w:r>
      </w:ins>
    </w:p>
    <w:p w14:paraId="76392F78" w14:textId="6A5A6A3E"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72" w:author="LUEJE Claudia" w:date="2023-06-26T17:59:00Z">
        <w:r>
          <w:rPr>
            <w:szCs w:val="24"/>
          </w:rPr>
          <w:t>k</w:t>
        </w:r>
        <w:r w:rsidR="001332BD" w:rsidRPr="00E956F7">
          <w:rPr>
            <w:szCs w:val="24"/>
          </w:rPr>
          <w:t>)</w:t>
        </w:r>
        <w:r w:rsidR="001332BD" w:rsidRPr="00E956F7">
          <w:rPr>
            <w:szCs w:val="24"/>
          </w:rPr>
          <w:tab/>
        </w:r>
      </w:ins>
      <w:r w:rsidR="001332BD" w:rsidRPr="00E956F7">
        <w:rPr>
          <w:szCs w:val="24"/>
        </w:rPr>
        <w:t xml:space="preserve">χMCF offers “empty” containers which can be assigned to any certain connector, to a collection of connectors or even to the complete file. This allows </w:t>
      </w:r>
      <w:del w:id="273" w:author="LUEJE Claudia" w:date="2023-06-26T17:59:00Z">
        <w:r w:rsidR="001B26F2">
          <w:delText>to incorporate</w:delText>
        </w:r>
      </w:del>
      <w:ins w:id="274" w:author="LUEJE Claudia" w:date="2023-06-26T17:59:00Z">
        <w:r w:rsidR="001332BD" w:rsidRPr="00E956F7">
          <w:rPr>
            <w:szCs w:val="24"/>
          </w:rPr>
          <w:t>t</w:t>
        </w:r>
        <w:r w:rsidR="00A7568C">
          <w:rPr>
            <w:szCs w:val="24"/>
          </w:rPr>
          <w:t>he</w:t>
        </w:r>
        <w:r w:rsidR="001332BD" w:rsidRPr="00E956F7">
          <w:rPr>
            <w:szCs w:val="24"/>
          </w:rPr>
          <w:t xml:space="preserve"> incorporat</w:t>
        </w:r>
        <w:r w:rsidR="00A7568C">
          <w:rPr>
            <w:szCs w:val="24"/>
          </w:rPr>
          <w:t>ion of</w:t>
        </w:r>
      </w:ins>
      <w:r w:rsidR="001332BD" w:rsidRPr="00E956F7">
        <w:rPr>
          <w:szCs w:val="24"/>
        </w:rPr>
        <w:t xml:space="preserve"> application specific data before or without standardization</w:t>
      </w:r>
      <w:del w:id="275" w:author="LUEJE Claudia" w:date="2023-06-26T17:59:00Z">
        <w:r w:rsidR="007A0BED">
          <w:delText>;</w:delText>
        </w:r>
        <w:r w:rsidR="00FC68DB" w:rsidRPr="0013175B">
          <w:delText xml:space="preserve"> </w:delText>
        </w:r>
      </w:del>
      <w:ins w:id="276" w:author="LUEJE Claudia" w:date="2023-06-26T17:59:00Z">
        <w:r w:rsidR="00A7568C">
          <w:rPr>
            <w:szCs w:val="24"/>
          </w:rPr>
          <w:t>.</w:t>
        </w:r>
      </w:ins>
    </w:p>
    <w:p w14:paraId="0ADF1338" w14:textId="0B5267DC" w:rsidR="001332BD" w:rsidRPr="00E956F7" w:rsidRDefault="000A32A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77" w:author="LUEJE Claudia" w:date="2023-06-26T17:59:00Z">
        <w:r>
          <w:rPr>
            <w:szCs w:val="24"/>
          </w:rPr>
          <w:t>l</w:t>
        </w:r>
        <w:r w:rsidR="001332BD" w:rsidRPr="00E956F7">
          <w:rPr>
            <w:szCs w:val="24"/>
          </w:rPr>
          <w:t>)</w:t>
        </w:r>
        <w:r w:rsidR="001332BD" w:rsidRPr="00E956F7">
          <w:rPr>
            <w:szCs w:val="24"/>
          </w:rPr>
          <w:tab/>
        </w:r>
      </w:ins>
      <w:r w:rsidR="001332BD" w:rsidRPr="00E956F7">
        <w:rPr>
          <w:szCs w:val="24"/>
        </w:rPr>
        <w:t>χMCF forms a good candidate for long-term archiving connector information due to its simplicity and extensibility.</w:t>
      </w:r>
    </w:p>
    <w:p w14:paraId="2AF1124D" w14:textId="77777777" w:rsidR="001332BD" w:rsidRPr="00E956F7" w:rsidRDefault="001332BD">
      <w:pPr>
        <w:pStyle w:val="BodyText"/>
        <w:autoSpaceDE w:val="0"/>
        <w:autoSpaceDN w:val="0"/>
        <w:adjustRightInd w:val="0"/>
        <w:rPr>
          <w:szCs w:val="24"/>
        </w:rPr>
      </w:pPr>
      <w:bookmarkStart w:id="278" w:name="_Toc288196435"/>
      <w:bookmarkStart w:id="279" w:name="_Toc288200733"/>
      <w:r w:rsidRPr="00E956F7">
        <w:rPr>
          <w:szCs w:val="24"/>
        </w:rPr>
        <w:t>XML has been selected since it is by itself an industry standard and human readable. XML allows to build a data structure which describes the connection topology of complex structures like automobiles or planes.</w:t>
      </w:r>
    </w:p>
    <w:p w14:paraId="7D57EE55" w14:textId="2320C4B5" w:rsidR="001332BD" w:rsidRPr="00E956F7" w:rsidRDefault="001332BD">
      <w:pPr>
        <w:pStyle w:val="Heading2"/>
        <w:tabs>
          <w:tab w:val="left" w:pos="400"/>
        </w:tabs>
        <w:autoSpaceDE w:val="0"/>
        <w:autoSpaceDN w:val="0"/>
        <w:adjustRightInd w:val="0"/>
        <w:rPr>
          <w:rFonts w:eastAsia="Times New Roman"/>
          <w:szCs w:val="24"/>
        </w:rPr>
      </w:pPr>
      <w:bookmarkStart w:id="280" w:name="_Ref338930849"/>
      <w:bookmarkStart w:id="281" w:name="_Toc338938873"/>
      <w:bookmarkStart w:id="282" w:name="_Toc338939053"/>
      <w:bookmarkStart w:id="283" w:name="_Toc3556926"/>
      <w:bookmarkStart w:id="284" w:name="_Toc34747176"/>
      <w:bookmarkStart w:id="285" w:name="_Toc77101989"/>
      <w:bookmarkStart w:id="286" w:name="_Toc110532134"/>
      <w:r w:rsidRPr="00E956F7">
        <w:rPr>
          <w:rFonts w:eastAsia="Times New Roman"/>
          <w:szCs w:val="24"/>
        </w:rPr>
        <w:t xml:space="preserve">Idealization of </w:t>
      </w:r>
      <w:bookmarkEnd w:id="280"/>
      <w:bookmarkEnd w:id="281"/>
      <w:bookmarkEnd w:id="282"/>
      <w:r w:rsidR="00AF7775">
        <w:rPr>
          <w:rFonts w:eastAsia="Times New Roman"/>
          <w:szCs w:val="24"/>
        </w:rPr>
        <w:t>j</w:t>
      </w:r>
      <w:r w:rsidRPr="00E956F7">
        <w:rPr>
          <w:rFonts w:eastAsia="Times New Roman"/>
          <w:szCs w:val="24"/>
        </w:rPr>
        <w:t>oints</w:t>
      </w:r>
      <w:bookmarkEnd w:id="283"/>
      <w:bookmarkEnd w:id="284"/>
      <w:bookmarkEnd w:id="285"/>
      <w:bookmarkEnd w:id="286"/>
    </w:p>
    <w:p w14:paraId="315F3555" w14:textId="77777777" w:rsidR="001332BD" w:rsidRPr="00E956F7" w:rsidRDefault="001332BD">
      <w:pPr>
        <w:pStyle w:val="BodyText"/>
        <w:autoSpaceDE w:val="0"/>
        <w:autoSpaceDN w:val="0"/>
        <w:adjustRightInd w:val="0"/>
        <w:rPr>
          <w:szCs w:val="24"/>
        </w:rPr>
      </w:pPr>
      <w:r w:rsidRPr="00E956F7">
        <w:rPr>
          <w:szCs w:val="24"/>
        </w:rPr>
        <w:t>Different joints possess different characteristics. They may differ from each other by their geometrical shapes, mechanical properties like strengths for different loadings, manufacturing processes etc.</w:t>
      </w:r>
    </w:p>
    <w:p w14:paraId="2C8DBA7F" w14:textId="77777777" w:rsidR="001332BD" w:rsidRPr="00E956F7" w:rsidRDefault="001332BD">
      <w:pPr>
        <w:pStyle w:val="BodyText"/>
        <w:autoSpaceDE w:val="0"/>
        <w:autoSpaceDN w:val="0"/>
        <w:adjustRightInd w:val="0"/>
        <w:rPr>
          <w:szCs w:val="24"/>
        </w:rPr>
      </w:pPr>
      <w:r w:rsidRPr="00E956F7">
        <w:rPr>
          <w:szCs w:val="24"/>
        </w:rPr>
        <w:t>To allow an efficient description of joints, some simplifications and idealizations are necessary. The way chosen by χMCF is to classify joints by their most basic and mandatory attribute, namely its geometrical dimensions. Thus, there are 0-, 1- and 2-dimensional joints in χMCF.</w:t>
      </w:r>
    </w:p>
    <w:p w14:paraId="29AABCFE" w14:textId="77777777" w:rsidR="00FC68DB" w:rsidRPr="00F54804" w:rsidRDefault="00FC68DB" w:rsidP="001C7D86">
      <w:pPr>
        <w:keepNext/>
        <w:spacing w:line="240" w:lineRule="auto"/>
        <w:jc w:val="center"/>
        <w:rPr>
          <w:del w:id="287" w:author="LUEJE Claudia" w:date="2023-06-26T17:59:00Z"/>
        </w:rPr>
      </w:pPr>
      <w:del w:id="288" w:author="LUEJE Claudia" w:date="2023-06-26T17:59:00Z">
        <w:r w:rsidRPr="0013175B">
          <w:rPr>
            <w:noProof/>
          </w:rPr>
          <w:drawing>
            <wp:inline distT="0" distB="0" distL="0" distR="0" wp14:anchorId="16212867" wp14:editId="1117BFE0">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del>
    </w:p>
    <w:p w14:paraId="543871F4" w14:textId="5700BBDF"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89" w:author="LUEJE Claudia" w:date="2023-06-26T17:59:00Z"/>
          <w:szCs w:val="24"/>
        </w:rPr>
      </w:pPr>
      <w:ins w:id="290" w:author="LUEJE Claudia" w:date="2023-06-26T17:59:00Z">
        <w:r>
          <w:rPr>
            <w:szCs w:val="24"/>
          </w:rPr>
          <w:t>8329_ed1fig</w:t>
        </w:r>
        <w:r w:rsidR="001332BD" w:rsidRPr="00E956F7">
          <w:rPr>
            <w:szCs w:val="24"/>
          </w:rPr>
          <w:t>1.EPS</w:t>
        </w:r>
      </w:ins>
    </w:p>
    <w:p w14:paraId="147872FD" w14:textId="5728C0A7" w:rsidR="001332BD" w:rsidRPr="00E956F7" w:rsidRDefault="00E4158E">
      <w:pPr>
        <w:pStyle w:val="Figuretitle0"/>
        <w:autoSpaceDE w:val="0"/>
        <w:autoSpaceDN w:val="0"/>
        <w:adjustRightInd w:val="0"/>
        <w:outlineLvl w:val="0"/>
        <w:rPr>
          <w:szCs w:val="24"/>
        </w:rPr>
      </w:pPr>
      <w:bookmarkStart w:id="291" w:name="_Ref428531162"/>
      <w:bookmarkStart w:id="292" w:name="_Toc3557081"/>
      <w:bookmarkStart w:id="293" w:name="_Toc34747331"/>
      <w:bookmarkStart w:id="294" w:name="_Toc76030522"/>
      <w:bookmarkStart w:id="295" w:name="_Toc94530808"/>
      <w:bookmarkStart w:id="296" w:name="_Toc101428207"/>
      <w:bookmarkStart w:id="297" w:name="_Toc110532263"/>
      <w:r w:rsidRPr="00E956F7">
        <w:rPr>
          <w:szCs w:val="24"/>
        </w:rPr>
        <w:t>Figure</w:t>
      </w:r>
      <w:del w:id="298" w:author="LUEJE Claudia" w:date="2023-06-26T17:59:00Z">
        <w:r w:rsidR="00FC68DB" w:rsidRPr="001E4607">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w:delText>
        </w:r>
        <w:r w:rsidR="00FC68DB" w:rsidRPr="00F54804">
          <w:fldChar w:fldCharType="end"/>
        </w:r>
      </w:del>
      <w:bookmarkEnd w:id="291"/>
      <w:ins w:id="299" w:author="LUEJE Claudia" w:date="2023-06-26T17:59:00Z">
        <w:r w:rsidRPr="00E956F7">
          <w:rPr>
            <w:szCs w:val="24"/>
          </w:rPr>
          <w:t> </w:t>
        </w:r>
        <w:r w:rsidR="001332BD" w:rsidRPr="00E956F7">
          <w:rPr>
            <w:szCs w:val="24"/>
          </w:rPr>
          <w:t>1</w:t>
        </w:r>
      </w:ins>
      <w:r w:rsidR="005E45E2" w:rsidRPr="00E956F7">
        <w:rPr>
          <w:szCs w:val="24"/>
        </w:rPr>
        <w:t xml:space="preserve"> </w:t>
      </w:r>
      <w:r w:rsidR="001332BD" w:rsidRPr="00E956F7">
        <w:rPr>
          <w:szCs w:val="24"/>
        </w:rPr>
        <w:t>— Seam weld as 1</w:t>
      </w:r>
      <w:r w:rsidR="001332BD" w:rsidRPr="00E956F7">
        <w:rPr>
          <w:szCs w:val="24"/>
        </w:rPr>
        <w:noBreakHyphen/>
        <w:t>dimensional joint</w:t>
      </w:r>
      <w:bookmarkEnd w:id="292"/>
      <w:bookmarkEnd w:id="293"/>
      <w:bookmarkEnd w:id="294"/>
      <w:bookmarkEnd w:id="295"/>
      <w:bookmarkEnd w:id="296"/>
      <w:bookmarkEnd w:id="297"/>
    </w:p>
    <w:p w14:paraId="6BE0031D" w14:textId="77777777" w:rsidR="001332BD" w:rsidRPr="00E956F7" w:rsidRDefault="001332BD">
      <w:pPr>
        <w:pStyle w:val="BodyText"/>
        <w:autoSpaceDE w:val="0"/>
        <w:autoSpaceDN w:val="0"/>
        <w:adjustRightInd w:val="0"/>
        <w:rPr>
          <w:szCs w:val="24"/>
        </w:rPr>
      </w:pPr>
      <w:r w:rsidRPr="00E956F7">
        <w:rPr>
          <w:szCs w:val="24"/>
        </w:rPr>
        <w:t xml:space="preserve">A spot weld is treated as a 0-dimensional joint in χMCF. In this way, a (an idealized) spot weld is geometrically described by its coordinate vector </w:t>
      </w:r>
      <w:r w:rsidRPr="00E956F7">
        <w:rPr>
          <w:b/>
          <w:i/>
          <w:szCs w:val="24"/>
        </w:rPr>
        <w:t>x</w:t>
      </w:r>
      <w:r w:rsidRPr="00E956F7">
        <w:rPr>
          <w:szCs w:val="24"/>
        </w:rPr>
        <w:t xml:space="preserve"> and its diameter </w:t>
      </w:r>
      <w:r w:rsidRPr="00E956F7">
        <w:rPr>
          <w:i/>
          <w:szCs w:val="24"/>
        </w:rPr>
        <w:t>d</w:t>
      </w:r>
      <w:r w:rsidRPr="00E956F7">
        <w:rPr>
          <w:szCs w:val="24"/>
        </w:rPr>
        <w:t xml:space="preserve"> as an additional attribute. Besides spot welds, there are more joints which can be treated as 0-dimensional.</w:t>
      </w:r>
    </w:p>
    <w:p w14:paraId="0BE45A03" w14:textId="5B5D32D9" w:rsidR="001332BD" w:rsidRPr="00E956F7" w:rsidRDefault="001332BD">
      <w:pPr>
        <w:pStyle w:val="BodyText"/>
        <w:autoSpaceDE w:val="0"/>
        <w:autoSpaceDN w:val="0"/>
        <w:adjustRightInd w:val="0"/>
        <w:rPr>
          <w:szCs w:val="24"/>
        </w:rPr>
      </w:pPr>
      <w:r w:rsidRPr="00E956F7">
        <w:rPr>
          <w:szCs w:val="24"/>
        </w:rPr>
        <w:t xml:space="preserve">A seam weld is a representative of 1-dimensional joints, see </w:t>
      </w:r>
      <w:r w:rsidR="002910C4" w:rsidRPr="003100DD">
        <w:rPr>
          <w:rStyle w:val="citefig"/>
        </w:rPr>
        <w:t>F</w:t>
      </w:r>
      <w:r w:rsidRPr="003100DD">
        <w:rPr>
          <w:rStyle w:val="citefig"/>
        </w:rPr>
        <w:t>igure</w:t>
      </w:r>
      <w:del w:id="300" w:author="LUEJE Claudia" w:date="2023-06-26T17:59:00Z">
        <w:r w:rsidR="00FC68DB" w:rsidRPr="00BD52D7">
          <w:delText xml:space="preserve"> above</w:delText>
        </w:r>
      </w:del>
      <w:ins w:id="301" w:author="LUEJE Claudia" w:date="2023-06-26T17:59:00Z">
        <w:r w:rsidR="002910C4" w:rsidRPr="003100DD">
          <w:rPr>
            <w:rStyle w:val="citefig"/>
          </w:rPr>
          <w:t> 1</w:t>
        </w:r>
      </w:ins>
      <w:r w:rsidRPr="00E956F7">
        <w:rPr>
          <w:szCs w:val="24"/>
        </w:rPr>
        <w:t xml:space="preserve">. It is characterized by a curve describing its spatial course and additional parameters (attributes) determining its sectional shape perpendicular to the curve. Details are referred to </w:t>
      </w:r>
      <w:ins w:id="302" w:author="LUEJE Claudia" w:date="2023-06-26T17:59:00Z">
        <w:r w:rsidR="002910C4">
          <w:rPr>
            <w:szCs w:val="24"/>
          </w:rPr>
          <w:t xml:space="preserve">in </w:t>
        </w:r>
      </w:ins>
      <w:r w:rsidRPr="00E956F7">
        <w:rPr>
          <w:szCs w:val="24"/>
        </w:rPr>
        <w:t xml:space="preserve">later </w:t>
      </w:r>
      <w:del w:id="303" w:author="LUEJE Claudia" w:date="2023-06-26T17:59:00Z">
        <w:r w:rsidR="00FC68DB" w:rsidRPr="00BD52D7">
          <w:delText xml:space="preserve">chapters. </w:delText>
        </w:r>
      </w:del>
      <w:ins w:id="304" w:author="LUEJE Claudia" w:date="2023-06-26T17:59:00Z">
        <w:r w:rsidRPr="00E956F7">
          <w:rPr>
            <w:szCs w:val="24"/>
          </w:rPr>
          <w:t>c</w:t>
        </w:r>
        <w:r w:rsidR="002910C4">
          <w:rPr>
            <w:szCs w:val="24"/>
          </w:rPr>
          <w:t>lauses</w:t>
        </w:r>
        <w:r w:rsidRPr="00E956F7">
          <w:rPr>
            <w:szCs w:val="24"/>
          </w:rPr>
          <w:t>.</w:t>
        </w:r>
      </w:ins>
    </w:p>
    <w:p w14:paraId="525DDCE9" w14:textId="77777777" w:rsidR="001332BD" w:rsidRPr="00E956F7" w:rsidRDefault="001332BD">
      <w:pPr>
        <w:pStyle w:val="BodyText"/>
        <w:autoSpaceDE w:val="0"/>
        <w:autoSpaceDN w:val="0"/>
        <w:adjustRightInd w:val="0"/>
        <w:rPr>
          <w:szCs w:val="24"/>
        </w:rPr>
      </w:pPr>
      <w:r w:rsidRPr="00E956F7">
        <w:rPr>
          <w:szCs w:val="24"/>
        </w:rPr>
        <w:t>Similarly, adhesive joints can be modelled as 2-dimensional surfaces.</w:t>
      </w:r>
    </w:p>
    <w:p w14:paraId="75F0BCD8" w14:textId="7071279A" w:rsidR="001332BD" w:rsidRPr="00E956F7" w:rsidRDefault="001332BD">
      <w:pPr>
        <w:pStyle w:val="Heading2"/>
        <w:tabs>
          <w:tab w:val="left" w:pos="400"/>
        </w:tabs>
        <w:autoSpaceDE w:val="0"/>
        <w:autoSpaceDN w:val="0"/>
        <w:adjustRightInd w:val="0"/>
        <w:rPr>
          <w:rFonts w:eastAsia="Times New Roman"/>
          <w:szCs w:val="24"/>
        </w:rPr>
      </w:pPr>
      <w:bookmarkStart w:id="305" w:name="_Toc338938874"/>
      <w:bookmarkStart w:id="306" w:name="_Toc338939054"/>
      <w:bookmarkStart w:id="307" w:name="_Toc3556927"/>
      <w:bookmarkStart w:id="308" w:name="_Toc34747177"/>
      <w:bookmarkStart w:id="309" w:name="_Toc77101990"/>
      <w:bookmarkStart w:id="310" w:name="_Toc110532135"/>
      <w:r w:rsidRPr="00E956F7">
        <w:rPr>
          <w:rFonts w:eastAsia="Times New Roman"/>
          <w:szCs w:val="24"/>
        </w:rPr>
        <w:t xml:space="preserve">Reconstruction of </w:t>
      </w:r>
      <w:r w:rsidR="008C0664">
        <w:rPr>
          <w:rFonts w:eastAsia="Times New Roman"/>
          <w:szCs w:val="24"/>
        </w:rPr>
        <w:t>j</w:t>
      </w:r>
      <w:r w:rsidRPr="00E956F7">
        <w:rPr>
          <w:rFonts w:eastAsia="Times New Roman"/>
          <w:szCs w:val="24"/>
        </w:rPr>
        <w:t>oints from χMCF</w:t>
      </w:r>
      <w:bookmarkEnd w:id="305"/>
      <w:bookmarkEnd w:id="306"/>
      <w:bookmarkEnd w:id="307"/>
      <w:bookmarkEnd w:id="308"/>
      <w:bookmarkEnd w:id="309"/>
      <w:bookmarkEnd w:id="310"/>
    </w:p>
    <w:p w14:paraId="2F89A162" w14:textId="217485FA" w:rsidR="001332BD" w:rsidRPr="00E956F7" w:rsidRDefault="00FC68DB">
      <w:pPr>
        <w:pStyle w:val="BodyText"/>
        <w:autoSpaceDE w:val="0"/>
        <w:autoSpaceDN w:val="0"/>
        <w:adjustRightInd w:val="0"/>
        <w:rPr>
          <w:szCs w:val="24"/>
        </w:rPr>
      </w:pPr>
      <w:del w:id="311" w:author="LUEJE Claudia" w:date="2023-06-26T17:59:00Z">
        <w:r w:rsidRPr="00F54804">
          <w:delText xml:space="preserve">An important topic worthwhile to mention is </w:delText>
        </w:r>
      </w:del>
      <w:r w:rsidR="003100DD">
        <w:rPr>
          <w:szCs w:val="24"/>
        </w:rPr>
        <w:t>T</w:t>
      </w:r>
      <w:r w:rsidR="001332BD" w:rsidRPr="00E956F7">
        <w:rPr>
          <w:szCs w:val="24"/>
        </w:rPr>
        <w:t xml:space="preserve">he </w:t>
      </w:r>
      <w:r w:rsidR="001332BD" w:rsidRPr="008C0664">
        <w:rPr>
          <w:szCs w:val="24"/>
        </w:rPr>
        <w:t>reconstruction</w:t>
      </w:r>
      <w:r w:rsidR="001332BD" w:rsidRPr="00E956F7">
        <w:rPr>
          <w:szCs w:val="24"/>
        </w:rPr>
        <w:t xml:space="preserve"> of the joints</w:t>
      </w:r>
      <w:ins w:id="312" w:author="LUEJE Claudia" w:date="2023-06-26T17:59:00Z">
        <w:r w:rsidR="003100DD">
          <w:rPr>
            <w:szCs w:val="24"/>
          </w:rPr>
          <w:t xml:space="preserve"> is an important topic</w:t>
        </w:r>
      </w:ins>
      <w:r w:rsidR="001332BD" w:rsidRPr="00E956F7">
        <w:rPr>
          <w:szCs w:val="24"/>
        </w:rPr>
        <w:t xml:space="preserve">. It is crucial that it is possible to reconstruct the corresponding joint in its idealized form uniquely by means of the introduced parameters and attributes. In case of spot weld, a unique reconstruction is possible by the coordinate vector </w:t>
      </w:r>
      <w:r w:rsidR="001332BD" w:rsidRPr="00E956F7">
        <w:rPr>
          <w:b/>
          <w:szCs w:val="24"/>
        </w:rPr>
        <w:t>x</w:t>
      </w:r>
      <w:r w:rsidR="001332BD" w:rsidRPr="00E956F7">
        <w:rPr>
          <w:szCs w:val="24"/>
        </w:rPr>
        <w:t xml:space="preserve"> and the diameter </w:t>
      </w:r>
      <w:r w:rsidR="001332BD" w:rsidRPr="008C0664">
        <w:rPr>
          <w:i/>
          <w:szCs w:val="24"/>
        </w:rPr>
        <w:t>d</w:t>
      </w:r>
      <w:r w:rsidR="001332BD" w:rsidRPr="00E956F7">
        <w:rPr>
          <w:szCs w:val="24"/>
        </w:rPr>
        <w:t>, plus the sheet thicknesses which by themselves are not a constituent of χMCF (recall χMCF contains only information relevant to joints), but of the corresponding CAD or CAE model.</w:t>
      </w:r>
    </w:p>
    <w:p w14:paraId="4E00EA44" w14:textId="3A89AC01" w:rsidR="001332BD" w:rsidRPr="00E956F7" w:rsidRDefault="001332BD">
      <w:pPr>
        <w:pStyle w:val="Heading2"/>
        <w:tabs>
          <w:tab w:val="left" w:pos="400"/>
        </w:tabs>
        <w:autoSpaceDE w:val="0"/>
        <w:autoSpaceDN w:val="0"/>
        <w:adjustRightInd w:val="0"/>
        <w:rPr>
          <w:rFonts w:eastAsia="Times New Roman"/>
          <w:szCs w:val="24"/>
        </w:rPr>
      </w:pPr>
      <w:bookmarkStart w:id="313" w:name="_Toc338938875"/>
      <w:bookmarkStart w:id="314" w:name="_Toc338939055"/>
      <w:bookmarkStart w:id="315" w:name="_Ref371678646"/>
      <w:bookmarkStart w:id="316" w:name="_Toc3556928"/>
      <w:bookmarkStart w:id="317" w:name="_Toc34747178"/>
      <w:bookmarkStart w:id="318" w:name="_Toc77101991"/>
      <w:bookmarkStart w:id="319" w:name="_Toc110532136"/>
      <w:r w:rsidRPr="00E956F7">
        <w:rPr>
          <w:rFonts w:eastAsia="Times New Roman"/>
          <w:szCs w:val="24"/>
        </w:rPr>
        <w:t xml:space="preserve">Description of </w:t>
      </w:r>
      <w:bookmarkEnd w:id="313"/>
      <w:bookmarkEnd w:id="314"/>
      <w:bookmarkEnd w:id="315"/>
      <w:r w:rsidR="008C0664">
        <w:rPr>
          <w:rFonts w:eastAsia="Times New Roman"/>
          <w:szCs w:val="24"/>
        </w:rPr>
        <w:t>t</w:t>
      </w:r>
      <w:r w:rsidRPr="00E956F7">
        <w:rPr>
          <w:rFonts w:eastAsia="Times New Roman"/>
          <w:szCs w:val="24"/>
        </w:rPr>
        <w:t>opology</w:t>
      </w:r>
      <w:bookmarkEnd w:id="316"/>
      <w:bookmarkEnd w:id="317"/>
      <w:bookmarkEnd w:id="318"/>
      <w:bookmarkEnd w:id="319"/>
    </w:p>
    <w:p w14:paraId="14281F5A" w14:textId="77777777" w:rsidR="001332BD" w:rsidRPr="00E956F7" w:rsidRDefault="001332BD">
      <w:pPr>
        <w:pStyle w:val="BodyText"/>
        <w:autoSpaceDE w:val="0"/>
        <w:autoSpaceDN w:val="0"/>
        <w:adjustRightInd w:val="0"/>
        <w:rPr>
          <w:szCs w:val="24"/>
        </w:rPr>
      </w:pPr>
      <w:r w:rsidRPr="00E956F7">
        <w:rPr>
          <w:szCs w:val="24"/>
        </w:rPr>
        <w:t>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w:t>
      </w:r>
    </w:p>
    <w:p w14:paraId="624781B5" w14:textId="0E4484D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 w:author="LUEJE Claudia" w:date="2023-06-26T17:59:00Z">
        <w:r w:rsidRPr="00E956F7">
          <w:rPr>
            <w:szCs w:val="24"/>
          </w:rPr>
          <w:t>—</w:t>
        </w:r>
        <w:r w:rsidRPr="00E956F7">
          <w:rPr>
            <w:szCs w:val="24"/>
          </w:rPr>
          <w:tab/>
        </w:r>
      </w:ins>
      <w:bookmarkStart w:id="321" w:name="_Ref334011805"/>
      <w:r w:rsidRPr="00E956F7">
        <w:rPr>
          <w:szCs w:val="24"/>
        </w:rPr>
        <w:t>Part (or Assembly) A is joined to Part B by the seam weld 1 along the curve l</w:t>
      </w:r>
      <w:r w:rsidRPr="00E956F7">
        <w:rPr>
          <w:szCs w:val="24"/>
          <w:vertAlign w:val="subscript"/>
        </w:rPr>
        <w:t>1</w:t>
      </w:r>
      <w:r w:rsidRPr="00E956F7">
        <w:rPr>
          <w:szCs w:val="24"/>
        </w:rPr>
        <w:t xml:space="preserve"> and the spot welds at positions x</w:t>
      </w:r>
      <w:r w:rsidRPr="00E956F7">
        <w:rPr>
          <w:szCs w:val="24"/>
          <w:vertAlign w:val="subscript"/>
        </w:rPr>
        <w:t>i</w:t>
      </w:r>
      <w:del w:id="322" w:author="LUEJE Claudia" w:date="2023-06-26T17:59:00Z">
        <w:r w:rsidR="00FC68DB" w:rsidRPr="0013175B">
          <w:delText>, and</w:delText>
        </w:r>
      </w:del>
      <w:r w:rsidRPr="00E956F7">
        <w:rPr>
          <w:szCs w:val="24"/>
        </w:rPr>
        <w:t>;</w:t>
      </w:r>
    </w:p>
    <w:p w14:paraId="6C47D791" w14:textId="75A7F3DB"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 w:author="LUEJE Claudia" w:date="2023-06-26T17:59:00Z">
        <w:r w:rsidRPr="00E956F7">
          <w:rPr>
            <w:szCs w:val="24"/>
          </w:rPr>
          <w:t>—</w:t>
        </w:r>
        <w:r w:rsidRPr="00E956F7">
          <w:rPr>
            <w:szCs w:val="24"/>
          </w:rPr>
          <w:tab/>
        </w:r>
      </w:ins>
      <w:r w:rsidRPr="00E956F7">
        <w:rPr>
          <w:szCs w:val="24"/>
        </w:rPr>
        <w:t>Part (or Assembly) A is connected to Part C by the adhesive AD</w:t>
      </w:r>
      <w:r w:rsidRPr="00E956F7">
        <w:rPr>
          <w:szCs w:val="24"/>
          <w:vertAlign w:val="subscript"/>
        </w:rPr>
        <w:t>x</w:t>
      </w:r>
      <w:r w:rsidRPr="00E956F7">
        <w:rPr>
          <w:szCs w:val="24"/>
        </w:rPr>
        <w:t xml:space="preserve"> in the area A</w:t>
      </w:r>
      <w:r w:rsidRPr="00E956F7">
        <w:rPr>
          <w:szCs w:val="24"/>
          <w:vertAlign w:val="subscript"/>
        </w:rPr>
        <w:t>x</w:t>
      </w:r>
      <w:r w:rsidRPr="00E956F7">
        <w:rPr>
          <w:szCs w:val="24"/>
        </w:rPr>
        <w:t xml:space="preserve">, </w:t>
      </w:r>
      <w:del w:id="324" w:author="LUEJE Claudia" w:date="2023-06-26T17:59:00Z">
        <w:r w:rsidR="00FC68DB" w:rsidRPr="0013175B">
          <w:delText>et</w:delText>
        </w:r>
        <w:bookmarkEnd w:id="321"/>
        <w:r w:rsidR="00985688">
          <w:delText xml:space="preserve"> cetera</w:delText>
        </w:r>
      </w:del>
      <w:ins w:id="325" w:author="LUEJE Claudia" w:date="2023-06-26T17:59:00Z">
        <w:r w:rsidRPr="00E956F7">
          <w:rPr>
            <w:szCs w:val="24"/>
          </w:rPr>
          <w:t>et</w:t>
        </w:r>
        <w:r w:rsidR="008C0664">
          <w:rPr>
            <w:szCs w:val="24"/>
          </w:rPr>
          <w:t>c</w:t>
        </w:r>
      </w:ins>
      <w:r w:rsidRPr="00E956F7">
        <w:rPr>
          <w:szCs w:val="24"/>
        </w:rPr>
        <w:t>.</w:t>
      </w:r>
    </w:p>
    <w:p w14:paraId="4742FFA9" w14:textId="77777777" w:rsidR="00FC68DB" w:rsidRPr="00F54804" w:rsidRDefault="00FC68DB" w:rsidP="005C352C">
      <w:pPr>
        <w:jc w:val="center"/>
        <w:rPr>
          <w:del w:id="326" w:author="LUEJE Claudia" w:date="2023-06-26T17:59:00Z"/>
        </w:rPr>
      </w:pPr>
      <w:del w:id="327" w:author="LUEJE Claudia" w:date="2023-06-26T17:59:00Z">
        <w:r w:rsidRPr="0013175B">
          <w:rPr>
            <w:noProof/>
          </w:rPr>
          <w:drawing>
            <wp:inline distT="0" distB="0" distL="0" distR="0" wp14:anchorId="7056CDD5" wp14:editId="4D23639B">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del>
    </w:p>
    <w:p w14:paraId="1B25B536" w14:textId="5B7A277E"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28" w:author="LUEJE Claudia" w:date="2023-06-26T17:59:00Z"/>
          <w:szCs w:val="24"/>
        </w:rPr>
      </w:pPr>
      <w:ins w:id="329" w:author="LUEJE Claudia" w:date="2023-06-26T17:59:00Z">
        <w:r>
          <w:rPr>
            <w:szCs w:val="24"/>
          </w:rPr>
          <w:t>8329_ed1fig</w:t>
        </w:r>
        <w:r w:rsidR="001332BD" w:rsidRPr="00E956F7">
          <w:rPr>
            <w:szCs w:val="24"/>
          </w:rPr>
          <w:t>2.EPS</w:t>
        </w:r>
      </w:ins>
    </w:p>
    <w:p w14:paraId="2FF46285" w14:textId="77777777" w:rsidR="00061687" w:rsidRDefault="00061687" w:rsidP="00B47C5C">
      <w:pPr>
        <w:pStyle w:val="KeyTitle"/>
        <w:rPr>
          <w:ins w:id="330" w:author="LUEJE Claudia" w:date="2023-06-26T17:59:00Z"/>
        </w:rPr>
      </w:pPr>
      <w:ins w:id="331"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061687" w:rsidRPr="00B62EE5" w14:paraId="08F6AF9F" w14:textId="77777777" w:rsidTr="00061687">
        <w:trPr>
          <w:ins w:id="332" w:author="LUEJE Claudia" w:date="2023-06-26T17:59:00Z"/>
        </w:trPr>
        <w:tc>
          <w:tcPr>
            <w:tcW w:w="397" w:type="dxa"/>
            <w:shd w:val="clear" w:color="auto" w:fill="auto"/>
          </w:tcPr>
          <w:p w14:paraId="4D745904" w14:textId="688E74D8" w:rsidR="00061687" w:rsidRPr="00B62EE5" w:rsidRDefault="00061687" w:rsidP="00B47C5C">
            <w:pPr>
              <w:pStyle w:val="KeyText"/>
              <w:rPr>
                <w:ins w:id="333" w:author="LUEJE Claudia" w:date="2023-06-26T17:59:00Z"/>
              </w:rPr>
            </w:pPr>
            <w:ins w:id="334" w:author="LUEJE Claudia" w:date="2023-06-26T17:59:00Z">
              <w:r w:rsidRPr="00B62EE5">
                <w:rPr>
                  <w:i/>
                </w:rPr>
                <w:t>I</w:t>
              </w:r>
              <w:r w:rsidRPr="00B62EE5">
                <w:rPr>
                  <w:vertAlign w:val="subscript"/>
                </w:rPr>
                <w:t>1</w:t>
              </w:r>
            </w:ins>
          </w:p>
        </w:tc>
        <w:tc>
          <w:tcPr>
            <w:tcW w:w="9356" w:type="dxa"/>
            <w:shd w:val="clear" w:color="auto" w:fill="auto"/>
          </w:tcPr>
          <w:p w14:paraId="0387B9FC" w14:textId="624A34C0" w:rsidR="00061687" w:rsidRPr="00B62EE5" w:rsidRDefault="00061687" w:rsidP="00B47C5C">
            <w:pPr>
              <w:pStyle w:val="KeyText"/>
              <w:rPr>
                <w:ins w:id="335" w:author="LUEJE Claudia" w:date="2023-06-26T17:59:00Z"/>
              </w:rPr>
            </w:pPr>
            <w:ins w:id="336" w:author="LUEJE Claudia" w:date="2023-06-26T17:59:00Z">
              <w:r w:rsidRPr="00B62EE5">
                <w:t>s</w:t>
              </w:r>
              <w:r w:rsidR="00DE702F" w:rsidRPr="00B62EE5">
                <w:t>eam</w:t>
              </w:r>
              <w:r w:rsidRPr="00B62EE5">
                <w:t xml:space="preserve"> weld</w:t>
              </w:r>
              <w:r w:rsidRPr="00B62EE5">
                <w:rPr>
                  <w:vertAlign w:val="subscript"/>
                </w:rPr>
                <w:t>1</w:t>
              </w:r>
            </w:ins>
          </w:p>
        </w:tc>
      </w:tr>
      <w:tr w:rsidR="00061687" w14:paraId="68A45186" w14:textId="77777777" w:rsidTr="00061687">
        <w:trPr>
          <w:ins w:id="337" w:author="LUEJE Claudia" w:date="2023-06-26T17:59:00Z"/>
        </w:trPr>
        <w:tc>
          <w:tcPr>
            <w:tcW w:w="397" w:type="dxa"/>
            <w:shd w:val="clear" w:color="auto" w:fill="auto"/>
          </w:tcPr>
          <w:p w14:paraId="7ABC2DA4" w14:textId="418C3713" w:rsidR="00061687" w:rsidRDefault="00061687" w:rsidP="00B47C5C">
            <w:pPr>
              <w:pStyle w:val="KeyText"/>
              <w:rPr>
                <w:ins w:id="338" w:author="LUEJE Claudia" w:date="2023-06-26T17:59:00Z"/>
              </w:rPr>
            </w:pPr>
            <w:ins w:id="339" w:author="LUEJE Claudia" w:date="2023-06-26T17:59:00Z">
              <w:r w:rsidRPr="00061687">
                <w:rPr>
                  <w:i/>
                </w:rPr>
                <w:t>x</w:t>
              </w:r>
              <w:r w:rsidR="00795A2A">
                <w:rPr>
                  <w:vertAlign w:val="subscript"/>
                </w:rPr>
                <w:t>i</w:t>
              </w:r>
            </w:ins>
          </w:p>
        </w:tc>
        <w:tc>
          <w:tcPr>
            <w:tcW w:w="9356" w:type="dxa"/>
            <w:shd w:val="clear" w:color="auto" w:fill="auto"/>
          </w:tcPr>
          <w:p w14:paraId="202FE657" w14:textId="75328C58" w:rsidR="00061687" w:rsidRDefault="00061687" w:rsidP="00B47C5C">
            <w:pPr>
              <w:pStyle w:val="KeyText"/>
              <w:rPr>
                <w:ins w:id="340" w:author="LUEJE Claudia" w:date="2023-06-26T17:59:00Z"/>
              </w:rPr>
            </w:pPr>
            <w:ins w:id="341" w:author="LUEJE Claudia" w:date="2023-06-26T17:59:00Z">
              <w:r>
                <w:t>s</w:t>
              </w:r>
              <w:r w:rsidRPr="00061687">
                <w:t xml:space="preserve">pot </w:t>
              </w:r>
              <w:r>
                <w:t>w</w:t>
              </w:r>
              <w:r w:rsidRPr="00061687">
                <w:t>elds</w:t>
              </w:r>
            </w:ins>
          </w:p>
        </w:tc>
      </w:tr>
    </w:tbl>
    <w:p w14:paraId="10A5A2E0" w14:textId="61B11BA1" w:rsidR="001332BD" w:rsidRPr="00E956F7" w:rsidRDefault="00E4158E">
      <w:pPr>
        <w:pStyle w:val="Figuretitle0"/>
        <w:autoSpaceDE w:val="0"/>
        <w:autoSpaceDN w:val="0"/>
        <w:adjustRightInd w:val="0"/>
        <w:outlineLvl w:val="0"/>
        <w:rPr>
          <w:szCs w:val="24"/>
        </w:rPr>
      </w:pPr>
      <w:bookmarkStart w:id="342" w:name="_Ref97731124"/>
      <w:bookmarkStart w:id="343" w:name="_Ref334010986"/>
      <w:bookmarkStart w:id="344" w:name="_Toc3557082"/>
      <w:bookmarkStart w:id="345" w:name="_Toc34747332"/>
      <w:bookmarkStart w:id="346" w:name="_Toc76030523"/>
      <w:bookmarkStart w:id="347" w:name="_Toc94530809"/>
      <w:bookmarkStart w:id="348" w:name="_Toc101428208"/>
      <w:bookmarkStart w:id="349" w:name="_Toc110532264"/>
      <w:r w:rsidRPr="00E956F7">
        <w:rPr>
          <w:szCs w:val="24"/>
        </w:rPr>
        <w:t>Figure</w:t>
      </w:r>
      <w:del w:id="350" w:author="LUEJE Claudia" w:date="2023-06-26T17:59:00Z">
        <w:r w:rsidR="00FC68DB" w:rsidRPr="005C2D94">
          <w:delText xml:space="preserve"> </w:delText>
        </w:r>
        <w:r w:rsidR="00FC68DB" w:rsidRPr="005C2D94">
          <w:fldChar w:fldCharType="begin"/>
        </w:r>
        <w:r w:rsidR="00FC68DB" w:rsidRPr="005C2D94">
          <w:delInstrText xml:space="preserve"> SEQ Figure \* ARABIC </w:delInstrText>
        </w:r>
        <w:r w:rsidR="00FC68DB" w:rsidRPr="005C2D94">
          <w:fldChar w:fldCharType="separate"/>
        </w:r>
        <w:r w:rsidR="0067475A">
          <w:rPr>
            <w:noProof/>
          </w:rPr>
          <w:delText>2</w:delText>
        </w:r>
        <w:r w:rsidR="00FC68DB" w:rsidRPr="005C2D94">
          <w:fldChar w:fldCharType="end"/>
        </w:r>
      </w:del>
      <w:bookmarkEnd w:id="342"/>
      <w:ins w:id="351" w:author="LUEJE Claudia" w:date="2023-06-26T17:59:00Z">
        <w:r w:rsidRPr="00E956F7">
          <w:rPr>
            <w:szCs w:val="24"/>
          </w:rPr>
          <w:t> </w:t>
        </w:r>
        <w:r w:rsidR="001332BD" w:rsidRPr="00E956F7">
          <w:rPr>
            <w:szCs w:val="24"/>
          </w:rPr>
          <w:t>2</w:t>
        </w:r>
      </w:ins>
      <w:r w:rsidR="001332BD" w:rsidRPr="00E956F7">
        <w:rPr>
          <w:szCs w:val="24"/>
        </w:rPr>
        <w:t xml:space="preserve"> — </w:t>
      </w:r>
      <w:bookmarkEnd w:id="343"/>
      <w:r w:rsidR="001332BD" w:rsidRPr="00E956F7">
        <w:rPr>
          <w:szCs w:val="24"/>
        </w:rPr>
        <w:t xml:space="preserve">Topological </w:t>
      </w:r>
      <w:r w:rsidR="008C0664">
        <w:rPr>
          <w:szCs w:val="24"/>
        </w:rPr>
        <w:t>r</w:t>
      </w:r>
      <w:r w:rsidR="001332BD" w:rsidRPr="00E956F7">
        <w:rPr>
          <w:szCs w:val="24"/>
        </w:rPr>
        <w:t xml:space="preserve">elations between </w:t>
      </w:r>
      <w:r w:rsidR="008C0664">
        <w:rPr>
          <w:szCs w:val="24"/>
        </w:rPr>
        <w:t>p</w:t>
      </w:r>
      <w:r w:rsidR="001332BD" w:rsidRPr="00E956F7">
        <w:rPr>
          <w:szCs w:val="24"/>
        </w:rPr>
        <w:t xml:space="preserve">arts and </w:t>
      </w:r>
      <w:r w:rsidR="008C0664">
        <w:rPr>
          <w:szCs w:val="24"/>
        </w:rPr>
        <w:t>a</w:t>
      </w:r>
      <w:r w:rsidR="001332BD" w:rsidRPr="00E956F7">
        <w:rPr>
          <w:szCs w:val="24"/>
        </w:rPr>
        <w:t>ssemblies</w:t>
      </w:r>
      <w:bookmarkEnd w:id="344"/>
      <w:bookmarkEnd w:id="345"/>
      <w:bookmarkEnd w:id="346"/>
      <w:bookmarkEnd w:id="347"/>
      <w:bookmarkEnd w:id="348"/>
      <w:bookmarkEnd w:id="349"/>
    </w:p>
    <w:p w14:paraId="3D661F13" w14:textId="12EE5BA9" w:rsidR="001332BD" w:rsidRPr="00E956F7" w:rsidRDefault="001332BD">
      <w:pPr>
        <w:pStyle w:val="BodyText"/>
        <w:autoSpaceDE w:val="0"/>
        <w:autoSpaceDN w:val="0"/>
        <w:adjustRightInd w:val="0"/>
        <w:rPr>
          <w:szCs w:val="24"/>
        </w:rPr>
      </w:pPr>
      <w:r w:rsidRPr="00E956F7">
        <w:rPr>
          <w:szCs w:val="24"/>
        </w:rPr>
        <w:t xml:space="preserve">The description is mapped into XML by using an element tagged </w:t>
      </w:r>
      <w:r w:rsidRPr="00471732">
        <w:rPr>
          <w:rStyle w:val="ISOCode"/>
        </w:rPr>
        <w:t>&lt;connection_group/&gt;</w:t>
      </w:r>
      <w:r w:rsidRPr="00E956F7">
        <w:rPr>
          <w:szCs w:val="24"/>
        </w:rPr>
        <w:t xml:space="preserve">. A </w:t>
      </w:r>
      <w:r w:rsidRPr="00471732">
        <w:rPr>
          <w:rStyle w:val="ISOCode"/>
        </w:rPr>
        <w:t>&lt;connection_group/&gt;</w:t>
      </w:r>
      <w:r w:rsidRPr="00E956F7">
        <w:rPr>
          <w:szCs w:val="24"/>
        </w:rPr>
        <w:t xml:space="preserve"> comprises all joints which connect the same parts (or assemblies). Details are referred to </w:t>
      </w:r>
      <w:ins w:id="352" w:author="LUEJE Claudia" w:date="2023-06-26T17:59:00Z">
        <w:r w:rsidR="008C0664">
          <w:rPr>
            <w:szCs w:val="24"/>
          </w:rPr>
          <w:t xml:space="preserve">in </w:t>
        </w:r>
      </w:ins>
      <w:r w:rsidRPr="00E956F7">
        <w:rPr>
          <w:szCs w:val="24"/>
        </w:rPr>
        <w:t xml:space="preserve">later </w:t>
      </w:r>
      <w:del w:id="353" w:author="LUEJE Claudia" w:date="2023-06-26T17:59:00Z">
        <w:r w:rsidR="00FC68DB" w:rsidRPr="00BD52D7">
          <w:delText>chapters</w:delText>
        </w:r>
      </w:del>
      <w:ins w:id="354" w:author="LUEJE Claudia" w:date="2023-06-26T17:59:00Z">
        <w:r w:rsidRPr="00E956F7">
          <w:rPr>
            <w:szCs w:val="24"/>
          </w:rPr>
          <w:t>c</w:t>
        </w:r>
        <w:r w:rsidR="008C0664">
          <w:rPr>
            <w:szCs w:val="24"/>
          </w:rPr>
          <w:t>lauses</w:t>
        </w:r>
      </w:ins>
      <w:r w:rsidRPr="00E956F7">
        <w:rPr>
          <w:szCs w:val="24"/>
        </w:rPr>
        <w:t xml:space="preserve">. Here one of the merits of employing XML </w:t>
      </w:r>
      <w:del w:id="355" w:author="LUEJE Claudia" w:date="2023-06-26T17:59:00Z">
        <w:r w:rsidR="00FC68DB" w:rsidRPr="00BD52D7">
          <w:delText>becomes</w:delText>
        </w:r>
      </w:del>
      <w:ins w:id="356" w:author="LUEJE Claudia" w:date="2023-06-26T17:59:00Z">
        <w:r w:rsidRPr="00E956F7">
          <w:rPr>
            <w:szCs w:val="24"/>
          </w:rPr>
          <w:t>beco</w:t>
        </w:r>
        <w:r w:rsidR="00223D02">
          <w:rPr>
            <w:szCs w:val="24"/>
          </w:rPr>
          <w:t>f</w:t>
        </w:r>
        <w:r w:rsidRPr="00E956F7">
          <w:rPr>
            <w:szCs w:val="24"/>
          </w:rPr>
          <w:t>mes</w:t>
        </w:r>
      </w:ins>
      <w:r w:rsidRPr="00E956F7">
        <w:rPr>
          <w:szCs w:val="24"/>
        </w:rPr>
        <w:t xml:space="preserve"> apparent.</w:t>
      </w:r>
    </w:p>
    <w:p w14:paraId="11C3027B" w14:textId="77777777" w:rsidR="001332BD" w:rsidRPr="00E956F7" w:rsidRDefault="001332BD">
      <w:pPr>
        <w:pStyle w:val="BodyText"/>
        <w:autoSpaceDE w:val="0"/>
        <w:autoSpaceDN w:val="0"/>
        <w:adjustRightInd w:val="0"/>
        <w:rPr>
          <w:szCs w:val="24"/>
        </w:rPr>
      </w:pPr>
      <w:r w:rsidRPr="00E956F7">
        <w:rPr>
          <w:szCs w:val="24"/>
        </w:rPr>
        <w:t>Frequently, more than two parts are joined. A spot weld can, for instance, join three sheets, a screw even more. Such situations have to be considered, too.</w:t>
      </w:r>
    </w:p>
    <w:p w14:paraId="0142F5B7" w14:textId="5753C7E6" w:rsidR="001332BD" w:rsidRPr="00E956F7" w:rsidRDefault="001332BD">
      <w:pPr>
        <w:pStyle w:val="BodyText"/>
        <w:autoSpaceDE w:val="0"/>
        <w:autoSpaceDN w:val="0"/>
        <w:adjustRightInd w:val="0"/>
        <w:rPr>
          <w:szCs w:val="24"/>
        </w:rPr>
      </w:pPr>
      <w:r w:rsidRPr="00E956F7">
        <w:rPr>
          <w:szCs w:val="24"/>
        </w:rPr>
        <w:t>According to design principle </w:t>
      </w:r>
      <w:del w:id="357" w:author="LUEJE Claudia" w:date="2023-06-26T17:59:00Z">
        <w:r w:rsidR="00FC68DB" w:rsidRPr="005C2D94">
          <w:fldChar w:fldCharType="begin"/>
        </w:r>
        <w:r w:rsidR="00FC68DB" w:rsidRPr="00F54804">
          <w:delInstrText xml:space="preserve"> REF _Ref373503402 \r \h  \* MERGEFORMAT </w:delInstrText>
        </w:r>
        <w:r w:rsidR="00FC68DB" w:rsidRPr="005C2D94">
          <w:fldChar w:fldCharType="separate"/>
        </w:r>
        <w:r w:rsidR="0067475A">
          <w:delText>3)</w:delText>
        </w:r>
        <w:r w:rsidR="00FC68DB" w:rsidRPr="005C2D94">
          <w:fldChar w:fldCharType="end"/>
        </w:r>
        <w:r w:rsidR="00FC68DB" w:rsidRPr="00F54804">
          <w:delText>,</w:delText>
        </w:r>
      </w:del>
      <w:ins w:id="358" w:author="LUEJE Claudia" w:date="2023-06-26T17:59:00Z">
        <w:r w:rsidRPr="00E956F7">
          <w:rPr>
            <w:szCs w:val="24"/>
          </w:rPr>
          <w:t>3),</w:t>
        </w:r>
      </w:ins>
      <w:r w:rsidRPr="00E956F7">
        <w:rPr>
          <w:szCs w:val="24"/>
        </w:rPr>
        <w:t xml:space="preserve"> overall product structure cannot be reproduced from χMCF. For example, any of the following product structures would equally fit to </w:t>
      </w:r>
      <w:del w:id="359" w:author="LUEJE Claudia" w:date="2023-06-26T17:59:00Z">
        <w:r w:rsidR="00FC68DB" w:rsidRPr="005C2D94">
          <w:fldChar w:fldCharType="begin"/>
        </w:r>
        <w:r w:rsidR="00FC68DB" w:rsidRPr="00F54804">
          <w:delInstrText xml:space="preserve"> REF _Ref334010986 \h  \* MERGEFORMAT </w:delInstrText>
        </w:r>
        <w:r w:rsidR="00FC68DB" w:rsidRPr="005C2D94">
          <w:fldChar w:fldCharType="separate"/>
        </w:r>
        <w:r w:rsidR="0067475A" w:rsidRPr="005C2D94">
          <w:delText xml:space="preserve">Figure </w:delText>
        </w:r>
        <w:r w:rsidR="0067475A">
          <w:delText xml:space="preserve">2 — </w:delText>
        </w:r>
        <w:r w:rsidR="00FC68DB" w:rsidRPr="005C2D94">
          <w:fldChar w:fldCharType="end"/>
        </w:r>
      </w:del>
      <w:ins w:id="360" w:author="LUEJE Claudia" w:date="2023-06-26T17:59:00Z">
        <w:r w:rsidR="00E4158E" w:rsidRPr="00E956F7">
          <w:rPr>
            <w:rStyle w:val="citefig"/>
            <w:szCs w:val="24"/>
          </w:rPr>
          <w:t>Figure </w:t>
        </w:r>
        <w:r w:rsidRPr="00E956F7">
          <w:rPr>
            <w:rStyle w:val="citefig"/>
            <w:szCs w:val="24"/>
          </w:rPr>
          <w:t>2</w:t>
        </w:r>
        <w:r w:rsidR="00223D02">
          <w:rPr>
            <w:rStyle w:val="citefig"/>
            <w:szCs w:val="24"/>
          </w:rPr>
          <w:t>.</w:t>
        </w:r>
      </w:ins>
    </w:p>
    <w:p w14:paraId="67BF20EF" w14:textId="77777777" w:rsidR="00FC68DB" w:rsidRPr="00F54804" w:rsidRDefault="00DE0BBC" w:rsidP="00B202D2">
      <w:pPr>
        <w:keepNext/>
        <w:jc w:val="center"/>
        <w:rPr>
          <w:del w:id="361" w:author="LUEJE Claudia" w:date="2023-06-26T17:59:00Z"/>
        </w:rPr>
      </w:pPr>
      <w:del w:id="362" w:author="LUEJE Claudia" w:date="2023-06-26T17:59:00Z">
        <w:r w:rsidRPr="007055D9">
          <w:rPr>
            <w:noProof/>
          </w:rPr>
          <w:object w:dxaOrig="7144" w:dyaOrig="5355" w14:anchorId="4428A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alt="" style="width:376.35pt;height:115.3pt;mso-width-percent:0;mso-height-percent:0;mso-width-percent:0;mso-height-percent:0" o:ole="">
              <v:imagedata r:id="rId22" o:title="" cropbottom="43024f" cropright="10402f"/>
            </v:shape>
            <o:OLEObject Type="Embed" ProgID="PowerPoint.Show.8" ShapeID="_x0000_i1069" DrawAspect="Content" ObjectID="_1749310268" r:id="rId23"/>
          </w:object>
        </w:r>
      </w:del>
    </w:p>
    <w:p w14:paraId="00D91678" w14:textId="363B9F15"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3" w:author="LUEJE Claudia" w:date="2023-06-26T17:59:00Z"/>
          <w:szCs w:val="24"/>
        </w:rPr>
      </w:pPr>
      <w:ins w:id="364" w:author="LUEJE Claudia" w:date="2023-06-26T17:59:00Z">
        <w:r>
          <w:rPr>
            <w:szCs w:val="24"/>
          </w:rPr>
          <w:t>8329_ed1fig</w:t>
        </w:r>
        <w:r w:rsidR="001332BD" w:rsidRPr="00E956F7">
          <w:rPr>
            <w:szCs w:val="24"/>
          </w:rPr>
          <w:t>3.EPS</w:t>
        </w:r>
      </w:ins>
    </w:p>
    <w:p w14:paraId="233FBAC9" w14:textId="29D652D9" w:rsidR="001332BD" w:rsidRPr="00E956F7" w:rsidRDefault="00E4158E">
      <w:pPr>
        <w:pStyle w:val="Figuretitle0"/>
        <w:autoSpaceDE w:val="0"/>
        <w:autoSpaceDN w:val="0"/>
        <w:adjustRightInd w:val="0"/>
        <w:outlineLvl w:val="0"/>
        <w:rPr>
          <w:szCs w:val="24"/>
        </w:rPr>
      </w:pPr>
      <w:bookmarkStart w:id="365" w:name="_Toc3557083"/>
      <w:bookmarkStart w:id="366" w:name="_Toc34747333"/>
      <w:bookmarkStart w:id="367" w:name="_Toc76030524"/>
      <w:bookmarkStart w:id="368" w:name="_Toc94530810"/>
      <w:bookmarkStart w:id="369" w:name="_Toc101428209"/>
      <w:bookmarkStart w:id="370" w:name="_Toc110532265"/>
      <w:r w:rsidRPr="00E956F7">
        <w:rPr>
          <w:szCs w:val="24"/>
        </w:rPr>
        <w:t>Figure</w:t>
      </w:r>
      <w:del w:id="371" w:author="LUEJE Claudia" w:date="2023-06-26T17:59:00Z">
        <w:r w:rsidR="00FC68DB" w:rsidRPr="001E4607">
          <w:delText xml:space="preserve"> </w:delText>
        </w:r>
        <w:r w:rsidR="00FC68DB" w:rsidRPr="001E4607">
          <w:fldChar w:fldCharType="begin"/>
        </w:r>
        <w:r w:rsidR="00FC68DB" w:rsidRPr="001E4607">
          <w:delInstrText xml:space="preserve"> SEQ Figure \* ARABIC </w:delInstrText>
        </w:r>
        <w:r w:rsidR="00FC68DB" w:rsidRPr="001E4607">
          <w:fldChar w:fldCharType="separate"/>
        </w:r>
        <w:r w:rsidR="0067475A">
          <w:rPr>
            <w:noProof/>
          </w:rPr>
          <w:delText>3</w:delText>
        </w:r>
        <w:r w:rsidR="00FC68DB" w:rsidRPr="001E4607">
          <w:fldChar w:fldCharType="end"/>
        </w:r>
      </w:del>
      <w:ins w:id="372" w:author="LUEJE Claudia" w:date="2023-06-26T17:59:00Z">
        <w:r w:rsidRPr="00E956F7">
          <w:rPr>
            <w:szCs w:val="24"/>
          </w:rPr>
          <w:t> </w:t>
        </w:r>
        <w:r w:rsidR="001332BD" w:rsidRPr="00E956F7">
          <w:rPr>
            <w:szCs w:val="24"/>
          </w:rPr>
          <w:t>3</w:t>
        </w:r>
      </w:ins>
      <w:r w:rsidR="001332BD" w:rsidRPr="00E956F7">
        <w:rPr>
          <w:szCs w:val="24"/>
        </w:rPr>
        <w:t xml:space="preserve"> — Product </w:t>
      </w:r>
      <w:r w:rsidR="00223D02">
        <w:rPr>
          <w:szCs w:val="24"/>
        </w:rPr>
        <w:t>s</w:t>
      </w:r>
      <w:r w:rsidR="001332BD" w:rsidRPr="00E956F7">
        <w:rPr>
          <w:szCs w:val="24"/>
        </w:rPr>
        <w:t xml:space="preserve">tructures </w:t>
      </w:r>
      <w:r w:rsidR="00223D02">
        <w:rPr>
          <w:szCs w:val="24"/>
        </w:rPr>
        <w:t>f</w:t>
      </w:r>
      <w:r w:rsidR="001332BD" w:rsidRPr="00E956F7">
        <w:rPr>
          <w:szCs w:val="24"/>
        </w:rPr>
        <w:t xml:space="preserve">itting to </w:t>
      </w:r>
      <w:r w:rsidR="00223D02">
        <w:rPr>
          <w:szCs w:val="24"/>
        </w:rPr>
        <w:t>p</w:t>
      </w:r>
      <w:r w:rsidR="001332BD" w:rsidRPr="00E956F7">
        <w:rPr>
          <w:szCs w:val="24"/>
        </w:rPr>
        <w:t xml:space="preserve">revious </w:t>
      </w:r>
      <w:r w:rsidR="00223D02">
        <w:rPr>
          <w:szCs w:val="24"/>
        </w:rPr>
        <w:t>f</w:t>
      </w:r>
      <w:r w:rsidR="001332BD" w:rsidRPr="00E956F7">
        <w:rPr>
          <w:szCs w:val="24"/>
        </w:rPr>
        <w:t>igure</w:t>
      </w:r>
      <w:del w:id="373" w:author="LUEJE Claudia" w:date="2023-06-26T17:59:00Z">
        <w:r w:rsidR="00FC68DB" w:rsidRPr="001E4607">
          <w:delText>.</w:delText>
        </w:r>
      </w:del>
      <w:bookmarkEnd w:id="365"/>
      <w:bookmarkEnd w:id="366"/>
      <w:bookmarkEnd w:id="367"/>
      <w:bookmarkEnd w:id="368"/>
      <w:bookmarkEnd w:id="369"/>
      <w:bookmarkEnd w:id="370"/>
    </w:p>
    <w:p w14:paraId="5EED710B" w14:textId="77777777" w:rsidR="001332BD" w:rsidRPr="00E956F7" w:rsidRDefault="001332BD">
      <w:pPr>
        <w:pStyle w:val="BodyText"/>
        <w:autoSpaceDE w:val="0"/>
        <w:autoSpaceDN w:val="0"/>
        <w:adjustRightInd w:val="0"/>
        <w:rPr>
          <w:szCs w:val="24"/>
        </w:rPr>
      </w:pPr>
      <w:r w:rsidRPr="00E956F7">
        <w:rPr>
          <w:szCs w:val="24"/>
        </w:rPr>
        <w:t>And this list is far from being complete.</w:t>
      </w:r>
    </w:p>
    <w:p w14:paraId="56169124" w14:textId="09C90A92" w:rsidR="001332BD" w:rsidRPr="00E956F7" w:rsidRDefault="001332BD">
      <w:pPr>
        <w:pStyle w:val="Heading2"/>
        <w:tabs>
          <w:tab w:val="left" w:pos="400"/>
        </w:tabs>
        <w:autoSpaceDE w:val="0"/>
        <w:autoSpaceDN w:val="0"/>
        <w:adjustRightInd w:val="0"/>
        <w:rPr>
          <w:rFonts w:eastAsia="Times New Roman"/>
          <w:szCs w:val="24"/>
        </w:rPr>
      </w:pPr>
      <w:bookmarkStart w:id="374" w:name="_Toc338938876"/>
      <w:bookmarkStart w:id="375" w:name="_Toc338939056"/>
      <w:bookmarkStart w:id="376" w:name="_Toc3556929"/>
      <w:bookmarkStart w:id="377" w:name="_Toc34747179"/>
      <w:bookmarkStart w:id="378" w:name="_Toc77101992"/>
      <w:bookmarkStart w:id="379" w:name="_Toc110532137"/>
      <w:bookmarkStart w:id="380" w:name="_Toc288196436"/>
      <w:bookmarkStart w:id="381" w:name="_Toc288200734"/>
      <w:bookmarkEnd w:id="278"/>
      <w:bookmarkEnd w:id="279"/>
      <w:r w:rsidRPr="00E956F7">
        <w:rPr>
          <w:rFonts w:eastAsia="Times New Roman"/>
          <w:szCs w:val="24"/>
        </w:rPr>
        <w:t xml:space="preserve">χMCF in the </w:t>
      </w:r>
      <w:r w:rsidR="00223D02">
        <w:rPr>
          <w:rFonts w:eastAsia="Times New Roman"/>
          <w:szCs w:val="24"/>
        </w:rPr>
        <w:t>d</w:t>
      </w:r>
      <w:r w:rsidRPr="00E956F7">
        <w:rPr>
          <w:rFonts w:eastAsia="Times New Roman"/>
          <w:szCs w:val="24"/>
        </w:rPr>
        <w:t xml:space="preserve">evelopment </w:t>
      </w:r>
      <w:bookmarkEnd w:id="374"/>
      <w:bookmarkEnd w:id="375"/>
      <w:r w:rsidR="00223D02">
        <w:rPr>
          <w:rFonts w:eastAsia="Times New Roman"/>
          <w:szCs w:val="24"/>
        </w:rPr>
        <w:t>p</w:t>
      </w:r>
      <w:r w:rsidRPr="00E956F7">
        <w:rPr>
          <w:rFonts w:eastAsia="Times New Roman"/>
          <w:szCs w:val="24"/>
        </w:rPr>
        <w:t>rocesses</w:t>
      </w:r>
      <w:bookmarkEnd w:id="376"/>
      <w:bookmarkEnd w:id="377"/>
      <w:bookmarkEnd w:id="378"/>
      <w:bookmarkEnd w:id="379"/>
    </w:p>
    <w:p w14:paraId="3ACB0804" w14:textId="18E95102" w:rsidR="001332BD" w:rsidRPr="00E956F7" w:rsidRDefault="001332BD">
      <w:pPr>
        <w:pStyle w:val="BodyText"/>
        <w:autoSpaceDE w:val="0"/>
        <w:autoSpaceDN w:val="0"/>
        <w:adjustRightInd w:val="0"/>
        <w:rPr>
          <w:szCs w:val="24"/>
        </w:rPr>
      </w:pPr>
      <w:r w:rsidRPr="00E956F7">
        <w:rPr>
          <w:szCs w:val="24"/>
        </w:rPr>
        <w:t>The typical development process is a long chain involving many (maybe overlapping) single steps</w:t>
      </w:r>
      <w:del w:id="382" w:author="LUEJE Claudia" w:date="2023-06-26T17:59:00Z">
        <w:r w:rsidR="00FC68DB" w:rsidRPr="005C2D94">
          <w:delText xml:space="preserve"> like</w:delText>
        </w:r>
      </w:del>
      <w:ins w:id="383" w:author="LUEJE Claudia" w:date="2023-06-26T17:59:00Z">
        <w:r w:rsidR="00223D02">
          <w:rPr>
            <w:szCs w:val="24"/>
          </w:rPr>
          <w:t>, e.g.</w:t>
        </w:r>
      </w:ins>
      <w:r w:rsidRPr="00E956F7">
        <w:rPr>
          <w:szCs w:val="24"/>
        </w:rPr>
        <w:t xml:space="preserve"> design, construction, prototyping, simulation, testing, production planning, </w:t>
      </w:r>
      <w:del w:id="384" w:author="LUEJE Claudia" w:date="2023-06-26T17:59:00Z">
        <w:r w:rsidR="00FC68DB" w:rsidRPr="005C2D94">
          <w:delText xml:space="preserve">etc., see </w:delText>
        </w:r>
        <w:r w:rsidR="00FC68DB" w:rsidRPr="005C2D94">
          <w:fldChar w:fldCharType="begin"/>
        </w:r>
        <w:r w:rsidR="00FC68DB" w:rsidRPr="00F54804">
          <w:delInstrText xml:space="preserve"> REF _Ref333842518 \h  \* MERGEFORMAT </w:delInstrText>
        </w:r>
        <w:r w:rsidR="00FC68DB" w:rsidRPr="005C2D94">
          <w:fldChar w:fldCharType="separate"/>
        </w:r>
        <w:r w:rsidR="0067475A" w:rsidRPr="005C2D94">
          <w:delText xml:space="preserve">Figure </w:delText>
        </w:r>
        <w:r w:rsidR="0067475A">
          <w:delText>4</w:delText>
        </w:r>
        <w:r w:rsidR="00FC68DB" w:rsidRPr="005C2D94">
          <w:fldChar w:fldCharType="end"/>
        </w:r>
        <w:r w:rsidR="00FC68DB" w:rsidRPr="00F54804">
          <w:delText>.</w:delText>
        </w:r>
      </w:del>
      <w:ins w:id="385" w:author="LUEJE Claudia" w:date="2023-06-26T17:59:00Z">
        <w:r w:rsidRPr="00E956F7">
          <w:rPr>
            <w:szCs w:val="24"/>
          </w:rPr>
          <w:t xml:space="preserve">see </w:t>
        </w:r>
        <w:r w:rsidR="00E4158E" w:rsidRPr="00E956F7">
          <w:rPr>
            <w:rStyle w:val="citefig"/>
            <w:szCs w:val="24"/>
          </w:rPr>
          <w:t>Figure </w:t>
        </w:r>
        <w:r w:rsidRPr="00E956F7">
          <w:rPr>
            <w:rStyle w:val="citefig"/>
            <w:szCs w:val="24"/>
          </w:rPr>
          <w:t>4</w:t>
        </w:r>
        <w:r w:rsidRPr="00E956F7">
          <w:rPr>
            <w:szCs w:val="24"/>
          </w:rPr>
          <w:t>.</w:t>
        </w:r>
      </w:ins>
      <w:r w:rsidRPr="00E956F7">
        <w:rPr>
          <w:szCs w:val="24"/>
        </w:rPr>
        <w:t xml:space="preserve"> Depending on the individual manufacturer considered, information </w:t>
      </w:r>
      <w:del w:id="386" w:author="LUEJE Claudia" w:date="2023-06-26T17:59:00Z">
        <w:r w:rsidR="00FC68DB" w:rsidRPr="005C2D94">
          <w:delText>of</w:delText>
        </w:r>
      </w:del>
      <w:ins w:id="387" w:author="LUEJE Claudia" w:date="2023-06-26T17:59:00Z">
        <w:r w:rsidRPr="00E956F7">
          <w:rPr>
            <w:szCs w:val="24"/>
          </w:rPr>
          <w:t>o</w:t>
        </w:r>
        <w:r w:rsidR="00223D02">
          <w:rPr>
            <w:szCs w:val="24"/>
          </w:rPr>
          <w:t>n</w:t>
        </w:r>
      </w:ins>
      <w:r w:rsidRPr="00E956F7">
        <w:rPr>
          <w:szCs w:val="24"/>
        </w:rPr>
        <w:t xml:space="preserve"> connections and joints arises at different stages of the process and comes from different parties </w:t>
      </w:r>
      <w:del w:id="388" w:author="LUEJE Claudia" w:date="2023-06-26T17:59:00Z">
        <w:r w:rsidR="00FC68DB" w:rsidRPr="005C2D94">
          <w:delText>(</w:delText>
        </w:r>
        <w:r w:rsidR="00FC68DB" w:rsidRPr="005C2D94">
          <w:fldChar w:fldCharType="begin"/>
        </w:r>
        <w:r w:rsidR="00FC68DB" w:rsidRPr="00F54804">
          <w:delInstrText xml:space="preserve"> REF _Ref334482085 \h  \* MERGEFORMAT </w:delInstrText>
        </w:r>
        <w:r w:rsidR="00FC68DB" w:rsidRPr="005C2D94">
          <w:fldChar w:fldCharType="separate"/>
        </w:r>
        <w:r w:rsidR="0067475A" w:rsidRPr="005C2D94">
          <w:delText xml:space="preserve">Figure </w:delText>
        </w:r>
        <w:r w:rsidR="0067475A">
          <w:delText>5</w:delText>
        </w:r>
        <w:r w:rsidR="00FC68DB" w:rsidRPr="005C2D94">
          <w:fldChar w:fldCharType="end"/>
        </w:r>
        <w:r w:rsidR="00FC68DB" w:rsidRPr="00F54804">
          <w:delText>).</w:delText>
        </w:r>
      </w:del>
      <w:ins w:id="389" w:author="LUEJE Claudia" w:date="2023-06-26T17:59:00Z">
        <w:r w:rsidRPr="00E956F7">
          <w:rPr>
            <w:szCs w:val="24"/>
          </w:rPr>
          <w:t>(</w:t>
        </w:r>
        <w:r w:rsidR="00223D02">
          <w:rPr>
            <w:szCs w:val="24"/>
          </w:rPr>
          <w:t xml:space="preserve">see </w:t>
        </w:r>
        <w:r w:rsidR="00E4158E" w:rsidRPr="00E956F7">
          <w:rPr>
            <w:rStyle w:val="citefig"/>
            <w:szCs w:val="24"/>
          </w:rPr>
          <w:t>Figure </w:t>
        </w:r>
        <w:r w:rsidRPr="00E956F7">
          <w:rPr>
            <w:rStyle w:val="citefig"/>
            <w:szCs w:val="24"/>
          </w:rPr>
          <w:t>5</w:t>
        </w:r>
        <w:r w:rsidRPr="00E956F7">
          <w:rPr>
            <w:szCs w:val="24"/>
          </w:rPr>
          <w:t>).</w:t>
        </w:r>
      </w:ins>
      <w:r w:rsidRPr="00E956F7">
        <w:rPr>
          <w:szCs w:val="24"/>
        </w:rPr>
        <w:t xml:space="preserve"> An efficient handling and management of this information can only be guaranteed by a (common) database/container which contains the information </w:t>
      </w:r>
      <w:r w:rsidRPr="00223D02">
        <w:rPr>
          <w:szCs w:val="24"/>
        </w:rPr>
        <w:t>uniquely</w:t>
      </w:r>
      <w:r w:rsidRPr="00E956F7">
        <w:rPr>
          <w:szCs w:val="24"/>
        </w:rPr>
        <w:t>. This shall be guaranteed by a standard like χMCF.</w:t>
      </w:r>
    </w:p>
    <w:p w14:paraId="49D578D1" w14:textId="77777777" w:rsidR="00FC68DB" w:rsidRPr="005C2D94" w:rsidRDefault="00FC68DB" w:rsidP="00B202D2">
      <w:pPr>
        <w:rPr>
          <w:del w:id="390" w:author="LUEJE Claudia" w:date="2023-06-26T17:59:00Z"/>
        </w:rPr>
      </w:pPr>
    </w:p>
    <w:p w14:paraId="1D88C185" w14:textId="77777777" w:rsidR="00FC68DB" w:rsidRPr="00F54804" w:rsidRDefault="00FC68DB" w:rsidP="00B202D2">
      <w:pPr>
        <w:keepNext/>
        <w:jc w:val="center"/>
        <w:rPr>
          <w:del w:id="391" w:author="LUEJE Claudia" w:date="2023-06-26T17:59:00Z"/>
        </w:rPr>
      </w:pPr>
      <w:del w:id="392" w:author="LUEJE Claudia" w:date="2023-06-26T17:59:00Z">
        <w:r w:rsidRPr="0013175B">
          <w:rPr>
            <w:noProof/>
          </w:rPr>
          <w:drawing>
            <wp:inline distT="0" distB="0" distL="0" distR="0" wp14:anchorId="2274CBC2" wp14:editId="75B98D0B">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del>
    </w:p>
    <w:p w14:paraId="19FF578C" w14:textId="05E4F658"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3" w:author="LUEJE Claudia" w:date="2023-06-26T17:59:00Z"/>
          <w:szCs w:val="24"/>
        </w:rPr>
      </w:pPr>
      <w:ins w:id="394" w:author="LUEJE Claudia" w:date="2023-06-26T17:59:00Z">
        <w:r>
          <w:rPr>
            <w:szCs w:val="24"/>
          </w:rPr>
          <w:t>8329_ed1fig</w:t>
        </w:r>
        <w:r w:rsidR="001332BD" w:rsidRPr="00E956F7">
          <w:rPr>
            <w:szCs w:val="24"/>
          </w:rPr>
          <w:t>4.EPS</w:t>
        </w:r>
      </w:ins>
    </w:p>
    <w:p w14:paraId="73CE6462" w14:textId="6A64C858" w:rsidR="001332BD" w:rsidRPr="00E956F7" w:rsidRDefault="00E4158E">
      <w:pPr>
        <w:pStyle w:val="Figuretitle0"/>
        <w:autoSpaceDE w:val="0"/>
        <w:autoSpaceDN w:val="0"/>
        <w:adjustRightInd w:val="0"/>
        <w:outlineLvl w:val="0"/>
        <w:rPr>
          <w:szCs w:val="24"/>
        </w:rPr>
      </w:pPr>
      <w:bookmarkStart w:id="395" w:name="_Ref333842518"/>
      <w:bookmarkStart w:id="396" w:name="_Ref333842510"/>
      <w:bookmarkStart w:id="397" w:name="_Toc3557084"/>
      <w:bookmarkStart w:id="398" w:name="_Toc34747334"/>
      <w:bookmarkStart w:id="399" w:name="_Toc76030525"/>
      <w:bookmarkStart w:id="400" w:name="_Toc94530811"/>
      <w:bookmarkStart w:id="401" w:name="_Toc101428210"/>
      <w:bookmarkStart w:id="402" w:name="_Toc110532266"/>
      <w:r w:rsidRPr="00E956F7">
        <w:rPr>
          <w:szCs w:val="24"/>
        </w:rPr>
        <w:t>Figure</w:t>
      </w:r>
      <w:del w:id="403"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4</w:delText>
        </w:r>
        <w:r w:rsidR="00FC68DB" w:rsidRPr="005C2D94">
          <w:fldChar w:fldCharType="end"/>
        </w:r>
        <w:bookmarkEnd w:id="395"/>
        <w:r w:rsidR="001668D7">
          <w:delText xml:space="preserve"> </w:delText>
        </w:r>
        <w:r w:rsidR="00D7391D">
          <w:delText xml:space="preserve">— </w:delText>
        </w:r>
        <w:r w:rsidR="00FC68DB" w:rsidRPr="00F54804">
          <w:delText>The</w:delText>
        </w:r>
      </w:del>
      <w:ins w:id="404" w:author="LUEJE Claudia" w:date="2023-06-26T17:59:00Z">
        <w:r w:rsidRPr="00E956F7">
          <w:rPr>
            <w:szCs w:val="24"/>
          </w:rPr>
          <w:t> </w:t>
        </w:r>
        <w:r w:rsidR="001332BD" w:rsidRPr="00E956F7">
          <w:rPr>
            <w:szCs w:val="24"/>
          </w:rPr>
          <w:t>4 —</w:t>
        </w:r>
      </w:ins>
      <w:r w:rsidR="001332BD" w:rsidRPr="00E956F7">
        <w:rPr>
          <w:szCs w:val="24"/>
        </w:rPr>
        <w:t xml:space="preserve"> Development </w:t>
      </w:r>
      <w:bookmarkEnd w:id="396"/>
      <w:r w:rsidR="00223D02">
        <w:rPr>
          <w:szCs w:val="24"/>
        </w:rPr>
        <w:t>p</w:t>
      </w:r>
      <w:r w:rsidR="001332BD" w:rsidRPr="00E956F7">
        <w:rPr>
          <w:szCs w:val="24"/>
        </w:rPr>
        <w:t>rocess</w:t>
      </w:r>
      <w:bookmarkEnd w:id="397"/>
      <w:bookmarkEnd w:id="398"/>
      <w:bookmarkEnd w:id="399"/>
      <w:bookmarkEnd w:id="400"/>
      <w:bookmarkEnd w:id="401"/>
      <w:bookmarkEnd w:id="402"/>
    </w:p>
    <w:p w14:paraId="3766C0CB" w14:textId="77777777" w:rsidR="00FC68DB" w:rsidRPr="005C2D94" w:rsidRDefault="00FC68DB" w:rsidP="00906586">
      <w:pPr>
        <w:rPr>
          <w:del w:id="405" w:author="LUEJE Claudia" w:date="2023-06-26T17:59:00Z"/>
        </w:rPr>
      </w:pPr>
      <w:bookmarkStart w:id="406" w:name="_Ref334015195"/>
    </w:p>
    <w:p w14:paraId="7BFF0A01" w14:textId="77777777" w:rsidR="00FC68DB" w:rsidRPr="00F54804" w:rsidRDefault="00FC68DB" w:rsidP="001E4607">
      <w:pPr>
        <w:pStyle w:val="Caption"/>
        <w:rPr>
          <w:del w:id="407" w:author="LUEJE Claudia" w:date="2023-06-26T17:59:00Z"/>
        </w:rPr>
      </w:pPr>
      <w:del w:id="408" w:author="LUEJE Claudia" w:date="2023-06-26T17:59:00Z">
        <w:r w:rsidRPr="0013175B">
          <w:rPr>
            <w:noProof/>
          </w:rPr>
          <w:drawing>
            <wp:inline distT="0" distB="0" distL="0" distR="0" wp14:anchorId="022FB58A" wp14:editId="7B54154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del>
    </w:p>
    <w:p w14:paraId="4FEDEB3A" w14:textId="4124F3CF"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9" w:author="LUEJE Claudia" w:date="2023-06-26T17:59:00Z"/>
          <w:szCs w:val="24"/>
        </w:rPr>
      </w:pPr>
      <w:ins w:id="410" w:author="LUEJE Claudia" w:date="2023-06-26T17:59:00Z">
        <w:r>
          <w:rPr>
            <w:szCs w:val="24"/>
          </w:rPr>
          <w:t>8329_ed1fig</w:t>
        </w:r>
        <w:r w:rsidR="001332BD" w:rsidRPr="00E956F7">
          <w:rPr>
            <w:szCs w:val="24"/>
          </w:rPr>
          <w:t>5.EPS</w:t>
        </w:r>
      </w:ins>
    </w:p>
    <w:p w14:paraId="05A82663" w14:textId="77777777" w:rsidR="00D72F0B" w:rsidRDefault="00D72F0B" w:rsidP="00B47C5C">
      <w:pPr>
        <w:pStyle w:val="KeyTitle"/>
        <w:rPr>
          <w:ins w:id="411" w:author="LUEJE Claudia" w:date="2023-06-26T17:59:00Z"/>
        </w:rPr>
      </w:pPr>
      <w:ins w:id="412"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72F0B" w:rsidRPr="00B62EE5" w14:paraId="5C1DCCB2" w14:textId="77777777" w:rsidTr="00D72F0B">
        <w:trPr>
          <w:ins w:id="413" w:author="LUEJE Claudia" w:date="2023-06-26T17:59:00Z"/>
        </w:trPr>
        <w:tc>
          <w:tcPr>
            <w:tcW w:w="397" w:type="dxa"/>
            <w:shd w:val="clear" w:color="auto" w:fill="auto"/>
          </w:tcPr>
          <w:p w14:paraId="1ED548FB" w14:textId="07D5B63B" w:rsidR="00D72F0B" w:rsidRPr="00B62EE5" w:rsidRDefault="00D72F0B" w:rsidP="00B47C5C">
            <w:pPr>
              <w:pStyle w:val="KeyText"/>
              <w:rPr>
                <w:ins w:id="414" w:author="LUEJE Claudia" w:date="2023-06-26T17:59:00Z"/>
              </w:rPr>
            </w:pPr>
            <w:ins w:id="415" w:author="LUEJE Claudia" w:date="2023-06-26T17:59:00Z">
              <w:r w:rsidRPr="00B62EE5">
                <w:t>1</w:t>
              </w:r>
            </w:ins>
          </w:p>
        </w:tc>
        <w:tc>
          <w:tcPr>
            <w:tcW w:w="9356" w:type="dxa"/>
            <w:shd w:val="clear" w:color="auto" w:fill="auto"/>
          </w:tcPr>
          <w:p w14:paraId="775D94AE" w14:textId="42A68E34" w:rsidR="00D72F0B" w:rsidRPr="00B62EE5" w:rsidRDefault="00D72F0B" w:rsidP="00B47C5C">
            <w:pPr>
              <w:pStyle w:val="KeyText"/>
              <w:rPr>
                <w:ins w:id="416" w:author="LUEJE Claudia" w:date="2023-06-26T17:59:00Z"/>
                <w:sz w:val="21"/>
                <w:szCs w:val="21"/>
              </w:rPr>
            </w:pPr>
            <w:ins w:id="417" w:author="LUEJE Claudia" w:date="2023-06-26T17:59:00Z">
              <w:r w:rsidRPr="00B62EE5">
                <w:rPr>
                  <w:sz w:val="21"/>
                  <w:szCs w:val="21"/>
                </w:rPr>
                <w:t>design, construction</w:t>
              </w:r>
            </w:ins>
          </w:p>
        </w:tc>
      </w:tr>
      <w:tr w:rsidR="00D72F0B" w14:paraId="1FCA73D4" w14:textId="77777777" w:rsidTr="00D72F0B">
        <w:trPr>
          <w:ins w:id="418" w:author="LUEJE Claudia" w:date="2023-06-26T17:59:00Z"/>
        </w:trPr>
        <w:tc>
          <w:tcPr>
            <w:tcW w:w="397" w:type="dxa"/>
            <w:shd w:val="clear" w:color="auto" w:fill="auto"/>
          </w:tcPr>
          <w:p w14:paraId="7E42C1AB" w14:textId="2CBCA431" w:rsidR="00D72F0B" w:rsidRDefault="00D72F0B" w:rsidP="00B47C5C">
            <w:pPr>
              <w:pStyle w:val="KeyText"/>
              <w:rPr>
                <w:ins w:id="419" w:author="LUEJE Claudia" w:date="2023-06-26T17:59:00Z"/>
              </w:rPr>
            </w:pPr>
            <w:ins w:id="420" w:author="LUEJE Claudia" w:date="2023-06-26T17:59:00Z">
              <w:r>
                <w:t>2</w:t>
              </w:r>
            </w:ins>
          </w:p>
        </w:tc>
        <w:tc>
          <w:tcPr>
            <w:tcW w:w="9356" w:type="dxa"/>
            <w:shd w:val="clear" w:color="auto" w:fill="auto"/>
          </w:tcPr>
          <w:p w14:paraId="620CCABC" w14:textId="06E6B9FF" w:rsidR="00D72F0B" w:rsidRPr="00223D02" w:rsidRDefault="00223D02" w:rsidP="00B47C5C">
            <w:pPr>
              <w:pStyle w:val="KeyText"/>
              <w:rPr>
                <w:ins w:id="421" w:author="LUEJE Claudia" w:date="2023-06-26T17:59:00Z"/>
                <w:sz w:val="21"/>
                <w:szCs w:val="21"/>
              </w:rPr>
            </w:pPr>
            <w:ins w:id="422" w:author="LUEJE Claudia" w:date="2023-06-26T17:59:00Z">
              <w:r>
                <w:rPr>
                  <w:sz w:val="21"/>
                  <w:szCs w:val="21"/>
                </w:rPr>
                <w:t>e</w:t>
              </w:r>
              <w:r w:rsidR="00D72F0B">
                <w:rPr>
                  <w:sz w:val="21"/>
                  <w:szCs w:val="21"/>
                </w:rPr>
                <w:t>ngineering</w:t>
              </w:r>
            </w:ins>
          </w:p>
        </w:tc>
      </w:tr>
      <w:tr w:rsidR="00D72F0B" w14:paraId="11D67BEB" w14:textId="77777777" w:rsidTr="00D72F0B">
        <w:trPr>
          <w:ins w:id="423" w:author="LUEJE Claudia" w:date="2023-06-26T17:59:00Z"/>
        </w:trPr>
        <w:tc>
          <w:tcPr>
            <w:tcW w:w="397" w:type="dxa"/>
            <w:shd w:val="clear" w:color="auto" w:fill="auto"/>
          </w:tcPr>
          <w:p w14:paraId="34CA4436" w14:textId="5BF3AC76" w:rsidR="00D72F0B" w:rsidRDefault="00D72F0B" w:rsidP="00B47C5C">
            <w:pPr>
              <w:pStyle w:val="KeyText"/>
              <w:rPr>
                <w:ins w:id="424" w:author="LUEJE Claudia" w:date="2023-06-26T17:59:00Z"/>
              </w:rPr>
            </w:pPr>
            <w:ins w:id="425" w:author="LUEJE Claudia" w:date="2023-06-26T17:59:00Z">
              <w:r>
                <w:t>3</w:t>
              </w:r>
            </w:ins>
          </w:p>
        </w:tc>
        <w:tc>
          <w:tcPr>
            <w:tcW w:w="9356" w:type="dxa"/>
            <w:shd w:val="clear" w:color="auto" w:fill="auto"/>
          </w:tcPr>
          <w:p w14:paraId="4EA7AE4C" w14:textId="39C14C78" w:rsidR="00D72F0B" w:rsidRDefault="00D72F0B" w:rsidP="00B47C5C">
            <w:pPr>
              <w:pStyle w:val="KeyText"/>
              <w:rPr>
                <w:ins w:id="426" w:author="LUEJE Claudia" w:date="2023-06-26T17:59:00Z"/>
              </w:rPr>
            </w:pPr>
            <w:ins w:id="427" w:author="LUEJE Claudia" w:date="2023-06-26T17:59:00Z">
              <w:r>
                <w:rPr>
                  <w:sz w:val="21"/>
                  <w:szCs w:val="21"/>
                </w:rPr>
                <w:t>production planning</w:t>
              </w:r>
            </w:ins>
          </w:p>
        </w:tc>
      </w:tr>
      <w:tr w:rsidR="00D72F0B" w14:paraId="3A07BBE9" w14:textId="77777777" w:rsidTr="00D72F0B">
        <w:trPr>
          <w:ins w:id="428" w:author="LUEJE Claudia" w:date="2023-06-26T17:59:00Z"/>
        </w:trPr>
        <w:tc>
          <w:tcPr>
            <w:tcW w:w="397" w:type="dxa"/>
            <w:shd w:val="clear" w:color="auto" w:fill="auto"/>
          </w:tcPr>
          <w:p w14:paraId="6C5CA5D5" w14:textId="2E2C21B4" w:rsidR="00D72F0B" w:rsidRPr="00D72F0B" w:rsidRDefault="00D72F0B" w:rsidP="00B47C5C">
            <w:pPr>
              <w:pStyle w:val="KeyText"/>
              <w:rPr>
                <w:ins w:id="429" w:author="LUEJE Claudia" w:date="2023-06-26T17:59:00Z"/>
                <w:vertAlign w:val="superscript"/>
              </w:rPr>
            </w:pPr>
            <w:ins w:id="430" w:author="LUEJE Claudia" w:date="2023-06-26T17:59:00Z">
              <w:r w:rsidRPr="00D72F0B">
                <w:rPr>
                  <w:vertAlign w:val="superscript"/>
                </w:rPr>
                <w:t>a</w:t>
              </w:r>
            </w:ins>
          </w:p>
        </w:tc>
        <w:tc>
          <w:tcPr>
            <w:tcW w:w="9356" w:type="dxa"/>
            <w:shd w:val="clear" w:color="auto" w:fill="auto"/>
          </w:tcPr>
          <w:p w14:paraId="3952D6D0" w14:textId="0A2E6184" w:rsidR="00D72F0B" w:rsidRDefault="00D72F0B" w:rsidP="00B47C5C">
            <w:pPr>
              <w:pStyle w:val="KeyText"/>
              <w:rPr>
                <w:ins w:id="431" w:author="LUEJE Claudia" w:date="2023-06-26T17:59:00Z"/>
              </w:rPr>
            </w:pPr>
            <w:ins w:id="432" w:author="LUEJE Claudia" w:date="2023-06-26T17:59:00Z">
              <w:r w:rsidRPr="00E956F7">
                <w:rPr>
                  <w:szCs w:val="24"/>
                </w:rPr>
                <w:t>χMCF</w:t>
              </w:r>
              <w:r>
                <w:rPr>
                  <w:szCs w:val="24"/>
                </w:rPr>
                <w:t>.</w:t>
              </w:r>
            </w:ins>
          </w:p>
        </w:tc>
      </w:tr>
    </w:tbl>
    <w:p w14:paraId="7565F200" w14:textId="63C0E35D" w:rsidR="001332BD" w:rsidRPr="00E956F7" w:rsidRDefault="00E4158E">
      <w:pPr>
        <w:pStyle w:val="Figuretitle0"/>
        <w:autoSpaceDE w:val="0"/>
        <w:autoSpaceDN w:val="0"/>
        <w:adjustRightInd w:val="0"/>
        <w:outlineLvl w:val="0"/>
        <w:rPr>
          <w:szCs w:val="24"/>
        </w:rPr>
      </w:pPr>
      <w:bookmarkStart w:id="433" w:name="_Ref334482085"/>
      <w:bookmarkStart w:id="434" w:name="_Ref334482078"/>
      <w:bookmarkStart w:id="435" w:name="_Toc3557085"/>
      <w:bookmarkStart w:id="436" w:name="_Toc34747335"/>
      <w:bookmarkStart w:id="437" w:name="_Toc76030526"/>
      <w:bookmarkStart w:id="438" w:name="_Toc94530812"/>
      <w:bookmarkStart w:id="439" w:name="_Toc101428211"/>
      <w:bookmarkStart w:id="440" w:name="_Toc110532267"/>
      <w:r w:rsidRPr="00E956F7">
        <w:rPr>
          <w:szCs w:val="24"/>
        </w:rPr>
        <w:t>Figure</w:t>
      </w:r>
      <w:del w:id="441"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5</w:delText>
        </w:r>
        <w:r w:rsidR="00FC68DB" w:rsidRPr="005C2D94">
          <w:fldChar w:fldCharType="end"/>
        </w:r>
      </w:del>
      <w:bookmarkEnd w:id="406"/>
      <w:bookmarkEnd w:id="433"/>
      <w:ins w:id="442" w:author="LUEJE Claudia" w:date="2023-06-26T17:59:00Z">
        <w:r w:rsidRPr="00E956F7">
          <w:rPr>
            <w:szCs w:val="24"/>
          </w:rPr>
          <w:t> </w:t>
        </w:r>
        <w:r w:rsidR="001332BD" w:rsidRPr="00E956F7">
          <w:rPr>
            <w:szCs w:val="24"/>
          </w:rPr>
          <w:t>5</w:t>
        </w:r>
      </w:ins>
      <w:r w:rsidR="001332BD" w:rsidRPr="00E956F7">
        <w:rPr>
          <w:szCs w:val="24"/>
        </w:rPr>
        <w:t xml:space="preserve"> — χMCF as a </w:t>
      </w:r>
      <w:r w:rsidR="007D7FF3">
        <w:rPr>
          <w:szCs w:val="24"/>
        </w:rPr>
        <w:t>p</w:t>
      </w:r>
      <w:r w:rsidR="001332BD" w:rsidRPr="00E956F7">
        <w:rPr>
          <w:szCs w:val="24"/>
        </w:rPr>
        <w:t xml:space="preserve">latform for </w:t>
      </w:r>
      <w:r w:rsidR="007D7FF3">
        <w:rPr>
          <w:szCs w:val="24"/>
        </w:rPr>
        <w:t>c</w:t>
      </w:r>
      <w:r w:rsidR="001332BD" w:rsidRPr="00E956F7">
        <w:rPr>
          <w:szCs w:val="24"/>
        </w:rPr>
        <w:t xml:space="preserve">onnection </w:t>
      </w:r>
      <w:r w:rsidR="007D7FF3">
        <w:rPr>
          <w:szCs w:val="24"/>
        </w:rPr>
        <w:t>d</w:t>
      </w:r>
      <w:r w:rsidR="001332BD" w:rsidRPr="00E956F7">
        <w:rPr>
          <w:szCs w:val="24"/>
        </w:rPr>
        <w:t xml:space="preserve">ata in the </w:t>
      </w:r>
      <w:r w:rsidR="007D7FF3">
        <w:rPr>
          <w:szCs w:val="24"/>
        </w:rPr>
        <w:t>c</w:t>
      </w:r>
      <w:r w:rsidR="001332BD" w:rsidRPr="00E956F7">
        <w:rPr>
          <w:szCs w:val="24"/>
        </w:rPr>
        <w:t xml:space="preserve">omplete </w:t>
      </w:r>
      <w:r w:rsidR="007D7FF3">
        <w:rPr>
          <w:szCs w:val="24"/>
        </w:rPr>
        <w:t>d</w:t>
      </w:r>
      <w:r w:rsidR="001332BD" w:rsidRPr="00E956F7">
        <w:rPr>
          <w:szCs w:val="24"/>
        </w:rPr>
        <w:t xml:space="preserve">evelopment </w:t>
      </w:r>
      <w:bookmarkEnd w:id="434"/>
      <w:r w:rsidR="007D7FF3">
        <w:rPr>
          <w:szCs w:val="24"/>
        </w:rPr>
        <w:t>p</w:t>
      </w:r>
      <w:r w:rsidR="001332BD" w:rsidRPr="00E956F7">
        <w:rPr>
          <w:szCs w:val="24"/>
        </w:rPr>
        <w:t>rocess</w:t>
      </w:r>
      <w:bookmarkEnd w:id="435"/>
      <w:bookmarkEnd w:id="436"/>
      <w:bookmarkEnd w:id="437"/>
      <w:bookmarkEnd w:id="438"/>
      <w:bookmarkEnd w:id="439"/>
      <w:bookmarkEnd w:id="440"/>
    </w:p>
    <w:p w14:paraId="6301D359" w14:textId="7C52FAD9" w:rsidR="001332BD" w:rsidRPr="00E956F7" w:rsidRDefault="001332BD">
      <w:pPr>
        <w:pStyle w:val="BodyText"/>
        <w:autoSpaceDE w:val="0"/>
        <w:autoSpaceDN w:val="0"/>
        <w:adjustRightInd w:val="0"/>
        <w:rPr>
          <w:szCs w:val="24"/>
        </w:rPr>
      </w:pPr>
      <w:r w:rsidRPr="00E956F7">
        <w:rPr>
          <w:szCs w:val="24"/>
        </w:rPr>
        <w:t xml:space="preserve">A careful examination of </w:t>
      </w:r>
      <w:del w:id="443" w:author="LUEJE Claudia" w:date="2023-06-26T17:59:00Z">
        <w:r w:rsidR="00FC68DB" w:rsidRPr="005C2D94">
          <w:fldChar w:fldCharType="begin"/>
        </w:r>
        <w:r w:rsidR="00FC68DB" w:rsidRPr="00F54804">
          <w:delInstrText xml:space="preserve"> REF _Ref334482085 \h  \* MERGEFORMAT </w:delInstrText>
        </w:r>
        <w:r w:rsidR="00FC68DB" w:rsidRPr="005C2D94">
          <w:fldChar w:fldCharType="separate"/>
        </w:r>
        <w:r w:rsidR="0067475A" w:rsidRPr="005C2D94">
          <w:delText xml:space="preserve">Figure </w:delText>
        </w:r>
        <w:r w:rsidR="0067475A">
          <w:delText>5</w:delText>
        </w:r>
        <w:r w:rsidR="00FC68DB" w:rsidRPr="005C2D94">
          <w:fldChar w:fldCharType="end"/>
        </w:r>
      </w:del>
      <w:ins w:id="444" w:author="LUEJE Claudia" w:date="2023-06-26T17:59:00Z">
        <w:r w:rsidR="00E4158E" w:rsidRPr="00E956F7">
          <w:rPr>
            <w:rStyle w:val="citefig"/>
            <w:szCs w:val="24"/>
          </w:rPr>
          <w:t>Figure </w:t>
        </w:r>
        <w:r w:rsidRPr="00E956F7">
          <w:rPr>
            <w:rStyle w:val="citefig"/>
            <w:szCs w:val="24"/>
          </w:rPr>
          <w:t>5</w:t>
        </w:r>
      </w:ins>
      <w:r w:rsidRPr="00E956F7">
        <w:rPr>
          <w:szCs w:val="24"/>
        </w:rPr>
        <w:t xml:space="preserve"> enables </w:t>
      </w:r>
      <w:del w:id="445" w:author="LUEJE Claudia" w:date="2023-06-26T17:59:00Z">
        <w:r w:rsidR="00FC68DB" w:rsidRPr="00F54804">
          <w:delText>one to get more feeling and</w:delText>
        </w:r>
      </w:del>
      <w:ins w:id="446" w:author="LUEJE Claudia" w:date="2023-06-26T17:59:00Z">
        <w:r w:rsidR="0022354D">
          <w:rPr>
            <w:szCs w:val="24"/>
          </w:rPr>
          <w:t>greater</w:t>
        </w:r>
      </w:ins>
      <w:r w:rsidR="0022354D">
        <w:rPr>
          <w:szCs w:val="24"/>
        </w:rPr>
        <w:t xml:space="preserve"> </w:t>
      </w:r>
      <w:r w:rsidRPr="00E956F7">
        <w:rPr>
          <w:szCs w:val="24"/>
        </w:rPr>
        <w:t>understanding about how the work with χMCF in a real process could look</w:t>
      </w:r>
      <w:del w:id="447" w:author="LUEJE Claudia" w:date="2023-06-26T17:59:00Z">
        <w:r w:rsidR="00FC68DB" w:rsidRPr="00F54804">
          <w:delText xml:space="preserve"> like</w:delText>
        </w:r>
      </w:del>
      <w:r w:rsidRPr="00E956F7">
        <w:rPr>
          <w:szCs w:val="24"/>
        </w:rPr>
        <w:t>: χMCF is a structured set which can be divided into several overlapping subsets. Each subset contains a part of connection information which is of interest for a certain party, for instance simulation or planning. The intersection of all subsets contains information which is of interest for all other parties involved, e.g. coordinates and flange partners.</w:t>
      </w:r>
    </w:p>
    <w:p w14:paraId="5815E628" w14:textId="7FE0E0C1" w:rsidR="001332BD" w:rsidRPr="00E956F7" w:rsidRDefault="001332BD">
      <w:pPr>
        <w:pStyle w:val="BodyText"/>
        <w:autoSpaceDE w:val="0"/>
        <w:autoSpaceDN w:val="0"/>
        <w:adjustRightInd w:val="0"/>
        <w:rPr>
          <w:szCs w:val="24"/>
        </w:rPr>
      </w:pPr>
      <w:r w:rsidRPr="00E956F7">
        <w:rPr>
          <w:szCs w:val="24"/>
        </w:rPr>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w:t>
      </w:r>
      <w:del w:id="448" w:author="LUEJE Claudia" w:date="2023-06-26T17:59:00Z">
        <w:r w:rsidR="00FC68DB" w:rsidRPr="005C2D94">
          <w:delText>build</w:delText>
        </w:r>
      </w:del>
      <w:ins w:id="449" w:author="LUEJE Claudia" w:date="2023-06-26T17:59:00Z">
        <w:r w:rsidRPr="00E956F7">
          <w:rPr>
            <w:szCs w:val="24"/>
          </w:rPr>
          <w:t>build</w:t>
        </w:r>
        <w:r w:rsidR="0022354D">
          <w:rPr>
            <w:szCs w:val="24"/>
          </w:rPr>
          <w:t>s</w:t>
        </w:r>
      </w:ins>
      <w:r w:rsidRPr="00E956F7">
        <w:rPr>
          <w:szCs w:val="24"/>
        </w:rPr>
        <w:t xml:space="preserve"> up a continuous process. As shown in </w:t>
      </w:r>
      <w:del w:id="450" w:author="LUEJE Claudia" w:date="2023-06-26T17:59:00Z">
        <w:r w:rsidR="00FC68DB" w:rsidRPr="00F54804">
          <w:fldChar w:fldCharType="begin"/>
        </w:r>
        <w:r w:rsidR="00FC68DB" w:rsidRPr="00F54804">
          <w:delInstrText xml:space="preserve"> REF _Ref334482085 \h  \* MERGEFORMAT </w:delInstrText>
        </w:r>
        <w:r w:rsidR="00FC68DB" w:rsidRPr="00F54804">
          <w:fldChar w:fldCharType="separate"/>
        </w:r>
        <w:r w:rsidR="0067475A" w:rsidRPr="005C2D94">
          <w:delText xml:space="preserve">Figure </w:delText>
        </w:r>
        <w:r w:rsidR="0067475A">
          <w:delText>5</w:delText>
        </w:r>
        <w:r w:rsidR="00FC68DB" w:rsidRPr="00F54804">
          <w:fldChar w:fldCharType="end"/>
        </w:r>
        <w:r w:rsidR="00FC68DB" w:rsidRPr="00F54804">
          <w:delText>,</w:delText>
        </w:r>
      </w:del>
      <w:ins w:id="451" w:author="LUEJE Claudia" w:date="2023-06-26T17:59:00Z">
        <w:r w:rsidR="00E4158E" w:rsidRPr="00E956F7">
          <w:rPr>
            <w:rStyle w:val="citefig"/>
            <w:szCs w:val="24"/>
          </w:rPr>
          <w:t>Figure </w:t>
        </w:r>
        <w:r w:rsidRPr="00E956F7">
          <w:rPr>
            <w:rStyle w:val="citefig"/>
            <w:szCs w:val="24"/>
          </w:rPr>
          <w:t>5</w:t>
        </w:r>
        <w:r w:rsidRPr="00E956F7">
          <w:rPr>
            <w:szCs w:val="24"/>
          </w:rPr>
          <w:t>,</w:t>
        </w:r>
      </w:ins>
      <w:r w:rsidRPr="00E956F7">
        <w:rPr>
          <w:szCs w:val="24"/>
        </w:rPr>
        <w:t xml:space="preserve"> connection information </w:t>
      </w:r>
      <w:del w:id="452" w:author="LUEJE Claudia" w:date="2023-06-26T17:59:00Z">
        <w:r w:rsidR="00FC68DB" w:rsidRPr="00F54804">
          <w:delText>could</w:delText>
        </w:r>
      </w:del>
      <w:ins w:id="453" w:author="LUEJE Claudia" w:date="2023-06-26T17:59:00Z">
        <w:r w:rsidRPr="00E956F7">
          <w:rPr>
            <w:szCs w:val="24"/>
          </w:rPr>
          <w:t>c</w:t>
        </w:r>
        <w:r w:rsidR="0022354D">
          <w:rPr>
            <w:szCs w:val="24"/>
          </w:rPr>
          <w:t>an</w:t>
        </w:r>
      </w:ins>
      <w:r w:rsidRPr="00E956F7">
        <w:rPr>
          <w:szCs w:val="24"/>
        </w:rPr>
        <w:t xml:space="preserve"> be created by any of the involved parties (</w:t>
      </w:r>
      <w:ins w:id="454" w:author="LUEJE Claudia" w:date="2023-06-26T17:59:00Z">
        <w:r w:rsidR="0022354D">
          <w:rPr>
            <w:szCs w:val="24"/>
          </w:rPr>
          <w:t xml:space="preserve">e.g. </w:t>
        </w:r>
      </w:ins>
      <w:r w:rsidRPr="00E956F7">
        <w:rPr>
          <w:szCs w:val="24"/>
        </w:rPr>
        <w:t>design, construction, engineering, planning</w:t>
      </w:r>
      <w:del w:id="455" w:author="LUEJE Claudia" w:date="2023-06-26T17:59:00Z">
        <w:r w:rsidR="00FC68DB" w:rsidRPr="005C2D94">
          <w:delText>, etc.).</w:delText>
        </w:r>
      </w:del>
      <w:ins w:id="456" w:author="LUEJE Claudia" w:date="2023-06-26T17:59:00Z">
        <w:r w:rsidRPr="00E956F7">
          <w:rPr>
            <w:szCs w:val="24"/>
          </w:rPr>
          <w:t>).</w:t>
        </w:r>
      </w:ins>
      <w:r w:rsidRPr="00E956F7">
        <w:rPr>
          <w:szCs w:val="24"/>
        </w:rPr>
        <w:t xml:space="preserve"> The common situation is that each party contributes part of </w:t>
      </w:r>
      <w:ins w:id="457" w:author="LUEJE Claudia" w:date="2023-06-26T17:59:00Z">
        <w:r w:rsidR="0022354D">
          <w:rPr>
            <w:szCs w:val="24"/>
          </w:rPr>
          <w:t xml:space="preserve">the </w:t>
        </w:r>
      </w:ins>
      <w:r w:rsidRPr="00E956F7">
        <w:rPr>
          <w:szCs w:val="24"/>
        </w:rPr>
        <w:t>information (</w:t>
      </w:r>
      <w:ins w:id="458" w:author="LUEJE Claudia" w:date="2023-06-26T17:59:00Z">
        <w:r w:rsidR="0022354D">
          <w:rPr>
            <w:szCs w:val="24"/>
          </w:rPr>
          <w:t xml:space="preserve">e.g. </w:t>
        </w:r>
      </w:ins>
      <w:r w:rsidRPr="00E956F7">
        <w:rPr>
          <w:szCs w:val="24"/>
        </w:rPr>
        <w:t>geometrical, technological</w:t>
      </w:r>
      <w:del w:id="459" w:author="LUEJE Claudia" w:date="2023-06-26T17:59:00Z">
        <w:r w:rsidR="00FC68DB" w:rsidRPr="005C2D94">
          <w:delText xml:space="preserve"> etc.)</w:delText>
        </w:r>
      </w:del>
      <w:ins w:id="460" w:author="LUEJE Claudia" w:date="2023-06-26T17:59:00Z">
        <w:r w:rsidRPr="00E956F7">
          <w:rPr>
            <w:szCs w:val="24"/>
          </w:rPr>
          <w:t>)</w:t>
        </w:r>
      </w:ins>
      <w:r w:rsidRPr="00E956F7">
        <w:rPr>
          <w:szCs w:val="24"/>
        </w:rPr>
        <w:t xml:space="preserve"> defining a specific joint. Merging of the partial information leads to the complete characterization of the joint. Therefore, χMCF is an ideal tool to enable this dynamic process since filling up χMCF means merging information.</w:t>
      </w:r>
    </w:p>
    <w:p w14:paraId="5B2B6ACA" w14:textId="6675668C" w:rsidR="001332BD" w:rsidRPr="00E956F7" w:rsidRDefault="00FC68DB">
      <w:pPr>
        <w:pStyle w:val="BodyText"/>
        <w:autoSpaceDE w:val="0"/>
        <w:autoSpaceDN w:val="0"/>
        <w:adjustRightInd w:val="0"/>
        <w:rPr>
          <w:szCs w:val="24"/>
        </w:rPr>
      </w:pPr>
      <w:del w:id="461" w:author="LUEJE Claudia" w:date="2023-06-26T17:59:00Z">
        <w:r w:rsidRPr="00F54804">
          <w:fldChar w:fldCharType="begin"/>
        </w:r>
        <w:r w:rsidRPr="00F54804">
          <w:delInstrText xml:space="preserve"> REF _Ref334482085 \h  \* MERGEFORMAT </w:delInstrText>
        </w:r>
        <w:r w:rsidRPr="00F54804">
          <w:fldChar w:fldCharType="separate"/>
        </w:r>
        <w:r w:rsidR="0067475A" w:rsidRPr="005C2D94">
          <w:delText xml:space="preserve">Figure </w:delText>
        </w:r>
        <w:r w:rsidR="0067475A">
          <w:delText>5</w:delText>
        </w:r>
        <w:r w:rsidRPr="00F54804">
          <w:fldChar w:fldCharType="end"/>
        </w:r>
        <w:r w:rsidRPr="00F54804">
          <w:delText xml:space="preserve"> makes also</w:delText>
        </w:r>
      </w:del>
      <w:ins w:id="462" w:author="LUEJE Claudia" w:date="2023-06-26T17:59:00Z">
        <w:r w:rsidR="00E4158E" w:rsidRPr="00E956F7">
          <w:rPr>
            <w:rStyle w:val="citefig"/>
            <w:szCs w:val="24"/>
          </w:rPr>
          <w:t>Figure </w:t>
        </w:r>
        <w:r w:rsidR="001332BD" w:rsidRPr="00E956F7">
          <w:rPr>
            <w:rStyle w:val="citefig"/>
            <w:szCs w:val="24"/>
          </w:rPr>
          <w:t>5</w:t>
        </w:r>
        <w:r w:rsidR="001332BD" w:rsidRPr="00E956F7">
          <w:rPr>
            <w:szCs w:val="24"/>
          </w:rPr>
          <w:t xml:space="preserve"> </w:t>
        </w:r>
        <w:r w:rsidR="0022354D">
          <w:rPr>
            <w:szCs w:val="24"/>
          </w:rPr>
          <w:t xml:space="preserve">also </w:t>
        </w:r>
        <w:r w:rsidR="001332BD" w:rsidRPr="00E956F7">
          <w:rPr>
            <w:szCs w:val="24"/>
          </w:rPr>
          <w:t>makes</w:t>
        </w:r>
      </w:ins>
      <w:r w:rsidR="001332BD" w:rsidRPr="00E956F7">
        <w:rPr>
          <w:szCs w:val="24"/>
        </w:rPr>
        <w:t xml:space="preserve"> clear that connection information (full or partial) is available to everyone once it is defined and stored in χMCF. Thus, unnecessary duplication of effort is avoided automatically. Typically, different parties work in different environments using different software tools. Provided all systems support χMCF, transfer of data from one format to another will </w:t>
      </w:r>
      <w:del w:id="463" w:author="LUEJE Claudia" w:date="2023-06-26T17:59:00Z">
        <w:r w:rsidRPr="005C2D94">
          <w:delText xml:space="preserve">be </w:delText>
        </w:r>
      </w:del>
      <w:r w:rsidR="001332BD" w:rsidRPr="00E956F7">
        <w:rPr>
          <w:szCs w:val="24"/>
        </w:rPr>
        <w:t xml:space="preserve">not </w:t>
      </w:r>
      <w:ins w:id="464" w:author="LUEJE Claudia" w:date="2023-06-26T17:59:00Z">
        <w:r w:rsidR="0022354D">
          <w:rPr>
            <w:szCs w:val="24"/>
          </w:rPr>
          <w:t xml:space="preserve">be </w:t>
        </w:r>
      </w:ins>
      <w:r w:rsidR="001332BD" w:rsidRPr="00E956F7">
        <w:rPr>
          <w:szCs w:val="24"/>
        </w:rPr>
        <w:t xml:space="preserve">necessary anymore. This will save development </w:t>
      </w:r>
      <w:del w:id="465" w:author="LUEJE Claudia" w:date="2023-06-26T17:59:00Z">
        <w:r w:rsidRPr="005C2D94">
          <w:delText>cost</w:delText>
        </w:r>
      </w:del>
      <w:ins w:id="466" w:author="LUEJE Claudia" w:date="2023-06-26T17:59:00Z">
        <w:r w:rsidR="001332BD" w:rsidRPr="00E956F7">
          <w:rPr>
            <w:szCs w:val="24"/>
          </w:rPr>
          <w:t>cost</w:t>
        </w:r>
        <w:r w:rsidR="0022354D">
          <w:rPr>
            <w:szCs w:val="24"/>
          </w:rPr>
          <w:t>s</w:t>
        </w:r>
      </w:ins>
      <w:r w:rsidR="001332BD" w:rsidRPr="00E956F7">
        <w:rPr>
          <w:szCs w:val="24"/>
        </w:rPr>
        <w:t xml:space="preserve"> and avoid loss of data caused by the transfer.</w:t>
      </w:r>
    </w:p>
    <w:p w14:paraId="2BACB48E" w14:textId="77777777" w:rsidR="001332BD" w:rsidRPr="00E956F7" w:rsidRDefault="001332BD">
      <w:pPr>
        <w:pStyle w:val="BodyText"/>
        <w:autoSpaceDE w:val="0"/>
        <w:autoSpaceDN w:val="0"/>
        <w:adjustRightInd w:val="0"/>
        <w:rPr>
          <w:szCs w:val="24"/>
        </w:rPr>
      </w:pPr>
      <w:r w:rsidRPr="00E956F7">
        <w:rPr>
          <w:szCs w:val="24"/>
        </w:rPr>
        <w:t>Information contained in χMCF can be used to automate many tasks in the development and thus to enhance efficiency:</w:t>
      </w:r>
    </w:p>
    <w:p w14:paraId="1B977804" w14:textId="40EBE685" w:rsidR="001332BD" w:rsidRPr="00E956F7" w:rsidRDefault="001332BD" w:rsidP="00CB2A71">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ins w:id="467" w:author="LUEJE Claudia" w:date="2023-06-26T17:59:00Z">
        <w:r w:rsidRPr="00E956F7">
          <w:rPr>
            <w:szCs w:val="24"/>
          </w:rPr>
          <w:t>—</w:t>
        </w:r>
        <w:r w:rsidRPr="00E956F7">
          <w:rPr>
            <w:szCs w:val="24"/>
          </w:rPr>
          <w:tab/>
        </w:r>
      </w:ins>
      <w:r w:rsidRPr="00E956F7">
        <w:rPr>
          <w:szCs w:val="24"/>
        </w:rPr>
        <w:t>Automatic CAE assembly</w:t>
      </w:r>
      <w:r w:rsidR="00CB2A71">
        <w:rPr>
          <w:szCs w:val="24"/>
        </w:rPr>
        <w:tab/>
      </w:r>
      <w:r w:rsidR="00CB2A71" w:rsidRPr="00CB2A71">
        <w:rPr>
          <w:rStyle w:val="BodyTextChar"/>
        </w:rPr>
        <w:br/>
      </w:r>
      <w:r w:rsidRPr="00E956F7">
        <w:t>Meanwhile, most FE preprocessors are able to mesh parts automatically in the batch-meshing mode. An automated assembly can be realized by the connection information contained in χMCF</w:t>
      </w:r>
      <w:del w:id="468" w:author="LUEJE Claudia" w:date="2023-06-26T17:59:00Z">
        <w:r w:rsidR="00985688">
          <w:delText>;</w:delText>
        </w:r>
      </w:del>
      <w:ins w:id="469" w:author="LUEJE Claudia" w:date="2023-06-26T17:59:00Z">
        <w:r w:rsidR="00DC5F4F">
          <w:t>.</w:t>
        </w:r>
      </w:ins>
    </w:p>
    <w:p w14:paraId="1CE3EF6C" w14:textId="480D8718" w:rsidR="001332BD" w:rsidRPr="00E956F7" w:rsidRDefault="001332BD" w:rsidP="00CB2A71">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ins w:id="470" w:author="LUEJE Claudia" w:date="2023-06-26T17:59:00Z">
        <w:r w:rsidRPr="00E956F7">
          <w:rPr>
            <w:szCs w:val="24"/>
          </w:rPr>
          <w:t>—</w:t>
        </w:r>
        <w:r w:rsidRPr="00E956F7">
          <w:rPr>
            <w:szCs w:val="24"/>
          </w:rPr>
          <w:tab/>
        </w:r>
      </w:ins>
      <w:r w:rsidRPr="00E956F7">
        <w:rPr>
          <w:szCs w:val="24"/>
        </w:rPr>
        <w:t>Automatic Programming of Welding Robot</w:t>
      </w:r>
      <w:r w:rsidR="00CB2A71">
        <w:rPr>
          <w:szCs w:val="24"/>
        </w:rPr>
        <w:tab/>
      </w:r>
      <w:r w:rsidR="00CB2A71" w:rsidRPr="00CB2A71">
        <w:rPr>
          <w:rStyle w:val="BodyTextChar"/>
        </w:rPr>
        <w:br/>
      </w:r>
      <w:r w:rsidRPr="00E956F7">
        <w:t>Based on χMCF, welding robots can be programmed automatically.</w:t>
      </w:r>
    </w:p>
    <w:p w14:paraId="6F64BE06" w14:textId="77777777" w:rsidR="001332BD" w:rsidRPr="00E956F7" w:rsidRDefault="001332BD">
      <w:pPr>
        <w:pStyle w:val="BodyText"/>
        <w:autoSpaceDE w:val="0"/>
        <w:autoSpaceDN w:val="0"/>
        <w:adjustRightInd w:val="0"/>
        <w:rPr>
          <w:szCs w:val="24"/>
        </w:rPr>
      </w:pPr>
      <w:r w:rsidRPr="00E956F7">
        <w:rPr>
          <w:szCs w:val="24"/>
        </w:rPr>
        <w:t>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w:t>
      </w:r>
    </w:p>
    <w:p w14:paraId="06DAEA70" w14:textId="34F7581B" w:rsidR="001332BD" w:rsidRPr="00E956F7" w:rsidRDefault="001332BD">
      <w:pPr>
        <w:pStyle w:val="Heading1"/>
        <w:autoSpaceDE w:val="0"/>
        <w:autoSpaceDN w:val="0"/>
        <w:adjustRightInd w:val="0"/>
        <w:rPr>
          <w:rFonts w:eastAsia="Times New Roman"/>
          <w:szCs w:val="24"/>
        </w:rPr>
      </w:pPr>
      <w:bookmarkStart w:id="471" w:name="_Toc3556930"/>
      <w:bookmarkStart w:id="472" w:name="_Toc34747180"/>
      <w:bookmarkStart w:id="473" w:name="_Toc77101993"/>
      <w:bookmarkStart w:id="474" w:name="_Toc110532138"/>
      <w:r w:rsidRPr="00E956F7">
        <w:rPr>
          <w:rFonts w:eastAsia="Times New Roman"/>
          <w:szCs w:val="24"/>
        </w:rPr>
        <w:t xml:space="preserve">Keywords </w:t>
      </w:r>
      <w:del w:id="475" w:author="LUEJE Claudia" w:date="2023-06-26T17:59:00Z">
        <w:r w:rsidR="00FC68DB" w:rsidRPr="005C2D94">
          <w:delText>of</w:delText>
        </w:r>
      </w:del>
      <w:ins w:id="476" w:author="LUEJE Claudia" w:date="2023-06-26T17:59:00Z">
        <w:r w:rsidR="00DC5F4F">
          <w:rPr>
            <w:rFonts w:eastAsia="Times New Roman"/>
            <w:szCs w:val="24"/>
          </w:rPr>
          <w:t>in an</w:t>
        </w:r>
      </w:ins>
      <w:r w:rsidRPr="00E956F7">
        <w:rPr>
          <w:rFonts w:eastAsia="Times New Roman"/>
          <w:szCs w:val="24"/>
        </w:rPr>
        <w:t xml:space="preserve"> XML specification</w:t>
      </w:r>
      <w:bookmarkEnd w:id="471"/>
      <w:bookmarkEnd w:id="472"/>
      <w:bookmarkEnd w:id="473"/>
      <w:bookmarkEnd w:id="474"/>
    </w:p>
    <w:p w14:paraId="176080B7" w14:textId="77777777" w:rsidR="001332BD" w:rsidRPr="00E956F7" w:rsidRDefault="001332BD">
      <w:pPr>
        <w:pStyle w:val="Heading2"/>
        <w:tabs>
          <w:tab w:val="left" w:pos="400"/>
        </w:tabs>
        <w:autoSpaceDE w:val="0"/>
        <w:autoSpaceDN w:val="0"/>
        <w:adjustRightInd w:val="0"/>
        <w:rPr>
          <w:rFonts w:eastAsia="Times New Roman"/>
          <w:szCs w:val="24"/>
        </w:rPr>
      </w:pPr>
      <w:bookmarkStart w:id="477" w:name="_Toc34747181"/>
      <w:bookmarkStart w:id="478" w:name="_Toc77101994"/>
      <w:bookmarkStart w:id="479" w:name="_Toc110532139"/>
      <w:r w:rsidRPr="00E956F7">
        <w:rPr>
          <w:rFonts w:eastAsia="Times New Roman"/>
          <w:szCs w:val="24"/>
        </w:rPr>
        <w:t>Keywords</w:t>
      </w:r>
      <w:bookmarkEnd w:id="477"/>
      <w:bookmarkEnd w:id="478"/>
      <w:bookmarkEnd w:id="479"/>
    </w:p>
    <w:p w14:paraId="6C369E88" w14:textId="0FFBCAD8" w:rsidR="001332BD" w:rsidRPr="00E956F7" w:rsidRDefault="001332BD">
      <w:pPr>
        <w:pStyle w:val="BodyText"/>
        <w:autoSpaceDE w:val="0"/>
        <w:autoSpaceDN w:val="0"/>
        <w:adjustRightInd w:val="0"/>
        <w:rPr>
          <w:szCs w:val="24"/>
        </w:rPr>
      </w:pPr>
      <w:r w:rsidRPr="00E956F7">
        <w:rPr>
          <w:szCs w:val="24"/>
        </w:rPr>
        <w:t xml:space="preserve">The carrier of information in </w:t>
      </w:r>
      <w:del w:id="480" w:author="LUEJE Claudia" w:date="2023-06-26T17:59:00Z">
        <w:r w:rsidR="00FC68DB" w:rsidRPr="00BD52D7">
          <w:delText>a</w:delText>
        </w:r>
      </w:del>
      <w:ins w:id="481" w:author="LUEJE Claudia" w:date="2023-06-26T17:59:00Z">
        <w:r w:rsidRPr="00E956F7">
          <w:rPr>
            <w:szCs w:val="24"/>
          </w:rPr>
          <w:t>a</w:t>
        </w:r>
        <w:r w:rsidR="00DC5F4F">
          <w:rPr>
            <w:szCs w:val="24"/>
          </w:rPr>
          <w:t>n</w:t>
        </w:r>
      </w:ins>
      <w:r w:rsidRPr="00E956F7">
        <w:rPr>
          <w:szCs w:val="24"/>
        </w:rPr>
        <w:t xml:space="preserve"> χMCF file is an element which can be equipped with some attributes and child elements. Elements and attributes are defined by their names (identifiers) and values (information).</w:t>
      </w:r>
    </w:p>
    <w:p w14:paraId="066CAE23" w14:textId="53094FA7" w:rsidR="001332BD" w:rsidRPr="00E956F7" w:rsidRDefault="001332BD">
      <w:pPr>
        <w:pStyle w:val="BodyText"/>
        <w:autoSpaceDE w:val="0"/>
        <w:autoSpaceDN w:val="0"/>
        <w:adjustRightInd w:val="0"/>
        <w:rPr>
          <w:szCs w:val="24"/>
        </w:rPr>
      </w:pPr>
      <w:r w:rsidRPr="00E956F7">
        <w:rPr>
          <w:szCs w:val="24"/>
        </w:rPr>
        <w:t>By the XML standard, values assumed by elements can be distinguished by their types</w:t>
      </w:r>
      <w:del w:id="482" w:author="LUEJE Claudia" w:date="2023-06-26T17:59:00Z">
        <w:r w:rsidR="00FC68DB" w:rsidRPr="000A1B7B">
          <w:delText xml:space="preserve"> like</w:delText>
        </w:r>
      </w:del>
      <w:ins w:id="483" w:author="LUEJE Claudia" w:date="2023-06-26T17:59:00Z">
        <w:r w:rsidR="00DC5F4F">
          <w:rPr>
            <w:szCs w:val="24"/>
          </w:rPr>
          <w:t>, e.g.</w:t>
        </w:r>
      </w:ins>
      <w:r w:rsidRPr="00E956F7">
        <w:rPr>
          <w:szCs w:val="24"/>
        </w:rPr>
        <w:t xml:space="preserve"> boolean, float, double, string, date</w:t>
      </w:r>
      <w:del w:id="484" w:author="LUEJE Claudia" w:date="2023-06-26T17:59:00Z">
        <w:r w:rsidR="00FC68DB" w:rsidRPr="000A1B7B">
          <w:delText>, etc</w:delText>
        </w:r>
      </w:del>
      <w:r w:rsidRPr="00E956F7">
        <w:rPr>
          <w:szCs w:val="24"/>
        </w:rPr>
        <w:t xml:space="preserve">. The same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471732">
        <w:rPr>
          <w:rStyle w:val="ISOCode"/>
        </w:rPr>
        <w:t>minOccurs</w:t>
      </w:r>
      <w:r w:rsidRPr="00E956F7">
        <w:rPr>
          <w:szCs w:val="24"/>
        </w:rPr>
        <w:t xml:space="preserve"> and </w:t>
      </w:r>
      <w:r w:rsidRPr="00471732">
        <w:rPr>
          <w:rStyle w:val="ISOCode"/>
        </w:rPr>
        <w:t>maxOccurs</w:t>
      </w:r>
      <w:r w:rsidRPr="00E956F7">
        <w:rPr>
          <w:szCs w:val="24"/>
        </w:rPr>
        <w:t>).</w:t>
      </w:r>
    </w:p>
    <w:p w14:paraId="12612964" w14:textId="77777777" w:rsidR="001332BD" w:rsidRPr="00E956F7" w:rsidRDefault="001332BD">
      <w:pPr>
        <w:pStyle w:val="BodyText"/>
        <w:autoSpaceDE w:val="0"/>
        <w:autoSpaceDN w:val="0"/>
        <w:adjustRightInd w:val="0"/>
        <w:rPr>
          <w:szCs w:val="24"/>
        </w:rPr>
      </w:pPr>
      <w:r w:rsidRPr="00E956F7">
        <w:rPr>
          <w:szCs w:val="24"/>
        </w:rPr>
        <w:t>In accordance with the XML standard (version 1.0) the following keywords are used in the current document to characterize the elements and attributes:</w:t>
      </w:r>
    </w:p>
    <w:p w14:paraId="347DAF6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5" w:author="LUEJE Claudia" w:date="2023-06-26T17:59:00Z">
        <w:r w:rsidRPr="00E956F7">
          <w:rPr>
            <w:szCs w:val="24"/>
          </w:rPr>
          <w:t>—</w:t>
        </w:r>
        <w:r w:rsidRPr="00E956F7">
          <w:rPr>
            <w:szCs w:val="24"/>
          </w:rPr>
          <w:tab/>
        </w:r>
      </w:ins>
      <w:r w:rsidRPr="00E956F7">
        <w:rPr>
          <w:szCs w:val="24"/>
        </w:rPr>
        <w:t>Type;</w:t>
      </w:r>
    </w:p>
    <w:p w14:paraId="54BEE69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6" w:author="LUEJE Claudia" w:date="2023-06-26T17:59:00Z">
        <w:r w:rsidRPr="00E956F7">
          <w:rPr>
            <w:szCs w:val="24"/>
          </w:rPr>
          <w:t>—</w:t>
        </w:r>
        <w:r w:rsidRPr="00E956F7">
          <w:rPr>
            <w:szCs w:val="24"/>
          </w:rPr>
          <w:tab/>
        </w:r>
      </w:ins>
      <w:r w:rsidRPr="00E956F7">
        <w:rPr>
          <w:szCs w:val="24"/>
        </w:rPr>
        <w:t>Value Space;</w:t>
      </w:r>
    </w:p>
    <w:p w14:paraId="3AA14FC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7" w:author="LUEJE Claudia" w:date="2023-06-26T17:59:00Z">
        <w:r w:rsidRPr="00E956F7">
          <w:rPr>
            <w:szCs w:val="24"/>
          </w:rPr>
          <w:t>—</w:t>
        </w:r>
        <w:r w:rsidRPr="00E956F7">
          <w:rPr>
            <w:szCs w:val="24"/>
          </w:rPr>
          <w:tab/>
        </w:r>
      </w:ins>
      <w:r w:rsidRPr="00E956F7">
        <w:rPr>
          <w:szCs w:val="24"/>
        </w:rPr>
        <w:t>Default;</w:t>
      </w:r>
    </w:p>
    <w:p w14:paraId="597F4B9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8" w:author="LUEJE Claudia" w:date="2023-06-26T17:59:00Z">
        <w:r w:rsidRPr="00E956F7">
          <w:rPr>
            <w:szCs w:val="24"/>
          </w:rPr>
          <w:t>—</w:t>
        </w:r>
        <w:r w:rsidRPr="00E956F7">
          <w:rPr>
            <w:szCs w:val="24"/>
          </w:rPr>
          <w:tab/>
        </w:r>
      </w:ins>
      <w:r w:rsidRPr="00E956F7">
        <w:rPr>
          <w:szCs w:val="24"/>
        </w:rPr>
        <w:t>Use;</w:t>
      </w:r>
    </w:p>
    <w:p w14:paraId="038454E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9" w:author="LUEJE Claudia" w:date="2023-06-26T17:59:00Z">
        <w:r w:rsidRPr="00E956F7">
          <w:rPr>
            <w:szCs w:val="24"/>
          </w:rPr>
          <w:t>—</w:t>
        </w:r>
        <w:r w:rsidRPr="00E956F7">
          <w:rPr>
            <w:szCs w:val="24"/>
          </w:rPr>
          <w:tab/>
        </w:r>
      </w:ins>
      <w:r w:rsidRPr="00E956F7">
        <w:rPr>
          <w:szCs w:val="24"/>
        </w:rPr>
        <w:t xml:space="preserve">Multiplicity (corresponds to the attributes </w:t>
      </w:r>
      <w:r w:rsidRPr="00471732">
        <w:rPr>
          <w:rStyle w:val="ISOCode"/>
        </w:rPr>
        <w:t>minOccurs</w:t>
      </w:r>
      <w:r w:rsidRPr="00E956F7">
        <w:rPr>
          <w:szCs w:val="24"/>
        </w:rPr>
        <w:t xml:space="preserve"> and </w:t>
      </w:r>
      <w:r w:rsidRPr="00471732">
        <w:rPr>
          <w:rStyle w:val="ISOCode"/>
        </w:rPr>
        <w:t>maxOccurs</w:t>
      </w:r>
      <w:r w:rsidRPr="00E956F7">
        <w:rPr>
          <w:szCs w:val="24"/>
        </w:rPr>
        <w:t xml:space="preserve"> of the element </w:t>
      </w:r>
      <w:r w:rsidRPr="00471732">
        <w:rPr>
          <w:rStyle w:val="ISOCode"/>
        </w:rPr>
        <w:t>&lt;xs:element&gt;</w:t>
      </w:r>
      <w:r w:rsidRPr="00E956F7">
        <w:rPr>
          <w:szCs w:val="24"/>
        </w:rPr>
        <w:t xml:space="preserve"> of XML schema);</w:t>
      </w:r>
    </w:p>
    <w:p w14:paraId="06B8C78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0" w:author="LUEJE Claudia" w:date="2023-06-26T17:59:00Z">
        <w:r w:rsidRPr="00E956F7">
          <w:rPr>
            <w:szCs w:val="24"/>
          </w:rPr>
          <w:t>—</w:t>
        </w:r>
        <w:r w:rsidRPr="00E956F7">
          <w:rPr>
            <w:szCs w:val="24"/>
          </w:rPr>
          <w:tab/>
        </w:r>
      </w:ins>
      <w:r w:rsidRPr="00E956F7">
        <w:rPr>
          <w:szCs w:val="24"/>
        </w:rPr>
        <w:t xml:space="preserve">Restrictions (corresponds to the element </w:t>
      </w:r>
      <w:r w:rsidRPr="00471732">
        <w:rPr>
          <w:rStyle w:val="ISOCode"/>
        </w:rPr>
        <w:t>restriction</w:t>
      </w:r>
      <w:r w:rsidRPr="00E956F7">
        <w:rPr>
          <w:szCs w:val="24"/>
        </w:rPr>
        <w:t xml:space="preserve"> of XML schema).</w:t>
      </w:r>
    </w:p>
    <w:p w14:paraId="79CA6731" w14:textId="27419CF3"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ins w:id="491" w:author="LUEJE Claudia" w:date="2023-06-26T17:59:00Z">
        <w:r w:rsidR="00DC5F4F">
          <w:rPr>
            <w:szCs w:val="24"/>
          </w:rPr>
          <w:t xml:space="preserve"> 1</w:t>
        </w:r>
      </w:ins>
      <w:r w:rsidRPr="00E956F7">
        <w:rPr>
          <w:szCs w:val="24"/>
        </w:rPr>
        <w:tab/>
        <w:t xml:space="preserve">Up to now, only versions 1.0 and 1.1 of XML </w:t>
      </w:r>
      <w:del w:id="492" w:author="LUEJE Claudia" w:date="2023-06-26T17:59:00Z">
        <w:r w:rsidR="00BD3B1E" w:rsidRPr="003172C1">
          <w:delText>exist</w:delText>
        </w:r>
      </w:del>
      <w:ins w:id="493" w:author="LUEJE Claudia" w:date="2023-06-26T17:59:00Z">
        <w:r w:rsidR="00DC5F4F">
          <w:rPr>
            <w:szCs w:val="24"/>
          </w:rPr>
          <w:t xml:space="preserve">have </w:t>
        </w:r>
        <w:r w:rsidRPr="00E956F7">
          <w:rPr>
            <w:szCs w:val="24"/>
          </w:rPr>
          <w:t>exist</w:t>
        </w:r>
        <w:r w:rsidR="00DC5F4F">
          <w:rPr>
            <w:szCs w:val="24"/>
          </w:rPr>
          <w:t>ed</w:t>
        </w:r>
      </w:ins>
      <w:r w:rsidRPr="00E956F7">
        <w:rPr>
          <w:szCs w:val="24"/>
        </w:rPr>
        <w:t xml:space="preserve">, where 1.1 is </w:t>
      </w:r>
      <w:r w:rsidRPr="00DC5F4F">
        <w:rPr>
          <w:szCs w:val="24"/>
        </w:rPr>
        <w:t>not</w:t>
      </w:r>
      <w:r w:rsidRPr="00E956F7">
        <w:rPr>
          <w:szCs w:val="24"/>
        </w:rPr>
        <w:t xml:space="preserve"> widely used. Hence, most systems still create XML 1.0 files. (For differences see </w:t>
      </w:r>
      <w:hyperlink r:id="rId26" w:anchor="sec-xml11" w:history="1">
        <w:r w:rsidRPr="00E956F7">
          <w:rPr>
            <w:rStyle w:val="Hyperlink"/>
            <w:szCs w:val="24"/>
          </w:rPr>
          <w:t>http://www.w3.org/TR/xml11/#sec-xml11</w:t>
        </w:r>
      </w:hyperlink>
      <w:r w:rsidRPr="00E956F7">
        <w:rPr>
          <w:szCs w:val="24"/>
        </w:rPr>
        <w:t>.)</w:t>
      </w:r>
    </w:p>
    <w:p w14:paraId="64E5C001" w14:textId="1B2EE39B" w:rsidR="001332BD" w:rsidRPr="00E956F7" w:rsidRDefault="001332BD">
      <w:pPr>
        <w:pStyle w:val="BodyText"/>
        <w:autoSpaceDE w:val="0"/>
        <w:autoSpaceDN w:val="0"/>
        <w:adjustRightInd w:val="0"/>
        <w:rPr>
          <w:szCs w:val="24"/>
        </w:rPr>
      </w:pPr>
      <w:r w:rsidRPr="00E956F7">
        <w:rPr>
          <w:szCs w:val="24"/>
        </w:rPr>
        <w:t xml:space="preserve">The type of the value of an element or attribute is specified by the key-word </w:t>
      </w:r>
      <w:r w:rsidRPr="00471732">
        <w:rPr>
          <w:rStyle w:val="ISOCode"/>
        </w:rPr>
        <w:t>Type</w:t>
      </w:r>
      <w:r w:rsidRPr="00E956F7">
        <w:rPr>
          <w:szCs w:val="24"/>
        </w:rPr>
        <w:t xml:space="preserve">. The numerical ID of a property (attribute "pid") of a </w:t>
      </w:r>
      <w:r w:rsidRPr="00471732">
        <w:rPr>
          <w:rStyle w:val="ISOCode"/>
        </w:rPr>
        <w:t>&lt;part&gt;</w:t>
      </w:r>
      <w:r w:rsidRPr="00E956F7">
        <w:rPr>
          <w:szCs w:val="24"/>
        </w:rPr>
        <w:t xml:space="preserve"> opening tag for instance is an </w:t>
      </w:r>
      <w:del w:id="494" w:author="LUEJE Claudia" w:date="2023-06-26T17:59:00Z">
        <w:r w:rsidR="00FC68DB" w:rsidRPr="00F54804">
          <w:delText>integer</w:delText>
        </w:r>
      </w:del>
      <w:ins w:id="495" w:author="LUEJE Claudia" w:date="2023-06-26T17:59:00Z">
        <w:r w:rsidR="00DC5F4F">
          <w:rPr>
            <w:szCs w:val="24"/>
          </w:rPr>
          <w:t xml:space="preserve"> 2</w:t>
        </w:r>
        <w:r w:rsidRPr="00E956F7">
          <w:rPr>
            <w:szCs w:val="24"/>
          </w:rPr>
          <w:t>integer</w:t>
        </w:r>
      </w:ins>
      <w:r w:rsidRPr="00E956F7">
        <w:rPr>
          <w:szCs w:val="24"/>
        </w:rPr>
        <w:t>, which is a built-in type of XML standard.</w:t>
      </w:r>
    </w:p>
    <w:p w14:paraId="5D03D448" w14:textId="77777777" w:rsidR="001332BD" w:rsidRPr="00E956F7" w:rsidRDefault="001332BD">
      <w:pPr>
        <w:pStyle w:val="BodyText"/>
        <w:autoSpaceDE w:val="0"/>
        <w:autoSpaceDN w:val="0"/>
        <w:adjustRightInd w:val="0"/>
        <w:rPr>
          <w:szCs w:val="24"/>
        </w:rPr>
      </w:pPr>
      <w:r w:rsidRPr="00E956F7">
        <w:rPr>
          <w:szCs w:val="24"/>
        </w:rPr>
        <w:t>The most common types are:</w:t>
      </w:r>
    </w:p>
    <w:p w14:paraId="76F3B9E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6" w:author="LUEJE Claudia" w:date="2023-06-26T17:59:00Z">
        <w:r w:rsidRPr="00E956F7">
          <w:rPr>
            <w:szCs w:val="24"/>
          </w:rPr>
          <w:t>—</w:t>
        </w:r>
        <w:r w:rsidRPr="00E956F7">
          <w:rPr>
            <w:szCs w:val="24"/>
          </w:rPr>
          <w:tab/>
        </w:r>
      </w:ins>
      <w:r w:rsidRPr="00471732">
        <w:rPr>
          <w:rStyle w:val="ISOCode"/>
        </w:rPr>
        <w:t>xs:string;</w:t>
      </w:r>
    </w:p>
    <w:p w14:paraId="7F2FB46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7" w:author="LUEJE Claudia" w:date="2023-06-26T17:59:00Z">
        <w:r w:rsidRPr="00E956F7">
          <w:rPr>
            <w:szCs w:val="24"/>
          </w:rPr>
          <w:t>—</w:t>
        </w:r>
        <w:r w:rsidRPr="00E956F7">
          <w:rPr>
            <w:szCs w:val="24"/>
          </w:rPr>
          <w:tab/>
        </w:r>
      </w:ins>
      <w:r w:rsidRPr="00471732">
        <w:rPr>
          <w:rStyle w:val="ISOCode"/>
        </w:rPr>
        <w:t>xs:decimal;</w:t>
      </w:r>
    </w:p>
    <w:p w14:paraId="6428930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8" w:author="LUEJE Claudia" w:date="2023-06-26T17:59:00Z">
        <w:r w:rsidRPr="00E956F7">
          <w:rPr>
            <w:szCs w:val="24"/>
          </w:rPr>
          <w:t>—</w:t>
        </w:r>
        <w:r w:rsidRPr="00E956F7">
          <w:rPr>
            <w:szCs w:val="24"/>
          </w:rPr>
          <w:tab/>
        </w:r>
      </w:ins>
      <w:r w:rsidRPr="00471732">
        <w:rPr>
          <w:rStyle w:val="ISOCode"/>
        </w:rPr>
        <w:t>xs:integer;</w:t>
      </w:r>
    </w:p>
    <w:p w14:paraId="039D7BF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9" w:author="LUEJE Claudia" w:date="2023-06-26T17:59:00Z">
        <w:r w:rsidRPr="00E956F7">
          <w:rPr>
            <w:szCs w:val="24"/>
          </w:rPr>
          <w:t>—</w:t>
        </w:r>
        <w:r w:rsidRPr="00E956F7">
          <w:rPr>
            <w:szCs w:val="24"/>
          </w:rPr>
          <w:tab/>
        </w:r>
      </w:ins>
      <w:r w:rsidRPr="00471732">
        <w:rPr>
          <w:rStyle w:val="ISOCode"/>
        </w:rPr>
        <w:t>xs:float;</w:t>
      </w:r>
    </w:p>
    <w:p w14:paraId="4BAA69D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0" w:author="LUEJE Claudia" w:date="2023-06-26T17:59:00Z">
        <w:r w:rsidRPr="00E956F7">
          <w:rPr>
            <w:szCs w:val="24"/>
          </w:rPr>
          <w:t>—</w:t>
        </w:r>
        <w:r w:rsidRPr="00E956F7">
          <w:rPr>
            <w:szCs w:val="24"/>
          </w:rPr>
          <w:tab/>
        </w:r>
      </w:ins>
      <w:r w:rsidRPr="00471732">
        <w:rPr>
          <w:rStyle w:val="ISOCode"/>
        </w:rPr>
        <w:t>xs:boolean;</w:t>
      </w:r>
    </w:p>
    <w:p w14:paraId="63AAF0C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1" w:author="LUEJE Claudia" w:date="2023-06-26T17:59:00Z">
        <w:r w:rsidRPr="00E956F7">
          <w:rPr>
            <w:szCs w:val="24"/>
          </w:rPr>
          <w:t>—</w:t>
        </w:r>
        <w:r w:rsidRPr="00E956F7">
          <w:rPr>
            <w:szCs w:val="24"/>
          </w:rPr>
          <w:tab/>
        </w:r>
      </w:ins>
      <w:r w:rsidRPr="00471732">
        <w:rPr>
          <w:rStyle w:val="ISOCode"/>
        </w:rPr>
        <w:t>xs:date;</w:t>
      </w:r>
    </w:p>
    <w:p w14:paraId="2FE52CA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2" w:author="LUEJE Claudia" w:date="2023-06-26T17:59:00Z">
        <w:r w:rsidRPr="00E956F7">
          <w:rPr>
            <w:szCs w:val="24"/>
          </w:rPr>
          <w:t>—</w:t>
        </w:r>
        <w:r w:rsidRPr="00E956F7">
          <w:rPr>
            <w:szCs w:val="24"/>
          </w:rPr>
          <w:tab/>
        </w:r>
      </w:ins>
      <w:r w:rsidRPr="00471732">
        <w:rPr>
          <w:rStyle w:val="ISOCode"/>
        </w:rPr>
        <w:t>xs:time.</w:t>
      </w:r>
    </w:p>
    <w:p w14:paraId="05EE313A" w14:textId="2BB1979D"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ins w:id="503" w:author="LUEJE Claudia" w:date="2023-06-26T17:59:00Z">
        <w:r w:rsidR="00DC5F4F">
          <w:rPr>
            <w:szCs w:val="24"/>
          </w:rPr>
          <w:t xml:space="preserve"> 2</w:t>
        </w:r>
      </w:ins>
      <w:r w:rsidRPr="00E956F7">
        <w:rPr>
          <w:szCs w:val="24"/>
        </w:rPr>
        <w:tab/>
        <w:t>The maximum number of decimal digits you can specify is 18.</w:t>
      </w:r>
    </w:p>
    <w:p w14:paraId="1DE3208A" w14:textId="77777777" w:rsidR="001332BD" w:rsidRPr="00E956F7" w:rsidRDefault="001332BD">
      <w:pPr>
        <w:pStyle w:val="BodyText"/>
        <w:autoSpaceDE w:val="0"/>
        <w:autoSpaceDN w:val="0"/>
        <w:adjustRightInd w:val="0"/>
        <w:rPr>
          <w:szCs w:val="24"/>
        </w:rPr>
      </w:pPr>
      <w:r w:rsidRPr="00E956F7">
        <w:rPr>
          <w:szCs w:val="24"/>
        </w:rPr>
        <w:t xml:space="preserve">However, only positive integers are usually used in this context. That means, the possible values of the ID (type integer) have to be restricted. To specify the values which are assumable by an element or an attribute, the key-word </w:t>
      </w:r>
      <w:r w:rsidRPr="00471732">
        <w:rPr>
          <w:rStyle w:val="ISOCode"/>
        </w:rPr>
        <w:t>Value Space</w:t>
      </w:r>
      <w:r w:rsidRPr="00E956F7">
        <w:rPr>
          <w:szCs w:val="24"/>
        </w:rPr>
        <w:t xml:space="preserve"> (a set) is used. The Value Space can be given as an enumeration (a finite set), or an explicitly defined set. For example, positive integer is symbolized by &gt; 0 whereas a float between 0.0 and 1.0 is given by [0.0, 1.0], similar to mathematics.</w:t>
      </w:r>
    </w:p>
    <w:p w14:paraId="2D6416E4" w14:textId="77777777" w:rsidR="001332BD" w:rsidRPr="00E956F7" w:rsidRDefault="001332BD">
      <w:pPr>
        <w:pStyle w:val="BodyText"/>
        <w:autoSpaceDE w:val="0"/>
        <w:autoSpaceDN w:val="0"/>
        <w:adjustRightInd w:val="0"/>
        <w:rPr>
          <w:szCs w:val="24"/>
        </w:rPr>
      </w:pPr>
      <w:r w:rsidRPr="00E956F7">
        <w:rPr>
          <w:szCs w:val="24"/>
        </w:rPr>
        <w:t xml:space="preserve">Some elements and attributes obtain default values if they are not given explicitly in the χMCF file. The default values adopted are specified by the keyword </w:t>
      </w:r>
      <w:r w:rsidRPr="00471732">
        <w:rPr>
          <w:rStyle w:val="ISOCode"/>
        </w:rPr>
        <w:t>Default</w:t>
      </w:r>
      <w:r w:rsidRPr="00E956F7">
        <w:rPr>
          <w:szCs w:val="24"/>
        </w:rPr>
        <w:t>.</w:t>
      </w:r>
    </w:p>
    <w:p w14:paraId="73CEEA9D" w14:textId="70DE762A" w:rsidR="001332BD" w:rsidRPr="00E956F7" w:rsidRDefault="001332BD">
      <w:pPr>
        <w:pStyle w:val="BodyText"/>
        <w:autoSpaceDE w:val="0"/>
        <w:autoSpaceDN w:val="0"/>
        <w:adjustRightInd w:val="0"/>
        <w:rPr>
          <w:szCs w:val="24"/>
        </w:rPr>
      </w:pPr>
      <w:r w:rsidRPr="00E956F7">
        <w:rPr>
          <w:szCs w:val="24"/>
        </w:rPr>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w:t>
      </w:r>
      <w:ins w:id="504" w:author="LUEJE Claudia" w:date="2023-06-26T17:59:00Z">
        <w:r w:rsidRPr="00E956F7">
          <w:rPr>
            <w:szCs w:val="24"/>
          </w:rPr>
          <w:t xml:space="preserve"> </w:t>
        </w:r>
        <w:r w:rsidR="00DC5F4F">
          <w:rPr>
            <w:szCs w:val="24"/>
          </w:rPr>
          <w:t>the</w:t>
        </w:r>
      </w:ins>
      <w:r w:rsidR="00DC5F4F">
        <w:rPr>
          <w:szCs w:val="24"/>
        </w:rPr>
        <w:t xml:space="preserve"> </w:t>
      </w:r>
      <w:r w:rsidRPr="00E956F7">
        <w:rPr>
          <w:szCs w:val="24"/>
        </w:rPr>
        <w:t>first character is restricted to "[A-Za-z]". Thus, it is difficult to give an exact definition for the type "alphanumeric" which would fit to the individual need. Fortunately, using XML’s "encoding" attribute, even non-ASCII characters can be handled easily, e.g. Arabic, Chinese, Cyrillic, Greek, Hebrew</w:t>
      </w:r>
      <w:del w:id="505" w:author="LUEJE Claudia" w:date="2023-06-26T17:59:00Z">
        <w:r w:rsidR="00FC68DB" w:rsidRPr="00F54804">
          <w:delText>, etc</w:delText>
        </w:r>
      </w:del>
      <w:r w:rsidRPr="00E956F7">
        <w:rPr>
          <w:szCs w:val="24"/>
        </w:rPr>
        <w:t>. Nevertheless, labels should not start or end with white space.</w:t>
      </w:r>
    </w:p>
    <w:p w14:paraId="640B754E" w14:textId="216826B1" w:rsidR="001332BD" w:rsidRPr="00E956F7" w:rsidRDefault="001332BD">
      <w:pPr>
        <w:pStyle w:val="BodyText"/>
        <w:autoSpaceDE w:val="0"/>
        <w:autoSpaceDN w:val="0"/>
        <w:adjustRightInd w:val="0"/>
        <w:rPr>
          <w:szCs w:val="24"/>
        </w:rPr>
      </w:pPr>
      <w:r w:rsidRPr="00E956F7">
        <w:rPr>
          <w:szCs w:val="24"/>
        </w:rPr>
        <w:t xml:space="preserve">The key-word </w:t>
      </w:r>
      <w:r w:rsidRPr="00471732">
        <w:rPr>
          <w:rStyle w:val="ISOCode"/>
        </w:rPr>
        <w:t>Use</w:t>
      </w:r>
      <w:r w:rsidRPr="00E956F7">
        <w:rPr>
          <w:szCs w:val="24"/>
        </w:rPr>
        <w:t xml:space="preserve"> specifies</w:t>
      </w:r>
      <w:del w:id="506" w:author="LUEJE Claudia" w:date="2023-06-26T17:59:00Z">
        <w:r w:rsidR="00FC68DB" w:rsidRPr="00F54804">
          <w:delText>,</w:delText>
        </w:r>
      </w:del>
      <w:r w:rsidRPr="00E956F7">
        <w:rPr>
          <w:szCs w:val="24"/>
        </w:rPr>
        <w:t xml:space="preserve"> whether an element or an attribute is optional, required or prohibited. The frequency of the occurrence of an element or attribute is defined by </w:t>
      </w:r>
      <w:r w:rsidRPr="00471732">
        <w:rPr>
          <w:rStyle w:val="ISOCode"/>
        </w:rPr>
        <w:t>Multiplicity</w:t>
      </w:r>
      <w:r w:rsidRPr="00E956F7">
        <w:rPr>
          <w:szCs w:val="24"/>
        </w:rPr>
        <w:t xml:space="preserve">, that is in the form: </w:t>
      </w:r>
      <w:r w:rsidRPr="00471732">
        <w:rPr>
          <w:rStyle w:val="ISOCode"/>
        </w:rPr>
        <w:t>minOccurs ≤ Multiplicity ≤ maxOccurs</w:t>
      </w:r>
      <w:r w:rsidRPr="00E956F7">
        <w:rPr>
          <w:szCs w:val="24"/>
        </w:rPr>
        <w:t xml:space="preserve">. By convention, when </w:t>
      </w:r>
      <w:r w:rsidRPr="00471732">
        <w:rPr>
          <w:rStyle w:val="ISOCode"/>
        </w:rPr>
        <w:t>Use</w:t>
      </w:r>
      <w:r w:rsidRPr="00E956F7">
        <w:rPr>
          <w:szCs w:val="24"/>
        </w:rPr>
        <w:t xml:space="preserve"> is optional, </w:t>
      </w:r>
      <w:r w:rsidRPr="00471732">
        <w:rPr>
          <w:rStyle w:val="ISOCode"/>
        </w:rPr>
        <w:t>minOccurs</w:t>
      </w:r>
      <w:r w:rsidRPr="00E956F7">
        <w:rPr>
          <w:szCs w:val="24"/>
        </w:rPr>
        <w:t xml:space="preserve"> is 0. Any additional restrictions imposed on an element, or an attribute are specified by the key-word </w:t>
      </w:r>
      <w:r w:rsidRPr="00471732">
        <w:rPr>
          <w:rStyle w:val="ISOCode"/>
        </w:rPr>
        <w:t>Restrictions</w:t>
      </w:r>
      <w:r w:rsidRPr="00E956F7">
        <w:rPr>
          <w:szCs w:val="24"/>
        </w:rPr>
        <w:t>.</w:t>
      </w:r>
    </w:p>
    <w:p w14:paraId="26A01D4F" w14:textId="441BAA4F" w:rsidR="001332BD" w:rsidRPr="00E956F7" w:rsidRDefault="009D5764">
      <w:pPr>
        <w:pStyle w:val="BodyText"/>
        <w:autoSpaceDE w:val="0"/>
        <w:autoSpaceDN w:val="0"/>
        <w:adjustRightInd w:val="0"/>
        <w:rPr>
          <w:szCs w:val="24"/>
        </w:rPr>
      </w:pPr>
      <w:del w:id="507" w:author="LUEJE Claudia" w:date="2023-06-26T17:59:00Z">
        <w:r>
          <w:delText xml:space="preserve">NOTE    </w:delText>
        </w:r>
      </w:del>
      <w:r w:rsidR="001332BD" w:rsidRPr="00E956F7">
        <w:rPr>
          <w:szCs w:val="24"/>
        </w:rPr>
        <w:t xml:space="preserve">As explained above, the individual use of some elements or attributes may be optional. But some of them are coherent (thus in certain sense redundant). For instance, the label and pid of a part or an assembly represent the same part (except for e.g. tailored blanks) and one </w:t>
      </w:r>
      <w:del w:id="508" w:author="LUEJE Claudia" w:date="2023-06-26T17:59:00Z">
        <w:r w:rsidR="00CD229B">
          <w:delText>can</w:delText>
        </w:r>
        <w:r w:rsidR="00FC68DB" w:rsidRPr="00F54804">
          <w:delText xml:space="preserve"> use one </w:delText>
        </w:r>
      </w:del>
      <w:r w:rsidR="001332BD" w:rsidRPr="00E956F7">
        <w:rPr>
          <w:szCs w:val="24"/>
        </w:rPr>
        <w:t xml:space="preserve">or the other or both </w:t>
      </w:r>
      <w:ins w:id="509" w:author="LUEJE Claudia" w:date="2023-06-26T17:59:00Z">
        <w:r w:rsidR="00DC5F4F">
          <w:rPr>
            <w:szCs w:val="24"/>
          </w:rPr>
          <w:t xml:space="preserve">can be used </w:t>
        </w:r>
      </w:ins>
      <w:r w:rsidR="001332BD" w:rsidRPr="00E956F7">
        <w:rPr>
          <w:szCs w:val="24"/>
        </w:rPr>
        <w:t>to identify a part.</w:t>
      </w:r>
    </w:p>
    <w:p w14:paraId="67912FB8" w14:textId="3C9CA72E" w:rsidR="001332BD" w:rsidRPr="00E956F7" w:rsidRDefault="001332BD">
      <w:pPr>
        <w:pStyle w:val="Heading1"/>
        <w:autoSpaceDE w:val="0"/>
        <w:autoSpaceDN w:val="0"/>
        <w:adjustRightInd w:val="0"/>
        <w:rPr>
          <w:rFonts w:eastAsia="Times New Roman"/>
          <w:szCs w:val="24"/>
        </w:rPr>
      </w:pPr>
      <w:bookmarkStart w:id="510" w:name="_Ref371679978"/>
      <w:bookmarkStart w:id="511" w:name="_Ref371939247"/>
      <w:bookmarkStart w:id="512" w:name="_Toc3556933"/>
      <w:bookmarkStart w:id="513" w:name="_Toc34747182"/>
      <w:bookmarkStart w:id="514" w:name="_Toc77101995"/>
      <w:bookmarkStart w:id="515" w:name="_Toc110532140"/>
      <w:bookmarkStart w:id="516" w:name="_Toc288196441"/>
      <w:bookmarkStart w:id="517" w:name="_Toc288200739"/>
      <w:bookmarkEnd w:id="380"/>
      <w:bookmarkEnd w:id="381"/>
      <w:r w:rsidRPr="00E956F7">
        <w:rPr>
          <w:rFonts w:eastAsia="Times New Roman"/>
          <w:szCs w:val="24"/>
        </w:rPr>
        <w:t xml:space="preserve">Parts, </w:t>
      </w:r>
      <w:r w:rsidR="00DC5F4F">
        <w:rPr>
          <w:rFonts w:eastAsia="Times New Roman"/>
          <w:szCs w:val="24"/>
        </w:rPr>
        <w:t>p</w:t>
      </w:r>
      <w:r w:rsidRPr="00E956F7">
        <w:rPr>
          <w:rFonts w:eastAsia="Times New Roman"/>
          <w:szCs w:val="24"/>
        </w:rPr>
        <w:t xml:space="preserve">roperties and </w:t>
      </w:r>
      <w:r w:rsidR="00DC5F4F">
        <w:rPr>
          <w:rFonts w:eastAsia="Times New Roman"/>
          <w:szCs w:val="24"/>
        </w:rPr>
        <w:t>a</w:t>
      </w:r>
      <w:r w:rsidRPr="00E956F7">
        <w:rPr>
          <w:rFonts w:eastAsia="Times New Roman"/>
          <w:szCs w:val="24"/>
        </w:rPr>
        <w:t>ssemblies</w:t>
      </w:r>
      <w:bookmarkEnd w:id="510"/>
      <w:bookmarkEnd w:id="511"/>
      <w:bookmarkEnd w:id="512"/>
      <w:bookmarkEnd w:id="513"/>
      <w:bookmarkEnd w:id="514"/>
      <w:bookmarkEnd w:id="515"/>
    </w:p>
    <w:p w14:paraId="47E0A5BF" w14:textId="77777777" w:rsidR="001332BD" w:rsidRPr="00E956F7" w:rsidRDefault="001332BD">
      <w:pPr>
        <w:pStyle w:val="Heading2"/>
        <w:tabs>
          <w:tab w:val="left" w:pos="400"/>
        </w:tabs>
        <w:autoSpaceDE w:val="0"/>
        <w:autoSpaceDN w:val="0"/>
        <w:adjustRightInd w:val="0"/>
        <w:rPr>
          <w:rFonts w:eastAsia="Times New Roman"/>
          <w:szCs w:val="24"/>
        </w:rPr>
      </w:pPr>
      <w:bookmarkStart w:id="518" w:name="_Toc110532141"/>
      <w:r w:rsidRPr="00E956F7">
        <w:rPr>
          <w:rFonts w:eastAsia="Times New Roman"/>
          <w:szCs w:val="24"/>
        </w:rPr>
        <w:t>General</w:t>
      </w:r>
      <w:bookmarkEnd w:id="518"/>
    </w:p>
    <w:p w14:paraId="10436C8D" w14:textId="5A2621C9" w:rsidR="001332BD" w:rsidRPr="00E956F7" w:rsidRDefault="001332BD">
      <w:pPr>
        <w:pStyle w:val="BodyText"/>
        <w:autoSpaceDE w:val="0"/>
        <w:autoSpaceDN w:val="0"/>
        <w:adjustRightInd w:val="0"/>
        <w:rPr>
          <w:szCs w:val="24"/>
        </w:rPr>
      </w:pPr>
      <w:r w:rsidRPr="00E956F7">
        <w:rPr>
          <w:szCs w:val="24"/>
        </w:rPr>
        <w:t>χMCF describes</w:t>
      </w:r>
      <w:del w:id="519" w:author="LUEJE Claudia" w:date="2023-06-26T17:59:00Z">
        <w:r w:rsidR="00FC68DB" w:rsidRPr="00726144">
          <w:delText>,</w:delText>
        </w:r>
      </w:del>
      <w:r w:rsidRPr="00E956F7">
        <w:rPr>
          <w:szCs w:val="24"/>
        </w:rPr>
        <w:t xml:space="preserve"> how parts, properties and assemblies are connected by joints in a pre-defined way. Hence,</w:t>
      </w:r>
      <w:del w:id="520" w:author="LUEJE Claudia" w:date="2023-06-26T17:59:00Z">
        <w:r w:rsidR="00FC68DB" w:rsidRPr="00726144">
          <w:delText xml:space="preserve"> we need</w:delText>
        </w:r>
      </w:del>
      <w:r w:rsidRPr="00E956F7">
        <w:rPr>
          <w:szCs w:val="24"/>
        </w:rPr>
        <w:t xml:space="preserve"> a clear understanding </w:t>
      </w:r>
      <w:ins w:id="521" w:author="LUEJE Claudia" w:date="2023-06-26T17:59:00Z">
        <w:r w:rsidR="000A0727">
          <w:rPr>
            <w:szCs w:val="24"/>
          </w:rPr>
          <w:t xml:space="preserve">is needed </w:t>
        </w:r>
      </w:ins>
      <w:r w:rsidRPr="00E956F7">
        <w:rPr>
          <w:szCs w:val="24"/>
        </w:rPr>
        <w:t>about what a part, property or assembly actually is in our context.</w:t>
      </w:r>
    </w:p>
    <w:p w14:paraId="05A820BD" w14:textId="77777777" w:rsidR="001332BD" w:rsidRPr="00E956F7" w:rsidRDefault="001332BD">
      <w:pPr>
        <w:pStyle w:val="Heading2"/>
        <w:tabs>
          <w:tab w:val="left" w:pos="400"/>
        </w:tabs>
        <w:autoSpaceDE w:val="0"/>
        <w:autoSpaceDN w:val="0"/>
        <w:adjustRightInd w:val="0"/>
        <w:rPr>
          <w:rFonts w:eastAsia="Times New Roman"/>
          <w:szCs w:val="24"/>
        </w:rPr>
      </w:pPr>
      <w:bookmarkStart w:id="522" w:name="_Toc3556934"/>
      <w:bookmarkStart w:id="523" w:name="_Toc34747183"/>
      <w:bookmarkStart w:id="524" w:name="_Toc77101996"/>
      <w:bookmarkStart w:id="525" w:name="_Toc110532142"/>
      <w:r w:rsidRPr="00E956F7">
        <w:rPr>
          <w:rFonts w:eastAsia="Times New Roman"/>
          <w:szCs w:val="24"/>
        </w:rPr>
        <w:t>Parts</w:t>
      </w:r>
      <w:bookmarkEnd w:id="522"/>
      <w:bookmarkEnd w:id="523"/>
      <w:bookmarkEnd w:id="524"/>
      <w:bookmarkEnd w:id="525"/>
    </w:p>
    <w:p w14:paraId="1DFC9907"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26" w:name="_Toc110532143"/>
      <w:r w:rsidRPr="00E956F7">
        <w:rPr>
          <w:rFonts w:eastAsia="Times New Roman"/>
          <w:szCs w:val="24"/>
        </w:rPr>
        <w:t>General</w:t>
      </w:r>
      <w:bookmarkEnd w:id="526"/>
    </w:p>
    <w:p w14:paraId="7E875504" w14:textId="03EB0273" w:rsidR="001332BD" w:rsidRPr="00E956F7" w:rsidRDefault="001332BD">
      <w:pPr>
        <w:pStyle w:val="BodyText"/>
        <w:autoSpaceDE w:val="0"/>
        <w:autoSpaceDN w:val="0"/>
        <w:adjustRightInd w:val="0"/>
        <w:rPr>
          <w:szCs w:val="24"/>
        </w:rPr>
      </w:pPr>
      <w:r w:rsidRPr="00E956F7">
        <w:rPr>
          <w:szCs w:val="24"/>
        </w:rPr>
        <w:t xml:space="preserve">Parts are logical groupings of 3D objects. Their objective is to provide a general nomenclature of the pieces which form a certain product. This nomenclature allows communications between all </w:t>
      </w:r>
      <w:del w:id="527" w:author="LUEJE Claudia" w:date="2023-06-26T17:59:00Z">
        <w:r w:rsidR="00FC68DB" w:rsidRPr="00F54804">
          <w:delText>stake holders</w:delText>
        </w:r>
      </w:del>
      <w:ins w:id="528" w:author="LUEJE Claudia" w:date="2023-06-26T17:59:00Z">
        <w:r w:rsidRPr="00E956F7">
          <w:rPr>
            <w:szCs w:val="24"/>
          </w:rPr>
          <w:t>stakeholders</w:t>
        </w:r>
      </w:ins>
      <w:r w:rsidRPr="00E956F7">
        <w:rPr>
          <w:szCs w:val="24"/>
        </w:rPr>
        <w:t xml:space="preserve"> of all involved processes.</w:t>
      </w:r>
    </w:p>
    <w:p w14:paraId="28D5727D" w14:textId="77777777" w:rsidR="001332BD" w:rsidRPr="00E956F7" w:rsidRDefault="001332BD">
      <w:pPr>
        <w:pStyle w:val="BodyText"/>
        <w:autoSpaceDE w:val="0"/>
        <w:autoSpaceDN w:val="0"/>
        <w:adjustRightInd w:val="0"/>
        <w:rPr>
          <w:szCs w:val="24"/>
        </w:rPr>
      </w:pPr>
      <w:r w:rsidRPr="00E956F7">
        <w:rPr>
          <w:szCs w:val="24"/>
        </w:rPr>
        <w:t>Typically, it is assumed that parts do not disintegrate into several physical compounds.</w:t>
      </w:r>
    </w:p>
    <w:p w14:paraId="1F95FEF4" w14:textId="69C9B4DD" w:rsidR="001332BD" w:rsidRPr="00E956F7" w:rsidRDefault="001332BD">
      <w:pPr>
        <w:pStyle w:val="BodyText"/>
        <w:autoSpaceDE w:val="0"/>
        <w:autoSpaceDN w:val="0"/>
        <w:adjustRightInd w:val="0"/>
        <w:rPr>
          <w:szCs w:val="24"/>
        </w:rPr>
      </w:pPr>
      <w:r w:rsidRPr="00E956F7">
        <w:rPr>
          <w:szCs w:val="24"/>
        </w:rPr>
        <w:t>Parts can be instantiated at different locations of a product, e.g. wheels in a car</w:t>
      </w:r>
      <w:del w:id="529" w:author="LUEJE Claudia" w:date="2023-06-26T17:59:00Z">
        <w:r w:rsidR="00FC68DB" w:rsidRPr="00F54804">
          <w:delText xml:space="preserve"> etc. </w:delText>
        </w:r>
      </w:del>
      <w:ins w:id="530" w:author="LUEJE Claudia" w:date="2023-06-26T17:59:00Z">
        <w:r w:rsidRPr="00E956F7">
          <w:rPr>
            <w:szCs w:val="24"/>
          </w:rPr>
          <w:t>.</w:t>
        </w:r>
      </w:ins>
    </w:p>
    <w:p w14:paraId="58628C70" w14:textId="17BD6628" w:rsidR="001332BD" w:rsidRPr="00E956F7" w:rsidRDefault="001332BD">
      <w:pPr>
        <w:pStyle w:val="BodyText"/>
        <w:autoSpaceDE w:val="0"/>
        <w:autoSpaceDN w:val="0"/>
        <w:adjustRightInd w:val="0"/>
        <w:rPr>
          <w:szCs w:val="24"/>
        </w:rPr>
      </w:pPr>
      <w:r w:rsidRPr="00E956F7">
        <w:rPr>
          <w:szCs w:val="24"/>
        </w:rPr>
        <w:t>Parts can be mirrored at a symmetry plane of the model, e.g. front doors of a car.</w:t>
      </w:r>
    </w:p>
    <w:p w14:paraId="57B28E8F" w14:textId="051309F6" w:rsidR="001332BD" w:rsidRPr="00E956F7" w:rsidRDefault="001332BD">
      <w:pPr>
        <w:pStyle w:val="BodyText"/>
        <w:autoSpaceDE w:val="0"/>
        <w:autoSpaceDN w:val="0"/>
        <w:adjustRightInd w:val="0"/>
        <w:rPr>
          <w:szCs w:val="24"/>
        </w:rPr>
      </w:pPr>
      <w:r w:rsidRPr="00E956F7">
        <w:rPr>
          <w:szCs w:val="24"/>
        </w:rPr>
        <w:t>Parts can contain other parts (sub-parts</w:t>
      </w:r>
      <w:del w:id="531" w:author="LUEJE Claudia" w:date="2023-06-26T17:59:00Z">
        <w:r w:rsidR="00FC68DB" w:rsidRPr="00F54804">
          <w:delText xml:space="preserve">): </w:delText>
        </w:r>
        <w:r w:rsidR="008B4FDA">
          <w:delText>For instance,</w:delText>
        </w:r>
      </w:del>
      <w:ins w:id="532" w:author="LUEJE Claudia" w:date="2023-06-26T17:59:00Z">
        <w:r w:rsidRPr="00E956F7">
          <w:rPr>
            <w:szCs w:val="24"/>
          </w:rPr>
          <w:t>)</w:t>
        </w:r>
        <w:r w:rsidR="007C7792">
          <w:rPr>
            <w:szCs w:val="24"/>
          </w:rPr>
          <w:t>, e.g.</w:t>
        </w:r>
      </w:ins>
      <w:r w:rsidRPr="00E956F7">
        <w:rPr>
          <w:szCs w:val="24"/>
        </w:rPr>
        <w:t xml:space="preserve"> a car is made of body in white, power train, doors</w:t>
      </w:r>
      <w:del w:id="533" w:author="LUEJE Claudia" w:date="2023-06-26T17:59:00Z">
        <w:r w:rsidR="008B4FDA">
          <w:delText xml:space="preserve"> etc</w:delText>
        </w:r>
      </w:del>
      <w:r w:rsidRPr="00E956F7">
        <w:rPr>
          <w:szCs w:val="24"/>
        </w:rPr>
        <w:t>. A door is made of</w:t>
      </w:r>
      <w:ins w:id="534" w:author="LUEJE Claudia" w:date="2023-06-26T17:59:00Z">
        <w:r w:rsidR="007C7792">
          <w:rPr>
            <w:szCs w:val="24"/>
          </w:rPr>
          <w:t>, e.g.</w:t>
        </w:r>
      </w:ins>
      <w:r w:rsidRPr="00E956F7">
        <w:rPr>
          <w:szCs w:val="24"/>
        </w:rPr>
        <w:t xml:space="preserve"> an outer sheet, an inner sheet, a window with its mechanics, some crash enforcements</w:t>
      </w:r>
      <w:del w:id="535" w:author="LUEJE Claudia" w:date="2023-06-26T17:59:00Z">
        <w:r w:rsidR="00FC68DB" w:rsidRPr="00F54804">
          <w:delText xml:space="preserve"> etc</w:delText>
        </w:r>
      </w:del>
      <w:r w:rsidRPr="00E956F7">
        <w:rPr>
          <w:szCs w:val="24"/>
        </w:rPr>
        <w:t>. The mechanics of a window are made of</w:t>
      </w:r>
      <w:ins w:id="536" w:author="LUEJE Claudia" w:date="2023-06-26T17:59:00Z">
        <w:r w:rsidR="007C7792">
          <w:rPr>
            <w:szCs w:val="24"/>
          </w:rPr>
          <w:t>, e.g.</w:t>
        </w:r>
      </w:ins>
      <w:r w:rsidRPr="00E956F7">
        <w:rPr>
          <w:szCs w:val="24"/>
        </w:rPr>
        <w:t xml:space="preserve"> some guiding rails, an electric motor</w:t>
      </w:r>
      <w:del w:id="537" w:author="LUEJE Claudia" w:date="2023-06-26T17:59:00Z">
        <w:r w:rsidR="00FC68DB" w:rsidRPr="00F54804">
          <w:delText xml:space="preserve"> and so on. </w:delText>
        </w:r>
      </w:del>
      <w:ins w:id="538" w:author="LUEJE Claudia" w:date="2023-06-26T17:59:00Z">
        <w:r w:rsidRPr="00E956F7">
          <w:rPr>
            <w:szCs w:val="24"/>
          </w:rPr>
          <w:t>.</w:t>
        </w:r>
      </w:ins>
    </w:p>
    <w:p w14:paraId="7813F709" w14:textId="4671E4D4" w:rsidR="001332BD" w:rsidRPr="00E956F7" w:rsidRDefault="00FC68DB">
      <w:pPr>
        <w:pStyle w:val="BodyText"/>
        <w:autoSpaceDE w:val="0"/>
        <w:autoSpaceDN w:val="0"/>
        <w:adjustRightInd w:val="0"/>
        <w:rPr>
          <w:szCs w:val="24"/>
        </w:rPr>
      </w:pPr>
      <w:del w:id="539" w:author="LUEJE Claudia" w:date="2023-06-26T17:59:00Z">
        <w:r w:rsidRPr="00F54804">
          <w:delText>Hence</w:delText>
        </w:r>
      </w:del>
      <w:ins w:id="540" w:author="LUEJE Claudia" w:date="2023-06-26T17:59:00Z">
        <w:r w:rsidR="007C7792">
          <w:rPr>
            <w:szCs w:val="24"/>
          </w:rPr>
          <w:t>Therefore</w:t>
        </w:r>
      </w:ins>
      <w:r w:rsidR="001332BD" w:rsidRPr="00E956F7">
        <w:rPr>
          <w:szCs w:val="24"/>
        </w:rPr>
        <w:t>, in</w:t>
      </w:r>
      <w:ins w:id="541" w:author="LUEJE Claudia" w:date="2023-06-26T17:59:00Z">
        <w:r w:rsidR="001332BD" w:rsidRPr="00E956F7">
          <w:rPr>
            <w:szCs w:val="24"/>
          </w:rPr>
          <w:t xml:space="preserve"> </w:t>
        </w:r>
        <w:r w:rsidR="007C7792">
          <w:rPr>
            <w:szCs w:val="24"/>
          </w:rPr>
          <w:t>the</w:t>
        </w:r>
      </w:ins>
      <w:r w:rsidR="007C7792">
        <w:rPr>
          <w:szCs w:val="24"/>
        </w:rPr>
        <w:t xml:space="preserve"> </w:t>
      </w:r>
      <w:r w:rsidR="001332BD" w:rsidRPr="00E956F7">
        <w:rPr>
          <w:szCs w:val="24"/>
        </w:rPr>
        <w:t>sense of graph theory, parts form a tree (if their instances are considered) or a directed, cycle free graph. Parts without sub-parts are called the "leaves" of this tree or graph.</w:t>
      </w:r>
    </w:p>
    <w:p w14:paraId="30F91479" w14:textId="1A647747" w:rsidR="001332BD" w:rsidRPr="00E956F7" w:rsidRDefault="001332BD">
      <w:pPr>
        <w:pStyle w:val="BodyText"/>
        <w:autoSpaceDE w:val="0"/>
        <w:autoSpaceDN w:val="0"/>
        <w:adjustRightInd w:val="0"/>
        <w:rPr>
          <w:szCs w:val="24"/>
        </w:rPr>
      </w:pPr>
      <w:r w:rsidRPr="00E956F7">
        <w:rPr>
          <w:szCs w:val="24"/>
        </w:rPr>
        <w:t xml:space="preserve">If a part is mentioned in a list, not only </w:t>
      </w:r>
      <w:ins w:id="542" w:author="LUEJE Claudia" w:date="2023-06-26T17:59:00Z">
        <w:r w:rsidR="007C7792">
          <w:rPr>
            <w:szCs w:val="24"/>
          </w:rPr>
          <w:t xml:space="preserve">is </w:t>
        </w:r>
      </w:ins>
      <w:r w:rsidRPr="00E956F7">
        <w:rPr>
          <w:szCs w:val="24"/>
        </w:rPr>
        <w:t>its own content (e.g. finite elements)</w:t>
      </w:r>
      <w:del w:id="543" w:author="LUEJE Claudia" w:date="2023-06-26T17:59:00Z">
        <w:r w:rsidR="00FC68DB" w:rsidRPr="00F54804">
          <w:delText xml:space="preserve"> is</w:delText>
        </w:r>
      </w:del>
      <w:r w:rsidRPr="00E956F7">
        <w:rPr>
          <w:szCs w:val="24"/>
        </w:rPr>
        <w:t xml:space="preserve"> addressed, but also all contents of its sub-parts and their children, down to the lowest level (leaves) of the part graph.</w:t>
      </w:r>
    </w:p>
    <w:p w14:paraId="5E9337B4" w14:textId="5386B435"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44" w:name="_Toc3556935"/>
      <w:bookmarkStart w:id="545" w:name="_Toc34747184"/>
      <w:bookmarkStart w:id="546" w:name="_Toc77101997"/>
      <w:bookmarkStart w:id="547" w:name="_Toc110532144"/>
      <w:r w:rsidRPr="00E956F7">
        <w:rPr>
          <w:rFonts w:eastAsia="Times New Roman"/>
          <w:szCs w:val="24"/>
        </w:rPr>
        <w:t xml:space="preserve">Part </w:t>
      </w:r>
      <w:r w:rsidR="00C2654F">
        <w:rPr>
          <w:rFonts w:eastAsia="Times New Roman"/>
          <w:szCs w:val="24"/>
        </w:rPr>
        <w:t>l</w:t>
      </w:r>
      <w:r w:rsidRPr="00E956F7">
        <w:rPr>
          <w:rFonts w:eastAsia="Times New Roman"/>
          <w:szCs w:val="24"/>
        </w:rPr>
        <w:t>abels</w:t>
      </w:r>
      <w:bookmarkEnd w:id="544"/>
      <w:bookmarkEnd w:id="545"/>
      <w:bookmarkEnd w:id="546"/>
      <w:bookmarkEnd w:id="547"/>
    </w:p>
    <w:p w14:paraId="50CCD4BF" w14:textId="1B40A59A" w:rsidR="001332BD" w:rsidRPr="00E956F7" w:rsidRDefault="001332BD">
      <w:pPr>
        <w:pStyle w:val="BodyText"/>
        <w:autoSpaceDE w:val="0"/>
        <w:autoSpaceDN w:val="0"/>
        <w:adjustRightInd w:val="0"/>
        <w:rPr>
          <w:szCs w:val="24"/>
        </w:rPr>
      </w:pPr>
      <w:r w:rsidRPr="00E956F7">
        <w:rPr>
          <w:szCs w:val="24"/>
        </w:rPr>
        <w:t xml:space="preserve">A part is uniquely identified by its </w:t>
      </w:r>
      <w:r w:rsidRPr="00C2654F">
        <w:rPr>
          <w:szCs w:val="24"/>
        </w:rPr>
        <w:t>label</w:t>
      </w:r>
      <w:r w:rsidRPr="00E956F7">
        <w:rPr>
          <w:szCs w:val="24"/>
        </w:rPr>
        <w:t xml:space="preserve">, up to ditto-parts. Connectors within a connection group that </w:t>
      </w:r>
      <w:del w:id="548" w:author="LUEJE Claudia" w:date="2023-06-26T17:59:00Z">
        <w:r w:rsidR="00FC68DB" w:rsidRPr="00F54804">
          <w:delText>refers</w:delText>
        </w:r>
      </w:del>
      <w:ins w:id="549" w:author="LUEJE Claudia" w:date="2023-06-26T17:59:00Z">
        <w:r w:rsidRPr="00E956F7">
          <w:rPr>
            <w:szCs w:val="24"/>
          </w:rPr>
          <w:t>refer</w:t>
        </w:r>
      </w:ins>
      <w:r w:rsidRPr="00E956F7">
        <w:rPr>
          <w:szCs w:val="24"/>
        </w:rPr>
        <w:t xml:space="preserve"> to ditto parts shall be able to "detect" the "correct" part instance according to their respective geometrical location.</w:t>
      </w:r>
    </w:p>
    <w:p w14:paraId="5D0A93DA" w14:textId="1A1DD160" w:rsidR="001332BD" w:rsidRPr="00E956F7" w:rsidRDefault="00FC68DB">
      <w:pPr>
        <w:pStyle w:val="BodyText"/>
        <w:autoSpaceDE w:val="0"/>
        <w:autoSpaceDN w:val="0"/>
        <w:adjustRightInd w:val="0"/>
        <w:rPr>
          <w:szCs w:val="24"/>
        </w:rPr>
      </w:pPr>
      <w:del w:id="550" w:author="LUEJE Claudia" w:date="2023-06-26T17:59:00Z">
        <w:r w:rsidRPr="000A1B7B">
          <w:delText>We assume</w:delText>
        </w:r>
      </w:del>
      <w:ins w:id="551" w:author="LUEJE Claudia" w:date="2023-06-26T17:59:00Z">
        <w:r w:rsidR="00C2654F">
          <w:rPr>
            <w:szCs w:val="24"/>
          </w:rPr>
          <w:t xml:space="preserve">It is </w:t>
        </w:r>
        <w:r w:rsidR="001332BD" w:rsidRPr="00E956F7">
          <w:rPr>
            <w:szCs w:val="24"/>
          </w:rPr>
          <w:t>assume</w:t>
        </w:r>
        <w:r w:rsidR="00C2654F">
          <w:rPr>
            <w:szCs w:val="24"/>
          </w:rPr>
          <w:t>d</w:t>
        </w:r>
      </w:ins>
      <w:r w:rsidR="001332BD" w:rsidRPr="00E956F7">
        <w:rPr>
          <w:szCs w:val="24"/>
        </w:rPr>
        <w:t xml:space="preserve"> that mirror parts have other part labels than their "base" parts.</w:t>
      </w:r>
    </w:p>
    <w:p w14:paraId="79D704AF" w14:textId="51B595FF"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In most CAx processes, parts</w:t>
      </w:r>
      <w:del w:id="552" w:author="LUEJE Claudia" w:date="2023-06-26T17:59:00Z">
        <w:r w:rsidR="00FC68DB" w:rsidRPr="0013175B">
          <w:delText xml:space="preserve"> actually</w:delText>
        </w:r>
      </w:del>
      <w:r w:rsidRPr="00E956F7">
        <w:rPr>
          <w:szCs w:val="24"/>
        </w:rPr>
        <w:t xml:space="preserve"> have two string attributes: One label describing the name and usage of a part in a human readable form, and another one used for indexing this item in the OEM’s "part store". The latter one typically consists of only </w:t>
      </w:r>
      <w:ins w:id="553" w:author="LUEJE Claudia" w:date="2023-06-26T17:59:00Z">
        <w:r w:rsidR="00C2654F">
          <w:rPr>
            <w:szCs w:val="24"/>
          </w:rPr>
          <w:t xml:space="preserve">a </w:t>
        </w:r>
      </w:ins>
      <w:r w:rsidRPr="00E956F7">
        <w:rPr>
          <w:szCs w:val="24"/>
        </w:rPr>
        <w:t>few characters (</w:t>
      </w:r>
      <w:del w:id="554" w:author="LUEJE Claudia" w:date="2023-06-26T17:59:00Z">
        <w:r w:rsidR="00FC68DB" w:rsidRPr="0013175B">
          <w:delText>some</w:delText>
        </w:r>
      </w:del>
      <w:ins w:id="555" w:author="LUEJE Claudia" w:date="2023-06-26T17:59:00Z">
        <w:r w:rsidR="00C2654F">
          <w:rPr>
            <w:szCs w:val="24"/>
          </w:rPr>
          <w:t>e.g.</w:t>
        </w:r>
      </w:ins>
      <w:r w:rsidR="00C2654F">
        <w:rPr>
          <w:szCs w:val="24"/>
        </w:rPr>
        <w:t xml:space="preserve"> </w:t>
      </w:r>
      <w:r w:rsidRPr="00E956F7">
        <w:rPr>
          <w:szCs w:val="24"/>
        </w:rPr>
        <w:t>8 to 12</w:t>
      </w:r>
      <w:del w:id="556" w:author="LUEJE Claudia" w:date="2023-06-26T17:59:00Z">
        <w:r w:rsidR="00FC68DB" w:rsidRPr="0013175B">
          <w:delText>, e. g.),</w:delText>
        </w:r>
      </w:del>
      <w:ins w:id="557" w:author="LUEJE Claudia" w:date="2023-06-26T17:59:00Z">
        <w:r w:rsidRPr="00E956F7">
          <w:rPr>
            <w:szCs w:val="24"/>
          </w:rPr>
          <w:t>),</w:t>
        </w:r>
      </w:ins>
      <w:r w:rsidRPr="00E956F7">
        <w:rPr>
          <w:szCs w:val="24"/>
        </w:rPr>
        <w:t xml:space="preserve"> resembles </w:t>
      </w:r>
      <w:del w:id="558" w:author="LUEJE Claudia" w:date="2023-06-26T17:59:00Z">
        <w:r w:rsidR="00FC68DB" w:rsidRPr="0013175B">
          <w:delText xml:space="preserve">more to </w:delText>
        </w:r>
      </w:del>
      <w:r w:rsidRPr="00E956F7">
        <w:rPr>
          <w:szCs w:val="24"/>
        </w:rPr>
        <w:t xml:space="preserve">a number </w:t>
      </w:r>
      <w:ins w:id="559" w:author="LUEJE Claudia" w:date="2023-06-26T17:59:00Z">
        <w:r w:rsidR="00C2654F">
          <w:rPr>
            <w:szCs w:val="24"/>
          </w:rPr>
          <w:t xml:space="preserve">more </w:t>
        </w:r>
      </w:ins>
      <w:r w:rsidRPr="00E956F7">
        <w:rPr>
          <w:szCs w:val="24"/>
        </w:rPr>
        <w:t xml:space="preserve">than </w:t>
      </w:r>
      <w:del w:id="560" w:author="LUEJE Claudia" w:date="2023-06-26T17:59:00Z">
        <w:r w:rsidR="00FC68DB" w:rsidRPr="0013175B">
          <w:delText xml:space="preserve">to </w:delText>
        </w:r>
      </w:del>
      <w:r w:rsidRPr="00E956F7">
        <w:rPr>
          <w:szCs w:val="24"/>
        </w:rPr>
        <w:t xml:space="preserve">a name, and </w:t>
      </w:r>
      <w:del w:id="561" w:author="LUEJE Claudia" w:date="2023-06-26T17:59:00Z">
        <w:r w:rsidR="00FC68DB" w:rsidRPr="0013175B">
          <w:delText>hence</w:delText>
        </w:r>
      </w:del>
      <w:ins w:id="562" w:author="LUEJE Claudia" w:date="2023-06-26T17:59:00Z">
        <w:r w:rsidR="00C2654F">
          <w:rPr>
            <w:szCs w:val="24"/>
          </w:rPr>
          <w:t>therefore</w:t>
        </w:r>
      </w:ins>
      <w:r w:rsidRPr="00E956F7">
        <w:rPr>
          <w:szCs w:val="24"/>
        </w:rPr>
        <w:t xml:space="preserve"> is not human readable. In our context, </w:t>
      </w:r>
      <w:del w:id="563" w:author="LUEJE Claudia" w:date="2023-06-26T17:59:00Z">
        <w:r w:rsidR="00FC68DB" w:rsidRPr="0013175B">
          <w:delText>we refer</w:delText>
        </w:r>
      </w:del>
      <w:ins w:id="564" w:author="LUEJE Claudia" w:date="2023-06-26T17:59:00Z">
        <w:r w:rsidR="00C2654F">
          <w:rPr>
            <w:szCs w:val="24"/>
          </w:rPr>
          <w:t>reference is made</w:t>
        </w:r>
      </w:ins>
      <w:r w:rsidRPr="00E956F7">
        <w:rPr>
          <w:szCs w:val="24"/>
        </w:rPr>
        <w:t xml:space="preserve"> to the latter one, when </w:t>
      </w:r>
      <w:del w:id="565" w:author="LUEJE Claudia" w:date="2023-06-26T17:59:00Z">
        <w:r w:rsidR="008B4FDA">
          <w:delText xml:space="preserve">we use </w:delText>
        </w:r>
      </w:del>
      <w:r w:rsidRPr="00E956F7">
        <w:rPr>
          <w:szCs w:val="24"/>
        </w:rPr>
        <w:t>the term "part label</w:t>
      </w:r>
      <w:del w:id="566" w:author="LUEJE Claudia" w:date="2023-06-26T17:59:00Z">
        <w:r w:rsidR="00FC68DB" w:rsidRPr="0013175B">
          <w:delText xml:space="preserve">". </w:delText>
        </w:r>
      </w:del>
      <w:ins w:id="567" w:author="LUEJE Claudia" w:date="2023-06-26T17:59:00Z">
        <w:r w:rsidRPr="00E956F7">
          <w:rPr>
            <w:szCs w:val="24"/>
          </w:rPr>
          <w:t>"</w:t>
        </w:r>
        <w:r w:rsidR="00C2654F">
          <w:rPr>
            <w:szCs w:val="24"/>
          </w:rPr>
          <w:t xml:space="preserve"> is used</w:t>
        </w:r>
        <w:r w:rsidRPr="00E956F7">
          <w:rPr>
            <w:szCs w:val="24"/>
          </w:rPr>
          <w:t>.</w:t>
        </w:r>
      </w:ins>
    </w:p>
    <w:p w14:paraId="48DB9C65" w14:textId="3969982A"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68" w:name="_Toc110532145"/>
      <w:r w:rsidRPr="00E956F7">
        <w:rPr>
          <w:rFonts w:eastAsia="Times New Roman"/>
          <w:szCs w:val="24"/>
        </w:rPr>
        <w:t xml:space="preserve">Part </w:t>
      </w:r>
      <w:r w:rsidR="00A93D16">
        <w:rPr>
          <w:rFonts w:eastAsia="Times New Roman"/>
          <w:szCs w:val="24"/>
        </w:rPr>
        <w:t>i</w:t>
      </w:r>
      <w:r w:rsidRPr="00E956F7">
        <w:rPr>
          <w:rFonts w:eastAsia="Times New Roman"/>
          <w:szCs w:val="24"/>
        </w:rPr>
        <w:t>nstances</w:t>
      </w:r>
      <w:bookmarkEnd w:id="568"/>
    </w:p>
    <w:p w14:paraId="2C0B9B0B" w14:textId="77777777" w:rsidR="001332BD" w:rsidRPr="00E956F7" w:rsidRDefault="001332BD">
      <w:pPr>
        <w:pStyle w:val="BodyText"/>
        <w:autoSpaceDE w:val="0"/>
        <w:autoSpaceDN w:val="0"/>
        <w:adjustRightInd w:val="0"/>
        <w:rPr>
          <w:szCs w:val="24"/>
        </w:rPr>
      </w:pPr>
      <w:r w:rsidRPr="00E956F7">
        <w:rPr>
          <w:szCs w:val="24"/>
        </w:rPr>
        <w:t xml:space="preserve">Instances of parts, also known as ditto-parts, typically have the same </w:t>
      </w:r>
      <w:r w:rsidRPr="00A93D16">
        <w:rPr>
          <w:szCs w:val="24"/>
        </w:rPr>
        <w:t>label</w:t>
      </w:r>
      <w:r w:rsidRPr="00E956F7">
        <w:rPr>
          <w:szCs w:val="24"/>
        </w:rPr>
        <w:t xml:space="preserve"> as their "base" parts. Stating their </w:t>
      </w:r>
      <w:r w:rsidRPr="00A93D16">
        <w:rPr>
          <w:szCs w:val="24"/>
        </w:rPr>
        <w:t>instance</w:t>
      </w:r>
      <w:r w:rsidRPr="00E956F7">
        <w:rPr>
          <w:szCs w:val="24"/>
        </w:rPr>
        <w:t xml:space="preserve"> makes such parts uniquely distinguishable, without resort to their geometrical location. Stating an </w:t>
      </w:r>
      <w:r w:rsidRPr="00A93D16">
        <w:rPr>
          <w:szCs w:val="24"/>
        </w:rPr>
        <w:t>instance</w:t>
      </w:r>
      <w:r w:rsidRPr="00E956F7">
        <w:rPr>
          <w:szCs w:val="24"/>
        </w:rPr>
        <w:t xml:space="preserve"> without a </w:t>
      </w:r>
      <w:r w:rsidRPr="00A93D16">
        <w:rPr>
          <w:szCs w:val="24"/>
        </w:rPr>
        <w:t>part</w:t>
      </w:r>
      <w:r w:rsidRPr="00E956F7">
        <w:rPr>
          <w:szCs w:val="24"/>
        </w:rPr>
        <w:t xml:space="preserve"> is meaningless, however.</w:t>
      </w:r>
    </w:p>
    <w:p w14:paraId="5447D25B" w14:textId="77777777" w:rsidR="001332BD" w:rsidRPr="00E956F7" w:rsidRDefault="001332BD">
      <w:pPr>
        <w:pStyle w:val="Heading2"/>
        <w:tabs>
          <w:tab w:val="left" w:pos="400"/>
        </w:tabs>
        <w:autoSpaceDE w:val="0"/>
        <w:autoSpaceDN w:val="0"/>
        <w:adjustRightInd w:val="0"/>
        <w:rPr>
          <w:rFonts w:eastAsia="Times New Roman"/>
          <w:szCs w:val="24"/>
        </w:rPr>
      </w:pPr>
      <w:bookmarkStart w:id="569" w:name="_Toc3556936"/>
      <w:bookmarkStart w:id="570" w:name="_Toc34747185"/>
      <w:bookmarkStart w:id="571" w:name="_Toc77101998"/>
      <w:bookmarkStart w:id="572" w:name="_Toc110532146"/>
      <w:r w:rsidRPr="00E956F7">
        <w:rPr>
          <w:rFonts w:eastAsia="Times New Roman"/>
          <w:szCs w:val="24"/>
        </w:rPr>
        <w:t>Properties</w:t>
      </w:r>
      <w:bookmarkEnd w:id="569"/>
      <w:bookmarkEnd w:id="570"/>
      <w:bookmarkEnd w:id="571"/>
      <w:bookmarkEnd w:id="572"/>
    </w:p>
    <w:p w14:paraId="625DD355" w14:textId="72169E0C" w:rsidR="001332BD" w:rsidRPr="00E956F7" w:rsidRDefault="001332BD">
      <w:pPr>
        <w:pStyle w:val="BodyText"/>
        <w:autoSpaceDE w:val="0"/>
        <w:autoSpaceDN w:val="0"/>
        <w:adjustRightInd w:val="0"/>
        <w:rPr>
          <w:szCs w:val="24"/>
        </w:rPr>
      </w:pPr>
      <w:r w:rsidRPr="00E956F7">
        <w:rPr>
          <w:szCs w:val="24"/>
        </w:rPr>
        <w:t xml:space="preserve">In CAE, properties are a concept for assigning physical behaviour to several finite elements. </w:t>
      </w:r>
      <w:del w:id="573" w:author="LUEJE Claudia" w:date="2023-06-26T17:59:00Z">
        <w:r w:rsidR="00FC68DB" w:rsidRPr="00F54804">
          <w:delText>Hence</w:delText>
        </w:r>
      </w:del>
      <w:ins w:id="574" w:author="LUEJE Claudia" w:date="2023-06-26T17:59:00Z">
        <w:r w:rsidR="00A93D16">
          <w:rPr>
            <w:szCs w:val="24"/>
          </w:rPr>
          <w:t>Therefore</w:t>
        </w:r>
      </w:ins>
      <w:r w:rsidRPr="00E956F7">
        <w:rPr>
          <w:szCs w:val="24"/>
        </w:rPr>
        <w:t>, any finite element can have at most one property. However, there frequently are elements without such properties (</w:t>
      </w:r>
      <w:ins w:id="575" w:author="LUEJE Claudia" w:date="2023-06-26T17:59:00Z">
        <w:r w:rsidR="00A93D16">
          <w:rPr>
            <w:szCs w:val="24"/>
          </w:rPr>
          <w:t xml:space="preserve">e.g. </w:t>
        </w:r>
      </w:ins>
      <w:r w:rsidRPr="00E956F7">
        <w:rPr>
          <w:szCs w:val="24"/>
        </w:rPr>
        <w:t>RBEs, masses</w:t>
      </w:r>
      <w:del w:id="576" w:author="LUEJE Claudia" w:date="2023-06-26T17:59:00Z">
        <w:r w:rsidR="00FC68DB" w:rsidRPr="00F54804">
          <w:delText>, etc.).</w:delText>
        </w:r>
      </w:del>
      <w:ins w:id="577" w:author="LUEJE Claudia" w:date="2023-06-26T17:59:00Z">
        <w:r w:rsidRPr="00E956F7">
          <w:rPr>
            <w:szCs w:val="24"/>
          </w:rPr>
          <w:t>).</w:t>
        </w:r>
      </w:ins>
      <w:r w:rsidRPr="00E956F7">
        <w:rPr>
          <w:szCs w:val="24"/>
        </w:rPr>
        <w:t xml:space="preserve"> In most solvers, properties are uniquely identified by positive integers, </w:t>
      </w:r>
      <w:del w:id="578" w:author="LUEJE Claudia" w:date="2023-06-26T17:59:00Z">
        <w:r w:rsidR="00FC68DB" w:rsidRPr="00F54804">
          <w:delText xml:space="preserve">so </w:delText>
        </w:r>
      </w:del>
      <w:r w:rsidRPr="00E956F7">
        <w:rPr>
          <w:szCs w:val="24"/>
        </w:rPr>
        <w:t xml:space="preserve">called property IDs </w:t>
      </w:r>
      <w:del w:id="579" w:author="LUEJE Claudia" w:date="2023-06-26T17:59:00Z">
        <w:r w:rsidR="00FC68DB" w:rsidRPr="00F54804">
          <w:delText xml:space="preserve">or short: </w:delText>
        </w:r>
      </w:del>
      <w:ins w:id="580" w:author="LUEJE Claudia" w:date="2023-06-26T17:59:00Z">
        <w:r w:rsidR="00142A72">
          <w:rPr>
            <w:szCs w:val="24"/>
          </w:rPr>
          <w:t>(</w:t>
        </w:r>
      </w:ins>
      <w:r w:rsidRPr="00E956F7">
        <w:rPr>
          <w:szCs w:val="24"/>
        </w:rPr>
        <w:t>PIDs</w:t>
      </w:r>
      <w:del w:id="581" w:author="LUEJE Claudia" w:date="2023-06-26T17:59:00Z">
        <w:r w:rsidR="00FC68DB" w:rsidRPr="00F54804">
          <w:delText xml:space="preserve">. </w:delText>
        </w:r>
      </w:del>
      <w:ins w:id="582" w:author="LUEJE Claudia" w:date="2023-06-26T17:59:00Z">
        <w:r w:rsidR="00142A72">
          <w:rPr>
            <w:szCs w:val="24"/>
          </w:rPr>
          <w:t>)</w:t>
        </w:r>
        <w:r w:rsidRPr="00E956F7">
          <w:rPr>
            <w:szCs w:val="24"/>
          </w:rPr>
          <w:t>.</w:t>
        </w:r>
      </w:ins>
    </w:p>
    <w:p w14:paraId="448161C2" w14:textId="7693D7AF" w:rsidR="001332BD" w:rsidRPr="00E956F7" w:rsidRDefault="001332BD">
      <w:pPr>
        <w:pStyle w:val="BodyText"/>
        <w:autoSpaceDE w:val="0"/>
        <w:autoSpaceDN w:val="0"/>
        <w:adjustRightInd w:val="0"/>
        <w:rPr>
          <w:szCs w:val="24"/>
        </w:rPr>
      </w:pPr>
      <w:r w:rsidRPr="00E956F7">
        <w:rPr>
          <w:szCs w:val="24"/>
        </w:rPr>
        <w:t>Even</w:t>
      </w:r>
      <w:del w:id="583" w:author="LUEJE Claudia" w:date="2023-06-26T17:59:00Z">
        <w:r w:rsidR="00FC68DB" w:rsidRPr="00F54804">
          <w:delText>,</w:delText>
        </w:r>
      </w:del>
      <w:r w:rsidRPr="00E956F7">
        <w:rPr>
          <w:szCs w:val="24"/>
        </w:rPr>
        <w:t xml:space="preserve"> if finite elements of different parts have the same physical behaviour (</w:t>
      </w:r>
      <w:del w:id="584" w:author="LUEJE Claudia" w:date="2023-06-26T17:59:00Z">
        <w:r w:rsidR="00FC68DB" w:rsidRPr="00F54804">
          <w:delText>let’s say,</w:delText>
        </w:r>
      </w:del>
      <w:ins w:id="585" w:author="LUEJE Claudia" w:date="2023-06-26T17:59:00Z">
        <w:r w:rsidR="00C00BB1">
          <w:rPr>
            <w:szCs w:val="24"/>
          </w:rPr>
          <w:t>i.e.</w:t>
        </w:r>
      </w:ins>
      <w:r w:rsidRPr="00E956F7">
        <w:rPr>
          <w:szCs w:val="24"/>
        </w:rPr>
        <w:t xml:space="preserve"> left and right wing of a car), they usually have assigned different PIDs. This can be considered as </w:t>
      </w:r>
      <w:del w:id="586" w:author="LUEJE Claudia" w:date="2023-06-26T17:59:00Z">
        <w:r w:rsidR="00FC68DB" w:rsidRPr="00F54804">
          <w:delText>reminiscence to</w:delText>
        </w:r>
      </w:del>
      <w:ins w:id="587" w:author="LUEJE Claudia" w:date="2023-06-26T17:59:00Z">
        <w:r w:rsidRPr="00E956F7">
          <w:rPr>
            <w:szCs w:val="24"/>
          </w:rPr>
          <w:t>reminiscen</w:t>
        </w:r>
        <w:r w:rsidR="00C00BB1">
          <w:rPr>
            <w:szCs w:val="24"/>
          </w:rPr>
          <w:t>t</w:t>
        </w:r>
        <w:r w:rsidRPr="00E956F7">
          <w:rPr>
            <w:szCs w:val="24"/>
          </w:rPr>
          <w:t xml:space="preserve"> </w:t>
        </w:r>
        <w:r w:rsidR="00C00BB1">
          <w:rPr>
            <w:szCs w:val="24"/>
          </w:rPr>
          <w:t>of</w:t>
        </w:r>
      </w:ins>
      <w:r w:rsidRPr="00E956F7">
        <w:rPr>
          <w:szCs w:val="24"/>
        </w:rPr>
        <w:t xml:space="preserve"> ancient times when parts </w:t>
      </w:r>
      <w:del w:id="588" w:author="LUEJE Claudia" w:date="2023-06-26T17:59:00Z">
        <w:r w:rsidR="00FC68DB" w:rsidRPr="00F54804">
          <w:delText>just have</w:delText>
        </w:r>
      </w:del>
      <w:ins w:id="589" w:author="LUEJE Claudia" w:date="2023-06-26T17:59:00Z">
        <w:r w:rsidR="00C00BB1">
          <w:rPr>
            <w:szCs w:val="24"/>
          </w:rPr>
          <w:t>had</w:t>
        </w:r>
      </w:ins>
      <w:r w:rsidRPr="00E956F7">
        <w:rPr>
          <w:szCs w:val="24"/>
        </w:rPr>
        <w:t xml:space="preserve"> not been invented. PIDs were also used for administrative purposes, then.</w:t>
      </w:r>
    </w:p>
    <w:p w14:paraId="32902F50" w14:textId="77777777" w:rsidR="001332BD" w:rsidRPr="00E956F7" w:rsidRDefault="001332BD">
      <w:pPr>
        <w:pStyle w:val="BodyText"/>
        <w:autoSpaceDE w:val="0"/>
        <w:autoSpaceDN w:val="0"/>
        <w:adjustRightInd w:val="0"/>
        <w:rPr>
          <w:szCs w:val="24"/>
        </w:rPr>
      </w:pPr>
      <w:r w:rsidRPr="00E956F7">
        <w:rPr>
          <w:szCs w:val="24"/>
        </w:rPr>
        <w:t>However, for χMCF, PIDs are just alternative, non-recursive means for addressing collections of elements.</w:t>
      </w:r>
    </w:p>
    <w:p w14:paraId="6073CFC0" w14:textId="77777777" w:rsidR="001332BD" w:rsidRPr="00E956F7" w:rsidRDefault="001332BD">
      <w:pPr>
        <w:pStyle w:val="BodyText"/>
        <w:autoSpaceDE w:val="0"/>
        <w:autoSpaceDN w:val="0"/>
        <w:adjustRightInd w:val="0"/>
        <w:rPr>
          <w:szCs w:val="24"/>
        </w:rPr>
      </w:pPr>
      <w:r w:rsidRPr="00E956F7">
        <w:rPr>
          <w:szCs w:val="24"/>
        </w:rPr>
        <w:t>One specific part frequently consists of one specific property (PID), only. However, there are important exceptions:</w:t>
      </w:r>
    </w:p>
    <w:p w14:paraId="55F5E1B9" w14:textId="2F69280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90" w:author="LUEJE Claudia" w:date="2023-06-26T17:59:00Z">
        <w:r w:rsidRPr="00E956F7">
          <w:rPr>
            <w:szCs w:val="24"/>
          </w:rPr>
          <w:t>—</w:t>
        </w:r>
        <w:r w:rsidRPr="00E956F7">
          <w:rPr>
            <w:szCs w:val="24"/>
          </w:rPr>
          <w:tab/>
        </w:r>
      </w:ins>
      <w:r w:rsidRPr="00E956F7">
        <w:rPr>
          <w:szCs w:val="24"/>
        </w:rPr>
        <w:t>A tailored blank is a metal sheet which consists of several pieces of simple sheets joined together. Both</w:t>
      </w:r>
      <w:del w:id="591" w:author="LUEJE Claudia" w:date="2023-06-26T17:59:00Z">
        <w:r w:rsidR="00FC68DB" w:rsidRPr="00F54804">
          <w:delText>,</w:delText>
        </w:r>
      </w:del>
      <w:r w:rsidRPr="00E956F7">
        <w:rPr>
          <w:szCs w:val="24"/>
        </w:rPr>
        <w:t xml:space="preserve"> the thicknesses</w:t>
      </w:r>
      <w:del w:id="592" w:author="LUEJE Claudia" w:date="2023-06-26T17:59:00Z">
        <w:r w:rsidR="0028507E">
          <w:delText>,</w:delText>
        </w:r>
      </w:del>
      <w:r w:rsidRPr="00E956F7">
        <w:rPr>
          <w:szCs w:val="24"/>
        </w:rPr>
        <w:t xml:space="preserve"> and the materials of the individual sheets</w:t>
      </w:r>
      <w:del w:id="593" w:author="LUEJE Claudia" w:date="2023-06-26T17:59:00Z">
        <w:r w:rsidR="00FC68DB" w:rsidRPr="00F54804">
          <w:delText>,</w:delText>
        </w:r>
      </w:del>
      <w:r w:rsidRPr="00E956F7">
        <w:rPr>
          <w:szCs w:val="24"/>
        </w:rPr>
        <w:t xml:space="preserve"> may differ. Nevertheless, a tailored blank is one single part from the χMCF point of view. Since one PID would not provide a name for the </w:t>
      </w:r>
      <w:r w:rsidRPr="00C00BB1">
        <w:rPr>
          <w:szCs w:val="24"/>
        </w:rPr>
        <w:t>complete</w:t>
      </w:r>
      <w:r w:rsidRPr="00E956F7">
        <w:rPr>
          <w:szCs w:val="24"/>
        </w:rPr>
        <w:t xml:space="preserve"> part, the part label has to be used, </w:t>
      </w:r>
      <w:del w:id="594" w:author="LUEJE Claudia" w:date="2023-06-26T17:59:00Z">
        <w:r w:rsidR="00FC68DB" w:rsidRPr="00F54804">
          <w:delText>or else</w:delText>
        </w:r>
      </w:del>
      <w:ins w:id="595" w:author="LUEJE Claudia" w:date="2023-06-26T17:59:00Z">
        <w:r w:rsidRPr="00E956F7">
          <w:rPr>
            <w:szCs w:val="24"/>
          </w:rPr>
          <w:t>o</w:t>
        </w:r>
        <w:r w:rsidR="00C00BB1">
          <w:rPr>
            <w:szCs w:val="24"/>
          </w:rPr>
          <w:t>therwise</w:t>
        </w:r>
      </w:ins>
      <w:r w:rsidRPr="00E956F7">
        <w:rPr>
          <w:szCs w:val="24"/>
        </w:rPr>
        <w:t xml:space="preserve"> an assembly of several PIDs</w:t>
      </w:r>
      <w:del w:id="596" w:author="LUEJE Claudia" w:date="2023-06-26T17:59:00Z">
        <w:r w:rsidR="00985688">
          <w:delText>;</w:delText>
        </w:r>
      </w:del>
      <w:ins w:id="597" w:author="LUEJE Claudia" w:date="2023-06-26T17:59:00Z">
        <w:r w:rsidR="00C00BB1">
          <w:rPr>
            <w:szCs w:val="24"/>
          </w:rPr>
          <w:t>.</w:t>
        </w:r>
      </w:ins>
    </w:p>
    <w:p w14:paraId="54E16267" w14:textId="70324F9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98" w:author="LUEJE Claudia" w:date="2023-06-26T17:59:00Z">
        <w:r w:rsidRPr="00E956F7">
          <w:rPr>
            <w:szCs w:val="24"/>
          </w:rPr>
          <w:t>—</w:t>
        </w:r>
        <w:r w:rsidRPr="00E956F7">
          <w:rPr>
            <w:szCs w:val="24"/>
          </w:rPr>
          <w:tab/>
        </w:r>
      </w:ins>
      <w:r w:rsidRPr="00E956F7">
        <w:rPr>
          <w:szCs w:val="24"/>
        </w:rPr>
        <w:t>Sometimes, a cast part can be treated with shell formulation in its thin areas, whereas solid elements (with different PIDs) are used in other areas</w:t>
      </w:r>
      <w:del w:id="599" w:author="LUEJE Claudia" w:date="2023-06-26T17:59:00Z">
        <w:r w:rsidR="00985688">
          <w:delText>;</w:delText>
        </w:r>
      </w:del>
      <w:ins w:id="600" w:author="LUEJE Claudia" w:date="2023-06-26T17:59:00Z">
        <w:r w:rsidR="00C00BB1">
          <w:rPr>
            <w:szCs w:val="24"/>
          </w:rPr>
          <w:t>.</w:t>
        </w:r>
      </w:ins>
    </w:p>
    <w:p w14:paraId="6588EE58" w14:textId="55253285"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1" w:author="LUEJE Claudia" w:date="2023-06-26T17:59:00Z">
        <w:r w:rsidRPr="00E956F7">
          <w:rPr>
            <w:szCs w:val="24"/>
          </w:rPr>
          <w:t>—</w:t>
        </w:r>
        <w:r w:rsidRPr="00E956F7">
          <w:rPr>
            <w:szCs w:val="24"/>
          </w:rPr>
          <w:tab/>
        </w:r>
      </w:ins>
      <w:r w:rsidRPr="00E956F7">
        <w:rPr>
          <w:szCs w:val="24"/>
        </w:rPr>
        <w:t>Due to</w:t>
      </w:r>
      <w:ins w:id="602" w:author="LUEJE Claudia" w:date="2023-06-26T17:59:00Z">
        <w:r w:rsidR="00C00BB1">
          <w:rPr>
            <w:szCs w:val="24"/>
          </w:rPr>
          <w:t>,</w:t>
        </w:r>
      </w:ins>
      <w:r w:rsidRPr="00E956F7">
        <w:rPr>
          <w:szCs w:val="24"/>
        </w:rPr>
        <w:t xml:space="preserve"> e.g. stamping processes, physical behaviour and thickness may vary even within one originally homogeneous sheet metal, requiring several PIDs for correct simulation</w:t>
      </w:r>
      <w:del w:id="603" w:author="LUEJE Claudia" w:date="2023-06-26T17:59:00Z">
        <w:r w:rsidR="00985688">
          <w:delText>;</w:delText>
        </w:r>
      </w:del>
      <w:ins w:id="604" w:author="LUEJE Claudia" w:date="2023-06-26T17:59:00Z">
        <w:r w:rsidR="00C00BB1">
          <w:rPr>
            <w:szCs w:val="24"/>
          </w:rPr>
          <w:t>.</w:t>
        </w:r>
      </w:ins>
    </w:p>
    <w:p w14:paraId="512C998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5" w:author="LUEJE Claudia" w:date="2023-06-26T17:59:00Z">
        <w:r w:rsidRPr="00E956F7">
          <w:rPr>
            <w:szCs w:val="24"/>
          </w:rPr>
          <w:t>—</w:t>
        </w:r>
        <w:r w:rsidRPr="00E956F7">
          <w:rPr>
            <w:szCs w:val="24"/>
          </w:rPr>
          <w:tab/>
        </w:r>
      </w:ins>
      <w:r w:rsidRPr="00E956F7">
        <w:rPr>
          <w:szCs w:val="24"/>
        </w:rPr>
        <w:t>Occasionally, CAD parts containing several subparts with their PIDs are aggregated to one single CAE part, consequently still containing several PIDs.</w:t>
      </w:r>
    </w:p>
    <w:p w14:paraId="3709ED83" w14:textId="77777777" w:rsidR="001332BD" w:rsidRPr="00E956F7" w:rsidRDefault="001332BD">
      <w:pPr>
        <w:pStyle w:val="Heading2"/>
        <w:tabs>
          <w:tab w:val="left" w:pos="400"/>
        </w:tabs>
        <w:autoSpaceDE w:val="0"/>
        <w:autoSpaceDN w:val="0"/>
        <w:adjustRightInd w:val="0"/>
        <w:rPr>
          <w:rFonts w:eastAsia="Times New Roman"/>
          <w:szCs w:val="24"/>
        </w:rPr>
      </w:pPr>
      <w:bookmarkStart w:id="606" w:name="_Toc428456056"/>
      <w:bookmarkStart w:id="607" w:name="_Toc428537020"/>
      <w:bookmarkStart w:id="608" w:name="_Toc428969339"/>
      <w:bookmarkStart w:id="609" w:name="_Toc429052730"/>
      <w:bookmarkStart w:id="610" w:name="_Toc3556937"/>
      <w:bookmarkStart w:id="611" w:name="_Toc34747186"/>
      <w:bookmarkStart w:id="612" w:name="_Toc77101999"/>
      <w:bookmarkStart w:id="613" w:name="_Toc110532147"/>
      <w:bookmarkEnd w:id="606"/>
      <w:bookmarkEnd w:id="607"/>
      <w:bookmarkEnd w:id="608"/>
      <w:bookmarkEnd w:id="609"/>
      <w:r w:rsidRPr="00E956F7">
        <w:rPr>
          <w:rFonts w:eastAsia="Times New Roman"/>
          <w:szCs w:val="24"/>
        </w:rPr>
        <w:t>Assemblies</w:t>
      </w:r>
      <w:bookmarkEnd w:id="610"/>
      <w:bookmarkEnd w:id="611"/>
      <w:bookmarkEnd w:id="612"/>
      <w:bookmarkEnd w:id="613"/>
    </w:p>
    <w:p w14:paraId="12E999E7" w14:textId="77777777" w:rsidR="001332BD" w:rsidRPr="00E956F7" w:rsidRDefault="001332BD">
      <w:pPr>
        <w:pStyle w:val="BodyText"/>
        <w:autoSpaceDE w:val="0"/>
        <w:autoSpaceDN w:val="0"/>
        <w:adjustRightInd w:val="0"/>
        <w:rPr>
          <w:szCs w:val="24"/>
        </w:rPr>
      </w:pPr>
      <w:r w:rsidRPr="00E956F7">
        <w:rPr>
          <w:szCs w:val="24"/>
        </w:rPr>
        <w:t>In many CAx systems, parts containing sub-parts are called assemblies. The notion distinguishes them from leaves of the part tree or graph.</w:t>
      </w:r>
    </w:p>
    <w:p w14:paraId="26C1E832" w14:textId="77777777" w:rsidR="001332BD" w:rsidRPr="00E956F7" w:rsidRDefault="001332BD">
      <w:pPr>
        <w:pStyle w:val="BodyText"/>
        <w:autoSpaceDE w:val="0"/>
        <w:autoSpaceDN w:val="0"/>
        <w:adjustRightInd w:val="0"/>
        <w:rPr>
          <w:szCs w:val="24"/>
        </w:rPr>
      </w:pPr>
      <w:r w:rsidRPr="00E956F7">
        <w:rPr>
          <w:szCs w:val="24"/>
        </w:rPr>
        <w:t>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w:t>
      </w:r>
    </w:p>
    <w:p w14:paraId="77F57F42" w14:textId="0F0FF528" w:rsidR="001332BD" w:rsidRPr="00E956F7" w:rsidRDefault="001332BD">
      <w:pPr>
        <w:pStyle w:val="BodyText"/>
        <w:autoSpaceDE w:val="0"/>
        <w:autoSpaceDN w:val="0"/>
        <w:adjustRightInd w:val="0"/>
        <w:rPr>
          <w:szCs w:val="24"/>
        </w:rPr>
      </w:pPr>
      <w:r w:rsidRPr="00E956F7">
        <w:rPr>
          <w:szCs w:val="24"/>
        </w:rPr>
        <w:t>On the other hand, this does not happen too often: If a weld line</w:t>
      </w:r>
      <w:ins w:id="614" w:author="LUEJE Claudia" w:date="2023-06-26T17:59:00Z">
        <w:r w:rsidR="00A50BEC">
          <w:rPr>
            <w:szCs w:val="24"/>
          </w:rPr>
          <w:t>,</w:t>
        </w:r>
      </w:ins>
      <w:r w:rsidRPr="00E956F7">
        <w:rPr>
          <w:szCs w:val="24"/>
        </w:rPr>
        <w:t xml:space="preserve"> e.g.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del w:id="615" w:author="LUEJE Claudia" w:date="2023-06-26T17:59:00Z">
        <w:r w:rsidR="00FC68DB" w:rsidRPr="00F54804">
          <w:delText xml:space="preserve">: </w:delText>
        </w:r>
      </w:del>
      <w:ins w:id="616" w:author="LUEJE Claudia" w:date="2023-06-26T17:59:00Z">
        <w:r w:rsidR="00A50BEC">
          <w:rPr>
            <w:szCs w:val="24"/>
          </w:rPr>
          <w:t>.</w:t>
        </w:r>
      </w:ins>
    </w:p>
    <w:p w14:paraId="723CB507" w14:textId="77777777" w:rsidR="00FC68DB" w:rsidRPr="00F54804" w:rsidRDefault="00FC68DB" w:rsidP="00B202D2">
      <w:pPr>
        <w:keepNext/>
        <w:jc w:val="center"/>
        <w:rPr>
          <w:del w:id="617" w:author="LUEJE Claudia" w:date="2023-06-26T17:59:00Z"/>
        </w:rPr>
      </w:pPr>
      <w:del w:id="618" w:author="LUEJE Claudia" w:date="2023-06-26T17:59:00Z">
        <w:r w:rsidRPr="0013175B">
          <w:rPr>
            <w:noProof/>
          </w:rPr>
          <w:drawing>
            <wp:inline distT="0" distB="0" distL="0" distR="0" wp14:anchorId="1DF9C1E9" wp14:editId="1190BE9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del>
    </w:p>
    <w:p w14:paraId="201FF08E" w14:textId="00C05C22"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19" w:author="LUEJE Claudia" w:date="2023-06-26T17:59:00Z"/>
          <w:szCs w:val="24"/>
        </w:rPr>
      </w:pPr>
      <w:ins w:id="620" w:author="LUEJE Claudia" w:date="2023-06-26T17:59:00Z">
        <w:r>
          <w:rPr>
            <w:szCs w:val="24"/>
          </w:rPr>
          <w:t>8329_ed1fig</w:t>
        </w:r>
        <w:r w:rsidR="001332BD" w:rsidRPr="00E956F7">
          <w:rPr>
            <w:szCs w:val="24"/>
          </w:rPr>
          <w:t>6.EPS</w:t>
        </w:r>
      </w:ins>
    </w:p>
    <w:p w14:paraId="045C2885" w14:textId="78EB9FFB" w:rsidR="001332BD" w:rsidRPr="00E956F7" w:rsidRDefault="00E4158E">
      <w:pPr>
        <w:pStyle w:val="Figuretitle0"/>
        <w:autoSpaceDE w:val="0"/>
        <w:autoSpaceDN w:val="0"/>
        <w:adjustRightInd w:val="0"/>
        <w:outlineLvl w:val="0"/>
        <w:rPr>
          <w:szCs w:val="24"/>
        </w:rPr>
      </w:pPr>
      <w:bookmarkStart w:id="621" w:name="_Toc3557086"/>
      <w:bookmarkStart w:id="622" w:name="_Toc34747336"/>
      <w:bookmarkStart w:id="623" w:name="_Toc76030527"/>
      <w:bookmarkStart w:id="624" w:name="_Toc94530813"/>
      <w:bookmarkStart w:id="625" w:name="_Toc101428212"/>
      <w:bookmarkStart w:id="626" w:name="_Toc110532268"/>
      <w:r w:rsidRPr="00E956F7">
        <w:rPr>
          <w:szCs w:val="24"/>
        </w:rPr>
        <w:t>Figure</w:t>
      </w:r>
      <w:del w:id="627"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6</w:delText>
        </w:r>
        <w:r w:rsidR="00FC68DB" w:rsidRPr="005C2D94">
          <w:fldChar w:fldCharType="end"/>
        </w:r>
        <w:r w:rsidR="005A35CE">
          <w:delText xml:space="preserve"> </w:delText>
        </w:r>
      </w:del>
      <w:ins w:id="628" w:author="LUEJE Claudia" w:date="2023-06-26T17:59:00Z">
        <w:r w:rsidRPr="00E956F7">
          <w:rPr>
            <w:szCs w:val="24"/>
          </w:rPr>
          <w:t> </w:t>
        </w:r>
        <w:r w:rsidR="001332BD" w:rsidRPr="00E956F7">
          <w:rPr>
            <w:szCs w:val="24"/>
          </w:rPr>
          <w:t>6</w:t>
        </w:r>
      </w:ins>
      <w:r w:rsidR="00F737DE" w:rsidRPr="00E956F7">
        <w:rPr>
          <w:szCs w:val="24"/>
        </w:rPr>
        <w:t xml:space="preserve"> </w:t>
      </w:r>
      <w:r w:rsidR="001332BD" w:rsidRPr="00E956F7">
        <w:rPr>
          <w:szCs w:val="24"/>
        </w:rPr>
        <w:t>— Weld line crossing tailored blank vs. weld line crossing physical gap</w:t>
      </w:r>
      <w:bookmarkEnd w:id="621"/>
      <w:bookmarkEnd w:id="622"/>
      <w:bookmarkEnd w:id="623"/>
      <w:bookmarkEnd w:id="624"/>
      <w:bookmarkEnd w:id="625"/>
      <w:bookmarkEnd w:id="626"/>
    </w:p>
    <w:p w14:paraId="5E8B1AE1" w14:textId="2CDCC4D0" w:rsidR="001332BD" w:rsidRPr="00E956F7" w:rsidRDefault="001332BD">
      <w:pPr>
        <w:pStyle w:val="BodyText"/>
        <w:autoSpaceDE w:val="0"/>
        <w:autoSpaceDN w:val="0"/>
        <w:adjustRightInd w:val="0"/>
        <w:rPr>
          <w:szCs w:val="24"/>
        </w:rPr>
      </w:pPr>
      <w:r w:rsidRPr="00E956F7">
        <w:rPr>
          <w:szCs w:val="24"/>
        </w:rPr>
        <w:t xml:space="preserve">And even then: Due to geometrical proximity and usual assembly processes, it is very likely that properties A and C belong to the same part just one level above in </w:t>
      </w:r>
      <w:ins w:id="629" w:author="LUEJE Claudia" w:date="2023-06-26T17:59:00Z">
        <w:r w:rsidR="005C5C69">
          <w:rPr>
            <w:szCs w:val="24"/>
          </w:rPr>
          <w:t xml:space="preserve">the </w:t>
        </w:r>
      </w:ins>
      <w:r w:rsidRPr="00E956F7">
        <w:rPr>
          <w:szCs w:val="24"/>
        </w:rPr>
        <w:t>part graph.</w:t>
      </w:r>
    </w:p>
    <w:p w14:paraId="19931C28" w14:textId="143F24DB" w:rsidR="001332BD" w:rsidRPr="00E956F7" w:rsidRDefault="001332BD">
      <w:pPr>
        <w:pStyle w:val="Heading1"/>
        <w:autoSpaceDE w:val="0"/>
        <w:autoSpaceDN w:val="0"/>
        <w:adjustRightInd w:val="0"/>
        <w:rPr>
          <w:rFonts w:eastAsia="Times New Roman"/>
          <w:szCs w:val="24"/>
        </w:rPr>
      </w:pPr>
      <w:bookmarkStart w:id="630" w:name="_Toc3556938"/>
      <w:bookmarkStart w:id="631" w:name="_Toc34747187"/>
      <w:bookmarkStart w:id="632" w:name="_Toc77102000"/>
      <w:bookmarkStart w:id="633" w:name="_Toc110532148"/>
      <w:r w:rsidRPr="00E956F7">
        <w:rPr>
          <w:rFonts w:eastAsia="Times New Roman"/>
          <w:szCs w:val="24"/>
        </w:rPr>
        <w:t xml:space="preserve">File </w:t>
      </w:r>
      <w:r w:rsidR="005C5C69">
        <w:rPr>
          <w:rFonts w:eastAsia="Times New Roman"/>
          <w:szCs w:val="24"/>
        </w:rPr>
        <w:t>s</w:t>
      </w:r>
      <w:r w:rsidRPr="00E956F7">
        <w:rPr>
          <w:rFonts w:eastAsia="Times New Roman"/>
          <w:szCs w:val="24"/>
        </w:rPr>
        <w:t>tructure of χMCF</w:t>
      </w:r>
      <w:bookmarkEnd w:id="630"/>
      <w:bookmarkEnd w:id="631"/>
      <w:bookmarkEnd w:id="632"/>
      <w:bookmarkEnd w:id="633"/>
    </w:p>
    <w:p w14:paraId="3BABEC05" w14:textId="77777777" w:rsidR="001332BD" w:rsidRPr="00E956F7" w:rsidRDefault="001332BD">
      <w:pPr>
        <w:pStyle w:val="Heading2"/>
        <w:tabs>
          <w:tab w:val="left" w:pos="400"/>
        </w:tabs>
        <w:autoSpaceDE w:val="0"/>
        <w:autoSpaceDN w:val="0"/>
        <w:adjustRightInd w:val="0"/>
        <w:rPr>
          <w:rFonts w:eastAsia="Times New Roman"/>
          <w:szCs w:val="24"/>
        </w:rPr>
      </w:pPr>
      <w:bookmarkStart w:id="634" w:name="_Toc110532149"/>
      <w:r w:rsidRPr="00E956F7">
        <w:rPr>
          <w:rFonts w:eastAsia="Times New Roman"/>
          <w:szCs w:val="24"/>
        </w:rPr>
        <w:t>General</w:t>
      </w:r>
      <w:bookmarkEnd w:id="634"/>
    </w:p>
    <w:p w14:paraId="4D8A4C37" w14:textId="77777777" w:rsidR="001332BD" w:rsidRPr="00E956F7" w:rsidRDefault="001332BD">
      <w:pPr>
        <w:pStyle w:val="BodyText"/>
        <w:autoSpaceDE w:val="0"/>
        <w:autoSpaceDN w:val="0"/>
        <w:adjustRightInd w:val="0"/>
        <w:rPr>
          <w:szCs w:val="24"/>
        </w:rPr>
      </w:pPr>
      <w:r w:rsidRPr="00E956F7">
        <w:rPr>
          <w:szCs w:val="24"/>
        </w:rPr>
        <w:t>As mentioned before, χMCF is built upon XML. This eases χMCF to possess a clear logical structure.</w:t>
      </w:r>
    </w:p>
    <w:p w14:paraId="4D9AAFFF" w14:textId="77777777" w:rsidR="001332BD" w:rsidRPr="00E956F7" w:rsidRDefault="001332BD">
      <w:pPr>
        <w:pStyle w:val="BodyText"/>
        <w:autoSpaceDE w:val="0"/>
        <w:autoSpaceDN w:val="0"/>
        <w:adjustRightInd w:val="0"/>
        <w:rPr>
          <w:szCs w:val="24"/>
        </w:rPr>
      </w:pPr>
      <w:r w:rsidRPr="00E956F7">
        <w:rPr>
          <w:szCs w:val="24"/>
        </w:rPr>
        <w:t xml:space="preserve">The root/document element of χMCF is mandatorily named </w:t>
      </w:r>
      <w:r w:rsidRPr="00471732">
        <w:rPr>
          <w:rStyle w:val="ISOCode"/>
        </w:rPr>
        <w:t>&lt;xmcf/&gt;</w:t>
      </w:r>
      <w:r w:rsidRPr="00E956F7">
        <w:rPr>
          <w:szCs w:val="24"/>
        </w:rPr>
        <w:t>. The root element may contain the following types of child elements:</w:t>
      </w:r>
    </w:p>
    <w:p w14:paraId="425EB78F" w14:textId="02656230"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5" w:author="LUEJE Claudia" w:date="2023-06-26T17:59:00Z">
        <w:r>
          <w:rPr>
            <w:szCs w:val="24"/>
          </w:rPr>
          <w:t>a</w:t>
        </w:r>
        <w:r w:rsidR="001332BD" w:rsidRPr="00E956F7">
          <w:rPr>
            <w:szCs w:val="24"/>
          </w:rPr>
          <w:t>)</w:t>
        </w:r>
        <w:r w:rsidR="001332BD" w:rsidRPr="00E956F7">
          <w:rPr>
            <w:szCs w:val="24"/>
          </w:rPr>
          <w:tab/>
        </w:r>
      </w:ins>
      <w:r>
        <w:rPr>
          <w:szCs w:val="24"/>
        </w:rPr>
        <w:t>c</w:t>
      </w:r>
      <w:r w:rsidR="001332BD" w:rsidRPr="00E956F7">
        <w:rPr>
          <w:szCs w:val="24"/>
        </w:rPr>
        <w:t>omments following the usual XML standard</w:t>
      </w:r>
      <w:del w:id="636" w:author="LUEJE Claudia" w:date="2023-06-26T17:59:00Z">
        <w:r w:rsidR="00FC68DB" w:rsidRPr="005C2D94">
          <w:delText>; hence</w:delText>
        </w:r>
      </w:del>
      <w:ins w:id="637" w:author="LUEJE Claudia" w:date="2023-06-26T17:59:00Z">
        <w:r>
          <w:rPr>
            <w:szCs w:val="24"/>
          </w:rPr>
          <w:t>, therefore</w:t>
        </w:r>
      </w:ins>
      <w:r w:rsidR="001332BD" w:rsidRPr="00E956F7">
        <w:rPr>
          <w:szCs w:val="24"/>
        </w:rPr>
        <w:t xml:space="preserve"> not further discussed here;</w:t>
      </w:r>
    </w:p>
    <w:p w14:paraId="46B4AE55" w14:textId="28E2DE8E"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8" w:author="LUEJE Claudia" w:date="2023-06-26T17:59:00Z">
        <w:r>
          <w:rPr>
            <w:szCs w:val="24"/>
          </w:rPr>
          <w:t>b</w:t>
        </w:r>
        <w:r w:rsidR="001332BD" w:rsidRPr="00E956F7">
          <w:rPr>
            <w:szCs w:val="24"/>
          </w:rPr>
          <w:t>)</w:t>
        </w:r>
        <w:r w:rsidR="001332BD" w:rsidRPr="00E956F7">
          <w:rPr>
            <w:szCs w:val="24"/>
          </w:rPr>
          <w:tab/>
        </w:r>
      </w:ins>
      <w:r>
        <w:rPr>
          <w:szCs w:val="24"/>
        </w:rPr>
        <w:t>e</w:t>
      </w:r>
      <w:r w:rsidR="001332BD" w:rsidRPr="00E956F7">
        <w:rPr>
          <w:szCs w:val="24"/>
        </w:rPr>
        <w:t>lements containing general information;</w:t>
      </w:r>
    </w:p>
    <w:p w14:paraId="1C90D45D" w14:textId="295DDA80"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9" w:author="LUEJE Claudia" w:date="2023-06-26T17:59:00Z">
        <w:r>
          <w:rPr>
            <w:szCs w:val="24"/>
          </w:rPr>
          <w:t>c</w:t>
        </w:r>
        <w:r w:rsidR="001332BD" w:rsidRPr="00E956F7">
          <w:rPr>
            <w:szCs w:val="24"/>
          </w:rPr>
          <w:t>)</w:t>
        </w:r>
        <w:r w:rsidR="001332BD" w:rsidRPr="00E956F7">
          <w:rPr>
            <w:szCs w:val="24"/>
          </w:rPr>
          <w:tab/>
        </w:r>
      </w:ins>
      <w:r>
        <w:rPr>
          <w:szCs w:val="24"/>
        </w:rPr>
        <w:t>v</w:t>
      </w:r>
      <w:r w:rsidR="001332BD" w:rsidRPr="00E956F7">
        <w:rPr>
          <w:szCs w:val="24"/>
        </w:rPr>
        <w:t>ariant declaration;</w:t>
      </w:r>
    </w:p>
    <w:p w14:paraId="7B2FB352" w14:textId="3D9529E1"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0" w:author="LUEJE Claudia" w:date="2023-06-26T17:59:00Z">
        <w:r>
          <w:rPr>
            <w:szCs w:val="24"/>
          </w:rPr>
          <w:t>d</w:t>
        </w:r>
        <w:r w:rsidR="001332BD" w:rsidRPr="00E956F7">
          <w:rPr>
            <w:szCs w:val="24"/>
          </w:rPr>
          <w:t>)</w:t>
        </w:r>
        <w:r w:rsidR="001332BD" w:rsidRPr="00E956F7">
          <w:rPr>
            <w:szCs w:val="24"/>
          </w:rPr>
          <w:tab/>
        </w:r>
      </w:ins>
      <w:r>
        <w:rPr>
          <w:szCs w:val="24"/>
        </w:rPr>
        <w:t>g</w:t>
      </w:r>
      <w:r w:rsidR="001332BD" w:rsidRPr="00E956F7">
        <w:rPr>
          <w:szCs w:val="24"/>
        </w:rPr>
        <w:t xml:space="preserve">roups of connection specific elements </w:t>
      </w:r>
      <w:r w:rsidR="001332BD" w:rsidRPr="00471732">
        <w:rPr>
          <w:rStyle w:val="ISOCode"/>
        </w:rPr>
        <w:t>&lt;connection_group/&gt;</w:t>
      </w:r>
      <w:r w:rsidR="001332BD" w:rsidRPr="00E956F7">
        <w:rPr>
          <w:szCs w:val="24"/>
        </w:rPr>
        <w:t xml:space="preserve"> of arbitrary number;</w:t>
      </w:r>
    </w:p>
    <w:p w14:paraId="6FFF5230" w14:textId="0674849D"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1" w:author="LUEJE Claudia" w:date="2023-06-26T17:59:00Z">
        <w:r>
          <w:rPr>
            <w:szCs w:val="24"/>
          </w:rPr>
          <w:t>e</w:t>
        </w:r>
        <w:r w:rsidR="001332BD" w:rsidRPr="00E956F7">
          <w:rPr>
            <w:szCs w:val="24"/>
          </w:rPr>
          <w:t>)</w:t>
        </w:r>
        <w:r w:rsidR="001332BD" w:rsidRPr="00E956F7">
          <w:rPr>
            <w:szCs w:val="24"/>
          </w:rPr>
          <w:tab/>
        </w:r>
      </w:ins>
      <w:r>
        <w:rPr>
          <w:szCs w:val="24"/>
        </w:rPr>
        <w:t>e</w:t>
      </w:r>
      <w:r w:rsidR="001332BD" w:rsidRPr="00E956F7">
        <w:rPr>
          <w:szCs w:val="24"/>
        </w:rPr>
        <w:t xml:space="preserve">lement </w:t>
      </w:r>
      <w:r w:rsidR="001332BD" w:rsidRPr="00471732">
        <w:rPr>
          <w:rStyle w:val="ISOCode"/>
        </w:rPr>
        <w:t>&lt;appdata</w:t>
      </w:r>
      <w:del w:id="642" w:author="LUEJE Claudia" w:date="2023-06-26T17:59:00Z">
        <w:r w:rsidR="00FC68DB" w:rsidRPr="00F54804">
          <w:rPr>
            <w:rFonts w:ascii="Courier New" w:hAnsi="Courier New" w:cs="Courier New"/>
            <w:b/>
            <w:i/>
            <w:sz w:val="18"/>
            <w:szCs w:val="18"/>
          </w:rPr>
          <w:delText>&gt;</w:delText>
        </w:r>
      </w:del>
      <w:ins w:id="643" w:author="LUEJE Claudia" w:date="2023-06-26T17:59:00Z">
        <w:r w:rsidR="001332BD" w:rsidRPr="00471732">
          <w:rPr>
            <w:rStyle w:val="ISOCode"/>
          </w:rPr>
          <w:t>/&gt;</w:t>
        </w:r>
      </w:ins>
      <w:r w:rsidR="001332BD" w:rsidRPr="00E956F7">
        <w:rPr>
          <w:szCs w:val="24"/>
        </w:rPr>
        <w:t xml:space="preserve"> containing data specific for individual applications;</w:t>
      </w:r>
    </w:p>
    <w:p w14:paraId="3100EFF4" w14:textId="20D8D72C" w:rsidR="001332BD" w:rsidRPr="00E956F7" w:rsidRDefault="005239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4" w:author="LUEJE Claudia" w:date="2023-06-26T17:59:00Z">
        <w:r>
          <w:rPr>
            <w:szCs w:val="24"/>
          </w:rPr>
          <w:t>f</w:t>
        </w:r>
        <w:r w:rsidR="001332BD" w:rsidRPr="00E956F7">
          <w:rPr>
            <w:szCs w:val="24"/>
          </w:rPr>
          <w:t>)</w:t>
        </w:r>
        <w:r w:rsidR="001332BD" w:rsidRPr="00E956F7">
          <w:rPr>
            <w:szCs w:val="24"/>
          </w:rPr>
          <w:tab/>
        </w:r>
      </w:ins>
      <w:r>
        <w:rPr>
          <w:szCs w:val="24"/>
        </w:rPr>
        <w:t>e</w:t>
      </w:r>
      <w:r w:rsidR="001332BD" w:rsidRPr="00E956F7">
        <w:rPr>
          <w:szCs w:val="24"/>
        </w:rPr>
        <w:t xml:space="preserve">lement </w:t>
      </w:r>
      <w:r w:rsidR="001332BD" w:rsidRPr="00471732">
        <w:rPr>
          <w:rStyle w:val="ISOCode"/>
        </w:rPr>
        <w:t>&lt;femdata/&gt;</w:t>
      </w:r>
      <w:r w:rsidR="001332BD" w:rsidRPr="00E956F7">
        <w:rPr>
          <w:szCs w:val="24"/>
        </w:rPr>
        <w:t xml:space="preserve"> containing finite element specific data.</w:t>
      </w:r>
    </w:p>
    <w:p w14:paraId="0C022881" w14:textId="3F101EDB"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 xml:space="preserve">Since </w:t>
      </w:r>
      <w:ins w:id="645" w:author="LUEJE Claudia" w:date="2023-06-26T17:59:00Z">
        <w:r w:rsidRPr="00E956F7">
          <w:rPr>
            <w:szCs w:val="24"/>
          </w:rPr>
          <w:t xml:space="preserve">χMCF </w:t>
        </w:r>
      </w:ins>
      <w:r w:rsidRPr="00E956F7">
        <w:rPr>
          <w:szCs w:val="24"/>
        </w:rPr>
        <w:t xml:space="preserve">V2.0 </w:t>
      </w:r>
      <w:del w:id="646" w:author="LUEJE Claudia" w:date="2023-06-26T17:59:00Z">
        <w:r w:rsidR="00FF4D5F" w:rsidRPr="00FF4D5F">
          <w:delText>introduces</w:delText>
        </w:r>
      </w:del>
      <w:ins w:id="647" w:author="LUEJE Claudia" w:date="2023-06-26T17:59:00Z">
        <w:r w:rsidRPr="00E956F7">
          <w:rPr>
            <w:szCs w:val="24"/>
          </w:rPr>
          <w:t>introduced</w:t>
        </w:r>
      </w:ins>
      <w:r w:rsidRPr="00E956F7">
        <w:rPr>
          <w:szCs w:val="24"/>
        </w:rPr>
        <w:t xml:space="preserve"> significant changes,</w:t>
      </w:r>
      <w:ins w:id="648" w:author="LUEJE Claudia" w:date="2023-06-26T17:59:00Z">
        <w:r w:rsidRPr="00E956F7">
          <w:rPr>
            <w:szCs w:val="24"/>
          </w:rPr>
          <w:t xml:space="preserve"> the</w:t>
        </w:r>
      </w:ins>
      <w:r w:rsidRPr="00E956F7">
        <w:rPr>
          <w:szCs w:val="24"/>
        </w:rPr>
        <w:t xml:space="preserve"> root element has been renamed from "mcf" to "xmcf" in order to avoid confusion with the "old" MCF-Format.</w:t>
      </w:r>
    </w:p>
    <w:p w14:paraId="49D88D91" w14:textId="77777777" w:rsidR="001332BD" w:rsidRPr="00E956F7" w:rsidRDefault="001332BD">
      <w:pPr>
        <w:pStyle w:val="Heading2"/>
        <w:tabs>
          <w:tab w:val="left" w:pos="400"/>
        </w:tabs>
        <w:autoSpaceDE w:val="0"/>
        <w:autoSpaceDN w:val="0"/>
        <w:adjustRightInd w:val="0"/>
        <w:rPr>
          <w:rFonts w:eastAsia="Times New Roman"/>
          <w:szCs w:val="24"/>
        </w:rPr>
      </w:pPr>
      <w:bookmarkStart w:id="649" w:name="_Toc428279323"/>
      <w:bookmarkStart w:id="650" w:name="_Toc428456059"/>
      <w:bookmarkStart w:id="651" w:name="_Toc428537023"/>
      <w:bookmarkStart w:id="652" w:name="_Toc428969342"/>
      <w:bookmarkStart w:id="653" w:name="_Toc429052733"/>
      <w:bookmarkStart w:id="654" w:name="_Toc3556939"/>
      <w:bookmarkStart w:id="655" w:name="_Toc34747188"/>
      <w:bookmarkStart w:id="656" w:name="_Toc77102001"/>
      <w:bookmarkStart w:id="657" w:name="_Toc110532150"/>
      <w:bookmarkEnd w:id="649"/>
      <w:bookmarkEnd w:id="650"/>
      <w:bookmarkEnd w:id="651"/>
      <w:bookmarkEnd w:id="652"/>
      <w:bookmarkEnd w:id="653"/>
      <w:r w:rsidRPr="00E956F7">
        <w:rPr>
          <w:rFonts w:eastAsia="Times New Roman"/>
          <w:szCs w:val="24"/>
        </w:rPr>
        <w:t>Elements containing general information</w:t>
      </w:r>
      <w:bookmarkEnd w:id="654"/>
      <w:bookmarkEnd w:id="655"/>
      <w:bookmarkEnd w:id="656"/>
      <w:bookmarkEnd w:id="657"/>
    </w:p>
    <w:p w14:paraId="13BBD011"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58" w:name="_Toc110532151"/>
      <w:r w:rsidRPr="00E956F7">
        <w:rPr>
          <w:rFonts w:eastAsia="Times New Roman"/>
          <w:szCs w:val="24"/>
        </w:rPr>
        <w:t>General</w:t>
      </w:r>
      <w:bookmarkEnd w:id="658"/>
    </w:p>
    <w:p w14:paraId="2729CE3B" w14:textId="77777777" w:rsidR="001332BD" w:rsidRPr="00E956F7" w:rsidRDefault="001332BD">
      <w:pPr>
        <w:pStyle w:val="BodyText"/>
        <w:autoSpaceDE w:val="0"/>
        <w:autoSpaceDN w:val="0"/>
        <w:adjustRightInd w:val="0"/>
        <w:rPr>
          <w:szCs w:val="24"/>
        </w:rPr>
      </w:pPr>
      <w:r w:rsidRPr="00E956F7">
        <w:rPr>
          <w:szCs w:val="24"/>
        </w:rPr>
        <w:t>χMCF is equipped with the following elements for general information:</w:t>
      </w:r>
    </w:p>
    <w:p w14:paraId="09D96DCD" w14:textId="77777777" w:rsidR="001332BD" w:rsidRPr="00E956F7" w:rsidRDefault="001332BD">
      <w:pPr>
        <w:pStyle w:val="ListContinue1"/>
        <w:tabs>
          <w:tab w:val="left" w:pos="397"/>
          <w:tab w:val="left" w:pos="794"/>
          <w:tab w:val="left" w:pos="851"/>
          <w:tab w:val="left" w:pos="1191"/>
          <w:tab w:val="left" w:pos="1588"/>
          <w:tab w:val="left" w:pos="1985"/>
          <w:tab w:val="left" w:pos="2127"/>
          <w:tab w:val="left" w:pos="2381"/>
          <w:tab w:val="left" w:pos="2778"/>
          <w:tab w:val="left" w:pos="3175"/>
          <w:tab w:val="left" w:pos="3572"/>
          <w:tab w:val="left" w:pos="3969"/>
        </w:tabs>
        <w:autoSpaceDE w:val="0"/>
        <w:autoSpaceDN w:val="0"/>
        <w:adjustRightInd w:val="0"/>
        <w:rPr>
          <w:szCs w:val="24"/>
        </w:rPr>
      </w:pPr>
      <w:ins w:id="659" w:author="LUEJE Claudia" w:date="2023-06-26T17:59:00Z">
        <w:r w:rsidRPr="00E956F7">
          <w:rPr>
            <w:szCs w:val="24"/>
          </w:rPr>
          <w:t>—</w:t>
        </w:r>
        <w:r w:rsidRPr="00E956F7">
          <w:rPr>
            <w:szCs w:val="24"/>
          </w:rPr>
          <w:tab/>
        </w:r>
      </w:ins>
      <w:r w:rsidRPr="00471732">
        <w:rPr>
          <w:rStyle w:val="ISOCode"/>
        </w:rPr>
        <w:t>&lt;date/&gt;</w:t>
      </w:r>
      <w:r w:rsidRPr="00E956F7">
        <w:rPr>
          <w:szCs w:val="24"/>
        </w:rPr>
        <w:t xml:space="preserve"> optional;</w:t>
      </w:r>
    </w:p>
    <w:p w14:paraId="75560612" w14:textId="77777777" w:rsidR="001332BD" w:rsidRPr="00E956F7" w:rsidRDefault="001332BD">
      <w:pPr>
        <w:pStyle w:val="ListContinue1"/>
        <w:tabs>
          <w:tab w:val="left" w:pos="397"/>
          <w:tab w:val="left" w:pos="794"/>
          <w:tab w:val="left" w:pos="851"/>
          <w:tab w:val="left" w:pos="1191"/>
          <w:tab w:val="left" w:pos="1588"/>
          <w:tab w:val="left" w:pos="1985"/>
          <w:tab w:val="left" w:pos="2127"/>
          <w:tab w:val="left" w:pos="2381"/>
          <w:tab w:val="left" w:pos="2778"/>
          <w:tab w:val="left" w:pos="3175"/>
          <w:tab w:val="left" w:pos="3572"/>
          <w:tab w:val="left" w:pos="3969"/>
        </w:tabs>
        <w:autoSpaceDE w:val="0"/>
        <w:autoSpaceDN w:val="0"/>
        <w:adjustRightInd w:val="0"/>
        <w:rPr>
          <w:szCs w:val="24"/>
        </w:rPr>
      </w:pPr>
      <w:ins w:id="660" w:author="LUEJE Claudia" w:date="2023-06-26T17:59:00Z">
        <w:r w:rsidRPr="00E956F7">
          <w:rPr>
            <w:szCs w:val="24"/>
          </w:rPr>
          <w:t>—</w:t>
        </w:r>
        <w:r w:rsidRPr="00E956F7">
          <w:rPr>
            <w:szCs w:val="24"/>
          </w:rPr>
          <w:tab/>
        </w:r>
      </w:ins>
      <w:r w:rsidRPr="00471732">
        <w:rPr>
          <w:rStyle w:val="ISOCode"/>
        </w:rPr>
        <w:t>&lt;version/&gt;</w:t>
      </w:r>
      <w:r w:rsidRPr="00E956F7">
        <w:rPr>
          <w:szCs w:val="24"/>
        </w:rPr>
        <w:t xml:space="preserve"> mandatory;</w:t>
      </w:r>
    </w:p>
    <w:p w14:paraId="0033CE03" w14:textId="77777777" w:rsidR="001332BD" w:rsidRPr="00E956F7" w:rsidRDefault="001332BD">
      <w:pPr>
        <w:pStyle w:val="ListContinue1"/>
        <w:tabs>
          <w:tab w:val="left" w:pos="397"/>
          <w:tab w:val="left" w:pos="794"/>
          <w:tab w:val="left" w:pos="851"/>
          <w:tab w:val="left" w:pos="1191"/>
          <w:tab w:val="left" w:pos="1588"/>
          <w:tab w:val="left" w:pos="1985"/>
          <w:tab w:val="left" w:pos="2127"/>
          <w:tab w:val="left" w:pos="2381"/>
          <w:tab w:val="left" w:pos="2778"/>
          <w:tab w:val="left" w:pos="3175"/>
          <w:tab w:val="left" w:pos="3572"/>
          <w:tab w:val="left" w:pos="3969"/>
        </w:tabs>
        <w:autoSpaceDE w:val="0"/>
        <w:autoSpaceDN w:val="0"/>
        <w:adjustRightInd w:val="0"/>
        <w:rPr>
          <w:szCs w:val="24"/>
        </w:rPr>
      </w:pPr>
      <w:ins w:id="661" w:author="LUEJE Claudia" w:date="2023-06-26T17:59:00Z">
        <w:r w:rsidRPr="00E956F7">
          <w:rPr>
            <w:szCs w:val="24"/>
          </w:rPr>
          <w:t>—</w:t>
        </w:r>
        <w:r w:rsidRPr="00E956F7">
          <w:rPr>
            <w:szCs w:val="24"/>
          </w:rPr>
          <w:tab/>
        </w:r>
      </w:ins>
      <w:r w:rsidRPr="00471732">
        <w:rPr>
          <w:rStyle w:val="ISOCode"/>
        </w:rPr>
        <w:t>&lt;units/&gt;</w:t>
      </w:r>
      <w:r w:rsidRPr="00E956F7">
        <w:rPr>
          <w:szCs w:val="24"/>
        </w:rPr>
        <w:t xml:space="preserve"> optional.</w:t>
      </w:r>
    </w:p>
    <w:p w14:paraId="5E730B1A" w14:textId="687C7B48" w:rsidR="001332BD" w:rsidRPr="00E956F7" w:rsidRDefault="001332BD">
      <w:pPr>
        <w:pStyle w:val="BodyText"/>
        <w:tabs>
          <w:tab w:val="left" w:pos="851"/>
          <w:tab w:val="left" w:pos="2127"/>
        </w:tabs>
        <w:autoSpaceDE w:val="0"/>
        <w:autoSpaceDN w:val="0"/>
        <w:adjustRightInd w:val="0"/>
        <w:rPr>
          <w:szCs w:val="24"/>
        </w:rPr>
      </w:pPr>
      <w:r w:rsidRPr="00E956F7">
        <w:rPr>
          <w:szCs w:val="24"/>
        </w:rPr>
        <w:t xml:space="preserve">The root element </w:t>
      </w:r>
      <w:r w:rsidRPr="00471732">
        <w:rPr>
          <w:rStyle w:val="ISOCode"/>
        </w:rPr>
        <w:t>&lt;xmcf/&gt;</w:t>
      </w:r>
      <w:r w:rsidRPr="00E956F7">
        <w:rPr>
          <w:szCs w:val="24"/>
        </w:rPr>
        <w:t xml:space="preserve"> contains the following nested elements shown in </w:t>
      </w:r>
      <w:del w:id="662" w:author="LUEJE Claudia" w:date="2023-06-26T17:59:00Z">
        <w:r w:rsidR="004A0432">
          <w:fldChar w:fldCharType="begin"/>
        </w:r>
        <w:r w:rsidR="004A0432">
          <w:delInstrText xml:space="preserve"> REF _Ref101283712 \h </w:delInstrText>
        </w:r>
        <w:r w:rsidR="004A0432">
          <w:fldChar w:fldCharType="separate"/>
        </w:r>
        <w:r w:rsidR="0067475A" w:rsidRPr="00F54804">
          <w:delText xml:space="preserve">Table </w:delText>
        </w:r>
        <w:r w:rsidR="0067475A">
          <w:rPr>
            <w:noProof/>
          </w:rPr>
          <w:delText>1</w:delText>
        </w:r>
        <w:r w:rsidR="004A0432">
          <w:fldChar w:fldCharType="end"/>
        </w:r>
        <w:r w:rsidR="004A0432">
          <w:delText>.</w:delText>
        </w:r>
      </w:del>
      <w:ins w:id="663" w:author="LUEJE Claudia" w:date="2023-06-26T17:59:00Z">
        <w:r w:rsidR="006F39DE" w:rsidRPr="00E956F7">
          <w:rPr>
            <w:rStyle w:val="citetbl"/>
            <w:szCs w:val="24"/>
          </w:rPr>
          <w:t>Table </w:t>
        </w:r>
        <w:r w:rsidRPr="00E956F7">
          <w:rPr>
            <w:rStyle w:val="citetbl"/>
            <w:szCs w:val="24"/>
          </w:rPr>
          <w:t>1</w:t>
        </w:r>
        <w:r w:rsidRPr="00E956F7">
          <w:rPr>
            <w:szCs w:val="24"/>
          </w:rPr>
          <w:t>.</w:t>
        </w:r>
      </w:ins>
    </w:p>
    <w:p w14:paraId="7E7DBF42" w14:textId="0A9271DF" w:rsidR="001332BD" w:rsidRPr="00E956F7" w:rsidRDefault="006F39DE">
      <w:pPr>
        <w:pStyle w:val="Tabletitle"/>
        <w:autoSpaceDE w:val="0"/>
        <w:autoSpaceDN w:val="0"/>
        <w:adjustRightInd w:val="0"/>
        <w:outlineLvl w:val="0"/>
        <w:rPr>
          <w:szCs w:val="24"/>
        </w:rPr>
      </w:pPr>
      <w:bookmarkStart w:id="664" w:name="_Ref101283712"/>
      <w:bookmarkStart w:id="665" w:name="_Ref101283685"/>
      <w:bookmarkStart w:id="666" w:name="_Toc110532349"/>
      <w:r w:rsidRPr="00E956F7">
        <w:rPr>
          <w:szCs w:val="24"/>
        </w:rPr>
        <w:t>Table</w:t>
      </w:r>
      <w:del w:id="667" w:author="LUEJE Claudia" w:date="2023-06-26T17:59:00Z">
        <w:r w:rsidR="004A0432" w:rsidRPr="00F54804">
          <w:delText xml:space="preserve"> </w:delText>
        </w:r>
        <w:r w:rsidR="004A0432" w:rsidRPr="00F54804">
          <w:fldChar w:fldCharType="begin"/>
        </w:r>
        <w:r w:rsidR="004A0432" w:rsidRPr="00F54804">
          <w:delInstrText xml:space="preserve"> SEQ Table \* ARABIC </w:delInstrText>
        </w:r>
        <w:r w:rsidR="004A0432" w:rsidRPr="00F54804">
          <w:fldChar w:fldCharType="separate"/>
        </w:r>
        <w:r w:rsidR="0067475A">
          <w:rPr>
            <w:noProof/>
          </w:rPr>
          <w:delText>1</w:delText>
        </w:r>
        <w:r w:rsidR="004A0432" w:rsidRPr="00F54804">
          <w:fldChar w:fldCharType="end"/>
        </w:r>
      </w:del>
      <w:bookmarkEnd w:id="664"/>
      <w:ins w:id="668" w:author="LUEJE Claudia" w:date="2023-06-26T17:59:00Z">
        <w:r w:rsidRPr="00E956F7">
          <w:rPr>
            <w:szCs w:val="24"/>
          </w:rPr>
          <w:t> </w:t>
        </w:r>
        <w:r w:rsidR="001332BD" w:rsidRPr="00E956F7">
          <w:rPr>
            <w:szCs w:val="24"/>
          </w:rPr>
          <w:t>1</w:t>
        </w:r>
      </w:ins>
      <w:r w:rsidR="001332BD" w:rsidRPr="00E956F7">
        <w:rPr>
          <w:szCs w:val="24"/>
        </w:rPr>
        <w:t xml:space="preserve"> — Nested elements of element </w:t>
      </w:r>
      <w:r w:rsidR="001332BD" w:rsidRPr="00471732">
        <w:rPr>
          <w:rStyle w:val="ISOCode"/>
        </w:rPr>
        <w:t>&lt;xmcf/&gt;</w:t>
      </w:r>
      <w:bookmarkEnd w:id="665"/>
      <w:bookmarkEnd w:id="666"/>
    </w:p>
    <w:tbl>
      <w:tblPr>
        <w:tblStyle w:val="TabellexMCF"/>
        <w:tblW w:w="8500" w:type="dxa"/>
        <w:tblBorders>
          <w:insideH w:val="single" w:sz="6" w:space="0" w:color="000000"/>
          <w:insideV w:val="single" w:sz="6" w:space="0" w:color="000000"/>
        </w:tblBorders>
        <w:tblLayout w:type="fixed"/>
        <w:tblLook w:val="01E0" w:firstRow="1" w:lastRow="1" w:firstColumn="1" w:lastColumn="1" w:noHBand="0" w:noVBand="0"/>
      </w:tblPr>
      <w:tblGrid>
        <w:gridCol w:w="1975"/>
        <w:gridCol w:w="1417"/>
        <w:gridCol w:w="1134"/>
        <w:gridCol w:w="3974"/>
      </w:tblGrid>
      <w:tr w:rsidR="001332BD" w:rsidRPr="00B62EE5" w14:paraId="289088B9"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top w:val="single" w:sz="12" w:space="0" w:color="000000"/>
              <w:left w:val="single" w:sz="12" w:space="0" w:color="000000"/>
              <w:bottom w:val="single" w:sz="12" w:space="0" w:color="000000"/>
            </w:tcBorders>
          </w:tcPr>
          <w:p w14:paraId="7D3D2103" w14:textId="1D4374BC" w:rsidR="001332BD" w:rsidRPr="00B62EE5" w:rsidRDefault="001332BD" w:rsidP="00F737DE">
            <w:pPr>
              <w:pStyle w:val="Tableheader"/>
              <w:tabs>
                <w:tab w:val="clear" w:pos="397"/>
                <w:tab w:val="left" w:pos="403"/>
              </w:tabs>
              <w:autoSpaceDE w:val="0"/>
              <w:autoSpaceDN w:val="0"/>
              <w:adjustRightInd w:val="0"/>
            </w:pPr>
            <w:r w:rsidRPr="00B62EE5">
              <w:rPr>
                <w:szCs w:val="24"/>
              </w:rPr>
              <w:t xml:space="preserve">Nested </w:t>
            </w:r>
            <w:r w:rsidR="005239AD" w:rsidRPr="00B62EE5">
              <w:rPr>
                <w:szCs w:val="24"/>
              </w:rPr>
              <w:t>e</w:t>
            </w:r>
            <w:r w:rsidRPr="00B62EE5">
              <w:rPr>
                <w:szCs w:val="24"/>
              </w:rPr>
              <w:t>lements</w:t>
            </w:r>
          </w:p>
        </w:tc>
        <w:tc>
          <w:tcPr>
            <w:tcW w:w="1417" w:type="dxa"/>
            <w:tcBorders>
              <w:top w:val="single" w:sz="12" w:space="0" w:color="000000"/>
              <w:bottom w:val="single" w:sz="12" w:space="0" w:color="000000"/>
            </w:tcBorders>
          </w:tcPr>
          <w:p w14:paraId="2D28588B" w14:textId="39FF9B96" w:rsidR="001332BD" w:rsidRPr="00B62EE5" w:rsidRDefault="001332BD" w:rsidP="00F737DE">
            <w:pPr>
              <w:pStyle w:val="Tableheader"/>
              <w:tabs>
                <w:tab w:val="clear" w:pos="397"/>
                <w:tab w:val="left" w:pos="403"/>
              </w:tabs>
              <w:autoSpaceDE w:val="0"/>
              <w:autoSpaceDN w:val="0"/>
              <w:adjustRightInd w:val="0"/>
            </w:pPr>
            <w:r w:rsidRPr="00B62EE5">
              <w:rPr>
                <w:szCs w:val="24"/>
              </w:rPr>
              <w:t>Multiplicity</w:t>
            </w:r>
          </w:p>
        </w:tc>
        <w:tc>
          <w:tcPr>
            <w:tcW w:w="1134" w:type="dxa"/>
            <w:tcBorders>
              <w:top w:val="single" w:sz="12" w:space="0" w:color="000000"/>
              <w:bottom w:val="single" w:sz="12" w:space="0" w:color="000000"/>
            </w:tcBorders>
          </w:tcPr>
          <w:p w14:paraId="7FD9880F" w14:textId="2488A616" w:rsidR="001332BD" w:rsidRPr="00B62EE5" w:rsidRDefault="001332BD" w:rsidP="00F737DE">
            <w:pPr>
              <w:pStyle w:val="Tableheader"/>
              <w:tabs>
                <w:tab w:val="clear" w:pos="397"/>
                <w:tab w:val="left" w:pos="403"/>
              </w:tabs>
              <w:autoSpaceDE w:val="0"/>
              <w:autoSpaceDN w:val="0"/>
              <w:adjustRightInd w:val="0"/>
            </w:pPr>
            <w:r w:rsidRPr="00B62EE5">
              <w:rPr>
                <w:szCs w:val="24"/>
              </w:rPr>
              <w:t>Use</w:t>
            </w:r>
          </w:p>
        </w:tc>
        <w:tc>
          <w:tcPr>
            <w:tcW w:w="3974" w:type="dxa"/>
            <w:tcBorders>
              <w:top w:val="single" w:sz="12" w:space="0" w:color="000000"/>
              <w:bottom w:val="single" w:sz="12" w:space="0" w:color="000000"/>
              <w:right w:val="single" w:sz="12" w:space="0" w:color="000000"/>
            </w:tcBorders>
          </w:tcPr>
          <w:p w14:paraId="5745B729" w14:textId="6D71E2AF" w:rsidR="001332BD" w:rsidRPr="00B62EE5" w:rsidRDefault="001332BD" w:rsidP="00F737DE">
            <w:pPr>
              <w:pStyle w:val="Tableheader"/>
              <w:tabs>
                <w:tab w:val="clear" w:pos="397"/>
                <w:tab w:val="left" w:pos="403"/>
              </w:tabs>
              <w:autoSpaceDE w:val="0"/>
              <w:autoSpaceDN w:val="0"/>
              <w:adjustRightInd w:val="0"/>
            </w:pPr>
            <w:r w:rsidRPr="00B62EE5">
              <w:rPr>
                <w:szCs w:val="24"/>
              </w:rPr>
              <w:t>Constraint / Remarks</w:t>
            </w:r>
          </w:p>
        </w:tc>
      </w:tr>
      <w:tr w:rsidR="001332BD" w:rsidRPr="00E956F7" w14:paraId="0E2EFD58"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top w:val="single" w:sz="12" w:space="0" w:color="000000"/>
              <w:left w:val="single" w:sz="12" w:space="0" w:color="000000"/>
            </w:tcBorders>
            <w:shd w:val="clear" w:color="auto" w:fill="FFFFFF" w:themeFill="background1"/>
          </w:tcPr>
          <w:p w14:paraId="4BD9D91A" w14:textId="5C8C768A" w:rsidR="001332BD" w:rsidRPr="00E956F7" w:rsidRDefault="005239AD" w:rsidP="00F737DE">
            <w:pPr>
              <w:pStyle w:val="Tablebody"/>
              <w:tabs>
                <w:tab w:val="clear" w:pos="397"/>
                <w:tab w:val="left" w:pos="403"/>
              </w:tabs>
              <w:autoSpaceDE w:val="0"/>
              <w:autoSpaceDN w:val="0"/>
              <w:adjustRightInd w:val="0"/>
              <w:rPr>
                <w:b w:val="0"/>
              </w:rPr>
            </w:pPr>
            <w:r w:rsidRPr="00E956F7">
              <w:rPr>
                <w:szCs w:val="24"/>
              </w:rPr>
              <w:t>D</w:t>
            </w:r>
            <w:r w:rsidR="001332BD" w:rsidRPr="00E956F7">
              <w:rPr>
                <w:szCs w:val="24"/>
              </w:rPr>
              <w:t>ate</w:t>
            </w:r>
          </w:p>
        </w:tc>
        <w:tc>
          <w:tcPr>
            <w:tcW w:w="1417" w:type="dxa"/>
            <w:tcBorders>
              <w:top w:val="single" w:sz="12" w:space="0" w:color="000000"/>
            </w:tcBorders>
            <w:shd w:val="clear" w:color="auto" w:fill="FFFFFF" w:themeFill="background1"/>
          </w:tcPr>
          <w:p w14:paraId="7F6AA79D" w14:textId="0109DDBB"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1</w:t>
            </w:r>
          </w:p>
        </w:tc>
        <w:tc>
          <w:tcPr>
            <w:tcW w:w="1134" w:type="dxa"/>
            <w:tcBorders>
              <w:top w:val="single" w:sz="12" w:space="0" w:color="000000"/>
            </w:tcBorders>
            <w:shd w:val="clear" w:color="auto" w:fill="FFFFFF" w:themeFill="background1"/>
          </w:tcPr>
          <w:p w14:paraId="39AD24D3" w14:textId="5E73A3C5"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Optional</w:t>
            </w:r>
          </w:p>
        </w:tc>
        <w:tc>
          <w:tcPr>
            <w:tcW w:w="3974" w:type="dxa"/>
            <w:tcBorders>
              <w:top w:val="single" w:sz="12" w:space="0" w:color="000000"/>
              <w:right w:val="single" w:sz="12" w:space="0" w:color="000000"/>
            </w:tcBorders>
            <w:shd w:val="clear" w:color="auto" w:fill="FFFFFF" w:themeFill="background1"/>
          </w:tcPr>
          <w:p w14:paraId="426A96FB" w14:textId="66D2C909"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w:t>
            </w:r>
          </w:p>
        </w:tc>
      </w:tr>
      <w:tr w:rsidR="001332BD" w:rsidRPr="00E956F7" w14:paraId="6F303652"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left w:val="single" w:sz="12" w:space="0" w:color="000000"/>
            </w:tcBorders>
            <w:shd w:val="clear" w:color="auto" w:fill="FFFFFF" w:themeFill="background1"/>
          </w:tcPr>
          <w:p w14:paraId="3BB9CA7F" w14:textId="5B434B6D" w:rsidR="001332BD" w:rsidRPr="00E956F7" w:rsidRDefault="005239AD" w:rsidP="00F737DE">
            <w:pPr>
              <w:pStyle w:val="Tablebody"/>
              <w:tabs>
                <w:tab w:val="clear" w:pos="397"/>
                <w:tab w:val="left" w:pos="403"/>
              </w:tabs>
              <w:autoSpaceDE w:val="0"/>
              <w:autoSpaceDN w:val="0"/>
              <w:adjustRightInd w:val="0"/>
              <w:rPr>
                <w:b w:val="0"/>
              </w:rPr>
            </w:pPr>
            <w:r w:rsidRPr="00E956F7">
              <w:rPr>
                <w:szCs w:val="24"/>
              </w:rPr>
              <w:t>V</w:t>
            </w:r>
            <w:r w:rsidR="001332BD" w:rsidRPr="00E956F7">
              <w:rPr>
                <w:szCs w:val="24"/>
              </w:rPr>
              <w:t>ersion</w:t>
            </w:r>
          </w:p>
        </w:tc>
        <w:tc>
          <w:tcPr>
            <w:tcW w:w="1417" w:type="dxa"/>
            <w:shd w:val="clear" w:color="auto" w:fill="FFFFFF" w:themeFill="background1"/>
          </w:tcPr>
          <w:p w14:paraId="619A4672" w14:textId="1CB4D9DC"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1</w:t>
            </w:r>
          </w:p>
        </w:tc>
        <w:tc>
          <w:tcPr>
            <w:tcW w:w="1134" w:type="dxa"/>
            <w:shd w:val="clear" w:color="auto" w:fill="FFFFFF" w:themeFill="background1"/>
          </w:tcPr>
          <w:p w14:paraId="768D7B39" w14:textId="3DA7D217"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Required</w:t>
            </w:r>
          </w:p>
        </w:tc>
        <w:tc>
          <w:tcPr>
            <w:tcW w:w="3974" w:type="dxa"/>
            <w:tcBorders>
              <w:right w:val="single" w:sz="12" w:space="0" w:color="000000"/>
            </w:tcBorders>
            <w:shd w:val="clear" w:color="auto" w:fill="FFFFFF" w:themeFill="background1"/>
          </w:tcPr>
          <w:p w14:paraId="2CBD248E" w14:textId="7A830F33"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w:t>
            </w:r>
          </w:p>
        </w:tc>
      </w:tr>
      <w:tr w:rsidR="001332BD" w:rsidRPr="00E956F7" w14:paraId="1CB33A46"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left w:val="single" w:sz="12" w:space="0" w:color="000000"/>
            </w:tcBorders>
            <w:shd w:val="clear" w:color="auto" w:fill="FFFFFF" w:themeFill="background1"/>
          </w:tcPr>
          <w:p w14:paraId="27A0E6B8" w14:textId="14F4EFB7" w:rsidR="001332BD" w:rsidRPr="00E956F7" w:rsidRDefault="005239AD" w:rsidP="00F737DE">
            <w:pPr>
              <w:pStyle w:val="Tablebody"/>
              <w:tabs>
                <w:tab w:val="clear" w:pos="397"/>
                <w:tab w:val="left" w:pos="403"/>
              </w:tabs>
              <w:autoSpaceDE w:val="0"/>
              <w:autoSpaceDN w:val="0"/>
              <w:adjustRightInd w:val="0"/>
              <w:rPr>
                <w:b w:val="0"/>
              </w:rPr>
            </w:pPr>
            <w:r w:rsidRPr="00E956F7">
              <w:rPr>
                <w:szCs w:val="24"/>
              </w:rPr>
              <w:t>U</w:t>
            </w:r>
            <w:r w:rsidR="001332BD" w:rsidRPr="00E956F7">
              <w:rPr>
                <w:szCs w:val="24"/>
              </w:rPr>
              <w:t>nits</w:t>
            </w:r>
          </w:p>
        </w:tc>
        <w:tc>
          <w:tcPr>
            <w:tcW w:w="1417" w:type="dxa"/>
            <w:shd w:val="clear" w:color="auto" w:fill="FFFFFF" w:themeFill="background1"/>
          </w:tcPr>
          <w:p w14:paraId="62BFEF4B" w14:textId="59814FDC"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1</w:t>
            </w:r>
          </w:p>
        </w:tc>
        <w:tc>
          <w:tcPr>
            <w:tcW w:w="1134" w:type="dxa"/>
            <w:shd w:val="clear" w:color="auto" w:fill="FFFFFF" w:themeFill="background1"/>
          </w:tcPr>
          <w:p w14:paraId="784BF0E7" w14:textId="0AE74931"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Optional</w:t>
            </w:r>
          </w:p>
        </w:tc>
        <w:tc>
          <w:tcPr>
            <w:tcW w:w="3974" w:type="dxa"/>
            <w:tcBorders>
              <w:right w:val="single" w:sz="12" w:space="0" w:color="000000"/>
            </w:tcBorders>
            <w:shd w:val="clear" w:color="auto" w:fill="FFFFFF" w:themeFill="background1"/>
          </w:tcPr>
          <w:p w14:paraId="1465B3E6" w14:textId="114CA982"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w:t>
            </w:r>
          </w:p>
        </w:tc>
      </w:tr>
      <w:tr w:rsidR="001332BD" w:rsidRPr="00E956F7" w14:paraId="2D5FE632"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left w:val="single" w:sz="12" w:space="0" w:color="000000"/>
            </w:tcBorders>
            <w:shd w:val="clear" w:color="auto" w:fill="FFFFFF" w:themeFill="background1"/>
          </w:tcPr>
          <w:p w14:paraId="22CF605B" w14:textId="09B974CE" w:rsidR="001332BD" w:rsidRPr="00E956F7" w:rsidRDefault="005239AD" w:rsidP="00F737DE">
            <w:pPr>
              <w:pStyle w:val="Tablebody"/>
              <w:tabs>
                <w:tab w:val="clear" w:pos="397"/>
                <w:tab w:val="left" w:pos="403"/>
              </w:tabs>
              <w:autoSpaceDE w:val="0"/>
              <w:autoSpaceDN w:val="0"/>
              <w:adjustRightInd w:val="0"/>
              <w:rPr>
                <w:b w:val="0"/>
              </w:rPr>
            </w:pPr>
            <w:r w:rsidRPr="00E956F7">
              <w:rPr>
                <w:szCs w:val="24"/>
              </w:rPr>
              <w:t>A</w:t>
            </w:r>
            <w:r w:rsidR="001332BD" w:rsidRPr="00E956F7">
              <w:rPr>
                <w:szCs w:val="24"/>
              </w:rPr>
              <w:t>ppdata</w:t>
            </w:r>
          </w:p>
        </w:tc>
        <w:tc>
          <w:tcPr>
            <w:tcW w:w="1417" w:type="dxa"/>
            <w:shd w:val="clear" w:color="auto" w:fill="FFFFFF" w:themeFill="background1"/>
          </w:tcPr>
          <w:p w14:paraId="08B03D22" w14:textId="11EF76D0"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1-*</w:t>
            </w:r>
          </w:p>
        </w:tc>
        <w:tc>
          <w:tcPr>
            <w:tcW w:w="1134" w:type="dxa"/>
            <w:shd w:val="clear" w:color="auto" w:fill="FFFFFF" w:themeFill="background1"/>
          </w:tcPr>
          <w:p w14:paraId="6C25EC0F" w14:textId="75CE3170" w:rsidR="001332BD" w:rsidRPr="00E956F7" w:rsidRDefault="001332BD" w:rsidP="00F737DE">
            <w:pPr>
              <w:pStyle w:val="Tablebody"/>
              <w:tabs>
                <w:tab w:val="clear" w:pos="397"/>
                <w:tab w:val="left" w:pos="403"/>
              </w:tabs>
              <w:autoSpaceDE w:val="0"/>
              <w:autoSpaceDN w:val="0"/>
              <w:adjustRightInd w:val="0"/>
              <w:rPr>
                <w:b w:val="0"/>
              </w:rPr>
            </w:pPr>
            <w:r w:rsidRPr="00E956F7">
              <w:rPr>
                <w:szCs w:val="24"/>
              </w:rPr>
              <w:t>Optional</w:t>
            </w:r>
          </w:p>
        </w:tc>
        <w:tc>
          <w:tcPr>
            <w:tcW w:w="3974" w:type="dxa"/>
            <w:tcBorders>
              <w:right w:val="single" w:sz="12" w:space="0" w:color="000000"/>
            </w:tcBorders>
            <w:shd w:val="clear" w:color="auto" w:fill="FFFFFF" w:themeFill="background1"/>
          </w:tcPr>
          <w:p w14:paraId="05DDE9D3" w14:textId="2F271D07" w:rsidR="001332BD" w:rsidRPr="00E956F7" w:rsidRDefault="00FC68DB" w:rsidP="00F737DE">
            <w:pPr>
              <w:pStyle w:val="Tablebody"/>
              <w:tabs>
                <w:tab w:val="clear" w:pos="397"/>
                <w:tab w:val="left" w:pos="403"/>
              </w:tabs>
              <w:autoSpaceDE w:val="0"/>
              <w:autoSpaceDN w:val="0"/>
              <w:adjustRightInd w:val="0"/>
              <w:rPr>
                <w:b w:val="0"/>
              </w:rPr>
            </w:pPr>
            <w:del w:id="669" w:author="LUEJE Claudia" w:date="2023-06-26T17:59:00Z">
              <w:r w:rsidRPr="005A35CE">
                <w:rPr>
                  <w:szCs w:val="20"/>
                </w:rPr>
                <w:delText xml:space="preserve">See section </w:delText>
              </w:r>
              <w:r w:rsidRPr="0013175B">
                <w:rPr>
                  <w:szCs w:val="20"/>
                </w:rPr>
                <w:fldChar w:fldCharType="begin"/>
              </w:r>
              <w:r w:rsidRPr="00F54804">
                <w:rPr>
                  <w:szCs w:val="20"/>
                </w:rPr>
                <w:delInstrText xml:space="preserve"> REF _Ref414560122 \r \h </w:delInstrText>
              </w:r>
              <w:r w:rsidRPr="0013175B">
                <w:rPr>
                  <w:szCs w:val="20"/>
                </w:rPr>
              </w:r>
              <w:r w:rsidRPr="0013175B">
                <w:rPr>
                  <w:szCs w:val="20"/>
                </w:rPr>
                <w:fldChar w:fldCharType="separate"/>
              </w:r>
              <w:r w:rsidR="0067475A">
                <w:rPr>
                  <w:szCs w:val="20"/>
                </w:rPr>
                <w:delText>4.3.2</w:delText>
              </w:r>
              <w:r w:rsidRPr="0013175B">
                <w:rPr>
                  <w:szCs w:val="20"/>
                </w:rPr>
                <w:fldChar w:fldCharType="end"/>
              </w:r>
            </w:del>
            <w:ins w:id="670" w:author="LUEJE Claudia" w:date="2023-06-26T17:59:00Z">
              <w:r w:rsidR="001332BD" w:rsidRPr="00E956F7">
                <w:rPr>
                  <w:szCs w:val="24"/>
                </w:rPr>
                <w:t xml:space="preserve">See </w:t>
              </w:r>
              <w:r w:rsidR="00F737DE" w:rsidRPr="00E956F7">
                <w:rPr>
                  <w:rStyle w:val="citesec"/>
                </w:rPr>
                <w:t>7.3.2</w:t>
              </w:r>
            </w:ins>
          </w:p>
        </w:tc>
      </w:tr>
      <w:tr w:rsidR="00F737DE" w:rsidRPr="00E956F7" w14:paraId="47DCA971"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left w:val="single" w:sz="12" w:space="0" w:color="000000"/>
            </w:tcBorders>
            <w:shd w:val="clear" w:color="auto" w:fill="FFFFFF" w:themeFill="background1"/>
          </w:tcPr>
          <w:p w14:paraId="530EDBE3" w14:textId="0BD8C13A" w:rsidR="00F737DE" w:rsidRPr="00E956F7" w:rsidRDefault="005239AD" w:rsidP="00F737DE">
            <w:pPr>
              <w:pStyle w:val="Tablebody"/>
              <w:tabs>
                <w:tab w:val="clear" w:pos="397"/>
                <w:tab w:val="left" w:pos="403"/>
              </w:tabs>
              <w:autoSpaceDE w:val="0"/>
              <w:autoSpaceDN w:val="0"/>
              <w:adjustRightInd w:val="0"/>
              <w:rPr>
                <w:b w:val="0"/>
              </w:rPr>
            </w:pPr>
            <w:r w:rsidRPr="00E956F7">
              <w:rPr>
                <w:szCs w:val="24"/>
              </w:rPr>
              <w:t>F</w:t>
            </w:r>
            <w:r w:rsidR="00F737DE" w:rsidRPr="00E956F7">
              <w:rPr>
                <w:szCs w:val="24"/>
              </w:rPr>
              <w:t>emdata</w:t>
            </w:r>
          </w:p>
        </w:tc>
        <w:tc>
          <w:tcPr>
            <w:tcW w:w="1417" w:type="dxa"/>
            <w:shd w:val="clear" w:color="auto" w:fill="FFFFFF" w:themeFill="background1"/>
          </w:tcPr>
          <w:p w14:paraId="7C16777E" w14:textId="22B2C341" w:rsidR="00F737DE" w:rsidRPr="00E956F7" w:rsidRDefault="00F737DE" w:rsidP="00F737DE">
            <w:pPr>
              <w:pStyle w:val="Tablebody"/>
              <w:tabs>
                <w:tab w:val="clear" w:pos="397"/>
                <w:tab w:val="left" w:pos="403"/>
              </w:tabs>
              <w:autoSpaceDE w:val="0"/>
              <w:autoSpaceDN w:val="0"/>
              <w:adjustRightInd w:val="0"/>
              <w:rPr>
                <w:b w:val="0"/>
              </w:rPr>
            </w:pPr>
            <w:r w:rsidRPr="00E956F7">
              <w:rPr>
                <w:szCs w:val="24"/>
              </w:rPr>
              <w:t>1-*</w:t>
            </w:r>
          </w:p>
        </w:tc>
        <w:tc>
          <w:tcPr>
            <w:tcW w:w="1134" w:type="dxa"/>
            <w:shd w:val="clear" w:color="auto" w:fill="FFFFFF" w:themeFill="background1"/>
          </w:tcPr>
          <w:p w14:paraId="04F3096C" w14:textId="11F26EC8" w:rsidR="00F737DE" w:rsidRPr="00E956F7" w:rsidRDefault="00F737DE" w:rsidP="00F737DE">
            <w:pPr>
              <w:pStyle w:val="Tablebody"/>
              <w:tabs>
                <w:tab w:val="clear" w:pos="397"/>
                <w:tab w:val="left" w:pos="403"/>
              </w:tabs>
              <w:autoSpaceDE w:val="0"/>
              <w:autoSpaceDN w:val="0"/>
              <w:adjustRightInd w:val="0"/>
              <w:rPr>
                <w:b w:val="0"/>
              </w:rPr>
            </w:pPr>
            <w:r w:rsidRPr="00E956F7">
              <w:rPr>
                <w:szCs w:val="24"/>
              </w:rPr>
              <w:t>Optional</w:t>
            </w:r>
          </w:p>
        </w:tc>
        <w:tc>
          <w:tcPr>
            <w:tcW w:w="3974" w:type="dxa"/>
            <w:tcBorders>
              <w:right w:val="single" w:sz="12" w:space="0" w:color="000000"/>
            </w:tcBorders>
            <w:shd w:val="clear" w:color="auto" w:fill="FFFFFF" w:themeFill="background1"/>
          </w:tcPr>
          <w:p w14:paraId="7ABD3665" w14:textId="0A91650C" w:rsidR="00F737DE" w:rsidRPr="00E956F7" w:rsidRDefault="00FC68DB" w:rsidP="00F737DE">
            <w:pPr>
              <w:pStyle w:val="Tablebody"/>
              <w:tabs>
                <w:tab w:val="clear" w:pos="397"/>
                <w:tab w:val="left" w:pos="403"/>
              </w:tabs>
              <w:autoSpaceDE w:val="0"/>
              <w:autoSpaceDN w:val="0"/>
              <w:adjustRightInd w:val="0"/>
              <w:rPr>
                <w:b w:val="0"/>
              </w:rPr>
            </w:pPr>
            <w:del w:id="671" w:author="LUEJE Claudia" w:date="2023-06-26T17:59:00Z">
              <w:r w:rsidRPr="00F54804">
                <w:rPr>
                  <w:szCs w:val="20"/>
                </w:rPr>
                <w:delText xml:space="preserve">See section </w:delText>
              </w:r>
              <w:r w:rsidRPr="0013175B">
                <w:rPr>
                  <w:szCs w:val="20"/>
                </w:rPr>
                <w:fldChar w:fldCharType="begin"/>
              </w:r>
              <w:r w:rsidRPr="00F54804">
                <w:rPr>
                  <w:szCs w:val="20"/>
                </w:rPr>
                <w:delInstrText xml:space="preserve"> REF _Ref414560131 \r \h </w:delInstrText>
              </w:r>
              <w:r w:rsidRPr="0013175B">
                <w:rPr>
                  <w:szCs w:val="20"/>
                </w:rPr>
              </w:r>
              <w:r w:rsidRPr="0013175B">
                <w:rPr>
                  <w:szCs w:val="20"/>
                </w:rPr>
                <w:fldChar w:fldCharType="separate"/>
              </w:r>
              <w:r w:rsidR="0067475A">
                <w:rPr>
                  <w:szCs w:val="20"/>
                </w:rPr>
                <w:delText>4.3.3</w:delText>
              </w:r>
              <w:r w:rsidRPr="0013175B">
                <w:rPr>
                  <w:szCs w:val="20"/>
                </w:rPr>
                <w:fldChar w:fldCharType="end"/>
              </w:r>
            </w:del>
            <w:ins w:id="672" w:author="LUEJE Claudia" w:date="2023-06-26T17:59:00Z">
              <w:r w:rsidR="00F737DE" w:rsidRPr="00E956F7">
                <w:rPr>
                  <w:szCs w:val="24"/>
                </w:rPr>
                <w:t xml:space="preserve">See </w:t>
              </w:r>
              <w:r w:rsidR="00F737DE" w:rsidRPr="00E956F7">
                <w:rPr>
                  <w:rStyle w:val="citesec"/>
                </w:rPr>
                <w:t>7.3.3</w:t>
              </w:r>
            </w:ins>
          </w:p>
        </w:tc>
      </w:tr>
      <w:tr w:rsidR="00F737DE" w:rsidRPr="00E956F7" w14:paraId="27CF69D0" w14:textId="77777777" w:rsidTr="0040685A">
        <w:trPr>
          <w:cnfStyle w:val="100000000000" w:firstRow="1" w:lastRow="0" w:firstColumn="0" w:lastColumn="0" w:oddVBand="0" w:evenVBand="0" w:oddHBand="0" w:evenHBand="0" w:firstRowFirstColumn="0" w:firstRowLastColumn="0" w:lastRowFirstColumn="0" w:lastRowLastColumn="0"/>
        </w:trPr>
        <w:tc>
          <w:tcPr>
            <w:tcW w:w="1975" w:type="dxa"/>
            <w:tcBorders>
              <w:left w:val="single" w:sz="12" w:space="0" w:color="000000"/>
              <w:bottom w:val="single" w:sz="12" w:space="0" w:color="000000"/>
            </w:tcBorders>
            <w:shd w:val="clear" w:color="auto" w:fill="FFFFFF" w:themeFill="background1"/>
          </w:tcPr>
          <w:p w14:paraId="775D2B7D" w14:textId="3A183098" w:rsidR="00F737DE" w:rsidRPr="00E956F7" w:rsidRDefault="00F737DE" w:rsidP="00F737DE">
            <w:pPr>
              <w:pStyle w:val="Tablebody"/>
              <w:tabs>
                <w:tab w:val="clear" w:pos="397"/>
                <w:tab w:val="left" w:pos="403"/>
              </w:tabs>
              <w:autoSpaceDE w:val="0"/>
              <w:autoSpaceDN w:val="0"/>
              <w:adjustRightInd w:val="0"/>
              <w:rPr>
                <w:b w:val="0"/>
              </w:rPr>
            </w:pPr>
            <w:r w:rsidRPr="00E956F7">
              <w:rPr>
                <w:szCs w:val="24"/>
              </w:rPr>
              <w:t>connection_group</w:t>
            </w:r>
          </w:p>
        </w:tc>
        <w:tc>
          <w:tcPr>
            <w:tcW w:w="1417" w:type="dxa"/>
            <w:tcBorders>
              <w:bottom w:val="single" w:sz="12" w:space="0" w:color="000000"/>
            </w:tcBorders>
            <w:shd w:val="clear" w:color="auto" w:fill="FFFFFF" w:themeFill="background1"/>
          </w:tcPr>
          <w:p w14:paraId="4C5A59A3" w14:textId="66C2B06D" w:rsidR="00F737DE" w:rsidRPr="00E956F7" w:rsidRDefault="00F737DE" w:rsidP="00F737DE">
            <w:pPr>
              <w:pStyle w:val="Tablebody"/>
              <w:tabs>
                <w:tab w:val="clear" w:pos="397"/>
                <w:tab w:val="left" w:pos="403"/>
              </w:tabs>
              <w:autoSpaceDE w:val="0"/>
              <w:autoSpaceDN w:val="0"/>
              <w:adjustRightInd w:val="0"/>
              <w:rPr>
                <w:b w:val="0"/>
              </w:rPr>
            </w:pPr>
            <w:r w:rsidRPr="00E956F7">
              <w:rPr>
                <w:szCs w:val="24"/>
              </w:rPr>
              <w:t>1-*</w:t>
            </w:r>
          </w:p>
        </w:tc>
        <w:tc>
          <w:tcPr>
            <w:tcW w:w="1134" w:type="dxa"/>
            <w:tcBorders>
              <w:bottom w:val="single" w:sz="12" w:space="0" w:color="000000"/>
            </w:tcBorders>
            <w:shd w:val="clear" w:color="auto" w:fill="FFFFFF" w:themeFill="background1"/>
          </w:tcPr>
          <w:p w14:paraId="412DAC8A" w14:textId="07847468" w:rsidR="00F737DE" w:rsidRPr="00E956F7" w:rsidRDefault="00F737DE" w:rsidP="00F737DE">
            <w:pPr>
              <w:pStyle w:val="Tablebody"/>
              <w:tabs>
                <w:tab w:val="clear" w:pos="397"/>
                <w:tab w:val="left" w:pos="403"/>
              </w:tabs>
              <w:autoSpaceDE w:val="0"/>
              <w:autoSpaceDN w:val="0"/>
              <w:adjustRightInd w:val="0"/>
              <w:rPr>
                <w:b w:val="0"/>
              </w:rPr>
            </w:pPr>
            <w:r w:rsidRPr="00E956F7">
              <w:rPr>
                <w:szCs w:val="24"/>
              </w:rPr>
              <w:t>Optional</w:t>
            </w:r>
          </w:p>
        </w:tc>
        <w:tc>
          <w:tcPr>
            <w:tcW w:w="3974" w:type="dxa"/>
            <w:tcBorders>
              <w:bottom w:val="single" w:sz="12" w:space="0" w:color="000000"/>
              <w:right w:val="single" w:sz="12" w:space="0" w:color="000000"/>
            </w:tcBorders>
            <w:shd w:val="clear" w:color="auto" w:fill="FFFFFF" w:themeFill="background1"/>
          </w:tcPr>
          <w:p w14:paraId="1040FA4F" w14:textId="06DE2620" w:rsidR="00F737DE" w:rsidRPr="00E956F7" w:rsidRDefault="00FC68DB" w:rsidP="00F737DE">
            <w:pPr>
              <w:pStyle w:val="Tablebody"/>
              <w:tabs>
                <w:tab w:val="clear" w:pos="397"/>
                <w:tab w:val="left" w:pos="403"/>
              </w:tabs>
              <w:autoSpaceDE w:val="0"/>
              <w:autoSpaceDN w:val="0"/>
              <w:adjustRightInd w:val="0"/>
              <w:rPr>
                <w:b w:val="0"/>
              </w:rPr>
            </w:pPr>
            <w:del w:id="673" w:author="LUEJE Claudia" w:date="2023-06-26T17:59:00Z">
              <w:r w:rsidRPr="00F54804">
                <w:rPr>
                  <w:szCs w:val="20"/>
                </w:rPr>
                <w:delText xml:space="preserve">See section </w:delText>
              </w:r>
              <w:r w:rsidRPr="0013175B">
                <w:rPr>
                  <w:szCs w:val="20"/>
                </w:rPr>
                <w:fldChar w:fldCharType="begin"/>
              </w:r>
              <w:r w:rsidRPr="00F54804">
                <w:rPr>
                  <w:szCs w:val="20"/>
                </w:rPr>
                <w:delInstrText xml:space="preserve"> REF _Ref414560151 \r \h </w:delInstrText>
              </w:r>
              <w:r w:rsidRPr="0013175B">
                <w:rPr>
                  <w:szCs w:val="20"/>
                </w:rPr>
              </w:r>
              <w:r w:rsidRPr="0013175B">
                <w:rPr>
                  <w:szCs w:val="20"/>
                </w:rPr>
                <w:fldChar w:fldCharType="separate"/>
              </w:r>
              <w:r w:rsidR="0067475A">
                <w:rPr>
                  <w:szCs w:val="20"/>
                </w:rPr>
                <w:delText>4.4</w:delText>
              </w:r>
              <w:r w:rsidRPr="0013175B">
                <w:rPr>
                  <w:szCs w:val="20"/>
                </w:rPr>
                <w:fldChar w:fldCharType="end"/>
              </w:r>
            </w:del>
            <w:ins w:id="674" w:author="LUEJE Claudia" w:date="2023-06-26T17:59:00Z">
              <w:r w:rsidR="00F737DE" w:rsidRPr="00E956F7">
                <w:rPr>
                  <w:szCs w:val="24"/>
                </w:rPr>
                <w:t xml:space="preserve">See </w:t>
              </w:r>
              <w:r w:rsidR="00F737DE" w:rsidRPr="00E956F7">
                <w:rPr>
                  <w:rStyle w:val="citesec"/>
                </w:rPr>
                <w:t>7.4</w:t>
              </w:r>
            </w:ins>
          </w:p>
        </w:tc>
      </w:tr>
    </w:tbl>
    <w:p w14:paraId="767CF90F" w14:textId="7C0BFD26"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75" w:name="_Toc3556940"/>
      <w:bookmarkStart w:id="676" w:name="_Toc34747189"/>
      <w:bookmarkStart w:id="677" w:name="_Toc77102002"/>
      <w:bookmarkStart w:id="678" w:name="_Toc110532152"/>
      <w:r w:rsidRPr="00E956F7">
        <w:rPr>
          <w:rFonts w:eastAsia="Times New Roman"/>
          <w:szCs w:val="24"/>
        </w:rPr>
        <w:t>Date</w:t>
      </w:r>
      <w:bookmarkEnd w:id="675"/>
      <w:bookmarkEnd w:id="676"/>
      <w:bookmarkEnd w:id="677"/>
      <w:bookmarkEnd w:id="678"/>
    </w:p>
    <w:p w14:paraId="336B9A94" w14:textId="48ABBC88" w:rsidR="001332BD" w:rsidRPr="00E956F7" w:rsidRDefault="001332BD">
      <w:pPr>
        <w:pStyle w:val="BodyText"/>
        <w:autoSpaceDE w:val="0"/>
        <w:autoSpaceDN w:val="0"/>
        <w:adjustRightInd w:val="0"/>
        <w:rPr>
          <w:szCs w:val="24"/>
        </w:rPr>
      </w:pPr>
      <w:r w:rsidRPr="00E956F7">
        <w:rPr>
          <w:szCs w:val="24"/>
        </w:rPr>
        <w:t xml:space="preserve">The element </w:t>
      </w:r>
      <w:r w:rsidRPr="00471732">
        <w:rPr>
          <w:rStyle w:val="ISOCode"/>
        </w:rPr>
        <w:t>&lt;date/&gt;</w:t>
      </w:r>
      <w:r w:rsidRPr="00E956F7">
        <w:rPr>
          <w:szCs w:val="24"/>
        </w:rPr>
        <w:t xml:space="preserve"> of the format "yyyy-mm-dd" specifies the date on which the file </w:t>
      </w:r>
      <w:del w:id="679" w:author="LUEJE Claudia" w:date="2023-06-26T17:59:00Z">
        <w:r w:rsidR="00FC68DB" w:rsidRPr="00D7391D">
          <w:delText>is</w:delText>
        </w:r>
      </w:del>
      <w:ins w:id="680" w:author="LUEJE Claudia" w:date="2023-06-26T17:59:00Z">
        <w:r w:rsidRPr="00E956F7">
          <w:rPr>
            <w:szCs w:val="24"/>
          </w:rPr>
          <w:t>was</w:t>
        </w:r>
      </w:ins>
      <w:r w:rsidRPr="00E956F7">
        <w:rPr>
          <w:szCs w:val="24"/>
        </w:rPr>
        <w:t xml:space="preserve"> created. It follows </w:t>
      </w:r>
      <w:ins w:id="681" w:author="LUEJE Claudia" w:date="2023-06-26T17:59:00Z">
        <w:r w:rsidR="005239AD">
          <w:rPr>
            <w:szCs w:val="24"/>
          </w:rPr>
          <w:t xml:space="preserve">the </w:t>
        </w:r>
      </w:ins>
      <w:r w:rsidRPr="00E956F7">
        <w:rPr>
          <w:rStyle w:val="stdpublisher"/>
          <w:szCs w:val="24"/>
        </w:rPr>
        <w:t>ISO</w:t>
      </w:r>
      <w:r w:rsidRPr="00E956F7">
        <w:rPr>
          <w:szCs w:val="24"/>
        </w:rPr>
        <w:t xml:space="preserve"> </w:t>
      </w:r>
      <w:r w:rsidRPr="00E956F7">
        <w:rPr>
          <w:rStyle w:val="stddocNumber"/>
          <w:szCs w:val="24"/>
        </w:rPr>
        <w:t>8601</w:t>
      </w:r>
      <w:r w:rsidRPr="00E956F7">
        <w:rPr>
          <w:szCs w:val="24"/>
        </w:rPr>
        <w:t xml:space="preserve"> </w:t>
      </w:r>
      <w:r w:rsidRPr="00E956F7">
        <w:rPr>
          <w:rStyle w:val="stddocPartNumber"/>
          <w:szCs w:val="24"/>
        </w:rPr>
        <w:t>series</w:t>
      </w:r>
      <w:del w:id="682" w:author="LUEJE Claudia" w:date="2023-06-26T17:59:00Z">
        <w:r w:rsidR="005A35CE">
          <w:delText>.</w:delText>
        </w:r>
        <w:r w:rsidR="00FC68DB" w:rsidRPr="00F54804">
          <w:delText xml:space="preserve"> </w:delText>
        </w:r>
      </w:del>
      <w:ins w:id="683" w:author="LUEJE Claudia" w:date="2023-06-26T17:59:00Z">
        <w:r w:rsidRPr="00E956F7">
          <w:rPr>
            <w:szCs w:val="24"/>
            <w:vertAlign w:val="superscript"/>
          </w:rPr>
          <w:t>[</w:t>
        </w:r>
        <w:r w:rsidRPr="00E956F7">
          <w:rPr>
            <w:rStyle w:val="citebib"/>
            <w:szCs w:val="24"/>
            <w:vertAlign w:val="superscript"/>
          </w:rPr>
          <w:t>1</w:t>
        </w:r>
        <w:r w:rsidRPr="00E956F7">
          <w:rPr>
            <w:szCs w:val="24"/>
            <w:vertAlign w:val="superscript"/>
          </w:rPr>
          <w:t>]</w:t>
        </w:r>
        <w:r w:rsidRPr="00E956F7">
          <w:rPr>
            <w:szCs w:val="24"/>
          </w:rPr>
          <w:t>.</w:t>
        </w:r>
      </w:ins>
    </w:p>
    <w:p w14:paraId="4215E96C" w14:textId="619755A7" w:rsidR="001332BD" w:rsidRPr="00E956F7" w:rsidRDefault="001332BD" w:rsidP="003A56A6">
      <w:pPr>
        <w:pStyle w:val="BodyText"/>
      </w:pPr>
      <w:r w:rsidRPr="00E956F7">
        <w:t>EXAMPLE</w:t>
      </w:r>
    </w:p>
    <w:p w14:paraId="7F690196" w14:textId="77777777" w:rsidR="001C00C2" w:rsidRDefault="001C00C2" w:rsidP="001C00C2">
      <w:pPr>
        <w:pStyle w:val="Code-"/>
      </w:pPr>
      <w:r w:rsidRPr="00D72F0B">
        <w:rPr>
          <w:szCs w:val="24"/>
          <w:lang w:val="en-US"/>
        </w:rPr>
        <w:t xml:space="preserve">    </w:t>
      </w:r>
      <w:r w:rsidR="001332BD" w:rsidRPr="00E45DCE">
        <w:rPr>
          <w:szCs w:val="24"/>
        </w:rPr>
        <w:t>&lt;?xml version="1.0" encoding="UTF-8" ?&gt;</w:t>
      </w:r>
    </w:p>
    <w:p w14:paraId="7F6C92C8" w14:textId="77777777" w:rsidR="00FC68DB" w:rsidRPr="0013175B" w:rsidRDefault="00FC68DB" w:rsidP="001046AD">
      <w:pPr>
        <w:pStyle w:val="XMLCode"/>
        <w:keepNext/>
        <w:keepLines/>
        <w:rPr>
          <w:del w:id="684" w:author="LUEJE Claudia" w:date="2023-06-26T17:59:00Z"/>
          <w:lang w:val="en-GB"/>
        </w:rPr>
      </w:pPr>
      <w:del w:id="685" w:author="LUEJE Claudia" w:date="2023-06-26T17:59:00Z">
        <w:r w:rsidRPr="0013175B">
          <w:rPr>
            <w:lang w:val="en-GB"/>
          </w:rPr>
          <w:delText xml:space="preserve">&lt;xmcf xmlns:xsi="http://www.w3.org/2001/XMLSchema-instance"          </w:delText>
        </w:r>
      </w:del>
    </w:p>
    <w:p w14:paraId="41F61CAA" w14:textId="77777777" w:rsidR="001C00C2" w:rsidRDefault="001C00C2" w:rsidP="001C00C2">
      <w:pPr>
        <w:pStyle w:val="Code-"/>
        <w:rPr>
          <w:ins w:id="686" w:author="LUEJE Claudia" w:date="2023-06-26T17:59:00Z"/>
          <w:lang w:val="fr-CH"/>
        </w:rPr>
      </w:pPr>
      <w:ins w:id="687" w:author="LUEJE Claudia" w:date="2023-06-26T17:59:00Z">
        <w:r w:rsidRPr="00D72F0B">
          <w:rPr>
            <w:lang w:val="en-US"/>
          </w:rPr>
          <w:t xml:space="preserve">    </w:t>
        </w:r>
        <w:r w:rsidR="001332BD" w:rsidRPr="00E45DCE">
          <w:rPr>
            <w:szCs w:val="24"/>
            <w:lang w:val="fr-CH"/>
          </w:rPr>
          <w:t>&lt;xmcf xmlns:xsi="</w:t>
        </w:r>
        <w:r w:rsidR="00A576C6">
          <w:rPr>
            <w:color w:val="0000FF"/>
            <w:szCs w:val="24"/>
            <w:u w:val="single"/>
            <w:lang w:val="fr-CH"/>
          </w:rPr>
          <w:fldChar w:fldCharType="begin"/>
        </w:r>
        <w:r w:rsidR="00A576C6">
          <w:rPr>
            <w:color w:val="0000FF"/>
            <w:szCs w:val="24"/>
            <w:u w:val="single"/>
            <w:lang w:val="fr-CH"/>
          </w:rPr>
          <w:instrText xml:space="preserve"> HYPERLINK "https://www.w3.org/2001/XMLSchema-instance" </w:instrText>
        </w:r>
        <w:r w:rsidR="00A576C6">
          <w:rPr>
            <w:color w:val="0000FF"/>
            <w:szCs w:val="24"/>
            <w:u w:val="single"/>
            <w:lang w:val="fr-CH"/>
          </w:rPr>
          <w:fldChar w:fldCharType="separate"/>
        </w:r>
        <w:r w:rsidR="001332BD" w:rsidRPr="00E45DCE">
          <w:rPr>
            <w:color w:val="0000FF"/>
            <w:szCs w:val="24"/>
            <w:u w:val="single"/>
            <w:lang w:val="fr-CH"/>
          </w:rPr>
          <w:t>https://www.w3.org/2001/XMLSchema-instance</w:t>
        </w:r>
        <w:r w:rsidR="00A576C6">
          <w:rPr>
            <w:color w:val="0000FF"/>
            <w:szCs w:val="24"/>
            <w:u w:val="single"/>
            <w:lang w:val="fr-CH"/>
          </w:rPr>
          <w:fldChar w:fldCharType="end"/>
        </w:r>
        <w:r w:rsidR="001332BD" w:rsidRPr="00E45DCE">
          <w:rPr>
            <w:szCs w:val="24"/>
            <w:lang w:val="fr-CH"/>
          </w:rPr>
          <w:t>"</w:t>
        </w:r>
      </w:ins>
    </w:p>
    <w:p w14:paraId="6C297346" w14:textId="77777777" w:rsidR="001C00C2" w:rsidRDefault="001C00C2" w:rsidP="001C00C2">
      <w:pPr>
        <w:pStyle w:val="Code-"/>
        <w:rPr>
          <w:lang w:val="fr-CH"/>
        </w:rPr>
      </w:pPr>
      <w:ins w:id="688" w:author="LUEJE Claudia" w:date="2023-06-26T17:59:00Z">
        <w:r>
          <w:rPr>
            <w:lang w:val="fr-CH"/>
          </w:rPr>
          <w:t xml:space="preserve">    </w:t>
        </w:r>
      </w:ins>
      <w:r w:rsidR="001332BD" w:rsidRPr="00E45DCE">
        <w:rPr>
          <w:szCs w:val="24"/>
          <w:lang w:val="fr-CH"/>
        </w:rPr>
        <w:t>xsi:noNamespaceSchemaLocation="</w:t>
      </w:r>
      <w:r w:rsidR="001332BD" w:rsidRPr="00E45DCE">
        <w:rPr>
          <w:b/>
          <w:szCs w:val="24"/>
          <w:lang w:val="fr-CH"/>
        </w:rPr>
        <w:t>xmcf_3_1_1.xsd</w:t>
      </w:r>
      <w:r w:rsidR="001332BD" w:rsidRPr="00E45DCE">
        <w:rPr>
          <w:szCs w:val="24"/>
          <w:lang w:val="fr-CH"/>
        </w:rPr>
        <w:t>"&gt;</w:t>
      </w:r>
    </w:p>
    <w:p w14:paraId="22B40838" w14:textId="77777777" w:rsidR="001C00C2" w:rsidRDefault="001C00C2" w:rsidP="001C00C2">
      <w:pPr>
        <w:pStyle w:val="Code-"/>
        <w:rPr>
          <w:lang w:val="fr-CH"/>
        </w:rPr>
      </w:pPr>
      <w:r>
        <w:rPr>
          <w:lang w:val="fr-CH"/>
        </w:rPr>
        <w:t xml:space="preserve">    </w:t>
      </w:r>
      <w:r w:rsidR="001332BD" w:rsidRPr="00E45DCE">
        <w:rPr>
          <w:szCs w:val="24"/>
          <w:lang w:val="fr-CH"/>
        </w:rPr>
        <w:t xml:space="preserve">    </w:t>
      </w:r>
      <w:r w:rsidR="001332BD" w:rsidRPr="00E45DCE">
        <w:rPr>
          <w:b/>
          <w:szCs w:val="24"/>
          <w:lang w:val="fr-CH"/>
        </w:rPr>
        <w:t>&lt;date&gt; 2015-08-27 &lt;/date&gt;</w:t>
      </w:r>
    </w:p>
    <w:p w14:paraId="260ABD4C" w14:textId="77777777" w:rsidR="001C00C2" w:rsidRDefault="001C00C2" w:rsidP="001C00C2">
      <w:pPr>
        <w:pStyle w:val="Code-"/>
        <w:rPr>
          <w:lang w:val="fr-CH"/>
        </w:rPr>
      </w:pPr>
      <w:r>
        <w:rPr>
          <w:lang w:val="fr-CH"/>
        </w:rPr>
        <w:t xml:space="preserve">    </w:t>
      </w:r>
      <w:r w:rsidR="001332BD" w:rsidRPr="00E45DCE">
        <w:rPr>
          <w:szCs w:val="24"/>
          <w:lang w:val="fr-CH"/>
        </w:rPr>
        <w:t xml:space="preserve">    &lt;version&gt; 3.1.1 &lt;/version&gt;</w:t>
      </w:r>
    </w:p>
    <w:p w14:paraId="12348AA5" w14:textId="77777777" w:rsidR="001C00C2" w:rsidRDefault="001C00C2" w:rsidP="001C00C2">
      <w:pPr>
        <w:pStyle w:val="Code-"/>
      </w:pPr>
      <w:r w:rsidRPr="00D72F0B">
        <w:rPr>
          <w:lang w:val="fr-CH"/>
        </w:rPr>
        <w:t xml:space="preserve">    </w:t>
      </w:r>
      <w:r w:rsidR="001332BD" w:rsidRPr="00D72F0B">
        <w:rPr>
          <w:szCs w:val="24"/>
          <w:lang w:val="fr-CH"/>
        </w:rPr>
        <w:t xml:space="preserve">    </w:t>
      </w:r>
      <w:r w:rsidR="001332BD" w:rsidRPr="00E45DCE">
        <w:rPr>
          <w:szCs w:val="24"/>
        </w:rPr>
        <w:t>&lt;units length="mm" angle="rad" mass="kg" force="N" time="s"/&gt;</w:t>
      </w:r>
    </w:p>
    <w:p w14:paraId="5A102241" w14:textId="77777777" w:rsidR="001C00C2" w:rsidRDefault="001C00C2" w:rsidP="001C00C2">
      <w:pPr>
        <w:pStyle w:val="Code-"/>
      </w:pPr>
      <w:r>
        <w:t xml:space="preserve">    </w:t>
      </w:r>
      <w:r w:rsidR="001332BD" w:rsidRPr="00E45DCE">
        <w:rPr>
          <w:szCs w:val="24"/>
        </w:rPr>
        <w:t xml:space="preserve">    ...</w:t>
      </w:r>
    </w:p>
    <w:p w14:paraId="44699F02" w14:textId="37FF0B9A" w:rsidR="001332BD" w:rsidRPr="00E45DCE" w:rsidRDefault="001C00C2" w:rsidP="001C00C2">
      <w:pPr>
        <w:pStyle w:val="Code-"/>
      </w:pPr>
      <w:r>
        <w:t xml:space="preserve">    </w:t>
      </w:r>
      <w:r w:rsidR="001332BD" w:rsidRPr="00E45DCE">
        <w:rPr>
          <w:szCs w:val="24"/>
        </w:rPr>
        <w:t>&lt;/xmcf&gt;</w:t>
      </w:r>
    </w:p>
    <w:p w14:paraId="2305E4EC" w14:textId="77777777" w:rsidR="001332BD" w:rsidRPr="00E45DCE" w:rsidRDefault="001332BD" w:rsidP="00E45DCE">
      <w:pPr>
        <w:pStyle w:val="Code-"/>
        <w:rPr>
          <w:ins w:id="689" w:author="LUEJE Claudia" w:date="2023-06-26T17:59:00Z"/>
        </w:rPr>
      </w:pPr>
      <w:ins w:id="690" w:author="LUEJE Claudia" w:date="2023-06-26T17:59:00Z">
        <w:r w:rsidRPr="00E45DCE">
          <w:rPr>
            <w:szCs w:val="24"/>
          </w:rPr>
          <w:t> </w:t>
        </w:r>
      </w:ins>
    </w:p>
    <w:p w14:paraId="342BF95E" w14:textId="77777777" w:rsidR="001332BD" w:rsidRPr="00E956F7" w:rsidRDefault="001332BD">
      <w:pPr>
        <w:pStyle w:val="Heading3"/>
        <w:tabs>
          <w:tab w:val="left" w:pos="400"/>
          <w:tab w:val="left" w:pos="560"/>
          <w:tab w:val="left" w:pos="720"/>
        </w:tabs>
        <w:autoSpaceDE w:val="0"/>
        <w:autoSpaceDN w:val="0"/>
        <w:adjustRightInd w:val="0"/>
        <w:rPr>
          <w:ins w:id="691" w:author="LUEJE Claudia" w:date="2023-06-26T17:59:00Z"/>
          <w:rFonts w:eastAsia="Times New Roman"/>
          <w:szCs w:val="24"/>
        </w:rPr>
      </w:pPr>
      <w:ins w:id="692" w:author="LUEJE Claudia" w:date="2023-06-26T17:59:00Z">
        <w:r w:rsidRPr="00E956F7">
          <w:rPr>
            <w:rFonts w:eastAsia="Times New Roman"/>
            <w:szCs w:val="24"/>
          </w:rPr>
          <w:t>Time</w:t>
        </w:r>
      </w:ins>
    </w:p>
    <w:p w14:paraId="160A5781" w14:textId="7BD399FB" w:rsidR="001332BD" w:rsidRPr="00E956F7" w:rsidRDefault="001332BD">
      <w:pPr>
        <w:pStyle w:val="BodyText"/>
        <w:autoSpaceDE w:val="0"/>
        <w:autoSpaceDN w:val="0"/>
        <w:adjustRightInd w:val="0"/>
        <w:rPr>
          <w:ins w:id="693" w:author="LUEJE Claudia" w:date="2023-06-26T17:59:00Z"/>
          <w:szCs w:val="24"/>
        </w:rPr>
      </w:pPr>
      <w:ins w:id="694" w:author="LUEJE Claudia" w:date="2023-06-26T17:59:00Z">
        <w:r w:rsidRPr="00E956F7">
          <w:rPr>
            <w:szCs w:val="24"/>
          </w:rPr>
          <w:t xml:space="preserve">The element </w:t>
        </w:r>
        <w:r w:rsidRPr="00471732">
          <w:rPr>
            <w:rStyle w:val="ISOCode"/>
          </w:rPr>
          <w:t>&lt;time/&gt;</w:t>
        </w:r>
        <w:r w:rsidRPr="00E956F7">
          <w:rPr>
            <w:szCs w:val="24"/>
          </w:rPr>
          <w:t xml:space="preserve"> of the format "hh:mm:ss±hh:mm" specifies the time </w:t>
        </w:r>
        <w:r w:rsidR="00D57C14">
          <w:rPr>
            <w:szCs w:val="24"/>
          </w:rPr>
          <w:t>at</w:t>
        </w:r>
        <w:r w:rsidRPr="00E956F7">
          <w:rPr>
            <w:szCs w:val="24"/>
          </w:rPr>
          <w:t xml:space="preserve"> which the file was created. It follows </w:t>
        </w:r>
        <w:r w:rsidR="00D57C14">
          <w:rPr>
            <w:szCs w:val="24"/>
          </w:rPr>
          <w:t xml:space="preserve">the </w:t>
        </w:r>
        <w:r w:rsidRPr="00E956F7">
          <w:rPr>
            <w:rStyle w:val="stdpublisher"/>
            <w:szCs w:val="24"/>
          </w:rPr>
          <w:t>ISO</w:t>
        </w:r>
        <w:r w:rsidRPr="00E956F7">
          <w:rPr>
            <w:szCs w:val="24"/>
          </w:rPr>
          <w:t xml:space="preserve"> </w:t>
        </w:r>
        <w:r w:rsidRPr="00E956F7">
          <w:rPr>
            <w:rStyle w:val="stddocNumber"/>
            <w:szCs w:val="24"/>
          </w:rPr>
          <w:t>8601</w:t>
        </w:r>
        <w:r w:rsidRPr="00E956F7">
          <w:rPr>
            <w:szCs w:val="24"/>
          </w:rPr>
          <w:t xml:space="preserve"> </w:t>
        </w:r>
        <w:r w:rsidRPr="00E956F7">
          <w:rPr>
            <w:rStyle w:val="stddocPartNumber"/>
            <w:szCs w:val="24"/>
          </w:rPr>
          <w:t>series</w:t>
        </w:r>
        <w:r w:rsidRPr="00E956F7">
          <w:rPr>
            <w:szCs w:val="24"/>
            <w:vertAlign w:val="superscript"/>
          </w:rPr>
          <w:t>[</w:t>
        </w:r>
        <w:r w:rsidRPr="00E956F7">
          <w:rPr>
            <w:rStyle w:val="citebib"/>
            <w:szCs w:val="24"/>
            <w:vertAlign w:val="superscript"/>
          </w:rPr>
          <w:t>1</w:t>
        </w:r>
        <w:r w:rsidRPr="00E956F7">
          <w:rPr>
            <w:szCs w:val="24"/>
            <w:vertAlign w:val="superscript"/>
          </w:rPr>
          <w:t>]</w:t>
        </w:r>
        <w:r w:rsidRPr="00E956F7">
          <w:rPr>
            <w:szCs w:val="24"/>
          </w:rPr>
          <w:t>.</w:t>
        </w:r>
      </w:ins>
    </w:p>
    <w:p w14:paraId="25CBA6DD" w14:textId="77777777" w:rsidR="001332BD" w:rsidRPr="00E956F7" w:rsidRDefault="001332BD">
      <w:pPr>
        <w:pStyle w:val="BodyText"/>
        <w:autoSpaceDE w:val="0"/>
        <w:autoSpaceDN w:val="0"/>
        <w:adjustRightInd w:val="0"/>
        <w:rPr>
          <w:ins w:id="695" w:author="LUEJE Claudia" w:date="2023-06-26T17:59:00Z"/>
          <w:szCs w:val="24"/>
        </w:rPr>
      </w:pPr>
      <w:ins w:id="696" w:author="LUEJE Claudia" w:date="2023-06-26T17:59:00Z">
        <w:r w:rsidRPr="00E956F7">
          <w:rPr>
            <w:szCs w:val="24"/>
          </w:rPr>
          <w:t>Time element may exist only if date element exists.</w:t>
        </w:r>
      </w:ins>
    </w:p>
    <w:p w14:paraId="10CD2C34" w14:textId="75C41A9A" w:rsidR="001332BD" w:rsidRPr="00E956F7" w:rsidRDefault="001332BD" w:rsidP="003A56A6">
      <w:pPr>
        <w:pStyle w:val="BodyText"/>
        <w:rPr>
          <w:ins w:id="697" w:author="LUEJE Claudia" w:date="2023-06-26T17:59:00Z"/>
          <w:lang w:val="en-US"/>
        </w:rPr>
      </w:pPr>
      <w:ins w:id="698" w:author="LUEJE Claudia" w:date="2023-06-26T17:59:00Z">
        <w:r w:rsidRPr="00E956F7">
          <w:t>EXAMPLE</w:t>
        </w:r>
      </w:ins>
    </w:p>
    <w:p w14:paraId="40BB8616" w14:textId="77777777" w:rsidR="006F3C62" w:rsidRDefault="006F3C62" w:rsidP="006F3C62">
      <w:pPr>
        <w:pStyle w:val="Code-"/>
        <w:rPr>
          <w:ins w:id="699" w:author="LUEJE Claudia" w:date="2023-06-26T17:59:00Z"/>
        </w:rPr>
      </w:pPr>
      <w:ins w:id="700" w:author="LUEJE Claudia" w:date="2023-06-26T17:59:00Z">
        <w:r w:rsidRPr="00D72F0B">
          <w:rPr>
            <w:szCs w:val="24"/>
          </w:rPr>
          <w:t xml:space="preserve">    </w:t>
        </w:r>
        <w:r w:rsidR="001332BD" w:rsidRPr="00E45DCE">
          <w:rPr>
            <w:szCs w:val="24"/>
          </w:rPr>
          <w:t>&lt;?xml version="1.0" encoding="UTF-8" ?&gt;</w:t>
        </w:r>
      </w:ins>
    </w:p>
    <w:p w14:paraId="7B8C3072" w14:textId="77777777" w:rsidR="006F3C62" w:rsidRPr="00D72F0B" w:rsidRDefault="006F3C62" w:rsidP="006F3C62">
      <w:pPr>
        <w:pStyle w:val="Code-"/>
        <w:rPr>
          <w:ins w:id="701" w:author="LUEJE Claudia" w:date="2023-06-26T17:59:00Z"/>
        </w:rPr>
      </w:pPr>
      <w:ins w:id="702" w:author="LUEJE Claudia" w:date="2023-06-26T17:59:00Z">
        <w:r w:rsidRPr="00D72F0B">
          <w:t xml:space="preserve">    </w:t>
        </w:r>
        <w:r w:rsidR="001332BD" w:rsidRPr="00D72F0B">
          <w:rPr>
            <w:szCs w:val="24"/>
          </w:rPr>
          <w:t>&lt;xmcf xmlns:xsi="</w:t>
        </w:r>
        <w:r w:rsidR="00A576C6">
          <w:rPr>
            <w:color w:val="0000FF"/>
            <w:szCs w:val="24"/>
            <w:u w:val="single"/>
          </w:rPr>
          <w:fldChar w:fldCharType="begin"/>
        </w:r>
        <w:r w:rsidR="00A576C6">
          <w:rPr>
            <w:color w:val="0000FF"/>
            <w:szCs w:val="24"/>
            <w:u w:val="single"/>
          </w:rPr>
          <w:instrText xml:space="preserve"> HYPERLINK "https://www.w3.org/2001/XMLSchema-instance" </w:instrText>
        </w:r>
        <w:r w:rsidR="00A576C6">
          <w:rPr>
            <w:color w:val="0000FF"/>
            <w:szCs w:val="24"/>
            <w:u w:val="single"/>
          </w:rPr>
          <w:fldChar w:fldCharType="separate"/>
        </w:r>
        <w:r w:rsidR="001332BD" w:rsidRPr="00D72F0B">
          <w:rPr>
            <w:color w:val="0000FF"/>
            <w:szCs w:val="24"/>
            <w:u w:val="single"/>
          </w:rPr>
          <w:t>https://www.w3.org/2001/XMLSchema-instance</w:t>
        </w:r>
        <w:r w:rsidR="00A576C6">
          <w:rPr>
            <w:color w:val="0000FF"/>
            <w:szCs w:val="24"/>
            <w:u w:val="single"/>
          </w:rPr>
          <w:fldChar w:fldCharType="end"/>
        </w:r>
        <w:r w:rsidR="001332BD" w:rsidRPr="00D72F0B">
          <w:rPr>
            <w:szCs w:val="24"/>
          </w:rPr>
          <w:t>"</w:t>
        </w:r>
      </w:ins>
    </w:p>
    <w:p w14:paraId="45C6A057" w14:textId="77777777" w:rsidR="006F3C62" w:rsidRDefault="006F3C62" w:rsidP="006F3C62">
      <w:pPr>
        <w:pStyle w:val="Code-"/>
        <w:rPr>
          <w:ins w:id="703" w:author="LUEJE Claudia" w:date="2023-06-26T17:59:00Z"/>
        </w:rPr>
      </w:pPr>
      <w:ins w:id="704" w:author="LUEJE Claudia" w:date="2023-06-26T17:59:00Z">
        <w:r w:rsidRPr="00D72F0B">
          <w:t xml:space="preserve">    </w:t>
        </w:r>
        <w:r w:rsidR="001332BD" w:rsidRPr="00E45DCE">
          <w:rPr>
            <w:szCs w:val="24"/>
          </w:rPr>
          <w:t>xsi:noNamespaceSchemaLocation="xmcf_3_1_1.xsd"&gt;</w:t>
        </w:r>
      </w:ins>
    </w:p>
    <w:p w14:paraId="140E6DBA" w14:textId="77777777" w:rsidR="006F3C62" w:rsidRDefault="006F3C62" w:rsidP="006F3C62">
      <w:pPr>
        <w:pStyle w:val="Code-"/>
        <w:rPr>
          <w:ins w:id="705" w:author="LUEJE Claudia" w:date="2023-06-26T17:59:00Z"/>
        </w:rPr>
      </w:pPr>
      <w:ins w:id="706" w:author="LUEJE Claudia" w:date="2023-06-26T17:59:00Z">
        <w:r>
          <w:t xml:space="preserve">    </w:t>
        </w:r>
        <w:r w:rsidR="001332BD" w:rsidRPr="00E45DCE">
          <w:rPr>
            <w:szCs w:val="24"/>
          </w:rPr>
          <w:t xml:space="preserve">    &lt;date&gt; 2023-04-13 &lt;/date&gt;</w:t>
        </w:r>
      </w:ins>
    </w:p>
    <w:p w14:paraId="6C11B4F8" w14:textId="77777777" w:rsidR="006F3C62" w:rsidRDefault="006F3C62" w:rsidP="006F3C62">
      <w:pPr>
        <w:pStyle w:val="Code-"/>
        <w:rPr>
          <w:ins w:id="707" w:author="LUEJE Claudia" w:date="2023-06-26T17:59:00Z"/>
        </w:rPr>
      </w:pPr>
      <w:ins w:id="708" w:author="LUEJE Claudia" w:date="2023-06-26T17:59:00Z">
        <w:r>
          <w:t xml:space="preserve">    </w:t>
        </w:r>
        <w:r w:rsidR="001332BD" w:rsidRPr="00E45DCE">
          <w:rPr>
            <w:szCs w:val="24"/>
          </w:rPr>
          <w:t xml:space="preserve">    &lt;time&gt; 15:34:05-01:00 &lt;/time&gt;</w:t>
        </w:r>
      </w:ins>
    </w:p>
    <w:p w14:paraId="0DCFEECB" w14:textId="77777777" w:rsidR="006F3C62" w:rsidRDefault="006F3C62" w:rsidP="006F3C62">
      <w:pPr>
        <w:pStyle w:val="Code-"/>
        <w:rPr>
          <w:ins w:id="709" w:author="LUEJE Claudia" w:date="2023-06-26T17:59:00Z"/>
        </w:rPr>
      </w:pPr>
      <w:ins w:id="710" w:author="LUEJE Claudia" w:date="2023-06-26T17:59:00Z">
        <w:r>
          <w:t xml:space="preserve">    </w:t>
        </w:r>
        <w:r w:rsidR="001332BD" w:rsidRPr="00E45DCE">
          <w:rPr>
            <w:szCs w:val="24"/>
          </w:rPr>
          <w:t xml:space="preserve">    &lt;version&gt; 3.1.1 &lt;/version&gt;</w:t>
        </w:r>
      </w:ins>
    </w:p>
    <w:p w14:paraId="06CDE414" w14:textId="77777777" w:rsidR="006F3C62" w:rsidRDefault="006F3C62" w:rsidP="006F3C62">
      <w:pPr>
        <w:pStyle w:val="Code-"/>
        <w:rPr>
          <w:ins w:id="711" w:author="LUEJE Claudia" w:date="2023-06-26T17:59:00Z"/>
        </w:rPr>
      </w:pPr>
      <w:ins w:id="712" w:author="LUEJE Claudia" w:date="2023-06-26T17:59:00Z">
        <w:r>
          <w:t xml:space="preserve">    </w:t>
        </w:r>
        <w:r w:rsidR="001332BD" w:rsidRPr="00E45DCE">
          <w:rPr>
            <w:szCs w:val="24"/>
          </w:rPr>
          <w:t xml:space="preserve">    &lt;units length="mm" angle="rad" mass="kg" force="N" time="s"/&gt;</w:t>
        </w:r>
      </w:ins>
    </w:p>
    <w:p w14:paraId="792F1A9F" w14:textId="77777777" w:rsidR="006F3C62" w:rsidRDefault="006F3C62" w:rsidP="006F3C62">
      <w:pPr>
        <w:pStyle w:val="Code-"/>
        <w:rPr>
          <w:ins w:id="713" w:author="LUEJE Claudia" w:date="2023-06-26T17:59:00Z"/>
        </w:rPr>
      </w:pPr>
      <w:ins w:id="714" w:author="LUEJE Claudia" w:date="2023-06-26T17:59:00Z">
        <w:r>
          <w:t xml:space="preserve">    </w:t>
        </w:r>
        <w:r w:rsidR="001332BD" w:rsidRPr="00E45DCE">
          <w:rPr>
            <w:szCs w:val="24"/>
          </w:rPr>
          <w:t xml:space="preserve">    ...</w:t>
        </w:r>
      </w:ins>
    </w:p>
    <w:p w14:paraId="1916BBA0" w14:textId="1F1D2C0B" w:rsidR="001332BD" w:rsidRPr="00E45DCE" w:rsidRDefault="006F3C62" w:rsidP="006F3C62">
      <w:pPr>
        <w:pStyle w:val="Code-"/>
        <w:rPr>
          <w:ins w:id="715" w:author="LUEJE Claudia" w:date="2023-06-26T17:59:00Z"/>
        </w:rPr>
      </w:pPr>
      <w:ins w:id="716" w:author="LUEJE Claudia" w:date="2023-06-26T17:59:00Z">
        <w:r>
          <w:t xml:space="preserve">    </w:t>
        </w:r>
        <w:r w:rsidR="001332BD" w:rsidRPr="00E45DCE">
          <w:rPr>
            <w:szCs w:val="24"/>
          </w:rPr>
          <w:t>&lt;/xmcf&gt;</w:t>
        </w:r>
      </w:ins>
    </w:p>
    <w:p w14:paraId="1828A226" w14:textId="77777777" w:rsidR="001332BD" w:rsidRPr="00E45DCE" w:rsidRDefault="001332BD" w:rsidP="00E45DCE">
      <w:pPr>
        <w:pStyle w:val="Code-"/>
      </w:pPr>
      <w:ins w:id="717" w:author="LUEJE Claudia" w:date="2023-06-26T17:59:00Z">
        <w:r w:rsidRPr="00E45DCE">
          <w:rPr>
            <w:szCs w:val="24"/>
          </w:rPr>
          <w:t> </w:t>
        </w:r>
      </w:ins>
    </w:p>
    <w:p w14:paraId="69E1480B"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18" w:name="_Toc3556941"/>
      <w:bookmarkStart w:id="719" w:name="_Toc34747190"/>
      <w:bookmarkStart w:id="720" w:name="_Toc77102003"/>
      <w:bookmarkStart w:id="721" w:name="_Toc110532153"/>
      <w:r w:rsidRPr="00E956F7">
        <w:rPr>
          <w:rFonts w:eastAsia="Times New Roman"/>
          <w:szCs w:val="24"/>
        </w:rPr>
        <w:t>Version</w:t>
      </w:r>
      <w:bookmarkEnd w:id="718"/>
      <w:bookmarkEnd w:id="719"/>
      <w:bookmarkEnd w:id="720"/>
      <w:bookmarkEnd w:id="721"/>
    </w:p>
    <w:p w14:paraId="0295CFB3" w14:textId="77777777" w:rsidR="001332BD" w:rsidRPr="00E956F7" w:rsidRDefault="001332BD">
      <w:pPr>
        <w:pStyle w:val="BodyText"/>
        <w:autoSpaceDE w:val="0"/>
        <w:autoSpaceDN w:val="0"/>
        <w:adjustRightInd w:val="0"/>
        <w:rPr>
          <w:szCs w:val="24"/>
        </w:rPr>
      </w:pPr>
      <w:r w:rsidRPr="00E956F7">
        <w:rPr>
          <w:szCs w:val="24"/>
        </w:rPr>
        <w:t xml:space="preserve">The version code of the χMCF standard upon which the current file is built shall be specified by the element </w:t>
      </w:r>
      <w:r w:rsidRPr="00471732">
        <w:rPr>
          <w:rStyle w:val="ISOCode"/>
        </w:rPr>
        <w:t>&lt;version/&gt;</w:t>
      </w:r>
      <w:r w:rsidRPr="00E956F7">
        <w:rPr>
          <w:szCs w:val="24"/>
        </w:rPr>
        <w:t>.</w:t>
      </w:r>
    </w:p>
    <w:p w14:paraId="484DC99D" w14:textId="77777777" w:rsidR="001332BD" w:rsidRPr="00E956F7" w:rsidRDefault="001332BD">
      <w:pPr>
        <w:pStyle w:val="BodyText"/>
        <w:autoSpaceDE w:val="0"/>
        <w:autoSpaceDN w:val="0"/>
        <w:adjustRightInd w:val="0"/>
        <w:rPr>
          <w:szCs w:val="24"/>
        </w:rPr>
      </w:pPr>
      <w:r w:rsidRPr="00E956F7">
        <w:rPr>
          <w:szCs w:val="24"/>
        </w:rPr>
        <w:t>The version code of χMCF files following this document is 3.1.1.</w:t>
      </w:r>
    </w:p>
    <w:p w14:paraId="6B3C5FBB" w14:textId="072E3FF5" w:rsidR="001332BD" w:rsidRPr="00E956F7" w:rsidRDefault="001332BD" w:rsidP="003A56A6">
      <w:pPr>
        <w:pStyle w:val="BodyText"/>
      </w:pPr>
      <w:r w:rsidRPr="00E956F7">
        <w:t>EXAMPLE</w:t>
      </w:r>
    </w:p>
    <w:p w14:paraId="1C23886A" w14:textId="77777777" w:rsidR="006F3C62" w:rsidRDefault="006F3C62" w:rsidP="006F3C62">
      <w:pPr>
        <w:pStyle w:val="Code-"/>
      </w:pPr>
      <w:r w:rsidRPr="00D72F0B">
        <w:rPr>
          <w:szCs w:val="24"/>
        </w:rPr>
        <w:t xml:space="preserve">    </w:t>
      </w:r>
      <w:r w:rsidR="001332BD" w:rsidRPr="00E45DCE">
        <w:rPr>
          <w:szCs w:val="24"/>
        </w:rPr>
        <w:t>&lt;?xml version="1.0" encoding="UTF-8" ?&gt;</w:t>
      </w:r>
    </w:p>
    <w:p w14:paraId="0347F9A5" w14:textId="77777777" w:rsidR="00FC68DB" w:rsidRPr="0013175B" w:rsidRDefault="00FC68DB" w:rsidP="00B202D2">
      <w:pPr>
        <w:pStyle w:val="XMLCode"/>
        <w:keepNext/>
        <w:rPr>
          <w:del w:id="722" w:author="LUEJE Claudia" w:date="2023-06-26T17:59:00Z"/>
          <w:lang w:val="en-GB"/>
        </w:rPr>
      </w:pPr>
      <w:del w:id="723" w:author="LUEJE Claudia" w:date="2023-06-26T17:59:00Z">
        <w:r w:rsidRPr="0013175B">
          <w:rPr>
            <w:lang w:val="en-GB"/>
          </w:rPr>
          <w:delText xml:space="preserve">&lt;xmcf xmlns:xsi="http://www.w3.org/2001/XMLSchema-instance"          </w:delText>
        </w:r>
      </w:del>
    </w:p>
    <w:p w14:paraId="4BDC43A3" w14:textId="77777777" w:rsidR="006F3C62" w:rsidRPr="00D72F0B" w:rsidRDefault="006F3C62" w:rsidP="006F3C62">
      <w:pPr>
        <w:pStyle w:val="Code-"/>
        <w:rPr>
          <w:ins w:id="724" w:author="LUEJE Claudia" w:date="2023-06-26T17:59:00Z"/>
        </w:rPr>
      </w:pPr>
      <w:ins w:id="725" w:author="LUEJE Claudia" w:date="2023-06-26T17:59:00Z">
        <w:r w:rsidRPr="00D72F0B">
          <w:t xml:space="preserve">    </w:t>
        </w:r>
        <w:r w:rsidR="001332BD" w:rsidRPr="00D72F0B">
          <w:rPr>
            <w:szCs w:val="24"/>
          </w:rPr>
          <w:t>&lt;xmcf xmlns:xsi="</w:t>
        </w:r>
        <w:r w:rsidR="00A576C6">
          <w:rPr>
            <w:color w:val="0000FF"/>
            <w:szCs w:val="24"/>
            <w:u w:val="single"/>
          </w:rPr>
          <w:fldChar w:fldCharType="begin"/>
        </w:r>
        <w:r w:rsidR="00A576C6">
          <w:rPr>
            <w:color w:val="0000FF"/>
            <w:szCs w:val="24"/>
            <w:u w:val="single"/>
          </w:rPr>
          <w:instrText xml:space="preserve"> HYPERLINK "https://www.w3.org/2001/XMLSchema-instance" </w:instrText>
        </w:r>
        <w:r w:rsidR="00A576C6">
          <w:rPr>
            <w:color w:val="0000FF"/>
            <w:szCs w:val="24"/>
            <w:u w:val="single"/>
          </w:rPr>
          <w:fldChar w:fldCharType="separate"/>
        </w:r>
        <w:r w:rsidR="001332BD" w:rsidRPr="00D72F0B">
          <w:rPr>
            <w:color w:val="0000FF"/>
            <w:szCs w:val="24"/>
            <w:u w:val="single"/>
          </w:rPr>
          <w:t>https://www.w3.org/2001/XMLSchema-instance</w:t>
        </w:r>
        <w:r w:rsidR="00A576C6">
          <w:rPr>
            <w:color w:val="0000FF"/>
            <w:szCs w:val="24"/>
            <w:u w:val="single"/>
          </w:rPr>
          <w:fldChar w:fldCharType="end"/>
        </w:r>
        <w:r w:rsidR="001332BD" w:rsidRPr="00D72F0B">
          <w:rPr>
            <w:szCs w:val="24"/>
          </w:rPr>
          <w:t>"</w:t>
        </w:r>
      </w:ins>
    </w:p>
    <w:p w14:paraId="0D753E95" w14:textId="77777777" w:rsidR="006F3C62" w:rsidRDefault="006F3C62" w:rsidP="006F3C62">
      <w:pPr>
        <w:pStyle w:val="Code-"/>
      </w:pPr>
      <w:ins w:id="726" w:author="LUEJE Claudia" w:date="2023-06-26T17:59:00Z">
        <w:r w:rsidRPr="00D72F0B">
          <w:t xml:space="preserve">    </w:t>
        </w:r>
      </w:ins>
      <w:r w:rsidR="001332BD" w:rsidRPr="00E45DCE">
        <w:rPr>
          <w:szCs w:val="24"/>
        </w:rPr>
        <w:t>xsi:noNamespaceSchemaLocation="</w:t>
      </w:r>
      <w:r w:rsidR="001332BD" w:rsidRPr="00E45DCE">
        <w:rPr>
          <w:b/>
          <w:szCs w:val="24"/>
        </w:rPr>
        <w:t>xmcf_3_1_1.xsd</w:t>
      </w:r>
      <w:r w:rsidR="001332BD" w:rsidRPr="00E45DCE">
        <w:rPr>
          <w:szCs w:val="24"/>
        </w:rPr>
        <w:t>"&gt;</w:t>
      </w:r>
    </w:p>
    <w:p w14:paraId="06DEFE5C" w14:textId="77777777" w:rsidR="006F3C62" w:rsidRDefault="006F3C62" w:rsidP="006F3C62">
      <w:pPr>
        <w:pStyle w:val="Code-"/>
      </w:pPr>
      <w:r>
        <w:t xml:space="preserve">    </w:t>
      </w:r>
      <w:r w:rsidR="001332BD" w:rsidRPr="00E45DCE">
        <w:rPr>
          <w:szCs w:val="24"/>
        </w:rPr>
        <w:t xml:space="preserve">    &lt;date&gt; 2015-08-27 &lt;/date&gt;</w:t>
      </w:r>
    </w:p>
    <w:p w14:paraId="16596751" w14:textId="77777777" w:rsidR="006F3C62" w:rsidRDefault="006F3C62" w:rsidP="006F3C62">
      <w:pPr>
        <w:pStyle w:val="Code-"/>
        <w:rPr>
          <w:ins w:id="727" w:author="LUEJE Claudia" w:date="2023-06-26T17:59:00Z"/>
        </w:rPr>
      </w:pPr>
      <w:ins w:id="728" w:author="LUEJE Claudia" w:date="2023-06-26T17:59:00Z">
        <w:r>
          <w:t xml:space="preserve">    </w:t>
        </w:r>
        <w:r w:rsidR="001332BD" w:rsidRPr="00E45DCE">
          <w:rPr>
            <w:szCs w:val="24"/>
          </w:rPr>
          <w:t xml:space="preserve">    &lt;time&gt; 15:34:05-01:00 &lt;/time&gt;</w:t>
        </w:r>
      </w:ins>
    </w:p>
    <w:p w14:paraId="012966A8" w14:textId="77777777" w:rsidR="006F3C62" w:rsidRDefault="006F3C62" w:rsidP="006F3C62">
      <w:pPr>
        <w:pStyle w:val="Code-"/>
      </w:pPr>
      <w:ins w:id="729" w:author="LUEJE Claudia" w:date="2023-06-26T17:59:00Z">
        <w:r>
          <w:t xml:space="preserve">    </w:t>
        </w:r>
      </w:ins>
      <w:r w:rsidR="001332BD" w:rsidRPr="00E45DCE">
        <w:rPr>
          <w:szCs w:val="24"/>
        </w:rPr>
        <w:t xml:space="preserve">    </w:t>
      </w:r>
      <w:r w:rsidR="001332BD" w:rsidRPr="00E45DCE">
        <w:rPr>
          <w:b/>
          <w:szCs w:val="24"/>
        </w:rPr>
        <w:t>&lt;version&gt;</w:t>
      </w:r>
      <w:r w:rsidR="001332BD" w:rsidRPr="00E45DCE">
        <w:rPr>
          <w:szCs w:val="24"/>
        </w:rPr>
        <w:t xml:space="preserve"> 3.1.1 </w:t>
      </w:r>
      <w:r w:rsidR="001332BD" w:rsidRPr="00E45DCE">
        <w:rPr>
          <w:b/>
          <w:szCs w:val="24"/>
        </w:rPr>
        <w:t>&lt;/version&gt;</w:t>
      </w:r>
    </w:p>
    <w:p w14:paraId="7EB7EA4B" w14:textId="77777777" w:rsidR="006F3C62" w:rsidRDefault="006F3C62" w:rsidP="006F3C62">
      <w:pPr>
        <w:pStyle w:val="Code-"/>
      </w:pPr>
      <w:r>
        <w:t xml:space="preserve">    </w:t>
      </w:r>
      <w:r w:rsidR="001332BD" w:rsidRPr="00E45DCE">
        <w:rPr>
          <w:szCs w:val="24"/>
        </w:rPr>
        <w:t xml:space="preserve">    &lt;units length="mm" angle="rad" mass="kg" force="N" time="s"/&gt;</w:t>
      </w:r>
    </w:p>
    <w:p w14:paraId="2DCC48E8" w14:textId="77777777" w:rsidR="006F3C62" w:rsidRDefault="006F3C62" w:rsidP="006F3C62">
      <w:pPr>
        <w:pStyle w:val="Code-"/>
      </w:pPr>
      <w:r>
        <w:t xml:space="preserve">    </w:t>
      </w:r>
      <w:r w:rsidR="001332BD" w:rsidRPr="00E45DCE">
        <w:rPr>
          <w:szCs w:val="24"/>
        </w:rPr>
        <w:t xml:space="preserve">    ...</w:t>
      </w:r>
    </w:p>
    <w:p w14:paraId="15C8D500" w14:textId="1115AAA0" w:rsidR="001332BD" w:rsidRPr="00E45DCE" w:rsidRDefault="006F3C62" w:rsidP="006F3C62">
      <w:pPr>
        <w:pStyle w:val="Code-"/>
      </w:pPr>
      <w:r>
        <w:t xml:space="preserve">    </w:t>
      </w:r>
      <w:r w:rsidR="001332BD" w:rsidRPr="00E45DCE">
        <w:t>&lt;/xmcf&gt;</w:t>
      </w:r>
    </w:p>
    <w:p w14:paraId="54A02CD4" w14:textId="77777777" w:rsidR="001332BD" w:rsidRPr="00E45DCE" w:rsidRDefault="001332BD" w:rsidP="00E45DCE">
      <w:pPr>
        <w:pStyle w:val="Code-"/>
      </w:pPr>
      <w:r w:rsidRPr="00E45DCE">
        <w:t> </w:t>
      </w:r>
    </w:p>
    <w:p w14:paraId="1FE493F7" w14:textId="617D33D8"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30" w:name="_Toc3556942"/>
      <w:bookmarkStart w:id="731" w:name="_Ref34739722"/>
      <w:bookmarkStart w:id="732" w:name="_Ref34739734"/>
      <w:bookmarkStart w:id="733" w:name="_Toc34747191"/>
      <w:bookmarkStart w:id="734" w:name="_Toc77102004"/>
      <w:bookmarkStart w:id="735" w:name="_Toc110532154"/>
      <w:r w:rsidRPr="00E956F7">
        <w:rPr>
          <w:rFonts w:eastAsia="Times New Roman"/>
          <w:szCs w:val="24"/>
        </w:rPr>
        <w:t xml:space="preserve">Unit </w:t>
      </w:r>
      <w:r w:rsidR="00A718FC">
        <w:rPr>
          <w:rFonts w:eastAsia="Times New Roman"/>
          <w:szCs w:val="24"/>
        </w:rPr>
        <w:t>s</w:t>
      </w:r>
      <w:r w:rsidRPr="00E956F7">
        <w:rPr>
          <w:rFonts w:eastAsia="Times New Roman"/>
          <w:szCs w:val="24"/>
        </w:rPr>
        <w:t>ystem</w:t>
      </w:r>
      <w:bookmarkEnd w:id="730"/>
      <w:bookmarkEnd w:id="731"/>
      <w:bookmarkEnd w:id="732"/>
      <w:bookmarkEnd w:id="733"/>
      <w:bookmarkEnd w:id="734"/>
      <w:bookmarkEnd w:id="735"/>
    </w:p>
    <w:p w14:paraId="1F0D2121" w14:textId="7B40F37F" w:rsidR="001332BD" w:rsidRPr="00E956F7" w:rsidRDefault="001332BD">
      <w:pPr>
        <w:pStyle w:val="BodyText"/>
        <w:autoSpaceDE w:val="0"/>
        <w:autoSpaceDN w:val="0"/>
        <w:adjustRightInd w:val="0"/>
        <w:rPr>
          <w:szCs w:val="24"/>
        </w:rPr>
      </w:pPr>
      <w:r w:rsidRPr="00E956F7">
        <w:rPr>
          <w:szCs w:val="24"/>
        </w:rPr>
        <w:t xml:space="preserve">The unit system used by χMCF is based upon the International System of Units (SI) and specified by the element </w:t>
      </w:r>
      <w:r w:rsidRPr="00471732">
        <w:rPr>
          <w:rStyle w:val="ISOCode"/>
        </w:rPr>
        <w:t>&lt;units</w:t>
      </w:r>
      <w:del w:id="736" w:author="LUEJE Claudia" w:date="2023-06-26T17:59:00Z">
        <w:r w:rsidR="00FC68DB" w:rsidRPr="005C2D94">
          <w:rPr>
            <w:rFonts w:ascii="Courier New" w:hAnsi="Courier New" w:cs="Courier New"/>
            <w:b/>
            <w:i/>
            <w:sz w:val="18"/>
            <w:szCs w:val="18"/>
          </w:rPr>
          <w:delText>&gt;</w:delText>
        </w:r>
        <w:r w:rsidR="00FC68DB" w:rsidRPr="005C2D94">
          <w:delText>.</w:delText>
        </w:r>
      </w:del>
      <w:ins w:id="737" w:author="LUEJE Claudia" w:date="2023-06-26T17:59:00Z">
        <w:r w:rsidRPr="00471732">
          <w:rPr>
            <w:rStyle w:val="ISOCode"/>
          </w:rPr>
          <w:t>/&gt;</w:t>
        </w:r>
        <w:r w:rsidRPr="00E956F7">
          <w:rPr>
            <w:szCs w:val="24"/>
          </w:rPr>
          <w:t>.</w:t>
        </w:r>
      </w:ins>
      <w:r w:rsidRPr="00E956F7">
        <w:rPr>
          <w:szCs w:val="24"/>
        </w:rPr>
        <w:t xml:space="preserve"> Both the base and the derived units are supported, including decimal prefixes.</w:t>
      </w:r>
    </w:p>
    <w:p w14:paraId="55BCC3E2" w14:textId="4A4FE984" w:rsidR="001332BD" w:rsidRPr="00E956F7" w:rsidRDefault="001332BD">
      <w:pPr>
        <w:pStyle w:val="BodyText"/>
        <w:autoSpaceDE w:val="0"/>
        <w:autoSpaceDN w:val="0"/>
        <w:adjustRightInd w:val="0"/>
        <w:rPr>
          <w:szCs w:val="24"/>
        </w:rPr>
      </w:pPr>
      <w:r w:rsidRPr="00E956F7">
        <w:rPr>
          <w:szCs w:val="24"/>
        </w:rPr>
        <w:t>Following non-SI units are allowed, additionally: Length</w:t>
      </w:r>
      <w:r w:rsidR="00F737DE" w:rsidRPr="00E956F7">
        <w:rPr>
          <w:szCs w:val="24"/>
        </w:rPr>
        <w:t>      </w:t>
      </w:r>
      <w:r w:rsidRPr="00E956F7">
        <w:rPr>
          <w:szCs w:val="24"/>
        </w:rPr>
        <w:t>[in] and [ft]; Mass [lb].</w:t>
      </w:r>
    </w:p>
    <w:p w14:paraId="45B38739" w14:textId="262D1FCC" w:rsidR="001332BD" w:rsidRPr="00E956F7" w:rsidRDefault="001332BD">
      <w:pPr>
        <w:pStyle w:val="BodyText"/>
        <w:autoSpaceDE w:val="0"/>
        <w:autoSpaceDN w:val="0"/>
        <w:adjustRightInd w:val="0"/>
        <w:rPr>
          <w:szCs w:val="24"/>
        </w:rPr>
      </w:pPr>
      <w:r w:rsidRPr="00E956F7">
        <w:rPr>
          <w:szCs w:val="24"/>
        </w:rPr>
        <w:t>There is no need to declare units for dimensionless physical quantities, e.g. friction coefficients.</w:t>
      </w:r>
    </w:p>
    <w:p w14:paraId="1357728C" w14:textId="05CA5710" w:rsidR="001332BD" w:rsidRPr="00E956F7" w:rsidRDefault="001332BD">
      <w:pPr>
        <w:pStyle w:val="BodyText"/>
        <w:autoSpaceDE w:val="0"/>
        <w:autoSpaceDN w:val="0"/>
        <w:adjustRightInd w:val="0"/>
        <w:rPr>
          <w:szCs w:val="24"/>
        </w:rPr>
      </w:pPr>
      <w:r w:rsidRPr="00E956F7">
        <w:rPr>
          <w:szCs w:val="24"/>
        </w:rPr>
        <w:t xml:space="preserve">XML-specification of </w:t>
      </w:r>
      <w:r w:rsidRPr="00471732">
        <w:rPr>
          <w:rStyle w:val="ISOCode"/>
        </w:rPr>
        <w:t>&lt;units</w:t>
      </w:r>
      <w:del w:id="738" w:author="LUEJE Claudia" w:date="2023-06-26T17:59:00Z">
        <w:r w:rsidR="00FC68DB" w:rsidRPr="00F54804">
          <w:rPr>
            <w:rFonts w:ascii="Courier New" w:hAnsi="Courier New" w:cs="Courier New"/>
            <w:b/>
            <w:i/>
            <w:sz w:val="18"/>
            <w:szCs w:val="18"/>
          </w:rPr>
          <w:delText>&gt;</w:delText>
        </w:r>
      </w:del>
      <w:ins w:id="739" w:author="LUEJE Claudia" w:date="2023-06-26T17:59:00Z">
        <w:r w:rsidRPr="00471732">
          <w:rPr>
            <w:rStyle w:val="ISOCode"/>
          </w:rPr>
          <w:t>/&gt;</w:t>
        </w:r>
      </w:ins>
      <w:r w:rsidRPr="00E956F7">
        <w:rPr>
          <w:szCs w:val="24"/>
        </w:rPr>
        <w:t xml:space="preserve"> are:</w:t>
      </w:r>
    </w:p>
    <w:p w14:paraId="1CD21A5C" w14:textId="3E7AB809" w:rsidR="001332BD" w:rsidRPr="00E956F7" w:rsidRDefault="006F39DE">
      <w:pPr>
        <w:pStyle w:val="Tabletitle"/>
        <w:autoSpaceDE w:val="0"/>
        <w:autoSpaceDN w:val="0"/>
        <w:adjustRightInd w:val="0"/>
        <w:outlineLvl w:val="0"/>
        <w:rPr>
          <w:szCs w:val="24"/>
        </w:rPr>
      </w:pPr>
      <w:bookmarkStart w:id="740" w:name="_Toc110532350"/>
      <w:r w:rsidRPr="00E956F7">
        <w:rPr>
          <w:szCs w:val="24"/>
        </w:rPr>
        <w:t>Table</w:t>
      </w:r>
      <w:del w:id="741" w:author="LUEJE Claudia" w:date="2023-06-26T17:59:00Z">
        <w:r w:rsidR="004A0432" w:rsidRPr="00F54804">
          <w:delText xml:space="preserve"> </w:delText>
        </w:r>
        <w:bookmarkStart w:id="742" w:name="_Ref101283755"/>
        <w:r w:rsidR="004A0432" w:rsidRPr="00F54804">
          <w:fldChar w:fldCharType="begin"/>
        </w:r>
        <w:r w:rsidR="004A0432" w:rsidRPr="00F54804">
          <w:delInstrText xml:space="preserve"> SEQ Table \* ARABIC </w:delInstrText>
        </w:r>
        <w:r w:rsidR="004A0432" w:rsidRPr="00F54804">
          <w:fldChar w:fldCharType="separate"/>
        </w:r>
        <w:r w:rsidR="0067475A">
          <w:rPr>
            <w:noProof/>
          </w:rPr>
          <w:delText>2</w:delText>
        </w:r>
        <w:r w:rsidR="004A0432" w:rsidRPr="00F54804">
          <w:fldChar w:fldCharType="end"/>
        </w:r>
      </w:del>
      <w:bookmarkEnd w:id="742"/>
      <w:ins w:id="743" w:author="LUEJE Claudia" w:date="2023-06-26T17:59:00Z">
        <w:r w:rsidRPr="00E956F7">
          <w:rPr>
            <w:szCs w:val="24"/>
          </w:rPr>
          <w:t> </w:t>
        </w:r>
        <w:r w:rsidR="001332BD" w:rsidRPr="00E956F7">
          <w:rPr>
            <w:szCs w:val="24"/>
          </w:rPr>
          <w:t>2</w:t>
        </w:r>
      </w:ins>
      <w:r w:rsidR="00F737DE" w:rsidRPr="00E956F7">
        <w:rPr>
          <w:szCs w:val="24"/>
        </w:rPr>
        <w:t xml:space="preserve"> </w:t>
      </w:r>
      <w:r w:rsidR="001332BD" w:rsidRPr="00E956F7">
        <w:rPr>
          <w:szCs w:val="24"/>
        </w:rPr>
        <w:t xml:space="preserve">— XML-specification of </w:t>
      </w:r>
      <w:r w:rsidR="001332BD" w:rsidRPr="00471732">
        <w:rPr>
          <w:rStyle w:val="ISOCode"/>
        </w:rPr>
        <w:t>&lt;units/&gt;</w:t>
      </w:r>
      <w:bookmarkEnd w:id="740"/>
    </w:p>
    <w:tbl>
      <w:tblPr>
        <w:tblStyle w:val="TabellexMCF"/>
        <w:tblW w:w="907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1554"/>
        <w:gridCol w:w="1554"/>
        <w:gridCol w:w="2982"/>
        <w:gridCol w:w="2982"/>
      </w:tblGrid>
      <w:tr w:rsidR="001332BD" w:rsidRPr="00B62EE5" w14:paraId="58014C8E"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Borders>
              <w:top w:val="single" w:sz="12" w:space="0" w:color="000000"/>
              <w:bottom w:val="single" w:sz="12" w:space="0" w:color="000000"/>
            </w:tcBorders>
          </w:tcPr>
          <w:p w14:paraId="0A585173" w14:textId="73E591E3" w:rsidR="001332BD" w:rsidRPr="00B62EE5" w:rsidRDefault="001332BD" w:rsidP="00F737DE">
            <w:pPr>
              <w:pStyle w:val="Tableheader"/>
              <w:autoSpaceDE w:val="0"/>
              <w:autoSpaceDN w:val="0"/>
              <w:adjustRightInd w:val="0"/>
            </w:pPr>
            <w:r w:rsidRPr="00B62EE5">
              <w:rPr>
                <w:szCs w:val="24"/>
              </w:rPr>
              <w:t>Attribute</w:t>
            </w:r>
          </w:p>
        </w:tc>
        <w:tc>
          <w:tcPr>
            <w:tcW w:w="1554" w:type="dxa"/>
            <w:tcBorders>
              <w:top w:val="single" w:sz="12" w:space="0" w:color="000000"/>
              <w:bottom w:val="single" w:sz="12" w:space="0" w:color="000000"/>
            </w:tcBorders>
          </w:tcPr>
          <w:p w14:paraId="79395AC0" w14:textId="78DEA59B" w:rsidR="001332BD" w:rsidRPr="00B62EE5" w:rsidRDefault="001332BD" w:rsidP="00F737DE">
            <w:pPr>
              <w:pStyle w:val="Tableheader"/>
              <w:autoSpaceDE w:val="0"/>
              <w:autoSpaceDN w:val="0"/>
              <w:adjustRightInd w:val="0"/>
            </w:pPr>
            <w:r w:rsidRPr="00B62EE5">
              <w:rPr>
                <w:szCs w:val="24"/>
              </w:rPr>
              <w:t>Use</w:t>
            </w:r>
          </w:p>
        </w:tc>
        <w:tc>
          <w:tcPr>
            <w:tcW w:w="2982" w:type="dxa"/>
            <w:tcBorders>
              <w:top w:val="single" w:sz="12" w:space="0" w:color="000000"/>
              <w:bottom w:val="single" w:sz="12" w:space="0" w:color="000000"/>
            </w:tcBorders>
          </w:tcPr>
          <w:p w14:paraId="285B7DE0" w14:textId="55A817C5" w:rsidR="001332BD" w:rsidRPr="00B62EE5" w:rsidRDefault="001332BD" w:rsidP="00F737DE">
            <w:pPr>
              <w:pStyle w:val="Tableheader"/>
              <w:autoSpaceDE w:val="0"/>
              <w:autoSpaceDN w:val="0"/>
              <w:adjustRightInd w:val="0"/>
            </w:pPr>
            <w:r w:rsidRPr="00B62EE5">
              <w:rPr>
                <w:szCs w:val="24"/>
              </w:rPr>
              <w:t xml:space="preserve">Value </w:t>
            </w:r>
            <w:r w:rsidR="000C3818" w:rsidRPr="00B62EE5">
              <w:rPr>
                <w:szCs w:val="24"/>
              </w:rPr>
              <w:t>s</w:t>
            </w:r>
            <w:r w:rsidRPr="00B62EE5">
              <w:rPr>
                <w:szCs w:val="24"/>
              </w:rPr>
              <w:t>pace</w:t>
            </w:r>
          </w:p>
        </w:tc>
        <w:tc>
          <w:tcPr>
            <w:tcW w:w="2982" w:type="dxa"/>
            <w:tcBorders>
              <w:top w:val="single" w:sz="12" w:space="0" w:color="000000"/>
              <w:bottom w:val="single" w:sz="12" w:space="0" w:color="000000"/>
            </w:tcBorders>
          </w:tcPr>
          <w:p w14:paraId="58F8B33F" w14:textId="2D4771B1" w:rsidR="001332BD" w:rsidRPr="00B62EE5" w:rsidRDefault="001332BD" w:rsidP="00F737DE">
            <w:pPr>
              <w:pStyle w:val="Tableheader"/>
              <w:autoSpaceDE w:val="0"/>
              <w:autoSpaceDN w:val="0"/>
              <w:adjustRightInd w:val="0"/>
            </w:pPr>
            <w:r w:rsidRPr="00B62EE5">
              <w:rPr>
                <w:szCs w:val="24"/>
              </w:rPr>
              <w:t>Default</w:t>
            </w:r>
          </w:p>
        </w:tc>
      </w:tr>
      <w:tr w:rsidR="001332BD" w:rsidRPr="00E956F7" w14:paraId="11752DA9"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Borders>
              <w:top w:val="single" w:sz="12" w:space="0" w:color="000000"/>
            </w:tcBorders>
          </w:tcPr>
          <w:p w14:paraId="44E2C72A" w14:textId="581EAD10" w:rsidR="001332BD" w:rsidRPr="00E956F7" w:rsidRDefault="001332BD" w:rsidP="00F737DE">
            <w:pPr>
              <w:pStyle w:val="Tablebody"/>
              <w:autoSpaceDE w:val="0"/>
              <w:autoSpaceDN w:val="0"/>
              <w:adjustRightInd w:val="0"/>
              <w:rPr>
                <w:b w:val="0"/>
                <w:sz w:val="18"/>
              </w:rPr>
            </w:pPr>
            <w:r w:rsidRPr="00E956F7">
              <w:rPr>
                <w:szCs w:val="24"/>
              </w:rPr>
              <w:t>length</w:t>
            </w:r>
          </w:p>
        </w:tc>
        <w:tc>
          <w:tcPr>
            <w:tcW w:w="1554" w:type="dxa"/>
            <w:tcBorders>
              <w:top w:val="single" w:sz="12" w:space="0" w:color="000000"/>
            </w:tcBorders>
          </w:tcPr>
          <w:p w14:paraId="4AFF7F75" w14:textId="64751FDB"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Borders>
              <w:top w:val="single" w:sz="12" w:space="0" w:color="000000"/>
            </w:tcBorders>
          </w:tcPr>
          <w:p w14:paraId="46C9863E" w14:textId="29289BBE" w:rsidR="001332BD" w:rsidRPr="00E956F7" w:rsidRDefault="001332BD" w:rsidP="00F737DE">
            <w:pPr>
              <w:pStyle w:val="Tablebody"/>
              <w:autoSpaceDE w:val="0"/>
              <w:autoSpaceDN w:val="0"/>
              <w:adjustRightInd w:val="0"/>
              <w:rPr>
                <w:b w:val="0"/>
                <w:sz w:val="18"/>
              </w:rPr>
            </w:pPr>
            <w:r w:rsidRPr="00E956F7">
              <w:rPr>
                <w:szCs w:val="24"/>
              </w:rPr>
              <w:t>"mm", "m", "in", "ft"</w:t>
            </w:r>
          </w:p>
        </w:tc>
        <w:tc>
          <w:tcPr>
            <w:tcW w:w="2982" w:type="dxa"/>
            <w:tcBorders>
              <w:top w:val="single" w:sz="12" w:space="0" w:color="000000"/>
            </w:tcBorders>
          </w:tcPr>
          <w:p w14:paraId="3C2FD117" w14:textId="0A83F48D" w:rsidR="001332BD" w:rsidRPr="00E956F7" w:rsidRDefault="001332BD" w:rsidP="00F737DE">
            <w:pPr>
              <w:pStyle w:val="Tablebody"/>
              <w:autoSpaceDE w:val="0"/>
              <w:autoSpaceDN w:val="0"/>
              <w:adjustRightInd w:val="0"/>
              <w:rPr>
                <w:b w:val="0"/>
                <w:sz w:val="18"/>
              </w:rPr>
            </w:pPr>
            <w:r w:rsidRPr="00E956F7">
              <w:rPr>
                <w:szCs w:val="24"/>
              </w:rPr>
              <w:t>"mm"</w:t>
            </w:r>
          </w:p>
        </w:tc>
      </w:tr>
      <w:tr w:rsidR="001332BD" w:rsidRPr="00E956F7" w14:paraId="215A60B4"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Pr>
          <w:p w14:paraId="576558C0" w14:textId="2DB1F5EB" w:rsidR="001332BD" w:rsidRPr="00E956F7" w:rsidRDefault="001332BD" w:rsidP="00F737DE">
            <w:pPr>
              <w:pStyle w:val="Tablebody"/>
              <w:autoSpaceDE w:val="0"/>
              <w:autoSpaceDN w:val="0"/>
              <w:adjustRightInd w:val="0"/>
              <w:rPr>
                <w:b w:val="0"/>
                <w:sz w:val="18"/>
              </w:rPr>
            </w:pPr>
            <w:r w:rsidRPr="00E956F7">
              <w:rPr>
                <w:szCs w:val="24"/>
              </w:rPr>
              <w:t>angle</w:t>
            </w:r>
          </w:p>
        </w:tc>
        <w:tc>
          <w:tcPr>
            <w:tcW w:w="1554" w:type="dxa"/>
          </w:tcPr>
          <w:p w14:paraId="660AABF8" w14:textId="215F4760"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Pr>
          <w:p w14:paraId="42742A5A" w14:textId="1A2F891C" w:rsidR="001332BD" w:rsidRPr="00E956F7" w:rsidRDefault="001332BD" w:rsidP="00F737DE">
            <w:pPr>
              <w:pStyle w:val="Tablebody"/>
              <w:autoSpaceDE w:val="0"/>
              <w:autoSpaceDN w:val="0"/>
              <w:adjustRightInd w:val="0"/>
              <w:rPr>
                <w:b w:val="0"/>
                <w:sz w:val="18"/>
              </w:rPr>
            </w:pPr>
            <w:r w:rsidRPr="00E956F7">
              <w:rPr>
                <w:szCs w:val="24"/>
              </w:rPr>
              <w:t>"deg", "rad"</w:t>
            </w:r>
          </w:p>
        </w:tc>
        <w:tc>
          <w:tcPr>
            <w:tcW w:w="2982" w:type="dxa"/>
          </w:tcPr>
          <w:p w14:paraId="7D898FB0" w14:textId="3C531041" w:rsidR="001332BD" w:rsidRPr="00E956F7" w:rsidRDefault="001332BD" w:rsidP="00F737DE">
            <w:pPr>
              <w:pStyle w:val="Tablebody"/>
              <w:autoSpaceDE w:val="0"/>
              <w:autoSpaceDN w:val="0"/>
              <w:adjustRightInd w:val="0"/>
              <w:rPr>
                <w:b w:val="0"/>
                <w:sz w:val="18"/>
              </w:rPr>
            </w:pPr>
            <w:r w:rsidRPr="00E956F7">
              <w:rPr>
                <w:szCs w:val="24"/>
              </w:rPr>
              <w:t>"deg"</w:t>
            </w:r>
          </w:p>
        </w:tc>
      </w:tr>
      <w:tr w:rsidR="001332BD" w:rsidRPr="00E956F7" w14:paraId="69CEAB65"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Pr>
          <w:p w14:paraId="233CA658" w14:textId="2F55BD41" w:rsidR="001332BD" w:rsidRPr="00E956F7" w:rsidRDefault="001332BD" w:rsidP="00F737DE">
            <w:pPr>
              <w:pStyle w:val="Tablebody"/>
              <w:autoSpaceDE w:val="0"/>
              <w:autoSpaceDN w:val="0"/>
              <w:adjustRightInd w:val="0"/>
              <w:rPr>
                <w:b w:val="0"/>
                <w:sz w:val="18"/>
              </w:rPr>
            </w:pPr>
            <w:r w:rsidRPr="00E956F7">
              <w:rPr>
                <w:szCs w:val="24"/>
              </w:rPr>
              <w:t>mass</w:t>
            </w:r>
          </w:p>
        </w:tc>
        <w:tc>
          <w:tcPr>
            <w:tcW w:w="1554" w:type="dxa"/>
          </w:tcPr>
          <w:p w14:paraId="68C64659" w14:textId="5E6ABB07"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Pr>
          <w:p w14:paraId="1985B002" w14:textId="100FCE14" w:rsidR="001332BD" w:rsidRPr="00E956F7" w:rsidRDefault="001332BD" w:rsidP="00F737DE">
            <w:pPr>
              <w:pStyle w:val="Tablebody"/>
              <w:autoSpaceDE w:val="0"/>
              <w:autoSpaceDN w:val="0"/>
              <w:adjustRightInd w:val="0"/>
              <w:rPr>
                <w:b w:val="0"/>
                <w:sz w:val="18"/>
              </w:rPr>
            </w:pPr>
            <w:r w:rsidRPr="00E956F7">
              <w:rPr>
                <w:szCs w:val="24"/>
              </w:rPr>
              <w:t>"g", "kg", "t", "lb"</w:t>
            </w:r>
          </w:p>
        </w:tc>
        <w:tc>
          <w:tcPr>
            <w:tcW w:w="2982" w:type="dxa"/>
          </w:tcPr>
          <w:p w14:paraId="38BDF0E1" w14:textId="6722650B" w:rsidR="001332BD" w:rsidRPr="00E956F7" w:rsidRDefault="001332BD" w:rsidP="00F737DE">
            <w:pPr>
              <w:pStyle w:val="Tablebody"/>
              <w:autoSpaceDE w:val="0"/>
              <w:autoSpaceDN w:val="0"/>
              <w:adjustRightInd w:val="0"/>
              <w:rPr>
                <w:b w:val="0"/>
                <w:sz w:val="18"/>
              </w:rPr>
            </w:pPr>
            <w:r w:rsidRPr="00E956F7">
              <w:rPr>
                <w:szCs w:val="24"/>
              </w:rPr>
              <w:t>"kg"</w:t>
            </w:r>
          </w:p>
        </w:tc>
      </w:tr>
      <w:tr w:rsidR="001332BD" w:rsidRPr="00E956F7" w14:paraId="18487EB7"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Pr>
          <w:p w14:paraId="389242B8" w14:textId="37C9DEFD" w:rsidR="001332BD" w:rsidRPr="00E956F7" w:rsidRDefault="001332BD" w:rsidP="00F737DE">
            <w:pPr>
              <w:pStyle w:val="Tablebody"/>
              <w:autoSpaceDE w:val="0"/>
              <w:autoSpaceDN w:val="0"/>
              <w:adjustRightInd w:val="0"/>
              <w:rPr>
                <w:b w:val="0"/>
                <w:sz w:val="18"/>
              </w:rPr>
            </w:pPr>
            <w:r w:rsidRPr="00E956F7">
              <w:rPr>
                <w:szCs w:val="24"/>
              </w:rPr>
              <w:t>force</w:t>
            </w:r>
          </w:p>
        </w:tc>
        <w:tc>
          <w:tcPr>
            <w:tcW w:w="1554" w:type="dxa"/>
          </w:tcPr>
          <w:p w14:paraId="5E165E70" w14:textId="3904E232"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Pr>
          <w:p w14:paraId="1B31E779" w14:textId="23E0F714" w:rsidR="001332BD" w:rsidRPr="00E956F7" w:rsidRDefault="001332BD" w:rsidP="00F737DE">
            <w:pPr>
              <w:pStyle w:val="Tablebody"/>
              <w:autoSpaceDE w:val="0"/>
              <w:autoSpaceDN w:val="0"/>
              <w:adjustRightInd w:val="0"/>
              <w:rPr>
                <w:b w:val="0"/>
                <w:sz w:val="18"/>
              </w:rPr>
            </w:pPr>
            <w:r w:rsidRPr="00E956F7">
              <w:rPr>
                <w:szCs w:val="24"/>
              </w:rPr>
              <w:t>"kN", "N"</w:t>
            </w:r>
          </w:p>
        </w:tc>
        <w:tc>
          <w:tcPr>
            <w:tcW w:w="2982" w:type="dxa"/>
          </w:tcPr>
          <w:p w14:paraId="6489DF4D" w14:textId="308D222D" w:rsidR="001332BD" w:rsidRPr="00E956F7" w:rsidRDefault="001332BD" w:rsidP="00F737DE">
            <w:pPr>
              <w:pStyle w:val="Tablebody"/>
              <w:autoSpaceDE w:val="0"/>
              <w:autoSpaceDN w:val="0"/>
              <w:adjustRightInd w:val="0"/>
              <w:rPr>
                <w:b w:val="0"/>
                <w:sz w:val="18"/>
              </w:rPr>
            </w:pPr>
            <w:r w:rsidRPr="00E956F7">
              <w:rPr>
                <w:szCs w:val="24"/>
              </w:rPr>
              <w:t>"N"</w:t>
            </w:r>
          </w:p>
        </w:tc>
      </w:tr>
      <w:tr w:rsidR="001332BD" w:rsidRPr="00E956F7" w14:paraId="6CB142DF"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Pr>
          <w:p w14:paraId="303201FB" w14:textId="6E7F9E26" w:rsidR="001332BD" w:rsidRPr="00E956F7" w:rsidRDefault="001332BD" w:rsidP="00F737DE">
            <w:pPr>
              <w:pStyle w:val="Tablebody"/>
              <w:autoSpaceDE w:val="0"/>
              <w:autoSpaceDN w:val="0"/>
              <w:adjustRightInd w:val="0"/>
              <w:rPr>
                <w:b w:val="0"/>
                <w:sz w:val="18"/>
              </w:rPr>
            </w:pPr>
            <w:r w:rsidRPr="00E956F7">
              <w:rPr>
                <w:szCs w:val="24"/>
              </w:rPr>
              <w:t>time</w:t>
            </w:r>
          </w:p>
        </w:tc>
        <w:tc>
          <w:tcPr>
            <w:tcW w:w="1554" w:type="dxa"/>
          </w:tcPr>
          <w:p w14:paraId="0982C950" w14:textId="1AAB6FE4"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Pr>
          <w:p w14:paraId="7971AE58" w14:textId="1C712B1A" w:rsidR="001332BD" w:rsidRPr="00E956F7" w:rsidRDefault="001332BD" w:rsidP="00F737DE">
            <w:pPr>
              <w:pStyle w:val="Tablebody"/>
              <w:autoSpaceDE w:val="0"/>
              <w:autoSpaceDN w:val="0"/>
              <w:adjustRightInd w:val="0"/>
              <w:rPr>
                <w:b w:val="0"/>
                <w:sz w:val="18"/>
              </w:rPr>
            </w:pPr>
            <w:r w:rsidRPr="00E956F7">
              <w:rPr>
                <w:szCs w:val="24"/>
              </w:rPr>
              <w:t>"s", "min", "h"</w:t>
            </w:r>
          </w:p>
        </w:tc>
        <w:tc>
          <w:tcPr>
            <w:tcW w:w="2982" w:type="dxa"/>
          </w:tcPr>
          <w:p w14:paraId="193A4D39" w14:textId="17101A33" w:rsidR="001332BD" w:rsidRPr="00E956F7" w:rsidRDefault="001332BD" w:rsidP="00F737DE">
            <w:pPr>
              <w:pStyle w:val="Tablebody"/>
              <w:autoSpaceDE w:val="0"/>
              <w:autoSpaceDN w:val="0"/>
              <w:adjustRightInd w:val="0"/>
              <w:rPr>
                <w:b w:val="0"/>
                <w:sz w:val="18"/>
              </w:rPr>
            </w:pPr>
            <w:r w:rsidRPr="00E956F7">
              <w:rPr>
                <w:szCs w:val="24"/>
              </w:rPr>
              <w:t>"s"</w:t>
            </w:r>
          </w:p>
        </w:tc>
      </w:tr>
      <w:tr w:rsidR="001332BD" w:rsidRPr="00E956F7" w14:paraId="37CDF554"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Pr>
          <w:p w14:paraId="675F4392" w14:textId="0F365FC8" w:rsidR="001332BD" w:rsidRPr="00E956F7" w:rsidRDefault="001332BD" w:rsidP="00F737DE">
            <w:pPr>
              <w:pStyle w:val="Tablebody"/>
              <w:autoSpaceDE w:val="0"/>
              <w:autoSpaceDN w:val="0"/>
              <w:adjustRightInd w:val="0"/>
              <w:rPr>
                <w:b w:val="0"/>
                <w:sz w:val="18"/>
              </w:rPr>
            </w:pPr>
            <w:r w:rsidRPr="00E956F7">
              <w:rPr>
                <w:szCs w:val="24"/>
              </w:rPr>
              <w:t>torque</w:t>
            </w:r>
          </w:p>
        </w:tc>
        <w:tc>
          <w:tcPr>
            <w:tcW w:w="1554" w:type="dxa"/>
          </w:tcPr>
          <w:p w14:paraId="4CB01ADE" w14:textId="773A3191"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Pr>
          <w:p w14:paraId="1B03A6E5" w14:textId="5B5B426C" w:rsidR="001332BD" w:rsidRPr="00E956F7" w:rsidRDefault="001332BD" w:rsidP="00F737DE">
            <w:pPr>
              <w:pStyle w:val="Tablebody"/>
              <w:autoSpaceDE w:val="0"/>
              <w:autoSpaceDN w:val="0"/>
              <w:adjustRightInd w:val="0"/>
              <w:rPr>
                <w:b w:val="0"/>
                <w:sz w:val="18"/>
              </w:rPr>
            </w:pPr>
            <w:r w:rsidRPr="00E956F7">
              <w:rPr>
                <w:szCs w:val="24"/>
              </w:rPr>
              <w:t>"Nm"</w:t>
            </w:r>
          </w:p>
        </w:tc>
        <w:tc>
          <w:tcPr>
            <w:tcW w:w="2982" w:type="dxa"/>
          </w:tcPr>
          <w:p w14:paraId="76265669" w14:textId="14D04C52" w:rsidR="001332BD" w:rsidRPr="00E956F7" w:rsidRDefault="001332BD" w:rsidP="00F737DE">
            <w:pPr>
              <w:pStyle w:val="Tablebody"/>
              <w:autoSpaceDE w:val="0"/>
              <w:autoSpaceDN w:val="0"/>
              <w:adjustRightInd w:val="0"/>
              <w:rPr>
                <w:b w:val="0"/>
                <w:sz w:val="18"/>
              </w:rPr>
            </w:pPr>
            <w:r w:rsidRPr="00E956F7">
              <w:rPr>
                <w:szCs w:val="24"/>
              </w:rPr>
              <w:t>"Nm"</w:t>
            </w:r>
          </w:p>
        </w:tc>
      </w:tr>
      <w:tr w:rsidR="001332BD" w:rsidRPr="00E956F7" w14:paraId="762D6699" w14:textId="77777777" w:rsidTr="00166121">
        <w:trPr>
          <w:cnfStyle w:val="100000000000" w:firstRow="1" w:lastRow="0" w:firstColumn="0" w:lastColumn="0" w:oddVBand="0" w:evenVBand="0" w:oddHBand="0" w:evenHBand="0" w:firstRowFirstColumn="0" w:firstRowLastColumn="0" w:lastRowFirstColumn="0" w:lastRowLastColumn="0"/>
        </w:trPr>
        <w:tc>
          <w:tcPr>
            <w:tcW w:w="1554" w:type="dxa"/>
            <w:tcBorders>
              <w:bottom w:val="single" w:sz="12" w:space="0" w:color="000000"/>
            </w:tcBorders>
          </w:tcPr>
          <w:p w14:paraId="734962AA" w14:textId="2A5ABA81" w:rsidR="001332BD" w:rsidRPr="00E956F7" w:rsidRDefault="001332BD" w:rsidP="00F737DE">
            <w:pPr>
              <w:pStyle w:val="Tablebody"/>
              <w:autoSpaceDE w:val="0"/>
              <w:autoSpaceDN w:val="0"/>
              <w:adjustRightInd w:val="0"/>
              <w:rPr>
                <w:b w:val="0"/>
                <w:sz w:val="18"/>
              </w:rPr>
            </w:pPr>
            <w:r w:rsidRPr="00E956F7">
              <w:rPr>
                <w:szCs w:val="24"/>
              </w:rPr>
              <w:t>angular_speed</w:t>
            </w:r>
          </w:p>
        </w:tc>
        <w:tc>
          <w:tcPr>
            <w:tcW w:w="1554" w:type="dxa"/>
            <w:tcBorders>
              <w:bottom w:val="single" w:sz="12" w:space="0" w:color="000000"/>
            </w:tcBorders>
          </w:tcPr>
          <w:p w14:paraId="615B1B14" w14:textId="5F7F015D" w:rsidR="001332BD" w:rsidRPr="00E956F7" w:rsidRDefault="001332BD" w:rsidP="00F737DE">
            <w:pPr>
              <w:pStyle w:val="Tablebody"/>
              <w:autoSpaceDE w:val="0"/>
              <w:autoSpaceDN w:val="0"/>
              <w:adjustRightInd w:val="0"/>
              <w:rPr>
                <w:b w:val="0"/>
                <w:sz w:val="18"/>
              </w:rPr>
            </w:pPr>
            <w:r w:rsidRPr="00E956F7">
              <w:rPr>
                <w:szCs w:val="24"/>
              </w:rPr>
              <w:t>Optional</w:t>
            </w:r>
          </w:p>
        </w:tc>
        <w:tc>
          <w:tcPr>
            <w:tcW w:w="2982" w:type="dxa"/>
            <w:tcBorders>
              <w:bottom w:val="single" w:sz="12" w:space="0" w:color="000000"/>
            </w:tcBorders>
          </w:tcPr>
          <w:p w14:paraId="7F2AA9E6" w14:textId="599BCF74" w:rsidR="001332BD" w:rsidRPr="00E956F7" w:rsidRDefault="001332BD" w:rsidP="00F737DE">
            <w:pPr>
              <w:pStyle w:val="Tablebody"/>
              <w:autoSpaceDE w:val="0"/>
              <w:autoSpaceDN w:val="0"/>
              <w:adjustRightInd w:val="0"/>
              <w:rPr>
                <w:b w:val="0"/>
                <w:sz w:val="18"/>
              </w:rPr>
            </w:pPr>
            <w:r w:rsidRPr="00E956F7">
              <w:rPr>
                <w:szCs w:val="24"/>
              </w:rPr>
              <w:t>"rad/s", "Hz", "kHz", "rpm"</w:t>
            </w:r>
          </w:p>
        </w:tc>
        <w:tc>
          <w:tcPr>
            <w:tcW w:w="2982" w:type="dxa"/>
            <w:tcBorders>
              <w:bottom w:val="single" w:sz="12" w:space="0" w:color="000000"/>
            </w:tcBorders>
          </w:tcPr>
          <w:p w14:paraId="22C4E261" w14:textId="5BA20507" w:rsidR="001332BD" w:rsidRPr="00E956F7" w:rsidRDefault="001332BD" w:rsidP="00F737DE">
            <w:pPr>
              <w:pStyle w:val="Tablebody"/>
              <w:autoSpaceDE w:val="0"/>
              <w:autoSpaceDN w:val="0"/>
              <w:adjustRightInd w:val="0"/>
              <w:rPr>
                <w:b w:val="0"/>
                <w:sz w:val="18"/>
              </w:rPr>
            </w:pPr>
            <w:r w:rsidRPr="00E956F7">
              <w:rPr>
                <w:szCs w:val="24"/>
              </w:rPr>
              <w:t>"Hz"</w:t>
            </w:r>
          </w:p>
        </w:tc>
      </w:tr>
    </w:tbl>
    <w:p w14:paraId="38A846EE" w14:textId="1D205FD3" w:rsidR="001332BD" w:rsidRPr="00E956F7" w:rsidRDefault="001332BD" w:rsidP="003A56A6">
      <w:pPr>
        <w:pStyle w:val="BodyText"/>
      </w:pPr>
      <w:r w:rsidRPr="00E956F7">
        <w:t>EXAMPLE</w:t>
      </w:r>
    </w:p>
    <w:p w14:paraId="63E4182B" w14:textId="77777777" w:rsidR="0087109C" w:rsidRDefault="0087109C" w:rsidP="0087109C">
      <w:pPr>
        <w:pStyle w:val="Code-"/>
      </w:pPr>
      <w:r w:rsidRPr="00E45DCE">
        <w:rPr>
          <w:szCs w:val="24"/>
          <w:lang w:val="fr-CH"/>
        </w:rPr>
        <w:t xml:space="preserve">    </w:t>
      </w:r>
      <w:r w:rsidR="001332BD" w:rsidRPr="00E45DCE">
        <w:rPr>
          <w:szCs w:val="24"/>
        </w:rPr>
        <w:t>&lt;?xml version="1.0" encoding="UTF-8" ?&gt;</w:t>
      </w:r>
    </w:p>
    <w:p w14:paraId="04F30618" w14:textId="77777777" w:rsidR="00FC68DB" w:rsidRPr="00FE50D6" w:rsidRDefault="00FC68DB" w:rsidP="001046AD">
      <w:pPr>
        <w:pStyle w:val="XMLCode"/>
        <w:keepNext/>
        <w:keepLines/>
        <w:rPr>
          <w:del w:id="744" w:author="LUEJE Claudia" w:date="2023-06-26T17:59:00Z"/>
          <w:lang w:val="fr-FR"/>
        </w:rPr>
      </w:pPr>
      <w:del w:id="745" w:author="LUEJE Claudia" w:date="2023-06-26T17:59:00Z">
        <w:r w:rsidRPr="00FE50D6">
          <w:rPr>
            <w:lang w:val="fr-FR"/>
          </w:rPr>
          <w:delText xml:space="preserve">&lt;xmcf xmlns:xsi="http://www.w3.org/2001/XMLSchema-instance"          </w:delText>
        </w:r>
      </w:del>
    </w:p>
    <w:p w14:paraId="226C614D" w14:textId="77777777" w:rsidR="0087109C" w:rsidRDefault="0087109C" w:rsidP="0087109C">
      <w:pPr>
        <w:pStyle w:val="Code-"/>
        <w:rPr>
          <w:ins w:id="746" w:author="LUEJE Claudia" w:date="2023-06-26T17:59:00Z"/>
          <w:lang w:val="fr-CH"/>
        </w:rPr>
      </w:pPr>
      <w:ins w:id="747" w:author="LUEJE Claudia" w:date="2023-06-26T17:59:00Z">
        <w:r w:rsidRPr="0087109C">
          <w:rPr>
            <w:lang w:val="fr-CH"/>
          </w:rPr>
          <w:t xml:space="preserve">    </w:t>
        </w:r>
        <w:r w:rsidR="001332BD" w:rsidRPr="00E45DCE">
          <w:rPr>
            <w:lang w:val="fr-CH"/>
          </w:rPr>
          <w:t>&lt;xmcf xmlns:xsi="</w:t>
        </w:r>
        <w:r w:rsidR="00A576C6">
          <w:rPr>
            <w:color w:val="0000FF"/>
            <w:u w:val="single"/>
            <w:lang w:val="fr-CH"/>
          </w:rPr>
          <w:fldChar w:fldCharType="begin"/>
        </w:r>
        <w:r w:rsidR="00A576C6">
          <w:rPr>
            <w:color w:val="0000FF"/>
            <w:u w:val="single"/>
            <w:lang w:val="fr-CH"/>
          </w:rPr>
          <w:instrText xml:space="preserve"> HYPERLINK "https://www.w3.org/2001/XMLSchema-instance" </w:instrText>
        </w:r>
        <w:r w:rsidR="00A576C6">
          <w:rPr>
            <w:color w:val="0000FF"/>
            <w:u w:val="single"/>
            <w:lang w:val="fr-CH"/>
          </w:rPr>
          <w:fldChar w:fldCharType="separate"/>
        </w:r>
        <w:r w:rsidR="001332BD" w:rsidRPr="00E45DCE">
          <w:rPr>
            <w:color w:val="0000FF"/>
            <w:u w:val="single"/>
            <w:lang w:val="fr-CH"/>
          </w:rPr>
          <w:t>https://www.w3.org/2001/XMLSchema-instance</w:t>
        </w:r>
        <w:r w:rsidR="00A576C6">
          <w:rPr>
            <w:color w:val="0000FF"/>
            <w:u w:val="single"/>
            <w:lang w:val="fr-CH"/>
          </w:rPr>
          <w:fldChar w:fldCharType="end"/>
        </w:r>
        <w:r w:rsidR="001332BD" w:rsidRPr="00E45DCE">
          <w:rPr>
            <w:lang w:val="fr-CH"/>
          </w:rPr>
          <w:t>"</w:t>
        </w:r>
      </w:ins>
    </w:p>
    <w:p w14:paraId="5214E4F3" w14:textId="77777777" w:rsidR="0087109C" w:rsidRDefault="0087109C" w:rsidP="0087109C">
      <w:pPr>
        <w:pStyle w:val="Code-"/>
        <w:rPr>
          <w:lang w:val="fr-CH"/>
        </w:rPr>
      </w:pPr>
      <w:ins w:id="748" w:author="LUEJE Claudia" w:date="2023-06-26T17:59:00Z">
        <w:r>
          <w:rPr>
            <w:lang w:val="fr-CH"/>
          </w:rPr>
          <w:t xml:space="preserve">    </w:t>
        </w:r>
      </w:ins>
      <w:r w:rsidR="001332BD" w:rsidRPr="00E45DCE">
        <w:rPr>
          <w:lang w:val="fr-CH"/>
        </w:rPr>
        <w:t>xsi:noNamespaceSchemaLocation="</w:t>
      </w:r>
      <w:r w:rsidR="001332BD" w:rsidRPr="00E45DCE">
        <w:rPr>
          <w:b/>
          <w:lang w:val="fr-CH"/>
        </w:rPr>
        <w:t>xmcf_3_1_1.xsd</w:t>
      </w:r>
      <w:r w:rsidR="001332BD" w:rsidRPr="00E45DCE">
        <w:rPr>
          <w:lang w:val="fr-CH"/>
        </w:rPr>
        <w:t>"&gt;</w:t>
      </w:r>
    </w:p>
    <w:p w14:paraId="20206F30" w14:textId="77777777" w:rsidR="0087109C" w:rsidRDefault="0087109C" w:rsidP="0087109C">
      <w:pPr>
        <w:pStyle w:val="Code-"/>
        <w:rPr>
          <w:lang w:val="fr-CH"/>
        </w:rPr>
      </w:pPr>
      <w:r>
        <w:rPr>
          <w:lang w:val="fr-CH"/>
        </w:rPr>
        <w:t xml:space="preserve">    </w:t>
      </w:r>
      <w:r w:rsidR="001332BD" w:rsidRPr="00E45DCE">
        <w:rPr>
          <w:lang w:val="fr-CH"/>
        </w:rPr>
        <w:t xml:space="preserve">    &lt;date&gt; 2015-08-27 &lt;/date&gt;</w:t>
      </w:r>
    </w:p>
    <w:p w14:paraId="59FA504F" w14:textId="77777777" w:rsidR="0087109C" w:rsidRDefault="0087109C" w:rsidP="0087109C">
      <w:pPr>
        <w:pStyle w:val="Code-"/>
        <w:rPr>
          <w:lang w:val="fr-CH"/>
        </w:rPr>
      </w:pPr>
      <w:r>
        <w:rPr>
          <w:lang w:val="fr-CH"/>
        </w:rPr>
        <w:t xml:space="preserve">    </w:t>
      </w:r>
      <w:r w:rsidR="001332BD" w:rsidRPr="00E45DCE">
        <w:rPr>
          <w:lang w:val="fr-CH"/>
        </w:rPr>
        <w:t xml:space="preserve">    &lt;version&gt; 3.1.1 &lt;/version&gt;</w:t>
      </w:r>
    </w:p>
    <w:p w14:paraId="715F3BB5" w14:textId="77777777" w:rsidR="0087109C" w:rsidRDefault="0087109C" w:rsidP="0087109C">
      <w:pPr>
        <w:pStyle w:val="Code-"/>
      </w:pPr>
      <w:r w:rsidRPr="00D72F0B">
        <w:rPr>
          <w:lang w:val="fr-CH"/>
        </w:rPr>
        <w:t xml:space="preserve">    </w:t>
      </w:r>
      <w:r w:rsidR="001332BD" w:rsidRPr="00D72F0B">
        <w:rPr>
          <w:lang w:val="fr-CH"/>
        </w:rPr>
        <w:t xml:space="preserve">    </w:t>
      </w:r>
      <w:r w:rsidR="001332BD" w:rsidRPr="00E45DCE">
        <w:rPr>
          <w:b/>
        </w:rPr>
        <w:t>&lt;units length="mm" angle="rad" mass="kg" force="N" time="s"/&gt;</w:t>
      </w:r>
    </w:p>
    <w:p w14:paraId="661C5157" w14:textId="77777777" w:rsidR="0087109C" w:rsidRDefault="0087109C" w:rsidP="0087109C">
      <w:pPr>
        <w:pStyle w:val="Code-"/>
      </w:pPr>
      <w:r>
        <w:t xml:space="preserve">    </w:t>
      </w:r>
      <w:r w:rsidR="001332BD" w:rsidRPr="00E45DCE">
        <w:t xml:space="preserve">    ...</w:t>
      </w:r>
    </w:p>
    <w:p w14:paraId="05C42BDF" w14:textId="676966D9" w:rsidR="001332BD" w:rsidRPr="00E45DCE" w:rsidRDefault="0087109C" w:rsidP="0087109C">
      <w:pPr>
        <w:pStyle w:val="Code-"/>
      </w:pPr>
      <w:r>
        <w:t xml:space="preserve">    </w:t>
      </w:r>
      <w:r w:rsidR="001332BD" w:rsidRPr="00E45DCE">
        <w:t>&lt;/xmcf&gt;</w:t>
      </w:r>
    </w:p>
    <w:p w14:paraId="51D3B35F" w14:textId="03149467" w:rsidR="001332BD" w:rsidRPr="00E45DCE" w:rsidRDefault="00F737DE" w:rsidP="00E45DCE">
      <w:pPr>
        <w:pStyle w:val="Code-"/>
      </w:pPr>
      <w:r w:rsidRPr="00E45DCE">
        <w:t> </w:t>
      </w:r>
    </w:p>
    <w:p w14:paraId="4195278B" w14:textId="066717F0" w:rsidR="001332BD" w:rsidRPr="00E956F7" w:rsidRDefault="001332BD">
      <w:pPr>
        <w:pStyle w:val="Heading2"/>
        <w:tabs>
          <w:tab w:val="left" w:pos="400"/>
        </w:tabs>
        <w:autoSpaceDE w:val="0"/>
        <w:autoSpaceDN w:val="0"/>
        <w:adjustRightInd w:val="0"/>
        <w:rPr>
          <w:rFonts w:eastAsia="Times New Roman"/>
          <w:szCs w:val="24"/>
        </w:rPr>
      </w:pPr>
      <w:bookmarkStart w:id="749" w:name="_Toc339013871"/>
      <w:bookmarkStart w:id="750" w:name="_Toc3556943"/>
      <w:bookmarkStart w:id="751" w:name="_Toc34747192"/>
      <w:bookmarkStart w:id="752" w:name="_Toc77102005"/>
      <w:bookmarkStart w:id="753" w:name="_Toc110532155"/>
      <w:r w:rsidRPr="00E956F7">
        <w:rPr>
          <w:rFonts w:eastAsia="Times New Roman"/>
          <w:szCs w:val="24"/>
        </w:rPr>
        <w:t xml:space="preserve">Application, </w:t>
      </w:r>
      <w:r w:rsidR="000C3818">
        <w:rPr>
          <w:rFonts w:eastAsia="Times New Roman"/>
          <w:szCs w:val="24"/>
        </w:rPr>
        <w:t>u</w:t>
      </w:r>
      <w:r w:rsidRPr="00E956F7">
        <w:rPr>
          <w:rFonts w:eastAsia="Times New Roman"/>
          <w:szCs w:val="24"/>
        </w:rPr>
        <w:t xml:space="preserve">ser and </w:t>
      </w:r>
      <w:r w:rsidR="000C3818">
        <w:rPr>
          <w:rFonts w:eastAsia="Times New Roman"/>
          <w:szCs w:val="24"/>
        </w:rPr>
        <w:t>p</w:t>
      </w:r>
      <w:r w:rsidRPr="00E956F7">
        <w:rPr>
          <w:rFonts w:eastAsia="Times New Roman"/>
          <w:szCs w:val="24"/>
        </w:rPr>
        <w:t xml:space="preserve">rocess </w:t>
      </w:r>
      <w:r w:rsidR="000C3818">
        <w:rPr>
          <w:rFonts w:eastAsia="Times New Roman"/>
          <w:szCs w:val="24"/>
        </w:rPr>
        <w:t>s</w:t>
      </w:r>
      <w:r w:rsidRPr="00E956F7">
        <w:rPr>
          <w:rFonts w:eastAsia="Times New Roman"/>
          <w:szCs w:val="24"/>
        </w:rPr>
        <w:t xml:space="preserve">pecific </w:t>
      </w:r>
      <w:r w:rsidR="000C3818">
        <w:rPr>
          <w:rFonts w:eastAsia="Times New Roman"/>
          <w:szCs w:val="24"/>
        </w:rPr>
        <w:t>d</w:t>
      </w:r>
      <w:r w:rsidRPr="00E956F7">
        <w:rPr>
          <w:rFonts w:eastAsia="Times New Roman"/>
          <w:szCs w:val="24"/>
        </w:rPr>
        <w:t>ata</w:t>
      </w:r>
      <w:bookmarkEnd w:id="749"/>
      <w:bookmarkEnd w:id="750"/>
      <w:bookmarkEnd w:id="751"/>
      <w:bookmarkEnd w:id="752"/>
      <w:bookmarkEnd w:id="753"/>
    </w:p>
    <w:p w14:paraId="121AC5C8"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54" w:name="_Toc110532156"/>
      <w:r w:rsidRPr="00E956F7">
        <w:rPr>
          <w:rFonts w:eastAsia="Times New Roman"/>
          <w:szCs w:val="24"/>
        </w:rPr>
        <w:t>General</w:t>
      </w:r>
      <w:bookmarkEnd w:id="754"/>
    </w:p>
    <w:p w14:paraId="28224BAB" w14:textId="77777777" w:rsidR="001332BD" w:rsidRPr="00E956F7" w:rsidRDefault="001332BD">
      <w:pPr>
        <w:pStyle w:val="BodyText"/>
        <w:autoSpaceDE w:val="0"/>
        <w:autoSpaceDN w:val="0"/>
        <w:adjustRightInd w:val="0"/>
        <w:rPr>
          <w:szCs w:val="24"/>
        </w:rPr>
      </w:pPr>
      <w:r w:rsidRPr="00E956F7">
        <w:rPr>
          <w:szCs w:val="24"/>
        </w:rPr>
        <w:t>The user/application software can store additional information into a χMCF file. In this way, flexibility is introduced which enables an easy integration of χMCF into an existing development process.</w:t>
      </w:r>
    </w:p>
    <w:p w14:paraId="46BDB9EF" w14:textId="77777777" w:rsidR="001332BD" w:rsidRPr="00E956F7" w:rsidRDefault="001332BD">
      <w:pPr>
        <w:pStyle w:val="BodyText"/>
        <w:autoSpaceDE w:val="0"/>
        <w:autoSpaceDN w:val="0"/>
        <w:adjustRightInd w:val="0"/>
        <w:rPr>
          <w:szCs w:val="24"/>
        </w:rPr>
      </w:pPr>
      <w:r w:rsidRPr="00E956F7">
        <w:rPr>
          <w:szCs w:val="24"/>
        </w:rPr>
        <w:t>The current χMCF definition allows two such data elements:</w:t>
      </w:r>
    </w:p>
    <w:p w14:paraId="7792E55B" w14:textId="7A3D6B81" w:rsidR="001332BD" w:rsidRPr="00E956F7" w:rsidRDefault="001332BD" w:rsidP="00FA4993">
      <w:pPr>
        <w:pStyle w:val="ListContinue1"/>
        <w:tabs>
          <w:tab w:val="left" w:pos="397"/>
          <w:tab w:val="left" w:pos="454"/>
          <w:tab w:val="left" w:pos="794"/>
          <w:tab w:val="left" w:pos="851"/>
          <w:tab w:val="left" w:pos="1191"/>
          <w:tab w:val="left" w:pos="1588"/>
          <w:tab w:val="left" w:pos="1985"/>
          <w:tab w:val="left" w:pos="2381"/>
          <w:tab w:val="left" w:pos="2778"/>
          <w:tab w:val="left" w:pos="3175"/>
          <w:tab w:val="left" w:pos="3572"/>
          <w:tab w:val="left" w:pos="3969"/>
        </w:tabs>
        <w:autoSpaceDE w:val="0"/>
        <w:autoSpaceDN w:val="0"/>
        <w:adjustRightInd w:val="0"/>
      </w:pPr>
      <w:ins w:id="755" w:author="LUEJE Claudia" w:date="2023-06-26T17:59:00Z">
        <w:r w:rsidRPr="00E956F7">
          <w:rPr>
            <w:szCs w:val="24"/>
          </w:rPr>
          <w:t>—</w:t>
        </w:r>
        <w:r w:rsidRPr="00E956F7">
          <w:rPr>
            <w:szCs w:val="24"/>
          </w:rPr>
          <w:tab/>
        </w:r>
      </w:ins>
      <w:r w:rsidRPr="00471732">
        <w:rPr>
          <w:rStyle w:val="ISOCode"/>
        </w:rPr>
        <w:t>&lt;appdata/&gt;</w:t>
      </w:r>
      <w:r w:rsidR="00FA4993" w:rsidRPr="00FA4993">
        <w:rPr>
          <w:rStyle w:val="BodyTextChar"/>
        </w:rPr>
        <w:tab/>
      </w:r>
      <w:r w:rsidR="00FA4993" w:rsidRPr="00FA4993">
        <w:rPr>
          <w:rStyle w:val="BodyTextChar"/>
        </w:rPr>
        <w:br/>
      </w:r>
      <w:r w:rsidRPr="00E956F7">
        <w:t xml:space="preserve">Contents has to be documented by the corresponding application or user. It is </w:t>
      </w:r>
      <w:del w:id="756" w:author="LUEJE Claudia" w:date="2023-06-26T17:59:00Z">
        <w:r w:rsidR="00FC68DB" w:rsidRPr="0013175B">
          <w:rPr>
            <w:i/>
          </w:rPr>
          <w:delText>no</w:delText>
        </w:r>
      </w:del>
      <w:ins w:id="757" w:author="LUEJE Claudia" w:date="2023-06-26T17:59:00Z">
        <w:r w:rsidRPr="000C3818">
          <w:t>no</w:t>
        </w:r>
        <w:r w:rsidR="000C3818">
          <w:t>t</w:t>
        </w:r>
        <w:r w:rsidRPr="00E956F7">
          <w:t xml:space="preserve"> </w:t>
        </w:r>
        <w:r w:rsidR="000C3818">
          <w:t>an</w:t>
        </w:r>
      </w:ins>
      <w:r w:rsidR="000C3818">
        <w:t xml:space="preserve"> </w:t>
      </w:r>
      <w:r w:rsidRPr="00E956F7">
        <w:t>official part of the χMCF standard;</w:t>
      </w:r>
    </w:p>
    <w:p w14:paraId="5975C49A" w14:textId="01571EFB" w:rsidR="001332BD" w:rsidRPr="00E956F7" w:rsidRDefault="001332BD" w:rsidP="00FA4993">
      <w:pPr>
        <w:pStyle w:val="ListContinue1"/>
        <w:tabs>
          <w:tab w:val="left" w:pos="397"/>
          <w:tab w:val="left" w:pos="454"/>
          <w:tab w:val="left" w:pos="794"/>
          <w:tab w:val="left" w:pos="851"/>
          <w:tab w:val="left" w:pos="1191"/>
          <w:tab w:val="left" w:pos="1588"/>
          <w:tab w:val="left" w:pos="1985"/>
          <w:tab w:val="left" w:pos="2381"/>
          <w:tab w:val="left" w:pos="2778"/>
          <w:tab w:val="left" w:pos="3175"/>
          <w:tab w:val="left" w:pos="3572"/>
          <w:tab w:val="left" w:pos="3969"/>
        </w:tabs>
        <w:autoSpaceDE w:val="0"/>
        <w:autoSpaceDN w:val="0"/>
        <w:adjustRightInd w:val="0"/>
      </w:pPr>
      <w:ins w:id="758" w:author="LUEJE Claudia" w:date="2023-06-26T17:59:00Z">
        <w:r w:rsidRPr="00E956F7">
          <w:rPr>
            <w:szCs w:val="24"/>
          </w:rPr>
          <w:t>—</w:t>
        </w:r>
        <w:r w:rsidRPr="00E956F7">
          <w:rPr>
            <w:szCs w:val="24"/>
          </w:rPr>
          <w:tab/>
        </w:r>
      </w:ins>
      <w:r w:rsidRPr="00471732">
        <w:rPr>
          <w:rStyle w:val="ISOCode"/>
        </w:rPr>
        <w:t>&lt;femdata/&gt;</w:t>
      </w:r>
      <w:r w:rsidR="00FA4993" w:rsidRPr="00FA4993">
        <w:rPr>
          <w:rStyle w:val="BodyTextChar"/>
        </w:rPr>
        <w:tab/>
      </w:r>
      <w:r w:rsidR="00FA4993" w:rsidRPr="00FA4993">
        <w:rPr>
          <w:rStyle w:val="BodyTextChar"/>
        </w:rPr>
        <w:br/>
      </w:r>
      <w:r w:rsidRPr="00E956F7">
        <w:t>Contents is documented in FATXML</w:t>
      </w:r>
      <w:customXmlDelRangeStart w:id="759" w:author="LUEJE Claudia" w:date="2023-06-26T17:59:00Z"/>
      <w:sdt>
        <w:sdtPr>
          <w:id w:val="-1449694303"/>
          <w:citation/>
        </w:sdtPr>
        <w:sdtEndPr/>
        <w:sdtContent>
          <w:customXmlDelRangeEnd w:id="759"/>
          <w:del w:id="760" w:author="LUEJE Claudia" w:date="2023-06-26T17:59:00Z">
            <w:r w:rsidR="001F4D75" w:rsidRPr="0013175B">
              <w:fldChar w:fldCharType="begin"/>
            </w:r>
            <w:r w:rsidR="001F4D75" w:rsidRPr="0013175B">
              <w:delInstrText xml:space="preserve"> CITATION Nor20 \l 1031 </w:delInstrText>
            </w:r>
            <w:r w:rsidR="001F4D75" w:rsidRPr="0013175B">
              <w:fldChar w:fldCharType="separate"/>
            </w:r>
            <w:r w:rsidR="0067475A" w:rsidRPr="0067475A">
              <w:rPr>
                <w:noProof/>
              </w:rPr>
              <w:delText>[1]</w:delText>
            </w:r>
            <w:r w:rsidR="001F4D75" w:rsidRPr="0013175B">
              <w:fldChar w:fldCharType="end"/>
            </w:r>
          </w:del>
          <w:customXmlDelRangeStart w:id="761" w:author="LUEJE Claudia" w:date="2023-06-26T17:59:00Z"/>
        </w:sdtContent>
      </w:sdt>
      <w:customXmlDelRangeEnd w:id="761"/>
      <w:ins w:id="762" w:author="LUEJE Claudia" w:date="2023-06-26T17:59:00Z">
        <w:r w:rsidRPr="00E956F7">
          <w:rPr>
            <w:vertAlign w:val="superscript"/>
          </w:rPr>
          <w:t>[</w:t>
        </w:r>
        <w:r w:rsidRPr="00E956F7">
          <w:rPr>
            <w:rStyle w:val="citebib"/>
            <w:szCs w:val="24"/>
            <w:vertAlign w:val="superscript"/>
          </w:rPr>
          <w:t>2</w:t>
        </w:r>
        <w:r w:rsidRPr="00E956F7">
          <w:rPr>
            <w:vertAlign w:val="superscript"/>
          </w:rPr>
          <w:t>]</w:t>
        </w:r>
      </w:ins>
      <w:r w:rsidRPr="00E956F7">
        <w:t xml:space="preserve"> and hence does not need to be described</w:t>
      </w:r>
      <w:del w:id="763" w:author="LUEJE Claudia" w:date="2023-06-26T17:59:00Z">
        <w:r w:rsidR="00FC68DB" w:rsidRPr="0013175B">
          <w:delText>,</w:delText>
        </w:r>
      </w:del>
      <w:r w:rsidR="000C3818">
        <w:t xml:space="preserve"> </w:t>
      </w:r>
      <w:r w:rsidRPr="00E956F7">
        <w:t>here.</w:t>
      </w:r>
    </w:p>
    <w:p w14:paraId="16041B32" w14:textId="30E58B20"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64" w:name="_Toc413359565"/>
      <w:bookmarkStart w:id="765" w:name="_Ref414560122"/>
      <w:bookmarkStart w:id="766" w:name="_Ref414563183"/>
      <w:bookmarkStart w:id="767" w:name="_Ref414571476"/>
      <w:bookmarkStart w:id="768" w:name="_Ref428530906"/>
      <w:bookmarkStart w:id="769" w:name="_Ref429050591"/>
      <w:bookmarkStart w:id="770" w:name="_Ref429053268"/>
      <w:bookmarkStart w:id="771" w:name="_Toc3556944"/>
      <w:bookmarkStart w:id="772" w:name="_Toc34747193"/>
      <w:bookmarkStart w:id="773" w:name="_Toc77102006"/>
      <w:bookmarkStart w:id="774" w:name="_Toc110532157"/>
      <w:r w:rsidRPr="00E956F7">
        <w:rPr>
          <w:rFonts w:eastAsia="Times New Roman"/>
          <w:szCs w:val="24"/>
        </w:rPr>
        <w:t xml:space="preserve">User </w:t>
      </w:r>
      <w:r w:rsidR="000C3818">
        <w:rPr>
          <w:rFonts w:eastAsia="Times New Roman"/>
          <w:szCs w:val="24"/>
        </w:rPr>
        <w:t>s</w:t>
      </w:r>
      <w:r w:rsidRPr="00E956F7">
        <w:rPr>
          <w:rFonts w:eastAsia="Times New Roman"/>
          <w:szCs w:val="24"/>
        </w:rPr>
        <w:t xml:space="preserve">pecific </w:t>
      </w:r>
      <w:r w:rsidR="000C3818">
        <w:rPr>
          <w:rFonts w:eastAsia="Times New Roman"/>
          <w:szCs w:val="24"/>
        </w:rPr>
        <w:t>d</w:t>
      </w:r>
      <w:r w:rsidRPr="00E956F7">
        <w:rPr>
          <w:rFonts w:eastAsia="Times New Roman"/>
          <w:szCs w:val="24"/>
        </w:rPr>
        <w:t xml:space="preserve">ata </w:t>
      </w:r>
      <w:r w:rsidRPr="00471732">
        <w:rPr>
          <w:rStyle w:val="ISOCode"/>
        </w:rPr>
        <w:t>&lt;appdata/&gt;</w:t>
      </w:r>
      <w:bookmarkEnd w:id="764"/>
      <w:bookmarkEnd w:id="765"/>
      <w:bookmarkEnd w:id="766"/>
      <w:bookmarkEnd w:id="767"/>
      <w:bookmarkEnd w:id="768"/>
      <w:bookmarkEnd w:id="769"/>
      <w:bookmarkEnd w:id="770"/>
      <w:bookmarkEnd w:id="771"/>
      <w:bookmarkEnd w:id="772"/>
      <w:bookmarkEnd w:id="773"/>
      <w:bookmarkEnd w:id="774"/>
    </w:p>
    <w:p w14:paraId="3693F913" w14:textId="77777777" w:rsidR="001332BD" w:rsidRPr="00E956F7" w:rsidRDefault="001332BD">
      <w:pPr>
        <w:pStyle w:val="BodyText"/>
        <w:autoSpaceDE w:val="0"/>
        <w:autoSpaceDN w:val="0"/>
        <w:adjustRightInd w:val="0"/>
        <w:rPr>
          <w:szCs w:val="24"/>
        </w:rPr>
      </w:pPr>
      <w:r w:rsidRPr="00471732">
        <w:rPr>
          <w:rStyle w:val="ISOCode"/>
        </w:rPr>
        <w:t>&lt;appdata/&gt;</w:t>
      </w:r>
      <w:r w:rsidRPr="00E956F7">
        <w:rPr>
          <w:szCs w:val="24"/>
        </w:rPr>
        <w:t xml:space="preserve"> is suitable for any user/application specific information and can be placed on root level (directly within </w:t>
      </w:r>
      <w:r w:rsidRPr="00471732">
        <w:rPr>
          <w:rStyle w:val="ISOCode"/>
        </w:rPr>
        <w:t>&lt;xmcf/&gt;</w:t>
      </w:r>
      <w:r w:rsidRPr="00E956F7">
        <w:rPr>
          <w:szCs w:val="24"/>
        </w:rPr>
        <w:t xml:space="preserve"> tag) and within any single connector (tags </w:t>
      </w:r>
      <w:r w:rsidRPr="00471732">
        <w:rPr>
          <w:rStyle w:val="ISOCode"/>
        </w:rPr>
        <w:t>&lt;connection_0d/&gt;</w:t>
      </w:r>
      <w:r w:rsidRPr="00E956F7">
        <w:rPr>
          <w:szCs w:val="24"/>
        </w:rPr>
        <w:t xml:space="preserve">, </w:t>
      </w:r>
      <w:r w:rsidRPr="00471732">
        <w:rPr>
          <w:rStyle w:val="ISOCode"/>
        </w:rPr>
        <w:t>&lt;connection_1d/&gt;</w:t>
      </w:r>
      <w:r w:rsidRPr="00E956F7">
        <w:rPr>
          <w:szCs w:val="24"/>
        </w:rPr>
        <w:t xml:space="preserve">, and </w:t>
      </w:r>
      <w:r w:rsidRPr="00471732">
        <w:rPr>
          <w:rStyle w:val="ISOCode"/>
        </w:rPr>
        <w:t>&lt;connection_2d/&gt;</w:t>
      </w:r>
      <w:r w:rsidRPr="00E956F7">
        <w:rPr>
          <w:szCs w:val="24"/>
        </w:rPr>
        <w:t xml:space="preserve">). Additionally, it is also allowed to define directly under element </w:t>
      </w:r>
      <w:r w:rsidRPr="00471732">
        <w:rPr>
          <w:rStyle w:val="ISOCode"/>
        </w:rPr>
        <w:t>&lt;connection_group/&gt;</w:t>
      </w:r>
      <w:r w:rsidRPr="00E956F7">
        <w:rPr>
          <w:szCs w:val="24"/>
        </w:rPr>
        <w:t>.</w:t>
      </w:r>
    </w:p>
    <w:p w14:paraId="65C7124F" w14:textId="77777777" w:rsidR="001332BD" w:rsidRPr="00E956F7" w:rsidRDefault="001332BD">
      <w:pPr>
        <w:pStyle w:val="BodyText"/>
        <w:autoSpaceDE w:val="0"/>
        <w:autoSpaceDN w:val="0"/>
        <w:adjustRightInd w:val="0"/>
        <w:rPr>
          <w:szCs w:val="24"/>
        </w:rPr>
      </w:pPr>
      <w:r w:rsidRPr="00471732">
        <w:rPr>
          <w:rStyle w:val="ISOCode"/>
        </w:rPr>
        <w:t>&lt;appdata/&gt;</w:t>
      </w:r>
      <w:r w:rsidRPr="00E956F7">
        <w:rPr>
          <w:szCs w:val="24"/>
        </w:rPr>
        <w:t xml:space="preserve"> shall contain at least one nested element named after the application or user that is intended to interpret the data. In the examples A and B, the associated application is MEDINA, hence the nested element is </w:t>
      </w:r>
      <w:r w:rsidRPr="00471732">
        <w:rPr>
          <w:rStyle w:val="ISOCode"/>
        </w:rPr>
        <w:t>&lt;MEDINA/&gt;</w:t>
      </w:r>
      <w:r w:rsidRPr="00E956F7">
        <w:rPr>
          <w:szCs w:val="24"/>
        </w:rPr>
        <w:t>.</w:t>
      </w:r>
    </w:p>
    <w:p w14:paraId="21165AAF" w14:textId="77777777" w:rsidR="001332BD" w:rsidRPr="00E956F7" w:rsidRDefault="001332BD">
      <w:pPr>
        <w:pStyle w:val="BodyText"/>
        <w:autoSpaceDE w:val="0"/>
        <w:autoSpaceDN w:val="0"/>
        <w:adjustRightInd w:val="0"/>
        <w:rPr>
          <w:szCs w:val="24"/>
        </w:rPr>
      </w:pPr>
      <w:r w:rsidRPr="00E956F7">
        <w:rPr>
          <w:szCs w:val="24"/>
        </w:rPr>
        <w:t xml:space="preserve">Content of </w:t>
      </w:r>
      <w:r w:rsidRPr="00471732">
        <w:rPr>
          <w:rStyle w:val="ISOCode"/>
        </w:rPr>
        <w:t>&lt;appdata/&gt;</w:t>
      </w:r>
      <w:r w:rsidRPr="00E956F7">
        <w:rPr>
          <w:szCs w:val="24"/>
        </w:rPr>
        <w:t xml:space="preserve"> is regarded to be "private property" of the corresponding application. However, in the sense of "best practices", it is recommended, but not required:</w:t>
      </w:r>
    </w:p>
    <w:p w14:paraId="71A1BA5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75" w:author="LUEJE Claudia" w:date="2023-06-26T17:59:00Z">
        <w:r w:rsidRPr="00E956F7">
          <w:rPr>
            <w:szCs w:val="24"/>
          </w:rPr>
          <w:t>—</w:t>
        </w:r>
        <w:r w:rsidRPr="00E956F7">
          <w:rPr>
            <w:szCs w:val="24"/>
          </w:rPr>
          <w:tab/>
        </w:r>
      </w:ins>
      <w:r w:rsidRPr="00E956F7">
        <w:rPr>
          <w:szCs w:val="24"/>
        </w:rPr>
        <w:t>to place application specific tags into a separate namespace;</w:t>
      </w:r>
    </w:p>
    <w:p w14:paraId="6475D85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76" w:author="LUEJE Claudia" w:date="2023-06-26T17:59:00Z">
        <w:r w:rsidRPr="00E956F7">
          <w:rPr>
            <w:szCs w:val="24"/>
          </w:rPr>
          <w:t>—</w:t>
        </w:r>
        <w:r w:rsidRPr="00E956F7">
          <w:rPr>
            <w:szCs w:val="24"/>
          </w:rPr>
          <w:tab/>
        </w:r>
      </w:ins>
      <w:r w:rsidRPr="00E956F7">
        <w:rPr>
          <w:szCs w:val="24"/>
        </w:rPr>
        <w:t>to provide an XML schema for its content.</w:t>
      </w:r>
    </w:p>
    <w:p w14:paraId="17F8976F" w14:textId="437B9A94" w:rsidR="001332BD" w:rsidRPr="00E956F7" w:rsidRDefault="001332BD">
      <w:pPr>
        <w:pStyle w:val="BodyText"/>
        <w:autoSpaceDE w:val="0"/>
        <w:autoSpaceDN w:val="0"/>
        <w:adjustRightInd w:val="0"/>
        <w:rPr>
          <w:szCs w:val="24"/>
        </w:rPr>
      </w:pPr>
      <w:r w:rsidRPr="00E956F7">
        <w:rPr>
          <w:szCs w:val="24"/>
        </w:rPr>
        <w:t>The user shall be aware that different systems are likely to introduce the same physical parameter at the same time (inducted e.g. by a certain new emerging connecting method) but describe them in their own XML schemata with different element/attribute names.</w:t>
      </w:r>
    </w:p>
    <w:p w14:paraId="36D64867" w14:textId="34752798" w:rsidR="001332BD" w:rsidRPr="00E956F7" w:rsidRDefault="001332BD">
      <w:pPr>
        <w:pStyle w:val="BodyText"/>
        <w:autoSpaceDE w:val="0"/>
        <w:autoSpaceDN w:val="0"/>
        <w:adjustRightInd w:val="0"/>
        <w:rPr>
          <w:szCs w:val="24"/>
        </w:rPr>
      </w:pPr>
      <w:r w:rsidRPr="00E956F7">
        <w:rPr>
          <w:szCs w:val="24"/>
        </w:rPr>
        <w:t xml:space="preserve">A preprocessor does not have any chance to detect these equivalent parameters, then. </w:t>
      </w:r>
      <w:del w:id="777" w:author="LUEJE Claudia" w:date="2023-06-26T17:59:00Z">
        <w:r w:rsidR="00FC68DB" w:rsidRPr="00F54804">
          <w:rPr>
            <w:rFonts w:cs="Arial"/>
          </w:rPr>
          <w:delText>Hence</w:delText>
        </w:r>
      </w:del>
      <w:ins w:id="778" w:author="LUEJE Claudia" w:date="2023-06-26T17:59:00Z">
        <w:r w:rsidR="00501640">
          <w:rPr>
            <w:szCs w:val="24"/>
          </w:rPr>
          <w:t>Therefore</w:t>
        </w:r>
      </w:ins>
      <w:r w:rsidRPr="00E956F7">
        <w:rPr>
          <w:szCs w:val="24"/>
        </w:rPr>
        <w:t xml:space="preserve">, it cannot prevent contradictions between different </w:t>
      </w:r>
      <w:r w:rsidRPr="00471732">
        <w:rPr>
          <w:rStyle w:val="ISOCode"/>
        </w:rPr>
        <w:t>&lt;appdata</w:t>
      </w:r>
      <w:del w:id="779" w:author="LUEJE Claudia" w:date="2023-06-26T17:59:00Z">
        <w:r w:rsidR="00FC68DB" w:rsidRPr="00F54804">
          <w:rPr>
            <w:rStyle w:val="elementdeftypeChar"/>
            <w:rFonts w:eastAsia="Calibri"/>
          </w:rPr>
          <w:delText>&gt;</w:delText>
        </w:r>
      </w:del>
      <w:ins w:id="780" w:author="LUEJE Claudia" w:date="2023-06-26T17:59:00Z">
        <w:r w:rsidRPr="00471732">
          <w:rPr>
            <w:rStyle w:val="ISOCode"/>
          </w:rPr>
          <w:t>/&gt;</w:t>
        </w:r>
      </w:ins>
      <w:r w:rsidRPr="00E956F7">
        <w:rPr>
          <w:szCs w:val="24"/>
        </w:rPr>
        <w:t xml:space="preserve"> blocks of the same χMCF file.</w:t>
      </w:r>
    </w:p>
    <w:p w14:paraId="55A47168" w14:textId="2E4E254E" w:rsidR="001332BD" w:rsidRPr="00E956F7" w:rsidRDefault="001332BD" w:rsidP="003A56A6">
      <w:pPr>
        <w:pStyle w:val="BodyText"/>
      </w:pPr>
      <w:r w:rsidRPr="00E956F7">
        <w:t>EXAMPLE A</w:t>
      </w:r>
      <w:r w:rsidR="00493638" w:rsidRPr="00E956F7">
        <w:t xml:space="preserve"> </w:t>
      </w:r>
      <w:r w:rsidRPr="00E956F7">
        <w:t>&lt;appdata/&gt; for MEDINA at root level</w:t>
      </w:r>
    </w:p>
    <w:p w14:paraId="7BB5ECC3" w14:textId="77777777" w:rsidR="002C21C8" w:rsidRDefault="002C21C8" w:rsidP="002C21C8">
      <w:pPr>
        <w:pStyle w:val="Code-"/>
      </w:pPr>
      <w:r w:rsidRPr="002C21C8">
        <w:rPr>
          <w:szCs w:val="24"/>
          <w:lang w:val="en-US"/>
        </w:rPr>
        <w:t xml:space="preserve">    </w:t>
      </w:r>
      <w:r w:rsidR="001332BD" w:rsidRPr="00E45DCE">
        <w:rPr>
          <w:szCs w:val="24"/>
        </w:rPr>
        <w:t>&lt;?xml version="1.0" encoding="iso-8859-1" standalone="no"?&gt;</w:t>
      </w:r>
    </w:p>
    <w:p w14:paraId="0D7CCDE4" w14:textId="77777777" w:rsidR="00FC68DB" w:rsidRPr="00A576C6" w:rsidRDefault="00FC68DB" w:rsidP="00B202D2">
      <w:pPr>
        <w:pStyle w:val="XMLCode"/>
        <w:rPr>
          <w:del w:id="781" w:author="LUEJE Claudia" w:date="2023-06-26T17:59:00Z"/>
        </w:rPr>
      </w:pPr>
      <w:del w:id="782" w:author="LUEJE Claudia" w:date="2023-06-26T17:59:00Z">
        <w:r w:rsidRPr="00A576C6">
          <w:delText xml:space="preserve">&lt;xmcf xmlns:xsi="http://www.w3.org/2001/XMLSchema-instance" </w:delText>
        </w:r>
      </w:del>
    </w:p>
    <w:p w14:paraId="07F36BF3" w14:textId="77777777" w:rsidR="00FC68DB" w:rsidRPr="00A576C6" w:rsidRDefault="00FC68DB" w:rsidP="00B202D2">
      <w:pPr>
        <w:pStyle w:val="XMLCode"/>
        <w:rPr>
          <w:del w:id="783" w:author="LUEJE Claudia" w:date="2023-06-26T17:59:00Z"/>
        </w:rPr>
      </w:pPr>
      <w:del w:id="784" w:author="LUEJE Claudia" w:date="2023-06-26T17:59:00Z">
        <w:r w:rsidRPr="00A576C6">
          <w:delText>xmlns:MEDINA="http://servicenet.t-systems.com/medina/xMCF"</w:delText>
        </w:r>
      </w:del>
    </w:p>
    <w:p w14:paraId="48E0342C" w14:textId="77777777" w:rsidR="002C21C8" w:rsidRDefault="002C21C8" w:rsidP="002C21C8">
      <w:pPr>
        <w:pStyle w:val="Code-"/>
        <w:rPr>
          <w:ins w:id="785" w:author="LUEJE Claudia" w:date="2023-06-26T17:59:00Z"/>
          <w:lang w:val="fr-CH"/>
        </w:rPr>
      </w:pPr>
      <w:ins w:id="786" w:author="LUEJE Claudia" w:date="2023-06-26T17:59:00Z">
        <w:r w:rsidRPr="00D72F0B">
          <w:rPr>
            <w:lang w:val="en-US"/>
          </w:rPr>
          <w:t xml:space="preserve">    </w:t>
        </w:r>
        <w:r w:rsidR="001332BD" w:rsidRPr="00E45DCE">
          <w:rPr>
            <w:lang w:val="fr-CH"/>
          </w:rPr>
          <w:t>&lt;xmcf xmlns:xsi="</w:t>
        </w:r>
        <w:r w:rsidR="00A576C6">
          <w:rPr>
            <w:color w:val="0000FF"/>
            <w:u w:val="single"/>
            <w:lang w:val="fr-CH"/>
          </w:rPr>
          <w:fldChar w:fldCharType="begin"/>
        </w:r>
        <w:r w:rsidR="00A576C6">
          <w:rPr>
            <w:color w:val="0000FF"/>
            <w:u w:val="single"/>
            <w:lang w:val="fr-CH"/>
          </w:rPr>
          <w:instrText xml:space="preserve"> HYPERLINK "https://www.w3.org/2001/XMLSchema-instance" </w:instrText>
        </w:r>
        <w:r w:rsidR="00A576C6">
          <w:rPr>
            <w:color w:val="0000FF"/>
            <w:u w:val="single"/>
            <w:lang w:val="fr-CH"/>
          </w:rPr>
          <w:fldChar w:fldCharType="separate"/>
        </w:r>
        <w:r w:rsidR="001332BD" w:rsidRPr="00E45DCE">
          <w:rPr>
            <w:color w:val="0000FF"/>
            <w:u w:val="single"/>
            <w:lang w:val="fr-CH"/>
          </w:rPr>
          <w:t>https://www.w3.org/2001/XMLSchema-instance</w:t>
        </w:r>
        <w:r w:rsidR="00A576C6">
          <w:rPr>
            <w:color w:val="0000FF"/>
            <w:u w:val="single"/>
            <w:lang w:val="fr-CH"/>
          </w:rPr>
          <w:fldChar w:fldCharType="end"/>
        </w:r>
        <w:r w:rsidR="001332BD" w:rsidRPr="00E45DCE">
          <w:rPr>
            <w:lang w:val="fr-CH"/>
          </w:rPr>
          <w:t>"</w:t>
        </w:r>
      </w:ins>
    </w:p>
    <w:p w14:paraId="3FE9A52F" w14:textId="77777777" w:rsidR="002C21C8" w:rsidRDefault="002C21C8" w:rsidP="002C21C8">
      <w:pPr>
        <w:pStyle w:val="Code-"/>
        <w:rPr>
          <w:ins w:id="787" w:author="LUEJE Claudia" w:date="2023-06-26T17:59:00Z"/>
          <w:lang w:val="fr-CH"/>
        </w:rPr>
      </w:pPr>
      <w:ins w:id="788" w:author="LUEJE Claudia" w:date="2023-06-26T17:59:00Z">
        <w:r>
          <w:rPr>
            <w:lang w:val="fr-CH"/>
          </w:rPr>
          <w:t xml:space="preserve">    </w:t>
        </w:r>
        <w:r w:rsidR="001332BD" w:rsidRPr="00E45DCE">
          <w:rPr>
            <w:lang w:val="fr-CH"/>
          </w:rPr>
          <w:t>xmlns:MEDINA="</w:t>
        </w:r>
        <w:r w:rsidR="00A576C6">
          <w:rPr>
            <w:color w:val="0000FF"/>
            <w:u w:val="single"/>
            <w:lang w:val="fr-CH"/>
          </w:rPr>
          <w:fldChar w:fldCharType="begin"/>
        </w:r>
        <w:r w:rsidR="00A576C6">
          <w:rPr>
            <w:color w:val="0000FF"/>
            <w:u w:val="single"/>
            <w:lang w:val="fr-CH"/>
          </w:rPr>
          <w:instrText xml:space="preserve"> HYPERLINK "http://servicenet.t-systems.com/medina/xMCF" </w:instrText>
        </w:r>
        <w:r w:rsidR="00A576C6">
          <w:rPr>
            <w:color w:val="0000FF"/>
            <w:u w:val="single"/>
            <w:lang w:val="fr-CH"/>
          </w:rPr>
          <w:fldChar w:fldCharType="separate"/>
        </w:r>
        <w:r w:rsidR="001332BD" w:rsidRPr="00E45DCE">
          <w:rPr>
            <w:color w:val="0000FF"/>
            <w:u w:val="single"/>
            <w:lang w:val="fr-CH"/>
          </w:rPr>
          <w:t>http://servicenet.t-systems.com/medina/xMCF</w:t>
        </w:r>
        <w:r w:rsidR="00A576C6">
          <w:rPr>
            <w:color w:val="0000FF"/>
            <w:u w:val="single"/>
            <w:lang w:val="fr-CH"/>
          </w:rPr>
          <w:fldChar w:fldCharType="end"/>
        </w:r>
        <w:r w:rsidR="001332BD" w:rsidRPr="00E45DCE">
          <w:rPr>
            <w:lang w:val="fr-CH"/>
          </w:rPr>
          <w:t>"</w:t>
        </w:r>
      </w:ins>
    </w:p>
    <w:p w14:paraId="220C5D41" w14:textId="20810961" w:rsidR="002C21C8" w:rsidRDefault="002C21C8" w:rsidP="002C21C8">
      <w:pPr>
        <w:pStyle w:val="Code-"/>
      </w:pPr>
      <w:ins w:id="789" w:author="LUEJE Claudia" w:date="2023-06-26T17:59:00Z">
        <w:r w:rsidRPr="00B304DE">
          <w:rPr>
            <w:lang w:val="fr-CH"/>
          </w:rPr>
          <w:t xml:space="preserve">    </w:t>
        </w:r>
      </w:ins>
      <w:r w:rsidR="001332BD" w:rsidRPr="00E45DCE">
        <w:t>xsi:schemaLocation</w:t>
      </w:r>
      <w:del w:id="790" w:author="LUEJE Claudia" w:date="2023-06-26T17:59:00Z">
        <w:r w:rsidR="00FC68DB" w:rsidRPr="0013175B">
          <w:delText>="http://servicenet.t-systems.com/medina/xMCF</w:delText>
        </w:r>
      </w:del>
      <w:ins w:id="791" w:author="LUEJE Claudia" w:date="2023-06-26T17:59:00Z">
        <w:r w:rsidR="001332BD" w:rsidRPr="00E45DCE">
          <w:t>="</w:t>
        </w:r>
        <w:r w:rsidR="00A576C6">
          <w:rPr>
            <w:color w:val="0000FF"/>
            <w:u w:val="single"/>
          </w:rPr>
          <w:fldChar w:fldCharType="begin"/>
        </w:r>
        <w:r w:rsidR="00A576C6">
          <w:rPr>
            <w:color w:val="0000FF"/>
            <w:u w:val="single"/>
          </w:rPr>
          <w:instrText xml:space="preserve"> HYPERLINK "http://servicenet.t-systems.com/medina/xMCF" </w:instrText>
        </w:r>
        <w:r w:rsidR="00A576C6">
          <w:rPr>
            <w:color w:val="0000FF"/>
            <w:u w:val="single"/>
          </w:rPr>
          <w:fldChar w:fldCharType="separate"/>
        </w:r>
        <w:r w:rsidR="001332BD" w:rsidRPr="00E45DCE">
          <w:rPr>
            <w:color w:val="0000FF"/>
            <w:u w:val="single"/>
          </w:rPr>
          <w:t>http://servicenet.t-systems.com/medina/xMCF</w:t>
        </w:r>
        <w:r w:rsidR="00A576C6">
          <w:rPr>
            <w:color w:val="0000FF"/>
            <w:u w:val="single"/>
          </w:rPr>
          <w:fldChar w:fldCharType="end"/>
        </w:r>
      </w:ins>
      <w:r w:rsidR="001332BD" w:rsidRPr="00E45DCE">
        <w:t xml:space="preserve"> mcf_MEDINA.xsd"</w:t>
      </w:r>
    </w:p>
    <w:p w14:paraId="78F0956A" w14:textId="77777777" w:rsidR="002C21C8" w:rsidRDefault="002C21C8" w:rsidP="002C21C8">
      <w:pPr>
        <w:pStyle w:val="Code-"/>
        <w:rPr>
          <w:lang w:val="fr-CH"/>
        </w:rPr>
      </w:pPr>
      <w:r>
        <w:t xml:space="preserve">    </w:t>
      </w:r>
      <w:r w:rsidR="001332BD" w:rsidRPr="00E45DCE">
        <w:rPr>
          <w:lang w:val="fr-CH"/>
        </w:rPr>
        <w:t>xsi:noNamespaceSchemaLocation="xmcf_3_1_1.xsd"&gt;</w:t>
      </w:r>
    </w:p>
    <w:p w14:paraId="433B26BB" w14:textId="77777777" w:rsidR="002C21C8" w:rsidRDefault="002C21C8" w:rsidP="002C21C8">
      <w:pPr>
        <w:pStyle w:val="Code-"/>
        <w:rPr>
          <w:lang w:val="fr-CH"/>
        </w:rPr>
      </w:pPr>
      <w:r>
        <w:rPr>
          <w:lang w:val="fr-CH"/>
        </w:rPr>
        <w:t xml:space="preserve">    </w:t>
      </w:r>
      <w:r w:rsidR="001332BD" w:rsidRPr="00E45DCE">
        <w:rPr>
          <w:lang w:val="fr-CH"/>
        </w:rPr>
        <w:t xml:space="preserve">    &lt;date&gt; 2014-08-07 &lt;/date&gt;</w:t>
      </w:r>
    </w:p>
    <w:p w14:paraId="12CA18C5" w14:textId="77777777" w:rsidR="002C21C8" w:rsidRDefault="002C21C8" w:rsidP="002C21C8">
      <w:pPr>
        <w:pStyle w:val="Code-"/>
        <w:rPr>
          <w:lang w:val="fr-CH"/>
        </w:rPr>
      </w:pPr>
      <w:r>
        <w:rPr>
          <w:lang w:val="fr-CH"/>
        </w:rPr>
        <w:t xml:space="preserve">    </w:t>
      </w:r>
      <w:r w:rsidR="001332BD" w:rsidRPr="00E45DCE">
        <w:rPr>
          <w:lang w:val="fr-CH"/>
        </w:rPr>
        <w:t xml:space="preserve">    &lt;version&gt; 3.1.1 &lt;/version&gt;</w:t>
      </w:r>
    </w:p>
    <w:p w14:paraId="547803B9" w14:textId="77777777" w:rsidR="002C21C8" w:rsidRDefault="002C21C8" w:rsidP="002C21C8">
      <w:pPr>
        <w:pStyle w:val="Code-"/>
      </w:pPr>
      <w:r w:rsidRPr="00D72F0B">
        <w:rPr>
          <w:lang w:val="fr-CH"/>
        </w:rPr>
        <w:t xml:space="preserve">    </w:t>
      </w:r>
      <w:r w:rsidR="001332BD" w:rsidRPr="00D72F0B">
        <w:rPr>
          <w:lang w:val="fr-CH"/>
        </w:rPr>
        <w:t xml:space="preserve">    </w:t>
      </w:r>
      <w:r w:rsidR="001332BD" w:rsidRPr="00E45DCE">
        <w:t>&lt;units length="mm" angle="rad" mass="kg" force="N" time="s"/&gt;</w:t>
      </w:r>
    </w:p>
    <w:p w14:paraId="36027DC7" w14:textId="77777777" w:rsidR="002C21C8" w:rsidRDefault="002C21C8" w:rsidP="002C21C8">
      <w:pPr>
        <w:pStyle w:val="Code-"/>
      </w:pPr>
      <w:r>
        <w:t xml:space="preserve">    </w:t>
      </w:r>
      <w:r w:rsidR="001332BD" w:rsidRPr="00E45DCE">
        <w:t xml:space="preserve">    </w:t>
      </w:r>
      <w:r w:rsidR="001332BD" w:rsidRPr="00E45DCE">
        <w:rPr>
          <w:b/>
        </w:rPr>
        <w:t>&lt;appdata&gt;</w:t>
      </w:r>
    </w:p>
    <w:p w14:paraId="6B47C0EF" w14:textId="1151A3FF" w:rsidR="002C21C8" w:rsidRDefault="002C21C8" w:rsidP="002C21C8">
      <w:pPr>
        <w:pStyle w:val="Code-"/>
      </w:pPr>
      <w:r>
        <w:t xml:space="preserve">    </w:t>
      </w:r>
      <w:r w:rsidR="001332BD" w:rsidRPr="00E45DCE">
        <w:t xml:space="preserve">        </w:t>
      </w:r>
      <w:r w:rsidR="001332BD" w:rsidRPr="00E45DCE">
        <w:rPr>
          <w:b/>
        </w:rPr>
        <w:t>&lt;MEDINA xmlns</w:t>
      </w:r>
      <w:del w:id="792" w:author="LUEJE Claudia" w:date="2023-06-26T17:59:00Z">
        <w:r w:rsidR="00FC68DB" w:rsidRPr="0013175B">
          <w:rPr>
            <w:b/>
            <w:color w:val="0070C0"/>
          </w:rPr>
          <w:delText>="http://servicenet.t-systems.com/medina/xMCF"&gt;</w:delText>
        </w:r>
      </w:del>
      <w:ins w:id="793" w:author="LUEJE Claudia" w:date="2023-06-26T17:59:00Z">
        <w:r w:rsidR="001332BD" w:rsidRPr="00E45DCE">
          <w:rPr>
            <w:b/>
          </w:rPr>
          <w:t>="</w:t>
        </w:r>
        <w:r w:rsidR="00A576C6">
          <w:rPr>
            <w:b/>
            <w:color w:val="0000FF"/>
            <w:u w:val="single"/>
          </w:rPr>
          <w:fldChar w:fldCharType="begin"/>
        </w:r>
        <w:r w:rsidR="00A576C6">
          <w:rPr>
            <w:b/>
            <w:color w:val="0000FF"/>
            <w:u w:val="single"/>
          </w:rPr>
          <w:instrText xml:space="preserve"> HYPERLINK "http://servicenet.t-systems.com/medina/xMCF" </w:instrText>
        </w:r>
        <w:r w:rsidR="00A576C6">
          <w:rPr>
            <w:b/>
            <w:color w:val="0000FF"/>
            <w:u w:val="single"/>
          </w:rPr>
          <w:fldChar w:fldCharType="separate"/>
        </w:r>
        <w:r w:rsidR="001332BD" w:rsidRPr="00E45DCE">
          <w:rPr>
            <w:b/>
            <w:color w:val="0000FF"/>
            <w:u w:val="single"/>
          </w:rPr>
          <w:t>http://servicenet.t-systems.com/medina/xMCF</w:t>
        </w:r>
        <w:r w:rsidR="00A576C6">
          <w:rPr>
            <w:b/>
            <w:color w:val="0000FF"/>
            <w:u w:val="single"/>
          </w:rPr>
          <w:fldChar w:fldCharType="end"/>
        </w:r>
        <w:r w:rsidR="001332BD" w:rsidRPr="00E45DCE">
          <w:rPr>
            <w:b/>
          </w:rPr>
          <w:t>"&gt;</w:t>
        </w:r>
      </w:ins>
    </w:p>
    <w:p w14:paraId="35149533" w14:textId="77777777" w:rsidR="002C21C8" w:rsidRDefault="002C21C8" w:rsidP="002C21C8">
      <w:pPr>
        <w:pStyle w:val="Code-"/>
      </w:pPr>
      <w:r>
        <w:t xml:space="preserve">    </w:t>
      </w:r>
      <w:r w:rsidR="001332BD" w:rsidRPr="00E45DCE">
        <w:t xml:space="preserve">            </w:t>
      </w:r>
      <w:r w:rsidR="001332BD" w:rsidRPr="00E45DCE">
        <w:rPr>
          <w:b/>
        </w:rPr>
        <w:t>&lt;data_at_root&gt;</w:t>
      </w:r>
    </w:p>
    <w:p w14:paraId="7667F0C5" w14:textId="77777777" w:rsidR="002C21C8" w:rsidRDefault="002C21C8" w:rsidP="002C21C8">
      <w:pPr>
        <w:pStyle w:val="Code-"/>
      </w:pPr>
      <w:r>
        <w:t xml:space="preserve">    </w:t>
      </w:r>
      <w:r w:rsidR="001332BD" w:rsidRPr="00E45DCE">
        <w:t xml:space="preserve">                </w:t>
      </w:r>
      <w:r w:rsidR="001332BD" w:rsidRPr="00E45DCE">
        <w:rPr>
          <w:b/>
        </w:rPr>
        <w:t>&lt;version MEDINA="MEDINA 8.4.2 Maintenance Release (64 Bit)"/&gt;</w:t>
      </w:r>
    </w:p>
    <w:p w14:paraId="3B1FA9B5" w14:textId="040D2FFD" w:rsidR="002C21C8" w:rsidRDefault="002C21C8" w:rsidP="002C21C8">
      <w:pPr>
        <w:pStyle w:val="Code-"/>
      </w:pPr>
      <w:r>
        <w:t xml:space="preserve">    </w:t>
      </w:r>
      <w:r w:rsidR="001332BD" w:rsidRPr="00E45DCE">
        <w:t xml:space="preserve">            </w:t>
      </w:r>
      <w:del w:id="794" w:author="LUEJE Claudia" w:date="2023-06-26T17:59:00Z">
        <w:r w:rsidR="00FC68DB" w:rsidRPr="0013175B">
          <w:rPr>
            <w:b/>
            <w:color w:val="0070C0"/>
          </w:rPr>
          <w:delText>...</w:delText>
        </w:r>
        <w:r w:rsidR="00FC68DB" w:rsidRPr="0013175B">
          <w:rPr>
            <w:b/>
            <w:color w:val="0070C0"/>
          </w:rPr>
          <w:tab/>
        </w:r>
      </w:del>
      <w:ins w:id="795" w:author="LUEJE Claudia" w:date="2023-06-26T17:59:00Z">
        <w:r w:rsidR="001332BD" w:rsidRPr="00E45DCE">
          <w:t xml:space="preserve">    </w:t>
        </w:r>
        <w:r w:rsidR="001332BD" w:rsidRPr="00E45DCE">
          <w:rPr>
            <w:b/>
          </w:rPr>
          <w:t>...</w:t>
        </w:r>
      </w:ins>
    </w:p>
    <w:p w14:paraId="7561034C" w14:textId="77777777" w:rsidR="002C21C8" w:rsidRDefault="002C21C8" w:rsidP="002C21C8">
      <w:pPr>
        <w:pStyle w:val="Code-"/>
      </w:pPr>
      <w:r>
        <w:t xml:space="preserve">    </w:t>
      </w:r>
      <w:r w:rsidR="001332BD" w:rsidRPr="00E45DCE">
        <w:t xml:space="preserve">            </w:t>
      </w:r>
      <w:r w:rsidR="001332BD" w:rsidRPr="00E45DCE">
        <w:rPr>
          <w:b/>
        </w:rPr>
        <w:t>&lt;/data_at_root&gt;</w:t>
      </w:r>
    </w:p>
    <w:p w14:paraId="2C25625A" w14:textId="77777777" w:rsidR="002C21C8" w:rsidRDefault="002C21C8" w:rsidP="002C21C8">
      <w:pPr>
        <w:pStyle w:val="Code-"/>
      </w:pPr>
      <w:r>
        <w:t xml:space="preserve">    </w:t>
      </w:r>
      <w:r w:rsidR="001332BD" w:rsidRPr="00E45DCE">
        <w:t xml:space="preserve">        </w:t>
      </w:r>
      <w:r w:rsidR="001332BD" w:rsidRPr="00E45DCE">
        <w:rPr>
          <w:b/>
        </w:rPr>
        <w:t>&lt;/MEDINA&gt;</w:t>
      </w:r>
    </w:p>
    <w:p w14:paraId="55276A88" w14:textId="77777777" w:rsidR="002C21C8" w:rsidRDefault="002C21C8" w:rsidP="002C21C8">
      <w:pPr>
        <w:pStyle w:val="Code-"/>
      </w:pPr>
      <w:r>
        <w:t xml:space="preserve">    </w:t>
      </w:r>
      <w:r w:rsidR="001332BD" w:rsidRPr="00E45DCE">
        <w:t xml:space="preserve">    </w:t>
      </w:r>
      <w:r w:rsidR="001332BD" w:rsidRPr="00E45DCE">
        <w:rPr>
          <w:b/>
        </w:rPr>
        <w:t>&lt;/appdata&gt;</w:t>
      </w:r>
    </w:p>
    <w:p w14:paraId="2BB0A2C6" w14:textId="77777777" w:rsidR="002C21C8" w:rsidRDefault="002C21C8" w:rsidP="002C21C8">
      <w:pPr>
        <w:pStyle w:val="Code-"/>
      </w:pPr>
      <w:r>
        <w:t xml:space="preserve">    </w:t>
      </w:r>
      <w:r w:rsidR="001332BD" w:rsidRPr="00E45DCE">
        <w:t xml:space="preserve">    ...</w:t>
      </w:r>
    </w:p>
    <w:p w14:paraId="55363719" w14:textId="32615415" w:rsidR="001332BD" w:rsidRPr="00E45DCE" w:rsidRDefault="002C21C8" w:rsidP="002C21C8">
      <w:pPr>
        <w:pStyle w:val="Code-"/>
      </w:pPr>
      <w:r>
        <w:t xml:space="preserve">    </w:t>
      </w:r>
      <w:r w:rsidR="001332BD" w:rsidRPr="00E45DCE">
        <w:t>&lt;/xmcf&gt;</w:t>
      </w:r>
    </w:p>
    <w:p w14:paraId="1BEC9D4A" w14:textId="77777777" w:rsidR="001332BD" w:rsidRPr="00E45DCE" w:rsidRDefault="001332BD" w:rsidP="00E45DCE">
      <w:pPr>
        <w:pStyle w:val="Code-"/>
      </w:pPr>
      <w:r w:rsidRPr="00E45DCE">
        <w:t> </w:t>
      </w:r>
    </w:p>
    <w:p w14:paraId="5F5AE63D" w14:textId="3D26160A" w:rsidR="001332BD" w:rsidRPr="00E956F7" w:rsidRDefault="001332BD" w:rsidP="003A56A6">
      <w:pPr>
        <w:pStyle w:val="BodyText"/>
      </w:pPr>
      <w:r w:rsidRPr="003A56A6">
        <w:t>EXAMPLE B</w:t>
      </w:r>
      <w:r w:rsidR="00493638" w:rsidRPr="003A56A6">
        <w:t xml:space="preserve"> </w:t>
      </w:r>
      <w:r w:rsidRPr="003A56A6">
        <w:rPr>
          <w:rStyle w:val="ISOCode"/>
        </w:rPr>
        <w:t>&lt;appdata/&gt;</w:t>
      </w:r>
      <w:r w:rsidRPr="003A56A6">
        <w:rPr>
          <w:rFonts w:cs="Courier New"/>
        </w:rPr>
        <w:t xml:space="preserve"> for MEDINA at </w:t>
      </w:r>
      <w:r w:rsidRPr="003A56A6">
        <w:rPr>
          <w:u w:val="single"/>
        </w:rPr>
        <w:t>connection</w:t>
      </w:r>
      <w:r w:rsidRPr="003A56A6">
        <w:t xml:space="preserve"> level</w:t>
      </w:r>
    </w:p>
    <w:p w14:paraId="0DC422D2" w14:textId="77777777" w:rsidR="002C21C8" w:rsidRDefault="002C21C8" w:rsidP="002C21C8">
      <w:pPr>
        <w:pStyle w:val="Code-"/>
      </w:pPr>
      <w:r w:rsidRPr="002C21C8">
        <w:rPr>
          <w:szCs w:val="24"/>
          <w:lang w:val="en-US"/>
        </w:rPr>
        <w:t xml:space="preserve">    </w:t>
      </w:r>
      <w:r w:rsidR="001332BD" w:rsidRPr="00E45DCE">
        <w:rPr>
          <w:szCs w:val="24"/>
        </w:rPr>
        <w:t>&lt;?xml version="1.0" encoding="iso-8859-1" standalone="no"?&gt;</w:t>
      </w:r>
    </w:p>
    <w:p w14:paraId="08F6BD8A" w14:textId="77777777" w:rsidR="00FC68DB" w:rsidRPr="00A576C6" w:rsidRDefault="00FC68DB" w:rsidP="00551453">
      <w:pPr>
        <w:pStyle w:val="XMLCode"/>
        <w:keepNext/>
        <w:rPr>
          <w:del w:id="796" w:author="LUEJE Claudia" w:date="2023-06-26T17:59:00Z"/>
        </w:rPr>
      </w:pPr>
      <w:del w:id="797" w:author="LUEJE Claudia" w:date="2023-06-26T17:59:00Z">
        <w:r w:rsidRPr="00A576C6">
          <w:delText xml:space="preserve">&lt;xmcf xmlns:xsi="http://www.w3.org/2001/XMLSchema-instance" </w:delText>
        </w:r>
      </w:del>
    </w:p>
    <w:p w14:paraId="7CD210F0" w14:textId="77777777" w:rsidR="00FC68DB" w:rsidRPr="00A576C6" w:rsidRDefault="00FC68DB" w:rsidP="00551453">
      <w:pPr>
        <w:pStyle w:val="XMLCode"/>
        <w:keepNext/>
        <w:rPr>
          <w:del w:id="798" w:author="LUEJE Claudia" w:date="2023-06-26T17:59:00Z"/>
          <w:b/>
          <w:color w:val="0070C0"/>
        </w:rPr>
      </w:pPr>
      <w:del w:id="799" w:author="LUEJE Claudia" w:date="2023-06-26T17:59:00Z">
        <w:r w:rsidRPr="00A576C6">
          <w:rPr>
            <w:b/>
            <w:color w:val="0070C0"/>
          </w:rPr>
          <w:delText>xmlns:MEDINA="http://servicenet.t-systems.com/medina/xMCF"</w:delText>
        </w:r>
      </w:del>
    </w:p>
    <w:p w14:paraId="71D95A63" w14:textId="77777777" w:rsidR="002C21C8" w:rsidRDefault="002C21C8" w:rsidP="002C21C8">
      <w:pPr>
        <w:pStyle w:val="Code-"/>
        <w:rPr>
          <w:ins w:id="800" w:author="LUEJE Claudia" w:date="2023-06-26T17:59:00Z"/>
          <w:lang w:val="fr-CH"/>
        </w:rPr>
      </w:pPr>
      <w:ins w:id="801" w:author="LUEJE Claudia" w:date="2023-06-26T17:59:00Z">
        <w:r w:rsidRPr="00D72F0B">
          <w:rPr>
            <w:lang w:val="en-US"/>
          </w:rPr>
          <w:t xml:space="preserve">    </w:t>
        </w:r>
        <w:r w:rsidR="001332BD" w:rsidRPr="00E45DCE">
          <w:rPr>
            <w:lang w:val="fr-CH"/>
          </w:rPr>
          <w:t>&lt;xmcf xmlns:xsi="</w:t>
        </w:r>
        <w:r w:rsidR="00A576C6">
          <w:rPr>
            <w:color w:val="0000FF"/>
            <w:u w:val="single"/>
            <w:lang w:val="fr-CH"/>
          </w:rPr>
          <w:fldChar w:fldCharType="begin"/>
        </w:r>
        <w:r w:rsidR="00A576C6">
          <w:rPr>
            <w:color w:val="0000FF"/>
            <w:u w:val="single"/>
            <w:lang w:val="fr-CH"/>
          </w:rPr>
          <w:instrText xml:space="preserve"> HYPERLINK "https://www.w3.org/2001/XMLSchema-instance" </w:instrText>
        </w:r>
        <w:r w:rsidR="00A576C6">
          <w:rPr>
            <w:color w:val="0000FF"/>
            <w:u w:val="single"/>
            <w:lang w:val="fr-CH"/>
          </w:rPr>
          <w:fldChar w:fldCharType="separate"/>
        </w:r>
        <w:r w:rsidR="001332BD" w:rsidRPr="00E45DCE">
          <w:rPr>
            <w:color w:val="0000FF"/>
            <w:u w:val="single"/>
            <w:lang w:val="fr-CH"/>
          </w:rPr>
          <w:t>https://www.w3.org/2001/XMLSchema-instance</w:t>
        </w:r>
        <w:r w:rsidR="00A576C6">
          <w:rPr>
            <w:color w:val="0000FF"/>
            <w:u w:val="single"/>
            <w:lang w:val="fr-CH"/>
          </w:rPr>
          <w:fldChar w:fldCharType="end"/>
        </w:r>
        <w:r w:rsidR="001332BD" w:rsidRPr="00E45DCE">
          <w:rPr>
            <w:lang w:val="fr-CH"/>
          </w:rPr>
          <w:t>"</w:t>
        </w:r>
      </w:ins>
    </w:p>
    <w:p w14:paraId="1042CDE0" w14:textId="77777777" w:rsidR="002C21C8" w:rsidRDefault="002C21C8" w:rsidP="002C21C8">
      <w:pPr>
        <w:pStyle w:val="Code-"/>
        <w:rPr>
          <w:ins w:id="802" w:author="LUEJE Claudia" w:date="2023-06-26T17:59:00Z"/>
          <w:lang w:val="fr-CH"/>
        </w:rPr>
      </w:pPr>
      <w:ins w:id="803" w:author="LUEJE Claudia" w:date="2023-06-26T17:59:00Z">
        <w:r>
          <w:rPr>
            <w:lang w:val="fr-CH"/>
          </w:rPr>
          <w:t xml:space="preserve">    </w:t>
        </w:r>
        <w:r w:rsidR="001332BD" w:rsidRPr="00E45DCE">
          <w:rPr>
            <w:b/>
            <w:lang w:val="fr-CH"/>
          </w:rPr>
          <w:t>xmlns:MEDINA="</w:t>
        </w:r>
        <w:r w:rsidR="00A576C6">
          <w:rPr>
            <w:b/>
            <w:color w:val="0000FF"/>
            <w:u w:val="single"/>
            <w:lang w:val="fr-CH"/>
          </w:rPr>
          <w:fldChar w:fldCharType="begin"/>
        </w:r>
        <w:r w:rsidR="00A576C6">
          <w:rPr>
            <w:b/>
            <w:color w:val="0000FF"/>
            <w:u w:val="single"/>
            <w:lang w:val="fr-CH"/>
          </w:rPr>
          <w:instrText xml:space="preserve"> HYPERLINK "http://servicenet.t-systems.com/medina/xMCF" </w:instrText>
        </w:r>
        <w:r w:rsidR="00A576C6">
          <w:rPr>
            <w:b/>
            <w:color w:val="0000FF"/>
            <w:u w:val="single"/>
            <w:lang w:val="fr-CH"/>
          </w:rPr>
          <w:fldChar w:fldCharType="separate"/>
        </w:r>
        <w:r w:rsidR="001332BD" w:rsidRPr="00E45DCE">
          <w:rPr>
            <w:b/>
            <w:color w:val="0000FF"/>
            <w:u w:val="single"/>
            <w:lang w:val="fr-CH"/>
          </w:rPr>
          <w:t>http://servicenet.t-systems.com/medina/xMCF</w:t>
        </w:r>
        <w:r w:rsidR="00A576C6">
          <w:rPr>
            <w:b/>
            <w:color w:val="0000FF"/>
            <w:u w:val="single"/>
            <w:lang w:val="fr-CH"/>
          </w:rPr>
          <w:fldChar w:fldCharType="end"/>
        </w:r>
        <w:r w:rsidR="001332BD" w:rsidRPr="00E45DCE">
          <w:rPr>
            <w:b/>
            <w:lang w:val="fr-CH"/>
          </w:rPr>
          <w:t>"</w:t>
        </w:r>
      </w:ins>
    </w:p>
    <w:p w14:paraId="10A5D732" w14:textId="21E0B96B" w:rsidR="002C21C8" w:rsidRDefault="002C21C8" w:rsidP="002C21C8">
      <w:pPr>
        <w:pStyle w:val="Code-"/>
      </w:pPr>
      <w:ins w:id="804" w:author="LUEJE Claudia" w:date="2023-06-26T17:59:00Z">
        <w:r w:rsidRPr="00B304DE">
          <w:rPr>
            <w:lang w:val="fr-CH"/>
          </w:rPr>
          <w:t xml:space="preserve">    </w:t>
        </w:r>
      </w:ins>
      <w:r w:rsidR="001332BD" w:rsidRPr="00E45DCE">
        <w:rPr>
          <w:b/>
        </w:rPr>
        <w:t>xsi:schemaLocation</w:t>
      </w:r>
      <w:del w:id="805" w:author="LUEJE Claudia" w:date="2023-06-26T17:59:00Z">
        <w:r w:rsidR="00FC68DB" w:rsidRPr="0013175B">
          <w:rPr>
            <w:b/>
            <w:color w:val="0070C0"/>
          </w:rPr>
          <w:delText>="http://servicenet.t-systems.com/medina/xMCF</w:delText>
        </w:r>
      </w:del>
      <w:ins w:id="806" w:author="LUEJE Claudia" w:date="2023-06-26T17:59:00Z">
        <w:r w:rsidR="001332BD" w:rsidRPr="00E45DCE">
          <w:rPr>
            <w:b/>
          </w:rPr>
          <w:t>="</w:t>
        </w:r>
        <w:r w:rsidR="00A576C6">
          <w:rPr>
            <w:b/>
            <w:color w:val="0000FF"/>
            <w:u w:val="single"/>
          </w:rPr>
          <w:fldChar w:fldCharType="begin"/>
        </w:r>
        <w:r w:rsidR="00A576C6">
          <w:rPr>
            <w:b/>
            <w:color w:val="0000FF"/>
            <w:u w:val="single"/>
          </w:rPr>
          <w:instrText xml:space="preserve"> HYPER</w:instrText>
        </w:r>
        <w:r w:rsidR="00A576C6">
          <w:rPr>
            <w:b/>
            <w:color w:val="0000FF"/>
            <w:u w:val="single"/>
          </w:rPr>
          <w:instrText xml:space="preserve">LINK "http://servicenet.t-systems.com/medina/xMCF" </w:instrText>
        </w:r>
        <w:r w:rsidR="00A576C6">
          <w:rPr>
            <w:b/>
            <w:color w:val="0000FF"/>
            <w:u w:val="single"/>
          </w:rPr>
          <w:fldChar w:fldCharType="separate"/>
        </w:r>
        <w:r w:rsidR="001332BD" w:rsidRPr="00E45DCE">
          <w:rPr>
            <w:b/>
            <w:color w:val="0000FF"/>
            <w:u w:val="single"/>
          </w:rPr>
          <w:t>http://servicenet.t-systems.com/medina/xMCF</w:t>
        </w:r>
        <w:r w:rsidR="00A576C6">
          <w:rPr>
            <w:b/>
            <w:color w:val="0000FF"/>
            <w:u w:val="single"/>
          </w:rPr>
          <w:fldChar w:fldCharType="end"/>
        </w:r>
      </w:ins>
      <w:r w:rsidR="001332BD" w:rsidRPr="00E45DCE">
        <w:rPr>
          <w:b/>
        </w:rPr>
        <w:t xml:space="preserve"> mcf_MEDINA.xsd"</w:t>
      </w:r>
    </w:p>
    <w:p w14:paraId="46D5E161" w14:textId="77777777" w:rsidR="002C21C8" w:rsidRDefault="002C21C8" w:rsidP="002C21C8">
      <w:pPr>
        <w:pStyle w:val="Code-"/>
        <w:rPr>
          <w:lang w:val="fr-CH"/>
        </w:rPr>
      </w:pPr>
      <w:r>
        <w:t xml:space="preserve">    </w:t>
      </w:r>
      <w:r w:rsidR="001332BD" w:rsidRPr="00E45DCE">
        <w:rPr>
          <w:lang w:val="fr-CH"/>
        </w:rPr>
        <w:t>xsi:noNamespaceSchemaLocation="xmcf_3_1_1.xsd"&gt;</w:t>
      </w:r>
    </w:p>
    <w:p w14:paraId="7191FE35" w14:textId="77777777" w:rsidR="002C21C8" w:rsidRDefault="002C21C8" w:rsidP="002C21C8">
      <w:pPr>
        <w:pStyle w:val="Code-"/>
        <w:rPr>
          <w:lang w:val="fr-CH"/>
        </w:rPr>
      </w:pPr>
      <w:r>
        <w:rPr>
          <w:lang w:val="fr-CH"/>
        </w:rPr>
        <w:t xml:space="preserve">    </w:t>
      </w:r>
      <w:r w:rsidR="001332BD" w:rsidRPr="00E45DCE">
        <w:rPr>
          <w:lang w:val="fr-CH"/>
        </w:rPr>
        <w:t xml:space="preserve">    &lt;date&gt; 2014-08-07 &lt;/date&gt;</w:t>
      </w:r>
    </w:p>
    <w:p w14:paraId="17E03FCE" w14:textId="77777777" w:rsidR="002C21C8" w:rsidRDefault="002C21C8" w:rsidP="002C21C8">
      <w:pPr>
        <w:pStyle w:val="Code-"/>
        <w:rPr>
          <w:lang w:val="fr-CH"/>
        </w:rPr>
      </w:pPr>
      <w:r>
        <w:rPr>
          <w:lang w:val="fr-CH"/>
        </w:rPr>
        <w:t xml:space="preserve">    </w:t>
      </w:r>
      <w:r w:rsidR="001332BD" w:rsidRPr="00E45DCE">
        <w:rPr>
          <w:lang w:val="fr-CH"/>
        </w:rPr>
        <w:t xml:space="preserve">    &lt;version&gt; 3.1.1 &lt;/version&gt;</w:t>
      </w:r>
    </w:p>
    <w:p w14:paraId="4C5B72D2" w14:textId="77777777" w:rsidR="002C21C8" w:rsidRDefault="002C21C8" w:rsidP="002C21C8">
      <w:pPr>
        <w:pStyle w:val="Code-"/>
      </w:pPr>
      <w:r w:rsidRPr="00D72F0B">
        <w:rPr>
          <w:lang w:val="fr-CH"/>
        </w:rPr>
        <w:t xml:space="preserve">    </w:t>
      </w:r>
      <w:r w:rsidR="001332BD" w:rsidRPr="00D72F0B">
        <w:rPr>
          <w:lang w:val="fr-CH"/>
        </w:rPr>
        <w:t xml:space="preserve">    </w:t>
      </w:r>
      <w:r w:rsidR="001332BD" w:rsidRPr="00E45DCE">
        <w:t>&lt;units length="mm" angle="rad" mass="kg" force="N" time="s"/&gt;</w:t>
      </w:r>
    </w:p>
    <w:p w14:paraId="4536013B" w14:textId="77777777" w:rsidR="00FC68DB" w:rsidRPr="0013175B" w:rsidRDefault="00FC68DB" w:rsidP="00B202D2">
      <w:pPr>
        <w:pStyle w:val="XMLCode"/>
        <w:rPr>
          <w:del w:id="807" w:author="LUEJE Claudia" w:date="2023-06-26T17:59:00Z"/>
          <w:lang w:val="en-GB"/>
        </w:rPr>
      </w:pPr>
      <w:del w:id="808" w:author="LUEJE Claudia" w:date="2023-06-26T17:59:00Z">
        <w:r w:rsidRPr="0013175B">
          <w:rPr>
            <w:lang w:val="en-GB"/>
          </w:rPr>
          <w:tab/>
          <w:delText>...</w:delText>
        </w:r>
      </w:del>
    </w:p>
    <w:p w14:paraId="197F956F" w14:textId="77777777" w:rsidR="002C21C8" w:rsidRDefault="002C21C8" w:rsidP="002C21C8">
      <w:pPr>
        <w:pStyle w:val="Code-"/>
        <w:rPr>
          <w:ins w:id="809" w:author="LUEJE Claudia" w:date="2023-06-26T17:59:00Z"/>
        </w:rPr>
      </w:pPr>
      <w:ins w:id="810" w:author="LUEJE Claudia" w:date="2023-06-26T17:59:00Z">
        <w:r>
          <w:t xml:space="preserve">    </w:t>
        </w:r>
        <w:r w:rsidR="00305CBB" w:rsidRPr="00E45DCE">
          <w:t xml:space="preserve">     </w:t>
        </w:r>
        <w:r w:rsidR="001332BD" w:rsidRPr="00E45DCE">
          <w:t>...</w:t>
        </w:r>
      </w:ins>
    </w:p>
    <w:p w14:paraId="247BE382" w14:textId="77777777" w:rsidR="002C21C8" w:rsidRDefault="002C21C8" w:rsidP="002C21C8">
      <w:pPr>
        <w:pStyle w:val="Code-"/>
      </w:pPr>
      <w:ins w:id="811" w:author="LUEJE Claudia" w:date="2023-06-26T17:59:00Z">
        <w:r>
          <w:t xml:space="preserve">    </w:t>
        </w:r>
      </w:ins>
      <w:r w:rsidR="001332BD" w:rsidRPr="00E45DCE">
        <w:t xml:space="preserve">    &lt;connection_group id="1"&gt;</w:t>
      </w:r>
    </w:p>
    <w:p w14:paraId="6325FF85" w14:textId="77777777" w:rsidR="002C21C8" w:rsidRDefault="002C21C8" w:rsidP="002C21C8">
      <w:pPr>
        <w:pStyle w:val="Code-"/>
      </w:pPr>
      <w:r>
        <w:t xml:space="preserve">    </w:t>
      </w:r>
      <w:r w:rsidR="001332BD" w:rsidRPr="00E45DCE">
        <w:t xml:space="preserve">        &lt;connected_to&gt;</w:t>
      </w:r>
    </w:p>
    <w:p w14:paraId="1E3B97CF" w14:textId="77777777" w:rsidR="002C21C8" w:rsidRDefault="002C21C8" w:rsidP="002C21C8">
      <w:pPr>
        <w:pStyle w:val="Code-"/>
      </w:pPr>
      <w:r>
        <w:t xml:space="preserve">    </w:t>
      </w:r>
      <w:r w:rsidR="001332BD" w:rsidRPr="00E45DCE">
        <w:t xml:space="preserve">            ...</w:t>
      </w:r>
    </w:p>
    <w:p w14:paraId="0B68422C" w14:textId="77777777" w:rsidR="002C21C8" w:rsidRDefault="002C21C8" w:rsidP="002C21C8">
      <w:pPr>
        <w:pStyle w:val="Code-"/>
      </w:pPr>
      <w:r>
        <w:t xml:space="preserve">    </w:t>
      </w:r>
      <w:r w:rsidR="001332BD" w:rsidRPr="00E45DCE">
        <w:t xml:space="preserve">        &lt;/connected_to&gt;</w:t>
      </w:r>
    </w:p>
    <w:p w14:paraId="065A35B2" w14:textId="77777777" w:rsidR="002C21C8" w:rsidRDefault="002C21C8" w:rsidP="002C21C8">
      <w:pPr>
        <w:pStyle w:val="Code-"/>
      </w:pPr>
      <w:r>
        <w:t xml:space="preserve">    </w:t>
      </w:r>
      <w:r w:rsidR="001332BD" w:rsidRPr="00E45DCE">
        <w:t xml:space="preserve">        &lt;connection_list&gt;</w:t>
      </w:r>
    </w:p>
    <w:p w14:paraId="431056F6" w14:textId="77777777" w:rsidR="002C21C8" w:rsidRDefault="002C21C8" w:rsidP="002C21C8">
      <w:pPr>
        <w:pStyle w:val="Code-"/>
      </w:pPr>
      <w:r>
        <w:t xml:space="preserve">    </w:t>
      </w:r>
      <w:r w:rsidR="001332BD" w:rsidRPr="00E45DCE">
        <w:t xml:space="preserve">            &lt;connection_1d&gt;</w:t>
      </w:r>
    </w:p>
    <w:p w14:paraId="3DB76564" w14:textId="77777777" w:rsidR="002C21C8" w:rsidRDefault="002C21C8" w:rsidP="002C21C8">
      <w:pPr>
        <w:pStyle w:val="Code-"/>
      </w:pPr>
      <w:r>
        <w:t xml:space="preserve">    </w:t>
      </w:r>
      <w:r w:rsidR="001332BD" w:rsidRPr="00E45DCE">
        <w:t xml:space="preserve">                &lt;loc_list&gt;</w:t>
      </w:r>
    </w:p>
    <w:p w14:paraId="29490C1D" w14:textId="77777777" w:rsidR="002C21C8" w:rsidRDefault="002C21C8" w:rsidP="002C21C8">
      <w:pPr>
        <w:pStyle w:val="Code-"/>
      </w:pPr>
      <w:r>
        <w:t xml:space="preserve">    </w:t>
      </w:r>
      <w:r w:rsidR="001332BD" w:rsidRPr="00E45DCE">
        <w:t xml:space="preserve">                    ...</w:t>
      </w:r>
    </w:p>
    <w:p w14:paraId="0088C6C4" w14:textId="77777777" w:rsidR="002C21C8" w:rsidRDefault="002C21C8" w:rsidP="002C21C8">
      <w:pPr>
        <w:pStyle w:val="Code-"/>
      </w:pPr>
      <w:r>
        <w:t xml:space="preserve">    </w:t>
      </w:r>
      <w:r w:rsidR="001332BD" w:rsidRPr="00E45DCE">
        <w:t xml:space="preserve">                &lt;/loc_list&gt;</w:t>
      </w:r>
    </w:p>
    <w:p w14:paraId="18C3937C" w14:textId="77777777" w:rsidR="002C21C8" w:rsidRDefault="002C21C8" w:rsidP="002C21C8">
      <w:pPr>
        <w:pStyle w:val="Code-"/>
      </w:pPr>
      <w:r>
        <w:t xml:space="preserve">    </w:t>
      </w:r>
      <w:r w:rsidR="001332BD" w:rsidRPr="00E45DCE">
        <w:t xml:space="preserve">                &lt;seamweld&gt;</w:t>
      </w:r>
    </w:p>
    <w:p w14:paraId="7365FD21" w14:textId="77777777" w:rsidR="002C21C8" w:rsidRDefault="002C21C8" w:rsidP="002C21C8">
      <w:pPr>
        <w:pStyle w:val="Code-"/>
      </w:pPr>
      <w:r>
        <w:t xml:space="preserve">    </w:t>
      </w:r>
      <w:r w:rsidR="001332BD" w:rsidRPr="00E45DCE">
        <w:t xml:space="preserve">                    ...</w:t>
      </w:r>
    </w:p>
    <w:p w14:paraId="7E6D1063" w14:textId="77777777" w:rsidR="002C21C8" w:rsidRDefault="002C21C8" w:rsidP="002C21C8">
      <w:pPr>
        <w:pStyle w:val="Code-"/>
      </w:pPr>
      <w:r>
        <w:t xml:space="preserve">    </w:t>
      </w:r>
      <w:r w:rsidR="001332BD" w:rsidRPr="00E45DCE">
        <w:t xml:space="preserve">                &lt;/seamweld&gt;</w:t>
      </w:r>
    </w:p>
    <w:p w14:paraId="1B7BB86C" w14:textId="77777777" w:rsidR="002C21C8" w:rsidRDefault="002C21C8" w:rsidP="002C21C8">
      <w:pPr>
        <w:pStyle w:val="Code-"/>
      </w:pPr>
      <w:r>
        <w:t xml:space="preserve">    </w:t>
      </w:r>
      <w:r w:rsidR="001332BD" w:rsidRPr="00E45DCE">
        <w:t xml:space="preserve">                </w:t>
      </w:r>
      <w:r w:rsidR="001332BD" w:rsidRPr="00E45DCE">
        <w:rPr>
          <w:b/>
        </w:rPr>
        <w:t>&lt;appdata&gt;</w:t>
      </w:r>
    </w:p>
    <w:p w14:paraId="370A476C" w14:textId="43DA1996" w:rsidR="002C21C8" w:rsidRDefault="002C21C8" w:rsidP="002C21C8">
      <w:pPr>
        <w:pStyle w:val="Code-"/>
      </w:pPr>
      <w:r>
        <w:t xml:space="preserve">    </w:t>
      </w:r>
      <w:r w:rsidR="001332BD" w:rsidRPr="00E45DCE">
        <w:t xml:space="preserve">                    </w:t>
      </w:r>
      <w:r w:rsidR="001332BD" w:rsidRPr="00E45DCE">
        <w:rPr>
          <w:b/>
        </w:rPr>
        <w:t>&lt;MEDINA xmlns</w:t>
      </w:r>
      <w:del w:id="812" w:author="LUEJE Claudia" w:date="2023-06-26T17:59:00Z">
        <w:r w:rsidR="00FC68DB" w:rsidRPr="0013175B">
          <w:rPr>
            <w:b/>
            <w:color w:val="0070C0"/>
          </w:rPr>
          <w:delText>="http://servicenet.t-systems.com/medina/xMCF</w:delText>
        </w:r>
        <w:r w:rsidR="00FC68DB" w:rsidRPr="0013175B">
          <w:delText>"</w:delText>
        </w:r>
        <w:r w:rsidR="00FC68DB" w:rsidRPr="0013175B">
          <w:rPr>
            <w:b/>
            <w:color w:val="0070C0"/>
          </w:rPr>
          <w:delText>&gt;</w:delText>
        </w:r>
      </w:del>
      <w:ins w:id="813" w:author="LUEJE Claudia" w:date="2023-06-26T17:59:00Z">
        <w:r w:rsidR="001332BD" w:rsidRPr="00E45DCE">
          <w:rPr>
            <w:b/>
          </w:rPr>
          <w:t>="</w:t>
        </w:r>
        <w:r w:rsidR="00A576C6">
          <w:rPr>
            <w:b/>
            <w:color w:val="0000FF"/>
            <w:u w:val="single"/>
          </w:rPr>
          <w:fldChar w:fldCharType="begin"/>
        </w:r>
        <w:r w:rsidR="00A576C6">
          <w:rPr>
            <w:b/>
            <w:color w:val="0000FF"/>
            <w:u w:val="single"/>
          </w:rPr>
          <w:instrText xml:space="preserve"> HYPERLINK "http://servicenet.t-systems.com/medina/xMCF" </w:instrText>
        </w:r>
        <w:r w:rsidR="00A576C6">
          <w:rPr>
            <w:b/>
            <w:color w:val="0000FF"/>
            <w:u w:val="single"/>
          </w:rPr>
          <w:fldChar w:fldCharType="separate"/>
        </w:r>
        <w:r w:rsidR="001332BD" w:rsidRPr="00E45DCE">
          <w:rPr>
            <w:b/>
            <w:color w:val="0000FF"/>
            <w:u w:val="single"/>
          </w:rPr>
          <w:t>http://servicenet.t-systems.com/medina/xMCF</w:t>
        </w:r>
        <w:r w:rsidR="00A576C6">
          <w:rPr>
            <w:b/>
            <w:color w:val="0000FF"/>
            <w:u w:val="single"/>
          </w:rPr>
          <w:fldChar w:fldCharType="end"/>
        </w:r>
        <w:r w:rsidR="001332BD" w:rsidRPr="00E45DCE">
          <w:t>"</w:t>
        </w:r>
        <w:r w:rsidR="001332BD" w:rsidRPr="00E45DCE">
          <w:rPr>
            <w:b/>
          </w:rPr>
          <w:t>&gt;</w:t>
        </w:r>
      </w:ins>
    </w:p>
    <w:p w14:paraId="2FF724CA" w14:textId="77777777" w:rsidR="002C21C8" w:rsidRDefault="002C21C8" w:rsidP="002C21C8">
      <w:pPr>
        <w:pStyle w:val="Code-"/>
      </w:pPr>
      <w:r>
        <w:t xml:space="preserve">    </w:t>
      </w:r>
      <w:r w:rsidR="001332BD" w:rsidRPr="00E45DCE">
        <w:t xml:space="preserve">                        </w:t>
      </w:r>
      <w:r w:rsidR="001332BD" w:rsidRPr="00E45DCE">
        <w:rPr>
          <w:b/>
        </w:rPr>
        <w:t>&lt;data_at_connector&gt;</w:t>
      </w:r>
    </w:p>
    <w:p w14:paraId="3160CA92" w14:textId="77777777" w:rsidR="002C21C8" w:rsidRDefault="002C21C8" w:rsidP="002C21C8">
      <w:pPr>
        <w:pStyle w:val="Code-"/>
      </w:pPr>
      <w:r>
        <w:t xml:space="preserve">    </w:t>
      </w:r>
      <w:r w:rsidR="001332BD" w:rsidRPr="00E45DCE">
        <w:t xml:space="preserve">                            </w:t>
      </w:r>
      <w:r w:rsidR="001332BD" w:rsidRPr="00E45DCE">
        <w:rPr>
          <w:b/>
        </w:rPr>
        <w:t>....</w:t>
      </w:r>
    </w:p>
    <w:p w14:paraId="084A4641" w14:textId="77777777" w:rsidR="002C21C8" w:rsidRDefault="002C21C8" w:rsidP="002C21C8">
      <w:pPr>
        <w:pStyle w:val="Code-"/>
      </w:pPr>
      <w:r>
        <w:t xml:space="preserve">    </w:t>
      </w:r>
      <w:r w:rsidR="001332BD" w:rsidRPr="00E45DCE">
        <w:t xml:space="preserve">                        </w:t>
      </w:r>
      <w:r w:rsidR="001332BD" w:rsidRPr="00E45DCE">
        <w:rPr>
          <w:b/>
        </w:rPr>
        <w:t>&lt;/data_at_connector&gt;</w:t>
      </w:r>
    </w:p>
    <w:p w14:paraId="6EAD0A7C" w14:textId="77777777" w:rsidR="002C21C8" w:rsidRDefault="002C21C8" w:rsidP="002C21C8">
      <w:pPr>
        <w:pStyle w:val="Code-"/>
      </w:pPr>
      <w:r>
        <w:t xml:space="preserve">    </w:t>
      </w:r>
      <w:r w:rsidR="001332BD" w:rsidRPr="00E45DCE">
        <w:t xml:space="preserve">                    </w:t>
      </w:r>
      <w:r w:rsidR="001332BD" w:rsidRPr="00E45DCE">
        <w:rPr>
          <w:b/>
        </w:rPr>
        <w:t>&lt;/MEDINA&gt;</w:t>
      </w:r>
    </w:p>
    <w:p w14:paraId="09A820C0" w14:textId="77777777" w:rsidR="002C21C8" w:rsidRDefault="002C21C8" w:rsidP="002C21C8">
      <w:pPr>
        <w:pStyle w:val="Code-"/>
      </w:pPr>
      <w:r>
        <w:t xml:space="preserve">    </w:t>
      </w:r>
      <w:r w:rsidR="001332BD" w:rsidRPr="00E45DCE">
        <w:t xml:space="preserve">                </w:t>
      </w:r>
      <w:r w:rsidR="001332BD" w:rsidRPr="00E45DCE">
        <w:rPr>
          <w:b/>
        </w:rPr>
        <w:t>&lt;/appdata&gt;</w:t>
      </w:r>
    </w:p>
    <w:p w14:paraId="7E2F7DA7" w14:textId="77777777" w:rsidR="002C21C8" w:rsidRDefault="002C21C8" w:rsidP="002C21C8">
      <w:pPr>
        <w:pStyle w:val="Code-"/>
      </w:pPr>
      <w:r>
        <w:t xml:space="preserve">    </w:t>
      </w:r>
      <w:r w:rsidR="001332BD" w:rsidRPr="00E45DCE">
        <w:t xml:space="preserve">            &lt;/connection_1d&gt;</w:t>
      </w:r>
    </w:p>
    <w:p w14:paraId="0A1FCA08" w14:textId="77777777" w:rsidR="002C21C8" w:rsidRDefault="002C21C8" w:rsidP="002C21C8">
      <w:pPr>
        <w:pStyle w:val="Code-"/>
      </w:pPr>
      <w:r>
        <w:t xml:space="preserve">    </w:t>
      </w:r>
      <w:r w:rsidR="001332BD" w:rsidRPr="00E45DCE">
        <w:t xml:space="preserve">        &lt;/connection_list&gt;</w:t>
      </w:r>
    </w:p>
    <w:p w14:paraId="12F5E66E" w14:textId="77777777" w:rsidR="002C21C8" w:rsidRDefault="002C21C8" w:rsidP="002C21C8">
      <w:pPr>
        <w:pStyle w:val="Code-"/>
      </w:pPr>
      <w:r>
        <w:t xml:space="preserve">    </w:t>
      </w:r>
      <w:r w:rsidR="001332BD" w:rsidRPr="00E45DCE">
        <w:t xml:space="preserve">    &lt;/connection_group&gt;</w:t>
      </w:r>
    </w:p>
    <w:p w14:paraId="27509F90" w14:textId="7E95CC28" w:rsidR="001332BD" w:rsidRPr="00E45DCE" w:rsidRDefault="002C21C8" w:rsidP="002C21C8">
      <w:pPr>
        <w:pStyle w:val="Code-"/>
      </w:pPr>
      <w:r>
        <w:t xml:space="preserve">    </w:t>
      </w:r>
      <w:r w:rsidR="001332BD" w:rsidRPr="00E45DCE">
        <w:t>&lt;/xmcf&gt;</w:t>
      </w:r>
    </w:p>
    <w:p w14:paraId="5B06205E" w14:textId="77777777" w:rsidR="001332BD" w:rsidRPr="00E45DCE" w:rsidRDefault="001332BD" w:rsidP="00E45DCE">
      <w:pPr>
        <w:pStyle w:val="Code-"/>
      </w:pPr>
      <w:r w:rsidRPr="00E45DCE">
        <w:t> </w:t>
      </w:r>
    </w:p>
    <w:p w14:paraId="151493D0" w14:textId="36267875"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814" w:name="_Finite_Element_Specific"/>
      <w:bookmarkStart w:id="815" w:name="_Ref414560131"/>
      <w:bookmarkStart w:id="816" w:name="_Toc3556945"/>
      <w:bookmarkStart w:id="817" w:name="_Toc34747194"/>
      <w:bookmarkStart w:id="818" w:name="_Toc77102007"/>
      <w:bookmarkStart w:id="819" w:name="_Toc110532158"/>
      <w:bookmarkEnd w:id="814"/>
      <w:r w:rsidRPr="00E956F7">
        <w:rPr>
          <w:rFonts w:eastAsia="Times New Roman"/>
          <w:szCs w:val="24"/>
        </w:rPr>
        <w:t xml:space="preserve">Finite </w:t>
      </w:r>
      <w:r w:rsidR="00501640">
        <w:rPr>
          <w:rFonts w:eastAsia="Times New Roman"/>
          <w:szCs w:val="24"/>
        </w:rPr>
        <w:t>e</w:t>
      </w:r>
      <w:r w:rsidRPr="00E956F7">
        <w:rPr>
          <w:rFonts w:eastAsia="Times New Roman"/>
          <w:szCs w:val="24"/>
        </w:rPr>
        <w:t xml:space="preserve">lement </w:t>
      </w:r>
      <w:r w:rsidR="00501640">
        <w:rPr>
          <w:rFonts w:eastAsia="Times New Roman"/>
          <w:szCs w:val="24"/>
        </w:rPr>
        <w:t>s</w:t>
      </w:r>
      <w:r w:rsidRPr="00E956F7">
        <w:rPr>
          <w:rFonts w:eastAsia="Times New Roman"/>
          <w:szCs w:val="24"/>
        </w:rPr>
        <w:t xml:space="preserve">pecific </w:t>
      </w:r>
      <w:r w:rsidR="00501640">
        <w:rPr>
          <w:rFonts w:eastAsia="Times New Roman"/>
          <w:szCs w:val="24"/>
        </w:rPr>
        <w:t>d</w:t>
      </w:r>
      <w:r w:rsidRPr="00E956F7">
        <w:rPr>
          <w:rFonts w:eastAsia="Times New Roman"/>
          <w:szCs w:val="24"/>
        </w:rPr>
        <w:t xml:space="preserve">ata </w:t>
      </w:r>
      <w:r w:rsidRPr="00471732">
        <w:rPr>
          <w:rStyle w:val="ISOCode"/>
        </w:rPr>
        <w:t>&lt;femdata/&gt;</w:t>
      </w:r>
      <w:bookmarkEnd w:id="815"/>
      <w:bookmarkEnd w:id="816"/>
      <w:bookmarkEnd w:id="817"/>
      <w:bookmarkEnd w:id="818"/>
      <w:bookmarkEnd w:id="819"/>
    </w:p>
    <w:p w14:paraId="517747FC" w14:textId="2855E554" w:rsidR="001332BD" w:rsidRPr="00E956F7" w:rsidRDefault="001332BD">
      <w:pPr>
        <w:pStyle w:val="BodyText"/>
        <w:autoSpaceDE w:val="0"/>
        <w:autoSpaceDN w:val="0"/>
        <w:adjustRightInd w:val="0"/>
        <w:rPr>
          <w:szCs w:val="24"/>
        </w:rPr>
      </w:pPr>
      <w:r w:rsidRPr="00E956F7">
        <w:rPr>
          <w:szCs w:val="24"/>
        </w:rPr>
        <w:t xml:space="preserve">For the numerical simulation by finite element method, a joint can be discretized (realized) in different </w:t>
      </w:r>
      <w:del w:id="820" w:author="LUEJE Claudia" w:date="2023-06-26T17:59:00Z">
        <w:r w:rsidR="00FC68DB" w:rsidRPr="005C2D94">
          <w:delText>kinds and</w:delText>
        </w:r>
      </w:del>
      <w:ins w:id="821" w:author="LUEJE Claudia" w:date="2023-06-26T17:59:00Z">
        <w:r w:rsidR="005D7C4B">
          <w:rPr>
            <w:szCs w:val="24"/>
          </w:rPr>
          <w:t>types</w:t>
        </w:r>
        <w:r w:rsidRPr="00E956F7">
          <w:rPr>
            <w:szCs w:val="24"/>
          </w:rPr>
          <w:t xml:space="preserve"> </w:t>
        </w:r>
        <w:r w:rsidR="005D7C4B">
          <w:rPr>
            <w:szCs w:val="24"/>
          </w:rPr>
          <w:t>of</w:t>
        </w:r>
      </w:ins>
      <w:r w:rsidRPr="00E956F7">
        <w:rPr>
          <w:szCs w:val="24"/>
        </w:rPr>
        <w:t xml:space="preserve"> ways depending on the focus of the simulation (</w:t>
      </w:r>
      <w:ins w:id="822" w:author="LUEJE Claudia" w:date="2023-06-26T17:59:00Z">
        <w:r w:rsidR="005D7C4B">
          <w:rPr>
            <w:szCs w:val="24"/>
          </w:rPr>
          <w:t xml:space="preserve">e.g. </w:t>
        </w:r>
      </w:ins>
      <w:r w:rsidRPr="00E956F7">
        <w:rPr>
          <w:szCs w:val="24"/>
        </w:rPr>
        <w:t>crash, fatigue</w:t>
      </w:r>
      <w:del w:id="823" w:author="LUEJE Claudia" w:date="2023-06-26T17:59:00Z">
        <w:r w:rsidR="00FC68DB" w:rsidRPr="005C2D94">
          <w:delText xml:space="preserve"> etc.).</w:delText>
        </w:r>
      </w:del>
      <w:ins w:id="824" w:author="LUEJE Claudia" w:date="2023-06-26T17:59:00Z">
        <w:r w:rsidRPr="00E956F7">
          <w:rPr>
            <w:szCs w:val="24"/>
          </w:rPr>
          <w:t>).</w:t>
        </w:r>
      </w:ins>
      <w:r w:rsidRPr="00E956F7">
        <w:rPr>
          <w:szCs w:val="24"/>
        </w:rPr>
        <w:t xml:space="preserve"> It is thus frequently necessary to switch from one realization to another one. For this purpose, details of a specific realization may be of interest.</w:t>
      </w:r>
    </w:p>
    <w:p w14:paraId="68117BF1" w14:textId="77777777" w:rsidR="001332BD" w:rsidRPr="00E956F7" w:rsidRDefault="001332BD">
      <w:pPr>
        <w:pStyle w:val="BodyText"/>
        <w:autoSpaceDE w:val="0"/>
        <w:autoSpaceDN w:val="0"/>
        <w:adjustRightInd w:val="0"/>
        <w:rPr>
          <w:szCs w:val="24"/>
        </w:rPr>
      </w:pPr>
      <w:r w:rsidRPr="00E956F7">
        <w:rPr>
          <w:szCs w:val="24"/>
        </w:rPr>
        <w:t xml:space="preserve">The optional </w:t>
      </w:r>
      <w:r w:rsidRPr="00471732">
        <w:rPr>
          <w:rStyle w:val="ISOCode"/>
        </w:rPr>
        <w:t>&lt;femdata/&gt;</w:t>
      </w:r>
      <w:r w:rsidRPr="00E956F7">
        <w:rPr>
          <w:szCs w:val="24"/>
        </w:rPr>
        <w:t xml:space="preserve"> can be placed within any single connector (relevant tags are </w:t>
      </w:r>
      <w:r w:rsidRPr="00471732">
        <w:rPr>
          <w:rStyle w:val="ISOCode"/>
        </w:rPr>
        <w:t>&lt;connection_0d/&gt;</w:t>
      </w:r>
      <w:r w:rsidRPr="00E956F7">
        <w:rPr>
          <w:szCs w:val="24"/>
        </w:rPr>
        <w:t xml:space="preserve">, </w:t>
      </w:r>
      <w:r w:rsidRPr="00471732">
        <w:rPr>
          <w:rStyle w:val="ISOCode"/>
        </w:rPr>
        <w:t xml:space="preserve">&lt;connection_1d/&gt; </w:t>
      </w:r>
      <w:r w:rsidRPr="00E956F7">
        <w:rPr>
          <w:szCs w:val="24"/>
        </w:rPr>
        <w:t>and</w:t>
      </w:r>
      <w:r w:rsidRPr="00471732">
        <w:rPr>
          <w:rStyle w:val="ISOCode"/>
        </w:rPr>
        <w:t xml:space="preserve"> &lt;connection_2d/&gt;</w:t>
      </w:r>
      <w:r w:rsidRPr="00E956F7">
        <w:rPr>
          <w:szCs w:val="24"/>
        </w:rPr>
        <w:t>).</w:t>
      </w:r>
    </w:p>
    <w:p w14:paraId="01CCADE3" w14:textId="024B8197" w:rsidR="001332BD" w:rsidRPr="00E956F7" w:rsidRDefault="00FE31EE">
      <w:pPr>
        <w:pStyle w:val="BodyText"/>
        <w:tabs>
          <w:tab w:val="left" w:pos="965"/>
        </w:tabs>
        <w:autoSpaceDE w:val="0"/>
        <w:autoSpaceDN w:val="0"/>
        <w:adjustRightInd w:val="0"/>
        <w:spacing w:line="220" w:lineRule="atLeast"/>
        <w:rPr>
          <w:szCs w:val="24"/>
        </w:rPr>
      </w:pPr>
      <w:del w:id="825" w:author="LUEJE Claudia" w:date="2023-06-26T17:59:00Z">
        <w:r>
          <w:delText xml:space="preserve">NOTE: </w:delText>
        </w:r>
      </w:del>
      <w:r w:rsidR="001332BD" w:rsidRPr="00E956F7">
        <w:rPr>
          <w:szCs w:val="24"/>
        </w:rPr>
        <w:t xml:space="preserve">χMCF versions 3.1 or later allow to contain </w:t>
      </w:r>
      <w:r w:rsidR="001332BD" w:rsidRPr="00471732">
        <w:rPr>
          <w:rStyle w:val="ISOCode"/>
        </w:rPr>
        <w:t>&lt;femdata/&gt;</w:t>
      </w:r>
      <w:r w:rsidR="001332BD" w:rsidRPr="00E956F7">
        <w:rPr>
          <w:szCs w:val="24"/>
        </w:rPr>
        <w:t xml:space="preserve"> at root level, but this is not allowed in V 3.0 and below. </w:t>
      </w:r>
      <w:r w:rsidR="001332BD" w:rsidRPr="00471732">
        <w:rPr>
          <w:rStyle w:val="ISOCode"/>
        </w:rPr>
        <w:t>&lt;femdata/&gt;</w:t>
      </w:r>
      <w:r w:rsidR="001332BD" w:rsidRPr="00E956F7">
        <w:rPr>
          <w:szCs w:val="24"/>
        </w:rPr>
        <w:t xml:space="preserve"> is not allowed on </w:t>
      </w:r>
      <w:r w:rsidR="001332BD" w:rsidRPr="00471732">
        <w:rPr>
          <w:rStyle w:val="ISOCode"/>
        </w:rPr>
        <w:t>&lt;connection_group/&gt;</w:t>
      </w:r>
      <w:r w:rsidR="001332BD" w:rsidRPr="00E956F7">
        <w:rPr>
          <w:szCs w:val="24"/>
        </w:rPr>
        <w:t xml:space="preserve"> level in any case.</w:t>
      </w:r>
    </w:p>
    <w:p w14:paraId="24378F12" w14:textId="77777777" w:rsidR="001332BD" w:rsidRPr="00E956F7" w:rsidRDefault="001332BD">
      <w:pPr>
        <w:pStyle w:val="BodyText"/>
        <w:autoSpaceDE w:val="0"/>
        <w:autoSpaceDN w:val="0"/>
        <w:adjustRightInd w:val="0"/>
        <w:rPr>
          <w:szCs w:val="24"/>
        </w:rPr>
      </w:pPr>
      <w:r w:rsidRPr="00471732">
        <w:rPr>
          <w:rStyle w:val="ISOCode"/>
        </w:rPr>
        <w:t>&lt;femdata/&gt;</w:t>
      </w:r>
      <w:r w:rsidRPr="00E956F7">
        <w:rPr>
          <w:szCs w:val="24"/>
        </w:rPr>
        <w:t xml:space="preserve"> references FEM-entities that are related to the connector in which it is placed. Its content or the referenced entities respectively, are specific to a single solver.</w:t>
      </w:r>
    </w:p>
    <w:p w14:paraId="02786276" w14:textId="77777777" w:rsidR="001332BD" w:rsidRPr="00E956F7" w:rsidRDefault="001332BD">
      <w:pPr>
        <w:pStyle w:val="BodyText"/>
        <w:autoSpaceDE w:val="0"/>
        <w:autoSpaceDN w:val="0"/>
        <w:adjustRightInd w:val="0"/>
        <w:rPr>
          <w:szCs w:val="24"/>
        </w:rPr>
      </w:pPr>
      <w:r w:rsidRPr="00E956F7">
        <w:rPr>
          <w:szCs w:val="24"/>
        </w:rPr>
        <w:t>Usually, referencing is done by solver specific entity IDs, which have no meaning outside the context of a specific finite element model. If, for example, element IDs in this model get renumbered, a χMCF file referencing such element IDs becomes detached and needs to be re-created.</w:t>
      </w:r>
    </w:p>
    <w:p w14:paraId="5F6606D5" w14:textId="77777777" w:rsidR="001332BD" w:rsidRPr="00E956F7" w:rsidRDefault="001332BD">
      <w:pPr>
        <w:pStyle w:val="BodyText"/>
        <w:autoSpaceDE w:val="0"/>
        <w:autoSpaceDN w:val="0"/>
        <w:adjustRightInd w:val="0"/>
        <w:rPr>
          <w:szCs w:val="24"/>
        </w:rPr>
      </w:pPr>
      <w:r w:rsidRPr="005D7C4B">
        <w:rPr>
          <w:szCs w:val="24"/>
        </w:rPr>
        <w:t>Conclusion:</w:t>
      </w:r>
      <w:r w:rsidRPr="00E956F7">
        <w:rPr>
          <w:szCs w:val="24"/>
        </w:rPr>
        <w:t xml:space="preserve"> A χMCF file containing </w:t>
      </w:r>
      <w:r w:rsidRPr="00471732">
        <w:rPr>
          <w:rStyle w:val="ISOCode"/>
        </w:rPr>
        <w:t>&lt;femdata/&gt;</w:t>
      </w:r>
      <w:r w:rsidRPr="00E956F7">
        <w:rPr>
          <w:szCs w:val="24"/>
        </w:rPr>
        <w:t xml:space="preserve"> always refers to </w:t>
      </w:r>
      <w:r w:rsidRPr="005D7C4B">
        <w:rPr>
          <w:szCs w:val="24"/>
        </w:rPr>
        <w:t>one specific</w:t>
      </w:r>
      <w:r w:rsidRPr="00E956F7">
        <w:rPr>
          <w:szCs w:val="24"/>
        </w:rPr>
        <w:t xml:space="preserve"> solver deck.</w:t>
      </w:r>
    </w:p>
    <w:p w14:paraId="6820FB89" w14:textId="77777777" w:rsidR="001332BD" w:rsidRPr="00E956F7" w:rsidRDefault="001332BD">
      <w:pPr>
        <w:pStyle w:val="BodyText"/>
        <w:autoSpaceDE w:val="0"/>
        <w:autoSpaceDN w:val="0"/>
        <w:adjustRightInd w:val="0"/>
        <w:rPr>
          <w:szCs w:val="24"/>
        </w:rPr>
      </w:pPr>
      <w:r w:rsidRPr="00E956F7">
        <w:rPr>
          <w:szCs w:val="24"/>
        </w:rPr>
        <w:t>This solver naming should be taken from the current FATXML version. Examples are the following:</w:t>
      </w:r>
    </w:p>
    <w:p w14:paraId="545EA5A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26" w:author="LUEJE Claudia" w:date="2023-06-26T17:59:00Z">
        <w:r w:rsidRPr="00E956F7">
          <w:rPr>
            <w:szCs w:val="24"/>
          </w:rPr>
          <w:t>—</w:t>
        </w:r>
        <w:r w:rsidRPr="00E956F7">
          <w:rPr>
            <w:szCs w:val="24"/>
          </w:rPr>
          <w:tab/>
        </w:r>
      </w:ins>
      <w:r w:rsidRPr="00E956F7">
        <w:rPr>
          <w:szCs w:val="24"/>
        </w:rPr>
        <w:t>PAM-CRASH;</w:t>
      </w:r>
    </w:p>
    <w:p w14:paraId="4E063E0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27" w:author="LUEJE Claudia" w:date="2023-06-26T17:59:00Z">
        <w:r w:rsidRPr="00E956F7">
          <w:rPr>
            <w:szCs w:val="24"/>
          </w:rPr>
          <w:t>—</w:t>
        </w:r>
        <w:r w:rsidRPr="00E956F7">
          <w:rPr>
            <w:szCs w:val="24"/>
          </w:rPr>
          <w:tab/>
        </w:r>
      </w:ins>
      <w:r w:rsidRPr="00E956F7">
        <w:rPr>
          <w:szCs w:val="24"/>
        </w:rPr>
        <w:t>LS-DYNA;</w:t>
      </w:r>
    </w:p>
    <w:p w14:paraId="60857EA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28" w:author="LUEJE Claudia" w:date="2023-06-26T17:59:00Z">
        <w:r w:rsidRPr="00E956F7">
          <w:rPr>
            <w:szCs w:val="24"/>
          </w:rPr>
          <w:t>—</w:t>
        </w:r>
        <w:r w:rsidRPr="00E956F7">
          <w:rPr>
            <w:szCs w:val="24"/>
          </w:rPr>
          <w:tab/>
        </w:r>
      </w:ins>
      <w:r w:rsidRPr="00E956F7">
        <w:rPr>
          <w:szCs w:val="24"/>
        </w:rPr>
        <w:t>RADIOSS;</w:t>
      </w:r>
    </w:p>
    <w:p w14:paraId="7C57F79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29" w:author="LUEJE Claudia" w:date="2023-06-26T17:59:00Z">
        <w:r w:rsidRPr="00E956F7">
          <w:rPr>
            <w:szCs w:val="24"/>
          </w:rPr>
          <w:t>—</w:t>
        </w:r>
        <w:r w:rsidRPr="00E956F7">
          <w:rPr>
            <w:szCs w:val="24"/>
          </w:rPr>
          <w:tab/>
        </w:r>
      </w:ins>
      <w:r w:rsidRPr="00E956F7">
        <w:rPr>
          <w:szCs w:val="24"/>
        </w:rPr>
        <w:t>OPTISTRUCT;</w:t>
      </w:r>
    </w:p>
    <w:p w14:paraId="55C388B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30" w:author="LUEJE Claudia" w:date="2023-06-26T17:59:00Z">
        <w:r w:rsidRPr="00E956F7">
          <w:rPr>
            <w:szCs w:val="24"/>
          </w:rPr>
          <w:t>—</w:t>
        </w:r>
        <w:r w:rsidRPr="00E956F7">
          <w:rPr>
            <w:szCs w:val="24"/>
          </w:rPr>
          <w:tab/>
        </w:r>
      </w:ins>
      <w:r w:rsidRPr="00E956F7">
        <w:rPr>
          <w:szCs w:val="24"/>
        </w:rPr>
        <w:t>NASTRAN;</w:t>
      </w:r>
    </w:p>
    <w:p w14:paraId="4961D62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31" w:author="LUEJE Claudia" w:date="2023-06-26T17:59:00Z">
        <w:r w:rsidRPr="00E956F7">
          <w:rPr>
            <w:szCs w:val="24"/>
          </w:rPr>
          <w:t>—</w:t>
        </w:r>
        <w:r w:rsidRPr="00E956F7">
          <w:rPr>
            <w:szCs w:val="24"/>
          </w:rPr>
          <w:tab/>
        </w:r>
      </w:ins>
      <w:r w:rsidRPr="00E956F7">
        <w:rPr>
          <w:szCs w:val="24"/>
        </w:rPr>
        <w:t>PERMAS;</w:t>
      </w:r>
    </w:p>
    <w:p w14:paraId="4960D2E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32" w:author="LUEJE Claudia" w:date="2023-06-26T17:59:00Z">
        <w:r w:rsidRPr="00E956F7">
          <w:rPr>
            <w:szCs w:val="24"/>
          </w:rPr>
          <w:t>—</w:t>
        </w:r>
        <w:r w:rsidRPr="00E956F7">
          <w:rPr>
            <w:szCs w:val="24"/>
          </w:rPr>
          <w:tab/>
        </w:r>
      </w:ins>
      <w:r w:rsidRPr="00E956F7">
        <w:rPr>
          <w:szCs w:val="24"/>
        </w:rPr>
        <w:t>ABAQUS.</w:t>
      </w:r>
    </w:p>
    <w:p w14:paraId="2286FD99" w14:textId="23CE363A" w:rsidR="001332BD" w:rsidRPr="00E956F7" w:rsidRDefault="001332BD">
      <w:pPr>
        <w:pStyle w:val="BodyText"/>
        <w:autoSpaceDE w:val="0"/>
        <w:autoSpaceDN w:val="0"/>
        <w:adjustRightInd w:val="0"/>
        <w:rPr>
          <w:szCs w:val="24"/>
        </w:rPr>
      </w:pPr>
      <w:r w:rsidRPr="00E956F7">
        <w:rPr>
          <w:szCs w:val="24"/>
        </w:rPr>
        <w:t xml:space="preserve">Only </w:t>
      </w:r>
      <w:r w:rsidRPr="00471732">
        <w:rPr>
          <w:rStyle w:val="ISOCode"/>
        </w:rPr>
        <w:t>&lt;entity/&gt;</w:t>
      </w:r>
      <w:r w:rsidRPr="00E956F7">
        <w:rPr>
          <w:szCs w:val="24"/>
        </w:rPr>
        <w:t xml:space="preserve"> </w:t>
      </w:r>
      <w:del w:id="833" w:author="LUEJE Claudia" w:date="2023-06-26T17:59:00Z">
        <w:r w:rsidR="001011A1">
          <w:delText>(</w:delText>
        </w:r>
        <w:r w:rsidR="001011A1">
          <w:fldChar w:fldCharType="begin"/>
        </w:r>
        <w:r w:rsidR="001011A1">
          <w:delInstrText xml:space="preserve"> REF _Ref101283923 \h </w:delInstrText>
        </w:r>
        <w:r w:rsidR="001011A1">
          <w:fldChar w:fldCharType="separate"/>
        </w:r>
        <w:r w:rsidR="0067475A" w:rsidRPr="00F54804">
          <w:delText xml:space="preserve">Table </w:delText>
        </w:r>
        <w:r w:rsidR="0067475A">
          <w:rPr>
            <w:noProof/>
          </w:rPr>
          <w:delText>3</w:delText>
        </w:r>
        <w:r w:rsidR="001011A1">
          <w:fldChar w:fldCharType="end"/>
        </w:r>
        <w:r w:rsidR="001011A1">
          <w:delText>)</w:delText>
        </w:r>
      </w:del>
      <w:ins w:id="834" w:author="LUEJE Claudia" w:date="2023-06-26T17:59:00Z">
        <w:r w:rsidRPr="00E956F7">
          <w:rPr>
            <w:szCs w:val="24"/>
          </w:rPr>
          <w:t>(</w:t>
        </w:r>
        <w:r w:rsidR="006F39DE" w:rsidRPr="00E956F7">
          <w:rPr>
            <w:rStyle w:val="citetbl"/>
            <w:szCs w:val="24"/>
          </w:rPr>
          <w:t>Table </w:t>
        </w:r>
        <w:r w:rsidRPr="00E956F7">
          <w:rPr>
            <w:rStyle w:val="citetbl"/>
            <w:szCs w:val="24"/>
          </w:rPr>
          <w:t>3</w:t>
        </w:r>
        <w:r w:rsidRPr="00E956F7">
          <w:rPr>
            <w:szCs w:val="24"/>
          </w:rPr>
          <w:t>)</w:t>
        </w:r>
      </w:ins>
      <w:r w:rsidRPr="00E956F7">
        <w:rPr>
          <w:szCs w:val="24"/>
        </w:rPr>
        <w:t xml:space="preserve"> is allowed as a nested element of the child element of </w:t>
      </w:r>
      <w:r w:rsidRPr="00471732">
        <w:rPr>
          <w:rStyle w:val="ISOCode"/>
        </w:rPr>
        <w:t>&lt;femdata/&gt;</w:t>
      </w:r>
      <w:r w:rsidRPr="00E956F7">
        <w:rPr>
          <w:szCs w:val="24"/>
        </w:rPr>
        <w:t xml:space="preserve">. Its definition and documentation follow </w:t>
      </w:r>
      <w:r w:rsidRPr="00471732">
        <w:rPr>
          <w:rStyle w:val="ISOCode"/>
        </w:rPr>
        <w:t>&lt;ENTITY/&gt;,</w:t>
      </w:r>
      <w:r w:rsidRPr="00E956F7">
        <w:rPr>
          <w:szCs w:val="24"/>
        </w:rPr>
        <w:t xml:space="preserve"> the corresponding element in FATXML</w:t>
      </w:r>
      <w:customXmlDelRangeStart w:id="835" w:author="LUEJE Claudia" w:date="2023-06-26T17:59:00Z"/>
      <w:sdt>
        <w:sdtPr>
          <w:id w:val="-171874011"/>
          <w:citation/>
        </w:sdtPr>
        <w:sdtEndPr/>
        <w:sdtContent>
          <w:customXmlDelRangeEnd w:id="835"/>
          <w:del w:id="836" w:author="LUEJE Claudia" w:date="2023-06-26T17:59:00Z">
            <w:r w:rsidR="001F4D75" w:rsidRPr="005C2D94">
              <w:fldChar w:fldCharType="begin"/>
            </w:r>
            <w:r w:rsidR="001F4D75" w:rsidRPr="0013175B">
              <w:delInstrText xml:space="preserve"> CITATION Nor20 \l 1031 </w:delInstrText>
            </w:r>
            <w:r w:rsidR="001F4D75" w:rsidRPr="005C2D94">
              <w:fldChar w:fldCharType="separate"/>
            </w:r>
            <w:r w:rsidR="0067475A" w:rsidRPr="0067475A">
              <w:rPr>
                <w:noProof/>
              </w:rPr>
              <w:delText>[1]</w:delText>
            </w:r>
            <w:r w:rsidR="001F4D75" w:rsidRPr="005C2D94">
              <w:fldChar w:fldCharType="end"/>
            </w:r>
          </w:del>
          <w:customXmlDelRangeStart w:id="837" w:author="LUEJE Claudia" w:date="2023-06-26T17:59:00Z"/>
        </w:sdtContent>
      </w:sdt>
      <w:customXmlDelRangeEnd w:id="837"/>
      <w:del w:id="838" w:author="LUEJE Claudia" w:date="2023-06-26T17:59:00Z">
        <w:r w:rsidR="001F4D75" w:rsidRPr="00F54804">
          <w:delText>.</w:delText>
        </w:r>
      </w:del>
      <w:ins w:id="839" w:author="LUEJE Claudia" w:date="2023-06-26T17:59:00Z">
        <w:r w:rsidRPr="00E956F7">
          <w:rPr>
            <w:szCs w:val="24"/>
            <w:vertAlign w:val="superscript"/>
          </w:rPr>
          <w:t>[</w:t>
        </w:r>
        <w:r w:rsidRPr="00E956F7">
          <w:rPr>
            <w:rStyle w:val="citebib"/>
            <w:szCs w:val="24"/>
            <w:vertAlign w:val="superscript"/>
          </w:rPr>
          <w:t>2</w:t>
        </w:r>
        <w:r w:rsidRPr="00E956F7">
          <w:rPr>
            <w:szCs w:val="24"/>
            <w:vertAlign w:val="superscript"/>
          </w:rPr>
          <w:t>]</w:t>
        </w:r>
        <w:r w:rsidRPr="00E956F7">
          <w:rPr>
            <w:szCs w:val="24"/>
          </w:rPr>
          <w:t>.</w:t>
        </w:r>
      </w:ins>
    </w:p>
    <w:p w14:paraId="2FBB93BA" w14:textId="390310C8" w:rsidR="001332BD" w:rsidRPr="00E956F7" w:rsidRDefault="006F39DE">
      <w:pPr>
        <w:pStyle w:val="Tabletitle"/>
        <w:autoSpaceDE w:val="0"/>
        <w:autoSpaceDN w:val="0"/>
        <w:adjustRightInd w:val="0"/>
        <w:outlineLvl w:val="0"/>
        <w:rPr>
          <w:szCs w:val="24"/>
        </w:rPr>
      </w:pPr>
      <w:bookmarkStart w:id="840" w:name="_Ref101283923"/>
      <w:bookmarkStart w:id="841" w:name="_Toc110532351"/>
      <w:r w:rsidRPr="00E956F7">
        <w:rPr>
          <w:szCs w:val="24"/>
        </w:rPr>
        <w:t>Table</w:t>
      </w:r>
      <w:del w:id="842" w:author="LUEJE Claudia" w:date="2023-06-26T17:59:00Z">
        <w:r w:rsidR="001011A1" w:rsidRPr="00F54804">
          <w:delText xml:space="preserve"> </w:delText>
        </w:r>
        <w:r w:rsidR="001011A1" w:rsidRPr="00F54804">
          <w:fldChar w:fldCharType="begin"/>
        </w:r>
        <w:r w:rsidR="001011A1" w:rsidRPr="00F54804">
          <w:delInstrText xml:space="preserve"> SEQ Table \* ARABIC </w:delInstrText>
        </w:r>
        <w:r w:rsidR="001011A1" w:rsidRPr="00F54804">
          <w:fldChar w:fldCharType="separate"/>
        </w:r>
        <w:r w:rsidR="0067475A">
          <w:rPr>
            <w:noProof/>
          </w:rPr>
          <w:delText>3</w:delText>
        </w:r>
        <w:r w:rsidR="001011A1" w:rsidRPr="00F54804">
          <w:fldChar w:fldCharType="end"/>
        </w:r>
        <w:bookmarkEnd w:id="840"/>
        <w:r w:rsidR="001011A1">
          <w:delText xml:space="preserve"> </w:delText>
        </w:r>
      </w:del>
      <w:ins w:id="843" w:author="LUEJE Claudia" w:date="2023-06-26T17:59:00Z">
        <w:r w:rsidRPr="00E956F7">
          <w:rPr>
            <w:szCs w:val="24"/>
          </w:rPr>
          <w:t> </w:t>
        </w:r>
        <w:r w:rsidR="001332BD" w:rsidRPr="00E956F7">
          <w:rPr>
            <w:szCs w:val="24"/>
          </w:rPr>
          <w:t>3</w:t>
        </w:r>
      </w:ins>
      <w:r w:rsidR="001332BD" w:rsidRPr="00E956F7">
        <w:rPr>
          <w:szCs w:val="24"/>
        </w:rPr>
        <w:t xml:space="preserve"> </w:t>
      </w:r>
      <w:bookmarkStart w:id="844" w:name="_Hlk101284091"/>
      <w:r w:rsidR="001332BD" w:rsidRPr="00E956F7">
        <w:rPr>
          <w:szCs w:val="24"/>
        </w:rPr>
        <w:t>—</w:t>
      </w:r>
      <w:bookmarkEnd w:id="844"/>
      <w:r w:rsidR="001332BD" w:rsidRPr="00E956F7">
        <w:rPr>
          <w:szCs w:val="24"/>
        </w:rPr>
        <w:t xml:space="preserve"> Nested elements of the child element of </w:t>
      </w:r>
      <w:r w:rsidR="001332BD" w:rsidRPr="00471732">
        <w:rPr>
          <w:rStyle w:val="ISOCode"/>
        </w:rPr>
        <w:t>&lt;femdata/&gt;</w:t>
      </w:r>
      <w:bookmarkEnd w:id="841"/>
    </w:p>
    <w:tbl>
      <w:tblPr>
        <w:tblStyle w:val="TabellexMCF"/>
        <w:tblW w:w="85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2121"/>
        <w:gridCol w:w="1559"/>
        <w:gridCol w:w="1418"/>
        <w:gridCol w:w="3402"/>
      </w:tblGrid>
      <w:tr w:rsidR="001332BD" w:rsidRPr="00B62EE5" w14:paraId="688F87A2" w14:textId="77777777" w:rsidTr="00354B7D">
        <w:trPr>
          <w:cnfStyle w:val="100000000000" w:firstRow="1" w:lastRow="0" w:firstColumn="0" w:lastColumn="0" w:oddVBand="0" w:evenVBand="0" w:oddHBand="0" w:evenHBand="0" w:firstRowFirstColumn="0" w:firstRowLastColumn="0" w:lastRowFirstColumn="0" w:lastRowLastColumn="0"/>
        </w:trPr>
        <w:tc>
          <w:tcPr>
            <w:tcW w:w="2121" w:type="dxa"/>
            <w:tcBorders>
              <w:top w:val="single" w:sz="12" w:space="0" w:color="000000"/>
              <w:bottom w:val="single" w:sz="12" w:space="0" w:color="000000"/>
            </w:tcBorders>
          </w:tcPr>
          <w:p w14:paraId="22AD618D" w14:textId="16B51463" w:rsidR="001332BD" w:rsidRPr="00B62EE5" w:rsidRDefault="001332BD" w:rsidP="00493638">
            <w:pPr>
              <w:pStyle w:val="Tableheader"/>
              <w:autoSpaceDE w:val="0"/>
              <w:autoSpaceDN w:val="0"/>
              <w:adjustRightInd w:val="0"/>
            </w:pPr>
            <w:r w:rsidRPr="00B62EE5">
              <w:rPr>
                <w:szCs w:val="24"/>
              </w:rPr>
              <w:t>Nested Elements</w:t>
            </w:r>
          </w:p>
        </w:tc>
        <w:tc>
          <w:tcPr>
            <w:tcW w:w="1559" w:type="dxa"/>
            <w:tcBorders>
              <w:top w:val="single" w:sz="12" w:space="0" w:color="000000"/>
              <w:bottom w:val="single" w:sz="12" w:space="0" w:color="000000"/>
            </w:tcBorders>
          </w:tcPr>
          <w:p w14:paraId="7084100C" w14:textId="0D49A8FD" w:rsidR="001332BD" w:rsidRPr="00B62EE5" w:rsidRDefault="001332BD" w:rsidP="00493638">
            <w:pPr>
              <w:pStyle w:val="Tableheader"/>
              <w:autoSpaceDE w:val="0"/>
              <w:autoSpaceDN w:val="0"/>
              <w:adjustRightInd w:val="0"/>
            </w:pPr>
            <w:r w:rsidRPr="00B62EE5">
              <w:rPr>
                <w:szCs w:val="24"/>
              </w:rPr>
              <w:t>Multiplicity</w:t>
            </w:r>
          </w:p>
        </w:tc>
        <w:tc>
          <w:tcPr>
            <w:tcW w:w="1418" w:type="dxa"/>
            <w:tcBorders>
              <w:top w:val="single" w:sz="12" w:space="0" w:color="000000"/>
              <w:bottom w:val="single" w:sz="12" w:space="0" w:color="000000"/>
            </w:tcBorders>
          </w:tcPr>
          <w:p w14:paraId="1568948C" w14:textId="0574F2FB" w:rsidR="001332BD" w:rsidRPr="00B62EE5" w:rsidRDefault="001332BD" w:rsidP="00493638">
            <w:pPr>
              <w:pStyle w:val="Tableheader"/>
              <w:autoSpaceDE w:val="0"/>
              <w:autoSpaceDN w:val="0"/>
              <w:adjustRightInd w:val="0"/>
            </w:pPr>
            <w:r w:rsidRPr="00B62EE5">
              <w:rPr>
                <w:szCs w:val="24"/>
              </w:rPr>
              <w:t>Use</w:t>
            </w:r>
          </w:p>
        </w:tc>
        <w:tc>
          <w:tcPr>
            <w:tcW w:w="3402" w:type="dxa"/>
            <w:tcBorders>
              <w:top w:val="single" w:sz="12" w:space="0" w:color="000000"/>
              <w:bottom w:val="single" w:sz="12" w:space="0" w:color="000000"/>
            </w:tcBorders>
          </w:tcPr>
          <w:p w14:paraId="68177FD2" w14:textId="72C0AAC7" w:rsidR="001332BD" w:rsidRPr="00B62EE5" w:rsidRDefault="001332BD" w:rsidP="00493638">
            <w:pPr>
              <w:pStyle w:val="Tableheader"/>
              <w:autoSpaceDE w:val="0"/>
              <w:autoSpaceDN w:val="0"/>
              <w:adjustRightInd w:val="0"/>
            </w:pPr>
            <w:r w:rsidRPr="00B62EE5">
              <w:rPr>
                <w:szCs w:val="24"/>
              </w:rPr>
              <w:t>Constraint / Remarks</w:t>
            </w:r>
          </w:p>
        </w:tc>
      </w:tr>
      <w:tr w:rsidR="001332BD" w:rsidRPr="00E956F7" w14:paraId="5C482E72" w14:textId="77777777" w:rsidTr="00354B7D">
        <w:trPr>
          <w:cnfStyle w:val="100000000000" w:firstRow="1" w:lastRow="0" w:firstColumn="0" w:lastColumn="0" w:oddVBand="0" w:evenVBand="0" w:oddHBand="0" w:evenHBand="0" w:firstRowFirstColumn="0" w:firstRowLastColumn="0" w:lastRowFirstColumn="0" w:lastRowLastColumn="0"/>
        </w:trPr>
        <w:tc>
          <w:tcPr>
            <w:tcW w:w="2121" w:type="dxa"/>
            <w:tcBorders>
              <w:top w:val="single" w:sz="12" w:space="0" w:color="000000"/>
              <w:bottom w:val="single" w:sz="12" w:space="0" w:color="000000"/>
            </w:tcBorders>
          </w:tcPr>
          <w:p w14:paraId="655344B7" w14:textId="39A43560" w:rsidR="001332BD" w:rsidRPr="00E956F7" w:rsidRDefault="001332BD" w:rsidP="00493638">
            <w:pPr>
              <w:pStyle w:val="Tablebody"/>
              <w:autoSpaceDE w:val="0"/>
              <w:autoSpaceDN w:val="0"/>
              <w:adjustRightInd w:val="0"/>
              <w:rPr>
                <w:b w:val="0"/>
              </w:rPr>
            </w:pPr>
            <w:r w:rsidRPr="00E956F7">
              <w:rPr>
                <w:szCs w:val="24"/>
              </w:rPr>
              <w:t>entity</w:t>
            </w:r>
          </w:p>
        </w:tc>
        <w:tc>
          <w:tcPr>
            <w:tcW w:w="1559" w:type="dxa"/>
            <w:tcBorders>
              <w:top w:val="single" w:sz="12" w:space="0" w:color="000000"/>
              <w:bottom w:val="single" w:sz="12" w:space="0" w:color="000000"/>
            </w:tcBorders>
          </w:tcPr>
          <w:p w14:paraId="46800BC7" w14:textId="18544C70" w:rsidR="001332BD" w:rsidRPr="00E956F7" w:rsidRDefault="001332BD" w:rsidP="00493638">
            <w:pPr>
              <w:pStyle w:val="Tablebody"/>
              <w:autoSpaceDE w:val="0"/>
              <w:autoSpaceDN w:val="0"/>
              <w:adjustRightInd w:val="0"/>
              <w:rPr>
                <w:b w:val="0"/>
              </w:rPr>
            </w:pPr>
            <w:r w:rsidRPr="00E956F7">
              <w:rPr>
                <w:szCs w:val="24"/>
              </w:rPr>
              <w:t>1-*</w:t>
            </w:r>
          </w:p>
        </w:tc>
        <w:tc>
          <w:tcPr>
            <w:tcW w:w="1418" w:type="dxa"/>
            <w:tcBorders>
              <w:top w:val="single" w:sz="12" w:space="0" w:color="000000"/>
              <w:bottom w:val="single" w:sz="12" w:space="0" w:color="000000"/>
            </w:tcBorders>
          </w:tcPr>
          <w:p w14:paraId="3950AF54" w14:textId="281A964E" w:rsidR="001332BD" w:rsidRPr="00E956F7" w:rsidRDefault="001332BD" w:rsidP="00493638">
            <w:pPr>
              <w:pStyle w:val="Tablebody"/>
              <w:autoSpaceDE w:val="0"/>
              <w:autoSpaceDN w:val="0"/>
              <w:adjustRightInd w:val="0"/>
              <w:rPr>
                <w:b w:val="0"/>
              </w:rPr>
            </w:pPr>
            <w:r w:rsidRPr="00E956F7">
              <w:rPr>
                <w:szCs w:val="24"/>
              </w:rPr>
              <w:t>Required</w:t>
            </w:r>
          </w:p>
        </w:tc>
        <w:tc>
          <w:tcPr>
            <w:tcW w:w="3402" w:type="dxa"/>
            <w:tcBorders>
              <w:top w:val="single" w:sz="12" w:space="0" w:color="000000"/>
              <w:bottom w:val="single" w:sz="12" w:space="0" w:color="000000"/>
            </w:tcBorders>
          </w:tcPr>
          <w:p w14:paraId="676301C7" w14:textId="45A7ADF6" w:rsidR="001332BD" w:rsidRPr="00E956F7" w:rsidRDefault="001332BD" w:rsidP="00493638">
            <w:pPr>
              <w:pStyle w:val="Tablebody"/>
              <w:autoSpaceDE w:val="0"/>
              <w:autoSpaceDN w:val="0"/>
              <w:adjustRightInd w:val="0"/>
              <w:rPr>
                <w:b w:val="0"/>
              </w:rPr>
            </w:pPr>
            <w:r w:rsidRPr="00E956F7">
              <w:rPr>
                <w:szCs w:val="24"/>
              </w:rPr>
              <w:t xml:space="preserve">Corresponds to element </w:t>
            </w:r>
            <w:r w:rsidRPr="00471732">
              <w:rPr>
                <w:rStyle w:val="ISOCode"/>
              </w:rPr>
              <w:t>&lt;ENTITY/&gt;</w:t>
            </w:r>
            <w:r w:rsidRPr="00471732">
              <w:rPr>
                <w:szCs w:val="24"/>
              </w:rPr>
              <w:t>,</w:t>
            </w:r>
            <w:r w:rsidRPr="00E956F7">
              <w:rPr>
                <w:szCs w:val="24"/>
              </w:rPr>
              <w:t xml:space="preserve"> defined in</w:t>
            </w:r>
            <w:del w:id="845" w:author="LUEJE Claudia" w:date="2023-06-26T17:59:00Z">
              <w:r w:rsidR="00FC68DB" w:rsidRPr="00F54804">
                <w:delText xml:space="preserve"> </w:delText>
              </w:r>
            </w:del>
            <w:customXmlDelRangeStart w:id="846" w:author="LUEJE Claudia" w:date="2023-06-26T17:59:00Z"/>
            <w:sdt>
              <w:sdtPr>
                <w:id w:val="-2076657097"/>
                <w:citation/>
              </w:sdtPr>
              <w:sdtEndPr/>
              <w:sdtContent>
                <w:customXmlDelRangeEnd w:id="846"/>
                <w:del w:id="847" w:author="LUEJE Claudia" w:date="2023-06-26T17:59:00Z">
                  <w:r w:rsidR="001F4D75" w:rsidRPr="005C2D94">
                    <w:fldChar w:fldCharType="begin"/>
                  </w:r>
                  <w:r w:rsidR="001F4D75" w:rsidRPr="0013175B">
                    <w:delInstrText xml:space="preserve"> CITATION Nor20 \l 1031 </w:delInstrText>
                  </w:r>
                  <w:r w:rsidR="001F4D75" w:rsidRPr="005C2D94">
                    <w:fldChar w:fldCharType="separate"/>
                  </w:r>
                  <w:r w:rsidR="0067475A" w:rsidRPr="0067475A">
                    <w:rPr>
                      <w:noProof/>
                    </w:rPr>
                    <w:delText>[1]</w:delText>
                  </w:r>
                  <w:r w:rsidR="001F4D75" w:rsidRPr="005C2D94">
                    <w:fldChar w:fldCharType="end"/>
                  </w:r>
                </w:del>
                <w:customXmlDelRangeStart w:id="848" w:author="LUEJE Claudia" w:date="2023-06-26T17:59:00Z"/>
              </w:sdtContent>
            </w:sdt>
            <w:customXmlDelRangeEnd w:id="848"/>
            <w:del w:id="849" w:author="LUEJE Claudia" w:date="2023-06-26T17:59:00Z">
              <w:r w:rsidR="00FC68DB" w:rsidRPr="00F54804">
                <w:delText>.</w:delText>
              </w:r>
            </w:del>
            <w:ins w:id="850" w:author="LUEJE Claudia" w:date="2023-06-26T17:59:00Z">
              <w:r w:rsidRPr="00E956F7">
                <w:rPr>
                  <w:szCs w:val="24"/>
                  <w:vertAlign w:val="superscript"/>
                </w:rPr>
                <w:t>[</w:t>
              </w:r>
              <w:r w:rsidRPr="00E956F7">
                <w:rPr>
                  <w:rStyle w:val="citebib"/>
                  <w:szCs w:val="24"/>
                  <w:vertAlign w:val="superscript"/>
                </w:rPr>
                <w:t>2</w:t>
              </w:r>
              <w:r w:rsidRPr="00E956F7">
                <w:rPr>
                  <w:szCs w:val="24"/>
                  <w:vertAlign w:val="superscript"/>
                </w:rPr>
                <w:t>]</w:t>
              </w:r>
              <w:r w:rsidRPr="00E956F7">
                <w:rPr>
                  <w:szCs w:val="24"/>
                </w:rPr>
                <w:t>.</w:t>
              </w:r>
            </w:ins>
          </w:p>
        </w:tc>
      </w:tr>
    </w:tbl>
    <w:p w14:paraId="517D3821" w14:textId="5E11C8D6" w:rsidR="001332BD" w:rsidRPr="00E956F7" w:rsidRDefault="001332BD">
      <w:pPr>
        <w:pStyle w:val="BodyText"/>
        <w:autoSpaceDE w:val="0"/>
        <w:autoSpaceDN w:val="0"/>
        <w:adjustRightInd w:val="0"/>
        <w:rPr>
          <w:szCs w:val="24"/>
        </w:rPr>
      </w:pPr>
      <w:r w:rsidRPr="00E956F7">
        <w:rPr>
          <w:szCs w:val="24"/>
        </w:rPr>
        <w:t xml:space="preserve">For further definition of </w:t>
      </w:r>
      <w:r w:rsidRPr="00471732">
        <w:rPr>
          <w:rStyle w:val="ISOCode"/>
        </w:rPr>
        <w:t>ENTITY</w:t>
      </w:r>
      <w:r w:rsidRPr="00E956F7">
        <w:rPr>
          <w:szCs w:val="24"/>
        </w:rPr>
        <w:t xml:space="preserve"> see the document source website for FATXML</w:t>
      </w:r>
      <w:customXmlDelRangeStart w:id="851" w:author="LUEJE Claudia" w:date="2023-06-26T17:59:00Z"/>
      <w:sdt>
        <w:sdtPr>
          <w:id w:val="1962764940"/>
          <w:citation/>
        </w:sdtPr>
        <w:sdtEndPr/>
        <w:sdtContent>
          <w:customXmlDelRangeEnd w:id="851"/>
          <w:del w:id="852" w:author="LUEJE Claudia" w:date="2023-06-26T17:59:00Z">
            <w:r w:rsidR="001F4D75" w:rsidRPr="005C2D94">
              <w:fldChar w:fldCharType="begin"/>
            </w:r>
            <w:r w:rsidR="001F4D75" w:rsidRPr="0013175B">
              <w:delInstrText xml:space="preserve"> CITATION Nor20 \l 1031 </w:delInstrText>
            </w:r>
            <w:r w:rsidR="001F4D75" w:rsidRPr="005C2D94">
              <w:fldChar w:fldCharType="separate"/>
            </w:r>
            <w:r w:rsidR="0067475A" w:rsidRPr="0067475A">
              <w:rPr>
                <w:noProof/>
              </w:rPr>
              <w:delText>[1]</w:delText>
            </w:r>
            <w:r w:rsidR="001F4D75" w:rsidRPr="005C2D94">
              <w:fldChar w:fldCharType="end"/>
            </w:r>
          </w:del>
          <w:customXmlDelRangeStart w:id="853" w:author="LUEJE Claudia" w:date="2023-06-26T17:59:00Z"/>
        </w:sdtContent>
      </w:sdt>
      <w:customXmlDelRangeEnd w:id="853"/>
      <w:del w:id="854" w:author="LUEJE Claudia" w:date="2023-06-26T17:59:00Z">
        <w:r w:rsidR="00FC68DB" w:rsidRPr="00F54804">
          <w:delText>.</w:delText>
        </w:r>
      </w:del>
      <w:ins w:id="855" w:author="LUEJE Claudia" w:date="2023-06-26T17:59:00Z">
        <w:r w:rsidRPr="00E956F7">
          <w:rPr>
            <w:szCs w:val="24"/>
            <w:vertAlign w:val="superscript"/>
          </w:rPr>
          <w:t>[</w:t>
        </w:r>
        <w:r w:rsidRPr="00E956F7">
          <w:rPr>
            <w:rStyle w:val="citebib"/>
            <w:szCs w:val="24"/>
            <w:vertAlign w:val="superscript"/>
          </w:rPr>
          <w:t>2</w:t>
        </w:r>
        <w:r w:rsidRPr="00E956F7">
          <w:rPr>
            <w:szCs w:val="24"/>
            <w:vertAlign w:val="superscript"/>
          </w:rPr>
          <w:t>]</w:t>
        </w:r>
        <w:r w:rsidRPr="00E956F7">
          <w:rPr>
            <w:szCs w:val="24"/>
          </w:rPr>
          <w:t>.</w:t>
        </w:r>
      </w:ins>
    </w:p>
    <w:p w14:paraId="4BDF3523" w14:textId="1C518764" w:rsidR="001332BD" w:rsidRPr="00E956F7" w:rsidRDefault="001332BD" w:rsidP="00423A17">
      <w:pPr>
        <w:pStyle w:val="BodyText"/>
      </w:pPr>
      <w:r w:rsidRPr="00E956F7">
        <w:t>EXAMPLE A</w:t>
      </w:r>
      <w:r w:rsidR="00493638" w:rsidRPr="00E956F7">
        <w:t xml:space="preserve"> </w:t>
      </w:r>
      <w:r w:rsidRPr="00E956F7">
        <w:t>&lt;femdata/&gt; within a &lt;connection_0d/&gt; element</w:t>
      </w:r>
    </w:p>
    <w:p w14:paraId="58AEF1A3" w14:textId="77777777" w:rsidR="008059AA" w:rsidRDefault="008059AA" w:rsidP="008059AA">
      <w:pPr>
        <w:pStyle w:val="Code-"/>
      </w:pPr>
      <w:r w:rsidRPr="00D72F0B">
        <w:rPr>
          <w:szCs w:val="24"/>
          <w:lang w:val="en-US"/>
        </w:rPr>
        <w:t xml:space="preserve">    </w:t>
      </w:r>
      <w:r w:rsidR="001332BD" w:rsidRPr="00E45DCE">
        <w:rPr>
          <w:szCs w:val="24"/>
        </w:rPr>
        <w:t>&lt;connection_0d&gt;</w:t>
      </w:r>
    </w:p>
    <w:p w14:paraId="6F643B64" w14:textId="77777777" w:rsidR="008059AA" w:rsidRDefault="008059AA" w:rsidP="008059AA">
      <w:pPr>
        <w:pStyle w:val="Code-"/>
      </w:pPr>
      <w:r>
        <w:t xml:space="preserve">    </w:t>
      </w:r>
      <w:r w:rsidR="001332BD" w:rsidRPr="00E45DCE">
        <w:t xml:space="preserve">    ...</w:t>
      </w:r>
    </w:p>
    <w:p w14:paraId="391D0D20" w14:textId="77777777" w:rsidR="008059AA" w:rsidRDefault="008059AA" w:rsidP="008059AA">
      <w:pPr>
        <w:pStyle w:val="Code-"/>
      </w:pPr>
      <w:r>
        <w:t xml:space="preserve">    </w:t>
      </w:r>
      <w:r w:rsidR="001332BD" w:rsidRPr="00E45DCE">
        <w:t xml:space="preserve">    </w:t>
      </w:r>
      <w:r w:rsidR="001332BD" w:rsidRPr="00E45DCE">
        <w:rPr>
          <w:b/>
        </w:rPr>
        <w:t>&lt;femdata&gt;</w:t>
      </w:r>
    </w:p>
    <w:p w14:paraId="6F85B2C1" w14:textId="77777777" w:rsidR="008059AA" w:rsidRDefault="008059AA" w:rsidP="008059AA">
      <w:pPr>
        <w:pStyle w:val="Code-"/>
      </w:pPr>
      <w:r>
        <w:t xml:space="preserve">    </w:t>
      </w:r>
      <w:r w:rsidR="001332BD" w:rsidRPr="00E45DCE">
        <w:t xml:space="preserve">        </w:t>
      </w:r>
      <w:r w:rsidR="001332BD" w:rsidRPr="00E45DCE">
        <w:rPr>
          <w:b/>
        </w:rPr>
        <w:t>&lt;NASTRAN&gt;</w:t>
      </w:r>
    </w:p>
    <w:p w14:paraId="365E87A0" w14:textId="77777777" w:rsidR="008059AA" w:rsidRDefault="008059AA" w:rsidP="008059AA">
      <w:pPr>
        <w:pStyle w:val="Code-"/>
      </w:pPr>
      <w:r>
        <w:t xml:space="preserve">    </w:t>
      </w:r>
      <w:r w:rsidR="001332BD" w:rsidRPr="00E45DCE">
        <w:t xml:space="preserve">             </w:t>
      </w:r>
      <w:r w:rsidR="001332BD" w:rsidRPr="00E45DCE">
        <w:rPr>
          <w:b/>
        </w:rPr>
        <w:t>&lt;entity&gt;</w:t>
      </w:r>
    </w:p>
    <w:p w14:paraId="0E5153B5" w14:textId="77777777" w:rsidR="008059AA" w:rsidRDefault="008059AA" w:rsidP="008059AA">
      <w:pPr>
        <w:pStyle w:val="Code-"/>
      </w:pPr>
      <w:r>
        <w:t xml:space="preserve">    </w:t>
      </w:r>
      <w:r w:rsidR="001332BD" w:rsidRPr="00E45DCE">
        <w:t xml:space="preserve">                 </w:t>
      </w:r>
      <w:r w:rsidR="001332BD" w:rsidRPr="00E45DCE">
        <w:rPr>
          <w:b/>
        </w:rPr>
        <w:t>&lt;TYPE&gt;</w:t>
      </w:r>
    </w:p>
    <w:p w14:paraId="0E727A9B" w14:textId="77777777" w:rsidR="008059AA" w:rsidRDefault="008059AA" w:rsidP="008059AA">
      <w:pPr>
        <w:pStyle w:val="Code-"/>
      </w:pPr>
      <w:r>
        <w:t xml:space="preserve">    </w:t>
      </w:r>
      <w:r w:rsidR="001332BD" w:rsidRPr="00E45DCE">
        <w:t xml:space="preserve">                     </w:t>
      </w:r>
      <w:r w:rsidR="001332BD" w:rsidRPr="00E45DCE">
        <w:rPr>
          <w:b/>
        </w:rPr>
        <w:t>CQUAD</w:t>
      </w:r>
    </w:p>
    <w:p w14:paraId="2D0B31AF" w14:textId="77777777" w:rsidR="008059AA" w:rsidRDefault="008059AA" w:rsidP="008059AA">
      <w:pPr>
        <w:pStyle w:val="Code-"/>
      </w:pPr>
      <w:r>
        <w:t xml:space="preserve">    </w:t>
      </w:r>
      <w:r w:rsidR="001332BD" w:rsidRPr="00E45DCE">
        <w:t xml:space="preserve">                 </w:t>
      </w:r>
      <w:r w:rsidR="001332BD" w:rsidRPr="00E45DCE">
        <w:rPr>
          <w:b/>
        </w:rPr>
        <w:t>&lt;/TYPE&gt;</w:t>
      </w:r>
    </w:p>
    <w:p w14:paraId="30D52BFB" w14:textId="77777777" w:rsidR="008059AA" w:rsidRDefault="008059AA" w:rsidP="008059AA">
      <w:pPr>
        <w:pStyle w:val="Code-"/>
      </w:pPr>
      <w:r>
        <w:t xml:space="preserve">    </w:t>
      </w:r>
      <w:r w:rsidR="001332BD" w:rsidRPr="00E45DCE">
        <w:t xml:space="preserve">                 </w:t>
      </w:r>
      <w:r w:rsidR="001332BD" w:rsidRPr="00E45DCE">
        <w:rPr>
          <w:b/>
        </w:rPr>
        <w:t>&lt;ID&gt;</w:t>
      </w:r>
    </w:p>
    <w:p w14:paraId="06639BCB" w14:textId="77777777" w:rsidR="008059AA" w:rsidRDefault="008059AA" w:rsidP="008059AA">
      <w:pPr>
        <w:pStyle w:val="Code-"/>
      </w:pPr>
      <w:r>
        <w:t xml:space="preserve">    </w:t>
      </w:r>
      <w:r w:rsidR="001332BD" w:rsidRPr="00E45DCE">
        <w:t xml:space="preserve">                     </w:t>
      </w:r>
      <w:r w:rsidR="001332BD" w:rsidRPr="00E45DCE">
        <w:rPr>
          <w:b/>
        </w:rPr>
        <w:t>12345-12356</w:t>
      </w:r>
    </w:p>
    <w:p w14:paraId="2B20DEAD" w14:textId="77777777" w:rsidR="008059AA" w:rsidRDefault="008059AA" w:rsidP="008059AA">
      <w:pPr>
        <w:pStyle w:val="Code-"/>
      </w:pPr>
      <w:r>
        <w:t xml:space="preserve">    </w:t>
      </w:r>
      <w:r w:rsidR="001332BD" w:rsidRPr="00E45DCE">
        <w:t xml:space="preserve">                 </w:t>
      </w:r>
      <w:r w:rsidR="001332BD" w:rsidRPr="00E45DCE">
        <w:rPr>
          <w:b/>
        </w:rPr>
        <w:t>&lt;/ID&gt;</w:t>
      </w:r>
    </w:p>
    <w:p w14:paraId="7ED6303B" w14:textId="77777777" w:rsidR="008059AA" w:rsidRDefault="008059AA" w:rsidP="008059AA">
      <w:pPr>
        <w:pStyle w:val="Code-"/>
      </w:pPr>
      <w:r>
        <w:t xml:space="preserve">    </w:t>
      </w:r>
      <w:r w:rsidR="001332BD" w:rsidRPr="00E45DCE">
        <w:t xml:space="preserve">             </w:t>
      </w:r>
      <w:r w:rsidR="001332BD" w:rsidRPr="00E45DCE">
        <w:rPr>
          <w:b/>
        </w:rPr>
        <w:t>&lt;/entity&gt;</w:t>
      </w:r>
    </w:p>
    <w:p w14:paraId="3CD94197" w14:textId="77777777" w:rsidR="008059AA" w:rsidRDefault="008059AA" w:rsidP="008059AA">
      <w:pPr>
        <w:pStyle w:val="Code-"/>
      </w:pPr>
      <w:r>
        <w:t xml:space="preserve">    </w:t>
      </w:r>
      <w:r w:rsidR="001332BD" w:rsidRPr="00E45DCE">
        <w:t xml:space="preserve">        </w:t>
      </w:r>
      <w:r w:rsidR="001332BD" w:rsidRPr="00E45DCE">
        <w:rPr>
          <w:b/>
        </w:rPr>
        <w:t>&lt;/NASTRAN&gt;</w:t>
      </w:r>
    </w:p>
    <w:p w14:paraId="3010D668" w14:textId="77777777" w:rsidR="008059AA" w:rsidRDefault="008059AA" w:rsidP="008059AA">
      <w:pPr>
        <w:pStyle w:val="Code-"/>
      </w:pPr>
      <w:r>
        <w:t xml:space="preserve">    </w:t>
      </w:r>
      <w:r w:rsidR="001332BD" w:rsidRPr="00E45DCE">
        <w:t xml:space="preserve">    </w:t>
      </w:r>
      <w:r w:rsidR="001332BD" w:rsidRPr="00E45DCE">
        <w:rPr>
          <w:b/>
        </w:rPr>
        <w:t>&lt;/femdata&gt;</w:t>
      </w:r>
    </w:p>
    <w:p w14:paraId="04503C00" w14:textId="77777777" w:rsidR="008059AA" w:rsidRDefault="008059AA" w:rsidP="008059AA">
      <w:pPr>
        <w:pStyle w:val="Code-"/>
      </w:pPr>
      <w:r>
        <w:t xml:space="preserve">    </w:t>
      </w:r>
      <w:r w:rsidR="001332BD" w:rsidRPr="00E45DCE">
        <w:t xml:space="preserve">    ...</w:t>
      </w:r>
    </w:p>
    <w:p w14:paraId="3B06B456" w14:textId="151A7597" w:rsidR="001332BD" w:rsidRPr="00E45DCE" w:rsidRDefault="008059AA" w:rsidP="008059AA">
      <w:pPr>
        <w:pStyle w:val="Code-"/>
      </w:pPr>
      <w:r>
        <w:t xml:space="preserve">    </w:t>
      </w:r>
      <w:r w:rsidR="001332BD" w:rsidRPr="00E45DCE">
        <w:t>&lt;/connection_0d&gt;</w:t>
      </w:r>
    </w:p>
    <w:p w14:paraId="0B4122A9" w14:textId="77777777" w:rsidR="001332BD" w:rsidRPr="00E45DCE" w:rsidRDefault="001332BD" w:rsidP="00E45DCE">
      <w:pPr>
        <w:pStyle w:val="Code-"/>
      </w:pPr>
      <w:r w:rsidRPr="00E45DCE">
        <w:t> </w:t>
      </w:r>
    </w:p>
    <w:p w14:paraId="5CDB5195" w14:textId="77777777" w:rsidR="001332BD" w:rsidRPr="00E956F7" w:rsidRDefault="001332BD">
      <w:pPr>
        <w:pStyle w:val="BodyText"/>
        <w:autoSpaceDE w:val="0"/>
        <w:autoSpaceDN w:val="0"/>
        <w:adjustRightInd w:val="0"/>
        <w:rPr>
          <w:szCs w:val="24"/>
        </w:rPr>
      </w:pPr>
      <w:r w:rsidRPr="00E956F7">
        <w:rPr>
          <w:szCs w:val="24"/>
        </w:rPr>
        <w:t>Like FATXML, χMCF data can be embedded into solver decks by this means: Any receiving system can easily detect and remove discretization objects, created by a sending system, in order to substitute them by its own new discretization objects.</w:t>
      </w:r>
    </w:p>
    <w:p w14:paraId="64D5B710" w14:textId="77777777" w:rsidR="001332BD" w:rsidRPr="00E956F7" w:rsidRDefault="001332BD">
      <w:pPr>
        <w:pStyle w:val="BodyText"/>
        <w:autoSpaceDE w:val="0"/>
        <w:autoSpaceDN w:val="0"/>
        <w:adjustRightInd w:val="0"/>
        <w:rPr>
          <w:szCs w:val="24"/>
        </w:rPr>
      </w:pPr>
      <w:bookmarkStart w:id="856" w:name="_Toc77102008"/>
      <w:r w:rsidRPr="00E956F7">
        <w:rPr>
          <w:b/>
          <w:szCs w:val="24"/>
        </w:rPr>
        <w:t xml:space="preserve">Reasoning about </w:t>
      </w:r>
      <w:r w:rsidRPr="00471732">
        <w:rPr>
          <w:rStyle w:val="ISOCode"/>
          <w:b/>
        </w:rPr>
        <w:t>&lt;femdata/&gt;</w:t>
      </w:r>
      <w:bookmarkEnd w:id="856"/>
    </w:p>
    <w:p w14:paraId="75DCDD44" w14:textId="77777777" w:rsidR="001332BD" w:rsidRPr="00E956F7" w:rsidRDefault="001332BD">
      <w:pPr>
        <w:pStyle w:val="BodyText"/>
        <w:autoSpaceDE w:val="0"/>
        <w:autoSpaceDN w:val="0"/>
        <w:adjustRightInd w:val="0"/>
        <w:rPr>
          <w:szCs w:val="24"/>
        </w:rPr>
      </w:pPr>
      <w:r w:rsidRPr="007C1A43">
        <w:rPr>
          <w:rStyle w:val="ISOCode"/>
        </w:rPr>
        <w:t>&lt;femdata/&gt;</w:t>
      </w:r>
      <w:r w:rsidRPr="00E956F7">
        <w:rPr>
          <w:szCs w:val="24"/>
        </w:rPr>
        <w:t xml:space="preserve"> element can be used versatile for different use cases – even for yet unknown ones. This makes it hard to define exact semantics.</w:t>
      </w:r>
    </w:p>
    <w:p w14:paraId="35216E98" w14:textId="4CB56E5B" w:rsidR="001332BD" w:rsidRPr="00E956F7" w:rsidRDefault="001332BD">
      <w:pPr>
        <w:pStyle w:val="BodyText"/>
        <w:autoSpaceDE w:val="0"/>
        <w:autoSpaceDN w:val="0"/>
        <w:adjustRightInd w:val="0"/>
        <w:rPr>
          <w:szCs w:val="24"/>
        </w:rPr>
      </w:pPr>
      <w:r w:rsidRPr="00E956F7">
        <w:rPr>
          <w:szCs w:val="24"/>
        </w:rPr>
        <w:t>Specific agreements, for example between preprocessor and solver/postprocessor</w:t>
      </w:r>
      <w:ins w:id="857" w:author="LUEJE Claudia" w:date="2023-06-26T17:59:00Z">
        <w:r w:rsidR="007A36B7">
          <w:rPr>
            <w:szCs w:val="24"/>
          </w:rPr>
          <w:t>,</w:t>
        </w:r>
      </w:ins>
      <w:r w:rsidRPr="00E956F7">
        <w:rPr>
          <w:szCs w:val="24"/>
        </w:rPr>
        <w:t xml:space="preserve"> can be made to support specific use cases.</w:t>
      </w:r>
    </w:p>
    <w:p w14:paraId="5E9C7E7B" w14:textId="2255626B" w:rsidR="001332BD" w:rsidRPr="00E956F7" w:rsidRDefault="001332BD">
      <w:pPr>
        <w:pStyle w:val="Heading2"/>
        <w:tabs>
          <w:tab w:val="left" w:pos="400"/>
        </w:tabs>
        <w:autoSpaceDE w:val="0"/>
        <w:autoSpaceDN w:val="0"/>
        <w:adjustRightInd w:val="0"/>
        <w:rPr>
          <w:rFonts w:eastAsia="Times New Roman"/>
          <w:szCs w:val="24"/>
        </w:rPr>
      </w:pPr>
      <w:bookmarkStart w:id="858" w:name="_Toc373504790"/>
      <w:bookmarkStart w:id="859" w:name="_Toc373505008"/>
      <w:bookmarkStart w:id="860" w:name="_Toc339013872"/>
      <w:bookmarkStart w:id="861" w:name="_Ref414560151"/>
      <w:bookmarkStart w:id="862" w:name="_Toc3556946"/>
      <w:bookmarkStart w:id="863" w:name="_Toc34747195"/>
      <w:bookmarkStart w:id="864" w:name="_Toc77102009"/>
      <w:bookmarkStart w:id="865" w:name="_Toc110532159"/>
      <w:bookmarkEnd w:id="858"/>
      <w:bookmarkEnd w:id="859"/>
      <w:r w:rsidRPr="00E956F7">
        <w:rPr>
          <w:rFonts w:eastAsia="Times New Roman"/>
          <w:szCs w:val="24"/>
        </w:rPr>
        <w:t xml:space="preserve">Connection </w:t>
      </w:r>
      <w:r w:rsidR="007A36B7">
        <w:rPr>
          <w:rFonts w:eastAsia="Times New Roman"/>
          <w:szCs w:val="24"/>
        </w:rPr>
        <w:t>d</w:t>
      </w:r>
      <w:r w:rsidRPr="00E956F7">
        <w:rPr>
          <w:rFonts w:eastAsia="Times New Roman"/>
          <w:szCs w:val="24"/>
        </w:rPr>
        <w:t>ata</w:t>
      </w:r>
      <w:bookmarkEnd w:id="860"/>
      <w:r w:rsidRPr="00E956F7">
        <w:rPr>
          <w:rFonts w:eastAsia="Times New Roman"/>
          <w:szCs w:val="24"/>
        </w:rPr>
        <w:t xml:space="preserve"> &lt;connection_group/&gt;</w:t>
      </w:r>
      <w:bookmarkEnd w:id="861"/>
      <w:bookmarkEnd w:id="862"/>
      <w:bookmarkEnd w:id="863"/>
      <w:bookmarkEnd w:id="864"/>
      <w:bookmarkEnd w:id="865"/>
    </w:p>
    <w:p w14:paraId="34AD168A"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866" w:name="_Toc110532160"/>
      <w:r w:rsidRPr="00E956F7">
        <w:rPr>
          <w:rFonts w:eastAsia="Times New Roman"/>
          <w:szCs w:val="24"/>
        </w:rPr>
        <w:t>General</w:t>
      </w:r>
      <w:bookmarkEnd w:id="866"/>
    </w:p>
    <w:p w14:paraId="6F468E83" w14:textId="5C9AEE47" w:rsidR="001332BD" w:rsidRPr="00E956F7" w:rsidRDefault="001332BD">
      <w:pPr>
        <w:pStyle w:val="BodyText"/>
        <w:autoSpaceDE w:val="0"/>
        <w:autoSpaceDN w:val="0"/>
        <w:adjustRightInd w:val="0"/>
        <w:rPr>
          <w:szCs w:val="24"/>
        </w:rPr>
      </w:pPr>
      <w:r w:rsidRPr="007C1A43">
        <w:rPr>
          <w:rStyle w:val="ISOCode"/>
        </w:rPr>
        <w:t>&lt;connection_group/&gt;</w:t>
      </w:r>
      <w:r w:rsidRPr="00E956F7">
        <w:rPr>
          <w:szCs w:val="24"/>
        </w:rPr>
        <w:t xml:space="preserve"> comprises the topological information about the involved parts and assemblies (</w:t>
      </w:r>
      <w:del w:id="867" w:author="LUEJE Claudia" w:date="2023-06-26T17:59:00Z">
        <w:r w:rsidR="00FC68DB" w:rsidRPr="00F54804">
          <w:delText xml:space="preserve">Chapter </w:delText>
        </w:r>
        <w:r w:rsidR="00FC68DB" w:rsidRPr="00F54804">
          <w:fldChar w:fldCharType="begin"/>
        </w:r>
        <w:r w:rsidR="00FC68DB" w:rsidRPr="00F54804">
          <w:delInstrText xml:space="preserve"> REF _Ref371679978 \r \h  \* MERGEFORMAT </w:delInstrText>
        </w:r>
        <w:r w:rsidR="00FC68DB" w:rsidRPr="00F54804">
          <w:fldChar w:fldCharType="separate"/>
        </w:r>
        <w:r w:rsidR="0067475A">
          <w:delText>3</w:delText>
        </w:r>
        <w:r w:rsidR="00FC68DB" w:rsidRPr="00F54804">
          <w:fldChar w:fldCharType="end"/>
        </w:r>
        <w:r w:rsidR="00FC68DB" w:rsidRPr="00F54804">
          <w:delText>),</w:delText>
        </w:r>
      </w:del>
      <w:ins w:id="868" w:author="LUEJE Claudia" w:date="2023-06-26T17:59:00Z">
        <w:r w:rsidR="007A36B7">
          <w:rPr>
            <w:rStyle w:val="citesec"/>
            <w:szCs w:val="24"/>
          </w:rPr>
          <w:t>Clause</w:t>
        </w:r>
        <w:r w:rsidRPr="00E956F7">
          <w:rPr>
            <w:rStyle w:val="citesec"/>
            <w:szCs w:val="24"/>
          </w:rPr>
          <w:t> 6</w:t>
        </w:r>
        <w:r w:rsidRPr="00E956F7">
          <w:rPr>
            <w:szCs w:val="24"/>
          </w:rPr>
          <w:t>),</w:t>
        </w:r>
      </w:ins>
      <w:r w:rsidRPr="00E956F7">
        <w:rPr>
          <w:szCs w:val="24"/>
        </w:rPr>
        <w:t xml:space="preserve"> respectively. As explained in </w:t>
      </w:r>
      <w:del w:id="869" w:author="LUEJE Claudia" w:date="2023-06-26T17:59:00Z">
        <w:r w:rsidR="00FC68DB" w:rsidRPr="00F54804">
          <w:delText xml:space="preserve">Section </w:delText>
        </w:r>
        <w:r w:rsidR="00FC68DB" w:rsidRPr="00F54804">
          <w:fldChar w:fldCharType="begin"/>
        </w:r>
        <w:r w:rsidR="00FC68DB" w:rsidRPr="00F54804">
          <w:delInstrText xml:space="preserve"> REF _Ref371678646 \r \h  \* MERGEFORMAT </w:delInstrText>
        </w:r>
        <w:r w:rsidR="00FC68DB" w:rsidRPr="00F54804">
          <w:fldChar w:fldCharType="separate"/>
        </w:r>
        <w:r w:rsidR="0067475A">
          <w:delText>1.5</w:delText>
        </w:r>
        <w:r w:rsidR="00FC68DB" w:rsidRPr="00F54804">
          <w:fldChar w:fldCharType="end"/>
        </w:r>
        <w:r w:rsidR="00FC68DB" w:rsidRPr="00F54804">
          <w:delText>,</w:delText>
        </w:r>
      </w:del>
      <w:ins w:id="870" w:author="LUEJE Claudia" w:date="2023-06-26T17:59:00Z">
        <w:r w:rsidRPr="00E956F7">
          <w:rPr>
            <w:rStyle w:val="citesec"/>
            <w:szCs w:val="24"/>
          </w:rPr>
          <w:t>4.5</w:t>
        </w:r>
        <w:r w:rsidRPr="00E956F7">
          <w:rPr>
            <w:szCs w:val="24"/>
          </w:rPr>
          <w:t>,</w:t>
        </w:r>
      </w:ins>
      <w:r w:rsidRPr="00E956F7">
        <w:rPr>
          <w:szCs w:val="24"/>
        </w:rPr>
        <w:t xml:space="preserve"> joints are grouped together by the parts or assemblies which they commonly connect.</w:t>
      </w:r>
    </w:p>
    <w:p w14:paraId="00D62464" w14:textId="26131D35" w:rsidR="001332BD" w:rsidRPr="00E956F7" w:rsidRDefault="001332BD">
      <w:pPr>
        <w:pStyle w:val="BodyText"/>
        <w:autoSpaceDE w:val="0"/>
        <w:autoSpaceDN w:val="0"/>
        <w:adjustRightInd w:val="0"/>
        <w:rPr>
          <w:szCs w:val="24"/>
        </w:rPr>
      </w:pPr>
      <w:r w:rsidRPr="00E956F7">
        <w:rPr>
          <w:szCs w:val="24"/>
        </w:rPr>
        <w:t xml:space="preserve">The topological relation (relation of neighbours) is defined by the child element </w:t>
      </w:r>
      <w:r w:rsidRPr="007C1A43">
        <w:rPr>
          <w:rStyle w:val="ISOCode"/>
        </w:rPr>
        <w:t>&lt;connected_to</w:t>
      </w:r>
      <w:del w:id="871" w:author="LUEJE Claudia" w:date="2023-06-26T17:59:00Z">
        <w:r w:rsidR="00FC68DB" w:rsidRPr="001E4607">
          <w:rPr>
            <w:rFonts w:ascii="Courier New" w:hAnsi="Courier New" w:cs="Courier New"/>
            <w:b/>
            <w:i/>
            <w:sz w:val="18"/>
            <w:szCs w:val="18"/>
          </w:rPr>
          <w:delText>&gt;</w:delText>
        </w:r>
      </w:del>
      <w:ins w:id="872" w:author="LUEJE Claudia" w:date="2023-06-26T17:59:00Z">
        <w:r w:rsidRPr="007C1A43">
          <w:rPr>
            <w:rStyle w:val="ISOCode"/>
          </w:rPr>
          <w:t>/&gt;</w:t>
        </w:r>
      </w:ins>
      <w:r w:rsidRPr="00E956F7">
        <w:rPr>
          <w:szCs w:val="24"/>
        </w:rPr>
        <w:t xml:space="preserve"> whereas all involved joints are listed in the child element </w:t>
      </w:r>
      <w:r w:rsidRPr="007C1A43">
        <w:rPr>
          <w:rStyle w:val="ISOCode"/>
        </w:rPr>
        <w:t>&lt;connection_list</w:t>
      </w:r>
      <w:del w:id="873" w:author="LUEJE Claudia" w:date="2023-06-26T17:59:00Z">
        <w:r w:rsidR="00FC68DB" w:rsidRPr="000A1B7B">
          <w:rPr>
            <w:rFonts w:ascii="Courier New" w:hAnsi="Courier New" w:cs="Courier New"/>
            <w:b/>
            <w:i/>
            <w:sz w:val="18"/>
            <w:szCs w:val="18"/>
          </w:rPr>
          <w:delText>&gt;</w:delText>
        </w:r>
      </w:del>
      <w:ins w:id="874" w:author="LUEJE Claudia" w:date="2023-06-26T17:59:00Z">
        <w:r w:rsidRPr="007C1A43">
          <w:rPr>
            <w:rStyle w:val="ISOCode"/>
          </w:rPr>
          <w:t>/&gt;</w:t>
        </w:r>
      </w:ins>
      <w:r w:rsidRPr="00E956F7">
        <w:rPr>
          <w:szCs w:val="24"/>
        </w:rPr>
        <w:t xml:space="preserve"> according to their types (see </w:t>
      </w:r>
      <w:del w:id="875" w:author="LUEJE Claudia" w:date="2023-06-26T17:59:00Z">
        <w:r w:rsidR="00FC68DB" w:rsidRPr="000A1B7B">
          <w:delText xml:space="preserve">Section </w:delText>
        </w:r>
        <w:r w:rsidR="00FC68DB" w:rsidRPr="00F54804">
          <w:fldChar w:fldCharType="begin"/>
        </w:r>
        <w:r w:rsidR="00FC68DB" w:rsidRPr="00F54804">
          <w:delInstrText xml:space="preserve"> REF _Ref338930849 \r \h  \* MERGEFORMAT </w:delInstrText>
        </w:r>
        <w:r w:rsidR="00FC68DB" w:rsidRPr="00F54804">
          <w:fldChar w:fldCharType="separate"/>
        </w:r>
        <w:r w:rsidR="0067475A">
          <w:delText>1.3</w:delText>
        </w:r>
        <w:r w:rsidR="00FC68DB" w:rsidRPr="00F54804">
          <w:fldChar w:fldCharType="end"/>
        </w:r>
        <w:r w:rsidR="00FC68DB" w:rsidRPr="00F54804">
          <w:delText xml:space="preserve">). </w:delText>
        </w:r>
      </w:del>
      <w:ins w:id="876" w:author="LUEJE Claudia" w:date="2023-06-26T17:59:00Z">
        <w:r w:rsidRPr="00E956F7">
          <w:rPr>
            <w:rStyle w:val="citesec"/>
            <w:szCs w:val="24"/>
          </w:rPr>
          <w:t>4.3</w:t>
        </w:r>
        <w:r w:rsidRPr="00E956F7">
          <w:rPr>
            <w:szCs w:val="24"/>
          </w:rPr>
          <w:t>).</w:t>
        </w:r>
      </w:ins>
    </w:p>
    <w:p w14:paraId="323EB9EA" w14:textId="77777777" w:rsidR="001332BD" w:rsidRPr="00E956F7" w:rsidRDefault="001332BD">
      <w:pPr>
        <w:pStyle w:val="BodyText"/>
        <w:autoSpaceDE w:val="0"/>
        <w:autoSpaceDN w:val="0"/>
        <w:adjustRightInd w:val="0"/>
        <w:rPr>
          <w:szCs w:val="24"/>
        </w:rPr>
      </w:pPr>
      <w:r w:rsidRPr="00E956F7">
        <w:rPr>
          <w:szCs w:val="24"/>
        </w:rPr>
        <w:t xml:space="preserve">Each </w:t>
      </w:r>
      <w:r w:rsidRPr="007C1A43">
        <w:rPr>
          <w:rStyle w:val="ISOCode"/>
        </w:rPr>
        <w:t>&lt;connection_group/&gt;</w:t>
      </w:r>
      <w:r w:rsidRPr="00E956F7">
        <w:rPr>
          <w:szCs w:val="24"/>
        </w:rPr>
        <w:t xml:space="preserve"> is uniquely identified by a numeric identifier (</w:t>
      </w:r>
      <w:r w:rsidRPr="007C1A43">
        <w:rPr>
          <w:rStyle w:val="ISOCode"/>
        </w:rPr>
        <w:t>id</w:t>
      </w:r>
      <w:r w:rsidRPr="00E956F7">
        <w:rPr>
          <w:szCs w:val="24"/>
        </w:rPr>
        <w:t>).</w:t>
      </w:r>
    </w:p>
    <w:p w14:paraId="2B6F1895" w14:textId="2B9854FD" w:rsidR="001332BD" w:rsidRPr="00E956F7" w:rsidRDefault="00FC68DB">
      <w:pPr>
        <w:pStyle w:val="BodyText"/>
        <w:tabs>
          <w:tab w:val="left" w:pos="965"/>
        </w:tabs>
        <w:autoSpaceDE w:val="0"/>
        <w:autoSpaceDN w:val="0"/>
        <w:adjustRightInd w:val="0"/>
        <w:spacing w:line="220" w:lineRule="atLeast"/>
        <w:rPr>
          <w:szCs w:val="24"/>
        </w:rPr>
      </w:pPr>
      <w:del w:id="877" w:author="LUEJE Claudia" w:date="2023-06-26T17:59:00Z">
        <w:r w:rsidRPr="000A1B7B">
          <w:delText>N</w:delText>
        </w:r>
        <w:r w:rsidR="00416C5E">
          <w:delText>OTE</w:delText>
        </w:r>
        <w:r w:rsidR="00416C5E">
          <w:tab/>
        </w:r>
      </w:del>
      <w:r w:rsidR="001332BD" w:rsidRPr="00E956F7">
        <w:rPr>
          <w:szCs w:val="24"/>
        </w:rPr>
        <w:t xml:space="preserve">From this, it follows that χMCF files </w:t>
      </w:r>
      <w:r w:rsidR="001332BD" w:rsidRPr="00E956F7">
        <w:rPr>
          <w:i/>
          <w:szCs w:val="24"/>
        </w:rPr>
        <w:t>cannot</w:t>
      </w:r>
      <w:r w:rsidR="001332BD" w:rsidRPr="00E956F7">
        <w:rPr>
          <w:szCs w:val="24"/>
        </w:rPr>
        <w:t xml:space="preserve"> be simply "pasted together" by use of a standard text editor.</w:t>
      </w:r>
      <w:del w:id="878" w:author="LUEJE Claudia" w:date="2023-06-26T17:59:00Z">
        <w:r w:rsidRPr="00F54804">
          <w:delText xml:space="preserve"> </w:delText>
        </w:r>
        <w:r w:rsidR="00FB6AF0">
          <w:delText xml:space="preserve"> </w:delText>
        </w:r>
        <w:r w:rsidRPr="00F54804">
          <w:delText xml:space="preserve">XML-specification of </w:delText>
        </w:r>
        <w:r w:rsidRPr="00F54804">
          <w:rPr>
            <w:rFonts w:ascii="Courier New" w:hAnsi="Courier New" w:cs="Courier New"/>
            <w:b/>
            <w:i/>
            <w:sz w:val="18"/>
            <w:szCs w:val="18"/>
          </w:rPr>
          <w:delText>&lt;connection_group/&gt;</w:delText>
        </w:r>
        <w:r w:rsidR="009068E7">
          <w:delText xml:space="preserve"> </w:delText>
        </w:r>
        <w:r w:rsidR="00FB6AF0">
          <w:delText xml:space="preserve">is shown in </w:delText>
        </w:r>
        <w:r w:rsidR="00FB6AF0">
          <w:fldChar w:fldCharType="begin"/>
        </w:r>
        <w:r w:rsidR="00FB6AF0">
          <w:delInstrText xml:space="preserve"> REF _Ref101337911 \h </w:delInstrText>
        </w:r>
        <w:r w:rsidR="00FB6AF0">
          <w:fldChar w:fldCharType="separate"/>
        </w:r>
        <w:r w:rsidR="0067475A" w:rsidRPr="00F54804">
          <w:delText xml:space="preserve">Table </w:delText>
        </w:r>
        <w:r w:rsidR="0067475A">
          <w:rPr>
            <w:noProof/>
          </w:rPr>
          <w:delText>4</w:delText>
        </w:r>
        <w:r w:rsidR="00FB6AF0">
          <w:fldChar w:fldCharType="end"/>
        </w:r>
        <w:r w:rsidR="00FB6AF0">
          <w:delText xml:space="preserve"> and </w:delText>
        </w:r>
        <w:r w:rsidR="00FB6AF0">
          <w:fldChar w:fldCharType="begin"/>
        </w:r>
        <w:r w:rsidR="00FB6AF0">
          <w:delInstrText xml:space="preserve"> REF _Ref101337844 \h </w:delInstrText>
        </w:r>
        <w:r w:rsidR="00FB6AF0">
          <w:fldChar w:fldCharType="separate"/>
        </w:r>
        <w:r w:rsidR="0067475A" w:rsidRPr="00F54804">
          <w:delText xml:space="preserve">Table </w:delText>
        </w:r>
        <w:r w:rsidR="0067475A">
          <w:rPr>
            <w:noProof/>
          </w:rPr>
          <w:delText>5</w:delText>
        </w:r>
        <w:r w:rsidR="0067475A">
          <w:delText xml:space="preserve"> —</w:delText>
        </w:r>
        <w:r w:rsidR="0067475A" w:rsidRPr="00F54804">
          <w:delText xml:space="preserve"> Nested elements of element </w:delText>
        </w:r>
        <w:r w:rsidR="0067475A" w:rsidRPr="00F54804">
          <w:rPr>
            <w:rFonts w:ascii="Courier New" w:hAnsi="Courier New" w:cs="Courier New"/>
          </w:rPr>
          <w:delText>&lt;connection_group/</w:delText>
        </w:r>
        <w:r w:rsidR="0067475A" w:rsidRPr="005C2D94">
          <w:rPr>
            <w:rFonts w:ascii="Courier New" w:hAnsi="Courier New" w:cs="Courier New"/>
          </w:rPr>
          <w:delText>&gt;</w:delText>
        </w:r>
        <w:r w:rsidR="00FB6AF0">
          <w:fldChar w:fldCharType="end"/>
        </w:r>
      </w:del>
    </w:p>
    <w:p w14:paraId="600ED18C" w14:textId="0E01334C" w:rsidR="001332BD" w:rsidRPr="00E956F7" w:rsidRDefault="001332BD">
      <w:pPr>
        <w:pStyle w:val="BodyText"/>
        <w:tabs>
          <w:tab w:val="left" w:pos="965"/>
        </w:tabs>
        <w:autoSpaceDE w:val="0"/>
        <w:autoSpaceDN w:val="0"/>
        <w:adjustRightInd w:val="0"/>
        <w:spacing w:line="220" w:lineRule="atLeast"/>
        <w:rPr>
          <w:ins w:id="879" w:author="LUEJE Claudia" w:date="2023-06-26T17:59:00Z"/>
          <w:szCs w:val="24"/>
        </w:rPr>
      </w:pPr>
      <w:ins w:id="880" w:author="LUEJE Claudia" w:date="2023-06-26T17:59:00Z">
        <w:r w:rsidRPr="00E956F7">
          <w:rPr>
            <w:szCs w:val="24"/>
          </w:rPr>
          <w:t xml:space="preserve">XML-specification of </w:t>
        </w:r>
        <w:r w:rsidRPr="007C1A43">
          <w:rPr>
            <w:rStyle w:val="ISOCode"/>
          </w:rPr>
          <w:t>&lt;connection_group/&gt;</w:t>
        </w:r>
        <w:r w:rsidRPr="00E956F7">
          <w:rPr>
            <w:szCs w:val="24"/>
          </w:rPr>
          <w:t xml:space="preserve"> is shown in </w:t>
        </w:r>
      </w:ins>
      <w:bookmarkStart w:id="881" w:name="_Ref101337911"/>
      <w:bookmarkStart w:id="882" w:name="_Toc3566416"/>
      <w:bookmarkStart w:id="883" w:name="_Toc34747416"/>
      <w:bookmarkStart w:id="884" w:name="_Toc77095864"/>
      <w:bookmarkStart w:id="885" w:name="_Ref101337842"/>
      <w:bookmarkStart w:id="886" w:name="_Toc110532352"/>
      <w:r w:rsidR="006F39DE" w:rsidRPr="00E956F7">
        <w:rPr>
          <w:rStyle w:val="citetbl"/>
          <w:szCs w:val="24"/>
        </w:rPr>
        <w:t>Table</w:t>
      </w:r>
      <w:del w:id="887"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4</w:delText>
        </w:r>
        <w:r w:rsidR="00FC68DB" w:rsidRPr="00F54804">
          <w:fldChar w:fldCharType="end"/>
        </w:r>
        <w:bookmarkEnd w:id="881"/>
        <w:r w:rsidR="001011A1">
          <w:delText xml:space="preserve"> </w:delText>
        </w:r>
      </w:del>
      <w:ins w:id="888" w:author="LUEJE Claudia" w:date="2023-06-26T17:59:00Z">
        <w:r w:rsidR="006F39DE" w:rsidRPr="00E956F7">
          <w:rPr>
            <w:rStyle w:val="citetbl"/>
            <w:szCs w:val="24"/>
          </w:rPr>
          <w:t> </w:t>
        </w:r>
        <w:r w:rsidRPr="00E956F7">
          <w:rPr>
            <w:rStyle w:val="citetbl"/>
            <w:szCs w:val="24"/>
          </w:rPr>
          <w:t>4</w:t>
        </w:r>
        <w:r w:rsidRPr="00E956F7">
          <w:rPr>
            <w:szCs w:val="24"/>
          </w:rPr>
          <w:t xml:space="preserve"> and </w:t>
        </w:r>
        <w:r w:rsidR="006F39DE" w:rsidRPr="00E956F7">
          <w:rPr>
            <w:rStyle w:val="citetbl"/>
            <w:szCs w:val="24"/>
          </w:rPr>
          <w:t>Table </w:t>
        </w:r>
        <w:r w:rsidRPr="00E956F7">
          <w:rPr>
            <w:rStyle w:val="citetbl"/>
            <w:szCs w:val="24"/>
          </w:rPr>
          <w:t>5</w:t>
        </w:r>
        <w:r w:rsidRPr="00E956F7">
          <w:rPr>
            <w:szCs w:val="24"/>
          </w:rPr>
          <w:t>.</w:t>
        </w:r>
      </w:ins>
    </w:p>
    <w:p w14:paraId="3389E002" w14:textId="6E01E484" w:rsidR="001332BD" w:rsidRPr="00E956F7" w:rsidRDefault="006F39DE">
      <w:pPr>
        <w:pStyle w:val="Tabletitle"/>
        <w:autoSpaceDE w:val="0"/>
        <w:autoSpaceDN w:val="0"/>
        <w:adjustRightInd w:val="0"/>
        <w:outlineLvl w:val="0"/>
        <w:rPr>
          <w:szCs w:val="24"/>
        </w:rPr>
      </w:pPr>
      <w:ins w:id="889" w:author="LUEJE Claudia" w:date="2023-06-26T17:59:00Z">
        <w:r w:rsidRPr="00E956F7">
          <w:rPr>
            <w:szCs w:val="24"/>
          </w:rPr>
          <w:t>Table </w:t>
        </w:r>
        <w:r w:rsidR="001332BD" w:rsidRPr="00E956F7">
          <w:rPr>
            <w:szCs w:val="24"/>
          </w:rPr>
          <w:t>4</w:t>
        </w:r>
      </w:ins>
      <w:r w:rsidR="001332BD" w:rsidRPr="00E956F7">
        <w:rPr>
          <w:szCs w:val="24"/>
        </w:rPr>
        <w:t xml:space="preserve"> — Attributes of element </w:t>
      </w:r>
      <w:r w:rsidR="001332BD" w:rsidRPr="007C1A43">
        <w:rPr>
          <w:rStyle w:val="ISOCode"/>
        </w:rPr>
        <w:t>&lt;connection_group/&gt;</w:t>
      </w:r>
      <w:bookmarkEnd w:id="882"/>
      <w:bookmarkEnd w:id="883"/>
      <w:bookmarkEnd w:id="884"/>
      <w:bookmarkEnd w:id="885"/>
      <w:bookmarkEnd w:id="886"/>
    </w:p>
    <w:tbl>
      <w:tblPr>
        <w:tblStyle w:val="TabellexMCF"/>
        <w:tblW w:w="853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1999"/>
        <w:gridCol w:w="1843"/>
        <w:gridCol w:w="1681"/>
        <w:gridCol w:w="3008"/>
      </w:tblGrid>
      <w:tr w:rsidR="001332BD" w:rsidRPr="00B62EE5" w14:paraId="3DBDDFC0" w14:textId="77777777" w:rsidTr="0015084E">
        <w:trPr>
          <w:cnfStyle w:val="100000000000" w:firstRow="1" w:lastRow="0" w:firstColumn="0" w:lastColumn="0" w:oddVBand="0" w:evenVBand="0" w:oddHBand="0" w:evenHBand="0" w:firstRowFirstColumn="0" w:firstRowLastColumn="0" w:lastRowFirstColumn="0" w:lastRowLastColumn="0"/>
        </w:trPr>
        <w:tc>
          <w:tcPr>
            <w:tcW w:w="1999" w:type="dxa"/>
            <w:tcBorders>
              <w:top w:val="single" w:sz="12" w:space="0" w:color="000000"/>
              <w:bottom w:val="single" w:sz="12" w:space="0" w:color="000000"/>
            </w:tcBorders>
          </w:tcPr>
          <w:p w14:paraId="42CCAA41" w14:textId="2CE3DD5C" w:rsidR="001332BD" w:rsidRPr="00B62EE5" w:rsidRDefault="001332BD" w:rsidP="00493638">
            <w:pPr>
              <w:pStyle w:val="Tableheader"/>
              <w:autoSpaceDE w:val="0"/>
              <w:autoSpaceDN w:val="0"/>
              <w:adjustRightInd w:val="0"/>
            </w:pPr>
            <w:r w:rsidRPr="00B62EE5">
              <w:rPr>
                <w:szCs w:val="24"/>
              </w:rPr>
              <w:t>Attributes</w:t>
            </w:r>
          </w:p>
        </w:tc>
        <w:tc>
          <w:tcPr>
            <w:tcW w:w="1843" w:type="dxa"/>
            <w:tcBorders>
              <w:top w:val="single" w:sz="12" w:space="0" w:color="000000"/>
              <w:bottom w:val="single" w:sz="12" w:space="0" w:color="000000"/>
            </w:tcBorders>
          </w:tcPr>
          <w:p w14:paraId="40AC612C" w14:textId="560A68D1" w:rsidR="001332BD" w:rsidRPr="00B62EE5" w:rsidRDefault="001332BD" w:rsidP="00493638">
            <w:pPr>
              <w:pStyle w:val="Tableheader"/>
              <w:autoSpaceDE w:val="0"/>
              <w:autoSpaceDN w:val="0"/>
              <w:adjustRightInd w:val="0"/>
            </w:pPr>
            <w:r w:rsidRPr="00B62EE5">
              <w:rPr>
                <w:szCs w:val="24"/>
              </w:rPr>
              <w:t>Type</w:t>
            </w:r>
          </w:p>
        </w:tc>
        <w:tc>
          <w:tcPr>
            <w:tcW w:w="1681" w:type="dxa"/>
            <w:tcBorders>
              <w:top w:val="single" w:sz="12" w:space="0" w:color="000000"/>
              <w:bottom w:val="single" w:sz="12" w:space="0" w:color="000000"/>
            </w:tcBorders>
          </w:tcPr>
          <w:p w14:paraId="30189B7E" w14:textId="6A2A93E7" w:rsidR="001332BD" w:rsidRPr="00B62EE5" w:rsidRDefault="001332BD" w:rsidP="00493638">
            <w:pPr>
              <w:pStyle w:val="Tableheader"/>
              <w:autoSpaceDE w:val="0"/>
              <w:autoSpaceDN w:val="0"/>
              <w:adjustRightInd w:val="0"/>
            </w:pPr>
            <w:r w:rsidRPr="00B62EE5">
              <w:rPr>
                <w:szCs w:val="24"/>
              </w:rPr>
              <w:t>Use</w:t>
            </w:r>
          </w:p>
        </w:tc>
        <w:tc>
          <w:tcPr>
            <w:tcW w:w="3008" w:type="dxa"/>
            <w:tcBorders>
              <w:top w:val="single" w:sz="12" w:space="0" w:color="000000"/>
              <w:bottom w:val="single" w:sz="12" w:space="0" w:color="000000"/>
            </w:tcBorders>
          </w:tcPr>
          <w:p w14:paraId="3B1207B1" w14:textId="7655F56C" w:rsidR="001332BD" w:rsidRPr="00B62EE5" w:rsidRDefault="001332BD" w:rsidP="00493638">
            <w:pPr>
              <w:pStyle w:val="Tableheader"/>
              <w:autoSpaceDE w:val="0"/>
              <w:autoSpaceDN w:val="0"/>
              <w:adjustRightInd w:val="0"/>
            </w:pPr>
            <w:r w:rsidRPr="00B62EE5">
              <w:rPr>
                <w:szCs w:val="24"/>
              </w:rPr>
              <w:t>Constraint</w:t>
            </w:r>
          </w:p>
        </w:tc>
      </w:tr>
      <w:tr w:rsidR="001332BD" w:rsidRPr="00E956F7" w14:paraId="789D5BA0" w14:textId="77777777" w:rsidTr="0015084E">
        <w:trPr>
          <w:cnfStyle w:val="100000000000" w:firstRow="1" w:lastRow="0" w:firstColumn="0" w:lastColumn="0" w:oddVBand="0" w:evenVBand="0" w:oddHBand="0" w:evenHBand="0" w:firstRowFirstColumn="0" w:firstRowLastColumn="0" w:lastRowFirstColumn="0" w:lastRowLastColumn="0"/>
        </w:trPr>
        <w:tc>
          <w:tcPr>
            <w:tcW w:w="1999" w:type="dxa"/>
            <w:tcBorders>
              <w:top w:val="single" w:sz="12" w:space="0" w:color="000000"/>
              <w:bottom w:val="single" w:sz="12" w:space="0" w:color="000000"/>
            </w:tcBorders>
            <w:shd w:val="clear" w:color="auto" w:fill="FFFFFF" w:themeFill="background1"/>
          </w:tcPr>
          <w:p w14:paraId="383DA969" w14:textId="25BA2DD2" w:rsidR="001332BD" w:rsidRPr="00E956F7" w:rsidRDefault="007A36B7" w:rsidP="00493638">
            <w:pPr>
              <w:pStyle w:val="Tablebody"/>
              <w:autoSpaceDE w:val="0"/>
              <w:autoSpaceDN w:val="0"/>
              <w:adjustRightInd w:val="0"/>
              <w:rPr>
                <w:b w:val="0"/>
                <w:sz w:val="18"/>
              </w:rPr>
            </w:pPr>
            <w:r w:rsidRPr="00E956F7">
              <w:rPr>
                <w:szCs w:val="24"/>
              </w:rPr>
              <w:t>I</w:t>
            </w:r>
            <w:r w:rsidR="001332BD" w:rsidRPr="00E956F7">
              <w:rPr>
                <w:szCs w:val="24"/>
              </w:rPr>
              <w:t>d</w:t>
            </w:r>
          </w:p>
        </w:tc>
        <w:tc>
          <w:tcPr>
            <w:tcW w:w="1843" w:type="dxa"/>
            <w:tcBorders>
              <w:top w:val="single" w:sz="12" w:space="0" w:color="000000"/>
              <w:bottom w:val="single" w:sz="12" w:space="0" w:color="000000"/>
            </w:tcBorders>
            <w:shd w:val="clear" w:color="auto" w:fill="FFFFFF" w:themeFill="background1"/>
          </w:tcPr>
          <w:p w14:paraId="3098E0C3" w14:textId="49306291" w:rsidR="001332BD" w:rsidRPr="00E956F7" w:rsidRDefault="001332BD" w:rsidP="00493638">
            <w:pPr>
              <w:pStyle w:val="Tablebody"/>
              <w:autoSpaceDE w:val="0"/>
              <w:autoSpaceDN w:val="0"/>
              <w:adjustRightInd w:val="0"/>
              <w:rPr>
                <w:b w:val="0"/>
                <w:sz w:val="18"/>
              </w:rPr>
            </w:pPr>
            <w:r w:rsidRPr="00E956F7">
              <w:rPr>
                <w:szCs w:val="24"/>
              </w:rPr>
              <w:t>Integer</w:t>
            </w:r>
          </w:p>
        </w:tc>
        <w:tc>
          <w:tcPr>
            <w:tcW w:w="1681" w:type="dxa"/>
            <w:tcBorders>
              <w:top w:val="single" w:sz="12" w:space="0" w:color="000000"/>
              <w:bottom w:val="single" w:sz="12" w:space="0" w:color="000000"/>
            </w:tcBorders>
            <w:shd w:val="clear" w:color="auto" w:fill="FFFFFF" w:themeFill="background1"/>
          </w:tcPr>
          <w:p w14:paraId="73F3547B" w14:textId="0D9DFDB6" w:rsidR="001332BD" w:rsidRPr="00E956F7" w:rsidRDefault="001332BD" w:rsidP="00493638">
            <w:pPr>
              <w:pStyle w:val="Tablebody"/>
              <w:autoSpaceDE w:val="0"/>
              <w:autoSpaceDN w:val="0"/>
              <w:adjustRightInd w:val="0"/>
              <w:rPr>
                <w:b w:val="0"/>
                <w:sz w:val="18"/>
              </w:rPr>
            </w:pPr>
            <w:r w:rsidRPr="00E956F7">
              <w:rPr>
                <w:szCs w:val="24"/>
              </w:rPr>
              <w:t>Required</w:t>
            </w:r>
          </w:p>
        </w:tc>
        <w:tc>
          <w:tcPr>
            <w:tcW w:w="3008" w:type="dxa"/>
            <w:tcBorders>
              <w:top w:val="single" w:sz="12" w:space="0" w:color="000000"/>
              <w:bottom w:val="single" w:sz="12" w:space="0" w:color="000000"/>
            </w:tcBorders>
            <w:shd w:val="clear" w:color="auto" w:fill="FFFFFF" w:themeFill="background1"/>
          </w:tcPr>
          <w:p w14:paraId="58FCE300" w14:textId="5999851E" w:rsidR="001332BD" w:rsidRPr="00E956F7" w:rsidRDefault="001332BD" w:rsidP="00493638">
            <w:pPr>
              <w:pStyle w:val="Tablebody"/>
              <w:autoSpaceDE w:val="0"/>
              <w:autoSpaceDN w:val="0"/>
              <w:adjustRightInd w:val="0"/>
              <w:rPr>
                <w:b w:val="0"/>
                <w:sz w:val="18"/>
              </w:rPr>
            </w:pPr>
            <w:r w:rsidRPr="00E956F7">
              <w:rPr>
                <w:szCs w:val="24"/>
              </w:rPr>
              <w:t>unique within a χMCF file</w:t>
            </w:r>
          </w:p>
        </w:tc>
      </w:tr>
    </w:tbl>
    <w:p w14:paraId="172C4460" w14:textId="5F19A5BA" w:rsidR="001332BD" w:rsidRPr="00E956F7" w:rsidRDefault="006F39DE">
      <w:pPr>
        <w:pStyle w:val="Tabletitle"/>
        <w:autoSpaceDE w:val="0"/>
        <w:autoSpaceDN w:val="0"/>
        <w:adjustRightInd w:val="0"/>
        <w:outlineLvl w:val="0"/>
        <w:rPr>
          <w:szCs w:val="24"/>
        </w:rPr>
      </w:pPr>
      <w:bookmarkStart w:id="890" w:name="_Toc3566417"/>
      <w:bookmarkStart w:id="891" w:name="_Toc34747417"/>
      <w:bookmarkStart w:id="892" w:name="_Toc77095865"/>
      <w:bookmarkStart w:id="893" w:name="_Ref101337844"/>
      <w:bookmarkStart w:id="894" w:name="_Toc110532353"/>
      <w:r w:rsidRPr="00E956F7">
        <w:rPr>
          <w:szCs w:val="24"/>
        </w:rPr>
        <w:t>Table</w:t>
      </w:r>
      <w:del w:id="895"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5</w:delText>
        </w:r>
        <w:r w:rsidR="00FC68DB" w:rsidRPr="00F54804">
          <w:fldChar w:fldCharType="end"/>
        </w:r>
      </w:del>
      <w:ins w:id="896" w:author="LUEJE Claudia" w:date="2023-06-26T17:59:00Z">
        <w:r w:rsidRPr="00E956F7">
          <w:rPr>
            <w:szCs w:val="24"/>
          </w:rPr>
          <w:t> </w:t>
        </w:r>
        <w:r w:rsidR="001332BD" w:rsidRPr="00E956F7">
          <w:rPr>
            <w:szCs w:val="24"/>
          </w:rPr>
          <w:t>5</w:t>
        </w:r>
      </w:ins>
      <w:r w:rsidR="001332BD" w:rsidRPr="00E956F7">
        <w:rPr>
          <w:szCs w:val="24"/>
        </w:rPr>
        <w:t xml:space="preserve"> — Nested elements of element </w:t>
      </w:r>
      <w:r w:rsidR="001332BD" w:rsidRPr="007C1A43">
        <w:rPr>
          <w:rStyle w:val="ISOCode"/>
        </w:rPr>
        <w:t>&lt;connection_group/&gt;</w:t>
      </w:r>
      <w:bookmarkEnd w:id="890"/>
      <w:bookmarkEnd w:id="891"/>
      <w:bookmarkEnd w:id="892"/>
      <w:bookmarkEnd w:id="893"/>
      <w:bookmarkEnd w:id="894"/>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83"/>
        <w:gridCol w:w="1843"/>
        <w:gridCol w:w="1697"/>
        <w:gridCol w:w="2977"/>
      </w:tblGrid>
      <w:tr w:rsidR="001332BD" w:rsidRPr="00B62EE5" w14:paraId="66D00564" w14:textId="77777777" w:rsidTr="00FE3AF2">
        <w:trPr>
          <w:tblHeader/>
          <w:jc w:val="center"/>
        </w:trPr>
        <w:tc>
          <w:tcPr>
            <w:tcW w:w="1983" w:type="dxa"/>
            <w:tcBorders>
              <w:top w:val="single" w:sz="12" w:space="0" w:color="auto"/>
              <w:bottom w:val="single" w:sz="12" w:space="0" w:color="auto"/>
            </w:tcBorders>
            <w:shd w:val="clear" w:color="auto" w:fill="F3F3F3"/>
            <w:vAlign w:val="bottom"/>
          </w:tcPr>
          <w:p w14:paraId="14CEB482" w14:textId="72A5A326" w:rsidR="001332BD" w:rsidRPr="00B62EE5" w:rsidRDefault="001332BD" w:rsidP="00493638">
            <w:pPr>
              <w:pStyle w:val="Tableheader"/>
              <w:autoSpaceDE w:val="0"/>
              <w:autoSpaceDN w:val="0"/>
              <w:adjustRightInd w:val="0"/>
              <w:rPr>
                <w:b/>
                <w:iCs/>
              </w:rPr>
            </w:pPr>
            <w:r w:rsidRPr="00B62EE5">
              <w:rPr>
                <w:b/>
                <w:szCs w:val="24"/>
              </w:rPr>
              <w:t>Nested Elements</w:t>
            </w:r>
          </w:p>
        </w:tc>
        <w:tc>
          <w:tcPr>
            <w:tcW w:w="1843" w:type="dxa"/>
            <w:tcBorders>
              <w:top w:val="single" w:sz="12" w:space="0" w:color="auto"/>
              <w:bottom w:val="single" w:sz="12" w:space="0" w:color="auto"/>
            </w:tcBorders>
            <w:shd w:val="clear" w:color="auto" w:fill="F3F3F3"/>
            <w:vAlign w:val="bottom"/>
          </w:tcPr>
          <w:p w14:paraId="58EFA309" w14:textId="29325409" w:rsidR="001332BD" w:rsidRPr="00B62EE5" w:rsidRDefault="001332BD" w:rsidP="00493638">
            <w:pPr>
              <w:pStyle w:val="Tableheader"/>
              <w:autoSpaceDE w:val="0"/>
              <w:autoSpaceDN w:val="0"/>
              <w:adjustRightInd w:val="0"/>
              <w:rPr>
                <w:b/>
                <w:iCs/>
              </w:rPr>
            </w:pPr>
            <w:r w:rsidRPr="00B62EE5">
              <w:rPr>
                <w:b/>
                <w:szCs w:val="24"/>
              </w:rPr>
              <w:t>Multiplicity</w:t>
            </w:r>
          </w:p>
        </w:tc>
        <w:tc>
          <w:tcPr>
            <w:tcW w:w="1697" w:type="dxa"/>
            <w:tcBorders>
              <w:top w:val="single" w:sz="12" w:space="0" w:color="auto"/>
              <w:bottom w:val="single" w:sz="12" w:space="0" w:color="auto"/>
            </w:tcBorders>
            <w:shd w:val="clear" w:color="auto" w:fill="F3F3F3"/>
            <w:vAlign w:val="bottom"/>
          </w:tcPr>
          <w:p w14:paraId="7C4E78DE" w14:textId="7DB49388" w:rsidR="001332BD" w:rsidRPr="00B62EE5" w:rsidRDefault="001332BD" w:rsidP="00493638">
            <w:pPr>
              <w:pStyle w:val="Tableheader"/>
              <w:autoSpaceDE w:val="0"/>
              <w:autoSpaceDN w:val="0"/>
              <w:adjustRightInd w:val="0"/>
              <w:rPr>
                <w:b/>
                <w:iCs/>
              </w:rPr>
            </w:pPr>
            <w:r w:rsidRPr="00B62EE5">
              <w:rPr>
                <w:b/>
                <w:szCs w:val="24"/>
              </w:rPr>
              <w:t>Use</w:t>
            </w:r>
          </w:p>
        </w:tc>
        <w:tc>
          <w:tcPr>
            <w:tcW w:w="2977" w:type="dxa"/>
            <w:tcBorders>
              <w:top w:val="single" w:sz="12" w:space="0" w:color="auto"/>
              <w:bottom w:val="single" w:sz="12" w:space="0" w:color="auto"/>
            </w:tcBorders>
            <w:shd w:val="clear" w:color="auto" w:fill="F3F3F3"/>
            <w:vAlign w:val="bottom"/>
          </w:tcPr>
          <w:p w14:paraId="697FCC5D" w14:textId="5245499B" w:rsidR="001332BD" w:rsidRPr="00B62EE5" w:rsidRDefault="001332BD" w:rsidP="00493638">
            <w:pPr>
              <w:pStyle w:val="Tableheader"/>
              <w:autoSpaceDE w:val="0"/>
              <w:autoSpaceDN w:val="0"/>
              <w:adjustRightInd w:val="0"/>
              <w:rPr>
                <w:b/>
                <w:iCs/>
              </w:rPr>
            </w:pPr>
            <w:r w:rsidRPr="00B62EE5">
              <w:rPr>
                <w:b/>
                <w:szCs w:val="24"/>
              </w:rPr>
              <w:t>Constraint</w:t>
            </w:r>
          </w:p>
        </w:tc>
      </w:tr>
      <w:tr w:rsidR="001332BD" w:rsidRPr="00E956F7" w14:paraId="5493DA89" w14:textId="77777777" w:rsidTr="00FE3AF2">
        <w:trPr>
          <w:trHeight w:val="283"/>
          <w:jc w:val="center"/>
        </w:trPr>
        <w:tc>
          <w:tcPr>
            <w:tcW w:w="1983" w:type="dxa"/>
            <w:tcBorders>
              <w:top w:val="single" w:sz="12" w:space="0" w:color="auto"/>
              <w:bottom w:val="single" w:sz="4" w:space="0" w:color="auto"/>
            </w:tcBorders>
          </w:tcPr>
          <w:p w14:paraId="556BC5F6" w14:textId="5FB7D51F" w:rsidR="001332BD" w:rsidRPr="00E956F7" w:rsidRDefault="001332BD" w:rsidP="00493638">
            <w:pPr>
              <w:pStyle w:val="Tablebody"/>
              <w:autoSpaceDE w:val="0"/>
              <w:autoSpaceDN w:val="0"/>
              <w:adjustRightInd w:val="0"/>
              <w:rPr>
                <w:sz w:val="18"/>
              </w:rPr>
            </w:pPr>
            <w:r w:rsidRPr="00E956F7">
              <w:rPr>
                <w:szCs w:val="24"/>
              </w:rPr>
              <w:t>connected_to</w:t>
            </w:r>
          </w:p>
        </w:tc>
        <w:tc>
          <w:tcPr>
            <w:tcW w:w="1843" w:type="dxa"/>
            <w:tcBorders>
              <w:top w:val="single" w:sz="12" w:space="0" w:color="auto"/>
              <w:bottom w:val="single" w:sz="4" w:space="0" w:color="auto"/>
            </w:tcBorders>
          </w:tcPr>
          <w:p w14:paraId="22965924" w14:textId="21F85231" w:rsidR="001332BD" w:rsidRPr="00E956F7" w:rsidRDefault="001332BD" w:rsidP="00493638">
            <w:pPr>
              <w:pStyle w:val="Tablebody"/>
              <w:autoSpaceDE w:val="0"/>
              <w:autoSpaceDN w:val="0"/>
              <w:adjustRightInd w:val="0"/>
              <w:rPr>
                <w:sz w:val="18"/>
              </w:rPr>
            </w:pPr>
            <w:r w:rsidRPr="00E956F7">
              <w:rPr>
                <w:szCs w:val="24"/>
              </w:rPr>
              <w:t>1</w:t>
            </w:r>
          </w:p>
        </w:tc>
        <w:tc>
          <w:tcPr>
            <w:tcW w:w="1697" w:type="dxa"/>
            <w:tcBorders>
              <w:top w:val="single" w:sz="12" w:space="0" w:color="auto"/>
              <w:bottom w:val="single" w:sz="4" w:space="0" w:color="auto"/>
            </w:tcBorders>
          </w:tcPr>
          <w:p w14:paraId="7CE68DB2" w14:textId="56C3D93B" w:rsidR="001332BD" w:rsidRPr="00E956F7" w:rsidRDefault="001332BD" w:rsidP="00493638">
            <w:pPr>
              <w:pStyle w:val="Tablebody"/>
              <w:autoSpaceDE w:val="0"/>
              <w:autoSpaceDN w:val="0"/>
              <w:adjustRightInd w:val="0"/>
              <w:rPr>
                <w:sz w:val="18"/>
              </w:rPr>
            </w:pPr>
            <w:r w:rsidRPr="00E956F7">
              <w:rPr>
                <w:szCs w:val="24"/>
              </w:rPr>
              <w:t>Required</w:t>
            </w:r>
          </w:p>
        </w:tc>
        <w:tc>
          <w:tcPr>
            <w:tcW w:w="2977" w:type="dxa"/>
            <w:tcBorders>
              <w:top w:val="single" w:sz="12" w:space="0" w:color="auto"/>
              <w:bottom w:val="single" w:sz="4" w:space="0" w:color="auto"/>
            </w:tcBorders>
          </w:tcPr>
          <w:p w14:paraId="33D6DAC7" w14:textId="1A798CA1" w:rsidR="001332BD" w:rsidRPr="00E956F7" w:rsidRDefault="001332BD" w:rsidP="00493638">
            <w:pPr>
              <w:pStyle w:val="Tablebody"/>
              <w:autoSpaceDE w:val="0"/>
              <w:autoSpaceDN w:val="0"/>
              <w:adjustRightInd w:val="0"/>
              <w:rPr>
                <w:sz w:val="18"/>
              </w:rPr>
            </w:pPr>
            <w:r w:rsidRPr="00E956F7">
              <w:rPr>
                <w:szCs w:val="24"/>
              </w:rPr>
              <w:t>-</w:t>
            </w:r>
          </w:p>
        </w:tc>
      </w:tr>
      <w:tr w:rsidR="001332BD" w:rsidRPr="00E956F7" w14:paraId="4B5106F9" w14:textId="77777777" w:rsidTr="00FE3AF2">
        <w:trPr>
          <w:trHeight w:val="283"/>
          <w:jc w:val="center"/>
        </w:trPr>
        <w:tc>
          <w:tcPr>
            <w:tcW w:w="1983" w:type="dxa"/>
            <w:tcBorders>
              <w:top w:val="single" w:sz="4" w:space="0" w:color="auto"/>
              <w:bottom w:val="single" w:sz="4" w:space="0" w:color="auto"/>
            </w:tcBorders>
          </w:tcPr>
          <w:p w14:paraId="4733963B" w14:textId="0AD9EC76" w:rsidR="001332BD" w:rsidRPr="00E956F7" w:rsidRDefault="001332BD" w:rsidP="00493638">
            <w:pPr>
              <w:pStyle w:val="Tablebody"/>
              <w:autoSpaceDE w:val="0"/>
              <w:autoSpaceDN w:val="0"/>
              <w:adjustRightInd w:val="0"/>
              <w:rPr>
                <w:sz w:val="18"/>
              </w:rPr>
            </w:pPr>
            <w:r w:rsidRPr="00E956F7">
              <w:rPr>
                <w:szCs w:val="24"/>
              </w:rPr>
              <w:t>connection_list</w:t>
            </w:r>
          </w:p>
        </w:tc>
        <w:tc>
          <w:tcPr>
            <w:tcW w:w="1843" w:type="dxa"/>
            <w:tcBorders>
              <w:top w:val="single" w:sz="4" w:space="0" w:color="auto"/>
              <w:bottom w:val="single" w:sz="4" w:space="0" w:color="auto"/>
            </w:tcBorders>
          </w:tcPr>
          <w:p w14:paraId="211734D2" w14:textId="1D6F1F81" w:rsidR="001332BD" w:rsidRPr="00E956F7" w:rsidRDefault="001332BD" w:rsidP="00493638">
            <w:pPr>
              <w:pStyle w:val="Tablebody"/>
              <w:autoSpaceDE w:val="0"/>
              <w:autoSpaceDN w:val="0"/>
              <w:adjustRightInd w:val="0"/>
              <w:rPr>
                <w:sz w:val="18"/>
              </w:rPr>
            </w:pPr>
            <w:r w:rsidRPr="00E956F7">
              <w:rPr>
                <w:szCs w:val="24"/>
              </w:rPr>
              <w:t>1</w:t>
            </w:r>
          </w:p>
        </w:tc>
        <w:tc>
          <w:tcPr>
            <w:tcW w:w="1697" w:type="dxa"/>
            <w:tcBorders>
              <w:top w:val="single" w:sz="4" w:space="0" w:color="auto"/>
              <w:bottom w:val="single" w:sz="4" w:space="0" w:color="auto"/>
            </w:tcBorders>
          </w:tcPr>
          <w:p w14:paraId="12521889" w14:textId="75E8B35E" w:rsidR="001332BD" w:rsidRPr="00E956F7" w:rsidRDefault="001332BD" w:rsidP="00493638">
            <w:pPr>
              <w:pStyle w:val="Tablebody"/>
              <w:autoSpaceDE w:val="0"/>
              <w:autoSpaceDN w:val="0"/>
              <w:adjustRightInd w:val="0"/>
              <w:rPr>
                <w:sz w:val="18"/>
              </w:rPr>
            </w:pPr>
            <w:r w:rsidRPr="00E956F7">
              <w:rPr>
                <w:szCs w:val="24"/>
              </w:rPr>
              <w:t>Required</w:t>
            </w:r>
          </w:p>
        </w:tc>
        <w:tc>
          <w:tcPr>
            <w:tcW w:w="2977" w:type="dxa"/>
            <w:tcBorders>
              <w:top w:val="single" w:sz="4" w:space="0" w:color="auto"/>
              <w:bottom w:val="single" w:sz="4" w:space="0" w:color="auto"/>
            </w:tcBorders>
          </w:tcPr>
          <w:p w14:paraId="7283F4BE" w14:textId="3B76A2B5" w:rsidR="001332BD" w:rsidRPr="00E956F7" w:rsidRDefault="001332BD" w:rsidP="00493638">
            <w:pPr>
              <w:pStyle w:val="Tablebody"/>
              <w:autoSpaceDE w:val="0"/>
              <w:autoSpaceDN w:val="0"/>
              <w:adjustRightInd w:val="0"/>
              <w:rPr>
                <w:sz w:val="18"/>
              </w:rPr>
            </w:pPr>
            <w:r w:rsidRPr="00E956F7">
              <w:rPr>
                <w:szCs w:val="24"/>
              </w:rPr>
              <w:t>-</w:t>
            </w:r>
          </w:p>
        </w:tc>
      </w:tr>
      <w:tr w:rsidR="001332BD" w:rsidRPr="00E956F7" w14:paraId="2B817F02" w14:textId="77777777" w:rsidTr="00FE3AF2">
        <w:trPr>
          <w:trHeight w:val="283"/>
          <w:jc w:val="center"/>
        </w:trPr>
        <w:tc>
          <w:tcPr>
            <w:tcW w:w="1983" w:type="dxa"/>
            <w:tcBorders>
              <w:top w:val="single" w:sz="4" w:space="0" w:color="auto"/>
              <w:bottom w:val="single" w:sz="12" w:space="0" w:color="auto"/>
            </w:tcBorders>
          </w:tcPr>
          <w:p w14:paraId="7E85524C" w14:textId="2504D7EE" w:rsidR="001332BD" w:rsidRPr="00E956F7" w:rsidRDefault="001332BD" w:rsidP="00493638">
            <w:pPr>
              <w:pStyle w:val="Tablebody"/>
              <w:autoSpaceDE w:val="0"/>
              <w:autoSpaceDN w:val="0"/>
              <w:adjustRightInd w:val="0"/>
              <w:rPr>
                <w:sz w:val="18"/>
              </w:rPr>
            </w:pPr>
            <w:r w:rsidRPr="00E956F7">
              <w:rPr>
                <w:szCs w:val="24"/>
              </w:rPr>
              <w:t>contact_list</w:t>
            </w:r>
          </w:p>
        </w:tc>
        <w:tc>
          <w:tcPr>
            <w:tcW w:w="1843" w:type="dxa"/>
            <w:tcBorders>
              <w:top w:val="single" w:sz="4" w:space="0" w:color="auto"/>
              <w:bottom w:val="single" w:sz="12" w:space="0" w:color="auto"/>
            </w:tcBorders>
          </w:tcPr>
          <w:p w14:paraId="5BB337A0" w14:textId="7C7F40E0" w:rsidR="001332BD" w:rsidRPr="00E956F7" w:rsidRDefault="001332BD" w:rsidP="00493638">
            <w:pPr>
              <w:pStyle w:val="Tablebody"/>
              <w:autoSpaceDE w:val="0"/>
              <w:autoSpaceDN w:val="0"/>
              <w:adjustRightInd w:val="0"/>
              <w:rPr>
                <w:sz w:val="18"/>
              </w:rPr>
            </w:pPr>
            <w:r w:rsidRPr="00E956F7">
              <w:rPr>
                <w:szCs w:val="24"/>
              </w:rPr>
              <w:t>1</w:t>
            </w:r>
          </w:p>
        </w:tc>
        <w:tc>
          <w:tcPr>
            <w:tcW w:w="1697" w:type="dxa"/>
            <w:tcBorders>
              <w:top w:val="single" w:sz="4" w:space="0" w:color="auto"/>
              <w:bottom w:val="single" w:sz="12" w:space="0" w:color="auto"/>
            </w:tcBorders>
          </w:tcPr>
          <w:p w14:paraId="0569E572" w14:textId="6C8A6574" w:rsidR="001332BD" w:rsidRPr="00E956F7" w:rsidRDefault="001332BD" w:rsidP="00493638">
            <w:pPr>
              <w:pStyle w:val="Tablebody"/>
              <w:autoSpaceDE w:val="0"/>
              <w:autoSpaceDN w:val="0"/>
              <w:adjustRightInd w:val="0"/>
              <w:rPr>
                <w:sz w:val="18"/>
              </w:rPr>
            </w:pPr>
            <w:r w:rsidRPr="00E956F7">
              <w:rPr>
                <w:szCs w:val="24"/>
              </w:rPr>
              <w:t>Optional</w:t>
            </w:r>
          </w:p>
        </w:tc>
        <w:tc>
          <w:tcPr>
            <w:tcW w:w="2977" w:type="dxa"/>
            <w:tcBorders>
              <w:top w:val="single" w:sz="4" w:space="0" w:color="auto"/>
              <w:bottom w:val="single" w:sz="12" w:space="0" w:color="auto"/>
            </w:tcBorders>
          </w:tcPr>
          <w:p w14:paraId="4A94049B" w14:textId="1A1DE98F" w:rsidR="001332BD" w:rsidRPr="00E956F7" w:rsidRDefault="001332BD" w:rsidP="00493638">
            <w:pPr>
              <w:pStyle w:val="Tablebody"/>
              <w:autoSpaceDE w:val="0"/>
              <w:autoSpaceDN w:val="0"/>
              <w:adjustRightInd w:val="0"/>
              <w:rPr>
                <w:sz w:val="18"/>
              </w:rPr>
            </w:pPr>
            <w:r w:rsidRPr="00E956F7">
              <w:rPr>
                <w:szCs w:val="24"/>
              </w:rPr>
              <w:t>-</w:t>
            </w:r>
          </w:p>
        </w:tc>
      </w:tr>
    </w:tbl>
    <w:p w14:paraId="75F7B678" w14:textId="77777777" w:rsidR="00FB6AF0" w:rsidRDefault="00FB6AF0" w:rsidP="00B202D2">
      <w:pPr>
        <w:keepNext/>
        <w:rPr>
          <w:del w:id="897" w:author="LUEJE Claudia" w:date="2023-06-26T17:59:00Z"/>
          <w:b/>
          <w:i/>
          <w:lang w:eastAsia="x-none"/>
        </w:rPr>
      </w:pPr>
    </w:p>
    <w:p w14:paraId="3B201AFF" w14:textId="77777777" w:rsidR="00FC68DB" w:rsidRPr="005C2D94" w:rsidRDefault="00FB6AF0" w:rsidP="0013175B">
      <w:pPr>
        <w:pStyle w:val="Note"/>
        <w:rPr>
          <w:del w:id="898" w:author="LUEJE Claudia" w:date="2023-06-26T17:59:00Z"/>
        </w:rPr>
      </w:pPr>
      <w:del w:id="899" w:author="LUEJE Claudia" w:date="2023-06-26T17:59:00Z">
        <w:r>
          <w:delText>NOTE</w:delText>
        </w:r>
      </w:del>
    </w:p>
    <w:p w14:paraId="4C0D2D89" w14:textId="0EB2ACBD" w:rsidR="001332BD" w:rsidRPr="00E956F7" w:rsidRDefault="001332BD">
      <w:pPr>
        <w:pStyle w:val="BodyText"/>
        <w:autoSpaceDE w:val="0"/>
        <w:autoSpaceDN w:val="0"/>
        <w:adjustRightInd w:val="0"/>
        <w:rPr>
          <w:szCs w:val="24"/>
        </w:rPr>
      </w:pPr>
      <w:r w:rsidRPr="00E956F7">
        <w:rPr>
          <w:szCs w:val="24"/>
        </w:rPr>
        <w:t xml:space="preserve">An empty or missing </w:t>
      </w:r>
      <w:r w:rsidRPr="007C1A43">
        <w:rPr>
          <w:rStyle w:val="ISOCode"/>
        </w:rPr>
        <w:t>&lt;connected_to</w:t>
      </w:r>
      <w:del w:id="900" w:author="LUEJE Claudia" w:date="2023-06-26T17:59:00Z">
        <w:r w:rsidR="00FC68DB" w:rsidRPr="0013175B">
          <w:rPr>
            <w:rFonts w:ascii="Courier New" w:hAnsi="Courier New" w:cs="Courier New"/>
            <w:b/>
            <w:i/>
            <w:sz w:val="18"/>
            <w:szCs w:val="18"/>
          </w:rPr>
          <w:delText>&gt;</w:delText>
        </w:r>
      </w:del>
      <w:ins w:id="901" w:author="LUEJE Claudia" w:date="2023-06-26T17:59:00Z">
        <w:r w:rsidRPr="007C1A43">
          <w:rPr>
            <w:rStyle w:val="ISOCode"/>
          </w:rPr>
          <w:t>/&gt;</w:t>
        </w:r>
      </w:ins>
      <w:r w:rsidRPr="00E956F7">
        <w:rPr>
          <w:szCs w:val="24"/>
        </w:rPr>
        <w:t xml:space="preserve"> means a connection according to geometric neighbourhood, alone. However, if </w:t>
      </w:r>
      <w:r w:rsidRPr="007C1A43">
        <w:rPr>
          <w:rStyle w:val="ISOCode"/>
        </w:rPr>
        <w:t>&lt;connected_to</w:t>
      </w:r>
      <w:del w:id="902" w:author="LUEJE Claudia" w:date="2023-06-26T17:59:00Z">
        <w:r w:rsidR="00FC68DB" w:rsidRPr="0013175B">
          <w:rPr>
            <w:rFonts w:ascii="Courier New" w:hAnsi="Courier New" w:cs="Courier New"/>
            <w:b/>
            <w:i/>
            <w:sz w:val="18"/>
            <w:szCs w:val="18"/>
          </w:rPr>
          <w:delText>&gt;</w:delText>
        </w:r>
      </w:del>
      <w:ins w:id="903" w:author="LUEJE Claudia" w:date="2023-06-26T17:59:00Z">
        <w:r w:rsidRPr="007C1A43">
          <w:rPr>
            <w:rStyle w:val="ISOCode"/>
          </w:rPr>
          <w:t>/&gt;</w:t>
        </w:r>
      </w:ins>
      <w:r w:rsidRPr="00E956F7">
        <w:rPr>
          <w:szCs w:val="24"/>
        </w:rPr>
        <w:t xml:space="preserve"> is present, it shall be </w:t>
      </w:r>
      <w:r w:rsidRPr="007A36B7">
        <w:rPr>
          <w:szCs w:val="24"/>
        </w:rPr>
        <w:t>complete</w:t>
      </w:r>
      <w:r w:rsidRPr="00E956F7">
        <w:rPr>
          <w:szCs w:val="24"/>
        </w:rPr>
        <w:t xml:space="preserve">, that means no additional connection partners are to be searched. </w:t>
      </w:r>
      <w:del w:id="904" w:author="LUEJE Claudia" w:date="2023-06-26T17:59:00Z">
        <w:r w:rsidR="00FE31EE">
          <w:rPr>
            <w:rFonts w:cs="Arial"/>
          </w:rPr>
          <w:delText xml:space="preserve"> (</w:delText>
        </w:r>
      </w:del>
      <w:r w:rsidRPr="00E956F7">
        <w:rPr>
          <w:szCs w:val="24"/>
        </w:rPr>
        <w:t xml:space="preserve">Searching for a geometric neighbourhood </w:t>
      </w:r>
      <w:del w:id="905" w:author="LUEJE Claudia" w:date="2023-06-26T17:59:00Z">
        <w:r w:rsidR="00FE31EE" w:rsidRPr="00FE31EE">
          <w:rPr>
            <w:rFonts w:cs="Arial"/>
          </w:rPr>
          <w:delText>may</w:delText>
        </w:r>
      </w:del>
      <w:ins w:id="906" w:author="LUEJE Claudia" w:date="2023-06-26T17:59:00Z">
        <w:r w:rsidR="007A36B7">
          <w:rPr>
            <w:szCs w:val="24"/>
          </w:rPr>
          <w:t>can</w:t>
        </w:r>
      </w:ins>
      <w:r w:rsidRPr="00E956F7">
        <w:rPr>
          <w:szCs w:val="24"/>
        </w:rPr>
        <w:t xml:space="preserve"> give different results, depending on the algorithm employed. To avoid ambiguities, no connections with missing &lt;connected_to&gt; should reach the solver. Therefore, &lt;connected_to&gt; should be filled by the </w:t>
      </w:r>
      <w:del w:id="907" w:author="LUEJE Claudia" w:date="2023-06-26T17:59:00Z">
        <w:r w:rsidR="00FE31EE" w:rsidRPr="00FE31EE">
          <w:rPr>
            <w:rFonts w:cs="Arial"/>
          </w:rPr>
          <w:delText>preprocessor.</w:delText>
        </w:r>
        <w:r w:rsidR="00FE31EE">
          <w:rPr>
            <w:rFonts w:cs="Arial"/>
          </w:rPr>
          <w:delText>)</w:delText>
        </w:r>
        <w:r w:rsidR="00E53873">
          <w:rPr>
            <w:rFonts w:cs="Arial"/>
          </w:rPr>
          <w:delText>;</w:delText>
        </w:r>
      </w:del>
      <w:ins w:id="908" w:author="LUEJE Claudia" w:date="2023-06-26T17:59:00Z">
        <w:r w:rsidRPr="00E956F7">
          <w:rPr>
            <w:szCs w:val="24"/>
          </w:rPr>
          <w:t>pre-processor.</w:t>
        </w:r>
      </w:ins>
    </w:p>
    <w:p w14:paraId="3098CADF" w14:textId="77777777" w:rsidR="001332BD" w:rsidRPr="00E956F7" w:rsidRDefault="001332BD">
      <w:pPr>
        <w:pStyle w:val="BodyText"/>
        <w:autoSpaceDE w:val="0"/>
        <w:autoSpaceDN w:val="0"/>
        <w:adjustRightInd w:val="0"/>
        <w:rPr>
          <w:szCs w:val="24"/>
        </w:rPr>
      </w:pPr>
      <w:r w:rsidRPr="00E956F7">
        <w:rPr>
          <w:szCs w:val="24"/>
        </w:rPr>
        <w:t>In addition to parts and properties, no other means (such as sets) for grouping objects are allowed.</w:t>
      </w:r>
    </w:p>
    <w:p w14:paraId="70AB8847" w14:textId="492E67F8"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909" w:name="_Ref432343981"/>
      <w:bookmarkStart w:id="910" w:name="_Toc3556947"/>
      <w:bookmarkStart w:id="911" w:name="_Toc34747196"/>
      <w:bookmarkStart w:id="912" w:name="_Toc77102010"/>
      <w:bookmarkStart w:id="913" w:name="_Toc110532161"/>
      <w:r w:rsidRPr="00E956F7">
        <w:rPr>
          <w:rFonts w:eastAsia="Times New Roman"/>
          <w:szCs w:val="24"/>
        </w:rPr>
        <w:t xml:space="preserve">Connected </w:t>
      </w:r>
      <w:r w:rsidR="007A36B7">
        <w:rPr>
          <w:rFonts w:eastAsia="Times New Roman"/>
          <w:szCs w:val="24"/>
        </w:rPr>
        <w:t>o</w:t>
      </w:r>
      <w:r w:rsidRPr="00E956F7">
        <w:rPr>
          <w:rFonts w:eastAsia="Times New Roman"/>
          <w:szCs w:val="24"/>
        </w:rPr>
        <w:t>bjects</w:t>
      </w:r>
      <w:bookmarkEnd w:id="909"/>
      <w:bookmarkEnd w:id="910"/>
      <w:bookmarkEnd w:id="911"/>
      <w:bookmarkEnd w:id="912"/>
      <w:bookmarkEnd w:id="913"/>
    </w:p>
    <w:p w14:paraId="7F97FFA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0536BCCD" w14:textId="564BCAA2" w:rsidR="001332BD" w:rsidRPr="00E956F7" w:rsidRDefault="001332BD">
      <w:pPr>
        <w:pStyle w:val="BodyText"/>
        <w:autoSpaceDE w:val="0"/>
        <w:autoSpaceDN w:val="0"/>
        <w:adjustRightInd w:val="0"/>
        <w:rPr>
          <w:szCs w:val="24"/>
        </w:rPr>
      </w:pPr>
      <w:r w:rsidRPr="00E956F7">
        <w:rPr>
          <w:szCs w:val="24"/>
        </w:rPr>
        <w:t xml:space="preserve">The basic objects which can be jointed together are parts and assemblies (see </w:t>
      </w:r>
      <w:del w:id="914" w:author="LUEJE Claudia" w:date="2023-06-26T17:59:00Z">
        <w:r w:rsidR="00FC68DB" w:rsidRPr="005C2D94">
          <w:delText xml:space="preserve">Chapter </w:delText>
        </w:r>
        <w:r w:rsidR="00FC68DB" w:rsidRPr="00F54804">
          <w:fldChar w:fldCharType="begin"/>
        </w:r>
        <w:r w:rsidR="00FC68DB" w:rsidRPr="00F54804">
          <w:delInstrText xml:space="preserve"> REF _Ref371939247 \r \h  \* MERGEFORMAT </w:delInstrText>
        </w:r>
        <w:r w:rsidR="00FC68DB" w:rsidRPr="00F54804">
          <w:fldChar w:fldCharType="separate"/>
        </w:r>
        <w:r w:rsidR="0067475A">
          <w:delText>3</w:delText>
        </w:r>
        <w:r w:rsidR="00FC68DB" w:rsidRPr="00F54804">
          <w:fldChar w:fldCharType="end"/>
        </w:r>
        <w:r w:rsidR="00FC68DB" w:rsidRPr="00F54804">
          <w:delText>)</w:delText>
        </w:r>
      </w:del>
      <w:ins w:id="915" w:author="LUEJE Claudia" w:date="2023-06-26T17:59:00Z">
        <w:r w:rsidR="00DB1AD5">
          <w:rPr>
            <w:rStyle w:val="citesec"/>
            <w:szCs w:val="24"/>
          </w:rPr>
          <w:t>Clause</w:t>
        </w:r>
        <w:r w:rsidRPr="00E956F7">
          <w:rPr>
            <w:rStyle w:val="citesec"/>
            <w:szCs w:val="24"/>
          </w:rPr>
          <w:t> 6</w:t>
        </w:r>
        <w:r w:rsidRPr="00E956F7">
          <w:rPr>
            <w:szCs w:val="24"/>
          </w:rPr>
          <w:t>)</w:t>
        </w:r>
      </w:ins>
      <w:r w:rsidRPr="00E956F7">
        <w:rPr>
          <w:szCs w:val="24"/>
        </w:rPr>
        <w:t xml:space="preserve"> which appear as nested elements </w:t>
      </w:r>
      <w:r w:rsidRPr="007C1A43">
        <w:rPr>
          <w:rStyle w:val="ISOCode"/>
        </w:rPr>
        <w:t>&lt;part/&gt;</w:t>
      </w:r>
      <w:r w:rsidRPr="00E956F7">
        <w:rPr>
          <w:szCs w:val="24"/>
        </w:rPr>
        <w:t xml:space="preserve"> and </w:t>
      </w:r>
      <w:r w:rsidRPr="007C1A43">
        <w:rPr>
          <w:rStyle w:val="ISOCode"/>
        </w:rPr>
        <w:t>&lt;assy/&gt;</w:t>
      </w:r>
      <w:r w:rsidRPr="00E956F7">
        <w:rPr>
          <w:szCs w:val="24"/>
        </w:rPr>
        <w:t xml:space="preserve"> of </w:t>
      </w:r>
      <w:r w:rsidRPr="007C1A43">
        <w:rPr>
          <w:rStyle w:val="ISOCode"/>
        </w:rPr>
        <w:t>&lt;connected_to</w:t>
      </w:r>
      <w:del w:id="916" w:author="LUEJE Claudia" w:date="2023-06-26T17:59:00Z">
        <w:r w:rsidR="00FC68DB" w:rsidRPr="00BD52D7">
          <w:rPr>
            <w:rFonts w:ascii="Courier New" w:hAnsi="Courier New" w:cs="Courier New"/>
            <w:b/>
            <w:i/>
            <w:sz w:val="18"/>
            <w:szCs w:val="18"/>
          </w:rPr>
          <w:delText>&gt;</w:delText>
        </w:r>
        <w:r w:rsidR="00FC68DB" w:rsidRPr="00BD52D7">
          <w:delText xml:space="preserve">. </w:delText>
        </w:r>
        <w:r w:rsidR="00FB6AF0">
          <w:delText xml:space="preserve"> </w:delText>
        </w:r>
      </w:del>
      <w:ins w:id="917" w:author="LUEJE Claudia" w:date="2023-06-26T17:59:00Z">
        <w:r w:rsidRPr="007C1A43">
          <w:rPr>
            <w:rStyle w:val="ISOCode"/>
          </w:rPr>
          <w:t>/&gt;</w:t>
        </w:r>
        <w:r w:rsidRPr="00E956F7">
          <w:rPr>
            <w:szCs w:val="24"/>
          </w:rPr>
          <w:t>.</w:t>
        </w:r>
      </w:ins>
      <w:r w:rsidRPr="00E956F7">
        <w:rPr>
          <w:szCs w:val="24"/>
        </w:rPr>
        <w:t xml:space="preserve"> The XML-specification of </w:t>
      </w:r>
      <w:r w:rsidRPr="007C1A43">
        <w:rPr>
          <w:rStyle w:val="ISOCode"/>
        </w:rPr>
        <w:t>&lt;connected_to</w:t>
      </w:r>
      <w:del w:id="918" w:author="LUEJE Claudia" w:date="2023-06-26T17:59:00Z">
        <w:r w:rsidR="00FC68DB" w:rsidRPr="000A1B7B">
          <w:rPr>
            <w:rFonts w:ascii="Courier New" w:hAnsi="Courier New" w:cs="Courier New"/>
            <w:b/>
            <w:i/>
            <w:sz w:val="18"/>
            <w:szCs w:val="18"/>
          </w:rPr>
          <w:delText>&gt;</w:delText>
        </w:r>
        <w:r w:rsidR="00FB6AF0">
          <w:delText xml:space="preserve">  </w:delText>
        </w:r>
      </w:del>
      <w:ins w:id="919" w:author="LUEJE Claudia" w:date="2023-06-26T17:59:00Z">
        <w:r w:rsidRPr="007C1A43">
          <w:rPr>
            <w:rStyle w:val="ISOCode"/>
          </w:rPr>
          <w:t>/&gt;</w:t>
        </w:r>
      </w:ins>
      <w:r w:rsidRPr="00E956F7">
        <w:rPr>
          <w:szCs w:val="24"/>
        </w:rPr>
        <w:t xml:space="preserve"> is shown in </w:t>
      </w:r>
      <w:del w:id="920" w:author="LUEJE Claudia" w:date="2023-06-26T17:59:00Z">
        <w:r w:rsidR="00FB6AF0">
          <w:fldChar w:fldCharType="begin"/>
        </w:r>
        <w:r w:rsidR="00FB6AF0">
          <w:delInstrText xml:space="preserve"> REF _Ref101338215 \h </w:delInstrText>
        </w:r>
        <w:r w:rsidR="00FB6AF0">
          <w:fldChar w:fldCharType="separate"/>
        </w:r>
        <w:r w:rsidR="0067475A" w:rsidRPr="00F54804">
          <w:delText xml:space="preserve">Table </w:delText>
        </w:r>
        <w:r w:rsidR="0067475A">
          <w:rPr>
            <w:noProof/>
          </w:rPr>
          <w:delText>6</w:delText>
        </w:r>
        <w:r w:rsidR="00FB6AF0">
          <w:fldChar w:fldCharType="end"/>
        </w:r>
        <w:r w:rsidR="00FB6AF0">
          <w:delText>.</w:delText>
        </w:r>
      </w:del>
      <w:ins w:id="921" w:author="LUEJE Claudia" w:date="2023-06-26T17:59:00Z">
        <w:r w:rsidR="006F39DE" w:rsidRPr="00E956F7">
          <w:rPr>
            <w:rStyle w:val="citetbl"/>
            <w:szCs w:val="24"/>
          </w:rPr>
          <w:t>Table </w:t>
        </w:r>
        <w:r w:rsidRPr="00E956F7">
          <w:rPr>
            <w:rStyle w:val="citetbl"/>
            <w:szCs w:val="24"/>
          </w:rPr>
          <w:t>6</w:t>
        </w:r>
        <w:r w:rsidRPr="00E956F7">
          <w:rPr>
            <w:szCs w:val="24"/>
          </w:rPr>
          <w:t>.</w:t>
        </w:r>
      </w:ins>
    </w:p>
    <w:p w14:paraId="1FF5BAF3" w14:textId="674F433A" w:rsidR="001332BD" w:rsidRPr="00E956F7" w:rsidRDefault="006F39DE">
      <w:pPr>
        <w:pStyle w:val="Tabletitle"/>
        <w:autoSpaceDE w:val="0"/>
        <w:autoSpaceDN w:val="0"/>
        <w:adjustRightInd w:val="0"/>
        <w:outlineLvl w:val="0"/>
        <w:rPr>
          <w:szCs w:val="24"/>
        </w:rPr>
      </w:pPr>
      <w:bookmarkStart w:id="922" w:name="_Ref101338215"/>
      <w:bookmarkStart w:id="923" w:name="_Toc3566418"/>
      <w:bookmarkStart w:id="924" w:name="_Toc34747418"/>
      <w:bookmarkStart w:id="925" w:name="_Toc77095866"/>
      <w:bookmarkStart w:id="926" w:name="_Toc110532354"/>
      <w:bookmarkStart w:id="927" w:name="_Ref371942385"/>
      <w:r w:rsidRPr="00E956F7">
        <w:rPr>
          <w:szCs w:val="24"/>
        </w:rPr>
        <w:t>Table</w:t>
      </w:r>
      <w:del w:id="928"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6</w:delText>
        </w:r>
        <w:r w:rsidR="00FC68DB" w:rsidRPr="00F54804">
          <w:fldChar w:fldCharType="end"/>
        </w:r>
      </w:del>
      <w:bookmarkEnd w:id="922"/>
      <w:ins w:id="929" w:author="LUEJE Claudia" w:date="2023-06-26T17:59:00Z">
        <w:r w:rsidRPr="00E956F7">
          <w:rPr>
            <w:szCs w:val="24"/>
          </w:rPr>
          <w:t> </w:t>
        </w:r>
        <w:r w:rsidR="001332BD" w:rsidRPr="00E956F7">
          <w:rPr>
            <w:szCs w:val="24"/>
          </w:rPr>
          <w:t>6</w:t>
        </w:r>
      </w:ins>
      <w:r w:rsidR="001332BD" w:rsidRPr="00E956F7">
        <w:rPr>
          <w:szCs w:val="24"/>
        </w:rPr>
        <w:t xml:space="preserve"> — Nested elements of </w:t>
      </w:r>
      <w:r w:rsidR="001332BD" w:rsidRPr="007C1A43">
        <w:rPr>
          <w:rStyle w:val="ISOCode"/>
          <w:b w:val="0"/>
        </w:rPr>
        <w:t>&lt;connected_to</w:t>
      </w:r>
      <w:del w:id="930" w:author="LUEJE Claudia" w:date="2023-06-26T17:59:00Z">
        <w:r w:rsidR="00FC68DB" w:rsidRPr="00F54804">
          <w:rPr>
            <w:rStyle w:val="elementdeftypeChar"/>
            <w:rFonts w:eastAsia="Calibri"/>
          </w:rPr>
          <w:delText>&gt;</w:delText>
        </w:r>
      </w:del>
      <w:bookmarkEnd w:id="923"/>
      <w:bookmarkEnd w:id="924"/>
      <w:bookmarkEnd w:id="925"/>
      <w:bookmarkEnd w:id="926"/>
      <w:ins w:id="931" w:author="LUEJE Claudia" w:date="2023-06-26T17:59:00Z">
        <w:r w:rsidR="001332BD" w:rsidRPr="007C1A43">
          <w:rPr>
            <w:rStyle w:val="ISOCode"/>
            <w:b w:val="0"/>
          </w:rPr>
          <w:t>/&gt;</w:t>
        </w:r>
      </w:ins>
    </w:p>
    <w:tbl>
      <w:tblPr>
        <w:tblW w:w="850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979"/>
        <w:gridCol w:w="1413"/>
        <w:gridCol w:w="2419"/>
        <w:gridCol w:w="2689"/>
      </w:tblGrid>
      <w:tr w:rsidR="001332BD" w:rsidRPr="00B62EE5" w14:paraId="60C75506" w14:textId="77777777" w:rsidTr="00EC08C8">
        <w:trPr>
          <w:jc w:val="center"/>
        </w:trPr>
        <w:tc>
          <w:tcPr>
            <w:tcW w:w="1979" w:type="dxa"/>
            <w:tcBorders>
              <w:top w:val="single" w:sz="12" w:space="0" w:color="auto"/>
              <w:bottom w:val="single" w:sz="12" w:space="0" w:color="auto"/>
            </w:tcBorders>
            <w:shd w:val="clear" w:color="auto" w:fill="F3F3F3"/>
            <w:vAlign w:val="bottom"/>
          </w:tcPr>
          <w:p w14:paraId="0EDDED4C" w14:textId="73B9B7C4" w:rsidR="001332BD" w:rsidRPr="00B62EE5" w:rsidRDefault="001332BD" w:rsidP="00493638">
            <w:pPr>
              <w:pStyle w:val="Tableheader"/>
              <w:autoSpaceDE w:val="0"/>
              <w:autoSpaceDN w:val="0"/>
              <w:adjustRightInd w:val="0"/>
              <w:rPr>
                <w:b/>
              </w:rPr>
            </w:pPr>
            <w:r w:rsidRPr="00B62EE5">
              <w:rPr>
                <w:b/>
                <w:szCs w:val="24"/>
              </w:rPr>
              <w:t>Nested Elements</w:t>
            </w:r>
          </w:p>
        </w:tc>
        <w:tc>
          <w:tcPr>
            <w:tcW w:w="1413" w:type="dxa"/>
            <w:tcBorders>
              <w:top w:val="single" w:sz="12" w:space="0" w:color="auto"/>
              <w:bottom w:val="single" w:sz="12" w:space="0" w:color="auto"/>
            </w:tcBorders>
            <w:shd w:val="clear" w:color="auto" w:fill="F3F3F3"/>
            <w:vAlign w:val="bottom"/>
          </w:tcPr>
          <w:p w14:paraId="72E53374" w14:textId="419A2942" w:rsidR="001332BD" w:rsidRPr="00B62EE5" w:rsidRDefault="001332BD" w:rsidP="00493638">
            <w:pPr>
              <w:pStyle w:val="Tableheader"/>
              <w:autoSpaceDE w:val="0"/>
              <w:autoSpaceDN w:val="0"/>
              <w:adjustRightInd w:val="0"/>
              <w:rPr>
                <w:b/>
              </w:rPr>
            </w:pPr>
            <w:r w:rsidRPr="00B62EE5">
              <w:rPr>
                <w:b/>
                <w:szCs w:val="24"/>
              </w:rPr>
              <w:t>Multiplicity</w:t>
            </w:r>
          </w:p>
        </w:tc>
        <w:tc>
          <w:tcPr>
            <w:tcW w:w="2419" w:type="dxa"/>
            <w:tcBorders>
              <w:top w:val="single" w:sz="12" w:space="0" w:color="auto"/>
              <w:bottom w:val="single" w:sz="12" w:space="0" w:color="auto"/>
            </w:tcBorders>
            <w:shd w:val="clear" w:color="auto" w:fill="F3F3F3"/>
            <w:vAlign w:val="bottom"/>
          </w:tcPr>
          <w:p w14:paraId="5DF3E7D8" w14:textId="40528D2A" w:rsidR="001332BD" w:rsidRPr="00B62EE5" w:rsidRDefault="001332BD" w:rsidP="00493638">
            <w:pPr>
              <w:pStyle w:val="Tableheader"/>
              <w:autoSpaceDE w:val="0"/>
              <w:autoSpaceDN w:val="0"/>
              <w:adjustRightInd w:val="0"/>
              <w:rPr>
                <w:b/>
              </w:rPr>
            </w:pPr>
            <w:r w:rsidRPr="00B62EE5">
              <w:rPr>
                <w:b/>
                <w:szCs w:val="24"/>
              </w:rPr>
              <w:t>Use</w:t>
            </w:r>
          </w:p>
        </w:tc>
        <w:tc>
          <w:tcPr>
            <w:tcW w:w="2689" w:type="dxa"/>
            <w:tcBorders>
              <w:top w:val="single" w:sz="12" w:space="0" w:color="auto"/>
              <w:bottom w:val="single" w:sz="12" w:space="0" w:color="auto"/>
            </w:tcBorders>
            <w:shd w:val="clear" w:color="auto" w:fill="F3F3F3"/>
            <w:vAlign w:val="bottom"/>
          </w:tcPr>
          <w:p w14:paraId="7112294D" w14:textId="1D91149E" w:rsidR="001332BD" w:rsidRPr="00B62EE5" w:rsidRDefault="001332BD" w:rsidP="00493638">
            <w:pPr>
              <w:pStyle w:val="Tableheader"/>
              <w:autoSpaceDE w:val="0"/>
              <w:autoSpaceDN w:val="0"/>
              <w:adjustRightInd w:val="0"/>
              <w:rPr>
                <w:b/>
              </w:rPr>
            </w:pPr>
            <w:r w:rsidRPr="00B62EE5">
              <w:rPr>
                <w:b/>
                <w:szCs w:val="24"/>
              </w:rPr>
              <w:t>Constraint</w:t>
            </w:r>
          </w:p>
        </w:tc>
      </w:tr>
      <w:tr w:rsidR="001332BD" w:rsidRPr="00E956F7" w14:paraId="4311660E" w14:textId="77777777" w:rsidTr="00EC08C8">
        <w:trPr>
          <w:jc w:val="center"/>
        </w:trPr>
        <w:tc>
          <w:tcPr>
            <w:tcW w:w="1979" w:type="dxa"/>
            <w:tcBorders>
              <w:top w:val="single" w:sz="12" w:space="0" w:color="auto"/>
            </w:tcBorders>
          </w:tcPr>
          <w:p w14:paraId="5A15B04E" w14:textId="7D65781F" w:rsidR="001332BD" w:rsidRPr="00E956F7" w:rsidRDefault="001332BD" w:rsidP="00493638">
            <w:pPr>
              <w:pStyle w:val="Tablebody"/>
              <w:autoSpaceDE w:val="0"/>
              <w:autoSpaceDN w:val="0"/>
              <w:adjustRightInd w:val="0"/>
            </w:pPr>
            <w:r w:rsidRPr="00E956F7">
              <w:rPr>
                <w:szCs w:val="24"/>
              </w:rPr>
              <w:t>part</w:t>
            </w:r>
          </w:p>
        </w:tc>
        <w:tc>
          <w:tcPr>
            <w:tcW w:w="1413" w:type="dxa"/>
            <w:tcBorders>
              <w:top w:val="single" w:sz="12" w:space="0" w:color="auto"/>
            </w:tcBorders>
          </w:tcPr>
          <w:p w14:paraId="0D19741C" w14:textId="1DE4FACD" w:rsidR="001332BD" w:rsidRPr="00E956F7" w:rsidRDefault="001332BD" w:rsidP="00493638">
            <w:pPr>
              <w:pStyle w:val="Tablebody"/>
              <w:autoSpaceDE w:val="0"/>
              <w:autoSpaceDN w:val="0"/>
              <w:adjustRightInd w:val="0"/>
            </w:pPr>
            <w:r w:rsidRPr="00E956F7">
              <w:rPr>
                <w:szCs w:val="24"/>
              </w:rPr>
              <w:t>1 - *</w:t>
            </w:r>
          </w:p>
        </w:tc>
        <w:tc>
          <w:tcPr>
            <w:tcW w:w="2419" w:type="dxa"/>
            <w:tcBorders>
              <w:top w:val="single" w:sz="12" w:space="0" w:color="auto"/>
            </w:tcBorders>
            <w:vAlign w:val="center"/>
          </w:tcPr>
          <w:p w14:paraId="24880C7F" w14:textId="0A3D1976" w:rsidR="001332BD" w:rsidRPr="00E956F7" w:rsidRDefault="001332BD" w:rsidP="00493638">
            <w:pPr>
              <w:pStyle w:val="Tablebody"/>
              <w:autoSpaceDE w:val="0"/>
              <w:autoSpaceDN w:val="0"/>
              <w:adjustRightInd w:val="0"/>
              <w:rPr>
                <w:highlight w:val="yellow"/>
              </w:rPr>
            </w:pPr>
            <w:r w:rsidRPr="00E956F7">
              <w:rPr>
                <w:szCs w:val="24"/>
              </w:rPr>
              <w:t>Optional</w:t>
            </w:r>
          </w:p>
        </w:tc>
        <w:tc>
          <w:tcPr>
            <w:tcW w:w="2689" w:type="dxa"/>
            <w:tcBorders>
              <w:top w:val="single" w:sz="12" w:space="0" w:color="auto"/>
            </w:tcBorders>
          </w:tcPr>
          <w:p w14:paraId="12543211" w14:textId="7CEE1A11" w:rsidR="001332BD" w:rsidRPr="00E956F7" w:rsidRDefault="001332BD" w:rsidP="00493638">
            <w:pPr>
              <w:pStyle w:val="Tablebody"/>
              <w:autoSpaceDE w:val="0"/>
              <w:autoSpaceDN w:val="0"/>
              <w:adjustRightInd w:val="0"/>
            </w:pPr>
            <w:r w:rsidRPr="00E956F7">
              <w:rPr>
                <w:szCs w:val="24"/>
              </w:rPr>
              <w:t>-</w:t>
            </w:r>
          </w:p>
        </w:tc>
      </w:tr>
      <w:tr w:rsidR="001332BD" w:rsidRPr="00E956F7" w14:paraId="6166DD19" w14:textId="77777777" w:rsidTr="00EC08C8">
        <w:trPr>
          <w:jc w:val="center"/>
        </w:trPr>
        <w:tc>
          <w:tcPr>
            <w:tcW w:w="1979" w:type="dxa"/>
            <w:tcBorders>
              <w:bottom w:val="single" w:sz="12" w:space="0" w:color="auto"/>
            </w:tcBorders>
          </w:tcPr>
          <w:p w14:paraId="0D85038D" w14:textId="7F9FBCA3" w:rsidR="001332BD" w:rsidRPr="00E956F7" w:rsidRDefault="001332BD" w:rsidP="00493638">
            <w:pPr>
              <w:pStyle w:val="Tablebody"/>
              <w:autoSpaceDE w:val="0"/>
              <w:autoSpaceDN w:val="0"/>
              <w:adjustRightInd w:val="0"/>
            </w:pPr>
            <w:r w:rsidRPr="00E956F7">
              <w:rPr>
                <w:szCs w:val="24"/>
              </w:rPr>
              <w:t>assy</w:t>
            </w:r>
          </w:p>
        </w:tc>
        <w:tc>
          <w:tcPr>
            <w:tcW w:w="1413" w:type="dxa"/>
            <w:tcBorders>
              <w:bottom w:val="single" w:sz="12" w:space="0" w:color="auto"/>
            </w:tcBorders>
          </w:tcPr>
          <w:p w14:paraId="42E5F13E" w14:textId="31A76CC4" w:rsidR="001332BD" w:rsidRPr="00E956F7" w:rsidRDefault="001332BD" w:rsidP="00493638">
            <w:pPr>
              <w:pStyle w:val="Tablebody"/>
              <w:autoSpaceDE w:val="0"/>
              <w:autoSpaceDN w:val="0"/>
              <w:adjustRightInd w:val="0"/>
            </w:pPr>
            <w:r w:rsidRPr="00E956F7">
              <w:rPr>
                <w:szCs w:val="24"/>
              </w:rPr>
              <w:t>1 - *</w:t>
            </w:r>
          </w:p>
        </w:tc>
        <w:tc>
          <w:tcPr>
            <w:tcW w:w="2419" w:type="dxa"/>
            <w:tcBorders>
              <w:bottom w:val="single" w:sz="12" w:space="0" w:color="auto"/>
            </w:tcBorders>
          </w:tcPr>
          <w:p w14:paraId="0A64BA22" w14:textId="7BAC5834" w:rsidR="001332BD" w:rsidRPr="00E956F7" w:rsidRDefault="001332BD" w:rsidP="00493638">
            <w:pPr>
              <w:pStyle w:val="Tablebody"/>
              <w:autoSpaceDE w:val="0"/>
              <w:autoSpaceDN w:val="0"/>
              <w:adjustRightInd w:val="0"/>
            </w:pPr>
            <w:r w:rsidRPr="00E956F7">
              <w:rPr>
                <w:szCs w:val="24"/>
              </w:rPr>
              <w:t>Optional</w:t>
            </w:r>
          </w:p>
        </w:tc>
        <w:tc>
          <w:tcPr>
            <w:tcW w:w="2689" w:type="dxa"/>
            <w:tcBorders>
              <w:bottom w:val="single" w:sz="12" w:space="0" w:color="auto"/>
            </w:tcBorders>
          </w:tcPr>
          <w:p w14:paraId="55455F53" w14:textId="07699FE0" w:rsidR="001332BD" w:rsidRPr="00E956F7" w:rsidRDefault="001332BD" w:rsidP="00493638">
            <w:pPr>
              <w:pStyle w:val="Tablebody"/>
              <w:autoSpaceDE w:val="0"/>
              <w:autoSpaceDN w:val="0"/>
              <w:adjustRightInd w:val="0"/>
            </w:pPr>
            <w:r w:rsidRPr="00E956F7">
              <w:rPr>
                <w:szCs w:val="24"/>
              </w:rPr>
              <w:t>-</w:t>
            </w:r>
          </w:p>
        </w:tc>
      </w:tr>
    </w:tbl>
    <w:p w14:paraId="65E84167" w14:textId="5BAF43D3"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932" w:name="_Ref428791371"/>
      <w:bookmarkStart w:id="933" w:name="_Ref428891357"/>
      <w:bookmarkStart w:id="934" w:name="_Ref428892751"/>
      <w:bookmarkStart w:id="935" w:name="_Toc3556948"/>
      <w:bookmarkStart w:id="936" w:name="_Toc34747197"/>
      <w:bookmarkStart w:id="937" w:name="_Toc77102011"/>
      <w:r w:rsidRPr="00E956F7">
        <w:rPr>
          <w:rFonts w:eastAsia="Times New Roman"/>
          <w:szCs w:val="24"/>
        </w:rPr>
        <w:t xml:space="preserve">Element </w:t>
      </w:r>
      <w:r w:rsidRPr="00BD5750">
        <w:rPr>
          <w:rStyle w:val="ISOCode"/>
        </w:rPr>
        <w:t>&lt;part/&gt;</w:t>
      </w:r>
      <w:bookmarkEnd w:id="927"/>
      <w:bookmarkEnd w:id="932"/>
      <w:bookmarkEnd w:id="933"/>
      <w:bookmarkEnd w:id="934"/>
      <w:bookmarkEnd w:id="935"/>
      <w:bookmarkEnd w:id="936"/>
      <w:bookmarkEnd w:id="937"/>
    </w:p>
    <w:p w14:paraId="1A21F59F" w14:textId="77777777" w:rsidR="001332BD" w:rsidRPr="00E956F7" w:rsidRDefault="001332BD">
      <w:pPr>
        <w:pStyle w:val="BodyText"/>
        <w:autoSpaceDE w:val="0"/>
        <w:autoSpaceDN w:val="0"/>
        <w:adjustRightInd w:val="0"/>
        <w:rPr>
          <w:szCs w:val="24"/>
        </w:rPr>
      </w:pPr>
      <w:r w:rsidRPr="00E956F7">
        <w:rPr>
          <w:szCs w:val="24"/>
        </w:rPr>
        <w:t>In χMCF, a part may refer to one CAx part or one CAE property, as well.</w:t>
      </w:r>
    </w:p>
    <w:p w14:paraId="23D88923" w14:textId="77777777" w:rsidR="001332BD" w:rsidRPr="00E956F7" w:rsidRDefault="001332BD">
      <w:pPr>
        <w:pStyle w:val="BodyText"/>
        <w:autoSpaceDE w:val="0"/>
        <w:autoSpaceDN w:val="0"/>
        <w:adjustRightInd w:val="0"/>
        <w:rPr>
          <w:szCs w:val="24"/>
        </w:rPr>
      </w:pPr>
      <w:r w:rsidRPr="00E956F7">
        <w:rPr>
          <w:szCs w:val="24"/>
        </w:rPr>
        <w:t xml:space="preserve">It is described by the element </w:t>
      </w:r>
      <w:r w:rsidRPr="00BD5750">
        <w:rPr>
          <w:rStyle w:val="ISOCode"/>
        </w:rPr>
        <w:t>&lt;part/&gt;</w:t>
      </w:r>
      <w:r w:rsidRPr="00E956F7">
        <w:rPr>
          <w:szCs w:val="24"/>
        </w:rPr>
        <w:t xml:space="preserve"> and a numeric </w:t>
      </w:r>
      <w:r w:rsidRPr="00BD5750">
        <w:rPr>
          <w:rStyle w:val="ISOCode"/>
        </w:rPr>
        <w:t>index</w:t>
      </w:r>
      <w:r w:rsidRPr="00E956F7">
        <w:rPr>
          <w:szCs w:val="24"/>
        </w:rPr>
        <w:t xml:space="preserve">, a </w:t>
      </w:r>
      <w:r w:rsidRPr="00BD5750">
        <w:rPr>
          <w:rStyle w:val="ISOCode"/>
        </w:rPr>
        <w:t>label</w:t>
      </w:r>
      <w:r w:rsidRPr="00E956F7">
        <w:rPr>
          <w:szCs w:val="24"/>
        </w:rPr>
        <w:t xml:space="preserve"> (part code), a </w:t>
      </w:r>
      <w:r w:rsidRPr="00BD5750">
        <w:rPr>
          <w:rStyle w:val="ISOCode"/>
        </w:rPr>
        <w:t>pid</w:t>
      </w:r>
      <w:r w:rsidRPr="00E956F7">
        <w:rPr>
          <w:szCs w:val="24"/>
        </w:rPr>
        <w:t xml:space="preserve"> (property id) or </w:t>
      </w:r>
      <w:r w:rsidRPr="00BD5750">
        <w:rPr>
          <w:rStyle w:val="ISOCode"/>
        </w:rPr>
        <w:t>pname</w:t>
      </w:r>
      <w:r w:rsidRPr="00E956F7">
        <w:rPr>
          <w:szCs w:val="24"/>
        </w:rPr>
        <w:t xml:space="preserve"> (property name), all provided as attributes. However, if both attributes "label" </w:t>
      </w:r>
      <w:r w:rsidRPr="00DB1AD5">
        <w:rPr>
          <w:szCs w:val="24"/>
        </w:rPr>
        <w:t>and</w:t>
      </w:r>
      <w:r w:rsidRPr="00E956F7">
        <w:rPr>
          <w:szCs w:val="24"/>
        </w:rPr>
        <w:t xml:space="preserve"> "pid" or "label" </w:t>
      </w:r>
      <w:r w:rsidRPr="00DB1AD5">
        <w:rPr>
          <w:szCs w:val="24"/>
        </w:rPr>
        <w:t>and</w:t>
      </w:r>
      <w:r w:rsidRPr="00E956F7">
        <w:rPr>
          <w:szCs w:val="24"/>
        </w:rPr>
        <w:t xml:space="preserve"> "pname" are present, the label governs.</w:t>
      </w:r>
    </w:p>
    <w:p w14:paraId="4511DC48" w14:textId="0C8D2045" w:rsidR="001332BD" w:rsidRPr="00E956F7" w:rsidRDefault="00FE31EE">
      <w:pPr>
        <w:pStyle w:val="BodyText"/>
        <w:autoSpaceDE w:val="0"/>
        <w:autoSpaceDN w:val="0"/>
        <w:adjustRightInd w:val="0"/>
        <w:rPr>
          <w:szCs w:val="24"/>
        </w:rPr>
      </w:pPr>
      <w:del w:id="938" w:author="LUEJE Claudia" w:date="2023-06-26T17:59:00Z">
        <w:r>
          <w:delText xml:space="preserve">NOTE: </w:delText>
        </w:r>
      </w:del>
      <w:r w:rsidR="001332BD" w:rsidRPr="00E956F7">
        <w:rPr>
          <w:szCs w:val="24"/>
        </w:rPr>
        <w:t xml:space="preserve">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del w:id="939" w:author="LUEJE Claudia" w:date="2023-06-26T17:59:00Z">
        <w:r>
          <w:delText>preprocessor</w:delText>
        </w:r>
      </w:del>
      <w:ins w:id="940" w:author="LUEJE Claudia" w:date="2023-06-26T17:59:00Z">
        <w:r w:rsidR="001332BD" w:rsidRPr="00E956F7">
          <w:rPr>
            <w:szCs w:val="24"/>
          </w:rPr>
          <w:t>pre-processor</w:t>
        </w:r>
      </w:ins>
      <w:r w:rsidR="001332BD" w:rsidRPr="00E956F7">
        <w:rPr>
          <w:szCs w:val="24"/>
        </w:rPr>
        <w:t xml:space="preserve"> side. Upon import of χMCF to a </w:t>
      </w:r>
      <w:del w:id="941" w:author="LUEJE Claudia" w:date="2023-06-26T17:59:00Z">
        <w:r>
          <w:delText>preprocessor</w:delText>
        </w:r>
      </w:del>
      <w:ins w:id="942" w:author="LUEJE Claudia" w:date="2023-06-26T17:59:00Z">
        <w:r w:rsidR="001332BD" w:rsidRPr="00E956F7">
          <w:rPr>
            <w:szCs w:val="24"/>
          </w:rPr>
          <w:t>pre-processor</w:t>
        </w:r>
      </w:ins>
      <w:r w:rsidR="001332BD" w:rsidRPr="00E956F7">
        <w:rPr>
          <w:szCs w:val="24"/>
        </w:rPr>
        <w:t>, inconsistent property keys shall cause an error.</w:t>
      </w:r>
    </w:p>
    <w:p w14:paraId="593C8475" w14:textId="1D1BBA34" w:rsidR="001332BD" w:rsidRPr="00E956F7" w:rsidRDefault="001332BD">
      <w:pPr>
        <w:pStyle w:val="BodyText"/>
        <w:autoSpaceDE w:val="0"/>
        <w:autoSpaceDN w:val="0"/>
        <w:adjustRightInd w:val="0"/>
        <w:rPr>
          <w:szCs w:val="24"/>
        </w:rPr>
      </w:pPr>
      <w:r w:rsidRPr="00E956F7">
        <w:rPr>
          <w:szCs w:val="24"/>
        </w:rPr>
        <w:t xml:space="preserve">The </w:t>
      </w:r>
      <w:r w:rsidRPr="00BD5750">
        <w:rPr>
          <w:rStyle w:val="ISOCode"/>
        </w:rPr>
        <w:t>index</w:t>
      </w:r>
      <w:r w:rsidRPr="00E956F7">
        <w:rPr>
          <w:szCs w:val="24"/>
        </w:rPr>
        <w:t xml:space="preserve"> needs to be unique only within the parent element </w:t>
      </w:r>
      <w:r w:rsidRPr="00BD5750">
        <w:rPr>
          <w:rStyle w:val="ISOCode"/>
        </w:rPr>
        <w:t>&lt;connected_to</w:t>
      </w:r>
      <w:del w:id="943" w:author="LUEJE Claudia" w:date="2023-06-26T17:59:00Z">
        <w:r w:rsidR="00FC68DB" w:rsidRPr="00F54804">
          <w:rPr>
            <w:rFonts w:ascii="Courier New" w:hAnsi="Courier New" w:cs="Courier New"/>
            <w:b/>
            <w:i/>
            <w:sz w:val="18"/>
            <w:szCs w:val="18"/>
          </w:rPr>
          <w:delText>&gt;.</w:delText>
        </w:r>
      </w:del>
      <w:ins w:id="944" w:author="LUEJE Claudia" w:date="2023-06-26T17:59:00Z">
        <w:r w:rsidRPr="00BD5750">
          <w:rPr>
            <w:rStyle w:val="ISOCode"/>
          </w:rPr>
          <w:t>/&gt;.</w:t>
        </w:r>
      </w:ins>
      <w:r w:rsidRPr="00E956F7">
        <w:rPr>
          <w:szCs w:val="24"/>
        </w:rPr>
        <w:t xml:space="preserve"> For specific connections, it is used as the matching index for the base sheet.</w:t>
      </w:r>
    </w:p>
    <w:p w14:paraId="01B24F3B" w14:textId="19A78629" w:rsidR="001332BD" w:rsidRPr="00E956F7" w:rsidRDefault="001332BD">
      <w:pPr>
        <w:pStyle w:val="BodyText"/>
        <w:autoSpaceDE w:val="0"/>
        <w:autoSpaceDN w:val="0"/>
        <w:adjustRightInd w:val="0"/>
        <w:rPr>
          <w:szCs w:val="24"/>
        </w:rPr>
      </w:pPr>
      <w:r w:rsidRPr="00E956F7">
        <w:rPr>
          <w:szCs w:val="24"/>
        </w:rPr>
        <w:t xml:space="preserve">The attribute </w:t>
      </w:r>
      <w:r w:rsidRPr="00BD5750">
        <w:rPr>
          <w:rStyle w:val="ISOCode"/>
        </w:rPr>
        <w:t>index</w:t>
      </w:r>
      <w:r w:rsidRPr="00E956F7">
        <w:rPr>
          <w:szCs w:val="24"/>
        </w:rPr>
        <w:t xml:space="preserve"> of </w:t>
      </w:r>
      <w:r w:rsidRPr="00BD5750">
        <w:rPr>
          <w:rStyle w:val="ISOCode"/>
        </w:rPr>
        <w:t xml:space="preserve">&lt;part/&gt; </w:t>
      </w:r>
      <w:r w:rsidRPr="00E956F7">
        <w:rPr>
          <w:szCs w:val="24"/>
        </w:rPr>
        <w:t xml:space="preserve">element is required only if the </w:t>
      </w:r>
      <w:r w:rsidRPr="00BD5750">
        <w:rPr>
          <w:rStyle w:val="ISOCode"/>
        </w:rPr>
        <w:t>part</w:t>
      </w:r>
      <w:r w:rsidRPr="00E956F7">
        <w:rPr>
          <w:szCs w:val="24"/>
        </w:rPr>
        <w:t xml:space="preserve"> element is being used as nested element under element </w:t>
      </w:r>
      <w:r w:rsidRPr="00BD5750">
        <w:rPr>
          <w:rStyle w:val="ISOCode"/>
        </w:rPr>
        <w:t>&lt;connected_to</w:t>
      </w:r>
      <w:del w:id="945" w:author="LUEJE Claudia" w:date="2023-06-26T17:59:00Z">
        <w:r w:rsidR="00FC68DB" w:rsidRPr="00F54804">
          <w:rPr>
            <w:rStyle w:val="elementdeftypeChar"/>
            <w:rFonts w:eastAsia="Calibri"/>
          </w:rPr>
          <w:delText>&gt;</w:delText>
        </w:r>
        <w:r w:rsidR="00FC68DB" w:rsidRPr="00F54804">
          <w:delText>.</w:delText>
        </w:r>
      </w:del>
      <w:ins w:id="946" w:author="LUEJE Claudia" w:date="2023-06-26T17:59:00Z">
        <w:r w:rsidRPr="00BD5750">
          <w:rPr>
            <w:rStyle w:val="ISOCode"/>
          </w:rPr>
          <w:t>/&gt;</w:t>
        </w:r>
        <w:r w:rsidRPr="00E956F7">
          <w:rPr>
            <w:szCs w:val="24"/>
          </w:rPr>
          <w:t>.</w:t>
        </w:r>
      </w:ins>
      <w:r w:rsidRPr="00E956F7">
        <w:rPr>
          <w:szCs w:val="24"/>
        </w:rPr>
        <w:t xml:space="preserve"> In case if the </w:t>
      </w:r>
      <w:r w:rsidRPr="00BD5750">
        <w:rPr>
          <w:rStyle w:val="ISOCode"/>
        </w:rPr>
        <w:t xml:space="preserve">&lt;part/&gt; </w:t>
      </w:r>
      <w:r w:rsidRPr="00E956F7">
        <w:rPr>
          <w:szCs w:val="24"/>
        </w:rPr>
        <w:t xml:space="preserve">element is used within the element </w:t>
      </w:r>
      <w:r w:rsidRPr="00BD5750">
        <w:rPr>
          <w:rStyle w:val="ISOCode"/>
        </w:rPr>
        <w:t xml:space="preserve">&lt;assy/&gt; </w:t>
      </w:r>
      <w:r w:rsidRPr="00E956F7">
        <w:rPr>
          <w:szCs w:val="24"/>
        </w:rPr>
        <w:t xml:space="preserve">then </w:t>
      </w:r>
      <w:r w:rsidRPr="00BD5750">
        <w:rPr>
          <w:rStyle w:val="ISOCode"/>
        </w:rPr>
        <w:t>index</w:t>
      </w:r>
      <w:r w:rsidRPr="00E956F7">
        <w:rPr>
          <w:szCs w:val="24"/>
        </w:rPr>
        <w:t xml:space="preserve"> is NOT allowed as attribute of the </w:t>
      </w:r>
      <w:r w:rsidRPr="00BD5750">
        <w:rPr>
          <w:rStyle w:val="ISOCode"/>
        </w:rPr>
        <w:t xml:space="preserve">&lt;part/&gt; </w:t>
      </w:r>
      <w:r w:rsidRPr="00E956F7">
        <w:rPr>
          <w:szCs w:val="24"/>
        </w:rPr>
        <w:t xml:space="preserve">element. XML-specification of </w:t>
      </w:r>
      <w:r w:rsidRPr="00BD5750">
        <w:rPr>
          <w:rStyle w:val="ISOCode"/>
        </w:rPr>
        <w:t>&lt;part/&gt;</w:t>
      </w:r>
      <w:r w:rsidRPr="00E956F7">
        <w:rPr>
          <w:szCs w:val="24"/>
        </w:rPr>
        <w:t xml:space="preserve"> is shown in </w:t>
      </w:r>
      <w:del w:id="947" w:author="LUEJE Claudia" w:date="2023-06-26T17:59:00Z">
        <w:r w:rsidR="00FB6AF0">
          <w:fldChar w:fldCharType="begin"/>
        </w:r>
        <w:r w:rsidR="00FB6AF0">
          <w:delInstrText xml:space="preserve"> REF _Ref101338320 \h </w:delInstrText>
        </w:r>
        <w:r w:rsidR="00FB6AF0">
          <w:fldChar w:fldCharType="separate"/>
        </w:r>
        <w:r w:rsidR="0067475A" w:rsidRPr="00F54804">
          <w:delText xml:space="preserve">Table </w:delText>
        </w:r>
        <w:r w:rsidR="0067475A">
          <w:rPr>
            <w:noProof/>
          </w:rPr>
          <w:delText>7</w:delText>
        </w:r>
        <w:r w:rsidR="00FB6AF0">
          <w:fldChar w:fldCharType="end"/>
        </w:r>
        <w:r w:rsidR="00FB6AF0">
          <w:delText>.</w:delText>
        </w:r>
      </w:del>
      <w:ins w:id="948" w:author="LUEJE Claudia" w:date="2023-06-26T17:59:00Z">
        <w:r w:rsidR="006F39DE" w:rsidRPr="00E956F7">
          <w:rPr>
            <w:rStyle w:val="citetbl"/>
            <w:szCs w:val="24"/>
          </w:rPr>
          <w:t>Table </w:t>
        </w:r>
        <w:r w:rsidRPr="00E956F7">
          <w:rPr>
            <w:rStyle w:val="citetbl"/>
            <w:szCs w:val="24"/>
          </w:rPr>
          <w:t>7</w:t>
        </w:r>
        <w:r w:rsidRPr="00E956F7">
          <w:rPr>
            <w:szCs w:val="24"/>
          </w:rPr>
          <w:t>.</w:t>
        </w:r>
      </w:ins>
    </w:p>
    <w:p w14:paraId="30962BEE" w14:textId="4AD2A2B1" w:rsidR="001332BD" w:rsidRPr="00E956F7" w:rsidRDefault="006F39DE">
      <w:pPr>
        <w:pStyle w:val="Tabletitle"/>
        <w:autoSpaceDE w:val="0"/>
        <w:autoSpaceDN w:val="0"/>
        <w:adjustRightInd w:val="0"/>
        <w:outlineLvl w:val="0"/>
        <w:rPr>
          <w:szCs w:val="24"/>
        </w:rPr>
      </w:pPr>
      <w:bookmarkStart w:id="949" w:name="_Ref101338320"/>
      <w:bookmarkStart w:id="950" w:name="_Toc3566419"/>
      <w:bookmarkStart w:id="951" w:name="_Toc34747419"/>
      <w:bookmarkStart w:id="952" w:name="_Toc77095867"/>
      <w:bookmarkStart w:id="953" w:name="_Toc110532355"/>
      <w:r w:rsidRPr="00E956F7">
        <w:rPr>
          <w:szCs w:val="24"/>
        </w:rPr>
        <w:t>Table</w:t>
      </w:r>
      <w:del w:id="954"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7</w:delText>
        </w:r>
        <w:r w:rsidR="00FC68DB" w:rsidRPr="00F54804">
          <w:fldChar w:fldCharType="end"/>
        </w:r>
        <w:bookmarkEnd w:id="949"/>
        <w:r w:rsidR="00FB6AF0">
          <w:delText xml:space="preserve"> </w:delText>
        </w:r>
        <w:r w:rsidR="00FC68DB" w:rsidRPr="00F54804">
          <w:delText xml:space="preserve"> </w:delText>
        </w:r>
        <w:r w:rsidR="00FB6AF0">
          <w:delText>—</w:delText>
        </w:r>
        <w:r w:rsidR="00FB6AF0" w:rsidRPr="00F54804">
          <w:delText xml:space="preserve"> </w:delText>
        </w:r>
      </w:del>
      <w:ins w:id="955" w:author="LUEJE Claudia" w:date="2023-06-26T17:59:00Z">
        <w:r w:rsidRPr="00E956F7">
          <w:rPr>
            <w:szCs w:val="24"/>
          </w:rPr>
          <w:t> </w:t>
        </w:r>
        <w:r w:rsidR="001332BD" w:rsidRPr="00E956F7">
          <w:rPr>
            <w:szCs w:val="24"/>
          </w:rPr>
          <w:t>7 —</w:t>
        </w:r>
      </w:ins>
      <w:r w:rsidR="001332BD" w:rsidRPr="00E956F7">
        <w:rPr>
          <w:szCs w:val="24"/>
        </w:rPr>
        <w:t xml:space="preserve"> Attributes of element </w:t>
      </w:r>
      <w:r w:rsidR="001332BD" w:rsidRPr="00BD5750">
        <w:rPr>
          <w:rStyle w:val="ISOCode"/>
        </w:rPr>
        <w:t>&lt;part/&gt;</w:t>
      </w:r>
      <w:bookmarkEnd w:id="950"/>
      <w:bookmarkEnd w:id="951"/>
      <w:bookmarkEnd w:id="952"/>
      <w:bookmarkEnd w:id="953"/>
    </w:p>
    <w:tbl>
      <w:tblPr>
        <w:tblW w:w="8500" w:type="dxa"/>
        <w:tblInd w:w="3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258"/>
        <w:gridCol w:w="1855"/>
        <w:gridCol w:w="1560"/>
        <w:gridCol w:w="1134"/>
        <w:gridCol w:w="2693"/>
      </w:tblGrid>
      <w:tr w:rsidR="001332BD" w:rsidRPr="00B62EE5" w14:paraId="6CCE4740" w14:textId="77777777" w:rsidTr="002F0FB9">
        <w:trPr>
          <w:trHeight w:val="355"/>
        </w:trPr>
        <w:tc>
          <w:tcPr>
            <w:tcW w:w="1258" w:type="dxa"/>
            <w:tcBorders>
              <w:top w:val="single" w:sz="12" w:space="0" w:color="auto"/>
              <w:bottom w:val="single" w:sz="12" w:space="0" w:color="auto"/>
            </w:tcBorders>
            <w:shd w:val="clear" w:color="auto" w:fill="F3F3F3"/>
            <w:vAlign w:val="bottom"/>
          </w:tcPr>
          <w:p w14:paraId="4353FF0F" w14:textId="27ADF666" w:rsidR="001332BD" w:rsidRPr="00B62EE5" w:rsidRDefault="001332BD" w:rsidP="00493638">
            <w:pPr>
              <w:pStyle w:val="Tableheader"/>
              <w:autoSpaceDE w:val="0"/>
              <w:autoSpaceDN w:val="0"/>
              <w:adjustRightInd w:val="0"/>
              <w:rPr>
                <w:b/>
              </w:rPr>
            </w:pPr>
            <w:r w:rsidRPr="00B62EE5">
              <w:rPr>
                <w:b/>
                <w:szCs w:val="24"/>
              </w:rPr>
              <w:t>Attributes</w:t>
            </w:r>
          </w:p>
        </w:tc>
        <w:tc>
          <w:tcPr>
            <w:tcW w:w="1855" w:type="dxa"/>
            <w:tcBorders>
              <w:top w:val="single" w:sz="12" w:space="0" w:color="auto"/>
              <w:bottom w:val="single" w:sz="12" w:space="0" w:color="auto"/>
            </w:tcBorders>
            <w:shd w:val="clear" w:color="auto" w:fill="F3F3F3"/>
            <w:vAlign w:val="bottom"/>
          </w:tcPr>
          <w:p w14:paraId="086CC0CA" w14:textId="017F8125" w:rsidR="001332BD" w:rsidRPr="00B62EE5" w:rsidRDefault="001332BD" w:rsidP="00493638">
            <w:pPr>
              <w:pStyle w:val="Tableheader"/>
              <w:autoSpaceDE w:val="0"/>
              <w:autoSpaceDN w:val="0"/>
              <w:adjustRightInd w:val="0"/>
              <w:rPr>
                <w:b/>
              </w:rPr>
            </w:pPr>
            <w:r w:rsidRPr="00B62EE5">
              <w:rPr>
                <w:b/>
                <w:szCs w:val="24"/>
              </w:rPr>
              <w:t>Type</w:t>
            </w:r>
          </w:p>
        </w:tc>
        <w:tc>
          <w:tcPr>
            <w:tcW w:w="1560" w:type="dxa"/>
            <w:tcBorders>
              <w:top w:val="single" w:sz="12" w:space="0" w:color="auto"/>
              <w:bottom w:val="single" w:sz="12" w:space="0" w:color="auto"/>
            </w:tcBorders>
            <w:shd w:val="clear" w:color="auto" w:fill="F3F3F3"/>
            <w:vAlign w:val="bottom"/>
          </w:tcPr>
          <w:p w14:paraId="4F2CACCB" w14:textId="39E75458" w:rsidR="001332BD" w:rsidRPr="00B62EE5" w:rsidRDefault="001332BD" w:rsidP="00493638">
            <w:pPr>
              <w:pStyle w:val="Tableheader"/>
              <w:autoSpaceDE w:val="0"/>
              <w:autoSpaceDN w:val="0"/>
              <w:adjustRightInd w:val="0"/>
              <w:rPr>
                <w:b/>
              </w:rPr>
            </w:pPr>
            <w:r w:rsidRPr="00B62EE5">
              <w:rPr>
                <w:b/>
                <w:szCs w:val="24"/>
              </w:rPr>
              <w:t xml:space="preserve">Value </w:t>
            </w:r>
            <w:r w:rsidR="00DB1AD5" w:rsidRPr="00B62EE5">
              <w:rPr>
                <w:b/>
                <w:szCs w:val="24"/>
              </w:rPr>
              <w:t>s</w:t>
            </w:r>
            <w:r w:rsidRPr="00B62EE5">
              <w:rPr>
                <w:b/>
                <w:szCs w:val="24"/>
              </w:rPr>
              <w:t>pace</w:t>
            </w:r>
          </w:p>
        </w:tc>
        <w:tc>
          <w:tcPr>
            <w:tcW w:w="1134" w:type="dxa"/>
            <w:tcBorders>
              <w:top w:val="single" w:sz="12" w:space="0" w:color="auto"/>
              <w:bottom w:val="single" w:sz="12" w:space="0" w:color="auto"/>
            </w:tcBorders>
            <w:shd w:val="clear" w:color="auto" w:fill="F3F3F3"/>
            <w:vAlign w:val="bottom"/>
          </w:tcPr>
          <w:p w14:paraId="7FEDD669" w14:textId="4C18B05B" w:rsidR="001332BD" w:rsidRPr="00B62EE5" w:rsidRDefault="001332BD" w:rsidP="00493638">
            <w:pPr>
              <w:pStyle w:val="Tableheader"/>
              <w:autoSpaceDE w:val="0"/>
              <w:autoSpaceDN w:val="0"/>
              <w:adjustRightInd w:val="0"/>
              <w:rPr>
                <w:b/>
              </w:rPr>
            </w:pPr>
            <w:r w:rsidRPr="00B62EE5">
              <w:rPr>
                <w:b/>
                <w:szCs w:val="24"/>
              </w:rPr>
              <w:t>Use</w:t>
            </w:r>
          </w:p>
        </w:tc>
        <w:tc>
          <w:tcPr>
            <w:tcW w:w="2693" w:type="dxa"/>
            <w:tcBorders>
              <w:top w:val="single" w:sz="12" w:space="0" w:color="auto"/>
              <w:bottom w:val="single" w:sz="12" w:space="0" w:color="auto"/>
            </w:tcBorders>
            <w:shd w:val="clear" w:color="auto" w:fill="F3F3F3"/>
            <w:vAlign w:val="bottom"/>
          </w:tcPr>
          <w:p w14:paraId="62478536" w14:textId="2AE31912" w:rsidR="001332BD" w:rsidRPr="00B62EE5" w:rsidRDefault="001332BD" w:rsidP="00493638">
            <w:pPr>
              <w:pStyle w:val="Tableheader"/>
              <w:autoSpaceDE w:val="0"/>
              <w:autoSpaceDN w:val="0"/>
              <w:adjustRightInd w:val="0"/>
              <w:rPr>
                <w:b/>
              </w:rPr>
            </w:pPr>
            <w:r w:rsidRPr="00B62EE5">
              <w:rPr>
                <w:b/>
                <w:szCs w:val="24"/>
              </w:rPr>
              <w:t>Constraint</w:t>
            </w:r>
          </w:p>
        </w:tc>
      </w:tr>
      <w:tr w:rsidR="001332BD" w:rsidRPr="00E956F7" w14:paraId="53BE223A" w14:textId="77777777" w:rsidTr="002F0FB9">
        <w:trPr>
          <w:trHeight w:val="355"/>
        </w:trPr>
        <w:tc>
          <w:tcPr>
            <w:tcW w:w="1258" w:type="dxa"/>
            <w:tcBorders>
              <w:top w:val="single" w:sz="12" w:space="0" w:color="auto"/>
            </w:tcBorders>
          </w:tcPr>
          <w:p w14:paraId="40904BE6" w14:textId="2C99515A" w:rsidR="001332BD" w:rsidRPr="00E956F7" w:rsidRDefault="001332BD" w:rsidP="00493638">
            <w:pPr>
              <w:pStyle w:val="Tablebody"/>
              <w:autoSpaceDE w:val="0"/>
              <w:autoSpaceDN w:val="0"/>
              <w:adjustRightInd w:val="0"/>
            </w:pPr>
            <w:r w:rsidRPr="00E956F7">
              <w:rPr>
                <w:szCs w:val="24"/>
              </w:rPr>
              <w:t>index</w:t>
            </w:r>
          </w:p>
        </w:tc>
        <w:tc>
          <w:tcPr>
            <w:tcW w:w="1855" w:type="dxa"/>
            <w:tcBorders>
              <w:top w:val="single" w:sz="12" w:space="0" w:color="auto"/>
            </w:tcBorders>
          </w:tcPr>
          <w:p w14:paraId="7ABC94E3" w14:textId="035B96E7" w:rsidR="001332BD" w:rsidRPr="00E956F7" w:rsidRDefault="001332BD" w:rsidP="00493638">
            <w:pPr>
              <w:pStyle w:val="Tablebody"/>
              <w:autoSpaceDE w:val="0"/>
              <w:autoSpaceDN w:val="0"/>
              <w:adjustRightInd w:val="0"/>
            </w:pPr>
            <w:r w:rsidRPr="00E956F7">
              <w:rPr>
                <w:szCs w:val="24"/>
              </w:rPr>
              <w:t>Integer</w:t>
            </w:r>
          </w:p>
        </w:tc>
        <w:tc>
          <w:tcPr>
            <w:tcW w:w="1560" w:type="dxa"/>
            <w:tcBorders>
              <w:top w:val="single" w:sz="12" w:space="0" w:color="auto"/>
            </w:tcBorders>
          </w:tcPr>
          <w:p w14:paraId="2FA8BC9B" w14:textId="0DD26D18" w:rsidR="001332BD" w:rsidRPr="00E956F7" w:rsidRDefault="001332BD" w:rsidP="00493638">
            <w:pPr>
              <w:pStyle w:val="Tablebody"/>
              <w:autoSpaceDE w:val="0"/>
              <w:autoSpaceDN w:val="0"/>
              <w:adjustRightInd w:val="0"/>
            </w:pPr>
            <w:r w:rsidRPr="00E956F7">
              <w:rPr>
                <w:szCs w:val="24"/>
              </w:rPr>
              <w:t>&gt; 0</w:t>
            </w:r>
          </w:p>
        </w:tc>
        <w:tc>
          <w:tcPr>
            <w:tcW w:w="1134" w:type="dxa"/>
            <w:tcBorders>
              <w:top w:val="single" w:sz="12" w:space="0" w:color="auto"/>
            </w:tcBorders>
          </w:tcPr>
          <w:p w14:paraId="77584EC3" w14:textId="3E838CD7" w:rsidR="001332BD" w:rsidRPr="00E956F7" w:rsidRDefault="001332BD" w:rsidP="00493638">
            <w:pPr>
              <w:pStyle w:val="Tablebody"/>
              <w:autoSpaceDE w:val="0"/>
              <w:autoSpaceDN w:val="0"/>
              <w:adjustRightInd w:val="0"/>
            </w:pPr>
            <w:r w:rsidRPr="00E956F7">
              <w:rPr>
                <w:szCs w:val="24"/>
              </w:rPr>
              <w:t>Required</w:t>
            </w:r>
          </w:p>
        </w:tc>
        <w:tc>
          <w:tcPr>
            <w:tcW w:w="2693" w:type="dxa"/>
            <w:tcBorders>
              <w:top w:val="single" w:sz="12" w:space="0" w:color="auto"/>
            </w:tcBorders>
          </w:tcPr>
          <w:p w14:paraId="11D2817C" w14:textId="119FFFE4" w:rsidR="001332BD" w:rsidRPr="00E956F7" w:rsidRDefault="001332BD" w:rsidP="00493638">
            <w:pPr>
              <w:pStyle w:val="Tablebody"/>
              <w:autoSpaceDE w:val="0"/>
              <w:autoSpaceDN w:val="0"/>
              <w:adjustRightInd w:val="0"/>
            </w:pPr>
            <w:r w:rsidRPr="00E956F7">
              <w:rPr>
                <w:szCs w:val="24"/>
              </w:rPr>
              <w:t xml:space="preserve">Unique and required only within the parent element </w:t>
            </w:r>
            <w:ins w:id="956" w:author="LUEJE Claudia" w:date="2023-06-26T17:59:00Z">
              <w:r w:rsidRPr="00BD5750">
                <w:rPr>
                  <w:rStyle w:val="ISOCode"/>
                </w:rPr>
                <w:t>&lt;</w:t>
              </w:r>
            </w:ins>
            <w:r w:rsidRPr="00BD5750">
              <w:rPr>
                <w:rStyle w:val="ISOCode"/>
              </w:rPr>
              <w:t>connected_to</w:t>
            </w:r>
            <w:ins w:id="957" w:author="LUEJE Claudia" w:date="2023-06-26T17:59:00Z">
              <w:r w:rsidRPr="00BD5750">
                <w:rPr>
                  <w:rStyle w:val="ISOCode"/>
                </w:rPr>
                <w:t>/&gt;</w:t>
              </w:r>
            </w:ins>
          </w:p>
        </w:tc>
      </w:tr>
      <w:tr w:rsidR="001332BD" w:rsidRPr="00E956F7" w14:paraId="76EE8B88" w14:textId="77777777" w:rsidTr="002F0FB9">
        <w:trPr>
          <w:trHeight w:val="355"/>
        </w:trPr>
        <w:tc>
          <w:tcPr>
            <w:tcW w:w="1258" w:type="dxa"/>
          </w:tcPr>
          <w:p w14:paraId="4033DD0B" w14:textId="7BC348DE" w:rsidR="001332BD" w:rsidRPr="00E956F7" w:rsidRDefault="001332BD" w:rsidP="00493638">
            <w:pPr>
              <w:pStyle w:val="Tablebody"/>
              <w:autoSpaceDE w:val="0"/>
              <w:autoSpaceDN w:val="0"/>
              <w:adjustRightInd w:val="0"/>
            </w:pPr>
            <w:r w:rsidRPr="00E956F7">
              <w:rPr>
                <w:szCs w:val="24"/>
              </w:rPr>
              <w:t>label</w:t>
            </w:r>
          </w:p>
        </w:tc>
        <w:tc>
          <w:tcPr>
            <w:tcW w:w="1855" w:type="dxa"/>
          </w:tcPr>
          <w:p w14:paraId="20B3BDE6" w14:textId="0B914658" w:rsidR="001332BD" w:rsidRPr="00E956F7" w:rsidRDefault="001332BD" w:rsidP="00493638">
            <w:pPr>
              <w:pStyle w:val="Tablebody"/>
              <w:autoSpaceDE w:val="0"/>
              <w:autoSpaceDN w:val="0"/>
              <w:adjustRightInd w:val="0"/>
            </w:pPr>
            <w:r w:rsidRPr="00E956F7">
              <w:rPr>
                <w:szCs w:val="24"/>
              </w:rPr>
              <w:t>Alphanumeric</w:t>
            </w:r>
          </w:p>
        </w:tc>
        <w:tc>
          <w:tcPr>
            <w:tcW w:w="1560" w:type="dxa"/>
          </w:tcPr>
          <w:p w14:paraId="2A88DE4C" w14:textId="07F8CB4A" w:rsidR="001332BD" w:rsidRPr="00E956F7" w:rsidRDefault="001332BD" w:rsidP="00493638">
            <w:pPr>
              <w:pStyle w:val="Tablebody"/>
              <w:autoSpaceDE w:val="0"/>
              <w:autoSpaceDN w:val="0"/>
              <w:adjustRightInd w:val="0"/>
            </w:pPr>
            <w:r w:rsidRPr="00E956F7">
              <w:rPr>
                <w:szCs w:val="24"/>
              </w:rPr>
              <w:t>Alphanumeric</w:t>
            </w:r>
          </w:p>
        </w:tc>
        <w:tc>
          <w:tcPr>
            <w:tcW w:w="1134" w:type="dxa"/>
          </w:tcPr>
          <w:p w14:paraId="5FC4D6DC" w14:textId="0DBF31A0" w:rsidR="001332BD" w:rsidRPr="00E956F7" w:rsidRDefault="001332BD" w:rsidP="00493638">
            <w:pPr>
              <w:pStyle w:val="Tablebody"/>
              <w:autoSpaceDE w:val="0"/>
              <w:autoSpaceDN w:val="0"/>
              <w:adjustRightInd w:val="0"/>
            </w:pPr>
            <w:r w:rsidRPr="00E956F7">
              <w:rPr>
                <w:szCs w:val="24"/>
              </w:rPr>
              <w:t>Optional</w:t>
            </w:r>
          </w:p>
        </w:tc>
        <w:tc>
          <w:tcPr>
            <w:tcW w:w="2693" w:type="dxa"/>
            <w:vMerge w:val="restart"/>
            <w:vAlign w:val="center"/>
          </w:tcPr>
          <w:p w14:paraId="1D739A2E" w14:textId="0DB84B4D" w:rsidR="001332BD" w:rsidRPr="00E956F7" w:rsidRDefault="001332BD" w:rsidP="00493638">
            <w:pPr>
              <w:pStyle w:val="Tablebody"/>
              <w:autoSpaceDE w:val="0"/>
              <w:autoSpaceDN w:val="0"/>
              <w:adjustRightInd w:val="0"/>
            </w:pPr>
            <w:r w:rsidRPr="00E956F7">
              <w:rPr>
                <w:szCs w:val="24"/>
              </w:rPr>
              <w:t xml:space="preserve">At least </w:t>
            </w:r>
            <w:r w:rsidRPr="00BD5750">
              <w:rPr>
                <w:rStyle w:val="ISOCode"/>
              </w:rPr>
              <w:t>label</w:t>
            </w:r>
            <w:r w:rsidRPr="00E956F7">
              <w:rPr>
                <w:szCs w:val="24"/>
              </w:rPr>
              <w:t xml:space="preserve">, </w:t>
            </w:r>
            <w:r w:rsidRPr="00BD5750">
              <w:rPr>
                <w:rStyle w:val="ISOCode"/>
              </w:rPr>
              <w:t>pid</w:t>
            </w:r>
            <w:r w:rsidRPr="00E956F7">
              <w:rPr>
                <w:szCs w:val="24"/>
              </w:rPr>
              <w:t xml:space="preserve">, or </w:t>
            </w:r>
            <w:r w:rsidRPr="00BD5750">
              <w:rPr>
                <w:rStyle w:val="ISOCode"/>
              </w:rPr>
              <w:t>pname</w:t>
            </w:r>
            <w:r w:rsidRPr="00E956F7">
              <w:rPr>
                <w:szCs w:val="24"/>
              </w:rPr>
              <w:t xml:space="preserve"> </w:t>
            </w:r>
            <w:del w:id="958" w:author="LUEJE Claudia" w:date="2023-06-26T17:59:00Z">
              <w:r w:rsidR="003359B7">
                <w:rPr>
                  <w:szCs w:val="20"/>
                </w:rPr>
                <w:delText>has to</w:delText>
              </w:r>
            </w:del>
            <w:ins w:id="959" w:author="LUEJE Claudia" w:date="2023-06-26T17:59:00Z">
              <w:r w:rsidRPr="00E956F7">
                <w:rPr>
                  <w:szCs w:val="24"/>
                </w:rPr>
                <w:t>must</w:t>
              </w:r>
            </w:ins>
            <w:r w:rsidRPr="00E956F7">
              <w:rPr>
                <w:szCs w:val="24"/>
              </w:rPr>
              <w:t xml:space="preserve"> exist.</w:t>
            </w:r>
          </w:p>
        </w:tc>
      </w:tr>
      <w:tr w:rsidR="001332BD" w:rsidRPr="00E956F7" w14:paraId="4BCB09B7" w14:textId="77777777" w:rsidTr="002F0FB9">
        <w:trPr>
          <w:trHeight w:val="363"/>
        </w:trPr>
        <w:tc>
          <w:tcPr>
            <w:tcW w:w="1258" w:type="dxa"/>
          </w:tcPr>
          <w:p w14:paraId="386BE2C8" w14:textId="2B4E5D1C" w:rsidR="001332BD" w:rsidRPr="00E956F7" w:rsidRDefault="001332BD" w:rsidP="00493638">
            <w:pPr>
              <w:pStyle w:val="Tablebody"/>
              <w:autoSpaceDE w:val="0"/>
              <w:autoSpaceDN w:val="0"/>
              <w:adjustRightInd w:val="0"/>
            </w:pPr>
            <w:r w:rsidRPr="00E956F7">
              <w:rPr>
                <w:szCs w:val="24"/>
              </w:rPr>
              <w:t>pid</w:t>
            </w:r>
          </w:p>
        </w:tc>
        <w:tc>
          <w:tcPr>
            <w:tcW w:w="1855" w:type="dxa"/>
          </w:tcPr>
          <w:p w14:paraId="1DE7EE98" w14:textId="69A838C9" w:rsidR="001332BD" w:rsidRPr="00E956F7" w:rsidRDefault="001332BD" w:rsidP="00493638">
            <w:pPr>
              <w:pStyle w:val="Tablebody"/>
              <w:autoSpaceDE w:val="0"/>
              <w:autoSpaceDN w:val="0"/>
              <w:adjustRightInd w:val="0"/>
            </w:pPr>
            <w:r w:rsidRPr="00E956F7">
              <w:rPr>
                <w:szCs w:val="24"/>
              </w:rPr>
              <w:t>Integer</w:t>
            </w:r>
          </w:p>
        </w:tc>
        <w:tc>
          <w:tcPr>
            <w:tcW w:w="1560" w:type="dxa"/>
          </w:tcPr>
          <w:p w14:paraId="65B9122F" w14:textId="6FDBB99E" w:rsidR="001332BD" w:rsidRPr="00E956F7" w:rsidRDefault="001332BD" w:rsidP="00493638">
            <w:pPr>
              <w:pStyle w:val="Tablebody"/>
              <w:autoSpaceDE w:val="0"/>
              <w:autoSpaceDN w:val="0"/>
              <w:adjustRightInd w:val="0"/>
            </w:pPr>
            <w:r w:rsidRPr="00E956F7">
              <w:rPr>
                <w:szCs w:val="24"/>
              </w:rPr>
              <w:t>&gt; 0</w:t>
            </w:r>
          </w:p>
        </w:tc>
        <w:tc>
          <w:tcPr>
            <w:tcW w:w="1134" w:type="dxa"/>
          </w:tcPr>
          <w:p w14:paraId="07FB9488" w14:textId="2FEFD19B" w:rsidR="001332BD" w:rsidRPr="00E956F7" w:rsidRDefault="001332BD" w:rsidP="00493638">
            <w:pPr>
              <w:pStyle w:val="Tablebody"/>
              <w:autoSpaceDE w:val="0"/>
              <w:autoSpaceDN w:val="0"/>
              <w:adjustRightInd w:val="0"/>
            </w:pPr>
            <w:r w:rsidRPr="00E956F7">
              <w:rPr>
                <w:szCs w:val="24"/>
              </w:rPr>
              <w:t>Optional</w:t>
            </w:r>
          </w:p>
        </w:tc>
        <w:tc>
          <w:tcPr>
            <w:tcW w:w="2693" w:type="dxa"/>
            <w:vMerge/>
          </w:tcPr>
          <w:p w14:paraId="597DD7C2" w14:textId="77777777" w:rsidR="001332BD" w:rsidRPr="00E956F7" w:rsidRDefault="001332BD" w:rsidP="00493638">
            <w:pPr>
              <w:pStyle w:val="Tablebody"/>
              <w:tabs>
                <w:tab w:val="clear" w:pos="397"/>
                <w:tab w:val="clear" w:pos="794"/>
                <w:tab w:val="clear" w:pos="1191"/>
                <w:tab w:val="clear" w:pos="1588"/>
                <w:tab w:val="clear" w:pos="1985"/>
                <w:tab w:val="clear" w:pos="2381"/>
                <w:tab w:val="clear" w:pos="2778"/>
                <w:tab w:val="clear" w:pos="3175"/>
                <w:tab w:val="clear" w:pos="3572"/>
                <w:tab w:val="clear" w:pos="3969"/>
              </w:tabs>
            </w:pPr>
          </w:p>
        </w:tc>
      </w:tr>
      <w:tr w:rsidR="001332BD" w:rsidRPr="00E956F7" w14:paraId="44459419" w14:textId="77777777" w:rsidTr="002F0FB9">
        <w:trPr>
          <w:trHeight w:val="363"/>
        </w:trPr>
        <w:tc>
          <w:tcPr>
            <w:tcW w:w="1258" w:type="dxa"/>
            <w:tcBorders>
              <w:bottom w:val="single" w:sz="4" w:space="0" w:color="auto"/>
            </w:tcBorders>
          </w:tcPr>
          <w:p w14:paraId="47407BF6" w14:textId="166F6FCC" w:rsidR="001332BD" w:rsidRPr="00E956F7" w:rsidRDefault="001332BD" w:rsidP="00493638">
            <w:pPr>
              <w:pStyle w:val="Tablebody"/>
              <w:autoSpaceDE w:val="0"/>
              <w:autoSpaceDN w:val="0"/>
              <w:adjustRightInd w:val="0"/>
            </w:pPr>
            <w:r w:rsidRPr="00E956F7">
              <w:rPr>
                <w:szCs w:val="24"/>
              </w:rPr>
              <w:t>pname</w:t>
            </w:r>
          </w:p>
        </w:tc>
        <w:tc>
          <w:tcPr>
            <w:tcW w:w="1855" w:type="dxa"/>
            <w:tcBorders>
              <w:bottom w:val="single" w:sz="4" w:space="0" w:color="auto"/>
            </w:tcBorders>
          </w:tcPr>
          <w:p w14:paraId="0FE054FA" w14:textId="346B6F82" w:rsidR="001332BD" w:rsidRPr="00E956F7" w:rsidRDefault="001332BD" w:rsidP="00493638">
            <w:pPr>
              <w:pStyle w:val="Tablebody"/>
              <w:autoSpaceDE w:val="0"/>
              <w:autoSpaceDN w:val="0"/>
              <w:adjustRightInd w:val="0"/>
            </w:pPr>
            <w:r w:rsidRPr="00E956F7">
              <w:rPr>
                <w:szCs w:val="24"/>
              </w:rPr>
              <w:t>Alphanumeric</w:t>
            </w:r>
          </w:p>
        </w:tc>
        <w:tc>
          <w:tcPr>
            <w:tcW w:w="1560" w:type="dxa"/>
            <w:tcBorders>
              <w:bottom w:val="single" w:sz="4" w:space="0" w:color="auto"/>
            </w:tcBorders>
          </w:tcPr>
          <w:p w14:paraId="2C28AEAC" w14:textId="60341B4E" w:rsidR="001332BD" w:rsidRPr="00E956F7" w:rsidRDefault="001332BD" w:rsidP="00493638">
            <w:pPr>
              <w:pStyle w:val="Tablebody"/>
              <w:autoSpaceDE w:val="0"/>
              <w:autoSpaceDN w:val="0"/>
              <w:adjustRightInd w:val="0"/>
            </w:pPr>
            <w:r w:rsidRPr="00E956F7">
              <w:rPr>
                <w:szCs w:val="24"/>
              </w:rPr>
              <w:t>Alphanumeric</w:t>
            </w:r>
          </w:p>
        </w:tc>
        <w:tc>
          <w:tcPr>
            <w:tcW w:w="1134" w:type="dxa"/>
            <w:tcBorders>
              <w:bottom w:val="single" w:sz="4" w:space="0" w:color="auto"/>
            </w:tcBorders>
          </w:tcPr>
          <w:p w14:paraId="2FC1CAA3" w14:textId="7F237282" w:rsidR="001332BD" w:rsidRPr="00E956F7" w:rsidRDefault="001332BD" w:rsidP="00493638">
            <w:pPr>
              <w:pStyle w:val="Tablebody"/>
              <w:autoSpaceDE w:val="0"/>
              <w:autoSpaceDN w:val="0"/>
              <w:adjustRightInd w:val="0"/>
            </w:pPr>
            <w:r w:rsidRPr="00E956F7">
              <w:rPr>
                <w:szCs w:val="24"/>
              </w:rPr>
              <w:t>Optional</w:t>
            </w:r>
          </w:p>
        </w:tc>
        <w:tc>
          <w:tcPr>
            <w:tcW w:w="2693" w:type="dxa"/>
            <w:vMerge/>
            <w:tcBorders>
              <w:bottom w:val="single" w:sz="4" w:space="0" w:color="auto"/>
            </w:tcBorders>
          </w:tcPr>
          <w:p w14:paraId="38879400" w14:textId="77777777" w:rsidR="001332BD" w:rsidRPr="00E956F7" w:rsidRDefault="001332BD" w:rsidP="00493638">
            <w:pPr>
              <w:pStyle w:val="Tablebody"/>
              <w:tabs>
                <w:tab w:val="clear" w:pos="397"/>
                <w:tab w:val="clear" w:pos="794"/>
                <w:tab w:val="clear" w:pos="1191"/>
                <w:tab w:val="clear" w:pos="1588"/>
                <w:tab w:val="clear" w:pos="1985"/>
                <w:tab w:val="clear" w:pos="2381"/>
                <w:tab w:val="clear" w:pos="2778"/>
                <w:tab w:val="clear" w:pos="3175"/>
                <w:tab w:val="clear" w:pos="3572"/>
                <w:tab w:val="clear" w:pos="3969"/>
              </w:tabs>
            </w:pPr>
          </w:p>
        </w:tc>
      </w:tr>
      <w:tr w:rsidR="001332BD" w:rsidRPr="00E956F7" w14:paraId="3B078E2A" w14:textId="77777777" w:rsidTr="002F0FB9">
        <w:trPr>
          <w:trHeight w:val="363"/>
        </w:trPr>
        <w:tc>
          <w:tcPr>
            <w:tcW w:w="1258" w:type="dxa"/>
            <w:tcBorders>
              <w:top w:val="single" w:sz="4" w:space="0" w:color="auto"/>
              <w:bottom w:val="single" w:sz="12" w:space="0" w:color="auto"/>
            </w:tcBorders>
          </w:tcPr>
          <w:p w14:paraId="3C4F6397" w14:textId="5B0F8887" w:rsidR="001332BD" w:rsidRPr="00E956F7" w:rsidRDefault="001332BD" w:rsidP="00493638">
            <w:pPr>
              <w:pStyle w:val="Tablebody"/>
              <w:autoSpaceDE w:val="0"/>
              <w:autoSpaceDN w:val="0"/>
              <w:adjustRightInd w:val="0"/>
            </w:pPr>
            <w:r w:rsidRPr="00E956F7">
              <w:rPr>
                <w:szCs w:val="24"/>
              </w:rPr>
              <w:t>instance</w:t>
            </w:r>
          </w:p>
        </w:tc>
        <w:tc>
          <w:tcPr>
            <w:tcW w:w="1855" w:type="dxa"/>
            <w:tcBorders>
              <w:top w:val="single" w:sz="4" w:space="0" w:color="auto"/>
              <w:bottom w:val="single" w:sz="12" w:space="0" w:color="auto"/>
            </w:tcBorders>
          </w:tcPr>
          <w:p w14:paraId="4CAC6FE5" w14:textId="2ED08C88" w:rsidR="001332BD" w:rsidRPr="00E956F7" w:rsidRDefault="001332BD" w:rsidP="00493638">
            <w:pPr>
              <w:pStyle w:val="Tablebody"/>
              <w:autoSpaceDE w:val="0"/>
              <w:autoSpaceDN w:val="0"/>
              <w:adjustRightInd w:val="0"/>
            </w:pPr>
            <w:r w:rsidRPr="00E956F7">
              <w:rPr>
                <w:szCs w:val="24"/>
              </w:rPr>
              <w:t>Alphanumeric</w:t>
            </w:r>
          </w:p>
        </w:tc>
        <w:tc>
          <w:tcPr>
            <w:tcW w:w="1560" w:type="dxa"/>
            <w:tcBorders>
              <w:top w:val="single" w:sz="4" w:space="0" w:color="auto"/>
              <w:bottom w:val="single" w:sz="12" w:space="0" w:color="auto"/>
            </w:tcBorders>
          </w:tcPr>
          <w:p w14:paraId="0E4D8E71" w14:textId="10DF2D79" w:rsidR="001332BD" w:rsidRPr="00E956F7" w:rsidRDefault="001332BD" w:rsidP="00493638">
            <w:pPr>
              <w:pStyle w:val="Tablebody"/>
              <w:autoSpaceDE w:val="0"/>
              <w:autoSpaceDN w:val="0"/>
              <w:adjustRightInd w:val="0"/>
            </w:pPr>
            <w:r w:rsidRPr="00E956F7">
              <w:rPr>
                <w:szCs w:val="24"/>
              </w:rPr>
              <w:t>non-empty</w:t>
            </w:r>
          </w:p>
        </w:tc>
        <w:tc>
          <w:tcPr>
            <w:tcW w:w="1134" w:type="dxa"/>
            <w:tcBorders>
              <w:top w:val="single" w:sz="4" w:space="0" w:color="auto"/>
              <w:bottom w:val="single" w:sz="12" w:space="0" w:color="auto"/>
            </w:tcBorders>
          </w:tcPr>
          <w:p w14:paraId="505E4E41" w14:textId="00C4B693" w:rsidR="001332BD" w:rsidRPr="00E956F7" w:rsidRDefault="001332BD" w:rsidP="00493638">
            <w:pPr>
              <w:pStyle w:val="Tablebody"/>
              <w:autoSpaceDE w:val="0"/>
              <w:autoSpaceDN w:val="0"/>
              <w:adjustRightInd w:val="0"/>
            </w:pPr>
            <w:r w:rsidRPr="00E956F7">
              <w:rPr>
                <w:szCs w:val="24"/>
              </w:rPr>
              <w:t>Optional</w:t>
            </w:r>
          </w:p>
        </w:tc>
        <w:tc>
          <w:tcPr>
            <w:tcW w:w="2693" w:type="dxa"/>
            <w:tcBorders>
              <w:top w:val="single" w:sz="4" w:space="0" w:color="auto"/>
              <w:bottom w:val="single" w:sz="12" w:space="0" w:color="auto"/>
            </w:tcBorders>
          </w:tcPr>
          <w:p w14:paraId="4CECFF36" w14:textId="722D8B22" w:rsidR="001332BD" w:rsidRPr="00E956F7" w:rsidRDefault="001332BD" w:rsidP="00493638">
            <w:pPr>
              <w:pStyle w:val="Tablebody"/>
              <w:autoSpaceDE w:val="0"/>
              <w:autoSpaceDN w:val="0"/>
              <w:adjustRightInd w:val="0"/>
            </w:pPr>
            <w:r w:rsidRPr="00BD5750">
              <w:rPr>
                <w:rStyle w:val="ISOCode"/>
              </w:rPr>
              <w:t>label</w:t>
            </w:r>
            <w:r w:rsidRPr="00E956F7">
              <w:rPr>
                <w:szCs w:val="24"/>
              </w:rPr>
              <w:t xml:space="preserve"> </w:t>
            </w:r>
            <w:del w:id="960" w:author="LUEJE Claudia" w:date="2023-06-26T17:59:00Z">
              <w:r w:rsidR="003359B7">
                <w:rPr>
                  <w:szCs w:val="20"/>
                </w:rPr>
                <w:delText>has to</w:delText>
              </w:r>
            </w:del>
            <w:ins w:id="961" w:author="LUEJE Claudia" w:date="2023-06-26T17:59:00Z">
              <w:r w:rsidRPr="00E956F7">
                <w:rPr>
                  <w:szCs w:val="24"/>
                </w:rPr>
                <w:t>must</w:t>
              </w:r>
            </w:ins>
            <w:r w:rsidRPr="00E956F7">
              <w:rPr>
                <w:szCs w:val="24"/>
              </w:rPr>
              <w:t xml:space="preserve"> exist if </w:t>
            </w:r>
            <w:r w:rsidRPr="00BD5750">
              <w:rPr>
                <w:rStyle w:val="ISOCode"/>
              </w:rPr>
              <w:t>instance</w:t>
            </w:r>
            <w:r w:rsidRPr="00E956F7">
              <w:rPr>
                <w:szCs w:val="24"/>
              </w:rPr>
              <w:t xml:space="preserve"> is used.</w:t>
            </w:r>
          </w:p>
        </w:tc>
      </w:tr>
    </w:tbl>
    <w:p w14:paraId="2475D508" w14:textId="3260D61D" w:rsidR="001332BD" w:rsidRPr="00E956F7" w:rsidRDefault="001332BD" w:rsidP="00423A17">
      <w:pPr>
        <w:pStyle w:val="BodyText"/>
      </w:pPr>
      <w:r w:rsidRPr="00E956F7">
        <w:t>EXAMPLE A</w:t>
      </w:r>
      <w:r w:rsidR="00493638" w:rsidRPr="00E956F7">
        <w:t xml:space="preserve"> </w:t>
      </w:r>
      <w:r w:rsidRPr="00E956F7">
        <w:t>&lt;part/&gt; with required attributes only (pid or pname could be used alternatively to label)</w:t>
      </w:r>
    </w:p>
    <w:p w14:paraId="555E1E90" w14:textId="77777777" w:rsidR="007D3590" w:rsidRDefault="007D3590" w:rsidP="007D3590">
      <w:pPr>
        <w:pStyle w:val="Code-"/>
      </w:pPr>
      <w:r w:rsidRPr="00D72F0B">
        <w:rPr>
          <w:szCs w:val="24"/>
          <w:lang w:val="en-US"/>
        </w:rPr>
        <w:t xml:space="preserve">    </w:t>
      </w:r>
      <w:r w:rsidR="001332BD" w:rsidRPr="00E45DCE">
        <w:rPr>
          <w:szCs w:val="24"/>
        </w:rPr>
        <w:t>&lt;connected_to&gt;</w:t>
      </w:r>
    </w:p>
    <w:p w14:paraId="5B787D10" w14:textId="77777777" w:rsidR="007D3590" w:rsidRDefault="007D3590" w:rsidP="007D3590">
      <w:pPr>
        <w:pStyle w:val="Code-"/>
      </w:pPr>
      <w:r>
        <w:t xml:space="preserve">    </w:t>
      </w:r>
      <w:r w:rsidR="001332BD" w:rsidRPr="00E45DCE">
        <w:t xml:space="preserve">    </w:t>
      </w:r>
      <w:r w:rsidR="001332BD" w:rsidRPr="00E45DCE">
        <w:rPr>
          <w:b/>
        </w:rPr>
        <w:t>&lt;part index="1" label="PART_7000400"/&gt;</w:t>
      </w:r>
    </w:p>
    <w:p w14:paraId="18F600C3" w14:textId="3862C02E" w:rsidR="001332BD" w:rsidRPr="00E45DCE" w:rsidRDefault="007D3590" w:rsidP="007D3590">
      <w:pPr>
        <w:pStyle w:val="Code-"/>
      </w:pPr>
      <w:r>
        <w:t xml:space="preserve">    </w:t>
      </w:r>
      <w:r w:rsidR="001332BD" w:rsidRPr="00E45DCE">
        <w:t>&lt;/connected_to&gt;</w:t>
      </w:r>
    </w:p>
    <w:p w14:paraId="3088032C" w14:textId="77777777" w:rsidR="001332BD" w:rsidRPr="00E45DCE" w:rsidRDefault="001332BD" w:rsidP="00E45DCE">
      <w:pPr>
        <w:pStyle w:val="Code-"/>
      </w:pPr>
      <w:r w:rsidRPr="00E45DCE">
        <w:t> </w:t>
      </w:r>
    </w:p>
    <w:p w14:paraId="6CEE69A7" w14:textId="5D90AB3E" w:rsidR="001332BD" w:rsidRPr="00E956F7" w:rsidRDefault="001332BD" w:rsidP="00423A17">
      <w:pPr>
        <w:pStyle w:val="BodyText"/>
      </w:pPr>
      <w:r w:rsidRPr="00E956F7">
        <w:t>EXAMPLE B</w:t>
      </w:r>
      <w:r w:rsidR="00493638" w:rsidRPr="00E956F7">
        <w:t xml:space="preserve"> </w:t>
      </w:r>
      <w:r w:rsidRPr="00E956F7">
        <w:t>&lt;part/&gt; with optional use of label and pid</w:t>
      </w:r>
    </w:p>
    <w:p w14:paraId="651C5E87" w14:textId="77777777" w:rsidR="007D3590" w:rsidRDefault="007D3590" w:rsidP="007D3590">
      <w:pPr>
        <w:pStyle w:val="Code-"/>
      </w:pPr>
      <w:r w:rsidRPr="00D72F0B">
        <w:rPr>
          <w:szCs w:val="24"/>
          <w:lang w:val="en-US"/>
        </w:rPr>
        <w:t xml:space="preserve">    </w:t>
      </w:r>
      <w:r w:rsidR="001332BD" w:rsidRPr="00E45DCE">
        <w:rPr>
          <w:szCs w:val="24"/>
        </w:rPr>
        <w:t>&lt;connected_to&gt;</w:t>
      </w:r>
    </w:p>
    <w:p w14:paraId="00B3E10F" w14:textId="77777777" w:rsidR="007D3590" w:rsidRDefault="007D3590" w:rsidP="007D3590">
      <w:pPr>
        <w:pStyle w:val="Code-"/>
      </w:pPr>
      <w:r>
        <w:t xml:space="preserve">    </w:t>
      </w:r>
      <w:r w:rsidR="001332BD" w:rsidRPr="00E45DCE">
        <w:t xml:space="preserve">    </w:t>
      </w:r>
      <w:r w:rsidR="001332BD" w:rsidRPr="00E45DCE">
        <w:rPr>
          <w:b/>
        </w:rPr>
        <w:t>&lt;part index="1" label="PART_7000400" pid="3202132"/&gt;</w:t>
      </w:r>
    </w:p>
    <w:p w14:paraId="1FA72B1D" w14:textId="0FCDA5F6" w:rsidR="001332BD" w:rsidRPr="00E45DCE" w:rsidRDefault="007D3590" w:rsidP="007D3590">
      <w:pPr>
        <w:pStyle w:val="Code-"/>
      </w:pPr>
      <w:r>
        <w:t xml:space="preserve">    </w:t>
      </w:r>
      <w:r w:rsidR="001332BD" w:rsidRPr="00E45DCE">
        <w:t>&lt;/connected_to&gt;</w:t>
      </w:r>
    </w:p>
    <w:p w14:paraId="6B2DC263" w14:textId="77777777" w:rsidR="001332BD" w:rsidRPr="00E45DCE" w:rsidRDefault="001332BD" w:rsidP="00E45DCE">
      <w:pPr>
        <w:pStyle w:val="Code-"/>
      </w:pPr>
      <w:r w:rsidRPr="00E45DCE">
        <w:t> </w:t>
      </w:r>
    </w:p>
    <w:p w14:paraId="55873B69" w14:textId="17B47D0B" w:rsidR="001332BD" w:rsidRPr="00E956F7" w:rsidRDefault="001332BD" w:rsidP="00423A17">
      <w:pPr>
        <w:pStyle w:val="BodyText"/>
      </w:pPr>
      <w:r w:rsidRPr="00E956F7">
        <w:t>EXAMPLE C</w:t>
      </w:r>
      <w:r w:rsidR="00493638" w:rsidRPr="00E956F7">
        <w:t xml:space="preserve"> </w:t>
      </w:r>
      <w:r w:rsidRPr="00E956F7">
        <w:t>&lt;part/&gt; with pname to identify a part or property</w:t>
      </w:r>
    </w:p>
    <w:p w14:paraId="3E0D645F" w14:textId="77777777" w:rsidR="007D3590" w:rsidRDefault="007D3590" w:rsidP="007D3590">
      <w:pPr>
        <w:pStyle w:val="Code-"/>
      </w:pPr>
      <w:r w:rsidRPr="00D72F0B">
        <w:rPr>
          <w:szCs w:val="24"/>
          <w:lang w:val="en-US"/>
        </w:rPr>
        <w:t xml:space="preserve">    </w:t>
      </w:r>
      <w:r w:rsidR="001332BD" w:rsidRPr="00E45DCE">
        <w:rPr>
          <w:szCs w:val="24"/>
        </w:rPr>
        <w:t>&lt;connected_to&gt;</w:t>
      </w:r>
    </w:p>
    <w:p w14:paraId="5DFDECE3" w14:textId="77777777" w:rsidR="007D3590" w:rsidRDefault="007D3590" w:rsidP="007D3590">
      <w:pPr>
        <w:pStyle w:val="Code-"/>
      </w:pPr>
      <w:r>
        <w:t xml:space="preserve">    </w:t>
      </w:r>
      <w:r w:rsidR="001332BD" w:rsidRPr="00E45DCE">
        <w:t xml:space="preserve">    </w:t>
      </w:r>
      <w:r w:rsidR="001332BD" w:rsidRPr="00E45DCE">
        <w:rPr>
          <w:b/>
        </w:rPr>
        <w:t>&lt;part index="1" pname="P3202132 Thin Shell Property"/&gt;</w:t>
      </w:r>
    </w:p>
    <w:p w14:paraId="1ADE700F" w14:textId="71759A87" w:rsidR="001332BD" w:rsidRPr="00E45DCE" w:rsidRDefault="007D3590" w:rsidP="007D3590">
      <w:pPr>
        <w:pStyle w:val="Code-"/>
      </w:pPr>
      <w:r>
        <w:t xml:space="preserve">    </w:t>
      </w:r>
      <w:r w:rsidR="001332BD" w:rsidRPr="00E45DCE">
        <w:t>&lt;/connected_to&gt;</w:t>
      </w:r>
    </w:p>
    <w:p w14:paraId="627DA5FF" w14:textId="77777777" w:rsidR="001332BD" w:rsidRPr="00E45DCE" w:rsidRDefault="001332BD" w:rsidP="00E45DCE">
      <w:pPr>
        <w:pStyle w:val="Code-"/>
      </w:pPr>
      <w:r w:rsidRPr="00E45DCE">
        <w:t> </w:t>
      </w:r>
    </w:p>
    <w:p w14:paraId="09560A79" w14:textId="31C69F67" w:rsidR="001332BD" w:rsidRPr="00E956F7" w:rsidRDefault="001332BD" w:rsidP="00423A17">
      <w:pPr>
        <w:pStyle w:val="BodyText"/>
      </w:pPr>
      <w:r w:rsidRPr="00E956F7">
        <w:t>EXAMPLE D</w:t>
      </w:r>
      <w:r w:rsidR="00493638" w:rsidRPr="00E956F7">
        <w:t xml:space="preserve"> </w:t>
      </w:r>
      <w:r w:rsidRPr="00E956F7">
        <w:t>&lt;part/&gt; using a label and an instance to identify a part</w:t>
      </w:r>
    </w:p>
    <w:p w14:paraId="4E37FF9A" w14:textId="77777777" w:rsidR="007D3590" w:rsidRDefault="007D3590" w:rsidP="007D3590">
      <w:pPr>
        <w:pStyle w:val="Code-"/>
      </w:pPr>
      <w:r w:rsidRPr="00D72F0B">
        <w:rPr>
          <w:szCs w:val="24"/>
          <w:lang w:val="en-US"/>
        </w:rPr>
        <w:t xml:space="preserve">    </w:t>
      </w:r>
      <w:r w:rsidR="001332BD" w:rsidRPr="00E45DCE">
        <w:rPr>
          <w:szCs w:val="24"/>
        </w:rPr>
        <w:t>&lt;connected_to&gt;</w:t>
      </w:r>
    </w:p>
    <w:p w14:paraId="181391B3" w14:textId="77777777" w:rsidR="007D3590" w:rsidRDefault="007D3590" w:rsidP="007D3590">
      <w:pPr>
        <w:pStyle w:val="Code-"/>
      </w:pPr>
      <w:r>
        <w:t xml:space="preserve">    </w:t>
      </w:r>
      <w:r w:rsidR="001332BD" w:rsidRPr="00E45DCE">
        <w:t xml:space="preserve">    </w:t>
      </w:r>
      <w:r w:rsidR="001332BD" w:rsidRPr="00E45DCE">
        <w:rPr>
          <w:b/>
        </w:rPr>
        <w:t>&lt;part index="1" label="PART_WHEEL_900" instance="4"/&gt;</w:t>
      </w:r>
    </w:p>
    <w:p w14:paraId="31562B51" w14:textId="41C9317B" w:rsidR="001332BD" w:rsidRPr="00E45DCE" w:rsidRDefault="007D3590" w:rsidP="007D3590">
      <w:pPr>
        <w:pStyle w:val="Code-"/>
      </w:pPr>
      <w:r>
        <w:t xml:space="preserve">    </w:t>
      </w:r>
      <w:r w:rsidR="001332BD" w:rsidRPr="00E45DCE">
        <w:t>&lt;/connected_to&gt;</w:t>
      </w:r>
    </w:p>
    <w:p w14:paraId="51C88D94" w14:textId="77777777" w:rsidR="001332BD" w:rsidRPr="00E45DCE" w:rsidRDefault="001332BD" w:rsidP="00E45DCE">
      <w:pPr>
        <w:pStyle w:val="Code-"/>
      </w:pPr>
      <w:r w:rsidRPr="00E45DCE">
        <w:t> </w:t>
      </w:r>
    </w:p>
    <w:p w14:paraId="15EC47BA"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962" w:name="_Toc3556949"/>
      <w:bookmarkStart w:id="963" w:name="_Toc34747198"/>
      <w:bookmarkStart w:id="964" w:name="_Toc77102012"/>
      <w:r w:rsidRPr="00E956F7">
        <w:rPr>
          <w:rFonts w:eastAsia="Times New Roman"/>
          <w:szCs w:val="24"/>
        </w:rPr>
        <w:t xml:space="preserve">Element </w:t>
      </w:r>
      <w:r w:rsidRPr="00BD5750">
        <w:rPr>
          <w:rStyle w:val="ISOCode"/>
        </w:rPr>
        <w:t>&lt;assy/&gt;</w:t>
      </w:r>
      <w:bookmarkEnd w:id="962"/>
      <w:bookmarkEnd w:id="963"/>
      <w:bookmarkEnd w:id="964"/>
    </w:p>
    <w:p w14:paraId="24885FB2" w14:textId="583F801A" w:rsidR="001332BD" w:rsidRPr="00E956F7" w:rsidRDefault="001332BD">
      <w:pPr>
        <w:pStyle w:val="BodyText"/>
        <w:autoSpaceDE w:val="0"/>
        <w:autoSpaceDN w:val="0"/>
        <w:adjustRightInd w:val="0"/>
        <w:rPr>
          <w:szCs w:val="24"/>
        </w:rPr>
      </w:pPr>
      <w:r w:rsidRPr="00E956F7">
        <w:rPr>
          <w:szCs w:val="24"/>
        </w:rPr>
        <w:t xml:space="preserve">An assembly represents a sub-structure consisting of at least two </w:t>
      </w:r>
      <w:r w:rsidRPr="00BD5750">
        <w:rPr>
          <w:rStyle w:val="ISOCode"/>
        </w:rPr>
        <w:t>&lt;part/&gt;</w:t>
      </w:r>
      <w:r w:rsidRPr="00E956F7">
        <w:rPr>
          <w:szCs w:val="24"/>
        </w:rPr>
        <w:t xml:space="preserve"> elements. It is described by the element </w:t>
      </w:r>
      <w:r w:rsidRPr="00BD5750">
        <w:rPr>
          <w:rStyle w:val="ISOCode"/>
        </w:rPr>
        <w:t>&lt;assy/&gt;</w:t>
      </w:r>
      <w:r w:rsidRPr="00E956F7">
        <w:rPr>
          <w:szCs w:val="24"/>
        </w:rPr>
        <w:t xml:space="preserve"> with only the mandatory attribute </w:t>
      </w:r>
      <w:r w:rsidRPr="00BD5750">
        <w:rPr>
          <w:rStyle w:val="ISOCode"/>
        </w:rPr>
        <w:t>index</w:t>
      </w:r>
      <w:r w:rsidRPr="00E956F7">
        <w:rPr>
          <w:szCs w:val="24"/>
        </w:rPr>
        <w:t xml:space="preserve">. The XML specification of element </w:t>
      </w:r>
      <w:r w:rsidRPr="00BD5750">
        <w:rPr>
          <w:rStyle w:val="ISOCode"/>
        </w:rPr>
        <w:t>&lt;assy/&gt;</w:t>
      </w:r>
      <w:r w:rsidRPr="00E956F7">
        <w:rPr>
          <w:szCs w:val="24"/>
        </w:rPr>
        <w:t xml:space="preserve"> is shown in </w:t>
      </w:r>
      <w:del w:id="965" w:author="LUEJE Claudia" w:date="2023-06-26T17:59:00Z">
        <w:r w:rsidR="007526CE">
          <w:rPr>
            <w:rFonts w:asciiTheme="minorHAnsi" w:hAnsiTheme="minorHAnsi" w:cstheme="minorHAnsi"/>
          </w:rPr>
          <w:fldChar w:fldCharType="begin"/>
        </w:r>
        <w:r w:rsidR="007526CE">
          <w:rPr>
            <w:rFonts w:asciiTheme="minorHAnsi" w:hAnsiTheme="minorHAnsi" w:cstheme="minorHAnsi"/>
          </w:rPr>
          <w:delInstrText xml:space="preserve"> REF _Ref101338396 \h </w:delInstrText>
        </w:r>
        <w:r w:rsidR="007526CE">
          <w:rPr>
            <w:rFonts w:asciiTheme="minorHAnsi" w:hAnsiTheme="minorHAnsi" w:cstheme="minorHAnsi"/>
          </w:rPr>
        </w:r>
        <w:r w:rsidR="007526CE">
          <w:rPr>
            <w:rFonts w:asciiTheme="minorHAnsi" w:hAnsiTheme="minorHAnsi" w:cstheme="minorHAnsi"/>
          </w:rPr>
          <w:fldChar w:fldCharType="separate"/>
        </w:r>
        <w:r w:rsidR="0067475A" w:rsidRPr="00F54804">
          <w:delText xml:space="preserve">Table </w:delText>
        </w:r>
        <w:r w:rsidR="0067475A">
          <w:rPr>
            <w:noProof/>
          </w:rPr>
          <w:delText>8</w:delText>
        </w:r>
        <w:r w:rsidR="007526CE">
          <w:rPr>
            <w:rFonts w:asciiTheme="minorHAnsi" w:hAnsiTheme="minorHAnsi" w:cstheme="minorHAnsi"/>
          </w:rPr>
          <w:fldChar w:fldCharType="end"/>
        </w:r>
        <w:r w:rsidR="007526CE">
          <w:rPr>
            <w:rFonts w:asciiTheme="minorHAnsi" w:hAnsiTheme="minorHAnsi" w:cstheme="minorHAnsi"/>
          </w:rPr>
          <w:delText>.</w:delText>
        </w:r>
      </w:del>
      <w:ins w:id="966" w:author="LUEJE Claudia" w:date="2023-06-26T17:59:00Z">
        <w:r w:rsidR="006F39DE" w:rsidRPr="00E956F7">
          <w:rPr>
            <w:rStyle w:val="citetbl"/>
            <w:szCs w:val="24"/>
          </w:rPr>
          <w:t>Table </w:t>
        </w:r>
        <w:r w:rsidRPr="00E956F7">
          <w:rPr>
            <w:rStyle w:val="citetbl"/>
            <w:szCs w:val="24"/>
          </w:rPr>
          <w:t>8</w:t>
        </w:r>
        <w:r w:rsidRPr="00E956F7">
          <w:rPr>
            <w:szCs w:val="24"/>
          </w:rPr>
          <w:t>.</w:t>
        </w:r>
      </w:ins>
    </w:p>
    <w:p w14:paraId="1ECC0130" w14:textId="17223CE4" w:rsidR="001332BD" w:rsidRPr="00E956F7" w:rsidRDefault="006F39DE">
      <w:pPr>
        <w:pStyle w:val="Tabletitle"/>
        <w:autoSpaceDE w:val="0"/>
        <w:autoSpaceDN w:val="0"/>
        <w:adjustRightInd w:val="0"/>
        <w:outlineLvl w:val="0"/>
        <w:rPr>
          <w:szCs w:val="24"/>
        </w:rPr>
      </w:pPr>
      <w:bookmarkStart w:id="967" w:name="_Ref101338396"/>
      <w:bookmarkStart w:id="968" w:name="_Toc3566420"/>
      <w:bookmarkStart w:id="969" w:name="_Toc34747420"/>
      <w:bookmarkStart w:id="970" w:name="_Toc77095868"/>
      <w:bookmarkStart w:id="971" w:name="_Toc110532356"/>
      <w:r w:rsidRPr="00E956F7">
        <w:rPr>
          <w:szCs w:val="24"/>
        </w:rPr>
        <w:t>Table</w:t>
      </w:r>
      <w:del w:id="972"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8</w:delText>
        </w:r>
        <w:r w:rsidR="00FC68DB" w:rsidRPr="00F54804">
          <w:fldChar w:fldCharType="end"/>
        </w:r>
        <w:bookmarkEnd w:id="967"/>
        <w:r w:rsidR="007526CE">
          <w:delText xml:space="preserve"> </w:delText>
        </w:r>
        <w:r w:rsidR="00FC68DB" w:rsidRPr="00F54804">
          <w:delText xml:space="preserve"> </w:delText>
        </w:r>
        <w:r w:rsidR="007526CE">
          <w:delText>—</w:delText>
        </w:r>
        <w:r w:rsidR="007526CE" w:rsidRPr="00F54804">
          <w:delText xml:space="preserve"> </w:delText>
        </w:r>
        <w:r w:rsidR="007526CE">
          <w:delText xml:space="preserve"> </w:delText>
        </w:r>
      </w:del>
      <w:ins w:id="973" w:author="LUEJE Claudia" w:date="2023-06-26T17:59:00Z">
        <w:r w:rsidRPr="00E956F7">
          <w:rPr>
            <w:szCs w:val="24"/>
          </w:rPr>
          <w:t> </w:t>
        </w:r>
        <w:r w:rsidR="001332BD" w:rsidRPr="00E956F7">
          <w:rPr>
            <w:szCs w:val="24"/>
          </w:rPr>
          <w:t>8 —</w:t>
        </w:r>
      </w:ins>
      <w:r w:rsidR="001332BD" w:rsidRPr="00E956F7">
        <w:rPr>
          <w:szCs w:val="24"/>
        </w:rPr>
        <w:t xml:space="preserve"> Attributes of element </w:t>
      </w:r>
      <w:r w:rsidR="001332BD" w:rsidRPr="00BD5750">
        <w:rPr>
          <w:rStyle w:val="ISOCode"/>
        </w:rPr>
        <w:t>&lt;assy/&gt;</w:t>
      </w:r>
      <w:bookmarkEnd w:id="968"/>
      <w:bookmarkEnd w:id="969"/>
      <w:bookmarkEnd w:id="970"/>
      <w:bookmarkEnd w:id="971"/>
    </w:p>
    <w:tbl>
      <w:tblPr>
        <w:tblW w:w="8531" w:type="dxa"/>
        <w:jc w:val="center"/>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1E0" w:firstRow="1" w:lastRow="1" w:firstColumn="1" w:lastColumn="1" w:noHBand="0" w:noVBand="0"/>
      </w:tblPr>
      <w:tblGrid>
        <w:gridCol w:w="1271"/>
        <w:gridCol w:w="2268"/>
        <w:gridCol w:w="1134"/>
        <w:gridCol w:w="3858"/>
      </w:tblGrid>
      <w:tr w:rsidR="001332BD" w:rsidRPr="00B62EE5" w14:paraId="41C4DE97" w14:textId="77777777" w:rsidTr="00B65F20">
        <w:trPr>
          <w:tblHeader/>
          <w:jc w:val="center"/>
        </w:trPr>
        <w:tc>
          <w:tcPr>
            <w:tcW w:w="1271" w:type="dxa"/>
            <w:shd w:val="clear" w:color="auto" w:fill="F3F3F3"/>
          </w:tcPr>
          <w:p w14:paraId="72C3564B" w14:textId="455A5812" w:rsidR="001332BD" w:rsidRPr="00B62EE5" w:rsidRDefault="001332BD" w:rsidP="00493638">
            <w:pPr>
              <w:pStyle w:val="Tableheader"/>
              <w:autoSpaceDE w:val="0"/>
              <w:autoSpaceDN w:val="0"/>
              <w:adjustRightInd w:val="0"/>
              <w:rPr>
                <w:b/>
              </w:rPr>
            </w:pPr>
            <w:r w:rsidRPr="00B62EE5">
              <w:rPr>
                <w:b/>
                <w:szCs w:val="24"/>
              </w:rPr>
              <w:t>Attributes</w:t>
            </w:r>
          </w:p>
        </w:tc>
        <w:tc>
          <w:tcPr>
            <w:tcW w:w="2268" w:type="dxa"/>
            <w:shd w:val="clear" w:color="auto" w:fill="F3F3F3"/>
          </w:tcPr>
          <w:p w14:paraId="4AD26C9D" w14:textId="1B88E749" w:rsidR="001332BD" w:rsidRPr="00B62EE5" w:rsidRDefault="001332BD" w:rsidP="00493638">
            <w:pPr>
              <w:pStyle w:val="Tableheader"/>
              <w:autoSpaceDE w:val="0"/>
              <w:autoSpaceDN w:val="0"/>
              <w:adjustRightInd w:val="0"/>
              <w:rPr>
                <w:b/>
              </w:rPr>
            </w:pPr>
            <w:r w:rsidRPr="00B62EE5">
              <w:rPr>
                <w:b/>
                <w:szCs w:val="24"/>
              </w:rPr>
              <w:t>Type</w:t>
            </w:r>
          </w:p>
        </w:tc>
        <w:tc>
          <w:tcPr>
            <w:tcW w:w="1134" w:type="dxa"/>
            <w:shd w:val="clear" w:color="auto" w:fill="F3F3F3"/>
          </w:tcPr>
          <w:p w14:paraId="059D9622" w14:textId="7849A6E0" w:rsidR="001332BD" w:rsidRPr="00B62EE5" w:rsidRDefault="001332BD" w:rsidP="00493638">
            <w:pPr>
              <w:pStyle w:val="Tableheader"/>
              <w:autoSpaceDE w:val="0"/>
              <w:autoSpaceDN w:val="0"/>
              <w:adjustRightInd w:val="0"/>
              <w:rPr>
                <w:b/>
              </w:rPr>
            </w:pPr>
            <w:r w:rsidRPr="00B62EE5">
              <w:rPr>
                <w:b/>
                <w:szCs w:val="24"/>
              </w:rPr>
              <w:t>Use</w:t>
            </w:r>
          </w:p>
        </w:tc>
        <w:tc>
          <w:tcPr>
            <w:tcW w:w="3858" w:type="dxa"/>
            <w:shd w:val="clear" w:color="auto" w:fill="F3F3F3"/>
          </w:tcPr>
          <w:p w14:paraId="09955AB1" w14:textId="7737E0DF" w:rsidR="001332BD" w:rsidRPr="00B62EE5" w:rsidRDefault="001332BD" w:rsidP="00493638">
            <w:pPr>
              <w:pStyle w:val="Tableheader"/>
              <w:autoSpaceDE w:val="0"/>
              <w:autoSpaceDN w:val="0"/>
              <w:adjustRightInd w:val="0"/>
              <w:rPr>
                <w:b/>
              </w:rPr>
            </w:pPr>
            <w:r w:rsidRPr="00B62EE5">
              <w:rPr>
                <w:b/>
                <w:szCs w:val="24"/>
              </w:rPr>
              <w:t>Constraint</w:t>
            </w:r>
          </w:p>
        </w:tc>
      </w:tr>
      <w:tr w:rsidR="001332BD" w:rsidRPr="00E956F7" w14:paraId="5FC460B3" w14:textId="77777777" w:rsidTr="00B65F20">
        <w:trPr>
          <w:jc w:val="center"/>
        </w:trPr>
        <w:tc>
          <w:tcPr>
            <w:tcW w:w="1271" w:type="dxa"/>
          </w:tcPr>
          <w:p w14:paraId="389C19BA" w14:textId="32A21C05" w:rsidR="001332BD" w:rsidRPr="00E956F7" w:rsidRDefault="001332BD" w:rsidP="00493638">
            <w:pPr>
              <w:pStyle w:val="Tablebody"/>
              <w:autoSpaceDE w:val="0"/>
              <w:autoSpaceDN w:val="0"/>
              <w:adjustRightInd w:val="0"/>
            </w:pPr>
            <w:r w:rsidRPr="00E956F7">
              <w:rPr>
                <w:szCs w:val="24"/>
              </w:rPr>
              <w:t>index</w:t>
            </w:r>
          </w:p>
        </w:tc>
        <w:tc>
          <w:tcPr>
            <w:tcW w:w="2268" w:type="dxa"/>
          </w:tcPr>
          <w:p w14:paraId="5793CA5D" w14:textId="5AD675C2" w:rsidR="001332BD" w:rsidRPr="00E956F7" w:rsidRDefault="001332BD" w:rsidP="00493638">
            <w:pPr>
              <w:pStyle w:val="Tablebody"/>
              <w:autoSpaceDE w:val="0"/>
              <w:autoSpaceDN w:val="0"/>
              <w:adjustRightInd w:val="0"/>
            </w:pPr>
            <w:r w:rsidRPr="00E956F7">
              <w:rPr>
                <w:szCs w:val="24"/>
              </w:rPr>
              <w:t>Integer</w:t>
            </w:r>
          </w:p>
        </w:tc>
        <w:tc>
          <w:tcPr>
            <w:tcW w:w="1134" w:type="dxa"/>
          </w:tcPr>
          <w:p w14:paraId="5BC72ACC" w14:textId="1C428A34" w:rsidR="001332BD" w:rsidRPr="00E956F7" w:rsidRDefault="001332BD" w:rsidP="00493638">
            <w:pPr>
              <w:pStyle w:val="Tablebody"/>
              <w:autoSpaceDE w:val="0"/>
              <w:autoSpaceDN w:val="0"/>
              <w:adjustRightInd w:val="0"/>
            </w:pPr>
            <w:r w:rsidRPr="00E956F7">
              <w:rPr>
                <w:szCs w:val="24"/>
              </w:rPr>
              <w:t>Required</w:t>
            </w:r>
          </w:p>
        </w:tc>
        <w:tc>
          <w:tcPr>
            <w:tcW w:w="3858" w:type="dxa"/>
          </w:tcPr>
          <w:p w14:paraId="02C1CC39" w14:textId="5D34BA0B" w:rsidR="001332BD" w:rsidRPr="00E956F7" w:rsidRDefault="001332BD" w:rsidP="00493638">
            <w:pPr>
              <w:pStyle w:val="Tablebody"/>
              <w:autoSpaceDE w:val="0"/>
              <w:autoSpaceDN w:val="0"/>
              <w:adjustRightInd w:val="0"/>
            </w:pPr>
            <w:r w:rsidRPr="00E956F7">
              <w:rPr>
                <w:szCs w:val="24"/>
              </w:rPr>
              <w:t>Unique within the parent element</w:t>
            </w:r>
          </w:p>
        </w:tc>
      </w:tr>
    </w:tbl>
    <w:p w14:paraId="72FAB503" w14:textId="1D3DA987" w:rsidR="001332BD" w:rsidRPr="00E956F7" w:rsidRDefault="001332BD" w:rsidP="00423A17">
      <w:pPr>
        <w:pStyle w:val="BodyText"/>
      </w:pPr>
      <w:r w:rsidRPr="00E956F7">
        <w:t>EXAMPLE A Full definition of &lt;assy/&gt; element within &lt;connected_to&gt;</w:t>
      </w:r>
    </w:p>
    <w:p w14:paraId="759E8FA4" w14:textId="77777777" w:rsidR="007D3590" w:rsidRDefault="007D3590" w:rsidP="007D3590">
      <w:pPr>
        <w:pStyle w:val="Code-"/>
      </w:pPr>
      <w:r w:rsidRPr="00D72F0B">
        <w:rPr>
          <w:szCs w:val="24"/>
          <w:lang w:val="en-US"/>
        </w:rPr>
        <w:t xml:space="preserve">    </w:t>
      </w:r>
      <w:r w:rsidR="001332BD" w:rsidRPr="00E45DCE">
        <w:rPr>
          <w:szCs w:val="24"/>
        </w:rPr>
        <w:t>&lt;connected_to&gt;</w:t>
      </w:r>
    </w:p>
    <w:p w14:paraId="25269BAD" w14:textId="77777777" w:rsidR="007D3590" w:rsidRDefault="007D3590" w:rsidP="007D3590">
      <w:pPr>
        <w:pStyle w:val="Code-"/>
      </w:pPr>
      <w:r>
        <w:t xml:space="preserve">    </w:t>
      </w:r>
      <w:r w:rsidR="001332BD" w:rsidRPr="00E45DCE">
        <w:t xml:space="preserve">    </w:t>
      </w:r>
      <w:r w:rsidR="001332BD" w:rsidRPr="00E45DCE">
        <w:rPr>
          <w:b/>
        </w:rPr>
        <w:t>&lt;assy index="42"&gt;</w:t>
      </w:r>
    </w:p>
    <w:p w14:paraId="0C0D81D5" w14:textId="77777777" w:rsidR="007D3590" w:rsidRDefault="007D3590" w:rsidP="007D3590">
      <w:pPr>
        <w:pStyle w:val="Code-"/>
      </w:pPr>
      <w:r>
        <w:t xml:space="preserve">    </w:t>
      </w:r>
      <w:r w:rsidR="001332BD" w:rsidRPr="00E45DCE">
        <w:t xml:space="preserve">        </w:t>
      </w:r>
      <w:r w:rsidR="001332BD" w:rsidRPr="00E45DCE">
        <w:rPr>
          <w:b/>
        </w:rPr>
        <w:t>&lt;part label="PART_7000400" pid="110013"/&gt;</w:t>
      </w:r>
    </w:p>
    <w:p w14:paraId="32E872C2" w14:textId="77777777" w:rsidR="007D3590" w:rsidRDefault="007D3590" w:rsidP="007D3590">
      <w:pPr>
        <w:pStyle w:val="Code-"/>
      </w:pPr>
      <w:r>
        <w:t xml:space="preserve">    </w:t>
      </w:r>
      <w:r w:rsidR="001332BD" w:rsidRPr="00E45DCE">
        <w:t xml:space="preserve">        </w:t>
      </w:r>
      <w:r w:rsidR="001332BD" w:rsidRPr="00E45DCE">
        <w:rPr>
          <w:b/>
        </w:rPr>
        <w:t>&lt;part label="PART_7000800" pid="110099"/&gt;</w:t>
      </w:r>
    </w:p>
    <w:p w14:paraId="3DD1518B" w14:textId="77777777" w:rsidR="007D3590" w:rsidRDefault="007D3590" w:rsidP="007D3590">
      <w:pPr>
        <w:pStyle w:val="Code-"/>
      </w:pPr>
      <w:r>
        <w:t xml:space="preserve">    </w:t>
      </w:r>
      <w:r w:rsidR="001332BD" w:rsidRPr="00E45DCE">
        <w:t xml:space="preserve">    </w:t>
      </w:r>
      <w:r w:rsidR="001332BD" w:rsidRPr="00E45DCE">
        <w:rPr>
          <w:b/>
        </w:rPr>
        <w:t>&lt;/assy&gt;</w:t>
      </w:r>
    </w:p>
    <w:p w14:paraId="19EB8D43" w14:textId="22322561" w:rsidR="001332BD" w:rsidRPr="00E45DCE" w:rsidRDefault="007D3590" w:rsidP="007D3590">
      <w:pPr>
        <w:pStyle w:val="Code-"/>
      </w:pPr>
      <w:r>
        <w:t xml:space="preserve">    </w:t>
      </w:r>
      <w:r w:rsidR="001332BD" w:rsidRPr="00E45DCE">
        <w:t>&lt;/connected_to&gt;</w:t>
      </w:r>
    </w:p>
    <w:p w14:paraId="7C9702F3" w14:textId="77777777" w:rsidR="001332BD" w:rsidRPr="00E45DCE" w:rsidRDefault="001332BD" w:rsidP="00E45DCE">
      <w:pPr>
        <w:pStyle w:val="Code-"/>
      </w:pPr>
      <w:r w:rsidRPr="00E45DCE">
        <w:t> </w:t>
      </w:r>
    </w:p>
    <w:p w14:paraId="48592CA6" w14:textId="241AE5B1" w:rsidR="001332BD" w:rsidRPr="00E956F7" w:rsidRDefault="001332BD" w:rsidP="00423A17">
      <w:pPr>
        <w:pStyle w:val="BodyText"/>
      </w:pPr>
      <w:r w:rsidRPr="00423A17">
        <w:t xml:space="preserve">EXAMPLE B Full definition of the combined use of </w:t>
      </w:r>
      <w:r w:rsidRPr="00423A17">
        <w:rPr>
          <w:rStyle w:val="ISOCode"/>
        </w:rPr>
        <w:t>&lt;part/&gt;</w:t>
      </w:r>
      <w:r w:rsidRPr="00423A17">
        <w:rPr>
          <w:rFonts w:cs="Courier New"/>
        </w:rPr>
        <w:t xml:space="preserve"> and </w:t>
      </w:r>
      <w:r w:rsidRPr="00423A17">
        <w:rPr>
          <w:rStyle w:val="ISOCode"/>
        </w:rPr>
        <w:t>&lt;</w:t>
      </w:r>
      <w:del w:id="974" w:author="LUEJE Claudia" w:date="2023-06-26T17:59:00Z">
        <w:r w:rsidR="00A34B17">
          <w:delText>ass</w:delText>
        </w:r>
        <w:r w:rsidR="00FC68DB" w:rsidRPr="00F93AE5">
          <w:delText>(</w:delText>
        </w:r>
        <w:r w:rsidR="00FC68DB" w:rsidRPr="00F93AE5">
          <w:rPr>
            <w:rStyle w:val="elementdeftypeChar"/>
            <w:rFonts w:ascii="Cambria" w:eastAsia="Calibri" w:hAnsi="Cambria" w:cs="Times New Roman"/>
            <w:b w:val="0"/>
            <w:bCs w:val="0"/>
            <w:i w:val="0"/>
            <w:sz w:val="20"/>
            <w:szCs w:val="20"/>
            <w:lang w:eastAsia="en-US"/>
          </w:rPr>
          <w:delText>&lt;part/&gt;</w:delText>
        </w:r>
        <w:r w:rsidR="00FC68DB" w:rsidRPr="00F93AE5">
          <w:delText xml:space="preserve"> and </w:delText>
        </w:r>
        <w:r w:rsidR="00FC68DB" w:rsidRPr="0013175B">
          <w:delText>&lt;</w:delText>
        </w:r>
      </w:del>
      <w:r w:rsidRPr="00423A17">
        <w:rPr>
          <w:rStyle w:val="ISOCode"/>
        </w:rPr>
        <w:t>assy/&gt;</w:t>
      </w:r>
      <w:r w:rsidRPr="00423A17">
        <w:rPr>
          <w:rFonts w:ascii="Courier New" w:hAnsi="Courier New" w:cs="Courier New"/>
        </w:rPr>
        <w:t xml:space="preserve"> </w:t>
      </w:r>
      <w:r w:rsidRPr="00423A17">
        <w:rPr>
          <w:rFonts w:cs="Courier New"/>
        </w:rPr>
        <w:t xml:space="preserve">elements within </w:t>
      </w:r>
      <w:r w:rsidRPr="00423A17">
        <w:rPr>
          <w:rStyle w:val="ISOCode"/>
        </w:rPr>
        <w:t>&lt;connected_to</w:t>
      </w:r>
      <w:del w:id="975" w:author="LUEJE Claudia" w:date="2023-06-26T17:59:00Z">
        <w:r w:rsidR="00FC68DB" w:rsidRPr="0013175B">
          <w:delText>&gt;</w:delText>
        </w:r>
      </w:del>
      <w:ins w:id="976" w:author="LUEJE Claudia" w:date="2023-06-26T17:59:00Z">
        <w:r w:rsidRPr="00423A17">
          <w:rPr>
            <w:rStyle w:val="ISOCode"/>
          </w:rPr>
          <w:t>/&gt;</w:t>
        </w:r>
      </w:ins>
    </w:p>
    <w:p w14:paraId="51E40A9E" w14:textId="77777777" w:rsidR="0056522F" w:rsidRDefault="0056522F" w:rsidP="0056522F">
      <w:pPr>
        <w:pStyle w:val="Code-"/>
      </w:pPr>
      <w:r w:rsidRPr="00D72F0B">
        <w:rPr>
          <w:szCs w:val="24"/>
          <w:lang w:val="en-US"/>
        </w:rPr>
        <w:t xml:space="preserve">    </w:t>
      </w:r>
      <w:r w:rsidR="001332BD" w:rsidRPr="00E45DCE">
        <w:rPr>
          <w:szCs w:val="24"/>
        </w:rPr>
        <w:t>&lt;connected_to&gt;</w:t>
      </w:r>
    </w:p>
    <w:p w14:paraId="3B9E69EB" w14:textId="77777777" w:rsidR="0056522F" w:rsidRDefault="0056522F" w:rsidP="0056522F">
      <w:pPr>
        <w:pStyle w:val="Code-"/>
      </w:pPr>
      <w:r>
        <w:t xml:space="preserve">    </w:t>
      </w:r>
      <w:r w:rsidR="001332BD" w:rsidRPr="00E45DCE">
        <w:t xml:space="preserve">    </w:t>
      </w:r>
      <w:r w:rsidR="001332BD" w:rsidRPr="00E45DCE">
        <w:rPr>
          <w:b/>
        </w:rPr>
        <w:t>&lt;part index="1" label="PART_9004400" pid="3202132"/&gt;</w:t>
      </w:r>
    </w:p>
    <w:p w14:paraId="52480638" w14:textId="77777777" w:rsidR="0056522F" w:rsidRDefault="0056522F" w:rsidP="0056522F">
      <w:pPr>
        <w:pStyle w:val="Code-"/>
      </w:pPr>
      <w:r>
        <w:t xml:space="preserve">    </w:t>
      </w:r>
      <w:r w:rsidR="001332BD" w:rsidRPr="00E45DCE">
        <w:t xml:space="preserve">    </w:t>
      </w:r>
      <w:r w:rsidR="001332BD" w:rsidRPr="00E45DCE">
        <w:rPr>
          <w:b/>
        </w:rPr>
        <w:t>&lt;assy index="42"&gt;</w:t>
      </w:r>
    </w:p>
    <w:p w14:paraId="60570DD0" w14:textId="77777777" w:rsidR="0056522F" w:rsidRDefault="0056522F" w:rsidP="0056522F">
      <w:pPr>
        <w:pStyle w:val="Code-"/>
      </w:pPr>
      <w:r>
        <w:t xml:space="preserve">    </w:t>
      </w:r>
      <w:r w:rsidR="001332BD" w:rsidRPr="00E45DCE">
        <w:t xml:space="preserve">        </w:t>
      </w:r>
      <w:r w:rsidR="001332BD" w:rsidRPr="00E45DCE">
        <w:rPr>
          <w:b/>
        </w:rPr>
        <w:t>&lt;part label="PART_7000400" pid="110013"/&gt;</w:t>
      </w:r>
    </w:p>
    <w:p w14:paraId="4C6E82DE" w14:textId="77777777" w:rsidR="0056522F" w:rsidRDefault="0056522F" w:rsidP="0056522F">
      <w:pPr>
        <w:pStyle w:val="Code-"/>
      </w:pPr>
      <w:r>
        <w:t xml:space="preserve">    </w:t>
      </w:r>
      <w:r w:rsidR="001332BD" w:rsidRPr="00E45DCE">
        <w:t xml:space="preserve">        </w:t>
      </w:r>
      <w:r w:rsidR="001332BD" w:rsidRPr="00E45DCE">
        <w:rPr>
          <w:b/>
        </w:rPr>
        <w:t>&lt;part label="PART_7000800" pid="110099"/&gt;</w:t>
      </w:r>
    </w:p>
    <w:p w14:paraId="6124F786" w14:textId="77777777" w:rsidR="0056522F" w:rsidRDefault="0056522F" w:rsidP="0056522F">
      <w:pPr>
        <w:pStyle w:val="Code-"/>
      </w:pPr>
      <w:r>
        <w:t xml:space="preserve">    </w:t>
      </w:r>
      <w:r w:rsidR="001332BD" w:rsidRPr="00E45DCE">
        <w:t xml:space="preserve">    </w:t>
      </w:r>
      <w:r w:rsidR="001332BD" w:rsidRPr="00E45DCE">
        <w:rPr>
          <w:b/>
        </w:rPr>
        <w:t>&lt;/assy&gt;</w:t>
      </w:r>
    </w:p>
    <w:p w14:paraId="183355BF" w14:textId="6238CB89" w:rsidR="001332BD" w:rsidRPr="00E45DCE" w:rsidRDefault="0056522F" w:rsidP="0056522F">
      <w:pPr>
        <w:pStyle w:val="Code-"/>
      </w:pPr>
      <w:r>
        <w:t xml:space="preserve">    </w:t>
      </w:r>
      <w:r w:rsidR="001332BD" w:rsidRPr="00E45DCE">
        <w:t>&lt;/connected_to&gt;</w:t>
      </w:r>
    </w:p>
    <w:p w14:paraId="046D3C8F" w14:textId="77777777" w:rsidR="001332BD" w:rsidRPr="00E45DCE" w:rsidRDefault="001332BD" w:rsidP="00E45DCE">
      <w:pPr>
        <w:pStyle w:val="Code-"/>
      </w:pPr>
      <w:r w:rsidRPr="00E45DCE">
        <w:t> </w:t>
      </w:r>
    </w:p>
    <w:p w14:paraId="6DB8E7F4" w14:textId="111DC55F" w:rsidR="001332BD" w:rsidRPr="00E956F7" w:rsidRDefault="001332BD" w:rsidP="00423A17">
      <w:pPr>
        <w:pStyle w:val="BodyText"/>
      </w:pPr>
      <w:r w:rsidRPr="00E956F7">
        <w:t>EXAMPLE C Usage of the attribute instance for a &lt;part/&gt; within an &lt;assy/&gt; element</w:t>
      </w:r>
    </w:p>
    <w:p w14:paraId="7A803843" w14:textId="77777777" w:rsidR="00284B14" w:rsidRDefault="00284B14" w:rsidP="00284B14">
      <w:pPr>
        <w:pStyle w:val="Code-"/>
      </w:pPr>
      <w:r>
        <w:t xml:space="preserve">    </w:t>
      </w:r>
      <w:r w:rsidR="001332BD" w:rsidRPr="00E45DCE">
        <w:rPr>
          <w:szCs w:val="24"/>
        </w:rPr>
        <w:t>&lt;connected_to&gt;</w:t>
      </w:r>
    </w:p>
    <w:p w14:paraId="13D5434B" w14:textId="77777777" w:rsidR="00284B14" w:rsidRDefault="00284B14" w:rsidP="00284B14">
      <w:pPr>
        <w:pStyle w:val="Code-"/>
      </w:pPr>
      <w:r>
        <w:t xml:space="preserve">    </w:t>
      </w:r>
      <w:r w:rsidR="001332BD" w:rsidRPr="00E45DCE">
        <w:t xml:space="preserve">    </w:t>
      </w:r>
      <w:r w:rsidR="001332BD" w:rsidRPr="00E45DCE">
        <w:rPr>
          <w:b/>
        </w:rPr>
        <w:t>&lt;part index="1" label="PART_9004400" pid="3202132"/&gt;</w:t>
      </w:r>
    </w:p>
    <w:p w14:paraId="0FE6CF4B" w14:textId="77777777" w:rsidR="00284B14" w:rsidRDefault="00284B14" w:rsidP="00284B14">
      <w:pPr>
        <w:pStyle w:val="Code-"/>
      </w:pPr>
      <w:r>
        <w:t xml:space="preserve">    </w:t>
      </w:r>
      <w:r w:rsidR="001332BD" w:rsidRPr="00E45DCE">
        <w:t xml:space="preserve">    </w:t>
      </w:r>
      <w:r w:rsidR="001332BD" w:rsidRPr="00E45DCE">
        <w:rPr>
          <w:b/>
        </w:rPr>
        <w:t>&lt;assy index="42"&gt;</w:t>
      </w:r>
    </w:p>
    <w:p w14:paraId="29BB79BE" w14:textId="77777777" w:rsidR="00284B14" w:rsidRDefault="00284B14" w:rsidP="00284B14">
      <w:pPr>
        <w:pStyle w:val="Code-"/>
      </w:pPr>
      <w:r>
        <w:t xml:space="preserve">    </w:t>
      </w:r>
      <w:r w:rsidR="001332BD" w:rsidRPr="00E45DCE">
        <w:t xml:space="preserve">        </w:t>
      </w:r>
      <w:r w:rsidR="001332BD" w:rsidRPr="00E45DCE">
        <w:rPr>
          <w:b/>
        </w:rPr>
        <w:t>&lt;part label="PART_7000400" instance="2" pid="110013"/&gt;</w:t>
      </w:r>
    </w:p>
    <w:p w14:paraId="1CB8B763" w14:textId="77777777" w:rsidR="00284B14" w:rsidRDefault="00284B14" w:rsidP="00284B14">
      <w:pPr>
        <w:pStyle w:val="Code-"/>
      </w:pPr>
      <w:r>
        <w:t xml:space="preserve">    </w:t>
      </w:r>
      <w:r w:rsidR="001332BD" w:rsidRPr="00E45DCE">
        <w:t xml:space="preserve">        </w:t>
      </w:r>
      <w:r w:rsidR="001332BD" w:rsidRPr="00E45DCE">
        <w:rPr>
          <w:b/>
        </w:rPr>
        <w:t>&lt;part label="PART_7000800" pid="110099"/&gt;</w:t>
      </w:r>
    </w:p>
    <w:p w14:paraId="409A9AA4" w14:textId="77777777" w:rsidR="00284B14" w:rsidRDefault="00284B14" w:rsidP="00284B14">
      <w:pPr>
        <w:pStyle w:val="Code-"/>
      </w:pPr>
      <w:r>
        <w:t xml:space="preserve">    </w:t>
      </w:r>
      <w:r w:rsidR="001332BD" w:rsidRPr="00E45DCE">
        <w:t xml:space="preserve">    </w:t>
      </w:r>
      <w:r w:rsidR="001332BD" w:rsidRPr="00E45DCE">
        <w:rPr>
          <w:b/>
        </w:rPr>
        <w:t>&lt;/assy&gt;</w:t>
      </w:r>
    </w:p>
    <w:p w14:paraId="3E2846E3" w14:textId="062B5F0C" w:rsidR="001332BD" w:rsidRPr="00E45DCE" w:rsidRDefault="00284B14" w:rsidP="00284B14">
      <w:pPr>
        <w:pStyle w:val="Code-"/>
      </w:pPr>
      <w:r>
        <w:t xml:space="preserve">    </w:t>
      </w:r>
      <w:r w:rsidR="001332BD" w:rsidRPr="00E45DCE">
        <w:t>&lt;/connected_to&gt;</w:t>
      </w:r>
    </w:p>
    <w:p w14:paraId="2A345931" w14:textId="77777777" w:rsidR="001332BD" w:rsidRPr="00E45DCE" w:rsidRDefault="001332BD" w:rsidP="00E45DCE">
      <w:pPr>
        <w:pStyle w:val="Code-"/>
      </w:pPr>
      <w:r w:rsidRPr="00E45DCE">
        <w:t> </w:t>
      </w:r>
    </w:p>
    <w:p w14:paraId="354E87C4" w14:textId="5C9920CD" w:rsidR="001332BD" w:rsidRPr="00E956F7" w:rsidRDefault="001332BD" w:rsidP="00423A17">
      <w:pPr>
        <w:pStyle w:val="BodyText"/>
      </w:pPr>
      <w:r w:rsidRPr="00E956F7">
        <w:t>EXAMPLE D Minimum definition for the combined use of &lt;part/&gt; and &lt;assy/&gt; elements within &lt;connected_to&gt;</w:t>
      </w:r>
    </w:p>
    <w:p w14:paraId="70451FAC" w14:textId="77777777" w:rsidR="00284B14" w:rsidRDefault="00284B14" w:rsidP="00284B14">
      <w:pPr>
        <w:pStyle w:val="Code-"/>
      </w:pPr>
      <w:r>
        <w:t xml:space="preserve">    </w:t>
      </w:r>
      <w:r w:rsidR="001332BD" w:rsidRPr="00E45DCE">
        <w:rPr>
          <w:szCs w:val="24"/>
        </w:rPr>
        <w:t>&lt;connected_to&gt;</w:t>
      </w:r>
    </w:p>
    <w:p w14:paraId="72CB48A9" w14:textId="77777777" w:rsidR="00284B14" w:rsidRDefault="00284B14" w:rsidP="00284B14">
      <w:pPr>
        <w:pStyle w:val="Code-"/>
      </w:pPr>
      <w:r>
        <w:t xml:space="preserve">    </w:t>
      </w:r>
      <w:r w:rsidR="001332BD" w:rsidRPr="00E45DCE">
        <w:t xml:space="preserve">    </w:t>
      </w:r>
      <w:r w:rsidR="001332BD" w:rsidRPr="00E45DCE">
        <w:rPr>
          <w:b/>
        </w:rPr>
        <w:t>&lt;part index="1" label="PART_9004400"/&gt;</w:t>
      </w:r>
    </w:p>
    <w:p w14:paraId="48C6043A" w14:textId="77777777" w:rsidR="00284B14" w:rsidRDefault="00284B14" w:rsidP="00284B14">
      <w:pPr>
        <w:pStyle w:val="Code-"/>
      </w:pPr>
      <w:r>
        <w:t xml:space="preserve">    </w:t>
      </w:r>
      <w:r w:rsidR="001332BD" w:rsidRPr="00E45DCE">
        <w:t xml:space="preserve">    </w:t>
      </w:r>
      <w:r w:rsidR="001332BD" w:rsidRPr="00E45DCE">
        <w:rPr>
          <w:b/>
        </w:rPr>
        <w:t>&lt;assy index="42"&gt;</w:t>
      </w:r>
    </w:p>
    <w:p w14:paraId="26850E1B" w14:textId="77777777" w:rsidR="00284B14" w:rsidRDefault="00284B14" w:rsidP="00284B14">
      <w:pPr>
        <w:pStyle w:val="Code-"/>
      </w:pPr>
      <w:r>
        <w:t xml:space="preserve">    </w:t>
      </w:r>
      <w:r w:rsidR="001332BD" w:rsidRPr="00E45DCE">
        <w:t xml:space="preserve">        </w:t>
      </w:r>
      <w:r w:rsidR="001332BD" w:rsidRPr="00E45DCE">
        <w:rPr>
          <w:b/>
        </w:rPr>
        <w:t>&lt;part label="PART_7000400"/&gt;</w:t>
      </w:r>
    </w:p>
    <w:p w14:paraId="23B5D0E3" w14:textId="77777777" w:rsidR="00284B14" w:rsidRDefault="00284B14" w:rsidP="00284B14">
      <w:pPr>
        <w:pStyle w:val="Code-"/>
      </w:pPr>
      <w:r>
        <w:t xml:space="preserve">    </w:t>
      </w:r>
      <w:r w:rsidR="001332BD" w:rsidRPr="00E45DCE">
        <w:t xml:space="preserve">        </w:t>
      </w:r>
      <w:r w:rsidR="001332BD" w:rsidRPr="00E45DCE">
        <w:rPr>
          <w:b/>
        </w:rPr>
        <w:t>&lt;part label="PART_7000800"/&gt;</w:t>
      </w:r>
    </w:p>
    <w:p w14:paraId="013F9C7E" w14:textId="77777777" w:rsidR="00284B14" w:rsidRDefault="00284B14" w:rsidP="00284B14">
      <w:pPr>
        <w:pStyle w:val="Code-"/>
      </w:pPr>
      <w:r>
        <w:t xml:space="preserve">    </w:t>
      </w:r>
      <w:r w:rsidR="001332BD" w:rsidRPr="00E45DCE">
        <w:t xml:space="preserve">    </w:t>
      </w:r>
      <w:r w:rsidR="001332BD" w:rsidRPr="00E45DCE">
        <w:rPr>
          <w:b/>
        </w:rPr>
        <w:t>&lt;/assy&gt;</w:t>
      </w:r>
    </w:p>
    <w:p w14:paraId="4E7D4888" w14:textId="00634201" w:rsidR="001332BD" w:rsidRPr="00E45DCE" w:rsidRDefault="00284B14" w:rsidP="00284B14">
      <w:pPr>
        <w:pStyle w:val="Code-"/>
      </w:pPr>
      <w:r>
        <w:t xml:space="preserve">    </w:t>
      </w:r>
      <w:r w:rsidR="001332BD" w:rsidRPr="00E45DCE">
        <w:t>&lt;/connected_to&gt;</w:t>
      </w:r>
    </w:p>
    <w:p w14:paraId="37546E09" w14:textId="798C4843" w:rsidR="001332BD" w:rsidRPr="00E45DCE" w:rsidRDefault="00493638" w:rsidP="00E45DCE">
      <w:pPr>
        <w:pStyle w:val="Code-"/>
      </w:pPr>
      <w:r w:rsidRPr="00E45DCE">
        <w:t> </w:t>
      </w:r>
    </w:p>
    <w:p w14:paraId="3D0E26F0" w14:textId="1717EFDF" w:rsidR="001332BD" w:rsidRPr="00E45DCE" w:rsidRDefault="00FA4993" w:rsidP="00E45DCE">
      <w:pPr>
        <w:pStyle w:val="Code-"/>
      </w:pPr>
      <w:r>
        <w:t xml:space="preserve">    </w:t>
      </w:r>
      <w:r w:rsidR="001332BD" w:rsidRPr="00E45DCE">
        <w:t>OR</w:t>
      </w:r>
    </w:p>
    <w:p w14:paraId="62F88C98" w14:textId="15BD32D8" w:rsidR="001332BD" w:rsidRPr="00E45DCE" w:rsidRDefault="00493638" w:rsidP="00E45DCE">
      <w:pPr>
        <w:pStyle w:val="Code-"/>
      </w:pPr>
      <w:r w:rsidRPr="00E45DCE">
        <w:t> </w:t>
      </w:r>
    </w:p>
    <w:p w14:paraId="4D8BCBE8" w14:textId="77777777" w:rsidR="00284B14" w:rsidRDefault="00284B14" w:rsidP="00284B14">
      <w:pPr>
        <w:pStyle w:val="Code-"/>
      </w:pPr>
      <w:r>
        <w:t xml:space="preserve">    </w:t>
      </w:r>
      <w:r w:rsidR="001332BD" w:rsidRPr="00E45DCE">
        <w:t>&lt;connected_to&gt;</w:t>
      </w:r>
    </w:p>
    <w:p w14:paraId="537EEDBD" w14:textId="77777777" w:rsidR="00284B14" w:rsidRDefault="00284B14" w:rsidP="00284B14">
      <w:pPr>
        <w:pStyle w:val="Code-"/>
      </w:pPr>
      <w:r>
        <w:t xml:space="preserve">    </w:t>
      </w:r>
      <w:r w:rsidR="001332BD" w:rsidRPr="00E45DCE">
        <w:t xml:space="preserve">    </w:t>
      </w:r>
      <w:r w:rsidR="001332BD" w:rsidRPr="00E45DCE">
        <w:rPr>
          <w:b/>
        </w:rPr>
        <w:t>&lt;part index="1" pid="3202132"/&gt;</w:t>
      </w:r>
    </w:p>
    <w:p w14:paraId="5C4BD3E7" w14:textId="77777777" w:rsidR="00284B14" w:rsidRDefault="00284B14" w:rsidP="00284B14">
      <w:pPr>
        <w:pStyle w:val="Code-"/>
      </w:pPr>
      <w:r>
        <w:t xml:space="preserve">    </w:t>
      </w:r>
      <w:r w:rsidR="001332BD" w:rsidRPr="00E45DCE">
        <w:t xml:space="preserve">    </w:t>
      </w:r>
      <w:r w:rsidR="001332BD" w:rsidRPr="00E45DCE">
        <w:rPr>
          <w:b/>
        </w:rPr>
        <w:t>&lt;assy index="42"&gt;</w:t>
      </w:r>
    </w:p>
    <w:p w14:paraId="7185A3D0" w14:textId="77777777" w:rsidR="00284B14" w:rsidRDefault="00284B14" w:rsidP="00284B14">
      <w:pPr>
        <w:pStyle w:val="Code-"/>
      </w:pPr>
      <w:r>
        <w:t xml:space="preserve">    </w:t>
      </w:r>
      <w:r w:rsidR="001332BD" w:rsidRPr="00E45DCE">
        <w:t xml:space="preserve">        </w:t>
      </w:r>
      <w:r w:rsidR="001332BD" w:rsidRPr="00E45DCE">
        <w:rPr>
          <w:b/>
        </w:rPr>
        <w:t>&lt;part pid="110013"/&gt;</w:t>
      </w:r>
    </w:p>
    <w:p w14:paraId="749BC89F" w14:textId="77777777" w:rsidR="00284B14" w:rsidRDefault="00284B14" w:rsidP="00284B14">
      <w:pPr>
        <w:pStyle w:val="Code-"/>
      </w:pPr>
      <w:r>
        <w:t xml:space="preserve">    </w:t>
      </w:r>
      <w:r w:rsidR="001332BD" w:rsidRPr="00E45DCE">
        <w:t xml:space="preserve">        </w:t>
      </w:r>
      <w:r w:rsidR="001332BD" w:rsidRPr="00E45DCE">
        <w:rPr>
          <w:b/>
        </w:rPr>
        <w:t>&lt;part pid="110099"/&gt;</w:t>
      </w:r>
    </w:p>
    <w:p w14:paraId="4F06F76E" w14:textId="77777777" w:rsidR="00284B14" w:rsidRDefault="00284B14" w:rsidP="00284B14">
      <w:pPr>
        <w:pStyle w:val="Code-"/>
      </w:pPr>
      <w:r>
        <w:t xml:space="preserve">    </w:t>
      </w:r>
      <w:r w:rsidR="001332BD" w:rsidRPr="00E45DCE">
        <w:t xml:space="preserve">    </w:t>
      </w:r>
      <w:r w:rsidR="001332BD" w:rsidRPr="00E45DCE">
        <w:rPr>
          <w:b/>
        </w:rPr>
        <w:t>&lt;/assy&gt;</w:t>
      </w:r>
    </w:p>
    <w:p w14:paraId="39790E44" w14:textId="594F130C" w:rsidR="001332BD" w:rsidRPr="00E45DCE" w:rsidRDefault="00284B14" w:rsidP="00284B14">
      <w:pPr>
        <w:pStyle w:val="Code-"/>
      </w:pPr>
      <w:r>
        <w:t xml:space="preserve">    </w:t>
      </w:r>
      <w:r w:rsidR="001332BD" w:rsidRPr="00E45DCE">
        <w:t>&lt;/connected_to&gt;</w:t>
      </w:r>
    </w:p>
    <w:p w14:paraId="74252077" w14:textId="77777777" w:rsidR="001332BD" w:rsidRPr="00E45DCE" w:rsidRDefault="001332BD" w:rsidP="00E45DCE">
      <w:pPr>
        <w:pStyle w:val="Code-"/>
      </w:pPr>
      <w:r w:rsidRPr="00E45DCE">
        <w:t> </w:t>
      </w:r>
    </w:p>
    <w:p w14:paraId="4F5B664C" w14:textId="5C456C7C" w:rsidR="001332BD" w:rsidRPr="00E956F7" w:rsidRDefault="001332BD">
      <w:pPr>
        <w:pStyle w:val="BodyText"/>
        <w:autoSpaceDE w:val="0"/>
        <w:autoSpaceDN w:val="0"/>
        <w:adjustRightInd w:val="0"/>
        <w:rPr>
          <w:szCs w:val="24"/>
        </w:rPr>
      </w:pPr>
      <w:r w:rsidRPr="00E956F7">
        <w:rPr>
          <w:szCs w:val="24"/>
        </w:rPr>
        <w:t xml:space="preserve">The body of an </w:t>
      </w:r>
      <w:r w:rsidRPr="009E1140">
        <w:rPr>
          <w:rStyle w:val="ISOCode"/>
        </w:rPr>
        <w:t>&lt;assy/&gt;</w:t>
      </w:r>
      <w:r w:rsidRPr="00E956F7">
        <w:rPr>
          <w:szCs w:val="24"/>
        </w:rPr>
        <w:t xml:space="preserve"> tag equals that of a </w:t>
      </w:r>
      <w:r w:rsidRPr="009E1140">
        <w:rPr>
          <w:rStyle w:val="ISOCode"/>
        </w:rPr>
        <w:t>&lt;connected_to</w:t>
      </w:r>
      <w:del w:id="977" w:author="LUEJE Claudia" w:date="2023-06-26T17:59:00Z">
        <w:r w:rsidR="00FC68DB" w:rsidRPr="005C2D94">
          <w:rPr>
            <w:rFonts w:ascii="Courier New" w:hAnsi="Courier New" w:cs="Courier New"/>
            <w:b/>
            <w:i/>
            <w:sz w:val="18"/>
            <w:szCs w:val="18"/>
          </w:rPr>
          <w:delText>&gt;</w:delText>
        </w:r>
      </w:del>
      <w:ins w:id="978" w:author="LUEJE Claudia" w:date="2023-06-26T17:59:00Z">
        <w:r w:rsidRPr="009E1140">
          <w:rPr>
            <w:rStyle w:val="ISOCode"/>
          </w:rPr>
          <w:t>/&gt;</w:t>
        </w:r>
      </w:ins>
      <w:r w:rsidRPr="00E956F7">
        <w:rPr>
          <w:szCs w:val="24"/>
        </w:rPr>
        <w:t xml:space="preserve"> tag. But the meaning is different: All parts within one </w:t>
      </w:r>
      <w:r w:rsidRPr="009E1140">
        <w:rPr>
          <w:rStyle w:val="ISOCode"/>
        </w:rPr>
        <w:t>&lt;assy/&gt;</w:t>
      </w:r>
      <w:r w:rsidRPr="00E956F7">
        <w:rPr>
          <w:szCs w:val="24"/>
        </w:rPr>
        <w:t xml:space="preserve"> tags are meant to constitute </w:t>
      </w:r>
      <w:r w:rsidRPr="00E956F7">
        <w:rPr>
          <w:i/>
          <w:szCs w:val="24"/>
        </w:rPr>
        <w:t>the same</w:t>
      </w:r>
      <w:r w:rsidRPr="00E956F7">
        <w:rPr>
          <w:szCs w:val="24"/>
        </w:rPr>
        <w:t xml:space="preserve"> side/layer/partner of a flange, whereas all members of a </w:t>
      </w:r>
      <w:r w:rsidRPr="009E1140">
        <w:rPr>
          <w:rStyle w:val="ISOCode"/>
        </w:rPr>
        <w:t>&lt;connected_to</w:t>
      </w:r>
      <w:del w:id="979" w:author="LUEJE Claudia" w:date="2023-06-26T17:59:00Z">
        <w:r w:rsidR="00FC68DB" w:rsidRPr="000A1B7B">
          <w:rPr>
            <w:rFonts w:ascii="Courier New" w:hAnsi="Courier New" w:cs="Courier New"/>
            <w:b/>
            <w:i/>
            <w:sz w:val="18"/>
            <w:szCs w:val="18"/>
          </w:rPr>
          <w:delText>&gt;</w:delText>
        </w:r>
      </w:del>
      <w:ins w:id="980" w:author="LUEJE Claudia" w:date="2023-06-26T17:59:00Z">
        <w:r w:rsidRPr="009E1140">
          <w:rPr>
            <w:rStyle w:val="ISOCode"/>
          </w:rPr>
          <w:t>/&gt;</w:t>
        </w:r>
      </w:ins>
      <w:r w:rsidRPr="00E956F7">
        <w:rPr>
          <w:szCs w:val="24"/>
        </w:rPr>
        <w:t xml:space="preserve"> tag are </w:t>
      </w:r>
      <w:r w:rsidRPr="00E956F7">
        <w:rPr>
          <w:i/>
          <w:szCs w:val="24"/>
        </w:rPr>
        <w:t>different</w:t>
      </w:r>
      <w:r w:rsidRPr="00E956F7">
        <w:rPr>
          <w:szCs w:val="24"/>
        </w:rPr>
        <w:t xml:space="preserve"> sides/layers/partners of a flange.</w:t>
      </w:r>
    </w:p>
    <w:p w14:paraId="00704F33" w14:textId="77777777" w:rsidR="001332BD" w:rsidRPr="00E956F7" w:rsidRDefault="001332BD">
      <w:pPr>
        <w:pStyle w:val="BodyText"/>
        <w:autoSpaceDE w:val="0"/>
        <w:autoSpaceDN w:val="0"/>
        <w:adjustRightInd w:val="0"/>
        <w:rPr>
          <w:szCs w:val="24"/>
        </w:rPr>
      </w:pPr>
      <w:r w:rsidRPr="00E956F7">
        <w:rPr>
          <w:szCs w:val="24"/>
        </w:rPr>
        <w:t xml:space="preserve">Recursion, such as an </w:t>
      </w:r>
      <w:r w:rsidRPr="009E1140">
        <w:rPr>
          <w:rStyle w:val="ISOCode"/>
        </w:rPr>
        <w:t>&lt;assy/&gt;</w:t>
      </w:r>
      <w:r w:rsidRPr="00E956F7">
        <w:rPr>
          <w:szCs w:val="24"/>
        </w:rPr>
        <w:t xml:space="preserve"> tag nested within another </w:t>
      </w:r>
      <w:r w:rsidRPr="009E1140">
        <w:rPr>
          <w:rStyle w:val="ISOCode"/>
        </w:rPr>
        <w:t>&lt;assy/&gt;</w:t>
      </w:r>
      <w:r w:rsidRPr="00E956F7">
        <w:rPr>
          <w:szCs w:val="24"/>
        </w:rPr>
        <w:t xml:space="preserve"> tag, is not allowed.</w:t>
      </w:r>
    </w:p>
    <w:p w14:paraId="6F9B05FB" w14:textId="38EA5A6C"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981" w:name="_Toc21650806"/>
      <w:bookmarkStart w:id="982" w:name="_Ref21651717"/>
      <w:bookmarkStart w:id="983" w:name="_Toc34747199"/>
      <w:bookmarkStart w:id="984" w:name="_Toc77102013"/>
      <w:r w:rsidRPr="00E956F7">
        <w:rPr>
          <w:rFonts w:eastAsia="Times New Roman"/>
          <w:szCs w:val="24"/>
        </w:rPr>
        <w:t xml:space="preserve">Special </w:t>
      </w:r>
      <w:r w:rsidR="00DB1AD5">
        <w:rPr>
          <w:rFonts w:eastAsia="Times New Roman"/>
          <w:szCs w:val="24"/>
        </w:rPr>
        <w:t>t</w:t>
      </w:r>
      <w:r w:rsidRPr="00E956F7">
        <w:rPr>
          <w:rFonts w:eastAsia="Times New Roman"/>
          <w:szCs w:val="24"/>
        </w:rPr>
        <w:t>opological situations</w:t>
      </w:r>
      <w:bookmarkEnd w:id="981"/>
      <w:bookmarkEnd w:id="982"/>
      <w:bookmarkEnd w:id="983"/>
      <w:bookmarkEnd w:id="984"/>
    </w:p>
    <w:p w14:paraId="29415FB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Stacking</w:t>
      </w:r>
    </w:p>
    <w:p w14:paraId="4C014299" w14:textId="77777777" w:rsidR="001332BD" w:rsidRPr="00E956F7" w:rsidRDefault="001332BD">
      <w:pPr>
        <w:pStyle w:val="BodyText"/>
        <w:autoSpaceDE w:val="0"/>
        <w:autoSpaceDN w:val="0"/>
        <w:adjustRightInd w:val="0"/>
        <w:rPr>
          <w:szCs w:val="24"/>
        </w:rPr>
      </w:pPr>
      <w:r w:rsidRPr="00E956F7">
        <w:rPr>
          <w:szCs w:val="24"/>
        </w:rPr>
        <w:t xml:space="preserve">The aim of the </w:t>
      </w:r>
      <w:r w:rsidRPr="009E1140">
        <w:rPr>
          <w:rStyle w:val="ISOCode"/>
        </w:rPr>
        <w:t>&lt;connection_group/&gt;</w:t>
      </w:r>
      <w:r w:rsidRPr="00E956F7">
        <w:rPr>
          <w:szCs w:val="24"/>
        </w:rPr>
        <w:t xml:space="preserve"> element is to group up all the joints that connect the same parts.</w:t>
      </w:r>
    </w:p>
    <w:p w14:paraId="6764C8FD" w14:textId="6E5FCA94" w:rsidR="001332BD" w:rsidRPr="00E956F7" w:rsidRDefault="001332BD">
      <w:pPr>
        <w:pStyle w:val="BodyText"/>
        <w:autoSpaceDE w:val="0"/>
        <w:autoSpaceDN w:val="0"/>
        <w:adjustRightInd w:val="0"/>
        <w:rPr>
          <w:szCs w:val="24"/>
        </w:rPr>
      </w:pPr>
      <w:r w:rsidRPr="00E956F7">
        <w:rPr>
          <w:szCs w:val="24"/>
        </w:rPr>
        <w:t xml:space="preserve">Therefore, </w:t>
      </w:r>
      <w:r w:rsidRPr="009E1140">
        <w:rPr>
          <w:rStyle w:val="ISOCode"/>
        </w:rPr>
        <w:t>&lt;connected_to/&gt;</w:t>
      </w:r>
      <w:r w:rsidRPr="00E956F7">
        <w:rPr>
          <w:szCs w:val="24"/>
        </w:rPr>
        <w:t xml:space="preserve"> contains each part connected in the joint only once. However, it </w:t>
      </w:r>
      <w:del w:id="985" w:author="LUEJE Claudia" w:date="2023-06-26T17:59:00Z">
        <w:r w:rsidR="00FC68DB" w:rsidRPr="001E4607">
          <w:delText>may</w:delText>
        </w:r>
      </w:del>
      <w:ins w:id="986" w:author="LUEJE Claudia" w:date="2023-06-26T17:59:00Z">
        <w:r w:rsidR="00DB1AD5">
          <w:rPr>
            <w:szCs w:val="24"/>
          </w:rPr>
          <w:t>can</w:t>
        </w:r>
      </w:ins>
      <w:r w:rsidRPr="00E956F7">
        <w:rPr>
          <w:szCs w:val="24"/>
        </w:rPr>
        <w:t xml:space="preserve"> be important to explicitly define in which order some parts of the group are connected.</w:t>
      </w:r>
    </w:p>
    <w:p w14:paraId="207F70D9" w14:textId="77777777" w:rsidR="001332BD" w:rsidRPr="00E956F7" w:rsidRDefault="001332BD">
      <w:pPr>
        <w:pStyle w:val="BodyText"/>
        <w:autoSpaceDE w:val="0"/>
        <w:autoSpaceDN w:val="0"/>
        <w:adjustRightInd w:val="0"/>
        <w:rPr>
          <w:szCs w:val="24"/>
        </w:rPr>
      </w:pPr>
      <w:r w:rsidRPr="00E956F7">
        <w:rPr>
          <w:szCs w:val="24"/>
        </w:rPr>
        <w:t>This includes the following scenarios:</w:t>
      </w:r>
    </w:p>
    <w:p w14:paraId="5418EDA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7" w:author="LUEJE Claudia" w:date="2023-06-26T17:59:00Z">
        <w:r w:rsidRPr="00E956F7">
          <w:rPr>
            <w:szCs w:val="24"/>
          </w:rPr>
          <w:t>—</w:t>
        </w:r>
        <w:r w:rsidRPr="00E956F7">
          <w:rPr>
            <w:szCs w:val="24"/>
          </w:rPr>
          <w:tab/>
        </w:r>
      </w:ins>
      <w:r w:rsidRPr="00E956F7">
        <w:rPr>
          <w:szCs w:val="24"/>
        </w:rPr>
        <w:t>the stacking order of the connected parts may be important;</w:t>
      </w:r>
    </w:p>
    <w:p w14:paraId="5B61073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8" w:author="LUEJE Claudia" w:date="2023-06-26T17:59:00Z">
        <w:r w:rsidRPr="00E956F7">
          <w:rPr>
            <w:szCs w:val="24"/>
          </w:rPr>
          <w:t>—</w:t>
        </w:r>
        <w:r w:rsidRPr="00E956F7">
          <w:rPr>
            <w:szCs w:val="24"/>
          </w:rPr>
          <w:tab/>
        </w:r>
      </w:ins>
      <w:r w:rsidRPr="00E956F7">
        <w:rPr>
          <w:szCs w:val="24"/>
        </w:rPr>
        <w:t>some parts may be involved more than once in the same joint (self-connected joint), where either:</w:t>
      </w:r>
    </w:p>
    <w:p w14:paraId="345DA424" w14:textId="77777777"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9" w:author="LUEJE Claudia" w:date="2023-06-26T17:59:00Z">
        <w:r w:rsidRPr="00E956F7">
          <w:rPr>
            <w:szCs w:val="24"/>
          </w:rPr>
          <w:t>—</w:t>
        </w:r>
        <w:r w:rsidRPr="00E956F7">
          <w:rPr>
            <w:szCs w:val="24"/>
          </w:rPr>
          <w:tab/>
        </w:r>
      </w:ins>
      <w:r w:rsidRPr="00E956F7">
        <w:rPr>
          <w:szCs w:val="24"/>
        </w:rPr>
        <w:t>each part involved in a self-connected joint more than once is known individually, or;</w:t>
      </w:r>
    </w:p>
    <w:p w14:paraId="076EBB8B" w14:textId="77777777"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0" w:author="LUEJE Claudia" w:date="2023-06-26T17:59:00Z">
        <w:r w:rsidRPr="00E956F7">
          <w:rPr>
            <w:szCs w:val="24"/>
          </w:rPr>
          <w:t>—</w:t>
        </w:r>
        <w:r w:rsidRPr="00E956F7">
          <w:rPr>
            <w:szCs w:val="24"/>
          </w:rPr>
          <w:tab/>
        </w:r>
      </w:ins>
      <w:r w:rsidRPr="00E956F7">
        <w:rPr>
          <w:szCs w:val="24"/>
        </w:rPr>
        <w:t xml:space="preserve">just the </w:t>
      </w:r>
      <w:r w:rsidRPr="00DB1AD5">
        <w:rPr>
          <w:szCs w:val="24"/>
        </w:rPr>
        <w:t>number</w:t>
      </w:r>
      <w:r w:rsidRPr="00E956F7">
        <w:rPr>
          <w:szCs w:val="24"/>
        </w:rPr>
        <w:t xml:space="preserve"> of parts involved in a self-connected joint is known;</w:t>
      </w:r>
    </w:p>
    <w:p w14:paraId="3E1D7B65" w14:textId="6BEB816E" w:rsidR="001332BD" w:rsidRPr="00E956F7" w:rsidRDefault="00B269F2">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91" w:author="LUEJE Claudia" w:date="2023-06-26T17:59:00Z">
        <w:r w:rsidRPr="0013175B">
          <w:rPr>
            <w:noProof/>
          </w:rPr>
          <w:drawing>
            <wp:anchor distT="0" distB="0" distL="114300" distR="114300" simplePos="0" relativeHeight="251659264" behindDoc="1" locked="0" layoutInCell="1" allowOverlap="1" wp14:anchorId="44D147EE" wp14:editId="2BC14FC0">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del>
      <w:ins w:id="992" w:author="LUEJE Claudia" w:date="2023-06-26T17:59:00Z">
        <w:r w:rsidR="001332BD" w:rsidRPr="00E956F7">
          <w:rPr>
            <w:szCs w:val="24"/>
          </w:rPr>
          <w:t>—</w:t>
        </w:r>
        <w:r w:rsidR="001332BD" w:rsidRPr="00E956F7">
          <w:rPr>
            <w:szCs w:val="24"/>
          </w:rPr>
          <w:tab/>
        </w:r>
      </w:ins>
      <w:r w:rsidR="001332BD" w:rsidRPr="00E956F7">
        <w:rPr>
          <w:szCs w:val="24"/>
        </w:rPr>
        <w:t>or a combination of the two sub-scenarios above.</w:t>
      </w:r>
    </w:p>
    <w:p w14:paraId="0C139881" w14:textId="529CFE7E"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993" w:author="LUEJE Claudia" w:date="2023-06-26T17:59:00Z"/>
          <w:szCs w:val="24"/>
        </w:rPr>
      </w:pPr>
      <w:ins w:id="994" w:author="LUEJE Claudia" w:date="2023-06-26T17:59:00Z">
        <w:r>
          <w:rPr>
            <w:szCs w:val="24"/>
          </w:rPr>
          <w:t>8329_ed1fig</w:t>
        </w:r>
        <w:r w:rsidR="001332BD" w:rsidRPr="00E956F7">
          <w:rPr>
            <w:szCs w:val="24"/>
          </w:rPr>
          <w:t>7.EPS</w:t>
        </w:r>
      </w:ins>
    </w:p>
    <w:p w14:paraId="66CE32ED" w14:textId="321D4DDF" w:rsidR="001332BD" w:rsidRPr="00E956F7" w:rsidRDefault="00E4158E">
      <w:pPr>
        <w:pStyle w:val="Figuretitle0"/>
        <w:autoSpaceDE w:val="0"/>
        <w:autoSpaceDN w:val="0"/>
        <w:adjustRightInd w:val="0"/>
        <w:outlineLvl w:val="0"/>
        <w:rPr>
          <w:szCs w:val="24"/>
        </w:rPr>
      </w:pPr>
      <w:bookmarkStart w:id="995" w:name="_Ref101779954"/>
      <w:bookmarkStart w:id="996" w:name="_Toc110532269"/>
      <w:r w:rsidRPr="00E956F7">
        <w:rPr>
          <w:szCs w:val="24"/>
        </w:rPr>
        <w:t>Figure</w:t>
      </w:r>
      <w:del w:id="997" w:author="LUEJE Claudia" w:date="2023-06-26T17:59:00Z">
        <w:r w:rsidR="00B269F2">
          <w:delText xml:space="preserve"> </w:delText>
        </w:r>
        <w:r w:rsidR="00B269F2">
          <w:fldChar w:fldCharType="begin"/>
        </w:r>
        <w:r w:rsidR="00B269F2">
          <w:delInstrText xml:space="preserve"> SEQ Figure \* ARABIC </w:delInstrText>
        </w:r>
        <w:r w:rsidR="00B269F2">
          <w:fldChar w:fldCharType="separate"/>
        </w:r>
        <w:r w:rsidR="0067475A">
          <w:rPr>
            <w:noProof/>
          </w:rPr>
          <w:delText>7</w:delText>
        </w:r>
        <w:r w:rsidR="00B269F2">
          <w:fldChar w:fldCharType="end"/>
        </w:r>
      </w:del>
      <w:bookmarkEnd w:id="995"/>
      <w:ins w:id="998" w:author="LUEJE Claudia" w:date="2023-06-26T17:59:00Z">
        <w:r w:rsidRPr="00E956F7">
          <w:rPr>
            <w:szCs w:val="24"/>
          </w:rPr>
          <w:t> </w:t>
        </w:r>
        <w:r w:rsidR="001332BD" w:rsidRPr="00E956F7">
          <w:rPr>
            <w:szCs w:val="24"/>
          </w:rPr>
          <w:t>7</w:t>
        </w:r>
      </w:ins>
      <w:r w:rsidR="001332BD" w:rsidRPr="00E956F7">
        <w:rPr>
          <w:szCs w:val="24"/>
        </w:rPr>
        <w:t xml:space="preserve"> — Special </w:t>
      </w:r>
      <w:ins w:id="999" w:author="LUEJE Claudia" w:date="2023-06-26T17:59:00Z">
        <w:r w:rsidR="00DB1AD5">
          <w:rPr>
            <w:szCs w:val="24"/>
          </w:rPr>
          <w:t>s</w:t>
        </w:r>
        <w:r w:rsidR="001332BD" w:rsidRPr="00E956F7">
          <w:rPr>
            <w:szCs w:val="24"/>
          </w:rPr>
          <w:t xml:space="preserve">tacking </w:t>
        </w:r>
      </w:ins>
      <w:r w:rsidR="00DB1AD5">
        <w:rPr>
          <w:szCs w:val="24"/>
        </w:rPr>
        <w:t>t</w:t>
      </w:r>
      <w:r w:rsidR="001332BD" w:rsidRPr="00E956F7">
        <w:rPr>
          <w:szCs w:val="24"/>
        </w:rPr>
        <w:t>opologies</w:t>
      </w:r>
      <w:bookmarkEnd w:id="996"/>
    </w:p>
    <w:p w14:paraId="0F84926E" w14:textId="4328D152" w:rsidR="001332BD" w:rsidRPr="00E956F7" w:rsidRDefault="001332BD">
      <w:pPr>
        <w:pStyle w:val="BodyText"/>
        <w:autoSpaceDE w:val="0"/>
        <w:autoSpaceDN w:val="0"/>
        <w:adjustRightInd w:val="0"/>
        <w:rPr>
          <w:szCs w:val="24"/>
        </w:rPr>
      </w:pPr>
      <w:r w:rsidRPr="00E956F7">
        <w:rPr>
          <w:szCs w:val="24"/>
        </w:rPr>
        <w:t xml:space="preserve">In </w:t>
      </w:r>
      <w:del w:id="1000" w:author="LUEJE Claudia" w:date="2023-06-26T17:59:00Z">
        <w:r w:rsidR="008B6C92">
          <w:fldChar w:fldCharType="begin"/>
        </w:r>
        <w:r w:rsidR="008B6C92">
          <w:delInstrText xml:space="preserve"> REF _Ref101779954 \h </w:delInstrText>
        </w:r>
        <w:r w:rsidR="008B6C92">
          <w:fldChar w:fldCharType="separate"/>
        </w:r>
        <w:r w:rsidR="0067475A">
          <w:delText xml:space="preserve">Figure </w:delText>
        </w:r>
        <w:r w:rsidR="0067475A">
          <w:rPr>
            <w:noProof/>
          </w:rPr>
          <w:delText>7</w:delText>
        </w:r>
        <w:r w:rsidR="008B6C92">
          <w:fldChar w:fldCharType="end"/>
        </w:r>
        <w:r w:rsidR="00FC68DB" w:rsidRPr="00F54804">
          <w:fldChar w:fldCharType="begin"/>
        </w:r>
        <w:r w:rsidR="00FC68DB" w:rsidRPr="00F54804">
          <w:delInstrText xml:space="preserve"> REF _Ref21650472 \h </w:delInstrText>
        </w:r>
        <w:r w:rsidR="00FC68DB" w:rsidRPr="00F54804">
          <w:fldChar w:fldCharType="end"/>
        </w:r>
        <w:r w:rsidR="00FC68DB" w:rsidRPr="00F54804">
          <w:delText>,</w:delText>
        </w:r>
      </w:del>
      <w:ins w:id="1001" w:author="LUEJE Claudia" w:date="2023-06-26T17:59:00Z">
        <w:r w:rsidR="00E4158E" w:rsidRPr="00E956F7">
          <w:rPr>
            <w:rStyle w:val="citefig"/>
            <w:szCs w:val="24"/>
          </w:rPr>
          <w:t>Figure </w:t>
        </w:r>
        <w:r w:rsidRPr="00E956F7">
          <w:rPr>
            <w:rStyle w:val="citefig"/>
            <w:szCs w:val="24"/>
          </w:rPr>
          <w:t>7</w:t>
        </w:r>
        <w:r w:rsidRPr="00E956F7">
          <w:rPr>
            <w:szCs w:val="24"/>
          </w:rPr>
          <w:t>,</w:t>
        </w:r>
      </w:ins>
      <w:r w:rsidRPr="00E956F7">
        <w:rPr>
          <w:szCs w:val="24"/>
        </w:rPr>
        <w:t xml:space="preserve"> all joints, A, B, C, exist within the same </w:t>
      </w:r>
      <w:r w:rsidRPr="009E1140">
        <w:rPr>
          <w:rStyle w:val="ISOCode"/>
        </w:rPr>
        <w:t>&lt;connection_group</w:t>
      </w:r>
      <w:del w:id="1002" w:author="LUEJE Claudia" w:date="2023-06-26T17:59:00Z">
        <w:r w:rsidR="00FC68DB" w:rsidRPr="00F54804">
          <w:rPr>
            <w:rFonts w:ascii="Courier New" w:hAnsi="Courier New" w:cs="Courier New"/>
            <w:b/>
            <w:i/>
            <w:sz w:val="18"/>
            <w:szCs w:val="18"/>
          </w:rPr>
          <w:delText>&gt;</w:delText>
        </w:r>
        <w:r w:rsidR="00FC68DB" w:rsidRPr="00F54804">
          <w:delText>,</w:delText>
        </w:r>
      </w:del>
      <w:ins w:id="1003" w:author="LUEJE Claudia" w:date="2023-06-26T17:59:00Z">
        <w:r w:rsidRPr="009E1140">
          <w:rPr>
            <w:rStyle w:val="ISOCode"/>
          </w:rPr>
          <w:t>/&gt;</w:t>
        </w:r>
        <w:r w:rsidRPr="00E956F7">
          <w:rPr>
            <w:szCs w:val="24"/>
          </w:rPr>
          <w:t>,</w:t>
        </w:r>
      </w:ins>
      <w:r w:rsidRPr="00E956F7">
        <w:rPr>
          <w:szCs w:val="24"/>
        </w:rPr>
        <w:t xml:space="preserve"> but each joint is connected in a different way.</w:t>
      </w:r>
    </w:p>
    <w:p w14:paraId="31C11DB0" w14:textId="77777777" w:rsidR="00284B14" w:rsidRDefault="00284B14" w:rsidP="00284B14">
      <w:pPr>
        <w:pStyle w:val="Code-"/>
      </w:pPr>
      <w:r>
        <w:t xml:space="preserve">    </w:t>
      </w:r>
      <w:r w:rsidR="001332BD" w:rsidRPr="00E45DCE">
        <w:rPr>
          <w:szCs w:val="24"/>
        </w:rPr>
        <w:t>&lt;connection_group&gt;</w:t>
      </w:r>
    </w:p>
    <w:p w14:paraId="2521C0E7" w14:textId="77777777" w:rsidR="00284B14" w:rsidRDefault="00284B14" w:rsidP="00284B14">
      <w:pPr>
        <w:pStyle w:val="Code-"/>
      </w:pPr>
      <w:r>
        <w:t xml:space="preserve">    </w:t>
      </w:r>
      <w:r w:rsidR="001332BD" w:rsidRPr="00E45DCE">
        <w:t xml:space="preserve">    &lt;connected_to&gt;</w:t>
      </w:r>
    </w:p>
    <w:p w14:paraId="67043709" w14:textId="0FF313C7" w:rsidR="00284B14" w:rsidRDefault="00284B14" w:rsidP="00284B14">
      <w:pPr>
        <w:pStyle w:val="Code-"/>
      </w:pPr>
      <w:r>
        <w:t xml:space="preserve">    </w:t>
      </w:r>
      <w:r w:rsidR="001332BD" w:rsidRPr="00E45DCE">
        <w:t xml:space="preserve">        &lt;part index="1" label="PART_7000800"/&gt;   &lt;!-- </w:t>
      </w:r>
      <w:del w:id="1004" w:author="LUEJE Claudia" w:date="2023-06-26T17:59:00Z">
        <w:r w:rsidR="00FC68DB" w:rsidRPr="0013175B">
          <w:delText>green</w:delText>
        </w:r>
      </w:del>
      <w:ins w:id="1005" w:author="LUEJE Claudia" w:date="2023-06-26T17:59:00Z">
        <w:r w:rsidR="001332BD" w:rsidRPr="00E45DCE">
          <w:t>grey part in figure</w:t>
        </w:r>
      </w:ins>
      <w:r w:rsidR="001332BD" w:rsidRPr="00E45DCE">
        <w:t xml:space="preserve"> --&gt;</w:t>
      </w:r>
    </w:p>
    <w:p w14:paraId="56A8841C" w14:textId="7B4A7CBA" w:rsidR="00284B14" w:rsidRDefault="00284B14" w:rsidP="00284B14">
      <w:pPr>
        <w:pStyle w:val="Code-"/>
      </w:pPr>
      <w:r>
        <w:t xml:space="preserve">    </w:t>
      </w:r>
      <w:r w:rsidR="001332BD" w:rsidRPr="00E45DCE">
        <w:t xml:space="preserve">        &lt;part index="2" label="PART_7000400"/&gt;   &lt;!-- </w:t>
      </w:r>
      <w:del w:id="1006" w:author="LUEJE Claudia" w:date="2023-06-26T17:59:00Z">
        <w:r w:rsidR="00FC68DB" w:rsidRPr="0013175B">
          <w:delText xml:space="preserve">red </w:delText>
        </w:r>
      </w:del>
      <w:ins w:id="1007" w:author="LUEJE Claudia" w:date="2023-06-26T17:59:00Z">
        <w:r w:rsidR="001332BD" w:rsidRPr="00E45DCE">
          <w:t>hatched part in figure</w:t>
        </w:r>
      </w:ins>
      <w:r w:rsidR="001332BD" w:rsidRPr="00E45DCE">
        <w:t xml:space="preserve">  --&gt;</w:t>
      </w:r>
    </w:p>
    <w:p w14:paraId="5F201D71" w14:textId="77777777" w:rsidR="00284B14" w:rsidRDefault="00284B14" w:rsidP="00284B14">
      <w:pPr>
        <w:pStyle w:val="Code-"/>
      </w:pPr>
      <w:r>
        <w:t xml:space="preserve">    </w:t>
      </w:r>
      <w:r w:rsidR="001332BD" w:rsidRPr="00E45DCE">
        <w:t xml:space="preserve">    &lt;/connected_to&gt;</w:t>
      </w:r>
    </w:p>
    <w:p w14:paraId="108CB483" w14:textId="6E165556" w:rsidR="001332BD" w:rsidRPr="00E45DCE" w:rsidRDefault="00284B14" w:rsidP="00284B14">
      <w:pPr>
        <w:pStyle w:val="Code-"/>
      </w:pPr>
      <w:r>
        <w:t xml:space="preserve">    </w:t>
      </w:r>
      <w:r w:rsidR="001332BD" w:rsidRPr="00E45DCE">
        <w:t>&lt;/connection_group&gt;</w:t>
      </w:r>
    </w:p>
    <w:p w14:paraId="00F5CCB3" w14:textId="77777777" w:rsidR="001332BD" w:rsidRPr="00E45DCE" w:rsidRDefault="001332BD" w:rsidP="00E45DCE">
      <w:pPr>
        <w:pStyle w:val="Code-"/>
      </w:pPr>
      <w:r w:rsidRPr="00E45DCE">
        <w:t> </w:t>
      </w:r>
    </w:p>
    <w:p w14:paraId="70BAB0F6" w14:textId="739FD7B0" w:rsidR="001332BD" w:rsidRPr="00E956F7" w:rsidRDefault="001332BD">
      <w:pPr>
        <w:pStyle w:val="BodyText"/>
        <w:autoSpaceDE w:val="0"/>
        <w:autoSpaceDN w:val="0"/>
        <w:adjustRightInd w:val="0"/>
        <w:rPr>
          <w:szCs w:val="24"/>
        </w:rPr>
      </w:pPr>
      <w:r w:rsidRPr="00E956F7">
        <w:rPr>
          <w:szCs w:val="24"/>
        </w:rPr>
        <w:t xml:space="preserve">For joints A and C, the number of flanges connected is more than the number of parts in </w:t>
      </w:r>
      <w:r w:rsidRPr="009E1140">
        <w:rPr>
          <w:rStyle w:val="ISOCode"/>
        </w:rPr>
        <w:t>&lt;connected_to</w:t>
      </w:r>
      <w:del w:id="1008" w:author="LUEJE Claudia" w:date="2023-06-26T17:59:00Z">
        <w:r w:rsidR="00FC68DB" w:rsidRPr="00F54804">
          <w:delText>&gt;.</w:delText>
        </w:r>
      </w:del>
      <w:ins w:id="1009" w:author="LUEJE Claudia" w:date="2023-06-26T17:59:00Z">
        <w:r w:rsidRPr="009E1140">
          <w:rPr>
            <w:rStyle w:val="ISOCode"/>
          </w:rPr>
          <w:t>/&gt;</w:t>
        </w:r>
        <w:r w:rsidRPr="00E956F7">
          <w:rPr>
            <w:szCs w:val="24"/>
          </w:rPr>
          <w:t>.</w:t>
        </w:r>
      </w:ins>
      <w:r w:rsidRPr="00E956F7">
        <w:rPr>
          <w:szCs w:val="24"/>
        </w:rPr>
        <w:t xml:space="preserve"> Between joints A and C, the flanges feature the same parts, but in a different order.</w:t>
      </w:r>
    </w:p>
    <w:p w14:paraId="4523C794" w14:textId="77777777" w:rsidR="001332BD" w:rsidRPr="00E956F7" w:rsidRDefault="001332BD">
      <w:pPr>
        <w:pStyle w:val="BodyText"/>
        <w:autoSpaceDE w:val="0"/>
        <w:autoSpaceDN w:val="0"/>
        <w:adjustRightInd w:val="0"/>
        <w:rPr>
          <w:szCs w:val="24"/>
        </w:rPr>
      </w:pPr>
      <w:r w:rsidRPr="00E956F7">
        <w:rPr>
          <w:szCs w:val="24"/>
        </w:rPr>
        <w:t xml:space="preserve">To store this information for each case, the </w:t>
      </w:r>
      <w:r w:rsidRPr="009E1140">
        <w:rPr>
          <w:rStyle w:val="ISOCode"/>
        </w:rPr>
        <w:t>&lt;stacking/&gt;</w:t>
      </w:r>
      <w:r w:rsidRPr="00E956F7">
        <w:rPr>
          <w:szCs w:val="24"/>
        </w:rPr>
        <w:t xml:space="preserve"> element comes to use.</w:t>
      </w:r>
    </w:p>
    <w:p w14:paraId="08AC41A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Element &lt;stacking/&gt;</w:t>
      </w:r>
    </w:p>
    <w:p w14:paraId="53603335" w14:textId="4AB1B88C" w:rsidR="001332BD" w:rsidRPr="00E956F7" w:rsidRDefault="001332BD">
      <w:pPr>
        <w:pStyle w:val="BodyText"/>
        <w:autoSpaceDE w:val="0"/>
        <w:autoSpaceDN w:val="0"/>
        <w:adjustRightInd w:val="0"/>
        <w:rPr>
          <w:szCs w:val="24"/>
        </w:rPr>
      </w:pPr>
      <w:r w:rsidRPr="009E1140">
        <w:rPr>
          <w:rStyle w:val="ISOCode"/>
        </w:rPr>
        <w:t>&lt;stacking</w:t>
      </w:r>
      <w:del w:id="1010" w:author="LUEJE Claudia" w:date="2023-06-26T17:59:00Z">
        <w:r w:rsidR="00FC68DB" w:rsidRPr="00F54804">
          <w:rPr>
            <w:rFonts w:ascii="Courier New" w:hAnsi="Courier New" w:cs="Courier New"/>
            <w:b/>
            <w:i/>
            <w:sz w:val="18"/>
            <w:szCs w:val="18"/>
          </w:rPr>
          <w:delText>&gt;</w:delText>
        </w:r>
      </w:del>
      <w:ins w:id="1011" w:author="LUEJE Claudia" w:date="2023-06-26T17:59:00Z">
        <w:r w:rsidRPr="009E1140">
          <w:rPr>
            <w:rStyle w:val="ISOCode"/>
          </w:rPr>
          <w:t>/&gt;</w:t>
        </w:r>
      </w:ins>
      <w:r w:rsidRPr="00E956F7">
        <w:rPr>
          <w:szCs w:val="24"/>
        </w:rPr>
        <w:t xml:space="preserve"> may dictate list of flanges/sheets involved in a joint, as well as their order. Alternatively, </w:t>
      </w:r>
      <w:r w:rsidRPr="009E1140">
        <w:rPr>
          <w:rStyle w:val="ISOCode"/>
        </w:rPr>
        <w:t>&lt;stacking</w:t>
      </w:r>
      <w:del w:id="1012" w:author="LUEJE Claudia" w:date="2023-06-26T17:59:00Z">
        <w:r w:rsidR="00FC68DB" w:rsidRPr="00F54804">
          <w:rPr>
            <w:rFonts w:ascii="Courier New" w:hAnsi="Courier New" w:cs="Courier New"/>
            <w:b/>
            <w:i/>
            <w:sz w:val="18"/>
            <w:szCs w:val="18"/>
          </w:rPr>
          <w:delText>&gt;</w:delText>
        </w:r>
      </w:del>
      <w:ins w:id="1013" w:author="LUEJE Claudia" w:date="2023-06-26T17:59:00Z">
        <w:r w:rsidRPr="009E1140">
          <w:rPr>
            <w:rStyle w:val="ISOCode"/>
          </w:rPr>
          <w:t>/&gt;</w:t>
        </w:r>
      </w:ins>
      <w:r w:rsidRPr="00E956F7">
        <w:rPr>
          <w:szCs w:val="24"/>
        </w:rPr>
        <w:t xml:space="preserve"> may indicate the number of flanges/sheets of a joint, without defining which are the parts that are connected more than once. </w:t>
      </w:r>
      <w:del w:id="1014" w:author="LUEJE Claudia" w:date="2023-06-26T17:59:00Z">
        <w:r w:rsidR="007526CE">
          <w:fldChar w:fldCharType="begin"/>
        </w:r>
        <w:r w:rsidR="007526CE">
          <w:delInstrText xml:space="preserve"> REF _Ref101338492 \h </w:delInstrText>
        </w:r>
        <w:r w:rsidR="007526CE">
          <w:fldChar w:fldCharType="separate"/>
        </w:r>
        <w:r w:rsidR="0067475A" w:rsidRPr="00F54804">
          <w:delText xml:space="preserve">Table </w:delText>
        </w:r>
        <w:r w:rsidR="0067475A">
          <w:rPr>
            <w:noProof/>
          </w:rPr>
          <w:delText>9</w:delText>
        </w:r>
        <w:r w:rsidR="007526CE">
          <w:fldChar w:fldCharType="end"/>
        </w:r>
      </w:del>
      <w:ins w:id="1015" w:author="LUEJE Claudia" w:date="2023-06-26T17:59:00Z">
        <w:r w:rsidR="006F39DE" w:rsidRPr="00E956F7">
          <w:rPr>
            <w:rStyle w:val="citetbl"/>
            <w:szCs w:val="24"/>
          </w:rPr>
          <w:t>Table </w:t>
        </w:r>
        <w:r w:rsidRPr="00E956F7">
          <w:rPr>
            <w:rStyle w:val="citetbl"/>
            <w:szCs w:val="24"/>
          </w:rPr>
          <w:t>9</w:t>
        </w:r>
      </w:ins>
      <w:r w:rsidRPr="00E956F7">
        <w:rPr>
          <w:szCs w:val="24"/>
        </w:rPr>
        <w:t xml:space="preserve"> shows the nesting element of</w:t>
      </w:r>
      <w:r w:rsidRPr="009E1140">
        <w:rPr>
          <w:rStyle w:val="ISOCode"/>
        </w:rPr>
        <w:t xml:space="preserve"> &lt;stacking/&gt;</w:t>
      </w:r>
      <w:r w:rsidRPr="00E956F7">
        <w:rPr>
          <w:szCs w:val="24"/>
        </w:rPr>
        <w:t xml:space="preserve"> and </w:t>
      </w:r>
      <w:del w:id="1016" w:author="LUEJE Claudia" w:date="2023-06-26T17:59:00Z">
        <w:r w:rsidR="007526CE">
          <w:fldChar w:fldCharType="begin"/>
        </w:r>
        <w:r w:rsidR="007526CE">
          <w:delInstrText xml:space="preserve"> REF _Ref101338594 \h </w:delInstrText>
        </w:r>
        <w:r w:rsidR="007526CE">
          <w:fldChar w:fldCharType="separate"/>
        </w:r>
        <w:r w:rsidR="0067475A" w:rsidRPr="00F54804">
          <w:delText xml:space="preserve">Table </w:delText>
        </w:r>
        <w:r w:rsidR="0067475A">
          <w:rPr>
            <w:noProof/>
          </w:rPr>
          <w:delText>10</w:delText>
        </w:r>
        <w:r w:rsidR="007526CE">
          <w:fldChar w:fldCharType="end"/>
        </w:r>
      </w:del>
      <w:ins w:id="1017" w:author="LUEJE Claudia" w:date="2023-06-26T17:59:00Z">
        <w:r w:rsidR="006F39DE" w:rsidRPr="00E956F7">
          <w:rPr>
            <w:rStyle w:val="citetbl"/>
            <w:szCs w:val="24"/>
          </w:rPr>
          <w:t>Table </w:t>
        </w:r>
        <w:r w:rsidRPr="00E956F7">
          <w:rPr>
            <w:rStyle w:val="citetbl"/>
            <w:szCs w:val="24"/>
          </w:rPr>
          <w:t>10</w:t>
        </w:r>
      </w:ins>
      <w:r w:rsidRPr="00E956F7">
        <w:rPr>
          <w:szCs w:val="24"/>
        </w:rPr>
        <w:t xml:space="preserve"> its attribute.</w:t>
      </w:r>
    </w:p>
    <w:p w14:paraId="2C995C49" w14:textId="212DDF77" w:rsidR="001332BD" w:rsidRPr="00E956F7" w:rsidRDefault="006F39DE">
      <w:pPr>
        <w:pStyle w:val="Tabletitle"/>
        <w:autoSpaceDE w:val="0"/>
        <w:autoSpaceDN w:val="0"/>
        <w:adjustRightInd w:val="0"/>
        <w:outlineLvl w:val="0"/>
        <w:rPr>
          <w:szCs w:val="24"/>
        </w:rPr>
      </w:pPr>
      <w:bookmarkStart w:id="1018" w:name="_Ref101338492"/>
      <w:bookmarkStart w:id="1019" w:name="_Toc110532357"/>
      <w:r w:rsidRPr="00E956F7">
        <w:rPr>
          <w:szCs w:val="24"/>
        </w:rPr>
        <w:t>Table</w:t>
      </w:r>
      <w:del w:id="1020" w:author="LUEJE Claudia" w:date="2023-06-26T17:59:00Z">
        <w:r w:rsidR="007526CE" w:rsidRPr="00F54804">
          <w:delText xml:space="preserve"> </w:delText>
        </w:r>
        <w:r w:rsidR="007526CE" w:rsidRPr="00F54804">
          <w:fldChar w:fldCharType="begin"/>
        </w:r>
        <w:r w:rsidR="007526CE" w:rsidRPr="00F54804">
          <w:delInstrText xml:space="preserve"> SEQ Table \* ARABIC </w:delInstrText>
        </w:r>
        <w:r w:rsidR="007526CE" w:rsidRPr="00F54804">
          <w:fldChar w:fldCharType="separate"/>
        </w:r>
        <w:r w:rsidR="0067475A">
          <w:rPr>
            <w:noProof/>
          </w:rPr>
          <w:delText>9</w:delText>
        </w:r>
        <w:r w:rsidR="007526CE" w:rsidRPr="00F54804">
          <w:fldChar w:fldCharType="end"/>
        </w:r>
        <w:bookmarkEnd w:id="1018"/>
        <w:r w:rsidR="007526CE">
          <w:delText xml:space="preserve"> </w:delText>
        </w:r>
        <w:r w:rsidR="007526CE" w:rsidRPr="00F54804">
          <w:delText xml:space="preserve"> </w:delText>
        </w:r>
        <w:r w:rsidR="007526CE">
          <w:delText xml:space="preserve"> —</w:delText>
        </w:r>
        <w:r w:rsidR="007526CE" w:rsidRPr="00F54804">
          <w:delText xml:space="preserve"> </w:delText>
        </w:r>
        <w:r w:rsidR="007526CE">
          <w:delText xml:space="preserve"> </w:delText>
        </w:r>
      </w:del>
      <w:ins w:id="1021" w:author="LUEJE Claudia" w:date="2023-06-26T17:59:00Z">
        <w:r w:rsidRPr="00E956F7">
          <w:rPr>
            <w:szCs w:val="24"/>
          </w:rPr>
          <w:t> </w:t>
        </w:r>
        <w:r w:rsidR="001332BD" w:rsidRPr="00E956F7">
          <w:rPr>
            <w:szCs w:val="24"/>
          </w:rPr>
          <w:t>9 —</w:t>
        </w:r>
      </w:ins>
      <w:r w:rsidR="001332BD" w:rsidRPr="00E956F7">
        <w:rPr>
          <w:szCs w:val="24"/>
        </w:rPr>
        <w:t xml:space="preserve"> Nested elements of</w:t>
      </w:r>
      <w:r w:rsidR="001332BD" w:rsidRPr="00E956F7">
        <w:rPr>
          <w:b w:val="0"/>
          <w:szCs w:val="24"/>
        </w:rPr>
        <w:t xml:space="preserve"> </w:t>
      </w:r>
      <w:r w:rsidR="001332BD" w:rsidRPr="009E1140">
        <w:rPr>
          <w:rStyle w:val="ISOCode"/>
          <w:b w:val="0"/>
        </w:rPr>
        <w:t>&lt;stacking</w:t>
      </w:r>
      <w:del w:id="1022" w:author="LUEJE Claudia" w:date="2023-06-26T17:59:00Z">
        <w:r w:rsidR="007526CE" w:rsidRPr="005C2D94">
          <w:rPr>
            <w:rStyle w:val="elementdeftypeChar"/>
            <w:rFonts w:eastAsia="Calibri"/>
          </w:rPr>
          <w:delText>&gt;</w:delText>
        </w:r>
      </w:del>
      <w:bookmarkEnd w:id="1019"/>
      <w:ins w:id="1023" w:author="LUEJE Claudia" w:date="2023-06-26T17:59:00Z">
        <w:r w:rsidR="001332BD" w:rsidRPr="009E1140">
          <w:rPr>
            <w:rStyle w:val="ISOCode"/>
            <w:b w:val="0"/>
          </w:rPr>
          <w:t>/&gt;</w:t>
        </w:r>
      </w:ins>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79"/>
        <w:gridCol w:w="1507"/>
        <w:gridCol w:w="2325"/>
        <w:gridCol w:w="2689"/>
      </w:tblGrid>
      <w:tr w:rsidR="001332BD" w:rsidRPr="00B62EE5" w14:paraId="42FDA198" w14:textId="77777777" w:rsidTr="00E54389">
        <w:trPr>
          <w:jc w:val="center"/>
        </w:trPr>
        <w:tc>
          <w:tcPr>
            <w:tcW w:w="1979" w:type="dxa"/>
            <w:tcBorders>
              <w:top w:val="single" w:sz="12" w:space="0" w:color="auto"/>
              <w:bottom w:val="single" w:sz="12" w:space="0" w:color="auto"/>
            </w:tcBorders>
            <w:shd w:val="clear" w:color="auto" w:fill="F3F3F3"/>
            <w:vAlign w:val="bottom"/>
          </w:tcPr>
          <w:p w14:paraId="5921FAD9" w14:textId="085EF247" w:rsidR="001332BD" w:rsidRPr="00B62EE5" w:rsidRDefault="001332BD" w:rsidP="00493638">
            <w:pPr>
              <w:pStyle w:val="Tableheader"/>
              <w:autoSpaceDE w:val="0"/>
              <w:autoSpaceDN w:val="0"/>
              <w:adjustRightInd w:val="0"/>
              <w:rPr>
                <w:b/>
              </w:rPr>
            </w:pPr>
            <w:r w:rsidRPr="00B62EE5">
              <w:rPr>
                <w:b/>
                <w:szCs w:val="24"/>
              </w:rPr>
              <w:t>Nested Elements</w:t>
            </w:r>
          </w:p>
        </w:tc>
        <w:tc>
          <w:tcPr>
            <w:tcW w:w="1507" w:type="dxa"/>
            <w:tcBorders>
              <w:top w:val="single" w:sz="12" w:space="0" w:color="auto"/>
              <w:bottom w:val="single" w:sz="12" w:space="0" w:color="auto"/>
            </w:tcBorders>
            <w:shd w:val="clear" w:color="auto" w:fill="F3F3F3"/>
            <w:vAlign w:val="bottom"/>
          </w:tcPr>
          <w:p w14:paraId="07A131A6" w14:textId="3604D41B" w:rsidR="001332BD" w:rsidRPr="00B62EE5" w:rsidRDefault="001332BD" w:rsidP="00493638">
            <w:pPr>
              <w:pStyle w:val="Tableheader"/>
              <w:autoSpaceDE w:val="0"/>
              <w:autoSpaceDN w:val="0"/>
              <w:adjustRightInd w:val="0"/>
              <w:rPr>
                <w:b/>
              </w:rPr>
            </w:pPr>
            <w:r w:rsidRPr="00B62EE5">
              <w:rPr>
                <w:b/>
                <w:szCs w:val="24"/>
              </w:rPr>
              <w:t>Multiplicity</w:t>
            </w:r>
          </w:p>
        </w:tc>
        <w:tc>
          <w:tcPr>
            <w:tcW w:w="2325" w:type="dxa"/>
            <w:tcBorders>
              <w:top w:val="single" w:sz="12" w:space="0" w:color="auto"/>
              <w:bottom w:val="single" w:sz="12" w:space="0" w:color="auto"/>
            </w:tcBorders>
            <w:shd w:val="clear" w:color="auto" w:fill="F3F3F3"/>
            <w:vAlign w:val="bottom"/>
          </w:tcPr>
          <w:p w14:paraId="4DFA6679" w14:textId="4B17D604" w:rsidR="001332BD" w:rsidRPr="00B62EE5" w:rsidRDefault="001332BD" w:rsidP="00493638">
            <w:pPr>
              <w:pStyle w:val="Tableheader"/>
              <w:autoSpaceDE w:val="0"/>
              <w:autoSpaceDN w:val="0"/>
              <w:adjustRightInd w:val="0"/>
              <w:rPr>
                <w:b/>
              </w:rPr>
            </w:pPr>
            <w:r w:rsidRPr="00B62EE5">
              <w:rPr>
                <w:b/>
                <w:szCs w:val="24"/>
              </w:rPr>
              <w:t>Use</w:t>
            </w:r>
          </w:p>
        </w:tc>
        <w:tc>
          <w:tcPr>
            <w:tcW w:w="2689" w:type="dxa"/>
            <w:tcBorders>
              <w:top w:val="single" w:sz="12" w:space="0" w:color="auto"/>
              <w:bottom w:val="single" w:sz="12" w:space="0" w:color="auto"/>
            </w:tcBorders>
            <w:shd w:val="clear" w:color="auto" w:fill="F3F3F3"/>
            <w:vAlign w:val="bottom"/>
          </w:tcPr>
          <w:p w14:paraId="1A3A2081" w14:textId="5AF38E28" w:rsidR="001332BD" w:rsidRPr="00B62EE5" w:rsidRDefault="001332BD" w:rsidP="00493638">
            <w:pPr>
              <w:pStyle w:val="Tableheader"/>
              <w:autoSpaceDE w:val="0"/>
              <w:autoSpaceDN w:val="0"/>
              <w:adjustRightInd w:val="0"/>
              <w:rPr>
                <w:b/>
              </w:rPr>
            </w:pPr>
            <w:r w:rsidRPr="00B62EE5">
              <w:rPr>
                <w:b/>
                <w:szCs w:val="24"/>
              </w:rPr>
              <w:t>Constraint</w:t>
            </w:r>
          </w:p>
        </w:tc>
      </w:tr>
      <w:tr w:rsidR="001332BD" w:rsidRPr="00E956F7" w14:paraId="37FF2C0B" w14:textId="77777777" w:rsidTr="00E54389">
        <w:trPr>
          <w:jc w:val="center"/>
        </w:trPr>
        <w:tc>
          <w:tcPr>
            <w:tcW w:w="1979" w:type="dxa"/>
            <w:tcBorders>
              <w:top w:val="single" w:sz="12" w:space="0" w:color="auto"/>
              <w:bottom w:val="single" w:sz="12" w:space="0" w:color="auto"/>
            </w:tcBorders>
          </w:tcPr>
          <w:p w14:paraId="172D2EEB" w14:textId="4E9299DF" w:rsidR="001332BD" w:rsidRPr="00E956F7" w:rsidRDefault="001332BD" w:rsidP="00493638">
            <w:pPr>
              <w:pStyle w:val="Tablebody"/>
              <w:autoSpaceDE w:val="0"/>
              <w:autoSpaceDN w:val="0"/>
              <w:adjustRightInd w:val="0"/>
            </w:pPr>
            <w:r w:rsidRPr="00E956F7">
              <w:rPr>
                <w:szCs w:val="24"/>
              </w:rPr>
              <w:t>level</w:t>
            </w:r>
          </w:p>
        </w:tc>
        <w:tc>
          <w:tcPr>
            <w:tcW w:w="1507" w:type="dxa"/>
            <w:tcBorders>
              <w:top w:val="single" w:sz="12" w:space="0" w:color="auto"/>
              <w:bottom w:val="single" w:sz="12" w:space="0" w:color="auto"/>
            </w:tcBorders>
          </w:tcPr>
          <w:p w14:paraId="3B6DBA06" w14:textId="0ABC49C0" w:rsidR="001332BD" w:rsidRPr="00E956F7" w:rsidRDefault="001332BD" w:rsidP="00493638">
            <w:pPr>
              <w:pStyle w:val="Tablebody"/>
              <w:autoSpaceDE w:val="0"/>
              <w:autoSpaceDN w:val="0"/>
              <w:adjustRightInd w:val="0"/>
            </w:pPr>
            <w:r w:rsidRPr="00E956F7">
              <w:rPr>
                <w:szCs w:val="24"/>
              </w:rPr>
              <w:t>1 - *</w:t>
            </w:r>
          </w:p>
        </w:tc>
        <w:tc>
          <w:tcPr>
            <w:tcW w:w="2325" w:type="dxa"/>
            <w:tcBorders>
              <w:top w:val="single" w:sz="12" w:space="0" w:color="auto"/>
              <w:bottom w:val="single" w:sz="12" w:space="0" w:color="auto"/>
            </w:tcBorders>
            <w:vAlign w:val="center"/>
          </w:tcPr>
          <w:p w14:paraId="7B864B0C" w14:textId="527F0EA4" w:rsidR="001332BD" w:rsidRPr="00E956F7" w:rsidRDefault="001332BD" w:rsidP="00493638">
            <w:pPr>
              <w:pStyle w:val="Tablebody"/>
              <w:autoSpaceDE w:val="0"/>
              <w:autoSpaceDN w:val="0"/>
              <w:adjustRightInd w:val="0"/>
              <w:rPr>
                <w:highlight w:val="yellow"/>
              </w:rPr>
            </w:pPr>
            <w:r w:rsidRPr="00E956F7">
              <w:rPr>
                <w:szCs w:val="24"/>
              </w:rPr>
              <w:t>Optional</w:t>
            </w:r>
          </w:p>
        </w:tc>
        <w:tc>
          <w:tcPr>
            <w:tcW w:w="2689" w:type="dxa"/>
            <w:tcBorders>
              <w:top w:val="single" w:sz="12" w:space="0" w:color="auto"/>
              <w:bottom w:val="single" w:sz="12" w:space="0" w:color="auto"/>
            </w:tcBorders>
          </w:tcPr>
          <w:p w14:paraId="69FA0783" w14:textId="6F3AFB5C" w:rsidR="001332BD" w:rsidRPr="00E956F7" w:rsidRDefault="001332BD" w:rsidP="00493638">
            <w:pPr>
              <w:pStyle w:val="Tablebody"/>
              <w:autoSpaceDE w:val="0"/>
              <w:autoSpaceDN w:val="0"/>
              <w:adjustRightInd w:val="0"/>
            </w:pPr>
            <w:r w:rsidRPr="00E956F7">
              <w:rPr>
                <w:szCs w:val="24"/>
              </w:rPr>
              <w:t>-</w:t>
            </w:r>
          </w:p>
        </w:tc>
      </w:tr>
    </w:tbl>
    <w:p w14:paraId="3957E10A" w14:textId="77E29A50" w:rsidR="001332BD" w:rsidRPr="00E956F7" w:rsidRDefault="006F39DE">
      <w:pPr>
        <w:pStyle w:val="Tabletitle"/>
        <w:autoSpaceDE w:val="0"/>
        <w:autoSpaceDN w:val="0"/>
        <w:adjustRightInd w:val="0"/>
        <w:outlineLvl w:val="0"/>
        <w:rPr>
          <w:szCs w:val="24"/>
        </w:rPr>
      </w:pPr>
      <w:bookmarkStart w:id="1024" w:name="_Ref101338594"/>
      <w:bookmarkStart w:id="1025" w:name="_Toc21651032"/>
      <w:bookmarkStart w:id="1026" w:name="_Toc34747422"/>
      <w:bookmarkStart w:id="1027" w:name="_Toc77095870"/>
      <w:bookmarkStart w:id="1028" w:name="_Toc110532358"/>
      <w:r w:rsidRPr="00E956F7">
        <w:rPr>
          <w:szCs w:val="24"/>
        </w:rPr>
        <w:t>Table</w:t>
      </w:r>
      <w:del w:id="1029"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10</w:delText>
        </w:r>
        <w:r w:rsidR="00FC68DB" w:rsidRPr="00F54804">
          <w:fldChar w:fldCharType="end"/>
        </w:r>
        <w:bookmarkEnd w:id="1024"/>
        <w:r w:rsidR="007526CE">
          <w:delText xml:space="preserve"> </w:delText>
        </w:r>
        <w:r w:rsidR="00FC68DB" w:rsidRPr="00F54804">
          <w:delText xml:space="preserve"> </w:delText>
        </w:r>
        <w:r w:rsidR="007526CE">
          <w:delText>—</w:delText>
        </w:r>
        <w:r w:rsidR="007526CE" w:rsidRPr="00F54804">
          <w:delText xml:space="preserve"> </w:delText>
        </w:r>
        <w:r w:rsidR="007526CE">
          <w:delText xml:space="preserve"> </w:delText>
        </w:r>
      </w:del>
      <w:ins w:id="1030" w:author="LUEJE Claudia" w:date="2023-06-26T17:59:00Z">
        <w:r w:rsidRPr="00E956F7">
          <w:rPr>
            <w:szCs w:val="24"/>
          </w:rPr>
          <w:t> </w:t>
        </w:r>
        <w:r w:rsidR="001332BD" w:rsidRPr="00E956F7">
          <w:rPr>
            <w:szCs w:val="24"/>
          </w:rPr>
          <w:t>10 —</w:t>
        </w:r>
      </w:ins>
      <w:r w:rsidR="001332BD" w:rsidRPr="00E956F7">
        <w:rPr>
          <w:szCs w:val="24"/>
        </w:rPr>
        <w:t xml:space="preserve"> Attributes of &lt;stacking&gt;</w:t>
      </w:r>
      <w:bookmarkEnd w:id="1025"/>
      <w:bookmarkEnd w:id="1026"/>
      <w:bookmarkEnd w:id="1027"/>
      <w:bookmarkEnd w:id="1028"/>
    </w:p>
    <w:tbl>
      <w:tblPr>
        <w:tblStyle w:val="TabellexMCF"/>
        <w:tblW w:w="85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1258"/>
        <w:gridCol w:w="1855"/>
        <w:gridCol w:w="1560"/>
        <w:gridCol w:w="1134"/>
        <w:gridCol w:w="2693"/>
      </w:tblGrid>
      <w:tr w:rsidR="001332BD" w:rsidRPr="00B62EE5" w14:paraId="5B4E742C" w14:textId="77777777" w:rsidTr="00DF54FA">
        <w:trPr>
          <w:cnfStyle w:val="100000000000" w:firstRow="1" w:lastRow="0" w:firstColumn="0" w:lastColumn="0" w:oddVBand="0" w:evenVBand="0" w:oddHBand="0" w:evenHBand="0" w:firstRowFirstColumn="0" w:firstRowLastColumn="0" w:lastRowFirstColumn="0" w:lastRowLastColumn="0"/>
          <w:trHeight w:val="355"/>
        </w:trPr>
        <w:tc>
          <w:tcPr>
            <w:tcW w:w="1258" w:type="dxa"/>
            <w:tcBorders>
              <w:top w:val="single" w:sz="12" w:space="0" w:color="000000"/>
              <w:bottom w:val="single" w:sz="12" w:space="0" w:color="000000"/>
            </w:tcBorders>
          </w:tcPr>
          <w:p w14:paraId="535DB785" w14:textId="5E73519C" w:rsidR="001332BD" w:rsidRPr="00B62EE5" w:rsidRDefault="001332BD" w:rsidP="00493638">
            <w:pPr>
              <w:pStyle w:val="Tableheader"/>
              <w:tabs>
                <w:tab w:val="clear" w:pos="397"/>
                <w:tab w:val="left" w:pos="403"/>
              </w:tabs>
              <w:autoSpaceDE w:val="0"/>
              <w:autoSpaceDN w:val="0"/>
              <w:adjustRightInd w:val="0"/>
            </w:pPr>
            <w:r w:rsidRPr="00B62EE5">
              <w:rPr>
                <w:szCs w:val="24"/>
              </w:rPr>
              <w:t>Attributes</w:t>
            </w:r>
          </w:p>
        </w:tc>
        <w:tc>
          <w:tcPr>
            <w:tcW w:w="1855" w:type="dxa"/>
            <w:tcBorders>
              <w:top w:val="single" w:sz="12" w:space="0" w:color="000000"/>
              <w:bottom w:val="single" w:sz="12" w:space="0" w:color="000000"/>
            </w:tcBorders>
          </w:tcPr>
          <w:p w14:paraId="4D5654FD" w14:textId="0AC7B661" w:rsidR="001332BD" w:rsidRPr="00B62EE5" w:rsidRDefault="001332BD" w:rsidP="00493638">
            <w:pPr>
              <w:pStyle w:val="Tableheader"/>
              <w:tabs>
                <w:tab w:val="clear" w:pos="397"/>
                <w:tab w:val="left" w:pos="403"/>
              </w:tabs>
              <w:autoSpaceDE w:val="0"/>
              <w:autoSpaceDN w:val="0"/>
              <w:adjustRightInd w:val="0"/>
            </w:pPr>
            <w:r w:rsidRPr="00B62EE5">
              <w:rPr>
                <w:szCs w:val="24"/>
              </w:rPr>
              <w:t>Type</w:t>
            </w:r>
          </w:p>
        </w:tc>
        <w:tc>
          <w:tcPr>
            <w:tcW w:w="1560" w:type="dxa"/>
            <w:tcBorders>
              <w:top w:val="single" w:sz="12" w:space="0" w:color="000000"/>
              <w:bottom w:val="single" w:sz="12" w:space="0" w:color="000000"/>
            </w:tcBorders>
          </w:tcPr>
          <w:p w14:paraId="0407486D" w14:textId="3CFCFA01" w:rsidR="001332BD" w:rsidRPr="00B62EE5" w:rsidRDefault="001332BD" w:rsidP="00493638">
            <w:pPr>
              <w:pStyle w:val="Tableheader"/>
              <w:tabs>
                <w:tab w:val="clear" w:pos="397"/>
                <w:tab w:val="left" w:pos="403"/>
              </w:tabs>
              <w:autoSpaceDE w:val="0"/>
              <w:autoSpaceDN w:val="0"/>
              <w:adjustRightInd w:val="0"/>
            </w:pPr>
            <w:r w:rsidRPr="00B62EE5">
              <w:rPr>
                <w:szCs w:val="24"/>
              </w:rPr>
              <w:t>Value Space</w:t>
            </w:r>
          </w:p>
        </w:tc>
        <w:tc>
          <w:tcPr>
            <w:tcW w:w="1134" w:type="dxa"/>
            <w:tcBorders>
              <w:top w:val="single" w:sz="12" w:space="0" w:color="000000"/>
              <w:bottom w:val="single" w:sz="12" w:space="0" w:color="000000"/>
            </w:tcBorders>
          </w:tcPr>
          <w:p w14:paraId="26724143" w14:textId="0AA7280A" w:rsidR="001332BD" w:rsidRPr="00B62EE5" w:rsidRDefault="001332BD" w:rsidP="00493638">
            <w:pPr>
              <w:pStyle w:val="Tableheader"/>
              <w:tabs>
                <w:tab w:val="clear" w:pos="397"/>
                <w:tab w:val="left" w:pos="403"/>
              </w:tabs>
              <w:autoSpaceDE w:val="0"/>
              <w:autoSpaceDN w:val="0"/>
              <w:adjustRightInd w:val="0"/>
            </w:pPr>
            <w:r w:rsidRPr="00B62EE5">
              <w:rPr>
                <w:szCs w:val="24"/>
              </w:rPr>
              <w:t>Use</w:t>
            </w:r>
          </w:p>
        </w:tc>
        <w:tc>
          <w:tcPr>
            <w:tcW w:w="2693" w:type="dxa"/>
            <w:tcBorders>
              <w:top w:val="single" w:sz="12" w:space="0" w:color="000000"/>
              <w:bottom w:val="single" w:sz="12" w:space="0" w:color="000000"/>
            </w:tcBorders>
          </w:tcPr>
          <w:p w14:paraId="083E5BA5" w14:textId="48883222" w:rsidR="001332BD" w:rsidRPr="00B62EE5" w:rsidRDefault="001332BD" w:rsidP="00493638">
            <w:pPr>
              <w:pStyle w:val="Tableheader"/>
              <w:tabs>
                <w:tab w:val="clear" w:pos="397"/>
                <w:tab w:val="left" w:pos="403"/>
              </w:tabs>
              <w:autoSpaceDE w:val="0"/>
              <w:autoSpaceDN w:val="0"/>
              <w:adjustRightInd w:val="0"/>
            </w:pPr>
            <w:r w:rsidRPr="00B62EE5">
              <w:rPr>
                <w:szCs w:val="24"/>
              </w:rPr>
              <w:t>Constraints / Remarks</w:t>
            </w:r>
          </w:p>
        </w:tc>
      </w:tr>
      <w:tr w:rsidR="001332BD" w:rsidRPr="00E956F7" w14:paraId="5451E806" w14:textId="77777777" w:rsidTr="00DF54FA">
        <w:trPr>
          <w:cnfStyle w:val="100000000000" w:firstRow="1" w:lastRow="0" w:firstColumn="0" w:lastColumn="0" w:oddVBand="0" w:evenVBand="0" w:oddHBand="0" w:evenHBand="0" w:firstRowFirstColumn="0" w:firstRowLastColumn="0" w:lastRowFirstColumn="0" w:lastRowLastColumn="0"/>
          <w:trHeight w:val="363"/>
        </w:trPr>
        <w:tc>
          <w:tcPr>
            <w:tcW w:w="1258" w:type="dxa"/>
            <w:tcBorders>
              <w:top w:val="single" w:sz="12" w:space="0" w:color="000000"/>
              <w:bottom w:val="single" w:sz="12" w:space="0" w:color="000000"/>
            </w:tcBorders>
            <w:shd w:val="clear" w:color="auto" w:fill="FFFFFF" w:themeFill="background1"/>
          </w:tcPr>
          <w:p w14:paraId="6BCBB4C4" w14:textId="2B71CA17" w:rsidR="001332BD" w:rsidRPr="00E956F7" w:rsidRDefault="001332BD" w:rsidP="00493638">
            <w:pPr>
              <w:pStyle w:val="Tablebody"/>
              <w:tabs>
                <w:tab w:val="clear" w:pos="397"/>
                <w:tab w:val="left" w:pos="403"/>
              </w:tabs>
              <w:autoSpaceDE w:val="0"/>
              <w:autoSpaceDN w:val="0"/>
              <w:adjustRightInd w:val="0"/>
              <w:rPr>
                <w:b w:val="0"/>
              </w:rPr>
            </w:pPr>
            <w:r w:rsidRPr="00E956F7">
              <w:rPr>
                <w:szCs w:val="24"/>
              </w:rPr>
              <w:t>nr_levels</w:t>
            </w:r>
          </w:p>
        </w:tc>
        <w:tc>
          <w:tcPr>
            <w:tcW w:w="1855" w:type="dxa"/>
            <w:tcBorders>
              <w:top w:val="single" w:sz="12" w:space="0" w:color="000000"/>
              <w:bottom w:val="single" w:sz="12" w:space="0" w:color="000000"/>
            </w:tcBorders>
            <w:shd w:val="clear" w:color="auto" w:fill="FFFFFF" w:themeFill="background1"/>
          </w:tcPr>
          <w:p w14:paraId="00E2BBEB" w14:textId="3F5E5BD0" w:rsidR="001332BD" w:rsidRPr="00E956F7" w:rsidRDefault="001332BD" w:rsidP="00493638">
            <w:pPr>
              <w:pStyle w:val="Tablebody"/>
              <w:tabs>
                <w:tab w:val="clear" w:pos="397"/>
                <w:tab w:val="left" w:pos="403"/>
              </w:tabs>
              <w:autoSpaceDE w:val="0"/>
              <w:autoSpaceDN w:val="0"/>
              <w:adjustRightInd w:val="0"/>
              <w:rPr>
                <w:b w:val="0"/>
              </w:rPr>
            </w:pPr>
            <w:r w:rsidRPr="00E956F7">
              <w:rPr>
                <w:szCs w:val="24"/>
              </w:rPr>
              <w:t>Integer</w:t>
            </w:r>
          </w:p>
        </w:tc>
        <w:tc>
          <w:tcPr>
            <w:tcW w:w="1560" w:type="dxa"/>
            <w:tcBorders>
              <w:top w:val="single" w:sz="12" w:space="0" w:color="000000"/>
              <w:bottom w:val="single" w:sz="12" w:space="0" w:color="000000"/>
            </w:tcBorders>
            <w:shd w:val="clear" w:color="auto" w:fill="FFFFFF" w:themeFill="background1"/>
          </w:tcPr>
          <w:p w14:paraId="154FCB77" w14:textId="6F6B2757" w:rsidR="001332BD" w:rsidRPr="00E956F7" w:rsidRDefault="001332BD" w:rsidP="00493638">
            <w:pPr>
              <w:pStyle w:val="Tablebody"/>
              <w:tabs>
                <w:tab w:val="clear" w:pos="397"/>
                <w:tab w:val="left" w:pos="403"/>
              </w:tabs>
              <w:autoSpaceDE w:val="0"/>
              <w:autoSpaceDN w:val="0"/>
              <w:adjustRightInd w:val="0"/>
              <w:rPr>
                <w:b w:val="0"/>
              </w:rPr>
            </w:pPr>
            <w:r w:rsidRPr="00E956F7">
              <w:rPr>
                <w:szCs w:val="24"/>
              </w:rPr>
              <w:t>&gt; 0</w:t>
            </w:r>
          </w:p>
        </w:tc>
        <w:tc>
          <w:tcPr>
            <w:tcW w:w="1134" w:type="dxa"/>
            <w:tcBorders>
              <w:top w:val="single" w:sz="12" w:space="0" w:color="000000"/>
              <w:bottom w:val="single" w:sz="12" w:space="0" w:color="000000"/>
            </w:tcBorders>
            <w:shd w:val="clear" w:color="auto" w:fill="FFFFFF" w:themeFill="background1"/>
          </w:tcPr>
          <w:p w14:paraId="313D4456" w14:textId="460D2E81" w:rsidR="001332BD" w:rsidRPr="00E956F7" w:rsidRDefault="001332BD" w:rsidP="00493638">
            <w:pPr>
              <w:pStyle w:val="Tablebody"/>
              <w:tabs>
                <w:tab w:val="clear" w:pos="397"/>
                <w:tab w:val="left" w:pos="403"/>
              </w:tabs>
              <w:autoSpaceDE w:val="0"/>
              <w:autoSpaceDN w:val="0"/>
              <w:adjustRightInd w:val="0"/>
              <w:rPr>
                <w:b w:val="0"/>
              </w:rPr>
            </w:pPr>
            <w:r w:rsidRPr="00E956F7">
              <w:rPr>
                <w:szCs w:val="24"/>
              </w:rPr>
              <w:t>Optional</w:t>
            </w:r>
          </w:p>
        </w:tc>
        <w:tc>
          <w:tcPr>
            <w:tcW w:w="2693" w:type="dxa"/>
            <w:tcBorders>
              <w:top w:val="single" w:sz="12" w:space="0" w:color="000000"/>
              <w:bottom w:val="single" w:sz="12" w:space="0" w:color="000000"/>
            </w:tcBorders>
            <w:shd w:val="clear" w:color="auto" w:fill="FFFFFF" w:themeFill="background1"/>
          </w:tcPr>
          <w:p w14:paraId="37D21507" w14:textId="77777777" w:rsidR="001332BD" w:rsidRPr="009E1140" w:rsidRDefault="001332BD" w:rsidP="00493638">
            <w:pPr>
              <w:pStyle w:val="Tablebody"/>
              <w:autoSpaceDE w:val="0"/>
              <w:autoSpaceDN w:val="0"/>
              <w:adjustRightInd w:val="0"/>
              <w:rPr>
                <w:b w:val="0"/>
                <w:szCs w:val="24"/>
              </w:rPr>
            </w:pPr>
            <w:r w:rsidRPr="009E1140">
              <w:rPr>
                <w:szCs w:val="24"/>
              </w:rPr>
              <w:t xml:space="preserve">if </w:t>
            </w:r>
            <w:r w:rsidRPr="009E1140">
              <w:rPr>
                <w:rStyle w:val="ISOCode"/>
              </w:rPr>
              <w:t>nr_levels</w:t>
            </w:r>
            <w:r w:rsidRPr="009E1140">
              <w:rPr>
                <w:szCs w:val="24"/>
              </w:rPr>
              <w:t xml:space="preserve"> exists, no </w:t>
            </w:r>
            <w:r w:rsidRPr="009E1140">
              <w:rPr>
                <w:rStyle w:val="ISOCode"/>
              </w:rPr>
              <w:t>&lt;level/&gt;</w:t>
            </w:r>
            <w:r w:rsidRPr="009E1140">
              <w:rPr>
                <w:szCs w:val="24"/>
              </w:rPr>
              <w:t xml:space="preserve"> elements are allowed in </w:t>
            </w:r>
            <w:r w:rsidRPr="009E1140">
              <w:rPr>
                <w:rStyle w:val="ISOCode"/>
              </w:rPr>
              <w:t>&lt;stacking/&gt;</w:t>
            </w:r>
            <w:r w:rsidRPr="009E1140">
              <w:rPr>
                <w:szCs w:val="24"/>
              </w:rPr>
              <w:t>.</w:t>
            </w:r>
          </w:p>
          <w:p w14:paraId="4D626F3A" w14:textId="117D8596" w:rsidR="001332BD" w:rsidRPr="009E1140" w:rsidRDefault="001332BD" w:rsidP="00493638">
            <w:pPr>
              <w:pStyle w:val="Tablebody"/>
              <w:tabs>
                <w:tab w:val="clear" w:pos="397"/>
                <w:tab w:val="left" w:pos="403"/>
              </w:tabs>
              <w:autoSpaceDE w:val="0"/>
              <w:autoSpaceDN w:val="0"/>
              <w:adjustRightInd w:val="0"/>
              <w:rPr>
                <w:b w:val="0"/>
              </w:rPr>
            </w:pPr>
            <w:r w:rsidRPr="009E1140">
              <w:rPr>
                <w:rStyle w:val="ISOCode"/>
              </w:rPr>
              <w:t>nr_levels</w:t>
            </w:r>
            <w:r w:rsidRPr="009E1140">
              <w:rPr>
                <w:szCs w:val="24"/>
              </w:rPr>
              <w:t xml:space="preserve"> has to be greater than the number of nested elements of </w:t>
            </w:r>
            <w:r w:rsidRPr="009E1140">
              <w:rPr>
                <w:rStyle w:val="ISOCode"/>
              </w:rPr>
              <w:t>&lt;connected_to/&gt;</w:t>
            </w:r>
          </w:p>
        </w:tc>
      </w:tr>
    </w:tbl>
    <w:p w14:paraId="0DFE38CF" w14:textId="5BC45B3C" w:rsidR="001332BD" w:rsidRPr="00E956F7" w:rsidRDefault="001332BD">
      <w:pPr>
        <w:pStyle w:val="BodyText"/>
        <w:autoSpaceDE w:val="0"/>
        <w:autoSpaceDN w:val="0"/>
        <w:adjustRightInd w:val="0"/>
        <w:rPr>
          <w:szCs w:val="24"/>
        </w:rPr>
      </w:pPr>
      <w:r w:rsidRPr="00E956F7">
        <w:rPr>
          <w:szCs w:val="24"/>
        </w:rPr>
        <w:t>The attribute meaning is:</w:t>
      </w:r>
    </w:p>
    <w:p w14:paraId="6CD61F4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1" w:author="LUEJE Claudia" w:date="2023-06-26T17:59:00Z">
        <w:r w:rsidRPr="00E956F7">
          <w:rPr>
            <w:szCs w:val="24"/>
          </w:rPr>
          <w:t>—</w:t>
        </w:r>
        <w:r w:rsidRPr="00E956F7">
          <w:rPr>
            <w:szCs w:val="24"/>
          </w:rPr>
          <w:tab/>
        </w:r>
      </w:ins>
      <w:r w:rsidRPr="009E1140">
        <w:rPr>
          <w:rStyle w:val="ISOCode"/>
        </w:rPr>
        <w:t>nr_levels</w:t>
      </w:r>
      <w:r w:rsidRPr="00E956F7">
        <w:rPr>
          <w:szCs w:val="24"/>
        </w:rPr>
        <w:t xml:space="preserve"> dictates the number of flanges/sheets connected by the joint.</w:t>
      </w:r>
    </w:p>
    <w:p w14:paraId="6D7B154C" w14:textId="7C8687BD"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&lt;level</w:t>
      </w:r>
      <w:del w:id="1032" w:author="LUEJE Claudia" w:date="2023-06-26T17:59:00Z">
        <w:r w:rsidR="00FC68DB" w:rsidRPr="005C2D94">
          <w:rPr>
            <w:rFonts w:ascii="Courier New" w:hAnsi="Courier New" w:cs="Courier New"/>
            <w:b/>
            <w:i/>
            <w:sz w:val="18"/>
            <w:szCs w:val="18"/>
          </w:rPr>
          <w:delText>&gt;</w:delText>
        </w:r>
      </w:del>
      <w:ins w:id="1033" w:author="LUEJE Claudia" w:date="2023-06-26T17:59:00Z">
        <w:r w:rsidRPr="009E1140">
          <w:rPr>
            <w:rStyle w:val="ISOCode"/>
          </w:rPr>
          <w:t>/&gt;</w:t>
        </w:r>
      </w:ins>
      <w:r w:rsidRPr="00E956F7">
        <w:rPr>
          <w:szCs w:val="24"/>
        </w:rPr>
        <w:t xml:space="preserve"> within </w:t>
      </w:r>
      <w:r w:rsidRPr="009E1140">
        <w:rPr>
          <w:rStyle w:val="ISOCode"/>
        </w:rPr>
        <w:t>&lt;stacking/&gt;</w:t>
      </w:r>
      <w:r w:rsidRPr="00E956F7">
        <w:rPr>
          <w:szCs w:val="24"/>
        </w:rPr>
        <w:t xml:space="preserve"> is specified as shown in </w:t>
      </w:r>
      <w:del w:id="1034" w:author="LUEJE Claudia" w:date="2023-06-26T17:59:00Z">
        <w:r w:rsidR="007526CE">
          <w:fldChar w:fldCharType="begin"/>
        </w:r>
        <w:r w:rsidR="007526CE">
          <w:delInstrText xml:space="preserve"> REF _Ref101338707 \h </w:delInstrText>
        </w:r>
        <w:r w:rsidR="007526CE">
          <w:fldChar w:fldCharType="separate"/>
        </w:r>
        <w:r w:rsidR="0067475A" w:rsidRPr="00F54804">
          <w:delText xml:space="preserve">Table </w:delText>
        </w:r>
        <w:r w:rsidR="0067475A">
          <w:rPr>
            <w:noProof/>
          </w:rPr>
          <w:delText>11</w:delText>
        </w:r>
        <w:r w:rsidR="007526CE">
          <w:fldChar w:fldCharType="end"/>
        </w:r>
        <w:r w:rsidR="007526CE">
          <w:delText>.</w:delText>
        </w:r>
      </w:del>
      <w:ins w:id="1035" w:author="LUEJE Claudia" w:date="2023-06-26T17:59:00Z">
        <w:r w:rsidR="006F39DE" w:rsidRPr="00E956F7">
          <w:rPr>
            <w:rStyle w:val="citetbl"/>
            <w:szCs w:val="24"/>
          </w:rPr>
          <w:t>Table </w:t>
        </w:r>
        <w:r w:rsidRPr="00E956F7">
          <w:rPr>
            <w:rStyle w:val="citetbl"/>
            <w:szCs w:val="24"/>
          </w:rPr>
          <w:t>11</w:t>
        </w:r>
        <w:r w:rsidRPr="00E956F7">
          <w:rPr>
            <w:szCs w:val="24"/>
          </w:rPr>
          <w:t>.</w:t>
        </w:r>
      </w:ins>
    </w:p>
    <w:p w14:paraId="25ED0676" w14:textId="5012558B" w:rsidR="001332BD" w:rsidRPr="00E956F7" w:rsidRDefault="006F39DE">
      <w:pPr>
        <w:pStyle w:val="Tabletitle"/>
        <w:autoSpaceDE w:val="0"/>
        <w:autoSpaceDN w:val="0"/>
        <w:adjustRightInd w:val="0"/>
        <w:outlineLvl w:val="0"/>
        <w:rPr>
          <w:szCs w:val="24"/>
        </w:rPr>
      </w:pPr>
      <w:bookmarkStart w:id="1036" w:name="_Ref101338707"/>
      <w:bookmarkStart w:id="1037" w:name="_Toc110532359"/>
      <w:r w:rsidRPr="00E956F7">
        <w:rPr>
          <w:szCs w:val="24"/>
        </w:rPr>
        <w:t>Table</w:t>
      </w:r>
      <w:del w:id="1038" w:author="LUEJE Claudia" w:date="2023-06-26T17:59:00Z">
        <w:r w:rsidR="007526CE" w:rsidRPr="00F54804">
          <w:delText xml:space="preserve"> </w:delText>
        </w:r>
        <w:r w:rsidR="007526CE" w:rsidRPr="00F54804">
          <w:fldChar w:fldCharType="begin"/>
        </w:r>
        <w:r w:rsidR="007526CE" w:rsidRPr="00F54804">
          <w:delInstrText xml:space="preserve"> SEQ Table \* ARABIC </w:delInstrText>
        </w:r>
        <w:r w:rsidR="007526CE" w:rsidRPr="00F54804">
          <w:fldChar w:fldCharType="separate"/>
        </w:r>
        <w:r w:rsidR="0067475A">
          <w:rPr>
            <w:noProof/>
          </w:rPr>
          <w:delText>11</w:delText>
        </w:r>
        <w:r w:rsidR="007526CE" w:rsidRPr="00F54804">
          <w:fldChar w:fldCharType="end"/>
        </w:r>
        <w:bookmarkEnd w:id="1036"/>
        <w:r w:rsidR="007526CE">
          <w:delText xml:space="preserve"> —</w:delText>
        </w:r>
        <w:r w:rsidR="007526CE" w:rsidRPr="00F54804">
          <w:delText xml:space="preserve"> </w:delText>
        </w:r>
        <w:r w:rsidR="007526CE">
          <w:delText xml:space="preserve"> </w:delText>
        </w:r>
      </w:del>
      <w:ins w:id="1039" w:author="LUEJE Claudia" w:date="2023-06-26T17:59:00Z">
        <w:r w:rsidRPr="00E956F7">
          <w:rPr>
            <w:szCs w:val="24"/>
          </w:rPr>
          <w:t> </w:t>
        </w:r>
        <w:r w:rsidR="001332BD" w:rsidRPr="00E956F7">
          <w:rPr>
            <w:szCs w:val="24"/>
          </w:rPr>
          <w:t>11 —</w:t>
        </w:r>
      </w:ins>
      <w:r w:rsidR="001332BD" w:rsidRPr="00E956F7">
        <w:rPr>
          <w:szCs w:val="24"/>
        </w:rPr>
        <w:t xml:space="preserve"> Attributes of &lt;level&gt;</w:t>
      </w:r>
      <w:bookmarkEnd w:id="1037"/>
    </w:p>
    <w:tbl>
      <w:tblPr>
        <w:tblW w:w="8500" w:type="dxa"/>
        <w:tblInd w:w="3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258"/>
        <w:gridCol w:w="1312"/>
        <w:gridCol w:w="1559"/>
        <w:gridCol w:w="1276"/>
        <w:gridCol w:w="3095"/>
      </w:tblGrid>
      <w:tr w:rsidR="001332BD" w:rsidRPr="00B62EE5" w14:paraId="414B5EEE" w14:textId="77777777" w:rsidTr="006A5EE4">
        <w:trPr>
          <w:trHeight w:val="355"/>
        </w:trPr>
        <w:tc>
          <w:tcPr>
            <w:tcW w:w="1258" w:type="dxa"/>
            <w:tcBorders>
              <w:top w:val="single" w:sz="12" w:space="0" w:color="auto"/>
              <w:bottom w:val="single" w:sz="12" w:space="0" w:color="auto"/>
            </w:tcBorders>
            <w:shd w:val="clear" w:color="auto" w:fill="F3F3F3"/>
            <w:vAlign w:val="bottom"/>
          </w:tcPr>
          <w:p w14:paraId="3ABADDA7" w14:textId="177412DA" w:rsidR="001332BD" w:rsidRPr="00B62EE5" w:rsidRDefault="001332BD" w:rsidP="00493638">
            <w:pPr>
              <w:pStyle w:val="Tableheader"/>
              <w:autoSpaceDE w:val="0"/>
              <w:autoSpaceDN w:val="0"/>
              <w:adjustRightInd w:val="0"/>
              <w:rPr>
                <w:b/>
              </w:rPr>
            </w:pPr>
            <w:r w:rsidRPr="00B62EE5">
              <w:rPr>
                <w:b/>
                <w:szCs w:val="24"/>
              </w:rPr>
              <w:t>Attributes</w:t>
            </w:r>
          </w:p>
        </w:tc>
        <w:tc>
          <w:tcPr>
            <w:tcW w:w="1312" w:type="dxa"/>
            <w:tcBorders>
              <w:top w:val="single" w:sz="12" w:space="0" w:color="auto"/>
              <w:bottom w:val="single" w:sz="12" w:space="0" w:color="auto"/>
            </w:tcBorders>
            <w:shd w:val="clear" w:color="auto" w:fill="F3F3F3"/>
            <w:vAlign w:val="bottom"/>
          </w:tcPr>
          <w:p w14:paraId="2DD62204" w14:textId="7E940DE8" w:rsidR="001332BD" w:rsidRPr="00B62EE5" w:rsidRDefault="001332BD" w:rsidP="00493638">
            <w:pPr>
              <w:pStyle w:val="Tableheader"/>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0AE3BED6" w14:textId="3A34399C" w:rsidR="001332BD" w:rsidRPr="00B62EE5" w:rsidRDefault="001332BD" w:rsidP="00493638">
            <w:pPr>
              <w:pStyle w:val="Tableheader"/>
              <w:autoSpaceDE w:val="0"/>
              <w:autoSpaceDN w:val="0"/>
              <w:adjustRightInd w:val="0"/>
              <w:rPr>
                <w:b/>
              </w:rPr>
            </w:pPr>
            <w:r w:rsidRPr="00B62EE5">
              <w:rPr>
                <w:b/>
                <w:szCs w:val="24"/>
              </w:rPr>
              <w:t>Value Space</w:t>
            </w:r>
          </w:p>
        </w:tc>
        <w:tc>
          <w:tcPr>
            <w:tcW w:w="1276" w:type="dxa"/>
            <w:tcBorders>
              <w:top w:val="single" w:sz="12" w:space="0" w:color="auto"/>
              <w:bottom w:val="single" w:sz="12" w:space="0" w:color="auto"/>
            </w:tcBorders>
            <w:shd w:val="clear" w:color="auto" w:fill="F3F3F3"/>
            <w:vAlign w:val="bottom"/>
          </w:tcPr>
          <w:p w14:paraId="5E1CC0E0" w14:textId="57A1D7F1" w:rsidR="001332BD" w:rsidRPr="00B62EE5" w:rsidRDefault="001332BD" w:rsidP="00493638">
            <w:pPr>
              <w:pStyle w:val="Tableheader"/>
              <w:autoSpaceDE w:val="0"/>
              <w:autoSpaceDN w:val="0"/>
              <w:adjustRightInd w:val="0"/>
              <w:rPr>
                <w:b/>
              </w:rPr>
            </w:pPr>
            <w:r w:rsidRPr="00B62EE5">
              <w:rPr>
                <w:b/>
                <w:szCs w:val="24"/>
              </w:rPr>
              <w:t>Use</w:t>
            </w:r>
          </w:p>
        </w:tc>
        <w:tc>
          <w:tcPr>
            <w:tcW w:w="3095" w:type="dxa"/>
            <w:tcBorders>
              <w:top w:val="single" w:sz="12" w:space="0" w:color="auto"/>
              <w:bottom w:val="single" w:sz="12" w:space="0" w:color="auto"/>
            </w:tcBorders>
            <w:shd w:val="clear" w:color="auto" w:fill="F3F3F3"/>
            <w:vAlign w:val="bottom"/>
          </w:tcPr>
          <w:p w14:paraId="102046DE" w14:textId="6F0FF84E" w:rsidR="001332BD" w:rsidRPr="00B62EE5" w:rsidRDefault="001332BD" w:rsidP="00493638">
            <w:pPr>
              <w:pStyle w:val="Tableheader"/>
              <w:autoSpaceDE w:val="0"/>
              <w:autoSpaceDN w:val="0"/>
              <w:adjustRightInd w:val="0"/>
              <w:rPr>
                <w:b/>
              </w:rPr>
            </w:pPr>
            <w:r w:rsidRPr="00B62EE5">
              <w:rPr>
                <w:b/>
                <w:szCs w:val="24"/>
              </w:rPr>
              <w:t>Constraint</w:t>
            </w:r>
          </w:p>
        </w:tc>
      </w:tr>
      <w:tr w:rsidR="001332BD" w:rsidRPr="00E956F7" w14:paraId="3604D26A" w14:textId="77777777" w:rsidTr="006A5EE4">
        <w:trPr>
          <w:trHeight w:val="355"/>
        </w:trPr>
        <w:tc>
          <w:tcPr>
            <w:tcW w:w="1258" w:type="dxa"/>
            <w:tcBorders>
              <w:top w:val="single" w:sz="12" w:space="0" w:color="auto"/>
            </w:tcBorders>
          </w:tcPr>
          <w:p w14:paraId="0385B7B7" w14:textId="740038FC" w:rsidR="001332BD" w:rsidRPr="00E956F7" w:rsidRDefault="001332BD" w:rsidP="00493638">
            <w:pPr>
              <w:pStyle w:val="Tablebody"/>
              <w:autoSpaceDE w:val="0"/>
              <w:autoSpaceDN w:val="0"/>
              <w:adjustRightInd w:val="0"/>
            </w:pPr>
            <w:r w:rsidRPr="00E956F7">
              <w:rPr>
                <w:szCs w:val="24"/>
              </w:rPr>
              <w:t>order</w:t>
            </w:r>
          </w:p>
        </w:tc>
        <w:tc>
          <w:tcPr>
            <w:tcW w:w="1312" w:type="dxa"/>
            <w:tcBorders>
              <w:top w:val="single" w:sz="12" w:space="0" w:color="auto"/>
            </w:tcBorders>
          </w:tcPr>
          <w:p w14:paraId="3BE5A67F" w14:textId="723DE2B7" w:rsidR="001332BD" w:rsidRPr="00E956F7" w:rsidRDefault="001332BD" w:rsidP="00493638">
            <w:pPr>
              <w:pStyle w:val="Tablebody"/>
              <w:autoSpaceDE w:val="0"/>
              <w:autoSpaceDN w:val="0"/>
              <w:adjustRightInd w:val="0"/>
            </w:pPr>
            <w:r w:rsidRPr="00E956F7">
              <w:rPr>
                <w:szCs w:val="24"/>
              </w:rPr>
              <w:t>Integer</w:t>
            </w:r>
          </w:p>
        </w:tc>
        <w:tc>
          <w:tcPr>
            <w:tcW w:w="1559" w:type="dxa"/>
            <w:tcBorders>
              <w:top w:val="single" w:sz="12" w:space="0" w:color="auto"/>
            </w:tcBorders>
          </w:tcPr>
          <w:p w14:paraId="743126C2" w14:textId="5DA1E89D" w:rsidR="001332BD" w:rsidRPr="00E956F7" w:rsidRDefault="001332BD" w:rsidP="00493638">
            <w:pPr>
              <w:pStyle w:val="Tablebody"/>
              <w:autoSpaceDE w:val="0"/>
              <w:autoSpaceDN w:val="0"/>
              <w:adjustRightInd w:val="0"/>
            </w:pPr>
            <w:r w:rsidRPr="00E956F7">
              <w:rPr>
                <w:szCs w:val="24"/>
              </w:rPr>
              <w:t>&gt; 0</w:t>
            </w:r>
          </w:p>
        </w:tc>
        <w:tc>
          <w:tcPr>
            <w:tcW w:w="1276" w:type="dxa"/>
            <w:tcBorders>
              <w:top w:val="single" w:sz="12" w:space="0" w:color="auto"/>
            </w:tcBorders>
          </w:tcPr>
          <w:p w14:paraId="1CA8CB67" w14:textId="17326532" w:rsidR="001332BD" w:rsidRPr="00E956F7" w:rsidRDefault="001332BD" w:rsidP="00493638">
            <w:pPr>
              <w:pStyle w:val="Tablebody"/>
              <w:autoSpaceDE w:val="0"/>
              <w:autoSpaceDN w:val="0"/>
              <w:adjustRightInd w:val="0"/>
            </w:pPr>
            <w:r w:rsidRPr="00E956F7">
              <w:rPr>
                <w:szCs w:val="24"/>
              </w:rPr>
              <w:t>Required</w:t>
            </w:r>
          </w:p>
        </w:tc>
        <w:tc>
          <w:tcPr>
            <w:tcW w:w="3095" w:type="dxa"/>
            <w:tcBorders>
              <w:top w:val="single" w:sz="12" w:space="0" w:color="auto"/>
            </w:tcBorders>
          </w:tcPr>
          <w:p w14:paraId="128FE9B0" w14:textId="270BC9A2" w:rsidR="001332BD" w:rsidRPr="00E956F7" w:rsidRDefault="001332BD" w:rsidP="00493638">
            <w:pPr>
              <w:pStyle w:val="Tablebody"/>
              <w:autoSpaceDE w:val="0"/>
              <w:autoSpaceDN w:val="0"/>
              <w:adjustRightInd w:val="0"/>
            </w:pPr>
            <w:r w:rsidRPr="00E956F7">
              <w:rPr>
                <w:szCs w:val="24"/>
              </w:rPr>
              <w:t xml:space="preserve">Unique only within the parent element </w:t>
            </w:r>
            <w:ins w:id="1040" w:author="LUEJE Claudia" w:date="2023-06-26T17:59:00Z">
              <w:r w:rsidRPr="009E1140">
                <w:rPr>
                  <w:rStyle w:val="ISOCode"/>
                </w:rPr>
                <w:t>&lt;</w:t>
              </w:r>
            </w:ins>
            <w:r w:rsidRPr="009E1140">
              <w:rPr>
                <w:rStyle w:val="ISOCode"/>
              </w:rPr>
              <w:t>stacking</w:t>
            </w:r>
            <w:ins w:id="1041" w:author="LUEJE Claudia" w:date="2023-06-26T17:59:00Z">
              <w:r w:rsidRPr="009E1140">
                <w:rPr>
                  <w:rStyle w:val="ISOCode"/>
                </w:rPr>
                <w:t>/&gt;</w:t>
              </w:r>
            </w:ins>
          </w:p>
        </w:tc>
      </w:tr>
      <w:tr w:rsidR="001332BD" w:rsidRPr="00E956F7" w14:paraId="6451A031" w14:textId="77777777" w:rsidTr="006A5EE4">
        <w:trPr>
          <w:trHeight w:val="355"/>
        </w:trPr>
        <w:tc>
          <w:tcPr>
            <w:tcW w:w="1258" w:type="dxa"/>
          </w:tcPr>
          <w:p w14:paraId="7208FF4D" w14:textId="72E87179" w:rsidR="001332BD" w:rsidRPr="00E956F7" w:rsidRDefault="001332BD" w:rsidP="00493638">
            <w:pPr>
              <w:pStyle w:val="Tablebody"/>
              <w:autoSpaceDE w:val="0"/>
              <w:autoSpaceDN w:val="0"/>
              <w:adjustRightInd w:val="0"/>
            </w:pPr>
            <w:r w:rsidRPr="00E956F7">
              <w:rPr>
                <w:szCs w:val="24"/>
              </w:rPr>
              <w:t>part_index</w:t>
            </w:r>
          </w:p>
        </w:tc>
        <w:tc>
          <w:tcPr>
            <w:tcW w:w="1312" w:type="dxa"/>
          </w:tcPr>
          <w:p w14:paraId="5E372229" w14:textId="058E722C" w:rsidR="001332BD" w:rsidRPr="00E956F7" w:rsidRDefault="001332BD" w:rsidP="00493638">
            <w:pPr>
              <w:pStyle w:val="Tablebody"/>
              <w:autoSpaceDE w:val="0"/>
              <w:autoSpaceDN w:val="0"/>
              <w:adjustRightInd w:val="0"/>
            </w:pPr>
            <w:r w:rsidRPr="00E956F7">
              <w:rPr>
                <w:szCs w:val="24"/>
              </w:rPr>
              <w:t>Integer</w:t>
            </w:r>
          </w:p>
        </w:tc>
        <w:tc>
          <w:tcPr>
            <w:tcW w:w="1559" w:type="dxa"/>
          </w:tcPr>
          <w:p w14:paraId="04265C09" w14:textId="7FEAD275" w:rsidR="001332BD" w:rsidRPr="00E956F7" w:rsidRDefault="001332BD" w:rsidP="00493638">
            <w:pPr>
              <w:pStyle w:val="Tablebody"/>
              <w:autoSpaceDE w:val="0"/>
              <w:autoSpaceDN w:val="0"/>
              <w:adjustRightInd w:val="0"/>
            </w:pPr>
            <w:r w:rsidRPr="00E956F7">
              <w:rPr>
                <w:szCs w:val="24"/>
              </w:rPr>
              <w:t> </w:t>
            </w:r>
          </w:p>
        </w:tc>
        <w:tc>
          <w:tcPr>
            <w:tcW w:w="1276" w:type="dxa"/>
          </w:tcPr>
          <w:p w14:paraId="4EA57047" w14:textId="2F14DAA6" w:rsidR="001332BD" w:rsidRPr="00E956F7" w:rsidRDefault="001332BD" w:rsidP="00493638">
            <w:pPr>
              <w:pStyle w:val="Tablebody"/>
              <w:autoSpaceDE w:val="0"/>
              <w:autoSpaceDN w:val="0"/>
              <w:adjustRightInd w:val="0"/>
            </w:pPr>
            <w:r w:rsidRPr="00E956F7">
              <w:rPr>
                <w:szCs w:val="24"/>
              </w:rPr>
              <w:t>Required</w:t>
            </w:r>
          </w:p>
        </w:tc>
        <w:tc>
          <w:tcPr>
            <w:tcW w:w="3095" w:type="dxa"/>
          </w:tcPr>
          <w:p w14:paraId="3BD137AC" w14:textId="5793E4C4" w:rsidR="001332BD" w:rsidRPr="00E956F7" w:rsidRDefault="001332BD" w:rsidP="00493638">
            <w:pPr>
              <w:pStyle w:val="Tablebody"/>
              <w:autoSpaceDE w:val="0"/>
              <w:autoSpaceDN w:val="0"/>
              <w:adjustRightInd w:val="0"/>
            </w:pPr>
            <w:r w:rsidRPr="00E956F7">
              <w:rPr>
                <w:szCs w:val="24"/>
              </w:rPr>
              <w:t> </w:t>
            </w:r>
          </w:p>
        </w:tc>
      </w:tr>
    </w:tbl>
    <w:p w14:paraId="0696D58B" w14:textId="22126A16" w:rsidR="001332BD" w:rsidRPr="00E956F7" w:rsidRDefault="001332BD">
      <w:pPr>
        <w:pStyle w:val="BodyText"/>
        <w:autoSpaceDE w:val="0"/>
        <w:autoSpaceDN w:val="0"/>
        <w:adjustRightInd w:val="0"/>
        <w:rPr>
          <w:szCs w:val="24"/>
        </w:rPr>
      </w:pPr>
      <w:r w:rsidRPr="00E956F7">
        <w:rPr>
          <w:szCs w:val="24"/>
        </w:rPr>
        <w:t>The attribute meanings are:</w:t>
      </w:r>
    </w:p>
    <w:p w14:paraId="638AF808" w14:textId="6579792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2" w:author="LUEJE Claudia" w:date="2023-06-26T17:59:00Z">
        <w:r w:rsidRPr="00E956F7">
          <w:rPr>
            <w:szCs w:val="24"/>
          </w:rPr>
          <w:t>—</w:t>
        </w:r>
        <w:r w:rsidRPr="00E956F7">
          <w:rPr>
            <w:szCs w:val="24"/>
          </w:rPr>
          <w:tab/>
        </w:r>
      </w:ins>
      <w:r w:rsidRPr="009E1140">
        <w:rPr>
          <w:rStyle w:val="ISOCode"/>
        </w:rPr>
        <w:t>part_index</w:t>
      </w:r>
      <w:r w:rsidRPr="00E956F7">
        <w:rPr>
          <w:szCs w:val="24"/>
        </w:rPr>
        <w:t xml:space="preserve">: The flange partner with this index (see </w:t>
      </w:r>
      <w:del w:id="1043" w:author="LUEJE Claudia" w:date="2023-06-26T17:59:00Z">
        <w:r w:rsidR="00FC68DB" w:rsidRPr="00F54804">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1044" w:author="LUEJE Claudia" w:date="2023-06-26T17:59:00Z">
        <w:r w:rsidRPr="00E956F7">
          <w:rPr>
            <w:rStyle w:val="citesec"/>
            <w:szCs w:val="24"/>
          </w:rPr>
          <w:t>7.4.2.2</w:t>
        </w:r>
        <w:r w:rsidRPr="00E956F7">
          <w:rPr>
            <w:szCs w:val="24"/>
          </w:rPr>
          <w:t>).</w:t>
        </w:r>
      </w:ins>
      <w:r w:rsidRPr="00E956F7">
        <w:rPr>
          <w:szCs w:val="24"/>
        </w:rPr>
        <w:t xml:space="preserve"> The part of the flange is referenced by the attribute </w:t>
      </w:r>
      <w:r w:rsidRPr="009E1140">
        <w:rPr>
          <w:rStyle w:val="ISOCode"/>
        </w:rPr>
        <w:t>index</w:t>
      </w:r>
      <w:r w:rsidRPr="00E956F7">
        <w:rPr>
          <w:szCs w:val="24"/>
        </w:rPr>
        <w:t xml:space="preserve"> inside the element </w:t>
      </w:r>
      <w:r w:rsidRPr="009E1140">
        <w:rPr>
          <w:rStyle w:val="ISOCode"/>
        </w:rPr>
        <w:t>&lt;part</w:t>
      </w:r>
      <w:del w:id="1045" w:author="LUEJE Claudia" w:date="2023-06-26T17:59:00Z">
        <w:r w:rsidR="00FC68DB" w:rsidRPr="00BD52D7">
          <w:rPr>
            <w:rStyle w:val="XMLElement"/>
          </w:rPr>
          <w:delText>&gt;</w:delText>
        </w:r>
      </w:del>
      <w:ins w:id="1046" w:author="LUEJE Claudia" w:date="2023-06-26T17:59:00Z">
        <w:r w:rsidRPr="009E1140">
          <w:rPr>
            <w:rStyle w:val="ISOCode"/>
          </w:rPr>
          <w:t>/&gt;</w:t>
        </w:r>
      </w:ins>
      <w:r w:rsidRPr="00E956F7">
        <w:rPr>
          <w:szCs w:val="24"/>
        </w:rPr>
        <w:t xml:space="preserve"> or </w:t>
      </w:r>
      <w:r w:rsidRPr="009E1140">
        <w:rPr>
          <w:rStyle w:val="ISOCode"/>
        </w:rPr>
        <w:t>&lt;assy</w:t>
      </w:r>
      <w:del w:id="1047" w:author="LUEJE Claudia" w:date="2023-06-26T17:59:00Z">
        <w:r w:rsidR="00FC68DB" w:rsidRPr="00BD52D7">
          <w:rPr>
            <w:rStyle w:val="XMLElement"/>
          </w:rPr>
          <w:delText>&gt;</w:delText>
        </w:r>
      </w:del>
      <w:ins w:id="1048" w:author="LUEJE Claudia" w:date="2023-06-26T17:59:00Z">
        <w:r w:rsidRPr="009E1140">
          <w:rPr>
            <w:rStyle w:val="ISOCode"/>
          </w:rPr>
          <w:t>/&gt;</w:t>
        </w:r>
      </w:ins>
      <w:r w:rsidRPr="00E956F7">
        <w:rPr>
          <w:szCs w:val="24"/>
        </w:rPr>
        <w:t xml:space="preserve"> of the </w:t>
      </w:r>
      <w:r w:rsidRPr="009E1140">
        <w:rPr>
          <w:rStyle w:val="ISOCode"/>
        </w:rPr>
        <w:t>&lt;connected_to</w:t>
      </w:r>
      <w:del w:id="1049" w:author="LUEJE Claudia" w:date="2023-06-26T17:59:00Z">
        <w:r w:rsidR="00FC68DB" w:rsidRPr="000A1B7B">
          <w:rPr>
            <w:rStyle w:val="XMLElement"/>
          </w:rPr>
          <w:delText>&gt;</w:delText>
        </w:r>
      </w:del>
      <w:ins w:id="1050" w:author="LUEJE Claudia" w:date="2023-06-26T17:59:00Z">
        <w:r w:rsidRPr="009E1140">
          <w:rPr>
            <w:rStyle w:val="ISOCode"/>
          </w:rPr>
          <w:t>/&gt;</w:t>
        </w:r>
      </w:ins>
      <w:r w:rsidR="00F22908" w:rsidRPr="00E956F7">
        <w:rPr>
          <w:szCs w:val="24"/>
        </w:rPr>
        <w:t xml:space="preserve"> </w:t>
      </w:r>
      <w:r w:rsidRPr="00E956F7">
        <w:rPr>
          <w:szCs w:val="24"/>
        </w:rPr>
        <w:t>element;</w:t>
      </w:r>
    </w:p>
    <w:p w14:paraId="655A3022" w14:textId="669AB14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51" w:author="LUEJE Claudia" w:date="2023-06-26T17:59:00Z">
        <w:r w:rsidRPr="00E956F7">
          <w:rPr>
            <w:szCs w:val="24"/>
          </w:rPr>
          <w:t>—</w:t>
        </w:r>
        <w:r w:rsidRPr="00E956F7">
          <w:rPr>
            <w:szCs w:val="24"/>
          </w:rPr>
          <w:tab/>
        </w:r>
      </w:ins>
      <w:r w:rsidRPr="009E1140">
        <w:rPr>
          <w:rStyle w:val="ISOCode"/>
        </w:rPr>
        <w:t>order</w:t>
      </w:r>
      <w:r w:rsidRPr="00E956F7">
        <w:rPr>
          <w:szCs w:val="24"/>
        </w:rPr>
        <w:t>: indicates the position of a flange relative to other flanges.</w:t>
      </w:r>
    </w:p>
    <w:p w14:paraId="002A23FE" w14:textId="77777777" w:rsidR="001C0629" w:rsidRDefault="001C0629" w:rsidP="001C0629">
      <w:pPr>
        <w:pStyle w:val="Note"/>
        <w:rPr>
          <w:del w:id="1052" w:author="LUEJE Claudia" w:date="2023-06-26T17:59:00Z"/>
        </w:rPr>
      </w:pPr>
    </w:p>
    <w:p w14:paraId="4FF57166" w14:textId="1D57AF51" w:rsidR="001332BD" w:rsidRPr="00E956F7" w:rsidRDefault="001C0629">
      <w:pPr>
        <w:pStyle w:val="BodyText"/>
        <w:autoSpaceDE w:val="0"/>
        <w:autoSpaceDN w:val="0"/>
        <w:adjustRightInd w:val="0"/>
        <w:rPr>
          <w:szCs w:val="24"/>
        </w:rPr>
      </w:pPr>
      <w:del w:id="1053" w:author="LUEJE Claudia" w:date="2023-06-26T17:59:00Z">
        <w:r>
          <w:delText>NOTE</w:delText>
        </w:r>
        <w:r w:rsidR="00AC3CCF">
          <w:delText xml:space="preserve"> </w:delText>
        </w:r>
      </w:del>
      <w:r w:rsidR="001332BD" w:rsidRPr="00E956F7">
        <w:rPr>
          <w:szCs w:val="24"/>
        </w:rPr>
        <w:t xml:space="preserve">The order of the levels in the stacking list is identified by the numerical value of their attribute </w:t>
      </w:r>
      <w:r w:rsidR="001332BD" w:rsidRPr="009E1140">
        <w:rPr>
          <w:rStyle w:val="ISOCode"/>
        </w:rPr>
        <w:t>order</w:t>
      </w:r>
      <w:r w:rsidR="001332BD" w:rsidRPr="00E956F7">
        <w:rPr>
          <w:szCs w:val="24"/>
        </w:rPr>
        <w:t xml:space="preserve">, in ascending order. </w:t>
      </w:r>
      <w:del w:id="1054" w:author="LUEJE Claudia" w:date="2023-06-26T17:59:00Z">
        <w:r w:rsidR="00FC68DB" w:rsidRPr="00F54804">
          <w:delText>Hence</w:delText>
        </w:r>
      </w:del>
      <w:ins w:id="1055" w:author="LUEJE Claudia" w:date="2023-06-26T17:59:00Z">
        <w:r w:rsidR="00260799">
          <w:rPr>
            <w:szCs w:val="24"/>
          </w:rPr>
          <w:t>Therefore</w:t>
        </w:r>
      </w:ins>
      <w:r w:rsidR="001332BD" w:rsidRPr="00E956F7">
        <w:rPr>
          <w:szCs w:val="24"/>
        </w:rPr>
        <w:t xml:space="preserve">, indices shall be unique within one stacking list. The restriction </w:t>
      </w:r>
      <w:r w:rsidR="001332BD" w:rsidRPr="009E1140">
        <w:rPr>
          <w:rStyle w:val="ISOCode"/>
        </w:rPr>
        <w:t>nr_levels</w:t>
      </w:r>
      <w:r w:rsidR="001332BD" w:rsidRPr="00E956F7">
        <w:rPr>
          <w:szCs w:val="24"/>
        </w:rPr>
        <w:t xml:space="preserve"> </w:t>
      </w:r>
      <w:del w:id="1056" w:author="LUEJE Claudia" w:date="2023-06-26T17:59:00Z">
        <w:r w:rsidR="003359B7">
          <w:delText>has to</w:delText>
        </w:r>
      </w:del>
      <w:ins w:id="1057" w:author="LUEJE Claudia" w:date="2023-06-26T17:59:00Z">
        <w:r w:rsidR="001332BD" w:rsidRPr="00E956F7">
          <w:rPr>
            <w:szCs w:val="24"/>
          </w:rPr>
          <w:t>must</w:t>
        </w:r>
      </w:ins>
      <w:r w:rsidR="001332BD" w:rsidRPr="00E956F7">
        <w:rPr>
          <w:szCs w:val="24"/>
        </w:rPr>
        <w:t xml:space="preserve"> be greater than the number of nested elements of </w:t>
      </w:r>
      <w:r w:rsidR="001332BD" w:rsidRPr="009E1140">
        <w:rPr>
          <w:rStyle w:val="ISOCode"/>
        </w:rPr>
        <w:t>&lt;connected_to/&gt;</w:t>
      </w:r>
      <w:r w:rsidR="001332BD" w:rsidRPr="00E956F7">
        <w:rPr>
          <w:szCs w:val="24"/>
        </w:rPr>
        <w:t xml:space="preserve">” implies that </w:t>
      </w:r>
      <w:r w:rsidR="001332BD" w:rsidRPr="009E1140">
        <w:rPr>
          <w:rStyle w:val="ISOCode"/>
        </w:rPr>
        <w:t>nr_levels</w:t>
      </w:r>
      <w:r w:rsidR="001332BD" w:rsidRPr="00E956F7">
        <w:rPr>
          <w:szCs w:val="24"/>
        </w:rPr>
        <w:t xml:space="preserve"> attribute can only be used for self-connected joints.</w:t>
      </w:r>
    </w:p>
    <w:p w14:paraId="160C4939" w14:textId="47ED7FDB" w:rsidR="001332BD" w:rsidRPr="00E956F7" w:rsidRDefault="001332BD" w:rsidP="00423A17">
      <w:pPr>
        <w:pStyle w:val="BodyText"/>
      </w:pPr>
      <w:r w:rsidRPr="00E956F7">
        <w:t xml:space="preserve">EXAMPLE A The situations in </w:t>
      </w:r>
      <w:del w:id="1058" w:author="LUEJE Claudia" w:date="2023-06-26T17:59:00Z">
        <w:r w:rsidR="00FC68DB" w:rsidRPr="00F93AE5">
          <w:fldChar w:fldCharType="begin"/>
        </w:r>
        <w:r w:rsidR="00FC68DB" w:rsidRPr="00F93AE5">
          <w:delInstrText xml:space="preserve"> REF _Ref21650472 \h </w:delInstrText>
        </w:r>
        <w:r w:rsidR="00577CF4" w:rsidRPr="00F93AE5">
          <w:delInstrText xml:space="preserve"> \* MERGEFORMAT </w:delInstrText>
        </w:r>
        <w:r w:rsidR="00FC68DB" w:rsidRPr="00F93AE5">
          <w:fldChar w:fldCharType="end"/>
        </w:r>
      </w:del>
      <w:r w:rsidRPr="00E956F7">
        <w:t xml:space="preserve"> may be described using &lt;level/&gt; elements in order to explicitly define the stacking of the part flanges involved.</w:t>
      </w:r>
    </w:p>
    <w:p w14:paraId="7061CA26" w14:textId="3B813AC8" w:rsidR="001332BD" w:rsidRPr="00E45DCE" w:rsidRDefault="00383AE6" w:rsidP="00E45DCE">
      <w:pPr>
        <w:pStyle w:val="Code-"/>
      </w:pPr>
      <w:r>
        <w:t xml:space="preserve">    </w:t>
      </w:r>
      <w:r w:rsidR="001332BD" w:rsidRPr="00E45DCE">
        <w:rPr>
          <w:szCs w:val="24"/>
        </w:rPr>
        <w:t>&lt;connection_group&gt;</w:t>
      </w:r>
    </w:p>
    <w:p w14:paraId="633CDF47" w14:textId="77777777" w:rsidR="00383AE6" w:rsidRDefault="001332BD" w:rsidP="00383AE6">
      <w:pPr>
        <w:pStyle w:val="Code-"/>
      </w:pPr>
      <w:r w:rsidRPr="00E45DCE">
        <w:t> </w:t>
      </w:r>
    </w:p>
    <w:p w14:paraId="26340A23" w14:textId="77777777" w:rsidR="00383AE6" w:rsidRDefault="00383AE6" w:rsidP="00383AE6">
      <w:pPr>
        <w:pStyle w:val="Code-"/>
      </w:pPr>
      <w:r>
        <w:t xml:space="preserve">    </w:t>
      </w:r>
      <w:r w:rsidR="001332BD" w:rsidRPr="00E45DCE">
        <w:t xml:space="preserve">    </w:t>
      </w:r>
      <w:r w:rsidR="001332BD" w:rsidRPr="00E45DCE">
        <w:rPr>
          <w:b/>
        </w:rPr>
        <w:t>&lt;connected_to&gt;</w:t>
      </w:r>
    </w:p>
    <w:p w14:paraId="67FD6B9C" w14:textId="7D4ECEB2" w:rsidR="00383AE6" w:rsidRDefault="00383AE6" w:rsidP="00383AE6">
      <w:pPr>
        <w:pStyle w:val="Code-"/>
      </w:pPr>
      <w:r>
        <w:t xml:space="preserve">    </w:t>
      </w:r>
      <w:r w:rsidR="001332BD" w:rsidRPr="00E45DCE">
        <w:t xml:space="preserve">         </w:t>
      </w:r>
      <w:r w:rsidR="001332BD" w:rsidRPr="00E45DCE">
        <w:rPr>
          <w:b/>
        </w:rPr>
        <w:t>&lt;part index="1" label="PART_7000800"/&gt;</w:t>
      </w:r>
      <w:r w:rsidR="001332BD" w:rsidRPr="00E45DCE">
        <w:t xml:space="preserve">           &lt;!-- </w:t>
      </w:r>
      <w:del w:id="1059" w:author="LUEJE Claudia" w:date="2023-06-26T17:59:00Z">
        <w:r w:rsidR="00FC68DB" w:rsidRPr="0013175B">
          <w:rPr>
            <w:rFonts w:cs="Courier New"/>
            <w:color w:val="FF0000"/>
            <w:sz w:val="15"/>
            <w:szCs w:val="15"/>
          </w:rPr>
          <w:delText>green</w:delText>
        </w:r>
      </w:del>
      <w:ins w:id="1060" w:author="LUEJE Claudia" w:date="2023-06-26T17:59:00Z">
        <w:r w:rsidR="001332BD" w:rsidRPr="00E45DCE">
          <w:t>grey part in figure</w:t>
        </w:r>
      </w:ins>
      <w:r w:rsidR="001332BD" w:rsidRPr="00E45DCE">
        <w:t xml:space="preserve"> --&gt;</w:t>
      </w:r>
    </w:p>
    <w:p w14:paraId="4CE17ED0" w14:textId="535C7035" w:rsidR="00383AE6" w:rsidRDefault="00383AE6" w:rsidP="00383AE6">
      <w:pPr>
        <w:pStyle w:val="Code-"/>
      </w:pPr>
      <w:r>
        <w:t xml:space="preserve">    </w:t>
      </w:r>
      <w:r w:rsidR="001332BD" w:rsidRPr="00E45DCE">
        <w:t xml:space="preserve">         </w:t>
      </w:r>
      <w:r w:rsidR="001332BD" w:rsidRPr="00E45DCE">
        <w:rPr>
          <w:b/>
        </w:rPr>
        <w:t>&lt;part index="2" label="PART_7000400"/&gt;</w:t>
      </w:r>
      <w:r w:rsidR="001332BD" w:rsidRPr="00E45DCE">
        <w:t xml:space="preserve">           &lt;!-- </w:t>
      </w:r>
      <w:del w:id="1061" w:author="LUEJE Claudia" w:date="2023-06-26T17:59:00Z">
        <w:r w:rsidR="00FC68DB" w:rsidRPr="0013175B">
          <w:rPr>
            <w:rFonts w:cs="Courier New"/>
            <w:color w:val="FF0000"/>
            <w:sz w:val="15"/>
            <w:szCs w:val="15"/>
          </w:rPr>
          <w:delText xml:space="preserve">red   --&gt; </w:delText>
        </w:r>
      </w:del>
      <w:ins w:id="1062" w:author="LUEJE Claudia" w:date="2023-06-26T17:59:00Z">
        <w:r w:rsidR="001332BD" w:rsidRPr="00E45DCE">
          <w:t>hatched part in figure  --&gt;</w:t>
        </w:r>
      </w:ins>
    </w:p>
    <w:p w14:paraId="0ADF33EA" w14:textId="01CAC304" w:rsidR="001332BD" w:rsidRPr="00E45DCE" w:rsidRDefault="00383AE6" w:rsidP="00383AE6">
      <w:pPr>
        <w:pStyle w:val="Code-"/>
      </w:pPr>
      <w:r>
        <w:t xml:space="preserve">    </w:t>
      </w:r>
      <w:r w:rsidR="001332BD" w:rsidRPr="00E45DCE">
        <w:t xml:space="preserve">    </w:t>
      </w:r>
      <w:r w:rsidR="001332BD" w:rsidRPr="00E45DCE">
        <w:rPr>
          <w:b/>
        </w:rPr>
        <w:t>&lt;/connected_to&gt;</w:t>
      </w:r>
    </w:p>
    <w:p w14:paraId="7C43F7FD" w14:textId="77777777" w:rsidR="00383AE6" w:rsidRDefault="001332BD" w:rsidP="00383AE6">
      <w:pPr>
        <w:pStyle w:val="Code-"/>
      </w:pPr>
      <w:r w:rsidRPr="00E45DCE">
        <w:t> </w:t>
      </w:r>
    </w:p>
    <w:p w14:paraId="6C327E24" w14:textId="77777777" w:rsidR="00383AE6" w:rsidRDefault="00383AE6" w:rsidP="00383AE6">
      <w:pPr>
        <w:pStyle w:val="Code-"/>
      </w:pPr>
      <w:r>
        <w:t xml:space="preserve">    </w:t>
      </w:r>
      <w:r w:rsidR="001332BD" w:rsidRPr="00E45DCE">
        <w:t xml:space="preserve">   &lt;connection_list&gt;</w:t>
      </w:r>
    </w:p>
    <w:p w14:paraId="0AA4025E" w14:textId="77777777" w:rsidR="00383AE6" w:rsidRDefault="00383AE6" w:rsidP="00383AE6">
      <w:pPr>
        <w:pStyle w:val="Code-"/>
      </w:pPr>
      <w:r>
        <w:t xml:space="preserve">    </w:t>
      </w:r>
      <w:r w:rsidR="001332BD" w:rsidRPr="00E45DCE">
        <w:t xml:space="preserve">        &lt;connection_0d label="A"&gt;</w:t>
      </w:r>
    </w:p>
    <w:p w14:paraId="01F2F2EF" w14:textId="77777777" w:rsidR="00383AE6" w:rsidRDefault="00383AE6" w:rsidP="00383AE6">
      <w:pPr>
        <w:pStyle w:val="Code-"/>
      </w:pPr>
      <w:r>
        <w:t xml:space="preserve">    </w:t>
      </w:r>
      <w:r w:rsidR="001332BD" w:rsidRPr="00E45DCE">
        <w:t xml:space="preserve">              </w:t>
      </w:r>
      <w:r w:rsidR="001332BD" w:rsidRPr="00E45DCE">
        <w:rPr>
          <w:b/>
        </w:rPr>
        <w:t>&lt;stacking&gt;</w:t>
      </w:r>
    </w:p>
    <w:p w14:paraId="33532D79" w14:textId="1C4990AD" w:rsidR="00383AE6" w:rsidRDefault="00383AE6" w:rsidP="00383AE6">
      <w:pPr>
        <w:pStyle w:val="Code-"/>
      </w:pPr>
      <w:r>
        <w:t xml:space="preserve">    </w:t>
      </w:r>
      <w:r w:rsidR="001332BD" w:rsidRPr="00E45DCE">
        <w:t xml:space="preserve">                    </w:t>
      </w:r>
      <w:r w:rsidR="001332BD" w:rsidRPr="00E45DCE">
        <w:rPr>
          <w:b/>
        </w:rPr>
        <w:t>&lt;level order="1" part_index="1"/&gt;</w:t>
      </w:r>
      <w:r w:rsidR="001332BD" w:rsidRPr="00E45DCE">
        <w:t xml:space="preserve">   &lt;!-- </w:t>
      </w:r>
      <w:del w:id="1063" w:author="LUEJE Claudia" w:date="2023-06-26T17:59:00Z">
        <w:r w:rsidR="00FC68DB" w:rsidRPr="0013175B">
          <w:rPr>
            <w:rFonts w:cs="Courier New"/>
            <w:color w:val="FF0000"/>
            <w:sz w:val="15"/>
            <w:szCs w:val="15"/>
          </w:rPr>
          <w:delText>green</w:delText>
        </w:r>
      </w:del>
      <w:ins w:id="1064" w:author="LUEJE Claudia" w:date="2023-06-26T17:59:00Z">
        <w:r w:rsidR="001332BD" w:rsidRPr="00E45DCE">
          <w:t>grey part in figure</w:t>
        </w:r>
      </w:ins>
      <w:r w:rsidR="001332BD" w:rsidRPr="00E45DCE">
        <w:t xml:space="preserve"> --&gt;</w:t>
      </w:r>
    </w:p>
    <w:p w14:paraId="034BC9EE" w14:textId="4D3FF425" w:rsidR="00383AE6" w:rsidRDefault="00383AE6" w:rsidP="00383AE6">
      <w:pPr>
        <w:pStyle w:val="Code-"/>
      </w:pPr>
      <w:r>
        <w:t xml:space="preserve">    </w:t>
      </w:r>
      <w:r w:rsidR="001332BD" w:rsidRPr="00E45DCE">
        <w:t xml:space="preserve">                    </w:t>
      </w:r>
      <w:r w:rsidR="001332BD" w:rsidRPr="00E45DCE">
        <w:rPr>
          <w:b/>
        </w:rPr>
        <w:t>&lt;level order="2" part_index="2"/&gt;</w:t>
      </w:r>
      <w:r w:rsidR="001332BD" w:rsidRPr="00E45DCE">
        <w:t xml:space="preserve">   &lt;!-- </w:t>
      </w:r>
      <w:del w:id="1065" w:author="LUEJE Claudia" w:date="2023-06-26T17:59:00Z">
        <w:r w:rsidR="00FC68DB" w:rsidRPr="0013175B">
          <w:rPr>
            <w:rFonts w:cs="Courier New"/>
            <w:color w:val="FF0000"/>
            <w:sz w:val="15"/>
            <w:szCs w:val="15"/>
          </w:rPr>
          <w:delText xml:space="preserve">red </w:delText>
        </w:r>
      </w:del>
      <w:ins w:id="1066" w:author="LUEJE Claudia" w:date="2023-06-26T17:59:00Z">
        <w:r w:rsidR="001332BD" w:rsidRPr="00E45DCE">
          <w:t>hatched part in figure</w:t>
        </w:r>
      </w:ins>
      <w:r w:rsidR="001332BD" w:rsidRPr="00E45DCE">
        <w:t xml:space="preserve">  --&gt;</w:t>
      </w:r>
    </w:p>
    <w:p w14:paraId="6BDEFDB6" w14:textId="29860B3B" w:rsidR="00383AE6" w:rsidRDefault="00383AE6" w:rsidP="00383AE6">
      <w:pPr>
        <w:pStyle w:val="Code-"/>
      </w:pPr>
      <w:r>
        <w:t xml:space="preserve">    </w:t>
      </w:r>
      <w:r w:rsidR="001332BD" w:rsidRPr="00E45DCE">
        <w:t xml:space="preserve">                    </w:t>
      </w:r>
      <w:r w:rsidR="001332BD" w:rsidRPr="00E45DCE">
        <w:rPr>
          <w:b/>
        </w:rPr>
        <w:t>&lt;level order="3" part_index="1"/&gt;</w:t>
      </w:r>
      <w:r w:rsidR="001332BD" w:rsidRPr="00E45DCE">
        <w:t xml:space="preserve">   &lt;!-- </w:t>
      </w:r>
      <w:del w:id="1067" w:author="LUEJE Claudia" w:date="2023-06-26T17:59:00Z">
        <w:r w:rsidR="00FC68DB" w:rsidRPr="0013175B">
          <w:rPr>
            <w:rFonts w:cs="Courier New"/>
            <w:color w:val="FF0000"/>
            <w:sz w:val="15"/>
            <w:szCs w:val="15"/>
          </w:rPr>
          <w:delText>green</w:delText>
        </w:r>
      </w:del>
      <w:ins w:id="1068" w:author="LUEJE Claudia" w:date="2023-06-26T17:59:00Z">
        <w:r w:rsidR="001332BD" w:rsidRPr="00E45DCE">
          <w:t>grey part in figure</w:t>
        </w:r>
      </w:ins>
      <w:r w:rsidR="001332BD" w:rsidRPr="00E45DCE">
        <w:t xml:space="preserve"> --&gt;</w:t>
      </w:r>
    </w:p>
    <w:p w14:paraId="1900ED56" w14:textId="77777777" w:rsidR="00383AE6" w:rsidRDefault="00383AE6" w:rsidP="00383AE6">
      <w:pPr>
        <w:pStyle w:val="Code-"/>
      </w:pPr>
      <w:r>
        <w:t xml:space="preserve">    </w:t>
      </w:r>
      <w:r w:rsidR="001332BD" w:rsidRPr="00E45DCE">
        <w:t xml:space="preserve">              </w:t>
      </w:r>
      <w:r w:rsidR="001332BD" w:rsidRPr="00E45DCE">
        <w:rPr>
          <w:b/>
        </w:rPr>
        <w:t>&lt;/stacking&gt;</w:t>
      </w:r>
    </w:p>
    <w:p w14:paraId="505CAB6A" w14:textId="77777777" w:rsidR="00383AE6" w:rsidRDefault="00383AE6" w:rsidP="00383AE6">
      <w:pPr>
        <w:pStyle w:val="Code-"/>
      </w:pPr>
      <w:r>
        <w:t xml:space="preserve">    </w:t>
      </w:r>
      <w:r w:rsidR="001332BD" w:rsidRPr="00E45DCE">
        <w:t xml:space="preserve">              ...</w:t>
      </w:r>
    </w:p>
    <w:p w14:paraId="56A7AA39" w14:textId="0E28D86E" w:rsidR="001332BD" w:rsidRPr="00E45DCE" w:rsidRDefault="00383AE6" w:rsidP="00383AE6">
      <w:pPr>
        <w:pStyle w:val="Code-"/>
      </w:pPr>
      <w:r>
        <w:t xml:space="preserve">    </w:t>
      </w:r>
      <w:r w:rsidR="001332BD" w:rsidRPr="00E45DCE">
        <w:t xml:space="preserve">        &lt;/connection_0d&gt;</w:t>
      </w:r>
    </w:p>
    <w:p w14:paraId="35865905" w14:textId="77777777" w:rsidR="00383AE6" w:rsidRDefault="001332BD" w:rsidP="00383AE6">
      <w:pPr>
        <w:pStyle w:val="Code-"/>
      </w:pPr>
      <w:r w:rsidRPr="00E45DCE">
        <w:t> </w:t>
      </w:r>
    </w:p>
    <w:p w14:paraId="222E310D" w14:textId="77777777" w:rsidR="00383AE6" w:rsidRDefault="00383AE6" w:rsidP="00383AE6">
      <w:pPr>
        <w:pStyle w:val="Code-"/>
      </w:pPr>
      <w:r>
        <w:t xml:space="preserve">    </w:t>
      </w:r>
      <w:r w:rsidR="001332BD" w:rsidRPr="00E45DCE">
        <w:t xml:space="preserve">        &lt;connection_0d label="B"&gt;</w:t>
      </w:r>
    </w:p>
    <w:p w14:paraId="2199CD49" w14:textId="77777777" w:rsidR="00383AE6" w:rsidRDefault="00383AE6" w:rsidP="00383AE6">
      <w:pPr>
        <w:pStyle w:val="Code-"/>
      </w:pPr>
      <w:r>
        <w:t xml:space="preserve">    </w:t>
      </w:r>
      <w:r w:rsidR="001332BD" w:rsidRPr="00E45DCE">
        <w:t xml:space="preserve">              </w:t>
      </w:r>
      <w:r w:rsidR="001332BD" w:rsidRPr="00E45DCE">
        <w:rPr>
          <w:b/>
        </w:rPr>
        <w:t>&lt;stacking&gt;</w:t>
      </w:r>
    </w:p>
    <w:p w14:paraId="5A156ED7" w14:textId="16699D78" w:rsidR="00383AE6" w:rsidRDefault="00383AE6" w:rsidP="00383AE6">
      <w:pPr>
        <w:pStyle w:val="Code-"/>
      </w:pPr>
      <w:r>
        <w:t xml:space="preserve">    </w:t>
      </w:r>
      <w:r w:rsidR="001332BD" w:rsidRPr="00E45DCE">
        <w:t xml:space="preserve">                    </w:t>
      </w:r>
      <w:r w:rsidR="001332BD" w:rsidRPr="00E45DCE">
        <w:rPr>
          <w:b/>
        </w:rPr>
        <w:t>&lt;level order="1" part_index="2"/&gt;</w:t>
      </w:r>
      <w:r w:rsidR="001332BD" w:rsidRPr="00E45DCE">
        <w:t xml:space="preserve">   &lt;!-- </w:t>
      </w:r>
      <w:del w:id="1069" w:author="LUEJE Claudia" w:date="2023-06-26T17:59:00Z">
        <w:r w:rsidR="00FC68DB" w:rsidRPr="0013175B">
          <w:rPr>
            <w:rFonts w:cs="Courier New"/>
            <w:color w:val="FF0000"/>
            <w:sz w:val="15"/>
            <w:szCs w:val="15"/>
          </w:rPr>
          <w:delText xml:space="preserve">red </w:delText>
        </w:r>
      </w:del>
      <w:ins w:id="1070" w:author="LUEJE Claudia" w:date="2023-06-26T17:59:00Z">
        <w:r w:rsidR="001332BD" w:rsidRPr="00E45DCE">
          <w:t>hatched part in figure</w:t>
        </w:r>
      </w:ins>
      <w:r w:rsidR="001332BD" w:rsidRPr="00E45DCE">
        <w:t xml:space="preserve">  --&gt;</w:t>
      </w:r>
    </w:p>
    <w:p w14:paraId="57C19C97" w14:textId="6CCABF8F" w:rsidR="00383AE6" w:rsidRDefault="00383AE6" w:rsidP="00383AE6">
      <w:pPr>
        <w:pStyle w:val="Code-"/>
      </w:pPr>
      <w:r>
        <w:t xml:space="preserve">    </w:t>
      </w:r>
      <w:r w:rsidR="001332BD" w:rsidRPr="00E45DCE">
        <w:t xml:space="preserve">                    </w:t>
      </w:r>
      <w:r w:rsidR="001332BD" w:rsidRPr="00E45DCE">
        <w:rPr>
          <w:b/>
        </w:rPr>
        <w:t>&lt;level order="2" part_index="1"/&gt;</w:t>
      </w:r>
      <w:r w:rsidR="001332BD" w:rsidRPr="00E45DCE">
        <w:t xml:space="preserve">   &lt;!-- </w:t>
      </w:r>
      <w:del w:id="1071" w:author="LUEJE Claudia" w:date="2023-06-26T17:59:00Z">
        <w:r w:rsidR="00FC68DB" w:rsidRPr="0013175B">
          <w:rPr>
            <w:rFonts w:cs="Courier New"/>
            <w:color w:val="FF0000"/>
            <w:sz w:val="15"/>
            <w:szCs w:val="15"/>
          </w:rPr>
          <w:delText>green</w:delText>
        </w:r>
      </w:del>
      <w:ins w:id="1072" w:author="LUEJE Claudia" w:date="2023-06-26T17:59:00Z">
        <w:r w:rsidR="001332BD" w:rsidRPr="00E45DCE">
          <w:t>grey part in figure</w:t>
        </w:r>
      </w:ins>
      <w:r w:rsidR="001332BD" w:rsidRPr="00E45DCE">
        <w:t xml:space="preserve"> --&gt;</w:t>
      </w:r>
    </w:p>
    <w:p w14:paraId="679C3B86" w14:textId="77777777" w:rsidR="00383AE6" w:rsidRDefault="00383AE6" w:rsidP="00383AE6">
      <w:pPr>
        <w:pStyle w:val="Code-"/>
      </w:pPr>
      <w:r>
        <w:t xml:space="preserve">    </w:t>
      </w:r>
      <w:r w:rsidR="001332BD" w:rsidRPr="00E45DCE">
        <w:t xml:space="preserve">              </w:t>
      </w:r>
      <w:r w:rsidR="001332BD" w:rsidRPr="00E45DCE">
        <w:rPr>
          <w:b/>
        </w:rPr>
        <w:t>&lt;/stacking&gt;</w:t>
      </w:r>
    </w:p>
    <w:p w14:paraId="4D7750A5" w14:textId="77777777" w:rsidR="00383AE6" w:rsidRDefault="00383AE6" w:rsidP="00383AE6">
      <w:pPr>
        <w:pStyle w:val="Code-"/>
      </w:pPr>
      <w:r>
        <w:t xml:space="preserve">    </w:t>
      </w:r>
      <w:r w:rsidR="001332BD" w:rsidRPr="00E45DCE">
        <w:t xml:space="preserve">              ...</w:t>
      </w:r>
    </w:p>
    <w:p w14:paraId="5EE30297" w14:textId="755D99D0" w:rsidR="001332BD" w:rsidRPr="00E45DCE" w:rsidRDefault="00383AE6" w:rsidP="00383AE6">
      <w:pPr>
        <w:pStyle w:val="Code-"/>
      </w:pPr>
      <w:r>
        <w:t xml:space="preserve">    </w:t>
      </w:r>
      <w:r w:rsidR="001332BD" w:rsidRPr="00E45DCE">
        <w:t xml:space="preserve">        &lt;/connection_0d&gt;</w:t>
      </w:r>
    </w:p>
    <w:p w14:paraId="42CE6979" w14:textId="77777777" w:rsidR="002A3862" w:rsidRDefault="001332BD" w:rsidP="002A3862">
      <w:pPr>
        <w:pStyle w:val="Code-"/>
      </w:pPr>
      <w:r w:rsidRPr="00E45DCE">
        <w:t> </w:t>
      </w:r>
    </w:p>
    <w:p w14:paraId="2E2D5665" w14:textId="77777777" w:rsidR="002A3862" w:rsidRDefault="002A3862" w:rsidP="002A3862">
      <w:pPr>
        <w:pStyle w:val="Code-"/>
      </w:pPr>
      <w:r>
        <w:t xml:space="preserve">    </w:t>
      </w:r>
      <w:r w:rsidR="001332BD" w:rsidRPr="00E45DCE">
        <w:t xml:space="preserve">        &lt;connection_0d label="C"&gt;</w:t>
      </w:r>
    </w:p>
    <w:p w14:paraId="589C2753" w14:textId="77777777" w:rsidR="002A3862" w:rsidRDefault="002A3862" w:rsidP="002A3862">
      <w:pPr>
        <w:pStyle w:val="Code-"/>
      </w:pPr>
      <w:r>
        <w:t xml:space="preserve">    </w:t>
      </w:r>
      <w:r w:rsidR="001332BD" w:rsidRPr="00E45DCE">
        <w:t xml:space="preserve">              </w:t>
      </w:r>
      <w:r w:rsidR="001332BD" w:rsidRPr="00E45DCE">
        <w:rPr>
          <w:b/>
        </w:rPr>
        <w:t>&lt;stacking&gt;</w:t>
      </w:r>
    </w:p>
    <w:p w14:paraId="0FA8CDC9" w14:textId="3923CF47" w:rsidR="002A3862" w:rsidRDefault="002A3862" w:rsidP="002A3862">
      <w:pPr>
        <w:pStyle w:val="Code-"/>
      </w:pPr>
      <w:r>
        <w:t xml:space="preserve">    </w:t>
      </w:r>
      <w:r w:rsidR="001332BD" w:rsidRPr="00E45DCE">
        <w:t xml:space="preserve">                    </w:t>
      </w:r>
      <w:r w:rsidR="001332BD" w:rsidRPr="00E45DCE">
        <w:rPr>
          <w:b/>
        </w:rPr>
        <w:t>&lt;level order="1" part_index="1"/&gt;</w:t>
      </w:r>
      <w:r w:rsidR="001332BD" w:rsidRPr="00E45DCE">
        <w:t xml:space="preserve">   &lt;!-- </w:t>
      </w:r>
      <w:del w:id="1073" w:author="LUEJE Claudia" w:date="2023-06-26T17:59:00Z">
        <w:r w:rsidR="00FC68DB" w:rsidRPr="0013175B">
          <w:rPr>
            <w:rFonts w:cs="Courier New"/>
            <w:color w:val="FF0000"/>
            <w:sz w:val="15"/>
            <w:szCs w:val="15"/>
          </w:rPr>
          <w:delText>green</w:delText>
        </w:r>
      </w:del>
      <w:ins w:id="1074" w:author="LUEJE Claudia" w:date="2023-06-26T17:59:00Z">
        <w:r w:rsidR="001332BD" w:rsidRPr="00E45DCE">
          <w:t>grey part in figure</w:t>
        </w:r>
      </w:ins>
      <w:r w:rsidR="001332BD" w:rsidRPr="00E45DCE">
        <w:t xml:space="preserve"> --&gt;</w:t>
      </w:r>
    </w:p>
    <w:p w14:paraId="53E1A5C1" w14:textId="2DD3BA39" w:rsidR="002A3862" w:rsidRDefault="002A3862" w:rsidP="002A3862">
      <w:pPr>
        <w:pStyle w:val="Code-"/>
      </w:pPr>
      <w:r>
        <w:t xml:space="preserve">    </w:t>
      </w:r>
      <w:r w:rsidR="001332BD" w:rsidRPr="00E45DCE">
        <w:t xml:space="preserve">                    </w:t>
      </w:r>
      <w:r w:rsidR="001332BD" w:rsidRPr="00E45DCE">
        <w:rPr>
          <w:b/>
        </w:rPr>
        <w:t>&lt;level order="2" part_index="1"/&gt;</w:t>
      </w:r>
      <w:r w:rsidR="001332BD" w:rsidRPr="00E45DCE">
        <w:t xml:space="preserve">   &lt;!-- </w:t>
      </w:r>
      <w:del w:id="1075" w:author="LUEJE Claudia" w:date="2023-06-26T17:59:00Z">
        <w:r w:rsidR="00FC68DB" w:rsidRPr="0013175B">
          <w:rPr>
            <w:rFonts w:cs="Courier New"/>
            <w:color w:val="FF0000"/>
            <w:sz w:val="15"/>
            <w:szCs w:val="15"/>
          </w:rPr>
          <w:delText>green</w:delText>
        </w:r>
      </w:del>
      <w:ins w:id="1076" w:author="LUEJE Claudia" w:date="2023-06-26T17:59:00Z">
        <w:r w:rsidR="001332BD" w:rsidRPr="00E45DCE">
          <w:t>grey part in figure</w:t>
        </w:r>
      </w:ins>
      <w:r w:rsidR="001332BD" w:rsidRPr="00E45DCE">
        <w:t xml:space="preserve"> --&gt;</w:t>
      </w:r>
    </w:p>
    <w:p w14:paraId="103D1545" w14:textId="2E9BF7F9" w:rsidR="002A3862" w:rsidRDefault="002A3862" w:rsidP="002A3862">
      <w:pPr>
        <w:pStyle w:val="Code-"/>
      </w:pPr>
      <w:r>
        <w:t xml:space="preserve">    </w:t>
      </w:r>
      <w:r w:rsidR="001332BD" w:rsidRPr="00E45DCE">
        <w:t xml:space="preserve">                    </w:t>
      </w:r>
      <w:r w:rsidR="001332BD" w:rsidRPr="00E45DCE">
        <w:rPr>
          <w:b/>
        </w:rPr>
        <w:t>&lt;level order="3" part_index="2"/&gt;</w:t>
      </w:r>
      <w:r w:rsidR="001332BD" w:rsidRPr="00E45DCE">
        <w:t xml:space="preserve">   &lt;!-- </w:t>
      </w:r>
      <w:del w:id="1077" w:author="LUEJE Claudia" w:date="2023-06-26T17:59:00Z">
        <w:r w:rsidR="00FC68DB" w:rsidRPr="0013175B">
          <w:rPr>
            <w:rFonts w:cs="Courier New"/>
            <w:color w:val="FF0000"/>
            <w:sz w:val="15"/>
            <w:szCs w:val="15"/>
          </w:rPr>
          <w:delText xml:space="preserve">red </w:delText>
        </w:r>
      </w:del>
      <w:ins w:id="1078" w:author="LUEJE Claudia" w:date="2023-06-26T17:59:00Z">
        <w:r w:rsidR="001332BD" w:rsidRPr="00E45DCE">
          <w:t>hatched part in figure</w:t>
        </w:r>
      </w:ins>
      <w:r w:rsidR="001332BD" w:rsidRPr="00E45DCE">
        <w:t xml:space="preserve">  --&gt;</w:t>
      </w:r>
    </w:p>
    <w:p w14:paraId="31E6790A" w14:textId="77777777" w:rsidR="002A3862" w:rsidRDefault="002A3862" w:rsidP="002A3862">
      <w:pPr>
        <w:pStyle w:val="Code-"/>
      </w:pPr>
      <w:r>
        <w:t xml:space="preserve">    </w:t>
      </w:r>
      <w:r w:rsidR="001332BD" w:rsidRPr="00E45DCE">
        <w:t xml:space="preserve">              </w:t>
      </w:r>
      <w:r w:rsidR="001332BD" w:rsidRPr="00E45DCE">
        <w:rPr>
          <w:b/>
        </w:rPr>
        <w:t>&lt;/stacking&gt;</w:t>
      </w:r>
    </w:p>
    <w:p w14:paraId="64CB1AE5" w14:textId="77777777" w:rsidR="002A3862" w:rsidRDefault="002A3862" w:rsidP="002A3862">
      <w:pPr>
        <w:pStyle w:val="Code-"/>
      </w:pPr>
      <w:r>
        <w:t xml:space="preserve">    </w:t>
      </w:r>
      <w:r w:rsidR="001332BD" w:rsidRPr="00E45DCE">
        <w:t xml:space="preserve">              ...</w:t>
      </w:r>
    </w:p>
    <w:p w14:paraId="7935CF44" w14:textId="77777777" w:rsidR="002A3862" w:rsidRDefault="002A3862" w:rsidP="002A3862">
      <w:pPr>
        <w:pStyle w:val="Code-"/>
      </w:pPr>
      <w:r>
        <w:t xml:space="preserve">    </w:t>
      </w:r>
      <w:r w:rsidR="001332BD" w:rsidRPr="00E45DCE">
        <w:t xml:space="preserve">        &lt;/connection_0d&gt;</w:t>
      </w:r>
    </w:p>
    <w:p w14:paraId="79DCD5E6" w14:textId="205D4988" w:rsidR="001332BD" w:rsidRPr="00E45DCE" w:rsidRDefault="002A3862" w:rsidP="002A3862">
      <w:pPr>
        <w:pStyle w:val="Code-"/>
      </w:pPr>
      <w:r>
        <w:t xml:space="preserve">    </w:t>
      </w:r>
      <w:r w:rsidR="001332BD" w:rsidRPr="00E45DCE">
        <w:t xml:space="preserve">   &lt;/connection_list &gt;</w:t>
      </w:r>
    </w:p>
    <w:p w14:paraId="23338C64" w14:textId="77777777" w:rsidR="002A3862" w:rsidRDefault="001332BD" w:rsidP="002A3862">
      <w:pPr>
        <w:pStyle w:val="Code-"/>
      </w:pPr>
      <w:r w:rsidRPr="00E45DCE">
        <w:t> </w:t>
      </w:r>
    </w:p>
    <w:p w14:paraId="284F0C77" w14:textId="0B9D91A7" w:rsidR="001332BD" w:rsidRPr="00E45DCE" w:rsidRDefault="002A3862" w:rsidP="002A3862">
      <w:pPr>
        <w:pStyle w:val="Code-"/>
      </w:pPr>
      <w:r>
        <w:t xml:space="preserve">    </w:t>
      </w:r>
      <w:r w:rsidR="001332BD" w:rsidRPr="00E45DCE">
        <w:t>&lt;/connection_group&gt;</w:t>
      </w:r>
    </w:p>
    <w:p w14:paraId="7B9E0299" w14:textId="77777777" w:rsidR="001332BD" w:rsidRPr="00E45DCE" w:rsidRDefault="001332BD" w:rsidP="00E45DCE">
      <w:pPr>
        <w:pStyle w:val="Code-"/>
      </w:pPr>
      <w:r w:rsidRPr="00E45DCE">
        <w:t> </w:t>
      </w:r>
    </w:p>
    <w:p w14:paraId="77D6B1D2" w14:textId="3084C813" w:rsidR="001332BD" w:rsidRPr="00E956F7" w:rsidRDefault="001332BD" w:rsidP="00423A17">
      <w:pPr>
        <w:pStyle w:val="BodyText"/>
      </w:pPr>
      <w:r w:rsidRPr="00E956F7">
        <w:t>EXAMPLE B</w:t>
      </w:r>
      <w:del w:id="1079" w:author="LUEJE Claudia" w:date="2023-06-26T17:59:00Z">
        <w:r w:rsidR="001C0629">
          <w:delText xml:space="preserve">    </w:delText>
        </w:r>
        <w:r w:rsidR="00FC68DB" w:rsidRPr="00F93AE5">
          <w:fldChar w:fldCharType="begin"/>
        </w:r>
        <w:r w:rsidR="00FC68DB" w:rsidRPr="00F93AE5">
          <w:delInstrText xml:space="preserve"> REF _Ref21650472 \h </w:delInstrText>
        </w:r>
        <w:r w:rsidR="00577CF4" w:rsidRPr="00F93AE5">
          <w:delInstrText xml:space="preserve"> \* MERGEFORMAT </w:delInstrText>
        </w:r>
        <w:r w:rsidR="00FC68DB" w:rsidRPr="00F93AE5">
          <w:fldChar w:fldCharType="end"/>
        </w:r>
      </w:del>
      <w:r w:rsidRPr="00E956F7">
        <w:t xml:space="preserve"> </w:t>
      </w:r>
      <w:r w:rsidR="00EE13C9">
        <w:t>m</w:t>
      </w:r>
      <w:r w:rsidRPr="00E956F7">
        <w:t>ay be expressed using the nr_levels attribute, which simply states how many flanges of the &lt;connected_to&gt; parts are involved in each joint.</w:t>
      </w:r>
    </w:p>
    <w:p w14:paraId="0270CA71" w14:textId="340E0D6B" w:rsidR="001332BD" w:rsidRPr="00E45DCE" w:rsidRDefault="008434F4" w:rsidP="00E45DCE">
      <w:pPr>
        <w:pStyle w:val="Code-"/>
      </w:pPr>
      <w:r>
        <w:t xml:space="preserve">    </w:t>
      </w:r>
      <w:r w:rsidR="001332BD" w:rsidRPr="00E45DCE">
        <w:rPr>
          <w:szCs w:val="24"/>
        </w:rPr>
        <w:t>&lt;connection_group&gt;</w:t>
      </w:r>
    </w:p>
    <w:p w14:paraId="2FC7E74F" w14:textId="77777777" w:rsidR="008434F4" w:rsidRDefault="001332BD" w:rsidP="008434F4">
      <w:pPr>
        <w:pStyle w:val="Code-"/>
      </w:pPr>
      <w:r w:rsidRPr="00E45DCE">
        <w:t> </w:t>
      </w:r>
    </w:p>
    <w:p w14:paraId="61EB4ACE" w14:textId="77777777" w:rsidR="008434F4" w:rsidRDefault="008434F4" w:rsidP="008434F4">
      <w:pPr>
        <w:pStyle w:val="Code-"/>
      </w:pPr>
      <w:r>
        <w:t xml:space="preserve">    </w:t>
      </w:r>
      <w:r w:rsidR="001332BD" w:rsidRPr="00E45DCE">
        <w:t xml:space="preserve">    &lt;connected_to&gt;</w:t>
      </w:r>
    </w:p>
    <w:p w14:paraId="6ED469A4" w14:textId="70FC58B7" w:rsidR="008434F4" w:rsidRDefault="008434F4" w:rsidP="008434F4">
      <w:pPr>
        <w:pStyle w:val="Code-"/>
      </w:pPr>
      <w:r>
        <w:t xml:space="preserve">    </w:t>
      </w:r>
      <w:r w:rsidR="001332BD" w:rsidRPr="00E45DCE">
        <w:t xml:space="preserve">         &lt;part index="1" label="PART_7000800"/&gt;   &lt;!-- </w:t>
      </w:r>
      <w:del w:id="1080" w:author="LUEJE Claudia" w:date="2023-06-26T17:59:00Z">
        <w:r w:rsidR="00FC68DB" w:rsidRPr="0013175B">
          <w:rPr>
            <w:rFonts w:cs="Courier New"/>
            <w:color w:val="FF0000"/>
            <w:sz w:val="15"/>
            <w:szCs w:val="15"/>
          </w:rPr>
          <w:delText>green</w:delText>
        </w:r>
      </w:del>
      <w:ins w:id="1081" w:author="LUEJE Claudia" w:date="2023-06-26T17:59:00Z">
        <w:r w:rsidR="001332BD" w:rsidRPr="00E45DCE">
          <w:t>grey part in figure</w:t>
        </w:r>
      </w:ins>
      <w:r w:rsidR="001332BD" w:rsidRPr="00E45DCE">
        <w:t xml:space="preserve"> --&gt;</w:t>
      </w:r>
    </w:p>
    <w:p w14:paraId="3A236655" w14:textId="1BE46031" w:rsidR="008434F4" w:rsidRDefault="008434F4" w:rsidP="008434F4">
      <w:pPr>
        <w:pStyle w:val="Code-"/>
      </w:pPr>
      <w:r>
        <w:t xml:space="preserve">    </w:t>
      </w:r>
      <w:r w:rsidR="001332BD" w:rsidRPr="00E45DCE">
        <w:t xml:space="preserve">         &lt;part index="2" label="PART_7000400"/&gt;   &lt;!-- </w:t>
      </w:r>
      <w:del w:id="1082" w:author="LUEJE Claudia" w:date="2023-06-26T17:59:00Z">
        <w:r w:rsidR="00FC68DB" w:rsidRPr="0013175B">
          <w:rPr>
            <w:rFonts w:cs="Courier New"/>
            <w:color w:val="FF0000"/>
            <w:sz w:val="15"/>
            <w:szCs w:val="15"/>
          </w:rPr>
          <w:delText>red   --&gt;</w:delText>
        </w:r>
        <w:r w:rsidR="00FC68DB" w:rsidRPr="0013175B">
          <w:rPr>
            <w:color w:val="0070C0"/>
          </w:rPr>
          <w:delText xml:space="preserve"> </w:delText>
        </w:r>
      </w:del>
      <w:ins w:id="1083" w:author="LUEJE Claudia" w:date="2023-06-26T17:59:00Z">
        <w:r w:rsidR="001332BD" w:rsidRPr="00E45DCE">
          <w:t>hatched part in figure  --&gt;</w:t>
        </w:r>
      </w:ins>
    </w:p>
    <w:p w14:paraId="19DE665C" w14:textId="7B199B46" w:rsidR="001332BD" w:rsidRPr="00E45DCE" w:rsidRDefault="008434F4" w:rsidP="008434F4">
      <w:pPr>
        <w:pStyle w:val="Code-"/>
      </w:pPr>
      <w:r>
        <w:t xml:space="preserve">    </w:t>
      </w:r>
      <w:r w:rsidR="001332BD" w:rsidRPr="00E45DCE">
        <w:t xml:space="preserve">    &lt;/connected_to&gt;</w:t>
      </w:r>
    </w:p>
    <w:p w14:paraId="22329B1F" w14:textId="77777777" w:rsidR="008434F4" w:rsidRDefault="001332BD" w:rsidP="008434F4">
      <w:pPr>
        <w:pStyle w:val="Code-"/>
      </w:pPr>
      <w:r w:rsidRPr="00E45DCE">
        <w:t> </w:t>
      </w:r>
    </w:p>
    <w:p w14:paraId="33CBA523" w14:textId="77777777" w:rsidR="008434F4" w:rsidRDefault="008434F4" w:rsidP="008434F4">
      <w:pPr>
        <w:pStyle w:val="Code-"/>
      </w:pPr>
      <w:r>
        <w:t xml:space="preserve">    </w:t>
      </w:r>
      <w:r w:rsidR="001332BD" w:rsidRPr="00E45DCE">
        <w:t xml:space="preserve">   &lt;connection_list&gt;</w:t>
      </w:r>
    </w:p>
    <w:p w14:paraId="0A65819F" w14:textId="77777777" w:rsidR="008434F4" w:rsidRDefault="008434F4" w:rsidP="008434F4">
      <w:pPr>
        <w:pStyle w:val="Code-"/>
      </w:pPr>
      <w:r>
        <w:t xml:space="preserve">    </w:t>
      </w:r>
      <w:r w:rsidR="001332BD" w:rsidRPr="00E45DCE">
        <w:t xml:space="preserve">        &lt;connection_0d label="A"&gt;</w:t>
      </w:r>
    </w:p>
    <w:p w14:paraId="3A00440B" w14:textId="0B8FDBB6" w:rsidR="008434F4" w:rsidRDefault="008434F4" w:rsidP="008434F4">
      <w:pPr>
        <w:pStyle w:val="Code-"/>
      </w:pPr>
      <w:r>
        <w:t xml:space="preserve">    </w:t>
      </w:r>
      <w:r w:rsidR="001332BD" w:rsidRPr="00E45DCE">
        <w:t xml:space="preserve">              </w:t>
      </w:r>
      <w:r w:rsidR="001332BD" w:rsidRPr="00E45DCE">
        <w:rPr>
          <w:b/>
        </w:rPr>
        <w:t>&lt;stacking nr_levels="3"/&gt;</w:t>
      </w:r>
      <w:r w:rsidR="001332BD" w:rsidRPr="00E45DCE">
        <w:t xml:space="preserve">   &lt;!— </w:t>
      </w:r>
      <w:del w:id="1084" w:author="LUEJE Claudia" w:date="2023-06-26T17:59:00Z">
        <w:r w:rsidR="00FC68DB" w:rsidRPr="0013175B">
          <w:rPr>
            <w:rFonts w:cs="Courier New"/>
            <w:color w:val="FF0000"/>
            <w:sz w:val="15"/>
            <w:szCs w:val="15"/>
          </w:rPr>
          <w:delText>"red", "green</w:delText>
        </w:r>
      </w:del>
      <w:ins w:id="1085" w:author="LUEJE Claudia" w:date="2023-06-26T17:59:00Z">
        <w:r w:rsidR="001332BD" w:rsidRPr="00E45DCE">
          <w:t>"hatched", "grey</w:t>
        </w:r>
      </w:ins>
      <w:r w:rsidR="001332BD" w:rsidRPr="00E45DCE">
        <w:t xml:space="preserve">" and one of </w:t>
      </w:r>
      <w:bookmarkStart w:id="1086" w:name="_Hlk132188543"/>
      <w:r w:rsidR="001332BD" w:rsidRPr="00E45DCE">
        <w:t>"</w:t>
      </w:r>
      <w:del w:id="1087" w:author="LUEJE Claudia" w:date="2023-06-26T17:59:00Z">
        <w:r w:rsidR="00FC68DB" w:rsidRPr="0013175B">
          <w:rPr>
            <w:rFonts w:cs="Courier New"/>
            <w:color w:val="FF0000"/>
            <w:sz w:val="15"/>
            <w:szCs w:val="15"/>
          </w:rPr>
          <w:delText>red"/"green</w:delText>
        </w:r>
      </w:del>
      <w:ins w:id="1088" w:author="LUEJE Claudia" w:date="2023-06-26T17:59:00Z">
        <w:r w:rsidR="001332BD" w:rsidRPr="00E45DCE">
          <w:t>hatched"</w:t>
        </w:r>
        <w:bookmarkEnd w:id="1086"/>
        <w:r w:rsidR="001332BD" w:rsidRPr="00E45DCE">
          <w:t>/"grey</w:t>
        </w:r>
      </w:ins>
      <w:r w:rsidR="001332BD" w:rsidRPr="00E45DCE">
        <w:t>" --&gt;</w:t>
      </w:r>
    </w:p>
    <w:p w14:paraId="090443B3" w14:textId="77777777" w:rsidR="008434F4" w:rsidRDefault="008434F4" w:rsidP="008434F4">
      <w:pPr>
        <w:pStyle w:val="Code-"/>
      </w:pPr>
      <w:r>
        <w:t xml:space="preserve">    </w:t>
      </w:r>
      <w:r w:rsidR="001332BD" w:rsidRPr="00E45DCE">
        <w:t xml:space="preserve">              ...</w:t>
      </w:r>
    </w:p>
    <w:p w14:paraId="332FA98B" w14:textId="03A5EDFE" w:rsidR="001332BD" w:rsidRPr="00E45DCE" w:rsidRDefault="008434F4" w:rsidP="008434F4">
      <w:pPr>
        <w:pStyle w:val="Code-"/>
      </w:pPr>
      <w:r>
        <w:t xml:space="preserve">    </w:t>
      </w:r>
      <w:r w:rsidR="001332BD" w:rsidRPr="00E45DCE">
        <w:t xml:space="preserve">        &lt;/connection_0d&gt;</w:t>
      </w:r>
    </w:p>
    <w:p w14:paraId="3459B41B" w14:textId="77777777" w:rsidR="008434F4" w:rsidRDefault="001332BD" w:rsidP="008434F4">
      <w:pPr>
        <w:pStyle w:val="Code-"/>
      </w:pPr>
      <w:r w:rsidRPr="00E45DCE">
        <w:t> </w:t>
      </w:r>
    </w:p>
    <w:p w14:paraId="132440ED" w14:textId="77777777" w:rsidR="008434F4" w:rsidRDefault="008434F4" w:rsidP="008434F4">
      <w:pPr>
        <w:pStyle w:val="Code-"/>
      </w:pPr>
      <w:r>
        <w:t xml:space="preserve">    </w:t>
      </w:r>
      <w:r w:rsidR="001332BD" w:rsidRPr="00E45DCE">
        <w:t xml:space="preserve">        &lt;connection_0d label="B"&gt;</w:t>
      </w:r>
    </w:p>
    <w:p w14:paraId="403AB65A" w14:textId="28EC88BF" w:rsidR="008434F4" w:rsidRDefault="008434F4" w:rsidP="008434F4">
      <w:pPr>
        <w:pStyle w:val="Code-"/>
      </w:pPr>
      <w:r>
        <w:t xml:space="preserve">    </w:t>
      </w:r>
      <w:r w:rsidR="001332BD" w:rsidRPr="00E45DCE">
        <w:t xml:space="preserve">          </w:t>
      </w:r>
      <w:del w:id="1089" w:author="LUEJE Claudia" w:date="2023-06-26T17:59:00Z">
        <w:r w:rsidR="00FC68DB" w:rsidRPr="0013175B">
          <w:rPr>
            <w:sz w:val="15"/>
            <w:szCs w:val="15"/>
          </w:rPr>
          <w:delText xml:space="preserve">...                           </w:delText>
        </w:r>
        <w:r w:rsidR="00FC68DB" w:rsidRPr="0013175B">
          <w:rPr>
            <w:rFonts w:cs="Courier New"/>
            <w:color w:val="FF0000"/>
            <w:sz w:val="15"/>
            <w:szCs w:val="15"/>
          </w:rPr>
          <w:delText>&lt;!— "red", "green</w:delText>
        </w:r>
      </w:del>
      <w:ins w:id="1090" w:author="LUEJE Claudia" w:date="2023-06-26T17:59:00Z">
        <w:r w:rsidR="001332BD" w:rsidRPr="00E45DCE">
          <w:t xml:space="preserve">    ...                           &lt;!— "hatched", "grey</w:t>
        </w:r>
      </w:ins>
      <w:r w:rsidR="001332BD" w:rsidRPr="00E45DCE">
        <w:t>" in any order --&gt;</w:t>
      </w:r>
    </w:p>
    <w:p w14:paraId="584AEA3C" w14:textId="2772847F" w:rsidR="001332BD" w:rsidRPr="00E45DCE" w:rsidRDefault="008434F4" w:rsidP="008434F4">
      <w:pPr>
        <w:pStyle w:val="Code-"/>
      </w:pPr>
      <w:r>
        <w:t xml:space="preserve">    </w:t>
      </w:r>
      <w:r w:rsidR="001332BD" w:rsidRPr="00E45DCE">
        <w:t xml:space="preserve">        &lt;/connection_0d&gt;</w:t>
      </w:r>
    </w:p>
    <w:p w14:paraId="2E884C27" w14:textId="77777777" w:rsidR="008434F4" w:rsidRDefault="001332BD" w:rsidP="008434F4">
      <w:pPr>
        <w:pStyle w:val="Code-"/>
      </w:pPr>
      <w:r w:rsidRPr="00E45DCE">
        <w:t> </w:t>
      </w:r>
    </w:p>
    <w:p w14:paraId="07A6F2B2" w14:textId="77777777" w:rsidR="008434F4" w:rsidRDefault="008434F4" w:rsidP="008434F4">
      <w:pPr>
        <w:pStyle w:val="Code-"/>
      </w:pPr>
      <w:r>
        <w:t xml:space="preserve">    </w:t>
      </w:r>
      <w:r w:rsidR="001332BD" w:rsidRPr="00E45DCE">
        <w:t xml:space="preserve">        &lt;connection_0d label="C"&gt;</w:t>
      </w:r>
    </w:p>
    <w:p w14:paraId="40125F56" w14:textId="5658D7FF" w:rsidR="008434F4" w:rsidRDefault="008434F4" w:rsidP="008434F4">
      <w:pPr>
        <w:pStyle w:val="Code-"/>
      </w:pPr>
      <w:r>
        <w:t xml:space="preserve">    </w:t>
      </w:r>
      <w:r w:rsidR="001332BD" w:rsidRPr="00E45DCE">
        <w:t xml:space="preserve">              </w:t>
      </w:r>
      <w:r w:rsidR="001332BD" w:rsidRPr="00E45DCE">
        <w:rPr>
          <w:b/>
        </w:rPr>
        <w:t>&lt;stacking nr_levels="3"/&gt;</w:t>
      </w:r>
      <w:r w:rsidR="001332BD" w:rsidRPr="00E45DCE">
        <w:t xml:space="preserve">   &lt;!— </w:t>
      </w:r>
      <w:del w:id="1091" w:author="LUEJE Claudia" w:date="2023-06-26T17:59:00Z">
        <w:r w:rsidR="00FC68DB" w:rsidRPr="0013175B">
          <w:rPr>
            <w:rFonts w:cs="Courier New"/>
            <w:color w:val="FF0000"/>
            <w:sz w:val="15"/>
            <w:szCs w:val="15"/>
          </w:rPr>
          <w:delText>"red", "green</w:delText>
        </w:r>
      </w:del>
      <w:ins w:id="1092" w:author="LUEJE Claudia" w:date="2023-06-26T17:59:00Z">
        <w:r w:rsidR="001332BD" w:rsidRPr="00E45DCE">
          <w:t>"hatched", "grey</w:t>
        </w:r>
      </w:ins>
      <w:r w:rsidR="001332BD" w:rsidRPr="00E45DCE">
        <w:t>" and one of "</w:t>
      </w:r>
      <w:del w:id="1093" w:author="LUEJE Claudia" w:date="2023-06-26T17:59:00Z">
        <w:r w:rsidR="00FC68DB" w:rsidRPr="0013175B">
          <w:rPr>
            <w:rFonts w:cs="Courier New"/>
            <w:color w:val="FF0000"/>
            <w:sz w:val="15"/>
            <w:szCs w:val="15"/>
          </w:rPr>
          <w:delText>red"/"green</w:delText>
        </w:r>
      </w:del>
      <w:ins w:id="1094" w:author="LUEJE Claudia" w:date="2023-06-26T17:59:00Z">
        <w:r w:rsidR="001332BD" w:rsidRPr="00E45DCE">
          <w:t>hatched"/"grey</w:t>
        </w:r>
      </w:ins>
      <w:r w:rsidR="001332BD" w:rsidRPr="00E45DCE">
        <w:t>" --&gt;</w:t>
      </w:r>
    </w:p>
    <w:p w14:paraId="1CB8FA54" w14:textId="77777777" w:rsidR="008434F4" w:rsidRDefault="008434F4" w:rsidP="008434F4">
      <w:pPr>
        <w:pStyle w:val="Code-"/>
      </w:pPr>
      <w:r>
        <w:t xml:space="preserve">    </w:t>
      </w:r>
      <w:r w:rsidR="001332BD" w:rsidRPr="00E45DCE">
        <w:t xml:space="preserve">              ...</w:t>
      </w:r>
    </w:p>
    <w:p w14:paraId="73FA8C2E" w14:textId="77777777" w:rsidR="008434F4" w:rsidRDefault="008434F4" w:rsidP="008434F4">
      <w:pPr>
        <w:pStyle w:val="Code-"/>
      </w:pPr>
      <w:r>
        <w:t xml:space="preserve">    </w:t>
      </w:r>
      <w:r w:rsidR="001332BD" w:rsidRPr="00E45DCE">
        <w:t xml:space="preserve">        &lt;/connection_0d&gt;</w:t>
      </w:r>
    </w:p>
    <w:p w14:paraId="36390257" w14:textId="6DE0A39D" w:rsidR="001332BD" w:rsidRPr="00E45DCE" w:rsidRDefault="008434F4" w:rsidP="008434F4">
      <w:pPr>
        <w:pStyle w:val="Code-"/>
      </w:pPr>
      <w:r>
        <w:t xml:space="preserve">    </w:t>
      </w:r>
      <w:r w:rsidR="001332BD" w:rsidRPr="00E45DCE">
        <w:t xml:space="preserve">   &lt;/connection_list &gt;</w:t>
      </w:r>
    </w:p>
    <w:p w14:paraId="441B8997" w14:textId="77777777" w:rsidR="001332BD" w:rsidRPr="00E45DCE" w:rsidRDefault="001332BD" w:rsidP="00E45DCE">
      <w:pPr>
        <w:pStyle w:val="Code-"/>
      </w:pPr>
      <w:r w:rsidRPr="00E45DCE">
        <w:t> </w:t>
      </w:r>
    </w:p>
    <w:p w14:paraId="6F7A325B" w14:textId="5DF1B53F" w:rsidR="001332BD" w:rsidRPr="00E45DCE" w:rsidRDefault="008434F4" w:rsidP="00E45DCE">
      <w:pPr>
        <w:pStyle w:val="Code-"/>
      </w:pPr>
      <w:r>
        <w:t xml:space="preserve">    </w:t>
      </w:r>
      <w:r w:rsidR="001332BD" w:rsidRPr="00E45DCE">
        <w:t>&lt;/connection_group&gt;</w:t>
      </w:r>
    </w:p>
    <w:p w14:paraId="3DEAB85B" w14:textId="77777777" w:rsidR="001332BD" w:rsidRPr="00E45DCE" w:rsidRDefault="001332BD" w:rsidP="00E45DCE">
      <w:pPr>
        <w:pStyle w:val="Code-"/>
      </w:pPr>
      <w:r w:rsidRPr="00E45DCE">
        <w:t> </w:t>
      </w:r>
    </w:p>
    <w:p w14:paraId="70AF5917" w14:textId="31E0A8F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095" w:name="_Ref414608310"/>
      <w:bookmarkStart w:id="1096" w:name="_Toc3556950"/>
      <w:bookmarkStart w:id="1097" w:name="_Toc34747200"/>
      <w:bookmarkStart w:id="1098" w:name="_Toc77102014"/>
      <w:bookmarkStart w:id="1099" w:name="_Toc110532162"/>
      <w:r w:rsidRPr="00E956F7">
        <w:rPr>
          <w:rFonts w:eastAsia="Times New Roman"/>
          <w:szCs w:val="24"/>
        </w:rPr>
        <w:t xml:space="preserve">Contacts and </w:t>
      </w:r>
      <w:r w:rsidR="007675E5">
        <w:rPr>
          <w:rFonts w:eastAsia="Times New Roman"/>
          <w:szCs w:val="24"/>
        </w:rPr>
        <w:t>f</w:t>
      </w:r>
      <w:r w:rsidRPr="00E956F7">
        <w:rPr>
          <w:rFonts w:eastAsia="Times New Roman"/>
          <w:szCs w:val="24"/>
        </w:rPr>
        <w:t>riction</w:t>
      </w:r>
      <w:bookmarkEnd w:id="1095"/>
      <w:bookmarkEnd w:id="1096"/>
      <w:bookmarkEnd w:id="1097"/>
      <w:bookmarkEnd w:id="1098"/>
      <w:bookmarkEnd w:id="1099"/>
    </w:p>
    <w:p w14:paraId="11F9C5FD"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362D2D7D" w14:textId="60A6A987" w:rsidR="001332BD" w:rsidRPr="00E956F7" w:rsidRDefault="001332BD">
      <w:pPr>
        <w:pStyle w:val="BodyText"/>
        <w:autoSpaceDE w:val="0"/>
        <w:autoSpaceDN w:val="0"/>
        <w:adjustRightInd w:val="0"/>
        <w:rPr>
          <w:szCs w:val="24"/>
        </w:rPr>
      </w:pPr>
      <w:r w:rsidRPr="00E956F7">
        <w:rPr>
          <w:szCs w:val="24"/>
        </w:rPr>
        <w:t>For many joint types</w:t>
      </w:r>
      <w:del w:id="1100" w:author="LUEJE Claudia" w:date="2023-06-26T17:59:00Z">
        <w:r w:rsidR="00FC68DB" w:rsidRPr="001E4607">
          <w:delText xml:space="preserve"> like</w:delText>
        </w:r>
      </w:del>
      <w:ins w:id="1101" w:author="LUEJE Claudia" w:date="2023-06-26T17:59:00Z">
        <w:r w:rsidR="00411810">
          <w:rPr>
            <w:szCs w:val="24"/>
          </w:rPr>
          <w:t>, e.g.</w:t>
        </w:r>
      </w:ins>
      <w:r w:rsidRPr="00E956F7">
        <w:rPr>
          <w:szCs w:val="24"/>
        </w:rPr>
        <w:t xml:space="preserve"> bolts, screws</w:t>
      </w:r>
      <w:del w:id="1102" w:author="LUEJE Claudia" w:date="2023-06-26T17:59:00Z">
        <w:r w:rsidR="00FC68DB" w:rsidRPr="001E4607">
          <w:delText xml:space="preserve"> etc.</w:delText>
        </w:r>
        <w:r w:rsidR="00FC68DB" w:rsidRPr="00BD52D7">
          <w:delText>,</w:delText>
        </w:r>
      </w:del>
      <w:ins w:id="1103" w:author="LUEJE Claudia" w:date="2023-06-26T17:59:00Z">
        <w:r w:rsidRPr="00E956F7">
          <w:rPr>
            <w:szCs w:val="24"/>
          </w:rPr>
          <w:t>,</w:t>
        </w:r>
      </w:ins>
      <w:r w:rsidRPr="00E956F7">
        <w:rPr>
          <w:szCs w:val="24"/>
        </w:rPr>
        <w:t xml:space="preserve"> friction between the jointed partners plays an important role for the manufacturing and the mechanical behaviour of the joints in service.</w:t>
      </w:r>
    </w:p>
    <w:p w14:paraId="7E36DF2F" w14:textId="74C28F89" w:rsidR="001332BD" w:rsidRPr="00E956F7" w:rsidRDefault="001332BD">
      <w:pPr>
        <w:pStyle w:val="BodyText"/>
        <w:autoSpaceDE w:val="0"/>
        <w:autoSpaceDN w:val="0"/>
        <w:adjustRightInd w:val="0"/>
        <w:rPr>
          <w:szCs w:val="24"/>
        </w:rPr>
      </w:pPr>
      <w:r w:rsidRPr="00E956F7">
        <w:rPr>
          <w:szCs w:val="24"/>
        </w:rPr>
        <w:t xml:space="preserve">In general, friction is a property of pairs of materials in contact. Normally it can be assumed that the friction property, here simply characterized by the static and kinetic friction coefficients, is homogenous. Nevertheless, friction properties shall allow for local modification of an individual connection </w:t>
      </w:r>
      <w:del w:id="1104" w:author="LUEJE Claudia" w:date="2023-06-26T17:59:00Z">
        <w:r w:rsidR="00FC68DB" w:rsidRPr="00F54804">
          <w:delText xml:space="preserve">in order </w:delText>
        </w:r>
      </w:del>
      <w:r w:rsidRPr="00E956F7">
        <w:rPr>
          <w:szCs w:val="24"/>
        </w:rPr>
        <w:t>to enhance the service behaviour.</w:t>
      </w:r>
    </w:p>
    <w:p w14:paraId="1A1D18EB" w14:textId="67095F65" w:rsidR="001332BD" w:rsidRPr="00E956F7" w:rsidRDefault="001332BD">
      <w:pPr>
        <w:pStyle w:val="BodyText"/>
        <w:autoSpaceDE w:val="0"/>
        <w:autoSpaceDN w:val="0"/>
        <w:adjustRightInd w:val="0"/>
        <w:rPr>
          <w:szCs w:val="24"/>
        </w:rPr>
      </w:pPr>
      <w:r w:rsidRPr="00E956F7">
        <w:rPr>
          <w:szCs w:val="24"/>
        </w:rPr>
        <w:t xml:space="preserve">In χMCF, friction coefficients for any combination of joint partners defined in </w:t>
      </w:r>
      <w:r w:rsidRPr="009E1140">
        <w:rPr>
          <w:rStyle w:val="ISOCode"/>
        </w:rPr>
        <w:t>&lt;connected_to</w:t>
      </w:r>
      <w:del w:id="1105" w:author="LUEJE Claudia" w:date="2023-06-26T17:59:00Z">
        <w:r w:rsidR="00FC68DB" w:rsidRPr="00F54804">
          <w:rPr>
            <w:rFonts w:ascii="Courier New" w:hAnsi="Courier New" w:cs="Courier New"/>
            <w:b/>
            <w:i/>
            <w:sz w:val="18"/>
            <w:szCs w:val="18"/>
          </w:rPr>
          <w:delText>&gt;</w:delText>
        </w:r>
      </w:del>
      <w:ins w:id="1106" w:author="LUEJE Claudia" w:date="2023-06-26T17:59:00Z">
        <w:r w:rsidRPr="009E1140">
          <w:rPr>
            <w:rStyle w:val="ISOCode"/>
          </w:rPr>
          <w:t>/&gt;</w:t>
        </w:r>
      </w:ins>
      <w:r w:rsidRPr="00E956F7">
        <w:rPr>
          <w:szCs w:val="24"/>
        </w:rPr>
        <w:t xml:space="preserve"> can be specified by the element </w:t>
      </w:r>
      <w:r w:rsidRPr="009E1140">
        <w:rPr>
          <w:rStyle w:val="ISOCode"/>
        </w:rPr>
        <w:t>&lt;contact/&gt;</w:t>
      </w:r>
      <w:r w:rsidRPr="00E956F7">
        <w:rPr>
          <w:szCs w:val="24"/>
        </w:rPr>
        <w:t xml:space="preserve"> which is nested in the element </w:t>
      </w:r>
      <w:r w:rsidRPr="009E1140">
        <w:rPr>
          <w:rStyle w:val="ISOCode"/>
        </w:rPr>
        <w:t>&lt;contact_list/&gt;.</w:t>
      </w:r>
      <w:r w:rsidRPr="00E956F7">
        <w:rPr>
          <w:szCs w:val="24"/>
        </w:rPr>
        <w:t xml:space="preserve"> Each part in contact is given by the element </w:t>
      </w:r>
      <w:r w:rsidRPr="009E1140">
        <w:rPr>
          <w:rStyle w:val="ISOCode"/>
        </w:rPr>
        <w:t xml:space="preserve">&lt;partner/&gt;. </w:t>
      </w:r>
      <w:r w:rsidRPr="00E956F7">
        <w:rPr>
          <w:szCs w:val="24"/>
        </w:rPr>
        <w:t xml:space="preserve">The static and kinetic friction coefficients are defined by the element </w:t>
      </w:r>
      <w:r w:rsidRPr="009E1140">
        <w:rPr>
          <w:rStyle w:val="ISOCode"/>
        </w:rPr>
        <w:t>&lt;coefficients/&gt;</w:t>
      </w:r>
      <w:r w:rsidRPr="00E956F7">
        <w:rPr>
          <w:szCs w:val="24"/>
        </w:rPr>
        <w:t>.</w:t>
      </w:r>
    </w:p>
    <w:p w14:paraId="6951B92C" w14:textId="77777777" w:rsidR="001332BD" w:rsidRPr="00E956F7" w:rsidRDefault="001332BD">
      <w:pPr>
        <w:pStyle w:val="BodyText"/>
        <w:autoSpaceDE w:val="0"/>
        <w:autoSpaceDN w:val="0"/>
        <w:adjustRightInd w:val="0"/>
        <w:rPr>
          <w:szCs w:val="24"/>
        </w:rPr>
      </w:pPr>
      <w:r w:rsidRPr="00E956F7">
        <w:rPr>
          <w:szCs w:val="24"/>
        </w:rPr>
        <w:t>The friction property between the head of a bolt to jointed parts is specified, where the joint is defined.</w:t>
      </w:r>
    </w:p>
    <w:p w14:paraId="7F39C9F6"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1107" w:name="_Ref414841585"/>
      <w:bookmarkStart w:id="1108" w:name="_Toc3556951"/>
      <w:bookmarkStart w:id="1109" w:name="_Toc34747201"/>
      <w:bookmarkStart w:id="1110" w:name="_Toc77102015"/>
      <w:r w:rsidRPr="00E956F7">
        <w:rPr>
          <w:rFonts w:eastAsia="Times New Roman"/>
          <w:szCs w:val="24"/>
        </w:rPr>
        <w:t>Element &lt;contact_list/&gt;</w:t>
      </w:r>
      <w:bookmarkEnd w:id="1107"/>
      <w:bookmarkEnd w:id="1108"/>
      <w:bookmarkEnd w:id="1109"/>
      <w:bookmarkEnd w:id="1110"/>
    </w:p>
    <w:p w14:paraId="6705E1AB" w14:textId="6D9DA3CB" w:rsidR="001332BD" w:rsidRPr="00E956F7" w:rsidRDefault="001332BD">
      <w:pPr>
        <w:pStyle w:val="BodyText"/>
        <w:autoSpaceDE w:val="0"/>
        <w:autoSpaceDN w:val="0"/>
        <w:adjustRightInd w:val="0"/>
        <w:rPr>
          <w:szCs w:val="24"/>
        </w:rPr>
      </w:pPr>
      <w:r w:rsidRPr="00E956F7">
        <w:rPr>
          <w:szCs w:val="24"/>
        </w:rPr>
        <w:t xml:space="preserve">Relevant contacts, which are possible between the flange partners of a </w:t>
      </w:r>
      <w:r w:rsidRPr="009E1140">
        <w:rPr>
          <w:rStyle w:val="ISOCode"/>
        </w:rPr>
        <w:t>&lt;connection_group/&gt;</w:t>
      </w:r>
      <w:r w:rsidRPr="00E956F7">
        <w:rPr>
          <w:szCs w:val="24"/>
        </w:rPr>
        <w:t xml:space="preserve">, are collected in a </w:t>
      </w:r>
      <w:r w:rsidRPr="009E1140">
        <w:rPr>
          <w:rStyle w:val="ISOCode"/>
        </w:rPr>
        <w:t>&lt;contact_list/&gt;</w:t>
      </w:r>
      <w:r w:rsidRPr="00E956F7">
        <w:rPr>
          <w:szCs w:val="24"/>
        </w:rPr>
        <w:t xml:space="preserve">. The XML specification of </w:t>
      </w:r>
      <w:r w:rsidRPr="009E1140">
        <w:rPr>
          <w:rStyle w:val="ISOCode"/>
        </w:rPr>
        <w:t>&lt;contact_list/&gt;</w:t>
      </w:r>
      <w:r w:rsidRPr="00E956F7">
        <w:rPr>
          <w:szCs w:val="24"/>
        </w:rPr>
        <w:t xml:space="preserve"> element is shown in </w:t>
      </w:r>
      <w:del w:id="1111" w:author="LUEJE Claudia" w:date="2023-06-26T17:59:00Z">
        <w:r w:rsidR="007526CE">
          <w:rPr>
            <w:rFonts w:cs="Courier New"/>
            <w:b/>
            <w:bCs/>
          </w:rPr>
          <w:fldChar w:fldCharType="begin"/>
        </w:r>
        <w:r w:rsidR="007526CE">
          <w:rPr>
            <w:rFonts w:cs="Courier New"/>
          </w:rPr>
          <w:delInstrText xml:space="preserve"> REF _Ref101338881 \h </w:delInstrText>
        </w:r>
        <w:r w:rsidR="002E30E6">
          <w:rPr>
            <w:rFonts w:cs="Courier New"/>
          </w:rPr>
          <w:delInstrText xml:space="preserve"> \* MERGEFORMAT </w:delInstrText>
        </w:r>
        <w:r w:rsidR="007526CE">
          <w:rPr>
            <w:rFonts w:cs="Courier New"/>
            <w:b/>
            <w:bCs/>
          </w:rPr>
        </w:r>
        <w:r w:rsidR="007526CE">
          <w:rPr>
            <w:rFonts w:cs="Courier New"/>
            <w:b/>
            <w:bCs/>
          </w:rPr>
          <w:fldChar w:fldCharType="separate"/>
        </w:r>
        <w:r w:rsidR="0067475A" w:rsidRPr="00F54804">
          <w:delText xml:space="preserve">Table </w:delText>
        </w:r>
        <w:r w:rsidR="0067475A">
          <w:rPr>
            <w:noProof/>
          </w:rPr>
          <w:delText>12</w:delText>
        </w:r>
        <w:r w:rsidR="007526CE">
          <w:rPr>
            <w:rFonts w:cs="Courier New"/>
          </w:rPr>
          <w:fldChar w:fldCharType="end"/>
        </w:r>
        <w:r w:rsidR="007526CE">
          <w:delText>.</w:delText>
        </w:r>
      </w:del>
      <w:ins w:id="1112" w:author="LUEJE Claudia" w:date="2023-06-26T17:59:00Z">
        <w:r w:rsidR="006F39DE" w:rsidRPr="00E956F7">
          <w:rPr>
            <w:rStyle w:val="citetbl"/>
            <w:szCs w:val="24"/>
          </w:rPr>
          <w:t>Table </w:t>
        </w:r>
        <w:r w:rsidRPr="00E956F7">
          <w:rPr>
            <w:rStyle w:val="citetbl"/>
            <w:szCs w:val="24"/>
          </w:rPr>
          <w:t>12</w:t>
        </w:r>
        <w:r w:rsidRPr="00E956F7">
          <w:rPr>
            <w:szCs w:val="24"/>
          </w:rPr>
          <w:t>.</w:t>
        </w:r>
      </w:ins>
    </w:p>
    <w:p w14:paraId="67AF4E56" w14:textId="53A1977C" w:rsidR="001332BD" w:rsidRPr="00E956F7" w:rsidRDefault="006F39DE">
      <w:pPr>
        <w:pStyle w:val="Tabletitle"/>
        <w:autoSpaceDE w:val="0"/>
        <w:autoSpaceDN w:val="0"/>
        <w:adjustRightInd w:val="0"/>
        <w:outlineLvl w:val="0"/>
        <w:rPr>
          <w:szCs w:val="24"/>
        </w:rPr>
      </w:pPr>
      <w:bookmarkStart w:id="1113" w:name="_Ref101338881"/>
      <w:bookmarkStart w:id="1114" w:name="_Toc414573794"/>
      <w:bookmarkStart w:id="1115" w:name="_Toc3566421"/>
      <w:bookmarkStart w:id="1116" w:name="_Toc34747424"/>
      <w:bookmarkStart w:id="1117" w:name="_Toc77095872"/>
      <w:bookmarkStart w:id="1118" w:name="_Toc110532360"/>
      <w:r w:rsidRPr="00E956F7">
        <w:rPr>
          <w:szCs w:val="24"/>
        </w:rPr>
        <w:t>Table</w:t>
      </w:r>
      <w:del w:id="1119"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12</w:delText>
        </w:r>
        <w:r w:rsidR="00FC68DB" w:rsidRPr="00F54804">
          <w:fldChar w:fldCharType="end"/>
        </w:r>
      </w:del>
      <w:bookmarkEnd w:id="1113"/>
      <w:ins w:id="1120" w:author="LUEJE Claudia" w:date="2023-06-26T17:59:00Z">
        <w:r w:rsidRPr="00E956F7">
          <w:rPr>
            <w:szCs w:val="24"/>
          </w:rPr>
          <w:t> </w:t>
        </w:r>
        <w:r w:rsidR="001332BD" w:rsidRPr="00E956F7">
          <w:rPr>
            <w:szCs w:val="24"/>
          </w:rPr>
          <w:t>12</w:t>
        </w:r>
      </w:ins>
      <w:r w:rsidR="001332BD" w:rsidRPr="00E956F7">
        <w:rPr>
          <w:szCs w:val="24"/>
        </w:rPr>
        <w:t xml:space="preserve"> — Nested elements of element </w:t>
      </w:r>
      <w:r w:rsidR="001332BD" w:rsidRPr="00BD5750">
        <w:rPr>
          <w:rStyle w:val="ISOCode"/>
        </w:rPr>
        <w:t>&lt;contact_list/&gt;</w:t>
      </w:r>
      <w:bookmarkEnd w:id="1114"/>
      <w:bookmarkEnd w:id="1115"/>
      <w:bookmarkEnd w:id="1116"/>
      <w:bookmarkEnd w:id="1117"/>
      <w:bookmarkEnd w:id="1118"/>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11"/>
        <w:gridCol w:w="2268"/>
        <w:gridCol w:w="1276"/>
        <w:gridCol w:w="2837"/>
      </w:tblGrid>
      <w:tr w:rsidR="001332BD" w:rsidRPr="00B62EE5" w14:paraId="3FAF7676" w14:textId="77777777" w:rsidTr="006A5EE4">
        <w:trPr>
          <w:cantSplit/>
          <w:tblHeader/>
          <w:jc w:val="center"/>
        </w:trPr>
        <w:tc>
          <w:tcPr>
            <w:tcW w:w="2111" w:type="dxa"/>
            <w:tcBorders>
              <w:top w:val="single" w:sz="12" w:space="0" w:color="000000"/>
              <w:bottom w:val="single" w:sz="12" w:space="0" w:color="000000"/>
            </w:tcBorders>
            <w:shd w:val="clear" w:color="auto" w:fill="F3F3F3"/>
            <w:vAlign w:val="bottom"/>
            <w:hideMark/>
          </w:tcPr>
          <w:p w14:paraId="4F555FE9" w14:textId="02D5C708" w:rsidR="001332BD" w:rsidRPr="00B62EE5" w:rsidRDefault="001332BD" w:rsidP="001332BD">
            <w:pPr>
              <w:pStyle w:val="Tableheader"/>
              <w:autoSpaceDE w:val="0"/>
              <w:autoSpaceDN w:val="0"/>
              <w:adjustRightInd w:val="0"/>
              <w:jc w:val="center"/>
              <w:rPr>
                <w:rFonts w:cs="Calibri"/>
                <w:b/>
                <w:lang w:eastAsia="zh-CN"/>
              </w:rPr>
            </w:pPr>
            <w:r w:rsidRPr="00B62EE5">
              <w:rPr>
                <w:b/>
                <w:szCs w:val="24"/>
              </w:rPr>
              <w:t>Nested Elements</w:t>
            </w:r>
          </w:p>
        </w:tc>
        <w:tc>
          <w:tcPr>
            <w:tcW w:w="2268" w:type="dxa"/>
            <w:tcBorders>
              <w:top w:val="single" w:sz="12" w:space="0" w:color="000000"/>
              <w:bottom w:val="single" w:sz="12" w:space="0" w:color="000000"/>
            </w:tcBorders>
            <w:shd w:val="clear" w:color="auto" w:fill="F3F3F3"/>
            <w:vAlign w:val="bottom"/>
            <w:hideMark/>
          </w:tcPr>
          <w:p w14:paraId="194D3DAC" w14:textId="182C2DD6" w:rsidR="001332BD" w:rsidRPr="00B62EE5" w:rsidRDefault="001332BD" w:rsidP="001332BD">
            <w:pPr>
              <w:pStyle w:val="Tableheader"/>
              <w:autoSpaceDE w:val="0"/>
              <w:autoSpaceDN w:val="0"/>
              <w:adjustRightInd w:val="0"/>
              <w:jc w:val="center"/>
              <w:rPr>
                <w:rFonts w:cs="Calibri"/>
                <w:b/>
                <w:lang w:eastAsia="zh-CN"/>
              </w:rPr>
            </w:pPr>
            <w:r w:rsidRPr="00B62EE5">
              <w:rPr>
                <w:b/>
                <w:szCs w:val="24"/>
              </w:rPr>
              <w:t>Multiplicity</w:t>
            </w:r>
          </w:p>
        </w:tc>
        <w:tc>
          <w:tcPr>
            <w:tcW w:w="1276" w:type="dxa"/>
            <w:tcBorders>
              <w:top w:val="single" w:sz="12" w:space="0" w:color="000000"/>
              <w:bottom w:val="single" w:sz="12" w:space="0" w:color="000000"/>
            </w:tcBorders>
            <w:shd w:val="clear" w:color="auto" w:fill="F3F3F3"/>
            <w:vAlign w:val="bottom"/>
            <w:hideMark/>
          </w:tcPr>
          <w:p w14:paraId="4343A2A9" w14:textId="25405984" w:rsidR="001332BD" w:rsidRPr="00B62EE5" w:rsidRDefault="001332BD" w:rsidP="001332BD">
            <w:pPr>
              <w:pStyle w:val="Tableheader"/>
              <w:autoSpaceDE w:val="0"/>
              <w:autoSpaceDN w:val="0"/>
              <w:adjustRightInd w:val="0"/>
              <w:jc w:val="center"/>
              <w:rPr>
                <w:rFonts w:cs="Calibri"/>
                <w:b/>
                <w:lang w:eastAsia="zh-CN"/>
              </w:rPr>
            </w:pPr>
            <w:r w:rsidRPr="00B62EE5">
              <w:rPr>
                <w:b/>
                <w:szCs w:val="24"/>
              </w:rPr>
              <w:t>Use</w:t>
            </w:r>
          </w:p>
        </w:tc>
        <w:tc>
          <w:tcPr>
            <w:tcW w:w="2837" w:type="dxa"/>
            <w:tcBorders>
              <w:top w:val="single" w:sz="12" w:space="0" w:color="000000"/>
              <w:bottom w:val="single" w:sz="12" w:space="0" w:color="000000"/>
            </w:tcBorders>
            <w:shd w:val="clear" w:color="auto" w:fill="F3F3F3"/>
            <w:vAlign w:val="bottom"/>
            <w:hideMark/>
          </w:tcPr>
          <w:p w14:paraId="14C4098F" w14:textId="56374124" w:rsidR="001332BD" w:rsidRPr="00B62EE5" w:rsidRDefault="001332BD" w:rsidP="001332BD">
            <w:pPr>
              <w:pStyle w:val="Tableheader"/>
              <w:autoSpaceDE w:val="0"/>
              <w:autoSpaceDN w:val="0"/>
              <w:adjustRightInd w:val="0"/>
              <w:jc w:val="center"/>
              <w:rPr>
                <w:rFonts w:cs="Calibri"/>
                <w:b/>
                <w:lang w:eastAsia="zh-CN"/>
              </w:rPr>
            </w:pPr>
            <w:r w:rsidRPr="00B62EE5">
              <w:rPr>
                <w:b/>
                <w:szCs w:val="24"/>
              </w:rPr>
              <w:t>Constraint</w:t>
            </w:r>
          </w:p>
        </w:tc>
      </w:tr>
      <w:tr w:rsidR="001332BD" w:rsidRPr="00E956F7" w14:paraId="7287C1E4" w14:textId="77777777" w:rsidTr="006A5EE4">
        <w:trPr>
          <w:cantSplit/>
          <w:jc w:val="center"/>
        </w:trPr>
        <w:tc>
          <w:tcPr>
            <w:tcW w:w="2111" w:type="dxa"/>
            <w:tcBorders>
              <w:top w:val="single" w:sz="12" w:space="0" w:color="000000"/>
            </w:tcBorders>
            <w:hideMark/>
          </w:tcPr>
          <w:p w14:paraId="49605998" w14:textId="77365244" w:rsidR="001332BD" w:rsidRPr="00E956F7" w:rsidRDefault="001332BD" w:rsidP="00493638">
            <w:pPr>
              <w:pStyle w:val="Tablebody"/>
              <w:autoSpaceDE w:val="0"/>
              <w:autoSpaceDN w:val="0"/>
              <w:adjustRightInd w:val="0"/>
              <w:rPr>
                <w:rFonts w:cs="Calibri"/>
                <w:lang w:eastAsia="zh-CN"/>
              </w:rPr>
            </w:pPr>
            <w:r w:rsidRPr="00E956F7">
              <w:rPr>
                <w:szCs w:val="24"/>
              </w:rPr>
              <w:t>contact</w:t>
            </w:r>
          </w:p>
        </w:tc>
        <w:tc>
          <w:tcPr>
            <w:tcW w:w="2268" w:type="dxa"/>
            <w:tcBorders>
              <w:top w:val="single" w:sz="12" w:space="0" w:color="000000"/>
            </w:tcBorders>
            <w:hideMark/>
          </w:tcPr>
          <w:p w14:paraId="1059F610" w14:textId="768C783F" w:rsidR="001332BD" w:rsidRPr="00E956F7" w:rsidRDefault="001332BD" w:rsidP="00493638">
            <w:pPr>
              <w:pStyle w:val="Tablebody"/>
              <w:autoSpaceDE w:val="0"/>
              <w:autoSpaceDN w:val="0"/>
              <w:adjustRightInd w:val="0"/>
              <w:rPr>
                <w:rFonts w:cs="Calibri"/>
                <w:lang w:eastAsia="zh-CN"/>
              </w:rPr>
            </w:pPr>
            <w:r w:rsidRPr="00E956F7">
              <w:rPr>
                <w:szCs w:val="24"/>
              </w:rPr>
              <w:t>1 - *</w:t>
            </w:r>
          </w:p>
        </w:tc>
        <w:tc>
          <w:tcPr>
            <w:tcW w:w="1276" w:type="dxa"/>
            <w:tcBorders>
              <w:top w:val="single" w:sz="12" w:space="0" w:color="000000"/>
            </w:tcBorders>
            <w:hideMark/>
          </w:tcPr>
          <w:p w14:paraId="66416F1E" w14:textId="212E3E01" w:rsidR="001332BD" w:rsidRPr="00E956F7" w:rsidRDefault="001332BD" w:rsidP="00493638">
            <w:pPr>
              <w:pStyle w:val="Tablebody"/>
              <w:autoSpaceDE w:val="0"/>
              <w:autoSpaceDN w:val="0"/>
              <w:adjustRightInd w:val="0"/>
              <w:rPr>
                <w:rFonts w:cs="Calibri"/>
                <w:lang w:eastAsia="zh-CN"/>
              </w:rPr>
            </w:pPr>
            <w:r w:rsidRPr="00E956F7">
              <w:rPr>
                <w:szCs w:val="24"/>
              </w:rPr>
              <w:t>Required</w:t>
            </w:r>
          </w:p>
        </w:tc>
        <w:tc>
          <w:tcPr>
            <w:tcW w:w="2837" w:type="dxa"/>
            <w:tcBorders>
              <w:top w:val="single" w:sz="12" w:space="0" w:color="000000"/>
            </w:tcBorders>
            <w:hideMark/>
          </w:tcPr>
          <w:p w14:paraId="7750D1A6" w14:textId="13E7946D" w:rsidR="001332BD" w:rsidRPr="00E956F7" w:rsidRDefault="001332BD" w:rsidP="00493638">
            <w:pPr>
              <w:pStyle w:val="Tablebody"/>
              <w:autoSpaceDE w:val="0"/>
              <w:autoSpaceDN w:val="0"/>
              <w:adjustRightInd w:val="0"/>
              <w:rPr>
                <w:rFonts w:cs="Calibri"/>
                <w:lang w:eastAsia="zh-CN"/>
              </w:rPr>
            </w:pPr>
            <w:r w:rsidRPr="00E956F7">
              <w:rPr>
                <w:szCs w:val="24"/>
              </w:rPr>
              <w:t xml:space="preserve">Any set (= non-ordered pair) of physical contact partners is not allowed to appear more than once within a </w:t>
            </w:r>
            <w:r w:rsidRPr="009E1140">
              <w:rPr>
                <w:rStyle w:val="ISOCode"/>
              </w:rPr>
              <w:t>&lt;contact_list/&gt;</w:t>
            </w:r>
            <w:r w:rsidRPr="00E956F7">
              <w:rPr>
                <w:szCs w:val="24"/>
              </w:rPr>
              <w:t>.</w:t>
            </w:r>
          </w:p>
        </w:tc>
      </w:tr>
    </w:tbl>
    <w:p w14:paraId="112B4D49" w14:textId="50196836"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&lt;contact_list/&gt;</w:t>
      </w:r>
      <w:r w:rsidRPr="00E956F7">
        <w:rPr>
          <w:szCs w:val="24"/>
        </w:rPr>
        <w:t xml:space="preserve"> does not allow for any attributes.</w:t>
      </w:r>
    </w:p>
    <w:p w14:paraId="454094AE"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1121" w:name="_Toc3556952"/>
      <w:bookmarkStart w:id="1122" w:name="_Toc34747202"/>
      <w:bookmarkStart w:id="1123" w:name="_Toc77102016"/>
      <w:r w:rsidRPr="00E956F7">
        <w:rPr>
          <w:rFonts w:eastAsia="Times New Roman"/>
          <w:szCs w:val="24"/>
        </w:rPr>
        <w:t>Element &lt;contact/&gt;</w:t>
      </w:r>
      <w:bookmarkEnd w:id="1121"/>
      <w:bookmarkEnd w:id="1122"/>
      <w:bookmarkEnd w:id="1123"/>
    </w:p>
    <w:p w14:paraId="5994A2AA" w14:textId="418FE270" w:rsidR="001332BD" w:rsidRPr="00E956F7" w:rsidRDefault="001332BD">
      <w:pPr>
        <w:pStyle w:val="BodyText"/>
        <w:autoSpaceDE w:val="0"/>
        <w:autoSpaceDN w:val="0"/>
        <w:adjustRightInd w:val="0"/>
        <w:rPr>
          <w:szCs w:val="24"/>
        </w:rPr>
      </w:pPr>
      <w:r w:rsidRPr="00E956F7">
        <w:rPr>
          <w:szCs w:val="24"/>
        </w:rPr>
        <w:t xml:space="preserve">The features or coefficients of a physical contact between flange partners are described by an element </w:t>
      </w:r>
      <w:r w:rsidRPr="009E1140">
        <w:rPr>
          <w:rStyle w:val="ISOCode"/>
        </w:rPr>
        <w:t>&lt;contact/&gt;</w:t>
      </w:r>
      <w:r w:rsidRPr="00E956F7">
        <w:rPr>
          <w:szCs w:val="24"/>
        </w:rPr>
        <w:t xml:space="preserve">. The XML specification of the element </w:t>
      </w:r>
      <w:r w:rsidRPr="009E1140">
        <w:rPr>
          <w:rStyle w:val="ISOCode"/>
        </w:rPr>
        <w:t>&lt;contact/&gt;</w:t>
      </w:r>
      <w:r w:rsidRPr="00E956F7">
        <w:rPr>
          <w:szCs w:val="24"/>
        </w:rPr>
        <w:t xml:space="preserve"> is shown in </w:t>
      </w:r>
      <w:r w:rsidR="006F39DE" w:rsidRPr="00E956F7">
        <w:rPr>
          <w:rStyle w:val="citetbl"/>
          <w:szCs w:val="24"/>
        </w:rPr>
        <w:t>Table </w:t>
      </w:r>
      <w:r w:rsidRPr="00E956F7">
        <w:rPr>
          <w:rStyle w:val="citetbl"/>
          <w:szCs w:val="24"/>
        </w:rPr>
        <w:t>13</w:t>
      </w:r>
      <w:r w:rsidRPr="00E956F7">
        <w:rPr>
          <w:szCs w:val="24"/>
        </w:rPr>
        <w:t>.</w:t>
      </w:r>
    </w:p>
    <w:p w14:paraId="36312A3A" w14:textId="793D49E2" w:rsidR="001332BD" w:rsidRPr="00E956F7" w:rsidRDefault="006F39DE">
      <w:pPr>
        <w:pStyle w:val="Tabletitle"/>
        <w:autoSpaceDE w:val="0"/>
        <w:autoSpaceDN w:val="0"/>
        <w:adjustRightInd w:val="0"/>
        <w:outlineLvl w:val="0"/>
        <w:rPr>
          <w:szCs w:val="24"/>
        </w:rPr>
      </w:pPr>
      <w:bookmarkStart w:id="1124" w:name="_Toc110532361"/>
      <w:r w:rsidRPr="00E956F7">
        <w:rPr>
          <w:szCs w:val="24"/>
        </w:rPr>
        <w:t>Table</w:t>
      </w:r>
      <w:del w:id="1125" w:author="LUEJE Claudia" w:date="2023-06-26T17:59:00Z">
        <w:r w:rsidR="007526CE" w:rsidRPr="00F54804">
          <w:delText xml:space="preserve"> </w:delText>
        </w:r>
        <w:r w:rsidR="007526CE" w:rsidRPr="00F54804">
          <w:fldChar w:fldCharType="begin"/>
        </w:r>
        <w:r w:rsidR="007526CE" w:rsidRPr="00F54804">
          <w:delInstrText xml:space="preserve"> SEQ Table \* ARABIC </w:delInstrText>
        </w:r>
        <w:r w:rsidR="007526CE" w:rsidRPr="00F54804">
          <w:fldChar w:fldCharType="separate"/>
        </w:r>
        <w:r w:rsidR="0067475A">
          <w:rPr>
            <w:noProof/>
          </w:rPr>
          <w:delText>13</w:delText>
        </w:r>
        <w:r w:rsidR="007526CE" w:rsidRPr="00F54804">
          <w:fldChar w:fldCharType="end"/>
        </w:r>
      </w:del>
      <w:ins w:id="1126" w:author="LUEJE Claudia" w:date="2023-06-26T17:59:00Z">
        <w:r w:rsidRPr="00E956F7">
          <w:rPr>
            <w:szCs w:val="24"/>
          </w:rPr>
          <w:t> </w:t>
        </w:r>
        <w:r w:rsidR="001332BD" w:rsidRPr="00E956F7">
          <w:rPr>
            <w:szCs w:val="24"/>
          </w:rPr>
          <w:t>13</w:t>
        </w:r>
      </w:ins>
      <w:r w:rsidR="001332BD" w:rsidRPr="00E956F7">
        <w:rPr>
          <w:szCs w:val="24"/>
        </w:rPr>
        <w:t xml:space="preserve"> — Nested elements of element </w:t>
      </w:r>
      <w:r w:rsidR="001332BD" w:rsidRPr="00BD5750">
        <w:rPr>
          <w:rStyle w:val="ISOCode"/>
        </w:rPr>
        <w:t>&lt;contact/&gt;</w:t>
      </w:r>
      <w:bookmarkEnd w:id="112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11"/>
        <w:gridCol w:w="2268"/>
        <w:gridCol w:w="1276"/>
        <w:gridCol w:w="2837"/>
      </w:tblGrid>
      <w:tr w:rsidR="001332BD" w:rsidRPr="00B62EE5" w14:paraId="6589C4FA" w14:textId="77777777" w:rsidTr="006A5EE4">
        <w:trPr>
          <w:cantSplit/>
          <w:tblHeader/>
          <w:jc w:val="center"/>
        </w:trPr>
        <w:tc>
          <w:tcPr>
            <w:tcW w:w="2111" w:type="dxa"/>
            <w:tcBorders>
              <w:top w:val="single" w:sz="12" w:space="0" w:color="000000"/>
              <w:bottom w:val="single" w:sz="12" w:space="0" w:color="000000"/>
            </w:tcBorders>
            <w:shd w:val="clear" w:color="auto" w:fill="F3F3F3"/>
            <w:vAlign w:val="bottom"/>
            <w:hideMark/>
          </w:tcPr>
          <w:p w14:paraId="50E1B1EC" w14:textId="2C99CA6E" w:rsidR="001332BD" w:rsidRPr="00B62EE5" w:rsidRDefault="001332BD" w:rsidP="00493638">
            <w:pPr>
              <w:pStyle w:val="Tableheader"/>
              <w:autoSpaceDE w:val="0"/>
              <w:autoSpaceDN w:val="0"/>
              <w:adjustRightInd w:val="0"/>
              <w:rPr>
                <w:rFonts w:cs="Calibri"/>
                <w:b/>
                <w:lang w:eastAsia="zh-CN"/>
              </w:rPr>
            </w:pPr>
            <w:r w:rsidRPr="00B62EE5">
              <w:rPr>
                <w:b/>
                <w:szCs w:val="24"/>
              </w:rPr>
              <w:t>Nested Elements</w:t>
            </w:r>
          </w:p>
        </w:tc>
        <w:tc>
          <w:tcPr>
            <w:tcW w:w="2268" w:type="dxa"/>
            <w:tcBorders>
              <w:top w:val="single" w:sz="12" w:space="0" w:color="000000"/>
              <w:bottom w:val="single" w:sz="12" w:space="0" w:color="000000"/>
            </w:tcBorders>
            <w:shd w:val="clear" w:color="auto" w:fill="F3F3F3"/>
            <w:vAlign w:val="bottom"/>
            <w:hideMark/>
          </w:tcPr>
          <w:p w14:paraId="7D738E76" w14:textId="3BF3BCF7" w:rsidR="001332BD" w:rsidRPr="00B62EE5" w:rsidRDefault="001332BD" w:rsidP="00493638">
            <w:pPr>
              <w:pStyle w:val="Tableheader"/>
              <w:autoSpaceDE w:val="0"/>
              <w:autoSpaceDN w:val="0"/>
              <w:adjustRightInd w:val="0"/>
              <w:rPr>
                <w:rFonts w:cs="Calibri"/>
                <w:b/>
                <w:lang w:eastAsia="zh-CN"/>
              </w:rPr>
            </w:pPr>
            <w:r w:rsidRPr="00B62EE5">
              <w:rPr>
                <w:b/>
                <w:szCs w:val="24"/>
              </w:rPr>
              <w:t>Multiplicity</w:t>
            </w:r>
          </w:p>
        </w:tc>
        <w:tc>
          <w:tcPr>
            <w:tcW w:w="1276" w:type="dxa"/>
            <w:tcBorders>
              <w:top w:val="single" w:sz="12" w:space="0" w:color="000000"/>
              <w:bottom w:val="single" w:sz="12" w:space="0" w:color="000000"/>
            </w:tcBorders>
            <w:shd w:val="clear" w:color="auto" w:fill="F3F3F3"/>
            <w:vAlign w:val="bottom"/>
            <w:hideMark/>
          </w:tcPr>
          <w:p w14:paraId="552D3C01" w14:textId="42DD2B99" w:rsidR="001332BD" w:rsidRPr="00B62EE5" w:rsidRDefault="001332BD" w:rsidP="00493638">
            <w:pPr>
              <w:pStyle w:val="Tableheader"/>
              <w:autoSpaceDE w:val="0"/>
              <w:autoSpaceDN w:val="0"/>
              <w:adjustRightInd w:val="0"/>
              <w:rPr>
                <w:rFonts w:cs="Calibri"/>
                <w:b/>
                <w:lang w:eastAsia="zh-CN"/>
              </w:rPr>
            </w:pPr>
            <w:r w:rsidRPr="00B62EE5">
              <w:rPr>
                <w:b/>
                <w:szCs w:val="24"/>
              </w:rPr>
              <w:t>Use</w:t>
            </w:r>
          </w:p>
        </w:tc>
        <w:tc>
          <w:tcPr>
            <w:tcW w:w="2837" w:type="dxa"/>
            <w:tcBorders>
              <w:top w:val="single" w:sz="12" w:space="0" w:color="000000"/>
              <w:bottom w:val="single" w:sz="12" w:space="0" w:color="000000"/>
            </w:tcBorders>
            <w:shd w:val="clear" w:color="auto" w:fill="F3F3F3"/>
            <w:vAlign w:val="bottom"/>
            <w:hideMark/>
          </w:tcPr>
          <w:p w14:paraId="4363C502" w14:textId="27DD3A88" w:rsidR="001332BD" w:rsidRPr="00B62EE5" w:rsidRDefault="001332BD" w:rsidP="00493638">
            <w:pPr>
              <w:pStyle w:val="Tableheader"/>
              <w:autoSpaceDE w:val="0"/>
              <w:autoSpaceDN w:val="0"/>
              <w:adjustRightInd w:val="0"/>
              <w:rPr>
                <w:rFonts w:cs="Calibri"/>
                <w:b/>
                <w:lang w:eastAsia="zh-CN"/>
              </w:rPr>
            </w:pPr>
            <w:r w:rsidRPr="00B62EE5">
              <w:rPr>
                <w:b/>
                <w:szCs w:val="24"/>
              </w:rPr>
              <w:t>Constraint</w:t>
            </w:r>
          </w:p>
        </w:tc>
      </w:tr>
      <w:tr w:rsidR="001332BD" w:rsidRPr="00E956F7" w14:paraId="35B82A7F" w14:textId="77777777" w:rsidTr="006A5EE4">
        <w:trPr>
          <w:cantSplit/>
          <w:jc w:val="center"/>
        </w:trPr>
        <w:tc>
          <w:tcPr>
            <w:tcW w:w="2111" w:type="dxa"/>
            <w:tcBorders>
              <w:top w:val="single" w:sz="12" w:space="0" w:color="000000"/>
            </w:tcBorders>
            <w:hideMark/>
          </w:tcPr>
          <w:p w14:paraId="71569032" w14:textId="4E1E5451" w:rsidR="001332BD" w:rsidRPr="00E956F7" w:rsidRDefault="001332BD" w:rsidP="00493638">
            <w:pPr>
              <w:pStyle w:val="Tablebody"/>
              <w:autoSpaceDE w:val="0"/>
              <w:autoSpaceDN w:val="0"/>
              <w:adjustRightInd w:val="0"/>
              <w:rPr>
                <w:rFonts w:cs="Calibri"/>
                <w:lang w:eastAsia="zh-CN"/>
              </w:rPr>
            </w:pPr>
            <w:r w:rsidRPr="00E956F7">
              <w:rPr>
                <w:szCs w:val="24"/>
              </w:rPr>
              <w:t>partner</w:t>
            </w:r>
          </w:p>
        </w:tc>
        <w:tc>
          <w:tcPr>
            <w:tcW w:w="2268" w:type="dxa"/>
            <w:tcBorders>
              <w:top w:val="single" w:sz="12" w:space="0" w:color="000000"/>
            </w:tcBorders>
            <w:hideMark/>
          </w:tcPr>
          <w:p w14:paraId="20E6C527" w14:textId="6B45B2FF" w:rsidR="001332BD" w:rsidRPr="00E956F7" w:rsidRDefault="001332BD" w:rsidP="00493638">
            <w:pPr>
              <w:pStyle w:val="Tablebody"/>
              <w:autoSpaceDE w:val="0"/>
              <w:autoSpaceDN w:val="0"/>
              <w:adjustRightInd w:val="0"/>
              <w:rPr>
                <w:rFonts w:cs="Calibri"/>
                <w:lang w:eastAsia="zh-CN"/>
              </w:rPr>
            </w:pPr>
            <w:r w:rsidRPr="00E956F7">
              <w:rPr>
                <w:szCs w:val="24"/>
              </w:rPr>
              <w:t>2</w:t>
            </w:r>
          </w:p>
        </w:tc>
        <w:tc>
          <w:tcPr>
            <w:tcW w:w="1276" w:type="dxa"/>
            <w:tcBorders>
              <w:top w:val="single" w:sz="12" w:space="0" w:color="000000"/>
            </w:tcBorders>
            <w:hideMark/>
          </w:tcPr>
          <w:p w14:paraId="50262DBA" w14:textId="1E328524" w:rsidR="001332BD" w:rsidRPr="00E956F7" w:rsidRDefault="001332BD" w:rsidP="00493638">
            <w:pPr>
              <w:pStyle w:val="Tablebody"/>
              <w:autoSpaceDE w:val="0"/>
              <w:autoSpaceDN w:val="0"/>
              <w:adjustRightInd w:val="0"/>
              <w:rPr>
                <w:rFonts w:cs="Calibri"/>
                <w:lang w:eastAsia="zh-CN"/>
              </w:rPr>
            </w:pPr>
            <w:r w:rsidRPr="00E956F7">
              <w:rPr>
                <w:szCs w:val="24"/>
              </w:rPr>
              <w:t>Required</w:t>
            </w:r>
          </w:p>
        </w:tc>
        <w:tc>
          <w:tcPr>
            <w:tcW w:w="2837" w:type="dxa"/>
            <w:tcBorders>
              <w:top w:val="single" w:sz="12" w:space="0" w:color="000000"/>
            </w:tcBorders>
            <w:hideMark/>
          </w:tcPr>
          <w:p w14:paraId="63B51A20" w14:textId="67092E45" w:rsidR="001332BD" w:rsidRPr="00E956F7" w:rsidRDefault="001332BD" w:rsidP="00493638">
            <w:pPr>
              <w:pStyle w:val="Tablebody"/>
              <w:autoSpaceDE w:val="0"/>
              <w:autoSpaceDN w:val="0"/>
              <w:adjustRightInd w:val="0"/>
              <w:rPr>
                <w:rFonts w:cs="Calibri"/>
                <w:lang w:eastAsia="zh-CN"/>
              </w:rPr>
            </w:pPr>
            <w:r w:rsidRPr="00E956F7">
              <w:rPr>
                <w:szCs w:val="24"/>
              </w:rPr>
              <w:t>-</w:t>
            </w:r>
          </w:p>
        </w:tc>
      </w:tr>
      <w:tr w:rsidR="001332BD" w:rsidRPr="00E956F7" w14:paraId="37A3DE4D" w14:textId="77777777" w:rsidTr="006A5EE4">
        <w:trPr>
          <w:cantSplit/>
          <w:jc w:val="center"/>
        </w:trPr>
        <w:tc>
          <w:tcPr>
            <w:tcW w:w="2111" w:type="dxa"/>
            <w:hideMark/>
          </w:tcPr>
          <w:p w14:paraId="7543210D" w14:textId="6CD177C0" w:rsidR="001332BD" w:rsidRPr="00E956F7" w:rsidRDefault="001332BD" w:rsidP="00493638">
            <w:pPr>
              <w:pStyle w:val="Tablebody"/>
              <w:autoSpaceDE w:val="0"/>
              <w:autoSpaceDN w:val="0"/>
              <w:adjustRightInd w:val="0"/>
            </w:pPr>
            <w:r w:rsidRPr="00E956F7">
              <w:rPr>
                <w:szCs w:val="24"/>
              </w:rPr>
              <w:t>coefficients</w:t>
            </w:r>
          </w:p>
        </w:tc>
        <w:tc>
          <w:tcPr>
            <w:tcW w:w="2268" w:type="dxa"/>
            <w:hideMark/>
          </w:tcPr>
          <w:p w14:paraId="2B57E48A" w14:textId="67DBB056" w:rsidR="001332BD" w:rsidRPr="00E956F7" w:rsidRDefault="001332BD" w:rsidP="00493638">
            <w:pPr>
              <w:pStyle w:val="Tablebody"/>
              <w:autoSpaceDE w:val="0"/>
              <w:autoSpaceDN w:val="0"/>
              <w:adjustRightInd w:val="0"/>
            </w:pPr>
            <w:r w:rsidRPr="00E956F7">
              <w:rPr>
                <w:szCs w:val="24"/>
              </w:rPr>
              <w:t>1</w:t>
            </w:r>
          </w:p>
        </w:tc>
        <w:tc>
          <w:tcPr>
            <w:tcW w:w="1276" w:type="dxa"/>
            <w:hideMark/>
          </w:tcPr>
          <w:p w14:paraId="65E73C80" w14:textId="58857123" w:rsidR="001332BD" w:rsidRPr="00E956F7" w:rsidRDefault="001332BD" w:rsidP="00493638">
            <w:pPr>
              <w:pStyle w:val="Tablebody"/>
              <w:autoSpaceDE w:val="0"/>
              <w:autoSpaceDN w:val="0"/>
              <w:adjustRightInd w:val="0"/>
            </w:pPr>
            <w:r w:rsidRPr="00E956F7">
              <w:rPr>
                <w:szCs w:val="24"/>
              </w:rPr>
              <w:t>Required</w:t>
            </w:r>
          </w:p>
        </w:tc>
        <w:tc>
          <w:tcPr>
            <w:tcW w:w="2837" w:type="dxa"/>
            <w:hideMark/>
          </w:tcPr>
          <w:p w14:paraId="7308E771" w14:textId="7AD2761E" w:rsidR="001332BD" w:rsidRPr="00E956F7" w:rsidRDefault="001332BD" w:rsidP="00493638">
            <w:pPr>
              <w:pStyle w:val="Tablebody"/>
              <w:autoSpaceDE w:val="0"/>
              <w:autoSpaceDN w:val="0"/>
              <w:adjustRightInd w:val="0"/>
            </w:pPr>
            <w:r w:rsidRPr="00E956F7">
              <w:rPr>
                <w:szCs w:val="24"/>
              </w:rPr>
              <w:t>-</w:t>
            </w:r>
          </w:p>
        </w:tc>
      </w:tr>
    </w:tbl>
    <w:p w14:paraId="6F02FB49" w14:textId="3E537B6D" w:rsidR="001332BD" w:rsidRPr="00E956F7" w:rsidRDefault="001332BD">
      <w:pPr>
        <w:pStyle w:val="BodyText"/>
        <w:autoSpaceDE w:val="0"/>
        <w:autoSpaceDN w:val="0"/>
        <w:adjustRightInd w:val="0"/>
        <w:rPr>
          <w:szCs w:val="24"/>
        </w:rPr>
      </w:pPr>
      <w:r w:rsidRPr="00E956F7">
        <w:rPr>
          <w:szCs w:val="24"/>
        </w:rPr>
        <w:t xml:space="preserve">Ordering of </w:t>
      </w:r>
      <w:r w:rsidRPr="009E1140">
        <w:rPr>
          <w:rStyle w:val="ISOCode"/>
        </w:rPr>
        <w:t>&lt;contact/&gt;</w:t>
      </w:r>
      <w:r w:rsidRPr="00E956F7">
        <w:rPr>
          <w:szCs w:val="24"/>
        </w:rPr>
        <w:t xml:space="preserve"> elements within a </w:t>
      </w:r>
      <w:r w:rsidRPr="009E1140">
        <w:rPr>
          <w:rStyle w:val="ISOCode"/>
        </w:rPr>
        <w:t>&lt;contact_list/&gt;</w:t>
      </w:r>
      <w:r w:rsidRPr="00E956F7">
        <w:rPr>
          <w:szCs w:val="24"/>
        </w:rPr>
        <w:t xml:space="preserve"> is irrelevant, since it is assumed that features of a physical contact are invariant under permutation of the two involved materials.</w:t>
      </w:r>
    </w:p>
    <w:p w14:paraId="606F09B1"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&lt;contact/&gt;</w:t>
      </w:r>
      <w:r w:rsidRPr="00E956F7">
        <w:rPr>
          <w:szCs w:val="24"/>
        </w:rPr>
        <w:t xml:space="preserve"> does not allow for any attributes.</w:t>
      </w:r>
    </w:p>
    <w:p w14:paraId="1ED3B3FA"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1127" w:name="_Toc3556953"/>
      <w:bookmarkStart w:id="1128" w:name="_Toc34747203"/>
      <w:bookmarkStart w:id="1129" w:name="_Toc77102017"/>
      <w:r w:rsidRPr="00E956F7">
        <w:rPr>
          <w:rFonts w:eastAsia="Times New Roman"/>
          <w:szCs w:val="24"/>
        </w:rPr>
        <w:t>Element &lt;partner/&gt;</w:t>
      </w:r>
      <w:bookmarkEnd w:id="1127"/>
      <w:bookmarkEnd w:id="1128"/>
      <w:bookmarkEnd w:id="1129"/>
    </w:p>
    <w:p w14:paraId="3AAC4E25" w14:textId="3F485B23" w:rsidR="001332BD" w:rsidRPr="00E956F7" w:rsidRDefault="001332BD">
      <w:pPr>
        <w:pStyle w:val="BodyText"/>
        <w:autoSpaceDE w:val="0"/>
        <w:autoSpaceDN w:val="0"/>
        <w:adjustRightInd w:val="0"/>
        <w:rPr>
          <w:szCs w:val="24"/>
        </w:rPr>
      </w:pPr>
      <w:r w:rsidRPr="00E956F7">
        <w:rPr>
          <w:szCs w:val="24"/>
        </w:rPr>
        <w:t xml:space="preserve">Each joint partner involved in a contact is specified by the element </w:t>
      </w:r>
      <w:r w:rsidRPr="009E1140">
        <w:rPr>
          <w:rStyle w:val="ISOCode"/>
        </w:rPr>
        <w:t>&lt;partner/&gt;</w:t>
      </w:r>
      <w:r w:rsidRPr="00E956F7">
        <w:rPr>
          <w:szCs w:val="24"/>
        </w:rPr>
        <w:t xml:space="preserve">. Only the first level parts/assemblies which are listed in </w:t>
      </w:r>
      <w:r w:rsidRPr="009E1140">
        <w:rPr>
          <w:rStyle w:val="ISOCode"/>
        </w:rPr>
        <w:t>&lt;connected_to/&gt;</w:t>
      </w:r>
      <w:r w:rsidRPr="00E956F7">
        <w:rPr>
          <w:szCs w:val="24"/>
        </w:rPr>
        <w:t xml:space="preserve">, are allowed. XML specification of </w:t>
      </w:r>
      <w:r w:rsidRPr="009E1140">
        <w:rPr>
          <w:rStyle w:val="ISOCode"/>
        </w:rPr>
        <w:t>&lt;partner/&gt;</w:t>
      </w:r>
      <w:r w:rsidRPr="00E956F7">
        <w:rPr>
          <w:szCs w:val="24"/>
        </w:rPr>
        <w:t xml:space="preserve"> element are shown in </w:t>
      </w:r>
      <w:del w:id="1130" w:author="LUEJE Claudia" w:date="2023-06-26T17:59:00Z">
        <w:r w:rsidR="00227C52">
          <w:fldChar w:fldCharType="begin"/>
        </w:r>
        <w:r w:rsidR="00227C52">
          <w:delInstrText xml:space="preserve"> REF _Ref101339376 \h </w:delInstrText>
        </w:r>
        <w:r w:rsidR="00227C52">
          <w:fldChar w:fldCharType="separate"/>
        </w:r>
        <w:r w:rsidR="0067475A" w:rsidRPr="00F54804">
          <w:delText xml:space="preserve">Table </w:delText>
        </w:r>
        <w:r w:rsidR="0067475A">
          <w:rPr>
            <w:noProof/>
          </w:rPr>
          <w:delText>14</w:delText>
        </w:r>
        <w:r w:rsidR="00227C52">
          <w:fldChar w:fldCharType="end"/>
        </w:r>
        <w:r w:rsidR="00227C52">
          <w:delText>.</w:delText>
        </w:r>
      </w:del>
      <w:ins w:id="1131" w:author="LUEJE Claudia" w:date="2023-06-26T17:59:00Z">
        <w:r w:rsidR="006F39DE" w:rsidRPr="00E956F7">
          <w:rPr>
            <w:rStyle w:val="citetbl"/>
            <w:szCs w:val="24"/>
          </w:rPr>
          <w:t>Table </w:t>
        </w:r>
        <w:r w:rsidRPr="00E956F7">
          <w:rPr>
            <w:rStyle w:val="citetbl"/>
            <w:szCs w:val="24"/>
          </w:rPr>
          <w:t>14</w:t>
        </w:r>
        <w:r w:rsidRPr="00E956F7">
          <w:rPr>
            <w:szCs w:val="24"/>
          </w:rPr>
          <w:t>.</w:t>
        </w:r>
      </w:ins>
    </w:p>
    <w:p w14:paraId="7F3EB07D" w14:textId="55DD2741" w:rsidR="001332BD" w:rsidRPr="00E956F7" w:rsidRDefault="006F39DE">
      <w:pPr>
        <w:pStyle w:val="Tabletitle"/>
        <w:autoSpaceDE w:val="0"/>
        <w:autoSpaceDN w:val="0"/>
        <w:adjustRightInd w:val="0"/>
        <w:outlineLvl w:val="0"/>
        <w:rPr>
          <w:szCs w:val="24"/>
        </w:rPr>
      </w:pPr>
      <w:bookmarkStart w:id="1132" w:name="_Ref101339376"/>
      <w:bookmarkStart w:id="1133" w:name="_Toc414573795"/>
      <w:bookmarkStart w:id="1134" w:name="_Toc3566423"/>
      <w:bookmarkStart w:id="1135" w:name="_Toc34747426"/>
      <w:bookmarkStart w:id="1136" w:name="_Toc77095874"/>
      <w:bookmarkStart w:id="1137" w:name="_Toc110532362"/>
      <w:r w:rsidRPr="00E956F7">
        <w:rPr>
          <w:szCs w:val="24"/>
        </w:rPr>
        <w:t>Table</w:t>
      </w:r>
      <w:del w:id="1138" w:author="LUEJE Claudia" w:date="2023-06-26T17:59:00Z">
        <w:r w:rsidR="00FC68DB" w:rsidRPr="00F54804">
          <w:delText xml:space="preserve"> </w:delText>
        </w:r>
        <w:r w:rsidR="00FC68DB" w:rsidRPr="00F54804">
          <w:fldChar w:fldCharType="begin"/>
        </w:r>
        <w:r w:rsidR="00FC68DB" w:rsidRPr="00F54804">
          <w:delInstrText xml:space="preserve"> SEQ Table \* ARABIC </w:delInstrText>
        </w:r>
        <w:r w:rsidR="00FC68DB" w:rsidRPr="00F54804">
          <w:fldChar w:fldCharType="separate"/>
        </w:r>
        <w:r w:rsidR="0067475A">
          <w:rPr>
            <w:noProof/>
          </w:rPr>
          <w:delText>14</w:delText>
        </w:r>
        <w:r w:rsidR="00FC68DB" w:rsidRPr="00F54804">
          <w:fldChar w:fldCharType="end"/>
        </w:r>
      </w:del>
      <w:bookmarkEnd w:id="1132"/>
      <w:ins w:id="1139" w:author="LUEJE Claudia" w:date="2023-06-26T17:59:00Z">
        <w:r w:rsidRPr="00E956F7">
          <w:rPr>
            <w:szCs w:val="24"/>
          </w:rPr>
          <w:t> </w:t>
        </w:r>
        <w:r w:rsidR="001332BD" w:rsidRPr="00E956F7">
          <w:rPr>
            <w:szCs w:val="24"/>
          </w:rPr>
          <w:t>14</w:t>
        </w:r>
      </w:ins>
      <w:r w:rsidR="001332BD" w:rsidRPr="00E956F7">
        <w:rPr>
          <w:szCs w:val="24"/>
        </w:rPr>
        <w:t xml:space="preserve"> — Attributes of element </w:t>
      </w:r>
      <w:r w:rsidR="001332BD" w:rsidRPr="00BD5750">
        <w:rPr>
          <w:rStyle w:val="ISOCode"/>
        </w:rPr>
        <w:t>&lt;partner/&gt;</w:t>
      </w:r>
      <w:bookmarkEnd w:id="1133"/>
      <w:bookmarkEnd w:id="1134"/>
      <w:bookmarkEnd w:id="1135"/>
      <w:bookmarkEnd w:id="1136"/>
      <w:bookmarkEnd w:id="1137"/>
    </w:p>
    <w:tbl>
      <w:tblPr>
        <w:tblW w:w="0" w:type="auto"/>
        <w:tblInd w:w="38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29DC0333" w14:textId="77777777" w:rsidTr="006A5EE4">
        <w:trPr>
          <w:tblHeader/>
        </w:trPr>
        <w:tc>
          <w:tcPr>
            <w:tcW w:w="1526" w:type="dxa"/>
            <w:tcBorders>
              <w:top w:val="single" w:sz="12" w:space="0" w:color="000000"/>
              <w:bottom w:val="single" w:sz="12" w:space="0" w:color="000000"/>
            </w:tcBorders>
            <w:shd w:val="clear" w:color="auto" w:fill="F3F3F3"/>
            <w:vAlign w:val="bottom"/>
            <w:hideMark/>
          </w:tcPr>
          <w:p w14:paraId="2976304D" w14:textId="03A9E176" w:rsidR="001332BD" w:rsidRPr="00B62EE5" w:rsidRDefault="001332BD" w:rsidP="00493638">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3627C68D" w14:textId="73B2F315" w:rsidR="001332BD" w:rsidRPr="00B62EE5" w:rsidRDefault="001332BD" w:rsidP="00493638">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2EF8DB20" w14:textId="36D17B5E" w:rsidR="001332BD" w:rsidRPr="00B62EE5" w:rsidRDefault="001332BD" w:rsidP="00493638">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1BFB348B" w14:textId="14E8111B" w:rsidR="001332BD" w:rsidRPr="00B62EE5" w:rsidRDefault="001332BD" w:rsidP="00493638">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0F1B6AC7" w14:textId="0BAD9F77" w:rsidR="001332BD" w:rsidRPr="00B62EE5" w:rsidRDefault="001332BD" w:rsidP="00493638">
            <w:pPr>
              <w:pStyle w:val="Tableheader"/>
              <w:autoSpaceDE w:val="0"/>
              <w:autoSpaceDN w:val="0"/>
              <w:adjustRightInd w:val="0"/>
              <w:rPr>
                <w:rFonts w:cs="Calibri"/>
                <w:b/>
                <w:lang w:eastAsia="zh-CN"/>
              </w:rPr>
            </w:pPr>
            <w:r w:rsidRPr="00B62EE5">
              <w:rPr>
                <w:b/>
                <w:szCs w:val="24"/>
              </w:rPr>
              <w:t>Constraints / Remarks</w:t>
            </w:r>
          </w:p>
        </w:tc>
      </w:tr>
      <w:tr w:rsidR="001332BD" w:rsidRPr="00E956F7" w14:paraId="3A071110" w14:textId="77777777" w:rsidTr="006A5EE4">
        <w:tc>
          <w:tcPr>
            <w:tcW w:w="1526" w:type="dxa"/>
            <w:tcBorders>
              <w:top w:val="single" w:sz="12" w:space="0" w:color="000000"/>
            </w:tcBorders>
          </w:tcPr>
          <w:p w14:paraId="78738A20" w14:textId="18741611" w:rsidR="001332BD" w:rsidRPr="00E956F7" w:rsidRDefault="001332BD" w:rsidP="00493638">
            <w:pPr>
              <w:pStyle w:val="Tablebody"/>
              <w:autoSpaceDE w:val="0"/>
              <w:autoSpaceDN w:val="0"/>
              <w:adjustRightInd w:val="0"/>
            </w:pPr>
            <w:r w:rsidRPr="00E956F7">
              <w:rPr>
                <w:szCs w:val="24"/>
              </w:rPr>
              <w:t>part_index</w:t>
            </w:r>
          </w:p>
        </w:tc>
        <w:tc>
          <w:tcPr>
            <w:tcW w:w="1538" w:type="dxa"/>
            <w:tcBorders>
              <w:top w:val="single" w:sz="12" w:space="0" w:color="000000"/>
            </w:tcBorders>
          </w:tcPr>
          <w:p w14:paraId="0386DC39" w14:textId="6CFB56D8" w:rsidR="001332BD" w:rsidRPr="00E956F7" w:rsidRDefault="001332BD" w:rsidP="00493638">
            <w:pPr>
              <w:pStyle w:val="Tablebody"/>
              <w:autoSpaceDE w:val="0"/>
              <w:autoSpaceDN w:val="0"/>
              <w:adjustRightInd w:val="0"/>
            </w:pPr>
            <w:r w:rsidRPr="00E956F7">
              <w:rPr>
                <w:szCs w:val="24"/>
              </w:rPr>
              <w:t>Integer</w:t>
            </w:r>
          </w:p>
        </w:tc>
        <w:tc>
          <w:tcPr>
            <w:tcW w:w="1612" w:type="dxa"/>
            <w:tcBorders>
              <w:top w:val="single" w:sz="12" w:space="0" w:color="000000"/>
            </w:tcBorders>
          </w:tcPr>
          <w:p w14:paraId="67BB2E14" w14:textId="382543C5" w:rsidR="001332BD" w:rsidRPr="00E956F7" w:rsidRDefault="001332BD" w:rsidP="00493638">
            <w:pPr>
              <w:pStyle w:val="Tablebody"/>
              <w:autoSpaceDE w:val="0"/>
              <w:autoSpaceDN w:val="0"/>
              <w:adjustRightInd w:val="0"/>
            </w:pPr>
            <w:r w:rsidRPr="00E956F7">
              <w:rPr>
                <w:szCs w:val="24"/>
              </w:rPr>
              <w:t> </w:t>
            </w:r>
          </w:p>
        </w:tc>
        <w:tc>
          <w:tcPr>
            <w:tcW w:w="1352" w:type="dxa"/>
            <w:tcBorders>
              <w:top w:val="single" w:sz="12" w:space="0" w:color="000000"/>
            </w:tcBorders>
          </w:tcPr>
          <w:p w14:paraId="12E39806" w14:textId="7C1E7833" w:rsidR="001332BD" w:rsidRPr="00E956F7" w:rsidRDefault="001332BD" w:rsidP="00493638">
            <w:pPr>
              <w:pStyle w:val="Tablebody"/>
              <w:autoSpaceDE w:val="0"/>
              <w:autoSpaceDN w:val="0"/>
              <w:adjustRightInd w:val="0"/>
            </w:pPr>
            <w:r w:rsidRPr="00E956F7">
              <w:rPr>
                <w:szCs w:val="24"/>
              </w:rPr>
              <w:t>Required</w:t>
            </w:r>
          </w:p>
        </w:tc>
        <w:tc>
          <w:tcPr>
            <w:tcW w:w="2492" w:type="dxa"/>
            <w:tcBorders>
              <w:top w:val="single" w:sz="12" w:space="0" w:color="000000"/>
            </w:tcBorders>
          </w:tcPr>
          <w:p w14:paraId="404BE117" w14:textId="2AE48710" w:rsidR="001332BD" w:rsidRPr="00E956F7" w:rsidRDefault="001332BD" w:rsidP="00493638">
            <w:pPr>
              <w:pStyle w:val="Tablebody"/>
              <w:autoSpaceDE w:val="0"/>
              <w:autoSpaceDN w:val="0"/>
              <w:adjustRightInd w:val="0"/>
            </w:pPr>
            <w:r w:rsidRPr="00E956F7">
              <w:rPr>
                <w:szCs w:val="24"/>
              </w:rPr>
              <w:t> </w:t>
            </w:r>
          </w:p>
        </w:tc>
      </w:tr>
    </w:tbl>
    <w:p w14:paraId="17305DCD" w14:textId="1D4FABB7" w:rsidR="001332BD" w:rsidRPr="00E956F7" w:rsidRDefault="001332BD">
      <w:pPr>
        <w:pStyle w:val="BodyText"/>
        <w:autoSpaceDE w:val="0"/>
        <w:autoSpaceDN w:val="0"/>
        <w:adjustRightInd w:val="0"/>
        <w:rPr>
          <w:szCs w:val="24"/>
        </w:rPr>
      </w:pPr>
      <w:r w:rsidRPr="00E956F7">
        <w:rPr>
          <w:szCs w:val="24"/>
        </w:rPr>
        <w:t>The attribute has following meaning:</w:t>
      </w:r>
    </w:p>
    <w:p w14:paraId="358B4535" w14:textId="23085E2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140" w:author="LUEJE Claudia" w:date="2023-06-26T17:59:00Z">
        <w:r w:rsidRPr="00E956F7">
          <w:rPr>
            <w:szCs w:val="24"/>
          </w:rPr>
          <w:t>—</w:t>
        </w:r>
        <w:r w:rsidRPr="00E956F7">
          <w:rPr>
            <w:szCs w:val="24"/>
          </w:rPr>
          <w:tab/>
        </w:r>
      </w:ins>
      <w:r w:rsidRPr="009E1140">
        <w:rPr>
          <w:rStyle w:val="ISOCode"/>
        </w:rPr>
        <w:t>part_index</w:t>
      </w:r>
      <w:r w:rsidRPr="00E956F7">
        <w:rPr>
          <w:szCs w:val="24"/>
        </w:rPr>
        <w:t xml:space="preserve">: The flange partner with this index (see </w:t>
      </w:r>
      <w:del w:id="1141" w:author="LUEJE Claudia" w:date="2023-06-26T17:59:00Z">
        <w:r w:rsidR="00FC68DB" w:rsidRPr="001E4607">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1142" w:author="LUEJE Claudia" w:date="2023-06-26T17:59:00Z">
        <w:r w:rsidRPr="00E956F7">
          <w:rPr>
            <w:rStyle w:val="citesec"/>
            <w:szCs w:val="24"/>
          </w:rPr>
          <w:t>7.4.2.2</w:t>
        </w:r>
        <w:r w:rsidRPr="00E956F7">
          <w:rPr>
            <w:szCs w:val="24"/>
          </w:rPr>
          <w:t>).</w:t>
        </w:r>
      </w:ins>
      <w:r w:rsidRPr="00E956F7">
        <w:rPr>
          <w:szCs w:val="24"/>
        </w:rPr>
        <w:t xml:space="preserve"> The part of the flange is referenced by the attribute </w:t>
      </w:r>
      <w:r w:rsidRPr="009E1140">
        <w:rPr>
          <w:rStyle w:val="ISOCode"/>
        </w:rPr>
        <w:t>index</w:t>
      </w:r>
      <w:r w:rsidRPr="00E956F7">
        <w:rPr>
          <w:szCs w:val="24"/>
        </w:rPr>
        <w:t xml:space="preserve"> inside the element </w:t>
      </w:r>
      <w:r w:rsidRPr="009E1140">
        <w:rPr>
          <w:rStyle w:val="ISOCode"/>
        </w:rPr>
        <w:t>&lt;part</w:t>
      </w:r>
      <w:del w:id="1143" w:author="LUEJE Claudia" w:date="2023-06-26T17:59:00Z">
        <w:r w:rsidR="00FC68DB" w:rsidRPr="00BD52D7">
          <w:rPr>
            <w:rStyle w:val="XMLElement"/>
          </w:rPr>
          <w:delText>&gt;</w:delText>
        </w:r>
      </w:del>
      <w:ins w:id="1144" w:author="LUEJE Claudia" w:date="2023-06-26T17:59:00Z">
        <w:r w:rsidRPr="009E1140">
          <w:rPr>
            <w:rStyle w:val="ISOCode"/>
          </w:rPr>
          <w:t>/&gt;</w:t>
        </w:r>
      </w:ins>
      <w:r w:rsidRPr="00E956F7">
        <w:rPr>
          <w:szCs w:val="24"/>
        </w:rPr>
        <w:t xml:space="preserve"> or </w:t>
      </w:r>
      <w:r w:rsidRPr="009E1140">
        <w:rPr>
          <w:rStyle w:val="ISOCode"/>
        </w:rPr>
        <w:t>&lt;assy</w:t>
      </w:r>
      <w:del w:id="1145" w:author="LUEJE Claudia" w:date="2023-06-26T17:59:00Z">
        <w:r w:rsidR="00FC68DB" w:rsidRPr="00BD52D7">
          <w:rPr>
            <w:rStyle w:val="XMLElement"/>
          </w:rPr>
          <w:delText>&gt;</w:delText>
        </w:r>
      </w:del>
      <w:ins w:id="1146" w:author="LUEJE Claudia" w:date="2023-06-26T17:59:00Z">
        <w:r w:rsidRPr="009E1140">
          <w:rPr>
            <w:rStyle w:val="ISOCode"/>
          </w:rPr>
          <w:t>/&gt;</w:t>
        </w:r>
      </w:ins>
      <w:r w:rsidRPr="00E956F7">
        <w:rPr>
          <w:szCs w:val="24"/>
        </w:rPr>
        <w:t xml:space="preserve"> of the </w:t>
      </w:r>
      <w:r w:rsidRPr="009E1140">
        <w:rPr>
          <w:rStyle w:val="ISOCode"/>
        </w:rPr>
        <w:t>&lt;connected_to</w:t>
      </w:r>
      <w:del w:id="1147" w:author="LUEJE Claudia" w:date="2023-06-26T17:59:00Z">
        <w:r w:rsidR="00FC68DB" w:rsidRPr="000A1B7B">
          <w:rPr>
            <w:rStyle w:val="XMLElement"/>
          </w:rPr>
          <w:delText>&gt;</w:delText>
        </w:r>
      </w:del>
      <w:ins w:id="1148" w:author="LUEJE Claudia" w:date="2023-06-26T17:59:00Z">
        <w:r w:rsidRPr="009E1140">
          <w:rPr>
            <w:rStyle w:val="ISOCode"/>
          </w:rPr>
          <w:t>/&gt;</w:t>
        </w:r>
      </w:ins>
      <w:r w:rsidRPr="009E1140">
        <w:rPr>
          <w:rStyle w:val="ISOCode"/>
        </w:rPr>
        <w:t xml:space="preserve"> </w:t>
      </w:r>
      <w:r w:rsidRPr="00E956F7">
        <w:rPr>
          <w:szCs w:val="24"/>
        </w:rPr>
        <w:t>element.</w:t>
      </w:r>
    </w:p>
    <w:p w14:paraId="3AEAE3E3"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&lt;partner/&gt;</w:t>
      </w:r>
      <w:r w:rsidRPr="00E956F7">
        <w:rPr>
          <w:szCs w:val="24"/>
        </w:rPr>
        <w:t xml:space="preserve"> does not allow for any nested elements.</w:t>
      </w:r>
    </w:p>
    <w:p w14:paraId="603548F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1149" w:name="_Toc3556954"/>
      <w:bookmarkStart w:id="1150" w:name="_Toc34747204"/>
      <w:bookmarkStart w:id="1151" w:name="_Toc77102018"/>
      <w:r w:rsidRPr="00E956F7">
        <w:rPr>
          <w:rFonts w:eastAsia="Times New Roman"/>
          <w:szCs w:val="24"/>
        </w:rPr>
        <w:t>Element &lt;coefficients/&gt;</w:t>
      </w:r>
      <w:bookmarkEnd w:id="1149"/>
      <w:bookmarkEnd w:id="1150"/>
      <w:bookmarkEnd w:id="1151"/>
    </w:p>
    <w:p w14:paraId="773C1858" w14:textId="77777777" w:rsidR="001332BD" w:rsidRPr="00E956F7" w:rsidRDefault="001332BD">
      <w:pPr>
        <w:pStyle w:val="BodyText"/>
        <w:autoSpaceDE w:val="0"/>
        <w:autoSpaceDN w:val="0"/>
        <w:adjustRightInd w:val="0"/>
        <w:rPr>
          <w:szCs w:val="24"/>
        </w:rPr>
      </w:pPr>
      <w:r w:rsidRPr="00E956F7">
        <w:rPr>
          <w:szCs w:val="24"/>
        </w:rPr>
        <w:t xml:space="preserve">Static and kinetic friction coefficients are defined by the attributes </w:t>
      </w:r>
      <w:r w:rsidRPr="009E1140">
        <w:rPr>
          <w:rStyle w:val="ISOCode"/>
        </w:rPr>
        <w:t>static_friction</w:t>
      </w:r>
      <w:r w:rsidRPr="00E956F7">
        <w:rPr>
          <w:szCs w:val="24"/>
        </w:rPr>
        <w:t xml:space="preserve"> and</w:t>
      </w:r>
      <w:r w:rsidRPr="009E1140">
        <w:rPr>
          <w:rStyle w:val="ISOCode"/>
        </w:rPr>
        <w:t xml:space="preserve"> kinetic_friction</w:t>
      </w:r>
      <w:r w:rsidRPr="00E956F7">
        <w:rPr>
          <w:szCs w:val="24"/>
        </w:rPr>
        <w:t xml:space="preserve"> of an element </w:t>
      </w:r>
      <w:r w:rsidRPr="009E1140">
        <w:rPr>
          <w:rStyle w:val="ISOCode"/>
        </w:rPr>
        <w:t>&lt;coefficients/&gt;</w:t>
      </w:r>
      <w:r w:rsidRPr="00E956F7">
        <w:rPr>
          <w:szCs w:val="24"/>
        </w:rPr>
        <w:t>, respectively.</w:t>
      </w:r>
    </w:p>
    <w:p w14:paraId="577EDD28" w14:textId="5EF495D0" w:rsidR="001332BD" w:rsidRPr="00E956F7" w:rsidRDefault="001332BD" w:rsidP="00423A17">
      <w:pPr>
        <w:pStyle w:val="BodyText"/>
      </w:pPr>
      <w:r w:rsidRPr="00E956F7">
        <w:t>EXAMPLE</w:t>
      </w:r>
    </w:p>
    <w:p w14:paraId="76EDCAF8" w14:textId="77777777" w:rsidR="004D1C42" w:rsidRDefault="004D1C42" w:rsidP="004D1C42">
      <w:pPr>
        <w:pStyle w:val="Code-"/>
      </w:pPr>
      <w:r>
        <w:t xml:space="preserve">    </w:t>
      </w:r>
      <w:r w:rsidR="001332BD" w:rsidRPr="00771444">
        <w:rPr>
          <w:rFonts w:cs="Courier New"/>
          <w:b/>
          <w:szCs w:val="24"/>
        </w:rPr>
        <w:t>&lt;connected_to&gt;</w:t>
      </w:r>
    </w:p>
    <w:p w14:paraId="570E2280" w14:textId="77777777" w:rsidR="004D1C42" w:rsidRDefault="004D1C42" w:rsidP="004D1C42">
      <w:pPr>
        <w:pStyle w:val="Code-"/>
      </w:pPr>
      <w:r>
        <w:t xml:space="preserve">    </w:t>
      </w:r>
      <w:r w:rsidR="001332BD" w:rsidRPr="00771444">
        <w:t xml:space="preserve">    </w:t>
      </w:r>
      <w:r w:rsidR="001332BD" w:rsidRPr="00771444">
        <w:rPr>
          <w:b/>
        </w:rPr>
        <w:t>&lt;part index="1" label="PART_9004400" pid="3202132"/&gt;</w:t>
      </w:r>
    </w:p>
    <w:p w14:paraId="16CDB3A3" w14:textId="77777777" w:rsidR="004D1C42" w:rsidRDefault="004D1C42" w:rsidP="004D1C42">
      <w:pPr>
        <w:pStyle w:val="Code-"/>
      </w:pPr>
      <w:r>
        <w:t xml:space="preserve">    </w:t>
      </w:r>
      <w:r w:rsidR="001332BD" w:rsidRPr="00771444">
        <w:rPr>
          <w:rFonts w:cs="Courier New"/>
          <w:szCs w:val="24"/>
        </w:rPr>
        <w:t xml:space="preserve">    </w:t>
      </w:r>
      <w:r w:rsidR="001332BD" w:rsidRPr="00771444">
        <w:rPr>
          <w:rFonts w:cs="Courier New"/>
          <w:b/>
          <w:szCs w:val="24"/>
        </w:rPr>
        <w:t>&lt;assy index="42"&gt;</w:t>
      </w:r>
    </w:p>
    <w:p w14:paraId="46817A0F" w14:textId="77777777" w:rsidR="004D1C42" w:rsidRDefault="004D1C42" w:rsidP="004D1C42">
      <w:pPr>
        <w:pStyle w:val="Code-"/>
      </w:pPr>
      <w:r>
        <w:t xml:space="preserve">    </w:t>
      </w:r>
      <w:r w:rsidR="001332BD" w:rsidRPr="00771444">
        <w:t xml:space="preserve">        </w:t>
      </w:r>
      <w:r w:rsidR="001332BD" w:rsidRPr="00771444">
        <w:rPr>
          <w:b/>
        </w:rPr>
        <w:t>&lt;part label="PART_7000400" pid="110013"/&gt;</w:t>
      </w:r>
    </w:p>
    <w:p w14:paraId="6586FD87" w14:textId="77777777" w:rsidR="004D1C42" w:rsidRDefault="004D1C42" w:rsidP="004D1C42">
      <w:pPr>
        <w:pStyle w:val="Code-"/>
      </w:pPr>
      <w:r>
        <w:t xml:space="preserve">    </w:t>
      </w:r>
      <w:r w:rsidR="001332BD" w:rsidRPr="00771444">
        <w:rPr>
          <w:rFonts w:cs="Courier New"/>
          <w:szCs w:val="24"/>
        </w:rPr>
        <w:t xml:space="preserve">        </w:t>
      </w:r>
      <w:r w:rsidR="001332BD" w:rsidRPr="00771444">
        <w:rPr>
          <w:rFonts w:cs="Courier New"/>
          <w:b/>
          <w:szCs w:val="24"/>
        </w:rPr>
        <w:t>&lt;part label="PART_7000800" pid="110099"/&gt;</w:t>
      </w:r>
    </w:p>
    <w:p w14:paraId="44547F8A" w14:textId="77777777" w:rsidR="004D1C42" w:rsidRDefault="004D1C42" w:rsidP="004D1C42">
      <w:pPr>
        <w:pStyle w:val="Code-"/>
      </w:pPr>
      <w:r>
        <w:t xml:space="preserve">    </w:t>
      </w:r>
      <w:r w:rsidR="001332BD" w:rsidRPr="00771444">
        <w:t xml:space="preserve">    </w:t>
      </w:r>
      <w:r w:rsidR="001332BD" w:rsidRPr="00771444">
        <w:rPr>
          <w:b/>
        </w:rPr>
        <w:t>&lt;/assy&gt;</w:t>
      </w:r>
    </w:p>
    <w:p w14:paraId="793D2D58" w14:textId="77777777" w:rsidR="004D1C42" w:rsidRDefault="004D1C42" w:rsidP="004D1C42">
      <w:pPr>
        <w:pStyle w:val="Code-"/>
      </w:pPr>
      <w:r>
        <w:t xml:space="preserve">    </w:t>
      </w:r>
      <w:r w:rsidR="001332BD" w:rsidRPr="00771444">
        <w:rPr>
          <w:rFonts w:cs="Courier New"/>
          <w:b/>
          <w:szCs w:val="24"/>
        </w:rPr>
        <w:t>&lt;/connected_to&gt;</w:t>
      </w:r>
    </w:p>
    <w:p w14:paraId="76C524F2" w14:textId="77777777" w:rsidR="004D1C42" w:rsidRDefault="004D1C42" w:rsidP="004D1C42">
      <w:pPr>
        <w:pStyle w:val="Code-"/>
      </w:pPr>
      <w:r>
        <w:t xml:space="preserve">    </w:t>
      </w:r>
      <w:r w:rsidR="001332BD" w:rsidRPr="00771444">
        <w:rPr>
          <w:b/>
        </w:rPr>
        <w:t>&lt;contact_list&gt;</w:t>
      </w:r>
    </w:p>
    <w:p w14:paraId="49D2C945" w14:textId="77777777" w:rsidR="004D1C42" w:rsidRDefault="004D1C42" w:rsidP="004D1C42">
      <w:pPr>
        <w:pStyle w:val="Code-"/>
      </w:pPr>
      <w:r>
        <w:t xml:space="preserve">    </w:t>
      </w:r>
      <w:r w:rsidR="00771444" w:rsidRPr="00771444">
        <w:rPr>
          <w:rFonts w:cs="Courier New"/>
          <w:szCs w:val="24"/>
        </w:rPr>
        <w:t xml:space="preserve">    </w:t>
      </w:r>
      <w:r w:rsidR="001332BD" w:rsidRPr="00771444">
        <w:rPr>
          <w:rFonts w:cs="Courier New"/>
          <w:b/>
          <w:szCs w:val="24"/>
        </w:rPr>
        <w:t>&lt;contact&gt;</w:t>
      </w:r>
    </w:p>
    <w:p w14:paraId="25E36DD8" w14:textId="77777777" w:rsidR="004D1C42" w:rsidRDefault="004D1C42" w:rsidP="004D1C42">
      <w:pPr>
        <w:pStyle w:val="Code-"/>
      </w:pPr>
      <w:r>
        <w:t xml:space="preserve">    </w:t>
      </w:r>
      <w:r w:rsidR="001332BD" w:rsidRPr="00771444">
        <w:t xml:space="preserve">   </w:t>
      </w:r>
      <w:r w:rsidR="00771444">
        <w:t xml:space="preserve">    </w:t>
      </w:r>
      <w:r w:rsidR="001332BD" w:rsidRPr="00771444">
        <w:rPr>
          <w:b/>
        </w:rPr>
        <w:t>&lt;partner part_index="1"/&gt;</w:t>
      </w:r>
    </w:p>
    <w:p w14:paraId="1B97E0CF" w14:textId="77777777" w:rsidR="004D1C42" w:rsidRDefault="004D1C42" w:rsidP="004D1C42">
      <w:pPr>
        <w:pStyle w:val="Code-"/>
      </w:pPr>
      <w:r>
        <w:t xml:space="preserve">    </w:t>
      </w:r>
      <w:r w:rsidR="001332BD" w:rsidRPr="00771444">
        <w:rPr>
          <w:rFonts w:cs="Courier New"/>
          <w:szCs w:val="24"/>
        </w:rPr>
        <w:t xml:space="preserve">   </w:t>
      </w:r>
      <w:r w:rsidR="00771444">
        <w:rPr>
          <w:rFonts w:cs="Courier New"/>
          <w:szCs w:val="24"/>
        </w:rPr>
        <w:t xml:space="preserve">    </w:t>
      </w:r>
      <w:r w:rsidR="001332BD" w:rsidRPr="00771444">
        <w:rPr>
          <w:rFonts w:cs="Courier New"/>
          <w:b/>
          <w:szCs w:val="24"/>
        </w:rPr>
        <w:t>&lt;partner part_index="42"/&gt;</w:t>
      </w:r>
    </w:p>
    <w:p w14:paraId="6778A231" w14:textId="77777777" w:rsidR="004D1C42" w:rsidRDefault="004D1C42" w:rsidP="004D1C42">
      <w:pPr>
        <w:pStyle w:val="Code-"/>
      </w:pPr>
      <w:r>
        <w:t xml:space="preserve">    </w:t>
      </w:r>
      <w:r w:rsidR="001332BD" w:rsidRPr="00771444">
        <w:t xml:space="preserve">   </w:t>
      </w:r>
      <w:r w:rsidR="00771444">
        <w:t xml:space="preserve">    </w:t>
      </w:r>
      <w:r w:rsidR="001332BD" w:rsidRPr="00771444">
        <w:rPr>
          <w:b/>
        </w:rPr>
        <w:t>&lt;coefficients static_friction="0.3" kinetic_friction=".25"/&gt;</w:t>
      </w:r>
    </w:p>
    <w:p w14:paraId="25A09607" w14:textId="77777777" w:rsidR="004D1C42" w:rsidRDefault="004D1C42" w:rsidP="004D1C42">
      <w:pPr>
        <w:pStyle w:val="Code-"/>
      </w:pPr>
      <w:r>
        <w:t xml:space="preserve">    </w:t>
      </w:r>
      <w:r w:rsidR="00771444" w:rsidRPr="00771444">
        <w:rPr>
          <w:rFonts w:cs="Courier New"/>
          <w:szCs w:val="24"/>
        </w:rPr>
        <w:t xml:space="preserve">    </w:t>
      </w:r>
      <w:r w:rsidR="001332BD" w:rsidRPr="00771444">
        <w:rPr>
          <w:rFonts w:cs="Courier New"/>
          <w:b/>
          <w:szCs w:val="24"/>
        </w:rPr>
        <w:t>&lt;/contact&gt;</w:t>
      </w:r>
    </w:p>
    <w:p w14:paraId="010173EB" w14:textId="1CA84E95" w:rsidR="001332BD" w:rsidRPr="00771444" w:rsidRDefault="004D1C42" w:rsidP="004D1C42">
      <w:pPr>
        <w:pStyle w:val="Code-"/>
      </w:pPr>
      <w:r>
        <w:t xml:space="preserve">    </w:t>
      </w:r>
      <w:r w:rsidR="001332BD" w:rsidRPr="00771444">
        <w:rPr>
          <w:b/>
        </w:rPr>
        <w:t>&lt;/contact_list&gt;</w:t>
      </w:r>
    </w:p>
    <w:p w14:paraId="2FC8C16F" w14:textId="77777777" w:rsidR="001332BD" w:rsidRPr="00771444" w:rsidRDefault="001332BD">
      <w:pPr>
        <w:pStyle w:val="Cod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cs="Courier New"/>
          <w:szCs w:val="24"/>
        </w:rPr>
      </w:pPr>
      <w:r w:rsidRPr="00771444">
        <w:rPr>
          <w:rFonts w:cs="Courier New"/>
          <w:szCs w:val="24"/>
        </w:rPr>
        <w:t> </w:t>
      </w:r>
    </w:p>
    <w:p w14:paraId="43B1889B"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&lt;coefficients/&gt;</w:t>
      </w:r>
      <w:r w:rsidRPr="00E956F7">
        <w:rPr>
          <w:szCs w:val="24"/>
        </w:rPr>
        <w:t xml:space="preserve"> does not allow for any nested elements.</w:t>
      </w:r>
    </w:p>
    <w:p w14:paraId="0CD27A04" w14:textId="455C6DF1"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1152" w:name="_Ref414837767"/>
      <w:bookmarkStart w:id="1153" w:name="_Toc3556955"/>
      <w:bookmarkStart w:id="1154" w:name="_Toc34747205"/>
      <w:bookmarkStart w:id="1155" w:name="_Toc77102019"/>
      <w:r w:rsidRPr="00E956F7">
        <w:rPr>
          <w:rFonts w:eastAsia="Times New Roman"/>
          <w:szCs w:val="24"/>
        </w:rPr>
        <w:t xml:space="preserve">Local </w:t>
      </w:r>
      <w:r w:rsidR="00411810">
        <w:rPr>
          <w:rFonts w:eastAsia="Times New Roman"/>
          <w:szCs w:val="24"/>
        </w:rPr>
        <w:t>c</w:t>
      </w:r>
      <w:r w:rsidRPr="00E956F7">
        <w:rPr>
          <w:rFonts w:eastAsia="Times New Roman"/>
          <w:szCs w:val="24"/>
        </w:rPr>
        <w:t xml:space="preserve">ontact </w:t>
      </w:r>
      <w:r w:rsidR="00411810">
        <w:rPr>
          <w:rFonts w:eastAsia="Times New Roman"/>
          <w:szCs w:val="24"/>
        </w:rPr>
        <w:t>p</w:t>
      </w:r>
      <w:r w:rsidRPr="00E956F7">
        <w:rPr>
          <w:rFonts w:eastAsia="Times New Roman"/>
          <w:szCs w:val="24"/>
        </w:rPr>
        <w:t>roperties</w:t>
      </w:r>
      <w:bookmarkEnd w:id="1152"/>
      <w:bookmarkEnd w:id="1153"/>
      <w:bookmarkEnd w:id="1154"/>
      <w:bookmarkEnd w:id="1155"/>
    </w:p>
    <w:p w14:paraId="019FA334" w14:textId="1310CFEB" w:rsidR="001332BD" w:rsidRPr="00E956F7" w:rsidRDefault="001332BD">
      <w:pPr>
        <w:pStyle w:val="BodyText"/>
        <w:autoSpaceDE w:val="0"/>
        <w:autoSpaceDN w:val="0"/>
        <w:adjustRightInd w:val="0"/>
        <w:rPr>
          <w:szCs w:val="24"/>
        </w:rPr>
      </w:pPr>
      <w:r w:rsidRPr="00E956F7">
        <w:rPr>
          <w:szCs w:val="24"/>
        </w:rPr>
        <w:t xml:space="preserve">If necessary, local contact properties can be given within any element </w:t>
      </w:r>
      <w:r w:rsidRPr="009E1140">
        <w:rPr>
          <w:rStyle w:val="ISOCode"/>
        </w:rPr>
        <w:t>&lt;connection_0d/&gt;</w:t>
      </w:r>
      <w:r w:rsidRPr="00E956F7">
        <w:rPr>
          <w:szCs w:val="24"/>
        </w:rPr>
        <w:t xml:space="preserve"> or </w:t>
      </w:r>
      <w:r w:rsidRPr="009E1140">
        <w:rPr>
          <w:rStyle w:val="ISOCode"/>
        </w:rPr>
        <w:t>&lt;connection_1d/&gt;</w:t>
      </w:r>
      <w:r w:rsidRPr="00E956F7">
        <w:rPr>
          <w:szCs w:val="24"/>
        </w:rPr>
        <w:t xml:space="preserve">, respectively (see </w:t>
      </w:r>
      <w:del w:id="1156" w:author="LUEJE Claudia" w:date="2023-06-26T17:59:00Z">
        <w:r w:rsidR="00FC68DB" w:rsidRPr="00F54804">
          <w:delText>section </w:delText>
        </w:r>
        <w:r w:rsidR="00FC68DB" w:rsidRPr="00F54804">
          <w:fldChar w:fldCharType="begin"/>
        </w:r>
        <w:r w:rsidR="00FC68DB" w:rsidRPr="00F54804">
          <w:delInstrText xml:space="preserve"> REF _Ref414836574 \r \h </w:delInstrText>
        </w:r>
        <w:r w:rsidR="00FC68DB" w:rsidRPr="00F54804">
          <w:fldChar w:fldCharType="separate"/>
        </w:r>
        <w:r w:rsidR="0067475A">
          <w:delText>4.4.4</w:delText>
        </w:r>
        <w:r w:rsidR="00FC68DB" w:rsidRPr="00F54804">
          <w:fldChar w:fldCharType="end"/>
        </w:r>
        <w:r w:rsidR="00FC68DB" w:rsidRPr="00F54804">
          <w:delText xml:space="preserve"> </w:delText>
        </w:r>
        <w:r w:rsidR="00FC68DB" w:rsidRPr="00F54804">
          <w:fldChar w:fldCharType="begin"/>
        </w:r>
        <w:r w:rsidR="00FC68DB" w:rsidRPr="00F54804">
          <w:delInstrText xml:space="preserve"> REF _Ref414836574 \h </w:delInstrText>
        </w:r>
        <w:r w:rsidR="00FC68DB" w:rsidRPr="00F54804">
          <w:fldChar w:fldCharType="separate"/>
        </w:r>
        <w:r w:rsidR="0067475A" w:rsidRPr="000A1B7B">
          <w:delText>Joints</w:delText>
        </w:r>
        <w:r w:rsidR="00FC68DB" w:rsidRPr="00F54804">
          <w:fldChar w:fldCharType="end"/>
        </w:r>
        <w:r w:rsidR="00FC68DB" w:rsidRPr="00F54804">
          <w:delText>)</w:delText>
        </w:r>
        <w:r w:rsidR="00FC68DB" w:rsidRPr="00F54804">
          <w:rPr>
            <w:rFonts w:cs="Courier New"/>
          </w:rPr>
          <w:delText>.</w:delText>
        </w:r>
      </w:del>
      <w:ins w:id="1157" w:author="LUEJE Claudia" w:date="2023-06-26T17:59:00Z">
        <w:r w:rsidRPr="00E956F7">
          <w:rPr>
            <w:rStyle w:val="citesec"/>
            <w:szCs w:val="24"/>
          </w:rPr>
          <w:t>7.4.4</w:t>
        </w:r>
        <w:r w:rsidRPr="00E956F7">
          <w:rPr>
            <w:szCs w:val="24"/>
          </w:rPr>
          <w:t xml:space="preserve"> Joints).</w:t>
        </w:r>
      </w:ins>
      <w:r w:rsidRPr="00E956F7">
        <w:rPr>
          <w:szCs w:val="24"/>
        </w:rPr>
        <w:t xml:space="preserve"> In case of conflict, a local </w:t>
      </w:r>
      <w:r w:rsidRPr="009E1140">
        <w:rPr>
          <w:rStyle w:val="ISOCode"/>
        </w:rPr>
        <w:t>&lt;contact_list/&gt;</w:t>
      </w:r>
      <w:r w:rsidRPr="00E956F7">
        <w:rPr>
          <w:szCs w:val="24"/>
        </w:rPr>
        <w:t xml:space="preserve"> overrules the global one.</w:t>
      </w:r>
    </w:p>
    <w:p w14:paraId="6444BAC2" w14:textId="0705245F" w:rsidR="001332BD" w:rsidRPr="00E956F7" w:rsidRDefault="001332BD" w:rsidP="00B9151D">
      <w:pPr>
        <w:pStyle w:val="Note"/>
      </w:pPr>
      <w:r w:rsidRPr="00E956F7">
        <w:t>NOTE</w:t>
      </w:r>
      <w:r w:rsidR="00493638" w:rsidRPr="00E956F7">
        <w:tab/>
      </w:r>
      <w:del w:id="1158" w:author="LUEJE Claudia" w:date="2023-06-26T17:59:00Z">
        <w:r w:rsidR="00FE31EE">
          <w:delText xml:space="preserve">: </w:delText>
        </w:r>
      </w:del>
      <w:r w:rsidRPr="00E956F7">
        <w:t>&lt;connection_2d/&gt; is not relevant for the currently known use cases and was therefore intentionally not included in the list.</w:t>
      </w:r>
    </w:p>
    <w:p w14:paraId="3BBD9F83" w14:textId="6B50F440" w:rsidR="001332BD" w:rsidRPr="00E956F7" w:rsidRDefault="001332BD">
      <w:pPr>
        <w:pStyle w:val="BodyText"/>
        <w:autoSpaceDE w:val="0"/>
        <w:autoSpaceDN w:val="0"/>
        <w:adjustRightInd w:val="0"/>
        <w:rPr>
          <w:szCs w:val="24"/>
        </w:rPr>
      </w:pPr>
      <w:r w:rsidRPr="00E956F7">
        <w:rPr>
          <w:szCs w:val="24"/>
        </w:rPr>
        <w:t xml:space="preserve">XML-specification of </w:t>
      </w:r>
      <w:r w:rsidRPr="009E1140">
        <w:rPr>
          <w:rStyle w:val="ISOCode"/>
        </w:rPr>
        <w:t>&lt;coefficients/&gt;</w:t>
      </w:r>
      <w:r w:rsidRPr="00E956F7">
        <w:rPr>
          <w:szCs w:val="24"/>
        </w:rPr>
        <w:t xml:space="preserve"> are shown in </w:t>
      </w:r>
      <w:del w:id="1159" w:author="LUEJE Claudia" w:date="2023-06-26T17:59:00Z">
        <w:r w:rsidR="0039224F">
          <w:fldChar w:fldCharType="begin"/>
        </w:r>
        <w:r w:rsidR="0039224F">
          <w:delInstrText xml:space="preserve"> REF _Ref101340168 \h </w:delInstrText>
        </w:r>
        <w:r w:rsidR="0039224F">
          <w:fldChar w:fldCharType="separate"/>
        </w:r>
        <w:r w:rsidR="0067475A" w:rsidRPr="00F54804">
          <w:delText xml:space="preserve">Table </w:delText>
        </w:r>
        <w:r w:rsidR="0067475A">
          <w:rPr>
            <w:noProof/>
          </w:rPr>
          <w:delText>15</w:delText>
        </w:r>
        <w:r w:rsidR="0039224F">
          <w:fldChar w:fldCharType="end"/>
        </w:r>
        <w:r w:rsidR="00FC68DB" w:rsidRPr="00BD52D7">
          <w:delText xml:space="preserve"> </w:delText>
        </w:r>
        <w:r w:rsidR="0039224F">
          <w:delText xml:space="preserve">. </w:delText>
        </w:r>
      </w:del>
      <w:ins w:id="1160" w:author="LUEJE Claudia" w:date="2023-06-26T17:59:00Z">
        <w:r w:rsidR="006F39DE" w:rsidRPr="00E956F7">
          <w:rPr>
            <w:rStyle w:val="citetbl"/>
            <w:szCs w:val="24"/>
          </w:rPr>
          <w:t>Table </w:t>
        </w:r>
        <w:r w:rsidRPr="00E956F7">
          <w:rPr>
            <w:rStyle w:val="citetbl"/>
            <w:szCs w:val="24"/>
          </w:rPr>
          <w:t>15</w:t>
        </w:r>
        <w:r w:rsidRPr="00E956F7">
          <w:rPr>
            <w:szCs w:val="24"/>
          </w:rPr>
          <w:t>.</w:t>
        </w:r>
      </w:ins>
    </w:p>
    <w:p w14:paraId="749D2D44" w14:textId="1BB72DBE" w:rsidR="001332BD" w:rsidRPr="00E956F7" w:rsidRDefault="006F39DE">
      <w:pPr>
        <w:pStyle w:val="Tabletitle"/>
        <w:autoSpaceDE w:val="0"/>
        <w:autoSpaceDN w:val="0"/>
        <w:adjustRightInd w:val="0"/>
        <w:outlineLvl w:val="0"/>
        <w:rPr>
          <w:szCs w:val="24"/>
        </w:rPr>
      </w:pPr>
      <w:bookmarkStart w:id="1161" w:name="_Ref101340168"/>
      <w:bookmarkStart w:id="1162" w:name="_Toc110532363"/>
      <w:r w:rsidRPr="00E956F7">
        <w:rPr>
          <w:szCs w:val="24"/>
        </w:rPr>
        <w:t>Table</w:t>
      </w:r>
      <w:del w:id="1163" w:author="LUEJE Claudia" w:date="2023-06-26T17:59:00Z">
        <w:r w:rsidR="0039224F" w:rsidRPr="00F54804">
          <w:delText xml:space="preserve"> </w:delText>
        </w:r>
        <w:r w:rsidR="0039224F" w:rsidRPr="00F54804">
          <w:fldChar w:fldCharType="begin"/>
        </w:r>
        <w:r w:rsidR="0039224F" w:rsidRPr="00F54804">
          <w:delInstrText xml:space="preserve"> SEQ Table \* ARABIC </w:delInstrText>
        </w:r>
        <w:r w:rsidR="0039224F" w:rsidRPr="00F54804">
          <w:fldChar w:fldCharType="separate"/>
        </w:r>
        <w:r w:rsidR="0067475A">
          <w:rPr>
            <w:noProof/>
          </w:rPr>
          <w:delText>15</w:delText>
        </w:r>
        <w:r w:rsidR="0039224F" w:rsidRPr="00F54804">
          <w:fldChar w:fldCharType="end"/>
        </w:r>
      </w:del>
      <w:bookmarkEnd w:id="1161"/>
      <w:ins w:id="1164" w:author="LUEJE Claudia" w:date="2023-06-26T17:59:00Z">
        <w:r w:rsidRPr="00E956F7">
          <w:rPr>
            <w:szCs w:val="24"/>
          </w:rPr>
          <w:t> </w:t>
        </w:r>
        <w:r w:rsidR="001332BD" w:rsidRPr="00E956F7">
          <w:rPr>
            <w:szCs w:val="24"/>
          </w:rPr>
          <w:t>15</w:t>
        </w:r>
      </w:ins>
      <w:r w:rsidR="001332BD" w:rsidRPr="00E956F7">
        <w:rPr>
          <w:szCs w:val="24"/>
        </w:rPr>
        <w:t xml:space="preserve"> — Attributes of element </w:t>
      </w:r>
      <w:r w:rsidR="001332BD" w:rsidRPr="00BD5750">
        <w:rPr>
          <w:rStyle w:val="ISOCode"/>
        </w:rPr>
        <w:t>&lt;coefficients/&gt;</w:t>
      </w:r>
      <w:bookmarkEnd w:id="1162"/>
    </w:p>
    <w:tbl>
      <w:tblPr>
        <w:tblW w:w="0" w:type="auto"/>
        <w:tblInd w:w="38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698091AF" w14:textId="77777777" w:rsidTr="006A5EE4">
        <w:trPr>
          <w:tblHeader/>
        </w:trPr>
        <w:tc>
          <w:tcPr>
            <w:tcW w:w="1526" w:type="dxa"/>
            <w:tcBorders>
              <w:top w:val="single" w:sz="12" w:space="0" w:color="000000"/>
              <w:bottom w:val="single" w:sz="12" w:space="0" w:color="000000"/>
            </w:tcBorders>
            <w:shd w:val="clear" w:color="auto" w:fill="F3F3F3"/>
            <w:vAlign w:val="bottom"/>
            <w:hideMark/>
          </w:tcPr>
          <w:p w14:paraId="11770E5B" w14:textId="6D9F5A34" w:rsidR="001332BD" w:rsidRPr="00B62EE5" w:rsidRDefault="001332BD" w:rsidP="00B9151D">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1F6E8530" w14:textId="5696F0A5" w:rsidR="001332BD" w:rsidRPr="00B62EE5" w:rsidRDefault="001332BD" w:rsidP="00B9151D">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6DF84AE4" w14:textId="3B958BA2" w:rsidR="001332BD" w:rsidRPr="00B62EE5" w:rsidRDefault="001332BD" w:rsidP="00B9151D">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695DFF77" w14:textId="56C7936B" w:rsidR="001332BD" w:rsidRPr="00B62EE5" w:rsidRDefault="001332BD" w:rsidP="00B9151D">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561E7523" w14:textId="43D1899D" w:rsidR="001332BD" w:rsidRPr="00B62EE5" w:rsidRDefault="001332BD" w:rsidP="00B9151D">
            <w:pPr>
              <w:pStyle w:val="Tableheader"/>
              <w:autoSpaceDE w:val="0"/>
              <w:autoSpaceDN w:val="0"/>
              <w:adjustRightInd w:val="0"/>
              <w:rPr>
                <w:rFonts w:cs="Calibri"/>
                <w:b/>
                <w:lang w:eastAsia="zh-CN"/>
              </w:rPr>
            </w:pPr>
            <w:r w:rsidRPr="00B62EE5">
              <w:rPr>
                <w:b/>
                <w:szCs w:val="24"/>
              </w:rPr>
              <w:t>Constraints / Remarks</w:t>
            </w:r>
          </w:p>
        </w:tc>
      </w:tr>
      <w:tr w:rsidR="001332BD" w:rsidRPr="00E956F7" w14:paraId="696896E4" w14:textId="77777777" w:rsidTr="006A5EE4">
        <w:tc>
          <w:tcPr>
            <w:tcW w:w="1526" w:type="dxa"/>
            <w:tcBorders>
              <w:top w:val="single" w:sz="12" w:space="0" w:color="000000"/>
            </w:tcBorders>
          </w:tcPr>
          <w:p w14:paraId="0461DBD7" w14:textId="18CD0C5F" w:rsidR="001332BD" w:rsidRPr="00E956F7" w:rsidRDefault="001332BD" w:rsidP="00B9151D">
            <w:pPr>
              <w:pStyle w:val="Tablebody"/>
              <w:autoSpaceDE w:val="0"/>
              <w:autoSpaceDN w:val="0"/>
              <w:adjustRightInd w:val="0"/>
              <w:rPr>
                <w:rFonts w:cs="Calibri"/>
                <w:lang w:eastAsia="zh-CN"/>
              </w:rPr>
            </w:pPr>
            <w:r w:rsidRPr="00E956F7">
              <w:rPr>
                <w:szCs w:val="24"/>
              </w:rPr>
              <w:t>static_friction</w:t>
            </w:r>
          </w:p>
        </w:tc>
        <w:tc>
          <w:tcPr>
            <w:tcW w:w="1538" w:type="dxa"/>
            <w:tcBorders>
              <w:top w:val="single" w:sz="12" w:space="0" w:color="000000"/>
            </w:tcBorders>
          </w:tcPr>
          <w:p w14:paraId="393B84D9" w14:textId="2FB7CDB3" w:rsidR="001332BD" w:rsidRPr="00E956F7" w:rsidRDefault="001332BD" w:rsidP="00B9151D">
            <w:pPr>
              <w:pStyle w:val="Tablebody"/>
              <w:autoSpaceDE w:val="0"/>
              <w:autoSpaceDN w:val="0"/>
              <w:adjustRightInd w:val="0"/>
            </w:pPr>
            <w:r w:rsidRPr="00E956F7">
              <w:rPr>
                <w:szCs w:val="24"/>
              </w:rPr>
              <w:t>Floating point</w:t>
            </w:r>
          </w:p>
        </w:tc>
        <w:tc>
          <w:tcPr>
            <w:tcW w:w="1612" w:type="dxa"/>
            <w:tcBorders>
              <w:top w:val="single" w:sz="12" w:space="0" w:color="000000"/>
            </w:tcBorders>
          </w:tcPr>
          <w:p w14:paraId="3B644615" w14:textId="60660B00" w:rsidR="001332BD" w:rsidRPr="00E956F7" w:rsidRDefault="001332BD" w:rsidP="00B9151D">
            <w:pPr>
              <w:pStyle w:val="Tablebody"/>
              <w:autoSpaceDE w:val="0"/>
              <w:autoSpaceDN w:val="0"/>
              <w:adjustRightInd w:val="0"/>
            </w:pPr>
            <w:r w:rsidRPr="00E956F7">
              <w:rPr>
                <w:szCs w:val="24"/>
              </w:rPr>
              <w:t>[0, ∞[</w:t>
            </w:r>
          </w:p>
        </w:tc>
        <w:tc>
          <w:tcPr>
            <w:tcW w:w="1352" w:type="dxa"/>
            <w:tcBorders>
              <w:top w:val="single" w:sz="12" w:space="0" w:color="000000"/>
            </w:tcBorders>
          </w:tcPr>
          <w:p w14:paraId="10E177E3" w14:textId="50F6F992" w:rsidR="001332BD" w:rsidRPr="00E956F7" w:rsidRDefault="001332BD" w:rsidP="00B9151D">
            <w:pPr>
              <w:pStyle w:val="Tablebody"/>
              <w:autoSpaceDE w:val="0"/>
              <w:autoSpaceDN w:val="0"/>
              <w:adjustRightInd w:val="0"/>
            </w:pPr>
            <w:r w:rsidRPr="00E956F7">
              <w:rPr>
                <w:szCs w:val="24"/>
              </w:rPr>
              <w:t>Optional</w:t>
            </w:r>
          </w:p>
        </w:tc>
        <w:tc>
          <w:tcPr>
            <w:tcW w:w="2492" w:type="dxa"/>
            <w:tcBorders>
              <w:top w:val="single" w:sz="12" w:space="0" w:color="000000"/>
            </w:tcBorders>
          </w:tcPr>
          <w:p w14:paraId="34C0F44A" w14:textId="56C97633" w:rsidR="001332BD" w:rsidRPr="00E956F7" w:rsidRDefault="001332BD" w:rsidP="00B9151D">
            <w:pPr>
              <w:pStyle w:val="Tablebody"/>
              <w:autoSpaceDE w:val="0"/>
              <w:autoSpaceDN w:val="0"/>
              <w:adjustRightInd w:val="0"/>
            </w:pPr>
            <w:r w:rsidRPr="00E956F7">
              <w:rPr>
                <w:szCs w:val="24"/>
              </w:rPr>
              <w:t>-</w:t>
            </w:r>
          </w:p>
        </w:tc>
      </w:tr>
      <w:tr w:rsidR="001332BD" w:rsidRPr="00E956F7" w14:paraId="17EF4333" w14:textId="77777777" w:rsidTr="006A5EE4">
        <w:tc>
          <w:tcPr>
            <w:tcW w:w="1526" w:type="dxa"/>
          </w:tcPr>
          <w:p w14:paraId="6C71AB20" w14:textId="00AD9EC9" w:rsidR="001332BD" w:rsidRPr="00E956F7" w:rsidRDefault="001332BD" w:rsidP="00B9151D">
            <w:pPr>
              <w:pStyle w:val="Tablebody"/>
              <w:autoSpaceDE w:val="0"/>
              <w:autoSpaceDN w:val="0"/>
              <w:adjustRightInd w:val="0"/>
              <w:rPr>
                <w:rFonts w:cs="Calibri"/>
                <w:lang w:eastAsia="zh-CN"/>
              </w:rPr>
            </w:pPr>
            <w:r w:rsidRPr="00E956F7">
              <w:rPr>
                <w:szCs w:val="24"/>
              </w:rPr>
              <w:t>kinetic_friction</w:t>
            </w:r>
          </w:p>
        </w:tc>
        <w:tc>
          <w:tcPr>
            <w:tcW w:w="1538" w:type="dxa"/>
          </w:tcPr>
          <w:p w14:paraId="5FBEE5F5" w14:textId="35A4969F" w:rsidR="001332BD" w:rsidRPr="00E956F7" w:rsidRDefault="001332BD" w:rsidP="00B9151D">
            <w:pPr>
              <w:pStyle w:val="Tablebody"/>
              <w:autoSpaceDE w:val="0"/>
              <w:autoSpaceDN w:val="0"/>
              <w:adjustRightInd w:val="0"/>
            </w:pPr>
            <w:r w:rsidRPr="00E956F7">
              <w:rPr>
                <w:szCs w:val="24"/>
              </w:rPr>
              <w:t>Floating point</w:t>
            </w:r>
          </w:p>
        </w:tc>
        <w:tc>
          <w:tcPr>
            <w:tcW w:w="1612" w:type="dxa"/>
          </w:tcPr>
          <w:p w14:paraId="3988C13F" w14:textId="151F8560" w:rsidR="001332BD" w:rsidRPr="00E956F7" w:rsidRDefault="001332BD" w:rsidP="00B9151D">
            <w:pPr>
              <w:pStyle w:val="Tablebody"/>
              <w:autoSpaceDE w:val="0"/>
              <w:autoSpaceDN w:val="0"/>
              <w:adjustRightInd w:val="0"/>
            </w:pPr>
            <w:r w:rsidRPr="00E956F7">
              <w:rPr>
                <w:szCs w:val="24"/>
              </w:rPr>
              <w:t>[0, ∞[</w:t>
            </w:r>
          </w:p>
        </w:tc>
        <w:tc>
          <w:tcPr>
            <w:tcW w:w="1352" w:type="dxa"/>
          </w:tcPr>
          <w:p w14:paraId="4E6A4E2D" w14:textId="3E92D8BA" w:rsidR="001332BD" w:rsidRPr="00E956F7" w:rsidRDefault="001332BD" w:rsidP="00B9151D">
            <w:pPr>
              <w:pStyle w:val="Tablebody"/>
              <w:autoSpaceDE w:val="0"/>
              <w:autoSpaceDN w:val="0"/>
              <w:adjustRightInd w:val="0"/>
            </w:pPr>
            <w:r w:rsidRPr="00E956F7">
              <w:rPr>
                <w:szCs w:val="24"/>
              </w:rPr>
              <w:t>Optional</w:t>
            </w:r>
          </w:p>
        </w:tc>
        <w:tc>
          <w:tcPr>
            <w:tcW w:w="2492" w:type="dxa"/>
          </w:tcPr>
          <w:p w14:paraId="5F45E857" w14:textId="133BB28B" w:rsidR="001332BD" w:rsidRPr="00E956F7" w:rsidRDefault="001332BD" w:rsidP="00B9151D">
            <w:pPr>
              <w:pStyle w:val="Tablebody"/>
              <w:autoSpaceDE w:val="0"/>
              <w:autoSpaceDN w:val="0"/>
              <w:adjustRightInd w:val="0"/>
            </w:pPr>
            <w:r w:rsidRPr="00E956F7">
              <w:rPr>
                <w:szCs w:val="24"/>
              </w:rPr>
              <w:t>-</w:t>
            </w:r>
          </w:p>
        </w:tc>
      </w:tr>
    </w:tbl>
    <w:p w14:paraId="78651A0D" w14:textId="1C42AFC3" w:rsidR="001332BD" w:rsidRPr="00E956F7" w:rsidRDefault="001332BD">
      <w:pPr>
        <w:pStyle w:val="BodyText"/>
        <w:autoSpaceDE w:val="0"/>
        <w:autoSpaceDN w:val="0"/>
        <w:adjustRightInd w:val="0"/>
        <w:rPr>
          <w:szCs w:val="24"/>
        </w:rPr>
      </w:pPr>
      <w:r w:rsidRPr="00E956F7">
        <w:rPr>
          <w:szCs w:val="24"/>
        </w:rPr>
        <w:t xml:space="preserve">A </w:t>
      </w:r>
      <w:r w:rsidRPr="009E1140">
        <w:rPr>
          <w:rStyle w:val="ISOCode"/>
        </w:rPr>
        <w:t>&lt;connection_list/&gt;</w:t>
      </w:r>
      <w:r w:rsidRPr="00E956F7">
        <w:rPr>
          <w:szCs w:val="24"/>
        </w:rPr>
        <w:t xml:space="preserve"> is not allowed to be empty</w:t>
      </w:r>
      <w:del w:id="1165" w:author="LUEJE Claudia" w:date="2023-06-26T17:59:00Z">
        <w:r w:rsidR="00FC68DB" w:rsidRPr="00BD52D7">
          <w:delText>. That means,</w:delText>
        </w:r>
      </w:del>
      <w:ins w:id="1166" w:author="LUEJE Claudia" w:date="2023-06-26T17:59:00Z">
        <w:r w:rsidR="00411810">
          <w:rPr>
            <w:szCs w:val="24"/>
          </w:rPr>
          <w:t>,</w:t>
        </w:r>
        <w:r w:rsidR="00B304DE">
          <w:rPr>
            <w:szCs w:val="24"/>
          </w:rPr>
          <w:t xml:space="preserve"> </w:t>
        </w:r>
        <w:r w:rsidR="00411810">
          <w:rPr>
            <w:szCs w:val="24"/>
          </w:rPr>
          <w:t>i.e.</w:t>
        </w:r>
      </w:ins>
      <w:r w:rsidRPr="00E956F7">
        <w:rPr>
          <w:szCs w:val="24"/>
        </w:rPr>
        <w:t xml:space="preserve"> at least </w:t>
      </w:r>
      <w:del w:id="1167" w:author="LUEJE Claudia" w:date="2023-06-26T17:59:00Z">
        <w:r w:rsidR="00FC68DB" w:rsidRPr="00BD52D7">
          <w:delText>1</w:delText>
        </w:r>
      </w:del>
      <w:ins w:id="1168" w:author="LUEJE Claudia" w:date="2023-06-26T17:59:00Z">
        <w:r w:rsidR="00411810">
          <w:rPr>
            <w:szCs w:val="24"/>
          </w:rPr>
          <w:t>one</w:t>
        </w:r>
      </w:ins>
      <w:r w:rsidRPr="00E956F7">
        <w:rPr>
          <w:szCs w:val="24"/>
        </w:rPr>
        <w:t xml:space="preserve"> connection </w:t>
      </w:r>
      <w:del w:id="1169" w:author="LUEJE Claudia" w:date="2023-06-26T17:59:00Z">
        <w:r w:rsidR="00FC68DB" w:rsidRPr="00BD52D7">
          <w:delText>has to</w:delText>
        </w:r>
      </w:del>
      <w:ins w:id="1170" w:author="LUEJE Claudia" w:date="2023-06-26T17:59:00Z">
        <w:r w:rsidRPr="00E956F7">
          <w:rPr>
            <w:szCs w:val="24"/>
          </w:rPr>
          <w:t>must</w:t>
        </w:r>
      </w:ins>
      <w:r w:rsidRPr="00E956F7">
        <w:rPr>
          <w:szCs w:val="24"/>
        </w:rPr>
        <w:t xml:space="preserve"> be defined.</w:t>
      </w:r>
    </w:p>
    <w:p w14:paraId="59A55DBB"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171" w:name="_Ref414836574"/>
      <w:bookmarkStart w:id="1172" w:name="_Toc3556956"/>
      <w:bookmarkStart w:id="1173" w:name="_Toc34747206"/>
      <w:bookmarkStart w:id="1174" w:name="_Toc77102020"/>
      <w:bookmarkStart w:id="1175" w:name="_Toc110532163"/>
      <w:r w:rsidRPr="00E956F7">
        <w:rPr>
          <w:rFonts w:eastAsia="Times New Roman"/>
          <w:szCs w:val="24"/>
        </w:rPr>
        <w:t>Joints</w:t>
      </w:r>
      <w:bookmarkEnd w:id="1171"/>
      <w:bookmarkEnd w:id="1172"/>
      <w:bookmarkEnd w:id="1173"/>
      <w:bookmarkEnd w:id="1174"/>
      <w:bookmarkEnd w:id="1175"/>
    </w:p>
    <w:p w14:paraId="3809B643" w14:textId="31655B85" w:rsidR="001332BD" w:rsidRPr="00E956F7" w:rsidRDefault="001332BD">
      <w:pPr>
        <w:pStyle w:val="BodyText"/>
        <w:autoSpaceDE w:val="0"/>
        <w:autoSpaceDN w:val="0"/>
        <w:adjustRightInd w:val="0"/>
        <w:rPr>
          <w:szCs w:val="24"/>
        </w:rPr>
      </w:pPr>
      <w:r w:rsidRPr="00E956F7">
        <w:rPr>
          <w:szCs w:val="24"/>
        </w:rPr>
        <w:t xml:space="preserve">All the joints which connect the same set of objects (order does not matter) described in the element </w:t>
      </w:r>
      <w:r w:rsidRPr="009E1140">
        <w:rPr>
          <w:rStyle w:val="ISOCode"/>
        </w:rPr>
        <w:t>&lt;connected_to</w:t>
      </w:r>
      <w:del w:id="1176" w:author="LUEJE Claudia" w:date="2023-06-26T17:59:00Z">
        <w:r w:rsidR="00FC68DB" w:rsidRPr="00F54804">
          <w:rPr>
            <w:rFonts w:ascii="Courier New" w:hAnsi="Courier New" w:cs="Courier New"/>
            <w:b/>
            <w:i/>
            <w:sz w:val="18"/>
            <w:szCs w:val="18"/>
          </w:rPr>
          <w:delText>&gt;</w:delText>
        </w:r>
      </w:del>
      <w:ins w:id="1177" w:author="LUEJE Claudia" w:date="2023-06-26T17:59:00Z">
        <w:r w:rsidRPr="009E1140">
          <w:rPr>
            <w:rStyle w:val="ISOCode"/>
          </w:rPr>
          <w:t>/&gt;</w:t>
        </w:r>
      </w:ins>
      <w:r w:rsidRPr="00E956F7">
        <w:rPr>
          <w:szCs w:val="24"/>
        </w:rPr>
        <w:t xml:space="preserve"> are listed in the element </w:t>
      </w:r>
      <w:r w:rsidRPr="009E1140">
        <w:rPr>
          <w:rStyle w:val="ISOCode"/>
        </w:rPr>
        <w:t>&lt;connection_list</w:t>
      </w:r>
      <w:del w:id="1178" w:author="LUEJE Claudia" w:date="2023-06-26T17:59:00Z">
        <w:r w:rsidR="00FC68DB" w:rsidRPr="00F54804">
          <w:rPr>
            <w:rFonts w:ascii="Courier New" w:hAnsi="Courier New" w:cs="Courier New"/>
            <w:b/>
            <w:i/>
            <w:sz w:val="18"/>
            <w:szCs w:val="18"/>
          </w:rPr>
          <w:delText>&gt;</w:delText>
        </w:r>
        <w:r w:rsidR="00FC68DB" w:rsidRPr="00F54804">
          <w:delText>.</w:delText>
        </w:r>
      </w:del>
      <w:ins w:id="1179" w:author="LUEJE Claudia" w:date="2023-06-26T17:59:00Z">
        <w:r w:rsidRPr="009E1140">
          <w:rPr>
            <w:rStyle w:val="ISOCode"/>
          </w:rPr>
          <w:t>/&gt;</w:t>
        </w:r>
        <w:r w:rsidRPr="00E956F7">
          <w:rPr>
            <w:szCs w:val="24"/>
          </w:rPr>
          <w:t>.</w:t>
        </w:r>
      </w:ins>
      <w:r w:rsidRPr="00E956F7">
        <w:rPr>
          <w:szCs w:val="24"/>
        </w:rPr>
        <w:t xml:space="preserve"> There should be </w:t>
      </w:r>
      <w:r w:rsidRPr="002041BE">
        <w:rPr>
          <w:szCs w:val="24"/>
        </w:rPr>
        <w:t>only one</w:t>
      </w:r>
      <w:r w:rsidRPr="00E956F7">
        <w:rPr>
          <w:szCs w:val="24"/>
        </w:rPr>
        <w:t xml:space="preserve"> connection group for any distinct set of objects in a χMCF file.</w:t>
      </w:r>
    </w:p>
    <w:p w14:paraId="67A1EE52" w14:textId="435CC360" w:rsidR="001332BD" w:rsidRPr="00E956F7" w:rsidRDefault="001332BD">
      <w:pPr>
        <w:pStyle w:val="BodyText"/>
        <w:autoSpaceDE w:val="0"/>
        <w:autoSpaceDN w:val="0"/>
        <w:adjustRightInd w:val="0"/>
        <w:rPr>
          <w:szCs w:val="24"/>
        </w:rPr>
      </w:pPr>
      <w:r w:rsidRPr="00E956F7">
        <w:rPr>
          <w:szCs w:val="24"/>
        </w:rPr>
        <w:t xml:space="preserve">As discussed in </w:t>
      </w:r>
      <w:del w:id="1180" w:author="LUEJE Claudia" w:date="2023-06-26T17:59:00Z">
        <w:r w:rsidR="00FC68DB" w:rsidRPr="00F54804">
          <w:delText xml:space="preserve">Sect. </w:delText>
        </w:r>
        <w:r w:rsidR="00FC68DB" w:rsidRPr="00F54804">
          <w:fldChar w:fldCharType="begin"/>
        </w:r>
        <w:r w:rsidR="00FC68DB" w:rsidRPr="00F54804">
          <w:delInstrText xml:space="preserve"> REF _Ref338930849 \r \h  \* MERGEFORMAT </w:delInstrText>
        </w:r>
        <w:r w:rsidR="00FC68DB" w:rsidRPr="00F54804">
          <w:fldChar w:fldCharType="separate"/>
        </w:r>
        <w:r w:rsidR="0067475A">
          <w:delText>1.3</w:delText>
        </w:r>
        <w:r w:rsidR="00FC68DB" w:rsidRPr="00F54804">
          <w:fldChar w:fldCharType="end"/>
        </w:r>
        <w:r w:rsidR="00FC68DB" w:rsidRPr="00F54804">
          <w:delText>,</w:delText>
        </w:r>
      </w:del>
      <w:ins w:id="1181" w:author="LUEJE Claudia" w:date="2023-06-26T17:59:00Z">
        <w:r w:rsidRPr="00E956F7">
          <w:rPr>
            <w:rStyle w:val="citesec"/>
            <w:szCs w:val="24"/>
          </w:rPr>
          <w:t>4.3</w:t>
        </w:r>
        <w:r w:rsidRPr="00E956F7">
          <w:rPr>
            <w:szCs w:val="24"/>
          </w:rPr>
          <w:t>,</w:t>
        </w:r>
      </w:ins>
      <w:r w:rsidRPr="00E956F7">
        <w:rPr>
          <w:szCs w:val="24"/>
        </w:rPr>
        <w:t xml:space="preserve"> χMCF differs between 0-, 1- and 2-dimensional joints which will be specified in detail in the following </w:t>
      </w:r>
      <w:del w:id="1182" w:author="LUEJE Claudia" w:date="2023-06-26T17:59:00Z">
        <w:r w:rsidR="00FC68DB" w:rsidRPr="00F54804">
          <w:delText>chapters</w:delText>
        </w:r>
      </w:del>
      <w:ins w:id="1183" w:author="LUEJE Claudia" w:date="2023-06-26T17:59:00Z">
        <w:r w:rsidR="002041BE">
          <w:rPr>
            <w:szCs w:val="24"/>
          </w:rPr>
          <w:t>sub</w:t>
        </w:r>
        <w:r w:rsidRPr="00E956F7">
          <w:rPr>
            <w:szCs w:val="24"/>
          </w:rPr>
          <w:t>c</w:t>
        </w:r>
        <w:r w:rsidR="002041BE">
          <w:rPr>
            <w:szCs w:val="24"/>
          </w:rPr>
          <w:t>lauses</w:t>
        </w:r>
      </w:ins>
      <w:r w:rsidRPr="00E956F7">
        <w:rPr>
          <w:szCs w:val="24"/>
        </w:rPr>
        <w:t xml:space="preserve">. Thus, an element </w:t>
      </w:r>
      <w:r w:rsidRPr="009E1140">
        <w:rPr>
          <w:rStyle w:val="ISOCode"/>
        </w:rPr>
        <w:t>&lt;connection_list</w:t>
      </w:r>
      <w:del w:id="1184" w:author="LUEJE Claudia" w:date="2023-06-26T17:59:00Z">
        <w:r w:rsidR="00FC68DB" w:rsidRPr="005C2D94">
          <w:rPr>
            <w:rFonts w:ascii="Courier New" w:hAnsi="Courier New" w:cs="Courier New"/>
            <w:b/>
            <w:i/>
            <w:sz w:val="18"/>
            <w:szCs w:val="18"/>
          </w:rPr>
          <w:delText>&gt;</w:delText>
        </w:r>
      </w:del>
      <w:ins w:id="1185" w:author="LUEJE Claudia" w:date="2023-06-26T17:59:00Z">
        <w:r w:rsidRPr="009E1140">
          <w:rPr>
            <w:rStyle w:val="ISOCode"/>
          </w:rPr>
          <w:t>/&gt;</w:t>
        </w:r>
      </w:ins>
      <w:r w:rsidRPr="00E956F7">
        <w:rPr>
          <w:szCs w:val="24"/>
        </w:rPr>
        <w:t xml:space="preserve"> can comprise child elements </w:t>
      </w:r>
      <w:r w:rsidRPr="009E1140">
        <w:rPr>
          <w:rStyle w:val="ISOCode"/>
        </w:rPr>
        <w:t>&lt;connection_0d&gt;</w:t>
      </w:r>
      <w:r w:rsidRPr="00E956F7">
        <w:rPr>
          <w:szCs w:val="24"/>
        </w:rPr>
        <w:t xml:space="preserve">, </w:t>
      </w:r>
      <w:r w:rsidRPr="009E1140">
        <w:rPr>
          <w:rStyle w:val="ISOCode"/>
        </w:rPr>
        <w:t>&lt;connection_1d&gt;</w:t>
      </w:r>
      <w:r w:rsidRPr="00E956F7">
        <w:rPr>
          <w:szCs w:val="24"/>
        </w:rPr>
        <w:t xml:space="preserve"> and </w:t>
      </w:r>
      <w:r w:rsidRPr="009E1140">
        <w:rPr>
          <w:rStyle w:val="ISOCode"/>
        </w:rPr>
        <w:t>&lt;connection_2d&gt;</w:t>
      </w:r>
      <w:r w:rsidRPr="00E956F7">
        <w:rPr>
          <w:szCs w:val="24"/>
        </w:rPr>
        <w:t xml:space="preserve"> of arbitrary repetitions.</w:t>
      </w:r>
    </w:p>
    <w:p w14:paraId="4A40B2A7" w14:textId="58C01151" w:rsidR="001332BD" w:rsidRPr="00E956F7" w:rsidRDefault="001332BD">
      <w:pPr>
        <w:pStyle w:val="BodyText"/>
        <w:autoSpaceDE w:val="0"/>
        <w:autoSpaceDN w:val="0"/>
        <w:adjustRightInd w:val="0"/>
        <w:rPr>
          <w:szCs w:val="24"/>
        </w:rPr>
      </w:pPr>
      <w:r w:rsidRPr="00E956F7">
        <w:rPr>
          <w:szCs w:val="24"/>
        </w:rPr>
        <w:t xml:space="preserve">XML-specification of </w:t>
      </w:r>
      <w:r w:rsidRPr="009E1140">
        <w:rPr>
          <w:rStyle w:val="ISOCode"/>
        </w:rPr>
        <w:t>&lt;connection_list</w:t>
      </w:r>
      <w:del w:id="1186" w:author="LUEJE Claudia" w:date="2023-06-26T17:59:00Z">
        <w:r w:rsidR="00FC68DB" w:rsidRPr="000A1B7B">
          <w:rPr>
            <w:rFonts w:ascii="Courier New" w:hAnsi="Courier New" w:cs="Courier New"/>
            <w:b/>
            <w:i/>
            <w:sz w:val="18"/>
            <w:szCs w:val="18"/>
          </w:rPr>
          <w:delText>&gt;</w:delText>
        </w:r>
        <w:r w:rsidR="0039224F">
          <w:delText>:</w:delText>
        </w:r>
        <w:r w:rsidR="00FC68DB" w:rsidRPr="00726144">
          <w:delText xml:space="preserve"> </w:delText>
        </w:r>
      </w:del>
      <w:ins w:id="1187" w:author="LUEJE Claudia" w:date="2023-06-26T17:59:00Z">
        <w:r w:rsidRPr="009E1140">
          <w:rPr>
            <w:rStyle w:val="ISOCode"/>
          </w:rPr>
          <w:t>/&gt;</w:t>
        </w:r>
        <w:r w:rsidRPr="00E956F7">
          <w:rPr>
            <w:szCs w:val="24"/>
          </w:rPr>
          <w:t>:</w:t>
        </w:r>
      </w:ins>
    </w:p>
    <w:p w14:paraId="2F129BF7" w14:textId="52EDE60E" w:rsidR="001332BD" w:rsidRPr="00E956F7" w:rsidRDefault="006F39DE">
      <w:pPr>
        <w:pStyle w:val="Tabletitle"/>
        <w:autoSpaceDE w:val="0"/>
        <w:autoSpaceDN w:val="0"/>
        <w:adjustRightInd w:val="0"/>
        <w:outlineLvl w:val="0"/>
        <w:rPr>
          <w:szCs w:val="24"/>
        </w:rPr>
      </w:pPr>
      <w:bookmarkStart w:id="1188" w:name="_Toc110532364"/>
      <w:r w:rsidRPr="00E956F7">
        <w:rPr>
          <w:szCs w:val="24"/>
        </w:rPr>
        <w:t>Table</w:t>
      </w:r>
      <w:del w:id="1189" w:author="LUEJE Claudia" w:date="2023-06-26T17:59:00Z">
        <w:r w:rsidR="0039224F" w:rsidRPr="00F54804">
          <w:delText xml:space="preserve"> </w:delText>
        </w:r>
        <w:r w:rsidR="0039224F" w:rsidRPr="00F54804">
          <w:fldChar w:fldCharType="begin"/>
        </w:r>
        <w:r w:rsidR="0039224F" w:rsidRPr="00F54804">
          <w:delInstrText xml:space="preserve"> SEQ Table \* ARABIC </w:delInstrText>
        </w:r>
        <w:r w:rsidR="0039224F" w:rsidRPr="00F54804">
          <w:fldChar w:fldCharType="separate"/>
        </w:r>
        <w:r w:rsidR="0067475A">
          <w:rPr>
            <w:noProof/>
          </w:rPr>
          <w:delText>16</w:delText>
        </w:r>
        <w:r w:rsidR="0039224F" w:rsidRPr="00F54804">
          <w:fldChar w:fldCharType="end"/>
        </w:r>
      </w:del>
      <w:ins w:id="1190" w:author="LUEJE Claudia" w:date="2023-06-26T17:59:00Z">
        <w:r w:rsidRPr="00E956F7">
          <w:rPr>
            <w:szCs w:val="24"/>
          </w:rPr>
          <w:t> </w:t>
        </w:r>
        <w:r w:rsidR="001332BD" w:rsidRPr="00E956F7">
          <w:rPr>
            <w:szCs w:val="24"/>
          </w:rPr>
          <w:t>16</w:t>
        </w:r>
      </w:ins>
      <w:r w:rsidR="00B9151D" w:rsidRPr="00E956F7">
        <w:rPr>
          <w:szCs w:val="24"/>
        </w:rPr>
        <w:t xml:space="preserve"> </w:t>
      </w:r>
      <w:r w:rsidR="001332BD" w:rsidRPr="00E956F7">
        <w:rPr>
          <w:szCs w:val="24"/>
        </w:rPr>
        <w:t xml:space="preserve">— Nested elements of element </w:t>
      </w:r>
      <w:r w:rsidR="001332BD" w:rsidRPr="00BD5750">
        <w:rPr>
          <w:rStyle w:val="ISOCode"/>
        </w:rPr>
        <w:t>&lt;connection_list</w:t>
      </w:r>
      <w:del w:id="1191" w:author="LUEJE Claudia" w:date="2023-06-26T17:59:00Z">
        <w:r w:rsidR="0039224F" w:rsidRPr="005C2D94">
          <w:rPr>
            <w:rFonts w:ascii="Courier New" w:hAnsi="Courier New" w:cs="Courier New"/>
          </w:rPr>
          <w:delText>&gt;</w:delText>
        </w:r>
      </w:del>
      <w:bookmarkEnd w:id="1188"/>
      <w:ins w:id="1192" w:author="LUEJE Claudia" w:date="2023-06-26T17:59:00Z">
        <w:r w:rsidR="001332BD" w:rsidRPr="00BD5750">
          <w:rPr>
            <w:rStyle w:val="ISOCode"/>
          </w:rPr>
          <w:t>/&gt;</w:t>
        </w:r>
      </w:ins>
    </w:p>
    <w:tbl>
      <w:tblPr>
        <w:tblW w:w="799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411"/>
        <w:gridCol w:w="1620"/>
        <w:gridCol w:w="1440"/>
        <w:gridCol w:w="2520"/>
      </w:tblGrid>
      <w:tr w:rsidR="001332BD" w:rsidRPr="00B62EE5" w14:paraId="6F377313" w14:textId="77777777" w:rsidTr="006A5EE4">
        <w:trPr>
          <w:jc w:val="center"/>
        </w:trPr>
        <w:tc>
          <w:tcPr>
            <w:tcW w:w="2411" w:type="dxa"/>
            <w:tcBorders>
              <w:top w:val="single" w:sz="12" w:space="0" w:color="auto"/>
              <w:bottom w:val="single" w:sz="12" w:space="0" w:color="auto"/>
            </w:tcBorders>
            <w:shd w:val="clear" w:color="auto" w:fill="F3F3F3"/>
            <w:vAlign w:val="bottom"/>
          </w:tcPr>
          <w:p w14:paraId="3AB9A778" w14:textId="492B5CE9" w:rsidR="001332BD" w:rsidRPr="00B62EE5" w:rsidRDefault="001332BD" w:rsidP="00B9151D">
            <w:pPr>
              <w:pStyle w:val="Tableheader"/>
              <w:autoSpaceDE w:val="0"/>
              <w:autoSpaceDN w:val="0"/>
              <w:adjustRightInd w:val="0"/>
              <w:rPr>
                <w:b/>
              </w:rPr>
            </w:pPr>
            <w:r w:rsidRPr="00B62EE5">
              <w:rPr>
                <w:b/>
                <w:szCs w:val="24"/>
              </w:rPr>
              <w:t>Nested Elements</w:t>
            </w:r>
          </w:p>
        </w:tc>
        <w:tc>
          <w:tcPr>
            <w:tcW w:w="1620" w:type="dxa"/>
            <w:tcBorders>
              <w:top w:val="single" w:sz="12" w:space="0" w:color="auto"/>
              <w:bottom w:val="single" w:sz="12" w:space="0" w:color="auto"/>
            </w:tcBorders>
            <w:shd w:val="clear" w:color="auto" w:fill="F3F3F3"/>
            <w:vAlign w:val="bottom"/>
          </w:tcPr>
          <w:p w14:paraId="7F5A7F88" w14:textId="77DBDB04" w:rsidR="001332BD" w:rsidRPr="00B62EE5" w:rsidRDefault="001332BD" w:rsidP="00B9151D">
            <w:pPr>
              <w:pStyle w:val="Tableheader"/>
              <w:autoSpaceDE w:val="0"/>
              <w:autoSpaceDN w:val="0"/>
              <w:adjustRightInd w:val="0"/>
              <w:rPr>
                <w:b/>
              </w:rPr>
            </w:pPr>
            <w:r w:rsidRPr="00B62EE5">
              <w:rPr>
                <w:b/>
                <w:szCs w:val="24"/>
              </w:rPr>
              <w:t>Multiplicity</w:t>
            </w:r>
          </w:p>
        </w:tc>
        <w:tc>
          <w:tcPr>
            <w:tcW w:w="1440" w:type="dxa"/>
            <w:tcBorders>
              <w:top w:val="single" w:sz="12" w:space="0" w:color="auto"/>
              <w:bottom w:val="single" w:sz="12" w:space="0" w:color="auto"/>
            </w:tcBorders>
            <w:shd w:val="clear" w:color="auto" w:fill="F3F3F3"/>
            <w:vAlign w:val="bottom"/>
          </w:tcPr>
          <w:p w14:paraId="4DDB758C" w14:textId="4CB0D75D" w:rsidR="001332BD" w:rsidRPr="00B62EE5" w:rsidRDefault="001332BD" w:rsidP="00B9151D">
            <w:pPr>
              <w:pStyle w:val="Tableheader"/>
              <w:autoSpaceDE w:val="0"/>
              <w:autoSpaceDN w:val="0"/>
              <w:adjustRightInd w:val="0"/>
              <w:rPr>
                <w:b/>
              </w:rPr>
            </w:pPr>
            <w:r w:rsidRPr="00B62EE5">
              <w:rPr>
                <w:b/>
                <w:szCs w:val="24"/>
              </w:rPr>
              <w:t>Use</w:t>
            </w:r>
          </w:p>
        </w:tc>
        <w:tc>
          <w:tcPr>
            <w:tcW w:w="2520" w:type="dxa"/>
            <w:tcBorders>
              <w:top w:val="single" w:sz="12" w:space="0" w:color="auto"/>
              <w:bottom w:val="single" w:sz="12" w:space="0" w:color="auto"/>
            </w:tcBorders>
            <w:shd w:val="clear" w:color="auto" w:fill="F3F3F3"/>
            <w:vAlign w:val="bottom"/>
          </w:tcPr>
          <w:p w14:paraId="7739607C" w14:textId="4D30F5F3" w:rsidR="001332BD" w:rsidRPr="00B62EE5" w:rsidRDefault="001332BD" w:rsidP="00B9151D">
            <w:pPr>
              <w:pStyle w:val="Tableheader"/>
              <w:autoSpaceDE w:val="0"/>
              <w:autoSpaceDN w:val="0"/>
              <w:adjustRightInd w:val="0"/>
              <w:rPr>
                <w:b/>
              </w:rPr>
            </w:pPr>
            <w:r w:rsidRPr="00B62EE5">
              <w:rPr>
                <w:b/>
                <w:szCs w:val="24"/>
              </w:rPr>
              <w:t>Constraint</w:t>
            </w:r>
          </w:p>
        </w:tc>
      </w:tr>
      <w:tr w:rsidR="001332BD" w:rsidRPr="00E956F7" w14:paraId="5C46EBFB" w14:textId="77777777" w:rsidTr="006A5EE4">
        <w:trPr>
          <w:jc w:val="center"/>
        </w:trPr>
        <w:tc>
          <w:tcPr>
            <w:tcW w:w="2411" w:type="dxa"/>
            <w:tcBorders>
              <w:top w:val="single" w:sz="12" w:space="0" w:color="auto"/>
            </w:tcBorders>
            <w:vAlign w:val="bottom"/>
          </w:tcPr>
          <w:p w14:paraId="3D468DD3" w14:textId="7E1EC05F" w:rsidR="001332BD" w:rsidRPr="00E956F7" w:rsidRDefault="001332BD" w:rsidP="00B9151D">
            <w:pPr>
              <w:pStyle w:val="Tablebody"/>
              <w:autoSpaceDE w:val="0"/>
              <w:autoSpaceDN w:val="0"/>
              <w:adjustRightInd w:val="0"/>
            </w:pPr>
            <w:r w:rsidRPr="00E956F7">
              <w:rPr>
                <w:szCs w:val="24"/>
              </w:rPr>
              <w:t>connection_0d</w:t>
            </w:r>
          </w:p>
        </w:tc>
        <w:tc>
          <w:tcPr>
            <w:tcW w:w="1620" w:type="dxa"/>
            <w:tcBorders>
              <w:top w:val="single" w:sz="12" w:space="0" w:color="auto"/>
            </w:tcBorders>
            <w:vAlign w:val="bottom"/>
          </w:tcPr>
          <w:p w14:paraId="56BB9D1C" w14:textId="218FDB70" w:rsidR="001332BD" w:rsidRPr="00E956F7" w:rsidRDefault="001332BD" w:rsidP="00B9151D">
            <w:pPr>
              <w:pStyle w:val="Tablebody"/>
              <w:autoSpaceDE w:val="0"/>
              <w:autoSpaceDN w:val="0"/>
              <w:adjustRightInd w:val="0"/>
            </w:pPr>
            <w:r w:rsidRPr="00E956F7">
              <w:rPr>
                <w:szCs w:val="24"/>
              </w:rPr>
              <w:t>*</w:t>
            </w:r>
          </w:p>
        </w:tc>
        <w:tc>
          <w:tcPr>
            <w:tcW w:w="1440" w:type="dxa"/>
            <w:tcBorders>
              <w:top w:val="single" w:sz="12" w:space="0" w:color="auto"/>
            </w:tcBorders>
            <w:vAlign w:val="bottom"/>
          </w:tcPr>
          <w:p w14:paraId="7687239E" w14:textId="00957DBF" w:rsidR="001332BD" w:rsidRPr="00E956F7" w:rsidRDefault="001332BD" w:rsidP="00B9151D">
            <w:pPr>
              <w:pStyle w:val="Tablebody"/>
              <w:autoSpaceDE w:val="0"/>
              <w:autoSpaceDN w:val="0"/>
              <w:adjustRightInd w:val="0"/>
            </w:pPr>
            <w:r w:rsidRPr="00E956F7">
              <w:rPr>
                <w:szCs w:val="24"/>
              </w:rPr>
              <w:t>optional</w:t>
            </w:r>
          </w:p>
        </w:tc>
        <w:tc>
          <w:tcPr>
            <w:tcW w:w="2520" w:type="dxa"/>
            <w:tcBorders>
              <w:top w:val="single" w:sz="12" w:space="0" w:color="auto"/>
            </w:tcBorders>
            <w:vAlign w:val="bottom"/>
          </w:tcPr>
          <w:p w14:paraId="396E6C8B" w14:textId="66EF4926" w:rsidR="001332BD" w:rsidRPr="00E956F7" w:rsidRDefault="001332BD" w:rsidP="00B9151D">
            <w:pPr>
              <w:pStyle w:val="Tablebody"/>
              <w:autoSpaceDE w:val="0"/>
              <w:autoSpaceDN w:val="0"/>
              <w:adjustRightInd w:val="0"/>
            </w:pPr>
            <w:r w:rsidRPr="00E956F7">
              <w:rPr>
                <w:szCs w:val="24"/>
              </w:rPr>
              <w:t>-</w:t>
            </w:r>
          </w:p>
        </w:tc>
      </w:tr>
      <w:tr w:rsidR="001332BD" w:rsidRPr="00E956F7" w14:paraId="3457CE91" w14:textId="77777777" w:rsidTr="006A5EE4">
        <w:trPr>
          <w:jc w:val="center"/>
        </w:trPr>
        <w:tc>
          <w:tcPr>
            <w:tcW w:w="2411" w:type="dxa"/>
            <w:vAlign w:val="bottom"/>
          </w:tcPr>
          <w:p w14:paraId="27D7F412" w14:textId="56A159B3" w:rsidR="001332BD" w:rsidRPr="00E956F7" w:rsidRDefault="001332BD" w:rsidP="00B9151D">
            <w:pPr>
              <w:pStyle w:val="Tablebody"/>
              <w:autoSpaceDE w:val="0"/>
              <w:autoSpaceDN w:val="0"/>
              <w:adjustRightInd w:val="0"/>
            </w:pPr>
            <w:r w:rsidRPr="00E956F7">
              <w:rPr>
                <w:szCs w:val="24"/>
              </w:rPr>
              <w:t>connection_1d</w:t>
            </w:r>
          </w:p>
        </w:tc>
        <w:tc>
          <w:tcPr>
            <w:tcW w:w="1620" w:type="dxa"/>
            <w:vAlign w:val="bottom"/>
          </w:tcPr>
          <w:p w14:paraId="22BB21FE" w14:textId="7CAAA4B6" w:rsidR="001332BD" w:rsidRPr="00E956F7" w:rsidRDefault="001332BD" w:rsidP="00B9151D">
            <w:pPr>
              <w:pStyle w:val="Tablebody"/>
              <w:autoSpaceDE w:val="0"/>
              <w:autoSpaceDN w:val="0"/>
              <w:adjustRightInd w:val="0"/>
            </w:pPr>
            <w:r w:rsidRPr="00E956F7">
              <w:rPr>
                <w:szCs w:val="24"/>
              </w:rPr>
              <w:t>*</w:t>
            </w:r>
          </w:p>
        </w:tc>
        <w:tc>
          <w:tcPr>
            <w:tcW w:w="1440" w:type="dxa"/>
            <w:vAlign w:val="bottom"/>
          </w:tcPr>
          <w:p w14:paraId="0013E3BF" w14:textId="587B36A8" w:rsidR="001332BD" w:rsidRPr="00E956F7" w:rsidRDefault="001332BD" w:rsidP="00B9151D">
            <w:pPr>
              <w:pStyle w:val="Tablebody"/>
              <w:autoSpaceDE w:val="0"/>
              <w:autoSpaceDN w:val="0"/>
              <w:adjustRightInd w:val="0"/>
            </w:pPr>
            <w:r w:rsidRPr="00E956F7">
              <w:rPr>
                <w:szCs w:val="24"/>
              </w:rPr>
              <w:t>optional</w:t>
            </w:r>
          </w:p>
        </w:tc>
        <w:tc>
          <w:tcPr>
            <w:tcW w:w="2520" w:type="dxa"/>
            <w:vAlign w:val="bottom"/>
          </w:tcPr>
          <w:p w14:paraId="1614BB08" w14:textId="28FB0936" w:rsidR="001332BD" w:rsidRPr="00E956F7" w:rsidRDefault="001332BD" w:rsidP="00B9151D">
            <w:pPr>
              <w:pStyle w:val="Tablebody"/>
              <w:autoSpaceDE w:val="0"/>
              <w:autoSpaceDN w:val="0"/>
              <w:adjustRightInd w:val="0"/>
            </w:pPr>
            <w:r w:rsidRPr="00E956F7">
              <w:rPr>
                <w:szCs w:val="24"/>
              </w:rPr>
              <w:t>-</w:t>
            </w:r>
          </w:p>
        </w:tc>
      </w:tr>
      <w:tr w:rsidR="001332BD" w:rsidRPr="00E956F7" w14:paraId="58D0EF31" w14:textId="77777777" w:rsidTr="006A5EE4">
        <w:trPr>
          <w:jc w:val="center"/>
        </w:trPr>
        <w:tc>
          <w:tcPr>
            <w:tcW w:w="2411" w:type="dxa"/>
            <w:vAlign w:val="bottom"/>
          </w:tcPr>
          <w:p w14:paraId="279C5BB3" w14:textId="0E0EE068" w:rsidR="001332BD" w:rsidRPr="00E956F7" w:rsidRDefault="001332BD" w:rsidP="00B9151D">
            <w:pPr>
              <w:pStyle w:val="Tablebody"/>
              <w:autoSpaceDE w:val="0"/>
              <w:autoSpaceDN w:val="0"/>
              <w:adjustRightInd w:val="0"/>
            </w:pPr>
            <w:r w:rsidRPr="00E956F7">
              <w:rPr>
                <w:szCs w:val="24"/>
              </w:rPr>
              <w:t>connection_2d</w:t>
            </w:r>
          </w:p>
        </w:tc>
        <w:tc>
          <w:tcPr>
            <w:tcW w:w="1620" w:type="dxa"/>
            <w:vAlign w:val="bottom"/>
          </w:tcPr>
          <w:p w14:paraId="3476AD2E" w14:textId="6AB8DAA9" w:rsidR="001332BD" w:rsidRPr="00E956F7" w:rsidRDefault="001332BD" w:rsidP="00B9151D">
            <w:pPr>
              <w:pStyle w:val="Tablebody"/>
              <w:autoSpaceDE w:val="0"/>
              <w:autoSpaceDN w:val="0"/>
              <w:adjustRightInd w:val="0"/>
            </w:pPr>
            <w:r w:rsidRPr="00E956F7">
              <w:rPr>
                <w:szCs w:val="24"/>
              </w:rPr>
              <w:t>*</w:t>
            </w:r>
          </w:p>
        </w:tc>
        <w:tc>
          <w:tcPr>
            <w:tcW w:w="1440" w:type="dxa"/>
            <w:vAlign w:val="bottom"/>
          </w:tcPr>
          <w:p w14:paraId="47DE9EAB" w14:textId="1DCA67AA" w:rsidR="001332BD" w:rsidRPr="00E956F7" w:rsidRDefault="001332BD" w:rsidP="00B9151D">
            <w:pPr>
              <w:pStyle w:val="Tablebody"/>
              <w:autoSpaceDE w:val="0"/>
              <w:autoSpaceDN w:val="0"/>
              <w:adjustRightInd w:val="0"/>
            </w:pPr>
            <w:r w:rsidRPr="00E956F7">
              <w:rPr>
                <w:szCs w:val="24"/>
              </w:rPr>
              <w:t>optional</w:t>
            </w:r>
          </w:p>
        </w:tc>
        <w:tc>
          <w:tcPr>
            <w:tcW w:w="2520" w:type="dxa"/>
            <w:vAlign w:val="bottom"/>
          </w:tcPr>
          <w:p w14:paraId="4279E19C" w14:textId="7C58A507" w:rsidR="001332BD" w:rsidRPr="00E956F7" w:rsidRDefault="001332BD" w:rsidP="00B9151D">
            <w:pPr>
              <w:pStyle w:val="Tablebody"/>
              <w:autoSpaceDE w:val="0"/>
              <w:autoSpaceDN w:val="0"/>
              <w:adjustRightInd w:val="0"/>
            </w:pPr>
            <w:r w:rsidRPr="00E956F7">
              <w:rPr>
                <w:szCs w:val="24"/>
              </w:rPr>
              <w:t>-</w:t>
            </w:r>
          </w:p>
        </w:tc>
      </w:tr>
    </w:tbl>
    <w:p w14:paraId="486809A1" w14:textId="66423C6A" w:rsidR="001332BD" w:rsidRPr="00E956F7" w:rsidRDefault="001332BD">
      <w:pPr>
        <w:pStyle w:val="BodyText"/>
        <w:autoSpaceDE w:val="0"/>
        <w:autoSpaceDN w:val="0"/>
        <w:adjustRightInd w:val="0"/>
        <w:rPr>
          <w:szCs w:val="24"/>
        </w:rPr>
      </w:pPr>
      <w:r w:rsidRPr="00E956F7">
        <w:rPr>
          <w:szCs w:val="24"/>
        </w:rPr>
        <w:t xml:space="preserve">A </w:t>
      </w:r>
      <w:r w:rsidRPr="009E1140">
        <w:rPr>
          <w:rStyle w:val="ISOCode"/>
        </w:rPr>
        <w:t>&lt;connection_list</w:t>
      </w:r>
      <w:del w:id="1193" w:author="LUEJE Claudia" w:date="2023-06-26T17:59:00Z">
        <w:r w:rsidR="00FC68DB" w:rsidRPr="005C2D94">
          <w:rPr>
            <w:rFonts w:ascii="Courier New" w:hAnsi="Courier New" w:cs="Courier New"/>
            <w:b/>
            <w:i/>
            <w:sz w:val="18"/>
            <w:szCs w:val="18"/>
          </w:rPr>
          <w:delText>&gt;</w:delText>
        </w:r>
      </w:del>
      <w:ins w:id="1194" w:author="LUEJE Claudia" w:date="2023-06-26T17:59:00Z">
        <w:r w:rsidRPr="009E1140">
          <w:rPr>
            <w:rStyle w:val="ISOCode"/>
          </w:rPr>
          <w:t>/&gt;</w:t>
        </w:r>
      </w:ins>
      <w:r w:rsidRPr="00E956F7">
        <w:rPr>
          <w:szCs w:val="24"/>
        </w:rPr>
        <w:t xml:space="preserve"> is not allowed to be empty. That means, at least </w:t>
      </w:r>
      <w:del w:id="1195" w:author="LUEJE Claudia" w:date="2023-06-26T17:59:00Z">
        <w:r w:rsidR="00FC68DB" w:rsidRPr="001E4607">
          <w:delText>1</w:delText>
        </w:r>
      </w:del>
      <w:ins w:id="1196" w:author="LUEJE Claudia" w:date="2023-06-26T17:59:00Z">
        <w:r w:rsidR="002041BE">
          <w:rPr>
            <w:szCs w:val="24"/>
          </w:rPr>
          <w:t>one</w:t>
        </w:r>
      </w:ins>
      <w:r w:rsidRPr="00E956F7">
        <w:rPr>
          <w:szCs w:val="24"/>
        </w:rPr>
        <w:t xml:space="preserve"> connection </w:t>
      </w:r>
      <w:del w:id="1197" w:author="LUEJE Claudia" w:date="2023-06-26T17:59:00Z">
        <w:r w:rsidR="00FC68DB" w:rsidRPr="001E4607">
          <w:delText>has to</w:delText>
        </w:r>
      </w:del>
      <w:ins w:id="1198" w:author="LUEJE Claudia" w:date="2023-06-26T17:59:00Z">
        <w:r w:rsidRPr="00E956F7">
          <w:rPr>
            <w:szCs w:val="24"/>
          </w:rPr>
          <w:t>must</w:t>
        </w:r>
      </w:ins>
      <w:r w:rsidRPr="00E956F7">
        <w:rPr>
          <w:szCs w:val="24"/>
        </w:rPr>
        <w:t xml:space="preserve"> be defined.</w:t>
      </w:r>
    </w:p>
    <w:p w14:paraId="5A4651C2" w14:textId="1614A02D" w:rsidR="001332BD" w:rsidRPr="00E956F7" w:rsidRDefault="00FC68DB">
      <w:pPr>
        <w:pStyle w:val="Heading2"/>
        <w:tabs>
          <w:tab w:val="left" w:pos="400"/>
        </w:tabs>
        <w:autoSpaceDE w:val="0"/>
        <w:autoSpaceDN w:val="0"/>
        <w:adjustRightInd w:val="0"/>
        <w:rPr>
          <w:rFonts w:eastAsia="Times New Roman"/>
          <w:szCs w:val="24"/>
        </w:rPr>
      </w:pPr>
      <w:bookmarkStart w:id="1199" w:name="_Toc428456083"/>
      <w:bookmarkStart w:id="1200" w:name="_Toc428537047"/>
      <w:bookmarkStart w:id="1201" w:name="_Toc428969366"/>
      <w:bookmarkStart w:id="1202" w:name="_Toc429052757"/>
      <w:bookmarkStart w:id="1203" w:name="_Toc3556957"/>
      <w:bookmarkStart w:id="1204" w:name="_Toc34747207"/>
      <w:bookmarkStart w:id="1205" w:name="_Toc77102021"/>
      <w:bookmarkStart w:id="1206" w:name="_Toc110532164"/>
      <w:bookmarkEnd w:id="1199"/>
      <w:bookmarkEnd w:id="1200"/>
      <w:bookmarkEnd w:id="1201"/>
      <w:bookmarkEnd w:id="1202"/>
      <w:del w:id="1207" w:author="LUEJE Claudia" w:date="2023-06-26T17:59:00Z">
        <w:r w:rsidRPr="000A1B7B">
          <w:delText xml:space="preserve">A </w:delText>
        </w:r>
      </w:del>
      <w:r w:rsidR="001332BD" w:rsidRPr="00E956F7">
        <w:rPr>
          <w:rFonts w:eastAsia="Times New Roman"/>
          <w:szCs w:val="24"/>
        </w:rPr>
        <w:t xml:space="preserve">Minimalistic </w:t>
      </w:r>
      <w:r w:rsidR="002041BE">
        <w:rPr>
          <w:rFonts w:eastAsia="Times New Roman"/>
          <w:szCs w:val="24"/>
        </w:rPr>
        <w:t>e</w:t>
      </w:r>
      <w:r w:rsidR="001332BD" w:rsidRPr="00E956F7">
        <w:rPr>
          <w:rFonts w:eastAsia="Times New Roman"/>
          <w:szCs w:val="24"/>
        </w:rPr>
        <w:t>xample of a χMCF file</w:t>
      </w:r>
      <w:bookmarkEnd w:id="1203"/>
      <w:bookmarkEnd w:id="1204"/>
      <w:bookmarkEnd w:id="1205"/>
      <w:bookmarkEnd w:id="1206"/>
    </w:p>
    <w:p w14:paraId="56BB6B5F" w14:textId="3051A6E1" w:rsidR="001332BD" w:rsidRPr="00E956F7" w:rsidRDefault="001332BD" w:rsidP="004563D1">
      <w:pPr>
        <w:pStyle w:val="BodyText"/>
      </w:pPr>
      <w:r w:rsidRPr="00E956F7">
        <w:t>In the following, an example shows how the χMCF xml file should look</w:t>
      </w:r>
      <w:del w:id="1208" w:author="LUEJE Claudia" w:date="2023-06-26T17:59:00Z">
        <w:r w:rsidR="00FC68DB" w:rsidRPr="00F54804">
          <w:delText xml:space="preserve"> like</w:delText>
        </w:r>
      </w:del>
      <w:r w:rsidR="002041BE">
        <w:t>.</w:t>
      </w:r>
    </w:p>
    <w:p w14:paraId="6F130AED" w14:textId="50F88B86" w:rsidR="001332BD" w:rsidRPr="00E956F7" w:rsidRDefault="001332BD" w:rsidP="00423A17">
      <w:pPr>
        <w:pStyle w:val="BodyText"/>
      </w:pPr>
      <w:r w:rsidRPr="00E956F7">
        <w:t>EXAMPLE</w:t>
      </w:r>
    </w:p>
    <w:p w14:paraId="482AC58F" w14:textId="77777777" w:rsidR="00EA2AA2" w:rsidRDefault="00EA2AA2" w:rsidP="00EA2AA2">
      <w:pPr>
        <w:pStyle w:val="Code-"/>
      </w:pPr>
      <w:r>
        <w:t xml:space="preserve">    </w:t>
      </w:r>
      <w:r w:rsidR="001332BD" w:rsidRPr="00E45DCE">
        <w:rPr>
          <w:szCs w:val="24"/>
        </w:rPr>
        <w:t>&lt;?xml version="1.0" encoding="iso-8859-1" standalone="no"?&gt;</w:t>
      </w:r>
    </w:p>
    <w:p w14:paraId="477BD8FC" w14:textId="77777777" w:rsidR="00FC68DB" w:rsidRPr="00A576C6" w:rsidRDefault="00FC68DB" w:rsidP="00B202D2">
      <w:pPr>
        <w:pStyle w:val="XMLCode"/>
        <w:keepNext/>
        <w:rPr>
          <w:del w:id="1209" w:author="LUEJE Claudia" w:date="2023-06-26T17:59:00Z"/>
          <w:rFonts w:cs="Courier New"/>
          <w:sz w:val="15"/>
          <w:szCs w:val="15"/>
        </w:rPr>
      </w:pPr>
      <w:del w:id="1210" w:author="LUEJE Claudia" w:date="2023-06-26T17:59:00Z">
        <w:r w:rsidRPr="00A576C6">
          <w:rPr>
            <w:rFonts w:cs="Courier New"/>
            <w:sz w:val="15"/>
            <w:szCs w:val="15"/>
          </w:rPr>
          <w:delText xml:space="preserve">&lt;xmcf xmlns:xsi="http://www.w3.org/2001/XMLSchema-instance" </w:delText>
        </w:r>
      </w:del>
    </w:p>
    <w:p w14:paraId="75400DD1" w14:textId="77777777" w:rsidR="00FC68DB" w:rsidRPr="00A576C6" w:rsidRDefault="00FC68DB" w:rsidP="00B202D2">
      <w:pPr>
        <w:pStyle w:val="XMLCode"/>
        <w:keepNext/>
        <w:rPr>
          <w:del w:id="1211" w:author="LUEJE Claudia" w:date="2023-06-26T17:59:00Z"/>
          <w:rFonts w:cs="Courier New"/>
          <w:sz w:val="15"/>
          <w:szCs w:val="15"/>
        </w:rPr>
      </w:pPr>
      <w:del w:id="1212" w:author="LUEJE Claudia" w:date="2023-06-26T17:59:00Z">
        <w:r w:rsidRPr="00A576C6">
          <w:rPr>
            <w:rFonts w:cs="Courier New"/>
            <w:sz w:val="15"/>
            <w:szCs w:val="15"/>
          </w:rPr>
          <w:delText>xmlns:MEDINA="http://servicenet.t-systems.com/medina/xMCF"</w:delText>
        </w:r>
      </w:del>
    </w:p>
    <w:p w14:paraId="23EEAA18" w14:textId="77777777" w:rsidR="00EA2AA2" w:rsidRDefault="00EA2AA2" w:rsidP="00EA2AA2">
      <w:pPr>
        <w:pStyle w:val="Code-"/>
        <w:rPr>
          <w:ins w:id="1213" w:author="LUEJE Claudia" w:date="2023-06-26T17:59:00Z"/>
          <w:lang w:val="fr-CH"/>
        </w:rPr>
      </w:pPr>
      <w:ins w:id="1214" w:author="LUEJE Claudia" w:date="2023-06-26T17:59:00Z">
        <w:r w:rsidRPr="00D72F0B">
          <w:rPr>
            <w:lang w:val="en-US"/>
          </w:rPr>
          <w:t xml:space="preserve">    </w:t>
        </w:r>
        <w:r w:rsidR="001332BD" w:rsidRPr="00E45DCE">
          <w:rPr>
            <w:lang w:val="fr-CH"/>
          </w:rPr>
          <w:t>&lt;xmcf xmlns:xsi="</w:t>
        </w:r>
        <w:r w:rsidR="00A576C6">
          <w:rPr>
            <w:color w:val="0000FF"/>
            <w:u w:val="single"/>
            <w:lang w:val="fr-CH"/>
          </w:rPr>
          <w:fldChar w:fldCharType="begin"/>
        </w:r>
        <w:r w:rsidR="00A576C6">
          <w:rPr>
            <w:color w:val="0000FF"/>
            <w:u w:val="single"/>
            <w:lang w:val="fr-CH"/>
          </w:rPr>
          <w:instrText xml:space="preserve"> HYPERLINK "https://www.w3.org/2001/XMLSchema-instance" </w:instrText>
        </w:r>
        <w:r w:rsidR="00A576C6">
          <w:rPr>
            <w:color w:val="0000FF"/>
            <w:u w:val="single"/>
            <w:lang w:val="fr-CH"/>
          </w:rPr>
          <w:fldChar w:fldCharType="separate"/>
        </w:r>
        <w:r w:rsidR="001332BD" w:rsidRPr="00E45DCE">
          <w:rPr>
            <w:color w:val="0000FF"/>
            <w:u w:val="single"/>
            <w:lang w:val="fr-CH"/>
          </w:rPr>
          <w:t>https://www.w3.org/2001/XMLSchema-instance</w:t>
        </w:r>
        <w:r w:rsidR="00A576C6">
          <w:rPr>
            <w:color w:val="0000FF"/>
            <w:u w:val="single"/>
            <w:lang w:val="fr-CH"/>
          </w:rPr>
          <w:fldChar w:fldCharType="end"/>
        </w:r>
        <w:r w:rsidR="001332BD" w:rsidRPr="00E45DCE">
          <w:rPr>
            <w:lang w:val="fr-CH"/>
          </w:rPr>
          <w:t>"</w:t>
        </w:r>
      </w:ins>
    </w:p>
    <w:p w14:paraId="5ADD8E23" w14:textId="77777777" w:rsidR="00EA2AA2" w:rsidRDefault="00EA2AA2" w:rsidP="00EA2AA2">
      <w:pPr>
        <w:pStyle w:val="Code-"/>
        <w:rPr>
          <w:ins w:id="1215" w:author="LUEJE Claudia" w:date="2023-06-26T17:59:00Z"/>
          <w:lang w:val="fr-CH"/>
        </w:rPr>
      </w:pPr>
      <w:ins w:id="1216" w:author="LUEJE Claudia" w:date="2023-06-26T17:59:00Z">
        <w:r>
          <w:rPr>
            <w:lang w:val="fr-CH"/>
          </w:rPr>
          <w:t xml:space="preserve">    </w:t>
        </w:r>
        <w:r w:rsidR="001332BD" w:rsidRPr="00E45DCE">
          <w:rPr>
            <w:lang w:val="fr-CH"/>
          </w:rPr>
          <w:t>xmlns:MEDINA="</w:t>
        </w:r>
        <w:r w:rsidR="00A576C6">
          <w:rPr>
            <w:color w:val="0000FF"/>
            <w:u w:val="single"/>
            <w:lang w:val="fr-CH"/>
          </w:rPr>
          <w:fldChar w:fldCharType="begin"/>
        </w:r>
        <w:r w:rsidR="00A576C6">
          <w:rPr>
            <w:color w:val="0000FF"/>
            <w:u w:val="single"/>
            <w:lang w:val="fr-CH"/>
          </w:rPr>
          <w:instrText xml:space="preserve"> HYPERLINK "http://servicenet.t-systems.com/medina/xMCF" </w:instrText>
        </w:r>
        <w:r w:rsidR="00A576C6">
          <w:rPr>
            <w:color w:val="0000FF"/>
            <w:u w:val="single"/>
            <w:lang w:val="fr-CH"/>
          </w:rPr>
          <w:fldChar w:fldCharType="separate"/>
        </w:r>
        <w:r w:rsidR="001332BD" w:rsidRPr="00E45DCE">
          <w:rPr>
            <w:color w:val="0000FF"/>
            <w:u w:val="single"/>
            <w:lang w:val="fr-CH"/>
          </w:rPr>
          <w:t>http://servicenet.t-systems.com/medina/xMCF</w:t>
        </w:r>
        <w:r w:rsidR="00A576C6">
          <w:rPr>
            <w:color w:val="0000FF"/>
            <w:u w:val="single"/>
            <w:lang w:val="fr-CH"/>
          </w:rPr>
          <w:fldChar w:fldCharType="end"/>
        </w:r>
        <w:r w:rsidR="001332BD" w:rsidRPr="00E45DCE">
          <w:rPr>
            <w:lang w:val="fr-CH"/>
          </w:rPr>
          <w:t>"</w:t>
        </w:r>
      </w:ins>
    </w:p>
    <w:p w14:paraId="50F34552" w14:textId="355EF5B3" w:rsidR="00EA2AA2" w:rsidRDefault="00EA2AA2" w:rsidP="00EA2AA2">
      <w:pPr>
        <w:pStyle w:val="Code-"/>
      </w:pPr>
      <w:ins w:id="1217" w:author="LUEJE Claudia" w:date="2023-06-26T17:59:00Z">
        <w:r w:rsidRPr="00B304DE">
          <w:rPr>
            <w:lang w:val="fr-CH"/>
          </w:rPr>
          <w:t xml:space="preserve">    </w:t>
        </w:r>
      </w:ins>
      <w:r w:rsidR="001332BD" w:rsidRPr="00E45DCE">
        <w:t>xsi:schemaLocation</w:t>
      </w:r>
      <w:del w:id="1218" w:author="LUEJE Claudia" w:date="2023-06-26T17:59:00Z">
        <w:r w:rsidR="00FC68DB" w:rsidRPr="0013175B">
          <w:rPr>
            <w:rFonts w:cs="Courier New"/>
            <w:sz w:val="15"/>
            <w:szCs w:val="15"/>
          </w:rPr>
          <w:delText>="http://servicenet.t-systems.com/medina/xMCF</w:delText>
        </w:r>
      </w:del>
      <w:ins w:id="1219" w:author="LUEJE Claudia" w:date="2023-06-26T17:59:00Z">
        <w:r w:rsidR="001332BD" w:rsidRPr="00E45DCE">
          <w:t>="</w:t>
        </w:r>
        <w:r w:rsidR="00A576C6">
          <w:rPr>
            <w:color w:val="0000FF"/>
            <w:u w:val="single"/>
          </w:rPr>
          <w:fldChar w:fldCharType="begin"/>
        </w:r>
        <w:r w:rsidR="00A576C6">
          <w:rPr>
            <w:color w:val="0000FF"/>
            <w:u w:val="single"/>
          </w:rPr>
          <w:instrText xml:space="preserve"> HYPERLINK "http://servicenet.t-systems.com/medina/xMCF" </w:instrText>
        </w:r>
        <w:r w:rsidR="00A576C6">
          <w:rPr>
            <w:color w:val="0000FF"/>
            <w:u w:val="single"/>
          </w:rPr>
          <w:fldChar w:fldCharType="separate"/>
        </w:r>
        <w:r w:rsidR="001332BD" w:rsidRPr="00E45DCE">
          <w:rPr>
            <w:color w:val="0000FF"/>
            <w:u w:val="single"/>
          </w:rPr>
          <w:t>http://servicenet.t-systems.com/medina/xMCF</w:t>
        </w:r>
        <w:r w:rsidR="00A576C6">
          <w:rPr>
            <w:color w:val="0000FF"/>
            <w:u w:val="single"/>
          </w:rPr>
          <w:fldChar w:fldCharType="end"/>
        </w:r>
      </w:ins>
      <w:r w:rsidR="001332BD" w:rsidRPr="00E45DCE">
        <w:t xml:space="preserve"> mcf_MEDINA.xsd"</w:t>
      </w:r>
    </w:p>
    <w:p w14:paraId="34E716DD" w14:textId="1FB72A71" w:rsidR="001332BD" w:rsidRPr="00E45DCE" w:rsidRDefault="00EA2AA2" w:rsidP="00EA2AA2">
      <w:pPr>
        <w:pStyle w:val="Code-"/>
      </w:pPr>
      <w:r>
        <w:t xml:space="preserve">    </w:t>
      </w:r>
      <w:r w:rsidR="001332BD" w:rsidRPr="00E45DCE">
        <w:t>xsi:noNamespaceSchemaLocation="xmcf_3_1_1.xsd"&gt;</w:t>
      </w:r>
    </w:p>
    <w:p w14:paraId="523E7B27" w14:textId="77777777" w:rsidR="00EA2AA2" w:rsidRDefault="001332BD" w:rsidP="00EA2AA2">
      <w:pPr>
        <w:pStyle w:val="Code-"/>
      </w:pPr>
      <w:r w:rsidRPr="00E45DCE">
        <w:t> </w:t>
      </w:r>
    </w:p>
    <w:p w14:paraId="74B85EC7" w14:textId="77777777" w:rsidR="00EA2AA2" w:rsidRDefault="00EA2AA2" w:rsidP="00EA2AA2">
      <w:pPr>
        <w:pStyle w:val="Code-"/>
      </w:pPr>
      <w:r>
        <w:t xml:space="preserve">    </w:t>
      </w:r>
      <w:r w:rsidR="001332BD" w:rsidRPr="00E45DCE">
        <w:t xml:space="preserve">    &lt;!-- some comments --&gt;</w:t>
      </w:r>
    </w:p>
    <w:p w14:paraId="4E4C810B" w14:textId="77777777" w:rsidR="00EA2AA2" w:rsidRDefault="00EA2AA2" w:rsidP="00EA2AA2">
      <w:pPr>
        <w:pStyle w:val="Code-"/>
      </w:pPr>
      <w:r>
        <w:t xml:space="preserve">    </w:t>
      </w:r>
      <w:r w:rsidR="001332BD" w:rsidRPr="00E45DCE">
        <w:t xml:space="preserve">    &lt;date&gt; 2016-01-11 &lt;/date&gt;</w:t>
      </w:r>
    </w:p>
    <w:p w14:paraId="2970F5D8" w14:textId="77777777" w:rsidR="00EA2AA2" w:rsidRDefault="00EA2AA2" w:rsidP="00EA2AA2">
      <w:pPr>
        <w:pStyle w:val="Code-"/>
      </w:pPr>
      <w:r>
        <w:t xml:space="preserve">    </w:t>
      </w:r>
      <w:r w:rsidR="001332BD" w:rsidRPr="00E45DCE">
        <w:t xml:space="preserve">    &lt;version&gt; 3.1.1 &lt;/version&gt;</w:t>
      </w:r>
    </w:p>
    <w:p w14:paraId="3AB6D49A" w14:textId="77777777" w:rsidR="00EA2AA2" w:rsidRDefault="00EA2AA2" w:rsidP="00EA2AA2">
      <w:pPr>
        <w:pStyle w:val="Code-"/>
      </w:pPr>
      <w:r>
        <w:t xml:space="preserve">    </w:t>
      </w:r>
      <w:r w:rsidR="001332BD" w:rsidRPr="00E45DCE">
        <w:t xml:space="preserve">    &lt;units length="mm" angle="rad" mass="kg" force="N" time="s"/&gt;</w:t>
      </w:r>
    </w:p>
    <w:p w14:paraId="58470FAC" w14:textId="77777777" w:rsidR="00EA2AA2" w:rsidRDefault="00EA2AA2" w:rsidP="00EA2AA2">
      <w:pPr>
        <w:pStyle w:val="Code-"/>
      </w:pPr>
      <w:r>
        <w:t xml:space="preserve">    </w:t>
      </w:r>
      <w:r w:rsidR="001332BD" w:rsidRPr="00E45DCE">
        <w:t xml:space="preserve">    &lt;appdata&gt; &lt;!—appdata at root level --&gt;</w:t>
      </w:r>
    </w:p>
    <w:p w14:paraId="685F0DED" w14:textId="1704A7BA" w:rsidR="00EA2AA2" w:rsidRDefault="00EA2AA2" w:rsidP="00EA2AA2">
      <w:pPr>
        <w:pStyle w:val="Code-"/>
      </w:pPr>
      <w:r>
        <w:t xml:space="preserve">    </w:t>
      </w:r>
      <w:r w:rsidR="001332BD" w:rsidRPr="00E45DCE">
        <w:t xml:space="preserve">        &lt;MEDINA xmlns</w:t>
      </w:r>
      <w:del w:id="1220" w:author="LUEJE Claudia" w:date="2023-06-26T17:59:00Z">
        <w:r w:rsidR="00FC68DB" w:rsidRPr="0013175B">
          <w:rPr>
            <w:sz w:val="15"/>
            <w:szCs w:val="15"/>
          </w:rPr>
          <w:delText>="http://servicenet.t-systems.com/medina/xMCF"&gt;</w:delText>
        </w:r>
      </w:del>
      <w:ins w:id="1221" w:author="LUEJE Claudia" w:date="2023-06-26T17:59:00Z">
        <w:r w:rsidR="001332BD" w:rsidRPr="00E45DCE">
          <w:t>="</w:t>
        </w:r>
        <w:r w:rsidR="00A576C6">
          <w:rPr>
            <w:color w:val="0000FF"/>
            <w:u w:val="single"/>
          </w:rPr>
          <w:fldChar w:fldCharType="begin"/>
        </w:r>
        <w:r w:rsidR="00A576C6">
          <w:rPr>
            <w:color w:val="0000FF"/>
            <w:u w:val="single"/>
          </w:rPr>
          <w:instrText xml:space="preserve"> HYPERLINK "ht</w:instrText>
        </w:r>
        <w:r w:rsidR="00A576C6">
          <w:rPr>
            <w:color w:val="0000FF"/>
            <w:u w:val="single"/>
          </w:rPr>
          <w:instrText xml:space="preserve">tp://servicenet.t-systems.com/medina/xMCF" </w:instrText>
        </w:r>
        <w:r w:rsidR="00A576C6">
          <w:rPr>
            <w:color w:val="0000FF"/>
            <w:u w:val="single"/>
          </w:rPr>
          <w:fldChar w:fldCharType="separate"/>
        </w:r>
        <w:r w:rsidR="001332BD" w:rsidRPr="00E45DCE">
          <w:rPr>
            <w:color w:val="0000FF"/>
            <w:u w:val="single"/>
          </w:rPr>
          <w:t>http://servicenet.t-systems.com/medina/xMCF</w:t>
        </w:r>
        <w:r w:rsidR="00A576C6">
          <w:rPr>
            <w:color w:val="0000FF"/>
            <w:u w:val="single"/>
          </w:rPr>
          <w:fldChar w:fldCharType="end"/>
        </w:r>
        <w:r w:rsidR="001332BD" w:rsidRPr="00E45DCE">
          <w:t>"&gt;</w:t>
        </w:r>
      </w:ins>
    </w:p>
    <w:p w14:paraId="4C0757A7" w14:textId="77777777" w:rsidR="00EA2AA2" w:rsidRDefault="00EA2AA2" w:rsidP="00EA2AA2">
      <w:pPr>
        <w:pStyle w:val="Code-"/>
      </w:pPr>
      <w:r>
        <w:t xml:space="preserve">    </w:t>
      </w:r>
      <w:r w:rsidR="001332BD" w:rsidRPr="00E45DCE">
        <w:t xml:space="preserve">            &lt;data_at_root&gt;</w:t>
      </w:r>
    </w:p>
    <w:p w14:paraId="46542D02" w14:textId="77777777" w:rsidR="00EA2AA2" w:rsidRDefault="00EA2AA2" w:rsidP="00EA2AA2">
      <w:pPr>
        <w:pStyle w:val="Code-"/>
      </w:pPr>
      <w:r>
        <w:t xml:space="preserve">    </w:t>
      </w:r>
      <w:r w:rsidR="001332BD" w:rsidRPr="00E45DCE">
        <w:t xml:space="preserve">                &lt;version MEDINA="MEDINA 8.4.2 Maintenance Release (64 Bit)"/&gt;</w:t>
      </w:r>
    </w:p>
    <w:p w14:paraId="3CE4CF7E" w14:textId="28A339ED" w:rsidR="00EA2AA2" w:rsidRDefault="00EA2AA2" w:rsidP="00EA2AA2">
      <w:pPr>
        <w:pStyle w:val="Code-"/>
      </w:pPr>
      <w:r>
        <w:t xml:space="preserve">    </w:t>
      </w:r>
      <w:r w:rsidR="001332BD" w:rsidRPr="00E45DCE">
        <w:t xml:space="preserve">            </w:t>
      </w:r>
      <w:del w:id="1222" w:author="LUEJE Claudia" w:date="2023-06-26T17:59:00Z">
        <w:r w:rsidR="00FC68DB" w:rsidRPr="0013175B">
          <w:rPr>
            <w:sz w:val="15"/>
            <w:szCs w:val="15"/>
          </w:rPr>
          <w:delText>...</w:delText>
        </w:r>
        <w:r w:rsidR="00FC68DB" w:rsidRPr="0013175B">
          <w:rPr>
            <w:sz w:val="15"/>
            <w:szCs w:val="15"/>
          </w:rPr>
          <w:tab/>
        </w:r>
      </w:del>
      <w:ins w:id="1223" w:author="LUEJE Claudia" w:date="2023-06-26T17:59:00Z">
        <w:r w:rsidR="001332BD" w:rsidRPr="00E45DCE">
          <w:t xml:space="preserve">    ...</w:t>
        </w:r>
      </w:ins>
    </w:p>
    <w:p w14:paraId="748729EB" w14:textId="77777777" w:rsidR="00EA2AA2" w:rsidRDefault="00EA2AA2" w:rsidP="00EA2AA2">
      <w:pPr>
        <w:pStyle w:val="Code-"/>
      </w:pPr>
      <w:r>
        <w:t xml:space="preserve">    </w:t>
      </w:r>
      <w:r w:rsidR="001332BD" w:rsidRPr="00E45DCE">
        <w:t xml:space="preserve">            &lt;/data_at_root&gt;</w:t>
      </w:r>
    </w:p>
    <w:p w14:paraId="0603B3E6" w14:textId="77777777" w:rsidR="00EA2AA2" w:rsidRDefault="00EA2AA2" w:rsidP="00EA2AA2">
      <w:pPr>
        <w:pStyle w:val="Code-"/>
      </w:pPr>
      <w:r>
        <w:t xml:space="preserve">    </w:t>
      </w:r>
      <w:r w:rsidR="001332BD" w:rsidRPr="00E45DCE">
        <w:t xml:space="preserve">        &lt;/MEDINA&gt;</w:t>
      </w:r>
    </w:p>
    <w:p w14:paraId="05D8D5DC" w14:textId="77777777" w:rsidR="00EA2AA2" w:rsidRDefault="00EA2AA2" w:rsidP="00EA2AA2">
      <w:pPr>
        <w:pStyle w:val="Code-"/>
      </w:pPr>
      <w:r>
        <w:t xml:space="preserve">    </w:t>
      </w:r>
      <w:r w:rsidR="001332BD" w:rsidRPr="00E45DCE">
        <w:t xml:space="preserve">    &lt;/appdata&gt;</w:t>
      </w:r>
    </w:p>
    <w:p w14:paraId="3A5F3536" w14:textId="77777777" w:rsidR="00EA2AA2" w:rsidRDefault="00EA2AA2" w:rsidP="00EA2AA2">
      <w:pPr>
        <w:pStyle w:val="Code-"/>
      </w:pPr>
      <w:r>
        <w:t xml:space="preserve">    </w:t>
      </w:r>
      <w:r w:rsidR="001332BD" w:rsidRPr="00E45DCE">
        <w:t xml:space="preserve">        ...</w:t>
      </w:r>
    </w:p>
    <w:p w14:paraId="64778603" w14:textId="77777777" w:rsidR="00EA2AA2" w:rsidRDefault="00EA2AA2" w:rsidP="00EA2AA2">
      <w:pPr>
        <w:pStyle w:val="Code-"/>
      </w:pPr>
      <w:r>
        <w:t xml:space="preserve">    </w:t>
      </w:r>
      <w:r w:rsidR="001332BD" w:rsidRPr="00E45DCE">
        <w:t xml:space="preserve">    &lt;connection_group ...&gt;</w:t>
      </w:r>
    </w:p>
    <w:p w14:paraId="084A4D8B" w14:textId="77777777" w:rsidR="00EA2AA2" w:rsidRDefault="00EA2AA2" w:rsidP="00EA2AA2">
      <w:pPr>
        <w:pStyle w:val="Code-"/>
      </w:pPr>
      <w:r>
        <w:t xml:space="preserve">    </w:t>
      </w:r>
      <w:r w:rsidR="001332BD" w:rsidRPr="00E45DCE">
        <w:t xml:space="preserve">        &lt;connected_to&gt;</w:t>
      </w:r>
    </w:p>
    <w:p w14:paraId="28E2C1A6" w14:textId="77777777" w:rsidR="00EA2AA2" w:rsidRDefault="00EA2AA2" w:rsidP="00EA2AA2">
      <w:pPr>
        <w:pStyle w:val="Code-"/>
      </w:pPr>
      <w:r>
        <w:t xml:space="preserve">    </w:t>
      </w:r>
      <w:r w:rsidR="001332BD" w:rsidRPr="00E45DCE">
        <w:t xml:space="preserve">            &lt;part index="1" label="PART_8000880" pid="20123213"/&gt;</w:t>
      </w:r>
    </w:p>
    <w:p w14:paraId="3FCDA146" w14:textId="77777777" w:rsidR="00EA2AA2" w:rsidRDefault="00EA2AA2" w:rsidP="00EA2AA2">
      <w:pPr>
        <w:pStyle w:val="Code-"/>
      </w:pPr>
      <w:r>
        <w:t xml:space="preserve">    </w:t>
      </w:r>
      <w:r w:rsidR="001332BD" w:rsidRPr="00E45DCE">
        <w:t xml:space="preserve">            &lt;part index="2" label="PART_8100340" pid="90123213"/&gt;</w:t>
      </w:r>
    </w:p>
    <w:p w14:paraId="5C4197CB" w14:textId="77777777" w:rsidR="00EA2AA2" w:rsidRDefault="00EA2AA2" w:rsidP="00EA2AA2">
      <w:pPr>
        <w:pStyle w:val="Code-"/>
      </w:pPr>
      <w:r>
        <w:t xml:space="preserve">    </w:t>
      </w:r>
      <w:r w:rsidR="001332BD" w:rsidRPr="00E45DCE">
        <w:t xml:space="preserve">        &lt;/connected_to&gt;</w:t>
      </w:r>
    </w:p>
    <w:p w14:paraId="1399EC40" w14:textId="77777777" w:rsidR="00EA2AA2" w:rsidRDefault="00EA2AA2" w:rsidP="00EA2AA2">
      <w:pPr>
        <w:pStyle w:val="Code-"/>
      </w:pPr>
      <w:r>
        <w:t xml:space="preserve">    </w:t>
      </w:r>
      <w:r w:rsidR="001332BD" w:rsidRPr="00E45DCE">
        <w:t xml:space="preserve">        &lt;appdata&gt; &lt;!—appdata at connection_group level --&gt;</w:t>
      </w:r>
    </w:p>
    <w:p w14:paraId="47C2E5BA" w14:textId="18F20B26" w:rsidR="00EA2AA2" w:rsidRDefault="00EA2AA2" w:rsidP="00EA2AA2">
      <w:pPr>
        <w:pStyle w:val="Code-"/>
      </w:pPr>
      <w:r>
        <w:t xml:space="preserve">    </w:t>
      </w:r>
      <w:r w:rsidR="001332BD" w:rsidRPr="00E45DCE">
        <w:t xml:space="preserve">            &lt;MEDINA xmlns</w:t>
      </w:r>
      <w:del w:id="1224" w:author="LUEJE Claudia" w:date="2023-06-26T17:59:00Z">
        <w:r w:rsidR="00FC68DB" w:rsidRPr="0013175B">
          <w:rPr>
            <w:sz w:val="15"/>
            <w:szCs w:val="15"/>
          </w:rPr>
          <w:delText>="http://servicenet.t-systems.com/medina/xMCF"&gt;</w:delText>
        </w:r>
      </w:del>
      <w:ins w:id="1225" w:author="LUEJE Claudia" w:date="2023-06-26T17:59:00Z">
        <w:r w:rsidR="001332BD" w:rsidRPr="00E45DCE">
          <w:t>="</w:t>
        </w:r>
        <w:r w:rsidR="00A576C6">
          <w:rPr>
            <w:color w:val="0000FF"/>
            <w:u w:val="single"/>
          </w:rPr>
          <w:fldChar w:fldCharType="begin"/>
        </w:r>
        <w:r w:rsidR="00A576C6">
          <w:rPr>
            <w:color w:val="0000FF"/>
            <w:u w:val="single"/>
          </w:rPr>
          <w:instrText xml:space="preserve"> HYPERLINK "http://servicenet.t-systems.com/medina/xMCF" </w:instrText>
        </w:r>
        <w:r w:rsidR="00A576C6">
          <w:rPr>
            <w:color w:val="0000FF"/>
            <w:u w:val="single"/>
          </w:rPr>
          <w:fldChar w:fldCharType="separate"/>
        </w:r>
        <w:r w:rsidR="001332BD" w:rsidRPr="00E45DCE">
          <w:rPr>
            <w:color w:val="0000FF"/>
            <w:u w:val="single"/>
          </w:rPr>
          <w:t>http://servicenet.t-systems.com/medina/xMCF</w:t>
        </w:r>
        <w:r w:rsidR="00A576C6">
          <w:rPr>
            <w:color w:val="0000FF"/>
            <w:u w:val="single"/>
          </w:rPr>
          <w:fldChar w:fldCharType="end"/>
        </w:r>
        <w:r w:rsidR="001332BD" w:rsidRPr="00E45DCE">
          <w:t>"&gt;</w:t>
        </w:r>
      </w:ins>
    </w:p>
    <w:p w14:paraId="2BA1BB58" w14:textId="77777777" w:rsidR="00EA2AA2" w:rsidRDefault="00EA2AA2" w:rsidP="00EA2AA2">
      <w:pPr>
        <w:pStyle w:val="Code-"/>
      </w:pPr>
      <w:r>
        <w:t xml:space="preserve">    </w:t>
      </w:r>
      <w:r w:rsidR="001332BD" w:rsidRPr="00E45DCE">
        <w:t xml:space="preserve">                &lt;data_at_connection_group&gt;</w:t>
      </w:r>
    </w:p>
    <w:p w14:paraId="5F8A566B" w14:textId="77777777" w:rsidR="00EA2AA2" w:rsidRDefault="00EA2AA2" w:rsidP="00EA2AA2">
      <w:pPr>
        <w:pStyle w:val="Code-"/>
      </w:pPr>
      <w:r>
        <w:t xml:space="preserve">    </w:t>
      </w:r>
      <w:r w:rsidR="001332BD" w:rsidRPr="00E45DCE">
        <w:t xml:space="preserve">                    ...</w:t>
      </w:r>
    </w:p>
    <w:p w14:paraId="0B2B12C7" w14:textId="77777777" w:rsidR="00EA2AA2" w:rsidRDefault="00EA2AA2" w:rsidP="00EA2AA2">
      <w:pPr>
        <w:pStyle w:val="Code-"/>
      </w:pPr>
      <w:r>
        <w:t xml:space="preserve">    </w:t>
      </w:r>
      <w:r w:rsidR="001332BD" w:rsidRPr="00E45DCE">
        <w:t xml:space="preserve">                &lt;/data_at_connection_group&gt;</w:t>
      </w:r>
    </w:p>
    <w:p w14:paraId="7D3E9F81" w14:textId="77777777" w:rsidR="00EA2AA2" w:rsidRDefault="00EA2AA2" w:rsidP="00EA2AA2">
      <w:pPr>
        <w:pStyle w:val="Code-"/>
      </w:pPr>
      <w:r>
        <w:t xml:space="preserve">    </w:t>
      </w:r>
      <w:r w:rsidR="001332BD" w:rsidRPr="00E45DCE">
        <w:t xml:space="preserve">            &lt;/MEDINA&gt;</w:t>
      </w:r>
    </w:p>
    <w:p w14:paraId="489D39D1" w14:textId="77777777" w:rsidR="00EA2AA2" w:rsidRDefault="00EA2AA2" w:rsidP="00EA2AA2">
      <w:pPr>
        <w:pStyle w:val="Code-"/>
      </w:pPr>
      <w:r>
        <w:t xml:space="preserve">    </w:t>
      </w:r>
      <w:r w:rsidR="001332BD" w:rsidRPr="00E45DCE">
        <w:t xml:space="preserve">        &lt;/appdata&gt;</w:t>
      </w:r>
    </w:p>
    <w:p w14:paraId="485CDB54" w14:textId="77777777" w:rsidR="00EA2AA2" w:rsidRDefault="00EA2AA2" w:rsidP="00EA2AA2">
      <w:pPr>
        <w:pStyle w:val="Code-"/>
      </w:pPr>
      <w:r>
        <w:t xml:space="preserve">    </w:t>
      </w:r>
      <w:r w:rsidR="001332BD" w:rsidRPr="00E45DCE">
        <w:t xml:space="preserve">        &lt;connection_list&gt;</w:t>
      </w:r>
    </w:p>
    <w:p w14:paraId="2670C019" w14:textId="77777777" w:rsidR="00EA2AA2" w:rsidRDefault="00EA2AA2" w:rsidP="00EA2AA2">
      <w:pPr>
        <w:pStyle w:val="Code-"/>
      </w:pPr>
      <w:r>
        <w:t xml:space="preserve">    </w:t>
      </w:r>
      <w:r w:rsidR="001332BD" w:rsidRPr="00E45DCE">
        <w:t xml:space="preserve">            &lt;connection_0d&gt;</w:t>
      </w:r>
    </w:p>
    <w:p w14:paraId="13BA5DBA" w14:textId="77777777" w:rsidR="00EA2AA2" w:rsidRDefault="00EA2AA2" w:rsidP="00EA2AA2">
      <w:pPr>
        <w:pStyle w:val="Code-"/>
      </w:pPr>
      <w:r>
        <w:t xml:space="preserve">    </w:t>
      </w:r>
      <w:r w:rsidR="00305CBB" w:rsidRPr="00E45DCE">
        <w:t xml:space="preserve">             </w:t>
      </w:r>
      <w:r w:rsidR="001332BD" w:rsidRPr="00E45DCE">
        <w:t xml:space="preserve">    &lt;femdata&gt;</w:t>
      </w:r>
    </w:p>
    <w:p w14:paraId="50C7BB24" w14:textId="77777777" w:rsidR="00EA2AA2" w:rsidRDefault="00EA2AA2" w:rsidP="00EA2AA2">
      <w:pPr>
        <w:pStyle w:val="Code-"/>
      </w:pPr>
      <w:r>
        <w:t xml:space="preserve">    </w:t>
      </w:r>
      <w:r w:rsidR="001332BD" w:rsidRPr="00E45DCE">
        <w:t xml:space="preserve">                    &lt;NASTRAN&gt;</w:t>
      </w:r>
    </w:p>
    <w:p w14:paraId="18A26050" w14:textId="77777777" w:rsidR="00FC68DB" w:rsidRPr="0013175B" w:rsidRDefault="00FC68DB" w:rsidP="00B202D2">
      <w:pPr>
        <w:pStyle w:val="XMLCode"/>
        <w:rPr>
          <w:del w:id="1226" w:author="LUEJE Claudia" w:date="2023-06-26T17:59:00Z"/>
          <w:sz w:val="15"/>
          <w:szCs w:val="15"/>
          <w:lang w:val="en-GB"/>
        </w:rPr>
      </w:pPr>
      <w:del w:id="1227" w:author="LUEJE Claudia" w:date="2023-06-26T17:59:00Z">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delText>...</w:delText>
        </w:r>
      </w:del>
    </w:p>
    <w:p w14:paraId="1FBC55E4" w14:textId="77777777" w:rsidR="00EA2AA2" w:rsidRDefault="00EA2AA2" w:rsidP="00EA2AA2">
      <w:pPr>
        <w:pStyle w:val="Code-"/>
        <w:rPr>
          <w:ins w:id="1228" w:author="LUEJE Claudia" w:date="2023-06-26T17:59:00Z"/>
        </w:rPr>
      </w:pPr>
      <w:ins w:id="1229" w:author="LUEJE Claudia" w:date="2023-06-26T17:59:00Z">
        <w:r>
          <w:t xml:space="preserve">    </w:t>
        </w:r>
        <w:r w:rsidR="00305CBB" w:rsidRPr="00E45DCE">
          <w:t xml:space="preserve">                             </w:t>
        </w:r>
        <w:r w:rsidR="001332BD" w:rsidRPr="00E45DCE">
          <w:t>...</w:t>
        </w:r>
      </w:ins>
    </w:p>
    <w:p w14:paraId="21686892" w14:textId="77777777" w:rsidR="00EA2AA2" w:rsidRDefault="00EA2AA2" w:rsidP="00EA2AA2">
      <w:pPr>
        <w:pStyle w:val="Code-"/>
      </w:pPr>
      <w:ins w:id="1230" w:author="LUEJE Claudia" w:date="2023-06-26T17:59:00Z">
        <w:r>
          <w:t xml:space="preserve">    </w:t>
        </w:r>
      </w:ins>
      <w:r w:rsidR="001332BD" w:rsidRPr="00E45DCE">
        <w:t xml:space="preserve">                    &lt;/NASTRAN&gt;</w:t>
      </w:r>
    </w:p>
    <w:p w14:paraId="0B78A6C0" w14:textId="77777777" w:rsidR="00EA2AA2" w:rsidRDefault="00EA2AA2" w:rsidP="00EA2AA2">
      <w:pPr>
        <w:pStyle w:val="Code-"/>
      </w:pPr>
      <w:r>
        <w:t xml:space="preserve">    </w:t>
      </w:r>
      <w:r w:rsidR="001332BD" w:rsidRPr="00E45DCE">
        <w:t xml:space="preserve">                &lt;/femdata&gt;</w:t>
      </w:r>
    </w:p>
    <w:p w14:paraId="7F726177" w14:textId="77777777" w:rsidR="00EA2AA2" w:rsidRDefault="00EA2AA2" w:rsidP="00EA2AA2">
      <w:pPr>
        <w:pStyle w:val="Code-"/>
      </w:pPr>
      <w:r>
        <w:t xml:space="preserve">    </w:t>
      </w:r>
      <w:r w:rsidR="001332BD" w:rsidRPr="00E45DCE">
        <w:t xml:space="preserve">               ...</w:t>
      </w:r>
    </w:p>
    <w:p w14:paraId="6A5A1A14" w14:textId="77777777" w:rsidR="00EA2AA2" w:rsidRDefault="00EA2AA2" w:rsidP="00EA2AA2">
      <w:pPr>
        <w:pStyle w:val="Code-"/>
      </w:pPr>
      <w:r>
        <w:t xml:space="preserve">    </w:t>
      </w:r>
      <w:r w:rsidR="001332BD" w:rsidRPr="00E45DCE">
        <w:t xml:space="preserve">            &lt;/connection_0d&gt;</w:t>
      </w:r>
    </w:p>
    <w:p w14:paraId="69256CFE" w14:textId="77777777" w:rsidR="00EA2AA2" w:rsidRDefault="00EA2AA2" w:rsidP="00EA2AA2">
      <w:pPr>
        <w:pStyle w:val="Code-"/>
      </w:pPr>
      <w:r>
        <w:t xml:space="preserve">    </w:t>
      </w:r>
      <w:r w:rsidR="001332BD" w:rsidRPr="00E45DCE">
        <w:t xml:space="preserve">            &lt;connection_1d&gt;</w:t>
      </w:r>
    </w:p>
    <w:p w14:paraId="01214A24" w14:textId="77777777" w:rsidR="00EA2AA2" w:rsidRDefault="00EA2AA2" w:rsidP="00EA2AA2">
      <w:pPr>
        <w:pStyle w:val="Code-"/>
      </w:pPr>
      <w:r>
        <w:t xml:space="preserve">    </w:t>
      </w:r>
      <w:r w:rsidR="001332BD" w:rsidRPr="00E45DCE">
        <w:t xml:space="preserve">                &lt;loc_list&gt;</w:t>
      </w:r>
    </w:p>
    <w:p w14:paraId="1BFC804A" w14:textId="77777777" w:rsidR="00EA2AA2" w:rsidRDefault="00EA2AA2" w:rsidP="00EA2AA2">
      <w:pPr>
        <w:pStyle w:val="Code-"/>
      </w:pPr>
      <w:r>
        <w:t xml:space="preserve">    </w:t>
      </w:r>
      <w:r w:rsidR="001332BD" w:rsidRPr="00E45DCE">
        <w:t xml:space="preserve">                    ...</w:t>
      </w:r>
    </w:p>
    <w:p w14:paraId="2239E57C" w14:textId="77777777" w:rsidR="00EA2AA2" w:rsidRDefault="00EA2AA2" w:rsidP="00EA2AA2">
      <w:pPr>
        <w:pStyle w:val="Code-"/>
      </w:pPr>
      <w:r>
        <w:t xml:space="preserve">    </w:t>
      </w:r>
      <w:r w:rsidR="001332BD" w:rsidRPr="00E45DCE">
        <w:t xml:space="preserve">                &lt;/loc_list&gt;</w:t>
      </w:r>
    </w:p>
    <w:p w14:paraId="0C90A3DA" w14:textId="77777777" w:rsidR="00EA2AA2" w:rsidRDefault="00EA2AA2" w:rsidP="00EA2AA2">
      <w:pPr>
        <w:pStyle w:val="Code-"/>
      </w:pPr>
      <w:r>
        <w:t xml:space="preserve">    </w:t>
      </w:r>
      <w:r w:rsidR="001332BD" w:rsidRPr="00E45DCE">
        <w:t xml:space="preserve">                &lt;seamweld&gt;</w:t>
      </w:r>
    </w:p>
    <w:p w14:paraId="17CF519F" w14:textId="77777777" w:rsidR="00EA2AA2" w:rsidRDefault="00EA2AA2" w:rsidP="00EA2AA2">
      <w:pPr>
        <w:pStyle w:val="Code-"/>
      </w:pPr>
      <w:r>
        <w:t xml:space="preserve">    </w:t>
      </w:r>
      <w:r w:rsidR="001332BD" w:rsidRPr="00E45DCE">
        <w:t xml:space="preserve">                    ...</w:t>
      </w:r>
    </w:p>
    <w:p w14:paraId="4A98F805" w14:textId="77777777" w:rsidR="00EA2AA2" w:rsidRDefault="00EA2AA2" w:rsidP="00EA2AA2">
      <w:pPr>
        <w:pStyle w:val="Code-"/>
      </w:pPr>
      <w:r>
        <w:t xml:space="preserve">    </w:t>
      </w:r>
      <w:r w:rsidR="001332BD" w:rsidRPr="00E45DCE">
        <w:t xml:space="preserve">                &lt;/seamweld&gt;</w:t>
      </w:r>
    </w:p>
    <w:p w14:paraId="1A670BFC" w14:textId="77777777" w:rsidR="00EA2AA2" w:rsidRDefault="00EA2AA2" w:rsidP="00EA2AA2">
      <w:pPr>
        <w:pStyle w:val="Code-"/>
      </w:pPr>
      <w:r>
        <w:t xml:space="preserve">    </w:t>
      </w:r>
      <w:r w:rsidR="001332BD" w:rsidRPr="00E45DCE">
        <w:t xml:space="preserve">                &lt;appdata&gt;</w:t>
      </w:r>
    </w:p>
    <w:p w14:paraId="0F02077D" w14:textId="285596AF" w:rsidR="00EA2AA2" w:rsidRDefault="00EA2AA2" w:rsidP="00EA2AA2">
      <w:pPr>
        <w:pStyle w:val="Code-"/>
      </w:pPr>
      <w:r>
        <w:t xml:space="preserve">    </w:t>
      </w:r>
      <w:r w:rsidR="001332BD" w:rsidRPr="00E45DCE">
        <w:t xml:space="preserve">                    &lt;MEDINA xmlns</w:t>
      </w:r>
      <w:del w:id="1231" w:author="LUEJE Claudia" w:date="2023-06-26T17:59:00Z">
        <w:r w:rsidR="00FC68DB" w:rsidRPr="0013175B">
          <w:rPr>
            <w:sz w:val="15"/>
            <w:szCs w:val="15"/>
          </w:rPr>
          <w:delText>="http://servicenet.t-systems.com/medina/xMCF"&gt;</w:delText>
        </w:r>
      </w:del>
      <w:ins w:id="1232" w:author="LUEJE Claudia" w:date="2023-06-26T17:59:00Z">
        <w:r w:rsidR="001332BD" w:rsidRPr="00E45DCE">
          <w:t>="</w:t>
        </w:r>
        <w:r w:rsidR="00A576C6">
          <w:rPr>
            <w:color w:val="0000FF"/>
            <w:u w:val="single"/>
          </w:rPr>
          <w:fldChar w:fldCharType="begin"/>
        </w:r>
        <w:r w:rsidR="00A576C6">
          <w:rPr>
            <w:color w:val="0000FF"/>
            <w:u w:val="single"/>
          </w:rPr>
          <w:instrText xml:space="preserve"> HYPERL</w:instrText>
        </w:r>
        <w:r w:rsidR="00A576C6">
          <w:rPr>
            <w:color w:val="0000FF"/>
            <w:u w:val="single"/>
          </w:rPr>
          <w:instrText xml:space="preserve">INK "http://servicenet.t-systems.com/medina/xMCF" </w:instrText>
        </w:r>
        <w:r w:rsidR="00A576C6">
          <w:rPr>
            <w:color w:val="0000FF"/>
            <w:u w:val="single"/>
          </w:rPr>
          <w:fldChar w:fldCharType="separate"/>
        </w:r>
        <w:r w:rsidR="001332BD" w:rsidRPr="00E45DCE">
          <w:rPr>
            <w:color w:val="0000FF"/>
            <w:u w:val="single"/>
          </w:rPr>
          <w:t>http://servicenet.t-systems.com/medina/xMCF</w:t>
        </w:r>
        <w:r w:rsidR="00A576C6">
          <w:rPr>
            <w:color w:val="0000FF"/>
            <w:u w:val="single"/>
          </w:rPr>
          <w:fldChar w:fldCharType="end"/>
        </w:r>
        <w:r w:rsidR="001332BD" w:rsidRPr="00E45DCE">
          <w:t>"&gt;</w:t>
        </w:r>
      </w:ins>
    </w:p>
    <w:p w14:paraId="790B7C59" w14:textId="77777777" w:rsidR="00EA2AA2" w:rsidRDefault="00EA2AA2" w:rsidP="00EA2AA2">
      <w:pPr>
        <w:pStyle w:val="Code-"/>
      </w:pPr>
      <w:r>
        <w:t xml:space="preserve">    </w:t>
      </w:r>
      <w:r w:rsidR="001332BD" w:rsidRPr="00E45DCE">
        <w:t xml:space="preserve">                        &lt;data_at_connector&gt;</w:t>
      </w:r>
    </w:p>
    <w:p w14:paraId="3CE474A6" w14:textId="77777777" w:rsidR="00EA2AA2" w:rsidRDefault="00EA2AA2" w:rsidP="00EA2AA2">
      <w:pPr>
        <w:pStyle w:val="Code-"/>
      </w:pPr>
      <w:r>
        <w:t xml:space="preserve">    </w:t>
      </w:r>
      <w:r w:rsidR="001332BD" w:rsidRPr="00E45DCE">
        <w:t xml:space="preserve">                            ....</w:t>
      </w:r>
    </w:p>
    <w:p w14:paraId="10045DE5" w14:textId="77777777" w:rsidR="00EA2AA2" w:rsidRDefault="00EA2AA2" w:rsidP="00EA2AA2">
      <w:pPr>
        <w:pStyle w:val="Code-"/>
      </w:pPr>
      <w:r>
        <w:t xml:space="preserve">    </w:t>
      </w:r>
      <w:r w:rsidR="001332BD" w:rsidRPr="00E45DCE">
        <w:t xml:space="preserve">                        &lt;/data_at_connector&gt;</w:t>
      </w:r>
    </w:p>
    <w:p w14:paraId="41F05AEE" w14:textId="77777777" w:rsidR="00EA2AA2" w:rsidRDefault="00EA2AA2" w:rsidP="00EA2AA2">
      <w:pPr>
        <w:pStyle w:val="Code-"/>
      </w:pPr>
      <w:r>
        <w:t xml:space="preserve">    </w:t>
      </w:r>
      <w:r w:rsidR="001332BD" w:rsidRPr="00E45DCE">
        <w:t xml:space="preserve">                    &lt;/MEDINA&gt;</w:t>
      </w:r>
    </w:p>
    <w:p w14:paraId="165C1646" w14:textId="77777777" w:rsidR="00EA2AA2" w:rsidRDefault="00EA2AA2" w:rsidP="00EA2AA2">
      <w:pPr>
        <w:pStyle w:val="Code-"/>
      </w:pPr>
      <w:r>
        <w:t xml:space="preserve">    </w:t>
      </w:r>
      <w:r w:rsidR="001332BD" w:rsidRPr="00E45DCE">
        <w:t xml:space="preserve">                &lt;/appdata&gt;</w:t>
      </w:r>
    </w:p>
    <w:p w14:paraId="241DD1AF" w14:textId="77777777" w:rsidR="00EA2AA2" w:rsidRDefault="00EA2AA2" w:rsidP="00EA2AA2">
      <w:pPr>
        <w:pStyle w:val="Code-"/>
      </w:pPr>
      <w:r>
        <w:t xml:space="preserve">    </w:t>
      </w:r>
      <w:r w:rsidR="001332BD" w:rsidRPr="00E45DCE">
        <w:t xml:space="preserve">               ...</w:t>
      </w:r>
    </w:p>
    <w:p w14:paraId="50227840" w14:textId="77777777" w:rsidR="00EA2AA2" w:rsidRDefault="00EA2AA2" w:rsidP="00EA2AA2">
      <w:pPr>
        <w:pStyle w:val="Code-"/>
      </w:pPr>
      <w:r>
        <w:t xml:space="preserve">    </w:t>
      </w:r>
      <w:r w:rsidR="001332BD" w:rsidRPr="00E45DCE">
        <w:t xml:space="preserve">            &lt;/connection_1d&gt;</w:t>
      </w:r>
    </w:p>
    <w:p w14:paraId="3240CCAB" w14:textId="77777777" w:rsidR="00EA2AA2" w:rsidRDefault="00EA2AA2" w:rsidP="00EA2AA2">
      <w:pPr>
        <w:pStyle w:val="Code-"/>
      </w:pPr>
      <w:r>
        <w:t xml:space="preserve">    </w:t>
      </w:r>
      <w:r w:rsidR="001332BD" w:rsidRPr="00E45DCE">
        <w:t xml:space="preserve">            &lt;connection_2d&gt;</w:t>
      </w:r>
    </w:p>
    <w:p w14:paraId="554374CC" w14:textId="77777777" w:rsidR="00EA2AA2" w:rsidRDefault="00EA2AA2" w:rsidP="00EA2AA2">
      <w:pPr>
        <w:pStyle w:val="Code-"/>
      </w:pPr>
      <w:r>
        <w:t xml:space="preserve">    </w:t>
      </w:r>
      <w:r w:rsidR="001332BD" w:rsidRPr="00E45DCE">
        <w:t xml:space="preserve">               ...</w:t>
      </w:r>
    </w:p>
    <w:p w14:paraId="7D668668" w14:textId="77777777" w:rsidR="00EA2AA2" w:rsidRDefault="00EA2AA2" w:rsidP="00EA2AA2">
      <w:pPr>
        <w:pStyle w:val="Code-"/>
      </w:pPr>
      <w:r>
        <w:t xml:space="preserve">    </w:t>
      </w:r>
      <w:r w:rsidR="001332BD" w:rsidRPr="00E45DCE">
        <w:t xml:space="preserve">            &lt;/connection_2d&gt;</w:t>
      </w:r>
    </w:p>
    <w:p w14:paraId="341EEC3B" w14:textId="77777777" w:rsidR="00EA2AA2" w:rsidRDefault="00EA2AA2" w:rsidP="00EA2AA2">
      <w:pPr>
        <w:pStyle w:val="Code-"/>
      </w:pPr>
      <w:r>
        <w:t xml:space="preserve">    </w:t>
      </w:r>
      <w:r w:rsidR="001332BD" w:rsidRPr="00E45DCE">
        <w:t xml:space="preserve">            ...</w:t>
      </w:r>
    </w:p>
    <w:p w14:paraId="492D86EA" w14:textId="77777777" w:rsidR="00EA2AA2" w:rsidRDefault="00EA2AA2" w:rsidP="00EA2AA2">
      <w:pPr>
        <w:pStyle w:val="Code-"/>
      </w:pPr>
      <w:r>
        <w:t xml:space="preserve">    </w:t>
      </w:r>
      <w:r w:rsidR="001332BD" w:rsidRPr="00E45DCE">
        <w:t xml:space="preserve">        &lt;/connection_list &gt;</w:t>
      </w:r>
    </w:p>
    <w:p w14:paraId="0F6DB1BA" w14:textId="77777777" w:rsidR="00EA2AA2" w:rsidRDefault="00EA2AA2" w:rsidP="00EA2AA2">
      <w:pPr>
        <w:pStyle w:val="Code-"/>
      </w:pPr>
      <w:r>
        <w:t xml:space="preserve">    </w:t>
      </w:r>
      <w:r w:rsidR="001332BD" w:rsidRPr="00E45DCE">
        <w:t xml:space="preserve">    &lt;/connection_group&gt;</w:t>
      </w:r>
    </w:p>
    <w:p w14:paraId="3A10378D" w14:textId="77777777" w:rsidR="00EA2AA2" w:rsidRDefault="00EA2AA2" w:rsidP="00EA2AA2">
      <w:pPr>
        <w:pStyle w:val="Code-"/>
      </w:pPr>
      <w:r>
        <w:t xml:space="preserve">    </w:t>
      </w:r>
      <w:r w:rsidR="001332BD" w:rsidRPr="00E45DCE">
        <w:t xml:space="preserve">    ...</w:t>
      </w:r>
    </w:p>
    <w:p w14:paraId="60978023" w14:textId="1B2FF9BC" w:rsidR="001332BD" w:rsidRPr="00E45DCE" w:rsidRDefault="00EA2AA2" w:rsidP="00EA2AA2">
      <w:pPr>
        <w:pStyle w:val="Code-"/>
      </w:pPr>
      <w:r>
        <w:t xml:space="preserve">    </w:t>
      </w:r>
      <w:r w:rsidR="001332BD" w:rsidRPr="00E45DCE">
        <w:t>&lt;/xmcf&gt;</w:t>
      </w:r>
    </w:p>
    <w:p w14:paraId="2F1B9961" w14:textId="77777777" w:rsidR="001332BD" w:rsidRPr="00E45DCE" w:rsidRDefault="001332BD" w:rsidP="00E45DCE">
      <w:pPr>
        <w:pStyle w:val="Code-"/>
      </w:pPr>
      <w:r w:rsidRPr="00E45DCE">
        <w:t> </w:t>
      </w:r>
    </w:p>
    <w:p w14:paraId="50D7EFD6" w14:textId="63A0B397" w:rsidR="001332BD" w:rsidRPr="00E956F7" w:rsidRDefault="001332BD">
      <w:pPr>
        <w:pStyle w:val="Heading2"/>
        <w:tabs>
          <w:tab w:val="left" w:pos="400"/>
        </w:tabs>
        <w:autoSpaceDE w:val="0"/>
        <w:autoSpaceDN w:val="0"/>
        <w:adjustRightInd w:val="0"/>
        <w:rPr>
          <w:rFonts w:eastAsia="Times New Roman"/>
          <w:szCs w:val="24"/>
        </w:rPr>
      </w:pPr>
      <w:bookmarkStart w:id="1233" w:name="_Toc428279348"/>
      <w:bookmarkStart w:id="1234" w:name="_Toc428456085"/>
      <w:bookmarkStart w:id="1235" w:name="_Toc428537049"/>
      <w:bookmarkStart w:id="1236" w:name="_Toc428969368"/>
      <w:bookmarkStart w:id="1237" w:name="_Toc429052759"/>
      <w:bookmarkStart w:id="1238" w:name="_Toc3556958"/>
      <w:bookmarkStart w:id="1239" w:name="_Toc34747208"/>
      <w:bookmarkStart w:id="1240" w:name="_Toc77102022"/>
      <w:bookmarkStart w:id="1241" w:name="_Toc110532165"/>
      <w:bookmarkEnd w:id="1233"/>
      <w:bookmarkEnd w:id="1234"/>
      <w:bookmarkEnd w:id="1235"/>
      <w:bookmarkEnd w:id="1236"/>
      <w:bookmarkEnd w:id="1237"/>
      <w:r w:rsidRPr="00E956F7">
        <w:rPr>
          <w:rFonts w:eastAsia="Times New Roman"/>
          <w:szCs w:val="24"/>
        </w:rPr>
        <w:t xml:space="preserve">XML </w:t>
      </w:r>
      <w:r w:rsidR="00A1651C">
        <w:rPr>
          <w:rFonts w:eastAsia="Times New Roman"/>
          <w:szCs w:val="24"/>
        </w:rPr>
        <w:t>S</w:t>
      </w:r>
      <w:r w:rsidRPr="00E956F7">
        <w:rPr>
          <w:rFonts w:eastAsia="Times New Roman"/>
          <w:szCs w:val="24"/>
        </w:rPr>
        <w:t xml:space="preserve">chema </w:t>
      </w:r>
      <w:r w:rsidR="00A1651C">
        <w:rPr>
          <w:rFonts w:eastAsia="Times New Roman"/>
          <w:szCs w:val="24"/>
        </w:rPr>
        <w:t>d</w:t>
      </w:r>
      <w:r w:rsidRPr="00E956F7">
        <w:rPr>
          <w:rFonts w:eastAsia="Times New Roman"/>
          <w:szCs w:val="24"/>
        </w:rPr>
        <w:t>efinition</w:t>
      </w:r>
      <w:bookmarkEnd w:id="1238"/>
      <w:bookmarkEnd w:id="1239"/>
      <w:bookmarkEnd w:id="1240"/>
      <w:bookmarkEnd w:id="1241"/>
    </w:p>
    <w:p w14:paraId="0718B72B" w14:textId="396A8FD1" w:rsidR="001332BD" w:rsidRPr="00E956F7" w:rsidRDefault="001332BD">
      <w:pPr>
        <w:pStyle w:val="BodyText"/>
        <w:autoSpaceDE w:val="0"/>
        <w:autoSpaceDN w:val="0"/>
        <w:adjustRightInd w:val="0"/>
        <w:rPr>
          <w:szCs w:val="24"/>
        </w:rPr>
      </w:pPr>
      <w:r w:rsidRPr="00E956F7">
        <w:rPr>
          <w:szCs w:val="24"/>
        </w:rPr>
        <w:t>The XML Schema definition (XSD) can be found in computer-interpretable form at the following URL:</w:t>
      </w:r>
      <w:ins w:id="1242" w:author="LUEJE Claudia" w:date="2023-06-26T17:59:00Z">
        <w:r w:rsidRPr="00E956F7">
          <w:rPr>
            <w:szCs w:val="24"/>
          </w:rPr>
          <w:t xml:space="preserve"> </w:t>
        </w:r>
        <w:r w:rsidR="00A576C6">
          <w:rPr>
            <w:rStyle w:val="Hyperlink"/>
            <w:rFonts w:eastAsia="MS Mincho"/>
            <w:szCs w:val="24"/>
          </w:rPr>
          <w:fldChar w:fldCharType="begin"/>
        </w:r>
        <w:r w:rsidR="00A576C6">
          <w:rPr>
            <w:rStyle w:val="Hyperlink"/>
            <w:rFonts w:eastAsia="MS Mincho"/>
            <w:szCs w:val="24"/>
          </w:rPr>
          <w:instrText xml:space="preserve"> HYPERLINK "https://standards.iso.org/iso/pas/8329/ed-1/en/" </w:instrText>
        </w:r>
        <w:r w:rsidR="00A576C6">
          <w:rPr>
            <w:rStyle w:val="Hyperlink"/>
            <w:rFonts w:eastAsia="MS Mincho"/>
            <w:szCs w:val="24"/>
          </w:rPr>
          <w:fldChar w:fldCharType="separate"/>
        </w:r>
        <w:r w:rsidRPr="00E956F7">
          <w:rPr>
            <w:rStyle w:val="Hyperlink"/>
            <w:rFonts w:eastAsia="MS Mincho"/>
            <w:szCs w:val="24"/>
          </w:rPr>
          <w:t>https://standards.iso.org/iso/pas/8329/ed-1/en/</w:t>
        </w:r>
        <w:r w:rsidR="00A576C6">
          <w:rPr>
            <w:rStyle w:val="Hyperlink"/>
            <w:rFonts w:eastAsia="MS Mincho"/>
            <w:szCs w:val="24"/>
          </w:rPr>
          <w:fldChar w:fldCharType="end"/>
        </w:r>
      </w:ins>
    </w:p>
    <w:p w14:paraId="76828532" w14:textId="77777777" w:rsidR="003D4CC2" w:rsidRPr="0013175B" w:rsidRDefault="00A576C6" w:rsidP="00B202D2">
      <w:pPr>
        <w:rPr>
          <w:del w:id="1243" w:author="LUEJE Claudia" w:date="2023-06-26T17:59:00Z"/>
          <w:rFonts w:asciiTheme="minorHAnsi" w:hAnsiTheme="minorHAnsi" w:cstheme="minorBidi"/>
        </w:rPr>
      </w:pPr>
      <w:del w:id="1244" w:author="LUEJE Claudia" w:date="2023-06-26T17:59:00Z">
        <w:r>
          <w:rPr>
            <w:rStyle w:val="Hyperlink"/>
            <w:rFonts w:asciiTheme="minorHAnsi" w:hAnsiTheme="minorHAnsi" w:cstheme="minorBidi"/>
          </w:rPr>
          <w:fldChar w:fldCharType="begin"/>
        </w:r>
        <w:r>
          <w:rPr>
            <w:rStyle w:val="Hyperlink"/>
            <w:rFonts w:asciiTheme="minorHAnsi" w:hAnsiTheme="minorHAnsi" w:cstheme="minorBidi"/>
          </w:rPr>
          <w:delInstrText xml:space="preserve"> HYPERLINK "https://standards.iso.org/iso/pas/8329/ed-1/en/xmcf_3_1_1.xsd" </w:delInstrText>
        </w:r>
        <w:r>
          <w:rPr>
            <w:rStyle w:val="Hyperlink"/>
            <w:rFonts w:asciiTheme="minorHAnsi" w:hAnsiTheme="minorHAnsi" w:cstheme="minorBidi"/>
          </w:rPr>
          <w:fldChar w:fldCharType="separate"/>
        </w:r>
        <w:r w:rsidR="00EC3F4F" w:rsidRPr="004B79F3">
          <w:rPr>
            <w:rStyle w:val="Hyperlink"/>
            <w:rFonts w:asciiTheme="minorHAnsi" w:hAnsiTheme="minorHAnsi" w:cstheme="minorBidi"/>
          </w:rPr>
          <w:delText>https://standards.iso.org/iso/pas/8329/ed-1/en/xmcf_3_1_1.xsd</w:delText>
        </w:r>
        <w:r>
          <w:rPr>
            <w:rStyle w:val="Hyperlink"/>
            <w:rFonts w:asciiTheme="minorHAnsi" w:hAnsiTheme="minorHAnsi" w:cstheme="minorBidi"/>
          </w:rPr>
          <w:fldChar w:fldCharType="end"/>
        </w:r>
        <w:r w:rsidR="00BA6895" w:rsidRPr="0013175B">
          <w:rPr>
            <w:rFonts w:asciiTheme="minorHAnsi" w:hAnsiTheme="minorHAnsi" w:cstheme="minorBidi"/>
          </w:rPr>
          <w:delText xml:space="preserve"> </w:delText>
        </w:r>
      </w:del>
    </w:p>
    <w:p w14:paraId="5A37989A" w14:textId="0070B54C" w:rsidR="001332BD" w:rsidRPr="00E956F7" w:rsidRDefault="001332BD">
      <w:pPr>
        <w:pStyle w:val="Heading1"/>
        <w:autoSpaceDE w:val="0"/>
        <w:autoSpaceDN w:val="0"/>
        <w:adjustRightInd w:val="0"/>
        <w:rPr>
          <w:rFonts w:eastAsia="Times New Roman"/>
          <w:szCs w:val="24"/>
        </w:rPr>
      </w:pPr>
      <w:bookmarkStart w:id="1245" w:name="_Toc334484488"/>
      <w:bookmarkStart w:id="1246" w:name="_Toc334486133"/>
      <w:bookmarkStart w:id="1247" w:name="XMLStructureConnectionGroups"/>
      <w:bookmarkStart w:id="1248" w:name="SeamweldConnectionGroupPart"/>
      <w:bookmarkStart w:id="1249" w:name="XMLStructurePartsPIDs"/>
      <w:bookmarkStart w:id="1250" w:name="XMLStructureConnections"/>
      <w:bookmarkStart w:id="1251" w:name="XMLStructurePointConnections"/>
      <w:bookmarkStart w:id="1252" w:name="XMLStructureLineConnections"/>
      <w:bookmarkStart w:id="1253" w:name="XMLStructurePlaneConnections"/>
      <w:bookmarkStart w:id="1254" w:name="_Toc338938892"/>
      <w:bookmarkStart w:id="1255" w:name="_Toc338939088"/>
      <w:bookmarkStart w:id="1256" w:name="_Toc3556959"/>
      <w:bookmarkStart w:id="1257" w:name="_Toc34747209"/>
      <w:bookmarkStart w:id="1258" w:name="_Toc77102023"/>
      <w:bookmarkStart w:id="1259" w:name="_Toc110532166"/>
      <w:bookmarkEnd w:id="516"/>
      <w:bookmarkEnd w:id="517"/>
      <w:bookmarkEnd w:id="1245"/>
      <w:bookmarkEnd w:id="1246"/>
      <w:bookmarkEnd w:id="1247"/>
      <w:bookmarkEnd w:id="1248"/>
      <w:bookmarkEnd w:id="1249"/>
      <w:bookmarkEnd w:id="1250"/>
      <w:bookmarkEnd w:id="1251"/>
      <w:bookmarkEnd w:id="1252"/>
      <w:bookmarkEnd w:id="1253"/>
      <w:r w:rsidRPr="00E956F7">
        <w:rPr>
          <w:rFonts w:eastAsia="Times New Roman"/>
          <w:szCs w:val="24"/>
        </w:rPr>
        <w:t xml:space="preserve">Data </w:t>
      </w:r>
      <w:r w:rsidR="00A1651C">
        <w:rPr>
          <w:rFonts w:eastAsia="Times New Roman"/>
          <w:szCs w:val="24"/>
        </w:rPr>
        <w:t>c</w:t>
      </w:r>
      <w:r w:rsidRPr="00E956F7">
        <w:rPr>
          <w:rFonts w:eastAsia="Times New Roman"/>
          <w:szCs w:val="24"/>
        </w:rPr>
        <w:t xml:space="preserve">ommon to any </w:t>
      </w:r>
      <w:r w:rsidR="00A1651C">
        <w:rPr>
          <w:rFonts w:eastAsia="Times New Roman"/>
          <w:szCs w:val="24"/>
        </w:rPr>
        <w:t>c</w:t>
      </w:r>
      <w:r w:rsidRPr="00E956F7">
        <w:rPr>
          <w:rFonts w:eastAsia="Times New Roman"/>
          <w:szCs w:val="24"/>
        </w:rPr>
        <w:t>onnection</w:t>
      </w:r>
      <w:bookmarkEnd w:id="1254"/>
      <w:bookmarkEnd w:id="1255"/>
      <w:bookmarkEnd w:id="1256"/>
      <w:bookmarkEnd w:id="1257"/>
      <w:bookmarkEnd w:id="1258"/>
      <w:bookmarkEnd w:id="1259"/>
    </w:p>
    <w:p w14:paraId="21E63DB0" w14:textId="77777777" w:rsidR="001332BD" w:rsidRPr="00E956F7" w:rsidRDefault="001332BD">
      <w:pPr>
        <w:pStyle w:val="Heading2"/>
        <w:tabs>
          <w:tab w:val="left" w:pos="400"/>
        </w:tabs>
        <w:autoSpaceDE w:val="0"/>
        <w:autoSpaceDN w:val="0"/>
        <w:adjustRightInd w:val="0"/>
        <w:rPr>
          <w:rFonts w:eastAsia="Times New Roman"/>
          <w:szCs w:val="24"/>
        </w:rPr>
      </w:pPr>
      <w:bookmarkStart w:id="1260" w:name="_Ref448911656"/>
      <w:bookmarkStart w:id="1261" w:name="_Toc3556960"/>
      <w:bookmarkStart w:id="1262" w:name="_Toc34747210"/>
      <w:bookmarkStart w:id="1263" w:name="_Toc77102024"/>
      <w:bookmarkStart w:id="1264" w:name="_Toc110532167"/>
      <w:bookmarkStart w:id="1265" w:name="_Toc413359574"/>
      <w:bookmarkStart w:id="1266" w:name="_Toc338938893"/>
      <w:bookmarkStart w:id="1267" w:name="_Toc338939089"/>
      <w:bookmarkStart w:id="1268" w:name="_Toc288196462"/>
      <w:bookmarkStart w:id="1269" w:name="_Toc288200760"/>
      <w:r w:rsidRPr="00E956F7">
        <w:rPr>
          <w:rFonts w:eastAsia="Times New Roman"/>
          <w:szCs w:val="24"/>
        </w:rPr>
        <w:t>Indices and their properties</w:t>
      </w:r>
      <w:bookmarkEnd w:id="1260"/>
      <w:bookmarkEnd w:id="1261"/>
      <w:bookmarkEnd w:id="1262"/>
      <w:bookmarkEnd w:id="1263"/>
      <w:bookmarkEnd w:id="1264"/>
    </w:p>
    <w:p w14:paraId="18D95870" w14:textId="77777777" w:rsidR="001332BD" w:rsidRPr="00E956F7" w:rsidRDefault="001332BD">
      <w:pPr>
        <w:pStyle w:val="BodyText"/>
        <w:autoSpaceDE w:val="0"/>
        <w:autoSpaceDN w:val="0"/>
        <w:adjustRightInd w:val="0"/>
        <w:rPr>
          <w:szCs w:val="24"/>
        </w:rPr>
      </w:pPr>
      <w:r w:rsidRPr="00E956F7">
        <w:rPr>
          <w:szCs w:val="24"/>
        </w:rPr>
        <w:t xml:space="preserve">χMCF provides several elements which are essentially ordered sets of the same data type (strings, integers, or decimals). More precisely they are like lists or vectors. For example, the </w:t>
      </w:r>
      <w:r w:rsidRPr="009E1140">
        <w:rPr>
          <w:rStyle w:val="ISOCode"/>
        </w:rPr>
        <w:t>&lt;loc_list/&gt;</w:t>
      </w:r>
      <w:r w:rsidRPr="00E956F7">
        <w:rPr>
          <w:szCs w:val="24"/>
        </w:rPr>
        <w:t xml:space="preserve"> for the coordinate list of a seam weld or the </w:t>
      </w:r>
      <w:r w:rsidRPr="009E1140">
        <w:rPr>
          <w:rStyle w:val="ISOCode"/>
        </w:rPr>
        <w:t>&lt;string_list/&gt;</w:t>
      </w:r>
      <w:r w:rsidRPr="00E956F7">
        <w:rPr>
          <w:szCs w:val="24"/>
        </w:rPr>
        <w:t xml:space="preserve"> in the </w:t>
      </w:r>
      <w:r w:rsidRPr="009E1140">
        <w:rPr>
          <w:rStyle w:val="ISOCode"/>
        </w:rPr>
        <w:t>&lt;custom_attributes/&gt;</w:t>
      </w:r>
      <w:r w:rsidRPr="00E956F7">
        <w:rPr>
          <w:szCs w:val="24"/>
        </w:rPr>
        <w:t xml:space="preserve">. Often the order of the elements in a set is essential. For instance, the coordinates in the </w:t>
      </w:r>
      <w:r w:rsidRPr="009E1140">
        <w:rPr>
          <w:rStyle w:val="ISOCode"/>
        </w:rPr>
        <w:t>&lt;loc_list/&gt;</w:t>
      </w:r>
      <w:r w:rsidRPr="00E956F7">
        <w:rPr>
          <w:szCs w:val="24"/>
        </w:rPr>
        <w:t xml:space="preserve"> for a seam weld define the weld in the space uniquely by their values and their explicit order in the list.</w:t>
      </w:r>
    </w:p>
    <w:p w14:paraId="65228FCF" w14:textId="083CD643" w:rsidR="001332BD" w:rsidRPr="00E956F7" w:rsidRDefault="001332BD">
      <w:pPr>
        <w:pStyle w:val="BodyText"/>
        <w:autoSpaceDE w:val="0"/>
        <w:autoSpaceDN w:val="0"/>
        <w:adjustRightInd w:val="0"/>
        <w:rPr>
          <w:szCs w:val="24"/>
        </w:rPr>
      </w:pPr>
      <w:r w:rsidRPr="00E956F7">
        <w:rPr>
          <w:szCs w:val="24"/>
        </w:rPr>
        <w:t xml:space="preserve">The current XML standard allows that several child elements with an identical name can share the common parent. However, it lacks a built-in mechanism to introduce a logical structure (like an order) in an xml-document. χMCF resolves this problem by introducing an index (attribute) in such cases. Indices may play a twofold role: to distinguish from each other and to ensure a unique arrangement in the list. Usually, an index may be strictly monotone increasing natural numbers. In some cases, strictly monotone increasing real numbers may also be </w:t>
      </w:r>
      <w:del w:id="1270" w:author="LUEJE Claudia" w:date="2023-06-26T17:59:00Z">
        <w:r w:rsidR="00FC68DB" w:rsidRPr="00F54804">
          <w:delText>rationally</w:delText>
        </w:r>
      </w:del>
      <w:ins w:id="1271" w:author="LUEJE Claudia" w:date="2023-06-26T17:59:00Z">
        <w:r w:rsidRPr="00E956F7">
          <w:rPr>
            <w:szCs w:val="24"/>
          </w:rPr>
          <w:t>rationa</w:t>
        </w:r>
        <w:r w:rsidR="00A1651C">
          <w:rPr>
            <w:szCs w:val="24"/>
          </w:rPr>
          <w:t>l</w:t>
        </w:r>
      </w:ins>
      <w:r w:rsidRPr="00E956F7">
        <w:rPr>
          <w:szCs w:val="24"/>
        </w:rPr>
        <w:t>. For example, the "loc_list" for the coordinate list of a seam weld can be indicated both by real numbers like arc length of the line or any increasing integer series.</w:t>
      </w:r>
    </w:p>
    <w:p w14:paraId="79F3F135" w14:textId="77777777" w:rsidR="001332BD" w:rsidRPr="00E956F7" w:rsidRDefault="001332BD">
      <w:pPr>
        <w:pStyle w:val="BodyText"/>
        <w:autoSpaceDE w:val="0"/>
        <w:autoSpaceDN w:val="0"/>
        <w:adjustRightInd w:val="0"/>
        <w:rPr>
          <w:szCs w:val="24"/>
        </w:rPr>
      </w:pPr>
      <w:r w:rsidRPr="00E956F7">
        <w:rPr>
          <w:szCs w:val="24"/>
        </w:rPr>
        <w:t xml:space="preserve">Depending on the context the name of an index (attribute) may </w:t>
      </w:r>
      <w:r w:rsidRPr="009E1140">
        <w:rPr>
          <w:rStyle w:val="ISOCode"/>
        </w:rPr>
        <w:t>index</w:t>
      </w:r>
      <w:r w:rsidRPr="00E956F7">
        <w:rPr>
          <w:szCs w:val="24"/>
        </w:rPr>
        <w:t xml:space="preserve">, </w:t>
      </w:r>
      <w:r w:rsidRPr="009E1140">
        <w:rPr>
          <w:rStyle w:val="ISOCode"/>
        </w:rPr>
        <w:t>v</w:t>
      </w:r>
      <w:r w:rsidRPr="00E956F7">
        <w:rPr>
          <w:szCs w:val="24"/>
        </w:rPr>
        <w:t xml:space="preserve"> or something else. They will always explicitly be declared at the appropriate places in the text.</w:t>
      </w:r>
    </w:p>
    <w:p w14:paraId="1E796582" w14:textId="4C8D7C62" w:rsidR="001332BD" w:rsidRPr="00E956F7" w:rsidRDefault="001332BD">
      <w:pPr>
        <w:pStyle w:val="Heading2"/>
        <w:tabs>
          <w:tab w:val="left" w:pos="400"/>
        </w:tabs>
        <w:autoSpaceDE w:val="0"/>
        <w:autoSpaceDN w:val="0"/>
        <w:adjustRightInd w:val="0"/>
        <w:rPr>
          <w:rFonts w:eastAsia="Times New Roman"/>
          <w:szCs w:val="24"/>
        </w:rPr>
      </w:pPr>
      <w:bookmarkStart w:id="1272" w:name="_Toc110532168"/>
      <w:bookmarkEnd w:id="1265"/>
      <w:r w:rsidRPr="00E956F7">
        <w:rPr>
          <w:rFonts w:eastAsia="Times New Roman"/>
          <w:szCs w:val="24"/>
        </w:rPr>
        <w:t xml:space="preserve">Connection </w:t>
      </w:r>
      <w:r w:rsidR="00C853D9">
        <w:rPr>
          <w:rFonts w:eastAsia="Times New Roman"/>
          <w:szCs w:val="24"/>
        </w:rPr>
        <w:t>r</w:t>
      </w:r>
      <w:r w:rsidRPr="00E956F7">
        <w:rPr>
          <w:rFonts w:eastAsia="Times New Roman"/>
          <w:szCs w:val="24"/>
        </w:rPr>
        <w:t>eferencing</w:t>
      </w:r>
      <w:bookmarkEnd w:id="1272"/>
    </w:p>
    <w:p w14:paraId="3237EB64" w14:textId="20C02313"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273" w:name="_Toc110532169"/>
      <w:r w:rsidRPr="00E956F7">
        <w:rPr>
          <w:rFonts w:eastAsia="Times New Roman"/>
          <w:szCs w:val="24"/>
        </w:rPr>
        <w:t xml:space="preserve">Need for </w:t>
      </w:r>
      <w:r w:rsidR="00C853D9">
        <w:rPr>
          <w:rFonts w:eastAsia="Times New Roman"/>
          <w:szCs w:val="24"/>
        </w:rPr>
        <w:t>r</w:t>
      </w:r>
      <w:r w:rsidRPr="00E956F7">
        <w:rPr>
          <w:rFonts w:eastAsia="Times New Roman"/>
          <w:szCs w:val="24"/>
        </w:rPr>
        <w:t>eferencing</w:t>
      </w:r>
      <w:bookmarkEnd w:id="1273"/>
    </w:p>
    <w:p w14:paraId="264E39E4" w14:textId="77777777" w:rsidR="001332BD" w:rsidRPr="00E956F7" w:rsidRDefault="001332BD">
      <w:pPr>
        <w:pStyle w:val="BodyText"/>
        <w:autoSpaceDE w:val="0"/>
        <w:autoSpaceDN w:val="0"/>
        <w:adjustRightInd w:val="0"/>
        <w:rPr>
          <w:szCs w:val="24"/>
        </w:rPr>
      </w:pPr>
      <w:r w:rsidRPr="00E956F7">
        <w:rPr>
          <w:szCs w:val="24"/>
        </w:rPr>
        <w:t>Any connection should have a way of referring to it, since its shape and dimensions may vary along the design process. Typically, connections are referred to by assigning them IDs and labels.</w:t>
      </w:r>
    </w:p>
    <w:p w14:paraId="220F9C26"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274" w:name="_Toc110532170"/>
      <w:r w:rsidRPr="00E956F7">
        <w:rPr>
          <w:rFonts w:eastAsia="Times New Roman"/>
          <w:szCs w:val="24"/>
        </w:rPr>
        <w:t xml:space="preserve">Attribute </w:t>
      </w:r>
      <w:r w:rsidRPr="00BD5750">
        <w:rPr>
          <w:rStyle w:val="ISOCode"/>
        </w:rPr>
        <w:t>label</w:t>
      </w:r>
      <w:bookmarkEnd w:id="1274"/>
    </w:p>
    <w:p w14:paraId="4BE619BF" w14:textId="77777777" w:rsidR="001332BD" w:rsidRPr="00E956F7" w:rsidRDefault="001332BD">
      <w:pPr>
        <w:pStyle w:val="BodyText"/>
        <w:autoSpaceDE w:val="0"/>
        <w:autoSpaceDN w:val="0"/>
        <w:adjustRightInd w:val="0"/>
        <w:rPr>
          <w:szCs w:val="24"/>
        </w:rPr>
      </w:pPr>
      <w:r w:rsidRPr="00E956F7">
        <w:rPr>
          <w:szCs w:val="24"/>
        </w:rPr>
        <w:t xml:space="preserve">Any connection should have an attribute called </w:t>
      </w:r>
      <w:r w:rsidRPr="009E1140">
        <w:rPr>
          <w:rStyle w:val="ISOCode"/>
        </w:rPr>
        <w:t>label</w:t>
      </w:r>
      <w:r w:rsidRPr="00E956F7">
        <w:rPr>
          <w:szCs w:val="24"/>
        </w:rPr>
        <w:t xml:space="preserve">, which identifies it throughout the entire CAx process, maybe even the complete product lifecycle including manufacturing. It is </w:t>
      </w:r>
      <w:r w:rsidRPr="00E956F7">
        <w:rPr>
          <w:szCs w:val="24"/>
          <w:u w:val="single"/>
        </w:rPr>
        <w:t>not</w:t>
      </w:r>
      <w:r w:rsidRPr="00E956F7">
        <w:rPr>
          <w:szCs w:val="24"/>
        </w:rPr>
        <w:t xml:space="preserve"> necessary that these labels are unique: For instance, if a weld line is split into different parts at a certain step in the process (if there are interfering holes in the structure, for example), its components shall keep the </w:t>
      </w:r>
      <w:r w:rsidRPr="009E1140">
        <w:rPr>
          <w:rStyle w:val="ISOCode"/>
        </w:rPr>
        <w:t>label</w:t>
      </w:r>
      <w:r w:rsidRPr="00E956F7">
        <w:rPr>
          <w:szCs w:val="24"/>
        </w:rPr>
        <w:t xml:space="preserve"> attribute. A system "way down" in the process (detached from any centralized naming authority) may create new connections with all the same label such as "0" or empty string.</w:t>
      </w:r>
    </w:p>
    <w:p w14:paraId="55769A37" w14:textId="77777777" w:rsidR="001332BD" w:rsidRPr="00E956F7" w:rsidRDefault="001332BD">
      <w:pPr>
        <w:pStyle w:val="BodyText"/>
        <w:autoSpaceDE w:val="0"/>
        <w:autoSpaceDN w:val="0"/>
        <w:adjustRightInd w:val="0"/>
        <w:rPr>
          <w:szCs w:val="24"/>
        </w:rPr>
      </w:pPr>
      <w:r w:rsidRPr="00E956F7">
        <w:rPr>
          <w:szCs w:val="24"/>
        </w:rPr>
        <w:t xml:space="preserve">The </w:t>
      </w:r>
      <w:r w:rsidRPr="009E1140">
        <w:rPr>
          <w:rStyle w:val="ISOCode"/>
        </w:rPr>
        <w:t>label</w:t>
      </w:r>
      <w:r w:rsidRPr="00E956F7">
        <w:rPr>
          <w:szCs w:val="24"/>
        </w:rPr>
        <w:t xml:space="preserve"> may be composed of digits only, but it should </w:t>
      </w:r>
      <w:r w:rsidRPr="00E956F7">
        <w:rPr>
          <w:szCs w:val="24"/>
          <w:u w:val="single"/>
        </w:rPr>
        <w:t>not</w:t>
      </w:r>
      <w:r w:rsidRPr="00E956F7">
        <w:rPr>
          <w:szCs w:val="24"/>
        </w:rPr>
        <w:t xml:space="preserve"> be confused with other IDs such as a finite element’s ID. If desired, finite element IDs would have to be placed within some </w:t>
      </w:r>
      <w:r w:rsidRPr="009E1140">
        <w:rPr>
          <w:rStyle w:val="ISOCode"/>
        </w:rPr>
        <w:t>&lt;appdata/&gt;</w:t>
      </w:r>
      <w:r w:rsidRPr="00E956F7">
        <w:rPr>
          <w:szCs w:val="24"/>
        </w:rPr>
        <w:t xml:space="preserve"> element.</w:t>
      </w:r>
    </w:p>
    <w:p w14:paraId="4207040D"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275" w:name="_Toc110532171"/>
      <w:bookmarkStart w:id="1276" w:name="_Toc77102026"/>
      <w:r w:rsidRPr="00E956F7">
        <w:rPr>
          <w:rFonts w:eastAsia="Times New Roman"/>
          <w:szCs w:val="24"/>
        </w:rPr>
        <w:t xml:space="preserve">Attribute </w:t>
      </w:r>
      <w:r w:rsidRPr="00BD5750">
        <w:rPr>
          <w:rStyle w:val="ISOCode"/>
        </w:rPr>
        <w:t>ident</w:t>
      </w:r>
      <w:bookmarkEnd w:id="1275"/>
    </w:p>
    <w:bookmarkEnd w:id="1276"/>
    <w:p w14:paraId="223338EC" w14:textId="77777777" w:rsidR="001332BD" w:rsidRPr="00E956F7" w:rsidRDefault="001332BD">
      <w:pPr>
        <w:pStyle w:val="BodyText"/>
        <w:autoSpaceDE w:val="0"/>
        <w:autoSpaceDN w:val="0"/>
        <w:adjustRightInd w:val="0"/>
        <w:rPr>
          <w:szCs w:val="24"/>
        </w:rPr>
      </w:pPr>
      <w:r w:rsidRPr="00E956F7">
        <w:rPr>
          <w:szCs w:val="24"/>
        </w:rPr>
        <w:t xml:space="preserve">For systems or processes that use integers for referring to connections, the attribute </w:t>
      </w:r>
      <w:r w:rsidRPr="009E1140">
        <w:rPr>
          <w:rStyle w:val="ISOCode"/>
        </w:rPr>
        <w:t>ident</w:t>
      </w:r>
      <w:r w:rsidRPr="00E956F7">
        <w:rPr>
          <w:szCs w:val="24"/>
        </w:rPr>
        <w:t xml:space="preserve"> is provided. In contrast to alphanumeric labels, integers are easy to generate and simple to shift when grouping is needed. This allows for unique identification, detached from a centralized naming authority, in case a connection is split, inserted, or duplicated.</w:t>
      </w:r>
    </w:p>
    <w:p w14:paraId="221B732D" w14:textId="77777777" w:rsidR="001332BD" w:rsidRPr="00E956F7" w:rsidRDefault="001332BD">
      <w:pPr>
        <w:pStyle w:val="BodyText"/>
        <w:autoSpaceDE w:val="0"/>
        <w:autoSpaceDN w:val="0"/>
        <w:adjustRightInd w:val="0"/>
        <w:rPr>
          <w:szCs w:val="24"/>
        </w:rPr>
      </w:pPr>
      <w:r w:rsidRPr="009E1140">
        <w:rPr>
          <w:rStyle w:val="ISOCode"/>
        </w:rPr>
        <w:t>ident</w:t>
      </w:r>
      <w:r w:rsidRPr="00E956F7">
        <w:rPr>
          <w:szCs w:val="24"/>
        </w:rPr>
        <w:t xml:space="preserve"> can be used together with </w:t>
      </w:r>
      <w:r w:rsidRPr="009E1140">
        <w:rPr>
          <w:rStyle w:val="ISOCode"/>
        </w:rPr>
        <w:t>label</w:t>
      </w:r>
      <w:r w:rsidRPr="00E956F7">
        <w:rPr>
          <w:szCs w:val="24"/>
        </w:rPr>
        <w:t xml:space="preserve"> as alternative ways of referring to a connection, bridging the gap between tools that work with integers only and tools that use labels only.</w:t>
      </w:r>
    </w:p>
    <w:p w14:paraId="121E5D18" w14:textId="77777777" w:rsidR="001332BD" w:rsidRPr="00E956F7" w:rsidRDefault="001332BD">
      <w:pPr>
        <w:pStyle w:val="BodyText"/>
        <w:autoSpaceDE w:val="0"/>
        <w:autoSpaceDN w:val="0"/>
        <w:adjustRightInd w:val="0"/>
        <w:rPr>
          <w:szCs w:val="24"/>
        </w:rPr>
      </w:pPr>
      <w:r w:rsidRPr="009E1140">
        <w:rPr>
          <w:rStyle w:val="ISOCode"/>
        </w:rPr>
        <w:t>ident</w:t>
      </w:r>
      <w:r w:rsidRPr="00E956F7">
        <w:rPr>
          <w:szCs w:val="24"/>
        </w:rPr>
        <w:t xml:space="preserve"> is a positive integer and unique within the χMCF file.</w:t>
      </w:r>
    </w:p>
    <w:p w14:paraId="31E609BB" w14:textId="78727442" w:rsidR="001332BD" w:rsidRPr="00E956F7" w:rsidRDefault="001332BD" w:rsidP="00423A17">
      <w:pPr>
        <w:pStyle w:val="BodyText"/>
      </w:pPr>
      <w:r w:rsidRPr="00E956F7">
        <w:t>EXAMPLE</w:t>
      </w:r>
    </w:p>
    <w:p w14:paraId="6447A9AD" w14:textId="77777777" w:rsidR="00F40913" w:rsidRDefault="00F40913" w:rsidP="00F40913">
      <w:pPr>
        <w:pStyle w:val="Code-"/>
      </w:pPr>
      <w:r>
        <w:t xml:space="preserve">    </w:t>
      </w:r>
      <w:r w:rsidR="001332BD" w:rsidRPr="00E45DCE">
        <w:rPr>
          <w:szCs w:val="24"/>
        </w:rPr>
        <w:t>&lt;connection_list&gt;</w:t>
      </w:r>
    </w:p>
    <w:p w14:paraId="5C47121B" w14:textId="77777777" w:rsidR="00F40913" w:rsidRDefault="00F40913" w:rsidP="00F40913">
      <w:pPr>
        <w:pStyle w:val="Code-"/>
      </w:pPr>
      <w:r>
        <w:t xml:space="preserve">    </w:t>
      </w:r>
      <w:r w:rsidR="001332BD" w:rsidRPr="00E45DCE">
        <w:t xml:space="preserve">    </w:t>
      </w:r>
      <w:r w:rsidR="001332BD" w:rsidRPr="00E45DCE">
        <w:rPr>
          <w:b/>
        </w:rPr>
        <w:t>&lt;connection_0d label="SPOT_3490" ident="3490"&gt;</w:t>
      </w:r>
    </w:p>
    <w:p w14:paraId="25F62139" w14:textId="77777777" w:rsidR="00F40913" w:rsidRDefault="00F40913" w:rsidP="00F40913">
      <w:pPr>
        <w:pStyle w:val="Code-"/>
      </w:pPr>
      <w:r>
        <w:t xml:space="preserve">    </w:t>
      </w:r>
      <w:r w:rsidR="001332BD" w:rsidRPr="00E45DCE">
        <w:t xml:space="preserve">        &lt;loc&gt;  ...  &lt;/loc&gt;</w:t>
      </w:r>
    </w:p>
    <w:p w14:paraId="2CDEDBD2" w14:textId="77777777" w:rsidR="00F40913" w:rsidRDefault="00F40913" w:rsidP="00F40913">
      <w:pPr>
        <w:pStyle w:val="Code-"/>
      </w:pPr>
      <w:r>
        <w:t xml:space="preserve">    </w:t>
      </w:r>
      <w:r w:rsidR="001332BD" w:rsidRPr="00E45DCE">
        <w:t xml:space="preserve">        &lt;spotweld/&gt;</w:t>
      </w:r>
    </w:p>
    <w:p w14:paraId="24F49B68" w14:textId="77777777" w:rsidR="00F40913" w:rsidRDefault="00F40913" w:rsidP="00F40913">
      <w:pPr>
        <w:pStyle w:val="Code-"/>
      </w:pPr>
      <w:r>
        <w:t xml:space="preserve">    </w:t>
      </w:r>
      <w:r w:rsidR="001332BD" w:rsidRPr="00E45DCE">
        <w:t xml:space="preserve">    </w:t>
      </w:r>
      <w:r w:rsidR="001332BD" w:rsidRPr="00E45DCE">
        <w:rPr>
          <w:b/>
        </w:rPr>
        <w:t>&lt;/connection_0d&gt;</w:t>
      </w:r>
    </w:p>
    <w:p w14:paraId="4816E27F" w14:textId="56FAB81A" w:rsidR="001332BD" w:rsidRPr="00E45DCE" w:rsidRDefault="00F40913" w:rsidP="00F40913">
      <w:pPr>
        <w:pStyle w:val="Code-"/>
      </w:pPr>
      <w:r>
        <w:t xml:space="preserve">    </w:t>
      </w:r>
      <w:r w:rsidR="001332BD" w:rsidRPr="00E45DCE">
        <w:t>&lt;/connection_list&gt;</w:t>
      </w:r>
    </w:p>
    <w:p w14:paraId="30FBFF46" w14:textId="77777777" w:rsidR="001332BD" w:rsidRPr="00E45DCE" w:rsidRDefault="001332BD" w:rsidP="00E45DCE">
      <w:pPr>
        <w:pStyle w:val="Code-"/>
      </w:pPr>
      <w:r w:rsidRPr="00E45DCE">
        <w:t> </w:t>
      </w:r>
    </w:p>
    <w:p w14:paraId="4E7CF1CD" w14:textId="6F498EBB" w:rsidR="001332BD" w:rsidRPr="00E956F7" w:rsidRDefault="001332BD">
      <w:pPr>
        <w:pStyle w:val="Heading2"/>
        <w:tabs>
          <w:tab w:val="left" w:pos="400"/>
        </w:tabs>
        <w:autoSpaceDE w:val="0"/>
        <w:autoSpaceDN w:val="0"/>
        <w:adjustRightInd w:val="0"/>
        <w:rPr>
          <w:rFonts w:eastAsia="Times New Roman"/>
          <w:szCs w:val="24"/>
        </w:rPr>
      </w:pPr>
      <w:bookmarkStart w:id="1277" w:name="_Ref413329202"/>
      <w:bookmarkStart w:id="1278" w:name="_Toc413359575"/>
      <w:bookmarkStart w:id="1279" w:name="_Toc3556962"/>
      <w:bookmarkStart w:id="1280" w:name="_Toc34747212"/>
      <w:bookmarkStart w:id="1281" w:name="_Toc77102027"/>
      <w:bookmarkStart w:id="1282" w:name="_Toc110532172"/>
      <w:r w:rsidRPr="00E956F7">
        <w:rPr>
          <w:rFonts w:eastAsia="Times New Roman"/>
          <w:szCs w:val="24"/>
        </w:rPr>
        <w:t xml:space="preserve">Dimensions and </w:t>
      </w:r>
      <w:r w:rsidR="00C853D9">
        <w:rPr>
          <w:rFonts w:eastAsia="Times New Roman"/>
          <w:szCs w:val="24"/>
        </w:rPr>
        <w:t>c</w:t>
      </w:r>
      <w:r w:rsidRPr="00E956F7">
        <w:rPr>
          <w:rFonts w:eastAsia="Times New Roman"/>
          <w:szCs w:val="24"/>
        </w:rPr>
        <w:t>oordinates</w:t>
      </w:r>
      <w:bookmarkEnd w:id="1277"/>
      <w:bookmarkEnd w:id="1278"/>
      <w:bookmarkEnd w:id="1279"/>
      <w:bookmarkEnd w:id="1280"/>
      <w:bookmarkEnd w:id="1281"/>
      <w:bookmarkEnd w:id="1282"/>
    </w:p>
    <w:p w14:paraId="2A55295B" w14:textId="77777777" w:rsidR="001332BD" w:rsidRPr="00E956F7" w:rsidRDefault="001332BD">
      <w:pPr>
        <w:pStyle w:val="BodyText"/>
        <w:autoSpaceDE w:val="0"/>
        <w:autoSpaceDN w:val="0"/>
        <w:adjustRightInd w:val="0"/>
        <w:rPr>
          <w:szCs w:val="24"/>
        </w:rPr>
      </w:pPr>
      <w:r w:rsidRPr="00E956F7">
        <w:rPr>
          <w:szCs w:val="24"/>
        </w:rPr>
        <w:t xml:space="preserve">Connections may come in three different dimensions: </w:t>
      </w:r>
      <w:r w:rsidRPr="009E1140">
        <w:rPr>
          <w:rStyle w:val="ISOCode"/>
        </w:rPr>
        <w:t>&lt;connection_0d/&gt;</w:t>
      </w:r>
      <w:r w:rsidRPr="00E956F7">
        <w:rPr>
          <w:szCs w:val="24"/>
        </w:rPr>
        <w:t xml:space="preserve">, </w:t>
      </w:r>
      <w:r w:rsidRPr="009E1140">
        <w:rPr>
          <w:rStyle w:val="ISOCode"/>
        </w:rPr>
        <w:t>&lt;connection_1d/&gt;</w:t>
      </w:r>
      <w:r w:rsidRPr="00E956F7">
        <w:rPr>
          <w:szCs w:val="24"/>
        </w:rPr>
        <w:t xml:space="preserve"> and </w:t>
      </w:r>
      <w:r w:rsidRPr="009E1140">
        <w:rPr>
          <w:rStyle w:val="ISOCode"/>
        </w:rPr>
        <w:t>&lt;connection_2d/&gt;</w:t>
      </w:r>
      <w:r w:rsidRPr="00E956F7">
        <w:rPr>
          <w:szCs w:val="24"/>
        </w:rPr>
        <w:t>.</w:t>
      </w:r>
    </w:p>
    <w:p w14:paraId="20204068" w14:textId="20F48F00" w:rsidR="001332BD" w:rsidRPr="00E956F7" w:rsidRDefault="001332BD">
      <w:pPr>
        <w:pStyle w:val="BodyText"/>
        <w:autoSpaceDE w:val="0"/>
        <w:autoSpaceDN w:val="0"/>
        <w:adjustRightInd w:val="0"/>
        <w:rPr>
          <w:szCs w:val="24"/>
        </w:rPr>
      </w:pPr>
      <w:r w:rsidRPr="00E956F7">
        <w:rPr>
          <w:szCs w:val="24"/>
        </w:rPr>
        <w:t xml:space="preserve">Any connection shall have </w:t>
      </w:r>
      <w:r w:rsidRPr="00C853D9">
        <w:rPr>
          <w:szCs w:val="24"/>
        </w:rPr>
        <w:t>coordinates</w:t>
      </w:r>
      <w:r w:rsidRPr="00E956F7">
        <w:rPr>
          <w:szCs w:val="24"/>
        </w:rPr>
        <w:t xml:space="preserve">. How many they are and how they are described depends on the connection’s dimension. Details are described in the following </w:t>
      </w:r>
      <w:del w:id="1283" w:author="LUEJE Claudia" w:date="2023-06-26T17:59:00Z">
        <w:r w:rsidR="00FC68DB" w:rsidRPr="00F54804">
          <w:delText xml:space="preserve">sections. </w:delText>
        </w:r>
      </w:del>
      <w:ins w:id="1284" w:author="LUEJE Claudia" w:date="2023-06-26T17:59:00Z">
        <w:r w:rsidRPr="00E956F7">
          <w:rPr>
            <w:szCs w:val="24"/>
          </w:rPr>
          <w:t>s</w:t>
        </w:r>
        <w:r w:rsidR="00C853D9">
          <w:rPr>
            <w:szCs w:val="24"/>
          </w:rPr>
          <w:t>ubclauses</w:t>
        </w:r>
        <w:r w:rsidRPr="00E956F7">
          <w:rPr>
            <w:szCs w:val="24"/>
          </w:rPr>
          <w:t>.</w:t>
        </w:r>
      </w:ins>
    </w:p>
    <w:p w14:paraId="1053A00A" w14:textId="77777777" w:rsidR="001332BD" w:rsidRPr="00E956F7" w:rsidRDefault="001332BD">
      <w:pPr>
        <w:pStyle w:val="Heading2"/>
        <w:tabs>
          <w:tab w:val="left" w:pos="400"/>
        </w:tabs>
        <w:autoSpaceDE w:val="0"/>
        <w:autoSpaceDN w:val="0"/>
        <w:adjustRightInd w:val="0"/>
        <w:rPr>
          <w:rFonts w:eastAsia="Times New Roman"/>
          <w:szCs w:val="24"/>
        </w:rPr>
      </w:pPr>
      <w:bookmarkStart w:id="1285" w:name="_Toc413359576"/>
      <w:bookmarkStart w:id="1286" w:name="_Ref440360308"/>
      <w:bookmarkStart w:id="1287" w:name="_Ref440360312"/>
      <w:bookmarkStart w:id="1288" w:name="_Ref440360851"/>
      <w:bookmarkStart w:id="1289" w:name="_Ref440360857"/>
      <w:bookmarkStart w:id="1290" w:name="_Ref440453613"/>
      <w:bookmarkStart w:id="1291" w:name="_Ref440453616"/>
      <w:bookmarkStart w:id="1292" w:name="_Ref440454500"/>
      <w:bookmarkStart w:id="1293" w:name="_Ref440454502"/>
      <w:bookmarkStart w:id="1294" w:name="_Toc3556963"/>
      <w:bookmarkStart w:id="1295" w:name="_Toc34747213"/>
      <w:bookmarkStart w:id="1296" w:name="_Toc77102028"/>
      <w:bookmarkStart w:id="1297" w:name="_Toc110532173"/>
      <w:r w:rsidRPr="00E956F7">
        <w:rPr>
          <w:rFonts w:eastAsia="Times New Roman"/>
          <w:szCs w:val="24"/>
        </w:rPr>
        <w:t>Attribute</w:t>
      </w:r>
      <w:r w:rsidRPr="00E956F7">
        <w:rPr>
          <w:rFonts w:eastAsia="Times New Roman"/>
          <w:b w:val="0"/>
          <w:szCs w:val="24"/>
        </w:rPr>
        <w:t xml:space="preserve"> </w:t>
      </w:r>
      <w:r w:rsidRPr="009E1140">
        <w:rPr>
          <w:rStyle w:val="ISOCode"/>
          <w:b w:val="0"/>
        </w:rPr>
        <w:t>quality_control</w:t>
      </w:r>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732F5355" w14:textId="0135D9CB" w:rsidR="001332BD" w:rsidRPr="00E956F7" w:rsidRDefault="001332BD">
      <w:pPr>
        <w:pStyle w:val="BodyText"/>
        <w:autoSpaceDE w:val="0"/>
        <w:autoSpaceDN w:val="0"/>
        <w:adjustRightInd w:val="0"/>
        <w:rPr>
          <w:szCs w:val="24"/>
        </w:rPr>
      </w:pPr>
      <w:r w:rsidRPr="00E956F7">
        <w:rPr>
          <w:szCs w:val="24"/>
        </w:rPr>
        <w:t xml:space="preserve">Some connections are more relevant than others, e.g. with respect to crash safety. </w:t>
      </w:r>
      <w:del w:id="1298" w:author="LUEJE Claudia" w:date="2023-06-26T17:59:00Z">
        <w:r w:rsidR="00FC68DB" w:rsidRPr="00F54804">
          <w:rPr>
            <w:lang w:eastAsia="x-none"/>
          </w:rPr>
          <w:delText>Hence</w:delText>
        </w:r>
      </w:del>
      <w:ins w:id="1299" w:author="LUEJE Claudia" w:date="2023-06-26T17:59:00Z">
        <w:r w:rsidR="00C853D9">
          <w:rPr>
            <w:szCs w:val="24"/>
          </w:rPr>
          <w:t>Therefore</w:t>
        </w:r>
      </w:ins>
      <w:r w:rsidRPr="00E956F7">
        <w:rPr>
          <w:szCs w:val="24"/>
        </w:rPr>
        <w:t xml:space="preserve">, several levels of quality control are well established in manufacturing processes. For this reason, any </w:t>
      </w:r>
      <w:del w:id="1300" w:author="LUEJE Claudia" w:date="2023-06-26T17:59:00Z">
        <w:r w:rsidR="00FC68DB" w:rsidRPr="00F54804">
          <w:rPr>
            <w:lang w:eastAsia="x-none"/>
          </w:rPr>
          <w:delText>con</w:delText>
        </w:r>
        <w:r w:rsidR="00FC68DB" w:rsidRPr="00F54804">
          <w:rPr>
            <w:lang w:eastAsia="x-none"/>
          </w:rPr>
          <w:softHyphen/>
          <w:delText>nec</w:delText>
        </w:r>
        <w:r w:rsidR="00FC68DB" w:rsidRPr="00F54804">
          <w:rPr>
            <w:lang w:eastAsia="x-none"/>
          </w:rPr>
          <w:softHyphen/>
          <w:delText>tion</w:delText>
        </w:r>
      </w:del>
      <w:ins w:id="1301" w:author="LUEJE Claudia" w:date="2023-06-26T17:59:00Z">
        <w:r w:rsidRPr="00E956F7">
          <w:rPr>
            <w:szCs w:val="24"/>
          </w:rPr>
          <w:t>connection</w:t>
        </w:r>
      </w:ins>
      <w:r w:rsidRPr="00E956F7">
        <w:rPr>
          <w:szCs w:val="24"/>
        </w:rPr>
        <w:t xml:space="preserve"> can have an optional attribute </w:t>
      </w:r>
      <w:r w:rsidRPr="009E1140">
        <w:rPr>
          <w:rStyle w:val="ISOCode"/>
        </w:rPr>
        <w:t>quality_control</w:t>
      </w:r>
      <w:r w:rsidRPr="00E956F7">
        <w:rPr>
          <w:szCs w:val="24"/>
        </w:rPr>
        <w:t xml:space="preserve">. Since there is no general standard for such quality controls, χMCF cannot define a set of possible values for this attribute. </w:t>
      </w:r>
      <w:del w:id="1302" w:author="LUEJE Claudia" w:date="2023-06-26T17:59:00Z">
        <w:r w:rsidR="00FC68DB" w:rsidRPr="00F54804">
          <w:rPr>
            <w:lang w:eastAsia="x-none"/>
          </w:rPr>
          <w:delText>Hence</w:delText>
        </w:r>
      </w:del>
      <w:ins w:id="1303" w:author="LUEJE Claudia" w:date="2023-06-26T17:59:00Z">
        <w:r w:rsidR="00C853D9">
          <w:rPr>
            <w:szCs w:val="24"/>
          </w:rPr>
          <w:t>Therefore</w:t>
        </w:r>
      </w:ins>
      <w:r w:rsidRPr="00E956F7">
        <w:rPr>
          <w:szCs w:val="24"/>
        </w:rPr>
        <w:t xml:space="preserve">, it </w:t>
      </w:r>
      <w:del w:id="1304" w:author="LUEJE Claudia" w:date="2023-06-26T17:59:00Z">
        <w:r w:rsidR="003359B7">
          <w:rPr>
            <w:lang w:eastAsia="x-none"/>
          </w:rPr>
          <w:delText>has to</w:delText>
        </w:r>
      </w:del>
      <w:ins w:id="1305" w:author="LUEJE Claudia" w:date="2023-06-26T17:59:00Z">
        <w:r w:rsidRPr="00E956F7">
          <w:rPr>
            <w:szCs w:val="24"/>
          </w:rPr>
          <w:t>must</w:t>
        </w:r>
      </w:ins>
      <w:r w:rsidRPr="00E956F7">
        <w:rPr>
          <w:szCs w:val="24"/>
        </w:rPr>
        <w:t xml:space="preserve"> be of type </w:t>
      </w:r>
      <w:r w:rsidRPr="009E1140">
        <w:rPr>
          <w:rStyle w:val="ISOCode"/>
        </w:rPr>
        <w:t>Alphanumeric</w:t>
      </w:r>
      <w:r w:rsidRPr="00E956F7">
        <w:rPr>
          <w:szCs w:val="24"/>
        </w:rPr>
        <w:t>.</w:t>
      </w:r>
    </w:p>
    <w:p w14:paraId="799CCA74" w14:textId="21D00507" w:rsidR="001332BD" w:rsidRPr="00E956F7" w:rsidRDefault="001332BD">
      <w:pPr>
        <w:pStyle w:val="Heading2"/>
        <w:tabs>
          <w:tab w:val="left" w:pos="400"/>
        </w:tabs>
        <w:autoSpaceDE w:val="0"/>
        <w:autoSpaceDN w:val="0"/>
        <w:adjustRightInd w:val="0"/>
        <w:rPr>
          <w:rFonts w:eastAsia="Times New Roman"/>
          <w:szCs w:val="24"/>
        </w:rPr>
      </w:pPr>
      <w:bookmarkStart w:id="1306" w:name="_Ref428442251"/>
      <w:bookmarkStart w:id="1307" w:name="_Toc3556964"/>
      <w:bookmarkStart w:id="1308" w:name="_Toc34747214"/>
      <w:bookmarkStart w:id="1309" w:name="_Toc77102029"/>
      <w:bookmarkStart w:id="1310" w:name="_Toc110532174"/>
      <w:r w:rsidRPr="00E956F7">
        <w:rPr>
          <w:rFonts w:eastAsia="Times New Roman"/>
          <w:szCs w:val="24"/>
        </w:rPr>
        <w:t xml:space="preserve">Custom </w:t>
      </w:r>
      <w:r w:rsidR="00AB58F8">
        <w:rPr>
          <w:rFonts w:eastAsia="Times New Roman"/>
          <w:szCs w:val="24"/>
        </w:rPr>
        <w:t>a</w:t>
      </w:r>
      <w:r w:rsidRPr="00E956F7">
        <w:rPr>
          <w:rFonts w:eastAsia="Times New Roman"/>
          <w:szCs w:val="24"/>
        </w:rPr>
        <w:t>ttributes list</w:t>
      </w:r>
      <w:bookmarkEnd w:id="1306"/>
      <w:bookmarkEnd w:id="1307"/>
      <w:bookmarkEnd w:id="1308"/>
      <w:bookmarkEnd w:id="1309"/>
      <w:bookmarkEnd w:id="1310"/>
    </w:p>
    <w:p w14:paraId="0F0FB79C" w14:textId="048531EA" w:rsidR="001332BD" w:rsidRPr="00E956F7" w:rsidRDefault="001332BD">
      <w:pPr>
        <w:pStyle w:val="BodyText"/>
        <w:autoSpaceDE w:val="0"/>
        <w:autoSpaceDN w:val="0"/>
        <w:adjustRightInd w:val="0"/>
        <w:rPr>
          <w:szCs w:val="24"/>
        </w:rPr>
      </w:pPr>
      <w:r w:rsidRPr="00E956F7">
        <w:rPr>
          <w:szCs w:val="24"/>
        </w:rPr>
        <w:t xml:space="preserve">It was mentioned in </w:t>
      </w:r>
      <w:del w:id="1311" w:author="LUEJE Claudia" w:date="2023-06-26T17:59:00Z">
        <w:r w:rsidR="00FC68DB" w:rsidRPr="00F54804">
          <w:delText xml:space="preserve">Chapter </w:delText>
        </w:r>
      </w:del>
      <w:ins w:id="1312" w:author="LUEJE Claudia" w:date="2023-06-26T17:59:00Z">
        <w:r w:rsidRPr="00E956F7">
          <w:rPr>
            <w:rStyle w:val="citesec"/>
            <w:szCs w:val="24"/>
          </w:rPr>
          <w:t>4.</w:t>
        </w:r>
      </w:ins>
      <w:r w:rsidRPr="00E956F7">
        <w:rPr>
          <w:rStyle w:val="citesec"/>
          <w:szCs w:val="24"/>
        </w:rPr>
        <w:t>2</w:t>
      </w:r>
      <w:del w:id="1313" w:author="LUEJE Claudia" w:date="2023-06-26T17:59:00Z">
        <w:r w:rsidR="00FC68DB" w:rsidRPr="00F54804">
          <w:delText>.1</w:delText>
        </w:r>
      </w:del>
      <w:r w:rsidRPr="00E956F7">
        <w:rPr>
          <w:szCs w:val="24"/>
        </w:rPr>
        <w:t xml:space="preserve"> that only information relevant to connections should be contained in χMCF. Exceptions </w:t>
      </w:r>
      <w:r w:rsidRPr="009E1140">
        <w:rPr>
          <w:rStyle w:val="ISOCode"/>
        </w:rPr>
        <w:t>&lt;appdata</w:t>
      </w:r>
      <w:del w:id="1314" w:author="LUEJE Claudia" w:date="2023-06-26T17:59:00Z">
        <w:r w:rsidR="00FC68DB" w:rsidRPr="00F54804">
          <w:rPr>
            <w:rFonts w:ascii="Courier New" w:hAnsi="Courier New" w:cs="Courier New"/>
            <w:b/>
            <w:i/>
            <w:sz w:val="18"/>
            <w:szCs w:val="18"/>
          </w:rPr>
          <w:delText>&gt;</w:delText>
        </w:r>
      </w:del>
      <w:ins w:id="1315" w:author="LUEJE Claudia" w:date="2023-06-26T17:59:00Z">
        <w:r w:rsidRPr="009E1140">
          <w:rPr>
            <w:rStyle w:val="ISOCode"/>
          </w:rPr>
          <w:t>/&gt;</w:t>
        </w:r>
      </w:ins>
      <w:r w:rsidRPr="009E1140">
        <w:rPr>
          <w:rStyle w:val="ISOCode"/>
        </w:rPr>
        <w:t xml:space="preserve"> </w:t>
      </w:r>
      <w:r w:rsidRPr="00E956F7">
        <w:rPr>
          <w:szCs w:val="24"/>
        </w:rPr>
        <w:t xml:space="preserve">and </w:t>
      </w:r>
      <w:r w:rsidRPr="009E1140">
        <w:rPr>
          <w:rStyle w:val="ISOCode"/>
        </w:rPr>
        <w:t xml:space="preserve">&lt;femdata/&gt; </w:t>
      </w:r>
      <w:r w:rsidRPr="00E956F7">
        <w:rPr>
          <w:szCs w:val="24"/>
        </w:rPr>
        <w:t xml:space="preserve">were introduced in </w:t>
      </w:r>
      <w:del w:id="1316" w:author="LUEJE Claudia" w:date="2023-06-26T17:59:00Z">
        <w:r w:rsidR="00FC68DB" w:rsidRPr="00F54804">
          <w:delText>Chapter 5.2</w:delText>
        </w:r>
      </w:del>
      <w:ins w:id="1317" w:author="LUEJE Claudia" w:date="2023-06-26T17:59:00Z">
        <w:r w:rsidRPr="00E956F7">
          <w:rPr>
            <w:rStyle w:val="citesec"/>
            <w:szCs w:val="24"/>
          </w:rPr>
          <w:t>7.3</w:t>
        </w:r>
      </w:ins>
      <w:r w:rsidRPr="00E956F7">
        <w:rPr>
          <w:szCs w:val="24"/>
        </w:rPr>
        <w:t xml:space="preserve">. </w:t>
      </w:r>
      <w:r w:rsidRPr="009E1140">
        <w:rPr>
          <w:rStyle w:val="ISOCode"/>
        </w:rPr>
        <w:t>&lt;appdata</w:t>
      </w:r>
      <w:del w:id="1318" w:author="LUEJE Claudia" w:date="2023-06-26T17:59:00Z">
        <w:r w:rsidR="00FC68DB" w:rsidRPr="00F54804">
          <w:rPr>
            <w:rFonts w:ascii="Courier New" w:hAnsi="Courier New" w:cs="Courier New"/>
            <w:b/>
            <w:i/>
            <w:sz w:val="18"/>
            <w:szCs w:val="18"/>
          </w:rPr>
          <w:delText>&gt;</w:delText>
        </w:r>
      </w:del>
      <w:ins w:id="1319" w:author="LUEJE Claudia" w:date="2023-06-26T17:59:00Z">
        <w:r w:rsidRPr="009E1140">
          <w:rPr>
            <w:rStyle w:val="ISOCode"/>
          </w:rPr>
          <w:t>/&gt;</w:t>
        </w:r>
      </w:ins>
      <w:r w:rsidRPr="009E1140">
        <w:rPr>
          <w:rStyle w:val="ISOCode"/>
        </w:rPr>
        <w:t xml:space="preserve"> </w:t>
      </w:r>
      <w:r w:rsidRPr="00E956F7">
        <w:rPr>
          <w:szCs w:val="24"/>
        </w:rPr>
        <w:t xml:space="preserve">and </w:t>
      </w:r>
      <w:r w:rsidRPr="009E1140">
        <w:rPr>
          <w:rStyle w:val="ISOCode"/>
        </w:rPr>
        <w:t xml:space="preserve">&lt;femdata/&gt; </w:t>
      </w:r>
      <w:r w:rsidRPr="00E956F7">
        <w:rPr>
          <w:szCs w:val="24"/>
        </w:rPr>
        <w:t xml:space="preserve">aim mainly at specific needs of application software. The internal structure of </w:t>
      </w:r>
      <w:r w:rsidRPr="009E1140">
        <w:rPr>
          <w:rStyle w:val="ISOCode"/>
        </w:rPr>
        <w:t>&lt;appdata</w:t>
      </w:r>
      <w:del w:id="1320" w:author="LUEJE Claudia" w:date="2023-06-26T17:59:00Z">
        <w:r w:rsidR="00FC68DB" w:rsidRPr="00F54804">
          <w:rPr>
            <w:rFonts w:ascii="Courier New" w:hAnsi="Courier New" w:cs="Courier New"/>
            <w:b/>
            <w:i/>
            <w:sz w:val="18"/>
            <w:szCs w:val="18"/>
          </w:rPr>
          <w:delText>&gt;</w:delText>
        </w:r>
      </w:del>
      <w:ins w:id="1321" w:author="LUEJE Claudia" w:date="2023-06-26T17:59:00Z">
        <w:r w:rsidRPr="009E1140">
          <w:rPr>
            <w:rStyle w:val="ISOCode"/>
          </w:rPr>
          <w:t>/&gt;</w:t>
        </w:r>
      </w:ins>
      <w:r w:rsidRPr="009E1140">
        <w:rPr>
          <w:rStyle w:val="ISOCode"/>
        </w:rPr>
        <w:t xml:space="preserve"> </w:t>
      </w:r>
      <w:r w:rsidRPr="00E956F7">
        <w:rPr>
          <w:szCs w:val="24"/>
        </w:rPr>
        <w:t xml:space="preserve">itself is not standardized, </w:t>
      </w:r>
      <w:del w:id="1322" w:author="LUEJE Claudia" w:date="2023-06-26T17:59:00Z">
        <w:r w:rsidR="00FC68DB" w:rsidRPr="00F54804">
          <w:delText>may</w:delText>
        </w:r>
      </w:del>
      <w:ins w:id="1323" w:author="LUEJE Claudia" w:date="2023-06-26T17:59:00Z">
        <w:r w:rsidR="00AB58F8">
          <w:rPr>
            <w:szCs w:val="24"/>
          </w:rPr>
          <w:t>and can</w:t>
        </w:r>
      </w:ins>
      <w:r w:rsidRPr="00E956F7">
        <w:rPr>
          <w:szCs w:val="24"/>
        </w:rPr>
        <w:t xml:space="preserve"> be very complex and depends on the specific software. The content can usually not be interpreted by other software systems.</w:t>
      </w:r>
    </w:p>
    <w:p w14:paraId="69038BB3" w14:textId="04FE7772" w:rsidR="001332BD" w:rsidRPr="00E956F7" w:rsidRDefault="001332BD">
      <w:pPr>
        <w:pStyle w:val="BodyText"/>
        <w:autoSpaceDE w:val="0"/>
        <w:autoSpaceDN w:val="0"/>
        <w:adjustRightInd w:val="0"/>
        <w:rPr>
          <w:szCs w:val="24"/>
        </w:rPr>
      </w:pPr>
      <w:r w:rsidRPr="00E956F7">
        <w:rPr>
          <w:szCs w:val="24"/>
        </w:rPr>
        <w:t xml:space="preserve">There are frequently situations where a user of χMCF wishes to introduce supplementary information (attributes) to enrich the standard attributes defined by χMCF. In principle, the supplementary information </w:t>
      </w:r>
      <w:del w:id="1324" w:author="LUEJE Claudia" w:date="2023-06-26T17:59:00Z">
        <w:r w:rsidR="00FC68DB" w:rsidRPr="00F54804">
          <w:delText>could</w:delText>
        </w:r>
      </w:del>
      <w:ins w:id="1325" w:author="LUEJE Claudia" w:date="2023-06-26T17:59:00Z">
        <w:r w:rsidRPr="00E956F7">
          <w:rPr>
            <w:szCs w:val="24"/>
          </w:rPr>
          <w:t>c</w:t>
        </w:r>
        <w:r w:rsidR="00AB58F8">
          <w:rPr>
            <w:szCs w:val="24"/>
          </w:rPr>
          <w:t>an</w:t>
        </w:r>
      </w:ins>
      <w:r w:rsidRPr="00E956F7">
        <w:rPr>
          <w:szCs w:val="24"/>
        </w:rPr>
        <w:t xml:space="preserve"> also be placed in an </w:t>
      </w:r>
      <w:r w:rsidRPr="009E1140">
        <w:rPr>
          <w:rStyle w:val="ISOCode"/>
        </w:rPr>
        <w:t>&lt;appdata</w:t>
      </w:r>
      <w:del w:id="1326" w:author="LUEJE Claudia" w:date="2023-06-26T17:59:00Z">
        <w:r w:rsidR="00FC68DB" w:rsidRPr="00F54804">
          <w:rPr>
            <w:rFonts w:ascii="Courier New" w:hAnsi="Courier New" w:cs="Courier New"/>
            <w:b/>
            <w:i/>
            <w:sz w:val="18"/>
            <w:szCs w:val="18"/>
          </w:rPr>
          <w:delText>&gt;</w:delText>
        </w:r>
        <w:r w:rsidR="00FC68DB" w:rsidRPr="00F54804">
          <w:delText>-</w:delText>
        </w:r>
      </w:del>
      <w:ins w:id="1327" w:author="LUEJE Claudia" w:date="2023-06-26T17:59:00Z">
        <w:r w:rsidRPr="009E1140">
          <w:rPr>
            <w:rStyle w:val="ISOCode"/>
          </w:rPr>
          <w:t>/&gt;</w:t>
        </w:r>
        <w:r w:rsidRPr="00E956F7">
          <w:rPr>
            <w:szCs w:val="24"/>
          </w:rPr>
          <w:t>-</w:t>
        </w:r>
      </w:ins>
      <w:r w:rsidRPr="00E956F7">
        <w:rPr>
          <w:szCs w:val="24"/>
        </w:rPr>
        <w:t>block, but with a substantial drawback, namely, its exchange between different commercial software tools will be difficult in case the tool specific internal structure is not documented.</w:t>
      </w:r>
    </w:p>
    <w:p w14:paraId="48133C6D" w14:textId="7557D06E" w:rsidR="001332BD" w:rsidRPr="00E956F7" w:rsidRDefault="001332BD">
      <w:pPr>
        <w:pStyle w:val="BodyText"/>
        <w:autoSpaceDE w:val="0"/>
        <w:autoSpaceDN w:val="0"/>
        <w:adjustRightInd w:val="0"/>
        <w:rPr>
          <w:szCs w:val="24"/>
        </w:rPr>
      </w:pPr>
      <w:r w:rsidRPr="00E956F7">
        <w:rPr>
          <w:szCs w:val="24"/>
        </w:rPr>
        <w:t xml:space="preserve">With </w:t>
      </w:r>
      <w:r w:rsidRPr="009E1140">
        <w:rPr>
          <w:rStyle w:val="ISOCode"/>
        </w:rPr>
        <w:t>&lt;custom_attributes/&gt;</w:t>
      </w:r>
      <w:r w:rsidRPr="00E956F7">
        <w:rPr>
          <w:szCs w:val="24"/>
        </w:rPr>
        <w:t xml:space="preserve">, χMCF provides an element which is simple in handling and flexible enough to meet many requirements. All descendants of </w:t>
      </w:r>
      <w:r w:rsidRPr="009E1140">
        <w:rPr>
          <w:rStyle w:val="ISOCode"/>
        </w:rPr>
        <w:t>&lt;custom_attributes/&gt;</w:t>
      </w:r>
      <w:r w:rsidRPr="00E956F7">
        <w:rPr>
          <w:szCs w:val="24"/>
        </w:rPr>
        <w:t xml:space="preserve"> are key-value-pairs, following the same pattern </w:t>
      </w:r>
      <w:r w:rsidRPr="00E956F7">
        <w:rPr>
          <w:i/>
          <w:szCs w:val="24"/>
        </w:rPr>
        <w:t xml:space="preserve">key </w:t>
      </w:r>
      <w:del w:id="1328" w:author="LUEJE Claudia" w:date="2023-06-26T17:59:00Z">
        <w:r w:rsidR="00FC68DB" w:rsidRPr="00F54804">
          <w:rPr>
            <w:i/>
            <w:color w:val="0033CC"/>
          </w:rPr>
          <w:sym w:font="Symbol" w:char="F0AB"/>
        </w:r>
      </w:del>
      <w:ins w:id="1329" w:author="LUEJE Claudia" w:date="2023-06-26T17:59:00Z">
        <w:r w:rsidRPr="00E956F7">
          <w:rPr>
            <w:i/>
            <w:szCs w:val="24"/>
          </w:rPr>
          <w:t>↔</w:t>
        </w:r>
      </w:ins>
      <w:r w:rsidRPr="00E956F7">
        <w:rPr>
          <w:i/>
          <w:szCs w:val="24"/>
        </w:rPr>
        <w:t xml:space="preserve"> value(s)</w:t>
      </w:r>
      <w:r w:rsidRPr="00E956F7">
        <w:rPr>
          <w:szCs w:val="24"/>
        </w:rPr>
        <w:t xml:space="preserve">, with supported </w:t>
      </w:r>
      <w:r w:rsidRPr="00E956F7">
        <w:rPr>
          <w:i/>
          <w:szCs w:val="24"/>
        </w:rPr>
        <w:t>value-type</w:t>
      </w:r>
      <w:r w:rsidRPr="00E956F7">
        <w:rPr>
          <w:szCs w:val="24"/>
        </w:rPr>
        <w:t xml:space="preserve"> </w:t>
      </w:r>
      <w:del w:id="1330" w:author="LUEJE Claudia" w:date="2023-06-26T17:59:00Z">
        <w:r w:rsidR="00FC68DB" w:rsidRPr="00F54804">
          <w:sym w:font="Symbol" w:char="F0CE"/>
        </w:r>
      </w:del>
      <w:ins w:id="1331" w:author="LUEJE Claudia" w:date="2023-06-26T17:59:00Z">
        <w:r w:rsidRPr="00E956F7">
          <w:rPr>
            <w:rFonts w:cs="Cambria Math"/>
            <w:szCs w:val="24"/>
          </w:rPr>
          <w:t>∈</w:t>
        </w:r>
      </w:ins>
      <w:r w:rsidRPr="00E956F7">
        <w:rPr>
          <w:szCs w:val="24"/>
        </w:rPr>
        <w:t xml:space="preserve"> [</w:t>
      </w:r>
      <w:r w:rsidRPr="00E956F7">
        <w:rPr>
          <w:i/>
          <w:szCs w:val="24"/>
        </w:rPr>
        <w:t>int</w:t>
      </w:r>
      <w:r w:rsidRPr="00E956F7">
        <w:rPr>
          <w:szCs w:val="24"/>
        </w:rPr>
        <w:t xml:space="preserve">, </w:t>
      </w:r>
      <w:r w:rsidRPr="00E956F7">
        <w:rPr>
          <w:i/>
          <w:szCs w:val="24"/>
        </w:rPr>
        <w:t>real</w:t>
      </w:r>
      <w:r w:rsidRPr="00E956F7">
        <w:rPr>
          <w:szCs w:val="24"/>
        </w:rPr>
        <w:t xml:space="preserve">, </w:t>
      </w:r>
      <w:r w:rsidRPr="00E956F7">
        <w:rPr>
          <w:i/>
          <w:szCs w:val="24"/>
        </w:rPr>
        <w:t>string</w:t>
      </w:r>
      <w:r w:rsidRPr="00E956F7">
        <w:rPr>
          <w:szCs w:val="24"/>
        </w:rPr>
        <w:t>]</w:t>
      </w:r>
      <w:r w:rsidRPr="00E956F7">
        <w:rPr>
          <w:i/>
          <w:szCs w:val="24"/>
          <w:vertAlign w:val="superscript"/>
        </w:rPr>
        <w:t>N</w:t>
      </w:r>
      <w:r w:rsidRPr="00E956F7">
        <w:rPr>
          <w:szCs w:val="24"/>
        </w:rPr>
        <w:t xml:space="preserve">, where </w:t>
      </w:r>
      <w:r w:rsidRPr="00E956F7">
        <w:rPr>
          <w:i/>
          <w:szCs w:val="24"/>
        </w:rPr>
        <w:t>N</w:t>
      </w:r>
      <w:r w:rsidRPr="00E956F7">
        <w:rPr>
          <w:szCs w:val="24"/>
        </w:rPr>
        <w:t xml:space="preserve"> is a positive integer:</w:t>
      </w:r>
    </w:p>
    <w:p w14:paraId="2501F8BE" w14:textId="77777777" w:rsidR="001332BD" w:rsidRPr="00E956F7" w:rsidRDefault="001332BD">
      <w:pPr>
        <w:pStyle w:val="BodyText"/>
        <w:autoSpaceDE w:val="0"/>
        <w:autoSpaceDN w:val="0"/>
        <w:adjustRightInd w:val="0"/>
        <w:rPr>
          <w:szCs w:val="24"/>
        </w:rPr>
      </w:pPr>
      <w:r w:rsidRPr="00E956F7">
        <w:rPr>
          <w:szCs w:val="24"/>
        </w:rPr>
        <w:t>(</w:t>
      </w:r>
      <w:r w:rsidRPr="00E956F7">
        <w:rPr>
          <w:i/>
          <w:szCs w:val="24"/>
        </w:rPr>
        <w:t>value-type</w:t>
      </w:r>
      <w:r w:rsidRPr="00E956F7">
        <w:rPr>
          <w:szCs w:val="24"/>
        </w:rPr>
        <w:t xml:space="preserve">) </w:t>
      </w:r>
      <w:r w:rsidRPr="00E956F7">
        <w:rPr>
          <w:i/>
          <w:szCs w:val="24"/>
        </w:rPr>
        <w:t>key</w:t>
      </w:r>
      <w:r w:rsidRPr="00E956F7">
        <w:rPr>
          <w:szCs w:val="24"/>
        </w:rPr>
        <w:t xml:space="preserve"> = {</w:t>
      </w:r>
      <w:r w:rsidRPr="00E956F7">
        <w:rPr>
          <w:i/>
          <w:szCs w:val="24"/>
        </w:rPr>
        <w:t>value1, value2, …, valueN</w:t>
      </w:r>
      <w:r w:rsidRPr="00E956F7">
        <w:rPr>
          <w:szCs w:val="24"/>
        </w:rPr>
        <w:t>}.</w:t>
      </w:r>
    </w:p>
    <w:p w14:paraId="57B04E04" w14:textId="77777777" w:rsidR="001332BD" w:rsidRPr="00E956F7" w:rsidRDefault="001332BD">
      <w:pPr>
        <w:pStyle w:val="BodyText"/>
        <w:autoSpaceDE w:val="0"/>
        <w:autoSpaceDN w:val="0"/>
        <w:adjustRightInd w:val="0"/>
        <w:rPr>
          <w:szCs w:val="24"/>
        </w:rPr>
      </w:pPr>
      <w:r w:rsidRPr="00E956F7">
        <w:rPr>
          <w:szCs w:val="24"/>
        </w:rPr>
        <w:t xml:space="preserve">The case </w:t>
      </w:r>
      <w:r w:rsidRPr="00E956F7">
        <w:rPr>
          <w:i/>
          <w:szCs w:val="24"/>
        </w:rPr>
        <w:t>N&gt;1</w:t>
      </w:r>
      <w:r w:rsidRPr="00E956F7">
        <w:rPr>
          <w:szCs w:val="24"/>
        </w:rPr>
        <w:t xml:space="preserve"> is reminiscent of the </w:t>
      </w:r>
      <w:r w:rsidRPr="00AB58F8">
        <w:rPr>
          <w:szCs w:val="24"/>
        </w:rPr>
        <w:t>vector or list</w:t>
      </w:r>
      <w:r w:rsidRPr="00E956F7">
        <w:rPr>
          <w:szCs w:val="24"/>
        </w:rPr>
        <w:t xml:space="preserve"> from the STL of C++ and is called </w:t>
      </w:r>
      <w:r w:rsidRPr="00AB58F8">
        <w:rPr>
          <w:szCs w:val="24"/>
        </w:rPr>
        <w:t>list</w:t>
      </w:r>
      <w:r w:rsidRPr="00E956F7">
        <w:rPr>
          <w:szCs w:val="24"/>
        </w:rPr>
        <w:t xml:space="preserve"> in χMCF.</w:t>
      </w:r>
    </w:p>
    <w:p w14:paraId="21ADC3C0" w14:textId="77777777" w:rsidR="001332BD" w:rsidRPr="00E956F7" w:rsidRDefault="001332BD">
      <w:pPr>
        <w:pStyle w:val="BodyText"/>
        <w:autoSpaceDE w:val="0"/>
        <w:autoSpaceDN w:val="0"/>
        <w:adjustRightInd w:val="0"/>
        <w:rPr>
          <w:szCs w:val="24"/>
        </w:rPr>
      </w:pPr>
      <w:r w:rsidRPr="00E956F7">
        <w:rPr>
          <w:szCs w:val="24"/>
        </w:rPr>
        <w:t xml:space="preserve">In detail, the individual elements of </w:t>
      </w:r>
      <w:r w:rsidRPr="009E1140">
        <w:rPr>
          <w:rStyle w:val="ISOCode"/>
        </w:rPr>
        <w:t>&lt;custom_attributes/&gt;</w:t>
      </w:r>
      <w:r w:rsidRPr="00E956F7">
        <w:rPr>
          <w:szCs w:val="24"/>
        </w:rPr>
        <w:t xml:space="preserve"> are of one of the following forms:</w:t>
      </w:r>
    </w:p>
    <w:p w14:paraId="223B5D7D" w14:textId="77777777" w:rsidR="001332BD" w:rsidRPr="00EF4722" w:rsidRDefault="001332BD" w:rsidP="00EF4722">
      <w:pPr>
        <w:pStyle w:val="Code"/>
      </w:pPr>
      <w:r w:rsidRPr="00EF4722">
        <w:rPr>
          <w:szCs w:val="24"/>
        </w:rPr>
        <w:t>&lt;int key="NameofIntValue"&gt; value &lt;/int&gt;</w:t>
      </w:r>
    </w:p>
    <w:p w14:paraId="5A7E5BDA" w14:textId="77777777" w:rsidR="001332BD" w:rsidRPr="00EF4722" w:rsidRDefault="001332BD" w:rsidP="00EF4722">
      <w:pPr>
        <w:pStyle w:val="Code"/>
      </w:pPr>
      <w:r w:rsidRPr="00EF4722">
        <w:rPr>
          <w:szCs w:val="24"/>
        </w:rPr>
        <w:t>&lt;int_list key="NameofIntListValue"&gt;</w:t>
      </w:r>
    </w:p>
    <w:p w14:paraId="3C969310" w14:textId="145D18F3" w:rsidR="001332BD" w:rsidRPr="00EF4722" w:rsidRDefault="00305CBB" w:rsidP="00EF4722">
      <w:pPr>
        <w:pStyle w:val="Code"/>
      </w:pPr>
      <w:r w:rsidRPr="00EF4722">
        <w:rPr>
          <w:szCs w:val="24"/>
        </w:rPr>
        <w:t xml:space="preserve">    </w:t>
      </w:r>
      <w:r w:rsidR="001332BD" w:rsidRPr="00EF4722">
        <w:rPr>
          <w:szCs w:val="24"/>
        </w:rPr>
        <w:t>&lt;value index="1"&gt; value1 &lt;/value&gt;</w:t>
      </w:r>
    </w:p>
    <w:p w14:paraId="44E3F725" w14:textId="77777777" w:rsidR="00FC68DB" w:rsidRPr="00F54804" w:rsidRDefault="00FC68DB" w:rsidP="00B202D2">
      <w:pPr>
        <w:spacing w:after="0"/>
        <w:ind w:left="709"/>
        <w:rPr>
          <w:del w:id="1332" w:author="LUEJE Claudia" w:date="2023-06-26T17:59:00Z"/>
          <w:i/>
          <w:color w:val="0033CC"/>
        </w:rPr>
      </w:pPr>
      <w:del w:id="1333" w:author="LUEJE Claudia" w:date="2023-06-26T17:59:00Z">
        <w:r w:rsidRPr="00F54804">
          <w:rPr>
            <w:i/>
            <w:color w:val="0033CC"/>
          </w:rPr>
          <w:tab/>
          <w:delText>…</w:delText>
        </w:r>
      </w:del>
    </w:p>
    <w:p w14:paraId="7794909F" w14:textId="788D2D51" w:rsidR="001332BD" w:rsidRPr="00EF4722" w:rsidRDefault="00FC68DB" w:rsidP="00EF4722">
      <w:pPr>
        <w:pStyle w:val="Code"/>
        <w:rPr>
          <w:ins w:id="1334" w:author="LUEJE Claudia" w:date="2023-06-26T17:59:00Z"/>
        </w:rPr>
      </w:pPr>
      <w:del w:id="1335" w:author="LUEJE Claudia" w:date="2023-06-26T17:59:00Z">
        <w:r w:rsidRPr="00F54804">
          <w:rPr>
            <w:i/>
            <w:color w:val="0033CC"/>
          </w:rPr>
          <w:tab/>
        </w:r>
      </w:del>
      <w:ins w:id="1336" w:author="LUEJE Claudia" w:date="2023-06-26T17:59:00Z">
        <w:r w:rsidR="00305CBB" w:rsidRPr="00EF4722">
          <w:rPr>
            <w:szCs w:val="24"/>
          </w:rPr>
          <w:t xml:space="preserve">    </w:t>
        </w:r>
        <w:r w:rsidR="001332BD" w:rsidRPr="00EF4722">
          <w:rPr>
            <w:szCs w:val="24"/>
          </w:rPr>
          <w:t>…</w:t>
        </w:r>
      </w:ins>
    </w:p>
    <w:p w14:paraId="197D0C5D" w14:textId="7EA6FC25" w:rsidR="001332BD" w:rsidRPr="00EF4722" w:rsidRDefault="00305CBB" w:rsidP="00EF4722">
      <w:pPr>
        <w:pStyle w:val="Code"/>
      </w:pPr>
      <w:ins w:id="1337" w:author="LUEJE Claudia" w:date="2023-06-26T17:59:00Z">
        <w:r w:rsidRPr="00EF4722">
          <w:rPr>
            <w:szCs w:val="24"/>
          </w:rPr>
          <w:t xml:space="preserve">    </w:t>
        </w:r>
      </w:ins>
      <w:r w:rsidR="001332BD" w:rsidRPr="00EF4722">
        <w:rPr>
          <w:szCs w:val="24"/>
        </w:rPr>
        <w:t>&lt;value index="N"&gt; valueN &lt;/value&gt;</w:t>
      </w:r>
    </w:p>
    <w:p w14:paraId="6D501523" w14:textId="77777777" w:rsidR="001332BD" w:rsidRPr="00EF4722" w:rsidRDefault="001332BD" w:rsidP="00EF4722">
      <w:pPr>
        <w:pStyle w:val="Code"/>
      </w:pPr>
      <w:r w:rsidRPr="00EF4722">
        <w:rPr>
          <w:szCs w:val="24"/>
        </w:rPr>
        <w:t>&lt;/int_list&gt;</w:t>
      </w:r>
    </w:p>
    <w:p w14:paraId="3447D940" w14:textId="77777777" w:rsidR="001332BD" w:rsidRPr="00EF4722" w:rsidRDefault="001332BD" w:rsidP="00EF4722">
      <w:pPr>
        <w:pStyle w:val="Code"/>
      </w:pPr>
      <w:r w:rsidRPr="00EF4722">
        <w:rPr>
          <w:szCs w:val="24"/>
        </w:rPr>
        <w:t>&lt;real key="NameofRealValue"&gt; value &lt;/real&gt;</w:t>
      </w:r>
    </w:p>
    <w:p w14:paraId="436637B4" w14:textId="77777777" w:rsidR="001332BD" w:rsidRPr="00EF4722" w:rsidRDefault="001332BD" w:rsidP="00EF4722">
      <w:pPr>
        <w:pStyle w:val="Code"/>
      </w:pPr>
      <w:r w:rsidRPr="00EF4722">
        <w:rPr>
          <w:szCs w:val="24"/>
        </w:rPr>
        <w:t>&lt;real_list key="NameofRealListValue"&gt;</w:t>
      </w:r>
    </w:p>
    <w:p w14:paraId="4373CADC" w14:textId="7ADF38B8" w:rsidR="001332BD" w:rsidRPr="00EF4722" w:rsidRDefault="00305CBB" w:rsidP="00EF4722">
      <w:pPr>
        <w:pStyle w:val="Code"/>
      </w:pPr>
      <w:r w:rsidRPr="00EF4722">
        <w:rPr>
          <w:szCs w:val="24"/>
        </w:rPr>
        <w:t xml:space="preserve">    </w:t>
      </w:r>
      <w:r w:rsidR="001332BD" w:rsidRPr="00EF4722">
        <w:rPr>
          <w:szCs w:val="24"/>
        </w:rPr>
        <w:t>&lt;value index="1"&gt; value1 &lt;/value&gt;</w:t>
      </w:r>
    </w:p>
    <w:p w14:paraId="5B106553" w14:textId="77777777" w:rsidR="00FC68DB" w:rsidRPr="00F54804" w:rsidRDefault="00FC68DB" w:rsidP="00B202D2">
      <w:pPr>
        <w:spacing w:after="0"/>
        <w:ind w:left="709"/>
        <w:rPr>
          <w:del w:id="1338" w:author="LUEJE Claudia" w:date="2023-06-26T17:59:00Z"/>
          <w:i/>
          <w:color w:val="0033CC"/>
        </w:rPr>
      </w:pPr>
      <w:del w:id="1339" w:author="LUEJE Claudia" w:date="2023-06-26T17:59:00Z">
        <w:r w:rsidRPr="00F54804">
          <w:rPr>
            <w:i/>
            <w:color w:val="0033CC"/>
          </w:rPr>
          <w:tab/>
          <w:delText>…</w:delText>
        </w:r>
      </w:del>
    </w:p>
    <w:p w14:paraId="4C3A24ED" w14:textId="1F0C0662" w:rsidR="001332BD" w:rsidRPr="00EF4722" w:rsidRDefault="00FC68DB" w:rsidP="00EF4722">
      <w:pPr>
        <w:pStyle w:val="Code"/>
        <w:rPr>
          <w:ins w:id="1340" w:author="LUEJE Claudia" w:date="2023-06-26T17:59:00Z"/>
        </w:rPr>
      </w:pPr>
      <w:del w:id="1341" w:author="LUEJE Claudia" w:date="2023-06-26T17:59:00Z">
        <w:r w:rsidRPr="00F54804">
          <w:rPr>
            <w:i/>
            <w:color w:val="0033CC"/>
          </w:rPr>
          <w:tab/>
        </w:r>
      </w:del>
      <w:ins w:id="1342" w:author="LUEJE Claudia" w:date="2023-06-26T17:59:00Z">
        <w:r w:rsidR="00305CBB" w:rsidRPr="00EF4722">
          <w:rPr>
            <w:szCs w:val="24"/>
          </w:rPr>
          <w:t xml:space="preserve">    </w:t>
        </w:r>
        <w:r w:rsidR="001332BD" w:rsidRPr="00EF4722">
          <w:rPr>
            <w:szCs w:val="24"/>
          </w:rPr>
          <w:t>…</w:t>
        </w:r>
      </w:ins>
    </w:p>
    <w:p w14:paraId="6DA76B1E" w14:textId="4BF6F664" w:rsidR="001332BD" w:rsidRPr="00EF4722" w:rsidRDefault="00305CBB" w:rsidP="00EF4722">
      <w:pPr>
        <w:pStyle w:val="Code"/>
      </w:pPr>
      <w:ins w:id="1343" w:author="LUEJE Claudia" w:date="2023-06-26T17:59:00Z">
        <w:r w:rsidRPr="00EF4722">
          <w:rPr>
            <w:szCs w:val="24"/>
          </w:rPr>
          <w:t xml:space="preserve">    </w:t>
        </w:r>
      </w:ins>
      <w:r w:rsidR="001332BD" w:rsidRPr="00EF4722">
        <w:rPr>
          <w:szCs w:val="24"/>
        </w:rPr>
        <w:t>&lt;value index="N"&gt; valueN &lt;/value&gt;</w:t>
      </w:r>
    </w:p>
    <w:p w14:paraId="4AC541A1" w14:textId="77777777" w:rsidR="001332BD" w:rsidRPr="00EF4722" w:rsidRDefault="001332BD" w:rsidP="00EF4722">
      <w:pPr>
        <w:pStyle w:val="Code"/>
      </w:pPr>
      <w:r w:rsidRPr="00EF4722">
        <w:rPr>
          <w:szCs w:val="24"/>
        </w:rPr>
        <w:t>&lt;/real_list&gt;</w:t>
      </w:r>
    </w:p>
    <w:p w14:paraId="0C738E57" w14:textId="77777777" w:rsidR="001332BD" w:rsidRPr="00EF4722" w:rsidRDefault="001332BD" w:rsidP="00EF4722">
      <w:pPr>
        <w:pStyle w:val="Code"/>
      </w:pPr>
      <w:r w:rsidRPr="00EF4722">
        <w:rPr>
          <w:szCs w:val="24"/>
        </w:rPr>
        <w:t>&lt;string key="NameofStringValue"&gt; value &lt;/string&gt;</w:t>
      </w:r>
    </w:p>
    <w:p w14:paraId="482852B5" w14:textId="77777777" w:rsidR="001332BD" w:rsidRPr="00EF4722" w:rsidRDefault="001332BD" w:rsidP="00EF4722">
      <w:pPr>
        <w:pStyle w:val="Code"/>
      </w:pPr>
      <w:r w:rsidRPr="00EF4722">
        <w:rPr>
          <w:szCs w:val="24"/>
        </w:rPr>
        <w:t>&lt;string_list key="NameofStringListValue"&gt;</w:t>
      </w:r>
    </w:p>
    <w:p w14:paraId="4DF9BEF2" w14:textId="0BA074DA" w:rsidR="001332BD" w:rsidRPr="00EF4722" w:rsidRDefault="00305CBB" w:rsidP="00EF4722">
      <w:pPr>
        <w:pStyle w:val="Code"/>
      </w:pPr>
      <w:r w:rsidRPr="00EF4722">
        <w:rPr>
          <w:szCs w:val="24"/>
        </w:rPr>
        <w:t xml:space="preserve">    </w:t>
      </w:r>
      <w:r w:rsidR="001332BD" w:rsidRPr="00EF4722">
        <w:rPr>
          <w:szCs w:val="24"/>
        </w:rPr>
        <w:t>&lt;value index="1"&gt; value1 &lt;/value&gt;</w:t>
      </w:r>
    </w:p>
    <w:p w14:paraId="2B5DA04A" w14:textId="77777777" w:rsidR="00FC68DB" w:rsidRPr="00F54804" w:rsidRDefault="00FC68DB" w:rsidP="00B202D2">
      <w:pPr>
        <w:spacing w:after="0"/>
        <w:ind w:left="709"/>
        <w:rPr>
          <w:del w:id="1344" w:author="LUEJE Claudia" w:date="2023-06-26T17:59:00Z"/>
          <w:i/>
          <w:color w:val="0033CC"/>
        </w:rPr>
      </w:pPr>
      <w:del w:id="1345" w:author="LUEJE Claudia" w:date="2023-06-26T17:59:00Z">
        <w:r w:rsidRPr="00F54804">
          <w:rPr>
            <w:i/>
            <w:color w:val="0033CC"/>
          </w:rPr>
          <w:tab/>
          <w:delText>…</w:delText>
        </w:r>
      </w:del>
    </w:p>
    <w:p w14:paraId="011F37EA" w14:textId="41DB03AF" w:rsidR="001332BD" w:rsidRPr="00EF4722" w:rsidRDefault="00FC68DB" w:rsidP="00EF4722">
      <w:pPr>
        <w:pStyle w:val="Code"/>
        <w:rPr>
          <w:ins w:id="1346" w:author="LUEJE Claudia" w:date="2023-06-26T17:59:00Z"/>
        </w:rPr>
      </w:pPr>
      <w:del w:id="1347" w:author="LUEJE Claudia" w:date="2023-06-26T17:59:00Z">
        <w:r w:rsidRPr="00F54804">
          <w:rPr>
            <w:i/>
            <w:color w:val="0033CC"/>
          </w:rPr>
          <w:tab/>
        </w:r>
      </w:del>
      <w:ins w:id="1348" w:author="LUEJE Claudia" w:date="2023-06-26T17:59:00Z">
        <w:r w:rsidR="00305CBB" w:rsidRPr="00EF4722">
          <w:rPr>
            <w:szCs w:val="24"/>
          </w:rPr>
          <w:t xml:space="preserve">    </w:t>
        </w:r>
        <w:r w:rsidR="001332BD" w:rsidRPr="00EF4722">
          <w:rPr>
            <w:szCs w:val="24"/>
          </w:rPr>
          <w:t>…</w:t>
        </w:r>
      </w:ins>
    </w:p>
    <w:p w14:paraId="25B0B200" w14:textId="555667DA" w:rsidR="001332BD" w:rsidRPr="00EF4722" w:rsidRDefault="00305CBB" w:rsidP="00EF4722">
      <w:pPr>
        <w:pStyle w:val="Code"/>
      </w:pPr>
      <w:ins w:id="1349" w:author="LUEJE Claudia" w:date="2023-06-26T17:59:00Z">
        <w:r w:rsidRPr="00EF4722">
          <w:rPr>
            <w:szCs w:val="24"/>
          </w:rPr>
          <w:t xml:space="preserve">    </w:t>
        </w:r>
      </w:ins>
      <w:r w:rsidR="001332BD" w:rsidRPr="00EF4722">
        <w:rPr>
          <w:szCs w:val="24"/>
        </w:rPr>
        <w:t xml:space="preserve"> &lt;value index="N"&gt; valueN &lt;/value&gt;</w:t>
      </w:r>
    </w:p>
    <w:p w14:paraId="06A96101" w14:textId="77777777" w:rsidR="001332BD" w:rsidRPr="00EF4722" w:rsidRDefault="001332BD" w:rsidP="00EF4722">
      <w:pPr>
        <w:pStyle w:val="Code"/>
      </w:pPr>
      <w:r w:rsidRPr="00EF4722">
        <w:rPr>
          <w:szCs w:val="24"/>
        </w:rPr>
        <w:t>&lt;/string_list&gt;.</w:t>
      </w:r>
    </w:p>
    <w:p w14:paraId="2AFB086B" w14:textId="77777777" w:rsidR="001332BD" w:rsidRPr="00EF4722" w:rsidRDefault="001332BD" w:rsidP="00EF4722">
      <w:pPr>
        <w:pStyle w:val="Code"/>
      </w:pPr>
      <w:r w:rsidRPr="00EF4722">
        <w:rPr>
          <w:szCs w:val="24"/>
        </w:rPr>
        <w:t> </w:t>
      </w:r>
    </w:p>
    <w:p w14:paraId="7B7EB0AB" w14:textId="77777777" w:rsidR="001332BD" w:rsidRPr="00E956F7" w:rsidRDefault="001332BD">
      <w:pPr>
        <w:pStyle w:val="BodyText"/>
        <w:autoSpaceDE w:val="0"/>
        <w:autoSpaceDN w:val="0"/>
        <w:adjustRightInd w:val="0"/>
        <w:rPr>
          <w:szCs w:val="24"/>
        </w:rPr>
      </w:pPr>
      <w:r w:rsidRPr="00E956F7">
        <w:rPr>
          <w:szCs w:val="24"/>
        </w:rPr>
        <w:t xml:space="preserve">This means that the name of the elements specifies the </w:t>
      </w:r>
      <w:r w:rsidRPr="00FD3020">
        <w:rPr>
          <w:szCs w:val="24"/>
        </w:rPr>
        <w:t>value-type</w:t>
      </w:r>
      <w:r w:rsidRPr="00E956F7">
        <w:rPr>
          <w:szCs w:val="24"/>
        </w:rPr>
        <w:t xml:space="preserve"> while the </w:t>
      </w:r>
      <w:r w:rsidRPr="00FD3020">
        <w:rPr>
          <w:szCs w:val="24"/>
        </w:rPr>
        <w:t>value(s)</w:t>
      </w:r>
      <w:r w:rsidRPr="00E956F7">
        <w:rPr>
          <w:szCs w:val="24"/>
        </w:rPr>
        <w:t xml:space="preserve"> is/are hold in one or several element(s) </w:t>
      </w:r>
      <w:r w:rsidRPr="009E1140">
        <w:rPr>
          <w:rStyle w:val="ISOCode"/>
        </w:rPr>
        <w:t>&lt;value/&gt;</w:t>
      </w:r>
      <w:r w:rsidRPr="00E956F7">
        <w:rPr>
          <w:szCs w:val="24"/>
        </w:rPr>
        <w:t xml:space="preserve">. A list is signified by the suffix </w:t>
      </w:r>
      <w:r w:rsidRPr="00E956F7">
        <w:rPr>
          <w:i/>
          <w:szCs w:val="24"/>
        </w:rPr>
        <w:t>_list</w:t>
      </w:r>
      <w:r w:rsidRPr="00E956F7">
        <w:rPr>
          <w:szCs w:val="24"/>
        </w:rPr>
        <w:t xml:space="preserve">. All elements own the attribute </w:t>
      </w:r>
      <w:r w:rsidRPr="00FD3020">
        <w:rPr>
          <w:szCs w:val="24"/>
        </w:rPr>
        <w:t>key</w:t>
      </w:r>
      <w:r w:rsidRPr="00E956F7">
        <w:rPr>
          <w:szCs w:val="24"/>
        </w:rPr>
        <w:t>.</w:t>
      </w:r>
    </w:p>
    <w:p w14:paraId="464C96BB" w14:textId="0A293163" w:rsidR="001332BD" w:rsidRPr="00E956F7" w:rsidRDefault="001332BD">
      <w:pPr>
        <w:pStyle w:val="BodyText"/>
        <w:autoSpaceDE w:val="0"/>
        <w:autoSpaceDN w:val="0"/>
        <w:adjustRightInd w:val="0"/>
        <w:rPr>
          <w:szCs w:val="24"/>
        </w:rPr>
      </w:pPr>
      <w:r w:rsidRPr="00E956F7">
        <w:rPr>
          <w:szCs w:val="24"/>
        </w:rPr>
        <w:t xml:space="preserve">Often the </w:t>
      </w:r>
      <w:r w:rsidRPr="009E1140">
        <w:rPr>
          <w:rStyle w:val="ISOCode"/>
        </w:rPr>
        <w:t>&lt;custom_attributes/&gt;</w:t>
      </w:r>
      <w:r w:rsidRPr="00E956F7">
        <w:rPr>
          <w:szCs w:val="24"/>
        </w:rPr>
        <w:t xml:space="preserve"> has an </w:t>
      </w:r>
      <w:r w:rsidRPr="00FD3020">
        <w:rPr>
          <w:szCs w:val="24"/>
        </w:rPr>
        <w:t xml:space="preserve">owner </w:t>
      </w:r>
      <w:r w:rsidRPr="00E956F7">
        <w:rPr>
          <w:szCs w:val="24"/>
        </w:rPr>
        <w:t xml:space="preserve">and is needed </w:t>
      </w:r>
      <w:r w:rsidRPr="00FD3020">
        <w:rPr>
          <w:szCs w:val="24"/>
        </w:rPr>
        <w:t>for</w:t>
      </w:r>
      <w:r w:rsidRPr="00E956F7">
        <w:rPr>
          <w:szCs w:val="24"/>
        </w:rPr>
        <w:t xml:space="preserve"> a special purpose. For example, Mr. Brown needs for one and the same joint element an integer valued attribute named </w:t>
      </w:r>
      <w:r w:rsidRPr="00FD3020">
        <w:rPr>
          <w:szCs w:val="24"/>
        </w:rPr>
        <w:t>priority</w:t>
      </w:r>
      <w:r w:rsidRPr="00E956F7">
        <w:rPr>
          <w:szCs w:val="24"/>
        </w:rPr>
        <w:t xml:space="preserve"> which should assume different values for two applications </w:t>
      </w:r>
      <w:r w:rsidRPr="00FD3020">
        <w:rPr>
          <w:szCs w:val="24"/>
        </w:rPr>
        <w:t xml:space="preserve">"Fatigue" </w:t>
      </w:r>
      <w:r w:rsidRPr="00E956F7">
        <w:rPr>
          <w:szCs w:val="24"/>
        </w:rPr>
        <w:t xml:space="preserve">(1) and </w:t>
      </w:r>
      <w:r w:rsidRPr="00FD3020">
        <w:rPr>
          <w:szCs w:val="24"/>
        </w:rPr>
        <w:t>"Statics"</w:t>
      </w:r>
      <w:r w:rsidRPr="00E956F7">
        <w:rPr>
          <w:szCs w:val="24"/>
        </w:rPr>
        <w:t xml:space="preserve"> (22). These </w:t>
      </w:r>
      <w:del w:id="1350" w:author="LUEJE Claudia" w:date="2023-06-26T17:59:00Z">
        <w:r w:rsidR="00FC68DB" w:rsidRPr="00F54804">
          <w:delText>could</w:delText>
        </w:r>
      </w:del>
      <w:ins w:id="1351" w:author="LUEJE Claudia" w:date="2023-06-26T17:59:00Z">
        <w:r w:rsidRPr="00E956F7">
          <w:rPr>
            <w:szCs w:val="24"/>
          </w:rPr>
          <w:t>c</w:t>
        </w:r>
        <w:r w:rsidR="00FD3020">
          <w:rPr>
            <w:szCs w:val="24"/>
          </w:rPr>
          <w:t>an</w:t>
        </w:r>
      </w:ins>
      <w:r w:rsidRPr="00E956F7">
        <w:rPr>
          <w:szCs w:val="24"/>
        </w:rPr>
        <w:t xml:space="preserve"> be specified in a </w:t>
      </w:r>
      <w:r w:rsidRPr="009E1140">
        <w:rPr>
          <w:rStyle w:val="ISOCode"/>
        </w:rPr>
        <w:t>&lt;custom_attributes_list/&gt;</w:t>
      </w:r>
      <w:r w:rsidRPr="00E956F7">
        <w:rPr>
          <w:szCs w:val="24"/>
        </w:rPr>
        <w:t xml:space="preserve"> as follows:</w:t>
      </w:r>
    </w:p>
    <w:p w14:paraId="033F56E2" w14:textId="611ABE94" w:rsidR="001332BD" w:rsidRPr="00E956F7" w:rsidRDefault="001332BD" w:rsidP="00423A17">
      <w:pPr>
        <w:pStyle w:val="BodyText"/>
      </w:pPr>
      <w:r w:rsidRPr="00E956F7">
        <w:t>EXAMPLE</w:t>
      </w:r>
    </w:p>
    <w:p w14:paraId="2EC2CBE1" w14:textId="77777777" w:rsidR="001C5077" w:rsidRDefault="001C5077" w:rsidP="001C5077">
      <w:pPr>
        <w:pStyle w:val="Code-"/>
      </w:pPr>
      <w:r>
        <w:t xml:space="preserve">    </w:t>
      </w:r>
      <w:r w:rsidR="001332BD" w:rsidRPr="00E45DCE">
        <w:rPr>
          <w:szCs w:val="24"/>
        </w:rPr>
        <w:t>&lt;custom_attributes_list&gt;</w:t>
      </w:r>
    </w:p>
    <w:p w14:paraId="2780815E" w14:textId="77777777" w:rsidR="001C5077" w:rsidRDefault="001C5077" w:rsidP="001C5077">
      <w:pPr>
        <w:pStyle w:val="Code-"/>
      </w:pPr>
      <w:r>
        <w:t xml:space="preserve">    </w:t>
      </w:r>
      <w:r w:rsidR="00305CBB" w:rsidRPr="00E45DCE">
        <w:t xml:space="preserve">    </w:t>
      </w:r>
      <w:r w:rsidR="001332BD" w:rsidRPr="00E45DCE">
        <w:t>&lt;custom_attributes owner="Mr Brown" for="Fatigue"&gt;</w:t>
      </w:r>
    </w:p>
    <w:p w14:paraId="75B9D55E" w14:textId="77777777" w:rsidR="001C5077" w:rsidRDefault="001C5077" w:rsidP="001C5077">
      <w:pPr>
        <w:pStyle w:val="Code-"/>
      </w:pPr>
      <w:r>
        <w:t xml:space="preserve">    </w:t>
      </w:r>
      <w:r w:rsidR="00305CBB" w:rsidRPr="00E45DCE">
        <w:t xml:space="preserve">           </w:t>
      </w:r>
      <w:r w:rsidR="001332BD" w:rsidRPr="00E45DCE">
        <w:t>&lt;int key="priority"&gt; 1 &lt;/int&gt;</w:t>
      </w:r>
    </w:p>
    <w:p w14:paraId="4662C7BA" w14:textId="77777777" w:rsidR="001C5077" w:rsidRDefault="001C5077" w:rsidP="001C5077">
      <w:pPr>
        <w:pStyle w:val="Code-"/>
      </w:pPr>
      <w:r>
        <w:t xml:space="preserve">    </w:t>
      </w:r>
      <w:r w:rsidR="00305CBB" w:rsidRPr="00E45DCE">
        <w:t xml:space="preserve">    </w:t>
      </w:r>
      <w:r w:rsidR="001332BD" w:rsidRPr="00E45DCE">
        <w:t>&lt;/custom_attributes&gt;</w:t>
      </w:r>
    </w:p>
    <w:p w14:paraId="4DDAB35D" w14:textId="77777777" w:rsidR="001C5077" w:rsidRDefault="001C5077" w:rsidP="001C5077">
      <w:pPr>
        <w:pStyle w:val="Code-"/>
      </w:pPr>
      <w:r>
        <w:t xml:space="preserve">    </w:t>
      </w:r>
      <w:r w:rsidR="00305CBB" w:rsidRPr="00E45DCE">
        <w:t xml:space="preserve">    </w:t>
      </w:r>
      <w:r w:rsidR="001332BD" w:rsidRPr="00E45DCE">
        <w:t>&lt;custom_attributes owner="Mr Brown" for="Statics"&gt;</w:t>
      </w:r>
    </w:p>
    <w:p w14:paraId="3FB534B0" w14:textId="77777777" w:rsidR="001C5077" w:rsidRDefault="001C5077" w:rsidP="001C5077">
      <w:pPr>
        <w:pStyle w:val="Code-"/>
      </w:pPr>
      <w:r>
        <w:t xml:space="preserve">    </w:t>
      </w:r>
      <w:r w:rsidR="00305CBB" w:rsidRPr="00E45DCE">
        <w:t xml:space="preserve">           </w:t>
      </w:r>
      <w:r w:rsidR="001332BD" w:rsidRPr="00E45DCE">
        <w:t>&lt;int key="priority"&gt; 22 &lt;/int&gt;</w:t>
      </w:r>
    </w:p>
    <w:p w14:paraId="6EC85F00" w14:textId="77777777" w:rsidR="001C5077" w:rsidRDefault="001C5077" w:rsidP="001C5077">
      <w:pPr>
        <w:pStyle w:val="Code-"/>
      </w:pPr>
      <w:r>
        <w:t xml:space="preserve">    </w:t>
      </w:r>
      <w:r w:rsidR="00305CBB" w:rsidRPr="00E45DCE">
        <w:t xml:space="preserve">    </w:t>
      </w:r>
      <w:r w:rsidR="001332BD" w:rsidRPr="00E45DCE">
        <w:t>&lt;/custom_attributes&gt;</w:t>
      </w:r>
    </w:p>
    <w:p w14:paraId="151974D4" w14:textId="17F164C9" w:rsidR="001332BD" w:rsidRPr="00E45DCE" w:rsidRDefault="001C5077" w:rsidP="001C5077">
      <w:pPr>
        <w:pStyle w:val="Code-"/>
      </w:pPr>
      <w:r>
        <w:t xml:space="preserve">    </w:t>
      </w:r>
      <w:r w:rsidR="001332BD" w:rsidRPr="00E45DCE">
        <w:t>&lt;/custom_attributes_list&gt;</w:t>
      </w:r>
    </w:p>
    <w:p w14:paraId="0CA3A20A" w14:textId="77777777" w:rsidR="001332BD" w:rsidRPr="00E45DCE" w:rsidRDefault="001332BD" w:rsidP="00E45DCE">
      <w:pPr>
        <w:pStyle w:val="Code-"/>
      </w:pPr>
      <w:r w:rsidRPr="00E45DCE">
        <w:t> </w:t>
      </w:r>
    </w:p>
    <w:p w14:paraId="7C8C15DF" w14:textId="77777777" w:rsidR="001332BD" w:rsidRPr="00FD3020" w:rsidRDefault="001332BD">
      <w:pPr>
        <w:pStyle w:val="BodyText"/>
        <w:autoSpaceDE w:val="0"/>
        <w:autoSpaceDN w:val="0"/>
        <w:adjustRightInd w:val="0"/>
        <w:rPr>
          <w:szCs w:val="24"/>
        </w:rPr>
      </w:pPr>
      <w:r w:rsidRPr="00FD3020">
        <w:rPr>
          <w:szCs w:val="24"/>
        </w:rPr>
        <w:t>In the above example, the owner is in both cases "Mr Brown" while the applications can be distinguished by the attributes for="Fatigue" and for="Statics", respectively.</w:t>
      </w:r>
    </w:p>
    <w:p w14:paraId="25300DB7" w14:textId="77777777" w:rsidR="001332BD" w:rsidRPr="00E956F7" w:rsidRDefault="001332BD">
      <w:pPr>
        <w:pStyle w:val="BodyText"/>
        <w:autoSpaceDE w:val="0"/>
        <w:autoSpaceDN w:val="0"/>
        <w:adjustRightInd w:val="0"/>
        <w:rPr>
          <w:szCs w:val="24"/>
        </w:rPr>
      </w:pPr>
      <w:r w:rsidRPr="00E956F7">
        <w:rPr>
          <w:szCs w:val="24"/>
        </w:rPr>
        <w:t xml:space="preserve">The more general case that several </w:t>
      </w:r>
      <w:r w:rsidRPr="009E1140">
        <w:rPr>
          <w:rStyle w:val="ISOCode"/>
        </w:rPr>
        <w:t>&lt;custom_attributes/&gt;</w:t>
      </w:r>
      <w:r w:rsidRPr="00E956F7">
        <w:rPr>
          <w:szCs w:val="24"/>
        </w:rPr>
        <w:t xml:space="preserve"> with different ownerships and for different purposes is considered by the element </w:t>
      </w:r>
      <w:r w:rsidRPr="009E1140">
        <w:rPr>
          <w:rStyle w:val="ISOCode"/>
        </w:rPr>
        <w:t>&lt;custom_attributes_list/&gt;</w:t>
      </w:r>
      <w:r w:rsidRPr="00E956F7">
        <w:rPr>
          <w:szCs w:val="24"/>
        </w:rPr>
        <w:t xml:space="preserve"> with all the </w:t>
      </w:r>
      <w:r w:rsidRPr="009E1140">
        <w:rPr>
          <w:rStyle w:val="ISOCode"/>
        </w:rPr>
        <w:t>&lt;custom_attributes/&gt;’</w:t>
      </w:r>
      <w:r w:rsidRPr="00E956F7">
        <w:rPr>
          <w:szCs w:val="24"/>
        </w:rPr>
        <w:t xml:space="preserve">s as child-elements. No attributes are associated to the element </w:t>
      </w:r>
      <w:r w:rsidRPr="009E1140">
        <w:rPr>
          <w:rStyle w:val="ISOCode"/>
        </w:rPr>
        <w:t>&lt;custom_attributes_list/&gt;</w:t>
      </w:r>
      <w:r w:rsidRPr="00E956F7">
        <w:rPr>
          <w:szCs w:val="24"/>
        </w:rPr>
        <w:t>.</w:t>
      </w:r>
    </w:p>
    <w:p w14:paraId="3F8AE924" w14:textId="77777777" w:rsidR="001332BD" w:rsidRPr="00E956F7" w:rsidRDefault="001332BD">
      <w:pPr>
        <w:pStyle w:val="BodyText"/>
        <w:autoSpaceDE w:val="0"/>
        <w:autoSpaceDN w:val="0"/>
        <w:adjustRightInd w:val="0"/>
        <w:rPr>
          <w:szCs w:val="24"/>
        </w:rPr>
      </w:pPr>
      <w:r w:rsidRPr="00E956F7">
        <w:rPr>
          <w:szCs w:val="24"/>
        </w:rPr>
        <w:t xml:space="preserve">Existence of </w:t>
      </w:r>
      <w:r w:rsidRPr="009E1140">
        <w:rPr>
          <w:rStyle w:val="ISOCode"/>
        </w:rPr>
        <w:t>&lt;custom_attributes_list/&gt;</w:t>
      </w:r>
      <w:r w:rsidRPr="00E956F7">
        <w:rPr>
          <w:szCs w:val="24"/>
        </w:rPr>
        <w:t xml:space="preserve"> inside a connection is optional. There can be up to one element inside each connection.</w:t>
      </w:r>
    </w:p>
    <w:p w14:paraId="4F1EE4BE" w14:textId="77777777" w:rsidR="001332BD" w:rsidRPr="00E956F7" w:rsidRDefault="001332BD">
      <w:pPr>
        <w:pStyle w:val="BodyText"/>
        <w:autoSpaceDE w:val="0"/>
        <w:autoSpaceDN w:val="0"/>
        <w:adjustRightInd w:val="0"/>
        <w:rPr>
          <w:szCs w:val="24"/>
        </w:rPr>
      </w:pPr>
      <w:r w:rsidRPr="00E956F7">
        <w:rPr>
          <w:szCs w:val="24"/>
        </w:rPr>
        <w:t xml:space="preserve">The </w:t>
      </w:r>
      <w:r w:rsidRPr="009E1140">
        <w:rPr>
          <w:rStyle w:val="ISOCode"/>
        </w:rPr>
        <w:t>&lt;custom_attributes_list/&gt;</w:t>
      </w:r>
      <w:r w:rsidRPr="00E956F7">
        <w:rPr>
          <w:szCs w:val="24"/>
        </w:rPr>
        <w:t xml:space="preserve"> contains at least one of the following nested elements:</w:t>
      </w:r>
    </w:p>
    <w:p w14:paraId="6F3A1E9E" w14:textId="69584A26" w:rsidR="001332BD" w:rsidRPr="00E956F7" w:rsidRDefault="006F39DE">
      <w:pPr>
        <w:pStyle w:val="Tabletitle"/>
        <w:autoSpaceDE w:val="0"/>
        <w:autoSpaceDN w:val="0"/>
        <w:adjustRightInd w:val="0"/>
        <w:outlineLvl w:val="0"/>
        <w:rPr>
          <w:szCs w:val="24"/>
        </w:rPr>
      </w:pPr>
      <w:bookmarkStart w:id="1352" w:name="_Toc110532365"/>
      <w:r w:rsidRPr="00E956F7">
        <w:rPr>
          <w:szCs w:val="24"/>
        </w:rPr>
        <w:t>Table</w:t>
      </w:r>
      <w:del w:id="1353" w:author="LUEJE Claudia" w:date="2023-06-26T17:59:00Z">
        <w:r w:rsidR="0039224F" w:rsidRPr="00F54804">
          <w:delText xml:space="preserve"> </w:delText>
        </w:r>
        <w:r w:rsidR="0039224F" w:rsidRPr="00F54804">
          <w:fldChar w:fldCharType="begin"/>
        </w:r>
        <w:r w:rsidR="0039224F" w:rsidRPr="00F54804">
          <w:delInstrText xml:space="preserve"> SEQ Table \* ARABIC </w:delInstrText>
        </w:r>
        <w:r w:rsidR="0039224F" w:rsidRPr="00F54804">
          <w:fldChar w:fldCharType="separate"/>
        </w:r>
        <w:r w:rsidR="0067475A">
          <w:rPr>
            <w:noProof/>
          </w:rPr>
          <w:delText>17</w:delText>
        </w:r>
        <w:r w:rsidR="0039224F" w:rsidRPr="00F54804">
          <w:fldChar w:fldCharType="end"/>
        </w:r>
      </w:del>
      <w:ins w:id="1354" w:author="LUEJE Claudia" w:date="2023-06-26T17:59:00Z">
        <w:r w:rsidRPr="00E956F7">
          <w:rPr>
            <w:szCs w:val="24"/>
          </w:rPr>
          <w:t> </w:t>
        </w:r>
        <w:r w:rsidR="001332BD" w:rsidRPr="00E956F7">
          <w:rPr>
            <w:szCs w:val="24"/>
          </w:rPr>
          <w:t>17</w:t>
        </w:r>
      </w:ins>
      <w:r w:rsidR="00EA62FC" w:rsidRPr="00E956F7">
        <w:rPr>
          <w:szCs w:val="24"/>
        </w:rPr>
        <w:t xml:space="preserve"> </w:t>
      </w:r>
      <w:r w:rsidR="001332BD" w:rsidRPr="00E956F7">
        <w:rPr>
          <w:szCs w:val="24"/>
        </w:rPr>
        <w:t xml:space="preserve">— Nested elements of element </w:t>
      </w:r>
      <w:r w:rsidR="001332BD" w:rsidRPr="00BD5750">
        <w:rPr>
          <w:rStyle w:val="ISOCode"/>
        </w:rPr>
        <w:t>&lt;custom_attributes_list/&gt;</w:t>
      </w:r>
      <w:bookmarkEnd w:id="1352"/>
    </w:p>
    <w:tbl>
      <w:tblPr>
        <w:tblW w:w="799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411"/>
        <w:gridCol w:w="1620"/>
        <w:gridCol w:w="1440"/>
        <w:gridCol w:w="2520"/>
      </w:tblGrid>
      <w:tr w:rsidR="001332BD" w:rsidRPr="00B62EE5" w14:paraId="31FAD2D7" w14:textId="77777777" w:rsidTr="006A5EE4">
        <w:trPr>
          <w:jc w:val="center"/>
        </w:trPr>
        <w:tc>
          <w:tcPr>
            <w:tcW w:w="2411" w:type="dxa"/>
            <w:tcBorders>
              <w:top w:val="single" w:sz="12" w:space="0" w:color="auto"/>
              <w:bottom w:val="single" w:sz="12" w:space="0" w:color="auto"/>
            </w:tcBorders>
            <w:shd w:val="clear" w:color="auto" w:fill="F3F3F3"/>
            <w:vAlign w:val="bottom"/>
          </w:tcPr>
          <w:p w14:paraId="06CFB96D" w14:textId="1F163BCA" w:rsidR="001332BD" w:rsidRPr="00B62EE5" w:rsidRDefault="001332BD" w:rsidP="00EA62FC">
            <w:pPr>
              <w:pStyle w:val="Tableheader"/>
              <w:autoSpaceDE w:val="0"/>
              <w:autoSpaceDN w:val="0"/>
              <w:adjustRightInd w:val="0"/>
              <w:rPr>
                <w:b/>
              </w:rPr>
            </w:pPr>
            <w:r w:rsidRPr="00B62EE5">
              <w:rPr>
                <w:b/>
                <w:szCs w:val="24"/>
              </w:rPr>
              <w:t>Nested Elements</w:t>
            </w:r>
          </w:p>
        </w:tc>
        <w:tc>
          <w:tcPr>
            <w:tcW w:w="1620" w:type="dxa"/>
            <w:tcBorders>
              <w:top w:val="single" w:sz="12" w:space="0" w:color="auto"/>
              <w:bottom w:val="single" w:sz="12" w:space="0" w:color="auto"/>
            </w:tcBorders>
            <w:shd w:val="clear" w:color="auto" w:fill="F3F3F3"/>
            <w:vAlign w:val="bottom"/>
          </w:tcPr>
          <w:p w14:paraId="6A092F9C" w14:textId="3D3CA498" w:rsidR="001332BD" w:rsidRPr="00B62EE5" w:rsidRDefault="001332BD" w:rsidP="00EA62FC">
            <w:pPr>
              <w:pStyle w:val="Tableheader"/>
              <w:autoSpaceDE w:val="0"/>
              <w:autoSpaceDN w:val="0"/>
              <w:adjustRightInd w:val="0"/>
              <w:rPr>
                <w:b/>
              </w:rPr>
            </w:pPr>
            <w:r w:rsidRPr="00B62EE5">
              <w:rPr>
                <w:b/>
                <w:szCs w:val="24"/>
              </w:rPr>
              <w:t>Multiplicity</w:t>
            </w:r>
          </w:p>
        </w:tc>
        <w:tc>
          <w:tcPr>
            <w:tcW w:w="1440" w:type="dxa"/>
            <w:tcBorders>
              <w:top w:val="single" w:sz="12" w:space="0" w:color="auto"/>
              <w:bottom w:val="single" w:sz="12" w:space="0" w:color="auto"/>
            </w:tcBorders>
            <w:shd w:val="clear" w:color="auto" w:fill="F3F3F3"/>
            <w:vAlign w:val="bottom"/>
          </w:tcPr>
          <w:p w14:paraId="7D746988" w14:textId="52DC719D" w:rsidR="001332BD" w:rsidRPr="00B62EE5" w:rsidRDefault="001332BD" w:rsidP="00EA62FC">
            <w:pPr>
              <w:pStyle w:val="Tableheader"/>
              <w:autoSpaceDE w:val="0"/>
              <w:autoSpaceDN w:val="0"/>
              <w:adjustRightInd w:val="0"/>
              <w:rPr>
                <w:b/>
              </w:rPr>
            </w:pPr>
            <w:r w:rsidRPr="00B62EE5">
              <w:rPr>
                <w:b/>
                <w:szCs w:val="24"/>
              </w:rPr>
              <w:t>Use</w:t>
            </w:r>
          </w:p>
        </w:tc>
        <w:tc>
          <w:tcPr>
            <w:tcW w:w="2520" w:type="dxa"/>
            <w:tcBorders>
              <w:top w:val="single" w:sz="12" w:space="0" w:color="auto"/>
              <w:bottom w:val="single" w:sz="12" w:space="0" w:color="auto"/>
            </w:tcBorders>
            <w:shd w:val="clear" w:color="auto" w:fill="F3F3F3"/>
            <w:vAlign w:val="bottom"/>
          </w:tcPr>
          <w:p w14:paraId="76017BE4" w14:textId="4DC90C42" w:rsidR="001332BD" w:rsidRPr="00B62EE5" w:rsidRDefault="001332BD" w:rsidP="00EA62FC">
            <w:pPr>
              <w:pStyle w:val="Tableheader"/>
              <w:autoSpaceDE w:val="0"/>
              <w:autoSpaceDN w:val="0"/>
              <w:adjustRightInd w:val="0"/>
              <w:rPr>
                <w:b/>
              </w:rPr>
            </w:pPr>
            <w:r w:rsidRPr="00B62EE5">
              <w:rPr>
                <w:b/>
                <w:szCs w:val="24"/>
              </w:rPr>
              <w:t>Constraint</w:t>
            </w:r>
          </w:p>
        </w:tc>
      </w:tr>
      <w:tr w:rsidR="001332BD" w:rsidRPr="00E956F7" w14:paraId="50FA428B" w14:textId="77777777" w:rsidTr="006A5EE4">
        <w:trPr>
          <w:jc w:val="center"/>
        </w:trPr>
        <w:tc>
          <w:tcPr>
            <w:tcW w:w="2411" w:type="dxa"/>
            <w:tcBorders>
              <w:top w:val="single" w:sz="12" w:space="0" w:color="auto"/>
            </w:tcBorders>
            <w:vAlign w:val="bottom"/>
          </w:tcPr>
          <w:p w14:paraId="7E774311" w14:textId="136AE1D4" w:rsidR="001332BD" w:rsidRPr="00E956F7" w:rsidRDefault="001332BD" w:rsidP="00EA62FC">
            <w:pPr>
              <w:pStyle w:val="Tablebody"/>
              <w:autoSpaceDE w:val="0"/>
              <w:autoSpaceDN w:val="0"/>
              <w:adjustRightInd w:val="0"/>
            </w:pPr>
            <w:r w:rsidRPr="00E956F7">
              <w:rPr>
                <w:szCs w:val="24"/>
              </w:rPr>
              <w:t>custom_attributes</w:t>
            </w:r>
          </w:p>
        </w:tc>
        <w:tc>
          <w:tcPr>
            <w:tcW w:w="1620" w:type="dxa"/>
            <w:tcBorders>
              <w:top w:val="single" w:sz="12" w:space="0" w:color="auto"/>
            </w:tcBorders>
            <w:vAlign w:val="bottom"/>
          </w:tcPr>
          <w:p w14:paraId="4054CF86" w14:textId="6DBFF8B3" w:rsidR="001332BD" w:rsidRPr="00E956F7" w:rsidRDefault="001332BD" w:rsidP="00EA62FC">
            <w:pPr>
              <w:pStyle w:val="Tablebody"/>
              <w:autoSpaceDE w:val="0"/>
              <w:autoSpaceDN w:val="0"/>
              <w:adjustRightInd w:val="0"/>
            </w:pPr>
            <w:r w:rsidRPr="00E956F7">
              <w:rPr>
                <w:szCs w:val="24"/>
              </w:rPr>
              <w:t>1 - *</w:t>
            </w:r>
          </w:p>
        </w:tc>
        <w:tc>
          <w:tcPr>
            <w:tcW w:w="1440" w:type="dxa"/>
            <w:tcBorders>
              <w:top w:val="single" w:sz="12" w:space="0" w:color="auto"/>
            </w:tcBorders>
            <w:vAlign w:val="bottom"/>
          </w:tcPr>
          <w:p w14:paraId="10AA1456" w14:textId="36B7EAB4" w:rsidR="001332BD" w:rsidRPr="00E956F7" w:rsidRDefault="001332BD" w:rsidP="00EA62FC">
            <w:pPr>
              <w:pStyle w:val="Tablebody"/>
              <w:autoSpaceDE w:val="0"/>
              <w:autoSpaceDN w:val="0"/>
              <w:adjustRightInd w:val="0"/>
            </w:pPr>
            <w:r w:rsidRPr="00E956F7">
              <w:rPr>
                <w:szCs w:val="24"/>
              </w:rPr>
              <w:t>Required</w:t>
            </w:r>
          </w:p>
        </w:tc>
        <w:tc>
          <w:tcPr>
            <w:tcW w:w="2520" w:type="dxa"/>
            <w:tcBorders>
              <w:top w:val="single" w:sz="12" w:space="0" w:color="auto"/>
            </w:tcBorders>
          </w:tcPr>
          <w:p w14:paraId="67DAD3BF" w14:textId="52592E61" w:rsidR="001332BD" w:rsidRPr="00E956F7" w:rsidRDefault="001332BD" w:rsidP="00EA62FC">
            <w:pPr>
              <w:pStyle w:val="Tablebody"/>
              <w:autoSpaceDE w:val="0"/>
              <w:autoSpaceDN w:val="0"/>
              <w:adjustRightInd w:val="0"/>
              <w:rPr>
                <w:rFonts w:cs="Calibri"/>
                <w:lang w:eastAsia="en-GB"/>
              </w:rPr>
            </w:pPr>
            <w:r w:rsidRPr="00E956F7">
              <w:rPr>
                <w:szCs w:val="24"/>
              </w:rPr>
              <w:t>-</w:t>
            </w:r>
          </w:p>
        </w:tc>
      </w:tr>
    </w:tbl>
    <w:p w14:paraId="1B477D9D" w14:textId="7B2193EE" w:rsidR="001332BD" w:rsidRPr="00E956F7" w:rsidRDefault="001332BD">
      <w:pPr>
        <w:pStyle w:val="BodyText"/>
        <w:autoSpaceDE w:val="0"/>
        <w:autoSpaceDN w:val="0"/>
        <w:adjustRightInd w:val="0"/>
        <w:rPr>
          <w:szCs w:val="24"/>
        </w:rPr>
      </w:pPr>
      <w:r w:rsidRPr="00E956F7">
        <w:rPr>
          <w:szCs w:val="24"/>
        </w:rPr>
        <w:t xml:space="preserve">Existence of </w:t>
      </w:r>
      <w:r w:rsidRPr="009E1140">
        <w:rPr>
          <w:rStyle w:val="ISOCode"/>
        </w:rPr>
        <w:t>&lt;custom_attributes/&gt;</w:t>
      </w:r>
      <w:r w:rsidRPr="00E956F7">
        <w:rPr>
          <w:szCs w:val="24"/>
        </w:rPr>
        <w:t xml:space="preserve"> inside </w:t>
      </w:r>
      <w:r w:rsidRPr="009E1140">
        <w:rPr>
          <w:rStyle w:val="ISOCode"/>
        </w:rPr>
        <w:t>&lt;custom_attributes_list/&gt;</w:t>
      </w:r>
      <w:r w:rsidRPr="00E956F7">
        <w:rPr>
          <w:szCs w:val="24"/>
        </w:rPr>
        <w:t xml:space="preserve"> is required. There </w:t>
      </w:r>
      <w:del w:id="1355" w:author="LUEJE Claudia" w:date="2023-06-26T17:59:00Z">
        <w:r w:rsidR="003359B7">
          <w:delText>has to</w:delText>
        </w:r>
      </w:del>
      <w:ins w:id="1356" w:author="LUEJE Claudia" w:date="2023-06-26T17:59:00Z">
        <w:r w:rsidRPr="00E956F7">
          <w:rPr>
            <w:szCs w:val="24"/>
          </w:rPr>
          <w:t>must</w:t>
        </w:r>
      </w:ins>
      <w:r w:rsidRPr="00E956F7">
        <w:rPr>
          <w:szCs w:val="24"/>
        </w:rPr>
        <w:t xml:space="preserve"> be at least one element inside </w:t>
      </w:r>
      <w:r w:rsidRPr="009E1140">
        <w:rPr>
          <w:rStyle w:val="ISOCode"/>
        </w:rPr>
        <w:t>&lt;custom_attributes_list/&gt;</w:t>
      </w:r>
      <w:r w:rsidRPr="00E956F7">
        <w:rPr>
          <w:szCs w:val="24"/>
        </w:rPr>
        <w:t>.</w:t>
      </w:r>
    </w:p>
    <w:p w14:paraId="20AAB186" w14:textId="77777777"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&lt;custom_attributes/&gt;</w:t>
      </w:r>
      <w:r w:rsidRPr="00E956F7">
        <w:rPr>
          <w:szCs w:val="24"/>
        </w:rPr>
        <w:t>:</w:t>
      </w:r>
    </w:p>
    <w:p w14:paraId="4F693214" w14:textId="52350287" w:rsidR="001332BD" w:rsidRPr="00E956F7" w:rsidRDefault="006F39DE">
      <w:pPr>
        <w:pStyle w:val="Tabletitle"/>
        <w:autoSpaceDE w:val="0"/>
        <w:autoSpaceDN w:val="0"/>
        <w:adjustRightInd w:val="0"/>
        <w:outlineLvl w:val="0"/>
        <w:rPr>
          <w:szCs w:val="24"/>
        </w:rPr>
      </w:pPr>
      <w:bookmarkStart w:id="1357" w:name="_Toc110532366"/>
      <w:r w:rsidRPr="00E956F7">
        <w:rPr>
          <w:szCs w:val="24"/>
        </w:rPr>
        <w:t>Table</w:t>
      </w:r>
      <w:del w:id="1358" w:author="LUEJE Claudia" w:date="2023-06-26T17:59:00Z">
        <w:r w:rsidR="0039224F" w:rsidRPr="00F54804">
          <w:delText xml:space="preserve"> </w:delText>
        </w:r>
        <w:r w:rsidR="0039224F" w:rsidRPr="00F54804">
          <w:fldChar w:fldCharType="begin"/>
        </w:r>
        <w:r w:rsidR="0039224F" w:rsidRPr="00F54804">
          <w:delInstrText xml:space="preserve"> SEQ Table \* ARABIC </w:delInstrText>
        </w:r>
        <w:r w:rsidR="0039224F" w:rsidRPr="00F54804">
          <w:fldChar w:fldCharType="separate"/>
        </w:r>
        <w:r w:rsidR="0067475A">
          <w:rPr>
            <w:noProof/>
          </w:rPr>
          <w:delText>18</w:delText>
        </w:r>
        <w:r w:rsidR="0039224F" w:rsidRPr="00F54804">
          <w:fldChar w:fldCharType="end"/>
        </w:r>
      </w:del>
      <w:ins w:id="1359" w:author="LUEJE Claudia" w:date="2023-06-26T17:59:00Z">
        <w:r w:rsidRPr="00E956F7">
          <w:rPr>
            <w:szCs w:val="24"/>
          </w:rPr>
          <w:t> </w:t>
        </w:r>
        <w:r w:rsidR="001332BD" w:rsidRPr="00E956F7">
          <w:rPr>
            <w:szCs w:val="24"/>
          </w:rPr>
          <w:t>18</w:t>
        </w:r>
      </w:ins>
      <w:r w:rsidR="00EA62FC" w:rsidRPr="00E956F7">
        <w:rPr>
          <w:szCs w:val="24"/>
        </w:rPr>
        <w:t xml:space="preserve"> </w:t>
      </w:r>
      <w:r w:rsidR="001332BD" w:rsidRPr="00E956F7">
        <w:rPr>
          <w:szCs w:val="24"/>
        </w:rPr>
        <w:t xml:space="preserve">— Attributes of </w:t>
      </w:r>
      <w:r w:rsidR="001332BD" w:rsidRPr="00BD5750">
        <w:rPr>
          <w:rStyle w:val="ISOCode"/>
        </w:rPr>
        <w:t>&lt;custom_attributes/&gt;</w:t>
      </w:r>
      <w:r w:rsidR="001332BD" w:rsidRPr="00E956F7">
        <w:rPr>
          <w:szCs w:val="24"/>
        </w:rPr>
        <w:t xml:space="preserve"> element</w:t>
      </w:r>
      <w:bookmarkEnd w:id="1357"/>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74B8FE01" w14:textId="77777777" w:rsidTr="006A5EE4">
        <w:trPr>
          <w:tblHeader/>
          <w:jc w:val="center"/>
        </w:trPr>
        <w:tc>
          <w:tcPr>
            <w:tcW w:w="1526" w:type="dxa"/>
            <w:tcBorders>
              <w:top w:val="single" w:sz="12" w:space="0" w:color="000000"/>
              <w:bottom w:val="single" w:sz="12" w:space="0" w:color="000000"/>
            </w:tcBorders>
            <w:shd w:val="clear" w:color="auto" w:fill="F3F3F3"/>
            <w:vAlign w:val="bottom"/>
            <w:hideMark/>
          </w:tcPr>
          <w:p w14:paraId="1AF85B14" w14:textId="6B0343F0"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44CAD3A6" w14:textId="0F402BA9"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342668CA" w14:textId="5732596F"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408ECCEC" w14:textId="22363E9F"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415854C6" w14:textId="773F90C6"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07615BCF" w14:textId="77777777" w:rsidTr="006A5EE4">
        <w:trPr>
          <w:jc w:val="center"/>
        </w:trPr>
        <w:tc>
          <w:tcPr>
            <w:tcW w:w="1526" w:type="dxa"/>
            <w:tcBorders>
              <w:top w:val="single" w:sz="12" w:space="0" w:color="000000"/>
            </w:tcBorders>
          </w:tcPr>
          <w:p w14:paraId="77F5508A" w14:textId="2AD9B400" w:rsidR="001332BD" w:rsidRPr="00E956F7" w:rsidRDefault="001332BD" w:rsidP="00EA62FC">
            <w:pPr>
              <w:pStyle w:val="Tablebody"/>
              <w:autoSpaceDE w:val="0"/>
              <w:autoSpaceDN w:val="0"/>
              <w:adjustRightInd w:val="0"/>
              <w:rPr>
                <w:rFonts w:cs="Calibri"/>
                <w:lang w:eastAsia="zh-CN"/>
              </w:rPr>
            </w:pPr>
            <w:r w:rsidRPr="00E956F7">
              <w:rPr>
                <w:szCs w:val="24"/>
              </w:rPr>
              <w:t>owner</w:t>
            </w:r>
          </w:p>
        </w:tc>
        <w:tc>
          <w:tcPr>
            <w:tcW w:w="1538" w:type="dxa"/>
            <w:tcBorders>
              <w:top w:val="single" w:sz="12" w:space="0" w:color="000000"/>
            </w:tcBorders>
          </w:tcPr>
          <w:p w14:paraId="191FB8CB" w14:textId="3B836B87" w:rsidR="001332BD" w:rsidRPr="00E956F7" w:rsidRDefault="001332BD" w:rsidP="00EA62FC">
            <w:pPr>
              <w:pStyle w:val="Tablebody"/>
              <w:autoSpaceDE w:val="0"/>
              <w:autoSpaceDN w:val="0"/>
              <w:adjustRightInd w:val="0"/>
            </w:pPr>
            <w:r w:rsidRPr="00E956F7">
              <w:rPr>
                <w:szCs w:val="24"/>
              </w:rPr>
              <w:t>Alphanumeric</w:t>
            </w:r>
          </w:p>
        </w:tc>
        <w:tc>
          <w:tcPr>
            <w:tcW w:w="1612" w:type="dxa"/>
            <w:tcBorders>
              <w:top w:val="single" w:sz="12" w:space="0" w:color="000000"/>
            </w:tcBorders>
          </w:tcPr>
          <w:p w14:paraId="7101048E" w14:textId="45520DF9" w:rsidR="001332BD" w:rsidRPr="00E956F7" w:rsidRDefault="001332BD" w:rsidP="00EA62FC">
            <w:pPr>
              <w:pStyle w:val="Tablebody"/>
              <w:autoSpaceDE w:val="0"/>
              <w:autoSpaceDN w:val="0"/>
              <w:adjustRightInd w:val="0"/>
            </w:pPr>
            <w:r w:rsidRPr="00E956F7">
              <w:rPr>
                <w:szCs w:val="24"/>
              </w:rPr>
              <w:t>Alphanumeric</w:t>
            </w:r>
          </w:p>
        </w:tc>
        <w:tc>
          <w:tcPr>
            <w:tcW w:w="1352" w:type="dxa"/>
            <w:tcBorders>
              <w:top w:val="single" w:sz="12" w:space="0" w:color="000000"/>
            </w:tcBorders>
          </w:tcPr>
          <w:p w14:paraId="4F18C05C" w14:textId="3E1F8B9B" w:rsidR="001332BD" w:rsidRPr="00E956F7" w:rsidRDefault="001332BD" w:rsidP="00EA62FC">
            <w:pPr>
              <w:pStyle w:val="Tablebody"/>
              <w:autoSpaceDE w:val="0"/>
              <w:autoSpaceDN w:val="0"/>
              <w:adjustRightInd w:val="0"/>
            </w:pPr>
            <w:r w:rsidRPr="00E956F7">
              <w:rPr>
                <w:szCs w:val="24"/>
              </w:rPr>
              <w:t>Required</w:t>
            </w:r>
          </w:p>
        </w:tc>
        <w:tc>
          <w:tcPr>
            <w:tcW w:w="2492" w:type="dxa"/>
            <w:tcBorders>
              <w:top w:val="single" w:sz="12" w:space="0" w:color="000000"/>
            </w:tcBorders>
          </w:tcPr>
          <w:p w14:paraId="03985E2B" w14:textId="6A774679" w:rsidR="001332BD" w:rsidRPr="00E956F7" w:rsidRDefault="001332BD" w:rsidP="00EA62FC">
            <w:pPr>
              <w:pStyle w:val="Tablebody"/>
              <w:autoSpaceDE w:val="0"/>
              <w:autoSpaceDN w:val="0"/>
              <w:adjustRightInd w:val="0"/>
            </w:pPr>
            <w:r w:rsidRPr="00E956F7">
              <w:rPr>
                <w:szCs w:val="24"/>
              </w:rPr>
              <w:t>Non-empty string</w:t>
            </w:r>
          </w:p>
        </w:tc>
      </w:tr>
      <w:tr w:rsidR="001332BD" w:rsidRPr="00E956F7" w14:paraId="186DCFE0" w14:textId="77777777" w:rsidTr="006A5EE4">
        <w:trPr>
          <w:jc w:val="center"/>
        </w:trPr>
        <w:tc>
          <w:tcPr>
            <w:tcW w:w="1526" w:type="dxa"/>
          </w:tcPr>
          <w:p w14:paraId="3D0BD2EA" w14:textId="57C9832F" w:rsidR="001332BD" w:rsidRPr="00E956F7" w:rsidRDefault="001332BD" w:rsidP="00EA62FC">
            <w:pPr>
              <w:pStyle w:val="Tablebody"/>
              <w:autoSpaceDE w:val="0"/>
              <w:autoSpaceDN w:val="0"/>
              <w:adjustRightInd w:val="0"/>
            </w:pPr>
            <w:r w:rsidRPr="00E956F7">
              <w:rPr>
                <w:szCs w:val="24"/>
              </w:rPr>
              <w:t>for</w:t>
            </w:r>
          </w:p>
        </w:tc>
        <w:tc>
          <w:tcPr>
            <w:tcW w:w="1538" w:type="dxa"/>
          </w:tcPr>
          <w:p w14:paraId="09A73620" w14:textId="38E44769" w:rsidR="001332BD" w:rsidRPr="00E956F7" w:rsidRDefault="001332BD" w:rsidP="00EA62FC">
            <w:pPr>
              <w:pStyle w:val="Tablebody"/>
              <w:autoSpaceDE w:val="0"/>
              <w:autoSpaceDN w:val="0"/>
              <w:adjustRightInd w:val="0"/>
            </w:pPr>
            <w:r w:rsidRPr="00E956F7">
              <w:rPr>
                <w:szCs w:val="24"/>
              </w:rPr>
              <w:t>Alphanumeric</w:t>
            </w:r>
          </w:p>
        </w:tc>
        <w:tc>
          <w:tcPr>
            <w:tcW w:w="1612" w:type="dxa"/>
          </w:tcPr>
          <w:p w14:paraId="6ED4184E" w14:textId="0B35F461" w:rsidR="001332BD" w:rsidRPr="00E956F7" w:rsidRDefault="001332BD" w:rsidP="00EA62FC">
            <w:pPr>
              <w:pStyle w:val="Tablebody"/>
              <w:autoSpaceDE w:val="0"/>
              <w:autoSpaceDN w:val="0"/>
              <w:adjustRightInd w:val="0"/>
            </w:pPr>
            <w:r w:rsidRPr="00E956F7">
              <w:rPr>
                <w:szCs w:val="24"/>
              </w:rPr>
              <w:t>Alphanumeric</w:t>
            </w:r>
          </w:p>
        </w:tc>
        <w:tc>
          <w:tcPr>
            <w:tcW w:w="1352" w:type="dxa"/>
          </w:tcPr>
          <w:p w14:paraId="59B54865" w14:textId="6433BB9D" w:rsidR="001332BD" w:rsidRPr="00E956F7" w:rsidRDefault="001332BD" w:rsidP="00EA62FC">
            <w:pPr>
              <w:pStyle w:val="Tablebody"/>
              <w:autoSpaceDE w:val="0"/>
              <w:autoSpaceDN w:val="0"/>
              <w:adjustRightInd w:val="0"/>
            </w:pPr>
            <w:r w:rsidRPr="00E956F7">
              <w:rPr>
                <w:szCs w:val="24"/>
              </w:rPr>
              <w:t>Optional</w:t>
            </w:r>
          </w:p>
        </w:tc>
        <w:tc>
          <w:tcPr>
            <w:tcW w:w="2492" w:type="dxa"/>
          </w:tcPr>
          <w:p w14:paraId="1AA71F70" w14:textId="55B994CD" w:rsidR="001332BD" w:rsidRPr="00E956F7" w:rsidRDefault="001332BD" w:rsidP="00EA62FC">
            <w:pPr>
              <w:pStyle w:val="Tablebody"/>
              <w:autoSpaceDE w:val="0"/>
              <w:autoSpaceDN w:val="0"/>
              <w:adjustRightInd w:val="0"/>
            </w:pPr>
            <w:r w:rsidRPr="00E956F7">
              <w:rPr>
                <w:szCs w:val="24"/>
              </w:rPr>
              <w:t>Non-empty string</w:t>
            </w:r>
          </w:p>
        </w:tc>
      </w:tr>
    </w:tbl>
    <w:p w14:paraId="3C3AC51C" w14:textId="25444908" w:rsidR="001332BD" w:rsidRPr="00E956F7" w:rsidRDefault="001332BD">
      <w:pPr>
        <w:pStyle w:val="BodyText"/>
        <w:autoSpaceDE w:val="0"/>
        <w:autoSpaceDN w:val="0"/>
        <w:adjustRightInd w:val="0"/>
        <w:rPr>
          <w:szCs w:val="24"/>
        </w:rPr>
      </w:pPr>
      <w:r w:rsidRPr="00E956F7">
        <w:rPr>
          <w:szCs w:val="24"/>
        </w:rPr>
        <w:t xml:space="preserve">The attributes </w:t>
      </w:r>
      <w:r w:rsidRPr="00E956F7">
        <w:rPr>
          <w:i/>
          <w:szCs w:val="24"/>
        </w:rPr>
        <w:t>owner</w:t>
      </w:r>
      <w:r w:rsidRPr="00E956F7">
        <w:rPr>
          <w:szCs w:val="24"/>
        </w:rPr>
        <w:t xml:space="preserve"> and </w:t>
      </w:r>
      <w:r w:rsidRPr="00E956F7">
        <w:rPr>
          <w:i/>
          <w:szCs w:val="24"/>
        </w:rPr>
        <w:t>for</w:t>
      </w:r>
      <w:r w:rsidRPr="00E956F7">
        <w:rPr>
          <w:szCs w:val="24"/>
        </w:rPr>
        <w:t xml:space="preserve"> together of each </w:t>
      </w:r>
      <w:r w:rsidRPr="009E1140">
        <w:rPr>
          <w:rStyle w:val="ISOCode"/>
        </w:rPr>
        <w:t>&lt;custom_attributes/&gt;</w:t>
      </w:r>
      <w:r w:rsidRPr="00E956F7">
        <w:rPr>
          <w:szCs w:val="24"/>
        </w:rPr>
        <w:t xml:space="preserve"> element shall be unique within each </w:t>
      </w:r>
      <w:r w:rsidRPr="009E1140">
        <w:rPr>
          <w:rStyle w:val="ISOCode"/>
        </w:rPr>
        <w:t>&lt;custom_attributes_list/&gt;.</w:t>
      </w:r>
    </w:p>
    <w:p w14:paraId="35A89C43" w14:textId="77777777" w:rsidR="001332BD" w:rsidRPr="00E956F7" w:rsidRDefault="001332BD">
      <w:pPr>
        <w:pStyle w:val="BodyText"/>
        <w:autoSpaceDE w:val="0"/>
        <w:autoSpaceDN w:val="0"/>
        <w:adjustRightInd w:val="0"/>
        <w:rPr>
          <w:szCs w:val="24"/>
        </w:rPr>
      </w:pPr>
      <w:r w:rsidRPr="00E956F7">
        <w:rPr>
          <w:szCs w:val="24"/>
        </w:rPr>
        <w:t xml:space="preserve">The </w:t>
      </w:r>
      <w:r w:rsidRPr="009E1140">
        <w:rPr>
          <w:rStyle w:val="ISOCode"/>
        </w:rPr>
        <w:t>&lt;custom_attributes/&gt;</w:t>
      </w:r>
      <w:r w:rsidRPr="00E956F7">
        <w:rPr>
          <w:szCs w:val="24"/>
        </w:rPr>
        <w:t xml:space="preserve"> element may contain at least one of the following nested elements:</w:t>
      </w:r>
    </w:p>
    <w:p w14:paraId="207F8F0F" w14:textId="56AED2A1" w:rsidR="001332BD" w:rsidRPr="00E956F7" w:rsidRDefault="006F39DE">
      <w:pPr>
        <w:pStyle w:val="Tabletitle"/>
        <w:autoSpaceDE w:val="0"/>
        <w:autoSpaceDN w:val="0"/>
        <w:adjustRightInd w:val="0"/>
        <w:outlineLvl w:val="0"/>
        <w:rPr>
          <w:szCs w:val="24"/>
        </w:rPr>
      </w:pPr>
      <w:bookmarkStart w:id="1360" w:name="_Toc110532367"/>
      <w:r w:rsidRPr="00E956F7">
        <w:rPr>
          <w:szCs w:val="24"/>
        </w:rPr>
        <w:t>Table</w:t>
      </w:r>
      <w:del w:id="1361" w:author="LUEJE Claudia" w:date="2023-06-26T17:59:00Z">
        <w:r w:rsidR="0039224F" w:rsidRPr="00F54804">
          <w:delText xml:space="preserve"> </w:delText>
        </w:r>
        <w:r w:rsidR="0039224F" w:rsidRPr="00F54804">
          <w:fldChar w:fldCharType="begin"/>
        </w:r>
        <w:r w:rsidR="0039224F" w:rsidRPr="00F54804">
          <w:delInstrText xml:space="preserve"> SEQ Table \* ARABIC </w:delInstrText>
        </w:r>
        <w:r w:rsidR="0039224F" w:rsidRPr="00F54804">
          <w:fldChar w:fldCharType="separate"/>
        </w:r>
        <w:r w:rsidR="0067475A">
          <w:rPr>
            <w:noProof/>
          </w:rPr>
          <w:delText>19</w:delText>
        </w:r>
        <w:r w:rsidR="0039224F" w:rsidRPr="00F54804">
          <w:fldChar w:fldCharType="end"/>
        </w:r>
      </w:del>
      <w:ins w:id="1362" w:author="LUEJE Claudia" w:date="2023-06-26T17:59:00Z">
        <w:r w:rsidRPr="00E956F7">
          <w:rPr>
            <w:szCs w:val="24"/>
          </w:rPr>
          <w:t> </w:t>
        </w:r>
        <w:r w:rsidR="001332BD" w:rsidRPr="00E956F7">
          <w:rPr>
            <w:szCs w:val="24"/>
          </w:rPr>
          <w:t>19</w:t>
        </w:r>
      </w:ins>
      <w:r w:rsidR="00EA62FC" w:rsidRPr="00E956F7">
        <w:rPr>
          <w:szCs w:val="24"/>
        </w:rPr>
        <w:t xml:space="preserve"> </w:t>
      </w:r>
      <w:r w:rsidR="001332BD" w:rsidRPr="00E956F7">
        <w:rPr>
          <w:szCs w:val="24"/>
        </w:rPr>
        <w:t xml:space="preserve">— Nested elements of element </w:t>
      </w:r>
      <w:r w:rsidR="001332BD" w:rsidRPr="00BD5750">
        <w:rPr>
          <w:rStyle w:val="ISOCode"/>
        </w:rPr>
        <w:t>&lt;custom_attributes/&gt;</w:t>
      </w:r>
      <w:bookmarkEnd w:id="1360"/>
    </w:p>
    <w:tbl>
      <w:tblPr>
        <w:tblW w:w="799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411"/>
        <w:gridCol w:w="1620"/>
        <w:gridCol w:w="1440"/>
        <w:gridCol w:w="2520"/>
      </w:tblGrid>
      <w:tr w:rsidR="001332BD" w:rsidRPr="00B62EE5" w14:paraId="571C3A6B" w14:textId="77777777" w:rsidTr="006A5EE4">
        <w:trPr>
          <w:tblHeader/>
          <w:jc w:val="center"/>
        </w:trPr>
        <w:tc>
          <w:tcPr>
            <w:tcW w:w="2411" w:type="dxa"/>
            <w:tcBorders>
              <w:top w:val="single" w:sz="12" w:space="0" w:color="auto"/>
              <w:bottom w:val="single" w:sz="12" w:space="0" w:color="auto"/>
            </w:tcBorders>
            <w:shd w:val="clear" w:color="auto" w:fill="F3F3F3"/>
            <w:vAlign w:val="bottom"/>
          </w:tcPr>
          <w:p w14:paraId="09A082A2" w14:textId="328E67EB" w:rsidR="001332BD" w:rsidRPr="00B62EE5" w:rsidRDefault="001332BD" w:rsidP="00EA62FC">
            <w:pPr>
              <w:pStyle w:val="Tableheader"/>
              <w:tabs>
                <w:tab w:val="clear" w:pos="397"/>
                <w:tab w:val="left" w:pos="403"/>
              </w:tabs>
              <w:autoSpaceDE w:val="0"/>
              <w:autoSpaceDN w:val="0"/>
              <w:adjustRightInd w:val="0"/>
              <w:rPr>
                <w:b/>
              </w:rPr>
            </w:pPr>
            <w:r w:rsidRPr="00B62EE5">
              <w:rPr>
                <w:b/>
                <w:szCs w:val="24"/>
              </w:rPr>
              <w:t>Nested Elements</w:t>
            </w:r>
          </w:p>
        </w:tc>
        <w:tc>
          <w:tcPr>
            <w:tcW w:w="1620" w:type="dxa"/>
            <w:tcBorders>
              <w:top w:val="single" w:sz="12" w:space="0" w:color="auto"/>
              <w:bottom w:val="single" w:sz="12" w:space="0" w:color="auto"/>
            </w:tcBorders>
            <w:shd w:val="clear" w:color="auto" w:fill="F3F3F3"/>
            <w:vAlign w:val="bottom"/>
          </w:tcPr>
          <w:p w14:paraId="6DC04974" w14:textId="40452333" w:rsidR="001332BD" w:rsidRPr="00B62EE5" w:rsidRDefault="001332BD" w:rsidP="00EA62FC">
            <w:pPr>
              <w:pStyle w:val="Tableheader"/>
              <w:tabs>
                <w:tab w:val="clear" w:pos="397"/>
                <w:tab w:val="left" w:pos="403"/>
              </w:tabs>
              <w:autoSpaceDE w:val="0"/>
              <w:autoSpaceDN w:val="0"/>
              <w:adjustRightInd w:val="0"/>
              <w:rPr>
                <w:b/>
              </w:rPr>
            </w:pPr>
            <w:r w:rsidRPr="00B62EE5">
              <w:rPr>
                <w:b/>
                <w:szCs w:val="24"/>
              </w:rPr>
              <w:t>Multiplicity</w:t>
            </w:r>
          </w:p>
        </w:tc>
        <w:tc>
          <w:tcPr>
            <w:tcW w:w="1440" w:type="dxa"/>
            <w:tcBorders>
              <w:top w:val="single" w:sz="12" w:space="0" w:color="auto"/>
              <w:bottom w:val="single" w:sz="12" w:space="0" w:color="auto"/>
            </w:tcBorders>
            <w:shd w:val="clear" w:color="auto" w:fill="F3F3F3"/>
            <w:vAlign w:val="bottom"/>
          </w:tcPr>
          <w:p w14:paraId="04CEE7B9" w14:textId="2BD727D7" w:rsidR="001332BD" w:rsidRPr="00B62EE5" w:rsidRDefault="001332BD" w:rsidP="00EA62FC">
            <w:pPr>
              <w:pStyle w:val="Tableheader"/>
              <w:tabs>
                <w:tab w:val="clear" w:pos="397"/>
                <w:tab w:val="left" w:pos="403"/>
              </w:tabs>
              <w:autoSpaceDE w:val="0"/>
              <w:autoSpaceDN w:val="0"/>
              <w:adjustRightInd w:val="0"/>
              <w:rPr>
                <w:b/>
              </w:rPr>
            </w:pPr>
            <w:r w:rsidRPr="00B62EE5">
              <w:rPr>
                <w:b/>
                <w:szCs w:val="24"/>
              </w:rPr>
              <w:t>Use</w:t>
            </w:r>
          </w:p>
        </w:tc>
        <w:tc>
          <w:tcPr>
            <w:tcW w:w="2520" w:type="dxa"/>
            <w:tcBorders>
              <w:top w:val="single" w:sz="12" w:space="0" w:color="auto"/>
              <w:bottom w:val="single" w:sz="12" w:space="0" w:color="auto"/>
            </w:tcBorders>
            <w:shd w:val="clear" w:color="auto" w:fill="F3F3F3"/>
            <w:vAlign w:val="bottom"/>
          </w:tcPr>
          <w:p w14:paraId="109C4BFF" w14:textId="723DAD64" w:rsidR="001332BD" w:rsidRPr="00B62EE5" w:rsidRDefault="001332BD" w:rsidP="00EA62FC">
            <w:pPr>
              <w:pStyle w:val="Tableheader"/>
              <w:tabs>
                <w:tab w:val="clear" w:pos="397"/>
                <w:tab w:val="left" w:pos="403"/>
              </w:tabs>
              <w:autoSpaceDE w:val="0"/>
              <w:autoSpaceDN w:val="0"/>
              <w:adjustRightInd w:val="0"/>
              <w:rPr>
                <w:b/>
              </w:rPr>
            </w:pPr>
            <w:r w:rsidRPr="00B62EE5">
              <w:rPr>
                <w:b/>
                <w:szCs w:val="24"/>
              </w:rPr>
              <w:t>Constraints / Remarks</w:t>
            </w:r>
          </w:p>
        </w:tc>
      </w:tr>
      <w:tr w:rsidR="001332BD" w:rsidRPr="00E956F7" w14:paraId="1E9768E5" w14:textId="77777777" w:rsidTr="006A5EE4">
        <w:trPr>
          <w:jc w:val="center"/>
        </w:trPr>
        <w:tc>
          <w:tcPr>
            <w:tcW w:w="2411" w:type="dxa"/>
            <w:tcBorders>
              <w:top w:val="single" w:sz="12" w:space="0" w:color="auto"/>
            </w:tcBorders>
            <w:vAlign w:val="bottom"/>
          </w:tcPr>
          <w:p w14:paraId="70FA1154" w14:textId="1DB4B4CD" w:rsidR="001332BD" w:rsidRPr="00E956F7" w:rsidRDefault="001332BD" w:rsidP="00EA62FC">
            <w:pPr>
              <w:pStyle w:val="Tablebody"/>
              <w:tabs>
                <w:tab w:val="clear" w:pos="397"/>
                <w:tab w:val="left" w:pos="403"/>
              </w:tabs>
              <w:autoSpaceDE w:val="0"/>
              <w:autoSpaceDN w:val="0"/>
              <w:adjustRightInd w:val="0"/>
            </w:pPr>
            <w:r w:rsidRPr="00E956F7">
              <w:rPr>
                <w:szCs w:val="24"/>
              </w:rPr>
              <w:t>string</w:t>
            </w:r>
          </w:p>
        </w:tc>
        <w:tc>
          <w:tcPr>
            <w:tcW w:w="1620" w:type="dxa"/>
            <w:tcBorders>
              <w:top w:val="single" w:sz="12" w:space="0" w:color="auto"/>
            </w:tcBorders>
            <w:vAlign w:val="bottom"/>
          </w:tcPr>
          <w:p w14:paraId="4477CA63" w14:textId="0C1A9256"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tcBorders>
              <w:top w:val="single" w:sz="12" w:space="0" w:color="auto"/>
            </w:tcBorders>
            <w:vAlign w:val="bottom"/>
          </w:tcPr>
          <w:p w14:paraId="429C1001" w14:textId="25D8E8AC"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val="restart"/>
            <w:tcBorders>
              <w:top w:val="single" w:sz="12" w:space="0" w:color="auto"/>
              <w:bottom w:val="single" w:sz="12" w:space="0" w:color="auto"/>
            </w:tcBorders>
          </w:tcPr>
          <w:p w14:paraId="16C4FFD6" w14:textId="6BBECD17" w:rsidR="001332BD" w:rsidRPr="00E956F7" w:rsidRDefault="001332BD" w:rsidP="00EA62FC">
            <w:pPr>
              <w:pStyle w:val="Tablebody"/>
              <w:tabs>
                <w:tab w:val="clear" w:pos="397"/>
                <w:tab w:val="left" w:pos="403"/>
              </w:tabs>
              <w:autoSpaceDE w:val="0"/>
              <w:autoSpaceDN w:val="0"/>
              <w:adjustRightInd w:val="0"/>
              <w:rPr>
                <w:szCs w:val="24"/>
              </w:rPr>
            </w:pPr>
            <w:r w:rsidRPr="00E956F7">
              <w:rPr>
                <w:szCs w:val="24"/>
              </w:rPr>
              <w:t>At least one of these nested elements.</w:t>
            </w:r>
          </w:p>
        </w:tc>
      </w:tr>
      <w:tr w:rsidR="001332BD" w:rsidRPr="00E956F7" w14:paraId="79B8EB01" w14:textId="77777777" w:rsidTr="006A5EE4">
        <w:trPr>
          <w:jc w:val="center"/>
        </w:trPr>
        <w:tc>
          <w:tcPr>
            <w:tcW w:w="2411" w:type="dxa"/>
            <w:vAlign w:val="bottom"/>
          </w:tcPr>
          <w:p w14:paraId="319FDCDA" w14:textId="45D3BF2F" w:rsidR="001332BD" w:rsidRPr="00E956F7" w:rsidRDefault="001332BD" w:rsidP="00EA62FC">
            <w:pPr>
              <w:pStyle w:val="Tablebody"/>
              <w:tabs>
                <w:tab w:val="clear" w:pos="397"/>
                <w:tab w:val="left" w:pos="403"/>
              </w:tabs>
              <w:autoSpaceDE w:val="0"/>
              <w:autoSpaceDN w:val="0"/>
              <w:adjustRightInd w:val="0"/>
            </w:pPr>
            <w:r w:rsidRPr="00E956F7">
              <w:rPr>
                <w:szCs w:val="24"/>
              </w:rPr>
              <w:t>real</w:t>
            </w:r>
          </w:p>
        </w:tc>
        <w:tc>
          <w:tcPr>
            <w:tcW w:w="1620" w:type="dxa"/>
            <w:vAlign w:val="bottom"/>
          </w:tcPr>
          <w:p w14:paraId="5CE871DB" w14:textId="45B9E4A5"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vAlign w:val="bottom"/>
          </w:tcPr>
          <w:p w14:paraId="5C64D684" w14:textId="2A7A1AD7"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tcBorders>
              <w:top w:val="single" w:sz="6" w:space="0" w:color="auto"/>
              <w:bottom w:val="single" w:sz="12" w:space="0" w:color="auto"/>
            </w:tcBorders>
            <w:vAlign w:val="bottom"/>
          </w:tcPr>
          <w:p w14:paraId="23867EBD"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jc w:val="both"/>
            </w:pPr>
          </w:p>
        </w:tc>
      </w:tr>
      <w:tr w:rsidR="001332BD" w:rsidRPr="00E956F7" w14:paraId="7150F343" w14:textId="77777777" w:rsidTr="006A5EE4">
        <w:trPr>
          <w:jc w:val="center"/>
        </w:trPr>
        <w:tc>
          <w:tcPr>
            <w:tcW w:w="2411" w:type="dxa"/>
            <w:vAlign w:val="bottom"/>
          </w:tcPr>
          <w:p w14:paraId="461C771B" w14:textId="3E417796" w:rsidR="001332BD" w:rsidRPr="00E956F7" w:rsidRDefault="001332BD" w:rsidP="00EA62FC">
            <w:pPr>
              <w:pStyle w:val="Tablebody"/>
              <w:tabs>
                <w:tab w:val="clear" w:pos="397"/>
                <w:tab w:val="left" w:pos="403"/>
              </w:tabs>
              <w:autoSpaceDE w:val="0"/>
              <w:autoSpaceDN w:val="0"/>
              <w:adjustRightInd w:val="0"/>
            </w:pPr>
            <w:r w:rsidRPr="00E956F7">
              <w:rPr>
                <w:szCs w:val="24"/>
              </w:rPr>
              <w:t>int</w:t>
            </w:r>
          </w:p>
        </w:tc>
        <w:tc>
          <w:tcPr>
            <w:tcW w:w="1620" w:type="dxa"/>
            <w:vAlign w:val="bottom"/>
          </w:tcPr>
          <w:p w14:paraId="4D121675" w14:textId="06EC0913"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vAlign w:val="bottom"/>
          </w:tcPr>
          <w:p w14:paraId="49F46391" w14:textId="49FAFEF5"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tcBorders>
              <w:top w:val="single" w:sz="6" w:space="0" w:color="auto"/>
              <w:bottom w:val="single" w:sz="12" w:space="0" w:color="auto"/>
            </w:tcBorders>
            <w:vAlign w:val="bottom"/>
          </w:tcPr>
          <w:p w14:paraId="3F9C7C14"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jc w:val="both"/>
            </w:pPr>
          </w:p>
        </w:tc>
      </w:tr>
      <w:tr w:rsidR="001332BD" w:rsidRPr="00E956F7" w14:paraId="37A59886" w14:textId="77777777" w:rsidTr="006A5EE4">
        <w:trPr>
          <w:jc w:val="center"/>
        </w:trPr>
        <w:tc>
          <w:tcPr>
            <w:tcW w:w="2411" w:type="dxa"/>
            <w:vAlign w:val="bottom"/>
          </w:tcPr>
          <w:p w14:paraId="4991560A" w14:textId="2E6B25AC" w:rsidR="001332BD" w:rsidRPr="00E956F7" w:rsidRDefault="001332BD" w:rsidP="00EA62FC">
            <w:pPr>
              <w:pStyle w:val="Tablebody"/>
              <w:tabs>
                <w:tab w:val="clear" w:pos="397"/>
                <w:tab w:val="left" w:pos="403"/>
              </w:tabs>
              <w:autoSpaceDE w:val="0"/>
              <w:autoSpaceDN w:val="0"/>
              <w:adjustRightInd w:val="0"/>
            </w:pPr>
            <w:r w:rsidRPr="00E956F7">
              <w:rPr>
                <w:szCs w:val="24"/>
              </w:rPr>
              <w:t>string_list</w:t>
            </w:r>
          </w:p>
        </w:tc>
        <w:tc>
          <w:tcPr>
            <w:tcW w:w="1620" w:type="dxa"/>
            <w:vAlign w:val="bottom"/>
          </w:tcPr>
          <w:p w14:paraId="679E8B7B" w14:textId="71BDB659"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vAlign w:val="bottom"/>
          </w:tcPr>
          <w:p w14:paraId="4859E352" w14:textId="1BF56DA5"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tcBorders>
              <w:top w:val="single" w:sz="6" w:space="0" w:color="auto"/>
              <w:bottom w:val="single" w:sz="12" w:space="0" w:color="auto"/>
            </w:tcBorders>
            <w:vAlign w:val="bottom"/>
          </w:tcPr>
          <w:p w14:paraId="3B72A15F"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jc w:val="both"/>
            </w:pPr>
          </w:p>
        </w:tc>
      </w:tr>
      <w:tr w:rsidR="001332BD" w:rsidRPr="00E956F7" w14:paraId="7E977FDE" w14:textId="77777777" w:rsidTr="006A5EE4">
        <w:trPr>
          <w:jc w:val="center"/>
        </w:trPr>
        <w:tc>
          <w:tcPr>
            <w:tcW w:w="2411" w:type="dxa"/>
            <w:vAlign w:val="bottom"/>
          </w:tcPr>
          <w:p w14:paraId="66D90C71" w14:textId="073B5B70" w:rsidR="001332BD" w:rsidRPr="00E956F7" w:rsidRDefault="001332BD" w:rsidP="00EA62FC">
            <w:pPr>
              <w:pStyle w:val="Tablebody"/>
              <w:tabs>
                <w:tab w:val="clear" w:pos="397"/>
                <w:tab w:val="left" w:pos="403"/>
              </w:tabs>
              <w:autoSpaceDE w:val="0"/>
              <w:autoSpaceDN w:val="0"/>
              <w:adjustRightInd w:val="0"/>
            </w:pPr>
            <w:r w:rsidRPr="00E956F7">
              <w:rPr>
                <w:szCs w:val="24"/>
              </w:rPr>
              <w:t>real_list</w:t>
            </w:r>
          </w:p>
        </w:tc>
        <w:tc>
          <w:tcPr>
            <w:tcW w:w="1620" w:type="dxa"/>
            <w:vAlign w:val="bottom"/>
          </w:tcPr>
          <w:p w14:paraId="2FBF3AFF" w14:textId="58013102"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vAlign w:val="bottom"/>
          </w:tcPr>
          <w:p w14:paraId="56470A59" w14:textId="672A3FD8"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tcBorders>
              <w:top w:val="single" w:sz="6" w:space="0" w:color="auto"/>
              <w:bottom w:val="single" w:sz="12" w:space="0" w:color="auto"/>
            </w:tcBorders>
            <w:vAlign w:val="bottom"/>
          </w:tcPr>
          <w:p w14:paraId="7E64DDA2"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jc w:val="both"/>
            </w:pPr>
          </w:p>
        </w:tc>
      </w:tr>
      <w:tr w:rsidR="001332BD" w:rsidRPr="00E956F7" w14:paraId="489F4DBF" w14:textId="77777777" w:rsidTr="006A5EE4">
        <w:trPr>
          <w:jc w:val="center"/>
        </w:trPr>
        <w:tc>
          <w:tcPr>
            <w:tcW w:w="2411" w:type="dxa"/>
            <w:vAlign w:val="bottom"/>
          </w:tcPr>
          <w:p w14:paraId="151156C5" w14:textId="20FBCE15" w:rsidR="001332BD" w:rsidRPr="00E956F7" w:rsidRDefault="001332BD" w:rsidP="00EA62FC">
            <w:pPr>
              <w:pStyle w:val="Tablebody"/>
              <w:tabs>
                <w:tab w:val="clear" w:pos="397"/>
                <w:tab w:val="left" w:pos="403"/>
              </w:tabs>
              <w:autoSpaceDE w:val="0"/>
              <w:autoSpaceDN w:val="0"/>
              <w:adjustRightInd w:val="0"/>
            </w:pPr>
            <w:r w:rsidRPr="00E956F7">
              <w:rPr>
                <w:szCs w:val="24"/>
              </w:rPr>
              <w:t>int_list</w:t>
            </w:r>
          </w:p>
        </w:tc>
        <w:tc>
          <w:tcPr>
            <w:tcW w:w="1620" w:type="dxa"/>
            <w:vAlign w:val="bottom"/>
          </w:tcPr>
          <w:p w14:paraId="553A856D" w14:textId="63D5ED9D" w:rsidR="001332BD" w:rsidRPr="00E956F7" w:rsidRDefault="001332BD" w:rsidP="00EA62FC">
            <w:pPr>
              <w:pStyle w:val="Tablebody"/>
              <w:tabs>
                <w:tab w:val="clear" w:pos="397"/>
                <w:tab w:val="left" w:pos="403"/>
              </w:tabs>
              <w:autoSpaceDE w:val="0"/>
              <w:autoSpaceDN w:val="0"/>
              <w:adjustRightInd w:val="0"/>
            </w:pPr>
            <w:r w:rsidRPr="00E956F7">
              <w:rPr>
                <w:szCs w:val="24"/>
              </w:rPr>
              <w:t>1 - *</w:t>
            </w:r>
          </w:p>
        </w:tc>
        <w:tc>
          <w:tcPr>
            <w:tcW w:w="1440" w:type="dxa"/>
            <w:vAlign w:val="bottom"/>
          </w:tcPr>
          <w:p w14:paraId="411D99D6" w14:textId="378E21EB" w:rsidR="001332BD" w:rsidRPr="00E956F7" w:rsidRDefault="001332BD" w:rsidP="00EA62FC">
            <w:pPr>
              <w:pStyle w:val="Tablebody"/>
              <w:tabs>
                <w:tab w:val="clear" w:pos="397"/>
                <w:tab w:val="left" w:pos="403"/>
              </w:tabs>
              <w:autoSpaceDE w:val="0"/>
              <w:autoSpaceDN w:val="0"/>
              <w:adjustRightInd w:val="0"/>
            </w:pPr>
            <w:r w:rsidRPr="00E956F7">
              <w:rPr>
                <w:szCs w:val="24"/>
              </w:rPr>
              <w:t>optional</w:t>
            </w:r>
          </w:p>
        </w:tc>
        <w:tc>
          <w:tcPr>
            <w:tcW w:w="2520" w:type="dxa"/>
            <w:vMerge/>
            <w:tcBorders>
              <w:top w:val="single" w:sz="6" w:space="0" w:color="auto"/>
              <w:bottom w:val="single" w:sz="12" w:space="0" w:color="auto"/>
            </w:tcBorders>
            <w:vAlign w:val="bottom"/>
          </w:tcPr>
          <w:p w14:paraId="27A38E85"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jc w:val="both"/>
            </w:pPr>
          </w:p>
        </w:tc>
      </w:tr>
    </w:tbl>
    <w:p w14:paraId="2E498CB3" w14:textId="0107C1C2" w:rsidR="001332BD" w:rsidRPr="00E956F7" w:rsidRDefault="001332BD">
      <w:pPr>
        <w:pStyle w:val="BodyText"/>
        <w:autoSpaceDE w:val="0"/>
        <w:autoSpaceDN w:val="0"/>
        <w:adjustRightInd w:val="0"/>
        <w:rPr>
          <w:szCs w:val="24"/>
        </w:rPr>
      </w:pPr>
      <w:r w:rsidRPr="00E956F7">
        <w:rPr>
          <w:szCs w:val="24"/>
        </w:rPr>
        <w:t xml:space="preserve">The elements </w:t>
      </w:r>
      <w:r w:rsidRPr="009E1140">
        <w:rPr>
          <w:rStyle w:val="ISOCode"/>
        </w:rPr>
        <w:t>&lt;string/&gt;</w:t>
      </w:r>
      <w:r w:rsidRPr="00E956F7">
        <w:rPr>
          <w:szCs w:val="24"/>
        </w:rPr>
        <w:t xml:space="preserve">, </w:t>
      </w:r>
      <w:r w:rsidRPr="009E1140">
        <w:rPr>
          <w:rStyle w:val="ISOCode"/>
        </w:rPr>
        <w:t>&lt;real/&gt;</w:t>
      </w:r>
      <w:r w:rsidRPr="00E956F7">
        <w:rPr>
          <w:szCs w:val="24"/>
        </w:rPr>
        <w:t xml:space="preserve"> and </w:t>
      </w:r>
      <w:r w:rsidRPr="009E1140">
        <w:rPr>
          <w:rStyle w:val="ISOCode"/>
        </w:rPr>
        <w:t>&lt;integer/&gt;</w:t>
      </w:r>
      <w:r w:rsidRPr="00E956F7">
        <w:rPr>
          <w:szCs w:val="24"/>
        </w:rPr>
        <w:t xml:space="preserve"> are allowed to have the following data type assignments for their value:</w:t>
      </w:r>
    </w:p>
    <w:p w14:paraId="56A7899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63" w:author="LUEJE Claudia" w:date="2023-06-26T17:59:00Z">
        <w:r w:rsidRPr="00E956F7">
          <w:rPr>
            <w:szCs w:val="24"/>
          </w:rPr>
          <w:t>—</w:t>
        </w:r>
        <w:r w:rsidRPr="00E956F7">
          <w:rPr>
            <w:szCs w:val="24"/>
          </w:rPr>
          <w:tab/>
        </w:r>
      </w:ins>
      <w:r w:rsidRPr="00FD3020">
        <w:rPr>
          <w:szCs w:val="24"/>
        </w:rPr>
        <w:t>string element:</w:t>
      </w:r>
      <w:r w:rsidRPr="00E956F7">
        <w:rPr>
          <w:szCs w:val="24"/>
        </w:rPr>
        <w:t xml:space="preserve"> alphanumeric that is covered by string data type in xsd, which can contain characters, line feeds, carriage returns, and tab characters.</w:t>
      </w:r>
    </w:p>
    <w:p w14:paraId="74573D06" w14:textId="77777777"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64" w:author="LUEJE Claudia" w:date="2023-06-26T17:59:00Z">
        <w:r w:rsidRPr="00E956F7">
          <w:rPr>
            <w:szCs w:val="24"/>
          </w:rPr>
          <w:t>—</w:t>
        </w:r>
        <w:r w:rsidRPr="00E956F7">
          <w:rPr>
            <w:szCs w:val="24"/>
          </w:rPr>
          <w:tab/>
        </w:r>
      </w:ins>
      <w:r w:rsidRPr="00E956F7">
        <w:rPr>
          <w:szCs w:val="24"/>
        </w:rPr>
        <w:t>(If required to handle not needed items such as line feeds or tab characters another data type should be used in XML Schema Definition which is the normalized string data type. The normalized string data type is derived from the string data type. The normalized string data type also contains characters, but the XML processor will remove line feeds, carriage returns, and tab characters.);</w:t>
      </w:r>
    </w:p>
    <w:p w14:paraId="51CD0C1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65" w:author="LUEJE Claudia" w:date="2023-06-26T17:59:00Z">
        <w:r w:rsidRPr="00E956F7">
          <w:rPr>
            <w:szCs w:val="24"/>
          </w:rPr>
          <w:t>—</w:t>
        </w:r>
        <w:r w:rsidRPr="00E956F7">
          <w:rPr>
            <w:szCs w:val="24"/>
          </w:rPr>
          <w:tab/>
        </w:r>
      </w:ins>
      <w:r w:rsidRPr="00FD3020">
        <w:rPr>
          <w:szCs w:val="24"/>
        </w:rPr>
        <w:t>real element:</w:t>
      </w:r>
      <w:r w:rsidRPr="00E956F7">
        <w:rPr>
          <w:szCs w:val="24"/>
        </w:rPr>
        <w:t xml:space="preserve"> floating point that is covered by decimal data type is xsd, which can contain a numeric value. The maximum number of decimal digits you can specify is 18;</w:t>
      </w:r>
    </w:p>
    <w:p w14:paraId="42557A0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66" w:author="LUEJE Claudia" w:date="2023-06-26T17:59:00Z">
        <w:r w:rsidRPr="00E956F7">
          <w:rPr>
            <w:szCs w:val="24"/>
          </w:rPr>
          <w:t>—</w:t>
        </w:r>
        <w:r w:rsidRPr="00E956F7">
          <w:rPr>
            <w:szCs w:val="24"/>
          </w:rPr>
          <w:tab/>
        </w:r>
      </w:ins>
      <w:r w:rsidRPr="00FD3020">
        <w:rPr>
          <w:szCs w:val="24"/>
        </w:rPr>
        <w:t>integer element:</w:t>
      </w:r>
      <w:r w:rsidRPr="00E956F7">
        <w:rPr>
          <w:szCs w:val="24"/>
        </w:rPr>
        <w:t xml:space="preserve"> integer that is covered by integer data type in xsd, which can contain a numeric value without a fractional component.</w:t>
      </w:r>
    </w:p>
    <w:p w14:paraId="6437A780" w14:textId="77777777"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&lt;string/&gt;</w:t>
      </w:r>
      <w:r w:rsidRPr="00E956F7">
        <w:rPr>
          <w:szCs w:val="24"/>
        </w:rPr>
        <w:t>:</w:t>
      </w:r>
    </w:p>
    <w:p w14:paraId="4621B97C" w14:textId="0BD33F50" w:rsidR="001332BD" w:rsidRPr="00E956F7" w:rsidRDefault="006F39DE">
      <w:pPr>
        <w:pStyle w:val="Tabletitle"/>
        <w:autoSpaceDE w:val="0"/>
        <w:autoSpaceDN w:val="0"/>
        <w:adjustRightInd w:val="0"/>
        <w:outlineLvl w:val="0"/>
        <w:rPr>
          <w:szCs w:val="24"/>
        </w:rPr>
      </w:pPr>
      <w:bookmarkStart w:id="1367" w:name="_Toc110532368"/>
      <w:r w:rsidRPr="00E956F7">
        <w:rPr>
          <w:szCs w:val="24"/>
        </w:rPr>
        <w:t>Table</w:t>
      </w:r>
      <w:del w:id="1368" w:author="LUEJE Claudia" w:date="2023-06-26T17:59:00Z">
        <w:r w:rsidR="0039224F" w:rsidRPr="00F54804">
          <w:delText xml:space="preserve"> </w:delText>
        </w:r>
        <w:r w:rsidR="0039224F" w:rsidRPr="005C2D94">
          <w:fldChar w:fldCharType="begin"/>
        </w:r>
        <w:r w:rsidR="0039224F" w:rsidRPr="00F54804">
          <w:delInstrText xml:space="preserve"> SEQ Table \* ARABIC </w:delInstrText>
        </w:r>
        <w:r w:rsidR="0039224F" w:rsidRPr="005C2D94">
          <w:fldChar w:fldCharType="separate"/>
        </w:r>
        <w:r w:rsidR="0067475A">
          <w:rPr>
            <w:noProof/>
          </w:rPr>
          <w:delText>20</w:delText>
        </w:r>
        <w:r w:rsidR="0039224F" w:rsidRPr="005C2D94">
          <w:fldChar w:fldCharType="end"/>
        </w:r>
      </w:del>
      <w:ins w:id="1369" w:author="LUEJE Claudia" w:date="2023-06-26T17:59:00Z">
        <w:r w:rsidRPr="00E956F7">
          <w:rPr>
            <w:szCs w:val="24"/>
          </w:rPr>
          <w:t> </w:t>
        </w:r>
        <w:r w:rsidR="001332BD" w:rsidRPr="00E956F7">
          <w:rPr>
            <w:szCs w:val="24"/>
          </w:rPr>
          <w:t>20</w:t>
        </w:r>
      </w:ins>
      <w:r w:rsidR="00EA62FC" w:rsidRPr="00E956F7">
        <w:rPr>
          <w:szCs w:val="24"/>
        </w:rPr>
        <w:t xml:space="preserve"> </w:t>
      </w:r>
      <w:r w:rsidR="001332BD" w:rsidRPr="00E956F7">
        <w:rPr>
          <w:szCs w:val="24"/>
        </w:rPr>
        <w:t>— Attributes of</w:t>
      </w:r>
      <w:r w:rsidR="001332BD" w:rsidRPr="006935D6">
        <w:rPr>
          <w:b w:val="0"/>
          <w:szCs w:val="24"/>
        </w:rPr>
        <w:t xml:space="preserve"> </w:t>
      </w:r>
      <w:r w:rsidR="001332BD" w:rsidRPr="006935D6">
        <w:rPr>
          <w:rStyle w:val="ISOCode"/>
          <w:b w:val="0"/>
        </w:rPr>
        <w:t>&lt;string/&gt;</w:t>
      </w:r>
      <w:r w:rsidR="001332BD" w:rsidRPr="006935D6">
        <w:rPr>
          <w:b w:val="0"/>
          <w:szCs w:val="24"/>
        </w:rPr>
        <w:t xml:space="preserve"> </w:t>
      </w:r>
      <w:r w:rsidR="001332BD" w:rsidRPr="00E956F7">
        <w:rPr>
          <w:szCs w:val="24"/>
        </w:rPr>
        <w:t>element</w:t>
      </w:r>
      <w:bookmarkEnd w:id="1367"/>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14D78A21" w14:textId="77777777" w:rsidTr="006A5EE4">
        <w:trPr>
          <w:tblHeader/>
          <w:jc w:val="center"/>
        </w:trPr>
        <w:tc>
          <w:tcPr>
            <w:tcW w:w="1526" w:type="dxa"/>
            <w:tcBorders>
              <w:top w:val="single" w:sz="12" w:space="0" w:color="000000"/>
              <w:bottom w:val="single" w:sz="12" w:space="0" w:color="000000"/>
            </w:tcBorders>
            <w:shd w:val="clear" w:color="auto" w:fill="F3F3F3"/>
            <w:vAlign w:val="bottom"/>
            <w:hideMark/>
          </w:tcPr>
          <w:p w14:paraId="1B288238" w14:textId="7D24F6A2"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7C1864EC" w14:textId="24927A7D"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4EE4B5FB" w14:textId="6FFC8D99"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37264EF4" w14:textId="450124DF"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53AFA847" w14:textId="0576030D"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2F79BE56" w14:textId="77777777" w:rsidTr="006A5EE4">
        <w:trPr>
          <w:jc w:val="center"/>
        </w:trPr>
        <w:tc>
          <w:tcPr>
            <w:tcW w:w="1526" w:type="dxa"/>
            <w:tcBorders>
              <w:top w:val="single" w:sz="12" w:space="0" w:color="000000"/>
            </w:tcBorders>
          </w:tcPr>
          <w:p w14:paraId="2BDAE1C4" w14:textId="4C88F6BF" w:rsidR="001332BD" w:rsidRPr="00E956F7" w:rsidRDefault="00FD3020" w:rsidP="00EA62FC">
            <w:pPr>
              <w:pStyle w:val="Tablebody"/>
              <w:autoSpaceDE w:val="0"/>
              <w:autoSpaceDN w:val="0"/>
              <w:adjustRightInd w:val="0"/>
              <w:rPr>
                <w:rFonts w:cs="Calibri"/>
                <w:lang w:eastAsia="zh-CN"/>
              </w:rPr>
            </w:pPr>
            <w:r w:rsidRPr="00E956F7">
              <w:rPr>
                <w:szCs w:val="24"/>
              </w:rPr>
              <w:t>K</w:t>
            </w:r>
            <w:r w:rsidR="001332BD" w:rsidRPr="00E956F7">
              <w:rPr>
                <w:szCs w:val="24"/>
              </w:rPr>
              <w:t>ey</w:t>
            </w:r>
          </w:p>
        </w:tc>
        <w:tc>
          <w:tcPr>
            <w:tcW w:w="1538" w:type="dxa"/>
            <w:tcBorders>
              <w:top w:val="single" w:sz="12" w:space="0" w:color="000000"/>
            </w:tcBorders>
          </w:tcPr>
          <w:p w14:paraId="0713E483" w14:textId="6E30216F" w:rsidR="001332BD" w:rsidRPr="00E956F7" w:rsidRDefault="001332BD" w:rsidP="00EA62FC">
            <w:pPr>
              <w:pStyle w:val="Tablebody"/>
              <w:autoSpaceDE w:val="0"/>
              <w:autoSpaceDN w:val="0"/>
              <w:adjustRightInd w:val="0"/>
            </w:pPr>
            <w:r w:rsidRPr="00E956F7">
              <w:rPr>
                <w:szCs w:val="24"/>
              </w:rPr>
              <w:t>Alphanumeric</w:t>
            </w:r>
          </w:p>
        </w:tc>
        <w:tc>
          <w:tcPr>
            <w:tcW w:w="1612" w:type="dxa"/>
            <w:tcBorders>
              <w:top w:val="single" w:sz="12" w:space="0" w:color="000000"/>
            </w:tcBorders>
          </w:tcPr>
          <w:p w14:paraId="213233EF" w14:textId="527B0ABB" w:rsidR="001332BD" w:rsidRPr="00E956F7" w:rsidRDefault="001332BD" w:rsidP="00EA62FC">
            <w:pPr>
              <w:pStyle w:val="Tablebody"/>
              <w:autoSpaceDE w:val="0"/>
              <w:autoSpaceDN w:val="0"/>
              <w:adjustRightInd w:val="0"/>
            </w:pPr>
            <w:r w:rsidRPr="00E956F7">
              <w:rPr>
                <w:szCs w:val="24"/>
              </w:rPr>
              <w:t>Alphanumeric</w:t>
            </w:r>
          </w:p>
        </w:tc>
        <w:tc>
          <w:tcPr>
            <w:tcW w:w="1352" w:type="dxa"/>
            <w:tcBorders>
              <w:top w:val="single" w:sz="12" w:space="0" w:color="000000"/>
            </w:tcBorders>
          </w:tcPr>
          <w:p w14:paraId="1DFF1019" w14:textId="7056F203" w:rsidR="001332BD" w:rsidRPr="00E956F7" w:rsidRDefault="001332BD" w:rsidP="00EA62FC">
            <w:pPr>
              <w:pStyle w:val="Tablebody"/>
              <w:autoSpaceDE w:val="0"/>
              <w:autoSpaceDN w:val="0"/>
              <w:adjustRightInd w:val="0"/>
            </w:pPr>
            <w:r w:rsidRPr="00E956F7">
              <w:rPr>
                <w:szCs w:val="24"/>
              </w:rPr>
              <w:t>Required</w:t>
            </w:r>
          </w:p>
        </w:tc>
        <w:tc>
          <w:tcPr>
            <w:tcW w:w="2492" w:type="dxa"/>
            <w:tcBorders>
              <w:top w:val="single" w:sz="12" w:space="0" w:color="000000"/>
            </w:tcBorders>
          </w:tcPr>
          <w:p w14:paraId="5D19525E" w14:textId="372A2EBD" w:rsidR="001332BD" w:rsidRPr="00E956F7" w:rsidRDefault="001332BD" w:rsidP="00EA62FC">
            <w:pPr>
              <w:pStyle w:val="Tablebody"/>
              <w:autoSpaceDE w:val="0"/>
              <w:autoSpaceDN w:val="0"/>
              <w:adjustRightInd w:val="0"/>
            </w:pPr>
            <w:r w:rsidRPr="00E956F7">
              <w:rPr>
                <w:szCs w:val="24"/>
              </w:rPr>
              <w:t>Non-empty string</w:t>
            </w:r>
          </w:p>
        </w:tc>
      </w:tr>
    </w:tbl>
    <w:p w14:paraId="0C8517C6" w14:textId="4A08C95B"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&lt;real/&gt;</w:t>
      </w:r>
      <w:r w:rsidRPr="00E956F7">
        <w:rPr>
          <w:szCs w:val="24"/>
        </w:rPr>
        <w:t>:</w:t>
      </w:r>
    </w:p>
    <w:p w14:paraId="68EDB65B" w14:textId="423084DA" w:rsidR="001332BD" w:rsidRPr="00E956F7" w:rsidRDefault="006F39DE">
      <w:pPr>
        <w:pStyle w:val="Tabletitle"/>
        <w:autoSpaceDE w:val="0"/>
        <w:autoSpaceDN w:val="0"/>
        <w:adjustRightInd w:val="0"/>
        <w:outlineLvl w:val="0"/>
        <w:rPr>
          <w:szCs w:val="24"/>
        </w:rPr>
      </w:pPr>
      <w:bookmarkStart w:id="1370" w:name="_Toc110532369"/>
      <w:r w:rsidRPr="00E956F7">
        <w:rPr>
          <w:szCs w:val="24"/>
        </w:rPr>
        <w:t>Table</w:t>
      </w:r>
      <w:del w:id="1371" w:author="LUEJE Claudia" w:date="2023-06-26T17:59:00Z">
        <w:r w:rsidR="0039224F" w:rsidRPr="005C2D94">
          <w:delText xml:space="preserve"> </w:delText>
        </w:r>
        <w:r w:rsidR="0039224F" w:rsidRPr="005C2D94">
          <w:fldChar w:fldCharType="begin"/>
        </w:r>
        <w:r w:rsidR="0039224F" w:rsidRPr="00F54804">
          <w:delInstrText xml:space="preserve"> SEQ Table \* ARABIC </w:delInstrText>
        </w:r>
        <w:r w:rsidR="0039224F" w:rsidRPr="005C2D94">
          <w:fldChar w:fldCharType="separate"/>
        </w:r>
        <w:r w:rsidR="0067475A">
          <w:rPr>
            <w:noProof/>
          </w:rPr>
          <w:delText>21</w:delText>
        </w:r>
        <w:r w:rsidR="0039224F" w:rsidRPr="005C2D94">
          <w:fldChar w:fldCharType="end"/>
        </w:r>
      </w:del>
      <w:ins w:id="1372" w:author="LUEJE Claudia" w:date="2023-06-26T17:59:00Z">
        <w:r w:rsidRPr="00E956F7">
          <w:rPr>
            <w:szCs w:val="24"/>
          </w:rPr>
          <w:t> </w:t>
        </w:r>
        <w:r w:rsidR="001332BD" w:rsidRPr="00E956F7">
          <w:rPr>
            <w:szCs w:val="24"/>
          </w:rPr>
          <w:t>21</w:t>
        </w:r>
      </w:ins>
      <w:r w:rsidR="00EA62FC" w:rsidRPr="00E956F7">
        <w:rPr>
          <w:szCs w:val="24"/>
        </w:rPr>
        <w:t xml:space="preserve"> </w:t>
      </w:r>
      <w:r w:rsidR="001332BD" w:rsidRPr="00E956F7">
        <w:rPr>
          <w:szCs w:val="24"/>
        </w:rPr>
        <w:t>— Attributes of</w:t>
      </w:r>
      <w:r w:rsidR="001332BD" w:rsidRPr="00E956F7">
        <w:rPr>
          <w:b w:val="0"/>
          <w:szCs w:val="24"/>
        </w:rPr>
        <w:t xml:space="preserve"> </w:t>
      </w:r>
      <w:r w:rsidR="001332BD" w:rsidRPr="009E1140">
        <w:rPr>
          <w:rStyle w:val="ISOCode"/>
          <w:b w:val="0"/>
        </w:rPr>
        <w:t>&lt;real/&gt;</w:t>
      </w:r>
      <w:r w:rsidR="001332BD" w:rsidRPr="00E956F7">
        <w:rPr>
          <w:b w:val="0"/>
          <w:szCs w:val="24"/>
        </w:rPr>
        <w:t xml:space="preserve"> </w:t>
      </w:r>
      <w:r w:rsidR="001332BD" w:rsidRPr="00E956F7">
        <w:rPr>
          <w:szCs w:val="24"/>
        </w:rPr>
        <w:t>element</w:t>
      </w:r>
      <w:bookmarkEnd w:id="1370"/>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4D2C447D" w14:textId="77777777" w:rsidTr="006A5EE4">
        <w:trPr>
          <w:tblHeader/>
          <w:jc w:val="center"/>
        </w:trPr>
        <w:tc>
          <w:tcPr>
            <w:tcW w:w="1526" w:type="dxa"/>
            <w:tcBorders>
              <w:top w:val="single" w:sz="12" w:space="0" w:color="000000"/>
              <w:bottom w:val="single" w:sz="12" w:space="0" w:color="000000"/>
            </w:tcBorders>
            <w:shd w:val="clear" w:color="auto" w:fill="F3F3F3"/>
            <w:vAlign w:val="bottom"/>
            <w:hideMark/>
          </w:tcPr>
          <w:p w14:paraId="13D85A70" w14:textId="41FFFC61"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6E1234AF" w14:textId="2182CE38"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4B7BFEAE" w14:textId="463AD394"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6EE642A2" w14:textId="1DA0AC69"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1297307F" w14:textId="36C94B46"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7C0FEDCD" w14:textId="77777777" w:rsidTr="006A5EE4">
        <w:trPr>
          <w:jc w:val="center"/>
        </w:trPr>
        <w:tc>
          <w:tcPr>
            <w:tcW w:w="1526" w:type="dxa"/>
            <w:tcBorders>
              <w:top w:val="single" w:sz="12" w:space="0" w:color="000000"/>
            </w:tcBorders>
          </w:tcPr>
          <w:p w14:paraId="364C4CC6" w14:textId="5E947124" w:rsidR="001332BD" w:rsidRPr="00E956F7" w:rsidRDefault="00FD3020" w:rsidP="00EA62FC">
            <w:pPr>
              <w:pStyle w:val="Tablebody"/>
              <w:autoSpaceDE w:val="0"/>
              <w:autoSpaceDN w:val="0"/>
              <w:adjustRightInd w:val="0"/>
              <w:rPr>
                <w:rFonts w:cs="Calibri"/>
                <w:lang w:eastAsia="zh-CN"/>
              </w:rPr>
            </w:pPr>
            <w:r w:rsidRPr="00E956F7">
              <w:rPr>
                <w:szCs w:val="24"/>
              </w:rPr>
              <w:t>K</w:t>
            </w:r>
            <w:r w:rsidR="001332BD" w:rsidRPr="00E956F7">
              <w:rPr>
                <w:szCs w:val="24"/>
              </w:rPr>
              <w:t>ey</w:t>
            </w:r>
          </w:p>
        </w:tc>
        <w:tc>
          <w:tcPr>
            <w:tcW w:w="1538" w:type="dxa"/>
            <w:tcBorders>
              <w:top w:val="single" w:sz="12" w:space="0" w:color="000000"/>
            </w:tcBorders>
          </w:tcPr>
          <w:p w14:paraId="282A07D8" w14:textId="7B75C5E4" w:rsidR="001332BD" w:rsidRPr="00E956F7" w:rsidRDefault="001332BD" w:rsidP="00EA62FC">
            <w:pPr>
              <w:pStyle w:val="Tablebody"/>
              <w:autoSpaceDE w:val="0"/>
              <w:autoSpaceDN w:val="0"/>
              <w:adjustRightInd w:val="0"/>
            </w:pPr>
            <w:r w:rsidRPr="00E956F7">
              <w:rPr>
                <w:szCs w:val="24"/>
              </w:rPr>
              <w:t>Alphanumeric</w:t>
            </w:r>
          </w:p>
        </w:tc>
        <w:tc>
          <w:tcPr>
            <w:tcW w:w="1612" w:type="dxa"/>
            <w:tcBorders>
              <w:top w:val="single" w:sz="12" w:space="0" w:color="000000"/>
            </w:tcBorders>
          </w:tcPr>
          <w:p w14:paraId="6F7BC0FC" w14:textId="24D4ECD8" w:rsidR="001332BD" w:rsidRPr="00E956F7" w:rsidRDefault="001332BD" w:rsidP="00EA62FC">
            <w:pPr>
              <w:pStyle w:val="Tablebody"/>
              <w:autoSpaceDE w:val="0"/>
              <w:autoSpaceDN w:val="0"/>
              <w:adjustRightInd w:val="0"/>
            </w:pPr>
            <w:r w:rsidRPr="00E956F7">
              <w:rPr>
                <w:szCs w:val="24"/>
              </w:rPr>
              <w:t>Alphanumeric</w:t>
            </w:r>
          </w:p>
        </w:tc>
        <w:tc>
          <w:tcPr>
            <w:tcW w:w="1352" w:type="dxa"/>
            <w:tcBorders>
              <w:top w:val="single" w:sz="12" w:space="0" w:color="000000"/>
            </w:tcBorders>
          </w:tcPr>
          <w:p w14:paraId="79A76361" w14:textId="59D9CE31" w:rsidR="001332BD" w:rsidRPr="00E956F7" w:rsidRDefault="001332BD" w:rsidP="00EA62FC">
            <w:pPr>
              <w:pStyle w:val="Tablebody"/>
              <w:autoSpaceDE w:val="0"/>
              <w:autoSpaceDN w:val="0"/>
              <w:adjustRightInd w:val="0"/>
            </w:pPr>
            <w:r w:rsidRPr="00E956F7">
              <w:rPr>
                <w:szCs w:val="24"/>
              </w:rPr>
              <w:t>Required</w:t>
            </w:r>
          </w:p>
        </w:tc>
        <w:tc>
          <w:tcPr>
            <w:tcW w:w="2492" w:type="dxa"/>
            <w:tcBorders>
              <w:top w:val="single" w:sz="12" w:space="0" w:color="000000"/>
            </w:tcBorders>
          </w:tcPr>
          <w:p w14:paraId="259C665E" w14:textId="65D8BF84" w:rsidR="001332BD" w:rsidRPr="00E956F7" w:rsidRDefault="001332BD" w:rsidP="00EA62FC">
            <w:pPr>
              <w:pStyle w:val="Tablebody"/>
              <w:autoSpaceDE w:val="0"/>
              <w:autoSpaceDN w:val="0"/>
              <w:adjustRightInd w:val="0"/>
            </w:pPr>
            <w:r w:rsidRPr="00E956F7">
              <w:rPr>
                <w:szCs w:val="24"/>
              </w:rPr>
              <w:t>Non-empty string</w:t>
            </w:r>
          </w:p>
        </w:tc>
      </w:tr>
    </w:tbl>
    <w:p w14:paraId="042FA850" w14:textId="39B4D967"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&lt;integer/&gt;</w:t>
      </w:r>
      <w:r w:rsidRPr="00E956F7">
        <w:rPr>
          <w:szCs w:val="24"/>
        </w:rPr>
        <w:t>:</w:t>
      </w:r>
    </w:p>
    <w:p w14:paraId="3358B35F" w14:textId="5A658027" w:rsidR="001332BD" w:rsidRPr="00E956F7" w:rsidRDefault="006F39DE">
      <w:pPr>
        <w:pStyle w:val="Tabletitle"/>
        <w:autoSpaceDE w:val="0"/>
        <w:autoSpaceDN w:val="0"/>
        <w:adjustRightInd w:val="0"/>
        <w:outlineLvl w:val="0"/>
        <w:rPr>
          <w:szCs w:val="24"/>
        </w:rPr>
      </w:pPr>
      <w:bookmarkStart w:id="1373" w:name="_Toc110532370"/>
      <w:r w:rsidRPr="00E956F7">
        <w:rPr>
          <w:szCs w:val="24"/>
        </w:rPr>
        <w:t>Table</w:t>
      </w:r>
      <w:del w:id="1374" w:author="LUEJE Claudia" w:date="2023-06-26T17:59:00Z">
        <w:r w:rsidR="0039224F" w:rsidRPr="00F54804">
          <w:delText xml:space="preserve"> </w:delText>
        </w:r>
        <w:r w:rsidR="0039224F" w:rsidRPr="005C2D94">
          <w:fldChar w:fldCharType="begin"/>
        </w:r>
        <w:r w:rsidR="0039224F" w:rsidRPr="00F54804">
          <w:delInstrText xml:space="preserve"> SEQ Table \* ARABIC </w:delInstrText>
        </w:r>
        <w:r w:rsidR="0039224F" w:rsidRPr="005C2D94">
          <w:fldChar w:fldCharType="separate"/>
        </w:r>
        <w:r w:rsidR="0067475A">
          <w:rPr>
            <w:noProof/>
          </w:rPr>
          <w:delText>22</w:delText>
        </w:r>
        <w:r w:rsidR="0039224F" w:rsidRPr="005C2D94">
          <w:fldChar w:fldCharType="end"/>
        </w:r>
      </w:del>
      <w:ins w:id="1375" w:author="LUEJE Claudia" w:date="2023-06-26T17:59:00Z">
        <w:r w:rsidRPr="00E956F7">
          <w:rPr>
            <w:szCs w:val="24"/>
          </w:rPr>
          <w:t> </w:t>
        </w:r>
        <w:r w:rsidR="001332BD" w:rsidRPr="00E956F7">
          <w:rPr>
            <w:szCs w:val="24"/>
          </w:rPr>
          <w:t>22</w:t>
        </w:r>
      </w:ins>
      <w:r w:rsidR="00EA62FC" w:rsidRPr="00E956F7">
        <w:rPr>
          <w:szCs w:val="24"/>
        </w:rPr>
        <w:t xml:space="preserve"> </w:t>
      </w:r>
      <w:r w:rsidR="001332BD" w:rsidRPr="00E956F7">
        <w:rPr>
          <w:szCs w:val="24"/>
        </w:rPr>
        <w:t>— Attributes of</w:t>
      </w:r>
      <w:r w:rsidR="001332BD" w:rsidRPr="009E1140">
        <w:rPr>
          <w:b w:val="0"/>
          <w:szCs w:val="24"/>
        </w:rPr>
        <w:t xml:space="preserve"> </w:t>
      </w:r>
      <w:r w:rsidR="001332BD" w:rsidRPr="009E1140">
        <w:rPr>
          <w:rStyle w:val="ISOCode"/>
          <w:b w:val="0"/>
        </w:rPr>
        <w:t>&lt;integer/&gt;</w:t>
      </w:r>
      <w:r w:rsidR="001332BD" w:rsidRPr="009E1140">
        <w:rPr>
          <w:b w:val="0"/>
          <w:szCs w:val="24"/>
        </w:rPr>
        <w:t xml:space="preserve"> </w:t>
      </w:r>
      <w:r w:rsidR="001332BD" w:rsidRPr="00E956F7">
        <w:rPr>
          <w:szCs w:val="24"/>
        </w:rPr>
        <w:t>element</w:t>
      </w:r>
      <w:bookmarkEnd w:id="1373"/>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14F04B0A" w14:textId="77777777" w:rsidTr="006A5EE4">
        <w:trPr>
          <w:tblHeader/>
          <w:jc w:val="center"/>
        </w:trPr>
        <w:tc>
          <w:tcPr>
            <w:tcW w:w="1526" w:type="dxa"/>
            <w:tcBorders>
              <w:top w:val="single" w:sz="12" w:space="0" w:color="000000"/>
              <w:bottom w:val="single" w:sz="12" w:space="0" w:color="000000"/>
            </w:tcBorders>
            <w:shd w:val="clear" w:color="auto" w:fill="F3F3F3"/>
            <w:vAlign w:val="bottom"/>
            <w:hideMark/>
          </w:tcPr>
          <w:p w14:paraId="4EB6C8C5" w14:textId="72F299D9"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5541084E" w14:textId="2C8F0A65"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3AE870E7" w14:textId="1E61474D"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02401C39" w14:textId="587A4868"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70876310" w14:textId="797ED8C3"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752174D7" w14:textId="77777777" w:rsidTr="006A5EE4">
        <w:trPr>
          <w:jc w:val="center"/>
        </w:trPr>
        <w:tc>
          <w:tcPr>
            <w:tcW w:w="1526" w:type="dxa"/>
            <w:tcBorders>
              <w:top w:val="single" w:sz="12" w:space="0" w:color="000000"/>
            </w:tcBorders>
          </w:tcPr>
          <w:p w14:paraId="617B6A2A" w14:textId="4F93C151" w:rsidR="001332BD" w:rsidRPr="00E956F7" w:rsidRDefault="00FD3020" w:rsidP="00EA62FC">
            <w:pPr>
              <w:pStyle w:val="Tablebody"/>
              <w:autoSpaceDE w:val="0"/>
              <w:autoSpaceDN w:val="0"/>
              <w:adjustRightInd w:val="0"/>
              <w:rPr>
                <w:rFonts w:cs="Calibri"/>
                <w:lang w:eastAsia="zh-CN"/>
              </w:rPr>
            </w:pPr>
            <w:r w:rsidRPr="00E956F7">
              <w:rPr>
                <w:szCs w:val="24"/>
              </w:rPr>
              <w:t>K</w:t>
            </w:r>
            <w:r w:rsidR="001332BD" w:rsidRPr="00E956F7">
              <w:rPr>
                <w:szCs w:val="24"/>
              </w:rPr>
              <w:t>ey</w:t>
            </w:r>
          </w:p>
        </w:tc>
        <w:tc>
          <w:tcPr>
            <w:tcW w:w="1538" w:type="dxa"/>
            <w:tcBorders>
              <w:top w:val="single" w:sz="12" w:space="0" w:color="000000"/>
            </w:tcBorders>
          </w:tcPr>
          <w:p w14:paraId="56A4BB8D" w14:textId="0A94530D" w:rsidR="001332BD" w:rsidRPr="00E956F7" w:rsidRDefault="001332BD" w:rsidP="00EA62FC">
            <w:pPr>
              <w:pStyle w:val="Tablebody"/>
              <w:autoSpaceDE w:val="0"/>
              <w:autoSpaceDN w:val="0"/>
              <w:adjustRightInd w:val="0"/>
            </w:pPr>
            <w:r w:rsidRPr="00E956F7">
              <w:rPr>
                <w:szCs w:val="24"/>
              </w:rPr>
              <w:t>Alphanumeric</w:t>
            </w:r>
          </w:p>
        </w:tc>
        <w:tc>
          <w:tcPr>
            <w:tcW w:w="1612" w:type="dxa"/>
            <w:tcBorders>
              <w:top w:val="single" w:sz="12" w:space="0" w:color="000000"/>
            </w:tcBorders>
          </w:tcPr>
          <w:p w14:paraId="08BBF874" w14:textId="24EE5110" w:rsidR="001332BD" w:rsidRPr="00E956F7" w:rsidRDefault="001332BD" w:rsidP="00EA62FC">
            <w:pPr>
              <w:pStyle w:val="Tablebody"/>
              <w:autoSpaceDE w:val="0"/>
              <w:autoSpaceDN w:val="0"/>
              <w:adjustRightInd w:val="0"/>
            </w:pPr>
            <w:r w:rsidRPr="00E956F7">
              <w:rPr>
                <w:szCs w:val="24"/>
              </w:rPr>
              <w:t>Alphanumeric</w:t>
            </w:r>
          </w:p>
        </w:tc>
        <w:tc>
          <w:tcPr>
            <w:tcW w:w="1352" w:type="dxa"/>
            <w:tcBorders>
              <w:top w:val="single" w:sz="12" w:space="0" w:color="000000"/>
            </w:tcBorders>
          </w:tcPr>
          <w:p w14:paraId="2E3720A8" w14:textId="56CE3CF6" w:rsidR="001332BD" w:rsidRPr="00E956F7" w:rsidRDefault="001332BD" w:rsidP="00EA62FC">
            <w:pPr>
              <w:pStyle w:val="Tablebody"/>
              <w:autoSpaceDE w:val="0"/>
              <w:autoSpaceDN w:val="0"/>
              <w:adjustRightInd w:val="0"/>
            </w:pPr>
            <w:r w:rsidRPr="00E956F7">
              <w:rPr>
                <w:szCs w:val="24"/>
              </w:rPr>
              <w:t>Required</w:t>
            </w:r>
          </w:p>
        </w:tc>
        <w:tc>
          <w:tcPr>
            <w:tcW w:w="2492" w:type="dxa"/>
            <w:tcBorders>
              <w:top w:val="single" w:sz="12" w:space="0" w:color="000000"/>
            </w:tcBorders>
          </w:tcPr>
          <w:p w14:paraId="13EC8E72" w14:textId="25F0EC69" w:rsidR="001332BD" w:rsidRPr="00E956F7" w:rsidRDefault="001332BD" w:rsidP="00EA62FC">
            <w:pPr>
              <w:pStyle w:val="Tablebody"/>
              <w:autoSpaceDE w:val="0"/>
              <w:autoSpaceDN w:val="0"/>
              <w:adjustRightInd w:val="0"/>
            </w:pPr>
            <w:r w:rsidRPr="00E956F7">
              <w:rPr>
                <w:szCs w:val="24"/>
              </w:rPr>
              <w:t>Non-empty string</w:t>
            </w:r>
          </w:p>
        </w:tc>
      </w:tr>
    </w:tbl>
    <w:p w14:paraId="7770B60A" w14:textId="7846A767"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&lt;string_list/&gt;</w:t>
      </w:r>
      <w:r w:rsidRPr="00E956F7">
        <w:rPr>
          <w:szCs w:val="24"/>
        </w:rPr>
        <w:t>:</w:t>
      </w:r>
    </w:p>
    <w:p w14:paraId="3A04A69A" w14:textId="02F233A9" w:rsidR="001332BD" w:rsidRPr="00E956F7" w:rsidRDefault="006F39DE">
      <w:pPr>
        <w:pStyle w:val="Tabletitle"/>
        <w:autoSpaceDE w:val="0"/>
        <w:autoSpaceDN w:val="0"/>
        <w:adjustRightInd w:val="0"/>
        <w:outlineLvl w:val="0"/>
        <w:rPr>
          <w:szCs w:val="24"/>
        </w:rPr>
      </w:pPr>
      <w:bookmarkStart w:id="1376" w:name="_Toc110532371"/>
      <w:r w:rsidRPr="00E956F7">
        <w:rPr>
          <w:szCs w:val="24"/>
        </w:rPr>
        <w:t>Table</w:t>
      </w:r>
      <w:del w:id="1377" w:author="LUEJE Claudia" w:date="2023-06-26T17:59:00Z">
        <w:r w:rsidR="0039224F" w:rsidRPr="00F54804">
          <w:delText xml:space="preserve"> </w:delText>
        </w:r>
        <w:r w:rsidR="0039224F" w:rsidRPr="005C2D94">
          <w:fldChar w:fldCharType="begin"/>
        </w:r>
        <w:r w:rsidR="0039224F" w:rsidRPr="00F54804">
          <w:delInstrText xml:space="preserve"> SEQ Table \* ARABIC </w:delInstrText>
        </w:r>
        <w:r w:rsidR="0039224F" w:rsidRPr="005C2D94">
          <w:fldChar w:fldCharType="separate"/>
        </w:r>
        <w:r w:rsidR="0067475A">
          <w:rPr>
            <w:noProof/>
          </w:rPr>
          <w:delText>23</w:delText>
        </w:r>
        <w:r w:rsidR="0039224F" w:rsidRPr="005C2D94">
          <w:fldChar w:fldCharType="end"/>
        </w:r>
      </w:del>
      <w:ins w:id="1378" w:author="LUEJE Claudia" w:date="2023-06-26T17:59:00Z">
        <w:r w:rsidRPr="00E956F7">
          <w:rPr>
            <w:szCs w:val="24"/>
          </w:rPr>
          <w:t> </w:t>
        </w:r>
        <w:r w:rsidR="001332BD" w:rsidRPr="00E956F7">
          <w:rPr>
            <w:szCs w:val="24"/>
          </w:rPr>
          <w:t>23</w:t>
        </w:r>
      </w:ins>
      <w:r w:rsidR="00EA62FC" w:rsidRPr="00E956F7">
        <w:rPr>
          <w:szCs w:val="24"/>
        </w:rPr>
        <w:t xml:space="preserve"> </w:t>
      </w:r>
      <w:r w:rsidR="001332BD" w:rsidRPr="00E956F7">
        <w:rPr>
          <w:szCs w:val="24"/>
        </w:rPr>
        <w:t>— Attributes of</w:t>
      </w:r>
      <w:r w:rsidR="001332BD" w:rsidRPr="00593022">
        <w:rPr>
          <w:b w:val="0"/>
          <w:szCs w:val="24"/>
        </w:rPr>
        <w:t xml:space="preserve"> </w:t>
      </w:r>
      <w:r w:rsidR="001332BD" w:rsidRPr="00593022">
        <w:rPr>
          <w:rStyle w:val="ISOCode"/>
          <w:b w:val="0"/>
        </w:rPr>
        <w:t>&lt;string_list/&gt;</w:t>
      </w:r>
      <w:r w:rsidR="001332BD" w:rsidRPr="00593022">
        <w:rPr>
          <w:b w:val="0"/>
          <w:szCs w:val="24"/>
        </w:rPr>
        <w:t xml:space="preserve"> </w:t>
      </w:r>
      <w:r w:rsidR="001332BD" w:rsidRPr="00E956F7">
        <w:rPr>
          <w:szCs w:val="24"/>
        </w:rPr>
        <w:t>element</w:t>
      </w:r>
      <w:bookmarkEnd w:id="1376"/>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083031F8" w14:textId="77777777" w:rsidTr="006A5EE4">
        <w:trPr>
          <w:tblHeader/>
          <w:jc w:val="center"/>
        </w:trPr>
        <w:tc>
          <w:tcPr>
            <w:tcW w:w="1526" w:type="dxa"/>
            <w:tcBorders>
              <w:top w:val="single" w:sz="12" w:space="0" w:color="000000"/>
              <w:bottom w:val="single" w:sz="12" w:space="0" w:color="000000"/>
            </w:tcBorders>
            <w:shd w:val="clear" w:color="auto" w:fill="F3F3F3"/>
            <w:vAlign w:val="bottom"/>
            <w:hideMark/>
          </w:tcPr>
          <w:p w14:paraId="22D3DD1B" w14:textId="13866E4D"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34D62881" w14:textId="67A23137"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16DCB296" w14:textId="0AC7675B"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tcBorders>
              <w:top w:val="single" w:sz="12" w:space="0" w:color="000000"/>
              <w:bottom w:val="single" w:sz="12" w:space="0" w:color="000000"/>
            </w:tcBorders>
            <w:shd w:val="clear" w:color="auto" w:fill="F3F3F3"/>
            <w:vAlign w:val="bottom"/>
            <w:hideMark/>
          </w:tcPr>
          <w:p w14:paraId="2BBBD02D" w14:textId="7D1089A6"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5F2E2437" w14:textId="54693705"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016E5034" w14:textId="77777777" w:rsidTr="006A5EE4">
        <w:trPr>
          <w:jc w:val="center"/>
        </w:trPr>
        <w:tc>
          <w:tcPr>
            <w:tcW w:w="1526" w:type="dxa"/>
            <w:tcBorders>
              <w:top w:val="single" w:sz="12" w:space="0" w:color="000000"/>
            </w:tcBorders>
          </w:tcPr>
          <w:p w14:paraId="3BF99E5B" w14:textId="7CE88027" w:rsidR="001332BD" w:rsidRPr="00E956F7" w:rsidRDefault="001332BD" w:rsidP="00EA62FC">
            <w:pPr>
              <w:pStyle w:val="Tablebody"/>
              <w:autoSpaceDE w:val="0"/>
              <w:autoSpaceDN w:val="0"/>
              <w:adjustRightInd w:val="0"/>
              <w:rPr>
                <w:rFonts w:cs="Calibri"/>
                <w:lang w:eastAsia="zh-CN"/>
              </w:rPr>
            </w:pPr>
            <w:r w:rsidRPr="00E956F7">
              <w:rPr>
                <w:szCs w:val="24"/>
              </w:rPr>
              <w:t>key</w:t>
            </w:r>
          </w:p>
        </w:tc>
        <w:tc>
          <w:tcPr>
            <w:tcW w:w="1538" w:type="dxa"/>
            <w:tcBorders>
              <w:top w:val="single" w:sz="12" w:space="0" w:color="000000"/>
            </w:tcBorders>
          </w:tcPr>
          <w:p w14:paraId="723CE9CA" w14:textId="3B81336E" w:rsidR="001332BD" w:rsidRPr="00E956F7" w:rsidRDefault="001332BD" w:rsidP="00EA62FC">
            <w:pPr>
              <w:pStyle w:val="Tablebody"/>
              <w:autoSpaceDE w:val="0"/>
              <w:autoSpaceDN w:val="0"/>
              <w:adjustRightInd w:val="0"/>
            </w:pPr>
            <w:r w:rsidRPr="00E956F7">
              <w:rPr>
                <w:szCs w:val="24"/>
              </w:rPr>
              <w:t>Alphanumeric</w:t>
            </w:r>
          </w:p>
        </w:tc>
        <w:tc>
          <w:tcPr>
            <w:tcW w:w="1612" w:type="dxa"/>
            <w:tcBorders>
              <w:top w:val="single" w:sz="12" w:space="0" w:color="000000"/>
            </w:tcBorders>
          </w:tcPr>
          <w:p w14:paraId="25E1D755" w14:textId="21540565" w:rsidR="001332BD" w:rsidRPr="00E956F7" w:rsidRDefault="001332BD" w:rsidP="00EA62FC">
            <w:pPr>
              <w:pStyle w:val="Tablebody"/>
              <w:autoSpaceDE w:val="0"/>
              <w:autoSpaceDN w:val="0"/>
              <w:adjustRightInd w:val="0"/>
            </w:pPr>
            <w:r w:rsidRPr="00E956F7">
              <w:rPr>
                <w:szCs w:val="24"/>
              </w:rPr>
              <w:t>Alphanumeric</w:t>
            </w:r>
          </w:p>
        </w:tc>
        <w:tc>
          <w:tcPr>
            <w:tcW w:w="1352" w:type="dxa"/>
            <w:tcBorders>
              <w:top w:val="single" w:sz="12" w:space="0" w:color="000000"/>
            </w:tcBorders>
          </w:tcPr>
          <w:p w14:paraId="640E8F8C" w14:textId="567BE7AE" w:rsidR="001332BD" w:rsidRPr="00E956F7" w:rsidRDefault="001332BD" w:rsidP="00EA62FC">
            <w:pPr>
              <w:pStyle w:val="Tablebody"/>
              <w:autoSpaceDE w:val="0"/>
              <w:autoSpaceDN w:val="0"/>
              <w:adjustRightInd w:val="0"/>
            </w:pPr>
            <w:r w:rsidRPr="00E956F7">
              <w:rPr>
                <w:szCs w:val="24"/>
              </w:rPr>
              <w:t>Required</w:t>
            </w:r>
          </w:p>
        </w:tc>
        <w:tc>
          <w:tcPr>
            <w:tcW w:w="2492" w:type="dxa"/>
            <w:tcBorders>
              <w:top w:val="single" w:sz="12" w:space="0" w:color="000000"/>
            </w:tcBorders>
          </w:tcPr>
          <w:p w14:paraId="1DA5EC7E" w14:textId="589B8FB5" w:rsidR="001332BD" w:rsidRPr="00E956F7" w:rsidRDefault="001332BD" w:rsidP="00EA62FC">
            <w:pPr>
              <w:pStyle w:val="Tablebody"/>
              <w:autoSpaceDE w:val="0"/>
              <w:autoSpaceDN w:val="0"/>
              <w:adjustRightInd w:val="0"/>
            </w:pPr>
            <w:r w:rsidRPr="00E956F7">
              <w:rPr>
                <w:szCs w:val="24"/>
              </w:rPr>
              <w:t>Non-empty string</w:t>
            </w:r>
          </w:p>
        </w:tc>
      </w:tr>
    </w:tbl>
    <w:p w14:paraId="269D3248" w14:textId="2A4B79DC" w:rsidR="001332BD" w:rsidRPr="00E956F7" w:rsidRDefault="001332BD">
      <w:pPr>
        <w:pStyle w:val="BodyText"/>
        <w:autoSpaceDE w:val="0"/>
        <w:autoSpaceDN w:val="0"/>
        <w:adjustRightInd w:val="0"/>
        <w:rPr>
          <w:szCs w:val="24"/>
        </w:rPr>
      </w:pPr>
      <w:r w:rsidRPr="009E1140">
        <w:rPr>
          <w:rStyle w:val="ISOCode"/>
        </w:rPr>
        <w:t>&lt;string_list/&gt;</w:t>
      </w:r>
      <w:r w:rsidRPr="00E956F7">
        <w:rPr>
          <w:szCs w:val="24"/>
        </w:rPr>
        <w:t xml:space="preserve"> has the nested element:</w:t>
      </w:r>
    </w:p>
    <w:p w14:paraId="779ECAB2" w14:textId="20B4858E" w:rsidR="001332BD" w:rsidRPr="00E956F7" w:rsidRDefault="006F39DE">
      <w:pPr>
        <w:pStyle w:val="Tabletitle"/>
        <w:autoSpaceDE w:val="0"/>
        <w:autoSpaceDN w:val="0"/>
        <w:adjustRightInd w:val="0"/>
        <w:outlineLvl w:val="0"/>
        <w:rPr>
          <w:szCs w:val="24"/>
        </w:rPr>
      </w:pPr>
      <w:bookmarkStart w:id="1379" w:name="_Toc110532372"/>
      <w:r w:rsidRPr="00E956F7">
        <w:rPr>
          <w:szCs w:val="24"/>
        </w:rPr>
        <w:t>Table</w:t>
      </w:r>
      <w:del w:id="1380" w:author="LUEJE Claudia" w:date="2023-06-26T17:59:00Z">
        <w:r w:rsidR="006C2BAB">
          <w:delText xml:space="preserve"> </w:delText>
        </w:r>
        <w:r w:rsidR="006C2BAB">
          <w:fldChar w:fldCharType="begin"/>
        </w:r>
        <w:r w:rsidR="006C2BAB">
          <w:delInstrText xml:space="preserve"> SEQ Table \* ARABIC </w:delInstrText>
        </w:r>
        <w:r w:rsidR="006C2BAB">
          <w:fldChar w:fldCharType="separate"/>
        </w:r>
        <w:r w:rsidR="0067475A">
          <w:rPr>
            <w:noProof/>
          </w:rPr>
          <w:delText>24</w:delText>
        </w:r>
        <w:r w:rsidR="006C2BAB">
          <w:fldChar w:fldCharType="end"/>
        </w:r>
      </w:del>
      <w:ins w:id="1381" w:author="LUEJE Claudia" w:date="2023-06-26T17:59:00Z">
        <w:r w:rsidRPr="00E956F7">
          <w:rPr>
            <w:szCs w:val="24"/>
          </w:rPr>
          <w:t> </w:t>
        </w:r>
        <w:r w:rsidR="001332BD" w:rsidRPr="00E956F7">
          <w:rPr>
            <w:szCs w:val="24"/>
          </w:rPr>
          <w:t>24</w:t>
        </w:r>
      </w:ins>
      <w:r w:rsidR="00EA62FC" w:rsidRPr="00E956F7">
        <w:rPr>
          <w:szCs w:val="24"/>
        </w:rPr>
        <w:t xml:space="preserve"> </w:t>
      </w:r>
      <w:r w:rsidR="001332BD" w:rsidRPr="00E956F7">
        <w:rPr>
          <w:szCs w:val="24"/>
        </w:rPr>
        <w:t>— Nested elements of</w:t>
      </w:r>
      <w:r w:rsidR="001332BD" w:rsidRPr="00E956F7">
        <w:rPr>
          <w:b w:val="0"/>
          <w:szCs w:val="24"/>
        </w:rPr>
        <w:t xml:space="preserve"> </w:t>
      </w:r>
      <w:r w:rsidR="001332BD" w:rsidRPr="009E1140">
        <w:rPr>
          <w:rStyle w:val="ISOCode"/>
          <w:b w:val="0"/>
        </w:rPr>
        <w:t>&lt;string_list/&gt;</w:t>
      </w:r>
      <w:r w:rsidR="001332BD" w:rsidRPr="00E956F7">
        <w:rPr>
          <w:b w:val="0"/>
          <w:szCs w:val="24"/>
        </w:rPr>
        <w:t xml:space="preserve"> </w:t>
      </w:r>
      <w:r w:rsidR="001332BD" w:rsidRPr="00E956F7">
        <w:rPr>
          <w:szCs w:val="24"/>
        </w:rPr>
        <w:t>element</w:t>
      </w:r>
      <w:bookmarkEnd w:id="1379"/>
    </w:p>
    <w:tbl>
      <w:tblPr>
        <w:tblStyle w:val="TabellexMCF"/>
        <w:tblW w:w="904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1849"/>
        <w:gridCol w:w="1620"/>
        <w:gridCol w:w="1620"/>
        <w:gridCol w:w="1440"/>
        <w:gridCol w:w="2520"/>
      </w:tblGrid>
      <w:tr w:rsidR="001332BD" w:rsidRPr="00B62EE5" w14:paraId="2C239186" w14:textId="77777777" w:rsidTr="006A5EE4">
        <w:trPr>
          <w:cnfStyle w:val="100000000000" w:firstRow="1" w:lastRow="0" w:firstColumn="0" w:lastColumn="0" w:oddVBand="0" w:evenVBand="0" w:oddHBand="0" w:evenHBand="0" w:firstRowFirstColumn="0" w:firstRowLastColumn="0" w:lastRowFirstColumn="0" w:lastRowLastColumn="0"/>
        </w:trPr>
        <w:tc>
          <w:tcPr>
            <w:tcW w:w="1849" w:type="dxa"/>
            <w:tcBorders>
              <w:top w:val="single" w:sz="12" w:space="0" w:color="000000"/>
              <w:bottom w:val="single" w:sz="12" w:space="0" w:color="000000"/>
            </w:tcBorders>
          </w:tcPr>
          <w:p w14:paraId="37C05A0D" w14:textId="02C6BF05" w:rsidR="001332BD" w:rsidRPr="00B62EE5" w:rsidRDefault="001332BD" w:rsidP="00EA62FC">
            <w:pPr>
              <w:pStyle w:val="Tableheader"/>
              <w:autoSpaceDE w:val="0"/>
              <w:autoSpaceDN w:val="0"/>
              <w:adjustRightInd w:val="0"/>
            </w:pPr>
            <w:r w:rsidRPr="00B62EE5">
              <w:rPr>
                <w:szCs w:val="24"/>
              </w:rPr>
              <w:t>Nested Elements</w:t>
            </w:r>
          </w:p>
        </w:tc>
        <w:tc>
          <w:tcPr>
            <w:tcW w:w="1620" w:type="dxa"/>
            <w:tcBorders>
              <w:top w:val="single" w:sz="12" w:space="0" w:color="000000"/>
              <w:bottom w:val="single" w:sz="12" w:space="0" w:color="000000"/>
            </w:tcBorders>
          </w:tcPr>
          <w:p w14:paraId="694B7066" w14:textId="0133A3CF" w:rsidR="001332BD" w:rsidRPr="00B62EE5" w:rsidRDefault="001332BD" w:rsidP="00EA62FC">
            <w:pPr>
              <w:pStyle w:val="Tableheader"/>
              <w:autoSpaceDE w:val="0"/>
              <w:autoSpaceDN w:val="0"/>
              <w:adjustRightInd w:val="0"/>
            </w:pPr>
            <w:r w:rsidRPr="00B62EE5">
              <w:rPr>
                <w:szCs w:val="24"/>
              </w:rPr>
              <w:t>Type</w:t>
            </w:r>
          </w:p>
        </w:tc>
        <w:tc>
          <w:tcPr>
            <w:tcW w:w="1620" w:type="dxa"/>
            <w:tcBorders>
              <w:top w:val="single" w:sz="12" w:space="0" w:color="000000"/>
              <w:bottom w:val="single" w:sz="12" w:space="0" w:color="000000"/>
            </w:tcBorders>
          </w:tcPr>
          <w:p w14:paraId="0E23E46E" w14:textId="35D94A0E" w:rsidR="001332BD" w:rsidRPr="00B62EE5" w:rsidRDefault="001332BD" w:rsidP="00EA62FC">
            <w:pPr>
              <w:pStyle w:val="Tableheader"/>
              <w:autoSpaceDE w:val="0"/>
              <w:autoSpaceDN w:val="0"/>
              <w:adjustRightInd w:val="0"/>
            </w:pPr>
            <w:r w:rsidRPr="00B62EE5">
              <w:rPr>
                <w:szCs w:val="24"/>
              </w:rPr>
              <w:t>Multiplicity</w:t>
            </w:r>
          </w:p>
        </w:tc>
        <w:tc>
          <w:tcPr>
            <w:tcW w:w="1440" w:type="dxa"/>
            <w:tcBorders>
              <w:top w:val="single" w:sz="12" w:space="0" w:color="000000"/>
              <w:bottom w:val="single" w:sz="12" w:space="0" w:color="000000"/>
            </w:tcBorders>
          </w:tcPr>
          <w:p w14:paraId="11FF0E9B" w14:textId="47290325" w:rsidR="001332BD" w:rsidRPr="00B62EE5" w:rsidRDefault="001332BD" w:rsidP="00EA62FC">
            <w:pPr>
              <w:pStyle w:val="Tableheader"/>
              <w:autoSpaceDE w:val="0"/>
              <w:autoSpaceDN w:val="0"/>
              <w:adjustRightInd w:val="0"/>
            </w:pPr>
            <w:r w:rsidRPr="00B62EE5">
              <w:rPr>
                <w:szCs w:val="24"/>
              </w:rPr>
              <w:t>Use</w:t>
            </w:r>
          </w:p>
        </w:tc>
        <w:tc>
          <w:tcPr>
            <w:tcW w:w="2520" w:type="dxa"/>
            <w:tcBorders>
              <w:top w:val="single" w:sz="12" w:space="0" w:color="000000"/>
              <w:bottom w:val="single" w:sz="12" w:space="0" w:color="000000"/>
            </w:tcBorders>
          </w:tcPr>
          <w:p w14:paraId="00DFFE18" w14:textId="4B0F8CA8" w:rsidR="001332BD" w:rsidRPr="00B62EE5" w:rsidRDefault="001332BD" w:rsidP="00EA62FC">
            <w:pPr>
              <w:pStyle w:val="Tableheader"/>
              <w:autoSpaceDE w:val="0"/>
              <w:autoSpaceDN w:val="0"/>
              <w:adjustRightInd w:val="0"/>
            </w:pPr>
            <w:r w:rsidRPr="00B62EE5">
              <w:rPr>
                <w:szCs w:val="24"/>
              </w:rPr>
              <w:t>Constraints / Remarks</w:t>
            </w:r>
          </w:p>
        </w:tc>
      </w:tr>
      <w:tr w:rsidR="001332BD" w:rsidRPr="00E956F7" w14:paraId="03B1E306" w14:textId="77777777" w:rsidTr="006A5EE4">
        <w:trPr>
          <w:cnfStyle w:val="100000000000" w:firstRow="1" w:lastRow="0" w:firstColumn="0" w:lastColumn="0" w:oddVBand="0" w:evenVBand="0" w:oddHBand="0" w:evenHBand="0" w:firstRowFirstColumn="0" w:firstRowLastColumn="0" w:lastRowFirstColumn="0" w:lastRowLastColumn="0"/>
        </w:trPr>
        <w:tc>
          <w:tcPr>
            <w:tcW w:w="1849" w:type="dxa"/>
            <w:tcBorders>
              <w:top w:val="single" w:sz="12" w:space="0" w:color="000000"/>
            </w:tcBorders>
            <w:shd w:val="clear" w:color="auto" w:fill="FFFFFF" w:themeFill="background1"/>
          </w:tcPr>
          <w:p w14:paraId="6B927B00" w14:textId="1920C001" w:rsidR="001332BD" w:rsidRPr="00E956F7" w:rsidRDefault="001332BD" w:rsidP="00EA62FC">
            <w:pPr>
              <w:pStyle w:val="Tablebody"/>
              <w:autoSpaceDE w:val="0"/>
              <w:autoSpaceDN w:val="0"/>
              <w:adjustRightInd w:val="0"/>
              <w:rPr>
                <w:b w:val="0"/>
              </w:rPr>
            </w:pPr>
            <w:r w:rsidRPr="00E956F7">
              <w:rPr>
                <w:szCs w:val="24"/>
              </w:rPr>
              <w:t>value</w:t>
            </w:r>
          </w:p>
        </w:tc>
        <w:tc>
          <w:tcPr>
            <w:tcW w:w="1620" w:type="dxa"/>
            <w:tcBorders>
              <w:top w:val="single" w:sz="12" w:space="0" w:color="000000"/>
            </w:tcBorders>
            <w:shd w:val="clear" w:color="auto" w:fill="FFFFFF" w:themeFill="background1"/>
          </w:tcPr>
          <w:p w14:paraId="6D85929D" w14:textId="0D98B0D7" w:rsidR="001332BD" w:rsidRPr="00E956F7" w:rsidRDefault="001332BD" w:rsidP="00EA62FC">
            <w:pPr>
              <w:pStyle w:val="Tablebody"/>
              <w:autoSpaceDE w:val="0"/>
              <w:autoSpaceDN w:val="0"/>
              <w:adjustRightInd w:val="0"/>
              <w:rPr>
                <w:b w:val="0"/>
              </w:rPr>
            </w:pPr>
            <w:r w:rsidRPr="00E956F7">
              <w:rPr>
                <w:szCs w:val="24"/>
              </w:rPr>
              <w:t>Alphanumeric</w:t>
            </w:r>
          </w:p>
        </w:tc>
        <w:tc>
          <w:tcPr>
            <w:tcW w:w="1620" w:type="dxa"/>
            <w:tcBorders>
              <w:top w:val="single" w:sz="12" w:space="0" w:color="000000"/>
            </w:tcBorders>
            <w:shd w:val="clear" w:color="auto" w:fill="FFFFFF" w:themeFill="background1"/>
          </w:tcPr>
          <w:p w14:paraId="385690F0" w14:textId="07467336" w:rsidR="001332BD" w:rsidRPr="00E956F7" w:rsidRDefault="001332BD" w:rsidP="00EA62FC">
            <w:pPr>
              <w:pStyle w:val="Tablebody"/>
              <w:autoSpaceDE w:val="0"/>
              <w:autoSpaceDN w:val="0"/>
              <w:adjustRightInd w:val="0"/>
              <w:rPr>
                <w:b w:val="0"/>
              </w:rPr>
            </w:pPr>
            <w:r w:rsidRPr="00E956F7">
              <w:rPr>
                <w:szCs w:val="24"/>
              </w:rPr>
              <w:t>1 - *</w:t>
            </w:r>
          </w:p>
        </w:tc>
        <w:tc>
          <w:tcPr>
            <w:tcW w:w="1440" w:type="dxa"/>
            <w:tcBorders>
              <w:top w:val="single" w:sz="12" w:space="0" w:color="000000"/>
            </w:tcBorders>
            <w:shd w:val="clear" w:color="auto" w:fill="FFFFFF" w:themeFill="background1"/>
          </w:tcPr>
          <w:p w14:paraId="6C03236C" w14:textId="09E67267" w:rsidR="001332BD" w:rsidRPr="00E956F7" w:rsidRDefault="001332BD" w:rsidP="00EA62FC">
            <w:pPr>
              <w:pStyle w:val="Tablebody"/>
              <w:autoSpaceDE w:val="0"/>
              <w:autoSpaceDN w:val="0"/>
              <w:adjustRightInd w:val="0"/>
              <w:rPr>
                <w:b w:val="0"/>
              </w:rPr>
            </w:pPr>
            <w:r w:rsidRPr="00E956F7">
              <w:rPr>
                <w:szCs w:val="24"/>
              </w:rPr>
              <w:t>required</w:t>
            </w:r>
          </w:p>
        </w:tc>
        <w:tc>
          <w:tcPr>
            <w:tcW w:w="2520" w:type="dxa"/>
            <w:tcBorders>
              <w:top w:val="single" w:sz="12" w:space="0" w:color="000000"/>
            </w:tcBorders>
            <w:shd w:val="clear" w:color="auto" w:fill="FFFFFF" w:themeFill="background1"/>
          </w:tcPr>
          <w:p w14:paraId="4F72D713" w14:textId="6FB70BD5" w:rsidR="001332BD" w:rsidRPr="00E956F7" w:rsidRDefault="001332BD" w:rsidP="00EA62FC">
            <w:pPr>
              <w:pStyle w:val="Tablebody"/>
              <w:autoSpaceDE w:val="0"/>
              <w:autoSpaceDN w:val="0"/>
              <w:adjustRightInd w:val="0"/>
              <w:rPr>
                <w:rFonts w:cs="Calibri"/>
                <w:b w:val="0"/>
              </w:rPr>
            </w:pPr>
            <w:r w:rsidRPr="00E956F7">
              <w:rPr>
                <w:szCs w:val="24"/>
              </w:rPr>
              <w:t>-</w:t>
            </w:r>
          </w:p>
        </w:tc>
      </w:tr>
    </w:tbl>
    <w:p w14:paraId="40AE0C75" w14:textId="5789BC2F" w:rsidR="001332BD" w:rsidRPr="00E956F7" w:rsidRDefault="001332BD">
      <w:pPr>
        <w:pStyle w:val="BodyText"/>
        <w:autoSpaceDE w:val="0"/>
        <w:autoSpaceDN w:val="0"/>
        <w:adjustRightInd w:val="0"/>
        <w:rPr>
          <w:szCs w:val="24"/>
        </w:rPr>
      </w:pPr>
      <w:r w:rsidRPr="00E956F7">
        <w:rPr>
          <w:szCs w:val="24"/>
        </w:rPr>
        <w:t xml:space="preserve">Where </w:t>
      </w:r>
      <w:r w:rsidRPr="009E1140">
        <w:rPr>
          <w:rStyle w:val="ISOCode"/>
        </w:rPr>
        <w:t>&lt;value/&gt;</w:t>
      </w:r>
      <w:r w:rsidRPr="00E956F7">
        <w:rPr>
          <w:szCs w:val="24"/>
        </w:rPr>
        <w:t xml:space="preserve"> within </w:t>
      </w:r>
      <w:r w:rsidRPr="009E1140">
        <w:rPr>
          <w:rStyle w:val="ISOCode"/>
        </w:rPr>
        <w:t>&lt;string_list/&gt;</w:t>
      </w:r>
      <w:r w:rsidRPr="00E956F7">
        <w:rPr>
          <w:szCs w:val="24"/>
        </w:rPr>
        <w:t xml:space="preserve"> is specified as:</w:t>
      </w:r>
    </w:p>
    <w:p w14:paraId="7020C3F6" w14:textId="4874640A" w:rsidR="001332BD" w:rsidRPr="00E956F7" w:rsidRDefault="006F39DE">
      <w:pPr>
        <w:pStyle w:val="Tabletitle"/>
        <w:autoSpaceDE w:val="0"/>
        <w:autoSpaceDN w:val="0"/>
        <w:adjustRightInd w:val="0"/>
        <w:outlineLvl w:val="0"/>
        <w:rPr>
          <w:szCs w:val="24"/>
        </w:rPr>
      </w:pPr>
      <w:bookmarkStart w:id="1382" w:name="_Toc110532373"/>
      <w:r w:rsidRPr="00E956F7">
        <w:rPr>
          <w:szCs w:val="24"/>
        </w:rPr>
        <w:t>Table</w:t>
      </w:r>
      <w:del w:id="1383" w:author="LUEJE Claudia" w:date="2023-06-26T17:59:00Z">
        <w:r w:rsidR="006C2BAB" w:rsidRPr="00F54804">
          <w:delText xml:space="preserve"> </w:delText>
        </w:r>
        <w:r w:rsidR="006C2BAB" w:rsidRPr="005C2D94">
          <w:fldChar w:fldCharType="begin"/>
        </w:r>
        <w:r w:rsidR="006C2BAB" w:rsidRPr="00F54804">
          <w:delInstrText xml:space="preserve"> SEQ Table \* ARABIC </w:delInstrText>
        </w:r>
        <w:r w:rsidR="006C2BAB" w:rsidRPr="005C2D94">
          <w:fldChar w:fldCharType="separate"/>
        </w:r>
        <w:r w:rsidR="0067475A">
          <w:rPr>
            <w:noProof/>
          </w:rPr>
          <w:delText>25</w:delText>
        </w:r>
        <w:r w:rsidR="006C2BAB" w:rsidRPr="005C2D94">
          <w:fldChar w:fldCharType="end"/>
        </w:r>
      </w:del>
      <w:ins w:id="1384" w:author="LUEJE Claudia" w:date="2023-06-26T17:59:00Z">
        <w:r w:rsidRPr="00E956F7">
          <w:rPr>
            <w:szCs w:val="24"/>
          </w:rPr>
          <w:t> </w:t>
        </w:r>
        <w:r w:rsidR="001332BD" w:rsidRPr="00E956F7">
          <w:rPr>
            <w:szCs w:val="24"/>
          </w:rPr>
          <w:t>25</w:t>
        </w:r>
      </w:ins>
      <w:r w:rsidR="00EA62FC" w:rsidRPr="00E956F7">
        <w:rPr>
          <w:szCs w:val="24"/>
        </w:rPr>
        <w:t xml:space="preserve"> </w:t>
      </w:r>
      <w:r w:rsidR="001332BD" w:rsidRPr="00E956F7">
        <w:rPr>
          <w:szCs w:val="24"/>
        </w:rPr>
        <w:t xml:space="preserve">— Attributes of </w:t>
      </w:r>
      <w:r w:rsidR="001332BD" w:rsidRPr="00BD5750">
        <w:rPr>
          <w:rStyle w:val="ISOCode"/>
        </w:rPr>
        <w:t>&lt;value/&gt;</w:t>
      </w:r>
      <w:r w:rsidR="001332BD" w:rsidRPr="00E956F7">
        <w:rPr>
          <w:szCs w:val="24"/>
        </w:rPr>
        <w:t xml:space="preserve"> element inside </w:t>
      </w:r>
      <w:r w:rsidR="001332BD" w:rsidRPr="00BD5750">
        <w:rPr>
          <w:rStyle w:val="ISOCode"/>
        </w:rPr>
        <w:t>&lt;string_list/&gt;</w:t>
      </w:r>
      <w:bookmarkEnd w:id="1382"/>
    </w:p>
    <w:tbl>
      <w:tblPr>
        <w:tblW w:w="830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408"/>
        <w:gridCol w:w="1292"/>
        <w:gridCol w:w="1433"/>
        <w:gridCol w:w="1055"/>
        <w:gridCol w:w="3113"/>
      </w:tblGrid>
      <w:tr w:rsidR="001332BD" w:rsidRPr="00B62EE5" w14:paraId="31609E82" w14:textId="77777777" w:rsidTr="006A5EE4">
        <w:trPr>
          <w:tblHeader/>
          <w:jc w:val="center"/>
        </w:trPr>
        <w:tc>
          <w:tcPr>
            <w:tcW w:w="1408" w:type="dxa"/>
            <w:shd w:val="clear" w:color="auto" w:fill="F3F3F3"/>
            <w:vAlign w:val="bottom"/>
            <w:hideMark/>
          </w:tcPr>
          <w:p w14:paraId="1659FDD8" w14:textId="2C04FCD4"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292" w:type="dxa"/>
            <w:shd w:val="clear" w:color="auto" w:fill="F3F3F3"/>
            <w:vAlign w:val="bottom"/>
            <w:hideMark/>
          </w:tcPr>
          <w:p w14:paraId="156C1266" w14:textId="5283CA35"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433" w:type="dxa"/>
            <w:shd w:val="clear" w:color="auto" w:fill="F3F3F3"/>
            <w:vAlign w:val="bottom"/>
            <w:hideMark/>
          </w:tcPr>
          <w:p w14:paraId="6E0A9F1B" w14:textId="48A72C84"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055" w:type="dxa"/>
            <w:shd w:val="clear" w:color="auto" w:fill="F3F3F3"/>
            <w:vAlign w:val="bottom"/>
            <w:hideMark/>
          </w:tcPr>
          <w:p w14:paraId="2886B6A9" w14:textId="4EF75861"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3113" w:type="dxa"/>
            <w:shd w:val="clear" w:color="auto" w:fill="F3F3F3"/>
            <w:vAlign w:val="bottom"/>
            <w:hideMark/>
          </w:tcPr>
          <w:p w14:paraId="531A41F1" w14:textId="77148B0F"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26BDDA9B" w14:textId="77777777" w:rsidTr="006A5EE4">
        <w:trPr>
          <w:jc w:val="center"/>
        </w:trPr>
        <w:tc>
          <w:tcPr>
            <w:tcW w:w="1408" w:type="dxa"/>
          </w:tcPr>
          <w:p w14:paraId="62ADA08A" w14:textId="20448FB9" w:rsidR="001332BD" w:rsidRPr="00E956F7" w:rsidRDefault="001332BD" w:rsidP="00EA62FC">
            <w:pPr>
              <w:pStyle w:val="Tablebody"/>
              <w:autoSpaceDE w:val="0"/>
              <w:autoSpaceDN w:val="0"/>
              <w:adjustRightInd w:val="0"/>
              <w:rPr>
                <w:rFonts w:cs="Calibri"/>
                <w:lang w:eastAsia="zh-CN"/>
              </w:rPr>
            </w:pPr>
            <w:r w:rsidRPr="00E956F7">
              <w:rPr>
                <w:szCs w:val="24"/>
              </w:rPr>
              <w:t>index</w:t>
            </w:r>
          </w:p>
        </w:tc>
        <w:tc>
          <w:tcPr>
            <w:tcW w:w="1292" w:type="dxa"/>
          </w:tcPr>
          <w:p w14:paraId="39F4BAA1" w14:textId="2A3A3775" w:rsidR="001332BD" w:rsidRPr="00E956F7" w:rsidRDefault="001332BD" w:rsidP="00EA62FC">
            <w:pPr>
              <w:pStyle w:val="Tablebody"/>
              <w:autoSpaceDE w:val="0"/>
              <w:autoSpaceDN w:val="0"/>
              <w:adjustRightInd w:val="0"/>
            </w:pPr>
            <w:r w:rsidRPr="00E956F7">
              <w:rPr>
                <w:szCs w:val="24"/>
              </w:rPr>
              <w:t>Integer</w:t>
            </w:r>
          </w:p>
        </w:tc>
        <w:tc>
          <w:tcPr>
            <w:tcW w:w="1433" w:type="dxa"/>
          </w:tcPr>
          <w:p w14:paraId="7CA88CEC" w14:textId="1E824423" w:rsidR="001332BD" w:rsidRPr="00E956F7" w:rsidRDefault="001332BD" w:rsidP="00EA62FC">
            <w:pPr>
              <w:pStyle w:val="Tablebody"/>
              <w:autoSpaceDE w:val="0"/>
              <w:autoSpaceDN w:val="0"/>
              <w:adjustRightInd w:val="0"/>
            </w:pPr>
            <w:r w:rsidRPr="00E956F7">
              <w:rPr>
                <w:szCs w:val="24"/>
              </w:rPr>
              <w:t>&gt;0</w:t>
            </w:r>
          </w:p>
        </w:tc>
        <w:tc>
          <w:tcPr>
            <w:tcW w:w="1055" w:type="dxa"/>
          </w:tcPr>
          <w:p w14:paraId="69334327" w14:textId="32244F32" w:rsidR="001332BD" w:rsidRPr="00E956F7" w:rsidRDefault="001332BD" w:rsidP="00EA62FC">
            <w:pPr>
              <w:pStyle w:val="Tablebody"/>
              <w:autoSpaceDE w:val="0"/>
              <w:autoSpaceDN w:val="0"/>
              <w:adjustRightInd w:val="0"/>
            </w:pPr>
            <w:r w:rsidRPr="00E956F7">
              <w:rPr>
                <w:szCs w:val="24"/>
              </w:rPr>
              <w:t>Required</w:t>
            </w:r>
          </w:p>
        </w:tc>
        <w:tc>
          <w:tcPr>
            <w:tcW w:w="3113" w:type="dxa"/>
          </w:tcPr>
          <w:p w14:paraId="6EA40E19" w14:textId="7AD0C6BA" w:rsidR="001332BD" w:rsidRPr="00E956F7" w:rsidRDefault="001332BD" w:rsidP="00EA62FC">
            <w:pPr>
              <w:pStyle w:val="Tablebody"/>
              <w:autoSpaceDE w:val="0"/>
              <w:autoSpaceDN w:val="0"/>
              <w:adjustRightInd w:val="0"/>
            </w:pPr>
            <w:r w:rsidRPr="00E956F7">
              <w:rPr>
                <w:szCs w:val="24"/>
              </w:rPr>
              <w:t>unique within the parent element</w:t>
            </w:r>
          </w:p>
        </w:tc>
      </w:tr>
    </w:tbl>
    <w:p w14:paraId="25A09628" w14:textId="42BF5D22"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&lt;real_list/&gt;</w:t>
      </w:r>
      <w:r w:rsidRPr="00E956F7">
        <w:rPr>
          <w:szCs w:val="24"/>
        </w:rPr>
        <w:t>:</w:t>
      </w:r>
    </w:p>
    <w:p w14:paraId="1CAD48A9" w14:textId="342EC11B" w:rsidR="001332BD" w:rsidRPr="00E956F7" w:rsidRDefault="006F39DE">
      <w:pPr>
        <w:pStyle w:val="Tabletitle"/>
        <w:autoSpaceDE w:val="0"/>
        <w:autoSpaceDN w:val="0"/>
        <w:adjustRightInd w:val="0"/>
        <w:outlineLvl w:val="0"/>
        <w:rPr>
          <w:szCs w:val="24"/>
        </w:rPr>
      </w:pPr>
      <w:bookmarkStart w:id="1385" w:name="_Toc110532374"/>
      <w:r w:rsidRPr="00E956F7">
        <w:rPr>
          <w:szCs w:val="24"/>
        </w:rPr>
        <w:t>Table</w:t>
      </w:r>
      <w:del w:id="1386" w:author="LUEJE Claudia" w:date="2023-06-26T17:59:00Z">
        <w:r w:rsidR="006C2BAB" w:rsidRPr="00F54804">
          <w:delText xml:space="preserve"> </w:delText>
        </w:r>
        <w:r w:rsidR="006C2BAB" w:rsidRPr="005C2D94">
          <w:fldChar w:fldCharType="begin"/>
        </w:r>
        <w:r w:rsidR="006C2BAB" w:rsidRPr="00F54804">
          <w:delInstrText xml:space="preserve"> SEQ Table \* ARABIC </w:delInstrText>
        </w:r>
        <w:r w:rsidR="006C2BAB" w:rsidRPr="005C2D94">
          <w:fldChar w:fldCharType="separate"/>
        </w:r>
        <w:r w:rsidR="0067475A">
          <w:rPr>
            <w:noProof/>
          </w:rPr>
          <w:delText>26</w:delText>
        </w:r>
        <w:r w:rsidR="006C2BAB" w:rsidRPr="005C2D94">
          <w:fldChar w:fldCharType="end"/>
        </w:r>
      </w:del>
      <w:ins w:id="1387" w:author="LUEJE Claudia" w:date="2023-06-26T17:59:00Z">
        <w:r w:rsidRPr="00E956F7">
          <w:rPr>
            <w:szCs w:val="24"/>
          </w:rPr>
          <w:t> </w:t>
        </w:r>
        <w:r w:rsidR="001332BD" w:rsidRPr="00E956F7">
          <w:rPr>
            <w:szCs w:val="24"/>
          </w:rPr>
          <w:t>26</w:t>
        </w:r>
      </w:ins>
      <w:r w:rsidR="00EA62FC" w:rsidRPr="00E956F7">
        <w:rPr>
          <w:szCs w:val="24"/>
        </w:rPr>
        <w:t xml:space="preserve"> </w:t>
      </w:r>
      <w:r w:rsidR="001332BD" w:rsidRPr="00E956F7">
        <w:rPr>
          <w:szCs w:val="24"/>
        </w:rPr>
        <w:t>— Attributes of</w:t>
      </w:r>
      <w:r w:rsidR="001332BD" w:rsidRPr="00E956F7">
        <w:rPr>
          <w:b w:val="0"/>
          <w:szCs w:val="24"/>
        </w:rPr>
        <w:t xml:space="preserve"> </w:t>
      </w:r>
      <w:r w:rsidR="001332BD" w:rsidRPr="009E1140">
        <w:rPr>
          <w:rStyle w:val="ISOCode"/>
          <w:b w:val="0"/>
        </w:rPr>
        <w:t>&lt;real_list/&gt;</w:t>
      </w:r>
      <w:r w:rsidR="001332BD" w:rsidRPr="00E956F7">
        <w:rPr>
          <w:b w:val="0"/>
          <w:szCs w:val="24"/>
        </w:rPr>
        <w:t xml:space="preserve"> </w:t>
      </w:r>
      <w:r w:rsidR="001332BD" w:rsidRPr="00E956F7">
        <w:rPr>
          <w:szCs w:val="24"/>
        </w:rPr>
        <w:t>element</w:t>
      </w:r>
      <w:bookmarkEnd w:id="1385"/>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701DD724" w14:textId="77777777" w:rsidTr="006A5EE4">
        <w:trPr>
          <w:tblHeader/>
          <w:jc w:val="center"/>
        </w:trPr>
        <w:tc>
          <w:tcPr>
            <w:tcW w:w="1526" w:type="dxa"/>
            <w:shd w:val="clear" w:color="auto" w:fill="F3F3F3"/>
            <w:vAlign w:val="bottom"/>
            <w:hideMark/>
          </w:tcPr>
          <w:p w14:paraId="4A3CCE79" w14:textId="6CA23A6C"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shd w:val="clear" w:color="auto" w:fill="F3F3F3"/>
            <w:vAlign w:val="bottom"/>
            <w:hideMark/>
          </w:tcPr>
          <w:p w14:paraId="19C9CE5A" w14:textId="137CF7B2"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shd w:val="clear" w:color="auto" w:fill="F3F3F3"/>
            <w:vAlign w:val="bottom"/>
            <w:hideMark/>
          </w:tcPr>
          <w:p w14:paraId="6DFE16BA" w14:textId="0146D8D2"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shd w:val="clear" w:color="auto" w:fill="F3F3F3"/>
            <w:vAlign w:val="bottom"/>
            <w:hideMark/>
          </w:tcPr>
          <w:p w14:paraId="47BADB13" w14:textId="652F0698"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shd w:val="clear" w:color="auto" w:fill="F3F3F3"/>
            <w:vAlign w:val="bottom"/>
            <w:hideMark/>
          </w:tcPr>
          <w:p w14:paraId="66734B55" w14:textId="6D878D90"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2E258185" w14:textId="77777777" w:rsidTr="006A5EE4">
        <w:trPr>
          <w:jc w:val="center"/>
        </w:trPr>
        <w:tc>
          <w:tcPr>
            <w:tcW w:w="1526" w:type="dxa"/>
          </w:tcPr>
          <w:p w14:paraId="43D3630F" w14:textId="18BB4AB2" w:rsidR="001332BD" w:rsidRPr="00E956F7" w:rsidRDefault="001332BD" w:rsidP="00EA62FC">
            <w:pPr>
              <w:pStyle w:val="Tablebody"/>
              <w:autoSpaceDE w:val="0"/>
              <w:autoSpaceDN w:val="0"/>
              <w:adjustRightInd w:val="0"/>
              <w:rPr>
                <w:rFonts w:cs="Calibri"/>
                <w:lang w:eastAsia="zh-CN"/>
              </w:rPr>
            </w:pPr>
            <w:r w:rsidRPr="00E956F7">
              <w:rPr>
                <w:szCs w:val="24"/>
              </w:rPr>
              <w:t>key</w:t>
            </w:r>
          </w:p>
        </w:tc>
        <w:tc>
          <w:tcPr>
            <w:tcW w:w="1538" w:type="dxa"/>
          </w:tcPr>
          <w:p w14:paraId="1F8C0E58" w14:textId="3F64ECC6" w:rsidR="001332BD" w:rsidRPr="00E956F7" w:rsidRDefault="001332BD" w:rsidP="00EA62FC">
            <w:pPr>
              <w:pStyle w:val="Tablebody"/>
              <w:autoSpaceDE w:val="0"/>
              <w:autoSpaceDN w:val="0"/>
              <w:adjustRightInd w:val="0"/>
            </w:pPr>
            <w:r w:rsidRPr="00E956F7">
              <w:rPr>
                <w:szCs w:val="24"/>
              </w:rPr>
              <w:t>Alphanumeric</w:t>
            </w:r>
          </w:p>
        </w:tc>
        <w:tc>
          <w:tcPr>
            <w:tcW w:w="1612" w:type="dxa"/>
          </w:tcPr>
          <w:p w14:paraId="5B0EFBEA" w14:textId="172EF6FA" w:rsidR="001332BD" w:rsidRPr="00E956F7" w:rsidRDefault="001332BD" w:rsidP="00EA62FC">
            <w:pPr>
              <w:pStyle w:val="Tablebody"/>
              <w:autoSpaceDE w:val="0"/>
              <w:autoSpaceDN w:val="0"/>
              <w:adjustRightInd w:val="0"/>
            </w:pPr>
            <w:r w:rsidRPr="00E956F7">
              <w:rPr>
                <w:szCs w:val="24"/>
              </w:rPr>
              <w:t>Alphanumeric</w:t>
            </w:r>
          </w:p>
        </w:tc>
        <w:tc>
          <w:tcPr>
            <w:tcW w:w="1352" w:type="dxa"/>
          </w:tcPr>
          <w:p w14:paraId="68E337D1" w14:textId="4A290083" w:rsidR="001332BD" w:rsidRPr="00E956F7" w:rsidRDefault="001332BD" w:rsidP="00EA62FC">
            <w:pPr>
              <w:pStyle w:val="Tablebody"/>
              <w:autoSpaceDE w:val="0"/>
              <w:autoSpaceDN w:val="0"/>
              <w:adjustRightInd w:val="0"/>
            </w:pPr>
            <w:r w:rsidRPr="00E956F7">
              <w:rPr>
                <w:szCs w:val="24"/>
              </w:rPr>
              <w:t>Required</w:t>
            </w:r>
          </w:p>
        </w:tc>
        <w:tc>
          <w:tcPr>
            <w:tcW w:w="2492" w:type="dxa"/>
          </w:tcPr>
          <w:p w14:paraId="6FE137C5" w14:textId="1B17932B" w:rsidR="001332BD" w:rsidRPr="00E956F7" w:rsidRDefault="001332BD" w:rsidP="00EA62FC">
            <w:pPr>
              <w:pStyle w:val="Tablebody"/>
              <w:autoSpaceDE w:val="0"/>
              <w:autoSpaceDN w:val="0"/>
              <w:adjustRightInd w:val="0"/>
            </w:pPr>
            <w:r w:rsidRPr="00E956F7">
              <w:rPr>
                <w:szCs w:val="24"/>
              </w:rPr>
              <w:t>Non-empty string</w:t>
            </w:r>
          </w:p>
        </w:tc>
      </w:tr>
    </w:tbl>
    <w:p w14:paraId="5E5CC3B4" w14:textId="3AF72EAF" w:rsidR="001332BD" w:rsidRPr="00E956F7" w:rsidRDefault="001332BD">
      <w:pPr>
        <w:pStyle w:val="BodyText"/>
        <w:autoSpaceDE w:val="0"/>
        <w:autoSpaceDN w:val="0"/>
        <w:adjustRightInd w:val="0"/>
        <w:rPr>
          <w:szCs w:val="24"/>
        </w:rPr>
      </w:pPr>
      <w:r w:rsidRPr="009E1140">
        <w:rPr>
          <w:rStyle w:val="ISOCode"/>
        </w:rPr>
        <w:t>&lt;real_list/&gt;</w:t>
      </w:r>
      <w:r w:rsidRPr="00E956F7">
        <w:rPr>
          <w:szCs w:val="24"/>
        </w:rPr>
        <w:t xml:space="preserve"> has the nested element:</w:t>
      </w:r>
    </w:p>
    <w:p w14:paraId="27CCC0EF" w14:textId="00B2EAC0" w:rsidR="001332BD" w:rsidRPr="00E956F7" w:rsidRDefault="006F39DE">
      <w:pPr>
        <w:pStyle w:val="Tabletitle"/>
        <w:autoSpaceDE w:val="0"/>
        <w:autoSpaceDN w:val="0"/>
        <w:adjustRightInd w:val="0"/>
        <w:outlineLvl w:val="0"/>
        <w:rPr>
          <w:szCs w:val="24"/>
        </w:rPr>
      </w:pPr>
      <w:bookmarkStart w:id="1388" w:name="_Toc110532375"/>
      <w:r w:rsidRPr="00E956F7">
        <w:rPr>
          <w:szCs w:val="24"/>
        </w:rPr>
        <w:t>Table</w:t>
      </w:r>
      <w:del w:id="1389" w:author="LUEJE Claudia" w:date="2023-06-26T17:59:00Z">
        <w:r w:rsidR="006C2BAB">
          <w:delText xml:space="preserve"> </w:delText>
        </w:r>
        <w:r w:rsidR="006C2BAB">
          <w:fldChar w:fldCharType="begin"/>
        </w:r>
        <w:r w:rsidR="006C2BAB">
          <w:delInstrText xml:space="preserve"> SEQ Table \* ARABIC </w:delInstrText>
        </w:r>
        <w:r w:rsidR="006C2BAB">
          <w:fldChar w:fldCharType="separate"/>
        </w:r>
        <w:r w:rsidR="0067475A">
          <w:rPr>
            <w:noProof/>
          </w:rPr>
          <w:delText>27</w:delText>
        </w:r>
        <w:r w:rsidR="006C2BAB">
          <w:fldChar w:fldCharType="end"/>
        </w:r>
        <w:r w:rsidR="006C2BAB">
          <w:delText>—</w:delText>
        </w:r>
      </w:del>
      <w:ins w:id="1390" w:author="LUEJE Claudia" w:date="2023-06-26T17:59:00Z">
        <w:r w:rsidRPr="00E956F7">
          <w:rPr>
            <w:szCs w:val="24"/>
          </w:rPr>
          <w:t> </w:t>
        </w:r>
        <w:r w:rsidR="001332BD" w:rsidRPr="00E956F7">
          <w:rPr>
            <w:szCs w:val="24"/>
          </w:rPr>
          <w:t>27</w:t>
        </w:r>
        <w:r w:rsidR="00EA62FC" w:rsidRPr="00E956F7">
          <w:rPr>
            <w:szCs w:val="24"/>
          </w:rPr>
          <w:t xml:space="preserve"> </w:t>
        </w:r>
        <w:r w:rsidR="001332BD" w:rsidRPr="00E956F7">
          <w:rPr>
            <w:szCs w:val="24"/>
          </w:rPr>
          <w:t>—</w:t>
        </w:r>
      </w:ins>
      <w:r w:rsidR="001332BD" w:rsidRPr="00E956F7">
        <w:rPr>
          <w:szCs w:val="24"/>
        </w:rPr>
        <w:t xml:space="preserve"> Nested element of</w:t>
      </w:r>
      <w:r w:rsidR="001332BD" w:rsidRPr="00E956F7">
        <w:rPr>
          <w:b w:val="0"/>
          <w:szCs w:val="24"/>
        </w:rPr>
        <w:t xml:space="preserve"> </w:t>
      </w:r>
      <w:r w:rsidR="001332BD" w:rsidRPr="009E1140">
        <w:rPr>
          <w:rStyle w:val="ISOCode"/>
          <w:b w:val="0"/>
        </w:rPr>
        <w:t>&lt;real_list/&gt;</w:t>
      </w:r>
      <w:r w:rsidR="001332BD" w:rsidRPr="00E956F7">
        <w:rPr>
          <w:b w:val="0"/>
          <w:szCs w:val="24"/>
        </w:rPr>
        <w:t xml:space="preserve"> </w:t>
      </w:r>
      <w:r w:rsidR="001332BD" w:rsidRPr="00E956F7">
        <w:rPr>
          <w:szCs w:val="24"/>
        </w:rPr>
        <w:t>element</w:t>
      </w:r>
      <w:bookmarkEnd w:id="1388"/>
    </w:p>
    <w:tbl>
      <w:tblPr>
        <w:tblStyle w:val="TabellexMCF"/>
        <w:tblW w:w="9049" w:type="dxa"/>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1E0" w:firstRow="1" w:lastRow="1" w:firstColumn="1" w:lastColumn="1" w:noHBand="0" w:noVBand="0"/>
      </w:tblPr>
      <w:tblGrid>
        <w:gridCol w:w="1849"/>
        <w:gridCol w:w="1620"/>
        <w:gridCol w:w="1620"/>
        <w:gridCol w:w="1440"/>
        <w:gridCol w:w="2520"/>
      </w:tblGrid>
      <w:tr w:rsidR="001332BD" w:rsidRPr="00B62EE5" w14:paraId="0ADCD8BB" w14:textId="77777777" w:rsidTr="006A5EE4">
        <w:trPr>
          <w:cnfStyle w:val="100000000000" w:firstRow="1" w:lastRow="0" w:firstColumn="0" w:lastColumn="0" w:oddVBand="0" w:evenVBand="0" w:oddHBand="0" w:evenHBand="0" w:firstRowFirstColumn="0" w:firstRowLastColumn="0" w:lastRowFirstColumn="0" w:lastRowLastColumn="0"/>
        </w:trPr>
        <w:tc>
          <w:tcPr>
            <w:tcW w:w="1849" w:type="dxa"/>
            <w:tcBorders>
              <w:bottom w:val="single" w:sz="12" w:space="0" w:color="000000"/>
            </w:tcBorders>
          </w:tcPr>
          <w:p w14:paraId="5D901911" w14:textId="2C47F20B" w:rsidR="001332BD" w:rsidRPr="00B62EE5" w:rsidRDefault="001332BD" w:rsidP="00EA62FC">
            <w:pPr>
              <w:pStyle w:val="Tableheader"/>
              <w:autoSpaceDE w:val="0"/>
              <w:autoSpaceDN w:val="0"/>
              <w:adjustRightInd w:val="0"/>
            </w:pPr>
            <w:r w:rsidRPr="00B62EE5">
              <w:rPr>
                <w:szCs w:val="24"/>
              </w:rPr>
              <w:t>Nested Elements</w:t>
            </w:r>
          </w:p>
        </w:tc>
        <w:tc>
          <w:tcPr>
            <w:tcW w:w="1620" w:type="dxa"/>
            <w:tcBorders>
              <w:bottom w:val="single" w:sz="12" w:space="0" w:color="000000"/>
            </w:tcBorders>
          </w:tcPr>
          <w:p w14:paraId="7C1E9430" w14:textId="31F2F980" w:rsidR="001332BD" w:rsidRPr="00B62EE5" w:rsidRDefault="001332BD" w:rsidP="00EA62FC">
            <w:pPr>
              <w:pStyle w:val="Tableheader"/>
              <w:autoSpaceDE w:val="0"/>
              <w:autoSpaceDN w:val="0"/>
              <w:adjustRightInd w:val="0"/>
            </w:pPr>
            <w:r w:rsidRPr="00B62EE5">
              <w:rPr>
                <w:szCs w:val="24"/>
              </w:rPr>
              <w:t>Type</w:t>
            </w:r>
          </w:p>
        </w:tc>
        <w:tc>
          <w:tcPr>
            <w:tcW w:w="1620" w:type="dxa"/>
            <w:tcBorders>
              <w:bottom w:val="single" w:sz="12" w:space="0" w:color="000000"/>
            </w:tcBorders>
          </w:tcPr>
          <w:p w14:paraId="3C27EEAC" w14:textId="6DF3FDBE" w:rsidR="001332BD" w:rsidRPr="00B62EE5" w:rsidRDefault="001332BD" w:rsidP="00EA62FC">
            <w:pPr>
              <w:pStyle w:val="Tableheader"/>
              <w:autoSpaceDE w:val="0"/>
              <w:autoSpaceDN w:val="0"/>
              <w:adjustRightInd w:val="0"/>
            </w:pPr>
            <w:r w:rsidRPr="00B62EE5">
              <w:rPr>
                <w:szCs w:val="24"/>
              </w:rPr>
              <w:t>Multiplicity</w:t>
            </w:r>
          </w:p>
        </w:tc>
        <w:tc>
          <w:tcPr>
            <w:tcW w:w="1440" w:type="dxa"/>
            <w:tcBorders>
              <w:bottom w:val="single" w:sz="12" w:space="0" w:color="000000"/>
            </w:tcBorders>
          </w:tcPr>
          <w:p w14:paraId="62FC126D" w14:textId="57919FD0" w:rsidR="001332BD" w:rsidRPr="00B62EE5" w:rsidRDefault="001332BD" w:rsidP="00EA62FC">
            <w:pPr>
              <w:pStyle w:val="Tableheader"/>
              <w:autoSpaceDE w:val="0"/>
              <w:autoSpaceDN w:val="0"/>
              <w:adjustRightInd w:val="0"/>
            </w:pPr>
            <w:r w:rsidRPr="00B62EE5">
              <w:rPr>
                <w:szCs w:val="24"/>
              </w:rPr>
              <w:t>Use</w:t>
            </w:r>
          </w:p>
        </w:tc>
        <w:tc>
          <w:tcPr>
            <w:tcW w:w="2520" w:type="dxa"/>
            <w:tcBorders>
              <w:bottom w:val="single" w:sz="12" w:space="0" w:color="000000"/>
            </w:tcBorders>
          </w:tcPr>
          <w:p w14:paraId="7B5BC68C" w14:textId="12CC7ED5" w:rsidR="001332BD" w:rsidRPr="00B62EE5" w:rsidRDefault="001332BD" w:rsidP="00EA62FC">
            <w:pPr>
              <w:pStyle w:val="Tableheader"/>
              <w:autoSpaceDE w:val="0"/>
              <w:autoSpaceDN w:val="0"/>
              <w:adjustRightInd w:val="0"/>
            </w:pPr>
            <w:r w:rsidRPr="00B62EE5">
              <w:rPr>
                <w:szCs w:val="24"/>
              </w:rPr>
              <w:t>Constraints / Remarks</w:t>
            </w:r>
          </w:p>
        </w:tc>
      </w:tr>
      <w:tr w:rsidR="001332BD" w:rsidRPr="00E956F7" w14:paraId="06CD6C0C" w14:textId="77777777" w:rsidTr="006A5EE4">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557338C0" w14:textId="56D27465" w:rsidR="001332BD" w:rsidRPr="00E956F7" w:rsidRDefault="001332BD" w:rsidP="00EA62FC">
            <w:pPr>
              <w:pStyle w:val="Tablebody"/>
              <w:autoSpaceDE w:val="0"/>
              <w:autoSpaceDN w:val="0"/>
              <w:adjustRightInd w:val="0"/>
              <w:rPr>
                <w:b w:val="0"/>
              </w:rPr>
            </w:pPr>
            <w:r w:rsidRPr="00E956F7">
              <w:rPr>
                <w:szCs w:val="24"/>
              </w:rPr>
              <w:t>value</w:t>
            </w:r>
          </w:p>
        </w:tc>
        <w:tc>
          <w:tcPr>
            <w:tcW w:w="1620" w:type="dxa"/>
            <w:shd w:val="clear" w:color="auto" w:fill="FFFFFF" w:themeFill="background1"/>
          </w:tcPr>
          <w:p w14:paraId="40550E25" w14:textId="5C35078C" w:rsidR="001332BD" w:rsidRPr="00E956F7" w:rsidRDefault="001332BD" w:rsidP="00EA62FC">
            <w:pPr>
              <w:pStyle w:val="Tablebody"/>
              <w:autoSpaceDE w:val="0"/>
              <w:autoSpaceDN w:val="0"/>
              <w:adjustRightInd w:val="0"/>
              <w:rPr>
                <w:b w:val="0"/>
              </w:rPr>
            </w:pPr>
            <w:r w:rsidRPr="00E956F7">
              <w:rPr>
                <w:szCs w:val="24"/>
              </w:rPr>
              <w:t>Floating point</w:t>
            </w:r>
          </w:p>
        </w:tc>
        <w:tc>
          <w:tcPr>
            <w:tcW w:w="1620" w:type="dxa"/>
            <w:shd w:val="clear" w:color="auto" w:fill="FFFFFF" w:themeFill="background1"/>
          </w:tcPr>
          <w:p w14:paraId="1A0C669A" w14:textId="6B8EE8EA" w:rsidR="001332BD" w:rsidRPr="00E956F7" w:rsidRDefault="001332BD" w:rsidP="00EA62FC">
            <w:pPr>
              <w:pStyle w:val="Tablebody"/>
              <w:autoSpaceDE w:val="0"/>
              <w:autoSpaceDN w:val="0"/>
              <w:adjustRightInd w:val="0"/>
              <w:rPr>
                <w:b w:val="0"/>
              </w:rPr>
            </w:pPr>
            <w:r w:rsidRPr="00E956F7">
              <w:rPr>
                <w:szCs w:val="24"/>
              </w:rPr>
              <w:t>1 - *</w:t>
            </w:r>
          </w:p>
        </w:tc>
        <w:tc>
          <w:tcPr>
            <w:tcW w:w="1440" w:type="dxa"/>
            <w:shd w:val="clear" w:color="auto" w:fill="FFFFFF" w:themeFill="background1"/>
          </w:tcPr>
          <w:p w14:paraId="68C8EE85" w14:textId="4B7C7B2D" w:rsidR="001332BD" w:rsidRPr="00E956F7" w:rsidRDefault="001332BD" w:rsidP="00EA62FC">
            <w:pPr>
              <w:pStyle w:val="Tablebody"/>
              <w:autoSpaceDE w:val="0"/>
              <w:autoSpaceDN w:val="0"/>
              <w:adjustRightInd w:val="0"/>
              <w:rPr>
                <w:b w:val="0"/>
              </w:rPr>
            </w:pPr>
            <w:r w:rsidRPr="00E956F7">
              <w:rPr>
                <w:szCs w:val="24"/>
              </w:rPr>
              <w:t>Required</w:t>
            </w:r>
          </w:p>
        </w:tc>
        <w:tc>
          <w:tcPr>
            <w:tcW w:w="2520" w:type="dxa"/>
            <w:shd w:val="clear" w:color="auto" w:fill="FFFFFF" w:themeFill="background1"/>
          </w:tcPr>
          <w:p w14:paraId="7F735694" w14:textId="03E02BD6" w:rsidR="001332BD" w:rsidRPr="00E956F7" w:rsidRDefault="001332BD" w:rsidP="00EA62FC">
            <w:pPr>
              <w:pStyle w:val="Tablebody"/>
              <w:autoSpaceDE w:val="0"/>
              <w:autoSpaceDN w:val="0"/>
              <w:adjustRightInd w:val="0"/>
              <w:rPr>
                <w:rFonts w:cs="Calibri"/>
                <w:b w:val="0"/>
              </w:rPr>
            </w:pPr>
            <w:r w:rsidRPr="00E956F7">
              <w:rPr>
                <w:szCs w:val="24"/>
              </w:rPr>
              <w:t>-</w:t>
            </w:r>
          </w:p>
        </w:tc>
      </w:tr>
    </w:tbl>
    <w:p w14:paraId="4AAE1D72" w14:textId="312A0D67" w:rsidR="001332BD" w:rsidRPr="00E956F7" w:rsidRDefault="001332BD">
      <w:pPr>
        <w:pStyle w:val="BodyText"/>
        <w:autoSpaceDE w:val="0"/>
        <w:autoSpaceDN w:val="0"/>
        <w:adjustRightInd w:val="0"/>
        <w:rPr>
          <w:szCs w:val="24"/>
        </w:rPr>
      </w:pPr>
      <w:r w:rsidRPr="00E956F7">
        <w:rPr>
          <w:szCs w:val="24"/>
        </w:rPr>
        <w:t xml:space="preserve">Where </w:t>
      </w:r>
      <w:r w:rsidRPr="009E1140">
        <w:rPr>
          <w:rStyle w:val="ISOCode"/>
        </w:rPr>
        <w:t>&lt;value/&gt;</w:t>
      </w:r>
      <w:r w:rsidRPr="00E956F7">
        <w:rPr>
          <w:szCs w:val="24"/>
        </w:rPr>
        <w:t xml:space="preserve"> within </w:t>
      </w:r>
      <w:r w:rsidRPr="009E1140">
        <w:rPr>
          <w:rStyle w:val="ISOCode"/>
        </w:rPr>
        <w:t xml:space="preserve">&lt;real_list/&gt; </w:t>
      </w:r>
      <w:r w:rsidRPr="00E956F7">
        <w:rPr>
          <w:szCs w:val="24"/>
        </w:rPr>
        <w:t>is specified as:</w:t>
      </w:r>
    </w:p>
    <w:p w14:paraId="14AC68D2" w14:textId="6AE4753B" w:rsidR="001332BD" w:rsidRPr="00E956F7" w:rsidRDefault="006F39DE">
      <w:pPr>
        <w:pStyle w:val="Tabletitle"/>
        <w:autoSpaceDE w:val="0"/>
        <w:autoSpaceDN w:val="0"/>
        <w:adjustRightInd w:val="0"/>
        <w:outlineLvl w:val="0"/>
        <w:rPr>
          <w:szCs w:val="24"/>
        </w:rPr>
      </w:pPr>
      <w:bookmarkStart w:id="1391" w:name="_Toc110532376"/>
      <w:r w:rsidRPr="00E956F7">
        <w:rPr>
          <w:szCs w:val="24"/>
        </w:rPr>
        <w:t>Table</w:t>
      </w:r>
      <w:del w:id="1392" w:author="LUEJE Claudia" w:date="2023-06-26T17:59:00Z">
        <w:r w:rsidR="0059323C" w:rsidRPr="00F54804">
          <w:delText xml:space="preserve"> </w:delText>
        </w:r>
        <w:r w:rsidR="0059323C" w:rsidRPr="005C2D94">
          <w:fldChar w:fldCharType="begin"/>
        </w:r>
        <w:r w:rsidR="0059323C" w:rsidRPr="00F54804">
          <w:delInstrText xml:space="preserve"> SEQ Table \* ARABIC </w:delInstrText>
        </w:r>
        <w:r w:rsidR="0059323C" w:rsidRPr="005C2D94">
          <w:fldChar w:fldCharType="separate"/>
        </w:r>
        <w:r w:rsidR="0067475A">
          <w:rPr>
            <w:noProof/>
          </w:rPr>
          <w:delText>28</w:delText>
        </w:r>
        <w:r w:rsidR="0059323C" w:rsidRPr="005C2D94">
          <w:fldChar w:fldCharType="end"/>
        </w:r>
      </w:del>
      <w:ins w:id="1393" w:author="LUEJE Claudia" w:date="2023-06-26T17:59:00Z">
        <w:r w:rsidRPr="00E956F7">
          <w:rPr>
            <w:szCs w:val="24"/>
          </w:rPr>
          <w:t> </w:t>
        </w:r>
        <w:r w:rsidR="001332BD" w:rsidRPr="00E956F7">
          <w:rPr>
            <w:szCs w:val="24"/>
          </w:rPr>
          <w:t>28</w:t>
        </w:r>
      </w:ins>
      <w:r w:rsidR="00EA62FC" w:rsidRPr="00E956F7">
        <w:rPr>
          <w:szCs w:val="24"/>
        </w:rPr>
        <w:t xml:space="preserve"> </w:t>
      </w:r>
      <w:r w:rsidR="001332BD" w:rsidRPr="00E956F7">
        <w:rPr>
          <w:szCs w:val="24"/>
        </w:rPr>
        <w:t>— Attributes of</w:t>
      </w:r>
      <w:r w:rsidR="001332BD" w:rsidRPr="00E956F7">
        <w:rPr>
          <w:b w:val="0"/>
          <w:szCs w:val="24"/>
        </w:rPr>
        <w:t xml:space="preserve"> </w:t>
      </w:r>
      <w:r w:rsidR="001332BD" w:rsidRPr="009E1140">
        <w:rPr>
          <w:rStyle w:val="ISOCode"/>
          <w:b w:val="0"/>
        </w:rPr>
        <w:t>&lt;value&gt;</w:t>
      </w:r>
      <w:r w:rsidR="001332BD" w:rsidRPr="00E956F7">
        <w:rPr>
          <w:b w:val="0"/>
          <w:szCs w:val="24"/>
        </w:rPr>
        <w:t xml:space="preserve"> </w:t>
      </w:r>
      <w:r w:rsidR="001332BD" w:rsidRPr="00E956F7">
        <w:rPr>
          <w:szCs w:val="24"/>
        </w:rPr>
        <w:t>element inside &lt;</w:t>
      </w:r>
      <w:r w:rsidR="001332BD" w:rsidRPr="00BD5750">
        <w:rPr>
          <w:rStyle w:val="ISOCode"/>
        </w:rPr>
        <w:t>real_list</w:t>
      </w:r>
      <w:r w:rsidR="001332BD" w:rsidRPr="00E956F7">
        <w:rPr>
          <w:szCs w:val="24"/>
        </w:rPr>
        <w:t>/&gt;</w:t>
      </w:r>
      <w:bookmarkEnd w:id="1391"/>
    </w:p>
    <w:tbl>
      <w:tblPr>
        <w:tblW w:w="8402"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408"/>
        <w:gridCol w:w="1393"/>
        <w:gridCol w:w="1433"/>
        <w:gridCol w:w="1055"/>
        <w:gridCol w:w="3113"/>
      </w:tblGrid>
      <w:tr w:rsidR="001332BD" w:rsidRPr="00B62EE5" w14:paraId="565B5D78" w14:textId="77777777" w:rsidTr="00CB1B95">
        <w:trPr>
          <w:tblHeader/>
          <w:jc w:val="center"/>
        </w:trPr>
        <w:tc>
          <w:tcPr>
            <w:tcW w:w="1408" w:type="dxa"/>
            <w:shd w:val="clear" w:color="auto" w:fill="F3F3F3"/>
            <w:vAlign w:val="bottom"/>
            <w:hideMark/>
          </w:tcPr>
          <w:p w14:paraId="26DCBF6F" w14:textId="76C99C6A"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393" w:type="dxa"/>
            <w:shd w:val="clear" w:color="auto" w:fill="F3F3F3"/>
            <w:vAlign w:val="bottom"/>
            <w:hideMark/>
          </w:tcPr>
          <w:p w14:paraId="7DA8D319" w14:textId="1CE28B95"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433" w:type="dxa"/>
            <w:shd w:val="clear" w:color="auto" w:fill="F3F3F3"/>
            <w:vAlign w:val="bottom"/>
            <w:hideMark/>
          </w:tcPr>
          <w:p w14:paraId="50B754C0" w14:textId="5FE3F3DF"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055" w:type="dxa"/>
            <w:shd w:val="clear" w:color="auto" w:fill="F3F3F3"/>
            <w:vAlign w:val="bottom"/>
            <w:hideMark/>
          </w:tcPr>
          <w:p w14:paraId="243B2E88" w14:textId="77AE7033"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3113" w:type="dxa"/>
            <w:shd w:val="clear" w:color="auto" w:fill="F3F3F3"/>
            <w:vAlign w:val="bottom"/>
            <w:hideMark/>
          </w:tcPr>
          <w:p w14:paraId="0D74D6A6" w14:textId="78093B8B"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2ABD9CE0" w14:textId="77777777" w:rsidTr="00CB1B95">
        <w:trPr>
          <w:jc w:val="center"/>
        </w:trPr>
        <w:tc>
          <w:tcPr>
            <w:tcW w:w="1408" w:type="dxa"/>
          </w:tcPr>
          <w:p w14:paraId="0A1DA328" w14:textId="1BCE3951" w:rsidR="001332BD" w:rsidRPr="00E956F7" w:rsidRDefault="001332BD" w:rsidP="00EA62FC">
            <w:pPr>
              <w:pStyle w:val="Tablebody"/>
              <w:autoSpaceDE w:val="0"/>
              <w:autoSpaceDN w:val="0"/>
              <w:adjustRightInd w:val="0"/>
              <w:rPr>
                <w:rFonts w:cs="Calibri"/>
                <w:lang w:eastAsia="zh-CN"/>
              </w:rPr>
            </w:pPr>
            <w:r w:rsidRPr="00E956F7">
              <w:rPr>
                <w:szCs w:val="24"/>
              </w:rPr>
              <w:t>index</w:t>
            </w:r>
          </w:p>
        </w:tc>
        <w:tc>
          <w:tcPr>
            <w:tcW w:w="1393" w:type="dxa"/>
          </w:tcPr>
          <w:p w14:paraId="2E08F1DA" w14:textId="4B55CAB5" w:rsidR="001332BD" w:rsidRPr="00E956F7" w:rsidRDefault="001332BD" w:rsidP="00EA62FC">
            <w:pPr>
              <w:pStyle w:val="Tablebody"/>
              <w:autoSpaceDE w:val="0"/>
              <w:autoSpaceDN w:val="0"/>
              <w:adjustRightInd w:val="0"/>
            </w:pPr>
            <w:r w:rsidRPr="00E956F7">
              <w:rPr>
                <w:szCs w:val="24"/>
              </w:rPr>
              <w:t>integer</w:t>
            </w:r>
          </w:p>
        </w:tc>
        <w:tc>
          <w:tcPr>
            <w:tcW w:w="1433" w:type="dxa"/>
          </w:tcPr>
          <w:p w14:paraId="2832F424" w14:textId="07BF2AD3" w:rsidR="001332BD" w:rsidRPr="00E956F7" w:rsidRDefault="001332BD" w:rsidP="00EA62FC">
            <w:pPr>
              <w:pStyle w:val="Tablebody"/>
              <w:autoSpaceDE w:val="0"/>
              <w:autoSpaceDN w:val="0"/>
              <w:adjustRightInd w:val="0"/>
            </w:pPr>
            <w:r w:rsidRPr="00E956F7">
              <w:rPr>
                <w:szCs w:val="24"/>
              </w:rPr>
              <w:t>&gt;0</w:t>
            </w:r>
          </w:p>
        </w:tc>
        <w:tc>
          <w:tcPr>
            <w:tcW w:w="1055" w:type="dxa"/>
          </w:tcPr>
          <w:p w14:paraId="45CCC88B" w14:textId="0162CBF4" w:rsidR="001332BD" w:rsidRPr="00E956F7" w:rsidRDefault="001332BD" w:rsidP="00EA62FC">
            <w:pPr>
              <w:pStyle w:val="Tablebody"/>
              <w:autoSpaceDE w:val="0"/>
              <w:autoSpaceDN w:val="0"/>
              <w:adjustRightInd w:val="0"/>
            </w:pPr>
            <w:r w:rsidRPr="00E956F7">
              <w:rPr>
                <w:szCs w:val="24"/>
              </w:rPr>
              <w:t>Required</w:t>
            </w:r>
          </w:p>
        </w:tc>
        <w:tc>
          <w:tcPr>
            <w:tcW w:w="3113" w:type="dxa"/>
          </w:tcPr>
          <w:p w14:paraId="5C365090" w14:textId="26698EB8" w:rsidR="001332BD" w:rsidRPr="00E956F7" w:rsidRDefault="001332BD" w:rsidP="00EA62FC">
            <w:pPr>
              <w:pStyle w:val="Tablebody"/>
              <w:autoSpaceDE w:val="0"/>
              <w:autoSpaceDN w:val="0"/>
              <w:adjustRightInd w:val="0"/>
            </w:pPr>
            <w:r w:rsidRPr="00E956F7">
              <w:rPr>
                <w:szCs w:val="24"/>
              </w:rPr>
              <w:t>unique within the parent element</w:t>
            </w:r>
          </w:p>
        </w:tc>
      </w:tr>
    </w:tbl>
    <w:p w14:paraId="0513B00F" w14:textId="0BFAA691"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&lt;int_list/&gt;</w:t>
      </w:r>
      <w:r w:rsidRPr="00E956F7">
        <w:rPr>
          <w:szCs w:val="24"/>
        </w:rPr>
        <w:t>:</w:t>
      </w:r>
    </w:p>
    <w:p w14:paraId="5F55E7CB" w14:textId="59723C17" w:rsidR="001332BD" w:rsidRPr="00E956F7" w:rsidRDefault="006F39DE">
      <w:pPr>
        <w:pStyle w:val="Tabletitle"/>
        <w:autoSpaceDE w:val="0"/>
        <w:autoSpaceDN w:val="0"/>
        <w:adjustRightInd w:val="0"/>
        <w:outlineLvl w:val="0"/>
        <w:rPr>
          <w:szCs w:val="24"/>
        </w:rPr>
      </w:pPr>
      <w:bookmarkStart w:id="1394" w:name="_Toc110532377"/>
      <w:r w:rsidRPr="00E956F7">
        <w:rPr>
          <w:szCs w:val="24"/>
        </w:rPr>
        <w:t>Table</w:t>
      </w:r>
      <w:del w:id="1395" w:author="LUEJE Claudia" w:date="2023-06-26T17:59:00Z">
        <w:r w:rsidR="0059323C" w:rsidRPr="00F54804">
          <w:delText xml:space="preserve"> </w:delText>
        </w:r>
        <w:r w:rsidR="0059323C" w:rsidRPr="005C2D94">
          <w:fldChar w:fldCharType="begin"/>
        </w:r>
        <w:r w:rsidR="0059323C" w:rsidRPr="00F54804">
          <w:delInstrText xml:space="preserve"> SEQ Table \* ARABIC </w:delInstrText>
        </w:r>
        <w:r w:rsidR="0059323C" w:rsidRPr="005C2D94">
          <w:fldChar w:fldCharType="separate"/>
        </w:r>
        <w:r w:rsidR="0067475A">
          <w:rPr>
            <w:noProof/>
          </w:rPr>
          <w:delText>29</w:delText>
        </w:r>
        <w:r w:rsidR="0059323C" w:rsidRPr="005C2D94">
          <w:fldChar w:fldCharType="end"/>
        </w:r>
      </w:del>
      <w:ins w:id="1396" w:author="LUEJE Claudia" w:date="2023-06-26T17:59:00Z">
        <w:r w:rsidRPr="00E956F7">
          <w:rPr>
            <w:szCs w:val="24"/>
          </w:rPr>
          <w:t> </w:t>
        </w:r>
        <w:r w:rsidR="001332BD" w:rsidRPr="00E956F7">
          <w:rPr>
            <w:szCs w:val="24"/>
          </w:rPr>
          <w:t>29</w:t>
        </w:r>
      </w:ins>
      <w:r w:rsidR="00EA62FC" w:rsidRPr="00E956F7">
        <w:rPr>
          <w:szCs w:val="24"/>
        </w:rPr>
        <w:t xml:space="preserve"> </w:t>
      </w:r>
      <w:r w:rsidR="001332BD" w:rsidRPr="00E956F7">
        <w:rPr>
          <w:szCs w:val="24"/>
        </w:rPr>
        <w:t>— Attributes of</w:t>
      </w:r>
      <w:r w:rsidR="001332BD" w:rsidRPr="00E956F7">
        <w:rPr>
          <w:b w:val="0"/>
          <w:szCs w:val="24"/>
        </w:rPr>
        <w:t xml:space="preserve"> </w:t>
      </w:r>
      <w:r w:rsidR="001332BD" w:rsidRPr="009E1140">
        <w:rPr>
          <w:rStyle w:val="ISOCode"/>
          <w:b w:val="0"/>
        </w:rPr>
        <w:t>&lt;int_list/&gt;</w:t>
      </w:r>
      <w:r w:rsidR="001332BD" w:rsidRPr="00E956F7">
        <w:rPr>
          <w:b w:val="0"/>
          <w:szCs w:val="24"/>
        </w:rPr>
        <w:t xml:space="preserve"> </w:t>
      </w:r>
      <w:r w:rsidR="001332BD" w:rsidRPr="00E956F7">
        <w:rPr>
          <w:szCs w:val="24"/>
        </w:rPr>
        <w:t>element</w:t>
      </w:r>
      <w:bookmarkEnd w:id="1394"/>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34BF8497" w14:textId="77777777" w:rsidTr="00CB1B95">
        <w:trPr>
          <w:tblHeader/>
          <w:jc w:val="center"/>
        </w:trPr>
        <w:tc>
          <w:tcPr>
            <w:tcW w:w="1526" w:type="dxa"/>
            <w:shd w:val="clear" w:color="auto" w:fill="F3F3F3"/>
            <w:vAlign w:val="bottom"/>
            <w:hideMark/>
          </w:tcPr>
          <w:p w14:paraId="088094DA" w14:textId="70925BC8"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1538" w:type="dxa"/>
            <w:shd w:val="clear" w:color="auto" w:fill="F3F3F3"/>
            <w:vAlign w:val="bottom"/>
            <w:hideMark/>
          </w:tcPr>
          <w:p w14:paraId="47DB2F8F" w14:textId="6C35A770"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612" w:type="dxa"/>
            <w:shd w:val="clear" w:color="auto" w:fill="F3F3F3"/>
            <w:vAlign w:val="bottom"/>
            <w:hideMark/>
          </w:tcPr>
          <w:p w14:paraId="3EBC5BEA" w14:textId="0DDF22A3"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352" w:type="dxa"/>
            <w:shd w:val="clear" w:color="auto" w:fill="F3F3F3"/>
            <w:vAlign w:val="bottom"/>
            <w:hideMark/>
          </w:tcPr>
          <w:p w14:paraId="5B1EE71D" w14:textId="471FDEA5"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2492" w:type="dxa"/>
            <w:shd w:val="clear" w:color="auto" w:fill="F3F3F3"/>
            <w:vAlign w:val="bottom"/>
            <w:hideMark/>
          </w:tcPr>
          <w:p w14:paraId="4B952BD6" w14:textId="2ED30EBD"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3B800CBD" w14:textId="77777777" w:rsidTr="00CB1B95">
        <w:trPr>
          <w:jc w:val="center"/>
        </w:trPr>
        <w:tc>
          <w:tcPr>
            <w:tcW w:w="1526" w:type="dxa"/>
          </w:tcPr>
          <w:p w14:paraId="324E5226" w14:textId="1EA9F0D7" w:rsidR="001332BD" w:rsidRPr="00E956F7" w:rsidRDefault="001332BD" w:rsidP="00EA62FC">
            <w:pPr>
              <w:pStyle w:val="Tablebody"/>
              <w:autoSpaceDE w:val="0"/>
              <w:autoSpaceDN w:val="0"/>
              <w:adjustRightInd w:val="0"/>
              <w:rPr>
                <w:rFonts w:cs="Calibri"/>
                <w:lang w:eastAsia="zh-CN"/>
              </w:rPr>
            </w:pPr>
            <w:r w:rsidRPr="00E956F7">
              <w:rPr>
                <w:szCs w:val="24"/>
              </w:rPr>
              <w:t>key</w:t>
            </w:r>
          </w:p>
        </w:tc>
        <w:tc>
          <w:tcPr>
            <w:tcW w:w="1538" w:type="dxa"/>
          </w:tcPr>
          <w:p w14:paraId="01B2459D" w14:textId="1F32C666" w:rsidR="001332BD" w:rsidRPr="00E956F7" w:rsidRDefault="001332BD" w:rsidP="00EA62FC">
            <w:pPr>
              <w:pStyle w:val="Tablebody"/>
              <w:autoSpaceDE w:val="0"/>
              <w:autoSpaceDN w:val="0"/>
              <w:adjustRightInd w:val="0"/>
            </w:pPr>
            <w:r w:rsidRPr="00E956F7">
              <w:rPr>
                <w:szCs w:val="24"/>
              </w:rPr>
              <w:t>Alphanumeric</w:t>
            </w:r>
          </w:p>
        </w:tc>
        <w:tc>
          <w:tcPr>
            <w:tcW w:w="1612" w:type="dxa"/>
          </w:tcPr>
          <w:p w14:paraId="2F25484A" w14:textId="2096B3E9" w:rsidR="001332BD" w:rsidRPr="00E956F7" w:rsidRDefault="001332BD" w:rsidP="00EA62FC">
            <w:pPr>
              <w:pStyle w:val="Tablebody"/>
              <w:autoSpaceDE w:val="0"/>
              <w:autoSpaceDN w:val="0"/>
              <w:adjustRightInd w:val="0"/>
            </w:pPr>
            <w:r w:rsidRPr="00E956F7">
              <w:rPr>
                <w:szCs w:val="24"/>
              </w:rPr>
              <w:t>Alphanumeric</w:t>
            </w:r>
          </w:p>
        </w:tc>
        <w:tc>
          <w:tcPr>
            <w:tcW w:w="1352" w:type="dxa"/>
          </w:tcPr>
          <w:p w14:paraId="445317D3" w14:textId="55428B40" w:rsidR="001332BD" w:rsidRPr="00E956F7" w:rsidRDefault="001332BD" w:rsidP="00EA62FC">
            <w:pPr>
              <w:pStyle w:val="Tablebody"/>
              <w:autoSpaceDE w:val="0"/>
              <w:autoSpaceDN w:val="0"/>
              <w:adjustRightInd w:val="0"/>
            </w:pPr>
            <w:r w:rsidRPr="00E956F7">
              <w:rPr>
                <w:szCs w:val="24"/>
              </w:rPr>
              <w:t>Required</w:t>
            </w:r>
          </w:p>
        </w:tc>
        <w:tc>
          <w:tcPr>
            <w:tcW w:w="2492" w:type="dxa"/>
          </w:tcPr>
          <w:p w14:paraId="42C5DB6F" w14:textId="04675C86" w:rsidR="001332BD" w:rsidRPr="00E956F7" w:rsidRDefault="001332BD" w:rsidP="00EA62FC">
            <w:pPr>
              <w:pStyle w:val="Tablebody"/>
              <w:autoSpaceDE w:val="0"/>
              <w:autoSpaceDN w:val="0"/>
              <w:adjustRightInd w:val="0"/>
            </w:pPr>
            <w:r w:rsidRPr="00E956F7">
              <w:rPr>
                <w:szCs w:val="24"/>
              </w:rPr>
              <w:t>Non-empty string</w:t>
            </w:r>
          </w:p>
        </w:tc>
      </w:tr>
    </w:tbl>
    <w:p w14:paraId="3B814121" w14:textId="26AE202F" w:rsidR="001332BD" w:rsidRPr="00E956F7" w:rsidRDefault="001332BD">
      <w:pPr>
        <w:pStyle w:val="BodyText"/>
        <w:autoSpaceDE w:val="0"/>
        <w:autoSpaceDN w:val="0"/>
        <w:adjustRightInd w:val="0"/>
        <w:rPr>
          <w:szCs w:val="24"/>
        </w:rPr>
      </w:pPr>
      <w:r w:rsidRPr="009E1140">
        <w:rPr>
          <w:rStyle w:val="ISOCode"/>
        </w:rPr>
        <w:t>&lt;int_list/&gt;</w:t>
      </w:r>
      <w:r w:rsidRPr="00E956F7">
        <w:rPr>
          <w:szCs w:val="24"/>
        </w:rPr>
        <w:t xml:space="preserve"> has the nested element:</w:t>
      </w:r>
    </w:p>
    <w:p w14:paraId="68AC5F3C" w14:textId="0E7813B4" w:rsidR="001332BD" w:rsidRPr="00E956F7" w:rsidRDefault="006F39DE">
      <w:pPr>
        <w:pStyle w:val="Tabletitle"/>
        <w:autoSpaceDE w:val="0"/>
        <w:autoSpaceDN w:val="0"/>
        <w:adjustRightInd w:val="0"/>
        <w:outlineLvl w:val="0"/>
        <w:rPr>
          <w:szCs w:val="24"/>
        </w:rPr>
      </w:pPr>
      <w:bookmarkStart w:id="1397" w:name="_Toc110532378"/>
      <w:r w:rsidRPr="00E956F7">
        <w:rPr>
          <w:szCs w:val="24"/>
        </w:rPr>
        <w:t>Table</w:t>
      </w:r>
      <w:del w:id="1398" w:author="LUEJE Claudia" w:date="2023-06-26T17:59:00Z">
        <w:r w:rsidR="0059323C">
          <w:delText xml:space="preserve"> </w:delText>
        </w:r>
        <w:r w:rsidR="0059323C">
          <w:fldChar w:fldCharType="begin"/>
        </w:r>
        <w:r w:rsidR="0059323C">
          <w:delInstrText xml:space="preserve"> SEQ Table \* ARABIC </w:delInstrText>
        </w:r>
        <w:r w:rsidR="0059323C">
          <w:fldChar w:fldCharType="separate"/>
        </w:r>
        <w:r w:rsidR="0067475A">
          <w:rPr>
            <w:noProof/>
          </w:rPr>
          <w:delText>30</w:delText>
        </w:r>
        <w:r w:rsidR="0059323C">
          <w:fldChar w:fldCharType="end"/>
        </w:r>
      </w:del>
      <w:ins w:id="1399" w:author="LUEJE Claudia" w:date="2023-06-26T17:59:00Z">
        <w:r w:rsidRPr="00E956F7">
          <w:rPr>
            <w:szCs w:val="24"/>
          </w:rPr>
          <w:t> </w:t>
        </w:r>
        <w:r w:rsidR="001332BD" w:rsidRPr="00E956F7">
          <w:rPr>
            <w:szCs w:val="24"/>
          </w:rPr>
          <w:t>30</w:t>
        </w:r>
      </w:ins>
      <w:r w:rsidR="00EA62FC" w:rsidRPr="00E956F7">
        <w:rPr>
          <w:szCs w:val="24"/>
        </w:rPr>
        <w:t xml:space="preserve"> </w:t>
      </w:r>
      <w:r w:rsidR="001332BD" w:rsidRPr="00E956F7">
        <w:rPr>
          <w:szCs w:val="24"/>
        </w:rPr>
        <w:t>— Nested elements of</w:t>
      </w:r>
      <w:r w:rsidR="001332BD" w:rsidRPr="00E956F7">
        <w:rPr>
          <w:b w:val="0"/>
          <w:szCs w:val="24"/>
        </w:rPr>
        <w:t xml:space="preserve"> </w:t>
      </w:r>
      <w:r w:rsidR="001332BD" w:rsidRPr="009E1140">
        <w:rPr>
          <w:rStyle w:val="ISOCode"/>
          <w:b w:val="0"/>
        </w:rPr>
        <w:t>&lt;int_list/&gt;</w:t>
      </w:r>
      <w:r w:rsidR="001332BD" w:rsidRPr="00E956F7">
        <w:rPr>
          <w:b w:val="0"/>
          <w:szCs w:val="24"/>
        </w:rPr>
        <w:t xml:space="preserve"> </w:t>
      </w:r>
      <w:r w:rsidR="001332BD" w:rsidRPr="00E956F7">
        <w:rPr>
          <w:szCs w:val="24"/>
        </w:rPr>
        <w:t>element</w:t>
      </w:r>
      <w:bookmarkEnd w:id="1397"/>
    </w:p>
    <w:tbl>
      <w:tblPr>
        <w:tblStyle w:val="TabellexMCF"/>
        <w:tblW w:w="9049" w:type="dxa"/>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1E0" w:firstRow="1" w:lastRow="1" w:firstColumn="1" w:lastColumn="1" w:noHBand="0" w:noVBand="0"/>
      </w:tblPr>
      <w:tblGrid>
        <w:gridCol w:w="1849"/>
        <w:gridCol w:w="1620"/>
        <w:gridCol w:w="1620"/>
        <w:gridCol w:w="1440"/>
        <w:gridCol w:w="2520"/>
      </w:tblGrid>
      <w:tr w:rsidR="001332BD" w:rsidRPr="00B62EE5" w14:paraId="7A97BCA3" w14:textId="77777777" w:rsidTr="00CB1B95">
        <w:trPr>
          <w:cnfStyle w:val="100000000000" w:firstRow="1" w:lastRow="0" w:firstColumn="0" w:lastColumn="0" w:oddVBand="0" w:evenVBand="0" w:oddHBand="0" w:evenHBand="0" w:firstRowFirstColumn="0" w:firstRowLastColumn="0" w:lastRowFirstColumn="0" w:lastRowLastColumn="0"/>
        </w:trPr>
        <w:tc>
          <w:tcPr>
            <w:tcW w:w="1849" w:type="dxa"/>
            <w:tcBorders>
              <w:bottom w:val="single" w:sz="12" w:space="0" w:color="000000"/>
            </w:tcBorders>
          </w:tcPr>
          <w:p w14:paraId="058E6D53" w14:textId="5F27B5E0" w:rsidR="001332BD" w:rsidRPr="00B62EE5" w:rsidRDefault="001332BD" w:rsidP="00EA62FC">
            <w:pPr>
              <w:pStyle w:val="Tableheader"/>
              <w:autoSpaceDE w:val="0"/>
              <w:autoSpaceDN w:val="0"/>
              <w:adjustRightInd w:val="0"/>
            </w:pPr>
            <w:r w:rsidRPr="00B62EE5">
              <w:rPr>
                <w:szCs w:val="24"/>
              </w:rPr>
              <w:t>Nested Elements</w:t>
            </w:r>
          </w:p>
        </w:tc>
        <w:tc>
          <w:tcPr>
            <w:tcW w:w="1620" w:type="dxa"/>
            <w:tcBorders>
              <w:bottom w:val="single" w:sz="12" w:space="0" w:color="000000"/>
            </w:tcBorders>
          </w:tcPr>
          <w:p w14:paraId="4404CDC9" w14:textId="3883669D" w:rsidR="001332BD" w:rsidRPr="00B62EE5" w:rsidRDefault="001332BD" w:rsidP="00EA62FC">
            <w:pPr>
              <w:pStyle w:val="Tableheader"/>
              <w:autoSpaceDE w:val="0"/>
              <w:autoSpaceDN w:val="0"/>
              <w:adjustRightInd w:val="0"/>
            </w:pPr>
            <w:r w:rsidRPr="00B62EE5">
              <w:rPr>
                <w:szCs w:val="24"/>
              </w:rPr>
              <w:t>Type</w:t>
            </w:r>
          </w:p>
        </w:tc>
        <w:tc>
          <w:tcPr>
            <w:tcW w:w="1620" w:type="dxa"/>
            <w:tcBorders>
              <w:bottom w:val="single" w:sz="12" w:space="0" w:color="000000"/>
            </w:tcBorders>
          </w:tcPr>
          <w:p w14:paraId="0757808C" w14:textId="7596D821" w:rsidR="001332BD" w:rsidRPr="00B62EE5" w:rsidRDefault="001332BD" w:rsidP="00EA62FC">
            <w:pPr>
              <w:pStyle w:val="Tableheader"/>
              <w:autoSpaceDE w:val="0"/>
              <w:autoSpaceDN w:val="0"/>
              <w:adjustRightInd w:val="0"/>
            </w:pPr>
            <w:r w:rsidRPr="00B62EE5">
              <w:rPr>
                <w:szCs w:val="24"/>
              </w:rPr>
              <w:t>Multiplicity</w:t>
            </w:r>
          </w:p>
        </w:tc>
        <w:tc>
          <w:tcPr>
            <w:tcW w:w="1440" w:type="dxa"/>
            <w:tcBorders>
              <w:bottom w:val="single" w:sz="12" w:space="0" w:color="000000"/>
            </w:tcBorders>
          </w:tcPr>
          <w:p w14:paraId="42EB3D3F" w14:textId="6B64342A" w:rsidR="001332BD" w:rsidRPr="00B62EE5" w:rsidRDefault="001332BD" w:rsidP="00EA62FC">
            <w:pPr>
              <w:pStyle w:val="Tableheader"/>
              <w:autoSpaceDE w:val="0"/>
              <w:autoSpaceDN w:val="0"/>
              <w:adjustRightInd w:val="0"/>
            </w:pPr>
            <w:r w:rsidRPr="00B62EE5">
              <w:rPr>
                <w:szCs w:val="24"/>
              </w:rPr>
              <w:t>Use</w:t>
            </w:r>
          </w:p>
        </w:tc>
        <w:tc>
          <w:tcPr>
            <w:tcW w:w="2520" w:type="dxa"/>
            <w:tcBorders>
              <w:bottom w:val="single" w:sz="12" w:space="0" w:color="000000"/>
            </w:tcBorders>
          </w:tcPr>
          <w:p w14:paraId="5599712D" w14:textId="552C3AA8" w:rsidR="001332BD" w:rsidRPr="00B62EE5" w:rsidRDefault="001332BD" w:rsidP="00EA62FC">
            <w:pPr>
              <w:pStyle w:val="Tableheader"/>
              <w:autoSpaceDE w:val="0"/>
              <w:autoSpaceDN w:val="0"/>
              <w:adjustRightInd w:val="0"/>
            </w:pPr>
            <w:r w:rsidRPr="00B62EE5">
              <w:rPr>
                <w:szCs w:val="24"/>
              </w:rPr>
              <w:t>Constraints / Remarks</w:t>
            </w:r>
          </w:p>
        </w:tc>
      </w:tr>
      <w:tr w:rsidR="001332BD" w:rsidRPr="00E956F7" w14:paraId="6FC8F1A5" w14:textId="77777777" w:rsidTr="00CB1B95">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2A2CABA2" w14:textId="455CB75E" w:rsidR="001332BD" w:rsidRPr="00E956F7" w:rsidRDefault="001332BD" w:rsidP="00EA62FC">
            <w:pPr>
              <w:pStyle w:val="Tablebody"/>
              <w:autoSpaceDE w:val="0"/>
              <w:autoSpaceDN w:val="0"/>
              <w:adjustRightInd w:val="0"/>
              <w:rPr>
                <w:b w:val="0"/>
              </w:rPr>
            </w:pPr>
            <w:r w:rsidRPr="00E956F7">
              <w:rPr>
                <w:szCs w:val="24"/>
              </w:rPr>
              <w:t>value</w:t>
            </w:r>
          </w:p>
        </w:tc>
        <w:tc>
          <w:tcPr>
            <w:tcW w:w="1620" w:type="dxa"/>
            <w:shd w:val="clear" w:color="auto" w:fill="FFFFFF" w:themeFill="background1"/>
          </w:tcPr>
          <w:p w14:paraId="0EC1276B" w14:textId="6AEFEB26" w:rsidR="001332BD" w:rsidRPr="00E956F7" w:rsidRDefault="001332BD" w:rsidP="00EA62FC">
            <w:pPr>
              <w:pStyle w:val="Tablebody"/>
              <w:autoSpaceDE w:val="0"/>
              <w:autoSpaceDN w:val="0"/>
              <w:adjustRightInd w:val="0"/>
              <w:rPr>
                <w:b w:val="0"/>
              </w:rPr>
            </w:pPr>
            <w:r w:rsidRPr="00E956F7">
              <w:rPr>
                <w:szCs w:val="24"/>
              </w:rPr>
              <w:t>integer</w:t>
            </w:r>
          </w:p>
        </w:tc>
        <w:tc>
          <w:tcPr>
            <w:tcW w:w="1620" w:type="dxa"/>
            <w:shd w:val="clear" w:color="auto" w:fill="FFFFFF" w:themeFill="background1"/>
          </w:tcPr>
          <w:p w14:paraId="2311E4E0" w14:textId="1D27E1B6" w:rsidR="001332BD" w:rsidRPr="00E956F7" w:rsidRDefault="001332BD" w:rsidP="00EA62FC">
            <w:pPr>
              <w:pStyle w:val="Tablebody"/>
              <w:autoSpaceDE w:val="0"/>
              <w:autoSpaceDN w:val="0"/>
              <w:adjustRightInd w:val="0"/>
              <w:rPr>
                <w:b w:val="0"/>
              </w:rPr>
            </w:pPr>
            <w:r w:rsidRPr="00E956F7">
              <w:rPr>
                <w:szCs w:val="24"/>
              </w:rPr>
              <w:t>1 - *</w:t>
            </w:r>
          </w:p>
        </w:tc>
        <w:tc>
          <w:tcPr>
            <w:tcW w:w="1440" w:type="dxa"/>
            <w:shd w:val="clear" w:color="auto" w:fill="FFFFFF" w:themeFill="background1"/>
          </w:tcPr>
          <w:p w14:paraId="00863747" w14:textId="0B96752E" w:rsidR="001332BD" w:rsidRPr="00E956F7" w:rsidRDefault="001332BD" w:rsidP="00EA62FC">
            <w:pPr>
              <w:pStyle w:val="Tablebody"/>
              <w:autoSpaceDE w:val="0"/>
              <w:autoSpaceDN w:val="0"/>
              <w:adjustRightInd w:val="0"/>
              <w:rPr>
                <w:b w:val="0"/>
              </w:rPr>
            </w:pPr>
            <w:r w:rsidRPr="00E956F7">
              <w:rPr>
                <w:szCs w:val="24"/>
              </w:rPr>
              <w:t>Required</w:t>
            </w:r>
          </w:p>
        </w:tc>
        <w:tc>
          <w:tcPr>
            <w:tcW w:w="2520" w:type="dxa"/>
            <w:shd w:val="clear" w:color="auto" w:fill="FFFFFF" w:themeFill="background1"/>
          </w:tcPr>
          <w:p w14:paraId="3803405D" w14:textId="64EC3F45" w:rsidR="001332BD" w:rsidRPr="00E956F7" w:rsidRDefault="001332BD" w:rsidP="00EA62FC">
            <w:pPr>
              <w:pStyle w:val="Tablebody"/>
              <w:autoSpaceDE w:val="0"/>
              <w:autoSpaceDN w:val="0"/>
              <w:adjustRightInd w:val="0"/>
              <w:rPr>
                <w:rFonts w:cs="Calibri"/>
                <w:b w:val="0"/>
              </w:rPr>
            </w:pPr>
            <w:r w:rsidRPr="00E956F7">
              <w:rPr>
                <w:szCs w:val="24"/>
              </w:rPr>
              <w:t>-</w:t>
            </w:r>
          </w:p>
        </w:tc>
      </w:tr>
    </w:tbl>
    <w:p w14:paraId="21AC34D4" w14:textId="5CBACA83" w:rsidR="001332BD" w:rsidRPr="00E956F7" w:rsidRDefault="001332BD">
      <w:pPr>
        <w:pStyle w:val="BodyText"/>
        <w:autoSpaceDE w:val="0"/>
        <w:autoSpaceDN w:val="0"/>
        <w:adjustRightInd w:val="0"/>
        <w:rPr>
          <w:szCs w:val="24"/>
        </w:rPr>
      </w:pPr>
      <w:r w:rsidRPr="00E956F7">
        <w:rPr>
          <w:szCs w:val="24"/>
        </w:rPr>
        <w:t xml:space="preserve">Where </w:t>
      </w:r>
      <w:r w:rsidRPr="009E1140">
        <w:rPr>
          <w:rStyle w:val="ISOCode"/>
        </w:rPr>
        <w:t>&lt;value/&gt;</w:t>
      </w:r>
      <w:r w:rsidRPr="00E956F7">
        <w:rPr>
          <w:szCs w:val="24"/>
        </w:rPr>
        <w:t xml:space="preserve"> within </w:t>
      </w:r>
      <w:r w:rsidRPr="009E1140">
        <w:rPr>
          <w:rStyle w:val="ISOCode"/>
        </w:rPr>
        <w:t xml:space="preserve">&lt;int_list/&gt; </w:t>
      </w:r>
      <w:r w:rsidRPr="00E956F7">
        <w:rPr>
          <w:szCs w:val="24"/>
        </w:rPr>
        <w:t>is specified as:</w:t>
      </w:r>
    </w:p>
    <w:p w14:paraId="6673687A" w14:textId="2F988F99" w:rsidR="001332BD" w:rsidRPr="00E956F7" w:rsidRDefault="006F39DE">
      <w:pPr>
        <w:pStyle w:val="Tabletitle"/>
        <w:autoSpaceDE w:val="0"/>
        <w:autoSpaceDN w:val="0"/>
        <w:adjustRightInd w:val="0"/>
        <w:outlineLvl w:val="0"/>
        <w:rPr>
          <w:szCs w:val="24"/>
        </w:rPr>
      </w:pPr>
      <w:bookmarkStart w:id="1400" w:name="_Toc110532379"/>
      <w:r w:rsidRPr="00E956F7">
        <w:rPr>
          <w:szCs w:val="24"/>
        </w:rPr>
        <w:t>Table</w:t>
      </w:r>
      <w:del w:id="1401" w:author="LUEJE Claudia" w:date="2023-06-26T17:59:00Z">
        <w:r w:rsidR="0059323C" w:rsidRPr="00F54804">
          <w:delText xml:space="preserve"> </w:delText>
        </w:r>
        <w:r w:rsidR="0059323C" w:rsidRPr="005C2D94">
          <w:fldChar w:fldCharType="begin"/>
        </w:r>
        <w:r w:rsidR="0059323C" w:rsidRPr="00F54804">
          <w:delInstrText xml:space="preserve"> SEQ Table \* ARABIC </w:delInstrText>
        </w:r>
        <w:r w:rsidR="0059323C" w:rsidRPr="005C2D94">
          <w:fldChar w:fldCharType="separate"/>
        </w:r>
        <w:r w:rsidR="0067475A">
          <w:rPr>
            <w:noProof/>
          </w:rPr>
          <w:delText>31</w:delText>
        </w:r>
        <w:r w:rsidR="0059323C" w:rsidRPr="005C2D94">
          <w:fldChar w:fldCharType="end"/>
        </w:r>
      </w:del>
      <w:ins w:id="1402" w:author="LUEJE Claudia" w:date="2023-06-26T17:59:00Z">
        <w:r w:rsidRPr="00E956F7">
          <w:rPr>
            <w:szCs w:val="24"/>
          </w:rPr>
          <w:t> </w:t>
        </w:r>
        <w:r w:rsidR="001332BD" w:rsidRPr="00E956F7">
          <w:rPr>
            <w:szCs w:val="24"/>
          </w:rPr>
          <w:t>31</w:t>
        </w:r>
      </w:ins>
      <w:r w:rsidR="00EA62FC" w:rsidRPr="00E956F7">
        <w:rPr>
          <w:szCs w:val="24"/>
        </w:rPr>
        <w:t xml:space="preserve"> </w:t>
      </w:r>
      <w:r w:rsidR="001332BD" w:rsidRPr="00E956F7">
        <w:rPr>
          <w:szCs w:val="24"/>
        </w:rPr>
        <w:t>— Attributes of</w:t>
      </w:r>
      <w:r w:rsidR="001332BD" w:rsidRPr="00E956F7">
        <w:rPr>
          <w:b w:val="0"/>
          <w:szCs w:val="24"/>
        </w:rPr>
        <w:t xml:space="preserve"> </w:t>
      </w:r>
      <w:r w:rsidR="001332BD" w:rsidRPr="009E1140">
        <w:rPr>
          <w:rStyle w:val="ISOCode"/>
          <w:b w:val="0"/>
        </w:rPr>
        <w:t>&lt;value/&gt;</w:t>
      </w:r>
      <w:r w:rsidR="001332BD" w:rsidRPr="00E956F7">
        <w:rPr>
          <w:b w:val="0"/>
          <w:szCs w:val="24"/>
        </w:rPr>
        <w:t xml:space="preserve"> </w:t>
      </w:r>
      <w:r w:rsidR="001332BD" w:rsidRPr="00E956F7">
        <w:rPr>
          <w:szCs w:val="24"/>
        </w:rPr>
        <w:t>element inside &lt;</w:t>
      </w:r>
      <w:r w:rsidR="001332BD" w:rsidRPr="00BD5750">
        <w:rPr>
          <w:rStyle w:val="ISOCode"/>
        </w:rPr>
        <w:t>real_list</w:t>
      </w:r>
      <w:r w:rsidR="001332BD" w:rsidRPr="00E956F7">
        <w:rPr>
          <w:rStyle w:val="ISOCode"/>
          <w:rFonts w:ascii="Cambria" w:hAnsi="Cambria" w:cs="Times New Roman"/>
          <w:b w:val="0"/>
          <w:szCs w:val="24"/>
        </w:rPr>
        <w:t>/</w:t>
      </w:r>
      <w:r w:rsidR="001332BD" w:rsidRPr="00E956F7">
        <w:rPr>
          <w:szCs w:val="24"/>
        </w:rPr>
        <w:t>&gt;</w:t>
      </w:r>
      <w:bookmarkEnd w:id="1400"/>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266"/>
        <w:gridCol w:w="851"/>
        <w:gridCol w:w="1518"/>
        <w:gridCol w:w="1128"/>
        <w:gridCol w:w="3113"/>
      </w:tblGrid>
      <w:tr w:rsidR="001332BD" w:rsidRPr="00B62EE5" w14:paraId="386170C1" w14:textId="77777777" w:rsidTr="005B271E">
        <w:trPr>
          <w:tblHeader/>
          <w:jc w:val="center"/>
        </w:trPr>
        <w:tc>
          <w:tcPr>
            <w:tcW w:w="1266" w:type="dxa"/>
            <w:shd w:val="clear" w:color="auto" w:fill="F3F3F3"/>
            <w:vAlign w:val="bottom"/>
            <w:hideMark/>
          </w:tcPr>
          <w:p w14:paraId="55B5604F" w14:textId="03140EF8" w:rsidR="001332BD" w:rsidRPr="00B62EE5" w:rsidRDefault="001332BD" w:rsidP="00EA62FC">
            <w:pPr>
              <w:pStyle w:val="Tableheader"/>
              <w:autoSpaceDE w:val="0"/>
              <w:autoSpaceDN w:val="0"/>
              <w:adjustRightInd w:val="0"/>
              <w:rPr>
                <w:rFonts w:cs="Calibri"/>
                <w:b/>
                <w:lang w:eastAsia="zh-CN"/>
              </w:rPr>
            </w:pPr>
            <w:r w:rsidRPr="00B62EE5">
              <w:rPr>
                <w:b/>
                <w:szCs w:val="24"/>
              </w:rPr>
              <w:t>Attributes</w:t>
            </w:r>
          </w:p>
        </w:tc>
        <w:tc>
          <w:tcPr>
            <w:tcW w:w="851" w:type="dxa"/>
            <w:shd w:val="clear" w:color="auto" w:fill="F3F3F3"/>
            <w:vAlign w:val="bottom"/>
            <w:hideMark/>
          </w:tcPr>
          <w:p w14:paraId="2A3C9A95" w14:textId="17B9ECAA" w:rsidR="001332BD" w:rsidRPr="00B62EE5" w:rsidRDefault="001332BD" w:rsidP="00EA62FC">
            <w:pPr>
              <w:pStyle w:val="Tableheader"/>
              <w:autoSpaceDE w:val="0"/>
              <w:autoSpaceDN w:val="0"/>
              <w:adjustRightInd w:val="0"/>
              <w:rPr>
                <w:rFonts w:cs="Calibri"/>
                <w:b/>
                <w:lang w:eastAsia="zh-CN"/>
              </w:rPr>
            </w:pPr>
            <w:r w:rsidRPr="00B62EE5">
              <w:rPr>
                <w:b/>
                <w:szCs w:val="24"/>
              </w:rPr>
              <w:t>Type</w:t>
            </w:r>
          </w:p>
        </w:tc>
        <w:tc>
          <w:tcPr>
            <w:tcW w:w="1518" w:type="dxa"/>
            <w:shd w:val="clear" w:color="auto" w:fill="F3F3F3"/>
            <w:vAlign w:val="bottom"/>
            <w:hideMark/>
          </w:tcPr>
          <w:p w14:paraId="7202FE79" w14:textId="5161C6F8" w:rsidR="001332BD" w:rsidRPr="00B62EE5" w:rsidRDefault="001332BD" w:rsidP="00EA62FC">
            <w:pPr>
              <w:pStyle w:val="Tableheader"/>
              <w:autoSpaceDE w:val="0"/>
              <w:autoSpaceDN w:val="0"/>
              <w:adjustRightInd w:val="0"/>
              <w:rPr>
                <w:rFonts w:cs="Calibri"/>
                <w:b/>
                <w:lang w:eastAsia="zh-CN"/>
              </w:rPr>
            </w:pPr>
            <w:r w:rsidRPr="00B62EE5">
              <w:rPr>
                <w:b/>
                <w:szCs w:val="24"/>
              </w:rPr>
              <w:t>Value Space</w:t>
            </w:r>
          </w:p>
        </w:tc>
        <w:tc>
          <w:tcPr>
            <w:tcW w:w="1128" w:type="dxa"/>
            <w:shd w:val="clear" w:color="auto" w:fill="F3F3F3"/>
            <w:vAlign w:val="bottom"/>
            <w:hideMark/>
          </w:tcPr>
          <w:p w14:paraId="77E95892" w14:textId="25E61842" w:rsidR="001332BD" w:rsidRPr="00B62EE5" w:rsidRDefault="001332BD" w:rsidP="00EA62FC">
            <w:pPr>
              <w:pStyle w:val="Tableheader"/>
              <w:autoSpaceDE w:val="0"/>
              <w:autoSpaceDN w:val="0"/>
              <w:adjustRightInd w:val="0"/>
              <w:rPr>
                <w:rFonts w:cs="Calibri"/>
                <w:b/>
                <w:lang w:eastAsia="zh-CN"/>
              </w:rPr>
            </w:pPr>
            <w:r w:rsidRPr="00B62EE5">
              <w:rPr>
                <w:b/>
                <w:szCs w:val="24"/>
              </w:rPr>
              <w:t>Use</w:t>
            </w:r>
          </w:p>
        </w:tc>
        <w:tc>
          <w:tcPr>
            <w:tcW w:w="3113" w:type="dxa"/>
            <w:shd w:val="clear" w:color="auto" w:fill="F3F3F3"/>
            <w:vAlign w:val="bottom"/>
            <w:hideMark/>
          </w:tcPr>
          <w:p w14:paraId="4DF7D98A" w14:textId="6F49FAB5" w:rsidR="001332BD" w:rsidRPr="00B62EE5" w:rsidRDefault="001332BD" w:rsidP="00EA62FC">
            <w:pPr>
              <w:pStyle w:val="Tableheader"/>
              <w:autoSpaceDE w:val="0"/>
              <w:autoSpaceDN w:val="0"/>
              <w:adjustRightInd w:val="0"/>
              <w:rPr>
                <w:rFonts w:cs="Calibri"/>
                <w:b/>
                <w:lang w:eastAsia="zh-CN"/>
              </w:rPr>
            </w:pPr>
            <w:r w:rsidRPr="00B62EE5">
              <w:rPr>
                <w:b/>
                <w:szCs w:val="24"/>
              </w:rPr>
              <w:t>Constraints / Remarks</w:t>
            </w:r>
          </w:p>
        </w:tc>
      </w:tr>
      <w:tr w:rsidR="001332BD" w:rsidRPr="00E956F7" w14:paraId="6FA29556" w14:textId="77777777" w:rsidTr="005B271E">
        <w:trPr>
          <w:jc w:val="center"/>
        </w:trPr>
        <w:tc>
          <w:tcPr>
            <w:tcW w:w="1266" w:type="dxa"/>
          </w:tcPr>
          <w:p w14:paraId="0D2F6BFE" w14:textId="3A8E597A" w:rsidR="001332BD" w:rsidRPr="00E956F7" w:rsidRDefault="00FD3020" w:rsidP="00EA62FC">
            <w:pPr>
              <w:pStyle w:val="Tablebody"/>
              <w:autoSpaceDE w:val="0"/>
              <w:autoSpaceDN w:val="0"/>
              <w:adjustRightInd w:val="0"/>
              <w:rPr>
                <w:rFonts w:cs="Calibri"/>
                <w:lang w:eastAsia="zh-CN"/>
              </w:rPr>
            </w:pPr>
            <w:r w:rsidRPr="00E956F7">
              <w:rPr>
                <w:szCs w:val="24"/>
              </w:rPr>
              <w:t>I</w:t>
            </w:r>
            <w:r w:rsidR="001332BD" w:rsidRPr="00E956F7">
              <w:rPr>
                <w:szCs w:val="24"/>
              </w:rPr>
              <w:t>ndex</w:t>
            </w:r>
          </w:p>
        </w:tc>
        <w:tc>
          <w:tcPr>
            <w:tcW w:w="851" w:type="dxa"/>
          </w:tcPr>
          <w:p w14:paraId="6F4E9483" w14:textId="2E6E0DEE" w:rsidR="001332BD" w:rsidRPr="00E956F7" w:rsidRDefault="001332BD" w:rsidP="00EA62FC">
            <w:pPr>
              <w:pStyle w:val="Tablebody"/>
              <w:autoSpaceDE w:val="0"/>
              <w:autoSpaceDN w:val="0"/>
              <w:adjustRightInd w:val="0"/>
            </w:pPr>
            <w:r w:rsidRPr="00E956F7">
              <w:rPr>
                <w:szCs w:val="24"/>
              </w:rPr>
              <w:t>integer</w:t>
            </w:r>
          </w:p>
        </w:tc>
        <w:tc>
          <w:tcPr>
            <w:tcW w:w="1518" w:type="dxa"/>
          </w:tcPr>
          <w:p w14:paraId="34A449FF" w14:textId="01746308" w:rsidR="001332BD" w:rsidRPr="00E956F7" w:rsidRDefault="001332BD" w:rsidP="00EA62FC">
            <w:pPr>
              <w:pStyle w:val="Tablebody"/>
              <w:autoSpaceDE w:val="0"/>
              <w:autoSpaceDN w:val="0"/>
              <w:adjustRightInd w:val="0"/>
            </w:pPr>
            <w:r w:rsidRPr="00E956F7">
              <w:rPr>
                <w:szCs w:val="24"/>
              </w:rPr>
              <w:t>&gt;0</w:t>
            </w:r>
          </w:p>
        </w:tc>
        <w:tc>
          <w:tcPr>
            <w:tcW w:w="1128" w:type="dxa"/>
          </w:tcPr>
          <w:p w14:paraId="1DB77E66" w14:textId="648CE850" w:rsidR="001332BD" w:rsidRPr="00E956F7" w:rsidRDefault="001332BD" w:rsidP="00EA62FC">
            <w:pPr>
              <w:pStyle w:val="Tablebody"/>
              <w:autoSpaceDE w:val="0"/>
              <w:autoSpaceDN w:val="0"/>
              <w:adjustRightInd w:val="0"/>
            </w:pPr>
            <w:r w:rsidRPr="00E956F7">
              <w:rPr>
                <w:szCs w:val="24"/>
              </w:rPr>
              <w:t>Required</w:t>
            </w:r>
          </w:p>
        </w:tc>
        <w:tc>
          <w:tcPr>
            <w:tcW w:w="3113" w:type="dxa"/>
          </w:tcPr>
          <w:p w14:paraId="2378E2D4" w14:textId="14B286DA" w:rsidR="001332BD" w:rsidRPr="00E956F7" w:rsidRDefault="001332BD" w:rsidP="00EA62FC">
            <w:pPr>
              <w:pStyle w:val="Tablebody"/>
              <w:autoSpaceDE w:val="0"/>
              <w:autoSpaceDN w:val="0"/>
              <w:adjustRightInd w:val="0"/>
            </w:pPr>
            <w:r w:rsidRPr="00E956F7">
              <w:rPr>
                <w:szCs w:val="24"/>
              </w:rPr>
              <w:t>unique within the parent element</w:t>
            </w:r>
          </w:p>
        </w:tc>
      </w:tr>
    </w:tbl>
    <w:p w14:paraId="1BD93B1F" w14:textId="60EF1545" w:rsidR="001332BD" w:rsidRPr="00E226A0" w:rsidRDefault="001332BD">
      <w:pPr>
        <w:pStyle w:val="BodyText"/>
        <w:autoSpaceDE w:val="0"/>
        <w:autoSpaceDN w:val="0"/>
        <w:adjustRightInd w:val="0"/>
        <w:rPr>
          <w:szCs w:val="24"/>
        </w:rPr>
      </w:pPr>
      <w:r w:rsidRPr="00E226A0">
        <w:rPr>
          <w:szCs w:val="24"/>
        </w:rPr>
        <w:t>Remarks:</w:t>
      </w:r>
    </w:p>
    <w:p w14:paraId="77BDDF09" w14:textId="3125B886" w:rsidR="001332BD" w:rsidRPr="00E956F7" w:rsidRDefault="00E226A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3" w:author="LUEJE Claudia" w:date="2023-06-26T17:59:00Z">
        <w:r>
          <w:rPr>
            <w:szCs w:val="24"/>
          </w:rPr>
          <w:t>a)</w:t>
        </w:r>
        <w:r>
          <w:rPr>
            <w:szCs w:val="24"/>
          </w:rPr>
          <w:tab/>
        </w:r>
        <w:r w:rsidR="001332BD" w:rsidRPr="00E956F7">
          <w:rPr>
            <w:szCs w:val="24"/>
          </w:rPr>
          <w:tab/>
        </w:r>
      </w:ins>
      <w:r w:rsidR="001332BD" w:rsidRPr="00E956F7">
        <w:rPr>
          <w:szCs w:val="24"/>
        </w:rPr>
        <w:t xml:space="preserve">Values of </w:t>
      </w:r>
      <w:r w:rsidR="001332BD" w:rsidRPr="009E1140">
        <w:rPr>
          <w:rStyle w:val="ISOCode"/>
        </w:rPr>
        <w:t>key</w:t>
      </w:r>
      <w:r w:rsidR="001332BD" w:rsidRPr="00E956F7">
        <w:rPr>
          <w:szCs w:val="24"/>
        </w:rPr>
        <w:t xml:space="preserve"> have to be unique within their common parent element;</w:t>
      </w:r>
    </w:p>
    <w:p w14:paraId="4A22671D" w14:textId="2C0017A5" w:rsidR="001332BD" w:rsidRPr="00E956F7" w:rsidRDefault="00E226A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4" w:author="LUEJE Claudia" w:date="2023-06-26T17:59:00Z">
        <w:r>
          <w:rPr>
            <w:szCs w:val="24"/>
          </w:rPr>
          <w:t>b)</w:t>
        </w:r>
        <w:r>
          <w:rPr>
            <w:szCs w:val="24"/>
          </w:rPr>
          <w:tab/>
        </w:r>
        <w:r w:rsidR="001332BD" w:rsidRPr="00E956F7">
          <w:rPr>
            <w:szCs w:val="24"/>
          </w:rPr>
          <w:tab/>
        </w:r>
      </w:ins>
      <w:r w:rsidR="001332BD" w:rsidRPr="00E956F7">
        <w:rPr>
          <w:szCs w:val="24"/>
        </w:rPr>
        <w:t xml:space="preserve">The order of the values in the corresponding list is identified by the numerical value of their attribute </w:t>
      </w:r>
      <w:r w:rsidR="001332BD" w:rsidRPr="009E1140">
        <w:rPr>
          <w:rStyle w:val="ISOCode"/>
        </w:rPr>
        <w:t>index</w:t>
      </w:r>
      <w:r w:rsidR="001332BD" w:rsidRPr="00E956F7">
        <w:rPr>
          <w:szCs w:val="24"/>
        </w:rPr>
        <w:t>, in ascending order. Hence, indices have to be unique within one list;</w:t>
      </w:r>
    </w:p>
    <w:p w14:paraId="24DA8D57" w14:textId="32284E4A" w:rsidR="001332BD" w:rsidRPr="00E956F7" w:rsidRDefault="00E226A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5" w:author="LUEJE Claudia" w:date="2023-06-26T17:59:00Z">
        <w:r>
          <w:rPr>
            <w:szCs w:val="24"/>
          </w:rPr>
          <w:t>c)</w:t>
        </w:r>
        <w:r>
          <w:rPr>
            <w:szCs w:val="24"/>
          </w:rPr>
          <w:tab/>
        </w:r>
        <w:r w:rsidR="001332BD" w:rsidRPr="00E956F7">
          <w:rPr>
            <w:szCs w:val="24"/>
          </w:rPr>
          <w:tab/>
        </w:r>
      </w:ins>
      <w:r w:rsidR="001332BD" w:rsidRPr="00E956F7">
        <w:rPr>
          <w:szCs w:val="24"/>
        </w:rPr>
        <w:t xml:space="preserve">In case of strings the whitespaces deserve extra mention: To avoid mistakes, whitespaces are </w:t>
      </w:r>
      <w:r w:rsidR="001332BD" w:rsidRPr="00E956F7">
        <w:rPr>
          <w:i/>
          <w:szCs w:val="24"/>
        </w:rPr>
        <w:t>not</w:t>
      </w:r>
      <w:r w:rsidR="001332BD" w:rsidRPr="00E956F7">
        <w:rPr>
          <w:szCs w:val="24"/>
        </w:rPr>
        <w:t xml:space="preserve"> to be used at beginning and end of a string.</w:t>
      </w:r>
    </w:p>
    <w:p w14:paraId="6F6D1938" w14:textId="74DC4423" w:rsidR="001332BD" w:rsidRPr="00E956F7" w:rsidRDefault="001332BD" w:rsidP="00423A17">
      <w:pPr>
        <w:pStyle w:val="BodyText"/>
      </w:pPr>
      <w:r w:rsidRPr="00E956F7">
        <w:t>EXAMPLE</w:t>
      </w:r>
    </w:p>
    <w:p w14:paraId="39C1CE53" w14:textId="77777777" w:rsidR="00803900" w:rsidRDefault="00803900" w:rsidP="00803900">
      <w:pPr>
        <w:pStyle w:val="Code-"/>
      </w:pPr>
      <w:r>
        <w:t xml:space="preserve">    </w:t>
      </w:r>
      <w:r w:rsidR="001332BD" w:rsidRPr="00E45DCE">
        <w:rPr>
          <w:szCs w:val="24"/>
        </w:rPr>
        <w:t>&lt;custom_attributes_list&gt;</w:t>
      </w:r>
    </w:p>
    <w:p w14:paraId="77EA2B80" w14:textId="77777777" w:rsidR="00803900" w:rsidRDefault="00803900" w:rsidP="00803900">
      <w:pPr>
        <w:pStyle w:val="Code-"/>
      </w:pPr>
      <w:r>
        <w:t xml:space="preserve">    </w:t>
      </w:r>
      <w:r w:rsidR="00305CBB" w:rsidRPr="00E45DCE">
        <w:t xml:space="preserve">    </w:t>
      </w:r>
      <w:r w:rsidR="001332BD" w:rsidRPr="00E45DCE">
        <w:t>&lt;custom_attributes owner="DepartmentA" for="Fatigue"&gt;</w:t>
      </w:r>
    </w:p>
    <w:p w14:paraId="3A1A611E" w14:textId="77777777" w:rsidR="00803900" w:rsidRDefault="00803900" w:rsidP="00803900">
      <w:pPr>
        <w:pStyle w:val="Code-"/>
      </w:pPr>
      <w:r>
        <w:t xml:space="preserve">    </w:t>
      </w:r>
      <w:r w:rsidR="00305CBB" w:rsidRPr="00E45DCE">
        <w:t xml:space="preserve">           </w:t>
      </w:r>
      <w:r w:rsidR="001332BD" w:rsidRPr="00E45DCE">
        <w:t>&lt;int key="priority"&gt; 1 &lt;/int&gt;</w:t>
      </w:r>
    </w:p>
    <w:p w14:paraId="515607E6" w14:textId="77777777" w:rsidR="00803900" w:rsidRDefault="00803900" w:rsidP="00803900">
      <w:pPr>
        <w:pStyle w:val="Code-"/>
      </w:pPr>
      <w:r>
        <w:t xml:space="preserve">    </w:t>
      </w:r>
      <w:r w:rsidR="00305CBB" w:rsidRPr="00E45DCE">
        <w:t xml:space="preserve">           </w:t>
      </w:r>
      <w:r w:rsidR="001332BD" w:rsidRPr="00E45DCE">
        <w:t>&lt;string key="used S-N curve"&gt;Steel_225_ISO&lt;/string&gt;</w:t>
      </w:r>
    </w:p>
    <w:p w14:paraId="494C1B46" w14:textId="77777777" w:rsidR="00803900" w:rsidRDefault="00803900" w:rsidP="00803900">
      <w:pPr>
        <w:pStyle w:val="Code-"/>
      </w:pPr>
      <w:r>
        <w:t xml:space="preserve">    </w:t>
      </w:r>
      <w:r w:rsidR="00305CBB" w:rsidRPr="00E45DCE">
        <w:t xml:space="preserve">           </w:t>
      </w:r>
      <w:r w:rsidR="001332BD" w:rsidRPr="00E45DCE">
        <w:t>&lt;real key="fatigue_limit"&gt; 223.1 &lt;/real&gt;</w:t>
      </w:r>
    </w:p>
    <w:p w14:paraId="2B48BE5B" w14:textId="77777777" w:rsidR="00803900" w:rsidRDefault="00803900" w:rsidP="00803900">
      <w:pPr>
        <w:pStyle w:val="Code-"/>
      </w:pPr>
      <w:r>
        <w:t xml:space="preserve">    </w:t>
      </w:r>
      <w:r w:rsidR="00305CBB" w:rsidRPr="00E45DCE">
        <w:t xml:space="preserve">    </w:t>
      </w:r>
      <w:r w:rsidR="001332BD" w:rsidRPr="00E45DCE">
        <w:t>&lt;/custom_attributes&gt;</w:t>
      </w:r>
    </w:p>
    <w:p w14:paraId="673279E5" w14:textId="77777777" w:rsidR="00803900" w:rsidRDefault="00803900" w:rsidP="00803900">
      <w:pPr>
        <w:pStyle w:val="Code-"/>
      </w:pPr>
      <w:r>
        <w:t xml:space="preserve">    </w:t>
      </w:r>
      <w:r w:rsidR="00305CBB" w:rsidRPr="00E45DCE">
        <w:t xml:space="preserve">    </w:t>
      </w:r>
      <w:r w:rsidR="001332BD" w:rsidRPr="00E45DCE">
        <w:t>&lt;custom_attributes owner="DepartmentA" for="Statics"&gt;</w:t>
      </w:r>
    </w:p>
    <w:p w14:paraId="1BD00050" w14:textId="77777777" w:rsidR="00803900" w:rsidRDefault="00803900" w:rsidP="00803900">
      <w:pPr>
        <w:pStyle w:val="Code-"/>
      </w:pPr>
      <w:r>
        <w:t xml:space="preserve">    </w:t>
      </w:r>
      <w:r w:rsidR="00305CBB" w:rsidRPr="00E45DCE">
        <w:t xml:space="preserve">           </w:t>
      </w:r>
      <w:r w:rsidR="001332BD" w:rsidRPr="00E45DCE">
        <w:t>&lt;int key="priority"&gt; 2 &lt;/int&gt;</w:t>
      </w:r>
    </w:p>
    <w:p w14:paraId="34EC8FE2" w14:textId="77777777" w:rsidR="00803900" w:rsidRDefault="00803900" w:rsidP="00803900">
      <w:pPr>
        <w:pStyle w:val="Code-"/>
      </w:pPr>
      <w:r>
        <w:t xml:space="preserve">    </w:t>
      </w:r>
      <w:r w:rsidR="00305CBB" w:rsidRPr="00E45DCE">
        <w:t xml:space="preserve">    </w:t>
      </w:r>
      <w:r w:rsidR="001332BD" w:rsidRPr="00E45DCE">
        <w:t>&lt;/custom_attributes&gt;</w:t>
      </w:r>
    </w:p>
    <w:p w14:paraId="21932B67" w14:textId="77777777" w:rsidR="00803900" w:rsidRDefault="00803900" w:rsidP="00803900">
      <w:pPr>
        <w:pStyle w:val="Code-"/>
      </w:pPr>
      <w:r>
        <w:t xml:space="preserve">    </w:t>
      </w:r>
      <w:r w:rsidR="00305CBB" w:rsidRPr="00E45DCE">
        <w:t xml:space="preserve">    </w:t>
      </w:r>
      <w:r w:rsidR="001332BD" w:rsidRPr="00E45DCE">
        <w:t>&lt;custom_attributes owner="DepartmentB"&gt;</w:t>
      </w:r>
    </w:p>
    <w:p w14:paraId="692F28A1" w14:textId="77777777" w:rsidR="00803900" w:rsidRDefault="00803900" w:rsidP="00803900">
      <w:pPr>
        <w:pStyle w:val="Code-"/>
      </w:pPr>
      <w:r>
        <w:t xml:space="preserve">    </w:t>
      </w:r>
      <w:r w:rsidR="00305CBB" w:rsidRPr="00E45DCE">
        <w:t xml:space="preserve">           </w:t>
      </w:r>
      <w:r w:rsidR="001332BD" w:rsidRPr="00E45DCE">
        <w:t>&lt;string key="priority"&gt;high&lt;/string&gt;</w:t>
      </w:r>
    </w:p>
    <w:p w14:paraId="24C54D8D" w14:textId="77777777" w:rsidR="00803900" w:rsidRDefault="00803900" w:rsidP="00803900">
      <w:pPr>
        <w:pStyle w:val="Code-"/>
      </w:pPr>
      <w:r>
        <w:t xml:space="preserve">    </w:t>
      </w:r>
      <w:r w:rsidR="00305CBB" w:rsidRPr="00E45DCE">
        <w:t xml:space="preserve">           </w:t>
      </w:r>
      <w:r w:rsidR="001332BD" w:rsidRPr="00E45DCE">
        <w:t>&lt;real_list key="direction vector"&gt;</w:t>
      </w:r>
    </w:p>
    <w:p w14:paraId="799C23F6" w14:textId="77777777" w:rsidR="00803900" w:rsidRDefault="00803900" w:rsidP="00803900">
      <w:pPr>
        <w:pStyle w:val="Code-"/>
      </w:pPr>
      <w:r>
        <w:t xml:space="preserve">    </w:t>
      </w:r>
      <w:r w:rsidR="00305CBB" w:rsidRPr="00E45DCE">
        <w:t xml:space="preserve">                  </w:t>
      </w:r>
      <w:r w:rsidR="001332BD" w:rsidRPr="00E45DCE">
        <w:t>&lt;value index="1"&gt;10.3 &lt;/value&gt;</w:t>
      </w:r>
    </w:p>
    <w:p w14:paraId="55636922" w14:textId="77777777" w:rsidR="00803900" w:rsidRDefault="00803900" w:rsidP="00803900">
      <w:pPr>
        <w:pStyle w:val="Code-"/>
      </w:pPr>
      <w:r>
        <w:t xml:space="preserve">    </w:t>
      </w:r>
      <w:r w:rsidR="00305CBB" w:rsidRPr="00E45DCE">
        <w:t xml:space="preserve">                  </w:t>
      </w:r>
      <w:r w:rsidR="001332BD" w:rsidRPr="00E45DCE">
        <w:t>&lt;value index="2"&gt; -2.1&lt;/value&gt;</w:t>
      </w:r>
    </w:p>
    <w:p w14:paraId="622ED494" w14:textId="77777777" w:rsidR="00803900" w:rsidRDefault="00803900" w:rsidP="00803900">
      <w:pPr>
        <w:pStyle w:val="Code-"/>
      </w:pPr>
      <w:r>
        <w:t xml:space="preserve">    </w:t>
      </w:r>
      <w:r w:rsidR="00305CBB" w:rsidRPr="00E45DCE">
        <w:t xml:space="preserve">                  </w:t>
      </w:r>
      <w:r w:rsidR="001332BD" w:rsidRPr="00E45DCE">
        <w:t>&lt;value index="3"&gt;-1.5&lt;/value&gt;</w:t>
      </w:r>
    </w:p>
    <w:p w14:paraId="4CF43DB6" w14:textId="77777777" w:rsidR="00803900" w:rsidRDefault="00803900" w:rsidP="00803900">
      <w:pPr>
        <w:pStyle w:val="Code-"/>
      </w:pPr>
      <w:r>
        <w:t xml:space="preserve">    </w:t>
      </w:r>
      <w:r w:rsidR="00305CBB" w:rsidRPr="00E45DCE">
        <w:t xml:space="preserve">           </w:t>
      </w:r>
      <w:r w:rsidR="001332BD" w:rsidRPr="00E45DCE">
        <w:t>&lt;/real_list&gt;</w:t>
      </w:r>
    </w:p>
    <w:p w14:paraId="6022FAD3" w14:textId="77777777" w:rsidR="00803900" w:rsidRDefault="00803900" w:rsidP="00803900">
      <w:pPr>
        <w:pStyle w:val="Code-"/>
      </w:pPr>
      <w:r>
        <w:t xml:space="preserve">    </w:t>
      </w:r>
      <w:r w:rsidR="00305CBB" w:rsidRPr="00E45DCE">
        <w:t xml:space="preserve">           </w:t>
      </w:r>
      <w:r w:rsidR="001332BD" w:rsidRPr="00E45DCE">
        <w:t>&lt;string_list key="verifiedby" &gt;</w:t>
      </w:r>
    </w:p>
    <w:p w14:paraId="205DB9A8" w14:textId="77777777" w:rsidR="00803900" w:rsidRDefault="00803900" w:rsidP="00803900">
      <w:pPr>
        <w:pStyle w:val="Code-"/>
      </w:pPr>
      <w:r>
        <w:t xml:space="preserve">    </w:t>
      </w:r>
      <w:r w:rsidR="00305CBB" w:rsidRPr="00E45DCE">
        <w:t xml:space="preserve">                  </w:t>
      </w:r>
      <w:r w:rsidR="001332BD" w:rsidRPr="00E45DCE">
        <w:t>&lt;value index="1"&gt;john&lt;/value&gt;</w:t>
      </w:r>
    </w:p>
    <w:p w14:paraId="3481D620" w14:textId="77777777" w:rsidR="00803900" w:rsidRDefault="00803900" w:rsidP="00803900">
      <w:pPr>
        <w:pStyle w:val="Code-"/>
      </w:pPr>
      <w:r>
        <w:t xml:space="preserve">    </w:t>
      </w:r>
      <w:r w:rsidR="00305CBB" w:rsidRPr="00E45DCE">
        <w:t xml:space="preserve">                  </w:t>
      </w:r>
      <w:r w:rsidR="001332BD" w:rsidRPr="00E45DCE">
        <w:t>&lt;value index="2"&gt;Smith&lt;/value&gt;</w:t>
      </w:r>
    </w:p>
    <w:p w14:paraId="703BF041" w14:textId="77777777" w:rsidR="00803900" w:rsidRDefault="00803900" w:rsidP="00803900">
      <w:pPr>
        <w:pStyle w:val="Code-"/>
      </w:pPr>
      <w:r>
        <w:t xml:space="preserve">    </w:t>
      </w:r>
      <w:r w:rsidR="00305CBB" w:rsidRPr="00E45DCE">
        <w:t xml:space="preserve">           </w:t>
      </w:r>
      <w:r w:rsidR="001332BD" w:rsidRPr="00E45DCE">
        <w:t>&lt;/string_list&gt;</w:t>
      </w:r>
    </w:p>
    <w:p w14:paraId="71DCAC5F" w14:textId="77777777" w:rsidR="00803900" w:rsidRDefault="00803900" w:rsidP="00803900">
      <w:pPr>
        <w:pStyle w:val="Code-"/>
      </w:pPr>
      <w:r>
        <w:t xml:space="preserve">    </w:t>
      </w:r>
      <w:r w:rsidR="00305CBB" w:rsidRPr="00E45DCE">
        <w:t xml:space="preserve">    </w:t>
      </w:r>
      <w:r w:rsidR="001332BD" w:rsidRPr="00E45DCE">
        <w:t>&lt;/custom_attributes&gt;</w:t>
      </w:r>
    </w:p>
    <w:p w14:paraId="59A4917C" w14:textId="39CDB92A" w:rsidR="001332BD" w:rsidRPr="00E45DCE" w:rsidRDefault="00803900" w:rsidP="00803900">
      <w:pPr>
        <w:pStyle w:val="Code-"/>
      </w:pPr>
      <w:r>
        <w:t xml:space="preserve">    </w:t>
      </w:r>
      <w:r w:rsidR="001332BD" w:rsidRPr="00E45DCE">
        <w:t>&lt;/custom_attributes_list&gt;</w:t>
      </w:r>
    </w:p>
    <w:p w14:paraId="196E27E1" w14:textId="77777777" w:rsidR="001332BD" w:rsidRPr="00E45DCE" w:rsidRDefault="001332BD" w:rsidP="00E45DCE">
      <w:pPr>
        <w:pStyle w:val="Code-"/>
      </w:pPr>
      <w:r w:rsidRPr="00E45DCE">
        <w:t> </w:t>
      </w:r>
    </w:p>
    <w:p w14:paraId="31FC9072" w14:textId="77777777" w:rsidR="001332BD" w:rsidRPr="00E956F7" w:rsidRDefault="001332BD">
      <w:pPr>
        <w:pStyle w:val="Heading2"/>
        <w:tabs>
          <w:tab w:val="left" w:pos="400"/>
        </w:tabs>
        <w:autoSpaceDE w:val="0"/>
        <w:autoSpaceDN w:val="0"/>
        <w:adjustRightInd w:val="0"/>
        <w:rPr>
          <w:rFonts w:eastAsia="Times New Roman"/>
          <w:szCs w:val="24"/>
        </w:rPr>
      </w:pPr>
      <w:bookmarkStart w:id="1406" w:name="_Toc440038865"/>
      <w:bookmarkStart w:id="1407" w:name="_Toc3556965"/>
      <w:bookmarkStart w:id="1408" w:name="_Toc34747215"/>
      <w:bookmarkStart w:id="1409" w:name="_Toc77102030"/>
      <w:bookmarkStart w:id="1410" w:name="_Toc110532175"/>
      <w:r w:rsidRPr="00E956F7">
        <w:rPr>
          <w:rFonts w:eastAsia="Times New Roman"/>
          <w:szCs w:val="24"/>
        </w:rPr>
        <w:t xml:space="preserve">Distinction between </w:t>
      </w:r>
      <w:r w:rsidRPr="00BD5750">
        <w:rPr>
          <w:rStyle w:val="ISOCode"/>
        </w:rPr>
        <w:t>&lt;custom_attributes/&gt;</w:t>
      </w:r>
      <w:r w:rsidRPr="00E956F7">
        <w:rPr>
          <w:rFonts w:eastAsia="Times New Roman"/>
          <w:szCs w:val="24"/>
        </w:rPr>
        <w:t xml:space="preserve"> and </w:t>
      </w:r>
      <w:r w:rsidRPr="00BD5750">
        <w:rPr>
          <w:rStyle w:val="ISOCode"/>
        </w:rPr>
        <w:t>&lt;appdata/&gt;</w:t>
      </w:r>
      <w:bookmarkEnd w:id="1406"/>
      <w:bookmarkEnd w:id="1407"/>
      <w:bookmarkEnd w:id="1408"/>
      <w:bookmarkEnd w:id="1409"/>
      <w:bookmarkEnd w:id="1410"/>
    </w:p>
    <w:p w14:paraId="413E379C"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11" w:name="_Toc110532176"/>
      <w:r w:rsidRPr="00E956F7">
        <w:rPr>
          <w:rFonts w:eastAsia="Times New Roman"/>
          <w:szCs w:val="24"/>
        </w:rPr>
        <w:t>General</w:t>
      </w:r>
      <w:bookmarkEnd w:id="1411"/>
    </w:p>
    <w:p w14:paraId="0AE83F7B" w14:textId="77777777" w:rsidR="001332BD" w:rsidRPr="00E956F7" w:rsidRDefault="001332BD">
      <w:pPr>
        <w:pStyle w:val="BodyText"/>
        <w:autoSpaceDE w:val="0"/>
        <w:autoSpaceDN w:val="0"/>
        <w:adjustRightInd w:val="0"/>
        <w:rPr>
          <w:szCs w:val="24"/>
        </w:rPr>
      </w:pPr>
      <w:r w:rsidRPr="00E956F7">
        <w:rPr>
          <w:szCs w:val="24"/>
        </w:rPr>
        <w:t xml:space="preserve">At first glance, </w:t>
      </w:r>
      <w:r w:rsidRPr="009E1140">
        <w:rPr>
          <w:rStyle w:val="ISOCode"/>
        </w:rPr>
        <w:t>&lt;custom_attributes/&gt;</w:t>
      </w:r>
      <w:r w:rsidRPr="00E956F7">
        <w:rPr>
          <w:szCs w:val="24"/>
        </w:rPr>
        <w:t xml:space="preserve"> and </w:t>
      </w:r>
      <w:r w:rsidRPr="009E1140">
        <w:rPr>
          <w:rStyle w:val="ISOCode"/>
        </w:rPr>
        <w:t>&lt;appdata/&gt;</w:t>
      </w:r>
      <w:r w:rsidRPr="00E956F7">
        <w:rPr>
          <w:szCs w:val="24"/>
        </w:rPr>
        <w:t xml:space="preserve"> seem to address similar purpose or even to be redundant. This is deceptive, as evidenced by the following subsections.</w:t>
      </w:r>
    </w:p>
    <w:p w14:paraId="0AD80311"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12" w:name="_Toc440038866"/>
      <w:bookmarkStart w:id="1413" w:name="_Toc3556966"/>
      <w:bookmarkStart w:id="1414" w:name="_Toc34747216"/>
      <w:bookmarkStart w:id="1415" w:name="_Toc77102031"/>
      <w:bookmarkStart w:id="1416" w:name="_Toc110532177"/>
      <w:r w:rsidRPr="00E956F7">
        <w:rPr>
          <w:rFonts w:eastAsia="Times New Roman"/>
          <w:szCs w:val="24"/>
        </w:rPr>
        <w:t xml:space="preserve">Needs of different process roles, addressed by </w:t>
      </w:r>
      <w:r w:rsidRPr="00BD5750">
        <w:rPr>
          <w:rStyle w:val="ISOCode"/>
        </w:rPr>
        <w:t>&lt;custom_attributes/&gt;</w:t>
      </w:r>
      <w:r w:rsidRPr="00E956F7">
        <w:rPr>
          <w:rFonts w:eastAsia="Times New Roman"/>
          <w:szCs w:val="24"/>
        </w:rPr>
        <w:t xml:space="preserve"> and </w:t>
      </w:r>
      <w:r w:rsidRPr="00BD5750">
        <w:rPr>
          <w:rStyle w:val="ISOCode"/>
        </w:rPr>
        <w:t>&lt;appdata/&gt;</w:t>
      </w:r>
      <w:bookmarkEnd w:id="1412"/>
      <w:bookmarkEnd w:id="1413"/>
      <w:bookmarkEnd w:id="1414"/>
      <w:bookmarkEnd w:id="1415"/>
      <w:bookmarkEnd w:id="1416"/>
    </w:p>
    <w:p w14:paraId="1BFA4B31" w14:textId="77777777" w:rsidR="001332BD" w:rsidRPr="00E956F7" w:rsidRDefault="001332BD">
      <w:pPr>
        <w:pStyle w:val="BodyText"/>
        <w:autoSpaceDE w:val="0"/>
        <w:autoSpaceDN w:val="0"/>
        <w:adjustRightInd w:val="0"/>
        <w:rPr>
          <w:szCs w:val="24"/>
        </w:rPr>
      </w:pPr>
      <w:r w:rsidRPr="00E956F7">
        <w:rPr>
          <w:szCs w:val="24"/>
        </w:rPr>
        <w:t>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w:t>
      </w:r>
    </w:p>
    <w:p w14:paraId="6C234A20" w14:textId="77777777" w:rsidR="001332BD" w:rsidRPr="00E956F7" w:rsidRDefault="001332BD">
      <w:pPr>
        <w:pStyle w:val="BodyText"/>
        <w:autoSpaceDE w:val="0"/>
        <w:autoSpaceDN w:val="0"/>
        <w:adjustRightInd w:val="0"/>
        <w:rPr>
          <w:szCs w:val="24"/>
        </w:rPr>
      </w:pPr>
      <w:r w:rsidRPr="00E956F7">
        <w:rPr>
          <w:szCs w:val="24"/>
        </w:rPr>
        <w:t xml:space="preserve">As its name implies, </w:t>
      </w:r>
      <w:r w:rsidRPr="009E1140">
        <w:rPr>
          <w:rStyle w:val="ISOCode"/>
        </w:rPr>
        <w:t>&lt;appdata/&gt;</w:t>
      </w:r>
      <w:r w:rsidRPr="00E956F7">
        <w:rPr>
          <w:szCs w:val="24"/>
        </w:rPr>
        <w:t xml:space="preserve"> is used to store application-specific data, whose structure and purpose is known only by the application itself, respectively applies to this application alone. The software vendor can choose to standardize and publish the format of this data in order to allow other applications to port data to it or may choose to use </w:t>
      </w:r>
      <w:r w:rsidRPr="009E1140">
        <w:rPr>
          <w:rStyle w:val="ISOCode"/>
        </w:rPr>
        <w:t>&lt;appdata/&gt;</w:t>
      </w:r>
      <w:r w:rsidRPr="00E956F7">
        <w:rPr>
          <w:szCs w:val="24"/>
        </w:rPr>
        <w:t xml:space="preserve"> as a private storage of internal state.</w:t>
      </w:r>
    </w:p>
    <w:p w14:paraId="20DF97BA" w14:textId="77777777" w:rsidR="001332BD" w:rsidRPr="00E956F7" w:rsidRDefault="001332BD">
      <w:pPr>
        <w:pStyle w:val="BodyText"/>
        <w:autoSpaceDE w:val="0"/>
        <w:autoSpaceDN w:val="0"/>
        <w:adjustRightInd w:val="0"/>
        <w:rPr>
          <w:szCs w:val="24"/>
        </w:rPr>
      </w:pPr>
      <w:r w:rsidRPr="009E1140">
        <w:rPr>
          <w:rStyle w:val="ISOCode"/>
        </w:rPr>
        <w:t>&lt;custom_attributes/&gt;</w:t>
      </w:r>
      <w:r w:rsidRPr="00E956F7">
        <w:rPr>
          <w:szCs w:val="24"/>
        </w:rPr>
        <w:t xml:space="preserve"> represent OEM- or process-specific data, whose purpose is known by the engineers, but may not be known by the application.</w:t>
      </w:r>
    </w:p>
    <w:p w14:paraId="3CCC75D7" w14:textId="77777777" w:rsidR="001332BD" w:rsidRPr="00E956F7" w:rsidRDefault="001332BD">
      <w:pPr>
        <w:pStyle w:val="BodyText"/>
        <w:autoSpaceDE w:val="0"/>
        <w:autoSpaceDN w:val="0"/>
        <w:adjustRightInd w:val="0"/>
        <w:rPr>
          <w:szCs w:val="24"/>
        </w:rPr>
      </w:pPr>
      <w:r w:rsidRPr="00E956F7">
        <w:rPr>
          <w:szCs w:val="24"/>
        </w:rPr>
        <w:t xml:space="preserve">Engineers store connection-related information in </w:t>
      </w:r>
      <w:r w:rsidRPr="009E1140">
        <w:rPr>
          <w:rStyle w:val="ISOCode"/>
        </w:rPr>
        <w:t>&lt;custom_attributes/&gt;</w:t>
      </w:r>
      <w:r w:rsidRPr="00E956F7">
        <w:rPr>
          <w:szCs w:val="24"/>
        </w:rPr>
        <w:t xml:space="preserve">. Engineers choose which attributes they need to store and designate the corresponding data in </w:t>
      </w:r>
      <w:r w:rsidRPr="009E1140">
        <w:rPr>
          <w:rStyle w:val="ISOCode"/>
        </w:rPr>
        <w:t>&lt;custom_attributes/&gt;</w:t>
      </w:r>
      <w:r w:rsidRPr="00E956F7">
        <w:rPr>
          <w:szCs w:val="24"/>
        </w:rPr>
        <w:t>.</w:t>
      </w:r>
    </w:p>
    <w:p w14:paraId="0AD18696" w14:textId="77777777" w:rsidR="001332BD" w:rsidRPr="00E956F7" w:rsidRDefault="001332BD">
      <w:pPr>
        <w:pStyle w:val="BodyText"/>
        <w:autoSpaceDE w:val="0"/>
        <w:autoSpaceDN w:val="0"/>
        <w:adjustRightInd w:val="0"/>
        <w:rPr>
          <w:szCs w:val="24"/>
        </w:rPr>
      </w:pPr>
      <w:r w:rsidRPr="00E956F7">
        <w:rPr>
          <w:szCs w:val="24"/>
        </w:rPr>
        <w:t xml:space="preserve">Applications store auxiliary data in </w:t>
      </w:r>
      <w:r w:rsidRPr="009E1140">
        <w:rPr>
          <w:rStyle w:val="ISOCode"/>
        </w:rPr>
        <w:t>&lt;appdata/&gt;</w:t>
      </w:r>
      <w:r w:rsidRPr="00E956F7">
        <w:rPr>
          <w:szCs w:val="24"/>
        </w:rPr>
        <w:t xml:space="preserve">. These data possibly may be data that the engineers do not know of. </w:t>
      </w:r>
      <w:r w:rsidRPr="009E1140">
        <w:rPr>
          <w:rStyle w:val="ISOCode"/>
        </w:rPr>
        <w:t>&lt;appdata/&gt;</w:t>
      </w:r>
      <w:r w:rsidRPr="00E956F7">
        <w:rPr>
          <w:szCs w:val="24"/>
        </w:rPr>
        <w:t xml:space="preserve"> may include information about the internal state of the application specific data model.</w:t>
      </w:r>
    </w:p>
    <w:p w14:paraId="2324D4ED" w14:textId="77777777" w:rsidR="001332BD" w:rsidRPr="00E956F7" w:rsidRDefault="001332BD">
      <w:pPr>
        <w:pStyle w:val="BodyText"/>
        <w:autoSpaceDE w:val="0"/>
        <w:autoSpaceDN w:val="0"/>
        <w:adjustRightInd w:val="0"/>
        <w:rPr>
          <w:szCs w:val="24"/>
        </w:rPr>
      </w:pPr>
      <w:r w:rsidRPr="00E956F7">
        <w:rPr>
          <w:szCs w:val="24"/>
        </w:rPr>
        <w:t xml:space="preserve">Engineers know the purpose and representation of </w:t>
      </w:r>
      <w:r w:rsidRPr="009E1140">
        <w:rPr>
          <w:rStyle w:val="ISOCode"/>
        </w:rPr>
        <w:t>&lt;custom_attributes/&gt;</w:t>
      </w:r>
      <w:r w:rsidRPr="00E956F7">
        <w:rPr>
          <w:szCs w:val="24"/>
        </w:rPr>
        <w:t>. The software may not know what each custom attribute represents, but it shall nevertheless be able to transport these data unchanged, or to offer a (generic) GUI for accessing it.</w:t>
      </w:r>
    </w:p>
    <w:p w14:paraId="570956EC"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17" w:name="_Toc440038867"/>
      <w:bookmarkStart w:id="1418" w:name="_Toc3556967"/>
      <w:bookmarkStart w:id="1419" w:name="_Toc34747217"/>
      <w:bookmarkStart w:id="1420" w:name="_Toc77102032"/>
      <w:bookmarkStart w:id="1421" w:name="_Toc110532178"/>
      <w:r w:rsidRPr="00E956F7">
        <w:rPr>
          <w:rFonts w:eastAsia="Times New Roman"/>
          <w:szCs w:val="24"/>
        </w:rPr>
        <w:t xml:space="preserve">Needs of different applications, addressed by </w:t>
      </w:r>
      <w:r w:rsidRPr="00BD5750">
        <w:rPr>
          <w:rStyle w:val="ISOCode"/>
        </w:rPr>
        <w:t>&lt;custom_attributes/&gt;</w:t>
      </w:r>
      <w:r w:rsidRPr="00E956F7">
        <w:rPr>
          <w:rFonts w:eastAsia="Times New Roman"/>
          <w:szCs w:val="24"/>
        </w:rPr>
        <w:t xml:space="preserve"> and </w:t>
      </w:r>
      <w:r w:rsidRPr="00BD5750">
        <w:rPr>
          <w:rStyle w:val="ISOCode"/>
        </w:rPr>
        <w:t>&lt;appdata/&gt;</w:t>
      </w:r>
      <w:bookmarkEnd w:id="1417"/>
      <w:bookmarkEnd w:id="1418"/>
      <w:bookmarkEnd w:id="1419"/>
      <w:bookmarkEnd w:id="1420"/>
      <w:bookmarkEnd w:id="1421"/>
    </w:p>
    <w:p w14:paraId="1C5878DF" w14:textId="03A9B362" w:rsidR="001332BD" w:rsidRPr="00E956F7" w:rsidRDefault="001332BD">
      <w:pPr>
        <w:pStyle w:val="BodyText"/>
        <w:autoSpaceDE w:val="0"/>
        <w:autoSpaceDN w:val="0"/>
        <w:adjustRightInd w:val="0"/>
        <w:rPr>
          <w:szCs w:val="24"/>
        </w:rPr>
      </w:pPr>
      <w:r w:rsidRPr="009E1140">
        <w:rPr>
          <w:rStyle w:val="ISOCode"/>
        </w:rPr>
        <w:t>&lt;appdata/&gt;</w:t>
      </w:r>
      <w:r w:rsidRPr="00E956F7">
        <w:rPr>
          <w:szCs w:val="24"/>
        </w:rPr>
        <w:t xml:space="preserve"> may be used as means of intercommunication between different applications. In this case, the format of </w:t>
      </w:r>
      <w:r w:rsidRPr="009E1140">
        <w:rPr>
          <w:rStyle w:val="ISOCode"/>
        </w:rPr>
        <w:t>&lt;appdata/&gt;</w:t>
      </w:r>
      <w:r w:rsidRPr="00E956F7">
        <w:rPr>
          <w:szCs w:val="24"/>
        </w:rPr>
        <w:t xml:space="preserve"> needs to be standardized and published by the </w:t>
      </w:r>
      <w:r w:rsidRPr="009E1140">
        <w:rPr>
          <w:rStyle w:val="ISOCode"/>
        </w:rPr>
        <w:t>&lt;appdata/&gt;</w:t>
      </w:r>
      <w:r w:rsidRPr="00E956F7">
        <w:rPr>
          <w:szCs w:val="24"/>
        </w:rPr>
        <w:t xml:space="preserve"> owner. Of course, information stored in </w:t>
      </w:r>
      <w:r w:rsidRPr="009E1140">
        <w:rPr>
          <w:rStyle w:val="ISOCode"/>
        </w:rPr>
        <w:t>&lt;appdata/&gt;</w:t>
      </w:r>
      <w:r w:rsidRPr="00E956F7">
        <w:rPr>
          <w:szCs w:val="24"/>
        </w:rPr>
        <w:t xml:space="preserve"> does not necessarily need to be handled or maintained by </w:t>
      </w:r>
      <w:del w:id="1422" w:author="LUEJE Claudia" w:date="2023-06-26T17:59:00Z">
        <w:r w:rsidR="00FC68DB" w:rsidRPr="00F54804">
          <w:delText>3</w:delText>
        </w:r>
        <w:r w:rsidR="00FC68DB" w:rsidRPr="00F54804">
          <w:rPr>
            <w:vertAlign w:val="superscript"/>
          </w:rPr>
          <w:delText>rd</w:delText>
        </w:r>
      </w:del>
      <w:ins w:id="1423" w:author="LUEJE Claudia" w:date="2023-06-26T17:59:00Z">
        <w:r w:rsidR="007820F7">
          <w:rPr>
            <w:szCs w:val="24"/>
          </w:rPr>
          <w:t>third</w:t>
        </w:r>
      </w:ins>
      <w:r w:rsidRPr="00E956F7">
        <w:rPr>
          <w:szCs w:val="24"/>
        </w:rPr>
        <w:t xml:space="preserve"> party software. Therefore, </w:t>
      </w:r>
      <w:r w:rsidRPr="009E1140">
        <w:rPr>
          <w:rStyle w:val="ISOCode"/>
        </w:rPr>
        <w:t>&lt;appdata/&gt;</w:t>
      </w:r>
      <w:r w:rsidRPr="00E956F7">
        <w:rPr>
          <w:szCs w:val="24"/>
        </w:rPr>
        <w:t xml:space="preserve"> should be considered as data that can be disregarded or thrown away by a</w:t>
      </w:r>
      <w:r w:rsidR="007820F7">
        <w:rPr>
          <w:szCs w:val="24"/>
        </w:rPr>
        <w:t xml:space="preserve"> </w:t>
      </w:r>
      <w:del w:id="1424" w:author="LUEJE Claudia" w:date="2023-06-26T17:59:00Z">
        <w:r w:rsidR="00FC68DB" w:rsidRPr="00F54804">
          <w:delText>3</w:delText>
        </w:r>
        <w:r w:rsidR="00FC68DB" w:rsidRPr="00F54804">
          <w:rPr>
            <w:vertAlign w:val="superscript"/>
          </w:rPr>
          <w:delText>rd</w:delText>
        </w:r>
      </w:del>
      <w:ins w:id="1425" w:author="LUEJE Claudia" w:date="2023-06-26T17:59:00Z">
        <w:r w:rsidR="007820F7">
          <w:rPr>
            <w:szCs w:val="24"/>
          </w:rPr>
          <w:t>third</w:t>
        </w:r>
      </w:ins>
      <w:r w:rsidR="007820F7">
        <w:rPr>
          <w:szCs w:val="24"/>
        </w:rPr>
        <w:t xml:space="preserve"> </w:t>
      </w:r>
      <w:r w:rsidRPr="00E956F7">
        <w:rPr>
          <w:szCs w:val="24"/>
        </w:rPr>
        <w:t xml:space="preserve">party software. </w:t>
      </w:r>
      <w:del w:id="1426" w:author="LUEJE Claudia" w:date="2023-06-26T17:59:00Z">
        <w:r w:rsidR="00FC68DB" w:rsidRPr="00F54804">
          <w:delText>Hence</w:delText>
        </w:r>
      </w:del>
      <w:ins w:id="1427" w:author="LUEJE Claudia" w:date="2023-06-26T17:59:00Z">
        <w:r w:rsidR="007820F7">
          <w:rPr>
            <w:szCs w:val="24"/>
          </w:rPr>
          <w:t>Therefore</w:t>
        </w:r>
      </w:ins>
      <w:r w:rsidRPr="00E956F7">
        <w:rPr>
          <w:szCs w:val="24"/>
        </w:rPr>
        <w:t xml:space="preserve">, applications shall not rely on preservation of </w:t>
      </w:r>
      <w:r w:rsidRPr="009E1140">
        <w:rPr>
          <w:rStyle w:val="ISOCode"/>
        </w:rPr>
        <w:t>&lt;appdata/&gt;.</w:t>
      </w:r>
      <w:r w:rsidRPr="00E956F7">
        <w:rPr>
          <w:szCs w:val="24"/>
        </w:rPr>
        <w:t xml:space="preserve"> Data corruption or crash has to be avoided if data from </w:t>
      </w:r>
      <w:r w:rsidRPr="009E1140">
        <w:rPr>
          <w:rStyle w:val="ISOCode"/>
        </w:rPr>
        <w:t>&lt;appdata/&gt;</w:t>
      </w:r>
      <w:r w:rsidRPr="00E956F7">
        <w:rPr>
          <w:szCs w:val="24"/>
        </w:rPr>
        <w:t xml:space="preserve"> gets lost.</w:t>
      </w:r>
    </w:p>
    <w:p w14:paraId="0921D463" w14:textId="3A55DBBB" w:rsidR="001332BD" w:rsidRPr="00E956F7" w:rsidRDefault="001332BD">
      <w:pPr>
        <w:pStyle w:val="BodyText"/>
        <w:autoSpaceDE w:val="0"/>
        <w:autoSpaceDN w:val="0"/>
        <w:adjustRightInd w:val="0"/>
        <w:rPr>
          <w:szCs w:val="24"/>
        </w:rPr>
      </w:pPr>
      <w:r w:rsidRPr="00E956F7">
        <w:rPr>
          <w:szCs w:val="24"/>
        </w:rPr>
        <w:t xml:space="preserve">Internal structure of </w:t>
      </w:r>
      <w:r w:rsidRPr="009E1140">
        <w:rPr>
          <w:rStyle w:val="ISOCode"/>
        </w:rPr>
        <w:t>&lt;custom_attributes_list/&gt;</w:t>
      </w:r>
      <w:r w:rsidRPr="00E956F7">
        <w:rPr>
          <w:szCs w:val="24"/>
        </w:rPr>
        <w:t xml:space="preserve"> is completely standardized, whereas internal structure of </w:t>
      </w:r>
      <w:r w:rsidRPr="009E1140">
        <w:rPr>
          <w:rStyle w:val="ISOCode"/>
        </w:rPr>
        <w:t>&lt;appdata/&gt;</w:t>
      </w:r>
      <w:r w:rsidRPr="00E956F7">
        <w:rPr>
          <w:szCs w:val="24"/>
        </w:rPr>
        <w:t xml:space="preserve"> is arbitrary and can for instance be described by a software specific XML schema</w:t>
      </w:r>
      <w:del w:id="1428" w:author="LUEJE Claudia" w:date="2023-06-26T17:59:00Z">
        <w:r w:rsidR="00FC68DB" w:rsidRPr="00F54804">
          <w:delText>.</w:delText>
        </w:r>
      </w:del>
      <w:r w:rsidRPr="00E956F7">
        <w:rPr>
          <w:szCs w:val="24"/>
        </w:rPr>
        <w:t xml:space="preserve"> (</w:t>
      </w:r>
      <w:r w:rsidR="007820F7">
        <w:rPr>
          <w:szCs w:val="24"/>
        </w:rPr>
        <w:t>b</w:t>
      </w:r>
      <w:r w:rsidRPr="00E956F7">
        <w:rPr>
          <w:szCs w:val="24"/>
        </w:rPr>
        <w:t>ut this is optional</w:t>
      </w:r>
      <w:del w:id="1429" w:author="LUEJE Claudia" w:date="2023-06-26T17:59:00Z">
        <w:r w:rsidR="00FC68DB" w:rsidRPr="00F54804">
          <w:delText>.) Hence</w:delText>
        </w:r>
      </w:del>
      <w:ins w:id="1430" w:author="LUEJE Claudia" w:date="2023-06-26T17:59:00Z">
        <w:r w:rsidRPr="00E956F7">
          <w:rPr>
            <w:szCs w:val="24"/>
          </w:rPr>
          <w:t>)</w:t>
        </w:r>
        <w:r w:rsidR="007820F7">
          <w:rPr>
            <w:szCs w:val="24"/>
          </w:rPr>
          <w:t>.</w:t>
        </w:r>
        <w:r w:rsidRPr="00E956F7">
          <w:rPr>
            <w:szCs w:val="24"/>
          </w:rPr>
          <w:t xml:space="preserve"> </w:t>
        </w:r>
        <w:r w:rsidR="007820F7">
          <w:rPr>
            <w:szCs w:val="24"/>
          </w:rPr>
          <w:t>Therefore</w:t>
        </w:r>
      </w:ins>
      <w:r w:rsidRPr="00E956F7">
        <w:rPr>
          <w:szCs w:val="24"/>
        </w:rPr>
        <w:t xml:space="preserve">, </w:t>
      </w:r>
      <w:r w:rsidRPr="009E1140">
        <w:rPr>
          <w:rStyle w:val="ISOCode"/>
        </w:rPr>
        <w:t>&lt;custom_attributes_list/&gt;</w:t>
      </w:r>
      <w:r w:rsidRPr="00E956F7">
        <w:rPr>
          <w:szCs w:val="24"/>
        </w:rPr>
        <w:t xml:space="preserve"> cannot be used as flexible as </w:t>
      </w:r>
      <w:r w:rsidRPr="009E1140">
        <w:rPr>
          <w:rStyle w:val="ISOCode"/>
        </w:rPr>
        <w:t>&lt;appdata/&gt;</w:t>
      </w:r>
      <w:r w:rsidRPr="00E956F7">
        <w:rPr>
          <w:szCs w:val="24"/>
        </w:rPr>
        <w:t>, but its content is easier to be preserved across system boundaries.</w:t>
      </w:r>
    </w:p>
    <w:p w14:paraId="71DD977A"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31" w:name="_Toc440038868"/>
      <w:bookmarkStart w:id="1432" w:name="_Toc3556968"/>
      <w:bookmarkStart w:id="1433" w:name="_Toc34747218"/>
      <w:bookmarkStart w:id="1434" w:name="_Toc77102033"/>
      <w:bookmarkStart w:id="1435" w:name="_Toc110532179"/>
      <w:r w:rsidRPr="00E956F7">
        <w:rPr>
          <w:rFonts w:eastAsia="Times New Roman"/>
          <w:szCs w:val="24"/>
        </w:rPr>
        <w:t xml:space="preserve">Different levels of </w:t>
      </w:r>
      <w:r w:rsidRPr="00BD5750">
        <w:rPr>
          <w:rStyle w:val="ISOCode"/>
        </w:rPr>
        <w:t>&lt;custom_attributes/&gt;</w:t>
      </w:r>
      <w:r w:rsidRPr="00E956F7">
        <w:rPr>
          <w:rFonts w:eastAsia="Times New Roman"/>
          <w:szCs w:val="24"/>
        </w:rPr>
        <w:t xml:space="preserve"> and </w:t>
      </w:r>
      <w:r w:rsidRPr="00BD5750">
        <w:rPr>
          <w:rStyle w:val="ISOCode"/>
        </w:rPr>
        <w:t>&lt;appdata/&gt;</w:t>
      </w:r>
      <w:r w:rsidRPr="00E956F7">
        <w:rPr>
          <w:rFonts w:eastAsia="Times New Roman"/>
          <w:szCs w:val="24"/>
        </w:rPr>
        <w:t xml:space="preserve"> within χMCF data model</w:t>
      </w:r>
      <w:bookmarkEnd w:id="1431"/>
      <w:bookmarkEnd w:id="1432"/>
      <w:bookmarkEnd w:id="1433"/>
      <w:bookmarkEnd w:id="1434"/>
      <w:bookmarkEnd w:id="1435"/>
    </w:p>
    <w:p w14:paraId="5D092864" w14:textId="77777777" w:rsidR="001332BD" w:rsidRPr="00E956F7" w:rsidRDefault="001332BD">
      <w:pPr>
        <w:pStyle w:val="BodyText"/>
        <w:autoSpaceDE w:val="0"/>
        <w:autoSpaceDN w:val="0"/>
        <w:adjustRightInd w:val="0"/>
        <w:rPr>
          <w:szCs w:val="24"/>
        </w:rPr>
      </w:pPr>
      <w:r w:rsidRPr="009E1140">
        <w:rPr>
          <w:rStyle w:val="ISOCode"/>
        </w:rPr>
        <w:t>&lt;appdata/&gt;</w:t>
      </w:r>
      <w:r w:rsidRPr="00E956F7">
        <w:rPr>
          <w:szCs w:val="24"/>
        </w:rPr>
        <w:t xml:space="preserve"> may be used on different levels of a χMCF file:</w:t>
      </w:r>
    </w:p>
    <w:p w14:paraId="435F74F2" w14:textId="0ADB7A04" w:rsidR="001332BD" w:rsidRPr="00E956F7" w:rsidRDefault="0041433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436" w:author="LUEJE Claudia" w:date="2023-06-26T17:59:00Z">
        <w:r>
          <w:delText>i</w:delText>
        </w:r>
        <w:r w:rsidR="00FC68DB" w:rsidRPr="0013175B">
          <w:delText xml:space="preserve">t may appear </w:delText>
        </w:r>
      </w:del>
      <w:ins w:id="1437" w:author="LUEJE Claudia" w:date="2023-06-26T17:59:00Z">
        <w:r w:rsidR="001332BD" w:rsidRPr="00E956F7">
          <w:rPr>
            <w:szCs w:val="24"/>
          </w:rPr>
          <w:t>—</w:t>
        </w:r>
        <w:r w:rsidR="001332BD" w:rsidRPr="00E956F7">
          <w:rPr>
            <w:szCs w:val="24"/>
          </w:rPr>
          <w:tab/>
        </w:r>
      </w:ins>
      <w:r w:rsidR="001332BD" w:rsidRPr="00E956F7">
        <w:rPr>
          <w:szCs w:val="24"/>
        </w:rPr>
        <w:t xml:space="preserve">on root level (directly within </w:t>
      </w:r>
      <w:r w:rsidR="001332BD" w:rsidRPr="009E1140">
        <w:rPr>
          <w:rStyle w:val="ISOCode"/>
        </w:rPr>
        <w:t>&lt;xmcf/&gt;</w:t>
      </w:r>
      <w:r w:rsidR="001332BD" w:rsidRPr="00E956F7">
        <w:rPr>
          <w:szCs w:val="24"/>
        </w:rPr>
        <w:t xml:space="preserve"> tag);</w:t>
      </w:r>
    </w:p>
    <w:p w14:paraId="401641FA" w14:textId="20E4A034" w:rsidR="001332BD" w:rsidRPr="00E956F7" w:rsidRDefault="00FC68D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438" w:author="LUEJE Claudia" w:date="2023-06-26T17:59:00Z">
        <w:r w:rsidRPr="0013175B">
          <w:delText xml:space="preserve">and </w:delText>
        </w:r>
      </w:del>
      <w:ins w:id="1439" w:author="LUEJE Claudia" w:date="2023-06-26T17:59:00Z">
        <w:r w:rsidR="001332BD" w:rsidRPr="00E956F7">
          <w:rPr>
            <w:szCs w:val="24"/>
          </w:rPr>
          <w:t>—</w:t>
        </w:r>
        <w:r w:rsidR="001332BD" w:rsidRPr="00E956F7">
          <w:rPr>
            <w:szCs w:val="24"/>
          </w:rPr>
          <w:tab/>
        </w:r>
      </w:ins>
      <w:r w:rsidR="001332BD" w:rsidRPr="00E956F7">
        <w:rPr>
          <w:szCs w:val="24"/>
        </w:rPr>
        <w:t xml:space="preserve">within any single connector (tags </w:t>
      </w:r>
      <w:r w:rsidR="001332BD" w:rsidRPr="009E1140">
        <w:rPr>
          <w:rStyle w:val="ISOCode"/>
        </w:rPr>
        <w:t>&lt;connection_0d/&gt;</w:t>
      </w:r>
      <w:r w:rsidR="001332BD" w:rsidRPr="00E956F7">
        <w:rPr>
          <w:szCs w:val="24"/>
        </w:rPr>
        <w:t xml:space="preserve">, </w:t>
      </w:r>
      <w:r w:rsidR="001332BD" w:rsidRPr="009E1140">
        <w:rPr>
          <w:rStyle w:val="ISOCode"/>
        </w:rPr>
        <w:t>&lt;connection_1d/&gt;</w:t>
      </w:r>
      <w:r w:rsidR="001332BD" w:rsidRPr="00E956F7">
        <w:rPr>
          <w:szCs w:val="24"/>
        </w:rPr>
        <w:t xml:space="preserve"> and </w:t>
      </w:r>
      <w:r w:rsidR="001332BD" w:rsidRPr="009E1140">
        <w:rPr>
          <w:rStyle w:val="ISOCode"/>
        </w:rPr>
        <w:t>&lt;connection_2d/&gt;</w:t>
      </w:r>
      <w:r w:rsidR="001332BD" w:rsidRPr="00E956F7">
        <w:rPr>
          <w:szCs w:val="24"/>
        </w:rPr>
        <w:t>).</w:t>
      </w:r>
    </w:p>
    <w:p w14:paraId="7DE2BFEE" w14:textId="77777777" w:rsidR="00FC68DB" w:rsidRPr="005C2D94" w:rsidRDefault="001332BD" w:rsidP="00B202D2">
      <w:pPr>
        <w:rPr>
          <w:del w:id="1440" w:author="LUEJE Claudia" w:date="2023-06-26T17:59:00Z"/>
        </w:rPr>
      </w:pPr>
      <w:r w:rsidRPr="00E956F7">
        <w:rPr>
          <w:szCs w:val="24"/>
        </w:rPr>
        <w:t xml:space="preserve">In contrast to this, </w:t>
      </w:r>
      <w:r w:rsidRPr="009E1140">
        <w:rPr>
          <w:rStyle w:val="ISOCode"/>
        </w:rPr>
        <w:t>&lt;custom_attributes_list/&gt;</w:t>
      </w:r>
      <w:r w:rsidRPr="00E956F7">
        <w:rPr>
          <w:szCs w:val="24"/>
        </w:rPr>
        <w:t xml:space="preserve"> can only be used within any single connector, but not at root level. There are good reasons for this</w:t>
      </w:r>
      <w:del w:id="1441" w:author="LUEJE Claudia" w:date="2023-06-26T17:59:00Z">
        <w:r w:rsidR="00FC68DB" w:rsidRPr="005C2D94">
          <w:delText xml:space="preserve">: </w:delText>
        </w:r>
      </w:del>
    </w:p>
    <w:p w14:paraId="34ABE815" w14:textId="0C5FDE18" w:rsidR="001332BD" w:rsidRPr="00E956F7" w:rsidRDefault="00FC68DB">
      <w:pPr>
        <w:pStyle w:val="BodyText"/>
        <w:autoSpaceDE w:val="0"/>
        <w:autoSpaceDN w:val="0"/>
        <w:adjustRightInd w:val="0"/>
        <w:rPr>
          <w:szCs w:val="24"/>
        </w:rPr>
      </w:pPr>
      <w:del w:id="1442" w:author="LUEJE Claudia" w:date="2023-06-26T17:59:00Z">
        <w:r w:rsidRPr="005C2D94">
          <w:delText>Consider</w:delText>
        </w:r>
      </w:del>
      <w:ins w:id="1443" w:author="LUEJE Claudia" w:date="2023-06-26T17:59:00Z">
        <w:r w:rsidR="005A2062">
          <w:rPr>
            <w:szCs w:val="24"/>
          </w:rPr>
          <w:t>. An example is</w:t>
        </w:r>
      </w:ins>
      <w:r w:rsidR="001332BD" w:rsidRPr="00E956F7">
        <w:rPr>
          <w:szCs w:val="24"/>
        </w:rPr>
        <w:t xml:space="preserve"> the common scenario</w:t>
      </w:r>
      <w:del w:id="1444" w:author="LUEJE Claudia" w:date="2023-06-26T17:59:00Z">
        <w:r w:rsidRPr="005C2D94">
          <w:delText>,</w:delText>
        </w:r>
      </w:del>
      <w:r w:rsidR="001332BD" w:rsidRPr="00E956F7">
        <w:rPr>
          <w:szCs w:val="24"/>
        </w:rPr>
        <w:t xml:space="preserve"> where many χMCF files each containing connections of subsystems are to be read in an application. The application will have to deal with conflicts between root level data</w:t>
      </w:r>
      <w:del w:id="1445" w:author="LUEJE Claudia" w:date="2023-06-26T17:59:00Z">
        <w:r w:rsidRPr="001E4607">
          <w:rPr>
            <w:vanish/>
          </w:rPr>
          <w:delText>, connect</w:delText>
        </w:r>
        <w:r w:rsidRPr="00BD52D7">
          <w:rPr>
            <w:vanish/>
          </w:rPr>
          <w:delText>ion group level data</w:delText>
        </w:r>
      </w:del>
      <w:r w:rsidR="004F2611" w:rsidRPr="00E956F7">
        <w:rPr>
          <w:szCs w:val="24"/>
        </w:rPr>
        <w:t xml:space="preserve"> </w:t>
      </w:r>
      <w:r w:rsidR="001332BD" w:rsidRPr="00E956F7">
        <w:rPr>
          <w:szCs w:val="24"/>
        </w:rPr>
        <w:t>and conflicts with data at connector level.</w:t>
      </w:r>
    </w:p>
    <w:p w14:paraId="41F33CFA" w14:textId="54D8047A" w:rsidR="001332BD" w:rsidRPr="00E956F7" w:rsidRDefault="001332BD">
      <w:pPr>
        <w:pStyle w:val="BodyText"/>
        <w:autoSpaceDE w:val="0"/>
        <w:autoSpaceDN w:val="0"/>
        <w:adjustRightInd w:val="0"/>
        <w:rPr>
          <w:szCs w:val="24"/>
        </w:rPr>
      </w:pPr>
      <w:r w:rsidRPr="00E956F7">
        <w:rPr>
          <w:szCs w:val="24"/>
        </w:rPr>
        <w:t xml:space="preserve">At root level (within </w:t>
      </w:r>
      <w:r w:rsidRPr="009E1140">
        <w:rPr>
          <w:rStyle w:val="ISOCode"/>
        </w:rPr>
        <w:t>&lt;xmcf/&gt;</w:t>
      </w:r>
      <w:r w:rsidRPr="00E956F7">
        <w:rPr>
          <w:szCs w:val="24"/>
        </w:rPr>
        <w:t xml:space="preserve"> element), any application should be able to deal with conflicts of its own </w:t>
      </w:r>
      <w:r w:rsidRPr="009E1140">
        <w:rPr>
          <w:rStyle w:val="ISOCode"/>
        </w:rPr>
        <w:t>&lt;appdata/&gt;</w:t>
      </w:r>
      <w:r w:rsidRPr="00E956F7">
        <w:rPr>
          <w:szCs w:val="24"/>
        </w:rPr>
        <w:t xml:space="preserve">, because their nature is known by the application. On the other hand, the purpose of a possible </w:t>
      </w:r>
      <w:r w:rsidRPr="009E1140">
        <w:rPr>
          <w:rStyle w:val="ISOCode"/>
        </w:rPr>
        <w:t>&lt;custom_attributes/&gt;</w:t>
      </w:r>
      <w:r w:rsidRPr="00E956F7">
        <w:rPr>
          <w:szCs w:val="24"/>
        </w:rPr>
        <w:t xml:space="preserve"> element is not known by the application. The application would therefore have to pass the task of resolving </w:t>
      </w:r>
      <w:r w:rsidRPr="009E1140">
        <w:rPr>
          <w:rStyle w:val="ISOCode"/>
        </w:rPr>
        <w:t>&lt;custom_attributes/&gt;</w:t>
      </w:r>
      <w:r w:rsidRPr="00E956F7">
        <w:rPr>
          <w:szCs w:val="24"/>
        </w:rPr>
        <w:t xml:space="preserve"> conflicts to the engineer. This is </w:t>
      </w:r>
      <w:del w:id="1446" w:author="LUEJE Claudia" w:date="2023-06-26T17:59:00Z">
        <w:r w:rsidR="00FC68DB" w:rsidRPr="0013175B">
          <w:delText>undesirable</w:delText>
        </w:r>
      </w:del>
      <w:ins w:id="1447" w:author="LUEJE Claudia" w:date="2023-06-26T17:59:00Z">
        <w:r w:rsidR="005A2062">
          <w:rPr>
            <w:szCs w:val="24"/>
          </w:rPr>
          <w:t>undesired</w:t>
        </w:r>
      </w:ins>
      <w:r w:rsidRPr="00E956F7">
        <w:rPr>
          <w:szCs w:val="24"/>
        </w:rPr>
        <w:t>.</w:t>
      </w:r>
    </w:p>
    <w:p w14:paraId="7E309A47" w14:textId="77777777" w:rsidR="00FC68DB" w:rsidRPr="0013175B" w:rsidRDefault="00FC68DB" w:rsidP="001513D1">
      <w:pPr>
        <w:pStyle w:val="ListParagraph"/>
        <w:numPr>
          <w:ilvl w:val="0"/>
          <w:numId w:val="13"/>
        </w:numPr>
        <w:spacing w:before="120" w:after="0" w:line="240" w:lineRule="auto"/>
        <w:contextualSpacing w:val="0"/>
        <w:rPr>
          <w:del w:id="1448" w:author="LUEJE Claudia" w:date="2023-06-26T17:59:00Z"/>
          <w:vanish/>
        </w:rPr>
      </w:pPr>
      <w:del w:id="1449" w:author="LUEJE Claudia" w:date="2023-06-26T17:59:00Z">
        <w:r w:rsidRPr="0013175B">
          <w:rPr>
            <w:vanish/>
          </w:rPr>
          <w:delText xml:space="preserve">At connection group level (within </w:delText>
        </w:r>
        <w:r w:rsidRPr="0013175B">
          <w:rPr>
            <w:rFonts w:ascii="Courier New" w:hAnsi="Courier New" w:cs="Courier New"/>
            <w:i/>
            <w:vanish/>
            <w:sz w:val="18"/>
            <w:szCs w:val="18"/>
          </w:rPr>
          <w:delText>&lt;connection_group/&gt;</w:delText>
        </w:r>
        <w:r w:rsidRPr="0013175B">
          <w:rPr>
            <w:vanish/>
          </w:rPr>
          <w:delText xml:space="preserve"> element), same considerations apply. </w:delText>
        </w:r>
      </w:del>
    </w:p>
    <w:p w14:paraId="2B772A5F" w14:textId="299B8D75" w:rsidR="001332BD" w:rsidRPr="00E956F7" w:rsidRDefault="001332BD">
      <w:pPr>
        <w:pStyle w:val="BodyText"/>
        <w:autoSpaceDE w:val="0"/>
        <w:autoSpaceDN w:val="0"/>
        <w:adjustRightInd w:val="0"/>
        <w:rPr>
          <w:szCs w:val="24"/>
        </w:rPr>
      </w:pPr>
      <w:r w:rsidRPr="00E956F7">
        <w:rPr>
          <w:szCs w:val="24"/>
        </w:rPr>
        <w:t xml:space="preserve">At the connector level (within </w:t>
      </w:r>
      <w:r w:rsidRPr="009E1140">
        <w:rPr>
          <w:rStyle w:val="ISOCode"/>
        </w:rPr>
        <w:t>&lt;connection_xd/&gt;</w:t>
      </w:r>
      <w:r w:rsidRPr="00E956F7">
        <w:rPr>
          <w:szCs w:val="24"/>
        </w:rPr>
        <w:t xml:space="preserve"> elements), any application should be able to handle conflicts between connectors. This is because connectors are domain objects: both, the application, and the engineer, are aware of the connectors' role and existence. </w:t>
      </w:r>
      <w:del w:id="1450" w:author="LUEJE Claudia" w:date="2023-06-26T17:59:00Z">
        <w:r w:rsidR="00FC68DB" w:rsidRPr="0013175B">
          <w:delText>So</w:delText>
        </w:r>
      </w:del>
      <w:ins w:id="1451" w:author="LUEJE Claudia" w:date="2023-06-26T17:59:00Z">
        <w:r w:rsidR="005A2062">
          <w:rPr>
            <w:szCs w:val="24"/>
          </w:rPr>
          <w:t>Therefore</w:t>
        </w:r>
      </w:ins>
      <w:r w:rsidRPr="00E956F7">
        <w:rPr>
          <w:szCs w:val="24"/>
        </w:rPr>
        <w:t xml:space="preserve">, both the application and the engineer can resolve connector conflicts if needed. After such a conflict has been resolved, there is no conflict of </w:t>
      </w:r>
      <w:r w:rsidRPr="009E1140">
        <w:rPr>
          <w:rStyle w:val="ISOCode"/>
        </w:rPr>
        <w:t>&lt;appdata/&gt;</w:t>
      </w:r>
      <w:r w:rsidRPr="00E956F7">
        <w:rPr>
          <w:szCs w:val="24"/>
        </w:rPr>
        <w:t xml:space="preserve"> or </w:t>
      </w:r>
      <w:r w:rsidRPr="009E1140">
        <w:rPr>
          <w:rStyle w:val="ISOCode"/>
        </w:rPr>
        <w:t>&lt;custom_attributes/&gt;</w:t>
      </w:r>
      <w:r w:rsidRPr="00E956F7">
        <w:rPr>
          <w:szCs w:val="24"/>
        </w:rPr>
        <w:t xml:space="preserve"> left to be solved by the engineer or the application, because these data have a limited scope; they live within the confines of the connector. This is very convenient.</w:t>
      </w:r>
    </w:p>
    <w:p w14:paraId="15A15967" w14:textId="77777777" w:rsidR="001332BD" w:rsidRPr="00E956F7" w:rsidRDefault="001332BD">
      <w:pPr>
        <w:pStyle w:val="Heading1"/>
        <w:autoSpaceDE w:val="0"/>
        <w:autoSpaceDN w:val="0"/>
        <w:adjustRightInd w:val="0"/>
        <w:rPr>
          <w:rFonts w:eastAsia="Times New Roman"/>
          <w:szCs w:val="24"/>
        </w:rPr>
      </w:pPr>
      <w:bookmarkStart w:id="1452" w:name="_Toc3556969"/>
      <w:bookmarkStart w:id="1453" w:name="_Toc34747219"/>
      <w:bookmarkStart w:id="1454" w:name="_Toc77102034"/>
      <w:bookmarkStart w:id="1455" w:name="_Toc110532180"/>
      <w:r w:rsidRPr="00E956F7">
        <w:rPr>
          <w:rFonts w:eastAsia="Times New Roman"/>
          <w:szCs w:val="24"/>
        </w:rPr>
        <w:t>0D connections</w:t>
      </w:r>
      <w:bookmarkEnd w:id="1452"/>
      <w:bookmarkEnd w:id="1453"/>
      <w:bookmarkEnd w:id="1454"/>
      <w:bookmarkEnd w:id="1455"/>
    </w:p>
    <w:p w14:paraId="69EF848E" w14:textId="6ECC176F" w:rsidR="001332BD" w:rsidRPr="00E956F7" w:rsidRDefault="001332BD">
      <w:pPr>
        <w:pStyle w:val="Heading2"/>
        <w:tabs>
          <w:tab w:val="left" w:pos="400"/>
        </w:tabs>
        <w:autoSpaceDE w:val="0"/>
        <w:autoSpaceDN w:val="0"/>
        <w:adjustRightInd w:val="0"/>
        <w:rPr>
          <w:rFonts w:eastAsia="Times New Roman"/>
          <w:szCs w:val="24"/>
        </w:rPr>
      </w:pPr>
      <w:bookmarkStart w:id="1456" w:name="_Toc413359578"/>
      <w:bookmarkStart w:id="1457" w:name="_Toc3556970"/>
      <w:bookmarkStart w:id="1458" w:name="_Toc34747220"/>
      <w:bookmarkStart w:id="1459" w:name="_Toc77102035"/>
      <w:bookmarkStart w:id="1460" w:name="_Toc110532181"/>
      <w:r w:rsidRPr="00E956F7">
        <w:rPr>
          <w:rFonts w:eastAsia="Times New Roman"/>
          <w:szCs w:val="24"/>
        </w:rPr>
        <w:t xml:space="preserve">Generic </w:t>
      </w:r>
      <w:r w:rsidR="005A2062">
        <w:rPr>
          <w:rFonts w:eastAsia="Times New Roman"/>
          <w:szCs w:val="24"/>
        </w:rPr>
        <w:t>d</w:t>
      </w:r>
      <w:r w:rsidRPr="00E956F7">
        <w:rPr>
          <w:rFonts w:eastAsia="Times New Roman"/>
          <w:szCs w:val="24"/>
        </w:rPr>
        <w:t>efinitions</w:t>
      </w:r>
      <w:bookmarkEnd w:id="1456"/>
      <w:bookmarkEnd w:id="1457"/>
      <w:bookmarkEnd w:id="1458"/>
      <w:bookmarkEnd w:id="1459"/>
      <w:bookmarkEnd w:id="1460"/>
    </w:p>
    <w:p w14:paraId="24BD2802"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61" w:name="_Toc413359579"/>
      <w:bookmarkStart w:id="1462" w:name="_Ref428958711"/>
      <w:bookmarkStart w:id="1463" w:name="_Toc3556971"/>
      <w:bookmarkStart w:id="1464" w:name="_Toc34747221"/>
      <w:bookmarkStart w:id="1465" w:name="_Toc77102036"/>
      <w:bookmarkStart w:id="1466" w:name="_Toc110532182"/>
      <w:r w:rsidRPr="00E956F7">
        <w:rPr>
          <w:rFonts w:eastAsia="Times New Roman"/>
          <w:szCs w:val="24"/>
        </w:rPr>
        <w:t>Identification</w:t>
      </w:r>
      <w:bookmarkEnd w:id="1461"/>
      <w:bookmarkEnd w:id="1462"/>
      <w:bookmarkEnd w:id="1463"/>
      <w:bookmarkEnd w:id="1464"/>
      <w:bookmarkEnd w:id="1465"/>
      <w:bookmarkEnd w:id="1466"/>
    </w:p>
    <w:p w14:paraId="07B4A833"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38A56D57" w14:textId="77777777" w:rsidR="001332BD" w:rsidRPr="00E956F7" w:rsidRDefault="001332BD">
      <w:pPr>
        <w:pStyle w:val="BodyText"/>
        <w:autoSpaceDE w:val="0"/>
        <w:autoSpaceDN w:val="0"/>
        <w:adjustRightInd w:val="0"/>
        <w:rPr>
          <w:szCs w:val="24"/>
        </w:rPr>
      </w:pPr>
      <w:r w:rsidRPr="00E956F7">
        <w:rPr>
          <w:szCs w:val="24"/>
        </w:rPr>
        <w:t xml:space="preserve">Each point connection is optionally identified by its </w:t>
      </w:r>
      <w:r w:rsidRPr="009E1140">
        <w:rPr>
          <w:rStyle w:val="ISOCode"/>
        </w:rPr>
        <w:t>label</w:t>
      </w:r>
      <w:r w:rsidRPr="00E956F7">
        <w:rPr>
          <w:szCs w:val="24"/>
        </w:rPr>
        <w:t xml:space="preserve"> or its </w:t>
      </w:r>
      <w:r w:rsidRPr="009E1140">
        <w:rPr>
          <w:rStyle w:val="ISOCode"/>
        </w:rPr>
        <w:t>ident</w:t>
      </w:r>
      <w:r w:rsidRPr="00E956F7">
        <w:rPr>
          <w:szCs w:val="24"/>
        </w:rPr>
        <w:t xml:space="preserve">. This identification can be made at the element called </w:t>
      </w:r>
      <w:r w:rsidRPr="009E1140">
        <w:rPr>
          <w:rStyle w:val="ISOCode"/>
        </w:rPr>
        <w:t>&lt;connection_0d/&gt;</w:t>
      </w:r>
      <w:r w:rsidRPr="00E956F7">
        <w:rPr>
          <w:szCs w:val="24"/>
        </w:rPr>
        <w:t>.</w:t>
      </w:r>
    </w:p>
    <w:p w14:paraId="3D608104" w14:textId="77777777" w:rsidR="001332BD" w:rsidRPr="00E956F7" w:rsidRDefault="001332BD">
      <w:pPr>
        <w:pStyle w:val="BodyText"/>
        <w:autoSpaceDE w:val="0"/>
        <w:autoSpaceDN w:val="0"/>
        <w:adjustRightInd w:val="0"/>
        <w:rPr>
          <w:szCs w:val="24"/>
        </w:rPr>
      </w:pPr>
      <w:r w:rsidRPr="00E956F7">
        <w:rPr>
          <w:szCs w:val="24"/>
        </w:rPr>
        <w:t xml:space="preserve">The XML definitions of all 0D connections such as </w:t>
      </w:r>
      <w:r w:rsidRPr="009E1140">
        <w:rPr>
          <w:rStyle w:val="ISOCode"/>
        </w:rPr>
        <w:t>&lt;connection_0d/&gt;</w:t>
      </w:r>
      <w:r w:rsidRPr="00E956F7">
        <w:rPr>
          <w:szCs w:val="24"/>
        </w:rPr>
        <w:t xml:space="preserve"> elements are containing the following attributes:</w:t>
      </w:r>
    </w:p>
    <w:p w14:paraId="3A424B33" w14:textId="4F8E7820" w:rsidR="001332BD" w:rsidRPr="00E956F7" w:rsidRDefault="006F39DE">
      <w:pPr>
        <w:pStyle w:val="Tabletitle"/>
        <w:autoSpaceDE w:val="0"/>
        <w:autoSpaceDN w:val="0"/>
        <w:adjustRightInd w:val="0"/>
        <w:outlineLvl w:val="0"/>
        <w:rPr>
          <w:szCs w:val="24"/>
        </w:rPr>
      </w:pPr>
      <w:bookmarkStart w:id="1467" w:name="_Toc110532380"/>
      <w:r w:rsidRPr="00E956F7">
        <w:rPr>
          <w:szCs w:val="24"/>
        </w:rPr>
        <w:t>Table</w:t>
      </w:r>
      <w:del w:id="1468"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32</w:delText>
        </w:r>
        <w:r w:rsidR="0059323C" w:rsidRPr="00F54804">
          <w:fldChar w:fldCharType="end"/>
        </w:r>
      </w:del>
      <w:ins w:id="1469" w:author="LUEJE Claudia" w:date="2023-06-26T17:59:00Z">
        <w:r w:rsidRPr="00E956F7">
          <w:rPr>
            <w:szCs w:val="24"/>
          </w:rPr>
          <w:t> </w:t>
        </w:r>
        <w:r w:rsidR="001332BD" w:rsidRPr="00E956F7">
          <w:rPr>
            <w:szCs w:val="24"/>
          </w:rPr>
          <w:t>32</w:t>
        </w:r>
      </w:ins>
      <w:r w:rsidR="00EA62FC" w:rsidRPr="00E956F7">
        <w:rPr>
          <w:szCs w:val="24"/>
        </w:rPr>
        <w:t xml:space="preserve"> </w:t>
      </w:r>
      <w:r w:rsidR="001332BD" w:rsidRPr="00E956F7">
        <w:rPr>
          <w:szCs w:val="24"/>
        </w:rPr>
        <w:t xml:space="preserve">— Attributes of element </w:t>
      </w:r>
      <w:r w:rsidR="001332BD" w:rsidRPr="00BD5750">
        <w:rPr>
          <w:rStyle w:val="ISOCode"/>
        </w:rPr>
        <w:t>&lt;connection_0d/&gt;</w:t>
      </w:r>
      <w:bookmarkEnd w:id="1467"/>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716"/>
        <w:gridCol w:w="1559"/>
        <w:gridCol w:w="1276"/>
        <w:gridCol w:w="3980"/>
      </w:tblGrid>
      <w:tr w:rsidR="001332BD" w:rsidRPr="00B62EE5" w14:paraId="06FDC512" w14:textId="77777777" w:rsidTr="005B271E">
        <w:trPr>
          <w:tblHeader/>
          <w:jc w:val="center"/>
        </w:trPr>
        <w:tc>
          <w:tcPr>
            <w:tcW w:w="1716" w:type="dxa"/>
            <w:tcBorders>
              <w:top w:val="single" w:sz="12" w:space="0" w:color="auto"/>
              <w:bottom w:val="single" w:sz="12" w:space="0" w:color="auto"/>
            </w:tcBorders>
            <w:shd w:val="clear" w:color="auto" w:fill="F3F3F3"/>
            <w:vAlign w:val="bottom"/>
          </w:tcPr>
          <w:p w14:paraId="1D6DD633" w14:textId="3DA167F9" w:rsidR="001332BD" w:rsidRPr="00B62EE5" w:rsidRDefault="001332BD" w:rsidP="00EA62FC">
            <w:pPr>
              <w:pStyle w:val="Tableheader"/>
              <w:autoSpaceDE w:val="0"/>
              <w:autoSpaceDN w:val="0"/>
              <w:adjustRightInd w:val="0"/>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19BF1748" w14:textId="49CE4072" w:rsidR="001332BD" w:rsidRPr="00B62EE5" w:rsidRDefault="001332BD" w:rsidP="00EA62FC">
            <w:pPr>
              <w:pStyle w:val="Tableheader"/>
              <w:autoSpaceDE w:val="0"/>
              <w:autoSpaceDN w:val="0"/>
              <w:adjustRightInd w:val="0"/>
              <w:rPr>
                <w:b/>
              </w:rPr>
            </w:pPr>
            <w:r w:rsidRPr="00B62EE5">
              <w:rPr>
                <w:b/>
                <w:szCs w:val="24"/>
              </w:rPr>
              <w:t>Type</w:t>
            </w:r>
          </w:p>
        </w:tc>
        <w:tc>
          <w:tcPr>
            <w:tcW w:w="1276" w:type="dxa"/>
            <w:tcBorders>
              <w:top w:val="single" w:sz="12" w:space="0" w:color="auto"/>
              <w:bottom w:val="single" w:sz="12" w:space="0" w:color="auto"/>
            </w:tcBorders>
            <w:shd w:val="clear" w:color="auto" w:fill="F3F3F3"/>
            <w:vAlign w:val="bottom"/>
          </w:tcPr>
          <w:p w14:paraId="52ECD3D6" w14:textId="4713510D" w:rsidR="001332BD" w:rsidRPr="00B62EE5" w:rsidRDefault="001332BD" w:rsidP="00EA62FC">
            <w:pPr>
              <w:pStyle w:val="Tableheader"/>
              <w:autoSpaceDE w:val="0"/>
              <w:autoSpaceDN w:val="0"/>
              <w:adjustRightInd w:val="0"/>
              <w:rPr>
                <w:b/>
              </w:rPr>
            </w:pPr>
            <w:r w:rsidRPr="00B62EE5">
              <w:rPr>
                <w:b/>
                <w:szCs w:val="24"/>
              </w:rPr>
              <w:t>Use</w:t>
            </w:r>
          </w:p>
        </w:tc>
        <w:tc>
          <w:tcPr>
            <w:tcW w:w="3980" w:type="dxa"/>
            <w:tcBorders>
              <w:top w:val="single" w:sz="12" w:space="0" w:color="auto"/>
              <w:bottom w:val="single" w:sz="12" w:space="0" w:color="auto"/>
            </w:tcBorders>
            <w:shd w:val="clear" w:color="auto" w:fill="F3F3F3"/>
            <w:vAlign w:val="bottom"/>
          </w:tcPr>
          <w:p w14:paraId="628798CC" w14:textId="7921706C" w:rsidR="001332BD" w:rsidRPr="00B62EE5" w:rsidRDefault="001332BD" w:rsidP="00EA62FC">
            <w:pPr>
              <w:pStyle w:val="Tableheader"/>
              <w:autoSpaceDE w:val="0"/>
              <w:autoSpaceDN w:val="0"/>
              <w:adjustRightInd w:val="0"/>
              <w:rPr>
                <w:b/>
              </w:rPr>
            </w:pPr>
            <w:r w:rsidRPr="00B62EE5">
              <w:rPr>
                <w:b/>
                <w:szCs w:val="24"/>
              </w:rPr>
              <w:t>Constraint</w:t>
            </w:r>
          </w:p>
        </w:tc>
      </w:tr>
      <w:tr w:rsidR="001332BD" w:rsidRPr="00E956F7" w14:paraId="3D4CB59E" w14:textId="77777777" w:rsidTr="005B271E">
        <w:trPr>
          <w:jc w:val="center"/>
        </w:trPr>
        <w:tc>
          <w:tcPr>
            <w:tcW w:w="1716" w:type="dxa"/>
            <w:tcBorders>
              <w:top w:val="single" w:sz="12" w:space="0" w:color="auto"/>
            </w:tcBorders>
            <w:vAlign w:val="bottom"/>
          </w:tcPr>
          <w:p w14:paraId="507DF9C9" w14:textId="2F0D3716" w:rsidR="001332BD" w:rsidRPr="00E956F7" w:rsidRDefault="005A2062" w:rsidP="00EA62FC">
            <w:pPr>
              <w:pStyle w:val="Tablebody"/>
              <w:autoSpaceDE w:val="0"/>
              <w:autoSpaceDN w:val="0"/>
              <w:adjustRightInd w:val="0"/>
            </w:pPr>
            <w:r w:rsidRPr="00E956F7">
              <w:rPr>
                <w:szCs w:val="24"/>
              </w:rPr>
              <w:t>L</w:t>
            </w:r>
            <w:r w:rsidR="001332BD" w:rsidRPr="00E956F7">
              <w:rPr>
                <w:szCs w:val="24"/>
              </w:rPr>
              <w:t>abel</w:t>
            </w:r>
          </w:p>
        </w:tc>
        <w:tc>
          <w:tcPr>
            <w:tcW w:w="1559" w:type="dxa"/>
            <w:tcBorders>
              <w:top w:val="single" w:sz="12" w:space="0" w:color="auto"/>
            </w:tcBorders>
            <w:vAlign w:val="bottom"/>
          </w:tcPr>
          <w:p w14:paraId="0BE48158" w14:textId="1F853E0F" w:rsidR="001332BD" w:rsidRPr="00E956F7" w:rsidRDefault="001332BD" w:rsidP="00EA62FC">
            <w:pPr>
              <w:pStyle w:val="Tablebody"/>
              <w:autoSpaceDE w:val="0"/>
              <w:autoSpaceDN w:val="0"/>
              <w:adjustRightInd w:val="0"/>
            </w:pPr>
            <w:r w:rsidRPr="00E956F7">
              <w:rPr>
                <w:szCs w:val="24"/>
              </w:rPr>
              <w:t>Alphanumeric</w:t>
            </w:r>
          </w:p>
        </w:tc>
        <w:tc>
          <w:tcPr>
            <w:tcW w:w="1276" w:type="dxa"/>
            <w:tcBorders>
              <w:top w:val="single" w:sz="12" w:space="0" w:color="auto"/>
            </w:tcBorders>
            <w:vAlign w:val="bottom"/>
          </w:tcPr>
          <w:p w14:paraId="5842C0F8" w14:textId="6F8206C5" w:rsidR="001332BD" w:rsidRPr="00E956F7" w:rsidRDefault="001332BD" w:rsidP="00EA62FC">
            <w:pPr>
              <w:pStyle w:val="Tablebody"/>
              <w:autoSpaceDE w:val="0"/>
              <w:autoSpaceDN w:val="0"/>
              <w:adjustRightInd w:val="0"/>
            </w:pPr>
            <w:r w:rsidRPr="00E956F7">
              <w:rPr>
                <w:szCs w:val="24"/>
              </w:rPr>
              <w:t>Optional</w:t>
            </w:r>
          </w:p>
        </w:tc>
        <w:tc>
          <w:tcPr>
            <w:tcW w:w="3980" w:type="dxa"/>
            <w:tcBorders>
              <w:top w:val="single" w:sz="12" w:space="0" w:color="auto"/>
            </w:tcBorders>
            <w:vAlign w:val="bottom"/>
          </w:tcPr>
          <w:p w14:paraId="13F1C62F" w14:textId="4735F029" w:rsidR="001332BD" w:rsidRPr="00E956F7" w:rsidRDefault="001332BD" w:rsidP="00EA62FC">
            <w:pPr>
              <w:pStyle w:val="Tablebody"/>
              <w:autoSpaceDE w:val="0"/>
              <w:autoSpaceDN w:val="0"/>
              <w:adjustRightInd w:val="0"/>
            </w:pPr>
            <w:r w:rsidRPr="00E956F7">
              <w:rPr>
                <w:szCs w:val="24"/>
              </w:rPr>
              <w:t>-</w:t>
            </w:r>
          </w:p>
        </w:tc>
      </w:tr>
      <w:tr w:rsidR="001332BD" w:rsidRPr="00E956F7" w14:paraId="393ADF38" w14:textId="77777777" w:rsidTr="005B271E">
        <w:trPr>
          <w:jc w:val="center"/>
        </w:trPr>
        <w:tc>
          <w:tcPr>
            <w:tcW w:w="1716" w:type="dxa"/>
            <w:tcBorders>
              <w:bottom w:val="single" w:sz="4" w:space="0" w:color="auto"/>
            </w:tcBorders>
            <w:vAlign w:val="bottom"/>
          </w:tcPr>
          <w:p w14:paraId="42E03F3F" w14:textId="0D2AEF1A" w:rsidR="001332BD" w:rsidRPr="00E956F7" w:rsidRDefault="005A2062" w:rsidP="00EA62FC">
            <w:pPr>
              <w:pStyle w:val="Tablebody"/>
              <w:autoSpaceDE w:val="0"/>
              <w:autoSpaceDN w:val="0"/>
              <w:adjustRightInd w:val="0"/>
            </w:pPr>
            <w:r w:rsidRPr="00E956F7">
              <w:rPr>
                <w:szCs w:val="24"/>
              </w:rPr>
              <w:t>I</w:t>
            </w:r>
            <w:r w:rsidR="001332BD" w:rsidRPr="00E956F7">
              <w:rPr>
                <w:szCs w:val="24"/>
              </w:rPr>
              <w:t>dent</w:t>
            </w:r>
          </w:p>
        </w:tc>
        <w:tc>
          <w:tcPr>
            <w:tcW w:w="1559" w:type="dxa"/>
            <w:tcBorders>
              <w:bottom w:val="single" w:sz="4" w:space="0" w:color="auto"/>
            </w:tcBorders>
            <w:vAlign w:val="bottom"/>
          </w:tcPr>
          <w:p w14:paraId="2FE72D5A" w14:textId="313431C9" w:rsidR="001332BD" w:rsidRPr="00E956F7" w:rsidRDefault="001332BD" w:rsidP="00EA62FC">
            <w:pPr>
              <w:pStyle w:val="Tablebody"/>
              <w:autoSpaceDE w:val="0"/>
              <w:autoSpaceDN w:val="0"/>
              <w:adjustRightInd w:val="0"/>
            </w:pPr>
            <w:r w:rsidRPr="00E956F7">
              <w:rPr>
                <w:szCs w:val="24"/>
              </w:rPr>
              <w:t>Integer</w:t>
            </w:r>
          </w:p>
        </w:tc>
        <w:tc>
          <w:tcPr>
            <w:tcW w:w="1276" w:type="dxa"/>
            <w:tcBorders>
              <w:bottom w:val="single" w:sz="4" w:space="0" w:color="auto"/>
            </w:tcBorders>
            <w:vAlign w:val="bottom"/>
          </w:tcPr>
          <w:p w14:paraId="52C3AAE3" w14:textId="189967E3" w:rsidR="001332BD" w:rsidRPr="00E956F7" w:rsidRDefault="001332BD" w:rsidP="00EA62FC">
            <w:pPr>
              <w:pStyle w:val="Tablebody"/>
              <w:autoSpaceDE w:val="0"/>
              <w:autoSpaceDN w:val="0"/>
              <w:adjustRightInd w:val="0"/>
            </w:pPr>
            <w:r w:rsidRPr="00E956F7">
              <w:rPr>
                <w:szCs w:val="24"/>
              </w:rPr>
              <w:t>Optional</w:t>
            </w:r>
          </w:p>
        </w:tc>
        <w:tc>
          <w:tcPr>
            <w:tcW w:w="3980" w:type="dxa"/>
            <w:tcBorders>
              <w:bottom w:val="single" w:sz="4" w:space="0" w:color="auto"/>
            </w:tcBorders>
          </w:tcPr>
          <w:p w14:paraId="377FB476" w14:textId="0E1EEBD7" w:rsidR="001332BD" w:rsidRPr="00E956F7" w:rsidRDefault="001332BD" w:rsidP="00EA62FC">
            <w:pPr>
              <w:pStyle w:val="Tablebody"/>
              <w:autoSpaceDE w:val="0"/>
              <w:autoSpaceDN w:val="0"/>
              <w:adjustRightInd w:val="0"/>
            </w:pPr>
            <w:r w:rsidRPr="00E956F7">
              <w:rPr>
                <w:szCs w:val="24"/>
              </w:rPr>
              <w:t>positive, unique within a χMCF file</w:t>
            </w:r>
          </w:p>
        </w:tc>
      </w:tr>
      <w:tr w:rsidR="001332BD" w:rsidRPr="00E956F7" w14:paraId="0EDCF96A" w14:textId="77777777" w:rsidTr="005B271E">
        <w:trPr>
          <w:jc w:val="center"/>
        </w:trPr>
        <w:tc>
          <w:tcPr>
            <w:tcW w:w="1716" w:type="dxa"/>
            <w:tcBorders>
              <w:top w:val="single" w:sz="4" w:space="0" w:color="auto"/>
              <w:bottom w:val="single" w:sz="12" w:space="0" w:color="auto"/>
            </w:tcBorders>
          </w:tcPr>
          <w:p w14:paraId="229244B5" w14:textId="0F4B2991" w:rsidR="001332BD" w:rsidRPr="00E956F7" w:rsidRDefault="001332BD" w:rsidP="00EA62FC">
            <w:pPr>
              <w:pStyle w:val="Tablebody"/>
              <w:autoSpaceDE w:val="0"/>
              <w:autoSpaceDN w:val="0"/>
              <w:adjustRightInd w:val="0"/>
            </w:pPr>
            <w:r w:rsidRPr="00E956F7">
              <w:rPr>
                <w:szCs w:val="24"/>
              </w:rPr>
              <w:t>quality_control</w:t>
            </w:r>
          </w:p>
        </w:tc>
        <w:tc>
          <w:tcPr>
            <w:tcW w:w="1559" w:type="dxa"/>
            <w:tcBorders>
              <w:top w:val="single" w:sz="4" w:space="0" w:color="auto"/>
              <w:bottom w:val="single" w:sz="12" w:space="0" w:color="auto"/>
            </w:tcBorders>
          </w:tcPr>
          <w:p w14:paraId="606293AB" w14:textId="0E876119" w:rsidR="001332BD" w:rsidRPr="00E956F7" w:rsidRDefault="001332BD" w:rsidP="00EA62FC">
            <w:pPr>
              <w:pStyle w:val="Tablebody"/>
              <w:autoSpaceDE w:val="0"/>
              <w:autoSpaceDN w:val="0"/>
              <w:adjustRightInd w:val="0"/>
            </w:pPr>
            <w:r w:rsidRPr="00E956F7">
              <w:rPr>
                <w:szCs w:val="24"/>
              </w:rPr>
              <w:t>Alphanumeric</w:t>
            </w:r>
          </w:p>
        </w:tc>
        <w:tc>
          <w:tcPr>
            <w:tcW w:w="1276" w:type="dxa"/>
            <w:tcBorders>
              <w:top w:val="single" w:sz="4" w:space="0" w:color="auto"/>
              <w:bottom w:val="single" w:sz="12" w:space="0" w:color="auto"/>
            </w:tcBorders>
          </w:tcPr>
          <w:p w14:paraId="40C7DEA3" w14:textId="42C7C079" w:rsidR="001332BD" w:rsidRPr="00E956F7" w:rsidRDefault="001332BD" w:rsidP="00EA62FC">
            <w:pPr>
              <w:pStyle w:val="Tablebody"/>
              <w:autoSpaceDE w:val="0"/>
              <w:autoSpaceDN w:val="0"/>
              <w:adjustRightInd w:val="0"/>
            </w:pPr>
            <w:r w:rsidRPr="00E956F7">
              <w:rPr>
                <w:szCs w:val="24"/>
              </w:rPr>
              <w:t>Optional</w:t>
            </w:r>
          </w:p>
        </w:tc>
        <w:tc>
          <w:tcPr>
            <w:tcW w:w="3980" w:type="dxa"/>
            <w:tcBorders>
              <w:top w:val="single" w:sz="4" w:space="0" w:color="auto"/>
              <w:bottom w:val="single" w:sz="12" w:space="0" w:color="auto"/>
            </w:tcBorders>
          </w:tcPr>
          <w:p w14:paraId="4EB4F30C" w14:textId="27A34D6D" w:rsidR="001332BD" w:rsidRPr="00E956F7" w:rsidRDefault="00BD4F32" w:rsidP="00EA62FC">
            <w:pPr>
              <w:pStyle w:val="Tablebody"/>
              <w:autoSpaceDE w:val="0"/>
              <w:autoSpaceDN w:val="0"/>
              <w:adjustRightInd w:val="0"/>
            </w:pPr>
            <w:del w:id="1470"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_Ref440360308 \r \h </w:delInstrText>
              </w:r>
              <w:r w:rsidRPr="00F54804">
                <w:rPr>
                  <w:szCs w:val="20"/>
                </w:rPr>
              </w:r>
              <w:r w:rsidRPr="00F54804">
                <w:rPr>
                  <w:szCs w:val="20"/>
                </w:rPr>
                <w:fldChar w:fldCharType="separate"/>
              </w:r>
              <w:r w:rsidR="0067475A">
                <w:rPr>
                  <w:szCs w:val="20"/>
                </w:rPr>
                <w:delText>5.4</w:delText>
              </w:r>
              <w:r w:rsidRPr="00F54804">
                <w:rPr>
                  <w:szCs w:val="20"/>
                </w:rPr>
                <w:fldChar w:fldCharType="end"/>
              </w:r>
              <w:r w:rsidRPr="00F54804">
                <w:rPr>
                  <w:szCs w:val="20"/>
                </w:rPr>
                <w:delText xml:space="preserve"> </w:delText>
              </w:r>
              <w:r w:rsidRPr="00F54804">
                <w:rPr>
                  <w:szCs w:val="20"/>
                </w:rPr>
                <w:fldChar w:fldCharType="begin"/>
              </w:r>
              <w:r w:rsidRPr="00F54804">
                <w:rPr>
                  <w:szCs w:val="20"/>
                </w:rPr>
                <w:delInstrText xml:space="preserve"> REF _Ref440360312 \h  \* MERGEFORMAT </w:delInstrText>
              </w:r>
              <w:r w:rsidRPr="00F54804">
                <w:rPr>
                  <w:szCs w:val="20"/>
                </w:rPr>
              </w:r>
              <w:r w:rsidRPr="00F54804">
                <w:rPr>
                  <w:szCs w:val="20"/>
                </w:rPr>
                <w:fldChar w:fldCharType="separate"/>
              </w:r>
              <w:r w:rsidR="0067475A" w:rsidRPr="00F54804">
                <w:rPr>
                  <w:szCs w:val="34"/>
                </w:rPr>
                <w:delText xml:space="preserve">Attribute </w:delText>
              </w:r>
              <w:r w:rsidR="0067475A" w:rsidRPr="0067475A">
                <w:rPr>
                  <w:rFonts w:ascii="Courier New" w:hAnsi="Courier New" w:cs="Courier New"/>
                  <w:b/>
                  <w:sz w:val="18"/>
                  <w:szCs w:val="34"/>
                  <w:highlight w:val="white"/>
                </w:rPr>
                <w:delText>quality_control</w:delText>
              </w:r>
              <w:r w:rsidRPr="00F54804">
                <w:rPr>
                  <w:szCs w:val="20"/>
                </w:rPr>
                <w:fldChar w:fldCharType="end"/>
              </w:r>
            </w:del>
            <w:ins w:id="1471" w:author="LUEJE Claudia" w:date="2023-06-26T17:59:00Z">
              <w:r w:rsidR="001332BD" w:rsidRPr="00E956F7">
                <w:rPr>
                  <w:szCs w:val="24"/>
                </w:rPr>
                <w:t xml:space="preserve">See </w:t>
              </w:r>
              <w:r w:rsidR="001332BD" w:rsidRPr="00E956F7">
                <w:rPr>
                  <w:rStyle w:val="citesec"/>
                  <w:szCs w:val="24"/>
                </w:rPr>
                <w:t>8.4</w:t>
              </w:r>
              <w:r w:rsidR="001332BD" w:rsidRPr="00E956F7">
                <w:rPr>
                  <w:szCs w:val="24"/>
                </w:rPr>
                <w:t xml:space="preserve"> Attribute </w:t>
              </w:r>
              <w:r w:rsidR="001332BD" w:rsidRPr="00CB35C7">
                <w:rPr>
                  <w:rStyle w:val="ISOCode"/>
                  <w:b/>
                </w:rPr>
                <w:t>quality_control</w:t>
              </w:r>
            </w:ins>
          </w:p>
        </w:tc>
      </w:tr>
    </w:tbl>
    <w:p w14:paraId="33045AA9" w14:textId="4167B056"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Attribute "label"</w:t>
      </w:r>
    </w:p>
    <w:p w14:paraId="4916D053" w14:textId="3EDE145B" w:rsidR="001332BD" w:rsidRPr="00E956F7" w:rsidRDefault="001332BD">
      <w:pPr>
        <w:pStyle w:val="BodyText"/>
        <w:autoSpaceDE w:val="0"/>
        <w:autoSpaceDN w:val="0"/>
        <w:adjustRightInd w:val="0"/>
        <w:rPr>
          <w:szCs w:val="24"/>
        </w:rPr>
      </w:pPr>
      <w:r w:rsidRPr="00E956F7">
        <w:rPr>
          <w:szCs w:val="24"/>
        </w:rPr>
        <w:t xml:space="preserve">The label defines the human readable identification of a connection. It </w:t>
      </w:r>
      <w:del w:id="1472" w:author="LUEJE Claudia" w:date="2023-06-26T17:59:00Z">
        <w:r w:rsidR="00FC68DB" w:rsidRPr="00F54804">
          <w:delText>might</w:delText>
        </w:r>
      </w:del>
      <w:ins w:id="1473" w:author="LUEJE Claudia" w:date="2023-06-26T17:59:00Z">
        <w:r w:rsidR="00550840">
          <w:rPr>
            <w:szCs w:val="24"/>
          </w:rPr>
          <w:t>can</w:t>
        </w:r>
      </w:ins>
      <w:r w:rsidRPr="00E956F7">
        <w:rPr>
          <w:szCs w:val="24"/>
        </w:rPr>
        <w:t xml:space="preserve"> contain a description of the connection or simply an index as an integer.</w:t>
      </w:r>
    </w:p>
    <w:p w14:paraId="0B42CC35" w14:textId="77777777" w:rsidR="001332BD" w:rsidRPr="00E956F7" w:rsidRDefault="001332BD" w:rsidP="00423A17">
      <w:pPr>
        <w:pStyle w:val="BodyText"/>
      </w:pPr>
      <w:r w:rsidRPr="00E956F7">
        <w:t>EXAMPLE A Minimum definition of a 0d connection without label</w:t>
      </w:r>
    </w:p>
    <w:p w14:paraId="7BC39B1B" w14:textId="77777777" w:rsidR="00665C0A" w:rsidRDefault="00665C0A" w:rsidP="00665C0A">
      <w:pPr>
        <w:pStyle w:val="Code-"/>
      </w:pPr>
      <w:r>
        <w:t xml:space="preserve">    </w:t>
      </w:r>
      <w:r w:rsidR="001332BD" w:rsidRPr="00E45DCE">
        <w:rPr>
          <w:szCs w:val="24"/>
        </w:rPr>
        <w:t>&lt;connection_list&gt;</w:t>
      </w:r>
    </w:p>
    <w:p w14:paraId="535AEF2B" w14:textId="77777777" w:rsidR="00665C0A" w:rsidRDefault="00665C0A" w:rsidP="00665C0A">
      <w:pPr>
        <w:pStyle w:val="Code-"/>
      </w:pPr>
      <w:r>
        <w:t xml:space="preserve">    </w:t>
      </w:r>
      <w:r w:rsidR="001332BD" w:rsidRPr="00E45DCE">
        <w:t xml:space="preserve">    </w:t>
      </w:r>
      <w:r w:rsidR="001332BD" w:rsidRPr="00E45DCE">
        <w:rPr>
          <w:b/>
        </w:rPr>
        <w:t>&lt;connection_0d&gt;</w:t>
      </w:r>
    </w:p>
    <w:p w14:paraId="512E1ECE" w14:textId="77777777" w:rsidR="00665C0A" w:rsidRDefault="00665C0A" w:rsidP="00665C0A">
      <w:pPr>
        <w:pStyle w:val="Code-"/>
      </w:pPr>
      <w:r>
        <w:t xml:space="preserve">    </w:t>
      </w:r>
      <w:r w:rsidR="001332BD" w:rsidRPr="00E45DCE">
        <w:t xml:space="preserve">        &lt;loc&gt;</w:t>
      </w:r>
    </w:p>
    <w:p w14:paraId="420E6D27" w14:textId="77777777" w:rsidR="00665C0A" w:rsidRDefault="00665C0A" w:rsidP="00665C0A">
      <w:pPr>
        <w:pStyle w:val="Code-"/>
      </w:pPr>
      <w:r>
        <w:t xml:space="preserve">    </w:t>
      </w:r>
      <w:r w:rsidR="001332BD" w:rsidRPr="00E45DCE">
        <w:t xml:space="preserve">            ...</w:t>
      </w:r>
    </w:p>
    <w:p w14:paraId="5009C506" w14:textId="77777777" w:rsidR="00665C0A" w:rsidRDefault="00665C0A" w:rsidP="00665C0A">
      <w:pPr>
        <w:pStyle w:val="Code-"/>
      </w:pPr>
      <w:r>
        <w:t xml:space="preserve">    </w:t>
      </w:r>
      <w:r w:rsidR="001332BD" w:rsidRPr="00E45DCE">
        <w:t xml:space="preserve">        &lt;/loc&gt;</w:t>
      </w:r>
    </w:p>
    <w:p w14:paraId="3B7AFDA7" w14:textId="77777777" w:rsidR="00665C0A" w:rsidRDefault="00665C0A" w:rsidP="00665C0A">
      <w:pPr>
        <w:pStyle w:val="Code-"/>
      </w:pPr>
      <w:r>
        <w:t xml:space="preserve">    </w:t>
      </w:r>
      <w:r w:rsidR="001332BD" w:rsidRPr="00E45DCE">
        <w:t xml:space="preserve">        &lt;spotweld&gt;</w:t>
      </w:r>
    </w:p>
    <w:p w14:paraId="7064BF30" w14:textId="77777777" w:rsidR="00665C0A" w:rsidRDefault="00665C0A" w:rsidP="00665C0A">
      <w:pPr>
        <w:pStyle w:val="Code-"/>
      </w:pPr>
      <w:r>
        <w:t xml:space="preserve">    </w:t>
      </w:r>
      <w:r w:rsidR="001332BD" w:rsidRPr="00E45DCE">
        <w:t xml:space="preserve">            ...</w:t>
      </w:r>
    </w:p>
    <w:p w14:paraId="67F1B645" w14:textId="77777777" w:rsidR="00665C0A" w:rsidRDefault="00665C0A" w:rsidP="00665C0A">
      <w:pPr>
        <w:pStyle w:val="Code-"/>
      </w:pPr>
      <w:r>
        <w:t xml:space="preserve">    </w:t>
      </w:r>
      <w:r w:rsidR="001332BD" w:rsidRPr="00E45DCE">
        <w:t xml:space="preserve">        &lt;/spotweld&gt;</w:t>
      </w:r>
    </w:p>
    <w:p w14:paraId="2A50E734" w14:textId="77777777" w:rsidR="00665C0A" w:rsidRDefault="00665C0A" w:rsidP="00665C0A">
      <w:pPr>
        <w:pStyle w:val="Code-"/>
      </w:pPr>
      <w:r>
        <w:t xml:space="preserve">    </w:t>
      </w:r>
      <w:r w:rsidR="001332BD" w:rsidRPr="00E45DCE">
        <w:t xml:space="preserve">    </w:t>
      </w:r>
      <w:r w:rsidR="001332BD" w:rsidRPr="00E45DCE">
        <w:rPr>
          <w:b/>
        </w:rPr>
        <w:t>&lt;/connection_0d&gt;</w:t>
      </w:r>
    </w:p>
    <w:p w14:paraId="1BD603FB" w14:textId="7CC26C49" w:rsidR="001332BD" w:rsidRPr="00E45DCE" w:rsidRDefault="00665C0A" w:rsidP="00665C0A">
      <w:pPr>
        <w:pStyle w:val="Code-"/>
      </w:pPr>
      <w:r>
        <w:t xml:space="preserve">    </w:t>
      </w:r>
      <w:r w:rsidR="001332BD" w:rsidRPr="00E45DCE">
        <w:t>&lt;/connection_list&gt;</w:t>
      </w:r>
    </w:p>
    <w:p w14:paraId="7C637777" w14:textId="77777777" w:rsidR="001332BD" w:rsidRPr="00E45DCE" w:rsidRDefault="001332BD" w:rsidP="00E45DCE">
      <w:pPr>
        <w:pStyle w:val="Code-"/>
      </w:pPr>
      <w:r w:rsidRPr="00E45DCE">
        <w:t> </w:t>
      </w:r>
    </w:p>
    <w:p w14:paraId="0EEB14C8" w14:textId="77777777" w:rsidR="001332BD" w:rsidRPr="00E956F7" w:rsidRDefault="001332BD" w:rsidP="00423A17">
      <w:pPr>
        <w:pStyle w:val="BodyText"/>
      </w:pPr>
      <w:r w:rsidRPr="00E956F7">
        <w:t>EXAMPLE B Definition of a 0d connection with label</w:t>
      </w:r>
    </w:p>
    <w:p w14:paraId="6967D236" w14:textId="77777777" w:rsidR="00665C0A" w:rsidRDefault="00665C0A" w:rsidP="00665C0A">
      <w:pPr>
        <w:pStyle w:val="Code-"/>
      </w:pPr>
      <w:r>
        <w:t xml:space="preserve">    </w:t>
      </w:r>
      <w:r w:rsidR="001332BD" w:rsidRPr="00E45DCE">
        <w:rPr>
          <w:szCs w:val="24"/>
        </w:rPr>
        <w:t>&lt;connection_list&gt;</w:t>
      </w:r>
    </w:p>
    <w:p w14:paraId="3D0BCFD2" w14:textId="77777777" w:rsidR="00665C0A" w:rsidRDefault="00665C0A" w:rsidP="00665C0A">
      <w:pPr>
        <w:pStyle w:val="Code-"/>
      </w:pPr>
      <w:r>
        <w:t xml:space="preserve">    </w:t>
      </w:r>
      <w:r w:rsidR="001332BD" w:rsidRPr="00E45DCE">
        <w:t xml:space="preserve">    </w:t>
      </w:r>
      <w:r w:rsidR="001332BD" w:rsidRPr="00E45DCE">
        <w:rPr>
          <w:b/>
        </w:rPr>
        <w:t>&lt;connection_0d label="SPOT_3490"&gt;</w:t>
      </w:r>
    </w:p>
    <w:p w14:paraId="44B16B0A" w14:textId="77777777" w:rsidR="00665C0A" w:rsidRDefault="00665C0A" w:rsidP="00665C0A">
      <w:pPr>
        <w:pStyle w:val="Code-"/>
      </w:pPr>
      <w:r>
        <w:t xml:space="preserve">    </w:t>
      </w:r>
      <w:r w:rsidR="001332BD" w:rsidRPr="00E45DCE">
        <w:t xml:space="preserve">        &lt;loc&gt;</w:t>
      </w:r>
    </w:p>
    <w:p w14:paraId="70A25727" w14:textId="77777777" w:rsidR="00665C0A" w:rsidRDefault="00665C0A" w:rsidP="00665C0A">
      <w:pPr>
        <w:pStyle w:val="Code-"/>
      </w:pPr>
      <w:r>
        <w:t xml:space="preserve">    </w:t>
      </w:r>
      <w:r w:rsidR="001332BD" w:rsidRPr="00E45DCE">
        <w:t xml:space="preserve">            ...</w:t>
      </w:r>
    </w:p>
    <w:p w14:paraId="5A54478F" w14:textId="77777777" w:rsidR="00665C0A" w:rsidRDefault="00665C0A" w:rsidP="00665C0A">
      <w:pPr>
        <w:pStyle w:val="Code-"/>
      </w:pPr>
      <w:r>
        <w:t xml:space="preserve">    </w:t>
      </w:r>
      <w:r w:rsidR="001332BD" w:rsidRPr="00E45DCE">
        <w:t xml:space="preserve">        &lt;/loc&gt;</w:t>
      </w:r>
    </w:p>
    <w:p w14:paraId="027B8233" w14:textId="77777777" w:rsidR="00665C0A" w:rsidRDefault="00665C0A" w:rsidP="00665C0A">
      <w:pPr>
        <w:pStyle w:val="Code-"/>
      </w:pPr>
      <w:r>
        <w:t xml:space="preserve">    </w:t>
      </w:r>
      <w:r w:rsidR="001332BD" w:rsidRPr="00E45DCE">
        <w:t xml:space="preserve">        &lt;spotweld&gt;</w:t>
      </w:r>
    </w:p>
    <w:p w14:paraId="61EBA315" w14:textId="77777777" w:rsidR="00665C0A" w:rsidRDefault="00665C0A" w:rsidP="00665C0A">
      <w:pPr>
        <w:pStyle w:val="Code-"/>
      </w:pPr>
      <w:r>
        <w:t xml:space="preserve">    </w:t>
      </w:r>
      <w:r w:rsidR="001332BD" w:rsidRPr="00E45DCE">
        <w:t xml:space="preserve">            ...</w:t>
      </w:r>
    </w:p>
    <w:p w14:paraId="5A82A465" w14:textId="77777777" w:rsidR="00665C0A" w:rsidRDefault="00665C0A" w:rsidP="00665C0A">
      <w:pPr>
        <w:pStyle w:val="Code-"/>
      </w:pPr>
      <w:r>
        <w:t xml:space="preserve">    </w:t>
      </w:r>
      <w:r w:rsidR="001332BD" w:rsidRPr="00E45DCE">
        <w:t xml:space="preserve">        &lt;/spotweld&gt;</w:t>
      </w:r>
    </w:p>
    <w:p w14:paraId="56193319" w14:textId="77777777" w:rsidR="00665C0A" w:rsidRDefault="00665C0A" w:rsidP="00665C0A">
      <w:pPr>
        <w:pStyle w:val="Code-"/>
      </w:pPr>
      <w:r>
        <w:t xml:space="preserve">    </w:t>
      </w:r>
      <w:r w:rsidR="001332BD" w:rsidRPr="00E45DCE">
        <w:t xml:space="preserve">    </w:t>
      </w:r>
      <w:r w:rsidR="001332BD" w:rsidRPr="00E45DCE">
        <w:rPr>
          <w:b/>
        </w:rPr>
        <w:t>&lt;/connection_0d&gt;</w:t>
      </w:r>
    </w:p>
    <w:p w14:paraId="5C80AF47" w14:textId="1FCA3474" w:rsidR="001332BD" w:rsidRPr="00E45DCE" w:rsidRDefault="00665C0A" w:rsidP="00665C0A">
      <w:pPr>
        <w:pStyle w:val="Code-"/>
      </w:pPr>
      <w:r>
        <w:t xml:space="preserve">    </w:t>
      </w:r>
      <w:r w:rsidR="001332BD" w:rsidRPr="00E45DCE">
        <w:t>&lt;/connection_list&gt;</w:t>
      </w:r>
    </w:p>
    <w:p w14:paraId="4FD1259C" w14:textId="77777777" w:rsidR="001332BD" w:rsidRPr="00E45DCE" w:rsidRDefault="001332BD" w:rsidP="00E45DCE">
      <w:pPr>
        <w:pStyle w:val="Code-"/>
      </w:pPr>
      <w:r w:rsidRPr="00E45DCE">
        <w:t> </w:t>
      </w:r>
    </w:p>
    <w:p w14:paraId="259CC45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Attribute "</w:t>
      </w:r>
      <w:r w:rsidRPr="00BD5750">
        <w:rPr>
          <w:rStyle w:val="ISOCode"/>
        </w:rPr>
        <w:t>ident</w:t>
      </w:r>
      <w:r w:rsidRPr="00E956F7">
        <w:rPr>
          <w:rFonts w:eastAsia="Times New Roman"/>
          <w:szCs w:val="24"/>
        </w:rPr>
        <w:t>"</w:t>
      </w:r>
    </w:p>
    <w:p w14:paraId="0A240775"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9E1140">
        <w:rPr>
          <w:rStyle w:val="ISOCode"/>
        </w:rPr>
        <w:t>ident</w:t>
      </w:r>
      <w:r w:rsidRPr="00E956F7">
        <w:rPr>
          <w:szCs w:val="24"/>
        </w:rPr>
        <w:t xml:space="preserve"> provides an alternative identification to the connection. The value of </w:t>
      </w:r>
      <w:r w:rsidRPr="009E1140">
        <w:rPr>
          <w:rStyle w:val="ISOCode"/>
        </w:rPr>
        <w:t>ident</w:t>
      </w:r>
      <w:r w:rsidRPr="00E956F7">
        <w:rPr>
          <w:szCs w:val="24"/>
        </w:rPr>
        <w:t xml:space="preserve"> is a positive integer and unique within the χMCF file.</w:t>
      </w:r>
    </w:p>
    <w:p w14:paraId="233ED78A" w14:textId="7D70E126" w:rsidR="001332BD" w:rsidRPr="00E956F7" w:rsidRDefault="001332BD" w:rsidP="00423A17">
      <w:pPr>
        <w:pStyle w:val="BodyText"/>
      </w:pPr>
      <w:r w:rsidRPr="00E956F7">
        <w:t>EXAMPLE</w:t>
      </w:r>
    </w:p>
    <w:p w14:paraId="74BE5519" w14:textId="77777777" w:rsidR="004112D6" w:rsidRDefault="004112D6" w:rsidP="004112D6">
      <w:pPr>
        <w:pStyle w:val="Code-"/>
      </w:pPr>
      <w:r>
        <w:t xml:space="preserve">    </w:t>
      </w:r>
      <w:r w:rsidR="001332BD" w:rsidRPr="00E45DCE">
        <w:rPr>
          <w:szCs w:val="24"/>
        </w:rPr>
        <w:t>&lt;connection_list&gt;</w:t>
      </w:r>
    </w:p>
    <w:p w14:paraId="56190A7F" w14:textId="77777777" w:rsidR="004112D6" w:rsidRDefault="004112D6" w:rsidP="004112D6">
      <w:pPr>
        <w:pStyle w:val="Code-"/>
      </w:pPr>
      <w:r>
        <w:t xml:space="preserve">    </w:t>
      </w:r>
      <w:r w:rsidR="001332BD" w:rsidRPr="00E45DCE">
        <w:t xml:space="preserve">    </w:t>
      </w:r>
      <w:r w:rsidR="001332BD" w:rsidRPr="00E45DCE">
        <w:rPr>
          <w:b/>
        </w:rPr>
        <w:t>&lt;connection_0d ident="3490"&gt;</w:t>
      </w:r>
    </w:p>
    <w:p w14:paraId="45120651" w14:textId="77777777" w:rsidR="004112D6" w:rsidRDefault="004112D6" w:rsidP="004112D6">
      <w:pPr>
        <w:pStyle w:val="Code-"/>
      </w:pPr>
      <w:r>
        <w:t xml:space="preserve">    </w:t>
      </w:r>
      <w:r w:rsidR="001332BD" w:rsidRPr="00E45DCE">
        <w:t xml:space="preserve">        &lt;loc&gt;</w:t>
      </w:r>
    </w:p>
    <w:p w14:paraId="2923CD02" w14:textId="77777777" w:rsidR="004112D6" w:rsidRDefault="004112D6" w:rsidP="004112D6">
      <w:pPr>
        <w:pStyle w:val="Code-"/>
      </w:pPr>
      <w:r>
        <w:t xml:space="preserve">    </w:t>
      </w:r>
      <w:r w:rsidR="001332BD" w:rsidRPr="00E45DCE">
        <w:t xml:space="preserve">            ...</w:t>
      </w:r>
    </w:p>
    <w:p w14:paraId="720C9855" w14:textId="77777777" w:rsidR="004112D6" w:rsidRDefault="004112D6" w:rsidP="004112D6">
      <w:pPr>
        <w:pStyle w:val="Code-"/>
      </w:pPr>
      <w:r>
        <w:t xml:space="preserve">    </w:t>
      </w:r>
      <w:r w:rsidR="001332BD" w:rsidRPr="00E45DCE">
        <w:t xml:space="preserve">        &lt;/loc&gt;</w:t>
      </w:r>
    </w:p>
    <w:p w14:paraId="6B0E426D" w14:textId="77777777" w:rsidR="004112D6" w:rsidRDefault="004112D6" w:rsidP="004112D6">
      <w:pPr>
        <w:pStyle w:val="Code-"/>
      </w:pPr>
      <w:r>
        <w:t xml:space="preserve">    </w:t>
      </w:r>
      <w:r w:rsidR="001332BD" w:rsidRPr="00E45DCE">
        <w:t xml:space="preserve">        &lt;spotweld&gt;</w:t>
      </w:r>
    </w:p>
    <w:p w14:paraId="2F142476" w14:textId="77777777" w:rsidR="004112D6" w:rsidRDefault="004112D6" w:rsidP="004112D6">
      <w:pPr>
        <w:pStyle w:val="Code-"/>
      </w:pPr>
      <w:r>
        <w:t xml:space="preserve">    </w:t>
      </w:r>
      <w:r w:rsidR="001332BD" w:rsidRPr="00E45DCE">
        <w:t xml:space="preserve">            ...</w:t>
      </w:r>
    </w:p>
    <w:p w14:paraId="5A559773" w14:textId="77777777" w:rsidR="004112D6" w:rsidRDefault="004112D6" w:rsidP="004112D6">
      <w:pPr>
        <w:pStyle w:val="Code-"/>
      </w:pPr>
      <w:r>
        <w:t xml:space="preserve">    </w:t>
      </w:r>
      <w:r w:rsidR="001332BD" w:rsidRPr="00E45DCE">
        <w:t xml:space="preserve">        &lt;/spotweld&gt;</w:t>
      </w:r>
    </w:p>
    <w:p w14:paraId="18286F3A" w14:textId="77777777" w:rsidR="004112D6" w:rsidRDefault="004112D6" w:rsidP="004112D6">
      <w:pPr>
        <w:pStyle w:val="Code-"/>
      </w:pPr>
      <w:r>
        <w:t xml:space="preserve">    </w:t>
      </w:r>
      <w:r w:rsidR="001332BD" w:rsidRPr="00E45DCE">
        <w:t xml:space="preserve">    </w:t>
      </w:r>
      <w:r w:rsidR="001332BD" w:rsidRPr="00E45DCE">
        <w:rPr>
          <w:b/>
        </w:rPr>
        <w:t>&lt;/connection_0d&gt;</w:t>
      </w:r>
    </w:p>
    <w:p w14:paraId="519EFF24" w14:textId="623FCA6D" w:rsidR="001332BD" w:rsidRPr="00E45DCE" w:rsidRDefault="004112D6" w:rsidP="004112D6">
      <w:pPr>
        <w:pStyle w:val="Code-"/>
      </w:pPr>
      <w:r>
        <w:t xml:space="preserve">    </w:t>
      </w:r>
      <w:r w:rsidR="001332BD" w:rsidRPr="00E45DCE">
        <w:t>&lt;/connection_list&gt;</w:t>
      </w:r>
    </w:p>
    <w:p w14:paraId="5BAEF9BE" w14:textId="3A01B93E" w:rsidR="001332BD" w:rsidRPr="00E45DCE" w:rsidRDefault="00AE762C" w:rsidP="00E45DCE">
      <w:pPr>
        <w:pStyle w:val="Code-"/>
      </w:pPr>
      <w:r w:rsidRPr="00E45DCE">
        <w:t> </w:t>
      </w:r>
    </w:p>
    <w:p w14:paraId="62AFDCEA"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74" w:name="_Ref414563154"/>
      <w:bookmarkStart w:id="1475" w:name="_Toc3556972"/>
      <w:bookmarkStart w:id="1476" w:name="_Toc34747222"/>
      <w:bookmarkStart w:id="1477" w:name="_Toc77102037"/>
      <w:bookmarkStart w:id="1478" w:name="_Toc110532183"/>
      <w:r w:rsidRPr="00E956F7">
        <w:rPr>
          <w:rFonts w:eastAsia="Times New Roman"/>
          <w:szCs w:val="24"/>
        </w:rPr>
        <w:t>Location</w:t>
      </w:r>
      <w:bookmarkEnd w:id="1474"/>
      <w:bookmarkEnd w:id="1475"/>
      <w:bookmarkEnd w:id="1476"/>
      <w:bookmarkEnd w:id="1477"/>
      <w:bookmarkEnd w:id="1478"/>
    </w:p>
    <w:p w14:paraId="0FBAF69F" w14:textId="68BFC504" w:rsidR="001332BD" w:rsidRPr="00E956F7" w:rsidRDefault="001332BD">
      <w:pPr>
        <w:pStyle w:val="BodyText"/>
        <w:autoSpaceDE w:val="0"/>
        <w:autoSpaceDN w:val="0"/>
        <w:adjustRightInd w:val="0"/>
        <w:rPr>
          <w:szCs w:val="24"/>
        </w:rPr>
      </w:pPr>
      <w:r w:rsidRPr="00E956F7">
        <w:rPr>
          <w:szCs w:val="24"/>
        </w:rPr>
        <w:t xml:space="preserve">The definition of the connection location is described by the element </w:t>
      </w:r>
      <w:r w:rsidRPr="009E1140">
        <w:rPr>
          <w:rStyle w:val="ISOCode"/>
        </w:rPr>
        <w:t>&lt;loc</w:t>
      </w:r>
      <w:del w:id="1479" w:author="LUEJE Claudia" w:date="2023-06-26T17:59:00Z">
        <w:r w:rsidR="00FC68DB" w:rsidRPr="001E4607">
          <w:rPr>
            <w:rStyle w:val="XMLElement"/>
          </w:rPr>
          <w:delText>&gt;</w:delText>
        </w:r>
        <w:r w:rsidR="00FC68DB" w:rsidRPr="001E4607">
          <w:delText>.</w:delText>
        </w:r>
      </w:del>
      <w:ins w:id="1480" w:author="LUEJE Claudia" w:date="2023-06-26T17:59:00Z">
        <w:r w:rsidRPr="009E1140">
          <w:rPr>
            <w:rStyle w:val="ISOCode"/>
          </w:rPr>
          <w:t>/&gt;</w:t>
        </w:r>
        <w:r w:rsidRPr="00E956F7">
          <w:rPr>
            <w:szCs w:val="24"/>
          </w:rPr>
          <w:t>.</w:t>
        </w:r>
      </w:ins>
      <w:r w:rsidRPr="00E956F7">
        <w:rPr>
          <w:szCs w:val="24"/>
        </w:rPr>
        <w:t xml:space="preserve"> This element is nested below the parent element </w:t>
      </w:r>
      <w:r w:rsidRPr="009E1140">
        <w:rPr>
          <w:rStyle w:val="ISOCode"/>
        </w:rPr>
        <w:t>&lt;connection_0d/&gt;</w:t>
      </w:r>
      <w:r w:rsidRPr="00E956F7">
        <w:rPr>
          <w:szCs w:val="24"/>
        </w:rPr>
        <w:t>. It contains three values specifying the x, y, and z coordinates of the location as text content.</w:t>
      </w:r>
    </w:p>
    <w:p w14:paraId="1293DDAC" w14:textId="40878F72" w:rsidR="001332BD" w:rsidRPr="00E956F7" w:rsidRDefault="006F39DE" w:rsidP="0077677E">
      <w:pPr>
        <w:pStyle w:val="Tabletitle"/>
      </w:pPr>
      <w:bookmarkStart w:id="1481" w:name="_Toc110532381"/>
      <w:r w:rsidRPr="00E956F7">
        <w:t>Table</w:t>
      </w:r>
      <w:del w:id="1482"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33</w:delText>
        </w:r>
        <w:r w:rsidR="0059323C" w:rsidRPr="00F54804">
          <w:fldChar w:fldCharType="end"/>
        </w:r>
        <w:r w:rsidR="0059323C">
          <w:delText xml:space="preserve"> </w:delText>
        </w:r>
      </w:del>
      <w:ins w:id="1483" w:author="LUEJE Claudia" w:date="2023-06-26T17:59:00Z">
        <w:r w:rsidRPr="00E956F7">
          <w:t> </w:t>
        </w:r>
        <w:r w:rsidR="001332BD" w:rsidRPr="00E956F7">
          <w:t>33</w:t>
        </w:r>
      </w:ins>
      <w:r w:rsidR="001332BD" w:rsidRPr="00E956F7">
        <w:t xml:space="preserve">— Text values of element </w:t>
      </w:r>
      <w:r w:rsidR="001332BD" w:rsidRPr="00BD5750">
        <w:rPr>
          <w:rStyle w:val="ISOCode"/>
        </w:rPr>
        <w:t>&lt;loc</w:t>
      </w:r>
      <w:del w:id="1484" w:author="LUEJE Claudia" w:date="2023-06-26T17:59:00Z">
        <w:r w:rsidR="0059323C" w:rsidRPr="00F54804">
          <w:rPr>
            <w:rStyle w:val="elementdeftypeChar"/>
            <w:rFonts w:eastAsia="Calibri"/>
          </w:rPr>
          <w:delText>&gt;</w:delText>
        </w:r>
      </w:del>
      <w:bookmarkEnd w:id="1481"/>
      <w:ins w:id="1485" w:author="LUEJE Claudia" w:date="2023-06-26T17:59:00Z">
        <w:r w:rsidR="001332BD" w:rsidRPr="00BD5750">
          <w:rPr>
            <w:rStyle w:val="ISOCode"/>
          </w:rPr>
          <w:t>/&gt;</w:t>
        </w:r>
      </w:ins>
    </w:p>
    <w:tbl>
      <w:tblPr>
        <w:tblW w:w="8500" w:type="dxa"/>
        <w:tblInd w:w="3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271"/>
        <w:gridCol w:w="1559"/>
        <w:gridCol w:w="1559"/>
        <w:gridCol w:w="1276"/>
        <w:gridCol w:w="2835"/>
      </w:tblGrid>
      <w:tr w:rsidR="001332BD" w:rsidRPr="00B62EE5" w14:paraId="4A20952D" w14:textId="77777777" w:rsidTr="005B271E">
        <w:tc>
          <w:tcPr>
            <w:tcW w:w="1271" w:type="dxa"/>
            <w:tcBorders>
              <w:top w:val="single" w:sz="12" w:space="0" w:color="auto"/>
              <w:bottom w:val="single" w:sz="12" w:space="0" w:color="auto"/>
            </w:tcBorders>
            <w:shd w:val="clear" w:color="auto" w:fill="F3F3F3"/>
            <w:vAlign w:val="bottom"/>
          </w:tcPr>
          <w:p w14:paraId="53ECCBCF" w14:textId="0B8FFF09" w:rsidR="001332BD" w:rsidRPr="00B62EE5" w:rsidRDefault="001332BD" w:rsidP="0016607A">
            <w:pPr>
              <w:pStyle w:val="Tableheader"/>
              <w:autoSpaceDE w:val="0"/>
              <w:autoSpaceDN w:val="0"/>
              <w:adjustRightInd w:val="0"/>
              <w:rPr>
                <w:b/>
              </w:rPr>
            </w:pPr>
            <w:r w:rsidRPr="00B62EE5">
              <w:rPr>
                <w:b/>
                <w:szCs w:val="24"/>
              </w:rPr>
              <w:t>Text</w:t>
            </w:r>
          </w:p>
        </w:tc>
        <w:tc>
          <w:tcPr>
            <w:tcW w:w="1559" w:type="dxa"/>
            <w:tcBorders>
              <w:top w:val="single" w:sz="12" w:space="0" w:color="auto"/>
              <w:bottom w:val="single" w:sz="12" w:space="0" w:color="auto"/>
            </w:tcBorders>
            <w:shd w:val="clear" w:color="auto" w:fill="F3F3F3"/>
            <w:vAlign w:val="bottom"/>
          </w:tcPr>
          <w:p w14:paraId="3E53B950" w14:textId="56F86F45" w:rsidR="001332BD" w:rsidRPr="00B62EE5" w:rsidRDefault="001332BD" w:rsidP="0016607A">
            <w:pPr>
              <w:pStyle w:val="Tableheader"/>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2CF9083B" w14:textId="3A7C0A4E" w:rsidR="001332BD" w:rsidRPr="00B62EE5" w:rsidRDefault="001332BD" w:rsidP="0016607A">
            <w:pPr>
              <w:pStyle w:val="Tableheader"/>
              <w:autoSpaceDE w:val="0"/>
              <w:autoSpaceDN w:val="0"/>
              <w:adjustRightInd w:val="0"/>
              <w:rPr>
                <w:b/>
              </w:rPr>
            </w:pPr>
            <w:r w:rsidRPr="00B62EE5">
              <w:rPr>
                <w:b/>
                <w:szCs w:val="24"/>
              </w:rPr>
              <w:t>Value Space</w:t>
            </w:r>
          </w:p>
        </w:tc>
        <w:tc>
          <w:tcPr>
            <w:tcW w:w="1276" w:type="dxa"/>
            <w:tcBorders>
              <w:top w:val="single" w:sz="12" w:space="0" w:color="auto"/>
              <w:bottom w:val="single" w:sz="12" w:space="0" w:color="auto"/>
            </w:tcBorders>
            <w:shd w:val="clear" w:color="auto" w:fill="F3F3F3"/>
            <w:vAlign w:val="bottom"/>
          </w:tcPr>
          <w:p w14:paraId="68BD94ED" w14:textId="08091B23" w:rsidR="001332BD" w:rsidRPr="00B62EE5" w:rsidRDefault="001332BD" w:rsidP="0016607A">
            <w:pPr>
              <w:pStyle w:val="Tableheader"/>
              <w:autoSpaceDE w:val="0"/>
              <w:autoSpaceDN w:val="0"/>
              <w:adjustRightInd w:val="0"/>
              <w:rPr>
                <w:b/>
              </w:rPr>
            </w:pPr>
            <w:r w:rsidRPr="00B62EE5">
              <w:rPr>
                <w:b/>
                <w:szCs w:val="24"/>
              </w:rPr>
              <w:t>Use</w:t>
            </w:r>
          </w:p>
        </w:tc>
        <w:tc>
          <w:tcPr>
            <w:tcW w:w="2835" w:type="dxa"/>
            <w:tcBorders>
              <w:top w:val="single" w:sz="12" w:space="0" w:color="auto"/>
              <w:bottom w:val="single" w:sz="12" w:space="0" w:color="auto"/>
            </w:tcBorders>
            <w:shd w:val="clear" w:color="auto" w:fill="F3F3F3"/>
            <w:vAlign w:val="bottom"/>
          </w:tcPr>
          <w:p w14:paraId="4C072B9A" w14:textId="1498AC66"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04E52954" w14:textId="77777777" w:rsidTr="005B271E">
        <w:tc>
          <w:tcPr>
            <w:tcW w:w="1271" w:type="dxa"/>
            <w:tcBorders>
              <w:top w:val="single" w:sz="12" w:space="0" w:color="auto"/>
            </w:tcBorders>
          </w:tcPr>
          <w:p w14:paraId="5F07BE35" w14:textId="48039A59" w:rsidR="001332BD" w:rsidRPr="00E956F7" w:rsidRDefault="001332BD" w:rsidP="0016607A">
            <w:pPr>
              <w:pStyle w:val="Tablebody"/>
              <w:autoSpaceDE w:val="0"/>
              <w:autoSpaceDN w:val="0"/>
              <w:adjustRightInd w:val="0"/>
            </w:pPr>
            <w:r w:rsidRPr="00E956F7">
              <w:rPr>
                <w:szCs w:val="24"/>
              </w:rPr>
              <w:t>x</w:t>
            </w:r>
          </w:p>
        </w:tc>
        <w:tc>
          <w:tcPr>
            <w:tcW w:w="1559" w:type="dxa"/>
            <w:tcBorders>
              <w:top w:val="single" w:sz="12" w:space="0" w:color="auto"/>
            </w:tcBorders>
          </w:tcPr>
          <w:p w14:paraId="4718CF72" w14:textId="0ACCE55C" w:rsidR="001332BD" w:rsidRPr="00E956F7" w:rsidRDefault="001332BD" w:rsidP="0016607A">
            <w:pPr>
              <w:pStyle w:val="Tablebody"/>
              <w:autoSpaceDE w:val="0"/>
              <w:autoSpaceDN w:val="0"/>
              <w:adjustRightInd w:val="0"/>
            </w:pPr>
            <w:r w:rsidRPr="00E956F7">
              <w:rPr>
                <w:szCs w:val="24"/>
              </w:rPr>
              <w:t>Floating point</w:t>
            </w:r>
          </w:p>
        </w:tc>
        <w:tc>
          <w:tcPr>
            <w:tcW w:w="1559" w:type="dxa"/>
            <w:tcBorders>
              <w:top w:val="single" w:sz="12" w:space="0" w:color="auto"/>
            </w:tcBorders>
            <w:vAlign w:val="bottom"/>
          </w:tcPr>
          <w:p w14:paraId="1DDB1A3D" w14:textId="4019F2A4"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tcBorders>
              <w:top w:val="single" w:sz="12" w:space="0" w:color="auto"/>
            </w:tcBorders>
          </w:tcPr>
          <w:p w14:paraId="798A571F" w14:textId="4F699002" w:rsidR="001332BD" w:rsidRPr="00E956F7" w:rsidRDefault="001332BD" w:rsidP="0016607A">
            <w:pPr>
              <w:pStyle w:val="Tablebody"/>
              <w:autoSpaceDE w:val="0"/>
              <w:autoSpaceDN w:val="0"/>
              <w:adjustRightInd w:val="0"/>
            </w:pPr>
            <w:r w:rsidRPr="00E956F7">
              <w:rPr>
                <w:szCs w:val="24"/>
              </w:rPr>
              <w:t>Required</w:t>
            </w:r>
          </w:p>
        </w:tc>
        <w:tc>
          <w:tcPr>
            <w:tcW w:w="2835" w:type="dxa"/>
            <w:tcBorders>
              <w:top w:val="single" w:sz="12" w:space="0" w:color="auto"/>
            </w:tcBorders>
          </w:tcPr>
          <w:p w14:paraId="4B3D2C9C" w14:textId="07D20C58" w:rsidR="001332BD" w:rsidRPr="00E956F7" w:rsidRDefault="001332BD" w:rsidP="0016607A">
            <w:pPr>
              <w:pStyle w:val="Tablebody"/>
              <w:autoSpaceDE w:val="0"/>
              <w:autoSpaceDN w:val="0"/>
              <w:adjustRightInd w:val="0"/>
            </w:pPr>
            <w:r w:rsidRPr="00E956F7">
              <w:rPr>
                <w:szCs w:val="24"/>
              </w:rPr>
              <w:t>-</w:t>
            </w:r>
          </w:p>
        </w:tc>
      </w:tr>
      <w:tr w:rsidR="001332BD" w:rsidRPr="00E956F7" w14:paraId="7A4AAFDA" w14:textId="77777777" w:rsidTr="005B271E">
        <w:tc>
          <w:tcPr>
            <w:tcW w:w="1271" w:type="dxa"/>
          </w:tcPr>
          <w:p w14:paraId="666F2805" w14:textId="24B1FE4E" w:rsidR="001332BD" w:rsidRPr="00E956F7" w:rsidRDefault="001332BD" w:rsidP="0016607A">
            <w:pPr>
              <w:pStyle w:val="Tablebody"/>
              <w:autoSpaceDE w:val="0"/>
              <w:autoSpaceDN w:val="0"/>
              <w:adjustRightInd w:val="0"/>
            </w:pPr>
            <w:r w:rsidRPr="00E956F7">
              <w:rPr>
                <w:szCs w:val="24"/>
              </w:rPr>
              <w:t>y</w:t>
            </w:r>
          </w:p>
        </w:tc>
        <w:tc>
          <w:tcPr>
            <w:tcW w:w="1559" w:type="dxa"/>
          </w:tcPr>
          <w:p w14:paraId="515F43F9" w14:textId="4A6D1CE2" w:rsidR="001332BD" w:rsidRPr="00E956F7" w:rsidRDefault="001332BD" w:rsidP="0016607A">
            <w:pPr>
              <w:pStyle w:val="Tablebody"/>
              <w:autoSpaceDE w:val="0"/>
              <w:autoSpaceDN w:val="0"/>
              <w:adjustRightInd w:val="0"/>
            </w:pPr>
            <w:r w:rsidRPr="00E956F7">
              <w:rPr>
                <w:szCs w:val="24"/>
              </w:rPr>
              <w:t>Floating point</w:t>
            </w:r>
          </w:p>
        </w:tc>
        <w:tc>
          <w:tcPr>
            <w:tcW w:w="1559" w:type="dxa"/>
            <w:vAlign w:val="bottom"/>
          </w:tcPr>
          <w:p w14:paraId="4EBF8079" w14:textId="56E45551"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tcPr>
          <w:p w14:paraId="23B073B5" w14:textId="105737CC" w:rsidR="001332BD" w:rsidRPr="00E956F7" w:rsidRDefault="001332BD" w:rsidP="0016607A">
            <w:pPr>
              <w:pStyle w:val="Tablebody"/>
              <w:autoSpaceDE w:val="0"/>
              <w:autoSpaceDN w:val="0"/>
              <w:adjustRightInd w:val="0"/>
            </w:pPr>
            <w:r w:rsidRPr="00E956F7">
              <w:rPr>
                <w:szCs w:val="24"/>
              </w:rPr>
              <w:t>Required</w:t>
            </w:r>
          </w:p>
        </w:tc>
        <w:tc>
          <w:tcPr>
            <w:tcW w:w="2835" w:type="dxa"/>
          </w:tcPr>
          <w:p w14:paraId="4353A0C0" w14:textId="32F45AE2" w:rsidR="001332BD" w:rsidRPr="00E956F7" w:rsidRDefault="001332BD" w:rsidP="0016607A">
            <w:pPr>
              <w:pStyle w:val="Tablebody"/>
              <w:autoSpaceDE w:val="0"/>
              <w:autoSpaceDN w:val="0"/>
              <w:adjustRightInd w:val="0"/>
            </w:pPr>
            <w:r w:rsidRPr="00E956F7">
              <w:rPr>
                <w:szCs w:val="24"/>
              </w:rPr>
              <w:t>-</w:t>
            </w:r>
          </w:p>
        </w:tc>
      </w:tr>
      <w:tr w:rsidR="001332BD" w:rsidRPr="00E956F7" w14:paraId="1BC4A157" w14:textId="77777777" w:rsidTr="005B271E">
        <w:tc>
          <w:tcPr>
            <w:tcW w:w="1271" w:type="dxa"/>
          </w:tcPr>
          <w:p w14:paraId="1E4930B0" w14:textId="4E7CE4AE" w:rsidR="001332BD" w:rsidRPr="00E956F7" w:rsidRDefault="001332BD" w:rsidP="0016607A">
            <w:pPr>
              <w:pStyle w:val="Tablebody"/>
              <w:autoSpaceDE w:val="0"/>
              <w:autoSpaceDN w:val="0"/>
              <w:adjustRightInd w:val="0"/>
            </w:pPr>
            <w:r w:rsidRPr="00E956F7">
              <w:rPr>
                <w:szCs w:val="24"/>
              </w:rPr>
              <w:t>z</w:t>
            </w:r>
          </w:p>
        </w:tc>
        <w:tc>
          <w:tcPr>
            <w:tcW w:w="1559" w:type="dxa"/>
          </w:tcPr>
          <w:p w14:paraId="78DD9864" w14:textId="66E73D26" w:rsidR="001332BD" w:rsidRPr="00E956F7" w:rsidRDefault="001332BD" w:rsidP="0016607A">
            <w:pPr>
              <w:pStyle w:val="Tablebody"/>
              <w:autoSpaceDE w:val="0"/>
              <w:autoSpaceDN w:val="0"/>
              <w:adjustRightInd w:val="0"/>
            </w:pPr>
            <w:r w:rsidRPr="00E956F7">
              <w:rPr>
                <w:szCs w:val="24"/>
              </w:rPr>
              <w:t>Floating point</w:t>
            </w:r>
          </w:p>
        </w:tc>
        <w:tc>
          <w:tcPr>
            <w:tcW w:w="1559" w:type="dxa"/>
            <w:vAlign w:val="bottom"/>
          </w:tcPr>
          <w:p w14:paraId="682C26F7" w14:textId="2FA9EFB6"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tcPr>
          <w:p w14:paraId="00DFCEA4" w14:textId="6579FB3C" w:rsidR="001332BD" w:rsidRPr="00E956F7" w:rsidRDefault="001332BD" w:rsidP="0016607A">
            <w:pPr>
              <w:pStyle w:val="Tablebody"/>
              <w:autoSpaceDE w:val="0"/>
              <w:autoSpaceDN w:val="0"/>
              <w:adjustRightInd w:val="0"/>
            </w:pPr>
            <w:r w:rsidRPr="00E956F7">
              <w:rPr>
                <w:szCs w:val="24"/>
              </w:rPr>
              <w:t>Required</w:t>
            </w:r>
          </w:p>
        </w:tc>
        <w:tc>
          <w:tcPr>
            <w:tcW w:w="2835" w:type="dxa"/>
          </w:tcPr>
          <w:p w14:paraId="25071530" w14:textId="3DEEB5B0" w:rsidR="001332BD" w:rsidRPr="00E956F7" w:rsidRDefault="001332BD" w:rsidP="0016607A">
            <w:pPr>
              <w:pStyle w:val="Tablebody"/>
              <w:autoSpaceDE w:val="0"/>
              <w:autoSpaceDN w:val="0"/>
              <w:adjustRightInd w:val="0"/>
            </w:pPr>
            <w:r w:rsidRPr="00E956F7">
              <w:rPr>
                <w:szCs w:val="24"/>
              </w:rPr>
              <w:t>-</w:t>
            </w:r>
          </w:p>
        </w:tc>
      </w:tr>
    </w:tbl>
    <w:p w14:paraId="003BA762" w14:textId="7A97045A" w:rsidR="001332BD" w:rsidRPr="00E956F7" w:rsidRDefault="001332BD" w:rsidP="00423A17">
      <w:pPr>
        <w:pStyle w:val="BodyText"/>
      </w:pPr>
      <w:r w:rsidRPr="00E956F7">
        <w:t>EXAMPLE</w:t>
      </w:r>
    </w:p>
    <w:p w14:paraId="283CA884" w14:textId="77777777" w:rsidR="00535705" w:rsidRDefault="00535705" w:rsidP="00535705">
      <w:pPr>
        <w:pStyle w:val="Code-"/>
      </w:pPr>
      <w:r>
        <w:t xml:space="preserve">    </w:t>
      </w:r>
      <w:r w:rsidR="001332BD" w:rsidRPr="00E45DCE">
        <w:rPr>
          <w:szCs w:val="24"/>
        </w:rPr>
        <w:t>&lt;connection_0d&gt;</w:t>
      </w:r>
    </w:p>
    <w:p w14:paraId="49AB14CE" w14:textId="77777777" w:rsidR="00535705" w:rsidRDefault="00535705" w:rsidP="00535705">
      <w:pPr>
        <w:pStyle w:val="Code-"/>
      </w:pPr>
      <w:r>
        <w:t xml:space="preserve">    </w:t>
      </w:r>
      <w:r w:rsidR="001332BD" w:rsidRPr="00E45DCE">
        <w:t xml:space="preserve">    </w:t>
      </w:r>
      <w:r w:rsidR="001332BD" w:rsidRPr="00E45DCE">
        <w:rPr>
          <w:b/>
        </w:rPr>
        <w:t>&lt;loc&gt; 2581.21 -708.408 31.6532 &lt;/loc&gt;</w:t>
      </w:r>
    </w:p>
    <w:p w14:paraId="6324FBB1" w14:textId="77777777" w:rsidR="00535705" w:rsidRDefault="00535705" w:rsidP="00535705">
      <w:pPr>
        <w:pStyle w:val="Code-"/>
      </w:pPr>
      <w:r>
        <w:t xml:space="preserve">    </w:t>
      </w:r>
      <w:r w:rsidR="001332BD" w:rsidRPr="00E45DCE">
        <w:t xml:space="preserve">    ...</w:t>
      </w:r>
    </w:p>
    <w:p w14:paraId="3332D259" w14:textId="1CD891C4" w:rsidR="001332BD" w:rsidRPr="00E45DCE" w:rsidRDefault="00535705" w:rsidP="00535705">
      <w:pPr>
        <w:pStyle w:val="Code-"/>
      </w:pPr>
      <w:r>
        <w:t xml:space="preserve">    </w:t>
      </w:r>
      <w:r w:rsidR="001332BD" w:rsidRPr="00E45DCE">
        <w:t>&lt;/connection_0d&gt;</w:t>
      </w:r>
    </w:p>
    <w:p w14:paraId="3FBC69FD" w14:textId="77777777" w:rsidR="001332BD" w:rsidRPr="00E45DCE" w:rsidRDefault="001332BD" w:rsidP="00E45DCE">
      <w:pPr>
        <w:pStyle w:val="Code-"/>
      </w:pPr>
      <w:r w:rsidRPr="00E45DCE">
        <w:t> </w:t>
      </w:r>
    </w:p>
    <w:p w14:paraId="3A3AD797"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486" w:name="_Toc428279359"/>
      <w:bookmarkStart w:id="1487" w:name="_Toc428456096"/>
      <w:bookmarkStart w:id="1488" w:name="_Toc428537060"/>
      <w:bookmarkStart w:id="1489" w:name="_Toc428969379"/>
      <w:bookmarkStart w:id="1490" w:name="_Toc429052770"/>
      <w:bookmarkStart w:id="1491" w:name="_Direction"/>
      <w:bookmarkStart w:id="1492" w:name="_Ref400880511"/>
      <w:bookmarkStart w:id="1493" w:name="_Toc413359581"/>
      <w:bookmarkStart w:id="1494" w:name="_Toc3556973"/>
      <w:bookmarkStart w:id="1495" w:name="_Toc34747223"/>
      <w:bookmarkStart w:id="1496" w:name="_Toc77102038"/>
      <w:bookmarkStart w:id="1497" w:name="_Toc110532184"/>
      <w:bookmarkEnd w:id="1486"/>
      <w:bookmarkEnd w:id="1487"/>
      <w:bookmarkEnd w:id="1488"/>
      <w:bookmarkEnd w:id="1489"/>
      <w:bookmarkEnd w:id="1490"/>
      <w:bookmarkEnd w:id="1491"/>
      <w:r w:rsidRPr="00E956F7">
        <w:rPr>
          <w:rFonts w:eastAsia="Times New Roman"/>
          <w:szCs w:val="24"/>
        </w:rPr>
        <w:t>Direction</w:t>
      </w:r>
      <w:bookmarkEnd w:id="1492"/>
      <w:bookmarkEnd w:id="1493"/>
      <w:bookmarkEnd w:id="1494"/>
      <w:bookmarkEnd w:id="1495"/>
      <w:bookmarkEnd w:id="1496"/>
      <w:bookmarkEnd w:id="1497"/>
    </w:p>
    <w:p w14:paraId="7E6D9D09" w14:textId="2B96EB3F" w:rsidR="001332BD" w:rsidRPr="00E956F7" w:rsidRDefault="001332BD">
      <w:pPr>
        <w:pStyle w:val="BodyText"/>
        <w:autoSpaceDE w:val="0"/>
        <w:autoSpaceDN w:val="0"/>
        <w:adjustRightInd w:val="0"/>
        <w:rPr>
          <w:szCs w:val="24"/>
        </w:rPr>
      </w:pPr>
      <w:r w:rsidRPr="00E956F7">
        <w:rPr>
          <w:szCs w:val="24"/>
        </w:rPr>
        <w:t xml:space="preserve">The definition of connection directions, where applicable, is described by the elements </w:t>
      </w:r>
      <w:r w:rsidRPr="009E1140">
        <w:rPr>
          <w:rStyle w:val="ISOCode"/>
        </w:rPr>
        <w:t>&lt;normal_direction/&gt;</w:t>
      </w:r>
      <w:r w:rsidRPr="00E956F7">
        <w:rPr>
          <w:szCs w:val="24"/>
        </w:rPr>
        <w:t xml:space="preserve"> and </w:t>
      </w:r>
      <w:r w:rsidRPr="009E1140">
        <w:rPr>
          <w:rStyle w:val="ISOCode"/>
        </w:rPr>
        <w:t>&lt;tangential_direction/&gt;</w:t>
      </w:r>
      <w:r w:rsidRPr="00E956F7">
        <w:rPr>
          <w:szCs w:val="24"/>
        </w:rPr>
        <w:t xml:space="preserve">. They both specify a direction vector. Lengths of both vectors are not relevant, </w:t>
      </w:r>
      <w:del w:id="1498" w:author="LUEJE Claudia" w:date="2023-06-26T17:59:00Z">
        <w:r w:rsidR="00FC68DB" w:rsidRPr="00D7391D">
          <w:delText xml:space="preserve">as long as </w:delText>
        </w:r>
        <w:r w:rsidR="00FC68DB" w:rsidRPr="000A1B7B">
          <w:delText>they are &gt; 0.</w:delText>
        </w:r>
      </w:del>
      <w:ins w:id="1499" w:author="LUEJE Claudia" w:date="2023-06-26T17:59:00Z">
        <w:r w:rsidRPr="00E956F7">
          <w:rPr>
            <w:szCs w:val="24"/>
          </w:rPr>
          <w:t xml:space="preserve">but must be &gt; </w:t>
        </w:r>
      </w:ins>
      <w:r w:rsidRPr="00E956F7">
        <w:rPr>
          <w:szCs w:val="24"/>
        </w:rPr>
        <w:t>0.</w:t>
      </w:r>
    </w:p>
    <w:p w14:paraId="4E2E52A9" w14:textId="77777777" w:rsidR="001332BD" w:rsidRPr="00E956F7" w:rsidRDefault="001332BD">
      <w:pPr>
        <w:pStyle w:val="BodyText"/>
        <w:autoSpaceDE w:val="0"/>
        <w:autoSpaceDN w:val="0"/>
        <w:adjustRightInd w:val="0"/>
        <w:rPr>
          <w:szCs w:val="24"/>
        </w:rPr>
      </w:pPr>
      <w:r w:rsidRPr="00E956F7">
        <w:rPr>
          <w:szCs w:val="24"/>
        </w:rPr>
        <w:t>Their XML definition is the same. If some definition requires both vectors, then their names signify their usage:</w:t>
      </w:r>
    </w:p>
    <w:p w14:paraId="622608EA" w14:textId="77777777" w:rsidR="001332BD" w:rsidRPr="00E956F7" w:rsidRDefault="001332BD">
      <w:pPr>
        <w:pStyle w:val="BodyText"/>
        <w:autoSpaceDE w:val="0"/>
        <w:autoSpaceDN w:val="0"/>
        <w:adjustRightInd w:val="0"/>
        <w:rPr>
          <w:szCs w:val="24"/>
        </w:rPr>
      </w:pPr>
      <w:r w:rsidRPr="00E956F7">
        <w:rPr>
          <w:szCs w:val="24"/>
        </w:rPr>
        <w:t xml:space="preserve">Element </w:t>
      </w:r>
      <w:r w:rsidRPr="009E1140">
        <w:rPr>
          <w:rStyle w:val="ISOCode"/>
        </w:rPr>
        <w:t>&lt;normal_direction/&gt;</w:t>
      </w:r>
      <w:r w:rsidRPr="00E956F7">
        <w:rPr>
          <w:szCs w:val="24"/>
        </w:rPr>
        <w:t xml:space="preserve"> denotes a direction of a local z axis.</w:t>
      </w:r>
    </w:p>
    <w:p w14:paraId="6830EBF2" w14:textId="57CB99C4" w:rsidR="001332BD" w:rsidRPr="00E956F7" w:rsidRDefault="001332BD">
      <w:pPr>
        <w:pStyle w:val="BodyText"/>
        <w:autoSpaceDE w:val="0"/>
        <w:autoSpaceDN w:val="0"/>
        <w:adjustRightInd w:val="0"/>
        <w:rPr>
          <w:szCs w:val="24"/>
        </w:rPr>
      </w:pPr>
      <w:r w:rsidRPr="00E956F7">
        <w:rPr>
          <w:szCs w:val="24"/>
        </w:rPr>
        <w:t xml:space="preserve">Element </w:t>
      </w:r>
      <w:r w:rsidRPr="009A62C2">
        <w:rPr>
          <w:rStyle w:val="ISOCode"/>
        </w:rPr>
        <w:t>&lt;tangential_direction/&gt;</w:t>
      </w:r>
      <w:r w:rsidRPr="00E956F7">
        <w:rPr>
          <w:szCs w:val="24"/>
        </w:rPr>
        <w:t xml:space="preserve"> denotes the direction of an axis tangential to (base) part surface next to the point given in </w:t>
      </w:r>
      <w:r w:rsidRPr="009E1140">
        <w:rPr>
          <w:rStyle w:val="ISOCode"/>
        </w:rPr>
        <w:t>&lt;loc/&gt;</w:t>
      </w:r>
      <w:r w:rsidRPr="00E956F7">
        <w:rPr>
          <w:szCs w:val="24"/>
        </w:rPr>
        <w:t xml:space="preserve">, giving locale x axis. Its orthogonalization relative to </w:t>
      </w:r>
      <w:r w:rsidRPr="009E1140">
        <w:rPr>
          <w:rStyle w:val="ISOCode"/>
        </w:rPr>
        <w:t>&lt;normal_direction/&gt;</w:t>
      </w:r>
      <w:r w:rsidRPr="00E956F7">
        <w:rPr>
          <w:szCs w:val="24"/>
        </w:rPr>
        <w:t xml:space="preserve"> is not allowed to vanish, </w:t>
      </w:r>
      <w:del w:id="1500" w:author="LUEJE Claudia" w:date="2023-06-26T17:59:00Z">
        <w:r w:rsidR="003359B7">
          <w:delText>that</w:delText>
        </w:r>
      </w:del>
      <w:ins w:id="1501" w:author="LUEJE Claudia" w:date="2023-06-26T17:59:00Z">
        <w:r w:rsidR="00B304DE">
          <w:rPr>
            <w:szCs w:val="24"/>
          </w:rPr>
          <w:t>which</w:t>
        </w:r>
      </w:ins>
      <w:r w:rsidR="00B304DE">
        <w:rPr>
          <w:szCs w:val="24"/>
        </w:rPr>
        <w:t xml:space="preserve"> </w:t>
      </w:r>
      <w:r w:rsidRPr="00E956F7">
        <w:rPr>
          <w:szCs w:val="24"/>
        </w:rPr>
        <w:t xml:space="preserve">means </w:t>
      </w:r>
      <w:ins w:id="1502" w:author="LUEJE Claudia" w:date="2023-06-26T17:59:00Z">
        <w:r w:rsidR="00B304DE">
          <w:rPr>
            <w:szCs w:val="24"/>
          </w:rPr>
          <w:t xml:space="preserve">that </w:t>
        </w:r>
      </w:ins>
      <w:r w:rsidRPr="00E956F7">
        <w:rPr>
          <w:szCs w:val="24"/>
        </w:rPr>
        <w:t>both vectors are not allowed to be collinear.</w:t>
      </w:r>
    </w:p>
    <w:p w14:paraId="37D8952E" w14:textId="77777777" w:rsidR="001332BD" w:rsidRPr="00E956F7" w:rsidRDefault="001332BD">
      <w:pPr>
        <w:pStyle w:val="BodyText"/>
        <w:autoSpaceDE w:val="0"/>
        <w:autoSpaceDN w:val="0"/>
        <w:adjustRightInd w:val="0"/>
        <w:rPr>
          <w:szCs w:val="24"/>
        </w:rPr>
      </w:pPr>
      <w:r w:rsidRPr="00E956F7">
        <w:rPr>
          <w:szCs w:val="24"/>
        </w:rPr>
        <w:t>If both elements are given, a right-handed coordinate system is uniquely defined:</w:t>
      </w:r>
    </w:p>
    <w:p w14:paraId="0ADFDFA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3" w:author="LUEJE Claudia" w:date="2023-06-26T17:59:00Z">
        <w:r w:rsidRPr="00E956F7">
          <w:rPr>
            <w:szCs w:val="24"/>
          </w:rPr>
          <w:t>—</w:t>
        </w:r>
        <w:r w:rsidRPr="00E956F7">
          <w:rPr>
            <w:szCs w:val="24"/>
          </w:rPr>
          <w:tab/>
        </w:r>
      </w:ins>
      <w:r w:rsidRPr="00E956F7">
        <w:rPr>
          <w:szCs w:val="24"/>
        </w:rPr>
        <w:t xml:space="preserve">Origin is in </w:t>
      </w:r>
      <w:r w:rsidRPr="009E1140">
        <w:rPr>
          <w:rStyle w:val="ISOCode"/>
        </w:rPr>
        <w:t>&lt;loc/&gt;</w:t>
      </w:r>
      <w:r w:rsidRPr="00E956F7">
        <w:rPr>
          <w:szCs w:val="24"/>
        </w:rPr>
        <w:t>;</w:t>
      </w:r>
    </w:p>
    <w:p w14:paraId="4992D5C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4" w:author="LUEJE Claudia" w:date="2023-06-26T17:59:00Z">
        <w:r w:rsidRPr="00E956F7">
          <w:rPr>
            <w:szCs w:val="24"/>
          </w:rPr>
          <w:t>—</w:t>
        </w:r>
        <w:r w:rsidRPr="00E956F7">
          <w:rPr>
            <w:szCs w:val="24"/>
          </w:rPr>
          <w:tab/>
        </w:r>
      </w:ins>
      <w:r w:rsidRPr="00E956F7">
        <w:rPr>
          <w:szCs w:val="24"/>
        </w:rPr>
        <w:t xml:space="preserve">z-axis is in direction of </w:t>
      </w:r>
      <w:r w:rsidRPr="009E1140">
        <w:rPr>
          <w:rStyle w:val="ISOCode"/>
        </w:rPr>
        <w:t>&lt;normal_direction/&gt;</w:t>
      </w:r>
      <w:r w:rsidRPr="00E956F7">
        <w:rPr>
          <w:szCs w:val="24"/>
        </w:rPr>
        <w:t>;</w:t>
      </w:r>
    </w:p>
    <w:p w14:paraId="211F957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5" w:author="LUEJE Claudia" w:date="2023-06-26T17:59:00Z">
        <w:r w:rsidRPr="00E956F7">
          <w:rPr>
            <w:szCs w:val="24"/>
          </w:rPr>
          <w:t>—</w:t>
        </w:r>
        <w:r w:rsidRPr="00E956F7">
          <w:rPr>
            <w:szCs w:val="24"/>
          </w:rPr>
          <w:tab/>
        </w:r>
      </w:ins>
      <w:r w:rsidRPr="00E956F7">
        <w:rPr>
          <w:szCs w:val="24"/>
        </w:rPr>
        <w:t xml:space="preserve">x-axis is the orthogonalization of </w:t>
      </w:r>
      <w:r w:rsidRPr="009E1140">
        <w:rPr>
          <w:rStyle w:val="ISOCode"/>
        </w:rPr>
        <w:t>&lt;tangential_direction/&gt;</w:t>
      </w:r>
      <w:r w:rsidRPr="00E956F7">
        <w:rPr>
          <w:szCs w:val="24"/>
        </w:rPr>
        <w:t xml:space="preserve"> relative to </w:t>
      </w:r>
      <w:r w:rsidRPr="009E1140">
        <w:rPr>
          <w:rStyle w:val="ISOCode"/>
        </w:rPr>
        <w:t>&lt;normal_direction/&gt;</w:t>
      </w:r>
      <w:r w:rsidRPr="00E956F7">
        <w:rPr>
          <w:szCs w:val="24"/>
        </w:rPr>
        <w:t>;</w:t>
      </w:r>
    </w:p>
    <w:p w14:paraId="53B6118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6" w:author="LUEJE Claudia" w:date="2023-06-26T17:59:00Z">
        <w:r w:rsidRPr="00E956F7">
          <w:rPr>
            <w:szCs w:val="24"/>
          </w:rPr>
          <w:t>—</w:t>
        </w:r>
        <w:r w:rsidRPr="00E956F7">
          <w:rPr>
            <w:szCs w:val="24"/>
          </w:rPr>
          <w:tab/>
        </w:r>
      </w:ins>
      <w:r w:rsidRPr="00E956F7">
        <w:rPr>
          <w:szCs w:val="24"/>
        </w:rPr>
        <w:t>y-axis is given by cross product z-axis × x-axis.</w:t>
      </w:r>
    </w:p>
    <w:p w14:paraId="0ACC632F" w14:textId="77777777"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&lt;normal_direction/&gt;</w:t>
      </w:r>
      <w:r w:rsidRPr="00E956F7">
        <w:rPr>
          <w:szCs w:val="24"/>
        </w:rPr>
        <w:t xml:space="preserve"> and &lt;</w:t>
      </w:r>
      <w:r w:rsidRPr="009E1140">
        <w:rPr>
          <w:rStyle w:val="ISOCode"/>
        </w:rPr>
        <w:t xml:space="preserve">tangential_direction/&gt; </w:t>
      </w:r>
      <w:r w:rsidRPr="00E956F7">
        <w:rPr>
          <w:szCs w:val="24"/>
        </w:rPr>
        <w:t>elements:</w:t>
      </w:r>
    </w:p>
    <w:p w14:paraId="5E05B972" w14:textId="38D6D1CA" w:rsidR="001332BD" w:rsidRPr="00E956F7" w:rsidRDefault="006F39DE">
      <w:pPr>
        <w:pStyle w:val="Tabletitle"/>
        <w:autoSpaceDE w:val="0"/>
        <w:autoSpaceDN w:val="0"/>
        <w:adjustRightInd w:val="0"/>
        <w:outlineLvl w:val="0"/>
        <w:rPr>
          <w:szCs w:val="24"/>
        </w:rPr>
      </w:pPr>
      <w:bookmarkStart w:id="1507" w:name="_Toc110532382"/>
      <w:r w:rsidRPr="00E956F7">
        <w:rPr>
          <w:szCs w:val="24"/>
        </w:rPr>
        <w:t>Table</w:t>
      </w:r>
      <w:del w:id="1508"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34</w:delText>
        </w:r>
        <w:r w:rsidR="0059323C" w:rsidRPr="00F54804">
          <w:fldChar w:fldCharType="end"/>
        </w:r>
      </w:del>
      <w:ins w:id="1509" w:author="LUEJE Claudia" w:date="2023-06-26T17:59:00Z">
        <w:r w:rsidRPr="00E956F7">
          <w:rPr>
            <w:szCs w:val="24"/>
          </w:rPr>
          <w:t> </w:t>
        </w:r>
        <w:r w:rsidR="001332BD" w:rsidRPr="00E956F7">
          <w:rPr>
            <w:szCs w:val="24"/>
          </w:rPr>
          <w:t>34</w:t>
        </w:r>
      </w:ins>
      <w:r w:rsidR="0016607A" w:rsidRPr="00E956F7">
        <w:rPr>
          <w:szCs w:val="24"/>
        </w:rPr>
        <w:t xml:space="preserve"> </w:t>
      </w:r>
      <w:r w:rsidR="001332BD" w:rsidRPr="00E956F7">
        <w:rPr>
          <w:szCs w:val="24"/>
        </w:rPr>
        <w:t xml:space="preserve">— Attributes of elements </w:t>
      </w:r>
      <w:r w:rsidR="001332BD" w:rsidRPr="00BD5750">
        <w:rPr>
          <w:rStyle w:val="ISOCode"/>
        </w:rPr>
        <w:t>&lt;normal_direction/&gt;</w:t>
      </w:r>
      <w:r w:rsidR="001332BD" w:rsidRPr="00E956F7">
        <w:rPr>
          <w:szCs w:val="24"/>
        </w:rPr>
        <w:t xml:space="preserve"> &amp; </w:t>
      </w:r>
      <w:r w:rsidR="001332BD" w:rsidRPr="00BD5750">
        <w:rPr>
          <w:rStyle w:val="ISOCode"/>
        </w:rPr>
        <w:t>&lt;tangential_direction/&gt;</w:t>
      </w:r>
      <w:bookmarkEnd w:id="1507"/>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271"/>
        <w:gridCol w:w="1559"/>
        <w:gridCol w:w="1559"/>
        <w:gridCol w:w="1276"/>
        <w:gridCol w:w="2835"/>
      </w:tblGrid>
      <w:tr w:rsidR="001332BD" w:rsidRPr="00B62EE5" w14:paraId="6E1DB4F9" w14:textId="77777777" w:rsidTr="005B271E">
        <w:trPr>
          <w:tblHeader/>
          <w:jc w:val="center"/>
        </w:trPr>
        <w:tc>
          <w:tcPr>
            <w:tcW w:w="1271" w:type="dxa"/>
            <w:tcBorders>
              <w:top w:val="single" w:sz="12" w:space="0" w:color="auto"/>
              <w:bottom w:val="single" w:sz="12" w:space="0" w:color="auto"/>
            </w:tcBorders>
            <w:shd w:val="clear" w:color="auto" w:fill="F3F3F3"/>
            <w:vAlign w:val="bottom"/>
          </w:tcPr>
          <w:p w14:paraId="7AD9B3E4" w14:textId="3AB38A19" w:rsidR="001332BD" w:rsidRPr="00B62EE5" w:rsidRDefault="001332BD" w:rsidP="0016607A">
            <w:pPr>
              <w:pStyle w:val="Tableheader"/>
              <w:autoSpaceDE w:val="0"/>
              <w:autoSpaceDN w:val="0"/>
              <w:adjustRightInd w:val="0"/>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0CD739E7" w14:textId="1B832F80" w:rsidR="001332BD" w:rsidRPr="00B62EE5" w:rsidRDefault="001332BD" w:rsidP="0016607A">
            <w:pPr>
              <w:pStyle w:val="Tableheader"/>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37D50100" w14:textId="7127D07A" w:rsidR="001332BD" w:rsidRPr="00B62EE5" w:rsidRDefault="001332BD" w:rsidP="0016607A">
            <w:pPr>
              <w:pStyle w:val="Tableheader"/>
              <w:autoSpaceDE w:val="0"/>
              <w:autoSpaceDN w:val="0"/>
              <w:adjustRightInd w:val="0"/>
              <w:rPr>
                <w:b/>
              </w:rPr>
            </w:pPr>
            <w:r w:rsidRPr="00B62EE5">
              <w:rPr>
                <w:b/>
                <w:szCs w:val="24"/>
              </w:rPr>
              <w:t xml:space="preserve">Value </w:t>
            </w:r>
            <w:r w:rsidR="00B304DE" w:rsidRPr="00B62EE5">
              <w:rPr>
                <w:b/>
                <w:szCs w:val="24"/>
              </w:rPr>
              <w:t>s</w:t>
            </w:r>
            <w:r w:rsidRPr="00B62EE5">
              <w:rPr>
                <w:b/>
                <w:szCs w:val="24"/>
              </w:rPr>
              <w:t>pace</w:t>
            </w:r>
          </w:p>
        </w:tc>
        <w:tc>
          <w:tcPr>
            <w:tcW w:w="1276" w:type="dxa"/>
            <w:tcBorders>
              <w:top w:val="single" w:sz="12" w:space="0" w:color="auto"/>
              <w:bottom w:val="single" w:sz="12" w:space="0" w:color="auto"/>
            </w:tcBorders>
            <w:shd w:val="clear" w:color="auto" w:fill="F3F3F3"/>
            <w:vAlign w:val="bottom"/>
          </w:tcPr>
          <w:p w14:paraId="01942BAE" w14:textId="43A78701" w:rsidR="001332BD" w:rsidRPr="00B62EE5" w:rsidRDefault="001332BD" w:rsidP="0016607A">
            <w:pPr>
              <w:pStyle w:val="Tableheader"/>
              <w:autoSpaceDE w:val="0"/>
              <w:autoSpaceDN w:val="0"/>
              <w:adjustRightInd w:val="0"/>
              <w:rPr>
                <w:b/>
              </w:rPr>
            </w:pPr>
            <w:r w:rsidRPr="00B62EE5">
              <w:rPr>
                <w:b/>
                <w:szCs w:val="24"/>
              </w:rPr>
              <w:t>Use</w:t>
            </w:r>
          </w:p>
        </w:tc>
        <w:tc>
          <w:tcPr>
            <w:tcW w:w="2835" w:type="dxa"/>
            <w:tcBorders>
              <w:top w:val="single" w:sz="12" w:space="0" w:color="auto"/>
              <w:bottom w:val="single" w:sz="12" w:space="0" w:color="auto"/>
            </w:tcBorders>
            <w:shd w:val="clear" w:color="auto" w:fill="F3F3F3"/>
            <w:vAlign w:val="bottom"/>
          </w:tcPr>
          <w:p w14:paraId="2C5C5B0C" w14:textId="2FA51D47"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59764AF4" w14:textId="77777777" w:rsidTr="005B271E">
        <w:trPr>
          <w:jc w:val="center"/>
        </w:trPr>
        <w:tc>
          <w:tcPr>
            <w:tcW w:w="1271" w:type="dxa"/>
            <w:tcBorders>
              <w:top w:val="single" w:sz="12" w:space="0" w:color="auto"/>
            </w:tcBorders>
            <w:vAlign w:val="bottom"/>
          </w:tcPr>
          <w:p w14:paraId="04B4A318" w14:textId="6F2563AD" w:rsidR="001332BD" w:rsidRPr="00E956F7" w:rsidRDefault="003D21ED" w:rsidP="0016607A">
            <w:pPr>
              <w:pStyle w:val="Tablebody"/>
              <w:autoSpaceDE w:val="0"/>
              <w:autoSpaceDN w:val="0"/>
              <w:adjustRightInd w:val="0"/>
            </w:pPr>
            <w:r w:rsidRPr="00E956F7">
              <w:rPr>
                <w:szCs w:val="24"/>
              </w:rPr>
              <w:t>X</w:t>
            </w:r>
          </w:p>
        </w:tc>
        <w:tc>
          <w:tcPr>
            <w:tcW w:w="1559" w:type="dxa"/>
            <w:tcBorders>
              <w:top w:val="single" w:sz="12" w:space="0" w:color="auto"/>
            </w:tcBorders>
          </w:tcPr>
          <w:p w14:paraId="20E17782" w14:textId="12BD72A8" w:rsidR="001332BD" w:rsidRPr="00E956F7" w:rsidRDefault="001332BD" w:rsidP="0016607A">
            <w:pPr>
              <w:pStyle w:val="Tablebody"/>
              <w:autoSpaceDE w:val="0"/>
              <w:autoSpaceDN w:val="0"/>
              <w:adjustRightInd w:val="0"/>
            </w:pPr>
            <w:r w:rsidRPr="00E956F7">
              <w:rPr>
                <w:szCs w:val="24"/>
              </w:rPr>
              <w:t>Floating point</w:t>
            </w:r>
          </w:p>
        </w:tc>
        <w:tc>
          <w:tcPr>
            <w:tcW w:w="1559" w:type="dxa"/>
            <w:tcBorders>
              <w:top w:val="single" w:sz="12" w:space="0" w:color="auto"/>
            </w:tcBorders>
            <w:vAlign w:val="bottom"/>
          </w:tcPr>
          <w:p w14:paraId="04B27B04" w14:textId="09A9C35A"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tcBorders>
              <w:top w:val="single" w:sz="12" w:space="0" w:color="auto"/>
            </w:tcBorders>
            <w:vAlign w:val="bottom"/>
          </w:tcPr>
          <w:p w14:paraId="4E25F230" w14:textId="77F67CFC" w:rsidR="001332BD" w:rsidRPr="00E956F7" w:rsidRDefault="001332BD" w:rsidP="0016607A">
            <w:pPr>
              <w:pStyle w:val="Tablebody"/>
              <w:autoSpaceDE w:val="0"/>
              <w:autoSpaceDN w:val="0"/>
              <w:adjustRightInd w:val="0"/>
            </w:pPr>
            <w:r w:rsidRPr="00E956F7">
              <w:rPr>
                <w:szCs w:val="24"/>
              </w:rPr>
              <w:t>Required</w:t>
            </w:r>
          </w:p>
        </w:tc>
        <w:tc>
          <w:tcPr>
            <w:tcW w:w="2835" w:type="dxa"/>
            <w:tcBorders>
              <w:top w:val="single" w:sz="12" w:space="0" w:color="auto"/>
            </w:tcBorders>
            <w:vAlign w:val="bottom"/>
          </w:tcPr>
          <w:p w14:paraId="20C8FBF3" w14:textId="7B1CECFA" w:rsidR="001332BD" w:rsidRPr="00E956F7" w:rsidRDefault="001332BD" w:rsidP="0016607A">
            <w:pPr>
              <w:pStyle w:val="Tablebody"/>
              <w:autoSpaceDE w:val="0"/>
              <w:autoSpaceDN w:val="0"/>
              <w:adjustRightInd w:val="0"/>
            </w:pPr>
            <w:r w:rsidRPr="00E956F7">
              <w:rPr>
                <w:szCs w:val="24"/>
              </w:rPr>
              <w:t>-</w:t>
            </w:r>
          </w:p>
        </w:tc>
      </w:tr>
      <w:tr w:rsidR="001332BD" w:rsidRPr="00E956F7" w14:paraId="29105EE4" w14:textId="77777777" w:rsidTr="005B271E">
        <w:trPr>
          <w:trHeight w:val="221"/>
          <w:jc w:val="center"/>
        </w:trPr>
        <w:tc>
          <w:tcPr>
            <w:tcW w:w="1271" w:type="dxa"/>
            <w:vAlign w:val="bottom"/>
          </w:tcPr>
          <w:p w14:paraId="2A265CE4" w14:textId="7A84FBE2" w:rsidR="001332BD" w:rsidRPr="00E956F7" w:rsidRDefault="003D21ED" w:rsidP="0016607A">
            <w:pPr>
              <w:pStyle w:val="Tablebody"/>
              <w:autoSpaceDE w:val="0"/>
              <w:autoSpaceDN w:val="0"/>
              <w:adjustRightInd w:val="0"/>
            </w:pPr>
            <w:r w:rsidRPr="00E956F7">
              <w:rPr>
                <w:szCs w:val="24"/>
              </w:rPr>
              <w:t>Y</w:t>
            </w:r>
          </w:p>
        </w:tc>
        <w:tc>
          <w:tcPr>
            <w:tcW w:w="1559" w:type="dxa"/>
          </w:tcPr>
          <w:p w14:paraId="1CC66009" w14:textId="6A47AC6B" w:rsidR="001332BD" w:rsidRPr="00E956F7" w:rsidRDefault="001332BD" w:rsidP="0016607A">
            <w:pPr>
              <w:pStyle w:val="Tablebody"/>
              <w:autoSpaceDE w:val="0"/>
              <w:autoSpaceDN w:val="0"/>
              <w:adjustRightInd w:val="0"/>
            </w:pPr>
            <w:r w:rsidRPr="00E956F7">
              <w:rPr>
                <w:szCs w:val="24"/>
              </w:rPr>
              <w:t>Floating point</w:t>
            </w:r>
          </w:p>
        </w:tc>
        <w:tc>
          <w:tcPr>
            <w:tcW w:w="1559" w:type="dxa"/>
            <w:vAlign w:val="bottom"/>
          </w:tcPr>
          <w:p w14:paraId="015EFE82" w14:textId="66D16C29"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vAlign w:val="bottom"/>
          </w:tcPr>
          <w:p w14:paraId="34566E69" w14:textId="6CDAA4F0" w:rsidR="001332BD" w:rsidRPr="00E956F7" w:rsidRDefault="001332BD" w:rsidP="0016607A">
            <w:pPr>
              <w:pStyle w:val="Tablebody"/>
              <w:autoSpaceDE w:val="0"/>
              <w:autoSpaceDN w:val="0"/>
              <w:adjustRightInd w:val="0"/>
            </w:pPr>
            <w:r w:rsidRPr="00E956F7">
              <w:rPr>
                <w:szCs w:val="24"/>
              </w:rPr>
              <w:t>Required</w:t>
            </w:r>
          </w:p>
        </w:tc>
        <w:tc>
          <w:tcPr>
            <w:tcW w:w="2835" w:type="dxa"/>
            <w:vAlign w:val="bottom"/>
          </w:tcPr>
          <w:p w14:paraId="72D679ED" w14:textId="42E08885" w:rsidR="001332BD" w:rsidRPr="00E956F7" w:rsidRDefault="001332BD" w:rsidP="0016607A">
            <w:pPr>
              <w:pStyle w:val="Tablebody"/>
              <w:autoSpaceDE w:val="0"/>
              <w:autoSpaceDN w:val="0"/>
              <w:adjustRightInd w:val="0"/>
            </w:pPr>
            <w:r w:rsidRPr="00E956F7">
              <w:rPr>
                <w:szCs w:val="24"/>
              </w:rPr>
              <w:t>-</w:t>
            </w:r>
          </w:p>
        </w:tc>
      </w:tr>
      <w:tr w:rsidR="001332BD" w:rsidRPr="00E956F7" w14:paraId="648AFE7E" w14:textId="77777777" w:rsidTr="005B271E">
        <w:trPr>
          <w:jc w:val="center"/>
        </w:trPr>
        <w:tc>
          <w:tcPr>
            <w:tcW w:w="1271" w:type="dxa"/>
            <w:vAlign w:val="bottom"/>
          </w:tcPr>
          <w:p w14:paraId="74150E57" w14:textId="14276288" w:rsidR="001332BD" w:rsidRPr="00E956F7" w:rsidRDefault="003D21ED" w:rsidP="0016607A">
            <w:pPr>
              <w:pStyle w:val="Tablebody"/>
              <w:autoSpaceDE w:val="0"/>
              <w:autoSpaceDN w:val="0"/>
              <w:adjustRightInd w:val="0"/>
            </w:pPr>
            <w:r w:rsidRPr="00E956F7">
              <w:rPr>
                <w:szCs w:val="24"/>
              </w:rPr>
              <w:t>Z</w:t>
            </w:r>
          </w:p>
        </w:tc>
        <w:tc>
          <w:tcPr>
            <w:tcW w:w="1559" w:type="dxa"/>
          </w:tcPr>
          <w:p w14:paraId="66D424AD" w14:textId="53FF5980" w:rsidR="001332BD" w:rsidRPr="00E956F7" w:rsidRDefault="001332BD" w:rsidP="0016607A">
            <w:pPr>
              <w:pStyle w:val="Tablebody"/>
              <w:autoSpaceDE w:val="0"/>
              <w:autoSpaceDN w:val="0"/>
              <w:adjustRightInd w:val="0"/>
            </w:pPr>
            <w:r w:rsidRPr="00E956F7">
              <w:rPr>
                <w:szCs w:val="24"/>
              </w:rPr>
              <w:t>Floating point</w:t>
            </w:r>
          </w:p>
        </w:tc>
        <w:tc>
          <w:tcPr>
            <w:tcW w:w="1559" w:type="dxa"/>
            <w:vAlign w:val="bottom"/>
          </w:tcPr>
          <w:p w14:paraId="738FF176" w14:textId="076BF966" w:rsidR="001332BD" w:rsidRPr="009E1140" w:rsidRDefault="001332BD" w:rsidP="0016607A">
            <w:pPr>
              <w:pStyle w:val="Tablebody"/>
              <w:autoSpaceDE w:val="0"/>
              <w:autoSpaceDN w:val="0"/>
              <w:adjustRightInd w:val="0"/>
              <w:rPr>
                <w:rStyle w:val="ISOCode"/>
              </w:rPr>
            </w:pPr>
            <w:r w:rsidRPr="009E1140">
              <w:rPr>
                <w:rStyle w:val="ISOCode"/>
              </w:rPr>
              <w:t>(-∞,+∞)</w:t>
            </w:r>
          </w:p>
        </w:tc>
        <w:tc>
          <w:tcPr>
            <w:tcW w:w="1276" w:type="dxa"/>
            <w:vAlign w:val="bottom"/>
          </w:tcPr>
          <w:p w14:paraId="742F3C4B" w14:textId="2BC0E73E" w:rsidR="001332BD" w:rsidRPr="00E956F7" w:rsidRDefault="001332BD" w:rsidP="0016607A">
            <w:pPr>
              <w:pStyle w:val="Tablebody"/>
              <w:autoSpaceDE w:val="0"/>
              <w:autoSpaceDN w:val="0"/>
              <w:adjustRightInd w:val="0"/>
            </w:pPr>
            <w:r w:rsidRPr="00E956F7">
              <w:rPr>
                <w:szCs w:val="24"/>
              </w:rPr>
              <w:t>Required</w:t>
            </w:r>
          </w:p>
        </w:tc>
        <w:tc>
          <w:tcPr>
            <w:tcW w:w="2835" w:type="dxa"/>
            <w:vAlign w:val="bottom"/>
          </w:tcPr>
          <w:p w14:paraId="5328EFF9" w14:textId="2E77393F" w:rsidR="001332BD" w:rsidRPr="00E956F7" w:rsidRDefault="001332BD" w:rsidP="0016607A">
            <w:pPr>
              <w:pStyle w:val="Tablebody"/>
              <w:autoSpaceDE w:val="0"/>
              <w:autoSpaceDN w:val="0"/>
              <w:adjustRightInd w:val="0"/>
            </w:pPr>
            <w:r w:rsidRPr="00E956F7">
              <w:rPr>
                <w:szCs w:val="24"/>
              </w:rPr>
              <w:t>-</w:t>
            </w:r>
          </w:p>
        </w:tc>
      </w:tr>
    </w:tbl>
    <w:p w14:paraId="2ACC8690" w14:textId="223BC967" w:rsidR="001332BD" w:rsidRPr="00E956F7" w:rsidRDefault="001332BD">
      <w:pPr>
        <w:pStyle w:val="BodyText"/>
        <w:autoSpaceDE w:val="0"/>
        <w:autoSpaceDN w:val="0"/>
        <w:adjustRightInd w:val="0"/>
        <w:rPr>
          <w:szCs w:val="24"/>
        </w:rPr>
      </w:pPr>
      <w:r w:rsidRPr="00E956F7">
        <w:rPr>
          <w:szCs w:val="24"/>
        </w:rPr>
        <w:t xml:space="preserve">Both elements do </w:t>
      </w:r>
      <w:r w:rsidRPr="00B304DE">
        <w:rPr>
          <w:szCs w:val="24"/>
        </w:rPr>
        <w:t>not</w:t>
      </w:r>
      <w:r w:rsidRPr="00E956F7">
        <w:rPr>
          <w:szCs w:val="24"/>
        </w:rPr>
        <w:t xml:space="preserve"> allow for any nested elements.</w:t>
      </w:r>
    </w:p>
    <w:p w14:paraId="0352FC63" w14:textId="243B0734" w:rsidR="001332BD" w:rsidRPr="00E956F7" w:rsidRDefault="001332BD">
      <w:pPr>
        <w:pStyle w:val="BodyText"/>
        <w:autoSpaceDE w:val="0"/>
        <w:autoSpaceDN w:val="0"/>
        <w:adjustRightInd w:val="0"/>
        <w:rPr>
          <w:szCs w:val="24"/>
        </w:rPr>
      </w:pPr>
      <w:r w:rsidRPr="00E956F7">
        <w:rPr>
          <w:szCs w:val="24"/>
        </w:rPr>
        <w:t xml:space="preserve">Unless otherwise stated, direction elements are optional. However, if omitted, importing systems may use a geometric search for determining </w:t>
      </w:r>
      <w:r w:rsidRPr="009E1140">
        <w:rPr>
          <w:rStyle w:val="ISOCode"/>
        </w:rPr>
        <w:t>&lt;normal_direction/&gt;</w:t>
      </w:r>
      <w:r w:rsidRPr="00E956F7">
        <w:rPr>
          <w:szCs w:val="24"/>
        </w:rPr>
        <w:t xml:space="preserve">, using a spherical characteristic, which may not be very reliable. </w:t>
      </w:r>
      <w:r w:rsidRPr="009E1140">
        <w:rPr>
          <w:rStyle w:val="ISOCode"/>
        </w:rPr>
        <w:t>&lt;tangential_direction/&gt;</w:t>
      </w:r>
      <w:r w:rsidRPr="00E956F7">
        <w:rPr>
          <w:szCs w:val="24"/>
        </w:rPr>
        <w:t xml:space="preserve"> can then only be guessed, implying a random orientation of the connection (e. g. a Robscan) in receiving system. </w:t>
      </w:r>
      <w:del w:id="1510" w:author="LUEJE Claudia" w:date="2023-06-26T17:59:00Z">
        <w:r w:rsidR="00FC68DB" w:rsidRPr="00F54804">
          <w:delText>Hence</w:delText>
        </w:r>
      </w:del>
      <w:ins w:id="1511" w:author="LUEJE Claudia" w:date="2023-06-26T17:59:00Z">
        <w:r w:rsidR="00B304DE">
          <w:rPr>
            <w:szCs w:val="24"/>
          </w:rPr>
          <w:t>Therefore</w:t>
        </w:r>
      </w:ins>
      <w:r w:rsidRPr="00E956F7">
        <w:rPr>
          <w:szCs w:val="24"/>
        </w:rPr>
        <w:t>, it is recommended for a receiving system to issue a warning, at least.</w:t>
      </w:r>
    </w:p>
    <w:p w14:paraId="21A90CAD" w14:textId="519DB134" w:rsidR="001332BD" w:rsidRPr="00E956F7" w:rsidRDefault="001332BD" w:rsidP="00423A17">
      <w:pPr>
        <w:pStyle w:val="BodyText"/>
        <w:rPr>
          <w:lang w:val="fr-CH"/>
        </w:rPr>
      </w:pPr>
      <w:r w:rsidRPr="00E956F7">
        <w:rPr>
          <w:lang w:val="fr-CH"/>
        </w:rPr>
        <w:t>EXAMPLE</w:t>
      </w:r>
    </w:p>
    <w:p w14:paraId="5A75BF1E" w14:textId="77777777" w:rsidR="001E551A" w:rsidRDefault="001E551A" w:rsidP="001E551A">
      <w:pPr>
        <w:pStyle w:val="Code-"/>
        <w:rPr>
          <w:lang w:val="fr-CH"/>
        </w:rPr>
      </w:pPr>
      <w:r w:rsidRPr="001E551A">
        <w:rPr>
          <w:lang w:val="fr-CH"/>
        </w:rPr>
        <w:t xml:space="preserve">    </w:t>
      </w:r>
      <w:r w:rsidR="001332BD" w:rsidRPr="00E45DCE">
        <w:rPr>
          <w:b/>
          <w:szCs w:val="24"/>
          <w:lang w:val="fr-CH"/>
        </w:rPr>
        <w:t>&lt;normal_direction     x="0.0"  y="0.0"  z="-1.0" /&gt;</w:t>
      </w:r>
    </w:p>
    <w:p w14:paraId="668B8164" w14:textId="7231B67D" w:rsidR="001332BD" w:rsidRPr="00E45DCE" w:rsidRDefault="001E551A" w:rsidP="001E551A">
      <w:pPr>
        <w:pStyle w:val="Code-"/>
        <w:rPr>
          <w:lang w:val="fr-CH"/>
        </w:rPr>
      </w:pPr>
      <w:r>
        <w:rPr>
          <w:lang w:val="fr-CH"/>
        </w:rPr>
        <w:t xml:space="preserve">    </w:t>
      </w:r>
      <w:r w:rsidR="001332BD" w:rsidRPr="00E45DCE">
        <w:rPr>
          <w:b/>
          <w:lang w:val="fr-CH"/>
        </w:rPr>
        <w:t>&lt;tangential_direction x="70.7" y="70.7" z="0.0"  /&gt;</w:t>
      </w:r>
    </w:p>
    <w:p w14:paraId="10EFBF75" w14:textId="77777777" w:rsidR="001332BD" w:rsidRPr="00E45DCE" w:rsidRDefault="001332BD" w:rsidP="00E45DCE">
      <w:pPr>
        <w:pStyle w:val="Code-"/>
        <w:rPr>
          <w:lang w:val="fr-CH"/>
        </w:rPr>
      </w:pPr>
      <w:r w:rsidRPr="00E45DCE">
        <w:rPr>
          <w:lang w:val="fr-CH"/>
        </w:rPr>
        <w:t> </w:t>
      </w:r>
    </w:p>
    <w:p w14:paraId="5890B515" w14:textId="25A089BF"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512" w:name="_Toc428279361"/>
      <w:bookmarkStart w:id="1513" w:name="_Toc428456098"/>
      <w:bookmarkStart w:id="1514" w:name="_Toc3556974"/>
      <w:bookmarkStart w:id="1515" w:name="_Toc34747224"/>
      <w:bookmarkStart w:id="1516" w:name="_Toc77102039"/>
      <w:bookmarkStart w:id="1517" w:name="_Toc110532185"/>
      <w:bookmarkEnd w:id="1512"/>
      <w:bookmarkEnd w:id="1513"/>
      <w:r w:rsidRPr="00E956F7">
        <w:rPr>
          <w:rFonts w:eastAsia="Times New Roman"/>
          <w:szCs w:val="24"/>
        </w:rPr>
        <w:t xml:space="preserve">Type </w:t>
      </w:r>
      <w:r w:rsidR="00B304DE">
        <w:rPr>
          <w:rFonts w:eastAsia="Times New Roman"/>
          <w:szCs w:val="24"/>
        </w:rPr>
        <w:t>s</w:t>
      </w:r>
      <w:r w:rsidRPr="00E956F7">
        <w:rPr>
          <w:rFonts w:eastAsia="Times New Roman"/>
          <w:szCs w:val="24"/>
        </w:rPr>
        <w:t>pecification</w:t>
      </w:r>
      <w:bookmarkEnd w:id="1514"/>
      <w:bookmarkEnd w:id="1515"/>
      <w:bookmarkEnd w:id="1516"/>
      <w:bookmarkEnd w:id="1517"/>
    </w:p>
    <w:p w14:paraId="427FCEB4" w14:textId="0790210C" w:rsidR="001332BD" w:rsidRPr="00E956F7" w:rsidRDefault="001332BD">
      <w:pPr>
        <w:pStyle w:val="BodyText"/>
        <w:autoSpaceDE w:val="0"/>
        <w:autoSpaceDN w:val="0"/>
        <w:adjustRightInd w:val="0"/>
        <w:rPr>
          <w:szCs w:val="24"/>
        </w:rPr>
      </w:pPr>
      <w:r w:rsidRPr="00E956F7">
        <w:rPr>
          <w:szCs w:val="24"/>
        </w:rPr>
        <w:t xml:space="preserve">Each connection is identified by its type. The XML definitions of all 0D connections </w:t>
      </w:r>
      <w:del w:id="1518" w:author="LUEJE Claudia" w:date="2023-06-26T17:59:00Z">
        <w:r w:rsidR="00FC68DB" w:rsidRPr="00F54804">
          <w:delText>are containing</w:delText>
        </w:r>
      </w:del>
      <w:ins w:id="1519" w:author="LUEJE Claudia" w:date="2023-06-26T17:59:00Z">
        <w:r w:rsidRPr="00E956F7">
          <w:rPr>
            <w:szCs w:val="24"/>
          </w:rPr>
          <w:t>contain</w:t>
        </w:r>
      </w:ins>
      <w:r w:rsidRPr="00E956F7">
        <w:rPr>
          <w:szCs w:val="24"/>
        </w:rPr>
        <w:t xml:space="preserve"> the following elements:</w:t>
      </w:r>
    </w:p>
    <w:p w14:paraId="3C29B4B2" w14:textId="3F5083F4" w:rsidR="001332BD" w:rsidRPr="00E956F7" w:rsidRDefault="006F39DE">
      <w:pPr>
        <w:pStyle w:val="Tabletitle"/>
        <w:autoSpaceDE w:val="0"/>
        <w:autoSpaceDN w:val="0"/>
        <w:adjustRightInd w:val="0"/>
        <w:outlineLvl w:val="0"/>
        <w:rPr>
          <w:szCs w:val="24"/>
        </w:rPr>
      </w:pPr>
      <w:bookmarkStart w:id="1520" w:name="_Toc110532383"/>
      <w:r w:rsidRPr="00E956F7">
        <w:rPr>
          <w:szCs w:val="24"/>
        </w:rPr>
        <w:t>Table</w:t>
      </w:r>
      <w:del w:id="1521"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35</w:delText>
        </w:r>
        <w:r w:rsidR="0059323C" w:rsidRPr="00F54804">
          <w:fldChar w:fldCharType="end"/>
        </w:r>
      </w:del>
      <w:ins w:id="1522" w:author="LUEJE Claudia" w:date="2023-06-26T17:59:00Z">
        <w:r w:rsidRPr="00E956F7">
          <w:rPr>
            <w:szCs w:val="24"/>
          </w:rPr>
          <w:t> </w:t>
        </w:r>
        <w:r w:rsidR="001332BD" w:rsidRPr="00E956F7">
          <w:rPr>
            <w:szCs w:val="24"/>
          </w:rPr>
          <w:t>35</w:t>
        </w:r>
      </w:ins>
      <w:r w:rsidR="0016607A" w:rsidRPr="00E956F7">
        <w:rPr>
          <w:szCs w:val="24"/>
        </w:rPr>
        <w:t xml:space="preserve"> </w:t>
      </w:r>
      <w:r w:rsidR="001332BD" w:rsidRPr="00E956F7">
        <w:rPr>
          <w:szCs w:val="24"/>
        </w:rPr>
        <w:t xml:space="preserve">— Nested elements of element </w:t>
      </w:r>
      <w:r w:rsidR="001332BD" w:rsidRPr="00BD5750">
        <w:rPr>
          <w:rStyle w:val="ISOCode"/>
        </w:rPr>
        <w:t>&lt;connection_0d/&gt;</w:t>
      </w:r>
      <w:bookmarkEnd w:id="1520"/>
    </w:p>
    <w:tbl>
      <w:tblPr>
        <w:tblW w:w="861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397"/>
        <w:gridCol w:w="1810"/>
        <w:gridCol w:w="1701"/>
        <w:gridCol w:w="2708"/>
      </w:tblGrid>
      <w:tr w:rsidR="001332BD" w:rsidRPr="00B62EE5" w14:paraId="647256A3" w14:textId="77777777" w:rsidTr="005B271E">
        <w:trPr>
          <w:tblHeader/>
          <w:jc w:val="center"/>
        </w:trPr>
        <w:tc>
          <w:tcPr>
            <w:tcW w:w="2397" w:type="dxa"/>
            <w:tcBorders>
              <w:top w:val="single" w:sz="12" w:space="0" w:color="auto"/>
              <w:bottom w:val="single" w:sz="12" w:space="0" w:color="auto"/>
            </w:tcBorders>
            <w:shd w:val="clear" w:color="auto" w:fill="F3F3F3"/>
            <w:vAlign w:val="bottom"/>
          </w:tcPr>
          <w:p w14:paraId="26954479" w14:textId="27350B07" w:rsidR="001332BD" w:rsidRPr="00B62EE5" w:rsidRDefault="001332BD" w:rsidP="0016607A">
            <w:pPr>
              <w:pStyle w:val="Tableheader"/>
              <w:autoSpaceDE w:val="0"/>
              <w:autoSpaceDN w:val="0"/>
              <w:adjustRightInd w:val="0"/>
              <w:rPr>
                <w:b/>
              </w:rPr>
            </w:pPr>
            <w:r w:rsidRPr="00B62EE5">
              <w:rPr>
                <w:b/>
                <w:szCs w:val="24"/>
              </w:rPr>
              <w:t>Nested Elements</w:t>
            </w:r>
          </w:p>
        </w:tc>
        <w:tc>
          <w:tcPr>
            <w:tcW w:w="1810" w:type="dxa"/>
            <w:tcBorders>
              <w:top w:val="single" w:sz="12" w:space="0" w:color="auto"/>
              <w:bottom w:val="single" w:sz="12" w:space="0" w:color="auto"/>
            </w:tcBorders>
            <w:shd w:val="clear" w:color="auto" w:fill="F3F3F3"/>
            <w:vAlign w:val="bottom"/>
          </w:tcPr>
          <w:p w14:paraId="477090C7" w14:textId="3F4EE46E" w:rsidR="001332BD" w:rsidRPr="00B62EE5" w:rsidRDefault="001332BD" w:rsidP="0016607A">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446EEC52" w14:textId="0FB06471" w:rsidR="001332BD" w:rsidRPr="00B62EE5" w:rsidRDefault="001332BD" w:rsidP="0016607A">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vAlign w:val="bottom"/>
          </w:tcPr>
          <w:p w14:paraId="6E6CF14F" w14:textId="09EFCB06"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69326207" w14:textId="77777777" w:rsidTr="005B271E">
        <w:trPr>
          <w:jc w:val="center"/>
        </w:trPr>
        <w:tc>
          <w:tcPr>
            <w:tcW w:w="2397" w:type="dxa"/>
            <w:tcBorders>
              <w:top w:val="single" w:sz="12" w:space="0" w:color="auto"/>
            </w:tcBorders>
            <w:vAlign w:val="bottom"/>
          </w:tcPr>
          <w:p w14:paraId="11729DA2" w14:textId="7BA6A6B2" w:rsidR="001332BD" w:rsidRPr="00E956F7" w:rsidRDefault="001332BD" w:rsidP="0016607A">
            <w:pPr>
              <w:pStyle w:val="Tablebody"/>
              <w:autoSpaceDE w:val="0"/>
              <w:autoSpaceDN w:val="0"/>
              <w:adjustRightInd w:val="0"/>
            </w:pPr>
            <w:r w:rsidRPr="00E956F7">
              <w:rPr>
                <w:szCs w:val="24"/>
              </w:rPr>
              <w:t>clinch</w:t>
            </w:r>
          </w:p>
        </w:tc>
        <w:tc>
          <w:tcPr>
            <w:tcW w:w="1810" w:type="dxa"/>
            <w:tcBorders>
              <w:top w:val="single" w:sz="12" w:space="0" w:color="auto"/>
            </w:tcBorders>
            <w:vAlign w:val="bottom"/>
          </w:tcPr>
          <w:p w14:paraId="75161156" w14:textId="7A35057B" w:rsidR="001332BD" w:rsidRPr="00E956F7" w:rsidRDefault="001332BD" w:rsidP="0016607A">
            <w:pPr>
              <w:pStyle w:val="Tablebody"/>
              <w:autoSpaceDE w:val="0"/>
              <w:autoSpaceDN w:val="0"/>
              <w:adjustRightInd w:val="0"/>
            </w:pPr>
            <w:r w:rsidRPr="00E956F7">
              <w:rPr>
                <w:szCs w:val="24"/>
              </w:rPr>
              <w:t>1</w:t>
            </w:r>
          </w:p>
        </w:tc>
        <w:tc>
          <w:tcPr>
            <w:tcW w:w="1701" w:type="dxa"/>
            <w:tcBorders>
              <w:top w:val="single" w:sz="12" w:space="0" w:color="auto"/>
            </w:tcBorders>
            <w:vAlign w:val="bottom"/>
          </w:tcPr>
          <w:p w14:paraId="6AA40700" w14:textId="4C13FC87" w:rsidR="001332BD" w:rsidRPr="00E956F7" w:rsidRDefault="001332BD" w:rsidP="0016607A">
            <w:pPr>
              <w:pStyle w:val="Tablebody"/>
              <w:autoSpaceDE w:val="0"/>
              <w:autoSpaceDN w:val="0"/>
              <w:adjustRightInd w:val="0"/>
            </w:pPr>
            <w:r w:rsidRPr="00E956F7">
              <w:rPr>
                <w:szCs w:val="24"/>
              </w:rPr>
              <w:t>Optional</w:t>
            </w:r>
          </w:p>
        </w:tc>
        <w:tc>
          <w:tcPr>
            <w:tcW w:w="2708" w:type="dxa"/>
            <w:tcBorders>
              <w:top w:val="single" w:sz="12" w:space="0" w:color="auto"/>
            </w:tcBorders>
            <w:vAlign w:val="bottom"/>
          </w:tcPr>
          <w:p w14:paraId="31AD8775" w14:textId="1BB59628" w:rsidR="001332BD" w:rsidRPr="00E956F7" w:rsidRDefault="001332BD" w:rsidP="0016607A">
            <w:pPr>
              <w:pStyle w:val="Tablebody"/>
              <w:autoSpaceDE w:val="0"/>
              <w:autoSpaceDN w:val="0"/>
              <w:adjustRightInd w:val="0"/>
            </w:pPr>
            <w:r w:rsidRPr="00E956F7">
              <w:rPr>
                <w:szCs w:val="24"/>
              </w:rPr>
              <w:t>-</w:t>
            </w:r>
          </w:p>
        </w:tc>
      </w:tr>
      <w:tr w:rsidR="001332BD" w:rsidRPr="00E956F7" w14:paraId="3ED6589A" w14:textId="77777777" w:rsidTr="005B271E">
        <w:trPr>
          <w:jc w:val="center"/>
        </w:trPr>
        <w:tc>
          <w:tcPr>
            <w:tcW w:w="2397" w:type="dxa"/>
            <w:vAlign w:val="bottom"/>
          </w:tcPr>
          <w:p w14:paraId="4CE78E2B" w14:textId="06A3786B" w:rsidR="001332BD" w:rsidRPr="00E956F7" w:rsidRDefault="001332BD" w:rsidP="0016607A">
            <w:pPr>
              <w:pStyle w:val="Tablebody"/>
              <w:autoSpaceDE w:val="0"/>
              <w:autoSpaceDN w:val="0"/>
              <w:adjustRightInd w:val="0"/>
            </w:pPr>
            <w:r w:rsidRPr="00E956F7">
              <w:rPr>
                <w:szCs w:val="24"/>
              </w:rPr>
              <w:t>clip</w:t>
            </w:r>
          </w:p>
        </w:tc>
        <w:tc>
          <w:tcPr>
            <w:tcW w:w="1810" w:type="dxa"/>
            <w:vAlign w:val="bottom"/>
          </w:tcPr>
          <w:p w14:paraId="6A45E97A" w14:textId="705299ED"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171ACFB4" w14:textId="5698A397"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7A9EF2D2" w14:textId="736059FE" w:rsidR="001332BD" w:rsidRPr="00E956F7" w:rsidRDefault="001332BD" w:rsidP="0016607A">
            <w:pPr>
              <w:pStyle w:val="Tablebody"/>
              <w:autoSpaceDE w:val="0"/>
              <w:autoSpaceDN w:val="0"/>
              <w:adjustRightInd w:val="0"/>
            </w:pPr>
            <w:r w:rsidRPr="00E956F7">
              <w:rPr>
                <w:szCs w:val="24"/>
              </w:rPr>
              <w:t>-</w:t>
            </w:r>
          </w:p>
        </w:tc>
      </w:tr>
      <w:tr w:rsidR="001332BD" w:rsidRPr="00E956F7" w14:paraId="1BB40360" w14:textId="77777777" w:rsidTr="005B271E">
        <w:trPr>
          <w:jc w:val="center"/>
        </w:trPr>
        <w:tc>
          <w:tcPr>
            <w:tcW w:w="2397" w:type="dxa"/>
            <w:vAlign w:val="bottom"/>
          </w:tcPr>
          <w:p w14:paraId="4011DE97" w14:textId="7D3CD368" w:rsidR="001332BD" w:rsidRPr="00E956F7" w:rsidRDefault="001332BD" w:rsidP="0016607A">
            <w:pPr>
              <w:pStyle w:val="Tablebody"/>
              <w:autoSpaceDE w:val="0"/>
              <w:autoSpaceDN w:val="0"/>
              <w:adjustRightInd w:val="0"/>
            </w:pPr>
            <w:r w:rsidRPr="00E956F7">
              <w:rPr>
                <w:szCs w:val="24"/>
              </w:rPr>
              <w:t>heat_stake</w:t>
            </w:r>
          </w:p>
        </w:tc>
        <w:tc>
          <w:tcPr>
            <w:tcW w:w="1810" w:type="dxa"/>
            <w:vAlign w:val="bottom"/>
          </w:tcPr>
          <w:p w14:paraId="08952E1C" w14:textId="54583EB7"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5E16A72F" w14:textId="15D9A662"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2618AD10" w14:textId="69BB2622" w:rsidR="001332BD" w:rsidRPr="00E956F7" w:rsidRDefault="001332BD" w:rsidP="0016607A">
            <w:pPr>
              <w:pStyle w:val="Tablebody"/>
              <w:autoSpaceDE w:val="0"/>
              <w:autoSpaceDN w:val="0"/>
              <w:adjustRightInd w:val="0"/>
            </w:pPr>
            <w:r w:rsidRPr="00E956F7">
              <w:rPr>
                <w:szCs w:val="24"/>
              </w:rPr>
              <w:t>-</w:t>
            </w:r>
          </w:p>
        </w:tc>
      </w:tr>
      <w:tr w:rsidR="001332BD" w:rsidRPr="00E956F7" w14:paraId="1C41322F" w14:textId="77777777" w:rsidTr="005B271E">
        <w:trPr>
          <w:jc w:val="center"/>
        </w:trPr>
        <w:tc>
          <w:tcPr>
            <w:tcW w:w="2397" w:type="dxa"/>
            <w:vAlign w:val="bottom"/>
          </w:tcPr>
          <w:p w14:paraId="63F23511" w14:textId="589536D3" w:rsidR="001332BD" w:rsidRPr="00E956F7" w:rsidRDefault="001332BD" w:rsidP="0016607A">
            <w:pPr>
              <w:pStyle w:val="Tablebody"/>
              <w:autoSpaceDE w:val="0"/>
              <w:autoSpaceDN w:val="0"/>
              <w:adjustRightInd w:val="0"/>
            </w:pPr>
            <w:r w:rsidRPr="00E956F7">
              <w:rPr>
                <w:szCs w:val="24"/>
              </w:rPr>
              <w:t>nail</w:t>
            </w:r>
          </w:p>
        </w:tc>
        <w:tc>
          <w:tcPr>
            <w:tcW w:w="1810" w:type="dxa"/>
            <w:vAlign w:val="bottom"/>
          </w:tcPr>
          <w:p w14:paraId="5DEABA0C" w14:textId="37C5184D"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10F03548" w14:textId="4DE6FF5D"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6A38B33E" w14:textId="7ABD543C" w:rsidR="001332BD" w:rsidRPr="00E956F7" w:rsidRDefault="001332BD" w:rsidP="0016607A">
            <w:pPr>
              <w:pStyle w:val="Tablebody"/>
              <w:autoSpaceDE w:val="0"/>
              <w:autoSpaceDN w:val="0"/>
              <w:adjustRightInd w:val="0"/>
            </w:pPr>
            <w:r w:rsidRPr="00E956F7">
              <w:rPr>
                <w:szCs w:val="24"/>
              </w:rPr>
              <w:t>-</w:t>
            </w:r>
          </w:p>
        </w:tc>
      </w:tr>
      <w:tr w:rsidR="001332BD" w:rsidRPr="00E956F7" w14:paraId="34193A17" w14:textId="77777777" w:rsidTr="005B271E">
        <w:trPr>
          <w:jc w:val="center"/>
        </w:trPr>
        <w:tc>
          <w:tcPr>
            <w:tcW w:w="2397" w:type="dxa"/>
            <w:vAlign w:val="bottom"/>
          </w:tcPr>
          <w:p w14:paraId="0C2EF4B1" w14:textId="601A42E1" w:rsidR="001332BD" w:rsidRPr="00E956F7" w:rsidRDefault="001332BD" w:rsidP="0016607A">
            <w:pPr>
              <w:pStyle w:val="Tablebody"/>
              <w:autoSpaceDE w:val="0"/>
              <w:autoSpaceDN w:val="0"/>
              <w:adjustRightInd w:val="0"/>
            </w:pPr>
            <w:r w:rsidRPr="00E956F7">
              <w:rPr>
                <w:szCs w:val="24"/>
              </w:rPr>
              <w:t>gumdrop</w:t>
            </w:r>
          </w:p>
        </w:tc>
        <w:tc>
          <w:tcPr>
            <w:tcW w:w="1810" w:type="dxa"/>
            <w:vAlign w:val="bottom"/>
          </w:tcPr>
          <w:p w14:paraId="006DE5F3" w14:textId="79ADFCA0"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131B3EDF" w14:textId="2EF5973A"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1747AF35" w14:textId="69D7B9BE" w:rsidR="001332BD" w:rsidRPr="00E956F7" w:rsidRDefault="001332BD" w:rsidP="0016607A">
            <w:pPr>
              <w:pStyle w:val="Tablebody"/>
              <w:autoSpaceDE w:val="0"/>
              <w:autoSpaceDN w:val="0"/>
              <w:adjustRightInd w:val="0"/>
            </w:pPr>
            <w:r w:rsidRPr="00E956F7">
              <w:rPr>
                <w:szCs w:val="24"/>
              </w:rPr>
              <w:t>-</w:t>
            </w:r>
          </w:p>
        </w:tc>
      </w:tr>
      <w:tr w:rsidR="001332BD" w:rsidRPr="00E956F7" w14:paraId="197451A0" w14:textId="77777777" w:rsidTr="005B271E">
        <w:trPr>
          <w:jc w:val="center"/>
        </w:trPr>
        <w:tc>
          <w:tcPr>
            <w:tcW w:w="2397" w:type="dxa"/>
            <w:vAlign w:val="bottom"/>
          </w:tcPr>
          <w:p w14:paraId="46D65E88" w14:textId="014F86FF" w:rsidR="001332BD" w:rsidRPr="00E956F7" w:rsidRDefault="001332BD" w:rsidP="0016607A">
            <w:pPr>
              <w:pStyle w:val="Tablebody"/>
              <w:autoSpaceDE w:val="0"/>
              <w:autoSpaceDN w:val="0"/>
              <w:adjustRightInd w:val="0"/>
            </w:pPr>
            <w:r w:rsidRPr="00E956F7">
              <w:rPr>
                <w:szCs w:val="24"/>
              </w:rPr>
              <w:t>rivet</w:t>
            </w:r>
          </w:p>
        </w:tc>
        <w:tc>
          <w:tcPr>
            <w:tcW w:w="1810" w:type="dxa"/>
            <w:vAlign w:val="bottom"/>
          </w:tcPr>
          <w:p w14:paraId="28F56541" w14:textId="5AD0A9F7"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693A48AD" w14:textId="7FADB002"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7C02FB6C" w14:textId="55520D70" w:rsidR="001332BD" w:rsidRPr="00E956F7" w:rsidRDefault="001332BD" w:rsidP="0016607A">
            <w:pPr>
              <w:pStyle w:val="Tablebody"/>
              <w:autoSpaceDE w:val="0"/>
              <w:autoSpaceDN w:val="0"/>
              <w:adjustRightInd w:val="0"/>
            </w:pPr>
            <w:r w:rsidRPr="00E956F7">
              <w:rPr>
                <w:szCs w:val="24"/>
              </w:rPr>
              <w:t>-</w:t>
            </w:r>
          </w:p>
        </w:tc>
      </w:tr>
      <w:tr w:rsidR="001332BD" w:rsidRPr="00E956F7" w14:paraId="2742F1B1" w14:textId="77777777" w:rsidTr="005B271E">
        <w:trPr>
          <w:jc w:val="center"/>
        </w:trPr>
        <w:tc>
          <w:tcPr>
            <w:tcW w:w="2397" w:type="dxa"/>
            <w:vAlign w:val="bottom"/>
          </w:tcPr>
          <w:p w14:paraId="1E6C367A" w14:textId="53C9B051" w:rsidR="001332BD" w:rsidRPr="00E956F7" w:rsidRDefault="001332BD" w:rsidP="0016607A">
            <w:pPr>
              <w:pStyle w:val="Tablebody"/>
              <w:autoSpaceDE w:val="0"/>
              <w:autoSpaceDN w:val="0"/>
              <w:adjustRightInd w:val="0"/>
            </w:pPr>
            <w:r w:rsidRPr="00E956F7">
              <w:rPr>
                <w:szCs w:val="24"/>
              </w:rPr>
              <w:t>robscan</w:t>
            </w:r>
          </w:p>
        </w:tc>
        <w:tc>
          <w:tcPr>
            <w:tcW w:w="1810" w:type="dxa"/>
            <w:vAlign w:val="bottom"/>
          </w:tcPr>
          <w:p w14:paraId="3872A782" w14:textId="3D33140C"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2191011E" w14:textId="691C19A7"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52E49C09" w14:textId="7C4CFF81" w:rsidR="001332BD" w:rsidRPr="00E956F7" w:rsidRDefault="001332BD" w:rsidP="0016607A">
            <w:pPr>
              <w:pStyle w:val="Tablebody"/>
              <w:autoSpaceDE w:val="0"/>
              <w:autoSpaceDN w:val="0"/>
              <w:adjustRightInd w:val="0"/>
            </w:pPr>
            <w:r w:rsidRPr="00E956F7">
              <w:rPr>
                <w:szCs w:val="24"/>
              </w:rPr>
              <w:t>-</w:t>
            </w:r>
          </w:p>
        </w:tc>
      </w:tr>
      <w:tr w:rsidR="001332BD" w:rsidRPr="00E956F7" w14:paraId="3635E2BA" w14:textId="77777777" w:rsidTr="005B271E">
        <w:trPr>
          <w:jc w:val="center"/>
        </w:trPr>
        <w:tc>
          <w:tcPr>
            <w:tcW w:w="2397" w:type="dxa"/>
            <w:vAlign w:val="bottom"/>
          </w:tcPr>
          <w:p w14:paraId="4E3EE6C5" w14:textId="22C2EB19" w:rsidR="001332BD" w:rsidRPr="00E956F7" w:rsidRDefault="001332BD" w:rsidP="0016607A">
            <w:pPr>
              <w:pStyle w:val="Tablebody"/>
              <w:autoSpaceDE w:val="0"/>
              <w:autoSpaceDN w:val="0"/>
              <w:adjustRightInd w:val="0"/>
            </w:pPr>
            <w:r w:rsidRPr="00E956F7">
              <w:rPr>
                <w:szCs w:val="24"/>
              </w:rPr>
              <w:t>rotation_joint</w:t>
            </w:r>
          </w:p>
        </w:tc>
        <w:tc>
          <w:tcPr>
            <w:tcW w:w="1810" w:type="dxa"/>
            <w:vAlign w:val="bottom"/>
          </w:tcPr>
          <w:p w14:paraId="5E27FABE" w14:textId="349815F5"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3ECB296F" w14:textId="4306FC10"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13015C12" w14:textId="27C50674" w:rsidR="001332BD" w:rsidRPr="00E956F7" w:rsidRDefault="001332BD" w:rsidP="0016607A">
            <w:pPr>
              <w:pStyle w:val="Tablebody"/>
              <w:autoSpaceDE w:val="0"/>
              <w:autoSpaceDN w:val="0"/>
              <w:adjustRightInd w:val="0"/>
            </w:pPr>
            <w:r w:rsidRPr="00E956F7">
              <w:rPr>
                <w:szCs w:val="24"/>
              </w:rPr>
              <w:t>-</w:t>
            </w:r>
          </w:p>
        </w:tc>
      </w:tr>
      <w:tr w:rsidR="001332BD" w:rsidRPr="00E956F7" w14:paraId="67397AB6" w14:textId="77777777" w:rsidTr="005B271E">
        <w:trPr>
          <w:jc w:val="center"/>
        </w:trPr>
        <w:tc>
          <w:tcPr>
            <w:tcW w:w="2397" w:type="dxa"/>
            <w:vAlign w:val="bottom"/>
          </w:tcPr>
          <w:p w14:paraId="4C47B849" w14:textId="42E43830" w:rsidR="001332BD" w:rsidRPr="00E956F7" w:rsidRDefault="001332BD" w:rsidP="0016607A">
            <w:pPr>
              <w:pStyle w:val="Tablebody"/>
              <w:autoSpaceDE w:val="0"/>
              <w:autoSpaceDN w:val="0"/>
              <w:adjustRightInd w:val="0"/>
            </w:pPr>
            <w:r w:rsidRPr="00E956F7">
              <w:rPr>
                <w:szCs w:val="24"/>
              </w:rPr>
              <w:t>spotweld</w:t>
            </w:r>
          </w:p>
        </w:tc>
        <w:tc>
          <w:tcPr>
            <w:tcW w:w="1810" w:type="dxa"/>
            <w:vAlign w:val="bottom"/>
          </w:tcPr>
          <w:p w14:paraId="7675A3A1" w14:textId="4A5017CD"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1A1352E6" w14:textId="1BD736CB"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725FFB52" w14:textId="05255D6C" w:rsidR="001332BD" w:rsidRPr="00E956F7" w:rsidRDefault="001332BD" w:rsidP="0016607A">
            <w:pPr>
              <w:pStyle w:val="Tablebody"/>
              <w:autoSpaceDE w:val="0"/>
              <w:autoSpaceDN w:val="0"/>
              <w:adjustRightInd w:val="0"/>
            </w:pPr>
            <w:r w:rsidRPr="00E956F7">
              <w:rPr>
                <w:szCs w:val="24"/>
              </w:rPr>
              <w:t>-</w:t>
            </w:r>
          </w:p>
        </w:tc>
      </w:tr>
      <w:tr w:rsidR="001332BD" w:rsidRPr="00E956F7" w14:paraId="6B84119C" w14:textId="77777777" w:rsidTr="005B271E">
        <w:trPr>
          <w:jc w:val="center"/>
        </w:trPr>
        <w:tc>
          <w:tcPr>
            <w:tcW w:w="2397" w:type="dxa"/>
            <w:vAlign w:val="bottom"/>
          </w:tcPr>
          <w:p w14:paraId="2325971F" w14:textId="29719591" w:rsidR="001332BD" w:rsidRPr="00E956F7" w:rsidRDefault="001332BD" w:rsidP="0016607A">
            <w:pPr>
              <w:pStyle w:val="Tablebody"/>
              <w:autoSpaceDE w:val="0"/>
              <w:autoSpaceDN w:val="0"/>
              <w:adjustRightInd w:val="0"/>
            </w:pPr>
            <w:r w:rsidRPr="00E956F7">
              <w:rPr>
                <w:szCs w:val="24"/>
              </w:rPr>
              <w:t>threaded_connection</w:t>
            </w:r>
          </w:p>
        </w:tc>
        <w:tc>
          <w:tcPr>
            <w:tcW w:w="1810" w:type="dxa"/>
            <w:vAlign w:val="bottom"/>
          </w:tcPr>
          <w:p w14:paraId="74235587" w14:textId="5EE3C37D"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0A951102" w14:textId="3DFAEAC5"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13BA4209" w14:textId="4C18B397" w:rsidR="001332BD" w:rsidRPr="00E956F7" w:rsidRDefault="001332BD" w:rsidP="0016607A">
            <w:pPr>
              <w:pStyle w:val="Tablebody"/>
              <w:autoSpaceDE w:val="0"/>
              <w:autoSpaceDN w:val="0"/>
              <w:adjustRightInd w:val="0"/>
            </w:pPr>
            <w:r w:rsidRPr="00E956F7">
              <w:rPr>
                <w:szCs w:val="24"/>
              </w:rPr>
              <w:t>-</w:t>
            </w:r>
          </w:p>
        </w:tc>
      </w:tr>
      <w:tr w:rsidR="001332BD" w:rsidRPr="00E956F7" w14:paraId="759A6D47" w14:textId="77777777" w:rsidTr="005B271E">
        <w:trPr>
          <w:jc w:val="center"/>
        </w:trPr>
        <w:tc>
          <w:tcPr>
            <w:tcW w:w="2397" w:type="dxa"/>
            <w:vAlign w:val="bottom"/>
          </w:tcPr>
          <w:p w14:paraId="44A46C4E" w14:textId="07E38CC8" w:rsidR="001332BD" w:rsidRPr="00E956F7" w:rsidRDefault="001332BD" w:rsidP="0016607A">
            <w:pPr>
              <w:pStyle w:val="Tablebody"/>
              <w:autoSpaceDE w:val="0"/>
              <w:autoSpaceDN w:val="0"/>
              <w:adjustRightInd w:val="0"/>
            </w:pPr>
            <w:r w:rsidRPr="00E956F7">
              <w:rPr>
                <w:szCs w:val="24"/>
              </w:rPr>
              <w:t>contact_list</w:t>
            </w:r>
          </w:p>
        </w:tc>
        <w:tc>
          <w:tcPr>
            <w:tcW w:w="1810" w:type="dxa"/>
            <w:vAlign w:val="bottom"/>
          </w:tcPr>
          <w:p w14:paraId="72DBD60F" w14:textId="41126DDA"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76AFE299" w14:textId="0777EFE6"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5495102D" w14:textId="0EE30322" w:rsidR="001332BD" w:rsidRPr="00E956F7" w:rsidRDefault="00FC68DB" w:rsidP="0016607A">
            <w:pPr>
              <w:pStyle w:val="Tablebody"/>
              <w:autoSpaceDE w:val="0"/>
              <w:autoSpaceDN w:val="0"/>
              <w:adjustRightInd w:val="0"/>
            </w:pPr>
            <w:del w:id="1523"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_Ref414837767 \r \h </w:delInstrText>
              </w:r>
              <w:r w:rsidRPr="00F54804">
                <w:rPr>
                  <w:szCs w:val="20"/>
                </w:rPr>
              </w:r>
              <w:r w:rsidRPr="00F54804">
                <w:rPr>
                  <w:szCs w:val="20"/>
                </w:rPr>
                <w:fldChar w:fldCharType="separate"/>
              </w:r>
              <w:r w:rsidR="0067475A">
                <w:rPr>
                  <w:szCs w:val="20"/>
                </w:rPr>
                <w:delText>4.4.3.6</w:delText>
              </w:r>
              <w:r w:rsidRPr="00F54804">
                <w:rPr>
                  <w:szCs w:val="20"/>
                </w:rPr>
                <w:fldChar w:fldCharType="end"/>
              </w:r>
              <w:r w:rsidRPr="00F54804">
                <w:rPr>
                  <w:szCs w:val="20"/>
                </w:rPr>
                <w:delText xml:space="preserve">. </w:delText>
              </w:r>
            </w:del>
            <w:ins w:id="1524" w:author="LUEJE Claudia" w:date="2023-06-26T17:59:00Z">
              <w:r w:rsidR="001332BD" w:rsidRPr="00E956F7">
                <w:rPr>
                  <w:szCs w:val="24"/>
                </w:rPr>
                <w:t xml:space="preserve">See </w:t>
              </w:r>
              <w:r w:rsidR="001332BD" w:rsidRPr="00E956F7">
                <w:rPr>
                  <w:rStyle w:val="citesec"/>
                  <w:szCs w:val="24"/>
                </w:rPr>
                <w:t>7.4.3.6</w:t>
              </w:r>
              <w:r w:rsidR="001332BD" w:rsidRPr="00E956F7">
                <w:rPr>
                  <w:szCs w:val="24"/>
                </w:rPr>
                <w:t>.</w:t>
              </w:r>
            </w:ins>
          </w:p>
        </w:tc>
      </w:tr>
      <w:tr w:rsidR="001332BD" w:rsidRPr="00E956F7" w14:paraId="64340F7C" w14:textId="77777777" w:rsidTr="005B271E">
        <w:trPr>
          <w:jc w:val="center"/>
        </w:trPr>
        <w:tc>
          <w:tcPr>
            <w:tcW w:w="2397" w:type="dxa"/>
            <w:vAlign w:val="bottom"/>
          </w:tcPr>
          <w:p w14:paraId="405F4251" w14:textId="70CA11E4" w:rsidR="001332BD" w:rsidRPr="00E956F7" w:rsidRDefault="001332BD" w:rsidP="0016607A">
            <w:pPr>
              <w:pStyle w:val="Tablebody"/>
              <w:autoSpaceDE w:val="0"/>
              <w:autoSpaceDN w:val="0"/>
              <w:adjustRightInd w:val="0"/>
            </w:pPr>
            <w:r w:rsidRPr="00E956F7">
              <w:rPr>
                <w:szCs w:val="24"/>
              </w:rPr>
              <w:t>stacking</w:t>
            </w:r>
          </w:p>
        </w:tc>
        <w:tc>
          <w:tcPr>
            <w:tcW w:w="1810" w:type="dxa"/>
            <w:vAlign w:val="bottom"/>
          </w:tcPr>
          <w:p w14:paraId="217FEB47" w14:textId="72335CD5" w:rsidR="001332BD" w:rsidRPr="00E956F7" w:rsidRDefault="001332BD" w:rsidP="0016607A">
            <w:pPr>
              <w:pStyle w:val="Tablebody"/>
              <w:autoSpaceDE w:val="0"/>
              <w:autoSpaceDN w:val="0"/>
              <w:adjustRightInd w:val="0"/>
            </w:pPr>
            <w:r w:rsidRPr="00E956F7">
              <w:rPr>
                <w:szCs w:val="24"/>
              </w:rPr>
              <w:t>1</w:t>
            </w:r>
          </w:p>
        </w:tc>
        <w:tc>
          <w:tcPr>
            <w:tcW w:w="1701" w:type="dxa"/>
            <w:vAlign w:val="bottom"/>
          </w:tcPr>
          <w:p w14:paraId="4371D211" w14:textId="1458EA87" w:rsidR="001332BD" w:rsidRPr="00E956F7" w:rsidRDefault="001332BD" w:rsidP="0016607A">
            <w:pPr>
              <w:pStyle w:val="Tablebody"/>
              <w:autoSpaceDE w:val="0"/>
              <w:autoSpaceDN w:val="0"/>
              <w:adjustRightInd w:val="0"/>
            </w:pPr>
            <w:r w:rsidRPr="00E956F7">
              <w:rPr>
                <w:szCs w:val="24"/>
              </w:rPr>
              <w:t>Optional</w:t>
            </w:r>
          </w:p>
        </w:tc>
        <w:tc>
          <w:tcPr>
            <w:tcW w:w="2708" w:type="dxa"/>
            <w:vAlign w:val="bottom"/>
          </w:tcPr>
          <w:p w14:paraId="0094B6C3" w14:textId="35FBDA83" w:rsidR="001332BD" w:rsidRPr="00E956F7" w:rsidRDefault="00FC68DB" w:rsidP="0016607A">
            <w:pPr>
              <w:pStyle w:val="Tablebody"/>
              <w:autoSpaceDE w:val="0"/>
              <w:autoSpaceDN w:val="0"/>
              <w:adjustRightInd w:val="0"/>
            </w:pPr>
            <w:del w:id="1525"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_Ref21651717 \n \h </w:delInstrText>
              </w:r>
              <w:r w:rsidRPr="00F54804">
                <w:rPr>
                  <w:szCs w:val="20"/>
                </w:rPr>
              </w:r>
              <w:r w:rsidRPr="00F54804">
                <w:rPr>
                  <w:szCs w:val="20"/>
                </w:rPr>
                <w:fldChar w:fldCharType="separate"/>
              </w:r>
              <w:r w:rsidR="0067475A">
                <w:rPr>
                  <w:szCs w:val="20"/>
                </w:rPr>
                <w:delText>4.4.2.4</w:delText>
              </w:r>
              <w:r w:rsidRPr="00F54804">
                <w:rPr>
                  <w:szCs w:val="20"/>
                </w:rPr>
                <w:fldChar w:fldCharType="end"/>
              </w:r>
            </w:del>
            <w:ins w:id="1526" w:author="LUEJE Claudia" w:date="2023-06-26T17:59:00Z">
              <w:r w:rsidR="001332BD" w:rsidRPr="00E956F7">
                <w:rPr>
                  <w:szCs w:val="24"/>
                </w:rPr>
                <w:t xml:space="preserve">See </w:t>
              </w:r>
              <w:r w:rsidR="001332BD" w:rsidRPr="00E956F7">
                <w:rPr>
                  <w:rStyle w:val="citesec"/>
                  <w:szCs w:val="24"/>
                </w:rPr>
                <w:t>7.4.2.4</w:t>
              </w:r>
            </w:ins>
          </w:p>
        </w:tc>
      </w:tr>
      <w:tr w:rsidR="003359B7" w:rsidRPr="00F54804" w14:paraId="6DE1A0A7" w14:textId="77777777" w:rsidTr="00FC68DB">
        <w:tblPrEx>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Ex>
        <w:trPr>
          <w:jc w:val="center"/>
          <w:del w:id="1527" w:author="LUEJE Claudia" w:date="2023-06-26T17:59:00Z"/>
        </w:trPr>
        <w:tc>
          <w:tcPr>
            <w:tcW w:w="2397" w:type="dxa"/>
            <w:shd w:val="clear" w:color="auto" w:fill="auto"/>
            <w:vAlign w:val="bottom"/>
          </w:tcPr>
          <w:p w14:paraId="19FA9F0C" w14:textId="77777777" w:rsidR="003359B7" w:rsidRPr="00F54804" w:rsidRDefault="003359B7" w:rsidP="00B202D2">
            <w:pPr>
              <w:rPr>
                <w:del w:id="1528" w:author="LUEJE Claudia" w:date="2023-06-26T17:59:00Z"/>
                <w:sz w:val="20"/>
              </w:rPr>
            </w:pPr>
          </w:p>
        </w:tc>
        <w:tc>
          <w:tcPr>
            <w:tcW w:w="1810" w:type="dxa"/>
            <w:shd w:val="clear" w:color="auto" w:fill="auto"/>
            <w:vAlign w:val="bottom"/>
          </w:tcPr>
          <w:p w14:paraId="3EB43F77" w14:textId="77777777" w:rsidR="003359B7" w:rsidRPr="00F54804" w:rsidRDefault="003359B7" w:rsidP="00B202D2">
            <w:pPr>
              <w:rPr>
                <w:del w:id="1529" w:author="LUEJE Claudia" w:date="2023-06-26T17:59:00Z"/>
                <w:sz w:val="20"/>
              </w:rPr>
            </w:pPr>
          </w:p>
        </w:tc>
        <w:tc>
          <w:tcPr>
            <w:tcW w:w="1701" w:type="dxa"/>
            <w:shd w:val="clear" w:color="auto" w:fill="auto"/>
            <w:vAlign w:val="bottom"/>
          </w:tcPr>
          <w:p w14:paraId="23F3833C" w14:textId="77777777" w:rsidR="003359B7" w:rsidRPr="00F54804" w:rsidRDefault="003359B7" w:rsidP="00B202D2">
            <w:pPr>
              <w:rPr>
                <w:del w:id="1530" w:author="LUEJE Claudia" w:date="2023-06-26T17:59:00Z"/>
                <w:sz w:val="20"/>
              </w:rPr>
            </w:pPr>
          </w:p>
        </w:tc>
        <w:tc>
          <w:tcPr>
            <w:tcW w:w="2708" w:type="dxa"/>
            <w:shd w:val="clear" w:color="auto" w:fill="auto"/>
            <w:vAlign w:val="bottom"/>
          </w:tcPr>
          <w:p w14:paraId="4FFE67D1" w14:textId="77777777" w:rsidR="003359B7" w:rsidRPr="00F54804" w:rsidRDefault="003359B7" w:rsidP="00B202D2">
            <w:pPr>
              <w:keepNext/>
              <w:rPr>
                <w:del w:id="1531" w:author="LUEJE Claudia" w:date="2023-06-26T17:59:00Z"/>
                <w:sz w:val="20"/>
              </w:rPr>
            </w:pPr>
          </w:p>
        </w:tc>
      </w:tr>
    </w:tbl>
    <w:p w14:paraId="70817B03" w14:textId="03DD1DCF" w:rsidR="001332BD" w:rsidRPr="00E956F7" w:rsidRDefault="003359B7">
      <w:pPr>
        <w:pStyle w:val="BodyText"/>
        <w:autoSpaceDE w:val="0"/>
        <w:autoSpaceDN w:val="0"/>
        <w:adjustRightInd w:val="0"/>
        <w:rPr>
          <w:szCs w:val="24"/>
        </w:rPr>
      </w:pPr>
      <w:del w:id="1532" w:author="LUEJE Claudia" w:date="2023-06-26T17:59:00Z">
        <w:r>
          <w:delText>NOTE</w:delText>
        </w:r>
        <w:r w:rsidR="00A76BFE">
          <w:tab/>
        </w:r>
      </w:del>
      <w:r w:rsidR="001332BD" w:rsidRPr="00E956F7">
        <w:rPr>
          <w:szCs w:val="24"/>
        </w:rPr>
        <w:t>Exactly one of the type elements (clinch, clip, heat_stake, gumdrop, nail, rivet, robscan, spotweld, or threaded_connection) need to exist in &lt;connection_0d/&gt;. There is no default type.</w:t>
      </w:r>
    </w:p>
    <w:p w14:paraId="32591D7F" w14:textId="0AD170F6" w:rsidR="001332BD" w:rsidRPr="00E956F7" w:rsidRDefault="001332BD">
      <w:pPr>
        <w:pStyle w:val="Heading2"/>
        <w:tabs>
          <w:tab w:val="left" w:pos="400"/>
        </w:tabs>
        <w:autoSpaceDE w:val="0"/>
        <w:autoSpaceDN w:val="0"/>
        <w:adjustRightInd w:val="0"/>
        <w:rPr>
          <w:rFonts w:eastAsia="Times New Roman"/>
          <w:szCs w:val="24"/>
        </w:rPr>
      </w:pPr>
      <w:bookmarkStart w:id="1533" w:name="_Ref428355238"/>
      <w:bookmarkStart w:id="1534" w:name="_Toc3556975"/>
      <w:bookmarkStart w:id="1535" w:name="_Toc34747225"/>
      <w:bookmarkStart w:id="1536" w:name="_Toc77102040"/>
      <w:bookmarkStart w:id="1537" w:name="_Toc110532186"/>
      <w:r w:rsidRPr="00E956F7">
        <w:rPr>
          <w:rFonts w:eastAsia="Times New Roman"/>
          <w:szCs w:val="24"/>
        </w:rPr>
        <w:t xml:space="preserve">Spot </w:t>
      </w:r>
      <w:r w:rsidR="00B304DE">
        <w:rPr>
          <w:rFonts w:eastAsia="Times New Roman"/>
          <w:szCs w:val="24"/>
        </w:rPr>
        <w:t>w</w:t>
      </w:r>
      <w:r w:rsidRPr="00E956F7">
        <w:rPr>
          <w:rFonts w:eastAsia="Times New Roman"/>
          <w:szCs w:val="24"/>
        </w:rPr>
        <w:t>elds</w:t>
      </w:r>
      <w:bookmarkEnd w:id="1533"/>
      <w:bookmarkEnd w:id="1534"/>
      <w:bookmarkEnd w:id="1535"/>
      <w:bookmarkEnd w:id="1536"/>
      <w:bookmarkEnd w:id="1537"/>
    </w:p>
    <w:p w14:paraId="1FCD7146"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538" w:name="_Toc110532187"/>
      <w:r w:rsidRPr="00E956F7">
        <w:rPr>
          <w:rFonts w:eastAsia="Times New Roman"/>
          <w:szCs w:val="24"/>
        </w:rPr>
        <w:t>General</w:t>
      </w:r>
      <w:bookmarkEnd w:id="1538"/>
    </w:p>
    <w:p w14:paraId="277F3FA1" w14:textId="77777777" w:rsidR="001332BD" w:rsidRPr="00E956F7" w:rsidRDefault="001332BD">
      <w:pPr>
        <w:pStyle w:val="BodyText"/>
        <w:autoSpaceDE w:val="0"/>
        <w:autoSpaceDN w:val="0"/>
        <w:adjustRightInd w:val="0"/>
        <w:rPr>
          <w:szCs w:val="24"/>
        </w:rPr>
      </w:pPr>
      <w:r w:rsidRPr="00E956F7">
        <w:rPr>
          <w:szCs w:val="24"/>
        </w:rPr>
        <w:t xml:space="preserve">A spot weld is denoted by an element </w:t>
      </w:r>
      <w:r w:rsidRPr="009E1140">
        <w:rPr>
          <w:rStyle w:val="ISOCode"/>
        </w:rPr>
        <w:t>&lt;spotweld/&gt;</w:t>
      </w:r>
      <w:r w:rsidRPr="00E956F7">
        <w:rPr>
          <w:szCs w:val="24"/>
        </w:rPr>
        <w:t>. This element is described completely by its attribute and nested elements.</w:t>
      </w:r>
    </w:p>
    <w:p w14:paraId="57B8DBFA" w14:textId="54CD3A7B" w:rsidR="001332BD" w:rsidRPr="00E956F7" w:rsidRDefault="006F39DE">
      <w:pPr>
        <w:pStyle w:val="Tabletitle"/>
        <w:autoSpaceDE w:val="0"/>
        <w:autoSpaceDN w:val="0"/>
        <w:adjustRightInd w:val="0"/>
        <w:outlineLvl w:val="0"/>
        <w:rPr>
          <w:szCs w:val="24"/>
        </w:rPr>
      </w:pPr>
      <w:bookmarkStart w:id="1539" w:name="_Toc110532384"/>
      <w:r w:rsidRPr="00E956F7">
        <w:rPr>
          <w:szCs w:val="24"/>
        </w:rPr>
        <w:t>Table</w:t>
      </w:r>
      <w:del w:id="1540"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36</w:delText>
        </w:r>
        <w:r w:rsidR="0059323C" w:rsidRPr="00F54804">
          <w:fldChar w:fldCharType="end"/>
        </w:r>
      </w:del>
      <w:ins w:id="1541" w:author="LUEJE Claudia" w:date="2023-06-26T17:59:00Z">
        <w:r w:rsidRPr="00E956F7">
          <w:rPr>
            <w:szCs w:val="24"/>
          </w:rPr>
          <w:t> </w:t>
        </w:r>
        <w:r w:rsidR="001332BD" w:rsidRPr="00E956F7">
          <w:rPr>
            <w:szCs w:val="24"/>
          </w:rPr>
          <w:t>36</w:t>
        </w:r>
      </w:ins>
      <w:r w:rsidR="0016607A" w:rsidRPr="00E956F7">
        <w:rPr>
          <w:szCs w:val="24"/>
        </w:rPr>
        <w:t xml:space="preserve"> </w:t>
      </w:r>
      <w:r w:rsidR="001332BD" w:rsidRPr="00E956F7">
        <w:rPr>
          <w:szCs w:val="24"/>
        </w:rPr>
        <w:t>— Nested elements of</w:t>
      </w:r>
      <w:r w:rsidR="001332BD" w:rsidRPr="00BD5750">
        <w:rPr>
          <w:rStyle w:val="ISOCode"/>
        </w:rPr>
        <w:t xml:space="preserve"> &lt;connection_0d/&gt;</w:t>
      </w:r>
      <w:r w:rsidR="001332BD" w:rsidRPr="00E956F7">
        <w:rPr>
          <w:szCs w:val="24"/>
        </w:rPr>
        <w:t xml:space="preserve"> for </w:t>
      </w:r>
      <w:r w:rsidR="001332BD" w:rsidRPr="00BD5750">
        <w:rPr>
          <w:rStyle w:val="ISOCode"/>
        </w:rPr>
        <w:t>&lt;spotweld/&gt;</w:t>
      </w:r>
      <w:bookmarkEnd w:id="1539"/>
    </w:p>
    <w:tbl>
      <w:tblPr>
        <w:tblW w:w="891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48"/>
        <w:gridCol w:w="1670"/>
        <w:gridCol w:w="1417"/>
        <w:gridCol w:w="3677"/>
      </w:tblGrid>
      <w:tr w:rsidR="001332BD" w:rsidRPr="00B62EE5" w14:paraId="35E362AB" w14:textId="77777777" w:rsidTr="005B271E">
        <w:trPr>
          <w:tblHeader/>
          <w:jc w:val="center"/>
        </w:trPr>
        <w:tc>
          <w:tcPr>
            <w:tcW w:w="2148" w:type="dxa"/>
            <w:tcBorders>
              <w:top w:val="single" w:sz="12" w:space="0" w:color="auto"/>
              <w:bottom w:val="single" w:sz="12" w:space="0" w:color="auto"/>
            </w:tcBorders>
            <w:shd w:val="clear" w:color="auto" w:fill="F3F3F3"/>
            <w:vAlign w:val="bottom"/>
          </w:tcPr>
          <w:p w14:paraId="3619E5CC" w14:textId="108D117A" w:rsidR="001332BD" w:rsidRPr="00B62EE5" w:rsidRDefault="001332BD" w:rsidP="0016607A">
            <w:pPr>
              <w:pStyle w:val="Tableheader"/>
              <w:autoSpaceDE w:val="0"/>
              <w:autoSpaceDN w:val="0"/>
              <w:adjustRightInd w:val="0"/>
              <w:rPr>
                <w:b/>
              </w:rPr>
            </w:pPr>
            <w:r w:rsidRPr="00B62EE5">
              <w:rPr>
                <w:b/>
                <w:szCs w:val="24"/>
              </w:rPr>
              <w:t>Nested Elements</w:t>
            </w:r>
          </w:p>
        </w:tc>
        <w:tc>
          <w:tcPr>
            <w:tcW w:w="1670" w:type="dxa"/>
            <w:tcBorders>
              <w:top w:val="single" w:sz="12" w:space="0" w:color="auto"/>
              <w:bottom w:val="single" w:sz="12" w:space="0" w:color="auto"/>
            </w:tcBorders>
            <w:shd w:val="clear" w:color="auto" w:fill="F3F3F3"/>
            <w:vAlign w:val="bottom"/>
          </w:tcPr>
          <w:p w14:paraId="1A918A98" w14:textId="40DDAACF" w:rsidR="001332BD" w:rsidRPr="00B62EE5" w:rsidRDefault="001332BD" w:rsidP="0016607A">
            <w:pPr>
              <w:pStyle w:val="Tableheader"/>
              <w:autoSpaceDE w:val="0"/>
              <w:autoSpaceDN w:val="0"/>
              <w:adjustRightInd w:val="0"/>
              <w:rPr>
                <w:b/>
              </w:rPr>
            </w:pPr>
            <w:r w:rsidRPr="00B62EE5">
              <w:rPr>
                <w:b/>
                <w:szCs w:val="24"/>
              </w:rPr>
              <w:t>Multiplicity</w:t>
            </w:r>
          </w:p>
        </w:tc>
        <w:tc>
          <w:tcPr>
            <w:tcW w:w="1417" w:type="dxa"/>
            <w:tcBorders>
              <w:top w:val="single" w:sz="12" w:space="0" w:color="auto"/>
              <w:bottom w:val="single" w:sz="12" w:space="0" w:color="auto"/>
            </w:tcBorders>
            <w:shd w:val="clear" w:color="auto" w:fill="F3F3F3"/>
            <w:vAlign w:val="bottom"/>
          </w:tcPr>
          <w:p w14:paraId="5C7EA7A2" w14:textId="1462EBFD" w:rsidR="001332BD" w:rsidRPr="00B62EE5" w:rsidRDefault="001332BD" w:rsidP="0016607A">
            <w:pPr>
              <w:pStyle w:val="Tableheader"/>
              <w:autoSpaceDE w:val="0"/>
              <w:autoSpaceDN w:val="0"/>
              <w:adjustRightInd w:val="0"/>
              <w:rPr>
                <w:b/>
              </w:rPr>
            </w:pPr>
            <w:r w:rsidRPr="00B62EE5">
              <w:rPr>
                <w:b/>
                <w:szCs w:val="24"/>
              </w:rPr>
              <w:t>Use</w:t>
            </w:r>
          </w:p>
        </w:tc>
        <w:tc>
          <w:tcPr>
            <w:tcW w:w="3677" w:type="dxa"/>
            <w:tcBorders>
              <w:top w:val="single" w:sz="12" w:space="0" w:color="auto"/>
              <w:bottom w:val="single" w:sz="12" w:space="0" w:color="auto"/>
            </w:tcBorders>
            <w:shd w:val="clear" w:color="auto" w:fill="F3F3F3"/>
            <w:vAlign w:val="bottom"/>
          </w:tcPr>
          <w:p w14:paraId="01F1D775" w14:textId="218CAA0D"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2125A2FA" w14:textId="77777777" w:rsidTr="005B271E">
        <w:trPr>
          <w:jc w:val="center"/>
        </w:trPr>
        <w:tc>
          <w:tcPr>
            <w:tcW w:w="2148" w:type="dxa"/>
            <w:tcBorders>
              <w:top w:val="single" w:sz="12" w:space="0" w:color="auto"/>
            </w:tcBorders>
            <w:vAlign w:val="bottom"/>
          </w:tcPr>
          <w:p w14:paraId="6F4D18AE" w14:textId="0C38CD4D" w:rsidR="001332BD" w:rsidRPr="00E956F7" w:rsidRDefault="001332BD" w:rsidP="0016607A">
            <w:pPr>
              <w:pStyle w:val="Tablebody"/>
              <w:autoSpaceDE w:val="0"/>
              <w:autoSpaceDN w:val="0"/>
              <w:adjustRightInd w:val="0"/>
            </w:pPr>
            <w:r w:rsidRPr="00E956F7">
              <w:rPr>
                <w:szCs w:val="24"/>
              </w:rPr>
              <w:t>spotweld</w:t>
            </w:r>
          </w:p>
        </w:tc>
        <w:tc>
          <w:tcPr>
            <w:tcW w:w="1670" w:type="dxa"/>
            <w:tcBorders>
              <w:top w:val="single" w:sz="12" w:space="0" w:color="auto"/>
            </w:tcBorders>
            <w:vAlign w:val="bottom"/>
          </w:tcPr>
          <w:p w14:paraId="7BB8C4E4" w14:textId="183E978C" w:rsidR="001332BD" w:rsidRPr="00E956F7" w:rsidRDefault="001332BD" w:rsidP="0016607A">
            <w:pPr>
              <w:pStyle w:val="Tablebody"/>
              <w:autoSpaceDE w:val="0"/>
              <w:autoSpaceDN w:val="0"/>
              <w:adjustRightInd w:val="0"/>
            </w:pPr>
            <w:r w:rsidRPr="00E956F7">
              <w:rPr>
                <w:szCs w:val="24"/>
              </w:rPr>
              <w:t>1</w:t>
            </w:r>
          </w:p>
        </w:tc>
        <w:tc>
          <w:tcPr>
            <w:tcW w:w="1417" w:type="dxa"/>
            <w:tcBorders>
              <w:top w:val="single" w:sz="12" w:space="0" w:color="auto"/>
            </w:tcBorders>
            <w:vAlign w:val="bottom"/>
          </w:tcPr>
          <w:p w14:paraId="7A665E6E" w14:textId="52F81A5A" w:rsidR="001332BD" w:rsidRPr="00E956F7" w:rsidRDefault="001332BD" w:rsidP="0016607A">
            <w:pPr>
              <w:pStyle w:val="Tablebody"/>
              <w:autoSpaceDE w:val="0"/>
              <w:autoSpaceDN w:val="0"/>
              <w:adjustRightInd w:val="0"/>
            </w:pPr>
            <w:r w:rsidRPr="00E956F7">
              <w:rPr>
                <w:szCs w:val="24"/>
              </w:rPr>
              <w:t>Optional</w:t>
            </w:r>
          </w:p>
        </w:tc>
        <w:tc>
          <w:tcPr>
            <w:tcW w:w="3677" w:type="dxa"/>
            <w:tcBorders>
              <w:top w:val="single" w:sz="12" w:space="0" w:color="auto"/>
            </w:tcBorders>
            <w:vAlign w:val="bottom"/>
          </w:tcPr>
          <w:p w14:paraId="444188B0" w14:textId="1E9E6F2A" w:rsidR="001332BD" w:rsidRPr="00E956F7" w:rsidRDefault="001332BD" w:rsidP="0016607A">
            <w:pPr>
              <w:pStyle w:val="Tablebody"/>
              <w:autoSpaceDE w:val="0"/>
              <w:autoSpaceDN w:val="0"/>
              <w:adjustRightInd w:val="0"/>
            </w:pPr>
            <w:r w:rsidRPr="00E956F7">
              <w:rPr>
                <w:szCs w:val="24"/>
              </w:rPr>
              <w:t>-</w:t>
            </w:r>
          </w:p>
        </w:tc>
      </w:tr>
      <w:tr w:rsidR="001332BD" w:rsidRPr="00E956F7" w14:paraId="32A70CBD" w14:textId="77777777" w:rsidTr="005B271E">
        <w:trPr>
          <w:jc w:val="center"/>
        </w:trPr>
        <w:tc>
          <w:tcPr>
            <w:tcW w:w="2148" w:type="dxa"/>
            <w:vAlign w:val="bottom"/>
          </w:tcPr>
          <w:p w14:paraId="3BEA1EE5" w14:textId="4ADE0F09" w:rsidR="001332BD" w:rsidRPr="00E956F7" w:rsidRDefault="001332BD" w:rsidP="0016607A">
            <w:pPr>
              <w:pStyle w:val="Tablebody"/>
              <w:autoSpaceDE w:val="0"/>
              <w:autoSpaceDN w:val="0"/>
              <w:adjustRightInd w:val="0"/>
            </w:pPr>
            <w:r w:rsidRPr="00E956F7">
              <w:rPr>
                <w:szCs w:val="24"/>
              </w:rPr>
              <w:t>loc</w:t>
            </w:r>
          </w:p>
        </w:tc>
        <w:tc>
          <w:tcPr>
            <w:tcW w:w="1670" w:type="dxa"/>
            <w:vAlign w:val="bottom"/>
          </w:tcPr>
          <w:p w14:paraId="1FB01B5F" w14:textId="237C0FC1" w:rsidR="001332BD" w:rsidRPr="00E956F7" w:rsidRDefault="001332BD" w:rsidP="0016607A">
            <w:pPr>
              <w:pStyle w:val="Tablebody"/>
              <w:autoSpaceDE w:val="0"/>
              <w:autoSpaceDN w:val="0"/>
              <w:adjustRightInd w:val="0"/>
            </w:pPr>
            <w:r w:rsidRPr="00E956F7">
              <w:rPr>
                <w:szCs w:val="24"/>
              </w:rPr>
              <w:t>1</w:t>
            </w:r>
          </w:p>
        </w:tc>
        <w:tc>
          <w:tcPr>
            <w:tcW w:w="1417" w:type="dxa"/>
            <w:vAlign w:val="bottom"/>
          </w:tcPr>
          <w:p w14:paraId="4216DFBB" w14:textId="15FA9CC6" w:rsidR="001332BD" w:rsidRPr="00E956F7" w:rsidRDefault="001332BD" w:rsidP="0016607A">
            <w:pPr>
              <w:pStyle w:val="Tablebody"/>
              <w:autoSpaceDE w:val="0"/>
              <w:autoSpaceDN w:val="0"/>
              <w:adjustRightInd w:val="0"/>
            </w:pPr>
            <w:r w:rsidRPr="00E956F7">
              <w:rPr>
                <w:szCs w:val="24"/>
              </w:rPr>
              <w:t>Required</w:t>
            </w:r>
          </w:p>
        </w:tc>
        <w:tc>
          <w:tcPr>
            <w:tcW w:w="3677" w:type="dxa"/>
            <w:vAlign w:val="bottom"/>
          </w:tcPr>
          <w:p w14:paraId="0291E912" w14:textId="30F6EB1B" w:rsidR="001332BD" w:rsidRPr="00E956F7" w:rsidRDefault="001332BD" w:rsidP="0016607A">
            <w:pPr>
              <w:pStyle w:val="Tablebody"/>
              <w:autoSpaceDE w:val="0"/>
              <w:autoSpaceDN w:val="0"/>
              <w:adjustRightInd w:val="0"/>
            </w:pPr>
            <w:r w:rsidRPr="00E956F7">
              <w:rPr>
                <w:szCs w:val="24"/>
              </w:rPr>
              <w:t>-</w:t>
            </w:r>
          </w:p>
        </w:tc>
      </w:tr>
      <w:tr w:rsidR="001332BD" w:rsidRPr="00E956F7" w14:paraId="648448CE" w14:textId="77777777" w:rsidTr="005B271E">
        <w:trPr>
          <w:jc w:val="center"/>
        </w:trPr>
        <w:tc>
          <w:tcPr>
            <w:tcW w:w="2148" w:type="dxa"/>
            <w:tcBorders>
              <w:bottom w:val="single" w:sz="6" w:space="0" w:color="auto"/>
            </w:tcBorders>
            <w:vAlign w:val="bottom"/>
          </w:tcPr>
          <w:p w14:paraId="4DA08727" w14:textId="7DEB8E24" w:rsidR="001332BD" w:rsidRPr="00E956F7" w:rsidRDefault="001332BD" w:rsidP="0016607A">
            <w:pPr>
              <w:pStyle w:val="Tablebody"/>
              <w:autoSpaceDE w:val="0"/>
              <w:autoSpaceDN w:val="0"/>
              <w:adjustRightInd w:val="0"/>
            </w:pPr>
            <w:r w:rsidRPr="00E956F7">
              <w:rPr>
                <w:szCs w:val="24"/>
              </w:rPr>
              <w:t>appdata</w:t>
            </w:r>
          </w:p>
        </w:tc>
        <w:tc>
          <w:tcPr>
            <w:tcW w:w="1670" w:type="dxa"/>
            <w:tcBorders>
              <w:bottom w:val="single" w:sz="6" w:space="0" w:color="auto"/>
            </w:tcBorders>
            <w:vAlign w:val="bottom"/>
          </w:tcPr>
          <w:p w14:paraId="226DC181" w14:textId="57785E15" w:rsidR="001332BD" w:rsidRPr="00E956F7" w:rsidRDefault="001332BD" w:rsidP="0016607A">
            <w:pPr>
              <w:pStyle w:val="Tablebody"/>
              <w:autoSpaceDE w:val="0"/>
              <w:autoSpaceDN w:val="0"/>
              <w:adjustRightInd w:val="0"/>
            </w:pPr>
            <w:r w:rsidRPr="00E956F7">
              <w:rPr>
                <w:szCs w:val="24"/>
              </w:rPr>
              <w:t>1</w:t>
            </w:r>
          </w:p>
        </w:tc>
        <w:tc>
          <w:tcPr>
            <w:tcW w:w="1417" w:type="dxa"/>
            <w:tcBorders>
              <w:bottom w:val="single" w:sz="6" w:space="0" w:color="auto"/>
            </w:tcBorders>
            <w:vAlign w:val="bottom"/>
          </w:tcPr>
          <w:p w14:paraId="67A53FA3" w14:textId="56F61277" w:rsidR="001332BD" w:rsidRPr="00E956F7" w:rsidRDefault="001332BD" w:rsidP="0016607A">
            <w:pPr>
              <w:pStyle w:val="Tablebody"/>
              <w:autoSpaceDE w:val="0"/>
              <w:autoSpaceDN w:val="0"/>
              <w:adjustRightInd w:val="0"/>
            </w:pPr>
            <w:r w:rsidRPr="00E956F7">
              <w:rPr>
                <w:szCs w:val="24"/>
              </w:rPr>
              <w:t>Optional</w:t>
            </w:r>
          </w:p>
        </w:tc>
        <w:tc>
          <w:tcPr>
            <w:tcW w:w="3677" w:type="dxa"/>
            <w:tcBorders>
              <w:bottom w:val="single" w:sz="6" w:space="0" w:color="auto"/>
            </w:tcBorders>
            <w:vAlign w:val="bottom"/>
          </w:tcPr>
          <w:p w14:paraId="49873EE2" w14:textId="18EA0F05" w:rsidR="001332BD" w:rsidRPr="00E956F7" w:rsidRDefault="001332BD" w:rsidP="0016607A">
            <w:pPr>
              <w:pStyle w:val="Tablebody"/>
              <w:autoSpaceDE w:val="0"/>
              <w:autoSpaceDN w:val="0"/>
              <w:adjustRightInd w:val="0"/>
            </w:pPr>
            <w:r w:rsidRPr="00E956F7">
              <w:rPr>
                <w:szCs w:val="24"/>
              </w:rPr>
              <w:t>-</w:t>
            </w:r>
          </w:p>
        </w:tc>
      </w:tr>
      <w:tr w:rsidR="001332BD" w:rsidRPr="00E956F7" w14:paraId="56002E8D" w14:textId="77777777" w:rsidTr="005B271E">
        <w:trPr>
          <w:jc w:val="center"/>
        </w:trPr>
        <w:tc>
          <w:tcPr>
            <w:tcW w:w="2148" w:type="dxa"/>
            <w:tcBorders>
              <w:top w:val="single" w:sz="6" w:space="0" w:color="auto"/>
              <w:bottom w:val="single" w:sz="4" w:space="0" w:color="auto"/>
            </w:tcBorders>
            <w:vAlign w:val="bottom"/>
          </w:tcPr>
          <w:p w14:paraId="41E9E578" w14:textId="2DB8A0EE" w:rsidR="001332BD" w:rsidRPr="00E956F7" w:rsidRDefault="001332BD" w:rsidP="0016607A">
            <w:pPr>
              <w:pStyle w:val="Tablebody"/>
              <w:autoSpaceDE w:val="0"/>
              <w:autoSpaceDN w:val="0"/>
              <w:adjustRightInd w:val="0"/>
            </w:pPr>
            <w:r w:rsidRPr="00E956F7">
              <w:rPr>
                <w:szCs w:val="24"/>
              </w:rPr>
              <w:t>femdata</w:t>
            </w:r>
          </w:p>
        </w:tc>
        <w:tc>
          <w:tcPr>
            <w:tcW w:w="1670" w:type="dxa"/>
            <w:tcBorders>
              <w:top w:val="single" w:sz="6" w:space="0" w:color="auto"/>
              <w:bottom w:val="single" w:sz="4" w:space="0" w:color="auto"/>
            </w:tcBorders>
            <w:vAlign w:val="bottom"/>
          </w:tcPr>
          <w:p w14:paraId="4515163E" w14:textId="3A114CE7" w:rsidR="001332BD" w:rsidRPr="00E956F7" w:rsidDel="001704BA" w:rsidRDefault="001332BD" w:rsidP="0016607A">
            <w:pPr>
              <w:pStyle w:val="Tablebody"/>
              <w:autoSpaceDE w:val="0"/>
              <w:autoSpaceDN w:val="0"/>
              <w:adjustRightInd w:val="0"/>
            </w:pPr>
            <w:r w:rsidRPr="00E956F7">
              <w:rPr>
                <w:szCs w:val="24"/>
              </w:rPr>
              <w:t>1</w:t>
            </w:r>
          </w:p>
        </w:tc>
        <w:tc>
          <w:tcPr>
            <w:tcW w:w="1417" w:type="dxa"/>
            <w:tcBorders>
              <w:top w:val="single" w:sz="6" w:space="0" w:color="auto"/>
              <w:bottom w:val="single" w:sz="4" w:space="0" w:color="auto"/>
            </w:tcBorders>
            <w:vAlign w:val="bottom"/>
          </w:tcPr>
          <w:p w14:paraId="550326B5" w14:textId="4602297C" w:rsidR="001332BD" w:rsidRPr="00E956F7" w:rsidRDefault="001332BD" w:rsidP="0016607A">
            <w:pPr>
              <w:pStyle w:val="Tablebody"/>
              <w:autoSpaceDE w:val="0"/>
              <w:autoSpaceDN w:val="0"/>
              <w:adjustRightInd w:val="0"/>
            </w:pPr>
            <w:r w:rsidRPr="00E956F7">
              <w:rPr>
                <w:szCs w:val="24"/>
              </w:rPr>
              <w:t>Optional</w:t>
            </w:r>
          </w:p>
        </w:tc>
        <w:tc>
          <w:tcPr>
            <w:tcW w:w="3677" w:type="dxa"/>
            <w:tcBorders>
              <w:top w:val="single" w:sz="6" w:space="0" w:color="auto"/>
              <w:bottom w:val="single" w:sz="4" w:space="0" w:color="auto"/>
            </w:tcBorders>
            <w:vAlign w:val="bottom"/>
          </w:tcPr>
          <w:p w14:paraId="74F0D3F4" w14:textId="59A5BA50" w:rsidR="001332BD" w:rsidRPr="00E956F7" w:rsidRDefault="001332BD" w:rsidP="0016607A">
            <w:pPr>
              <w:pStyle w:val="Tablebody"/>
              <w:autoSpaceDE w:val="0"/>
              <w:autoSpaceDN w:val="0"/>
              <w:adjustRightInd w:val="0"/>
            </w:pPr>
            <w:r w:rsidRPr="00E956F7">
              <w:rPr>
                <w:szCs w:val="24"/>
              </w:rPr>
              <w:t>-</w:t>
            </w:r>
          </w:p>
        </w:tc>
      </w:tr>
      <w:tr w:rsidR="001332BD" w:rsidRPr="00E956F7" w14:paraId="667D96D0" w14:textId="77777777" w:rsidTr="005B271E">
        <w:trPr>
          <w:jc w:val="center"/>
        </w:trPr>
        <w:tc>
          <w:tcPr>
            <w:tcW w:w="2148" w:type="dxa"/>
            <w:tcBorders>
              <w:top w:val="single" w:sz="4" w:space="0" w:color="auto"/>
            </w:tcBorders>
          </w:tcPr>
          <w:p w14:paraId="6006BB40" w14:textId="32D7A4A6" w:rsidR="001332BD" w:rsidRPr="00E956F7" w:rsidRDefault="001332BD" w:rsidP="0016607A">
            <w:pPr>
              <w:pStyle w:val="Tablebody"/>
              <w:autoSpaceDE w:val="0"/>
              <w:autoSpaceDN w:val="0"/>
              <w:adjustRightInd w:val="0"/>
            </w:pPr>
            <w:r w:rsidRPr="00E956F7">
              <w:rPr>
                <w:szCs w:val="24"/>
              </w:rPr>
              <w:t>custom_attributes_list</w:t>
            </w:r>
          </w:p>
        </w:tc>
        <w:tc>
          <w:tcPr>
            <w:tcW w:w="1670" w:type="dxa"/>
            <w:tcBorders>
              <w:top w:val="single" w:sz="4" w:space="0" w:color="auto"/>
            </w:tcBorders>
          </w:tcPr>
          <w:p w14:paraId="7D4A72E5" w14:textId="314001C5" w:rsidR="001332BD" w:rsidRPr="00E956F7" w:rsidRDefault="001332BD" w:rsidP="0016607A">
            <w:pPr>
              <w:pStyle w:val="Tablebody"/>
              <w:autoSpaceDE w:val="0"/>
              <w:autoSpaceDN w:val="0"/>
              <w:adjustRightInd w:val="0"/>
            </w:pPr>
            <w:r w:rsidRPr="00E956F7">
              <w:rPr>
                <w:szCs w:val="24"/>
              </w:rPr>
              <w:t>1</w:t>
            </w:r>
          </w:p>
        </w:tc>
        <w:tc>
          <w:tcPr>
            <w:tcW w:w="1417" w:type="dxa"/>
            <w:tcBorders>
              <w:top w:val="single" w:sz="4" w:space="0" w:color="auto"/>
            </w:tcBorders>
          </w:tcPr>
          <w:p w14:paraId="2C26A391" w14:textId="03BEA8A4" w:rsidR="001332BD" w:rsidRPr="00E956F7" w:rsidRDefault="001332BD" w:rsidP="0016607A">
            <w:pPr>
              <w:pStyle w:val="Tablebody"/>
              <w:autoSpaceDE w:val="0"/>
              <w:autoSpaceDN w:val="0"/>
              <w:adjustRightInd w:val="0"/>
            </w:pPr>
            <w:r w:rsidRPr="00E956F7">
              <w:rPr>
                <w:szCs w:val="24"/>
              </w:rPr>
              <w:t>Optional</w:t>
            </w:r>
          </w:p>
        </w:tc>
        <w:tc>
          <w:tcPr>
            <w:tcW w:w="3677" w:type="dxa"/>
            <w:tcBorders>
              <w:top w:val="single" w:sz="4" w:space="0" w:color="auto"/>
            </w:tcBorders>
          </w:tcPr>
          <w:p w14:paraId="615DCC90" w14:textId="604967EF" w:rsidR="001332BD" w:rsidRPr="00E956F7" w:rsidRDefault="00FC68DB" w:rsidP="0016607A">
            <w:pPr>
              <w:pStyle w:val="Tablebody"/>
              <w:autoSpaceDE w:val="0"/>
              <w:autoSpaceDN w:val="0"/>
              <w:adjustRightInd w:val="0"/>
            </w:pPr>
            <w:del w:id="1542"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1543" w:author="LUEJE Claudia" w:date="2023-06-26T17:59:00Z">
              <w:r w:rsidR="001332BD" w:rsidRPr="00E956F7">
                <w:rPr>
                  <w:szCs w:val="24"/>
                </w:rPr>
                <w:t xml:space="preserve">See </w:t>
              </w:r>
              <w:r w:rsidR="001332BD" w:rsidRPr="00E956F7">
                <w:rPr>
                  <w:rStyle w:val="citesec"/>
                  <w:szCs w:val="24"/>
                </w:rPr>
                <w:t>8.5</w:t>
              </w:r>
              <w:r w:rsidR="001332BD" w:rsidRPr="00E956F7">
                <w:rPr>
                  <w:szCs w:val="24"/>
                </w:rPr>
                <w:t xml:space="preserve"> Custom Attributes list</w:t>
              </w:r>
            </w:ins>
          </w:p>
        </w:tc>
      </w:tr>
    </w:tbl>
    <w:p w14:paraId="4B4C131B" w14:textId="6FA1898D" w:rsidR="001332BD" w:rsidRPr="00E956F7" w:rsidRDefault="001332BD">
      <w:pPr>
        <w:pStyle w:val="BodyText"/>
        <w:autoSpaceDE w:val="0"/>
        <w:autoSpaceDN w:val="0"/>
        <w:adjustRightInd w:val="0"/>
        <w:rPr>
          <w:szCs w:val="24"/>
        </w:rPr>
      </w:pPr>
      <w:r w:rsidRPr="00E956F7">
        <w:rPr>
          <w:szCs w:val="24"/>
        </w:rPr>
        <w:t xml:space="preserve">XML specification of </w:t>
      </w:r>
      <w:r w:rsidRPr="009E1140">
        <w:rPr>
          <w:rStyle w:val="ISOCode"/>
        </w:rPr>
        <w:t>&lt;spotweld/&gt;</w:t>
      </w:r>
      <w:r w:rsidRPr="00E956F7">
        <w:rPr>
          <w:szCs w:val="24"/>
        </w:rPr>
        <w:t xml:space="preserve"> with element </w:t>
      </w:r>
      <w:r w:rsidRPr="009E1140">
        <w:rPr>
          <w:rStyle w:val="ISOCode"/>
        </w:rPr>
        <w:t>diameter:</w:t>
      </w:r>
    </w:p>
    <w:p w14:paraId="4085E201" w14:textId="7B252133" w:rsidR="001332BD" w:rsidRPr="00E956F7" w:rsidRDefault="006F39DE">
      <w:pPr>
        <w:pStyle w:val="Tabletitle"/>
        <w:autoSpaceDE w:val="0"/>
        <w:autoSpaceDN w:val="0"/>
        <w:adjustRightInd w:val="0"/>
        <w:outlineLvl w:val="0"/>
        <w:rPr>
          <w:szCs w:val="24"/>
        </w:rPr>
      </w:pPr>
      <w:bookmarkStart w:id="1544" w:name="_Toc110532385"/>
      <w:r w:rsidRPr="00E956F7">
        <w:rPr>
          <w:szCs w:val="24"/>
        </w:rPr>
        <w:t>Table</w:t>
      </w:r>
      <w:del w:id="1545" w:author="LUEJE Claudia" w:date="2023-06-26T17:59:00Z">
        <w:r w:rsidR="0059323C" w:rsidRPr="00F54804">
          <w:delText xml:space="preserve"> </w:delText>
        </w:r>
        <w:r w:rsidR="0059323C" w:rsidRPr="005C2D94">
          <w:fldChar w:fldCharType="begin"/>
        </w:r>
        <w:r w:rsidR="0059323C" w:rsidRPr="00F54804">
          <w:delInstrText xml:space="preserve"> SEQ Table \* ARABIC </w:delInstrText>
        </w:r>
        <w:r w:rsidR="0059323C" w:rsidRPr="005C2D94">
          <w:fldChar w:fldCharType="separate"/>
        </w:r>
        <w:r w:rsidR="0067475A">
          <w:rPr>
            <w:noProof/>
          </w:rPr>
          <w:delText>37</w:delText>
        </w:r>
        <w:r w:rsidR="0059323C" w:rsidRPr="005C2D94">
          <w:fldChar w:fldCharType="end"/>
        </w:r>
      </w:del>
      <w:ins w:id="1546" w:author="LUEJE Claudia" w:date="2023-06-26T17:59:00Z">
        <w:r w:rsidRPr="00E956F7">
          <w:rPr>
            <w:szCs w:val="24"/>
          </w:rPr>
          <w:t> </w:t>
        </w:r>
        <w:r w:rsidR="001332BD" w:rsidRPr="00E956F7">
          <w:rPr>
            <w:szCs w:val="24"/>
          </w:rPr>
          <w:t>37</w:t>
        </w:r>
      </w:ins>
      <w:r w:rsidR="0016607A" w:rsidRPr="00E956F7">
        <w:rPr>
          <w:szCs w:val="24"/>
        </w:rPr>
        <w:t xml:space="preserve"> </w:t>
      </w:r>
      <w:r w:rsidR="001332BD" w:rsidRPr="00E956F7">
        <w:rPr>
          <w:szCs w:val="24"/>
        </w:rPr>
        <w:t xml:space="preserve">— Attributes of element </w:t>
      </w:r>
      <w:r w:rsidR="001332BD" w:rsidRPr="00BD5750">
        <w:rPr>
          <w:rStyle w:val="ISOCode"/>
        </w:rPr>
        <w:t>&lt;spotweld/&gt;</w:t>
      </w:r>
      <w:bookmarkEnd w:id="1544"/>
    </w:p>
    <w:tbl>
      <w:tblPr>
        <w:tblW w:w="893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418"/>
        <w:gridCol w:w="1559"/>
        <w:gridCol w:w="1559"/>
        <w:gridCol w:w="1276"/>
        <w:gridCol w:w="3118"/>
      </w:tblGrid>
      <w:tr w:rsidR="001332BD" w:rsidRPr="00B62EE5" w14:paraId="791872C9" w14:textId="77777777" w:rsidTr="005B271E">
        <w:trPr>
          <w:tblHeader/>
          <w:jc w:val="center"/>
        </w:trPr>
        <w:tc>
          <w:tcPr>
            <w:tcW w:w="1418" w:type="dxa"/>
            <w:tcBorders>
              <w:top w:val="single" w:sz="12" w:space="0" w:color="auto"/>
              <w:bottom w:val="single" w:sz="12" w:space="0" w:color="auto"/>
            </w:tcBorders>
            <w:shd w:val="clear" w:color="auto" w:fill="F3F3F3"/>
            <w:vAlign w:val="bottom"/>
          </w:tcPr>
          <w:p w14:paraId="7936AC0C" w14:textId="7E897FDC" w:rsidR="001332BD" w:rsidRPr="00B62EE5" w:rsidRDefault="001332BD" w:rsidP="0016607A">
            <w:pPr>
              <w:pStyle w:val="Tableheader"/>
              <w:autoSpaceDE w:val="0"/>
              <w:autoSpaceDN w:val="0"/>
              <w:adjustRightInd w:val="0"/>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417334C8" w14:textId="26C077A2" w:rsidR="001332BD" w:rsidRPr="00B62EE5" w:rsidRDefault="001332BD" w:rsidP="0016607A">
            <w:pPr>
              <w:pStyle w:val="Tableheader"/>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7BBCB033" w14:textId="07941BF8" w:rsidR="001332BD" w:rsidRPr="00B62EE5" w:rsidRDefault="001332BD" w:rsidP="0016607A">
            <w:pPr>
              <w:pStyle w:val="Tableheader"/>
              <w:autoSpaceDE w:val="0"/>
              <w:autoSpaceDN w:val="0"/>
              <w:adjustRightInd w:val="0"/>
              <w:rPr>
                <w:b/>
              </w:rPr>
            </w:pPr>
            <w:r w:rsidRPr="00B62EE5">
              <w:rPr>
                <w:b/>
                <w:szCs w:val="24"/>
              </w:rPr>
              <w:t xml:space="preserve">Value </w:t>
            </w:r>
            <w:r w:rsidR="00B304DE" w:rsidRPr="00B62EE5">
              <w:rPr>
                <w:b/>
                <w:szCs w:val="24"/>
              </w:rPr>
              <w:t>s</w:t>
            </w:r>
            <w:r w:rsidRPr="00B62EE5">
              <w:rPr>
                <w:b/>
                <w:szCs w:val="24"/>
              </w:rPr>
              <w:t>pace</w:t>
            </w:r>
          </w:p>
        </w:tc>
        <w:tc>
          <w:tcPr>
            <w:tcW w:w="1276" w:type="dxa"/>
            <w:tcBorders>
              <w:top w:val="single" w:sz="12" w:space="0" w:color="auto"/>
              <w:bottom w:val="single" w:sz="12" w:space="0" w:color="auto"/>
            </w:tcBorders>
            <w:shd w:val="clear" w:color="auto" w:fill="F3F3F3"/>
            <w:vAlign w:val="bottom"/>
          </w:tcPr>
          <w:p w14:paraId="10C082AD" w14:textId="6B8EBAAF" w:rsidR="001332BD" w:rsidRPr="00B62EE5" w:rsidRDefault="001332BD" w:rsidP="0016607A">
            <w:pPr>
              <w:pStyle w:val="Tableheader"/>
              <w:autoSpaceDE w:val="0"/>
              <w:autoSpaceDN w:val="0"/>
              <w:adjustRightInd w:val="0"/>
              <w:rPr>
                <w:b/>
              </w:rPr>
            </w:pPr>
            <w:r w:rsidRPr="00B62EE5">
              <w:rPr>
                <w:b/>
                <w:szCs w:val="24"/>
              </w:rPr>
              <w:t>Use</w:t>
            </w:r>
          </w:p>
        </w:tc>
        <w:tc>
          <w:tcPr>
            <w:tcW w:w="3118" w:type="dxa"/>
            <w:tcBorders>
              <w:top w:val="single" w:sz="12" w:space="0" w:color="auto"/>
              <w:bottom w:val="single" w:sz="12" w:space="0" w:color="auto"/>
            </w:tcBorders>
            <w:shd w:val="clear" w:color="auto" w:fill="F3F3F3"/>
            <w:vAlign w:val="bottom"/>
          </w:tcPr>
          <w:p w14:paraId="4461DAEC" w14:textId="105423B3"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7BF4F1F7" w14:textId="77777777" w:rsidTr="005B271E">
        <w:trPr>
          <w:jc w:val="center"/>
        </w:trPr>
        <w:tc>
          <w:tcPr>
            <w:tcW w:w="1418" w:type="dxa"/>
            <w:tcBorders>
              <w:top w:val="single" w:sz="12" w:space="0" w:color="auto"/>
              <w:bottom w:val="single" w:sz="4" w:space="0" w:color="auto"/>
            </w:tcBorders>
          </w:tcPr>
          <w:p w14:paraId="39F88E2B" w14:textId="400527BA" w:rsidR="001332BD" w:rsidRPr="00E956F7" w:rsidRDefault="001332BD" w:rsidP="0016607A">
            <w:pPr>
              <w:pStyle w:val="Tablebody"/>
              <w:autoSpaceDE w:val="0"/>
              <w:autoSpaceDN w:val="0"/>
              <w:adjustRightInd w:val="0"/>
            </w:pPr>
            <w:r w:rsidRPr="00E956F7">
              <w:rPr>
                <w:szCs w:val="24"/>
              </w:rPr>
              <w:t>diameter</w:t>
            </w:r>
          </w:p>
        </w:tc>
        <w:tc>
          <w:tcPr>
            <w:tcW w:w="1559" w:type="dxa"/>
            <w:tcBorders>
              <w:top w:val="single" w:sz="12" w:space="0" w:color="auto"/>
              <w:bottom w:val="single" w:sz="4" w:space="0" w:color="auto"/>
            </w:tcBorders>
          </w:tcPr>
          <w:p w14:paraId="0F72D8EC" w14:textId="7ED10EC1" w:rsidR="001332BD" w:rsidRPr="00E956F7" w:rsidRDefault="001332BD" w:rsidP="0016607A">
            <w:pPr>
              <w:pStyle w:val="Tablebody"/>
              <w:autoSpaceDE w:val="0"/>
              <w:autoSpaceDN w:val="0"/>
              <w:adjustRightInd w:val="0"/>
            </w:pPr>
            <w:r w:rsidRPr="00E956F7">
              <w:rPr>
                <w:szCs w:val="24"/>
              </w:rPr>
              <w:t>Floating point</w:t>
            </w:r>
          </w:p>
        </w:tc>
        <w:tc>
          <w:tcPr>
            <w:tcW w:w="1559" w:type="dxa"/>
            <w:tcBorders>
              <w:top w:val="single" w:sz="12" w:space="0" w:color="auto"/>
              <w:bottom w:val="single" w:sz="4" w:space="0" w:color="auto"/>
            </w:tcBorders>
          </w:tcPr>
          <w:p w14:paraId="43F88C48" w14:textId="5AE5C1BA" w:rsidR="001332BD" w:rsidRPr="00E956F7" w:rsidRDefault="001332BD" w:rsidP="0016607A">
            <w:pPr>
              <w:pStyle w:val="Tablebody"/>
              <w:autoSpaceDE w:val="0"/>
              <w:autoSpaceDN w:val="0"/>
              <w:adjustRightInd w:val="0"/>
            </w:pPr>
            <w:r w:rsidRPr="00E956F7">
              <w:rPr>
                <w:szCs w:val="24"/>
              </w:rPr>
              <w:t>&gt; 0.0</w:t>
            </w:r>
          </w:p>
        </w:tc>
        <w:tc>
          <w:tcPr>
            <w:tcW w:w="1276" w:type="dxa"/>
            <w:tcBorders>
              <w:top w:val="single" w:sz="12" w:space="0" w:color="auto"/>
              <w:bottom w:val="single" w:sz="4" w:space="0" w:color="auto"/>
            </w:tcBorders>
          </w:tcPr>
          <w:p w14:paraId="312A88FD" w14:textId="330C72E6" w:rsidR="001332BD" w:rsidRPr="00E956F7" w:rsidRDefault="001332BD" w:rsidP="0016607A">
            <w:pPr>
              <w:pStyle w:val="Tablebody"/>
              <w:autoSpaceDE w:val="0"/>
              <w:autoSpaceDN w:val="0"/>
              <w:adjustRightInd w:val="0"/>
            </w:pPr>
            <w:r w:rsidRPr="00E956F7">
              <w:rPr>
                <w:szCs w:val="24"/>
              </w:rPr>
              <w:t>Optional</w:t>
            </w:r>
          </w:p>
        </w:tc>
        <w:tc>
          <w:tcPr>
            <w:tcW w:w="3118" w:type="dxa"/>
            <w:tcBorders>
              <w:top w:val="single" w:sz="12" w:space="0" w:color="auto"/>
              <w:bottom w:val="single" w:sz="4" w:space="0" w:color="auto"/>
            </w:tcBorders>
          </w:tcPr>
          <w:p w14:paraId="47D61BCA" w14:textId="1A9C6DFA" w:rsidR="001332BD" w:rsidRPr="00E956F7" w:rsidRDefault="001332BD" w:rsidP="0016607A">
            <w:pPr>
              <w:pStyle w:val="Tablebody"/>
              <w:autoSpaceDE w:val="0"/>
              <w:autoSpaceDN w:val="0"/>
              <w:adjustRightInd w:val="0"/>
            </w:pPr>
            <w:r w:rsidRPr="00E956F7">
              <w:rPr>
                <w:szCs w:val="24"/>
              </w:rPr>
              <w:t>-</w:t>
            </w:r>
          </w:p>
        </w:tc>
      </w:tr>
      <w:tr w:rsidR="001332BD" w:rsidRPr="00E956F7" w14:paraId="054373BE" w14:textId="77777777" w:rsidTr="005B271E">
        <w:trPr>
          <w:jc w:val="center"/>
        </w:trPr>
        <w:tc>
          <w:tcPr>
            <w:tcW w:w="1418" w:type="dxa"/>
            <w:tcBorders>
              <w:top w:val="single" w:sz="4" w:space="0" w:color="auto"/>
              <w:bottom w:val="single" w:sz="12" w:space="0" w:color="auto"/>
            </w:tcBorders>
          </w:tcPr>
          <w:p w14:paraId="7EF38BE9" w14:textId="1B27915C" w:rsidR="001332BD" w:rsidRPr="00E956F7" w:rsidRDefault="001332BD" w:rsidP="0016607A">
            <w:pPr>
              <w:pStyle w:val="Tablebody"/>
              <w:autoSpaceDE w:val="0"/>
              <w:autoSpaceDN w:val="0"/>
              <w:adjustRightInd w:val="0"/>
            </w:pPr>
            <w:r w:rsidRPr="00E956F7">
              <w:rPr>
                <w:szCs w:val="24"/>
              </w:rPr>
              <w:t>technology</w:t>
            </w:r>
          </w:p>
        </w:tc>
        <w:tc>
          <w:tcPr>
            <w:tcW w:w="1559" w:type="dxa"/>
            <w:tcBorders>
              <w:top w:val="single" w:sz="4" w:space="0" w:color="auto"/>
              <w:bottom w:val="single" w:sz="12" w:space="0" w:color="auto"/>
            </w:tcBorders>
          </w:tcPr>
          <w:p w14:paraId="604B5B29" w14:textId="1F0B36A5" w:rsidR="001332BD" w:rsidRPr="00E956F7" w:rsidRDefault="001332BD" w:rsidP="0016607A">
            <w:pPr>
              <w:pStyle w:val="Tablebody"/>
              <w:autoSpaceDE w:val="0"/>
              <w:autoSpaceDN w:val="0"/>
              <w:adjustRightInd w:val="0"/>
            </w:pPr>
            <w:r w:rsidRPr="00E956F7">
              <w:rPr>
                <w:szCs w:val="24"/>
              </w:rPr>
              <w:t>Selection</w:t>
            </w:r>
          </w:p>
        </w:tc>
        <w:tc>
          <w:tcPr>
            <w:tcW w:w="1559" w:type="dxa"/>
            <w:tcBorders>
              <w:top w:val="single" w:sz="4" w:space="0" w:color="auto"/>
              <w:bottom w:val="single" w:sz="12" w:space="0" w:color="auto"/>
            </w:tcBorders>
          </w:tcPr>
          <w:p w14:paraId="45F514ED" w14:textId="5998B3A8" w:rsidR="001332BD" w:rsidRPr="00E956F7" w:rsidRDefault="001332BD" w:rsidP="0016607A">
            <w:pPr>
              <w:pStyle w:val="Tablebody"/>
              <w:autoSpaceDE w:val="0"/>
              <w:autoSpaceDN w:val="0"/>
              <w:adjustRightInd w:val="0"/>
            </w:pPr>
            <w:r w:rsidRPr="00E956F7">
              <w:rPr>
                <w:szCs w:val="24"/>
              </w:rPr>
              <w:t xml:space="preserve">resistance, </w:t>
            </w:r>
            <w:r w:rsidRPr="00E956F7">
              <w:rPr>
                <w:szCs w:val="24"/>
              </w:rPr>
              <w:br/>
              <w:t xml:space="preserve">laser, </w:t>
            </w:r>
            <w:r w:rsidRPr="00E956F7">
              <w:rPr>
                <w:szCs w:val="24"/>
              </w:rPr>
              <w:br/>
              <w:t xml:space="preserve">projection, </w:t>
            </w:r>
            <w:r w:rsidRPr="00E956F7">
              <w:rPr>
                <w:szCs w:val="24"/>
              </w:rPr>
              <w:br/>
              <w:t>friction</w:t>
            </w:r>
          </w:p>
        </w:tc>
        <w:tc>
          <w:tcPr>
            <w:tcW w:w="1276" w:type="dxa"/>
            <w:tcBorders>
              <w:top w:val="single" w:sz="4" w:space="0" w:color="auto"/>
              <w:bottom w:val="single" w:sz="12" w:space="0" w:color="auto"/>
            </w:tcBorders>
          </w:tcPr>
          <w:p w14:paraId="6630AA8D" w14:textId="3998F0F0" w:rsidR="001332BD" w:rsidRPr="00E956F7" w:rsidRDefault="001332BD" w:rsidP="0016607A">
            <w:pPr>
              <w:pStyle w:val="Tablebody"/>
              <w:autoSpaceDE w:val="0"/>
              <w:autoSpaceDN w:val="0"/>
              <w:adjustRightInd w:val="0"/>
            </w:pPr>
            <w:r w:rsidRPr="00E956F7">
              <w:rPr>
                <w:szCs w:val="24"/>
              </w:rPr>
              <w:t>Optional</w:t>
            </w:r>
          </w:p>
        </w:tc>
        <w:tc>
          <w:tcPr>
            <w:tcW w:w="3118" w:type="dxa"/>
            <w:tcBorders>
              <w:top w:val="single" w:sz="4" w:space="0" w:color="auto"/>
              <w:bottom w:val="single" w:sz="12" w:space="0" w:color="auto"/>
            </w:tcBorders>
          </w:tcPr>
          <w:p w14:paraId="740BD6FC" w14:textId="787AED66" w:rsidR="001332BD" w:rsidRPr="00E956F7" w:rsidRDefault="001332BD" w:rsidP="0016607A">
            <w:pPr>
              <w:pStyle w:val="Tablebody"/>
              <w:autoSpaceDE w:val="0"/>
              <w:autoSpaceDN w:val="0"/>
              <w:adjustRightInd w:val="0"/>
            </w:pPr>
            <w:r w:rsidRPr="00E956F7">
              <w:rPr>
                <w:szCs w:val="24"/>
              </w:rPr>
              <w:t>-</w:t>
            </w:r>
          </w:p>
        </w:tc>
      </w:tr>
    </w:tbl>
    <w:p w14:paraId="46C8B83E" w14:textId="3DF65AA2"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547" w:name="_Toc101426589"/>
      <w:bookmarkStart w:id="1548" w:name="_Toc101427771"/>
      <w:bookmarkStart w:id="1549" w:name="_Toc101428138"/>
      <w:bookmarkStart w:id="1550" w:name="_Toc101453151"/>
      <w:bookmarkStart w:id="1551" w:name="_Toc110532188"/>
      <w:bookmarkEnd w:id="1547"/>
      <w:bookmarkEnd w:id="1548"/>
      <w:bookmarkEnd w:id="1549"/>
      <w:bookmarkEnd w:id="1550"/>
      <w:r w:rsidRPr="00E956F7">
        <w:rPr>
          <w:rFonts w:eastAsia="Times New Roman"/>
          <w:szCs w:val="24"/>
        </w:rPr>
        <w:t>Attribute "diameter"</w:t>
      </w:r>
      <w:bookmarkEnd w:id="1551"/>
    </w:p>
    <w:p w14:paraId="1D50F21A" w14:textId="77777777" w:rsidR="001332BD" w:rsidRPr="00E956F7" w:rsidRDefault="001332BD">
      <w:pPr>
        <w:pStyle w:val="BodyText"/>
        <w:autoSpaceDE w:val="0"/>
        <w:autoSpaceDN w:val="0"/>
        <w:adjustRightInd w:val="0"/>
        <w:rPr>
          <w:szCs w:val="24"/>
        </w:rPr>
      </w:pPr>
      <w:r w:rsidRPr="00E956F7">
        <w:rPr>
          <w:szCs w:val="24"/>
        </w:rPr>
        <w:t xml:space="preserve">The diameter of a spotweld is specified by the attribute </w:t>
      </w:r>
      <w:r w:rsidRPr="009E1140">
        <w:rPr>
          <w:rStyle w:val="ISOCode"/>
        </w:rPr>
        <w:t>diameter</w:t>
      </w:r>
      <w:r w:rsidRPr="00E956F7">
        <w:rPr>
          <w:szCs w:val="24"/>
        </w:rPr>
        <w:t xml:space="preserve"> for the child element of </w:t>
      </w:r>
      <w:r w:rsidRPr="009E1140">
        <w:rPr>
          <w:rStyle w:val="ISOCode"/>
        </w:rPr>
        <w:t>&lt;connection_0d/&gt;</w:t>
      </w:r>
      <w:r w:rsidRPr="00E956F7">
        <w:rPr>
          <w:szCs w:val="24"/>
        </w:rPr>
        <w:t>.</w:t>
      </w:r>
    </w:p>
    <w:p w14:paraId="45647F2D"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552" w:name="_Toc110532189"/>
      <w:r w:rsidRPr="00E956F7">
        <w:rPr>
          <w:rFonts w:eastAsia="Times New Roman"/>
          <w:szCs w:val="24"/>
        </w:rPr>
        <w:t>Attribute "technology"</w:t>
      </w:r>
      <w:bookmarkEnd w:id="1552"/>
    </w:p>
    <w:p w14:paraId="3B6FAFE0" w14:textId="77777777" w:rsidR="001332BD" w:rsidRPr="00E956F7" w:rsidRDefault="001332BD">
      <w:pPr>
        <w:pStyle w:val="BodyText"/>
        <w:autoSpaceDE w:val="0"/>
        <w:autoSpaceDN w:val="0"/>
        <w:adjustRightInd w:val="0"/>
        <w:rPr>
          <w:szCs w:val="24"/>
        </w:rPr>
      </w:pPr>
      <w:r w:rsidRPr="00E956F7">
        <w:rPr>
          <w:szCs w:val="24"/>
        </w:rPr>
        <w:t>The technology used to weld the connection can be specified for each of the spot welds of a connection separately.</w:t>
      </w:r>
    </w:p>
    <w:p w14:paraId="46BAE5A3" w14:textId="34EDBFFA" w:rsidR="001332BD" w:rsidRPr="00E956F7" w:rsidRDefault="001332BD">
      <w:pPr>
        <w:pStyle w:val="BodyText"/>
        <w:autoSpaceDE w:val="0"/>
        <w:autoSpaceDN w:val="0"/>
        <w:adjustRightInd w:val="0"/>
        <w:rPr>
          <w:szCs w:val="24"/>
        </w:rPr>
      </w:pPr>
      <w:r w:rsidRPr="00E956F7">
        <w:rPr>
          <w:szCs w:val="24"/>
        </w:rPr>
        <w:t>This technology can be one of</w:t>
      </w:r>
      <w:ins w:id="1553" w:author="LUEJE Claudia" w:date="2023-06-26T17:59:00Z">
        <w:r w:rsidR="00B304DE">
          <w:rPr>
            <w:szCs w:val="24"/>
          </w:rPr>
          <w:t xml:space="preserve"> the following</w:t>
        </w:r>
      </w:ins>
      <w:r w:rsidRPr="00E956F7">
        <w:rPr>
          <w:szCs w:val="24"/>
        </w:rPr>
        <w:t>:</w:t>
      </w:r>
    </w:p>
    <w:p w14:paraId="0B088013" w14:textId="5611EE82"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54" w:author="LUEJE Claudia" w:date="2023-06-26T17:59:00Z">
        <w:r w:rsidRPr="00E956F7">
          <w:rPr>
            <w:szCs w:val="24"/>
          </w:rPr>
          <w:t>—</w:t>
        </w:r>
        <w:r w:rsidRPr="00E956F7">
          <w:rPr>
            <w:szCs w:val="24"/>
          </w:rPr>
          <w:tab/>
        </w:r>
      </w:ins>
      <w:r w:rsidR="00B304DE">
        <w:rPr>
          <w:szCs w:val="24"/>
        </w:rPr>
        <w:t>r</w:t>
      </w:r>
      <w:r w:rsidRPr="00E956F7">
        <w:rPr>
          <w:szCs w:val="24"/>
        </w:rPr>
        <w:t>esistance welding;</w:t>
      </w:r>
    </w:p>
    <w:p w14:paraId="602614EB" w14:textId="2697ACF1"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55" w:author="LUEJE Claudia" w:date="2023-06-26T17:59:00Z">
        <w:r w:rsidRPr="00E956F7">
          <w:rPr>
            <w:szCs w:val="24"/>
          </w:rPr>
          <w:t>—</w:t>
        </w:r>
        <w:r w:rsidRPr="00E956F7">
          <w:rPr>
            <w:szCs w:val="24"/>
          </w:rPr>
          <w:tab/>
        </w:r>
      </w:ins>
      <w:r w:rsidR="00B304DE">
        <w:rPr>
          <w:szCs w:val="24"/>
        </w:rPr>
        <w:t>l</w:t>
      </w:r>
      <w:r w:rsidRPr="00E956F7">
        <w:rPr>
          <w:szCs w:val="24"/>
        </w:rPr>
        <w:t>aser welding;</w:t>
      </w:r>
    </w:p>
    <w:p w14:paraId="2FFD682B" w14:textId="5A5703DF"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56" w:author="LUEJE Claudia" w:date="2023-06-26T17:59:00Z">
        <w:r w:rsidRPr="00E956F7">
          <w:rPr>
            <w:szCs w:val="24"/>
          </w:rPr>
          <w:t>—</w:t>
        </w:r>
        <w:r w:rsidRPr="00E956F7">
          <w:rPr>
            <w:szCs w:val="24"/>
          </w:rPr>
          <w:tab/>
        </w:r>
      </w:ins>
      <w:r w:rsidR="00B304DE">
        <w:rPr>
          <w:szCs w:val="24"/>
        </w:rPr>
        <w:t>p</w:t>
      </w:r>
      <w:r w:rsidRPr="00E956F7">
        <w:rPr>
          <w:szCs w:val="24"/>
        </w:rPr>
        <w:t>rojection welding;</w:t>
      </w:r>
    </w:p>
    <w:p w14:paraId="27920992" w14:textId="4393953C"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57" w:author="LUEJE Claudia" w:date="2023-06-26T17:59:00Z">
        <w:r w:rsidRPr="00E956F7">
          <w:rPr>
            <w:szCs w:val="24"/>
          </w:rPr>
          <w:t>—</w:t>
        </w:r>
        <w:r w:rsidRPr="00E956F7">
          <w:rPr>
            <w:szCs w:val="24"/>
          </w:rPr>
          <w:tab/>
        </w:r>
      </w:ins>
      <w:r w:rsidR="00B304DE">
        <w:rPr>
          <w:szCs w:val="24"/>
        </w:rPr>
        <w:t>f</w:t>
      </w:r>
      <w:r w:rsidRPr="00E956F7">
        <w:rPr>
          <w:szCs w:val="24"/>
        </w:rPr>
        <w:t>riction welding.</w:t>
      </w:r>
    </w:p>
    <w:p w14:paraId="2885F89D" w14:textId="0D2731A5" w:rsidR="001332BD" w:rsidRPr="00E956F7" w:rsidRDefault="001332BD">
      <w:pPr>
        <w:pStyle w:val="BodyText"/>
        <w:autoSpaceDE w:val="0"/>
        <w:autoSpaceDN w:val="0"/>
        <w:adjustRightInd w:val="0"/>
        <w:rPr>
          <w:szCs w:val="24"/>
        </w:rPr>
      </w:pPr>
      <w:r w:rsidRPr="00E956F7">
        <w:rPr>
          <w:szCs w:val="24"/>
        </w:rPr>
        <w:t xml:space="preserve">The element </w:t>
      </w:r>
      <w:r w:rsidRPr="009E1140">
        <w:rPr>
          <w:rStyle w:val="ISOCode"/>
        </w:rPr>
        <w:t xml:space="preserve">&lt;spotweld/&gt; </w:t>
      </w:r>
      <w:r w:rsidRPr="00E956F7">
        <w:rPr>
          <w:szCs w:val="24"/>
        </w:rPr>
        <w:t xml:space="preserve">allows for </w:t>
      </w:r>
      <w:ins w:id="1558" w:author="LUEJE Claudia" w:date="2023-06-26T17:59:00Z">
        <w:r w:rsidR="00B304DE">
          <w:rPr>
            <w:szCs w:val="24"/>
          </w:rPr>
          <w:t xml:space="preserve">the </w:t>
        </w:r>
      </w:ins>
      <w:r w:rsidRPr="00E956F7">
        <w:rPr>
          <w:szCs w:val="24"/>
        </w:rPr>
        <w:t>following nested elements:</w:t>
      </w:r>
    </w:p>
    <w:p w14:paraId="369F58F5" w14:textId="5A779883" w:rsidR="001332BD" w:rsidRPr="00E956F7" w:rsidRDefault="006F39DE">
      <w:pPr>
        <w:pStyle w:val="Tabletitle"/>
        <w:autoSpaceDE w:val="0"/>
        <w:autoSpaceDN w:val="0"/>
        <w:adjustRightInd w:val="0"/>
        <w:outlineLvl w:val="0"/>
        <w:rPr>
          <w:szCs w:val="24"/>
        </w:rPr>
      </w:pPr>
      <w:bookmarkStart w:id="1559" w:name="_Toc110532386"/>
      <w:r w:rsidRPr="00E956F7">
        <w:rPr>
          <w:szCs w:val="24"/>
        </w:rPr>
        <w:t>Table</w:t>
      </w:r>
      <w:del w:id="1560" w:author="LUEJE Claudia" w:date="2023-06-26T17:59:00Z">
        <w:r w:rsidR="0059323C" w:rsidRPr="00F54804">
          <w:delText xml:space="preserve"> </w:delText>
        </w:r>
        <w:r w:rsidR="0059323C" w:rsidRPr="005C2D94">
          <w:fldChar w:fldCharType="begin"/>
        </w:r>
        <w:r w:rsidR="0059323C" w:rsidRPr="00F54804">
          <w:delInstrText xml:space="preserve"> SEQ Table \* ARABIC </w:delInstrText>
        </w:r>
        <w:r w:rsidR="0059323C" w:rsidRPr="005C2D94">
          <w:fldChar w:fldCharType="separate"/>
        </w:r>
        <w:r w:rsidR="0067475A">
          <w:rPr>
            <w:noProof/>
          </w:rPr>
          <w:delText>38</w:delText>
        </w:r>
        <w:r w:rsidR="0059323C" w:rsidRPr="005C2D94">
          <w:fldChar w:fldCharType="end"/>
        </w:r>
      </w:del>
      <w:ins w:id="1561" w:author="LUEJE Claudia" w:date="2023-06-26T17:59:00Z">
        <w:r w:rsidRPr="00E956F7">
          <w:rPr>
            <w:szCs w:val="24"/>
          </w:rPr>
          <w:t> </w:t>
        </w:r>
        <w:r w:rsidR="001332BD" w:rsidRPr="00E956F7">
          <w:rPr>
            <w:szCs w:val="24"/>
          </w:rPr>
          <w:t>38</w:t>
        </w:r>
      </w:ins>
      <w:r w:rsidR="0016607A" w:rsidRPr="00E956F7">
        <w:rPr>
          <w:szCs w:val="24"/>
        </w:rPr>
        <w:t xml:space="preserve"> </w:t>
      </w:r>
      <w:r w:rsidR="001332BD" w:rsidRPr="00E956F7">
        <w:rPr>
          <w:szCs w:val="24"/>
        </w:rPr>
        <w:t xml:space="preserve">— Nested elements of element </w:t>
      </w:r>
      <w:r w:rsidR="001332BD" w:rsidRPr="00BD5750">
        <w:rPr>
          <w:rStyle w:val="ISOCode"/>
        </w:rPr>
        <w:t>&lt;spotweld/&gt;</w:t>
      </w:r>
      <w:bookmarkEnd w:id="1559"/>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12E68C9F"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033B9F55" w14:textId="5B11C74C" w:rsidR="001332BD" w:rsidRPr="00B62EE5" w:rsidRDefault="001332BD" w:rsidP="0016607A">
            <w:pPr>
              <w:pStyle w:val="Tableheader"/>
              <w:autoSpaceDE w:val="0"/>
              <w:autoSpaceDN w:val="0"/>
              <w:adjustRightInd w:val="0"/>
              <w:rPr>
                <w:b/>
              </w:rPr>
            </w:pPr>
            <w:r w:rsidRPr="00B62EE5">
              <w:rPr>
                <w:b/>
                <w:szCs w:val="24"/>
              </w:rPr>
              <w:t xml:space="preserve">Nested </w:t>
            </w:r>
            <w:r w:rsidR="00B304DE"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215C2199" w14:textId="034D9CF9" w:rsidR="001332BD" w:rsidRPr="00B62EE5" w:rsidRDefault="001332BD" w:rsidP="0016607A">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6681BA62" w14:textId="5F5AE477" w:rsidR="001332BD" w:rsidRPr="00B62EE5" w:rsidRDefault="001332BD" w:rsidP="0016607A">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19D81D3E" w14:textId="1DADF4FB" w:rsidR="001332BD" w:rsidRPr="00B62EE5" w:rsidRDefault="001332BD" w:rsidP="0016607A">
            <w:pPr>
              <w:pStyle w:val="Tableheader"/>
              <w:autoSpaceDE w:val="0"/>
              <w:autoSpaceDN w:val="0"/>
              <w:adjustRightInd w:val="0"/>
              <w:rPr>
                <w:b/>
              </w:rPr>
            </w:pPr>
            <w:r w:rsidRPr="00B62EE5">
              <w:rPr>
                <w:b/>
                <w:szCs w:val="24"/>
              </w:rPr>
              <w:t>Constraint</w:t>
            </w:r>
          </w:p>
        </w:tc>
      </w:tr>
      <w:tr w:rsidR="001332BD" w:rsidRPr="00E956F7" w14:paraId="1FE089FD" w14:textId="77777777" w:rsidTr="005B271E">
        <w:trPr>
          <w:jc w:val="center"/>
        </w:trPr>
        <w:tc>
          <w:tcPr>
            <w:tcW w:w="2111" w:type="dxa"/>
            <w:tcBorders>
              <w:top w:val="single" w:sz="12" w:space="0" w:color="auto"/>
            </w:tcBorders>
            <w:vAlign w:val="bottom"/>
          </w:tcPr>
          <w:p w14:paraId="31AD72F9" w14:textId="123465BE" w:rsidR="001332BD" w:rsidRPr="00E956F7" w:rsidRDefault="001332BD" w:rsidP="0016607A">
            <w:pPr>
              <w:pStyle w:val="Tablebody"/>
              <w:autoSpaceDE w:val="0"/>
              <w:autoSpaceDN w:val="0"/>
              <w:adjustRightInd w:val="0"/>
            </w:pPr>
            <w:r w:rsidRPr="00E956F7">
              <w:rPr>
                <w:szCs w:val="24"/>
              </w:rPr>
              <w:t>normal_direction</w:t>
            </w:r>
          </w:p>
        </w:tc>
        <w:tc>
          <w:tcPr>
            <w:tcW w:w="1559" w:type="dxa"/>
            <w:tcBorders>
              <w:top w:val="single" w:sz="12" w:space="0" w:color="auto"/>
            </w:tcBorders>
            <w:vAlign w:val="bottom"/>
          </w:tcPr>
          <w:p w14:paraId="662091AC" w14:textId="212FC3A3" w:rsidR="001332BD" w:rsidRPr="00E956F7" w:rsidRDefault="001332BD" w:rsidP="0016607A">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0A815DD0" w14:textId="2190D619" w:rsidR="001332BD" w:rsidRPr="00E956F7" w:rsidRDefault="001332BD" w:rsidP="0016607A">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1FF89E60" w14:textId="251A6C17" w:rsidR="001332BD" w:rsidRPr="00E956F7" w:rsidRDefault="001332BD" w:rsidP="0016607A">
            <w:pPr>
              <w:pStyle w:val="Tablebody"/>
              <w:autoSpaceDE w:val="0"/>
              <w:autoSpaceDN w:val="0"/>
              <w:adjustRightInd w:val="0"/>
            </w:pPr>
            <w:r w:rsidRPr="00E956F7">
              <w:rPr>
                <w:szCs w:val="24"/>
              </w:rPr>
              <w:t>-</w:t>
            </w:r>
          </w:p>
        </w:tc>
      </w:tr>
      <w:tr w:rsidR="001332BD" w:rsidRPr="00E956F7" w14:paraId="1360BD4D" w14:textId="77777777" w:rsidTr="005B271E">
        <w:trPr>
          <w:jc w:val="center"/>
        </w:trPr>
        <w:tc>
          <w:tcPr>
            <w:tcW w:w="2111" w:type="dxa"/>
            <w:vAlign w:val="bottom"/>
          </w:tcPr>
          <w:p w14:paraId="041A82D5" w14:textId="6A57A7E9" w:rsidR="001332BD" w:rsidRPr="00E956F7" w:rsidRDefault="001332BD" w:rsidP="0016607A">
            <w:pPr>
              <w:pStyle w:val="Tablebody"/>
              <w:autoSpaceDE w:val="0"/>
              <w:autoSpaceDN w:val="0"/>
              <w:adjustRightInd w:val="0"/>
            </w:pPr>
            <w:r w:rsidRPr="00E956F7">
              <w:rPr>
                <w:szCs w:val="24"/>
              </w:rPr>
              <w:t>tangential_direction</w:t>
            </w:r>
          </w:p>
        </w:tc>
        <w:tc>
          <w:tcPr>
            <w:tcW w:w="1559" w:type="dxa"/>
            <w:vAlign w:val="bottom"/>
          </w:tcPr>
          <w:p w14:paraId="0819E9A4" w14:textId="6379883F" w:rsidR="001332BD" w:rsidRPr="00E956F7" w:rsidRDefault="001332BD" w:rsidP="0016607A">
            <w:pPr>
              <w:pStyle w:val="Tablebody"/>
              <w:autoSpaceDE w:val="0"/>
              <w:autoSpaceDN w:val="0"/>
              <w:adjustRightInd w:val="0"/>
            </w:pPr>
            <w:r w:rsidRPr="00E956F7">
              <w:rPr>
                <w:szCs w:val="24"/>
              </w:rPr>
              <w:t>1</w:t>
            </w:r>
          </w:p>
        </w:tc>
        <w:tc>
          <w:tcPr>
            <w:tcW w:w="1276" w:type="dxa"/>
            <w:vAlign w:val="bottom"/>
          </w:tcPr>
          <w:p w14:paraId="6524FE42" w14:textId="6108E601" w:rsidR="001332BD" w:rsidRPr="00E956F7" w:rsidRDefault="001332BD" w:rsidP="0016607A">
            <w:pPr>
              <w:pStyle w:val="Tablebody"/>
              <w:autoSpaceDE w:val="0"/>
              <w:autoSpaceDN w:val="0"/>
              <w:adjustRightInd w:val="0"/>
            </w:pPr>
            <w:r w:rsidRPr="00E956F7">
              <w:rPr>
                <w:szCs w:val="24"/>
              </w:rPr>
              <w:t>Optional</w:t>
            </w:r>
          </w:p>
        </w:tc>
        <w:tc>
          <w:tcPr>
            <w:tcW w:w="3526" w:type="dxa"/>
            <w:vAlign w:val="bottom"/>
          </w:tcPr>
          <w:p w14:paraId="573B2755" w14:textId="05F6A6C5" w:rsidR="001332BD" w:rsidRPr="00E956F7" w:rsidRDefault="001332BD" w:rsidP="0016607A">
            <w:pPr>
              <w:pStyle w:val="Tablebody"/>
              <w:autoSpaceDE w:val="0"/>
              <w:autoSpaceDN w:val="0"/>
              <w:adjustRightInd w:val="0"/>
            </w:pPr>
            <w:r w:rsidRPr="00E956F7">
              <w:rPr>
                <w:szCs w:val="24"/>
              </w:rPr>
              <w:t>-</w:t>
            </w:r>
          </w:p>
        </w:tc>
      </w:tr>
    </w:tbl>
    <w:p w14:paraId="6A8432A4" w14:textId="4AAADDF9" w:rsidR="001332BD" w:rsidRPr="00E956F7" w:rsidRDefault="001332BD" w:rsidP="00423A17">
      <w:pPr>
        <w:pStyle w:val="BodyText"/>
      </w:pPr>
      <w:r w:rsidRPr="00E956F7">
        <w:t>EXAMPLE</w:t>
      </w:r>
    </w:p>
    <w:p w14:paraId="1DBAA02D" w14:textId="77777777" w:rsidR="001E551A" w:rsidRDefault="001E551A" w:rsidP="001E551A">
      <w:pPr>
        <w:pStyle w:val="Code-"/>
      </w:pPr>
      <w:r>
        <w:t xml:space="preserve">    </w:t>
      </w:r>
      <w:r w:rsidR="001332BD" w:rsidRPr="00E45DCE">
        <w:rPr>
          <w:szCs w:val="24"/>
        </w:rPr>
        <w:t>&lt;connection_0d label="SPOT_Left_Gh_2123921"&gt;</w:t>
      </w:r>
    </w:p>
    <w:p w14:paraId="3C08B318" w14:textId="77777777" w:rsidR="001E551A" w:rsidRDefault="001E551A" w:rsidP="001E551A">
      <w:pPr>
        <w:pStyle w:val="Code-"/>
      </w:pPr>
      <w:r>
        <w:t xml:space="preserve">    </w:t>
      </w:r>
      <w:r w:rsidR="001332BD" w:rsidRPr="00E45DCE">
        <w:t xml:space="preserve">    </w:t>
      </w:r>
      <w:r w:rsidR="001332BD" w:rsidRPr="00E45DCE">
        <w:rPr>
          <w:b/>
        </w:rPr>
        <w:t>&lt;spotweld diameter="5.0"/&gt;</w:t>
      </w:r>
    </w:p>
    <w:p w14:paraId="18B90ED7" w14:textId="77777777" w:rsidR="001E551A" w:rsidRDefault="001E551A" w:rsidP="001E551A">
      <w:pPr>
        <w:pStyle w:val="Code-"/>
      </w:pPr>
      <w:r>
        <w:t xml:space="preserve">    </w:t>
      </w:r>
      <w:r w:rsidR="001332BD" w:rsidRPr="00E45DCE">
        <w:t xml:space="preserve">    &lt;loc&gt; 1645.83 821.145 616.585 &lt;/loc&gt;</w:t>
      </w:r>
    </w:p>
    <w:p w14:paraId="52B35525" w14:textId="77777777" w:rsidR="001E551A" w:rsidRDefault="001E551A" w:rsidP="001E551A">
      <w:pPr>
        <w:pStyle w:val="Code-"/>
      </w:pPr>
      <w:r>
        <w:t xml:space="preserve">    </w:t>
      </w:r>
      <w:r w:rsidR="001332BD" w:rsidRPr="00E45DCE">
        <w:t xml:space="preserve">    &lt;appdata&gt;</w:t>
      </w:r>
    </w:p>
    <w:p w14:paraId="39D174C7" w14:textId="77777777" w:rsidR="001E551A" w:rsidRDefault="001E551A" w:rsidP="001E551A">
      <w:pPr>
        <w:pStyle w:val="Code-"/>
      </w:pPr>
      <w:r>
        <w:t xml:space="preserve">    </w:t>
      </w:r>
      <w:r w:rsidR="001332BD" w:rsidRPr="00E45DCE">
        <w:t xml:space="preserve">        ...</w:t>
      </w:r>
    </w:p>
    <w:p w14:paraId="3E197352" w14:textId="77777777" w:rsidR="001E551A" w:rsidRDefault="001E551A" w:rsidP="001E551A">
      <w:pPr>
        <w:pStyle w:val="Code-"/>
      </w:pPr>
      <w:r>
        <w:t xml:space="preserve">    </w:t>
      </w:r>
      <w:r w:rsidR="001332BD" w:rsidRPr="00E45DCE">
        <w:t xml:space="preserve">    &lt;/appdata&gt;</w:t>
      </w:r>
    </w:p>
    <w:p w14:paraId="51D39580" w14:textId="7169D904" w:rsidR="001332BD" w:rsidRPr="00E45DCE" w:rsidRDefault="001E551A" w:rsidP="001E551A">
      <w:pPr>
        <w:pStyle w:val="Code-"/>
      </w:pPr>
      <w:r>
        <w:t xml:space="preserve">    </w:t>
      </w:r>
      <w:r w:rsidR="001332BD" w:rsidRPr="00E45DCE">
        <w:t>&lt;/connection_0d&gt;</w:t>
      </w:r>
    </w:p>
    <w:p w14:paraId="3D1B2B70" w14:textId="6F2C601A" w:rsidR="001332BD" w:rsidRPr="00E45DCE" w:rsidRDefault="00AE762C" w:rsidP="00E45DCE">
      <w:pPr>
        <w:pStyle w:val="Code-"/>
      </w:pPr>
      <w:r w:rsidRPr="00E45DCE">
        <w:t> </w:t>
      </w:r>
    </w:p>
    <w:p w14:paraId="565E3CA8" w14:textId="77777777" w:rsidR="001332BD" w:rsidRPr="00E956F7" w:rsidRDefault="001332BD">
      <w:pPr>
        <w:pStyle w:val="Heading2"/>
        <w:tabs>
          <w:tab w:val="left" w:pos="400"/>
        </w:tabs>
        <w:autoSpaceDE w:val="0"/>
        <w:autoSpaceDN w:val="0"/>
        <w:adjustRightInd w:val="0"/>
        <w:rPr>
          <w:rFonts w:eastAsia="Times New Roman"/>
          <w:szCs w:val="24"/>
        </w:rPr>
      </w:pPr>
      <w:bookmarkStart w:id="1562" w:name="_Toc3556976"/>
      <w:bookmarkStart w:id="1563" w:name="_Toc34747226"/>
      <w:bookmarkStart w:id="1564" w:name="_Toc77102041"/>
      <w:bookmarkStart w:id="1565" w:name="_Toc110532190"/>
      <w:r w:rsidRPr="00E956F7">
        <w:rPr>
          <w:rFonts w:eastAsia="Times New Roman"/>
          <w:szCs w:val="24"/>
        </w:rPr>
        <w:t>Robscans</w:t>
      </w:r>
      <w:bookmarkEnd w:id="1562"/>
      <w:bookmarkEnd w:id="1563"/>
      <w:bookmarkEnd w:id="1564"/>
      <w:bookmarkEnd w:id="1565"/>
    </w:p>
    <w:bookmarkEnd w:id="1266"/>
    <w:bookmarkEnd w:id="1267"/>
    <w:p w14:paraId="7849D21E" w14:textId="3922C483" w:rsidR="001332BD" w:rsidRPr="00E956F7" w:rsidRDefault="001332BD">
      <w:pPr>
        <w:pStyle w:val="BodyText"/>
        <w:autoSpaceDE w:val="0"/>
        <w:autoSpaceDN w:val="0"/>
        <w:adjustRightInd w:val="0"/>
        <w:rPr>
          <w:szCs w:val="24"/>
        </w:rPr>
      </w:pPr>
      <w:r w:rsidRPr="00E956F7">
        <w:rPr>
          <w:szCs w:val="24"/>
        </w:rPr>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del w:id="1566" w:author="LUEJE Claudia" w:date="2023-06-26T17:59:00Z">
        <w:r w:rsidR="00FC68DB" w:rsidRPr="005C2D94">
          <w:delText>following figure:</w:delText>
        </w:r>
      </w:del>
      <w:ins w:id="1567" w:author="LUEJE Claudia" w:date="2023-06-26T17:59:00Z">
        <w:r w:rsidR="00B304DE" w:rsidRPr="00B304DE">
          <w:rPr>
            <w:rStyle w:val="citesec"/>
          </w:rPr>
          <w:t>Figure 8</w:t>
        </w:r>
        <w:r w:rsidR="00B304DE">
          <w:rPr>
            <w:szCs w:val="24"/>
          </w:rPr>
          <w:t>.</w:t>
        </w:r>
      </w:ins>
    </w:p>
    <w:p w14:paraId="05D9B726" w14:textId="77777777" w:rsidR="00FC68DB" w:rsidRPr="00F54804" w:rsidRDefault="00FC68DB" w:rsidP="00B202D2">
      <w:pPr>
        <w:keepNext/>
        <w:jc w:val="center"/>
        <w:rPr>
          <w:del w:id="1568" w:author="LUEJE Claudia" w:date="2023-06-26T17:59:00Z"/>
        </w:rPr>
      </w:pPr>
      <w:del w:id="1569" w:author="LUEJE Claudia" w:date="2023-06-26T17:59:00Z">
        <w:r w:rsidRPr="0013175B">
          <w:rPr>
            <w:noProof/>
          </w:rPr>
          <w:drawing>
            <wp:inline distT="0" distB="0" distL="0" distR="0" wp14:anchorId="0C53F351" wp14:editId="0BAA1AF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del>
    </w:p>
    <w:p w14:paraId="430EC7FA" w14:textId="71C97A9E"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570" w:author="LUEJE Claudia" w:date="2023-06-26T17:59:00Z"/>
          <w:szCs w:val="24"/>
        </w:rPr>
      </w:pPr>
      <w:ins w:id="1571" w:author="LUEJE Claudia" w:date="2023-06-26T17:59:00Z">
        <w:r>
          <w:rPr>
            <w:szCs w:val="24"/>
          </w:rPr>
          <w:t>8329_ed1fig</w:t>
        </w:r>
        <w:r w:rsidR="001332BD" w:rsidRPr="00E956F7">
          <w:rPr>
            <w:szCs w:val="24"/>
          </w:rPr>
          <w:t>8.EPS</w:t>
        </w:r>
      </w:ins>
    </w:p>
    <w:p w14:paraId="291A9E0F" w14:textId="1C187083" w:rsidR="001332BD" w:rsidRPr="00E956F7" w:rsidRDefault="00E4158E">
      <w:pPr>
        <w:pStyle w:val="Figuretitle0"/>
        <w:autoSpaceDE w:val="0"/>
        <w:autoSpaceDN w:val="0"/>
        <w:adjustRightInd w:val="0"/>
        <w:outlineLvl w:val="0"/>
        <w:rPr>
          <w:szCs w:val="24"/>
        </w:rPr>
      </w:pPr>
      <w:bookmarkStart w:id="1572" w:name="_Ref401160011"/>
      <w:bookmarkStart w:id="1573" w:name="_Toc413359628"/>
      <w:bookmarkStart w:id="1574" w:name="_Toc3557087"/>
      <w:bookmarkStart w:id="1575" w:name="_Toc34747338"/>
      <w:bookmarkStart w:id="1576" w:name="_Toc76030529"/>
      <w:bookmarkStart w:id="1577" w:name="_Toc94530815"/>
      <w:bookmarkStart w:id="1578" w:name="_Toc101428214"/>
      <w:bookmarkStart w:id="1579" w:name="_Toc110532270"/>
      <w:r w:rsidRPr="00E956F7">
        <w:rPr>
          <w:szCs w:val="24"/>
        </w:rPr>
        <w:t>Figure</w:t>
      </w:r>
      <w:del w:id="1580"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8</w:delText>
        </w:r>
        <w:r w:rsidR="00FC68DB" w:rsidRPr="00F54804">
          <w:fldChar w:fldCharType="end"/>
        </w:r>
      </w:del>
      <w:bookmarkEnd w:id="1572"/>
      <w:ins w:id="1581" w:author="LUEJE Claudia" w:date="2023-06-26T17:59:00Z">
        <w:r w:rsidRPr="00E956F7">
          <w:rPr>
            <w:szCs w:val="24"/>
          </w:rPr>
          <w:t> </w:t>
        </w:r>
        <w:r w:rsidR="001332BD" w:rsidRPr="00E956F7">
          <w:rPr>
            <w:szCs w:val="24"/>
          </w:rPr>
          <w:t>8</w:t>
        </w:r>
      </w:ins>
      <w:r w:rsidR="0016607A" w:rsidRPr="00E956F7">
        <w:rPr>
          <w:szCs w:val="24"/>
        </w:rPr>
        <w:t xml:space="preserve"> </w:t>
      </w:r>
      <w:r w:rsidR="001332BD" w:rsidRPr="00E956F7">
        <w:rPr>
          <w:szCs w:val="24"/>
        </w:rPr>
        <w:t xml:space="preserve">— Robscans with </w:t>
      </w:r>
      <w:r w:rsidR="00B304DE">
        <w:rPr>
          <w:szCs w:val="24"/>
        </w:rPr>
        <w:t>d</w:t>
      </w:r>
      <w:r w:rsidR="001332BD" w:rsidRPr="00E956F7">
        <w:rPr>
          <w:szCs w:val="24"/>
        </w:rPr>
        <w:t xml:space="preserve">ifferent </w:t>
      </w:r>
      <w:r w:rsidR="00B304DE">
        <w:rPr>
          <w:szCs w:val="24"/>
        </w:rPr>
        <w:t>r</w:t>
      </w:r>
      <w:r w:rsidR="001332BD" w:rsidRPr="00E956F7">
        <w:rPr>
          <w:szCs w:val="24"/>
        </w:rPr>
        <w:t xml:space="preserve">otation </w:t>
      </w:r>
      <w:r w:rsidR="00B304DE">
        <w:rPr>
          <w:szCs w:val="24"/>
        </w:rPr>
        <w:t>a</w:t>
      </w:r>
      <w:r w:rsidR="001332BD" w:rsidRPr="00E956F7">
        <w:rPr>
          <w:szCs w:val="24"/>
        </w:rPr>
        <w:t>ngles</w:t>
      </w:r>
      <w:del w:id="1582" w:author="LUEJE Claudia" w:date="2023-06-26T17:59:00Z">
        <w:r w:rsidR="00FC68DB" w:rsidRPr="001E4607">
          <w:delText>;</w:delText>
        </w:r>
      </w:del>
      <w:ins w:id="1583" w:author="LUEJE Claudia" w:date="2023-06-26T17:59:00Z">
        <w:r w:rsidR="00B304DE">
          <w:rPr>
            <w:szCs w:val="24"/>
          </w:rPr>
          <w:t>,</w:t>
        </w:r>
      </w:ins>
      <w:r w:rsidR="001332BD" w:rsidRPr="00E956F7">
        <w:rPr>
          <w:szCs w:val="24"/>
        </w:rPr>
        <w:t xml:space="preserve"> </w:t>
      </w:r>
      <w:r w:rsidR="00B304DE">
        <w:rPr>
          <w:szCs w:val="24"/>
        </w:rPr>
        <w:t>t</w:t>
      </w:r>
      <w:r w:rsidR="001332BD" w:rsidRPr="00E956F7">
        <w:rPr>
          <w:szCs w:val="24"/>
        </w:rPr>
        <w:t xml:space="preserve">wo of them </w:t>
      </w:r>
      <w:r w:rsidR="00B304DE">
        <w:rPr>
          <w:szCs w:val="24"/>
        </w:rPr>
        <w:t>m</w:t>
      </w:r>
      <w:r w:rsidR="001332BD" w:rsidRPr="00E956F7">
        <w:rPr>
          <w:szCs w:val="24"/>
        </w:rPr>
        <w:t>irrored</w:t>
      </w:r>
      <w:bookmarkEnd w:id="1573"/>
      <w:bookmarkEnd w:id="1574"/>
      <w:bookmarkEnd w:id="1575"/>
      <w:bookmarkEnd w:id="1576"/>
      <w:bookmarkEnd w:id="1577"/>
      <w:bookmarkEnd w:id="1578"/>
      <w:bookmarkEnd w:id="1579"/>
    </w:p>
    <w:p w14:paraId="7D2E6FED" w14:textId="70A11134" w:rsidR="001332BD" w:rsidRPr="00E956F7" w:rsidRDefault="001332BD">
      <w:pPr>
        <w:pStyle w:val="BodyText"/>
        <w:autoSpaceDE w:val="0"/>
        <w:autoSpaceDN w:val="0"/>
        <w:adjustRightInd w:val="0"/>
        <w:rPr>
          <w:szCs w:val="24"/>
        </w:rPr>
      </w:pPr>
      <w:r w:rsidRPr="00E956F7">
        <w:rPr>
          <w:szCs w:val="24"/>
        </w:rPr>
        <w:t xml:space="preserve">The pattern of the bottom left Robscan is oriented with no rotation and no mirroring with respect to its own coordinate system (yellow). The next instance has 30° rotation. The two Robscans, top right in </w:t>
      </w:r>
      <w:del w:id="1584" w:author="LUEJE Claudia" w:date="2023-06-26T17:59:00Z">
        <w:r w:rsidR="00FC68DB" w:rsidRPr="00BD52D7">
          <w:delText>the figure</w:delText>
        </w:r>
      </w:del>
      <w:ins w:id="1585" w:author="LUEJE Claudia" w:date="2023-06-26T17:59:00Z">
        <w:r w:rsidR="00B304DE" w:rsidRPr="00B304DE">
          <w:rPr>
            <w:rStyle w:val="citesec"/>
          </w:rPr>
          <w:t>Figure 8</w:t>
        </w:r>
      </w:ins>
      <w:r w:rsidRPr="00E956F7">
        <w:rPr>
          <w:szCs w:val="24"/>
        </w:rPr>
        <w:t>, have a mirrored pattern; the uppermost having again 30° rotation.</w:t>
      </w:r>
    </w:p>
    <w:p w14:paraId="7988C610" w14:textId="0A3D1683" w:rsidR="001332BD" w:rsidRPr="00E956F7" w:rsidRDefault="001332BD">
      <w:pPr>
        <w:pStyle w:val="BodyText"/>
        <w:autoSpaceDE w:val="0"/>
        <w:autoSpaceDN w:val="0"/>
        <w:adjustRightInd w:val="0"/>
        <w:rPr>
          <w:szCs w:val="24"/>
        </w:rPr>
      </w:pPr>
      <w:r w:rsidRPr="00E956F7">
        <w:rPr>
          <w:szCs w:val="24"/>
        </w:rPr>
        <w:t>There is a continuum of patterns for Robscans. Each one which shall be used at assembly line needs to be verified (by simulation plus test) in advance</w:t>
      </w:r>
      <w:del w:id="1586" w:author="LUEJE Claudia" w:date="2023-06-26T17:59:00Z">
        <w:r w:rsidR="00FC68DB" w:rsidRPr="00F54804">
          <w:delText>. This</w:delText>
        </w:r>
      </w:del>
      <w:ins w:id="1587" w:author="LUEJE Claudia" w:date="2023-06-26T17:59:00Z">
        <w:r w:rsidR="000556E8">
          <w:rPr>
            <w:szCs w:val="24"/>
          </w:rPr>
          <w:t>, which</w:t>
        </w:r>
      </w:ins>
      <w:r w:rsidR="000556E8">
        <w:rPr>
          <w:szCs w:val="24"/>
        </w:rPr>
        <w:t xml:space="preserve"> is </w:t>
      </w:r>
      <w:del w:id="1588" w:author="LUEJE Claudia" w:date="2023-06-26T17:59:00Z">
        <w:r w:rsidR="00FC68DB" w:rsidRPr="00F54804">
          <w:delText>expensive</w:delText>
        </w:r>
      </w:del>
      <w:ins w:id="1589" w:author="LUEJE Claudia" w:date="2023-06-26T17:59:00Z">
        <w:r w:rsidR="000556E8">
          <w:rPr>
            <w:szCs w:val="24"/>
          </w:rPr>
          <w:t>costly</w:t>
        </w:r>
      </w:ins>
      <w:r w:rsidRPr="00E956F7">
        <w:rPr>
          <w:szCs w:val="24"/>
        </w:rPr>
        <w:t>. Some implications are:</w:t>
      </w:r>
    </w:p>
    <w:p w14:paraId="0F23547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90" w:author="LUEJE Claudia" w:date="2023-06-26T17:59:00Z">
        <w:r w:rsidRPr="00E956F7">
          <w:rPr>
            <w:szCs w:val="24"/>
          </w:rPr>
          <w:t>—</w:t>
        </w:r>
        <w:r w:rsidRPr="00E956F7">
          <w:rPr>
            <w:szCs w:val="24"/>
          </w:rPr>
          <w:tab/>
        </w:r>
      </w:ins>
      <w:r w:rsidRPr="00E956F7">
        <w:rPr>
          <w:szCs w:val="24"/>
        </w:rPr>
        <w:t>companies regard this information to be their own intellectual property;</w:t>
      </w:r>
    </w:p>
    <w:p w14:paraId="596C2E6C" w14:textId="64955DD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91" w:author="LUEJE Claudia" w:date="2023-06-26T17:59:00Z">
        <w:r w:rsidRPr="00E956F7">
          <w:rPr>
            <w:szCs w:val="24"/>
          </w:rPr>
          <w:t>—</w:t>
        </w:r>
        <w:r w:rsidRPr="00E956F7">
          <w:rPr>
            <w:szCs w:val="24"/>
          </w:rPr>
          <w:tab/>
        </w:r>
      </w:ins>
      <w:r w:rsidRPr="00E956F7">
        <w:rPr>
          <w:szCs w:val="24"/>
        </w:rPr>
        <w:t>a pattern shall not simply be stretched etc</w:t>
      </w:r>
      <w:del w:id="1592" w:author="LUEJE Claudia" w:date="2023-06-26T17:59:00Z">
        <w:r w:rsidR="00FC68DB" w:rsidRPr="00F54804">
          <w:delText>.</w:delText>
        </w:r>
      </w:del>
      <w:ins w:id="1593" w:author="LUEJE Claudia" w:date="2023-06-26T17:59:00Z">
        <w:r w:rsidRPr="00E956F7">
          <w:rPr>
            <w:szCs w:val="24"/>
          </w:rPr>
          <w:t>.</w:t>
        </w:r>
        <w:r w:rsidR="000556E8">
          <w:rPr>
            <w:szCs w:val="24"/>
          </w:rPr>
          <w:t>,</w:t>
        </w:r>
      </w:ins>
      <w:r w:rsidR="000556E8">
        <w:rPr>
          <w:szCs w:val="24"/>
        </w:rPr>
        <w:t xml:space="preserve"> i</w:t>
      </w:r>
      <w:r w:rsidRPr="00E956F7">
        <w:rPr>
          <w:szCs w:val="24"/>
        </w:rPr>
        <w:t>t would need a new validation;</w:t>
      </w:r>
    </w:p>
    <w:p w14:paraId="263DD33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94" w:author="LUEJE Claudia" w:date="2023-06-26T17:59:00Z">
        <w:r w:rsidRPr="00E956F7">
          <w:rPr>
            <w:szCs w:val="24"/>
          </w:rPr>
          <w:t>—</w:t>
        </w:r>
        <w:r w:rsidRPr="00E956F7">
          <w:rPr>
            <w:szCs w:val="24"/>
          </w:rPr>
          <w:tab/>
        </w:r>
      </w:ins>
      <w:r w:rsidRPr="00E956F7">
        <w:rPr>
          <w:szCs w:val="24"/>
        </w:rPr>
        <w:t>validated Robscan patterns are usually not part of distributions of FE processors;</w:t>
      </w:r>
    </w:p>
    <w:p w14:paraId="513E7239" w14:textId="77777777" w:rsidR="00FC68DB" w:rsidRPr="00F54804" w:rsidRDefault="000556E8" w:rsidP="001513D1">
      <w:pPr>
        <w:numPr>
          <w:ilvl w:val="0"/>
          <w:numId w:val="14"/>
        </w:numPr>
        <w:spacing w:after="120" w:line="240" w:lineRule="auto"/>
        <w:rPr>
          <w:del w:id="1595" w:author="LUEJE Claudia" w:date="2023-06-26T17:59:00Z"/>
        </w:rPr>
      </w:pPr>
      <w:r>
        <w:t>H</w:t>
      </w:r>
      <w:r w:rsidR="001332BD" w:rsidRPr="00E956F7">
        <w:t>owever, subcontractors may have access to the position and "bounding box" of the Robscan</w:t>
      </w:r>
      <w:del w:id="1596" w:author="LUEJE Claudia" w:date="2023-06-26T17:59:00Z">
        <w:r w:rsidR="00A216BF">
          <w:delText>;</w:delText>
        </w:r>
      </w:del>
    </w:p>
    <w:p w14:paraId="2A821584" w14:textId="0FC21BB7" w:rsidR="001332BD" w:rsidRPr="00E956F7" w:rsidRDefault="00A216BF" w:rsidP="00CB68DA">
      <w:pPr>
        <w:pStyle w:val="BodyText"/>
      </w:pPr>
      <w:del w:id="1597" w:author="LUEJE Claudia" w:date="2023-06-26T17:59:00Z">
        <w:r>
          <w:delText>h</w:delText>
        </w:r>
        <w:r w:rsidR="00FC68DB" w:rsidRPr="00F54804">
          <w:delText>ence</w:delText>
        </w:r>
      </w:del>
      <w:ins w:id="1598" w:author="LUEJE Claudia" w:date="2023-06-26T17:59:00Z">
        <w:r w:rsidR="000556E8">
          <w:t>, therefore</w:t>
        </w:r>
      </w:ins>
      <w:r w:rsidR="001332BD" w:rsidRPr="00E956F7">
        <w:t>, χMCF definition shall contain some "abstract" data;</w:t>
      </w:r>
      <w:r w:rsidR="000556E8">
        <w:t xml:space="preserve"> </w:t>
      </w:r>
      <w:r w:rsidR="001332BD" w:rsidRPr="00E956F7">
        <w:t>FE processors may address the danger of inconsistency by taking both levels of information from the same configuration file</w:t>
      </w:r>
      <w:del w:id="1599" w:author="LUEJE Claudia" w:date="2023-06-26T17:59:00Z">
        <w:r w:rsidR="00FC68DB" w:rsidRPr="00F54804">
          <w:delText>. So,</w:delText>
        </w:r>
      </w:del>
      <w:ins w:id="1600" w:author="LUEJE Claudia" w:date="2023-06-26T17:59:00Z">
        <w:r w:rsidR="000556E8">
          <w:t>, therefore</w:t>
        </w:r>
      </w:ins>
      <w:r w:rsidR="001332BD" w:rsidRPr="00E956F7">
        <w:t xml:space="preserve"> it is</w:t>
      </w:r>
      <w:del w:id="1601" w:author="LUEJE Claudia" w:date="2023-06-26T17:59:00Z">
        <w:r w:rsidR="00FC68DB" w:rsidRPr="00F54804">
          <w:delText xml:space="preserve"> at</w:delText>
        </w:r>
      </w:del>
      <w:r w:rsidR="001332BD" w:rsidRPr="00E956F7">
        <w:t xml:space="preserve"> the responsibility of the companies’ admins to have consistent data in that file.</w:t>
      </w:r>
    </w:p>
    <w:p w14:paraId="5B804078" w14:textId="41670B26" w:rsidR="001332BD" w:rsidRPr="00E956F7" w:rsidRDefault="001332BD">
      <w:pPr>
        <w:pStyle w:val="BodyText"/>
        <w:autoSpaceDE w:val="0"/>
        <w:autoSpaceDN w:val="0"/>
        <w:adjustRightInd w:val="0"/>
        <w:rPr>
          <w:szCs w:val="24"/>
        </w:rPr>
      </w:pPr>
      <w:r w:rsidRPr="00E956F7">
        <w:rPr>
          <w:szCs w:val="24"/>
        </w:rPr>
        <w:t xml:space="preserve">Since the exact shape of the Robscan pattern is </w:t>
      </w:r>
      <w:del w:id="1602" w:author="LUEJE Claudia" w:date="2023-06-26T17:59:00Z">
        <w:r w:rsidR="00FC68DB" w:rsidRPr="00F54804">
          <w:delText>3</w:delText>
        </w:r>
        <w:r w:rsidR="00FC68DB" w:rsidRPr="00F54804">
          <w:rPr>
            <w:vertAlign w:val="superscript"/>
          </w:rPr>
          <w:delText>rd</w:delText>
        </w:r>
      </w:del>
      <w:ins w:id="1603" w:author="LUEJE Claudia" w:date="2023-06-26T17:59:00Z">
        <w:r w:rsidR="00CB68DA">
          <w:rPr>
            <w:szCs w:val="24"/>
          </w:rPr>
          <w:t>third</w:t>
        </w:r>
      </w:ins>
      <w:r w:rsidRPr="00E956F7">
        <w:rPr>
          <w:szCs w:val="24"/>
        </w:rPr>
        <w:t xml:space="preserve"> party intellectual property, it cannot be part of χMCF definition. It is referred to by just a string attribute "pattern". Possible values of </w:t>
      </w:r>
      <w:ins w:id="1604" w:author="LUEJE Claudia" w:date="2023-06-26T17:59:00Z">
        <w:r w:rsidR="00CB68DA">
          <w:rPr>
            <w:szCs w:val="24"/>
          </w:rPr>
          <w:t xml:space="preserve">an </w:t>
        </w:r>
      </w:ins>
      <w:r w:rsidRPr="00E956F7">
        <w:rPr>
          <w:szCs w:val="24"/>
        </w:rPr>
        <w:t xml:space="preserve">attribute "pattern" are </w:t>
      </w:r>
      <w:r w:rsidRPr="00CB68DA">
        <w:rPr>
          <w:szCs w:val="24"/>
        </w:rPr>
        <w:t>not</w:t>
      </w:r>
      <w:r w:rsidRPr="00E956F7">
        <w:rPr>
          <w:szCs w:val="24"/>
        </w:rPr>
        <w:t xml:space="preserve"> </w:t>
      </w:r>
      <w:ins w:id="1605" w:author="LUEJE Claudia" w:date="2023-06-26T17:59:00Z">
        <w:r w:rsidR="00CB68DA">
          <w:rPr>
            <w:szCs w:val="24"/>
          </w:rPr>
          <w:t xml:space="preserve">the </w:t>
        </w:r>
      </w:ins>
      <w:r w:rsidRPr="00E956F7">
        <w:rPr>
          <w:szCs w:val="24"/>
        </w:rPr>
        <w:t xml:space="preserve">subject of </w:t>
      </w:r>
      <w:del w:id="1606" w:author="LUEJE Claudia" w:date="2023-06-26T17:59:00Z">
        <w:r w:rsidR="00FC68DB" w:rsidRPr="00F54804">
          <w:delText>standard</w:delText>
        </w:r>
      </w:del>
      <w:ins w:id="1607" w:author="LUEJE Claudia" w:date="2023-06-26T17:59:00Z">
        <w:r w:rsidR="00CB68DA">
          <w:rPr>
            <w:szCs w:val="24"/>
          </w:rPr>
          <w:t>this document</w:t>
        </w:r>
      </w:ins>
      <w:r w:rsidRPr="00E956F7">
        <w:rPr>
          <w:szCs w:val="24"/>
        </w:rPr>
        <w:t xml:space="preserve">: In general, they are very OEM specific. However, to provide a minimum amount of information, width and length of the pattern are given by </w:t>
      </w:r>
      <w:ins w:id="1608" w:author="LUEJE Claudia" w:date="2023-06-26T17:59:00Z">
        <w:r w:rsidR="00CB68DA">
          <w:rPr>
            <w:szCs w:val="24"/>
          </w:rPr>
          <w:t xml:space="preserve">the </w:t>
        </w:r>
      </w:ins>
      <w:r w:rsidRPr="00E956F7">
        <w:rPr>
          <w:szCs w:val="24"/>
        </w:rPr>
        <w:t>attributes "pattern_width" and "pattern_length".</w:t>
      </w:r>
    </w:p>
    <w:p w14:paraId="62361B6D" w14:textId="1480D090" w:rsidR="001332BD" w:rsidRPr="00E956F7" w:rsidRDefault="001332BD">
      <w:pPr>
        <w:pStyle w:val="BodyText"/>
        <w:autoSpaceDE w:val="0"/>
        <w:autoSpaceDN w:val="0"/>
        <w:adjustRightInd w:val="0"/>
        <w:rPr>
          <w:szCs w:val="24"/>
        </w:rPr>
      </w:pPr>
      <w:r w:rsidRPr="00E956F7">
        <w:rPr>
          <w:szCs w:val="24"/>
        </w:rPr>
        <w:t xml:space="preserve">A Robscan is denoted by an element </w:t>
      </w:r>
      <w:r w:rsidRPr="009E1140">
        <w:rPr>
          <w:rStyle w:val="ISOCode"/>
        </w:rPr>
        <w:t>&lt;robscan/&gt;</w:t>
      </w:r>
      <w:r w:rsidRPr="00E956F7">
        <w:rPr>
          <w:szCs w:val="24"/>
        </w:rPr>
        <w:t>. This element is described completely by its attribute and nested elements</w:t>
      </w:r>
      <w:ins w:id="1609" w:author="LUEJE Claudia" w:date="2023-06-26T17:59:00Z">
        <w:r w:rsidR="002605B9">
          <w:rPr>
            <w:szCs w:val="24"/>
          </w:rPr>
          <w:t xml:space="preserve"> as shown in </w:t>
        </w:r>
        <w:r w:rsidR="002605B9" w:rsidRPr="002605B9">
          <w:rPr>
            <w:rStyle w:val="citetbl"/>
          </w:rPr>
          <w:t>Table 39</w:t>
        </w:r>
      </w:ins>
      <w:r w:rsidRPr="00E956F7">
        <w:rPr>
          <w:szCs w:val="24"/>
        </w:rPr>
        <w:t>.</w:t>
      </w:r>
    </w:p>
    <w:p w14:paraId="50C70AA6" w14:textId="292381BB" w:rsidR="001332BD" w:rsidRPr="00E956F7" w:rsidRDefault="006F39DE">
      <w:pPr>
        <w:pStyle w:val="Tabletitle"/>
        <w:autoSpaceDE w:val="0"/>
        <w:autoSpaceDN w:val="0"/>
        <w:adjustRightInd w:val="0"/>
        <w:outlineLvl w:val="0"/>
        <w:rPr>
          <w:szCs w:val="24"/>
        </w:rPr>
      </w:pPr>
      <w:bookmarkStart w:id="1610" w:name="_Toc110532387"/>
      <w:r w:rsidRPr="00E956F7">
        <w:rPr>
          <w:szCs w:val="24"/>
        </w:rPr>
        <w:t>Table</w:t>
      </w:r>
      <w:del w:id="1611"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39</w:delText>
        </w:r>
        <w:r w:rsidR="0059323C" w:rsidRPr="00F54804">
          <w:fldChar w:fldCharType="end"/>
        </w:r>
      </w:del>
      <w:ins w:id="1612" w:author="LUEJE Claudia" w:date="2023-06-26T17:59:00Z">
        <w:r w:rsidRPr="00E956F7">
          <w:rPr>
            <w:szCs w:val="24"/>
          </w:rPr>
          <w:t> </w:t>
        </w:r>
        <w:r w:rsidR="001332BD" w:rsidRPr="00E956F7">
          <w:rPr>
            <w:szCs w:val="24"/>
          </w:rPr>
          <w:t>39</w:t>
        </w:r>
      </w:ins>
      <w:r w:rsidR="0016607A" w:rsidRPr="00E956F7">
        <w:rPr>
          <w:szCs w:val="24"/>
        </w:rPr>
        <w:t xml:space="preserve"> </w:t>
      </w:r>
      <w:r w:rsidR="001332BD" w:rsidRPr="00E956F7">
        <w:rPr>
          <w:szCs w:val="24"/>
        </w:rPr>
        <w:t>— Nested elements of</w:t>
      </w:r>
      <w:r w:rsidR="001332BD" w:rsidRPr="00BD5750">
        <w:rPr>
          <w:rStyle w:val="ISOCode"/>
        </w:rPr>
        <w:t xml:space="preserve"> &lt;connection_0d/&gt; </w:t>
      </w:r>
      <w:r w:rsidR="001332BD" w:rsidRPr="00E956F7">
        <w:rPr>
          <w:szCs w:val="24"/>
        </w:rPr>
        <w:t>for</w:t>
      </w:r>
      <w:r w:rsidR="001332BD" w:rsidRPr="00BD5750">
        <w:rPr>
          <w:rStyle w:val="ISOCode"/>
        </w:rPr>
        <w:t xml:space="preserve"> &lt;robscan/&gt;</w:t>
      </w:r>
      <w:bookmarkEnd w:id="1610"/>
    </w:p>
    <w:tbl>
      <w:tblPr>
        <w:tblW w:w="89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552"/>
        <w:gridCol w:w="1765"/>
        <w:gridCol w:w="1275"/>
        <w:gridCol w:w="3321"/>
      </w:tblGrid>
      <w:tr w:rsidR="001332BD" w:rsidRPr="00B62EE5" w14:paraId="0C68FA1B" w14:textId="77777777" w:rsidTr="005B271E">
        <w:trPr>
          <w:tblHeader/>
          <w:jc w:val="center"/>
        </w:trPr>
        <w:tc>
          <w:tcPr>
            <w:tcW w:w="2552" w:type="dxa"/>
            <w:tcBorders>
              <w:top w:val="single" w:sz="12" w:space="0" w:color="auto"/>
              <w:bottom w:val="single" w:sz="12" w:space="0" w:color="auto"/>
            </w:tcBorders>
            <w:shd w:val="clear" w:color="auto" w:fill="F3F3F3"/>
          </w:tcPr>
          <w:p w14:paraId="68506EFD" w14:textId="025BCBB1" w:rsidR="001332BD" w:rsidRPr="00B62EE5" w:rsidRDefault="001332BD" w:rsidP="0016607A">
            <w:pPr>
              <w:pStyle w:val="Tableheader"/>
              <w:autoSpaceDE w:val="0"/>
              <w:autoSpaceDN w:val="0"/>
              <w:adjustRightInd w:val="0"/>
              <w:rPr>
                <w:b/>
              </w:rPr>
            </w:pPr>
            <w:r w:rsidRPr="00B62EE5">
              <w:rPr>
                <w:b/>
                <w:szCs w:val="24"/>
              </w:rPr>
              <w:t xml:space="preserve">Nested </w:t>
            </w:r>
            <w:r w:rsidR="00CB68DA" w:rsidRPr="00B62EE5">
              <w:rPr>
                <w:b/>
                <w:szCs w:val="24"/>
              </w:rPr>
              <w:t>e</w:t>
            </w:r>
            <w:r w:rsidRPr="00B62EE5">
              <w:rPr>
                <w:b/>
                <w:szCs w:val="24"/>
              </w:rPr>
              <w:t>lements</w:t>
            </w:r>
          </w:p>
        </w:tc>
        <w:tc>
          <w:tcPr>
            <w:tcW w:w="1765" w:type="dxa"/>
            <w:tcBorders>
              <w:top w:val="single" w:sz="12" w:space="0" w:color="auto"/>
              <w:bottom w:val="single" w:sz="12" w:space="0" w:color="auto"/>
            </w:tcBorders>
            <w:shd w:val="clear" w:color="auto" w:fill="F3F3F3"/>
          </w:tcPr>
          <w:p w14:paraId="70BEC4D6" w14:textId="792C8F88" w:rsidR="001332BD" w:rsidRPr="00B62EE5" w:rsidRDefault="001332BD" w:rsidP="0016607A">
            <w:pPr>
              <w:pStyle w:val="Tableheader"/>
              <w:autoSpaceDE w:val="0"/>
              <w:autoSpaceDN w:val="0"/>
              <w:adjustRightInd w:val="0"/>
              <w:rPr>
                <w:b/>
              </w:rPr>
            </w:pPr>
            <w:r w:rsidRPr="00B62EE5">
              <w:rPr>
                <w:b/>
                <w:szCs w:val="24"/>
              </w:rPr>
              <w:t>Multiplicity</w:t>
            </w:r>
          </w:p>
        </w:tc>
        <w:tc>
          <w:tcPr>
            <w:tcW w:w="1275" w:type="dxa"/>
            <w:tcBorders>
              <w:top w:val="single" w:sz="12" w:space="0" w:color="auto"/>
              <w:bottom w:val="single" w:sz="12" w:space="0" w:color="auto"/>
            </w:tcBorders>
            <w:shd w:val="clear" w:color="auto" w:fill="F3F3F3"/>
          </w:tcPr>
          <w:p w14:paraId="61923948" w14:textId="1D3EC488" w:rsidR="001332BD" w:rsidRPr="00B62EE5" w:rsidRDefault="001332BD" w:rsidP="0016607A">
            <w:pPr>
              <w:pStyle w:val="Tableheader"/>
              <w:autoSpaceDE w:val="0"/>
              <w:autoSpaceDN w:val="0"/>
              <w:adjustRightInd w:val="0"/>
              <w:rPr>
                <w:b/>
              </w:rPr>
            </w:pPr>
            <w:r w:rsidRPr="00B62EE5">
              <w:rPr>
                <w:b/>
                <w:szCs w:val="24"/>
              </w:rPr>
              <w:t>Use</w:t>
            </w:r>
          </w:p>
        </w:tc>
        <w:tc>
          <w:tcPr>
            <w:tcW w:w="3321" w:type="dxa"/>
            <w:tcBorders>
              <w:top w:val="single" w:sz="12" w:space="0" w:color="auto"/>
              <w:bottom w:val="single" w:sz="12" w:space="0" w:color="auto"/>
            </w:tcBorders>
            <w:shd w:val="clear" w:color="auto" w:fill="F3F3F3"/>
          </w:tcPr>
          <w:p w14:paraId="41AC5C98" w14:textId="5ABD3AA7" w:rsidR="001332BD" w:rsidRPr="00B62EE5" w:rsidRDefault="001332BD" w:rsidP="0016607A">
            <w:pPr>
              <w:pStyle w:val="Tableheader"/>
              <w:autoSpaceDE w:val="0"/>
              <w:autoSpaceDN w:val="0"/>
              <w:adjustRightInd w:val="0"/>
              <w:rPr>
                <w:b/>
              </w:rPr>
            </w:pPr>
            <w:r w:rsidRPr="00B62EE5">
              <w:rPr>
                <w:b/>
                <w:szCs w:val="24"/>
              </w:rPr>
              <w:t>Constraint / Remarks</w:t>
            </w:r>
          </w:p>
        </w:tc>
      </w:tr>
      <w:tr w:rsidR="001332BD" w:rsidRPr="00E956F7" w14:paraId="2255F090" w14:textId="77777777" w:rsidTr="005B271E">
        <w:trPr>
          <w:jc w:val="center"/>
        </w:trPr>
        <w:tc>
          <w:tcPr>
            <w:tcW w:w="2552" w:type="dxa"/>
            <w:tcBorders>
              <w:top w:val="single" w:sz="12" w:space="0" w:color="auto"/>
            </w:tcBorders>
            <w:vAlign w:val="bottom"/>
          </w:tcPr>
          <w:p w14:paraId="324F8AD7" w14:textId="7CBF16BC" w:rsidR="001332BD" w:rsidRPr="00E956F7" w:rsidRDefault="001332BD" w:rsidP="0016607A">
            <w:pPr>
              <w:pStyle w:val="Tablebody"/>
              <w:autoSpaceDE w:val="0"/>
              <w:autoSpaceDN w:val="0"/>
              <w:adjustRightInd w:val="0"/>
            </w:pPr>
            <w:r w:rsidRPr="00E956F7">
              <w:rPr>
                <w:szCs w:val="24"/>
              </w:rPr>
              <w:t>robscan</w:t>
            </w:r>
          </w:p>
        </w:tc>
        <w:tc>
          <w:tcPr>
            <w:tcW w:w="1765" w:type="dxa"/>
            <w:tcBorders>
              <w:top w:val="single" w:sz="12" w:space="0" w:color="auto"/>
            </w:tcBorders>
            <w:vAlign w:val="bottom"/>
          </w:tcPr>
          <w:p w14:paraId="308E3A51" w14:textId="45F43C6D" w:rsidR="001332BD" w:rsidRPr="00E956F7" w:rsidRDefault="001332BD" w:rsidP="0016607A">
            <w:pPr>
              <w:pStyle w:val="Tablebody"/>
              <w:autoSpaceDE w:val="0"/>
              <w:autoSpaceDN w:val="0"/>
              <w:adjustRightInd w:val="0"/>
            </w:pPr>
            <w:r w:rsidRPr="00E956F7">
              <w:rPr>
                <w:szCs w:val="24"/>
              </w:rPr>
              <w:t>1</w:t>
            </w:r>
          </w:p>
        </w:tc>
        <w:tc>
          <w:tcPr>
            <w:tcW w:w="1275" w:type="dxa"/>
            <w:tcBorders>
              <w:top w:val="single" w:sz="12" w:space="0" w:color="auto"/>
            </w:tcBorders>
            <w:vAlign w:val="bottom"/>
          </w:tcPr>
          <w:p w14:paraId="5B5FF198" w14:textId="5D9A0523" w:rsidR="001332BD" w:rsidRPr="00E956F7" w:rsidRDefault="001332BD" w:rsidP="0016607A">
            <w:pPr>
              <w:pStyle w:val="Tablebody"/>
              <w:autoSpaceDE w:val="0"/>
              <w:autoSpaceDN w:val="0"/>
              <w:adjustRightInd w:val="0"/>
            </w:pPr>
            <w:r w:rsidRPr="00E956F7">
              <w:rPr>
                <w:szCs w:val="24"/>
              </w:rPr>
              <w:t>Optional</w:t>
            </w:r>
          </w:p>
        </w:tc>
        <w:tc>
          <w:tcPr>
            <w:tcW w:w="3321" w:type="dxa"/>
            <w:tcBorders>
              <w:top w:val="single" w:sz="12" w:space="0" w:color="auto"/>
            </w:tcBorders>
            <w:vAlign w:val="bottom"/>
          </w:tcPr>
          <w:p w14:paraId="0AC42897" w14:textId="42D18089" w:rsidR="001332BD" w:rsidRPr="00E956F7" w:rsidRDefault="001332BD" w:rsidP="0016607A">
            <w:pPr>
              <w:pStyle w:val="Tablebody"/>
              <w:autoSpaceDE w:val="0"/>
              <w:autoSpaceDN w:val="0"/>
              <w:adjustRightInd w:val="0"/>
            </w:pPr>
            <w:r w:rsidRPr="00E956F7">
              <w:rPr>
                <w:szCs w:val="24"/>
              </w:rPr>
              <w:t>-</w:t>
            </w:r>
          </w:p>
        </w:tc>
      </w:tr>
      <w:tr w:rsidR="001332BD" w:rsidRPr="00E956F7" w14:paraId="6747EC6F" w14:textId="77777777" w:rsidTr="005B271E">
        <w:trPr>
          <w:jc w:val="center"/>
        </w:trPr>
        <w:tc>
          <w:tcPr>
            <w:tcW w:w="2552" w:type="dxa"/>
            <w:vAlign w:val="bottom"/>
          </w:tcPr>
          <w:p w14:paraId="55FA97A2" w14:textId="4DE957E3" w:rsidR="001332BD" w:rsidRPr="00E956F7" w:rsidRDefault="001332BD" w:rsidP="0016607A">
            <w:pPr>
              <w:pStyle w:val="Tablebody"/>
              <w:autoSpaceDE w:val="0"/>
              <w:autoSpaceDN w:val="0"/>
              <w:adjustRightInd w:val="0"/>
            </w:pPr>
            <w:r w:rsidRPr="00E956F7">
              <w:rPr>
                <w:szCs w:val="24"/>
              </w:rPr>
              <w:t>loc</w:t>
            </w:r>
          </w:p>
        </w:tc>
        <w:tc>
          <w:tcPr>
            <w:tcW w:w="1765" w:type="dxa"/>
            <w:vAlign w:val="bottom"/>
          </w:tcPr>
          <w:p w14:paraId="0997FB18" w14:textId="7300A5A9" w:rsidR="001332BD" w:rsidRPr="00E956F7" w:rsidRDefault="001332BD" w:rsidP="0016607A">
            <w:pPr>
              <w:pStyle w:val="Tablebody"/>
              <w:autoSpaceDE w:val="0"/>
              <w:autoSpaceDN w:val="0"/>
              <w:adjustRightInd w:val="0"/>
            </w:pPr>
            <w:r w:rsidRPr="00E956F7">
              <w:rPr>
                <w:szCs w:val="24"/>
              </w:rPr>
              <w:t>1</w:t>
            </w:r>
          </w:p>
        </w:tc>
        <w:tc>
          <w:tcPr>
            <w:tcW w:w="1275" w:type="dxa"/>
            <w:vAlign w:val="bottom"/>
          </w:tcPr>
          <w:p w14:paraId="26888802" w14:textId="4B7AA042" w:rsidR="001332BD" w:rsidRPr="00E956F7" w:rsidRDefault="001332BD" w:rsidP="0016607A">
            <w:pPr>
              <w:pStyle w:val="Tablebody"/>
              <w:autoSpaceDE w:val="0"/>
              <w:autoSpaceDN w:val="0"/>
              <w:adjustRightInd w:val="0"/>
            </w:pPr>
            <w:r w:rsidRPr="00E956F7">
              <w:rPr>
                <w:szCs w:val="24"/>
              </w:rPr>
              <w:t>Required</w:t>
            </w:r>
          </w:p>
        </w:tc>
        <w:tc>
          <w:tcPr>
            <w:tcW w:w="3321" w:type="dxa"/>
            <w:vAlign w:val="bottom"/>
          </w:tcPr>
          <w:p w14:paraId="5ED688B8" w14:textId="0395CBC9" w:rsidR="001332BD" w:rsidRPr="00E956F7" w:rsidRDefault="001332BD" w:rsidP="0016607A">
            <w:pPr>
              <w:pStyle w:val="Tablebody"/>
              <w:autoSpaceDE w:val="0"/>
              <w:autoSpaceDN w:val="0"/>
              <w:adjustRightInd w:val="0"/>
            </w:pPr>
            <w:r w:rsidRPr="00E956F7">
              <w:rPr>
                <w:szCs w:val="24"/>
              </w:rPr>
              <w:t>-</w:t>
            </w:r>
          </w:p>
        </w:tc>
      </w:tr>
      <w:tr w:rsidR="001332BD" w:rsidRPr="00E956F7" w14:paraId="5F9F385B" w14:textId="77777777" w:rsidTr="005B271E">
        <w:trPr>
          <w:jc w:val="center"/>
        </w:trPr>
        <w:tc>
          <w:tcPr>
            <w:tcW w:w="2552" w:type="dxa"/>
            <w:tcBorders>
              <w:bottom w:val="single" w:sz="6" w:space="0" w:color="auto"/>
            </w:tcBorders>
            <w:vAlign w:val="bottom"/>
          </w:tcPr>
          <w:p w14:paraId="4D464640" w14:textId="4AB57AD7" w:rsidR="001332BD" w:rsidRPr="00E956F7" w:rsidRDefault="001332BD" w:rsidP="0016607A">
            <w:pPr>
              <w:pStyle w:val="Tablebody"/>
              <w:autoSpaceDE w:val="0"/>
              <w:autoSpaceDN w:val="0"/>
              <w:adjustRightInd w:val="0"/>
            </w:pPr>
            <w:r w:rsidRPr="00E956F7">
              <w:rPr>
                <w:szCs w:val="24"/>
              </w:rPr>
              <w:t>appdata</w:t>
            </w:r>
          </w:p>
        </w:tc>
        <w:tc>
          <w:tcPr>
            <w:tcW w:w="1765" w:type="dxa"/>
            <w:tcBorders>
              <w:bottom w:val="single" w:sz="6" w:space="0" w:color="auto"/>
            </w:tcBorders>
            <w:vAlign w:val="bottom"/>
          </w:tcPr>
          <w:p w14:paraId="1C01DC9E" w14:textId="7AA8E70C" w:rsidR="001332BD" w:rsidRPr="00E956F7" w:rsidRDefault="001332BD" w:rsidP="0016607A">
            <w:pPr>
              <w:pStyle w:val="Tablebody"/>
              <w:autoSpaceDE w:val="0"/>
              <w:autoSpaceDN w:val="0"/>
              <w:adjustRightInd w:val="0"/>
            </w:pPr>
            <w:r w:rsidRPr="00E956F7">
              <w:rPr>
                <w:szCs w:val="24"/>
              </w:rPr>
              <w:t>1</w:t>
            </w:r>
          </w:p>
        </w:tc>
        <w:tc>
          <w:tcPr>
            <w:tcW w:w="1275" w:type="dxa"/>
            <w:tcBorders>
              <w:bottom w:val="single" w:sz="6" w:space="0" w:color="auto"/>
            </w:tcBorders>
            <w:vAlign w:val="bottom"/>
          </w:tcPr>
          <w:p w14:paraId="0E796B4C" w14:textId="0B68166A" w:rsidR="001332BD" w:rsidRPr="00E956F7" w:rsidRDefault="001332BD" w:rsidP="0016607A">
            <w:pPr>
              <w:pStyle w:val="Tablebody"/>
              <w:autoSpaceDE w:val="0"/>
              <w:autoSpaceDN w:val="0"/>
              <w:adjustRightInd w:val="0"/>
            </w:pPr>
            <w:r w:rsidRPr="00E956F7">
              <w:rPr>
                <w:szCs w:val="24"/>
              </w:rPr>
              <w:t>Optional</w:t>
            </w:r>
          </w:p>
        </w:tc>
        <w:tc>
          <w:tcPr>
            <w:tcW w:w="3321" w:type="dxa"/>
            <w:tcBorders>
              <w:bottom w:val="single" w:sz="6" w:space="0" w:color="auto"/>
            </w:tcBorders>
            <w:vAlign w:val="bottom"/>
          </w:tcPr>
          <w:p w14:paraId="63160A8A" w14:textId="61988463" w:rsidR="001332BD" w:rsidRPr="00E956F7" w:rsidRDefault="001332BD" w:rsidP="0016607A">
            <w:pPr>
              <w:pStyle w:val="Tablebody"/>
              <w:autoSpaceDE w:val="0"/>
              <w:autoSpaceDN w:val="0"/>
              <w:adjustRightInd w:val="0"/>
            </w:pPr>
            <w:r w:rsidRPr="00E956F7">
              <w:rPr>
                <w:szCs w:val="24"/>
              </w:rPr>
              <w:t>-</w:t>
            </w:r>
          </w:p>
        </w:tc>
      </w:tr>
      <w:tr w:rsidR="001332BD" w:rsidRPr="00E956F7" w14:paraId="41BF4474" w14:textId="77777777" w:rsidTr="005B271E">
        <w:trPr>
          <w:jc w:val="center"/>
        </w:trPr>
        <w:tc>
          <w:tcPr>
            <w:tcW w:w="2552" w:type="dxa"/>
            <w:tcBorders>
              <w:top w:val="single" w:sz="6" w:space="0" w:color="auto"/>
              <w:bottom w:val="single" w:sz="4" w:space="0" w:color="auto"/>
            </w:tcBorders>
            <w:vAlign w:val="bottom"/>
          </w:tcPr>
          <w:p w14:paraId="7A41EE4C" w14:textId="6E0F4B3B" w:rsidR="001332BD" w:rsidRPr="00E956F7" w:rsidRDefault="001332BD" w:rsidP="0016607A">
            <w:pPr>
              <w:pStyle w:val="Tablebody"/>
              <w:autoSpaceDE w:val="0"/>
              <w:autoSpaceDN w:val="0"/>
              <w:adjustRightInd w:val="0"/>
            </w:pPr>
            <w:r w:rsidRPr="00E956F7">
              <w:rPr>
                <w:szCs w:val="24"/>
              </w:rPr>
              <w:t>femdata</w:t>
            </w:r>
          </w:p>
        </w:tc>
        <w:tc>
          <w:tcPr>
            <w:tcW w:w="1765" w:type="dxa"/>
            <w:tcBorders>
              <w:top w:val="single" w:sz="6" w:space="0" w:color="auto"/>
              <w:bottom w:val="single" w:sz="4" w:space="0" w:color="auto"/>
            </w:tcBorders>
            <w:vAlign w:val="bottom"/>
          </w:tcPr>
          <w:p w14:paraId="4E5FC162" w14:textId="67803447" w:rsidR="001332BD" w:rsidRPr="00E956F7" w:rsidDel="009050D3" w:rsidRDefault="001332BD" w:rsidP="0016607A">
            <w:pPr>
              <w:pStyle w:val="Tablebody"/>
              <w:autoSpaceDE w:val="0"/>
              <w:autoSpaceDN w:val="0"/>
              <w:adjustRightInd w:val="0"/>
            </w:pPr>
            <w:r w:rsidRPr="00E956F7">
              <w:rPr>
                <w:szCs w:val="24"/>
              </w:rPr>
              <w:t>1</w:t>
            </w:r>
          </w:p>
        </w:tc>
        <w:tc>
          <w:tcPr>
            <w:tcW w:w="1275" w:type="dxa"/>
            <w:tcBorders>
              <w:top w:val="single" w:sz="6" w:space="0" w:color="auto"/>
              <w:bottom w:val="single" w:sz="4" w:space="0" w:color="auto"/>
            </w:tcBorders>
            <w:vAlign w:val="bottom"/>
          </w:tcPr>
          <w:p w14:paraId="4A8ABC78" w14:textId="781E8C13" w:rsidR="001332BD" w:rsidRPr="00E956F7" w:rsidRDefault="001332BD" w:rsidP="0016607A">
            <w:pPr>
              <w:pStyle w:val="Tablebody"/>
              <w:autoSpaceDE w:val="0"/>
              <w:autoSpaceDN w:val="0"/>
              <w:adjustRightInd w:val="0"/>
            </w:pPr>
            <w:r w:rsidRPr="00E956F7">
              <w:rPr>
                <w:szCs w:val="24"/>
              </w:rPr>
              <w:t>Optional</w:t>
            </w:r>
          </w:p>
        </w:tc>
        <w:tc>
          <w:tcPr>
            <w:tcW w:w="3321" w:type="dxa"/>
            <w:tcBorders>
              <w:top w:val="single" w:sz="6" w:space="0" w:color="auto"/>
              <w:bottom w:val="single" w:sz="4" w:space="0" w:color="auto"/>
            </w:tcBorders>
            <w:vAlign w:val="bottom"/>
          </w:tcPr>
          <w:p w14:paraId="476D28B3" w14:textId="72A5DF8A" w:rsidR="001332BD" w:rsidRPr="00E956F7" w:rsidRDefault="001332BD" w:rsidP="0016607A">
            <w:pPr>
              <w:pStyle w:val="Tablebody"/>
              <w:autoSpaceDE w:val="0"/>
              <w:autoSpaceDN w:val="0"/>
              <w:adjustRightInd w:val="0"/>
            </w:pPr>
            <w:r w:rsidRPr="00E956F7">
              <w:rPr>
                <w:szCs w:val="24"/>
              </w:rPr>
              <w:t>-</w:t>
            </w:r>
          </w:p>
        </w:tc>
      </w:tr>
      <w:tr w:rsidR="001332BD" w:rsidRPr="00E956F7" w14:paraId="462D4B11" w14:textId="77777777" w:rsidTr="005B271E">
        <w:trPr>
          <w:jc w:val="center"/>
        </w:trPr>
        <w:tc>
          <w:tcPr>
            <w:tcW w:w="2552" w:type="dxa"/>
            <w:tcBorders>
              <w:top w:val="single" w:sz="4" w:space="0" w:color="auto"/>
            </w:tcBorders>
          </w:tcPr>
          <w:p w14:paraId="61B1DF6B" w14:textId="2EF81BC6" w:rsidR="001332BD" w:rsidRPr="00E956F7" w:rsidRDefault="001332BD" w:rsidP="0016607A">
            <w:pPr>
              <w:pStyle w:val="Tablebody"/>
              <w:autoSpaceDE w:val="0"/>
              <w:autoSpaceDN w:val="0"/>
              <w:adjustRightInd w:val="0"/>
            </w:pPr>
            <w:r w:rsidRPr="00E956F7">
              <w:rPr>
                <w:szCs w:val="24"/>
              </w:rPr>
              <w:t>custom_attributes_list</w:t>
            </w:r>
          </w:p>
        </w:tc>
        <w:tc>
          <w:tcPr>
            <w:tcW w:w="1765" w:type="dxa"/>
            <w:tcBorders>
              <w:top w:val="single" w:sz="4" w:space="0" w:color="auto"/>
            </w:tcBorders>
          </w:tcPr>
          <w:p w14:paraId="7FD4FE6F" w14:textId="733028F0" w:rsidR="001332BD" w:rsidRPr="00E956F7" w:rsidRDefault="001332BD" w:rsidP="0016607A">
            <w:pPr>
              <w:pStyle w:val="Tablebody"/>
              <w:autoSpaceDE w:val="0"/>
              <w:autoSpaceDN w:val="0"/>
              <w:adjustRightInd w:val="0"/>
            </w:pPr>
            <w:r w:rsidRPr="00E956F7">
              <w:rPr>
                <w:szCs w:val="24"/>
              </w:rPr>
              <w:t>1</w:t>
            </w:r>
          </w:p>
        </w:tc>
        <w:tc>
          <w:tcPr>
            <w:tcW w:w="1275" w:type="dxa"/>
            <w:tcBorders>
              <w:top w:val="single" w:sz="4" w:space="0" w:color="auto"/>
            </w:tcBorders>
          </w:tcPr>
          <w:p w14:paraId="2931DE1D" w14:textId="6407629E" w:rsidR="001332BD" w:rsidRPr="00E956F7" w:rsidRDefault="001332BD" w:rsidP="0016607A">
            <w:pPr>
              <w:pStyle w:val="Tablebody"/>
              <w:autoSpaceDE w:val="0"/>
              <w:autoSpaceDN w:val="0"/>
              <w:adjustRightInd w:val="0"/>
            </w:pPr>
            <w:r w:rsidRPr="00E956F7">
              <w:rPr>
                <w:szCs w:val="24"/>
              </w:rPr>
              <w:t>Optional</w:t>
            </w:r>
          </w:p>
        </w:tc>
        <w:tc>
          <w:tcPr>
            <w:tcW w:w="3321" w:type="dxa"/>
            <w:tcBorders>
              <w:top w:val="single" w:sz="4" w:space="0" w:color="auto"/>
            </w:tcBorders>
          </w:tcPr>
          <w:p w14:paraId="7922C6B0" w14:textId="52349D01" w:rsidR="001332BD" w:rsidRPr="00E956F7" w:rsidRDefault="00FC68DB" w:rsidP="0016607A">
            <w:pPr>
              <w:pStyle w:val="Tablebody"/>
              <w:autoSpaceDE w:val="0"/>
              <w:autoSpaceDN w:val="0"/>
              <w:adjustRightInd w:val="0"/>
            </w:pPr>
            <w:del w:id="1613"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1614" w:author="LUEJE Claudia" w:date="2023-06-26T17:59:00Z">
              <w:r w:rsidR="001332BD" w:rsidRPr="00E956F7">
                <w:rPr>
                  <w:szCs w:val="24"/>
                </w:rPr>
                <w:t xml:space="preserve">See </w:t>
              </w:r>
              <w:r w:rsidR="001332BD" w:rsidRPr="00E956F7">
                <w:rPr>
                  <w:rStyle w:val="citesec"/>
                  <w:szCs w:val="24"/>
                </w:rPr>
                <w:t>8.5</w:t>
              </w:r>
              <w:r w:rsidR="001332BD" w:rsidRPr="00E956F7">
                <w:rPr>
                  <w:szCs w:val="24"/>
                </w:rPr>
                <w:t xml:space="preserve"> Custom Attributes list</w:t>
              </w:r>
            </w:ins>
          </w:p>
        </w:tc>
      </w:tr>
    </w:tbl>
    <w:p w14:paraId="47780070" w14:textId="77777777" w:rsidR="00FC68DB" w:rsidRDefault="001332BD" w:rsidP="00B202D2">
      <w:pPr>
        <w:keepNext/>
        <w:spacing w:before="120"/>
        <w:rPr>
          <w:del w:id="1615" w:author="LUEJE Claudia" w:date="2023-06-26T17:59:00Z"/>
          <w:rFonts w:cs="Courier New"/>
        </w:rPr>
      </w:pPr>
      <w:r w:rsidRPr="00E956F7">
        <w:rPr>
          <w:szCs w:val="24"/>
        </w:rPr>
        <w:t xml:space="preserve">XML specification of </w:t>
      </w:r>
      <w:r w:rsidRPr="009E1140">
        <w:rPr>
          <w:rStyle w:val="ISOCode"/>
        </w:rPr>
        <w:t>&lt;robscan/&gt;</w:t>
      </w:r>
      <w:r w:rsidRPr="00E956F7">
        <w:rPr>
          <w:szCs w:val="24"/>
        </w:rPr>
        <w:t xml:space="preserve"> element</w:t>
      </w:r>
      <w:del w:id="1616" w:author="LUEJE Claudia" w:date="2023-06-26T17:59:00Z">
        <w:r w:rsidR="00FC68DB" w:rsidRPr="00BD52D7">
          <w:rPr>
            <w:rFonts w:cs="Courier New"/>
          </w:rPr>
          <w:delText xml:space="preserve">: </w:delText>
        </w:r>
      </w:del>
    </w:p>
    <w:p w14:paraId="394FC75E" w14:textId="61B590B1" w:rsidR="001332BD" w:rsidRPr="00E956F7" w:rsidRDefault="002605B9">
      <w:pPr>
        <w:pStyle w:val="BodyText"/>
        <w:autoSpaceDE w:val="0"/>
        <w:autoSpaceDN w:val="0"/>
        <w:adjustRightInd w:val="0"/>
        <w:rPr>
          <w:ins w:id="1617" w:author="LUEJE Claudia" w:date="2023-06-26T17:59:00Z"/>
          <w:szCs w:val="24"/>
        </w:rPr>
      </w:pPr>
      <w:ins w:id="1618" w:author="LUEJE Claudia" w:date="2023-06-26T17:59:00Z">
        <w:r>
          <w:rPr>
            <w:szCs w:val="24"/>
          </w:rPr>
          <w:t xml:space="preserve"> is shown in </w:t>
        </w:r>
      </w:ins>
      <w:bookmarkStart w:id="1619" w:name="_Toc110532388"/>
      <w:r w:rsidRPr="002605B9">
        <w:rPr>
          <w:rStyle w:val="citetbl"/>
        </w:rPr>
        <w:t xml:space="preserve">Table </w:t>
      </w:r>
      <w:del w:id="1620" w:author="LUEJE Claudia" w:date="2023-06-26T17:59:00Z">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40</w:delText>
        </w:r>
        <w:r w:rsidR="0059323C" w:rsidRPr="00F54804">
          <w:fldChar w:fldCharType="end"/>
        </w:r>
      </w:del>
      <w:ins w:id="1621" w:author="LUEJE Claudia" w:date="2023-06-26T17:59:00Z">
        <w:r w:rsidRPr="002605B9">
          <w:rPr>
            <w:rStyle w:val="citetbl"/>
          </w:rPr>
          <w:t>40</w:t>
        </w:r>
        <w:r>
          <w:rPr>
            <w:szCs w:val="24"/>
          </w:rPr>
          <w:t>.</w:t>
        </w:r>
      </w:ins>
    </w:p>
    <w:p w14:paraId="44A030CC" w14:textId="60567A85" w:rsidR="001332BD" w:rsidRPr="00E956F7" w:rsidRDefault="006F39DE">
      <w:pPr>
        <w:pStyle w:val="Tabletitle"/>
        <w:autoSpaceDE w:val="0"/>
        <w:autoSpaceDN w:val="0"/>
        <w:adjustRightInd w:val="0"/>
        <w:outlineLvl w:val="0"/>
        <w:rPr>
          <w:szCs w:val="24"/>
        </w:rPr>
      </w:pPr>
      <w:ins w:id="1622" w:author="LUEJE Claudia" w:date="2023-06-26T17:59:00Z">
        <w:r w:rsidRPr="00E956F7">
          <w:rPr>
            <w:szCs w:val="24"/>
          </w:rPr>
          <w:t>Table </w:t>
        </w:r>
        <w:r w:rsidR="001332BD" w:rsidRPr="00E956F7">
          <w:rPr>
            <w:szCs w:val="24"/>
          </w:rPr>
          <w:t>40</w:t>
        </w:r>
      </w:ins>
      <w:r w:rsidR="0016607A" w:rsidRPr="00E956F7">
        <w:rPr>
          <w:szCs w:val="24"/>
        </w:rPr>
        <w:t xml:space="preserve"> </w:t>
      </w:r>
      <w:r w:rsidR="001332BD" w:rsidRPr="00E956F7">
        <w:rPr>
          <w:szCs w:val="24"/>
        </w:rPr>
        <w:t xml:space="preserve">— Attributes of element </w:t>
      </w:r>
      <w:r w:rsidR="001332BD" w:rsidRPr="00BD5750">
        <w:rPr>
          <w:rStyle w:val="ISOCode"/>
        </w:rPr>
        <w:t>&lt;robscan/&gt;</w:t>
      </w:r>
      <w:bookmarkEnd w:id="1619"/>
    </w:p>
    <w:tbl>
      <w:tblPr>
        <w:tblW w:w="90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696"/>
        <w:gridCol w:w="1560"/>
        <w:gridCol w:w="1565"/>
        <w:gridCol w:w="1134"/>
        <w:gridCol w:w="3117"/>
      </w:tblGrid>
      <w:tr w:rsidR="001332BD" w:rsidRPr="00B62EE5" w14:paraId="107539B2" w14:textId="77777777" w:rsidTr="005B271E">
        <w:trPr>
          <w:cantSplit/>
          <w:tblHeader/>
          <w:jc w:val="center"/>
        </w:trPr>
        <w:tc>
          <w:tcPr>
            <w:tcW w:w="1696" w:type="dxa"/>
            <w:tcBorders>
              <w:top w:val="single" w:sz="12" w:space="0" w:color="auto"/>
              <w:bottom w:val="single" w:sz="12" w:space="0" w:color="auto"/>
            </w:tcBorders>
            <w:shd w:val="clear" w:color="auto" w:fill="F3F3F3"/>
          </w:tcPr>
          <w:p w14:paraId="618A6563" w14:textId="6D944BCA" w:rsidR="001332BD" w:rsidRPr="00B62EE5" w:rsidRDefault="001332BD" w:rsidP="0016607A">
            <w:pPr>
              <w:pStyle w:val="Tableheader"/>
              <w:autoSpaceDE w:val="0"/>
              <w:autoSpaceDN w:val="0"/>
              <w:adjustRightInd w:val="0"/>
              <w:rPr>
                <w:b/>
              </w:rPr>
            </w:pPr>
            <w:r w:rsidRPr="00B62EE5">
              <w:rPr>
                <w:b/>
                <w:szCs w:val="24"/>
              </w:rPr>
              <w:t>Attributes</w:t>
            </w:r>
          </w:p>
        </w:tc>
        <w:tc>
          <w:tcPr>
            <w:tcW w:w="1560" w:type="dxa"/>
            <w:tcBorders>
              <w:top w:val="single" w:sz="12" w:space="0" w:color="auto"/>
              <w:bottom w:val="single" w:sz="12" w:space="0" w:color="auto"/>
            </w:tcBorders>
            <w:shd w:val="clear" w:color="auto" w:fill="F3F3F3"/>
          </w:tcPr>
          <w:p w14:paraId="15606EF8" w14:textId="575FC79E" w:rsidR="001332BD" w:rsidRPr="00B62EE5" w:rsidRDefault="001332BD" w:rsidP="0016607A">
            <w:pPr>
              <w:pStyle w:val="Tableheader"/>
              <w:autoSpaceDE w:val="0"/>
              <w:autoSpaceDN w:val="0"/>
              <w:adjustRightInd w:val="0"/>
              <w:rPr>
                <w:b/>
              </w:rPr>
            </w:pPr>
            <w:r w:rsidRPr="00B62EE5">
              <w:rPr>
                <w:b/>
                <w:szCs w:val="24"/>
              </w:rPr>
              <w:t>Type</w:t>
            </w:r>
          </w:p>
        </w:tc>
        <w:tc>
          <w:tcPr>
            <w:tcW w:w="1565" w:type="dxa"/>
            <w:tcBorders>
              <w:top w:val="single" w:sz="12" w:space="0" w:color="auto"/>
              <w:bottom w:val="single" w:sz="12" w:space="0" w:color="auto"/>
            </w:tcBorders>
            <w:shd w:val="clear" w:color="auto" w:fill="F3F3F3"/>
          </w:tcPr>
          <w:p w14:paraId="2F8DD811" w14:textId="4690A056" w:rsidR="001332BD" w:rsidRPr="00B62EE5" w:rsidRDefault="001332BD" w:rsidP="0016607A">
            <w:pPr>
              <w:pStyle w:val="Tableheader"/>
              <w:autoSpaceDE w:val="0"/>
              <w:autoSpaceDN w:val="0"/>
              <w:adjustRightInd w:val="0"/>
              <w:rPr>
                <w:b/>
              </w:rPr>
            </w:pPr>
            <w:r w:rsidRPr="00B62EE5">
              <w:rPr>
                <w:b/>
                <w:szCs w:val="24"/>
              </w:rPr>
              <w:t xml:space="preserve">Value </w:t>
            </w:r>
            <w:r w:rsidR="00332417" w:rsidRPr="00B62EE5">
              <w:rPr>
                <w:b/>
                <w:szCs w:val="24"/>
              </w:rPr>
              <w:t>s</w:t>
            </w:r>
            <w:r w:rsidRPr="00B62EE5">
              <w:rPr>
                <w:b/>
                <w:szCs w:val="24"/>
              </w:rPr>
              <w:t>pace</w:t>
            </w:r>
          </w:p>
        </w:tc>
        <w:tc>
          <w:tcPr>
            <w:tcW w:w="1134" w:type="dxa"/>
            <w:tcBorders>
              <w:top w:val="single" w:sz="12" w:space="0" w:color="auto"/>
              <w:bottom w:val="single" w:sz="12" w:space="0" w:color="auto"/>
            </w:tcBorders>
            <w:shd w:val="clear" w:color="auto" w:fill="F3F3F3"/>
          </w:tcPr>
          <w:p w14:paraId="6FA6D1F3" w14:textId="609965F7" w:rsidR="001332BD" w:rsidRPr="00B62EE5" w:rsidRDefault="001332BD" w:rsidP="0016607A">
            <w:pPr>
              <w:pStyle w:val="Tableheader"/>
              <w:autoSpaceDE w:val="0"/>
              <w:autoSpaceDN w:val="0"/>
              <w:adjustRightInd w:val="0"/>
              <w:rPr>
                <w:b/>
              </w:rPr>
            </w:pPr>
            <w:r w:rsidRPr="00B62EE5">
              <w:rPr>
                <w:b/>
                <w:szCs w:val="24"/>
              </w:rPr>
              <w:t>Use</w:t>
            </w:r>
          </w:p>
        </w:tc>
        <w:tc>
          <w:tcPr>
            <w:tcW w:w="3117" w:type="dxa"/>
            <w:tcBorders>
              <w:top w:val="single" w:sz="12" w:space="0" w:color="auto"/>
              <w:bottom w:val="single" w:sz="12" w:space="0" w:color="auto"/>
            </w:tcBorders>
            <w:shd w:val="clear" w:color="auto" w:fill="F3F3F3"/>
          </w:tcPr>
          <w:p w14:paraId="6DD145F2" w14:textId="4A5F5F9F" w:rsidR="001332BD" w:rsidRPr="00B62EE5" w:rsidRDefault="001332BD" w:rsidP="0016607A">
            <w:pPr>
              <w:pStyle w:val="Tableheader"/>
              <w:autoSpaceDE w:val="0"/>
              <w:autoSpaceDN w:val="0"/>
              <w:adjustRightInd w:val="0"/>
              <w:rPr>
                <w:b/>
              </w:rPr>
            </w:pPr>
            <w:r w:rsidRPr="00B62EE5">
              <w:rPr>
                <w:b/>
                <w:szCs w:val="24"/>
              </w:rPr>
              <w:t>Constraint / Remarks</w:t>
            </w:r>
          </w:p>
        </w:tc>
      </w:tr>
      <w:tr w:rsidR="001332BD" w:rsidRPr="00E956F7" w14:paraId="0DC2428E" w14:textId="77777777" w:rsidTr="005B271E">
        <w:trPr>
          <w:cantSplit/>
          <w:jc w:val="center"/>
        </w:trPr>
        <w:tc>
          <w:tcPr>
            <w:tcW w:w="1696" w:type="dxa"/>
            <w:tcBorders>
              <w:top w:val="single" w:sz="12" w:space="0" w:color="auto"/>
              <w:bottom w:val="single" w:sz="4" w:space="0" w:color="auto"/>
            </w:tcBorders>
          </w:tcPr>
          <w:p w14:paraId="7C3320FA" w14:textId="11ABBA98" w:rsidR="001332BD" w:rsidRPr="00E956F7" w:rsidRDefault="001332BD" w:rsidP="0016607A">
            <w:pPr>
              <w:pStyle w:val="Tablebody"/>
              <w:autoSpaceDE w:val="0"/>
              <w:autoSpaceDN w:val="0"/>
              <w:adjustRightInd w:val="0"/>
            </w:pPr>
            <w:r w:rsidRPr="00E956F7">
              <w:rPr>
                <w:szCs w:val="24"/>
              </w:rPr>
              <w:t>base</w:t>
            </w:r>
          </w:p>
        </w:tc>
        <w:tc>
          <w:tcPr>
            <w:tcW w:w="1560" w:type="dxa"/>
            <w:tcBorders>
              <w:top w:val="single" w:sz="12" w:space="0" w:color="auto"/>
              <w:bottom w:val="single" w:sz="4" w:space="0" w:color="auto"/>
            </w:tcBorders>
          </w:tcPr>
          <w:p w14:paraId="50850351" w14:textId="1EB387D6" w:rsidR="001332BD" w:rsidRPr="00E956F7" w:rsidRDefault="001332BD" w:rsidP="0016607A">
            <w:pPr>
              <w:pStyle w:val="Tablebody"/>
              <w:autoSpaceDE w:val="0"/>
              <w:autoSpaceDN w:val="0"/>
              <w:adjustRightInd w:val="0"/>
            </w:pPr>
            <w:r w:rsidRPr="00E956F7">
              <w:rPr>
                <w:szCs w:val="24"/>
              </w:rPr>
              <w:t>Integer</w:t>
            </w:r>
          </w:p>
        </w:tc>
        <w:tc>
          <w:tcPr>
            <w:tcW w:w="1565" w:type="dxa"/>
            <w:tcBorders>
              <w:top w:val="single" w:sz="12" w:space="0" w:color="auto"/>
              <w:bottom w:val="single" w:sz="4" w:space="0" w:color="auto"/>
            </w:tcBorders>
          </w:tcPr>
          <w:p w14:paraId="19DD14DE" w14:textId="5CAB5750" w:rsidR="001332BD" w:rsidRPr="00E956F7" w:rsidRDefault="001332BD" w:rsidP="0016607A">
            <w:pPr>
              <w:pStyle w:val="Tablebody"/>
              <w:autoSpaceDE w:val="0"/>
              <w:autoSpaceDN w:val="0"/>
              <w:adjustRightInd w:val="0"/>
            </w:pPr>
            <w:r w:rsidRPr="00E956F7">
              <w:rPr>
                <w:szCs w:val="24"/>
              </w:rPr>
              <w:t>&gt; 0</w:t>
            </w:r>
          </w:p>
        </w:tc>
        <w:tc>
          <w:tcPr>
            <w:tcW w:w="1134" w:type="dxa"/>
            <w:tcBorders>
              <w:top w:val="single" w:sz="12" w:space="0" w:color="auto"/>
              <w:bottom w:val="single" w:sz="4" w:space="0" w:color="auto"/>
            </w:tcBorders>
          </w:tcPr>
          <w:p w14:paraId="51764557" w14:textId="7A64D192"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12" w:space="0" w:color="auto"/>
              <w:bottom w:val="single" w:sz="4" w:space="0" w:color="auto"/>
            </w:tcBorders>
          </w:tcPr>
          <w:p w14:paraId="414EF964" w14:textId="2994148E" w:rsidR="001332BD" w:rsidRPr="00E956F7" w:rsidRDefault="001332BD" w:rsidP="0016607A">
            <w:pPr>
              <w:pStyle w:val="Tablebody"/>
              <w:autoSpaceDE w:val="0"/>
              <w:autoSpaceDN w:val="0"/>
              <w:adjustRightInd w:val="0"/>
            </w:pPr>
            <w:r w:rsidRPr="00E956F7">
              <w:rPr>
                <w:szCs w:val="24"/>
              </w:rPr>
              <w:t>-</w:t>
            </w:r>
          </w:p>
        </w:tc>
      </w:tr>
      <w:tr w:rsidR="001332BD" w:rsidRPr="00E956F7" w14:paraId="5CC307FA" w14:textId="77777777" w:rsidTr="005B271E">
        <w:trPr>
          <w:cantSplit/>
          <w:jc w:val="center"/>
        </w:trPr>
        <w:tc>
          <w:tcPr>
            <w:tcW w:w="1696" w:type="dxa"/>
            <w:tcBorders>
              <w:top w:val="single" w:sz="4" w:space="0" w:color="auto"/>
              <w:bottom w:val="single" w:sz="4" w:space="0" w:color="auto"/>
            </w:tcBorders>
          </w:tcPr>
          <w:p w14:paraId="707FF12A" w14:textId="04033BE0" w:rsidR="001332BD" w:rsidRPr="00E956F7" w:rsidRDefault="001332BD" w:rsidP="0016607A">
            <w:pPr>
              <w:pStyle w:val="Tablebody"/>
              <w:autoSpaceDE w:val="0"/>
              <w:autoSpaceDN w:val="0"/>
              <w:adjustRightInd w:val="0"/>
            </w:pPr>
            <w:r w:rsidRPr="00E956F7">
              <w:rPr>
                <w:szCs w:val="24"/>
              </w:rPr>
              <w:t>pattern</w:t>
            </w:r>
          </w:p>
        </w:tc>
        <w:tc>
          <w:tcPr>
            <w:tcW w:w="1560" w:type="dxa"/>
            <w:tcBorders>
              <w:top w:val="single" w:sz="4" w:space="0" w:color="auto"/>
              <w:bottom w:val="single" w:sz="4" w:space="0" w:color="auto"/>
            </w:tcBorders>
          </w:tcPr>
          <w:p w14:paraId="7753BF35" w14:textId="0DDC5081" w:rsidR="001332BD" w:rsidRPr="00E956F7" w:rsidRDefault="001332BD" w:rsidP="0016607A">
            <w:pPr>
              <w:pStyle w:val="Tablebody"/>
              <w:autoSpaceDE w:val="0"/>
              <w:autoSpaceDN w:val="0"/>
              <w:adjustRightInd w:val="0"/>
            </w:pPr>
            <w:r w:rsidRPr="00E956F7">
              <w:rPr>
                <w:szCs w:val="24"/>
              </w:rPr>
              <w:t>Alphanumeric</w:t>
            </w:r>
          </w:p>
        </w:tc>
        <w:tc>
          <w:tcPr>
            <w:tcW w:w="1565" w:type="dxa"/>
            <w:tcBorders>
              <w:top w:val="single" w:sz="4" w:space="0" w:color="auto"/>
              <w:bottom w:val="single" w:sz="4" w:space="0" w:color="auto"/>
            </w:tcBorders>
          </w:tcPr>
          <w:p w14:paraId="62DB4445" w14:textId="781EF898" w:rsidR="001332BD" w:rsidRPr="00E956F7" w:rsidRDefault="001332BD" w:rsidP="0016607A">
            <w:pPr>
              <w:pStyle w:val="Tablebody"/>
              <w:autoSpaceDE w:val="0"/>
              <w:autoSpaceDN w:val="0"/>
              <w:adjustRightInd w:val="0"/>
            </w:pPr>
            <w:r w:rsidRPr="00E956F7">
              <w:rPr>
                <w:szCs w:val="24"/>
              </w:rPr>
              <w:t>Alphanumeric</w:t>
            </w:r>
          </w:p>
        </w:tc>
        <w:tc>
          <w:tcPr>
            <w:tcW w:w="1134" w:type="dxa"/>
            <w:tcBorders>
              <w:top w:val="single" w:sz="4" w:space="0" w:color="auto"/>
              <w:bottom w:val="single" w:sz="4" w:space="0" w:color="auto"/>
            </w:tcBorders>
          </w:tcPr>
          <w:p w14:paraId="10D6FA30" w14:textId="46299664"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2248C53A" w14:textId="4555CD8C" w:rsidR="001332BD" w:rsidRPr="00E956F7" w:rsidRDefault="001332BD" w:rsidP="0016607A">
            <w:pPr>
              <w:pStyle w:val="Tablebody"/>
              <w:autoSpaceDE w:val="0"/>
              <w:autoSpaceDN w:val="0"/>
              <w:adjustRightInd w:val="0"/>
            </w:pPr>
            <w:r w:rsidRPr="00E956F7">
              <w:rPr>
                <w:szCs w:val="24"/>
              </w:rPr>
              <w:t>Non-empty, if present.</w:t>
            </w:r>
          </w:p>
        </w:tc>
      </w:tr>
      <w:tr w:rsidR="001332BD" w:rsidRPr="00E956F7" w14:paraId="0BC4A507" w14:textId="77777777" w:rsidTr="005B271E">
        <w:trPr>
          <w:cantSplit/>
          <w:jc w:val="center"/>
        </w:trPr>
        <w:tc>
          <w:tcPr>
            <w:tcW w:w="1696" w:type="dxa"/>
            <w:tcBorders>
              <w:top w:val="single" w:sz="4" w:space="0" w:color="auto"/>
              <w:bottom w:val="single" w:sz="4" w:space="0" w:color="auto"/>
            </w:tcBorders>
          </w:tcPr>
          <w:p w14:paraId="4115EDB8" w14:textId="27BBF6DD" w:rsidR="001332BD" w:rsidRPr="00E956F7" w:rsidRDefault="001332BD" w:rsidP="0016607A">
            <w:pPr>
              <w:pStyle w:val="Tablebody"/>
              <w:autoSpaceDE w:val="0"/>
              <w:autoSpaceDN w:val="0"/>
              <w:adjustRightInd w:val="0"/>
            </w:pPr>
            <w:r w:rsidRPr="00E956F7">
              <w:rPr>
                <w:szCs w:val="24"/>
              </w:rPr>
              <w:t>gap</w:t>
            </w:r>
          </w:p>
        </w:tc>
        <w:tc>
          <w:tcPr>
            <w:tcW w:w="1560" w:type="dxa"/>
            <w:tcBorders>
              <w:top w:val="single" w:sz="4" w:space="0" w:color="auto"/>
              <w:bottom w:val="single" w:sz="4" w:space="0" w:color="auto"/>
            </w:tcBorders>
          </w:tcPr>
          <w:p w14:paraId="014D74E7" w14:textId="61963F7F" w:rsidR="001332BD" w:rsidRPr="00E956F7" w:rsidRDefault="001332BD" w:rsidP="0016607A">
            <w:pPr>
              <w:pStyle w:val="Tablebody"/>
              <w:autoSpaceDE w:val="0"/>
              <w:autoSpaceDN w:val="0"/>
              <w:adjustRightInd w:val="0"/>
            </w:pPr>
            <w:r w:rsidRPr="00E956F7">
              <w:rPr>
                <w:szCs w:val="24"/>
              </w:rPr>
              <w:t>Floating point</w:t>
            </w:r>
          </w:p>
        </w:tc>
        <w:tc>
          <w:tcPr>
            <w:tcW w:w="1565" w:type="dxa"/>
            <w:tcBorders>
              <w:top w:val="single" w:sz="4" w:space="0" w:color="auto"/>
              <w:bottom w:val="single" w:sz="4" w:space="0" w:color="auto"/>
            </w:tcBorders>
          </w:tcPr>
          <w:p w14:paraId="138A7938" w14:textId="1AC12A2A" w:rsidR="001332BD" w:rsidRPr="00E956F7" w:rsidRDefault="001332BD" w:rsidP="0016607A">
            <w:pPr>
              <w:pStyle w:val="Tablebody"/>
              <w:autoSpaceDE w:val="0"/>
              <w:autoSpaceDN w:val="0"/>
              <w:adjustRightInd w:val="0"/>
            </w:pPr>
            <w:r w:rsidRPr="00E956F7">
              <w:rPr>
                <w:szCs w:val="24"/>
              </w:rPr>
              <w:t>&gt;= 0.0</w:t>
            </w:r>
          </w:p>
        </w:tc>
        <w:tc>
          <w:tcPr>
            <w:tcW w:w="1134" w:type="dxa"/>
            <w:tcBorders>
              <w:top w:val="single" w:sz="4" w:space="0" w:color="auto"/>
              <w:bottom w:val="single" w:sz="4" w:space="0" w:color="auto"/>
            </w:tcBorders>
          </w:tcPr>
          <w:p w14:paraId="42590EC5" w14:textId="32AC2581"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6D986E19" w14:textId="44C8A42E" w:rsidR="001332BD" w:rsidRPr="00E956F7" w:rsidRDefault="001332BD" w:rsidP="0016607A">
            <w:pPr>
              <w:pStyle w:val="Tablebody"/>
              <w:autoSpaceDE w:val="0"/>
              <w:autoSpaceDN w:val="0"/>
              <w:adjustRightInd w:val="0"/>
            </w:pPr>
            <w:r w:rsidRPr="00E956F7">
              <w:rPr>
                <w:szCs w:val="24"/>
              </w:rPr>
              <w:t>-</w:t>
            </w:r>
          </w:p>
        </w:tc>
      </w:tr>
      <w:tr w:rsidR="001332BD" w:rsidRPr="00E956F7" w14:paraId="3FE9291E" w14:textId="77777777" w:rsidTr="005B271E">
        <w:trPr>
          <w:cantSplit/>
          <w:jc w:val="center"/>
        </w:trPr>
        <w:tc>
          <w:tcPr>
            <w:tcW w:w="1696" w:type="dxa"/>
            <w:tcBorders>
              <w:top w:val="single" w:sz="4" w:space="0" w:color="auto"/>
              <w:bottom w:val="single" w:sz="4" w:space="0" w:color="auto"/>
            </w:tcBorders>
          </w:tcPr>
          <w:p w14:paraId="11FBBF68" w14:textId="2C2F25A1" w:rsidR="001332BD" w:rsidRPr="00E956F7" w:rsidRDefault="001332BD" w:rsidP="0016607A">
            <w:pPr>
              <w:pStyle w:val="Tablebody"/>
              <w:autoSpaceDE w:val="0"/>
              <w:autoSpaceDN w:val="0"/>
              <w:adjustRightInd w:val="0"/>
            </w:pPr>
            <w:r w:rsidRPr="00E956F7">
              <w:rPr>
                <w:szCs w:val="24"/>
              </w:rPr>
              <w:t>width</w:t>
            </w:r>
          </w:p>
        </w:tc>
        <w:tc>
          <w:tcPr>
            <w:tcW w:w="1560" w:type="dxa"/>
            <w:tcBorders>
              <w:top w:val="single" w:sz="4" w:space="0" w:color="auto"/>
              <w:bottom w:val="single" w:sz="4" w:space="0" w:color="auto"/>
            </w:tcBorders>
          </w:tcPr>
          <w:p w14:paraId="01EAC5A9" w14:textId="360305F9" w:rsidR="001332BD" w:rsidRPr="00E956F7" w:rsidRDefault="001332BD" w:rsidP="0016607A">
            <w:pPr>
              <w:pStyle w:val="Tablebody"/>
              <w:autoSpaceDE w:val="0"/>
              <w:autoSpaceDN w:val="0"/>
              <w:adjustRightInd w:val="0"/>
            </w:pPr>
            <w:r w:rsidRPr="00E956F7">
              <w:rPr>
                <w:szCs w:val="24"/>
              </w:rPr>
              <w:t>Floating point</w:t>
            </w:r>
          </w:p>
        </w:tc>
        <w:tc>
          <w:tcPr>
            <w:tcW w:w="1565" w:type="dxa"/>
            <w:tcBorders>
              <w:top w:val="single" w:sz="4" w:space="0" w:color="auto"/>
              <w:bottom w:val="single" w:sz="4" w:space="0" w:color="auto"/>
            </w:tcBorders>
          </w:tcPr>
          <w:p w14:paraId="26ADA5CF" w14:textId="5B742AFA" w:rsidR="001332BD" w:rsidRPr="00E956F7" w:rsidRDefault="001332BD" w:rsidP="0016607A">
            <w:pPr>
              <w:pStyle w:val="Tablebody"/>
              <w:autoSpaceDE w:val="0"/>
              <w:autoSpaceDN w:val="0"/>
              <w:adjustRightInd w:val="0"/>
            </w:pPr>
            <w:r w:rsidRPr="00E956F7">
              <w:rPr>
                <w:szCs w:val="24"/>
              </w:rPr>
              <w:t>&gt; 0.0</w:t>
            </w:r>
          </w:p>
        </w:tc>
        <w:tc>
          <w:tcPr>
            <w:tcW w:w="1134" w:type="dxa"/>
            <w:tcBorders>
              <w:top w:val="single" w:sz="4" w:space="0" w:color="auto"/>
              <w:bottom w:val="single" w:sz="4" w:space="0" w:color="auto"/>
            </w:tcBorders>
          </w:tcPr>
          <w:p w14:paraId="6EBEBFA1" w14:textId="21E6D66F"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26CA74A2" w14:textId="0B1DAFF9" w:rsidR="001332BD" w:rsidRPr="00E956F7" w:rsidRDefault="001332BD" w:rsidP="0016607A">
            <w:pPr>
              <w:pStyle w:val="Tablebody"/>
              <w:autoSpaceDE w:val="0"/>
              <w:autoSpaceDN w:val="0"/>
              <w:adjustRightInd w:val="0"/>
            </w:pPr>
            <w:r w:rsidRPr="00E956F7">
              <w:rPr>
                <w:szCs w:val="24"/>
              </w:rPr>
              <w:t>-</w:t>
            </w:r>
          </w:p>
        </w:tc>
      </w:tr>
      <w:tr w:rsidR="001332BD" w:rsidRPr="00E956F7" w14:paraId="3120EEA8" w14:textId="77777777" w:rsidTr="005B271E">
        <w:trPr>
          <w:cantSplit/>
          <w:jc w:val="center"/>
        </w:trPr>
        <w:tc>
          <w:tcPr>
            <w:tcW w:w="1696" w:type="dxa"/>
            <w:tcBorders>
              <w:top w:val="single" w:sz="4" w:space="0" w:color="auto"/>
              <w:bottom w:val="single" w:sz="4" w:space="0" w:color="auto"/>
            </w:tcBorders>
          </w:tcPr>
          <w:p w14:paraId="6EDB3B90" w14:textId="298CDC89" w:rsidR="001332BD" w:rsidRPr="00E956F7" w:rsidRDefault="001332BD" w:rsidP="0016607A">
            <w:pPr>
              <w:pStyle w:val="Tablebody"/>
              <w:autoSpaceDE w:val="0"/>
              <w:autoSpaceDN w:val="0"/>
              <w:adjustRightInd w:val="0"/>
            </w:pPr>
            <w:r w:rsidRPr="00E956F7">
              <w:rPr>
                <w:szCs w:val="24"/>
              </w:rPr>
              <w:t>pattern_width</w:t>
            </w:r>
          </w:p>
        </w:tc>
        <w:tc>
          <w:tcPr>
            <w:tcW w:w="1560" w:type="dxa"/>
            <w:tcBorders>
              <w:top w:val="single" w:sz="4" w:space="0" w:color="auto"/>
              <w:bottom w:val="single" w:sz="4" w:space="0" w:color="auto"/>
            </w:tcBorders>
          </w:tcPr>
          <w:p w14:paraId="6B88F115" w14:textId="1023E3B5" w:rsidR="001332BD" w:rsidRPr="00E956F7" w:rsidRDefault="001332BD" w:rsidP="0016607A">
            <w:pPr>
              <w:pStyle w:val="Tablebody"/>
              <w:autoSpaceDE w:val="0"/>
              <w:autoSpaceDN w:val="0"/>
              <w:adjustRightInd w:val="0"/>
            </w:pPr>
            <w:r w:rsidRPr="00E956F7">
              <w:rPr>
                <w:szCs w:val="24"/>
              </w:rPr>
              <w:t>Floating point</w:t>
            </w:r>
          </w:p>
        </w:tc>
        <w:tc>
          <w:tcPr>
            <w:tcW w:w="1565" w:type="dxa"/>
            <w:tcBorders>
              <w:top w:val="single" w:sz="4" w:space="0" w:color="auto"/>
              <w:bottom w:val="single" w:sz="4" w:space="0" w:color="auto"/>
            </w:tcBorders>
          </w:tcPr>
          <w:p w14:paraId="7F959083" w14:textId="7F3C31A9" w:rsidR="001332BD" w:rsidRPr="00E956F7" w:rsidRDefault="001332BD" w:rsidP="0016607A">
            <w:pPr>
              <w:pStyle w:val="Tablebody"/>
              <w:autoSpaceDE w:val="0"/>
              <w:autoSpaceDN w:val="0"/>
              <w:adjustRightInd w:val="0"/>
            </w:pPr>
            <w:r w:rsidRPr="00E956F7">
              <w:rPr>
                <w:szCs w:val="24"/>
              </w:rPr>
              <w:t>&gt; 0.0</w:t>
            </w:r>
          </w:p>
        </w:tc>
        <w:tc>
          <w:tcPr>
            <w:tcW w:w="1134" w:type="dxa"/>
            <w:tcBorders>
              <w:top w:val="single" w:sz="4" w:space="0" w:color="auto"/>
              <w:bottom w:val="single" w:sz="4" w:space="0" w:color="auto"/>
            </w:tcBorders>
          </w:tcPr>
          <w:p w14:paraId="27D5E25C" w14:textId="37E5A322"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5359A522" w14:textId="014DD5E9" w:rsidR="001332BD" w:rsidRPr="00E956F7" w:rsidRDefault="001332BD" w:rsidP="0016607A">
            <w:pPr>
              <w:pStyle w:val="Tablebody"/>
              <w:autoSpaceDE w:val="0"/>
              <w:autoSpaceDN w:val="0"/>
              <w:adjustRightInd w:val="0"/>
            </w:pPr>
            <w:r w:rsidRPr="00E956F7">
              <w:rPr>
                <w:szCs w:val="24"/>
              </w:rPr>
              <w:t>-</w:t>
            </w:r>
          </w:p>
        </w:tc>
      </w:tr>
      <w:tr w:rsidR="001332BD" w:rsidRPr="00E956F7" w14:paraId="547CF6A8" w14:textId="77777777" w:rsidTr="005B271E">
        <w:trPr>
          <w:cantSplit/>
          <w:jc w:val="center"/>
        </w:trPr>
        <w:tc>
          <w:tcPr>
            <w:tcW w:w="1696" w:type="dxa"/>
            <w:tcBorders>
              <w:top w:val="single" w:sz="4" w:space="0" w:color="auto"/>
              <w:bottom w:val="single" w:sz="4" w:space="0" w:color="auto"/>
            </w:tcBorders>
          </w:tcPr>
          <w:p w14:paraId="57706CAF" w14:textId="08E865D4" w:rsidR="001332BD" w:rsidRPr="00E956F7" w:rsidRDefault="001332BD" w:rsidP="0016607A">
            <w:pPr>
              <w:pStyle w:val="Tablebody"/>
              <w:autoSpaceDE w:val="0"/>
              <w:autoSpaceDN w:val="0"/>
              <w:adjustRightInd w:val="0"/>
            </w:pPr>
            <w:r w:rsidRPr="00E956F7">
              <w:rPr>
                <w:szCs w:val="24"/>
              </w:rPr>
              <w:t>pattern_length</w:t>
            </w:r>
          </w:p>
        </w:tc>
        <w:tc>
          <w:tcPr>
            <w:tcW w:w="1560" w:type="dxa"/>
            <w:tcBorders>
              <w:top w:val="single" w:sz="4" w:space="0" w:color="auto"/>
              <w:bottom w:val="single" w:sz="4" w:space="0" w:color="auto"/>
            </w:tcBorders>
          </w:tcPr>
          <w:p w14:paraId="0F06649F" w14:textId="6906DD25" w:rsidR="001332BD" w:rsidRPr="00E956F7" w:rsidRDefault="001332BD" w:rsidP="0016607A">
            <w:pPr>
              <w:pStyle w:val="Tablebody"/>
              <w:autoSpaceDE w:val="0"/>
              <w:autoSpaceDN w:val="0"/>
              <w:adjustRightInd w:val="0"/>
            </w:pPr>
            <w:r w:rsidRPr="00E956F7">
              <w:rPr>
                <w:szCs w:val="24"/>
              </w:rPr>
              <w:t>Floating point</w:t>
            </w:r>
          </w:p>
        </w:tc>
        <w:tc>
          <w:tcPr>
            <w:tcW w:w="1565" w:type="dxa"/>
            <w:tcBorders>
              <w:top w:val="single" w:sz="4" w:space="0" w:color="auto"/>
              <w:bottom w:val="single" w:sz="4" w:space="0" w:color="auto"/>
            </w:tcBorders>
          </w:tcPr>
          <w:p w14:paraId="034EE296" w14:textId="67C87CFF" w:rsidR="001332BD" w:rsidRPr="00E956F7" w:rsidRDefault="001332BD" w:rsidP="0016607A">
            <w:pPr>
              <w:pStyle w:val="Tablebody"/>
              <w:autoSpaceDE w:val="0"/>
              <w:autoSpaceDN w:val="0"/>
              <w:adjustRightInd w:val="0"/>
            </w:pPr>
            <w:r w:rsidRPr="00E956F7">
              <w:rPr>
                <w:szCs w:val="24"/>
              </w:rPr>
              <w:t>&gt; 0.0</w:t>
            </w:r>
          </w:p>
        </w:tc>
        <w:tc>
          <w:tcPr>
            <w:tcW w:w="1134" w:type="dxa"/>
            <w:tcBorders>
              <w:top w:val="single" w:sz="4" w:space="0" w:color="auto"/>
              <w:bottom w:val="single" w:sz="4" w:space="0" w:color="auto"/>
            </w:tcBorders>
          </w:tcPr>
          <w:p w14:paraId="04573829" w14:textId="73FFE151"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2112420F" w14:textId="7EAC3ECA" w:rsidR="001332BD" w:rsidRPr="00E956F7" w:rsidRDefault="001332BD" w:rsidP="0016607A">
            <w:pPr>
              <w:pStyle w:val="Tablebody"/>
              <w:autoSpaceDE w:val="0"/>
              <w:autoSpaceDN w:val="0"/>
              <w:adjustRightInd w:val="0"/>
            </w:pPr>
            <w:r w:rsidRPr="00E956F7">
              <w:rPr>
                <w:szCs w:val="24"/>
              </w:rPr>
              <w:t>-</w:t>
            </w:r>
          </w:p>
        </w:tc>
      </w:tr>
      <w:tr w:rsidR="001332BD" w:rsidRPr="00E956F7" w14:paraId="3D2BEB80" w14:textId="77777777" w:rsidTr="005B271E">
        <w:trPr>
          <w:cantSplit/>
          <w:jc w:val="center"/>
        </w:trPr>
        <w:tc>
          <w:tcPr>
            <w:tcW w:w="1696" w:type="dxa"/>
            <w:tcBorders>
              <w:top w:val="single" w:sz="4" w:space="0" w:color="auto"/>
              <w:bottom w:val="single" w:sz="4" w:space="0" w:color="auto"/>
            </w:tcBorders>
          </w:tcPr>
          <w:p w14:paraId="590F64FB" w14:textId="2EF49889" w:rsidR="001332BD" w:rsidRPr="00E956F7" w:rsidRDefault="001332BD" w:rsidP="0016607A">
            <w:pPr>
              <w:pStyle w:val="Tablebody"/>
              <w:autoSpaceDE w:val="0"/>
              <w:autoSpaceDN w:val="0"/>
              <w:adjustRightInd w:val="0"/>
            </w:pPr>
            <w:r w:rsidRPr="00E956F7">
              <w:rPr>
                <w:szCs w:val="24"/>
              </w:rPr>
              <w:t>mirrored</w:t>
            </w:r>
          </w:p>
        </w:tc>
        <w:tc>
          <w:tcPr>
            <w:tcW w:w="1560" w:type="dxa"/>
            <w:tcBorders>
              <w:top w:val="single" w:sz="4" w:space="0" w:color="auto"/>
              <w:bottom w:val="single" w:sz="4" w:space="0" w:color="auto"/>
            </w:tcBorders>
          </w:tcPr>
          <w:p w14:paraId="3EA1E087" w14:textId="7E1460BA" w:rsidR="001332BD" w:rsidRPr="00E956F7" w:rsidRDefault="001332BD" w:rsidP="0016607A">
            <w:pPr>
              <w:pStyle w:val="Tablebody"/>
              <w:autoSpaceDE w:val="0"/>
              <w:autoSpaceDN w:val="0"/>
              <w:adjustRightInd w:val="0"/>
            </w:pPr>
            <w:r w:rsidRPr="00E956F7">
              <w:rPr>
                <w:szCs w:val="24"/>
              </w:rPr>
              <w:t>Boolean</w:t>
            </w:r>
          </w:p>
        </w:tc>
        <w:tc>
          <w:tcPr>
            <w:tcW w:w="1565" w:type="dxa"/>
            <w:tcBorders>
              <w:top w:val="single" w:sz="4" w:space="0" w:color="auto"/>
              <w:bottom w:val="single" w:sz="4" w:space="0" w:color="auto"/>
            </w:tcBorders>
          </w:tcPr>
          <w:p w14:paraId="632F71BC" w14:textId="08C45BE7" w:rsidR="001332BD" w:rsidRPr="00E956F7" w:rsidRDefault="001332BD" w:rsidP="0016607A">
            <w:pPr>
              <w:pStyle w:val="Tablebody"/>
              <w:autoSpaceDE w:val="0"/>
              <w:autoSpaceDN w:val="0"/>
              <w:adjustRightInd w:val="0"/>
            </w:pPr>
            <w:r w:rsidRPr="00E956F7">
              <w:rPr>
                <w:szCs w:val="24"/>
              </w:rPr>
              <w:t>"false" (default),</w:t>
            </w:r>
            <w:r w:rsidRPr="00E956F7">
              <w:rPr>
                <w:szCs w:val="24"/>
              </w:rPr>
              <w:br/>
              <w:t>"true"</w:t>
            </w:r>
          </w:p>
        </w:tc>
        <w:tc>
          <w:tcPr>
            <w:tcW w:w="1134" w:type="dxa"/>
            <w:tcBorders>
              <w:top w:val="single" w:sz="4" w:space="0" w:color="auto"/>
              <w:bottom w:val="single" w:sz="4" w:space="0" w:color="auto"/>
            </w:tcBorders>
          </w:tcPr>
          <w:p w14:paraId="2E2B1935" w14:textId="40E95715"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4672CCE9" w14:textId="188BC41D" w:rsidR="001332BD" w:rsidRPr="00E956F7" w:rsidRDefault="001332BD" w:rsidP="0016607A">
            <w:pPr>
              <w:pStyle w:val="Tablebody"/>
              <w:autoSpaceDE w:val="0"/>
              <w:autoSpaceDN w:val="0"/>
              <w:adjustRightInd w:val="0"/>
            </w:pPr>
            <w:r w:rsidRPr="00E956F7">
              <w:rPr>
                <w:szCs w:val="24"/>
              </w:rPr>
              <w:t>-</w:t>
            </w:r>
          </w:p>
        </w:tc>
      </w:tr>
      <w:tr w:rsidR="001332BD" w:rsidRPr="00E956F7" w14:paraId="571D7519" w14:textId="77777777" w:rsidTr="005B271E">
        <w:trPr>
          <w:cantSplit/>
          <w:jc w:val="center"/>
        </w:trPr>
        <w:tc>
          <w:tcPr>
            <w:tcW w:w="1696" w:type="dxa"/>
            <w:tcBorders>
              <w:top w:val="single" w:sz="4" w:space="0" w:color="auto"/>
              <w:bottom w:val="single" w:sz="4" w:space="0" w:color="auto"/>
            </w:tcBorders>
          </w:tcPr>
          <w:p w14:paraId="58F653B5" w14:textId="20C4F4EF" w:rsidR="001332BD" w:rsidRPr="00E956F7" w:rsidRDefault="001332BD" w:rsidP="0016607A">
            <w:pPr>
              <w:pStyle w:val="Tablebody"/>
              <w:autoSpaceDE w:val="0"/>
              <w:autoSpaceDN w:val="0"/>
              <w:adjustRightInd w:val="0"/>
            </w:pPr>
            <w:r w:rsidRPr="00E956F7">
              <w:rPr>
                <w:szCs w:val="24"/>
              </w:rPr>
              <w:t>orientation_angle</w:t>
            </w:r>
          </w:p>
        </w:tc>
        <w:tc>
          <w:tcPr>
            <w:tcW w:w="1560" w:type="dxa"/>
            <w:tcBorders>
              <w:top w:val="single" w:sz="4" w:space="0" w:color="auto"/>
              <w:bottom w:val="single" w:sz="4" w:space="0" w:color="auto"/>
            </w:tcBorders>
          </w:tcPr>
          <w:p w14:paraId="7CF62828" w14:textId="12B27EF8" w:rsidR="001332BD" w:rsidRPr="00E956F7" w:rsidRDefault="001332BD" w:rsidP="0016607A">
            <w:pPr>
              <w:pStyle w:val="Tablebody"/>
              <w:autoSpaceDE w:val="0"/>
              <w:autoSpaceDN w:val="0"/>
              <w:adjustRightInd w:val="0"/>
            </w:pPr>
            <w:r w:rsidRPr="00E956F7">
              <w:rPr>
                <w:szCs w:val="24"/>
              </w:rPr>
              <w:t>Floating point</w:t>
            </w:r>
          </w:p>
        </w:tc>
        <w:tc>
          <w:tcPr>
            <w:tcW w:w="1565" w:type="dxa"/>
            <w:tcBorders>
              <w:top w:val="single" w:sz="4" w:space="0" w:color="auto"/>
              <w:bottom w:val="single" w:sz="4" w:space="0" w:color="auto"/>
            </w:tcBorders>
          </w:tcPr>
          <w:p w14:paraId="0A6F8BD5" w14:textId="1E360CE2" w:rsidR="001332BD" w:rsidRPr="00E956F7" w:rsidRDefault="001332BD" w:rsidP="0016607A">
            <w:pPr>
              <w:pStyle w:val="Tablebody"/>
              <w:autoSpaceDE w:val="0"/>
              <w:autoSpaceDN w:val="0"/>
              <w:adjustRightInd w:val="0"/>
            </w:pPr>
            <w:r w:rsidRPr="00E956F7">
              <w:rPr>
                <w:szCs w:val="24"/>
              </w:rPr>
              <w:t>[-180°, 180°]</w:t>
            </w:r>
          </w:p>
        </w:tc>
        <w:tc>
          <w:tcPr>
            <w:tcW w:w="1134" w:type="dxa"/>
            <w:tcBorders>
              <w:top w:val="single" w:sz="4" w:space="0" w:color="auto"/>
              <w:bottom w:val="single" w:sz="4" w:space="0" w:color="auto"/>
            </w:tcBorders>
          </w:tcPr>
          <w:p w14:paraId="7454233F" w14:textId="40765977"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4" w:space="0" w:color="auto"/>
            </w:tcBorders>
          </w:tcPr>
          <w:p w14:paraId="5AD922EB" w14:textId="6CC579D4" w:rsidR="001332BD" w:rsidRPr="00E956F7" w:rsidRDefault="001332BD" w:rsidP="0016607A">
            <w:pPr>
              <w:pStyle w:val="Tablebody"/>
              <w:autoSpaceDE w:val="0"/>
              <w:autoSpaceDN w:val="0"/>
              <w:adjustRightInd w:val="0"/>
            </w:pPr>
            <w:r w:rsidRPr="00E956F7">
              <w:rPr>
                <w:szCs w:val="24"/>
              </w:rPr>
              <w:t>According to the unit of angles, defined in element &lt;units/&gt;.</w:t>
            </w:r>
          </w:p>
        </w:tc>
      </w:tr>
      <w:tr w:rsidR="001332BD" w:rsidRPr="00E956F7" w14:paraId="468F74E8" w14:textId="77777777" w:rsidTr="005B271E">
        <w:trPr>
          <w:cantSplit/>
          <w:jc w:val="center"/>
        </w:trPr>
        <w:tc>
          <w:tcPr>
            <w:tcW w:w="1696" w:type="dxa"/>
            <w:tcBorders>
              <w:top w:val="single" w:sz="4" w:space="0" w:color="auto"/>
              <w:bottom w:val="single" w:sz="12" w:space="0" w:color="auto"/>
            </w:tcBorders>
          </w:tcPr>
          <w:p w14:paraId="20223738" w14:textId="1BC75D1A" w:rsidR="001332BD" w:rsidRPr="00E956F7" w:rsidRDefault="001332BD" w:rsidP="0016607A">
            <w:pPr>
              <w:pStyle w:val="Tablebody"/>
              <w:autoSpaceDE w:val="0"/>
              <w:autoSpaceDN w:val="0"/>
              <w:adjustRightInd w:val="0"/>
            </w:pPr>
            <w:r w:rsidRPr="00E956F7">
              <w:rPr>
                <w:szCs w:val="24"/>
              </w:rPr>
              <w:t>filler_material</w:t>
            </w:r>
          </w:p>
        </w:tc>
        <w:tc>
          <w:tcPr>
            <w:tcW w:w="1560" w:type="dxa"/>
            <w:tcBorders>
              <w:top w:val="single" w:sz="4" w:space="0" w:color="auto"/>
              <w:bottom w:val="single" w:sz="12" w:space="0" w:color="auto"/>
            </w:tcBorders>
          </w:tcPr>
          <w:p w14:paraId="5BAD31D7" w14:textId="6F678BC5" w:rsidR="001332BD" w:rsidRPr="00E956F7" w:rsidRDefault="001332BD" w:rsidP="0016607A">
            <w:pPr>
              <w:pStyle w:val="Tablebody"/>
              <w:autoSpaceDE w:val="0"/>
              <w:autoSpaceDN w:val="0"/>
              <w:adjustRightInd w:val="0"/>
            </w:pPr>
            <w:r w:rsidRPr="00E956F7">
              <w:rPr>
                <w:szCs w:val="24"/>
              </w:rPr>
              <w:t>Alphanumeric</w:t>
            </w:r>
          </w:p>
        </w:tc>
        <w:tc>
          <w:tcPr>
            <w:tcW w:w="1565" w:type="dxa"/>
            <w:tcBorders>
              <w:top w:val="single" w:sz="4" w:space="0" w:color="auto"/>
              <w:bottom w:val="single" w:sz="12" w:space="0" w:color="auto"/>
            </w:tcBorders>
          </w:tcPr>
          <w:p w14:paraId="1E5DDE6C" w14:textId="6EEF64C4" w:rsidR="001332BD" w:rsidRPr="00E956F7" w:rsidRDefault="001332BD" w:rsidP="0016607A">
            <w:pPr>
              <w:pStyle w:val="Tablebody"/>
              <w:autoSpaceDE w:val="0"/>
              <w:autoSpaceDN w:val="0"/>
              <w:adjustRightInd w:val="0"/>
            </w:pPr>
            <w:r w:rsidRPr="00E956F7">
              <w:rPr>
                <w:szCs w:val="24"/>
              </w:rPr>
              <w:t>Alphanumeric</w:t>
            </w:r>
          </w:p>
        </w:tc>
        <w:tc>
          <w:tcPr>
            <w:tcW w:w="1134" w:type="dxa"/>
            <w:tcBorders>
              <w:top w:val="single" w:sz="4" w:space="0" w:color="auto"/>
              <w:bottom w:val="single" w:sz="12" w:space="0" w:color="auto"/>
            </w:tcBorders>
          </w:tcPr>
          <w:p w14:paraId="122A9C7F" w14:textId="322C3619" w:rsidR="001332BD" w:rsidRPr="00E956F7" w:rsidRDefault="001332BD" w:rsidP="0016607A">
            <w:pPr>
              <w:pStyle w:val="Tablebody"/>
              <w:autoSpaceDE w:val="0"/>
              <w:autoSpaceDN w:val="0"/>
              <w:adjustRightInd w:val="0"/>
            </w:pPr>
            <w:r w:rsidRPr="00E956F7">
              <w:rPr>
                <w:szCs w:val="24"/>
              </w:rPr>
              <w:t>Optional</w:t>
            </w:r>
          </w:p>
        </w:tc>
        <w:tc>
          <w:tcPr>
            <w:tcW w:w="3117" w:type="dxa"/>
            <w:tcBorders>
              <w:top w:val="single" w:sz="4" w:space="0" w:color="auto"/>
              <w:bottom w:val="single" w:sz="12" w:space="0" w:color="auto"/>
            </w:tcBorders>
          </w:tcPr>
          <w:p w14:paraId="07C25DA7" w14:textId="30048273" w:rsidR="001332BD" w:rsidRPr="00E956F7" w:rsidRDefault="001332BD" w:rsidP="0016607A">
            <w:pPr>
              <w:pStyle w:val="Tablebody"/>
              <w:autoSpaceDE w:val="0"/>
              <w:autoSpaceDN w:val="0"/>
              <w:adjustRightInd w:val="0"/>
            </w:pPr>
            <w:r w:rsidRPr="00E956F7">
              <w:rPr>
                <w:szCs w:val="24"/>
              </w:rPr>
              <w:t>-</w:t>
            </w:r>
          </w:p>
        </w:tc>
      </w:tr>
    </w:tbl>
    <w:p w14:paraId="7A26857C" w14:textId="17CC443D" w:rsidR="001332BD" w:rsidRPr="00E956F7" w:rsidRDefault="001332BD">
      <w:pPr>
        <w:pStyle w:val="BodyText"/>
        <w:autoSpaceDE w:val="0"/>
        <w:autoSpaceDN w:val="0"/>
        <w:adjustRightInd w:val="0"/>
        <w:rPr>
          <w:szCs w:val="24"/>
        </w:rPr>
      </w:pPr>
      <w:r w:rsidRPr="00E956F7">
        <w:rPr>
          <w:szCs w:val="24"/>
        </w:rPr>
        <w:t xml:space="preserve">All attributes of element </w:t>
      </w:r>
      <w:r w:rsidRPr="009E1140">
        <w:rPr>
          <w:rStyle w:val="ISOCode"/>
        </w:rPr>
        <w:t>&lt;robscan/&gt;</w:t>
      </w:r>
      <w:r w:rsidRPr="00E956F7">
        <w:rPr>
          <w:szCs w:val="24"/>
        </w:rPr>
        <w:t xml:space="preserve"> are optional for import to CAD or CAE processors. However, specific FE solvers may declare some of them to be mandatory.</w:t>
      </w:r>
    </w:p>
    <w:p w14:paraId="32DBDB9C" w14:textId="77777777" w:rsidR="001332BD" w:rsidRPr="00E956F7" w:rsidRDefault="001332BD">
      <w:pPr>
        <w:pStyle w:val="BodyText"/>
        <w:autoSpaceDE w:val="0"/>
        <w:autoSpaceDN w:val="0"/>
        <w:adjustRightInd w:val="0"/>
        <w:rPr>
          <w:szCs w:val="24"/>
        </w:rPr>
      </w:pPr>
      <w:r w:rsidRPr="00E956F7">
        <w:rPr>
          <w:szCs w:val="24"/>
        </w:rPr>
        <w:t>General defaults are:</w:t>
      </w:r>
    </w:p>
    <w:p w14:paraId="3784C95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23" w:author="LUEJE Claudia" w:date="2023-06-26T17:59:00Z">
        <w:r w:rsidRPr="00E956F7">
          <w:rPr>
            <w:szCs w:val="24"/>
          </w:rPr>
          <w:t>—</w:t>
        </w:r>
        <w:r w:rsidRPr="00E956F7">
          <w:rPr>
            <w:szCs w:val="24"/>
          </w:rPr>
          <w:tab/>
        </w:r>
      </w:ins>
      <w:r w:rsidRPr="009E1140">
        <w:rPr>
          <w:rStyle w:val="ISOCode"/>
        </w:rPr>
        <w:t>false</w:t>
      </w:r>
      <w:r w:rsidRPr="00E956F7">
        <w:rPr>
          <w:szCs w:val="24"/>
        </w:rPr>
        <w:t xml:space="preserve"> for Boolean values;</w:t>
      </w:r>
    </w:p>
    <w:p w14:paraId="7C2DB88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24" w:author="LUEJE Claudia" w:date="2023-06-26T17:59:00Z">
        <w:r w:rsidRPr="00E956F7">
          <w:rPr>
            <w:szCs w:val="24"/>
          </w:rPr>
          <w:t>—</w:t>
        </w:r>
        <w:r w:rsidRPr="00E956F7">
          <w:rPr>
            <w:szCs w:val="24"/>
          </w:rPr>
          <w:tab/>
        </w:r>
      </w:ins>
      <w:r w:rsidRPr="009E1140">
        <w:rPr>
          <w:rStyle w:val="ISOCode"/>
        </w:rPr>
        <w:t>0</w:t>
      </w:r>
      <w:r w:rsidRPr="00E956F7">
        <w:rPr>
          <w:szCs w:val="24"/>
        </w:rPr>
        <w:t xml:space="preserve"> for numeric values;</w:t>
      </w:r>
    </w:p>
    <w:p w14:paraId="010CA7F4" w14:textId="0D7CC57F" w:rsidR="001332BD" w:rsidRPr="00E956F7" w:rsidRDefault="00FC68D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625" w:author="LUEJE Claudia" w:date="2023-06-26T17:59:00Z">
        <w:r w:rsidRPr="006759EE">
          <w:rPr>
            <w:i/>
            <w:iCs/>
          </w:rPr>
          <w:delText>""</w:delText>
        </w:r>
        <w:r w:rsidRPr="00F54804">
          <w:delText xml:space="preserve"> </w:delText>
        </w:r>
        <w:r w:rsidR="006759EE">
          <w:tab/>
        </w:r>
      </w:del>
      <w:ins w:id="1626" w:author="LUEJE Claudia" w:date="2023-06-26T17:59:00Z">
        <w:r w:rsidR="001332BD" w:rsidRPr="00E956F7">
          <w:rPr>
            <w:szCs w:val="24"/>
          </w:rPr>
          <w:t>—</w:t>
        </w:r>
        <w:r w:rsidR="001332BD" w:rsidRPr="00E956F7">
          <w:rPr>
            <w:szCs w:val="24"/>
          </w:rPr>
          <w:tab/>
        </w:r>
        <w:r w:rsidR="001332BD" w:rsidRPr="009E1140">
          <w:rPr>
            <w:rStyle w:val="ISOCode"/>
          </w:rPr>
          <w:t>""</w:t>
        </w:r>
        <w:r w:rsidR="001332BD" w:rsidRPr="00E956F7">
          <w:rPr>
            <w:szCs w:val="24"/>
          </w:rPr>
          <w:t xml:space="preserve"> </w:t>
        </w:r>
      </w:ins>
      <w:r w:rsidR="001332BD" w:rsidRPr="00E956F7">
        <w:rPr>
          <w:szCs w:val="24"/>
        </w:rPr>
        <w:t>for strings.</w:t>
      </w:r>
    </w:p>
    <w:p w14:paraId="5D93E2D4" w14:textId="77777777" w:rsidR="001332BD" w:rsidRPr="00E956F7" w:rsidRDefault="001332BD">
      <w:pPr>
        <w:pStyle w:val="BodyText"/>
        <w:autoSpaceDE w:val="0"/>
        <w:autoSpaceDN w:val="0"/>
        <w:adjustRightInd w:val="0"/>
        <w:rPr>
          <w:szCs w:val="24"/>
        </w:rPr>
      </w:pPr>
      <w:r w:rsidRPr="00E956F7">
        <w:rPr>
          <w:szCs w:val="24"/>
        </w:rPr>
        <w:t>However, these defaults are not always useful for CAE:</w:t>
      </w:r>
    </w:p>
    <w:p w14:paraId="0D71B8C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27" w:author="LUEJE Claudia" w:date="2023-06-26T17:59:00Z">
        <w:r w:rsidRPr="00E956F7">
          <w:rPr>
            <w:szCs w:val="24"/>
          </w:rPr>
          <w:t>—</w:t>
        </w:r>
        <w:r w:rsidRPr="00E956F7">
          <w:rPr>
            <w:szCs w:val="24"/>
          </w:rPr>
          <w:tab/>
        </w:r>
      </w:ins>
      <w:bookmarkStart w:id="1628" w:name="_Hlk104281428"/>
      <w:r w:rsidRPr="009E1140">
        <w:rPr>
          <w:rStyle w:val="ISOCode"/>
        </w:rPr>
        <w:t>gap</w:t>
      </w:r>
      <w:r w:rsidRPr="00E956F7">
        <w:rPr>
          <w:szCs w:val="24"/>
        </w:rPr>
        <w:t>: this defines the gap between both flange partners;</w:t>
      </w:r>
    </w:p>
    <w:bookmarkEnd w:id="1628"/>
    <w:p w14:paraId="5ECAA6D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29" w:author="LUEJE Claudia" w:date="2023-06-26T17:59:00Z">
        <w:r w:rsidRPr="00E956F7">
          <w:rPr>
            <w:szCs w:val="24"/>
          </w:rPr>
          <w:t>—</w:t>
        </w:r>
        <w:r w:rsidRPr="00E956F7">
          <w:rPr>
            <w:szCs w:val="24"/>
          </w:rPr>
          <w:tab/>
        </w:r>
      </w:ins>
      <w:r w:rsidRPr="009E1140">
        <w:rPr>
          <w:rStyle w:val="ISOCode"/>
        </w:rPr>
        <w:t>width</w:t>
      </w:r>
      <w:r w:rsidRPr="00E956F7">
        <w:rPr>
          <w:szCs w:val="24"/>
        </w:rPr>
        <w:t>: this is the width of the laser beam;</w:t>
      </w:r>
    </w:p>
    <w:p w14:paraId="1F6EC226" w14:textId="548F700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30" w:author="LUEJE Claudia" w:date="2023-06-26T17:59:00Z">
        <w:r w:rsidRPr="00E956F7">
          <w:rPr>
            <w:szCs w:val="24"/>
          </w:rPr>
          <w:t>—</w:t>
        </w:r>
        <w:r w:rsidRPr="00E956F7">
          <w:rPr>
            <w:szCs w:val="24"/>
          </w:rPr>
          <w:tab/>
        </w:r>
      </w:ins>
      <w:r w:rsidR="00332417">
        <w:rPr>
          <w:szCs w:val="24"/>
        </w:rPr>
        <w:t>w</w:t>
      </w:r>
      <w:r w:rsidRPr="00E956F7">
        <w:rPr>
          <w:szCs w:val="24"/>
        </w:rPr>
        <w:t xml:space="preserve">idth and length of the pattern are given by attributes </w:t>
      </w:r>
      <w:r w:rsidRPr="009E1140">
        <w:rPr>
          <w:rStyle w:val="ISOCode"/>
        </w:rPr>
        <w:t>pattern_width</w:t>
      </w:r>
      <w:r w:rsidRPr="00E956F7">
        <w:rPr>
          <w:szCs w:val="24"/>
        </w:rPr>
        <w:t xml:space="preserve"> and </w:t>
      </w:r>
      <w:r w:rsidRPr="009E1140">
        <w:rPr>
          <w:rStyle w:val="ISOCode"/>
        </w:rPr>
        <w:t>pattern_length</w:t>
      </w:r>
      <w:r w:rsidRPr="00E956F7">
        <w:rPr>
          <w:szCs w:val="24"/>
        </w:rPr>
        <w:t>;</w:t>
      </w:r>
    </w:p>
    <w:p w14:paraId="771AE8F1" w14:textId="1DC8C19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31" w:author="LUEJE Claudia" w:date="2023-06-26T17:59:00Z">
        <w:r w:rsidRPr="00E956F7">
          <w:rPr>
            <w:szCs w:val="24"/>
          </w:rPr>
          <w:t>—</w:t>
        </w:r>
        <w:r w:rsidRPr="00E956F7">
          <w:rPr>
            <w:szCs w:val="24"/>
          </w:rPr>
          <w:tab/>
        </w:r>
      </w:ins>
      <w:r w:rsidRPr="009E1140">
        <w:rPr>
          <w:rStyle w:val="ISOCode"/>
        </w:rPr>
        <w:t>mirrored</w:t>
      </w:r>
      <w:r w:rsidRPr="00E956F7">
        <w:rPr>
          <w:szCs w:val="24"/>
        </w:rPr>
        <w:t>: this denotes, whether pattern has to be mirrored along its length-axis x, i.e. local y coordinate has to be inverted;</w:t>
      </w:r>
    </w:p>
    <w:p w14:paraId="5E676E25" w14:textId="5E054FF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32" w:author="LUEJE Claudia" w:date="2023-06-26T17:59:00Z">
        <w:r w:rsidRPr="00E956F7">
          <w:rPr>
            <w:szCs w:val="24"/>
          </w:rPr>
          <w:t>—</w:t>
        </w:r>
        <w:r w:rsidRPr="00E956F7">
          <w:rPr>
            <w:szCs w:val="24"/>
          </w:rPr>
          <w:tab/>
        </w:r>
      </w:ins>
      <w:r w:rsidRPr="009E1140">
        <w:rPr>
          <w:rStyle w:val="ISOCode"/>
        </w:rPr>
        <w:t>orientation_angle</w:t>
      </w:r>
      <w:r w:rsidRPr="00E956F7">
        <w:rPr>
          <w:szCs w:val="24"/>
        </w:rPr>
        <w:t xml:space="preserve">: this defines a rotation around z axis, following right-hands-rule. Angle is measured in the unit of angles, defined in element </w:t>
      </w:r>
      <w:r w:rsidRPr="009E1140">
        <w:rPr>
          <w:rStyle w:val="ISOCode"/>
        </w:rPr>
        <w:t>&lt;units/&gt;</w:t>
      </w:r>
      <w:r w:rsidRPr="00E956F7">
        <w:rPr>
          <w:szCs w:val="24"/>
        </w:rPr>
        <w:t>, within range [-180°, 180°]. -180° and +180°</w:t>
      </w:r>
      <w:r w:rsidR="0016607A" w:rsidRPr="00E956F7">
        <w:rPr>
          <w:szCs w:val="24"/>
        </w:rPr>
        <w:t> </w:t>
      </w:r>
      <w:r w:rsidRPr="00E956F7">
        <w:rPr>
          <w:szCs w:val="24"/>
        </w:rPr>
        <w:t>degree are regarded to be identical</w:t>
      </w:r>
      <w:del w:id="1633" w:author="LUEJE Claudia" w:date="2023-06-26T17:59:00Z">
        <w:r w:rsidR="00FC68DB" w:rsidRPr="00F54804">
          <w:delText>.</w:delText>
        </w:r>
      </w:del>
      <w:r w:rsidRPr="00E956F7">
        <w:rPr>
          <w:szCs w:val="24"/>
        </w:rPr>
        <w:t xml:space="preserve"> (</w:t>
      </w:r>
      <w:r w:rsidR="00332417">
        <w:rPr>
          <w:szCs w:val="24"/>
        </w:rPr>
        <w:t>r</w:t>
      </w:r>
      <w:r w:rsidRPr="00E956F7">
        <w:rPr>
          <w:szCs w:val="24"/>
        </w:rPr>
        <w:t>anges can be defined in equivalent range in another unit</w:t>
      </w:r>
      <w:del w:id="1634" w:author="LUEJE Claudia" w:date="2023-06-26T17:59:00Z">
        <w:r w:rsidR="00FC68DB" w:rsidRPr="00F54804">
          <w:delText>.)</w:delText>
        </w:r>
        <w:r w:rsidR="0077675E">
          <w:delText>.</w:delText>
        </w:r>
      </w:del>
      <w:ins w:id="1635" w:author="LUEJE Claudia" w:date="2023-06-26T17:59:00Z">
        <w:r w:rsidRPr="00E956F7">
          <w:rPr>
            <w:szCs w:val="24"/>
          </w:rPr>
          <w:t>).</w:t>
        </w:r>
      </w:ins>
    </w:p>
    <w:p w14:paraId="40F96060" w14:textId="258E5C41" w:rsidR="001332BD" w:rsidRPr="00E956F7" w:rsidRDefault="001332BD">
      <w:pPr>
        <w:pStyle w:val="BodyText"/>
        <w:autoSpaceDE w:val="0"/>
        <w:autoSpaceDN w:val="0"/>
        <w:adjustRightInd w:val="0"/>
        <w:rPr>
          <w:szCs w:val="24"/>
        </w:rPr>
      </w:pPr>
      <w:r w:rsidRPr="00E956F7">
        <w:rPr>
          <w:szCs w:val="24"/>
        </w:rPr>
        <w:t xml:space="preserve">Both parameters, </w:t>
      </w:r>
      <w:r w:rsidRPr="009E1140">
        <w:rPr>
          <w:rStyle w:val="ISOCode"/>
        </w:rPr>
        <w:t>mirrored</w:t>
      </w:r>
      <w:r w:rsidRPr="00E956F7">
        <w:rPr>
          <w:szCs w:val="24"/>
        </w:rPr>
        <w:t xml:space="preserve"> and </w:t>
      </w:r>
      <w:r w:rsidRPr="009E1140">
        <w:rPr>
          <w:rStyle w:val="ISOCode"/>
        </w:rPr>
        <w:t>orientation_angle</w:t>
      </w:r>
      <w:r w:rsidRPr="00E956F7">
        <w:rPr>
          <w:szCs w:val="24"/>
        </w:rPr>
        <w:t xml:space="preserve"> address optimization simulations</w:t>
      </w:r>
      <w:del w:id="1636" w:author="LUEJE Claudia" w:date="2023-06-26T17:59:00Z">
        <w:r w:rsidR="00FC68DB" w:rsidRPr="00F54804">
          <w:rPr>
            <w:rFonts w:cs="Arial"/>
          </w:rPr>
          <w:delText>:</w:delText>
        </w:r>
      </w:del>
      <w:ins w:id="1637" w:author="LUEJE Claudia" w:date="2023-06-26T17:59:00Z">
        <w:r w:rsidR="00332417">
          <w:rPr>
            <w:szCs w:val="24"/>
          </w:rPr>
          <w:t>.</w:t>
        </w:r>
      </w:ins>
      <w:r w:rsidRPr="00E956F7">
        <w:rPr>
          <w:szCs w:val="24"/>
        </w:rPr>
        <w:t xml:space="preserve"> They allow </w:t>
      </w:r>
      <w:del w:id="1638" w:author="LUEJE Claudia" w:date="2023-06-26T17:59:00Z">
        <w:r w:rsidR="00FC68DB" w:rsidRPr="00F54804">
          <w:rPr>
            <w:rFonts w:cs="Arial"/>
          </w:rPr>
          <w:delText xml:space="preserve">to vary </w:delText>
        </w:r>
      </w:del>
      <w:r w:rsidRPr="00E956F7">
        <w:rPr>
          <w:szCs w:val="24"/>
        </w:rPr>
        <w:t>their parameters</w:t>
      </w:r>
      <w:ins w:id="1639" w:author="LUEJE Claudia" w:date="2023-06-26T17:59:00Z">
        <w:r w:rsidRPr="00E956F7">
          <w:rPr>
            <w:szCs w:val="24"/>
          </w:rPr>
          <w:t xml:space="preserve"> </w:t>
        </w:r>
        <w:r w:rsidR="00332417">
          <w:rPr>
            <w:szCs w:val="24"/>
          </w:rPr>
          <w:t>to vary</w:t>
        </w:r>
      </w:ins>
      <w:r w:rsidR="00332417">
        <w:rPr>
          <w:szCs w:val="24"/>
        </w:rPr>
        <w:t xml:space="preserve"> </w:t>
      </w:r>
      <w:r w:rsidRPr="00E956F7">
        <w:rPr>
          <w:szCs w:val="24"/>
        </w:rPr>
        <w:t>more easily, if it is just an angle and a boolean, compared with calculating completely new orientation vectors.</w:t>
      </w:r>
    </w:p>
    <w:p w14:paraId="39F32209" w14:textId="6175F2AB" w:rsidR="001332BD" w:rsidRPr="00E956F7" w:rsidRDefault="006F39DE">
      <w:pPr>
        <w:pStyle w:val="Tabletitle"/>
        <w:autoSpaceDE w:val="0"/>
        <w:autoSpaceDN w:val="0"/>
        <w:adjustRightInd w:val="0"/>
        <w:outlineLvl w:val="0"/>
        <w:rPr>
          <w:szCs w:val="24"/>
        </w:rPr>
      </w:pPr>
      <w:bookmarkStart w:id="1640" w:name="_Toc110532389"/>
      <w:r w:rsidRPr="00E956F7">
        <w:rPr>
          <w:szCs w:val="24"/>
        </w:rPr>
        <w:t>Table</w:t>
      </w:r>
      <w:del w:id="1641"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41</w:delText>
        </w:r>
        <w:r w:rsidR="0059323C" w:rsidRPr="00F54804">
          <w:fldChar w:fldCharType="end"/>
        </w:r>
      </w:del>
      <w:ins w:id="1642" w:author="LUEJE Claudia" w:date="2023-06-26T17:59:00Z">
        <w:r w:rsidRPr="00E956F7">
          <w:rPr>
            <w:szCs w:val="24"/>
          </w:rPr>
          <w:t> </w:t>
        </w:r>
        <w:r w:rsidR="001332BD" w:rsidRPr="00E956F7">
          <w:rPr>
            <w:szCs w:val="24"/>
          </w:rPr>
          <w:t>41</w:t>
        </w:r>
      </w:ins>
      <w:r w:rsidR="00AC0123" w:rsidRPr="00E956F7">
        <w:rPr>
          <w:szCs w:val="24"/>
        </w:rPr>
        <w:t xml:space="preserve"> </w:t>
      </w:r>
      <w:r w:rsidR="001332BD" w:rsidRPr="00E956F7">
        <w:rPr>
          <w:szCs w:val="24"/>
        </w:rPr>
        <w:t xml:space="preserve">— Nested elements of element </w:t>
      </w:r>
      <w:r w:rsidR="001332BD" w:rsidRPr="00BD5750">
        <w:rPr>
          <w:rStyle w:val="ISOCode"/>
        </w:rPr>
        <w:t>&lt;robscan/&gt;</w:t>
      </w:r>
      <w:bookmarkEnd w:id="1640"/>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2268"/>
        <w:gridCol w:w="1276"/>
        <w:gridCol w:w="2817"/>
      </w:tblGrid>
      <w:tr w:rsidR="001332BD" w:rsidRPr="00B62EE5" w14:paraId="3DB9D115"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66F991CB" w14:textId="78BCE896" w:rsidR="001332BD" w:rsidRPr="00B62EE5" w:rsidRDefault="001332BD" w:rsidP="00AC0123">
            <w:pPr>
              <w:pStyle w:val="Tableheader"/>
              <w:autoSpaceDE w:val="0"/>
              <w:autoSpaceDN w:val="0"/>
              <w:adjustRightInd w:val="0"/>
              <w:rPr>
                <w:b/>
              </w:rPr>
            </w:pPr>
            <w:r w:rsidRPr="00B62EE5">
              <w:rPr>
                <w:b/>
                <w:szCs w:val="24"/>
              </w:rPr>
              <w:t xml:space="preserve">Nested </w:t>
            </w:r>
            <w:r w:rsidR="00332417" w:rsidRPr="00B62EE5">
              <w:rPr>
                <w:b/>
                <w:szCs w:val="24"/>
              </w:rPr>
              <w:t>e</w:t>
            </w:r>
            <w:r w:rsidRPr="00B62EE5">
              <w:rPr>
                <w:b/>
                <w:szCs w:val="24"/>
              </w:rPr>
              <w:t>lements</w:t>
            </w:r>
          </w:p>
        </w:tc>
        <w:tc>
          <w:tcPr>
            <w:tcW w:w="2268" w:type="dxa"/>
            <w:tcBorders>
              <w:top w:val="single" w:sz="12" w:space="0" w:color="auto"/>
              <w:bottom w:val="single" w:sz="12" w:space="0" w:color="auto"/>
            </w:tcBorders>
            <w:shd w:val="clear" w:color="auto" w:fill="F3F3F3"/>
            <w:vAlign w:val="bottom"/>
          </w:tcPr>
          <w:p w14:paraId="0F5B0193" w14:textId="3EE1726E" w:rsidR="001332BD" w:rsidRPr="00B62EE5" w:rsidRDefault="001332BD" w:rsidP="00AC0123">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31581C4D" w14:textId="2E849802" w:rsidR="001332BD" w:rsidRPr="00B62EE5" w:rsidRDefault="001332BD" w:rsidP="00AC0123">
            <w:pPr>
              <w:pStyle w:val="Tableheader"/>
              <w:autoSpaceDE w:val="0"/>
              <w:autoSpaceDN w:val="0"/>
              <w:adjustRightInd w:val="0"/>
              <w:rPr>
                <w:b/>
              </w:rPr>
            </w:pPr>
            <w:r w:rsidRPr="00B62EE5">
              <w:rPr>
                <w:b/>
                <w:szCs w:val="24"/>
              </w:rPr>
              <w:t>Use</w:t>
            </w:r>
          </w:p>
        </w:tc>
        <w:tc>
          <w:tcPr>
            <w:tcW w:w="2817" w:type="dxa"/>
            <w:tcBorders>
              <w:top w:val="single" w:sz="12" w:space="0" w:color="auto"/>
              <w:bottom w:val="single" w:sz="12" w:space="0" w:color="auto"/>
            </w:tcBorders>
            <w:shd w:val="clear" w:color="auto" w:fill="F3F3F3"/>
            <w:vAlign w:val="bottom"/>
          </w:tcPr>
          <w:p w14:paraId="1C427CC8" w14:textId="0598F573" w:rsidR="001332BD" w:rsidRPr="00B62EE5" w:rsidRDefault="001332BD" w:rsidP="00AC0123">
            <w:pPr>
              <w:pStyle w:val="Tableheader"/>
              <w:autoSpaceDE w:val="0"/>
              <w:autoSpaceDN w:val="0"/>
              <w:adjustRightInd w:val="0"/>
              <w:rPr>
                <w:b/>
              </w:rPr>
            </w:pPr>
            <w:r w:rsidRPr="00B62EE5">
              <w:rPr>
                <w:b/>
                <w:szCs w:val="24"/>
              </w:rPr>
              <w:t>Constraint</w:t>
            </w:r>
          </w:p>
        </w:tc>
      </w:tr>
      <w:tr w:rsidR="001332BD" w:rsidRPr="00E956F7" w14:paraId="5BA56C53" w14:textId="77777777" w:rsidTr="005B271E">
        <w:trPr>
          <w:jc w:val="center"/>
        </w:trPr>
        <w:tc>
          <w:tcPr>
            <w:tcW w:w="2111" w:type="dxa"/>
            <w:tcBorders>
              <w:top w:val="single" w:sz="12" w:space="0" w:color="auto"/>
            </w:tcBorders>
            <w:vAlign w:val="bottom"/>
          </w:tcPr>
          <w:p w14:paraId="1C96F6F6" w14:textId="52C9E64A" w:rsidR="001332BD" w:rsidRPr="00E956F7" w:rsidRDefault="001332BD" w:rsidP="00AC0123">
            <w:pPr>
              <w:pStyle w:val="Tablebody"/>
              <w:autoSpaceDE w:val="0"/>
              <w:autoSpaceDN w:val="0"/>
              <w:adjustRightInd w:val="0"/>
            </w:pPr>
            <w:r w:rsidRPr="00E956F7">
              <w:rPr>
                <w:szCs w:val="24"/>
              </w:rPr>
              <w:t>normal_direction</w:t>
            </w:r>
          </w:p>
        </w:tc>
        <w:tc>
          <w:tcPr>
            <w:tcW w:w="2268" w:type="dxa"/>
            <w:tcBorders>
              <w:top w:val="single" w:sz="12" w:space="0" w:color="auto"/>
            </w:tcBorders>
            <w:vAlign w:val="bottom"/>
          </w:tcPr>
          <w:p w14:paraId="668CF728" w14:textId="2811AC34"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48F2B7C9" w14:textId="5D6B48F7" w:rsidR="001332BD" w:rsidRPr="00E956F7" w:rsidRDefault="001332BD" w:rsidP="00AC0123">
            <w:pPr>
              <w:pStyle w:val="Tablebody"/>
              <w:autoSpaceDE w:val="0"/>
              <w:autoSpaceDN w:val="0"/>
              <w:adjustRightInd w:val="0"/>
            </w:pPr>
            <w:r w:rsidRPr="00E956F7">
              <w:rPr>
                <w:szCs w:val="24"/>
              </w:rPr>
              <w:t>Optional</w:t>
            </w:r>
          </w:p>
        </w:tc>
        <w:tc>
          <w:tcPr>
            <w:tcW w:w="2817" w:type="dxa"/>
            <w:tcBorders>
              <w:top w:val="single" w:sz="12" w:space="0" w:color="auto"/>
            </w:tcBorders>
            <w:vAlign w:val="bottom"/>
          </w:tcPr>
          <w:p w14:paraId="22817655" w14:textId="560D8872" w:rsidR="001332BD" w:rsidRPr="00E956F7" w:rsidRDefault="001332BD" w:rsidP="00AC0123">
            <w:pPr>
              <w:pStyle w:val="Tablebody"/>
              <w:autoSpaceDE w:val="0"/>
              <w:autoSpaceDN w:val="0"/>
              <w:adjustRightInd w:val="0"/>
            </w:pPr>
            <w:r w:rsidRPr="00E956F7">
              <w:rPr>
                <w:szCs w:val="24"/>
              </w:rPr>
              <w:t>-</w:t>
            </w:r>
          </w:p>
        </w:tc>
      </w:tr>
      <w:tr w:rsidR="001332BD" w:rsidRPr="00E956F7" w14:paraId="05D947B9" w14:textId="77777777" w:rsidTr="005B271E">
        <w:trPr>
          <w:jc w:val="center"/>
        </w:trPr>
        <w:tc>
          <w:tcPr>
            <w:tcW w:w="2111" w:type="dxa"/>
            <w:vAlign w:val="bottom"/>
          </w:tcPr>
          <w:p w14:paraId="743996FF" w14:textId="1776FDA9" w:rsidR="001332BD" w:rsidRPr="00E956F7" w:rsidRDefault="001332BD" w:rsidP="00AC0123">
            <w:pPr>
              <w:pStyle w:val="Tablebody"/>
              <w:autoSpaceDE w:val="0"/>
              <w:autoSpaceDN w:val="0"/>
              <w:adjustRightInd w:val="0"/>
            </w:pPr>
            <w:r w:rsidRPr="00E956F7">
              <w:rPr>
                <w:szCs w:val="24"/>
              </w:rPr>
              <w:t>tangential_direction</w:t>
            </w:r>
          </w:p>
        </w:tc>
        <w:tc>
          <w:tcPr>
            <w:tcW w:w="2268" w:type="dxa"/>
            <w:vAlign w:val="bottom"/>
          </w:tcPr>
          <w:p w14:paraId="6062B596" w14:textId="3E4D3002" w:rsidR="001332BD" w:rsidRPr="00E956F7" w:rsidRDefault="001332BD" w:rsidP="00AC0123">
            <w:pPr>
              <w:pStyle w:val="Tablebody"/>
              <w:autoSpaceDE w:val="0"/>
              <w:autoSpaceDN w:val="0"/>
              <w:adjustRightInd w:val="0"/>
            </w:pPr>
            <w:r w:rsidRPr="00E956F7">
              <w:rPr>
                <w:szCs w:val="24"/>
              </w:rPr>
              <w:t>1</w:t>
            </w:r>
          </w:p>
        </w:tc>
        <w:tc>
          <w:tcPr>
            <w:tcW w:w="1276" w:type="dxa"/>
            <w:vAlign w:val="bottom"/>
          </w:tcPr>
          <w:p w14:paraId="45DD2C8F" w14:textId="7E3F5A79" w:rsidR="001332BD" w:rsidRPr="00E956F7" w:rsidRDefault="001332BD" w:rsidP="00AC0123">
            <w:pPr>
              <w:pStyle w:val="Tablebody"/>
              <w:autoSpaceDE w:val="0"/>
              <w:autoSpaceDN w:val="0"/>
              <w:adjustRightInd w:val="0"/>
            </w:pPr>
            <w:r w:rsidRPr="00E956F7">
              <w:rPr>
                <w:szCs w:val="24"/>
              </w:rPr>
              <w:t>Optional</w:t>
            </w:r>
          </w:p>
        </w:tc>
        <w:tc>
          <w:tcPr>
            <w:tcW w:w="2817" w:type="dxa"/>
            <w:vAlign w:val="bottom"/>
          </w:tcPr>
          <w:p w14:paraId="51034776" w14:textId="07E63A0A" w:rsidR="001332BD" w:rsidRPr="00E956F7" w:rsidRDefault="001332BD" w:rsidP="00AC0123">
            <w:pPr>
              <w:pStyle w:val="Tablebody"/>
              <w:autoSpaceDE w:val="0"/>
              <w:autoSpaceDN w:val="0"/>
              <w:adjustRightInd w:val="0"/>
            </w:pPr>
            <w:r w:rsidRPr="00E956F7">
              <w:rPr>
                <w:szCs w:val="24"/>
              </w:rPr>
              <w:t>-</w:t>
            </w:r>
          </w:p>
        </w:tc>
      </w:tr>
    </w:tbl>
    <w:p w14:paraId="251C2DEF" w14:textId="1D63EB91" w:rsidR="001332BD" w:rsidRPr="00E956F7" w:rsidRDefault="001332BD">
      <w:pPr>
        <w:pStyle w:val="BodyText"/>
        <w:autoSpaceDE w:val="0"/>
        <w:autoSpaceDN w:val="0"/>
        <w:adjustRightInd w:val="0"/>
        <w:rPr>
          <w:szCs w:val="24"/>
        </w:rPr>
      </w:pPr>
      <w:r w:rsidRPr="00E956F7">
        <w:rPr>
          <w:szCs w:val="24"/>
        </w:rPr>
        <w:t>Additional explanations for the directions are:</w:t>
      </w:r>
    </w:p>
    <w:p w14:paraId="451AFBCC" w14:textId="018A28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43" w:author="LUEJE Claudia" w:date="2023-06-26T17:59:00Z">
        <w:r w:rsidRPr="00E956F7">
          <w:rPr>
            <w:szCs w:val="24"/>
          </w:rPr>
          <w:t>—</w:t>
        </w:r>
        <w:r w:rsidRPr="00E956F7">
          <w:rPr>
            <w:szCs w:val="24"/>
          </w:rPr>
          <w:tab/>
        </w:r>
      </w:ins>
      <w:r w:rsidR="00B864C6">
        <w:rPr>
          <w:szCs w:val="24"/>
        </w:rPr>
        <w:t>e</w:t>
      </w:r>
      <w:r w:rsidRPr="00E956F7">
        <w:rPr>
          <w:szCs w:val="24"/>
        </w:rPr>
        <w:t xml:space="preserve">lement </w:t>
      </w:r>
      <w:r w:rsidRPr="009E1140">
        <w:rPr>
          <w:rStyle w:val="ISOCode"/>
        </w:rPr>
        <w:t>&lt;normal_direction/&gt;</w:t>
      </w:r>
      <w:r w:rsidRPr="00E956F7">
        <w:rPr>
          <w:szCs w:val="24"/>
        </w:rPr>
        <w:t xml:space="preserve"> denotes direction of laser beam, giving local z axis;</w:t>
      </w:r>
    </w:p>
    <w:p w14:paraId="373A9002" w14:textId="0B0BFA72"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44" w:author="LUEJE Claudia" w:date="2023-06-26T17:59:00Z">
        <w:r w:rsidRPr="00E956F7">
          <w:rPr>
            <w:szCs w:val="24"/>
          </w:rPr>
          <w:t>—</w:t>
        </w:r>
        <w:r w:rsidRPr="00E956F7">
          <w:rPr>
            <w:szCs w:val="24"/>
          </w:rPr>
          <w:tab/>
        </w:r>
      </w:ins>
      <w:r w:rsidR="00B864C6">
        <w:rPr>
          <w:szCs w:val="24"/>
        </w:rPr>
        <w:t>e</w:t>
      </w:r>
      <w:r w:rsidRPr="00E956F7">
        <w:rPr>
          <w:szCs w:val="24"/>
        </w:rPr>
        <w:t xml:space="preserve">lement </w:t>
      </w:r>
      <w:r w:rsidRPr="009E1140">
        <w:rPr>
          <w:rStyle w:val="ISOCode"/>
        </w:rPr>
        <w:t>&lt;tangential_direction/&gt;</w:t>
      </w:r>
      <w:r w:rsidRPr="00E956F7">
        <w:rPr>
          <w:szCs w:val="24"/>
        </w:rPr>
        <w:t xml:space="preserve"> denotes laser moving direction, giving local x axis.</w:t>
      </w:r>
    </w:p>
    <w:p w14:paraId="5CB380D4" w14:textId="5603BF72" w:rsidR="001332BD" w:rsidRPr="00E956F7" w:rsidRDefault="001332BD">
      <w:pPr>
        <w:pStyle w:val="BodyText"/>
        <w:autoSpaceDE w:val="0"/>
        <w:autoSpaceDN w:val="0"/>
        <w:adjustRightInd w:val="0"/>
        <w:rPr>
          <w:szCs w:val="24"/>
        </w:rPr>
      </w:pPr>
      <w:r w:rsidRPr="009E1140">
        <w:rPr>
          <w:rStyle w:val="ISOCode"/>
        </w:rPr>
        <w:t>&lt;normal_direction</w:t>
      </w:r>
      <w:del w:id="1645" w:author="LUEJE Claudia" w:date="2023-06-26T17:59:00Z">
        <w:r w:rsidR="00FC68DB" w:rsidRPr="00F54804">
          <w:rPr>
            <w:rFonts w:ascii="Courier New" w:hAnsi="Courier New" w:cs="Courier New"/>
            <w:b/>
            <w:i/>
            <w:kern w:val="22"/>
            <w:sz w:val="18"/>
            <w:szCs w:val="18"/>
          </w:rPr>
          <w:delText>&gt;</w:delText>
        </w:r>
      </w:del>
      <w:ins w:id="1646" w:author="LUEJE Claudia" w:date="2023-06-26T17:59:00Z">
        <w:r w:rsidRPr="009E1140">
          <w:rPr>
            <w:rStyle w:val="ISOCode"/>
          </w:rPr>
          <w:t>/&gt;</w:t>
        </w:r>
      </w:ins>
      <w:r w:rsidRPr="00E956F7">
        <w:rPr>
          <w:szCs w:val="24"/>
        </w:rPr>
        <w:t xml:space="preserve"> and </w:t>
      </w:r>
      <w:r w:rsidRPr="009E1140">
        <w:rPr>
          <w:rStyle w:val="ISOCode"/>
        </w:rPr>
        <w:t>&lt;tangential_direction</w:t>
      </w:r>
      <w:del w:id="1647" w:author="LUEJE Claudia" w:date="2023-06-26T17:59:00Z">
        <w:r w:rsidR="00FC68DB" w:rsidRPr="00F54804">
          <w:rPr>
            <w:rFonts w:ascii="Courier New" w:hAnsi="Courier New" w:cs="Courier New"/>
            <w:b/>
            <w:i/>
            <w:kern w:val="22"/>
            <w:sz w:val="18"/>
            <w:szCs w:val="18"/>
          </w:rPr>
          <w:delText>&gt;</w:delText>
        </w:r>
      </w:del>
      <w:ins w:id="1648" w:author="LUEJE Claudia" w:date="2023-06-26T17:59:00Z">
        <w:r w:rsidRPr="009E1140">
          <w:rPr>
            <w:rStyle w:val="ISOCode"/>
          </w:rPr>
          <w:t>/&gt;</w:t>
        </w:r>
      </w:ins>
      <w:r w:rsidRPr="00E956F7">
        <w:rPr>
          <w:szCs w:val="24"/>
        </w:rPr>
        <w:t xml:space="preserve"> elements are described in </w:t>
      </w:r>
      <w:del w:id="1649" w:author="LUEJE Claudia" w:date="2023-06-26T17:59:00Z">
        <w:r w:rsidR="00FC68DB" w:rsidRPr="00F54804">
          <w:delText xml:space="preserve">section </w:delText>
        </w:r>
        <w:r w:rsidR="00FC68DB" w:rsidRPr="00F54804">
          <w:fldChar w:fldCharType="begin"/>
        </w:r>
        <w:r w:rsidR="00FC68DB" w:rsidRPr="00F54804">
          <w:delInstrText xml:space="preserve"> REF _Ref400880511 \r \h  \* MERGEFORMAT </w:delInstrText>
        </w:r>
        <w:r w:rsidR="00FC68DB" w:rsidRPr="00F54804">
          <w:fldChar w:fldCharType="separate"/>
        </w:r>
        <w:r w:rsidR="0067475A">
          <w:delText>6.1.3</w:delText>
        </w:r>
        <w:r w:rsidR="00FC68DB" w:rsidRPr="00F54804">
          <w:fldChar w:fldCharType="end"/>
        </w:r>
        <w:r w:rsidR="00FC68DB" w:rsidRPr="00F54804">
          <w:delText>.</w:delText>
        </w:r>
      </w:del>
      <w:ins w:id="1650" w:author="LUEJE Claudia" w:date="2023-06-26T17:59:00Z">
        <w:r w:rsidRPr="00E956F7">
          <w:rPr>
            <w:rStyle w:val="citesec"/>
            <w:szCs w:val="24"/>
          </w:rPr>
          <w:t>9.1.3</w:t>
        </w:r>
        <w:r w:rsidRPr="00E956F7">
          <w:rPr>
            <w:szCs w:val="24"/>
          </w:rPr>
          <w:t>.</w:t>
        </w:r>
      </w:ins>
    </w:p>
    <w:p w14:paraId="6D6238A1" w14:textId="407B2FD7" w:rsidR="001332BD" w:rsidRPr="00E956F7" w:rsidRDefault="001332BD" w:rsidP="00423A17">
      <w:pPr>
        <w:pStyle w:val="BodyText"/>
        <w:rPr>
          <w:lang w:val="en-US"/>
        </w:rPr>
      </w:pPr>
      <w:r w:rsidRPr="00E956F7">
        <w:t>EXAMPLE</w:t>
      </w:r>
    </w:p>
    <w:p w14:paraId="3434D8F7" w14:textId="77777777" w:rsidR="001E551A" w:rsidRDefault="001E551A" w:rsidP="001E551A">
      <w:pPr>
        <w:pStyle w:val="Code-"/>
      </w:pPr>
      <w:r>
        <w:t xml:space="preserve">    </w:t>
      </w:r>
      <w:r w:rsidR="001332BD" w:rsidRPr="00E45DCE">
        <w:rPr>
          <w:szCs w:val="24"/>
        </w:rPr>
        <w:t>&lt;connection_0d label="RSC_1272360"&gt;</w:t>
      </w:r>
    </w:p>
    <w:p w14:paraId="0A07350B" w14:textId="77777777" w:rsidR="001E551A" w:rsidRDefault="001E551A" w:rsidP="001E551A">
      <w:pPr>
        <w:pStyle w:val="Code-"/>
      </w:pPr>
      <w:r>
        <w:t xml:space="preserve">    </w:t>
      </w:r>
      <w:r w:rsidR="001332BD" w:rsidRPr="00E45DCE">
        <w:t xml:space="preserve">    &lt;loc&gt; 507 1 0.8 &lt;/loc&gt;</w:t>
      </w:r>
    </w:p>
    <w:p w14:paraId="391B767E" w14:textId="77777777" w:rsidR="001E551A" w:rsidRDefault="001E551A" w:rsidP="001E551A">
      <w:pPr>
        <w:pStyle w:val="Code-"/>
      </w:pPr>
      <w:r>
        <w:t xml:space="preserve">    </w:t>
      </w:r>
      <w:r w:rsidR="001332BD" w:rsidRPr="00E45DCE">
        <w:t xml:space="preserve">    &lt;robscan base="1" pattern="KL_ST" gap="0.15" width="0.4"</w:t>
      </w:r>
    </w:p>
    <w:p w14:paraId="394EA749" w14:textId="57FFABAB" w:rsidR="001E551A" w:rsidRDefault="001E551A" w:rsidP="001E551A">
      <w:pPr>
        <w:pStyle w:val="Code-"/>
      </w:pPr>
      <w:r>
        <w:t xml:space="preserve">    </w:t>
      </w:r>
      <w:r w:rsidR="001332BD" w:rsidRPr="00E45DCE">
        <w:t xml:space="preserve">        mirrored="false" pattern_width="5" pattern_length="12" orientation_angle="0"&gt;</w:t>
      </w:r>
    </w:p>
    <w:p w14:paraId="14AEE9B9" w14:textId="77777777" w:rsidR="001E551A" w:rsidRDefault="001E551A" w:rsidP="001E551A">
      <w:pPr>
        <w:pStyle w:val="Code-"/>
        <w:rPr>
          <w:lang w:val="fr-CH"/>
        </w:rPr>
      </w:pPr>
      <w:r w:rsidRPr="00D72F0B">
        <w:rPr>
          <w:lang w:val="en-US"/>
        </w:rPr>
        <w:t xml:space="preserve">    </w:t>
      </w:r>
      <w:r w:rsidR="001332BD" w:rsidRPr="00D72F0B">
        <w:rPr>
          <w:lang w:val="en-US"/>
        </w:rPr>
        <w:t xml:space="preserve">        </w:t>
      </w:r>
      <w:r w:rsidR="001332BD" w:rsidRPr="00E45DCE">
        <w:rPr>
          <w:lang w:val="fr-CH"/>
        </w:rPr>
        <w:t>&lt;normal_direction x="0" y="0" z="-1"/&gt;    &lt;!-- locale z axis --&gt;</w:t>
      </w:r>
    </w:p>
    <w:p w14:paraId="72D6FF49" w14:textId="77777777" w:rsidR="001E551A" w:rsidRDefault="001E551A" w:rsidP="001E551A">
      <w:pPr>
        <w:pStyle w:val="Code-"/>
        <w:rPr>
          <w:lang w:val="fr-CH"/>
        </w:rPr>
      </w:pPr>
      <w:r>
        <w:rPr>
          <w:lang w:val="fr-CH"/>
        </w:rPr>
        <w:t xml:space="preserve">    </w:t>
      </w:r>
      <w:r w:rsidR="001332BD" w:rsidRPr="00E45DCE">
        <w:rPr>
          <w:lang w:val="fr-CH"/>
        </w:rPr>
        <w:t xml:space="preserve">        &lt;tangential_direction x="1" y="0" z="0"/&gt; &lt;!-- locale x axis --&gt;</w:t>
      </w:r>
    </w:p>
    <w:p w14:paraId="2EC37A14" w14:textId="77777777" w:rsidR="001E551A" w:rsidRDefault="001E551A" w:rsidP="001E551A">
      <w:pPr>
        <w:pStyle w:val="Code-"/>
      </w:pPr>
      <w:r>
        <w:rPr>
          <w:lang w:val="fr-CH"/>
        </w:rPr>
        <w:t xml:space="preserve">    </w:t>
      </w:r>
      <w:r w:rsidR="001332BD" w:rsidRPr="00E45DCE">
        <w:rPr>
          <w:lang w:val="fr-CH"/>
        </w:rPr>
        <w:t xml:space="preserve">    </w:t>
      </w:r>
      <w:r w:rsidR="001332BD" w:rsidRPr="00E45DCE">
        <w:t>&lt;/robscan&gt;</w:t>
      </w:r>
    </w:p>
    <w:p w14:paraId="42E0CACA" w14:textId="77777777" w:rsidR="001E551A" w:rsidRDefault="001E551A" w:rsidP="001E551A">
      <w:pPr>
        <w:pStyle w:val="Code-"/>
      </w:pPr>
      <w:r>
        <w:t xml:space="preserve">    </w:t>
      </w:r>
      <w:r w:rsidR="001332BD" w:rsidRPr="00E45DCE">
        <w:t xml:space="preserve">    &lt;appdata&gt;</w:t>
      </w:r>
    </w:p>
    <w:p w14:paraId="08E3142C" w14:textId="77777777" w:rsidR="001E551A" w:rsidRDefault="001E551A" w:rsidP="001E551A">
      <w:pPr>
        <w:pStyle w:val="Code-"/>
      </w:pPr>
      <w:r>
        <w:t xml:space="preserve">    </w:t>
      </w:r>
      <w:r w:rsidR="001332BD" w:rsidRPr="00E45DCE">
        <w:t xml:space="preserve">        ...</w:t>
      </w:r>
    </w:p>
    <w:p w14:paraId="61E6B037" w14:textId="77777777" w:rsidR="001E551A" w:rsidRDefault="001E551A" w:rsidP="001E551A">
      <w:pPr>
        <w:pStyle w:val="Code-"/>
      </w:pPr>
      <w:r>
        <w:t xml:space="preserve">    </w:t>
      </w:r>
      <w:r w:rsidR="001332BD" w:rsidRPr="00E45DCE">
        <w:t xml:space="preserve">    &lt;/appdata&gt;</w:t>
      </w:r>
    </w:p>
    <w:p w14:paraId="2A0EBA19" w14:textId="6A032244" w:rsidR="001332BD" w:rsidRPr="00E45DCE" w:rsidRDefault="001E551A" w:rsidP="001E551A">
      <w:pPr>
        <w:pStyle w:val="Code-"/>
      </w:pPr>
      <w:r>
        <w:t xml:space="preserve">    </w:t>
      </w:r>
      <w:r w:rsidR="001332BD" w:rsidRPr="00E45DCE">
        <w:t>&lt;/connection_0d&gt;</w:t>
      </w:r>
    </w:p>
    <w:p w14:paraId="12060F0D" w14:textId="77777777" w:rsidR="001332BD" w:rsidRPr="00E45DCE" w:rsidRDefault="001332BD" w:rsidP="00E45DCE">
      <w:pPr>
        <w:pStyle w:val="Code-"/>
      </w:pPr>
      <w:r w:rsidRPr="00E45DCE">
        <w:t> </w:t>
      </w:r>
    </w:p>
    <w:p w14:paraId="0D7C2185" w14:textId="77777777" w:rsidR="001332BD" w:rsidRPr="00E956F7" w:rsidRDefault="001332BD">
      <w:pPr>
        <w:pStyle w:val="Heading2"/>
        <w:tabs>
          <w:tab w:val="left" w:pos="400"/>
        </w:tabs>
        <w:autoSpaceDE w:val="0"/>
        <w:autoSpaceDN w:val="0"/>
        <w:adjustRightInd w:val="0"/>
        <w:rPr>
          <w:rFonts w:eastAsia="Times New Roman"/>
          <w:szCs w:val="24"/>
        </w:rPr>
      </w:pPr>
      <w:bookmarkStart w:id="1651" w:name="_Toc428279365"/>
      <w:bookmarkStart w:id="1652" w:name="_Toc428456102"/>
      <w:bookmarkStart w:id="1653" w:name="_Toc428537065"/>
      <w:bookmarkStart w:id="1654" w:name="_Toc428969384"/>
      <w:bookmarkStart w:id="1655" w:name="_Toc429052775"/>
      <w:bookmarkStart w:id="1656" w:name="_Toc413359585"/>
      <w:bookmarkStart w:id="1657" w:name="_Toc3556977"/>
      <w:bookmarkStart w:id="1658" w:name="_Toc34747227"/>
      <w:bookmarkStart w:id="1659" w:name="_Toc77102042"/>
      <w:bookmarkStart w:id="1660" w:name="_Toc110532191"/>
      <w:bookmarkEnd w:id="1651"/>
      <w:bookmarkEnd w:id="1652"/>
      <w:bookmarkEnd w:id="1653"/>
      <w:bookmarkEnd w:id="1654"/>
      <w:bookmarkEnd w:id="1655"/>
      <w:r w:rsidRPr="00E956F7">
        <w:rPr>
          <w:rFonts w:eastAsia="Times New Roman"/>
          <w:szCs w:val="24"/>
        </w:rPr>
        <w:t>Rivets</w:t>
      </w:r>
      <w:bookmarkEnd w:id="1656"/>
      <w:bookmarkEnd w:id="1657"/>
      <w:bookmarkEnd w:id="1658"/>
      <w:bookmarkEnd w:id="1659"/>
      <w:bookmarkEnd w:id="1660"/>
    </w:p>
    <w:p w14:paraId="6E1E9CD7"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661" w:name="_Toc110532192"/>
      <w:r w:rsidRPr="00E956F7">
        <w:rPr>
          <w:rFonts w:eastAsia="Times New Roman"/>
          <w:szCs w:val="24"/>
        </w:rPr>
        <w:t>General</w:t>
      </w:r>
      <w:bookmarkEnd w:id="1661"/>
    </w:p>
    <w:p w14:paraId="2773E6C8" w14:textId="68D459BE" w:rsidR="001332BD" w:rsidRPr="00E956F7" w:rsidRDefault="001332BD">
      <w:pPr>
        <w:pStyle w:val="BodyText"/>
        <w:autoSpaceDE w:val="0"/>
        <w:autoSpaceDN w:val="0"/>
        <w:adjustRightInd w:val="0"/>
        <w:rPr>
          <w:szCs w:val="24"/>
        </w:rPr>
      </w:pPr>
      <w:r w:rsidRPr="00E956F7">
        <w:rPr>
          <w:szCs w:val="24"/>
        </w:rPr>
        <w:t xml:space="preserve">There are many types of rivets. If at some state of the model the specific type of rivet (e.g. SPR, </w:t>
      </w:r>
      <w:r w:rsidRPr="00E956F7">
        <w:rPr>
          <w:szCs w:val="24"/>
          <w:u w:val="single"/>
        </w:rPr>
        <w:t>S</w:t>
      </w:r>
      <w:r w:rsidRPr="00E956F7">
        <w:rPr>
          <w:szCs w:val="24"/>
        </w:rPr>
        <w:t>elf-</w:t>
      </w:r>
      <w:r w:rsidRPr="00E956F7">
        <w:rPr>
          <w:szCs w:val="24"/>
          <w:u w:val="single"/>
        </w:rPr>
        <w:t>P</w:t>
      </w:r>
      <w:r w:rsidRPr="00E956F7">
        <w:rPr>
          <w:szCs w:val="24"/>
        </w:rPr>
        <w:t xml:space="preserve">iercing </w:t>
      </w:r>
      <w:r w:rsidRPr="00E956F7">
        <w:rPr>
          <w:szCs w:val="24"/>
          <w:u w:val="single"/>
        </w:rPr>
        <w:t>R</w:t>
      </w:r>
      <w:r w:rsidRPr="00E956F7">
        <w:rPr>
          <w:szCs w:val="24"/>
        </w:rPr>
        <w:t xml:space="preserve">ivet) is not known, then a generic rivet element should be used to capture just the necessary information, </w:t>
      </w:r>
      <w:del w:id="1662" w:author="LUEJE Claudia" w:date="2023-06-26T17:59:00Z">
        <w:r w:rsidR="00FC68DB" w:rsidRPr="00F54804">
          <w:delText>like</w:delText>
        </w:r>
      </w:del>
      <w:ins w:id="1663" w:author="LUEJE Claudia" w:date="2023-06-26T17:59:00Z">
        <w:r w:rsidR="00DC0A0F">
          <w:rPr>
            <w:szCs w:val="24"/>
          </w:rPr>
          <w:t>e.g.</w:t>
        </w:r>
      </w:ins>
      <w:r w:rsidRPr="00E956F7">
        <w:rPr>
          <w:szCs w:val="24"/>
        </w:rPr>
        <w:t xml:space="preserve"> direction, length, and diameter.</w:t>
      </w:r>
    </w:p>
    <w:p w14:paraId="2469581B" w14:textId="3583CC5A" w:rsidR="001332BD" w:rsidRPr="00E956F7" w:rsidRDefault="001332BD">
      <w:pPr>
        <w:pStyle w:val="BodyText"/>
        <w:autoSpaceDE w:val="0"/>
        <w:autoSpaceDN w:val="0"/>
        <w:adjustRightInd w:val="0"/>
        <w:rPr>
          <w:szCs w:val="24"/>
        </w:rPr>
      </w:pPr>
      <w:r w:rsidRPr="00E956F7">
        <w:rPr>
          <w:szCs w:val="24"/>
        </w:rPr>
        <w:t xml:space="preserve">A rivet is denoted by an element </w:t>
      </w:r>
      <w:r w:rsidRPr="009E1140">
        <w:rPr>
          <w:rStyle w:val="ISOCode"/>
        </w:rPr>
        <w:t>&lt;rivet/&gt;</w:t>
      </w:r>
      <w:r w:rsidRPr="00E956F7">
        <w:rPr>
          <w:szCs w:val="24"/>
        </w:rPr>
        <w:t>. This element is described completely by its attributes and nested elements</w:t>
      </w:r>
      <w:del w:id="1664" w:author="LUEJE Claudia" w:date="2023-06-26T17:59:00Z">
        <w:r w:rsidR="00FC68DB" w:rsidRPr="0013175B">
          <w:delText xml:space="preserve">. </w:delText>
        </w:r>
      </w:del>
      <w:ins w:id="1665" w:author="LUEJE Claudia" w:date="2023-06-26T17:59:00Z">
        <w:r w:rsidR="00DF4829">
          <w:rPr>
            <w:szCs w:val="24"/>
          </w:rPr>
          <w:t xml:space="preserve"> as shown in </w:t>
        </w:r>
        <w:r w:rsidR="00DF4829" w:rsidRPr="00DF4829">
          <w:rPr>
            <w:rStyle w:val="citetbl"/>
          </w:rPr>
          <w:t>Table 42</w:t>
        </w:r>
        <w:r w:rsidRPr="00E956F7">
          <w:rPr>
            <w:szCs w:val="24"/>
          </w:rPr>
          <w:t>.</w:t>
        </w:r>
      </w:ins>
    </w:p>
    <w:p w14:paraId="7865C84A" w14:textId="1C437BFA" w:rsidR="001332BD" w:rsidRPr="00E956F7" w:rsidRDefault="006F39DE" w:rsidP="009E1140">
      <w:pPr>
        <w:pStyle w:val="Tabletitle"/>
      </w:pPr>
      <w:bookmarkStart w:id="1666" w:name="_Toc110532390"/>
      <w:r w:rsidRPr="00E956F7">
        <w:t>Table</w:t>
      </w:r>
      <w:del w:id="1667" w:author="LUEJE Claudia" w:date="2023-06-26T17:59:00Z">
        <w:r w:rsidR="0059323C" w:rsidRPr="00F54804">
          <w:delText xml:space="preserve"> </w:delText>
        </w:r>
        <w:r w:rsidR="0059323C" w:rsidRPr="00F54804">
          <w:fldChar w:fldCharType="begin"/>
        </w:r>
        <w:r w:rsidR="0059323C" w:rsidRPr="00F54804">
          <w:delInstrText xml:space="preserve"> SEQ Table \* ARABIC </w:delInstrText>
        </w:r>
        <w:r w:rsidR="0059323C" w:rsidRPr="00F54804">
          <w:fldChar w:fldCharType="separate"/>
        </w:r>
        <w:r w:rsidR="0067475A">
          <w:rPr>
            <w:noProof/>
          </w:rPr>
          <w:delText>42</w:delText>
        </w:r>
        <w:r w:rsidR="0059323C" w:rsidRPr="00F54804">
          <w:fldChar w:fldCharType="end"/>
        </w:r>
      </w:del>
      <w:ins w:id="1668" w:author="LUEJE Claudia" w:date="2023-06-26T17:59:00Z">
        <w:r w:rsidRPr="00E956F7">
          <w:t> </w:t>
        </w:r>
        <w:r w:rsidR="001332BD" w:rsidRPr="00E956F7">
          <w:t>42</w:t>
        </w:r>
      </w:ins>
      <w:r w:rsidR="00CA4987" w:rsidRPr="00E956F7">
        <w:t xml:space="preserve"> </w:t>
      </w:r>
      <w:r w:rsidR="001332BD" w:rsidRPr="00E956F7">
        <w:t>— Nested elements of</w:t>
      </w:r>
      <w:r w:rsidR="001332BD" w:rsidRPr="00E956F7">
        <w:rPr>
          <w:b w:val="0"/>
        </w:rPr>
        <w:t xml:space="preserve"> </w:t>
      </w:r>
      <w:r w:rsidR="001332BD" w:rsidRPr="009E1140">
        <w:rPr>
          <w:rStyle w:val="ISOCode"/>
          <w:b w:val="0"/>
        </w:rPr>
        <w:t>&lt;connection_0d/&gt;</w:t>
      </w:r>
      <w:r w:rsidR="001332BD" w:rsidRPr="009E1140">
        <w:t xml:space="preserve"> for </w:t>
      </w:r>
      <w:r w:rsidR="001332BD" w:rsidRPr="009E1140">
        <w:rPr>
          <w:rStyle w:val="ISOCode"/>
          <w:b w:val="0"/>
        </w:rPr>
        <w:t>&lt;rivet/&gt;</w:t>
      </w:r>
      <w:bookmarkEnd w:id="1666"/>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701"/>
        <w:gridCol w:w="1276"/>
        <w:gridCol w:w="3384"/>
      </w:tblGrid>
      <w:tr w:rsidR="001332BD" w:rsidRPr="00B62EE5" w14:paraId="133432E7"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6AE93F72" w14:textId="0C7AD4E8" w:rsidR="001332BD" w:rsidRPr="00B62EE5" w:rsidRDefault="001332BD" w:rsidP="00AC0123">
            <w:pPr>
              <w:pStyle w:val="Tableheader"/>
              <w:autoSpaceDE w:val="0"/>
              <w:autoSpaceDN w:val="0"/>
              <w:adjustRightInd w:val="0"/>
              <w:rPr>
                <w:b/>
              </w:rPr>
            </w:pPr>
            <w:r w:rsidRPr="00B62EE5">
              <w:rPr>
                <w:b/>
                <w:szCs w:val="24"/>
              </w:rPr>
              <w:t xml:space="preserve">Nested </w:t>
            </w:r>
            <w:r w:rsidR="00684630" w:rsidRPr="00B62EE5">
              <w:rPr>
                <w:b/>
                <w:szCs w:val="24"/>
              </w:rPr>
              <w:t>e</w:t>
            </w:r>
            <w:r w:rsidRPr="00B62EE5">
              <w:rPr>
                <w:b/>
                <w:szCs w:val="24"/>
              </w:rPr>
              <w:t>lements</w:t>
            </w:r>
          </w:p>
        </w:tc>
        <w:tc>
          <w:tcPr>
            <w:tcW w:w="1701" w:type="dxa"/>
            <w:tcBorders>
              <w:top w:val="single" w:sz="12" w:space="0" w:color="auto"/>
              <w:bottom w:val="single" w:sz="12" w:space="0" w:color="auto"/>
            </w:tcBorders>
            <w:shd w:val="clear" w:color="auto" w:fill="F3F3F3"/>
            <w:vAlign w:val="bottom"/>
          </w:tcPr>
          <w:p w14:paraId="1133D601" w14:textId="12E1EB8B" w:rsidR="001332BD" w:rsidRPr="00B62EE5" w:rsidRDefault="001332BD" w:rsidP="00AC0123">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0CA592E6" w14:textId="22648DAB" w:rsidR="001332BD" w:rsidRPr="00B62EE5" w:rsidRDefault="001332BD" w:rsidP="00AC0123">
            <w:pPr>
              <w:pStyle w:val="Tableheader"/>
              <w:autoSpaceDE w:val="0"/>
              <w:autoSpaceDN w:val="0"/>
              <w:adjustRightInd w:val="0"/>
              <w:rPr>
                <w:b/>
              </w:rPr>
            </w:pPr>
            <w:r w:rsidRPr="00B62EE5">
              <w:rPr>
                <w:b/>
                <w:szCs w:val="24"/>
              </w:rPr>
              <w:t>Use</w:t>
            </w:r>
          </w:p>
        </w:tc>
        <w:tc>
          <w:tcPr>
            <w:tcW w:w="3384" w:type="dxa"/>
            <w:tcBorders>
              <w:top w:val="single" w:sz="12" w:space="0" w:color="auto"/>
              <w:bottom w:val="single" w:sz="12" w:space="0" w:color="auto"/>
            </w:tcBorders>
            <w:shd w:val="clear" w:color="auto" w:fill="F3F3F3"/>
            <w:vAlign w:val="bottom"/>
          </w:tcPr>
          <w:p w14:paraId="47012D50" w14:textId="4D698D39" w:rsidR="001332BD" w:rsidRPr="00B62EE5" w:rsidRDefault="001332BD" w:rsidP="00AC0123">
            <w:pPr>
              <w:pStyle w:val="Tableheader"/>
              <w:autoSpaceDE w:val="0"/>
              <w:autoSpaceDN w:val="0"/>
              <w:adjustRightInd w:val="0"/>
              <w:rPr>
                <w:b/>
              </w:rPr>
            </w:pPr>
            <w:r w:rsidRPr="00B62EE5">
              <w:rPr>
                <w:b/>
                <w:szCs w:val="24"/>
              </w:rPr>
              <w:t>Constraint / Remarks</w:t>
            </w:r>
          </w:p>
        </w:tc>
      </w:tr>
      <w:tr w:rsidR="001332BD" w:rsidRPr="00E956F7" w14:paraId="7DD6661D" w14:textId="77777777" w:rsidTr="005B271E">
        <w:trPr>
          <w:jc w:val="center"/>
        </w:trPr>
        <w:tc>
          <w:tcPr>
            <w:tcW w:w="2111" w:type="dxa"/>
            <w:tcBorders>
              <w:top w:val="single" w:sz="12" w:space="0" w:color="auto"/>
            </w:tcBorders>
            <w:vAlign w:val="bottom"/>
          </w:tcPr>
          <w:p w14:paraId="54917D6A" w14:textId="42F4DD95" w:rsidR="001332BD" w:rsidRPr="00E956F7" w:rsidRDefault="001332BD" w:rsidP="00AC0123">
            <w:pPr>
              <w:pStyle w:val="Tablebody"/>
              <w:autoSpaceDE w:val="0"/>
              <w:autoSpaceDN w:val="0"/>
              <w:adjustRightInd w:val="0"/>
            </w:pPr>
            <w:r w:rsidRPr="00E956F7">
              <w:rPr>
                <w:szCs w:val="24"/>
              </w:rPr>
              <w:t>rivet</w:t>
            </w:r>
          </w:p>
        </w:tc>
        <w:tc>
          <w:tcPr>
            <w:tcW w:w="1701" w:type="dxa"/>
            <w:tcBorders>
              <w:top w:val="single" w:sz="12" w:space="0" w:color="auto"/>
            </w:tcBorders>
            <w:vAlign w:val="bottom"/>
          </w:tcPr>
          <w:p w14:paraId="6C853FDE" w14:textId="25DEAD49"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4EF02B39" w14:textId="699E80FC" w:rsidR="001332BD" w:rsidRPr="00E956F7" w:rsidRDefault="001332BD" w:rsidP="00AC0123">
            <w:pPr>
              <w:pStyle w:val="Tablebody"/>
              <w:autoSpaceDE w:val="0"/>
              <w:autoSpaceDN w:val="0"/>
              <w:adjustRightInd w:val="0"/>
            </w:pPr>
            <w:r w:rsidRPr="00E956F7">
              <w:rPr>
                <w:szCs w:val="24"/>
              </w:rPr>
              <w:t>Optional</w:t>
            </w:r>
          </w:p>
        </w:tc>
        <w:tc>
          <w:tcPr>
            <w:tcW w:w="3384" w:type="dxa"/>
            <w:tcBorders>
              <w:top w:val="single" w:sz="12" w:space="0" w:color="auto"/>
            </w:tcBorders>
            <w:vAlign w:val="bottom"/>
          </w:tcPr>
          <w:p w14:paraId="6EB7020C" w14:textId="43681906" w:rsidR="001332BD" w:rsidRPr="00E956F7" w:rsidRDefault="001332BD" w:rsidP="00AC0123">
            <w:pPr>
              <w:pStyle w:val="Tablebody"/>
              <w:autoSpaceDE w:val="0"/>
              <w:autoSpaceDN w:val="0"/>
              <w:adjustRightInd w:val="0"/>
            </w:pPr>
            <w:r w:rsidRPr="00E956F7">
              <w:rPr>
                <w:szCs w:val="24"/>
              </w:rPr>
              <w:t>-</w:t>
            </w:r>
          </w:p>
        </w:tc>
      </w:tr>
      <w:tr w:rsidR="001332BD" w:rsidRPr="00E956F7" w14:paraId="093F1CC6" w14:textId="77777777" w:rsidTr="005B271E">
        <w:trPr>
          <w:jc w:val="center"/>
        </w:trPr>
        <w:tc>
          <w:tcPr>
            <w:tcW w:w="2111" w:type="dxa"/>
            <w:vAlign w:val="bottom"/>
          </w:tcPr>
          <w:p w14:paraId="25186C22" w14:textId="5B30C083" w:rsidR="001332BD" w:rsidRPr="00E956F7" w:rsidRDefault="001332BD" w:rsidP="00AC0123">
            <w:pPr>
              <w:pStyle w:val="Tablebody"/>
              <w:autoSpaceDE w:val="0"/>
              <w:autoSpaceDN w:val="0"/>
              <w:adjustRightInd w:val="0"/>
            </w:pPr>
            <w:r w:rsidRPr="00E956F7">
              <w:rPr>
                <w:szCs w:val="24"/>
              </w:rPr>
              <w:t>loc</w:t>
            </w:r>
          </w:p>
        </w:tc>
        <w:tc>
          <w:tcPr>
            <w:tcW w:w="1701" w:type="dxa"/>
            <w:vAlign w:val="bottom"/>
          </w:tcPr>
          <w:p w14:paraId="34F92919" w14:textId="4C2B9DB5" w:rsidR="001332BD" w:rsidRPr="00E956F7" w:rsidRDefault="001332BD" w:rsidP="00AC0123">
            <w:pPr>
              <w:pStyle w:val="Tablebody"/>
              <w:autoSpaceDE w:val="0"/>
              <w:autoSpaceDN w:val="0"/>
              <w:adjustRightInd w:val="0"/>
            </w:pPr>
            <w:r w:rsidRPr="00E956F7">
              <w:rPr>
                <w:szCs w:val="24"/>
              </w:rPr>
              <w:t>1</w:t>
            </w:r>
          </w:p>
        </w:tc>
        <w:tc>
          <w:tcPr>
            <w:tcW w:w="1276" w:type="dxa"/>
            <w:vAlign w:val="bottom"/>
          </w:tcPr>
          <w:p w14:paraId="55AA6844" w14:textId="6B51124D" w:rsidR="001332BD" w:rsidRPr="00E956F7" w:rsidRDefault="001332BD" w:rsidP="00AC0123">
            <w:pPr>
              <w:pStyle w:val="Tablebody"/>
              <w:autoSpaceDE w:val="0"/>
              <w:autoSpaceDN w:val="0"/>
              <w:adjustRightInd w:val="0"/>
            </w:pPr>
            <w:r w:rsidRPr="00E956F7">
              <w:rPr>
                <w:szCs w:val="24"/>
              </w:rPr>
              <w:t>Required</w:t>
            </w:r>
          </w:p>
        </w:tc>
        <w:tc>
          <w:tcPr>
            <w:tcW w:w="3384" w:type="dxa"/>
            <w:vAlign w:val="bottom"/>
          </w:tcPr>
          <w:p w14:paraId="056EDDC9" w14:textId="585A2213" w:rsidR="001332BD" w:rsidRPr="00E956F7" w:rsidRDefault="001332BD" w:rsidP="00AC0123">
            <w:pPr>
              <w:pStyle w:val="Tablebody"/>
              <w:autoSpaceDE w:val="0"/>
              <w:autoSpaceDN w:val="0"/>
              <w:adjustRightInd w:val="0"/>
            </w:pPr>
            <w:r w:rsidRPr="00E956F7">
              <w:rPr>
                <w:szCs w:val="24"/>
              </w:rPr>
              <w:t>-</w:t>
            </w:r>
          </w:p>
        </w:tc>
      </w:tr>
      <w:tr w:rsidR="001332BD" w:rsidRPr="00E956F7" w14:paraId="03162A7E" w14:textId="77777777" w:rsidTr="005B271E">
        <w:trPr>
          <w:jc w:val="center"/>
        </w:trPr>
        <w:tc>
          <w:tcPr>
            <w:tcW w:w="2111" w:type="dxa"/>
            <w:tcBorders>
              <w:bottom w:val="single" w:sz="6" w:space="0" w:color="auto"/>
            </w:tcBorders>
            <w:vAlign w:val="bottom"/>
          </w:tcPr>
          <w:p w14:paraId="553F869C" w14:textId="7718FAB3" w:rsidR="001332BD" w:rsidRPr="00E956F7" w:rsidRDefault="001332BD" w:rsidP="00AC0123">
            <w:pPr>
              <w:pStyle w:val="Tablebody"/>
              <w:autoSpaceDE w:val="0"/>
              <w:autoSpaceDN w:val="0"/>
              <w:adjustRightInd w:val="0"/>
            </w:pPr>
            <w:r w:rsidRPr="00E956F7">
              <w:rPr>
                <w:szCs w:val="24"/>
              </w:rPr>
              <w:t>appdata</w:t>
            </w:r>
          </w:p>
        </w:tc>
        <w:tc>
          <w:tcPr>
            <w:tcW w:w="1701" w:type="dxa"/>
            <w:tcBorders>
              <w:bottom w:val="single" w:sz="6" w:space="0" w:color="auto"/>
            </w:tcBorders>
            <w:vAlign w:val="bottom"/>
          </w:tcPr>
          <w:p w14:paraId="011BEEBC" w14:textId="4592D439" w:rsidR="001332BD" w:rsidRPr="00E956F7" w:rsidRDefault="001332BD" w:rsidP="00AC0123">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27A25088" w14:textId="0DF48111" w:rsidR="001332BD" w:rsidRPr="00E956F7" w:rsidRDefault="001332BD" w:rsidP="00AC0123">
            <w:pPr>
              <w:pStyle w:val="Tablebody"/>
              <w:autoSpaceDE w:val="0"/>
              <w:autoSpaceDN w:val="0"/>
              <w:adjustRightInd w:val="0"/>
            </w:pPr>
            <w:r w:rsidRPr="00E956F7">
              <w:rPr>
                <w:szCs w:val="24"/>
              </w:rPr>
              <w:t>Optional</w:t>
            </w:r>
          </w:p>
        </w:tc>
        <w:tc>
          <w:tcPr>
            <w:tcW w:w="3384" w:type="dxa"/>
            <w:tcBorders>
              <w:bottom w:val="single" w:sz="6" w:space="0" w:color="auto"/>
            </w:tcBorders>
            <w:vAlign w:val="bottom"/>
          </w:tcPr>
          <w:p w14:paraId="18F827A9" w14:textId="175864E4" w:rsidR="001332BD" w:rsidRPr="00E956F7" w:rsidRDefault="001332BD" w:rsidP="00AC0123">
            <w:pPr>
              <w:pStyle w:val="Tablebody"/>
              <w:autoSpaceDE w:val="0"/>
              <w:autoSpaceDN w:val="0"/>
              <w:adjustRightInd w:val="0"/>
            </w:pPr>
            <w:r w:rsidRPr="00E956F7">
              <w:rPr>
                <w:szCs w:val="24"/>
              </w:rPr>
              <w:t>-</w:t>
            </w:r>
          </w:p>
        </w:tc>
      </w:tr>
      <w:tr w:rsidR="001332BD" w:rsidRPr="00E956F7" w14:paraId="5F69B159" w14:textId="77777777" w:rsidTr="005B271E">
        <w:trPr>
          <w:jc w:val="center"/>
        </w:trPr>
        <w:tc>
          <w:tcPr>
            <w:tcW w:w="2111" w:type="dxa"/>
            <w:tcBorders>
              <w:top w:val="single" w:sz="6" w:space="0" w:color="auto"/>
              <w:bottom w:val="single" w:sz="4" w:space="0" w:color="auto"/>
            </w:tcBorders>
            <w:vAlign w:val="bottom"/>
          </w:tcPr>
          <w:p w14:paraId="0468E66D" w14:textId="348ED156" w:rsidR="001332BD" w:rsidRPr="00E956F7" w:rsidRDefault="001332BD" w:rsidP="00AC0123">
            <w:pPr>
              <w:pStyle w:val="Tablebody"/>
              <w:autoSpaceDE w:val="0"/>
              <w:autoSpaceDN w:val="0"/>
              <w:adjustRightInd w:val="0"/>
            </w:pPr>
            <w:r w:rsidRPr="00E956F7">
              <w:rPr>
                <w:szCs w:val="24"/>
              </w:rPr>
              <w:t>femdata</w:t>
            </w:r>
          </w:p>
        </w:tc>
        <w:tc>
          <w:tcPr>
            <w:tcW w:w="1701" w:type="dxa"/>
            <w:tcBorders>
              <w:top w:val="single" w:sz="6" w:space="0" w:color="auto"/>
              <w:bottom w:val="single" w:sz="4" w:space="0" w:color="auto"/>
            </w:tcBorders>
            <w:vAlign w:val="bottom"/>
          </w:tcPr>
          <w:p w14:paraId="475C99BC" w14:textId="07C299AA" w:rsidR="001332BD" w:rsidRPr="00E956F7" w:rsidDel="009050D3" w:rsidRDefault="001332BD" w:rsidP="00AC0123">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4682A7FA" w14:textId="6A29C4BE" w:rsidR="001332BD" w:rsidRPr="00E956F7" w:rsidRDefault="001332BD" w:rsidP="00AC0123">
            <w:pPr>
              <w:pStyle w:val="Tablebody"/>
              <w:autoSpaceDE w:val="0"/>
              <w:autoSpaceDN w:val="0"/>
              <w:adjustRightInd w:val="0"/>
            </w:pPr>
            <w:r w:rsidRPr="00E956F7">
              <w:rPr>
                <w:szCs w:val="24"/>
              </w:rPr>
              <w:t>Optional</w:t>
            </w:r>
          </w:p>
        </w:tc>
        <w:tc>
          <w:tcPr>
            <w:tcW w:w="3384" w:type="dxa"/>
            <w:tcBorders>
              <w:top w:val="single" w:sz="6" w:space="0" w:color="auto"/>
              <w:bottom w:val="single" w:sz="4" w:space="0" w:color="auto"/>
            </w:tcBorders>
            <w:vAlign w:val="bottom"/>
          </w:tcPr>
          <w:p w14:paraId="1D72FD3C" w14:textId="6AE4DF18" w:rsidR="001332BD" w:rsidRPr="00E956F7" w:rsidRDefault="001332BD" w:rsidP="00AC0123">
            <w:pPr>
              <w:pStyle w:val="Tablebody"/>
              <w:autoSpaceDE w:val="0"/>
              <w:autoSpaceDN w:val="0"/>
              <w:adjustRightInd w:val="0"/>
            </w:pPr>
            <w:r w:rsidRPr="00E956F7">
              <w:rPr>
                <w:szCs w:val="24"/>
              </w:rPr>
              <w:t>-</w:t>
            </w:r>
          </w:p>
        </w:tc>
      </w:tr>
      <w:tr w:rsidR="001332BD" w:rsidRPr="00E956F7" w14:paraId="6A4E18E2" w14:textId="77777777" w:rsidTr="005B271E">
        <w:trPr>
          <w:jc w:val="center"/>
        </w:trPr>
        <w:tc>
          <w:tcPr>
            <w:tcW w:w="2111" w:type="dxa"/>
            <w:tcBorders>
              <w:top w:val="single" w:sz="4" w:space="0" w:color="auto"/>
            </w:tcBorders>
          </w:tcPr>
          <w:p w14:paraId="74C59944" w14:textId="6B9556BD" w:rsidR="001332BD" w:rsidRPr="00E956F7" w:rsidRDefault="001332BD" w:rsidP="00AC0123">
            <w:pPr>
              <w:pStyle w:val="Tablebody"/>
              <w:autoSpaceDE w:val="0"/>
              <w:autoSpaceDN w:val="0"/>
              <w:adjustRightInd w:val="0"/>
            </w:pPr>
            <w:r w:rsidRPr="00E956F7">
              <w:rPr>
                <w:szCs w:val="24"/>
              </w:rPr>
              <w:t>custom_attributes_list</w:t>
            </w:r>
          </w:p>
        </w:tc>
        <w:tc>
          <w:tcPr>
            <w:tcW w:w="1701" w:type="dxa"/>
            <w:tcBorders>
              <w:top w:val="single" w:sz="4" w:space="0" w:color="auto"/>
            </w:tcBorders>
          </w:tcPr>
          <w:p w14:paraId="5B95C228" w14:textId="0A418FDA"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4" w:space="0" w:color="auto"/>
            </w:tcBorders>
          </w:tcPr>
          <w:p w14:paraId="1B466D7F" w14:textId="1E4F2D79" w:rsidR="001332BD" w:rsidRPr="00E956F7" w:rsidRDefault="001332BD" w:rsidP="00AC0123">
            <w:pPr>
              <w:pStyle w:val="Tablebody"/>
              <w:autoSpaceDE w:val="0"/>
              <w:autoSpaceDN w:val="0"/>
              <w:adjustRightInd w:val="0"/>
            </w:pPr>
            <w:r w:rsidRPr="00E956F7">
              <w:rPr>
                <w:szCs w:val="24"/>
              </w:rPr>
              <w:t>Optional</w:t>
            </w:r>
          </w:p>
        </w:tc>
        <w:tc>
          <w:tcPr>
            <w:tcW w:w="3384" w:type="dxa"/>
            <w:tcBorders>
              <w:top w:val="single" w:sz="4" w:space="0" w:color="auto"/>
            </w:tcBorders>
          </w:tcPr>
          <w:p w14:paraId="77E3695D" w14:textId="63F7F325" w:rsidR="001332BD" w:rsidRPr="00E956F7" w:rsidRDefault="00FC68DB" w:rsidP="00AC0123">
            <w:pPr>
              <w:pStyle w:val="Tablebody"/>
              <w:autoSpaceDE w:val="0"/>
              <w:autoSpaceDN w:val="0"/>
              <w:adjustRightInd w:val="0"/>
            </w:pPr>
            <w:del w:id="1669"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1670" w:author="LUEJE Claudia" w:date="2023-06-26T17:59:00Z">
              <w:r w:rsidR="001332BD" w:rsidRPr="00E956F7">
                <w:rPr>
                  <w:szCs w:val="24"/>
                </w:rPr>
                <w:t xml:space="preserve">See </w:t>
              </w:r>
              <w:r w:rsidR="001332BD" w:rsidRPr="00E956F7">
                <w:rPr>
                  <w:rStyle w:val="citesec"/>
                  <w:szCs w:val="24"/>
                </w:rPr>
                <w:t>8.5</w:t>
              </w:r>
              <w:r w:rsidR="001332BD" w:rsidRPr="00E956F7">
                <w:rPr>
                  <w:szCs w:val="24"/>
                </w:rPr>
                <w:t xml:space="preserve"> Custom Attributes list</w:t>
              </w:r>
            </w:ins>
          </w:p>
        </w:tc>
      </w:tr>
    </w:tbl>
    <w:p w14:paraId="3A37BDAA" w14:textId="77777777" w:rsidR="00FC68DB" w:rsidRDefault="001332BD" w:rsidP="00B202D2">
      <w:pPr>
        <w:keepNext/>
        <w:spacing w:before="120"/>
        <w:rPr>
          <w:del w:id="1671" w:author="LUEJE Claudia" w:date="2023-06-26T17:59:00Z"/>
        </w:rPr>
      </w:pPr>
      <w:r w:rsidRPr="00E956F7">
        <w:rPr>
          <w:szCs w:val="24"/>
        </w:rPr>
        <w:t xml:space="preserve">XML specification of </w:t>
      </w:r>
      <w:r w:rsidRPr="00483F25">
        <w:rPr>
          <w:rStyle w:val="ISOCode"/>
        </w:rPr>
        <w:t>&lt;rivet/&gt;</w:t>
      </w:r>
      <w:r w:rsidRPr="00E956F7">
        <w:rPr>
          <w:szCs w:val="24"/>
        </w:rPr>
        <w:t xml:space="preserve"> element</w:t>
      </w:r>
      <w:del w:id="1672" w:author="LUEJE Claudia" w:date="2023-06-26T17:59:00Z">
        <w:r w:rsidR="00FC68DB" w:rsidRPr="00BD52D7">
          <w:rPr>
            <w:rFonts w:ascii="Courier New" w:hAnsi="Courier New" w:cs="Courier New"/>
            <w:b/>
            <w:i/>
            <w:sz w:val="18"/>
            <w:szCs w:val="18"/>
          </w:rPr>
          <w:delText>:</w:delText>
        </w:r>
        <w:r w:rsidR="00FC68DB" w:rsidRPr="001668D7">
          <w:delText xml:space="preserve"> </w:delText>
        </w:r>
      </w:del>
    </w:p>
    <w:p w14:paraId="2942752B" w14:textId="0773F9D4" w:rsidR="001332BD" w:rsidRPr="00E956F7" w:rsidRDefault="00684630">
      <w:pPr>
        <w:pStyle w:val="BodyText"/>
        <w:autoSpaceDE w:val="0"/>
        <w:autoSpaceDN w:val="0"/>
        <w:adjustRightInd w:val="0"/>
        <w:rPr>
          <w:ins w:id="1673" w:author="LUEJE Claudia" w:date="2023-06-26T17:59:00Z"/>
          <w:szCs w:val="24"/>
        </w:rPr>
      </w:pPr>
      <w:ins w:id="1674" w:author="LUEJE Claudia" w:date="2023-06-26T17:59:00Z">
        <w:r>
          <w:rPr>
            <w:szCs w:val="24"/>
          </w:rPr>
          <w:t xml:space="preserve"> is shown in </w:t>
        </w:r>
      </w:ins>
      <w:bookmarkStart w:id="1675" w:name="_Toc110532391"/>
      <w:r w:rsidRPr="00684630">
        <w:rPr>
          <w:rStyle w:val="citetbl"/>
        </w:rPr>
        <w:t xml:space="preserve">Table </w:t>
      </w:r>
      <w:del w:id="1676"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43</w:delText>
        </w:r>
        <w:r w:rsidR="00055698" w:rsidRPr="00F54804">
          <w:fldChar w:fldCharType="end"/>
        </w:r>
      </w:del>
      <w:ins w:id="1677" w:author="LUEJE Claudia" w:date="2023-06-26T17:59:00Z">
        <w:r w:rsidRPr="00684630">
          <w:rPr>
            <w:rStyle w:val="citetbl"/>
          </w:rPr>
          <w:t>43</w:t>
        </w:r>
        <w:r w:rsidR="001332BD" w:rsidRPr="00E956F7">
          <w:rPr>
            <w:szCs w:val="24"/>
          </w:rPr>
          <w:t>:</w:t>
        </w:r>
      </w:ins>
    </w:p>
    <w:p w14:paraId="7595B6A7" w14:textId="6CE88556" w:rsidR="001332BD" w:rsidRPr="00E956F7" w:rsidRDefault="006F39DE">
      <w:pPr>
        <w:pStyle w:val="Tabletitle"/>
        <w:autoSpaceDE w:val="0"/>
        <w:autoSpaceDN w:val="0"/>
        <w:adjustRightInd w:val="0"/>
        <w:outlineLvl w:val="0"/>
        <w:rPr>
          <w:szCs w:val="24"/>
        </w:rPr>
      </w:pPr>
      <w:ins w:id="1678" w:author="LUEJE Claudia" w:date="2023-06-26T17:59:00Z">
        <w:r w:rsidRPr="00E956F7">
          <w:rPr>
            <w:szCs w:val="24"/>
          </w:rPr>
          <w:t>Table </w:t>
        </w:r>
        <w:r w:rsidR="001332BD" w:rsidRPr="00E956F7">
          <w:rPr>
            <w:szCs w:val="24"/>
          </w:rPr>
          <w:t>43</w:t>
        </w:r>
      </w:ins>
      <w:r w:rsidR="00072AEB" w:rsidRPr="00E956F7">
        <w:rPr>
          <w:szCs w:val="24"/>
        </w:rPr>
        <w:t xml:space="preserve"> </w:t>
      </w:r>
      <w:r w:rsidR="001332BD" w:rsidRPr="00E956F7">
        <w:rPr>
          <w:szCs w:val="24"/>
        </w:rPr>
        <w:t xml:space="preserve">— Attributes of element </w:t>
      </w:r>
      <w:r w:rsidR="001332BD" w:rsidRPr="00BD5750">
        <w:rPr>
          <w:rStyle w:val="ISOCode"/>
        </w:rPr>
        <w:t>&lt;rivet/&gt;</w:t>
      </w:r>
      <w:bookmarkEnd w:id="1675"/>
    </w:p>
    <w:tbl>
      <w:tblPr>
        <w:tblW w:w="90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75"/>
        <w:gridCol w:w="1559"/>
        <w:gridCol w:w="1559"/>
        <w:gridCol w:w="993"/>
        <w:gridCol w:w="2976"/>
      </w:tblGrid>
      <w:tr w:rsidR="001332BD" w:rsidRPr="00B62EE5" w14:paraId="3E2D7943" w14:textId="77777777" w:rsidTr="005B271E">
        <w:trPr>
          <w:tblHeader/>
          <w:jc w:val="center"/>
        </w:trPr>
        <w:tc>
          <w:tcPr>
            <w:tcW w:w="1975" w:type="dxa"/>
            <w:tcBorders>
              <w:top w:val="single" w:sz="12" w:space="0" w:color="auto"/>
              <w:bottom w:val="single" w:sz="12" w:space="0" w:color="auto"/>
            </w:tcBorders>
            <w:shd w:val="clear" w:color="auto" w:fill="F3F3F3"/>
            <w:vAlign w:val="bottom"/>
          </w:tcPr>
          <w:p w14:paraId="4064D56A" w14:textId="36797B0F" w:rsidR="001332BD" w:rsidRPr="00B62EE5" w:rsidRDefault="001332BD" w:rsidP="001332BD">
            <w:pPr>
              <w:pStyle w:val="Tableheader"/>
              <w:autoSpaceDE w:val="0"/>
              <w:autoSpaceDN w:val="0"/>
              <w:adjustRightInd w:val="0"/>
              <w:jc w:val="both"/>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775C1EC4" w14:textId="4ACA56C7" w:rsidR="001332BD" w:rsidRPr="00B62EE5" w:rsidRDefault="001332BD" w:rsidP="001332BD">
            <w:pPr>
              <w:pStyle w:val="Tableheader"/>
              <w:autoSpaceDE w:val="0"/>
              <w:autoSpaceDN w:val="0"/>
              <w:adjustRightInd w:val="0"/>
              <w:jc w:val="both"/>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24154E8C" w14:textId="18A5FB9B" w:rsidR="001332BD" w:rsidRPr="00B62EE5" w:rsidRDefault="001332BD" w:rsidP="001332BD">
            <w:pPr>
              <w:pStyle w:val="Tableheader"/>
              <w:autoSpaceDE w:val="0"/>
              <w:autoSpaceDN w:val="0"/>
              <w:adjustRightInd w:val="0"/>
              <w:jc w:val="both"/>
              <w:rPr>
                <w:b/>
              </w:rPr>
            </w:pPr>
            <w:r w:rsidRPr="00B62EE5">
              <w:rPr>
                <w:b/>
                <w:szCs w:val="24"/>
              </w:rPr>
              <w:t xml:space="preserve">Value </w:t>
            </w:r>
            <w:r w:rsidR="00684630" w:rsidRPr="00B62EE5">
              <w:rPr>
                <w:b/>
                <w:szCs w:val="24"/>
              </w:rPr>
              <w:t>s</w:t>
            </w:r>
            <w:r w:rsidRPr="00B62EE5">
              <w:rPr>
                <w:b/>
                <w:szCs w:val="24"/>
              </w:rPr>
              <w:t>pace</w:t>
            </w:r>
          </w:p>
        </w:tc>
        <w:tc>
          <w:tcPr>
            <w:tcW w:w="993" w:type="dxa"/>
            <w:tcBorders>
              <w:top w:val="single" w:sz="12" w:space="0" w:color="auto"/>
              <w:bottom w:val="single" w:sz="12" w:space="0" w:color="auto"/>
            </w:tcBorders>
            <w:shd w:val="clear" w:color="auto" w:fill="F3F3F3"/>
            <w:vAlign w:val="bottom"/>
          </w:tcPr>
          <w:p w14:paraId="607328C0" w14:textId="6EC4A3EE" w:rsidR="001332BD" w:rsidRPr="00B62EE5" w:rsidRDefault="001332BD" w:rsidP="001332BD">
            <w:pPr>
              <w:pStyle w:val="Tableheader"/>
              <w:autoSpaceDE w:val="0"/>
              <w:autoSpaceDN w:val="0"/>
              <w:adjustRightInd w:val="0"/>
              <w:jc w:val="both"/>
              <w:rPr>
                <w:b/>
              </w:rPr>
            </w:pPr>
            <w:r w:rsidRPr="00B62EE5">
              <w:rPr>
                <w:b/>
                <w:szCs w:val="24"/>
              </w:rPr>
              <w:t>Use</w:t>
            </w:r>
          </w:p>
        </w:tc>
        <w:tc>
          <w:tcPr>
            <w:tcW w:w="2976" w:type="dxa"/>
            <w:tcBorders>
              <w:top w:val="single" w:sz="12" w:space="0" w:color="auto"/>
              <w:bottom w:val="single" w:sz="12" w:space="0" w:color="auto"/>
            </w:tcBorders>
            <w:shd w:val="clear" w:color="auto" w:fill="F3F3F3"/>
            <w:vAlign w:val="bottom"/>
          </w:tcPr>
          <w:p w14:paraId="3CEF2A10" w14:textId="3366C6FC" w:rsidR="001332BD" w:rsidRPr="00B62EE5" w:rsidRDefault="001332BD" w:rsidP="001332BD">
            <w:pPr>
              <w:pStyle w:val="Tableheader"/>
              <w:autoSpaceDE w:val="0"/>
              <w:autoSpaceDN w:val="0"/>
              <w:adjustRightInd w:val="0"/>
              <w:jc w:val="both"/>
              <w:rPr>
                <w:b/>
              </w:rPr>
            </w:pPr>
            <w:r w:rsidRPr="00B62EE5">
              <w:rPr>
                <w:b/>
                <w:szCs w:val="24"/>
              </w:rPr>
              <w:t>Constraint / Remarks</w:t>
            </w:r>
          </w:p>
        </w:tc>
      </w:tr>
      <w:tr w:rsidR="001332BD" w:rsidRPr="00E956F7" w14:paraId="53A2C8FF" w14:textId="77777777" w:rsidTr="005B271E">
        <w:trPr>
          <w:jc w:val="center"/>
        </w:trPr>
        <w:tc>
          <w:tcPr>
            <w:tcW w:w="1975" w:type="dxa"/>
            <w:tcBorders>
              <w:top w:val="single" w:sz="12" w:space="0" w:color="auto"/>
            </w:tcBorders>
          </w:tcPr>
          <w:p w14:paraId="7191C3D2" w14:textId="40748AEE" w:rsidR="001332BD" w:rsidRPr="00E956F7" w:rsidRDefault="001332BD" w:rsidP="00AC0123">
            <w:pPr>
              <w:pStyle w:val="Tablebody"/>
              <w:autoSpaceDE w:val="0"/>
              <w:autoSpaceDN w:val="0"/>
              <w:adjustRightInd w:val="0"/>
            </w:pPr>
            <w:r w:rsidRPr="00E956F7">
              <w:rPr>
                <w:szCs w:val="24"/>
              </w:rPr>
              <w:t>hardness</w:t>
            </w:r>
          </w:p>
        </w:tc>
        <w:tc>
          <w:tcPr>
            <w:tcW w:w="1559" w:type="dxa"/>
            <w:tcBorders>
              <w:top w:val="single" w:sz="12" w:space="0" w:color="auto"/>
            </w:tcBorders>
          </w:tcPr>
          <w:p w14:paraId="0012503F" w14:textId="75806F44" w:rsidR="001332BD" w:rsidRPr="00E956F7" w:rsidRDefault="001332BD" w:rsidP="00AC0123">
            <w:pPr>
              <w:pStyle w:val="Tablebody"/>
              <w:autoSpaceDE w:val="0"/>
              <w:autoSpaceDN w:val="0"/>
              <w:adjustRightInd w:val="0"/>
            </w:pPr>
            <w:r w:rsidRPr="00E956F7">
              <w:rPr>
                <w:szCs w:val="24"/>
              </w:rPr>
              <w:t>Floating point</w:t>
            </w:r>
          </w:p>
        </w:tc>
        <w:tc>
          <w:tcPr>
            <w:tcW w:w="1559" w:type="dxa"/>
            <w:tcBorders>
              <w:top w:val="single" w:sz="12" w:space="0" w:color="auto"/>
            </w:tcBorders>
          </w:tcPr>
          <w:p w14:paraId="599D253A" w14:textId="66EC85FF" w:rsidR="001332BD" w:rsidRPr="00E956F7" w:rsidRDefault="001332BD" w:rsidP="00AC0123">
            <w:pPr>
              <w:pStyle w:val="Tablebody"/>
              <w:autoSpaceDE w:val="0"/>
              <w:autoSpaceDN w:val="0"/>
              <w:adjustRightInd w:val="0"/>
            </w:pPr>
            <w:r w:rsidRPr="00E956F7">
              <w:rPr>
                <w:szCs w:val="24"/>
              </w:rPr>
              <w:t>&gt; 0.0</w:t>
            </w:r>
          </w:p>
        </w:tc>
        <w:tc>
          <w:tcPr>
            <w:tcW w:w="993" w:type="dxa"/>
            <w:tcBorders>
              <w:top w:val="single" w:sz="12" w:space="0" w:color="auto"/>
            </w:tcBorders>
          </w:tcPr>
          <w:p w14:paraId="7CA9FF94" w14:textId="73A8E2DF" w:rsidR="001332BD" w:rsidRPr="00E956F7" w:rsidRDefault="001332BD" w:rsidP="00AC0123">
            <w:pPr>
              <w:pStyle w:val="Tablebody"/>
              <w:autoSpaceDE w:val="0"/>
              <w:autoSpaceDN w:val="0"/>
              <w:adjustRightInd w:val="0"/>
            </w:pPr>
            <w:r w:rsidRPr="00E956F7">
              <w:rPr>
                <w:szCs w:val="24"/>
              </w:rPr>
              <w:t>Optional</w:t>
            </w:r>
          </w:p>
        </w:tc>
        <w:tc>
          <w:tcPr>
            <w:tcW w:w="2976" w:type="dxa"/>
            <w:tcBorders>
              <w:top w:val="single" w:sz="12" w:space="0" w:color="auto"/>
            </w:tcBorders>
          </w:tcPr>
          <w:p w14:paraId="20BED29E" w14:textId="1A946002" w:rsidR="001332BD" w:rsidRPr="00E956F7" w:rsidRDefault="001332BD" w:rsidP="00AC0123">
            <w:pPr>
              <w:pStyle w:val="Tablebody"/>
              <w:autoSpaceDE w:val="0"/>
              <w:autoSpaceDN w:val="0"/>
              <w:adjustRightInd w:val="0"/>
            </w:pPr>
            <w:r w:rsidRPr="00E956F7">
              <w:rPr>
                <w:szCs w:val="24"/>
              </w:rPr>
              <w:t>-</w:t>
            </w:r>
          </w:p>
        </w:tc>
      </w:tr>
      <w:tr w:rsidR="001332BD" w:rsidRPr="00E956F7" w14:paraId="0E817637" w14:textId="77777777" w:rsidTr="005B271E">
        <w:trPr>
          <w:jc w:val="center"/>
        </w:trPr>
        <w:tc>
          <w:tcPr>
            <w:tcW w:w="1975" w:type="dxa"/>
          </w:tcPr>
          <w:p w14:paraId="2705B10F" w14:textId="47D50F58" w:rsidR="001332BD" w:rsidRPr="00E956F7" w:rsidRDefault="001332BD" w:rsidP="00AC0123">
            <w:pPr>
              <w:pStyle w:val="Tablebody"/>
              <w:autoSpaceDE w:val="0"/>
              <w:autoSpaceDN w:val="0"/>
              <w:adjustRightInd w:val="0"/>
            </w:pPr>
            <w:r w:rsidRPr="00E956F7">
              <w:rPr>
                <w:szCs w:val="24"/>
              </w:rPr>
              <w:t>shaft_diameter</w:t>
            </w:r>
          </w:p>
        </w:tc>
        <w:tc>
          <w:tcPr>
            <w:tcW w:w="1559" w:type="dxa"/>
          </w:tcPr>
          <w:p w14:paraId="20665ECC" w14:textId="6C5D364C" w:rsidR="001332BD" w:rsidRPr="00E956F7" w:rsidRDefault="001332BD" w:rsidP="00AC0123">
            <w:pPr>
              <w:pStyle w:val="Tablebody"/>
              <w:autoSpaceDE w:val="0"/>
              <w:autoSpaceDN w:val="0"/>
              <w:adjustRightInd w:val="0"/>
            </w:pPr>
            <w:r w:rsidRPr="00E956F7">
              <w:rPr>
                <w:szCs w:val="24"/>
              </w:rPr>
              <w:t>Floating point</w:t>
            </w:r>
          </w:p>
        </w:tc>
        <w:tc>
          <w:tcPr>
            <w:tcW w:w="1559" w:type="dxa"/>
          </w:tcPr>
          <w:p w14:paraId="124F837E" w14:textId="3B28DA34" w:rsidR="001332BD" w:rsidRPr="00E956F7" w:rsidRDefault="001332BD" w:rsidP="00AC0123">
            <w:pPr>
              <w:pStyle w:val="Tablebody"/>
              <w:autoSpaceDE w:val="0"/>
              <w:autoSpaceDN w:val="0"/>
              <w:adjustRightInd w:val="0"/>
            </w:pPr>
            <w:r w:rsidRPr="00E956F7">
              <w:rPr>
                <w:szCs w:val="24"/>
              </w:rPr>
              <w:t>&gt; 0.0</w:t>
            </w:r>
          </w:p>
        </w:tc>
        <w:tc>
          <w:tcPr>
            <w:tcW w:w="993" w:type="dxa"/>
          </w:tcPr>
          <w:p w14:paraId="0F7421EA" w14:textId="6588439C" w:rsidR="001332BD" w:rsidRPr="00E956F7" w:rsidRDefault="001332BD" w:rsidP="00AC0123">
            <w:pPr>
              <w:pStyle w:val="Tablebody"/>
              <w:autoSpaceDE w:val="0"/>
              <w:autoSpaceDN w:val="0"/>
              <w:adjustRightInd w:val="0"/>
            </w:pPr>
            <w:r w:rsidRPr="00E956F7">
              <w:rPr>
                <w:szCs w:val="24"/>
              </w:rPr>
              <w:t>Optional</w:t>
            </w:r>
          </w:p>
        </w:tc>
        <w:tc>
          <w:tcPr>
            <w:tcW w:w="2976" w:type="dxa"/>
          </w:tcPr>
          <w:p w14:paraId="7545B6C4" w14:textId="3644BB70" w:rsidR="001332BD" w:rsidRPr="00E956F7" w:rsidRDefault="001332BD" w:rsidP="00AC0123">
            <w:pPr>
              <w:pStyle w:val="Tablebody"/>
              <w:autoSpaceDE w:val="0"/>
              <w:autoSpaceDN w:val="0"/>
              <w:adjustRightInd w:val="0"/>
            </w:pPr>
            <w:r w:rsidRPr="00E956F7">
              <w:rPr>
                <w:szCs w:val="24"/>
              </w:rPr>
              <w:t>-</w:t>
            </w:r>
          </w:p>
        </w:tc>
      </w:tr>
      <w:tr w:rsidR="001332BD" w:rsidRPr="00E956F7" w14:paraId="7402FB7A" w14:textId="77777777" w:rsidTr="005B271E">
        <w:trPr>
          <w:jc w:val="center"/>
        </w:trPr>
        <w:tc>
          <w:tcPr>
            <w:tcW w:w="1975" w:type="dxa"/>
          </w:tcPr>
          <w:p w14:paraId="17A0DCF2" w14:textId="0F1AAAC7" w:rsidR="001332BD" w:rsidRPr="00E956F7" w:rsidRDefault="001332BD" w:rsidP="00AC0123">
            <w:pPr>
              <w:pStyle w:val="Tablebody"/>
              <w:autoSpaceDE w:val="0"/>
              <w:autoSpaceDN w:val="0"/>
              <w:adjustRightInd w:val="0"/>
            </w:pPr>
            <w:r w:rsidRPr="00E956F7">
              <w:rPr>
                <w:szCs w:val="24"/>
              </w:rPr>
              <w:t>length</w:t>
            </w:r>
          </w:p>
        </w:tc>
        <w:tc>
          <w:tcPr>
            <w:tcW w:w="1559" w:type="dxa"/>
          </w:tcPr>
          <w:p w14:paraId="1148F5E6" w14:textId="296555DC" w:rsidR="001332BD" w:rsidRPr="00E956F7" w:rsidRDefault="001332BD" w:rsidP="00AC0123">
            <w:pPr>
              <w:pStyle w:val="Tablebody"/>
              <w:autoSpaceDE w:val="0"/>
              <w:autoSpaceDN w:val="0"/>
              <w:adjustRightInd w:val="0"/>
            </w:pPr>
            <w:r w:rsidRPr="00E956F7">
              <w:rPr>
                <w:szCs w:val="24"/>
              </w:rPr>
              <w:t>Floating point</w:t>
            </w:r>
          </w:p>
        </w:tc>
        <w:tc>
          <w:tcPr>
            <w:tcW w:w="1559" w:type="dxa"/>
          </w:tcPr>
          <w:p w14:paraId="370E450F" w14:textId="255AC60A" w:rsidR="001332BD" w:rsidRPr="00E956F7" w:rsidRDefault="001332BD" w:rsidP="00AC0123">
            <w:pPr>
              <w:pStyle w:val="Tablebody"/>
              <w:autoSpaceDE w:val="0"/>
              <w:autoSpaceDN w:val="0"/>
              <w:adjustRightInd w:val="0"/>
            </w:pPr>
            <w:r w:rsidRPr="00E956F7">
              <w:rPr>
                <w:szCs w:val="24"/>
              </w:rPr>
              <w:t>&gt; 0.0</w:t>
            </w:r>
          </w:p>
        </w:tc>
        <w:tc>
          <w:tcPr>
            <w:tcW w:w="993" w:type="dxa"/>
          </w:tcPr>
          <w:p w14:paraId="397C1562" w14:textId="0F5DEAE9" w:rsidR="001332BD" w:rsidRPr="00E956F7" w:rsidRDefault="001332BD" w:rsidP="00AC0123">
            <w:pPr>
              <w:pStyle w:val="Tablebody"/>
              <w:autoSpaceDE w:val="0"/>
              <w:autoSpaceDN w:val="0"/>
              <w:adjustRightInd w:val="0"/>
            </w:pPr>
            <w:r w:rsidRPr="00E956F7">
              <w:rPr>
                <w:szCs w:val="24"/>
              </w:rPr>
              <w:t>Optional</w:t>
            </w:r>
          </w:p>
        </w:tc>
        <w:tc>
          <w:tcPr>
            <w:tcW w:w="2976" w:type="dxa"/>
          </w:tcPr>
          <w:p w14:paraId="684D2EA2" w14:textId="3C5EA880" w:rsidR="001332BD" w:rsidRPr="00E956F7" w:rsidRDefault="001332BD" w:rsidP="00AC0123">
            <w:pPr>
              <w:pStyle w:val="Tablebody"/>
              <w:autoSpaceDE w:val="0"/>
              <w:autoSpaceDN w:val="0"/>
              <w:adjustRightInd w:val="0"/>
            </w:pPr>
            <w:r w:rsidRPr="00E956F7">
              <w:rPr>
                <w:szCs w:val="24"/>
              </w:rPr>
              <w:t>-</w:t>
            </w:r>
          </w:p>
        </w:tc>
      </w:tr>
      <w:tr w:rsidR="001332BD" w:rsidRPr="00E956F7" w14:paraId="7BEC32BC" w14:textId="77777777" w:rsidTr="005B271E">
        <w:trPr>
          <w:jc w:val="center"/>
        </w:trPr>
        <w:tc>
          <w:tcPr>
            <w:tcW w:w="1975" w:type="dxa"/>
          </w:tcPr>
          <w:p w14:paraId="3176767A" w14:textId="0A99CA30" w:rsidR="001332BD" w:rsidRPr="00E956F7" w:rsidRDefault="001332BD" w:rsidP="00AC0123">
            <w:pPr>
              <w:pStyle w:val="Tablebody"/>
              <w:autoSpaceDE w:val="0"/>
              <w:autoSpaceDN w:val="0"/>
              <w:adjustRightInd w:val="0"/>
            </w:pPr>
            <w:r w:rsidRPr="00E956F7">
              <w:rPr>
                <w:szCs w:val="24"/>
              </w:rPr>
              <w:t>head_diameter</w:t>
            </w:r>
          </w:p>
        </w:tc>
        <w:tc>
          <w:tcPr>
            <w:tcW w:w="1559" w:type="dxa"/>
          </w:tcPr>
          <w:p w14:paraId="28ABE33D" w14:textId="0139F0A0" w:rsidR="001332BD" w:rsidRPr="00E956F7" w:rsidRDefault="001332BD" w:rsidP="00AC0123">
            <w:pPr>
              <w:pStyle w:val="Tablebody"/>
              <w:autoSpaceDE w:val="0"/>
              <w:autoSpaceDN w:val="0"/>
              <w:adjustRightInd w:val="0"/>
            </w:pPr>
            <w:r w:rsidRPr="00E956F7">
              <w:rPr>
                <w:szCs w:val="24"/>
              </w:rPr>
              <w:t>Floating point</w:t>
            </w:r>
          </w:p>
        </w:tc>
        <w:tc>
          <w:tcPr>
            <w:tcW w:w="1559" w:type="dxa"/>
          </w:tcPr>
          <w:p w14:paraId="6539687C" w14:textId="7CA9E8B6" w:rsidR="001332BD" w:rsidRPr="00E956F7" w:rsidRDefault="001332BD" w:rsidP="00AC0123">
            <w:pPr>
              <w:pStyle w:val="Tablebody"/>
              <w:autoSpaceDE w:val="0"/>
              <w:autoSpaceDN w:val="0"/>
              <w:adjustRightInd w:val="0"/>
            </w:pPr>
            <w:r w:rsidRPr="00E956F7">
              <w:rPr>
                <w:szCs w:val="24"/>
              </w:rPr>
              <w:t>&gt; 0.0</w:t>
            </w:r>
          </w:p>
        </w:tc>
        <w:tc>
          <w:tcPr>
            <w:tcW w:w="993" w:type="dxa"/>
          </w:tcPr>
          <w:p w14:paraId="666A4844" w14:textId="3D1635CB" w:rsidR="001332BD" w:rsidRPr="00E956F7" w:rsidRDefault="001332BD" w:rsidP="00AC0123">
            <w:pPr>
              <w:pStyle w:val="Tablebody"/>
              <w:autoSpaceDE w:val="0"/>
              <w:autoSpaceDN w:val="0"/>
              <w:adjustRightInd w:val="0"/>
            </w:pPr>
            <w:r w:rsidRPr="00E956F7">
              <w:rPr>
                <w:szCs w:val="24"/>
              </w:rPr>
              <w:t>Optional</w:t>
            </w:r>
          </w:p>
        </w:tc>
        <w:tc>
          <w:tcPr>
            <w:tcW w:w="2976" w:type="dxa"/>
          </w:tcPr>
          <w:p w14:paraId="16635623" w14:textId="246C970F" w:rsidR="001332BD" w:rsidRPr="00E956F7" w:rsidRDefault="001332BD" w:rsidP="00AC0123">
            <w:pPr>
              <w:pStyle w:val="Tablebody"/>
              <w:autoSpaceDE w:val="0"/>
              <w:autoSpaceDN w:val="0"/>
              <w:adjustRightInd w:val="0"/>
            </w:pPr>
            <w:r w:rsidRPr="00E956F7">
              <w:rPr>
                <w:szCs w:val="24"/>
              </w:rPr>
              <w:t>-</w:t>
            </w:r>
          </w:p>
        </w:tc>
      </w:tr>
      <w:tr w:rsidR="001332BD" w:rsidRPr="00E956F7" w14:paraId="1B421249" w14:textId="77777777" w:rsidTr="005B271E">
        <w:trPr>
          <w:jc w:val="center"/>
        </w:trPr>
        <w:tc>
          <w:tcPr>
            <w:tcW w:w="1975" w:type="dxa"/>
          </w:tcPr>
          <w:p w14:paraId="2F635514" w14:textId="6A0124A8" w:rsidR="001332BD" w:rsidRPr="00E956F7" w:rsidRDefault="001332BD" w:rsidP="00AC0123">
            <w:pPr>
              <w:pStyle w:val="Tablebody"/>
              <w:autoSpaceDE w:val="0"/>
              <w:autoSpaceDN w:val="0"/>
              <w:adjustRightInd w:val="0"/>
            </w:pPr>
            <w:r w:rsidRPr="00E956F7">
              <w:rPr>
                <w:szCs w:val="24"/>
              </w:rPr>
              <w:t>head_height</w:t>
            </w:r>
          </w:p>
        </w:tc>
        <w:tc>
          <w:tcPr>
            <w:tcW w:w="1559" w:type="dxa"/>
          </w:tcPr>
          <w:p w14:paraId="10C3A0A2" w14:textId="2037F85F" w:rsidR="001332BD" w:rsidRPr="00E956F7" w:rsidRDefault="001332BD" w:rsidP="00AC0123">
            <w:pPr>
              <w:pStyle w:val="Tablebody"/>
              <w:autoSpaceDE w:val="0"/>
              <w:autoSpaceDN w:val="0"/>
              <w:adjustRightInd w:val="0"/>
            </w:pPr>
            <w:r w:rsidRPr="00E956F7">
              <w:rPr>
                <w:szCs w:val="24"/>
              </w:rPr>
              <w:t>Floating point</w:t>
            </w:r>
          </w:p>
        </w:tc>
        <w:tc>
          <w:tcPr>
            <w:tcW w:w="1559" w:type="dxa"/>
          </w:tcPr>
          <w:p w14:paraId="3BF61B74" w14:textId="1D8D2592" w:rsidR="001332BD" w:rsidRPr="00E956F7" w:rsidDel="00460A9F" w:rsidRDefault="001332BD" w:rsidP="00AC0123">
            <w:pPr>
              <w:pStyle w:val="Tablebody"/>
              <w:autoSpaceDE w:val="0"/>
              <w:autoSpaceDN w:val="0"/>
              <w:adjustRightInd w:val="0"/>
            </w:pPr>
            <w:r w:rsidRPr="00E956F7">
              <w:rPr>
                <w:szCs w:val="24"/>
              </w:rPr>
              <w:t>≥ 0.0</w:t>
            </w:r>
          </w:p>
        </w:tc>
        <w:tc>
          <w:tcPr>
            <w:tcW w:w="993" w:type="dxa"/>
          </w:tcPr>
          <w:p w14:paraId="6B87F83F" w14:textId="4A57D204" w:rsidR="001332BD" w:rsidRPr="00E956F7" w:rsidRDefault="001332BD" w:rsidP="00AC0123">
            <w:pPr>
              <w:pStyle w:val="Tablebody"/>
              <w:autoSpaceDE w:val="0"/>
              <w:autoSpaceDN w:val="0"/>
              <w:adjustRightInd w:val="0"/>
            </w:pPr>
            <w:r w:rsidRPr="00E956F7">
              <w:rPr>
                <w:szCs w:val="24"/>
              </w:rPr>
              <w:t>Optional</w:t>
            </w:r>
          </w:p>
        </w:tc>
        <w:tc>
          <w:tcPr>
            <w:tcW w:w="2976" w:type="dxa"/>
          </w:tcPr>
          <w:p w14:paraId="5A4B7130" w14:textId="0B05FACA" w:rsidR="001332BD" w:rsidRPr="00E956F7" w:rsidRDefault="001332BD" w:rsidP="00AC0123">
            <w:pPr>
              <w:pStyle w:val="Tablebody"/>
              <w:autoSpaceDE w:val="0"/>
              <w:autoSpaceDN w:val="0"/>
              <w:adjustRightInd w:val="0"/>
            </w:pPr>
            <w:r w:rsidRPr="00E956F7">
              <w:rPr>
                <w:szCs w:val="24"/>
              </w:rPr>
              <w:t>If at least one of them is specified</w:t>
            </w:r>
            <w:r w:rsidRPr="00E956F7">
              <w:rPr>
                <w:szCs w:val="24"/>
              </w:rPr>
              <w:br/>
            </w:r>
            <w:r w:rsidRPr="00684630">
              <w:rPr>
                <w:szCs w:val="24"/>
              </w:rPr>
              <w:t>head_height + sink_size &gt; 0</w:t>
            </w:r>
            <w:r w:rsidRPr="00E956F7">
              <w:rPr>
                <w:szCs w:val="24"/>
              </w:rPr>
              <w:t xml:space="preserve"> </w:t>
            </w:r>
            <w:r w:rsidRPr="00E956F7">
              <w:rPr>
                <w:szCs w:val="24"/>
              </w:rPr>
              <w:br/>
              <w:t>is required.</w:t>
            </w:r>
          </w:p>
        </w:tc>
      </w:tr>
      <w:tr w:rsidR="001332BD" w:rsidRPr="00E956F7" w14:paraId="43680AD3" w14:textId="77777777" w:rsidTr="005B271E">
        <w:trPr>
          <w:jc w:val="center"/>
        </w:trPr>
        <w:tc>
          <w:tcPr>
            <w:tcW w:w="1975" w:type="dxa"/>
          </w:tcPr>
          <w:p w14:paraId="50C437CF" w14:textId="797B3961" w:rsidR="001332BD" w:rsidRPr="00E956F7" w:rsidRDefault="001332BD" w:rsidP="00AC0123">
            <w:pPr>
              <w:pStyle w:val="Tablebody"/>
              <w:autoSpaceDE w:val="0"/>
              <w:autoSpaceDN w:val="0"/>
              <w:adjustRightInd w:val="0"/>
            </w:pPr>
            <w:r w:rsidRPr="00E956F7">
              <w:rPr>
                <w:szCs w:val="24"/>
              </w:rPr>
              <w:t>head_type</w:t>
            </w:r>
          </w:p>
        </w:tc>
        <w:tc>
          <w:tcPr>
            <w:tcW w:w="1559" w:type="dxa"/>
          </w:tcPr>
          <w:p w14:paraId="129DF05F" w14:textId="2995D7A5" w:rsidR="001332BD" w:rsidRPr="00E956F7" w:rsidRDefault="001332BD" w:rsidP="00AC0123">
            <w:pPr>
              <w:pStyle w:val="Tablebody"/>
              <w:autoSpaceDE w:val="0"/>
              <w:autoSpaceDN w:val="0"/>
              <w:adjustRightInd w:val="0"/>
            </w:pPr>
            <w:r w:rsidRPr="00E956F7">
              <w:rPr>
                <w:szCs w:val="24"/>
              </w:rPr>
              <w:t>Alphanumeric</w:t>
            </w:r>
          </w:p>
        </w:tc>
        <w:tc>
          <w:tcPr>
            <w:tcW w:w="1559" w:type="dxa"/>
          </w:tcPr>
          <w:p w14:paraId="501B1CC4" w14:textId="4A18EA56" w:rsidR="001332BD" w:rsidRPr="00E956F7" w:rsidRDefault="001332BD" w:rsidP="00AC0123">
            <w:pPr>
              <w:pStyle w:val="Tablebody"/>
              <w:autoSpaceDE w:val="0"/>
              <w:autoSpaceDN w:val="0"/>
              <w:adjustRightInd w:val="0"/>
            </w:pPr>
            <w:r w:rsidRPr="00E956F7">
              <w:rPr>
                <w:szCs w:val="24"/>
              </w:rPr>
              <w:t>Alphanumeric</w:t>
            </w:r>
          </w:p>
        </w:tc>
        <w:tc>
          <w:tcPr>
            <w:tcW w:w="993" w:type="dxa"/>
          </w:tcPr>
          <w:p w14:paraId="3B2B6425" w14:textId="220FB831" w:rsidR="001332BD" w:rsidRPr="00E956F7" w:rsidRDefault="001332BD" w:rsidP="00AC0123">
            <w:pPr>
              <w:pStyle w:val="Tablebody"/>
              <w:autoSpaceDE w:val="0"/>
              <w:autoSpaceDN w:val="0"/>
              <w:adjustRightInd w:val="0"/>
            </w:pPr>
            <w:r w:rsidRPr="00E956F7">
              <w:rPr>
                <w:szCs w:val="24"/>
              </w:rPr>
              <w:t>Optional</w:t>
            </w:r>
          </w:p>
        </w:tc>
        <w:tc>
          <w:tcPr>
            <w:tcW w:w="2976" w:type="dxa"/>
          </w:tcPr>
          <w:p w14:paraId="0AADAA39" w14:textId="738D351C" w:rsidR="001332BD" w:rsidRPr="00E956F7" w:rsidRDefault="001332BD" w:rsidP="00AC0123">
            <w:pPr>
              <w:pStyle w:val="Tablebody"/>
              <w:autoSpaceDE w:val="0"/>
              <w:autoSpaceDN w:val="0"/>
              <w:adjustRightInd w:val="0"/>
            </w:pPr>
            <w:r w:rsidRPr="00E956F7">
              <w:rPr>
                <w:szCs w:val="24"/>
              </w:rPr>
              <w:t>-</w:t>
            </w:r>
          </w:p>
        </w:tc>
      </w:tr>
      <w:tr w:rsidR="001332BD" w:rsidRPr="00E956F7" w14:paraId="130ED2C5" w14:textId="77777777" w:rsidTr="005B271E">
        <w:trPr>
          <w:jc w:val="center"/>
        </w:trPr>
        <w:tc>
          <w:tcPr>
            <w:tcW w:w="1975" w:type="dxa"/>
          </w:tcPr>
          <w:p w14:paraId="09740A63" w14:textId="3A941D2E" w:rsidR="001332BD" w:rsidRPr="00E956F7" w:rsidRDefault="001332BD" w:rsidP="00AC0123">
            <w:pPr>
              <w:pStyle w:val="Tablebody"/>
              <w:autoSpaceDE w:val="0"/>
              <w:autoSpaceDN w:val="0"/>
              <w:adjustRightInd w:val="0"/>
            </w:pPr>
            <w:r w:rsidRPr="00E956F7">
              <w:rPr>
                <w:szCs w:val="24"/>
              </w:rPr>
              <w:t>sink_size</w:t>
            </w:r>
          </w:p>
        </w:tc>
        <w:tc>
          <w:tcPr>
            <w:tcW w:w="1559" w:type="dxa"/>
          </w:tcPr>
          <w:p w14:paraId="43BF2140" w14:textId="6A317852" w:rsidR="001332BD" w:rsidRPr="00E956F7" w:rsidRDefault="001332BD" w:rsidP="00AC0123">
            <w:pPr>
              <w:pStyle w:val="Tablebody"/>
              <w:autoSpaceDE w:val="0"/>
              <w:autoSpaceDN w:val="0"/>
              <w:adjustRightInd w:val="0"/>
            </w:pPr>
            <w:r w:rsidRPr="00E956F7">
              <w:rPr>
                <w:szCs w:val="24"/>
              </w:rPr>
              <w:t>Floating point</w:t>
            </w:r>
          </w:p>
        </w:tc>
        <w:tc>
          <w:tcPr>
            <w:tcW w:w="1559" w:type="dxa"/>
          </w:tcPr>
          <w:p w14:paraId="166B7150" w14:textId="4955D16E" w:rsidR="001332BD" w:rsidRPr="00E956F7" w:rsidDel="00460A9F" w:rsidRDefault="001332BD" w:rsidP="00AC0123">
            <w:pPr>
              <w:pStyle w:val="Tablebody"/>
              <w:autoSpaceDE w:val="0"/>
              <w:autoSpaceDN w:val="0"/>
              <w:adjustRightInd w:val="0"/>
            </w:pPr>
            <w:r w:rsidRPr="00E956F7">
              <w:rPr>
                <w:szCs w:val="24"/>
              </w:rPr>
              <w:t>≥ 0.0</w:t>
            </w:r>
          </w:p>
        </w:tc>
        <w:tc>
          <w:tcPr>
            <w:tcW w:w="993" w:type="dxa"/>
          </w:tcPr>
          <w:p w14:paraId="32E6D478" w14:textId="47A7E2D2" w:rsidR="001332BD" w:rsidRPr="00E956F7" w:rsidRDefault="001332BD" w:rsidP="00AC0123">
            <w:pPr>
              <w:pStyle w:val="Tablebody"/>
              <w:autoSpaceDE w:val="0"/>
              <w:autoSpaceDN w:val="0"/>
              <w:adjustRightInd w:val="0"/>
            </w:pPr>
            <w:r w:rsidRPr="00E956F7">
              <w:rPr>
                <w:szCs w:val="24"/>
              </w:rPr>
              <w:t>Optional</w:t>
            </w:r>
          </w:p>
        </w:tc>
        <w:tc>
          <w:tcPr>
            <w:tcW w:w="2976" w:type="dxa"/>
          </w:tcPr>
          <w:p w14:paraId="5C71C13B" w14:textId="28604246" w:rsidR="001332BD" w:rsidRPr="00E956F7" w:rsidRDefault="001332BD" w:rsidP="00AC0123">
            <w:pPr>
              <w:pStyle w:val="Tablebody"/>
              <w:autoSpaceDE w:val="0"/>
              <w:autoSpaceDN w:val="0"/>
              <w:adjustRightInd w:val="0"/>
            </w:pPr>
            <w:r w:rsidRPr="00E956F7">
              <w:rPr>
                <w:szCs w:val="24"/>
              </w:rPr>
              <w:t>-</w:t>
            </w:r>
          </w:p>
        </w:tc>
      </w:tr>
      <w:tr w:rsidR="001332BD" w:rsidRPr="00E956F7" w14:paraId="5B191659" w14:textId="77777777" w:rsidTr="005B271E">
        <w:trPr>
          <w:jc w:val="center"/>
        </w:trPr>
        <w:tc>
          <w:tcPr>
            <w:tcW w:w="1975" w:type="dxa"/>
          </w:tcPr>
          <w:p w14:paraId="3AB89D58" w14:textId="59E59CC0" w:rsidR="001332BD" w:rsidRPr="00E956F7" w:rsidRDefault="001332BD" w:rsidP="00AC0123">
            <w:pPr>
              <w:pStyle w:val="Tablebody"/>
              <w:autoSpaceDE w:val="0"/>
              <w:autoSpaceDN w:val="0"/>
              <w:adjustRightInd w:val="0"/>
              <w:rPr>
                <w:rFonts w:cs="Calibri"/>
                <w:lang w:eastAsia="zh-CN"/>
              </w:rPr>
            </w:pPr>
            <w:r w:rsidRPr="00E956F7">
              <w:rPr>
                <w:szCs w:val="24"/>
              </w:rPr>
              <w:t>strength_property_class</w:t>
            </w:r>
          </w:p>
        </w:tc>
        <w:tc>
          <w:tcPr>
            <w:tcW w:w="1559" w:type="dxa"/>
          </w:tcPr>
          <w:p w14:paraId="57790146" w14:textId="4BB0DE24" w:rsidR="001332BD" w:rsidRPr="00E956F7" w:rsidRDefault="001332BD" w:rsidP="00AC0123">
            <w:pPr>
              <w:pStyle w:val="Tablebody"/>
              <w:autoSpaceDE w:val="0"/>
              <w:autoSpaceDN w:val="0"/>
              <w:adjustRightInd w:val="0"/>
            </w:pPr>
            <w:r w:rsidRPr="00E956F7">
              <w:rPr>
                <w:szCs w:val="24"/>
              </w:rPr>
              <w:t>Alphanumeric</w:t>
            </w:r>
          </w:p>
        </w:tc>
        <w:tc>
          <w:tcPr>
            <w:tcW w:w="1559" w:type="dxa"/>
          </w:tcPr>
          <w:p w14:paraId="5832BF22" w14:textId="1F79A3A4" w:rsidR="001332BD" w:rsidRPr="00E956F7" w:rsidRDefault="001332BD" w:rsidP="00AC0123">
            <w:pPr>
              <w:pStyle w:val="Tablebody"/>
              <w:autoSpaceDE w:val="0"/>
              <w:autoSpaceDN w:val="0"/>
              <w:adjustRightInd w:val="0"/>
            </w:pPr>
            <w:r w:rsidRPr="00E956F7">
              <w:rPr>
                <w:szCs w:val="24"/>
              </w:rPr>
              <w:t>Alphanumeric</w:t>
            </w:r>
          </w:p>
        </w:tc>
        <w:tc>
          <w:tcPr>
            <w:tcW w:w="993" w:type="dxa"/>
          </w:tcPr>
          <w:p w14:paraId="2DDB59FD" w14:textId="2BA66110" w:rsidR="001332BD" w:rsidRPr="00E956F7" w:rsidRDefault="001332BD" w:rsidP="00AC0123">
            <w:pPr>
              <w:pStyle w:val="Tablebody"/>
              <w:autoSpaceDE w:val="0"/>
              <w:autoSpaceDN w:val="0"/>
              <w:adjustRightInd w:val="0"/>
            </w:pPr>
            <w:r w:rsidRPr="00E956F7">
              <w:rPr>
                <w:szCs w:val="24"/>
              </w:rPr>
              <w:t>Optional</w:t>
            </w:r>
          </w:p>
        </w:tc>
        <w:tc>
          <w:tcPr>
            <w:tcW w:w="2976" w:type="dxa"/>
          </w:tcPr>
          <w:p w14:paraId="53180232" w14:textId="45B522DD" w:rsidR="001332BD" w:rsidRPr="00E956F7" w:rsidRDefault="001332BD" w:rsidP="00AC0123">
            <w:pPr>
              <w:pStyle w:val="Tablebody"/>
              <w:autoSpaceDE w:val="0"/>
              <w:autoSpaceDN w:val="0"/>
              <w:adjustRightInd w:val="0"/>
            </w:pPr>
            <w:r w:rsidRPr="00E956F7">
              <w:rPr>
                <w:szCs w:val="24"/>
              </w:rPr>
              <w:t>-</w:t>
            </w:r>
          </w:p>
        </w:tc>
      </w:tr>
      <w:tr w:rsidR="001332BD" w:rsidRPr="00E956F7" w14:paraId="7C6B7393" w14:textId="77777777" w:rsidTr="005B271E">
        <w:trPr>
          <w:jc w:val="center"/>
        </w:trPr>
        <w:tc>
          <w:tcPr>
            <w:tcW w:w="1975" w:type="dxa"/>
          </w:tcPr>
          <w:p w14:paraId="6C7B3A88" w14:textId="67CFF01A" w:rsidR="001332BD" w:rsidRPr="00E956F7" w:rsidRDefault="001332BD" w:rsidP="00AC0123">
            <w:pPr>
              <w:pStyle w:val="Tablebody"/>
              <w:autoSpaceDE w:val="0"/>
              <w:autoSpaceDN w:val="0"/>
              <w:adjustRightInd w:val="0"/>
            </w:pPr>
            <w:r w:rsidRPr="00E956F7">
              <w:rPr>
                <w:szCs w:val="24"/>
              </w:rPr>
              <w:t>part_code</w:t>
            </w:r>
          </w:p>
        </w:tc>
        <w:tc>
          <w:tcPr>
            <w:tcW w:w="1559" w:type="dxa"/>
          </w:tcPr>
          <w:p w14:paraId="4E816A51" w14:textId="525ECC7D" w:rsidR="001332BD" w:rsidRPr="00E956F7" w:rsidRDefault="001332BD" w:rsidP="00AC0123">
            <w:pPr>
              <w:pStyle w:val="Tablebody"/>
              <w:autoSpaceDE w:val="0"/>
              <w:autoSpaceDN w:val="0"/>
              <w:adjustRightInd w:val="0"/>
            </w:pPr>
            <w:r w:rsidRPr="00E956F7">
              <w:rPr>
                <w:szCs w:val="24"/>
              </w:rPr>
              <w:t>Alphanumeric</w:t>
            </w:r>
          </w:p>
        </w:tc>
        <w:tc>
          <w:tcPr>
            <w:tcW w:w="1559" w:type="dxa"/>
          </w:tcPr>
          <w:p w14:paraId="55D88974" w14:textId="73095A54" w:rsidR="001332BD" w:rsidRPr="00E956F7" w:rsidDel="00460A9F" w:rsidRDefault="001332BD" w:rsidP="00AC0123">
            <w:pPr>
              <w:pStyle w:val="Tablebody"/>
              <w:autoSpaceDE w:val="0"/>
              <w:autoSpaceDN w:val="0"/>
              <w:adjustRightInd w:val="0"/>
            </w:pPr>
            <w:r w:rsidRPr="00E956F7">
              <w:rPr>
                <w:szCs w:val="24"/>
              </w:rPr>
              <w:t>Alphanumeric</w:t>
            </w:r>
          </w:p>
        </w:tc>
        <w:tc>
          <w:tcPr>
            <w:tcW w:w="993" w:type="dxa"/>
          </w:tcPr>
          <w:p w14:paraId="6F1E13C9" w14:textId="5DD60B99" w:rsidR="001332BD" w:rsidRPr="00E956F7" w:rsidRDefault="001332BD" w:rsidP="00AC0123">
            <w:pPr>
              <w:pStyle w:val="Tablebody"/>
              <w:autoSpaceDE w:val="0"/>
              <w:autoSpaceDN w:val="0"/>
              <w:adjustRightInd w:val="0"/>
            </w:pPr>
            <w:r w:rsidRPr="00E956F7">
              <w:rPr>
                <w:szCs w:val="24"/>
              </w:rPr>
              <w:t>Optional</w:t>
            </w:r>
          </w:p>
        </w:tc>
        <w:tc>
          <w:tcPr>
            <w:tcW w:w="2976" w:type="dxa"/>
          </w:tcPr>
          <w:p w14:paraId="6FE9EE64" w14:textId="493691E7" w:rsidR="001332BD" w:rsidRPr="00E956F7" w:rsidRDefault="001332BD" w:rsidP="00AC0123">
            <w:pPr>
              <w:pStyle w:val="Tablebody"/>
              <w:autoSpaceDE w:val="0"/>
              <w:autoSpaceDN w:val="0"/>
              <w:adjustRightInd w:val="0"/>
            </w:pPr>
            <w:r w:rsidRPr="00E956F7">
              <w:rPr>
                <w:szCs w:val="24"/>
              </w:rPr>
              <w:t>-</w:t>
            </w:r>
          </w:p>
        </w:tc>
      </w:tr>
    </w:tbl>
    <w:p w14:paraId="0743F00B" w14:textId="77777777" w:rsidR="00FC68DB" w:rsidRPr="0013175B" w:rsidRDefault="00BA423A" w:rsidP="00BA423A">
      <w:pPr>
        <w:jc w:val="left"/>
        <w:rPr>
          <w:del w:id="1679" w:author="LUEJE Claudia" w:date="2023-06-26T17:59:00Z"/>
        </w:rPr>
      </w:pPr>
      <w:del w:id="1680" w:author="LUEJE Claudia" w:date="2023-06-26T17:59:00Z">
        <w:r w:rsidRPr="005B49EF">
          <w:rPr>
            <w:noProof/>
          </w:rPr>
          <w:drawing>
            <wp:anchor distT="0" distB="0" distL="114300" distR="114300" simplePos="0" relativeHeight="251661312" behindDoc="0" locked="0" layoutInCell="1" allowOverlap="1" wp14:anchorId="545C880C" wp14:editId="7CDC1B15">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del>
    </w:p>
    <w:p w14:paraId="315BEFA2" w14:textId="6C587847" w:rsidR="002F49D8" w:rsidRDefault="00682ECE" w:rsidP="003238A6">
      <w:pPr>
        <w:pStyle w:val="BodyText"/>
        <w:rPr>
          <w:ins w:id="1681" w:author="LUEJE Claudia" w:date="2023-06-26T17:59:00Z"/>
        </w:rPr>
      </w:pPr>
      <w:ins w:id="1682" w:author="LUEJE Claudia" w:date="2023-06-26T17:59:00Z">
        <w:r>
          <w:t> </w:t>
        </w:r>
      </w:ins>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7"/>
        <w:gridCol w:w="3247"/>
        <w:gridCol w:w="3247"/>
      </w:tblGrid>
      <w:tr w:rsidR="003238A6" w:rsidRPr="00B62EE5" w14:paraId="7A84B357" w14:textId="77777777" w:rsidTr="003238A6">
        <w:trPr>
          <w:ins w:id="1683" w:author="LUEJE Claudia" w:date="2023-06-26T17:59:00Z"/>
        </w:trPr>
        <w:tc>
          <w:tcPr>
            <w:tcW w:w="3247" w:type="dxa"/>
          </w:tcPr>
          <w:p w14:paraId="5E899EE1" w14:textId="280D553F" w:rsidR="003238A6" w:rsidRPr="00B62EE5" w:rsidRDefault="006E497C" w:rsidP="006B4944">
            <w:pPr>
              <w:pStyle w:val="BodyText"/>
              <w:jc w:val="center"/>
              <w:rPr>
                <w:ins w:id="1684" w:author="LUEJE Claudia" w:date="2023-06-26T17:59:00Z"/>
                <w:b/>
              </w:rPr>
            </w:pPr>
            <w:ins w:id="1685" w:author="LUEJE Claudia" w:date="2023-06-26T17:59:00Z">
              <w:r w:rsidRPr="00B62EE5">
                <w:rPr>
                  <w:b/>
                </w:rPr>
                <w:t xml:space="preserve">a) </w:t>
              </w:r>
              <w:r w:rsidR="00684630" w:rsidRPr="00B62EE5">
                <w:rPr>
                  <w:b/>
                </w:rPr>
                <w:t>D</w:t>
              </w:r>
              <w:r w:rsidR="003238A6" w:rsidRPr="00B62EE5">
                <w:rPr>
                  <w:b/>
                </w:rPr>
                <w:t>ome</w:t>
              </w:r>
            </w:ins>
          </w:p>
        </w:tc>
        <w:tc>
          <w:tcPr>
            <w:tcW w:w="3247" w:type="dxa"/>
          </w:tcPr>
          <w:p w14:paraId="60A0FB06" w14:textId="7541FD43" w:rsidR="003238A6" w:rsidRPr="00B62EE5" w:rsidRDefault="006E497C" w:rsidP="006B4944">
            <w:pPr>
              <w:pStyle w:val="BodyText"/>
              <w:jc w:val="center"/>
              <w:rPr>
                <w:ins w:id="1686" w:author="LUEJE Claudia" w:date="2023-06-26T17:59:00Z"/>
                <w:b/>
              </w:rPr>
            </w:pPr>
            <w:ins w:id="1687" w:author="LUEJE Claudia" w:date="2023-06-26T17:59:00Z">
              <w:r w:rsidRPr="00B62EE5">
                <w:rPr>
                  <w:b/>
                </w:rPr>
                <w:t xml:space="preserve">b) </w:t>
              </w:r>
              <w:r w:rsidR="00684630" w:rsidRPr="00B62EE5">
                <w:rPr>
                  <w:b/>
                </w:rPr>
                <w:t>L</w:t>
              </w:r>
              <w:r w:rsidR="003238A6" w:rsidRPr="00B62EE5">
                <w:rPr>
                  <w:b/>
                </w:rPr>
                <w:t>arge flange</w:t>
              </w:r>
            </w:ins>
          </w:p>
        </w:tc>
        <w:tc>
          <w:tcPr>
            <w:tcW w:w="3247" w:type="dxa"/>
          </w:tcPr>
          <w:p w14:paraId="1ACB0B7E" w14:textId="2CF7A5B5" w:rsidR="003238A6" w:rsidRPr="00B62EE5" w:rsidRDefault="006E497C" w:rsidP="006B4944">
            <w:pPr>
              <w:pStyle w:val="BodyText"/>
              <w:jc w:val="center"/>
              <w:rPr>
                <w:ins w:id="1688" w:author="LUEJE Claudia" w:date="2023-06-26T17:59:00Z"/>
                <w:b/>
              </w:rPr>
            </w:pPr>
            <w:ins w:id="1689" w:author="LUEJE Claudia" w:date="2023-06-26T17:59:00Z">
              <w:r w:rsidRPr="00B62EE5">
                <w:rPr>
                  <w:b/>
                </w:rPr>
                <w:t xml:space="preserve">c) </w:t>
              </w:r>
              <w:r w:rsidR="00684630" w:rsidRPr="00B62EE5">
                <w:rPr>
                  <w:b/>
                </w:rPr>
                <w:t>C</w:t>
              </w:r>
              <w:r w:rsidR="003238A6" w:rsidRPr="00B62EE5">
                <w:rPr>
                  <w:b/>
                </w:rPr>
                <w:t>ountersunk</w:t>
              </w:r>
            </w:ins>
          </w:p>
        </w:tc>
      </w:tr>
      <w:tr w:rsidR="003238A6" w14:paraId="533AA2F9" w14:textId="77777777" w:rsidTr="003238A6">
        <w:trPr>
          <w:ins w:id="1690" w:author="LUEJE Claudia" w:date="2023-06-26T17:59:00Z"/>
        </w:trPr>
        <w:tc>
          <w:tcPr>
            <w:tcW w:w="3247" w:type="dxa"/>
          </w:tcPr>
          <w:p w14:paraId="4FE11740" w14:textId="20506764" w:rsidR="003238A6" w:rsidRPr="003238A6" w:rsidRDefault="003238A6" w:rsidP="006B4944">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691" w:author="LUEJE Claudia" w:date="2023-06-26T17:59:00Z"/>
              </w:rPr>
            </w:pPr>
            <w:ins w:id="1692" w:author="LUEJE Claudia" w:date="2023-06-26T17:59:00Z">
              <w:r w:rsidRPr="003238A6">
                <w:t>8329_ed1fig9a</w:t>
              </w:r>
              <w:r>
                <w:t>.EPS</w:t>
              </w:r>
            </w:ins>
          </w:p>
        </w:tc>
        <w:tc>
          <w:tcPr>
            <w:tcW w:w="3247" w:type="dxa"/>
          </w:tcPr>
          <w:p w14:paraId="0945DBD4" w14:textId="4F4BF68F" w:rsidR="003238A6" w:rsidRPr="003238A6" w:rsidRDefault="003238A6" w:rsidP="006B4944">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693" w:author="LUEJE Claudia" w:date="2023-06-26T17:59:00Z"/>
              </w:rPr>
            </w:pPr>
            <w:ins w:id="1694" w:author="LUEJE Claudia" w:date="2023-06-26T17:59:00Z">
              <w:r w:rsidRPr="003238A6">
                <w:t>8329_ed1fig9</w:t>
              </w:r>
              <w:r>
                <w:t>b.EPS</w:t>
              </w:r>
            </w:ins>
          </w:p>
        </w:tc>
        <w:tc>
          <w:tcPr>
            <w:tcW w:w="3247" w:type="dxa"/>
          </w:tcPr>
          <w:p w14:paraId="580F04DE" w14:textId="6E48899B" w:rsidR="003238A6" w:rsidRPr="003238A6" w:rsidRDefault="003238A6" w:rsidP="006B4944">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695" w:author="LUEJE Claudia" w:date="2023-06-26T17:59:00Z"/>
              </w:rPr>
            </w:pPr>
            <w:ins w:id="1696" w:author="LUEJE Claudia" w:date="2023-06-26T17:59:00Z">
              <w:r w:rsidRPr="003238A6">
                <w:t>8329_ed1fig9</w:t>
              </w:r>
              <w:r>
                <w:t>c.EPS</w:t>
              </w:r>
            </w:ins>
          </w:p>
        </w:tc>
      </w:tr>
    </w:tbl>
    <w:p w14:paraId="3ED40860" w14:textId="2307F5F5" w:rsidR="001332BD" w:rsidRPr="00E956F7" w:rsidRDefault="00E4158E">
      <w:pPr>
        <w:pStyle w:val="Figuretitle0"/>
        <w:autoSpaceDE w:val="0"/>
        <w:autoSpaceDN w:val="0"/>
        <w:adjustRightInd w:val="0"/>
        <w:outlineLvl w:val="0"/>
        <w:rPr>
          <w:szCs w:val="24"/>
        </w:rPr>
      </w:pPr>
      <w:bookmarkStart w:id="1697" w:name="_Toc3557088"/>
      <w:bookmarkStart w:id="1698" w:name="_Toc34747339"/>
      <w:bookmarkStart w:id="1699" w:name="_Toc76030530"/>
      <w:bookmarkStart w:id="1700" w:name="_Toc94530816"/>
      <w:bookmarkStart w:id="1701" w:name="_Toc101428215"/>
      <w:bookmarkStart w:id="1702" w:name="_Toc110532271"/>
      <w:r w:rsidRPr="00E956F7">
        <w:rPr>
          <w:szCs w:val="24"/>
        </w:rPr>
        <w:t>Figure</w:t>
      </w:r>
      <w:del w:id="1703"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9</w:delText>
        </w:r>
        <w:r w:rsidR="00FC68DB" w:rsidRPr="00F54804">
          <w:fldChar w:fldCharType="end"/>
        </w:r>
      </w:del>
      <w:ins w:id="1704" w:author="LUEJE Claudia" w:date="2023-06-26T17:59:00Z">
        <w:r w:rsidRPr="00E956F7">
          <w:rPr>
            <w:szCs w:val="24"/>
          </w:rPr>
          <w:t> </w:t>
        </w:r>
        <w:r w:rsidR="001332BD" w:rsidRPr="00E956F7">
          <w:rPr>
            <w:szCs w:val="24"/>
          </w:rPr>
          <w:t>9</w:t>
        </w:r>
      </w:ins>
      <w:r w:rsidR="00072AEB" w:rsidRPr="00E956F7">
        <w:rPr>
          <w:szCs w:val="24"/>
        </w:rPr>
        <w:t xml:space="preserve"> </w:t>
      </w:r>
      <w:r w:rsidR="001332BD" w:rsidRPr="00E956F7">
        <w:rPr>
          <w:szCs w:val="24"/>
        </w:rPr>
        <w:t>— Rivet head types</w:t>
      </w:r>
      <w:bookmarkEnd w:id="1697"/>
      <w:bookmarkEnd w:id="1698"/>
      <w:bookmarkEnd w:id="1699"/>
      <w:bookmarkEnd w:id="1700"/>
      <w:r w:rsidR="001332BD" w:rsidRPr="00E956F7">
        <w:rPr>
          <w:szCs w:val="24"/>
        </w:rPr>
        <w:t xml:space="preserve"> (</w:t>
      </w:r>
      <w:r w:rsidR="00684630">
        <w:rPr>
          <w:szCs w:val="24"/>
        </w:rPr>
        <w:t>d</w:t>
      </w:r>
      <w:r w:rsidR="001332BD" w:rsidRPr="00E956F7">
        <w:rPr>
          <w:szCs w:val="24"/>
        </w:rPr>
        <w:t xml:space="preserve">ome, </w:t>
      </w:r>
      <w:r w:rsidR="00684630">
        <w:rPr>
          <w:szCs w:val="24"/>
        </w:rPr>
        <w:t>l</w:t>
      </w:r>
      <w:r w:rsidR="001332BD" w:rsidRPr="00E956F7">
        <w:rPr>
          <w:szCs w:val="24"/>
        </w:rPr>
        <w:t xml:space="preserve">arge </w:t>
      </w:r>
      <w:r w:rsidR="00684630">
        <w:rPr>
          <w:szCs w:val="24"/>
        </w:rPr>
        <w:t>f</w:t>
      </w:r>
      <w:r w:rsidR="001332BD" w:rsidRPr="00E956F7">
        <w:rPr>
          <w:szCs w:val="24"/>
        </w:rPr>
        <w:t xml:space="preserve">lange, </w:t>
      </w:r>
      <w:r w:rsidR="00684630">
        <w:rPr>
          <w:szCs w:val="24"/>
        </w:rPr>
        <w:t>c</w:t>
      </w:r>
      <w:r w:rsidR="001332BD" w:rsidRPr="00E956F7">
        <w:rPr>
          <w:szCs w:val="24"/>
        </w:rPr>
        <w:t>ountersunk)</w:t>
      </w:r>
      <w:bookmarkEnd w:id="1701"/>
      <w:bookmarkEnd w:id="1702"/>
    </w:p>
    <w:p w14:paraId="67522250" w14:textId="77777777" w:rsidR="001332BD" w:rsidRPr="00E956F7" w:rsidRDefault="001332BD">
      <w:pPr>
        <w:pStyle w:val="BodyText"/>
        <w:autoSpaceDE w:val="0"/>
        <w:autoSpaceDN w:val="0"/>
        <w:adjustRightInd w:val="0"/>
        <w:rPr>
          <w:szCs w:val="24"/>
        </w:rPr>
      </w:pPr>
      <w:r w:rsidRPr="00E956F7">
        <w:rPr>
          <w:szCs w:val="24"/>
        </w:rPr>
        <w:t>The following list explains the attributes:</w:t>
      </w:r>
    </w:p>
    <w:p w14:paraId="54FB564A" w14:textId="03737F44"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05" w:author="LUEJE Claudia" w:date="2023-06-26T17:59:00Z">
        <w:r w:rsidRPr="00E956F7">
          <w:rPr>
            <w:szCs w:val="24"/>
          </w:rPr>
          <w:t>—</w:t>
        </w:r>
        <w:r w:rsidRPr="00E956F7">
          <w:rPr>
            <w:szCs w:val="24"/>
          </w:rPr>
          <w:tab/>
        </w:r>
      </w:ins>
      <w:r w:rsidRPr="00483F25">
        <w:rPr>
          <w:rStyle w:val="ISOCode"/>
        </w:rPr>
        <w:t>hardness</w:t>
      </w:r>
      <w:r w:rsidRPr="00E956F7">
        <w:rPr>
          <w:szCs w:val="24"/>
        </w:rPr>
        <w:t>: Vickers hardness HV of the rivet material</w:t>
      </w:r>
      <w:del w:id="1706" w:author="LUEJE Claudia" w:date="2023-06-26T17:59:00Z">
        <w:r w:rsidR="00B716A9">
          <w:delText>.</w:delText>
        </w:r>
        <w:r w:rsidR="009067DA">
          <w:delText xml:space="preserve"> </w:delText>
        </w:r>
      </w:del>
      <w:r w:rsidRPr="00E956F7">
        <w:rPr>
          <w:szCs w:val="24"/>
        </w:rPr>
        <w:t xml:space="preserve"> (</w:t>
      </w:r>
      <w:r w:rsidR="0061798A">
        <w:rPr>
          <w:szCs w:val="24"/>
        </w:rPr>
        <w:t>a</w:t>
      </w:r>
      <w:r w:rsidRPr="00E956F7">
        <w:rPr>
          <w:szCs w:val="24"/>
        </w:rPr>
        <w:t>ttribute hardness was moved from element &lt;self_piercing/&gt; to element &lt;rivet/&gt; with χMCF version 3.1.);</w:t>
      </w:r>
    </w:p>
    <w:p w14:paraId="492A3F0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07" w:author="LUEJE Claudia" w:date="2023-06-26T17:59:00Z">
        <w:r w:rsidRPr="00E956F7">
          <w:rPr>
            <w:szCs w:val="24"/>
          </w:rPr>
          <w:t>—</w:t>
        </w:r>
        <w:r w:rsidRPr="00E956F7">
          <w:rPr>
            <w:szCs w:val="24"/>
          </w:rPr>
          <w:tab/>
        </w:r>
      </w:ins>
      <w:r w:rsidRPr="00483F25">
        <w:rPr>
          <w:rStyle w:val="ISOCode"/>
        </w:rPr>
        <w:t>shaft_diameter</w:t>
      </w:r>
      <w:r w:rsidRPr="00E956F7">
        <w:rPr>
          <w:szCs w:val="24"/>
        </w:rPr>
        <w:t>: the diameter of the shaft of the (unmounted) rivet;</w:t>
      </w:r>
    </w:p>
    <w:p w14:paraId="74C1E4A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08" w:author="LUEJE Claudia" w:date="2023-06-26T17:59:00Z">
        <w:r w:rsidRPr="00E956F7">
          <w:rPr>
            <w:szCs w:val="24"/>
          </w:rPr>
          <w:t>—</w:t>
        </w:r>
        <w:r w:rsidRPr="00E956F7">
          <w:rPr>
            <w:szCs w:val="24"/>
          </w:rPr>
          <w:tab/>
        </w:r>
      </w:ins>
      <w:r w:rsidRPr="00483F25">
        <w:rPr>
          <w:rStyle w:val="ISOCode"/>
        </w:rPr>
        <w:t>length</w:t>
      </w:r>
      <w:r w:rsidRPr="00E956F7">
        <w:rPr>
          <w:szCs w:val="24"/>
        </w:rPr>
        <w:t>: is the overall length of the (unmounted) rivet itself;</w:t>
      </w:r>
    </w:p>
    <w:p w14:paraId="4D6EFD4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09" w:author="LUEJE Claudia" w:date="2023-06-26T17:59:00Z">
        <w:r w:rsidRPr="00E956F7">
          <w:rPr>
            <w:szCs w:val="24"/>
          </w:rPr>
          <w:t>—</w:t>
        </w:r>
        <w:r w:rsidRPr="00E956F7">
          <w:rPr>
            <w:szCs w:val="24"/>
          </w:rPr>
          <w:tab/>
        </w:r>
      </w:ins>
      <w:r w:rsidRPr="00483F25">
        <w:rPr>
          <w:rStyle w:val="ISOCode"/>
        </w:rPr>
        <w:t>head_diameter</w:t>
      </w:r>
      <w:r w:rsidRPr="00E956F7">
        <w:rPr>
          <w:szCs w:val="24"/>
        </w:rPr>
        <w:t>: the diameter of the head of the (unmounted) rivet;</w:t>
      </w:r>
    </w:p>
    <w:p w14:paraId="35F7F97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0" w:author="LUEJE Claudia" w:date="2023-06-26T17:59:00Z">
        <w:r w:rsidRPr="00E956F7">
          <w:rPr>
            <w:szCs w:val="24"/>
          </w:rPr>
          <w:t>—</w:t>
        </w:r>
        <w:r w:rsidRPr="00E956F7">
          <w:rPr>
            <w:szCs w:val="24"/>
          </w:rPr>
          <w:tab/>
        </w:r>
      </w:ins>
      <w:r w:rsidRPr="00483F25">
        <w:rPr>
          <w:rStyle w:val="ISOCode"/>
        </w:rPr>
        <w:t>head_height</w:t>
      </w:r>
      <w:r w:rsidRPr="00E956F7">
        <w:rPr>
          <w:szCs w:val="24"/>
        </w:rPr>
        <w:t>: the height of the head;</w:t>
      </w:r>
    </w:p>
    <w:p w14:paraId="052B290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1" w:author="LUEJE Claudia" w:date="2023-06-26T17:59:00Z">
        <w:r w:rsidRPr="00E956F7">
          <w:rPr>
            <w:szCs w:val="24"/>
          </w:rPr>
          <w:t>—</w:t>
        </w:r>
        <w:r w:rsidRPr="00E956F7">
          <w:rPr>
            <w:szCs w:val="24"/>
          </w:rPr>
          <w:tab/>
        </w:r>
      </w:ins>
      <w:r w:rsidRPr="00483F25">
        <w:rPr>
          <w:rStyle w:val="ISOCode"/>
        </w:rPr>
        <w:t>head_type</w:t>
      </w:r>
      <w:r w:rsidRPr="00E956F7">
        <w:rPr>
          <w:szCs w:val="24"/>
        </w:rPr>
        <w:t>: description of head type ("dome", "countersunk" or "large_flange");</w:t>
      </w:r>
    </w:p>
    <w:p w14:paraId="63D275C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2" w:author="LUEJE Claudia" w:date="2023-06-26T17:59:00Z">
        <w:r w:rsidRPr="00E956F7">
          <w:rPr>
            <w:szCs w:val="24"/>
          </w:rPr>
          <w:t>—</w:t>
        </w:r>
        <w:r w:rsidRPr="00E956F7">
          <w:rPr>
            <w:szCs w:val="24"/>
          </w:rPr>
          <w:tab/>
        </w:r>
      </w:ins>
      <w:r w:rsidRPr="00483F25">
        <w:rPr>
          <w:rStyle w:val="ISOCode"/>
        </w:rPr>
        <w:t>sink_size</w:t>
      </w:r>
      <w:r w:rsidRPr="00E956F7">
        <w:rPr>
          <w:szCs w:val="24"/>
        </w:rPr>
        <w:t>: the size of the head that is sunk;</w:t>
      </w:r>
    </w:p>
    <w:p w14:paraId="1BFCDA30" w14:textId="122FF29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3" w:author="LUEJE Claudia" w:date="2023-06-26T17:59:00Z">
        <w:r w:rsidRPr="00E956F7">
          <w:rPr>
            <w:szCs w:val="24"/>
          </w:rPr>
          <w:t>—</w:t>
        </w:r>
        <w:r w:rsidRPr="00E956F7">
          <w:rPr>
            <w:szCs w:val="24"/>
          </w:rPr>
          <w:tab/>
        </w:r>
      </w:ins>
      <w:r w:rsidRPr="00483F25">
        <w:rPr>
          <w:rStyle w:val="ISOCode"/>
        </w:rPr>
        <w:t>strength_property_class</w:t>
      </w:r>
      <w:r w:rsidRPr="00E956F7">
        <w:rPr>
          <w:szCs w:val="24"/>
        </w:rPr>
        <w:t>: Strength according to</w:t>
      </w:r>
      <w:ins w:id="1714" w:author="LUEJE Claudia" w:date="2023-06-26T17:59:00Z">
        <w:r w:rsidR="0061798A">
          <w:rPr>
            <w:szCs w:val="24"/>
          </w:rPr>
          <w:t>, e.g.</w:t>
        </w:r>
      </w:ins>
      <w:r w:rsidRPr="00E956F7">
        <w:rPr>
          <w:szCs w:val="24"/>
        </w:rPr>
        <w:t xml:space="preserve"> ISO, EN, BSW, DIN, </w:t>
      </w:r>
      <w:del w:id="1715" w:author="LUEJE Claudia" w:date="2023-06-26T17:59:00Z">
        <w:r w:rsidR="00FC68DB" w:rsidRPr="00F54804">
          <w:delText>etc</w:delText>
        </w:r>
        <w:r w:rsidR="00A95D5E">
          <w:delText>.</w:delText>
        </w:r>
        <w:r w:rsidR="002D061B">
          <w:delText xml:space="preserve">, </w:delText>
        </w:r>
        <w:r w:rsidR="002D061B">
          <w:br/>
          <w:delText xml:space="preserve">such as </w:delText>
        </w:r>
      </w:del>
      <w:r w:rsidRPr="00E956F7">
        <w:rPr>
          <w:szCs w:val="24"/>
        </w:rPr>
        <w:t>SAE</w:t>
      </w:r>
      <w:r w:rsidR="0061798A">
        <w:rPr>
          <w:szCs w:val="24"/>
        </w:rPr>
        <w:t xml:space="preserve"> </w:t>
      </w:r>
      <w:del w:id="1716" w:author="LUEJE Claudia" w:date="2023-06-26T17:59:00Z">
        <w:r w:rsidR="00FC68DB" w:rsidRPr="00951A4A">
          <w:rPr>
            <w:b/>
          </w:rPr>
          <w:delText>J492</w:delText>
        </w:r>
        <w:r w:rsidR="00FC68DB" w:rsidRPr="00F54804">
          <w:delText xml:space="preserve"> - </w:delText>
        </w:r>
        <w:r w:rsidR="00FC68DB" w:rsidRPr="00951A4A">
          <w:rPr>
            <w:i/>
          </w:rPr>
          <w:delText>Guide for Rivet Selection and Design Consideration</w:delText>
        </w:r>
        <w:r w:rsidR="00976065">
          <w:rPr>
            <w:iCs/>
          </w:rPr>
          <w:delText>;</w:delText>
        </w:r>
      </w:del>
      <w:ins w:id="1717" w:author="LUEJE Claudia" w:date="2023-06-26T17:59:00Z">
        <w:r w:rsidRPr="00E956F7">
          <w:rPr>
            <w:szCs w:val="24"/>
            <w:vertAlign w:val="superscript"/>
          </w:rPr>
          <w:t>[</w:t>
        </w:r>
        <w:r w:rsidRPr="00E956F7">
          <w:rPr>
            <w:rStyle w:val="citebib"/>
            <w:szCs w:val="24"/>
            <w:vertAlign w:val="superscript"/>
          </w:rPr>
          <w:t>3</w:t>
        </w:r>
        <w:r w:rsidRPr="00E956F7">
          <w:rPr>
            <w:szCs w:val="24"/>
            <w:vertAlign w:val="superscript"/>
          </w:rPr>
          <w:t>]</w:t>
        </w:r>
        <w:r w:rsidRPr="00E956F7">
          <w:rPr>
            <w:szCs w:val="24"/>
          </w:rPr>
          <w:t>.</w:t>
        </w:r>
      </w:ins>
    </w:p>
    <w:p w14:paraId="4E4B3230" w14:textId="6C8BB008"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8" w:author="LUEJE Claudia" w:date="2023-06-26T17:59:00Z">
        <w:r w:rsidRPr="00E956F7">
          <w:rPr>
            <w:szCs w:val="24"/>
          </w:rPr>
          <w:t>—</w:t>
        </w:r>
        <w:r w:rsidRPr="00E956F7">
          <w:rPr>
            <w:szCs w:val="24"/>
          </w:rPr>
          <w:tab/>
        </w:r>
      </w:ins>
      <w:r w:rsidRPr="00483F25">
        <w:rPr>
          <w:rStyle w:val="ISOCode"/>
        </w:rPr>
        <w:t>part_code</w:t>
      </w:r>
      <w:r w:rsidRPr="00E956F7">
        <w:rPr>
          <w:szCs w:val="24"/>
        </w:rPr>
        <w:t>: the part code of the rivet, as used</w:t>
      </w:r>
      <w:ins w:id="1719" w:author="LUEJE Claudia" w:date="2023-06-26T17:59:00Z">
        <w:r w:rsidR="0061798A">
          <w:rPr>
            <w:szCs w:val="24"/>
          </w:rPr>
          <w:t>,</w:t>
        </w:r>
      </w:ins>
      <w:r w:rsidRPr="00E956F7">
        <w:rPr>
          <w:szCs w:val="24"/>
        </w:rPr>
        <w:t xml:space="preserve"> e.g. in a PDM system. Frequently, it </w:t>
      </w:r>
      <w:del w:id="1720" w:author="LUEJE Claudia" w:date="2023-06-26T17:59:00Z">
        <w:r w:rsidR="00FC68DB" w:rsidRPr="00F54804">
          <w:delText>may</w:delText>
        </w:r>
      </w:del>
      <w:ins w:id="1721" w:author="LUEJE Claudia" w:date="2023-06-26T17:59:00Z">
        <w:r w:rsidR="0061798A">
          <w:rPr>
            <w:szCs w:val="24"/>
          </w:rPr>
          <w:t>can</w:t>
        </w:r>
      </w:ins>
      <w:r w:rsidRPr="00E956F7">
        <w:rPr>
          <w:szCs w:val="24"/>
        </w:rPr>
        <w:t xml:space="preserve"> be convenient to use the rivet norm (according to</w:t>
      </w:r>
      <w:ins w:id="1722" w:author="LUEJE Claudia" w:date="2023-06-26T17:59:00Z">
        <w:r w:rsidR="0061798A">
          <w:rPr>
            <w:szCs w:val="24"/>
          </w:rPr>
          <w:t>, e.g.</w:t>
        </w:r>
      </w:ins>
      <w:r w:rsidRPr="00E956F7">
        <w:rPr>
          <w:szCs w:val="24"/>
        </w:rPr>
        <w:t xml:space="preserve"> ISO, EN, BSW, DIN</w:t>
      </w:r>
      <w:del w:id="1723" w:author="LUEJE Claudia" w:date="2023-06-26T17:59:00Z">
        <w:r w:rsidR="00FC68DB" w:rsidRPr="00F54804">
          <w:delText>, …)</w:delText>
        </w:r>
      </w:del>
      <w:ins w:id="1724" w:author="LUEJE Claudia" w:date="2023-06-26T17:59:00Z">
        <w:r w:rsidRPr="00E956F7">
          <w:rPr>
            <w:szCs w:val="24"/>
          </w:rPr>
          <w:t>)</w:t>
        </w:r>
      </w:ins>
      <w:r w:rsidRPr="00E956F7">
        <w:rPr>
          <w:szCs w:val="24"/>
        </w:rPr>
        <w:t xml:space="preserve"> as part code.</w:t>
      </w:r>
    </w:p>
    <w:p w14:paraId="35D1319B" w14:textId="76853E6D" w:rsidR="001332BD" w:rsidRPr="00E956F7" w:rsidRDefault="001332BD">
      <w:pPr>
        <w:pStyle w:val="BodyText"/>
        <w:autoSpaceDE w:val="0"/>
        <w:autoSpaceDN w:val="0"/>
        <w:adjustRightInd w:val="0"/>
        <w:rPr>
          <w:szCs w:val="24"/>
        </w:rPr>
      </w:pPr>
      <w:r w:rsidRPr="00E956F7">
        <w:rPr>
          <w:szCs w:val="24"/>
        </w:rPr>
        <w:t xml:space="preserve">If possible, a rivet should know the direction of fixation, </w:t>
      </w:r>
      <w:del w:id="1725" w:author="LUEJE Claudia" w:date="2023-06-26T17:59:00Z">
        <w:r w:rsidR="00C5437F">
          <w:delText>hence</w:delText>
        </w:r>
      </w:del>
      <w:ins w:id="1726" w:author="LUEJE Claudia" w:date="2023-06-26T17:59:00Z">
        <w:r w:rsidR="000E75CD">
          <w:rPr>
            <w:szCs w:val="24"/>
          </w:rPr>
          <w:t>therefore</w:t>
        </w:r>
      </w:ins>
      <w:r w:rsidRPr="00E956F7">
        <w:rPr>
          <w:szCs w:val="24"/>
        </w:rPr>
        <w:t xml:space="preserve">, possess a nested element </w:t>
      </w:r>
      <w:r w:rsidRPr="00483F25">
        <w:rPr>
          <w:rStyle w:val="ISOCode"/>
        </w:rPr>
        <w:t>&lt;normal_direction</w:t>
      </w:r>
      <w:del w:id="1727" w:author="LUEJE Claudia" w:date="2023-06-26T17:59:00Z">
        <w:r w:rsidR="00FC68DB" w:rsidRPr="00F54804">
          <w:rPr>
            <w:rFonts w:ascii="Courier New" w:hAnsi="Courier New" w:cs="Courier New"/>
            <w:b/>
            <w:i/>
            <w:sz w:val="18"/>
            <w:szCs w:val="18"/>
          </w:rPr>
          <w:delText>&gt;</w:delText>
        </w:r>
        <w:r w:rsidR="00FC68DB" w:rsidRPr="0013175B">
          <w:delText>.</w:delText>
        </w:r>
      </w:del>
      <w:ins w:id="1728" w:author="LUEJE Claudia" w:date="2023-06-26T17:59:00Z">
        <w:r w:rsidRPr="00483F25">
          <w:rPr>
            <w:rStyle w:val="ISOCode"/>
          </w:rPr>
          <w:t>/&gt;</w:t>
        </w:r>
        <w:r w:rsidRPr="00E956F7">
          <w:rPr>
            <w:szCs w:val="24"/>
          </w:rPr>
          <w:t>.</w:t>
        </w:r>
      </w:ins>
      <w:r w:rsidRPr="00E956F7">
        <w:rPr>
          <w:szCs w:val="24"/>
        </w:rPr>
        <w:t xml:space="preserve"> However, this is not mandatory in order to allow for importing incomplete data. </w:t>
      </w:r>
      <w:ins w:id="1729" w:author="LUEJE Claudia" w:date="2023-06-26T17:59:00Z">
        <w:r w:rsidR="000E75CD">
          <w:rPr>
            <w:szCs w:val="24"/>
          </w:rPr>
          <w:t xml:space="preserve">The </w:t>
        </w:r>
      </w:ins>
      <w:r w:rsidR="000E75CD">
        <w:rPr>
          <w:szCs w:val="24"/>
        </w:rPr>
        <w:t>d</w:t>
      </w:r>
      <w:r w:rsidRPr="00E956F7">
        <w:rPr>
          <w:szCs w:val="24"/>
        </w:rPr>
        <w:t xml:space="preserve">irection sense of </w:t>
      </w:r>
      <w:r w:rsidRPr="00483F25">
        <w:rPr>
          <w:rStyle w:val="ISOCode"/>
        </w:rPr>
        <w:t>&lt;normal_direction/&gt;</w:t>
      </w:r>
      <w:r w:rsidRPr="00E956F7">
        <w:rPr>
          <w:szCs w:val="24"/>
        </w:rPr>
        <w:t xml:space="preserve"> is from rivet head to foot, </w:t>
      </w:r>
      <w:del w:id="1730" w:author="LUEJE Claudia" w:date="2023-06-26T17:59:00Z">
        <w:r w:rsidR="00FC68DB" w:rsidRPr="00F54804">
          <w:delText>which element’s</w:delText>
        </w:r>
      </w:del>
      <w:ins w:id="1731" w:author="LUEJE Claudia" w:date="2023-06-26T17:59:00Z">
        <w:r w:rsidR="000E75CD">
          <w:rPr>
            <w:szCs w:val="24"/>
          </w:rPr>
          <w:t>and the</w:t>
        </w:r>
        <w:r w:rsidRPr="00E956F7">
          <w:rPr>
            <w:szCs w:val="24"/>
          </w:rPr>
          <w:t xml:space="preserve"> element</w:t>
        </w:r>
      </w:ins>
      <w:r w:rsidRPr="00E956F7">
        <w:rPr>
          <w:szCs w:val="24"/>
        </w:rPr>
        <w:t xml:space="preserve"> definition can be found in </w:t>
      </w:r>
      <w:del w:id="1732" w:author="LUEJE Claudia" w:date="2023-06-26T17:59:00Z">
        <w:r w:rsidR="00FC68DB" w:rsidRPr="00F54804">
          <w:delText xml:space="preserve">section </w:delText>
        </w:r>
        <w:r w:rsidR="00FC68DB" w:rsidRPr="00F54804">
          <w:fldChar w:fldCharType="begin"/>
        </w:r>
        <w:r w:rsidR="00FC68DB" w:rsidRPr="00F54804">
          <w:delInstrText xml:space="preserve"> REF _Ref400880511 \r \h  \* MERGEFORMAT </w:delInstrText>
        </w:r>
        <w:r w:rsidR="00FC68DB" w:rsidRPr="00F54804">
          <w:fldChar w:fldCharType="separate"/>
        </w:r>
        <w:r w:rsidR="0067475A">
          <w:delText>6.1.3</w:delText>
        </w:r>
        <w:r w:rsidR="00FC68DB" w:rsidRPr="00F54804">
          <w:fldChar w:fldCharType="end"/>
        </w:r>
        <w:r w:rsidR="00FC68DB" w:rsidRPr="00F54804">
          <w:delText>.</w:delText>
        </w:r>
      </w:del>
      <w:ins w:id="1733" w:author="LUEJE Claudia" w:date="2023-06-26T17:59:00Z">
        <w:r w:rsidRPr="00E956F7">
          <w:rPr>
            <w:rStyle w:val="citesec"/>
            <w:szCs w:val="24"/>
          </w:rPr>
          <w:t>9.1.3</w:t>
        </w:r>
        <w:r w:rsidRPr="00E956F7">
          <w:rPr>
            <w:szCs w:val="24"/>
          </w:rPr>
          <w:t>.</w:t>
        </w:r>
      </w:ins>
    </w:p>
    <w:p w14:paraId="3568DCCE" w14:textId="70B8DF78" w:rsidR="001332BD" w:rsidRPr="00E956F7" w:rsidRDefault="001332BD">
      <w:pPr>
        <w:pStyle w:val="BodyText"/>
        <w:autoSpaceDE w:val="0"/>
        <w:autoSpaceDN w:val="0"/>
        <w:adjustRightInd w:val="0"/>
        <w:rPr>
          <w:szCs w:val="24"/>
        </w:rPr>
      </w:pPr>
      <w:r w:rsidRPr="00E956F7">
        <w:rPr>
          <w:szCs w:val="24"/>
        </w:rPr>
        <w:t xml:space="preserve">A </w:t>
      </w:r>
      <w:r w:rsidRPr="00483F25">
        <w:rPr>
          <w:rStyle w:val="ISOCode"/>
        </w:rPr>
        <w:t>&lt;tangential_direction</w:t>
      </w:r>
      <w:del w:id="1734" w:author="LUEJE Claudia" w:date="2023-06-26T17:59:00Z">
        <w:r w:rsidR="00FC68DB" w:rsidRPr="005C2D94">
          <w:rPr>
            <w:rFonts w:ascii="Courier New" w:hAnsi="Courier New" w:cs="Courier New"/>
            <w:b/>
            <w:i/>
            <w:sz w:val="18"/>
            <w:szCs w:val="18"/>
          </w:rPr>
          <w:delText>&gt;</w:delText>
        </w:r>
      </w:del>
      <w:ins w:id="1735" w:author="LUEJE Claudia" w:date="2023-06-26T17:59:00Z">
        <w:r w:rsidRPr="00483F25">
          <w:rPr>
            <w:rStyle w:val="ISOCode"/>
          </w:rPr>
          <w:t>/&gt;</w:t>
        </w:r>
      </w:ins>
      <w:r w:rsidRPr="00E956F7">
        <w:rPr>
          <w:szCs w:val="24"/>
        </w:rPr>
        <w:t xml:space="preserve"> can be provided for rivets that are not axis-symmetric and require a special orientation.</w:t>
      </w:r>
    </w:p>
    <w:p w14:paraId="12EB87FB" w14:textId="77777777" w:rsidR="001332BD" w:rsidRPr="00E956F7" w:rsidRDefault="001332BD">
      <w:pPr>
        <w:pStyle w:val="BodyText"/>
        <w:autoSpaceDE w:val="0"/>
        <w:autoSpaceDN w:val="0"/>
        <w:adjustRightInd w:val="0"/>
        <w:rPr>
          <w:szCs w:val="24"/>
        </w:rPr>
      </w:pPr>
      <w:r w:rsidRPr="00E956F7">
        <w:rPr>
          <w:szCs w:val="24"/>
        </w:rPr>
        <w:t xml:space="preserve">A </w:t>
      </w:r>
      <w:r w:rsidRPr="00483F25">
        <w:rPr>
          <w:rStyle w:val="ISOCode"/>
        </w:rPr>
        <w:t>&lt;rivet/&gt;</w:t>
      </w:r>
      <w:r w:rsidRPr="00E956F7">
        <w:rPr>
          <w:szCs w:val="24"/>
        </w:rPr>
        <w:t xml:space="preserve"> is always placed into holes drilled before, whereas its subtype </w:t>
      </w:r>
      <w:r w:rsidRPr="00483F25">
        <w:rPr>
          <w:rStyle w:val="ISOCode"/>
        </w:rPr>
        <w:t>&lt;self_piercing/&gt;</w:t>
      </w:r>
      <w:r w:rsidRPr="00E956F7">
        <w:rPr>
          <w:szCs w:val="24"/>
        </w:rPr>
        <w:t xml:space="preserve"> creates its own hole during placement.</w:t>
      </w:r>
    </w:p>
    <w:p w14:paraId="70CC640C" w14:textId="7F61F2CE" w:rsidR="001332BD" w:rsidRPr="00E956F7" w:rsidRDefault="001332BD">
      <w:pPr>
        <w:pStyle w:val="BodyText"/>
        <w:autoSpaceDE w:val="0"/>
        <w:autoSpaceDN w:val="0"/>
        <w:adjustRightInd w:val="0"/>
        <w:rPr>
          <w:szCs w:val="24"/>
        </w:rPr>
      </w:pPr>
      <w:r w:rsidRPr="00E956F7">
        <w:rPr>
          <w:szCs w:val="24"/>
        </w:rPr>
        <w:t xml:space="preserve">Specific subtypes of rivets are defined by adding nested elements, listed in </w:t>
      </w:r>
      <w:del w:id="1736" w:author="LUEJE Claudia" w:date="2023-06-26T17:59:00Z">
        <w:r w:rsidR="00FC68DB" w:rsidRPr="0013175B">
          <w:delText xml:space="preserve">following table: </w:delText>
        </w:r>
      </w:del>
      <w:ins w:id="1737" w:author="LUEJE Claudia" w:date="2023-06-26T17:59:00Z">
        <w:r w:rsidR="000E75CD" w:rsidRPr="000E75CD">
          <w:rPr>
            <w:rStyle w:val="citetbl"/>
          </w:rPr>
          <w:t>Table 44</w:t>
        </w:r>
        <w:r w:rsidR="000E75CD">
          <w:rPr>
            <w:szCs w:val="24"/>
          </w:rPr>
          <w:t>.</w:t>
        </w:r>
      </w:ins>
    </w:p>
    <w:p w14:paraId="6C272594" w14:textId="6BACBE8C" w:rsidR="001332BD" w:rsidRPr="00E956F7" w:rsidRDefault="006F39DE">
      <w:pPr>
        <w:pStyle w:val="Tabletitle"/>
        <w:autoSpaceDE w:val="0"/>
        <w:autoSpaceDN w:val="0"/>
        <w:adjustRightInd w:val="0"/>
        <w:outlineLvl w:val="0"/>
        <w:rPr>
          <w:szCs w:val="24"/>
        </w:rPr>
      </w:pPr>
      <w:bookmarkStart w:id="1738" w:name="_Toc110532392"/>
      <w:r w:rsidRPr="00E956F7">
        <w:rPr>
          <w:szCs w:val="24"/>
        </w:rPr>
        <w:t>Table</w:t>
      </w:r>
      <w:del w:id="1739"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44</w:delText>
        </w:r>
        <w:r w:rsidR="00055698" w:rsidRPr="00F54804">
          <w:fldChar w:fldCharType="end"/>
        </w:r>
      </w:del>
      <w:ins w:id="1740" w:author="LUEJE Claudia" w:date="2023-06-26T17:59:00Z">
        <w:r w:rsidRPr="00E956F7">
          <w:rPr>
            <w:szCs w:val="24"/>
          </w:rPr>
          <w:t> </w:t>
        </w:r>
        <w:r w:rsidR="001332BD" w:rsidRPr="00E956F7">
          <w:rPr>
            <w:szCs w:val="24"/>
          </w:rPr>
          <w:t>44</w:t>
        </w:r>
      </w:ins>
      <w:r w:rsidR="00AC0123" w:rsidRPr="00E956F7">
        <w:rPr>
          <w:szCs w:val="24"/>
        </w:rPr>
        <w:t xml:space="preserve"> </w:t>
      </w:r>
      <w:r w:rsidR="001332BD" w:rsidRPr="00E956F7">
        <w:rPr>
          <w:szCs w:val="24"/>
        </w:rPr>
        <w:t xml:space="preserve">— Nested elements of element </w:t>
      </w:r>
      <w:r w:rsidR="001332BD" w:rsidRPr="00BD5750">
        <w:rPr>
          <w:rStyle w:val="ISOCode"/>
        </w:rPr>
        <w:t>&lt;rivet/&gt;</w:t>
      </w:r>
      <w:bookmarkEnd w:id="1738"/>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2268"/>
        <w:gridCol w:w="1276"/>
        <w:gridCol w:w="2817"/>
      </w:tblGrid>
      <w:tr w:rsidR="001332BD" w:rsidRPr="00B62EE5" w14:paraId="7EC5DDD6"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1B7AE46E" w14:textId="79FF0383" w:rsidR="001332BD" w:rsidRPr="00B62EE5" w:rsidRDefault="001332BD" w:rsidP="00AC0123">
            <w:pPr>
              <w:pStyle w:val="Tableheader"/>
              <w:autoSpaceDE w:val="0"/>
              <w:autoSpaceDN w:val="0"/>
              <w:adjustRightInd w:val="0"/>
              <w:rPr>
                <w:b/>
              </w:rPr>
            </w:pPr>
            <w:r w:rsidRPr="00B62EE5">
              <w:rPr>
                <w:b/>
                <w:szCs w:val="24"/>
              </w:rPr>
              <w:t xml:space="preserve">Nested </w:t>
            </w:r>
            <w:r w:rsidR="000E75CD" w:rsidRPr="00B62EE5">
              <w:rPr>
                <w:b/>
                <w:szCs w:val="24"/>
              </w:rPr>
              <w:t>e</w:t>
            </w:r>
            <w:r w:rsidRPr="00B62EE5">
              <w:rPr>
                <w:b/>
                <w:szCs w:val="24"/>
              </w:rPr>
              <w:t>lements</w:t>
            </w:r>
          </w:p>
        </w:tc>
        <w:tc>
          <w:tcPr>
            <w:tcW w:w="2268" w:type="dxa"/>
            <w:tcBorders>
              <w:top w:val="single" w:sz="12" w:space="0" w:color="auto"/>
              <w:bottom w:val="single" w:sz="12" w:space="0" w:color="auto"/>
            </w:tcBorders>
            <w:shd w:val="clear" w:color="auto" w:fill="F3F3F3"/>
            <w:vAlign w:val="bottom"/>
          </w:tcPr>
          <w:p w14:paraId="549A0FA6" w14:textId="2CB60B9E" w:rsidR="001332BD" w:rsidRPr="00B62EE5" w:rsidRDefault="001332BD" w:rsidP="00AC0123">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35573C48" w14:textId="1F778861" w:rsidR="001332BD" w:rsidRPr="00B62EE5" w:rsidRDefault="001332BD" w:rsidP="00AC0123">
            <w:pPr>
              <w:pStyle w:val="Tableheader"/>
              <w:autoSpaceDE w:val="0"/>
              <w:autoSpaceDN w:val="0"/>
              <w:adjustRightInd w:val="0"/>
              <w:rPr>
                <w:b/>
              </w:rPr>
            </w:pPr>
            <w:r w:rsidRPr="00B62EE5">
              <w:rPr>
                <w:b/>
                <w:szCs w:val="24"/>
              </w:rPr>
              <w:t>Use</w:t>
            </w:r>
          </w:p>
        </w:tc>
        <w:tc>
          <w:tcPr>
            <w:tcW w:w="2817" w:type="dxa"/>
            <w:tcBorders>
              <w:top w:val="single" w:sz="12" w:space="0" w:color="auto"/>
              <w:bottom w:val="single" w:sz="12" w:space="0" w:color="auto"/>
            </w:tcBorders>
            <w:shd w:val="clear" w:color="auto" w:fill="F3F3F3"/>
            <w:vAlign w:val="bottom"/>
          </w:tcPr>
          <w:p w14:paraId="6EB05BFD" w14:textId="2C771CC8" w:rsidR="001332BD" w:rsidRPr="00B62EE5" w:rsidRDefault="001332BD" w:rsidP="00AC0123">
            <w:pPr>
              <w:pStyle w:val="Tableheader"/>
              <w:autoSpaceDE w:val="0"/>
              <w:autoSpaceDN w:val="0"/>
              <w:adjustRightInd w:val="0"/>
              <w:rPr>
                <w:b/>
              </w:rPr>
            </w:pPr>
            <w:r w:rsidRPr="00B62EE5">
              <w:rPr>
                <w:b/>
                <w:szCs w:val="24"/>
              </w:rPr>
              <w:t>Constraint / Remarks</w:t>
            </w:r>
          </w:p>
        </w:tc>
      </w:tr>
      <w:tr w:rsidR="001332BD" w:rsidRPr="00E956F7" w14:paraId="64D0E67A" w14:textId="77777777" w:rsidTr="005B271E">
        <w:trPr>
          <w:jc w:val="center"/>
        </w:trPr>
        <w:tc>
          <w:tcPr>
            <w:tcW w:w="2111" w:type="dxa"/>
            <w:tcBorders>
              <w:top w:val="single" w:sz="12" w:space="0" w:color="auto"/>
              <w:bottom w:val="single" w:sz="6" w:space="0" w:color="auto"/>
            </w:tcBorders>
            <w:vAlign w:val="bottom"/>
          </w:tcPr>
          <w:p w14:paraId="07DC4E5C" w14:textId="00B42C58" w:rsidR="001332BD" w:rsidRPr="00E956F7" w:rsidRDefault="001332BD" w:rsidP="00AC0123">
            <w:pPr>
              <w:pStyle w:val="Tablebody"/>
              <w:autoSpaceDE w:val="0"/>
              <w:autoSpaceDN w:val="0"/>
              <w:adjustRightInd w:val="0"/>
            </w:pPr>
            <w:r w:rsidRPr="00E956F7">
              <w:rPr>
                <w:szCs w:val="24"/>
              </w:rPr>
              <w:t>normal_direction</w:t>
            </w:r>
          </w:p>
        </w:tc>
        <w:tc>
          <w:tcPr>
            <w:tcW w:w="2268" w:type="dxa"/>
            <w:tcBorders>
              <w:top w:val="single" w:sz="12" w:space="0" w:color="auto"/>
              <w:bottom w:val="single" w:sz="6" w:space="0" w:color="auto"/>
            </w:tcBorders>
            <w:vAlign w:val="bottom"/>
          </w:tcPr>
          <w:p w14:paraId="29B6DD64" w14:textId="4AD9BACD"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12" w:space="0" w:color="auto"/>
              <w:bottom w:val="single" w:sz="6" w:space="0" w:color="auto"/>
            </w:tcBorders>
            <w:vAlign w:val="bottom"/>
          </w:tcPr>
          <w:p w14:paraId="6758011E" w14:textId="716782D5" w:rsidR="001332BD" w:rsidRPr="00E956F7" w:rsidRDefault="001332BD" w:rsidP="00AC0123">
            <w:pPr>
              <w:pStyle w:val="Tablebody"/>
              <w:autoSpaceDE w:val="0"/>
              <w:autoSpaceDN w:val="0"/>
              <w:adjustRightInd w:val="0"/>
            </w:pPr>
            <w:r w:rsidRPr="00E956F7">
              <w:rPr>
                <w:szCs w:val="24"/>
              </w:rPr>
              <w:t>Optional</w:t>
            </w:r>
          </w:p>
        </w:tc>
        <w:tc>
          <w:tcPr>
            <w:tcW w:w="2817" w:type="dxa"/>
            <w:tcBorders>
              <w:top w:val="single" w:sz="12" w:space="0" w:color="auto"/>
              <w:bottom w:val="single" w:sz="6" w:space="0" w:color="auto"/>
            </w:tcBorders>
            <w:vAlign w:val="bottom"/>
          </w:tcPr>
          <w:p w14:paraId="362FDA27" w14:textId="6C9C47C7" w:rsidR="001332BD" w:rsidRPr="00E956F7" w:rsidRDefault="001332BD" w:rsidP="00AC0123">
            <w:pPr>
              <w:pStyle w:val="Tablebody"/>
              <w:autoSpaceDE w:val="0"/>
              <w:autoSpaceDN w:val="0"/>
              <w:adjustRightInd w:val="0"/>
            </w:pPr>
            <w:r w:rsidRPr="00E956F7">
              <w:rPr>
                <w:szCs w:val="24"/>
              </w:rPr>
              <w:t>-</w:t>
            </w:r>
          </w:p>
        </w:tc>
      </w:tr>
      <w:tr w:rsidR="001332BD" w:rsidRPr="00E956F7" w14:paraId="6ABB22C4" w14:textId="77777777" w:rsidTr="005B271E">
        <w:trPr>
          <w:jc w:val="center"/>
        </w:trPr>
        <w:tc>
          <w:tcPr>
            <w:tcW w:w="2111" w:type="dxa"/>
            <w:tcBorders>
              <w:top w:val="single" w:sz="6" w:space="0" w:color="auto"/>
              <w:bottom w:val="single" w:sz="4" w:space="0" w:color="auto"/>
            </w:tcBorders>
            <w:vAlign w:val="bottom"/>
          </w:tcPr>
          <w:p w14:paraId="3D26CE22" w14:textId="1532968D" w:rsidR="001332BD" w:rsidRPr="00E956F7" w:rsidRDefault="001332BD" w:rsidP="00AC0123">
            <w:pPr>
              <w:pStyle w:val="Tablebody"/>
              <w:autoSpaceDE w:val="0"/>
              <w:autoSpaceDN w:val="0"/>
              <w:adjustRightInd w:val="0"/>
            </w:pPr>
            <w:r w:rsidRPr="00E956F7">
              <w:rPr>
                <w:szCs w:val="24"/>
              </w:rPr>
              <w:t>tangential_direction</w:t>
            </w:r>
          </w:p>
        </w:tc>
        <w:tc>
          <w:tcPr>
            <w:tcW w:w="2268" w:type="dxa"/>
            <w:tcBorders>
              <w:top w:val="single" w:sz="6" w:space="0" w:color="auto"/>
              <w:bottom w:val="single" w:sz="4" w:space="0" w:color="auto"/>
            </w:tcBorders>
            <w:vAlign w:val="bottom"/>
          </w:tcPr>
          <w:p w14:paraId="14BEB2D7" w14:textId="3FD27E18"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72DF9654" w14:textId="23481B4C" w:rsidR="001332BD" w:rsidRPr="00E956F7" w:rsidRDefault="001332BD" w:rsidP="00AC0123">
            <w:pPr>
              <w:pStyle w:val="Tablebody"/>
              <w:autoSpaceDE w:val="0"/>
              <w:autoSpaceDN w:val="0"/>
              <w:adjustRightInd w:val="0"/>
            </w:pPr>
            <w:r w:rsidRPr="00E956F7">
              <w:rPr>
                <w:szCs w:val="24"/>
              </w:rPr>
              <w:t>Optional</w:t>
            </w:r>
          </w:p>
        </w:tc>
        <w:tc>
          <w:tcPr>
            <w:tcW w:w="2817" w:type="dxa"/>
            <w:tcBorders>
              <w:top w:val="single" w:sz="6" w:space="0" w:color="auto"/>
              <w:bottom w:val="single" w:sz="4" w:space="0" w:color="auto"/>
            </w:tcBorders>
            <w:vAlign w:val="bottom"/>
          </w:tcPr>
          <w:p w14:paraId="06970583" w14:textId="7C66B983" w:rsidR="001332BD" w:rsidRPr="00E956F7" w:rsidRDefault="001332BD" w:rsidP="00AC0123">
            <w:pPr>
              <w:pStyle w:val="Tablebody"/>
              <w:autoSpaceDE w:val="0"/>
              <w:autoSpaceDN w:val="0"/>
              <w:adjustRightInd w:val="0"/>
            </w:pPr>
            <w:r w:rsidRPr="00E956F7">
              <w:rPr>
                <w:szCs w:val="24"/>
              </w:rPr>
              <w:t>-</w:t>
            </w:r>
          </w:p>
        </w:tc>
      </w:tr>
      <w:tr w:rsidR="001332BD" w:rsidRPr="00E956F7" w14:paraId="5B8D2EDC" w14:textId="77777777" w:rsidTr="005B271E">
        <w:trPr>
          <w:jc w:val="center"/>
        </w:trPr>
        <w:tc>
          <w:tcPr>
            <w:tcW w:w="2111" w:type="dxa"/>
            <w:tcBorders>
              <w:top w:val="single" w:sz="4" w:space="0" w:color="auto"/>
            </w:tcBorders>
          </w:tcPr>
          <w:p w14:paraId="2831B18A" w14:textId="5B720AF5" w:rsidR="001332BD" w:rsidRPr="00E956F7" w:rsidRDefault="001332BD" w:rsidP="00AC0123">
            <w:pPr>
              <w:pStyle w:val="Tablebody"/>
              <w:autoSpaceDE w:val="0"/>
              <w:autoSpaceDN w:val="0"/>
              <w:adjustRightInd w:val="0"/>
            </w:pPr>
            <w:r w:rsidRPr="00E956F7">
              <w:rPr>
                <w:szCs w:val="24"/>
              </w:rPr>
              <w:t>blind</w:t>
            </w:r>
            <w:r w:rsidRPr="00E956F7">
              <w:rPr>
                <w:szCs w:val="24"/>
              </w:rPr>
              <w:br/>
              <w:t>self_piercing</w:t>
            </w:r>
            <w:r w:rsidRPr="00E956F7">
              <w:rPr>
                <w:szCs w:val="24"/>
              </w:rPr>
              <w:br/>
              <w:t>solid</w:t>
            </w:r>
            <w:r w:rsidRPr="00E956F7">
              <w:rPr>
                <w:szCs w:val="24"/>
              </w:rPr>
              <w:br/>
              <w:t>swop</w:t>
            </w:r>
            <w:r w:rsidRPr="00E956F7">
              <w:rPr>
                <w:szCs w:val="24"/>
              </w:rPr>
              <w:br/>
              <w:t>clinch_rivet_stud</w:t>
            </w:r>
          </w:p>
        </w:tc>
        <w:tc>
          <w:tcPr>
            <w:tcW w:w="2268" w:type="dxa"/>
            <w:tcBorders>
              <w:top w:val="single" w:sz="4" w:space="0" w:color="auto"/>
            </w:tcBorders>
          </w:tcPr>
          <w:p w14:paraId="1574CA09" w14:textId="7BCC9B0D" w:rsidR="001332BD" w:rsidRPr="00E956F7" w:rsidRDefault="001332BD" w:rsidP="00AC0123">
            <w:pPr>
              <w:pStyle w:val="Tablebody"/>
              <w:autoSpaceDE w:val="0"/>
              <w:autoSpaceDN w:val="0"/>
              <w:adjustRightInd w:val="0"/>
            </w:pPr>
            <w:r w:rsidRPr="00E956F7">
              <w:rPr>
                <w:szCs w:val="24"/>
              </w:rPr>
              <w:t>1</w:t>
            </w:r>
          </w:p>
        </w:tc>
        <w:tc>
          <w:tcPr>
            <w:tcW w:w="1276" w:type="dxa"/>
            <w:tcBorders>
              <w:top w:val="single" w:sz="4" w:space="0" w:color="auto"/>
            </w:tcBorders>
          </w:tcPr>
          <w:p w14:paraId="3C777903" w14:textId="06134B77" w:rsidR="001332BD" w:rsidRPr="00E956F7" w:rsidRDefault="001332BD" w:rsidP="00AC0123">
            <w:pPr>
              <w:pStyle w:val="Tablebody"/>
              <w:autoSpaceDE w:val="0"/>
              <w:autoSpaceDN w:val="0"/>
              <w:adjustRightInd w:val="0"/>
            </w:pPr>
            <w:r w:rsidRPr="00E956F7">
              <w:rPr>
                <w:szCs w:val="24"/>
              </w:rPr>
              <w:t>Optional</w:t>
            </w:r>
          </w:p>
        </w:tc>
        <w:tc>
          <w:tcPr>
            <w:tcW w:w="2817" w:type="dxa"/>
            <w:tcBorders>
              <w:top w:val="single" w:sz="4" w:space="0" w:color="auto"/>
            </w:tcBorders>
          </w:tcPr>
          <w:p w14:paraId="4E6A3557" w14:textId="42293785" w:rsidR="001332BD" w:rsidRPr="00E956F7" w:rsidRDefault="001332BD" w:rsidP="00AC0123">
            <w:pPr>
              <w:pStyle w:val="Tablebody"/>
              <w:autoSpaceDE w:val="0"/>
              <w:autoSpaceDN w:val="0"/>
              <w:adjustRightInd w:val="0"/>
            </w:pPr>
            <w:r w:rsidRPr="00E956F7">
              <w:rPr>
                <w:szCs w:val="24"/>
              </w:rPr>
              <w:t>Maximum one of the listed elements.</w:t>
            </w:r>
          </w:p>
        </w:tc>
      </w:tr>
    </w:tbl>
    <w:p w14:paraId="720DF4A8" w14:textId="5D16E87C" w:rsidR="001332BD" w:rsidRPr="00E956F7" w:rsidRDefault="001332BD">
      <w:pPr>
        <w:pStyle w:val="BodyText"/>
        <w:autoSpaceDE w:val="0"/>
        <w:autoSpaceDN w:val="0"/>
        <w:adjustRightInd w:val="0"/>
        <w:rPr>
          <w:szCs w:val="24"/>
        </w:rPr>
      </w:pPr>
      <w:r w:rsidRPr="00E956F7">
        <w:rPr>
          <w:szCs w:val="24"/>
        </w:rPr>
        <w:t xml:space="preserve">The subtypes are described in detail in the following </w:t>
      </w:r>
      <w:del w:id="1741" w:author="LUEJE Claudia" w:date="2023-06-26T17:59:00Z">
        <w:r w:rsidR="00FC68DB" w:rsidRPr="005C2D94">
          <w:delText xml:space="preserve">sections. </w:delText>
        </w:r>
      </w:del>
      <w:ins w:id="1742" w:author="LUEJE Claudia" w:date="2023-06-26T17:59:00Z">
        <w:r w:rsidR="00A57F6A">
          <w:rPr>
            <w:szCs w:val="24"/>
          </w:rPr>
          <w:t>subclauses</w:t>
        </w:r>
        <w:r w:rsidRPr="00E956F7">
          <w:rPr>
            <w:szCs w:val="24"/>
          </w:rPr>
          <w:t>.</w:t>
        </w:r>
      </w:ins>
    </w:p>
    <w:p w14:paraId="1C6FCBC4" w14:textId="52E1BEFA" w:rsidR="001332BD" w:rsidRPr="00E956F7" w:rsidRDefault="001332BD" w:rsidP="00423A17">
      <w:pPr>
        <w:pStyle w:val="BodyText"/>
      </w:pPr>
      <w:r w:rsidRPr="00E956F7">
        <w:t xml:space="preserve">EXAMPLE </w:t>
      </w:r>
      <w:del w:id="1743" w:author="LUEJE Claudia" w:date="2023-06-26T17:59:00Z">
        <w:r w:rsidR="00F30A98">
          <w:delText xml:space="preserve">A   </w:delText>
        </w:r>
      </w:del>
      <w:ins w:id="1744" w:author="LUEJE Claudia" w:date="2023-06-26T17:59:00Z">
        <w:r w:rsidR="0086369F">
          <w:t>1</w:t>
        </w:r>
      </w:ins>
      <w:r w:rsidRPr="00E956F7">
        <w:t xml:space="preserve"> Example for a (axisymmetric) rivet connection that uses only the &lt;normal_direction/&gt;</w:t>
      </w:r>
    </w:p>
    <w:p w14:paraId="02125FA8" w14:textId="77777777" w:rsidR="001E551A" w:rsidRDefault="001E551A" w:rsidP="001E551A">
      <w:pPr>
        <w:pStyle w:val="Code-"/>
      </w:pPr>
      <w:r w:rsidRPr="00E45DCE">
        <w:t xml:space="preserve">    </w:t>
      </w:r>
      <w:r w:rsidR="001332BD" w:rsidRPr="00E45DCE">
        <w:rPr>
          <w:szCs w:val="24"/>
        </w:rPr>
        <w:t>&lt;connection_0d label="RVT_2123921"&gt;</w:t>
      </w:r>
    </w:p>
    <w:p w14:paraId="7B31CCE3" w14:textId="77777777" w:rsidR="001E551A" w:rsidRDefault="001E551A" w:rsidP="001E551A">
      <w:pPr>
        <w:pStyle w:val="Code-"/>
      </w:pPr>
      <w:r>
        <w:t xml:space="preserve">    </w:t>
      </w:r>
      <w:r w:rsidR="001332BD" w:rsidRPr="00E45DCE">
        <w:t xml:space="preserve">    ...</w:t>
      </w:r>
    </w:p>
    <w:p w14:paraId="5FEAA5DE" w14:textId="77777777" w:rsidR="001E551A" w:rsidRDefault="001E551A" w:rsidP="001E551A">
      <w:pPr>
        <w:pStyle w:val="Code-"/>
      </w:pPr>
      <w:r>
        <w:t xml:space="preserve">    </w:t>
      </w:r>
      <w:r w:rsidR="00AC0123" w:rsidRPr="00E45DCE">
        <w:t xml:space="preserve">    </w:t>
      </w:r>
      <w:r w:rsidR="001332BD" w:rsidRPr="00E45DCE">
        <w:rPr>
          <w:b/>
        </w:rPr>
        <w:t>&lt;rivet shaft_diameter="5.0" head_diameter="8" length="3.5"&gt;</w:t>
      </w:r>
    </w:p>
    <w:p w14:paraId="63C2E55E" w14:textId="77777777" w:rsidR="001E551A" w:rsidRDefault="001E551A" w:rsidP="001E551A">
      <w:pPr>
        <w:pStyle w:val="Code-"/>
        <w:rPr>
          <w:lang w:val="fr-CH"/>
        </w:rPr>
      </w:pPr>
      <w:r w:rsidRPr="00D72F0B">
        <w:rPr>
          <w:lang w:val="en-US"/>
        </w:rPr>
        <w:t xml:space="preserve">    </w:t>
      </w:r>
      <w:r w:rsidR="001332BD" w:rsidRPr="00D72F0B">
        <w:rPr>
          <w:lang w:val="en-US"/>
        </w:rPr>
        <w:t xml:space="preserve">       </w:t>
      </w:r>
      <w:r w:rsidR="001332BD" w:rsidRPr="00E45DCE">
        <w:rPr>
          <w:lang w:val="fr-CH"/>
        </w:rPr>
        <w:t>&lt;normal_direction x="0" y="0" z="3"/&gt;</w:t>
      </w:r>
    </w:p>
    <w:p w14:paraId="05C04119" w14:textId="77777777" w:rsidR="001E551A" w:rsidRDefault="001E551A" w:rsidP="001E551A">
      <w:pPr>
        <w:pStyle w:val="Code-"/>
      </w:pPr>
      <w:r>
        <w:rPr>
          <w:lang w:val="fr-CH"/>
        </w:rPr>
        <w:t xml:space="preserve">    </w:t>
      </w:r>
      <w:r w:rsidR="001332BD" w:rsidRPr="00E45DCE">
        <w:rPr>
          <w:lang w:val="fr-CH"/>
        </w:rPr>
        <w:t xml:space="preserve">    </w:t>
      </w:r>
      <w:r w:rsidR="001332BD" w:rsidRPr="00E45DCE">
        <w:rPr>
          <w:b/>
        </w:rPr>
        <w:t>&lt;/rivet&gt;</w:t>
      </w:r>
    </w:p>
    <w:p w14:paraId="4B04F8EA" w14:textId="77777777" w:rsidR="001E551A" w:rsidRDefault="001E551A" w:rsidP="001E551A">
      <w:pPr>
        <w:pStyle w:val="Code-"/>
      </w:pPr>
      <w:r>
        <w:t xml:space="preserve">    </w:t>
      </w:r>
      <w:r w:rsidR="001332BD" w:rsidRPr="00E45DCE">
        <w:t xml:space="preserve">    &lt;loc&gt; 1645.83 821.145 616.585 &lt;/loc&gt;</w:t>
      </w:r>
    </w:p>
    <w:p w14:paraId="2122D209" w14:textId="77777777" w:rsidR="001E551A" w:rsidRDefault="001E551A" w:rsidP="001E551A">
      <w:pPr>
        <w:pStyle w:val="Code-"/>
      </w:pPr>
      <w:r>
        <w:t xml:space="preserve">    </w:t>
      </w:r>
      <w:r w:rsidR="001332BD" w:rsidRPr="00E45DCE">
        <w:t xml:space="preserve">    &lt;appdata&gt;</w:t>
      </w:r>
    </w:p>
    <w:p w14:paraId="377679B7" w14:textId="77777777" w:rsidR="001E551A" w:rsidRDefault="001E551A" w:rsidP="001E551A">
      <w:pPr>
        <w:pStyle w:val="Code-"/>
      </w:pPr>
      <w:r>
        <w:t xml:space="preserve">    </w:t>
      </w:r>
      <w:r w:rsidR="001332BD" w:rsidRPr="00E45DCE">
        <w:t xml:space="preserve">        ...</w:t>
      </w:r>
    </w:p>
    <w:p w14:paraId="4F2C727E" w14:textId="77777777" w:rsidR="001E551A" w:rsidRDefault="001E551A" w:rsidP="001E551A">
      <w:pPr>
        <w:pStyle w:val="Code-"/>
      </w:pPr>
      <w:r>
        <w:t xml:space="preserve">    </w:t>
      </w:r>
      <w:r w:rsidR="001332BD" w:rsidRPr="00E45DCE">
        <w:t xml:space="preserve">    &lt;/appdata&gt;</w:t>
      </w:r>
    </w:p>
    <w:p w14:paraId="63CF47F2" w14:textId="77312995" w:rsidR="001332BD" w:rsidRPr="00E45DCE" w:rsidRDefault="001E551A" w:rsidP="001E551A">
      <w:pPr>
        <w:pStyle w:val="Code-"/>
      </w:pPr>
      <w:r>
        <w:t xml:space="preserve">    </w:t>
      </w:r>
      <w:r w:rsidR="001332BD" w:rsidRPr="00E45DCE">
        <w:t>&lt;/connection_0d&gt;</w:t>
      </w:r>
    </w:p>
    <w:p w14:paraId="220806E0" w14:textId="77777777" w:rsidR="001332BD" w:rsidRPr="00E45DCE" w:rsidRDefault="001332BD" w:rsidP="00E45DCE">
      <w:pPr>
        <w:pStyle w:val="Code-"/>
      </w:pPr>
      <w:r w:rsidRPr="00E45DCE">
        <w:t> </w:t>
      </w:r>
    </w:p>
    <w:p w14:paraId="28FC91CC" w14:textId="3968662C" w:rsidR="001332BD" w:rsidRPr="00E956F7" w:rsidRDefault="001332BD" w:rsidP="00423A17">
      <w:pPr>
        <w:pStyle w:val="BodyText"/>
      </w:pPr>
      <w:r w:rsidRPr="00E956F7">
        <w:t xml:space="preserve">EXAMPLE </w:t>
      </w:r>
      <w:del w:id="1745" w:author="LUEJE Claudia" w:date="2023-06-26T17:59:00Z">
        <w:r w:rsidR="00F30A98">
          <w:delText xml:space="preserve">B   </w:delText>
        </w:r>
      </w:del>
      <w:ins w:id="1746" w:author="LUEJE Claudia" w:date="2023-06-26T17:59:00Z">
        <w:r w:rsidR="0086369F">
          <w:t>2</w:t>
        </w:r>
      </w:ins>
      <w:r w:rsidRPr="00E956F7">
        <w:t xml:space="preserve"> Example for a rivet connection that requires also the &lt;tangential_direction/&gt;</w:t>
      </w:r>
    </w:p>
    <w:p w14:paraId="1ABC1A49" w14:textId="77777777" w:rsidR="001E551A" w:rsidRDefault="001E551A" w:rsidP="001E551A">
      <w:pPr>
        <w:pStyle w:val="Code-"/>
      </w:pPr>
      <w:r w:rsidRPr="00E45DCE">
        <w:t xml:space="preserve">    </w:t>
      </w:r>
      <w:r w:rsidR="001332BD" w:rsidRPr="00E45DCE">
        <w:rPr>
          <w:szCs w:val="24"/>
        </w:rPr>
        <w:t>&lt;connection_0d label="RVT_2123922"&gt;</w:t>
      </w:r>
    </w:p>
    <w:p w14:paraId="66ACE421" w14:textId="77777777" w:rsidR="001E551A" w:rsidRDefault="001E551A" w:rsidP="001E551A">
      <w:pPr>
        <w:pStyle w:val="Code-"/>
      </w:pPr>
      <w:r>
        <w:t xml:space="preserve">    </w:t>
      </w:r>
      <w:r w:rsidR="001332BD" w:rsidRPr="00E45DCE">
        <w:t xml:space="preserve">    ...</w:t>
      </w:r>
    </w:p>
    <w:p w14:paraId="0F82EC76" w14:textId="77777777" w:rsidR="001E551A" w:rsidRDefault="001E551A" w:rsidP="001E551A">
      <w:pPr>
        <w:pStyle w:val="Code-"/>
      </w:pPr>
      <w:r>
        <w:t xml:space="preserve">    </w:t>
      </w:r>
      <w:r w:rsidR="00AC0123" w:rsidRPr="00E45DCE">
        <w:t xml:space="preserve">    </w:t>
      </w:r>
      <w:r w:rsidR="001332BD" w:rsidRPr="00E45DCE">
        <w:rPr>
          <w:b/>
        </w:rPr>
        <w:t>&lt;rivet shaft_diameter="5.0" head_diameter="8" length="3.5"&gt;</w:t>
      </w:r>
    </w:p>
    <w:p w14:paraId="54DF2976" w14:textId="77777777" w:rsidR="001E551A" w:rsidRDefault="001E551A" w:rsidP="001E551A">
      <w:pPr>
        <w:pStyle w:val="Code-"/>
        <w:rPr>
          <w:lang w:val="fr-CH"/>
        </w:rPr>
      </w:pPr>
      <w:r w:rsidRPr="00D72F0B">
        <w:rPr>
          <w:lang w:val="en-US"/>
        </w:rPr>
        <w:t xml:space="preserve">    </w:t>
      </w:r>
      <w:r w:rsidR="001332BD" w:rsidRPr="00D72F0B">
        <w:rPr>
          <w:lang w:val="en-US"/>
        </w:rPr>
        <w:t xml:space="preserve">        </w:t>
      </w:r>
      <w:r w:rsidR="001332BD" w:rsidRPr="00E45DCE">
        <w:rPr>
          <w:b/>
          <w:lang w:val="fr-CH"/>
        </w:rPr>
        <w:t>&lt;normal_direction x="0" y="0" z="3"/&gt;</w:t>
      </w:r>
    </w:p>
    <w:p w14:paraId="3824DB72" w14:textId="77777777" w:rsidR="001E551A" w:rsidRDefault="001E551A" w:rsidP="001E551A">
      <w:pPr>
        <w:pStyle w:val="Code-"/>
        <w:rPr>
          <w:lang w:val="fr-CH"/>
        </w:rPr>
      </w:pPr>
      <w:r>
        <w:rPr>
          <w:lang w:val="fr-CH"/>
        </w:rPr>
        <w:t xml:space="preserve">    </w:t>
      </w:r>
      <w:r w:rsidR="001332BD" w:rsidRPr="00E45DCE">
        <w:rPr>
          <w:lang w:val="fr-CH"/>
        </w:rPr>
        <w:t xml:space="preserve">        </w:t>
      </w:r>
      <w:r w:rsidR="001332BD" w:rsidRPr="00E45DCE">
        <w:rPr>
          <w:b/>
          <w:lang w:val="fr-CH"/>
        </w:rPr>
        <w:t>&lt;tangential_direction x="3" y="0" z="0"/&gt;</w:t>
      </w:r>
    </w:p>
    <w:p w14:paraId="0D434E0D" w14:textId="77777777" w:rsidR="001E551A" w:rsidRDefault="001E551A" w:rsidP="001E551A">
      <w:pPr>
        <w:pStyle w:val="Code-"/>
      </w:pPr>
      <w:r>
        <w:rPr>
          <w:lang w:val="fr-CH"/>
        </w:rPr>
        <w:t xml:space="preserve">    </w:t>
      </w:r>
      <w:r w:rsidR="001332BD" w:rsidRPr="00E45DCE">
        <w:rPr>
          <w:lang w:val="fr-CH"/>
        </w:rPr>
        <w:t xml:space="preserve">    </w:t>
      </w:r>
      <w:r w:rsidR="001332BD" w:rsidRPr="00E45DCE">
        <w:rPr>
          <w:b/>
        </w:rPr>
        <w:t>&lt;/rivet&gt;</w:t>
      </w:r>
    </w:p>
    <w:p w14:paraId="4E429186" w14:textId="77777777" w:rsidR="001E551A" w:rsidRDefault="001E551A" w:rsidP="001E551A">
      <w:pPr>
        <w:pStyle w:val="Code-"/>
      </w:pPr>
      <w:r>
        <w:t xml:space="preserve">    </w:t>
      </w:r>
      <w:r w:rsidR="001332BD" w:rsidRPr="00E45DCE">
        <w:t xml:space="preserve">    &lt;loc&gt; 1645.83 -821.145 616.585 &lt;/loc&gt;</w:t>
      </w:r>
    </w:p>
    <w:p w14:paraId="41674475" w14:textId="77777777" w:rsidR="001E551A" w:rsidRDefault="001E551A" w:rsidP="001E551A">
      <w:pPr>
        <w:pStyle w:val="Code-"/>
      </w:pPr>
      <w:r>
        <w:t xml:space="preserve">    </w:t>
      </w:r>
      <w:r w:rsidR="001332BD" w:rsidRPr="00E45DCE">
        <w:t xml:space="preserve">    &lt;appdata&gt;</w:t>
      </w:r>
    </w:p>
    <w:p w14:paraId="70036993" w14:textId="77777777" w:rsidR="001E551A" w:rsidRDefault="001E551A" w:rsidP="001E551A">
      <w:pPr>
        <w:pStyle w:val="Code-"/>
      </w:pPr>
      <w:r>
        <w:t xml:space="preserve">    </w:t>
      </w:r>
      <w:r w:rsidR="001332BD" w:rsidRPr="00E45DCE">
        <w:t xml:space="preserve">        ...</w:t>
      </w:r>
    </w:p>
    <w:p w14:paraId="41AF846F" w14:textId="77777777" w:rsidR="001E551A" w:rsidRDefault="001E551A" w:rsidP="001E551A">
      <w:pPr>
        <w:pStyle w:val="Code-"/>
      </w:pPr>
      <w:r>
        <w:t xml:space="preserve">    </w:t>
      </w:r>
      <w:r w:rsidR="001332BD" w:rsidRPr="00E45DCE">
        <w:t xml:space="preserve">    &lt;/appdata&gt;</w:t>
      </w:r>
    </w:p>
    <w:p w14:paraId="1B11367E" w14:textId="05785BC9" w:rsidR="001332BD" w:rsidRPr="00E45DCE" w:rsidRDefault="001E551A" w:rsidP="001E551A">
      <w:pPr>
        <w:pStyle w:val="Code-"/>
      </w:pPr>
      <w:r>
        <w:t xml:space="preserve">    </w:t>
      </w:r>
      <w:r w:rsidR="001332BD" w:rsidRPr="00E45DCE">
        <w:t>&lt;/connection_0d&gt;</w:t>
      </w:r>
    </w:p>
    <w:p w14:paraId="7E6433B2" w14:textId="77777777" w:rsidR="001332BD" w:rsidRPr="00E45DCE" w:rsidRDefault="001332BD" w:rsidP="00E45DCE">
      <w:pPr>
        <w:pStyle w:val="Code-"/>
      </w:pPr>
      <w:r w:rsidRPr="00E45DCE">
        <w:t> </w:t>
      </w:r>
    </w:p>
    <w:p w14:paraId="65202F25" w14:textId="29EC17D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747" w:name="_Toc428279367"/>
      <w:bookmarkStart w:id="1748" w:name="_Toc428456104"/>
      <w:bookmarkStart w:id="1749" w:name="_Toc428537067"/>
      <w:bookmarkStart w:id="1750" w:name="_Toc428969386"/>
      <w:bookmarkStart w:id="1751" w:name="_Toc429052777"/>
      <w:bookmarkStart w:id="1752" w:name="_Toc413359586"/>
      <w:bookmarkStart w:id="1753" w:name="_Toc3556978"/>
      <w:bookmarkStart w:id="1754" w:name="_Toc34747228"/>
      <w:bookmarkStart w:id="1755" w:name="_Toc77102043"/>
      <w:bookmarkStart w:id="1756" w:name="_Toc110532193"/>
      <w:bookmarkEnd w:id="1747"/>
      <w:bookmarkEnd w:id="1748"/>
      <w:bookmarkEnd w:id="1749"/>
      <w:bookmarkEnd w:id="1750"/>
      <w:bookmarkEnd w:id="1751"/>
      <w:r w:rsidRPr="00E956F7">
        <w:rPr>
          <w:rFonts w:eastAsia="Times New Roman"/>
          <w:szCs w:val="24"/>
        </w:rPr>
        <w:t xml:space="preserve">Blind </w:t>
      </w:r>
      <w:r w:rsidR="0086369F">
        <w:rPr>
          <w:rFonts w:eastAsia="Times New Roman"/>
          <w:szCs w:val="24"/>
        </w:rPr>
        <w:t>r</w:t>
      </w:r>
      <w:r w:rsidRPr="00E956F7">
        <w:rPr>
          <w:rFonts w:eastAsia="Times New Roman"/>
          <w:szCs w:val="24"/>
        </w:rPr>
        <w:t>ivets</w:t>
      </w:r>
      <w:bookmarkEnd w:id="1752"/>
      <w:bookmarkEnd w:id="1753"/>
      <w:bookmarkEnd w:id="1754"/>
      <w:bookmarkEnd w:id="1755"/>
      <w:bookmarkEnd w:id="1756"/>
    </w:p>
    <w:p w14:paraId="1EBD8578" w14:textId="77777777" w:rsidR="001332BD" w:rsidRPr="00E956F7" w:rsidRDefault="001332BD">
      <w:pPr>
        <w:pStyle w:val="BodyText"/>
        <w:autoSpaceDE w:val="0"/>
        <w:autoSpaceDN w:val="0"/>
        <w:adjustRightInd w:val="0"/>
        <w:rPr>
          <w:szCs w:val="24"/>
        </w:rPr>
      </w:pPr>
      <w:r w:rsidRPr="00E956F7">
        <w:rPr>
          <w:szCs w:val="24"/>
        </w:rPr>
        <w:t xml:space="preserve">Blind rivets are one-sided rivets that require a pre-drilled hole. Blind rivets form their shape when the mandrel is pulled out from the rivet body. This action securely clamps the sheets together. A blind rivet is denoted by a nested element </w:t>
      </w:r>
      <w:r w:rsidRPr="00483F25">
        <w:rPr>
          <w:rStyle w:val="ISOCode"/>
        </w:rPr>
        <w:t>&lt;blind/&gt;</w:t>
      </w:r>
      <w:r w:rsidRPr="00E956F7">
        <w:rPr>
          <w:szCs w:val="24"/>
        </w:rPr>
        <w:t xml:space="preserve"> within </w:t>
      </w:r>
      <w:r w:rsidRPr="00483F25">
        <w:rPr>
          <w:rStyle w:val="ISOCode"/>
        </w:rPr>
        <w:t>&lt;rivet/&gt;</w:t>
      </w:r>
      <w:r w:rsidRPr="00E956F7">
        <w:rPr>
          <w:szCs w:val="24"/>
        </w:rPr>
        <w:t xml:space="preserve">. This element is described completely by its attributes and those of </w:t>
      </w:r>
      <w:r w:rsidRPr="00483F25">
        <w:rPr>
          <w:rStyle w:val="ISOCode"/>
        </w:rPr>
        <w:t>&lt;rivet/&gt;</w:t>
      </w:r>
      <w:r w:rsidRPr="00E956F7">
        <w:rPr>
          <w:szCs w:val="24"/>
        </w:rPr>
        <w:t>.</w:t>
      </w:r>
    </w:p>
    <w:p w14:paraId="67B61D11" w14:textId="7524684B" w:rsidR="001332BD" w:rsidRPr="00E956F7" w:rsidRDefault="001332BD">
      <w:pPr>
        <w:pStyle w:val="BodyText"/>
        <w:autoSpaceDE w:val="0"/>
        <w:autoSpaceDN w:val="0"/>
        <w:adjustRightInd w:val="0"/>
        <w:rPr>
          <w:szCs w:val="24"/>
        </w:rPr>
      </w:pPr>
      <w:r w:rsidRPr="00E956F7">
        <w:rPr>
          <w:szCs w:val="24"/>
        </w:rPr>
        <w:t xml:space="preserve">XML specification of </w:t>
      </w:r>
      <w:r w:rsidRPr="00483F25">
        <w:rPr>
          <w:rStyle w:val="ISOCode"/>
        </w:rPr>
        <w:t>&lt;blind/&gt;</w:t>
      </w:r>
      <w:r w:rsidRPr="00E956F7">
        <w:rPr>
          <w:szCs w:val="24"/>
        </w:rPr>
        <w:t xml:space="preserve"> element</w:t>
      </w:r>
      <w:del w:id="1757" w:author="LUEJE Claudia" w:date="2023-06-26T17:59:00Z">
        <w:r w:rsidR="00FC68DB" w:rsidRPr="00F54804">
          <w:rPr>
            <w:rFonts w:cs="Calibri"/>
            <w:lang w:eastAsia="en-GB"/>
          </w:rPr>
          <w:delText>:</w:delText>
        </w:r>
      </w:del>
      <w:ins w:id="1758" w:author="LUEJE Claudia" w:date="2023-06-26T17:59:00Z">
        <w:r w:rsidR="0086369F">
          <w:rPr>
            <w:szCs w:val="24"/>
          </w:rPr>
          <w:t xml:space="preserve"> is shown in </w:t>
        </w:r>
        <w:r w:rsidR="0086369F" w:rsidRPr="0086369F">
          <w:rPr>
            <w:rStyle w:val="citetbl"/>
          </w:rPr>
          <w:t>Table 45</w:t>
        </w:r>
        <w:r w:rsidR="0086369F">
          <w:rPr>
            <w:szCs w:val="24"/>
          </w:rPr>
          <w:t>.</w:t>
        </w:r>
      </w:ins>
    </w:p>
    <w:p w14:paraId="5085F229" w14:textId="10C1FBF0" w:rsidR="001332BD" w:rsidRPr="00E956F7" w:rsidRDefault="006F39DE">
      <w:pPr>
        <w:pStyle w:val="Tabletitle"/>
        <w:autoSpaceDE w:val="0"/>
        <w:autoSpaceDN w:val="0"/>
        <w:adjustRightInd w:val="0"/>
        <w:outlineLvl w:val="0"/>
        <w:rPr>
          <w:szCs w:val="24"/>
        </w:rPr>
      </w:pPr>
      <w:bookmarkStart w:id="1759" w:name="_Toc110532393"/>
      <w:r w:rsidRPr="00E956F7">
        <w:rPr>
          <w:szCs w:val="24"/>
        </w:rPr>
        <w:t>Table</w:t>
      </w:r>
      <w:del w:id="1760" w:author="LUEJE Claudia" w:date="2023-06-26T17:59:00Z">
        <w:r w:rsidR="00055698" w:rsidRPr="00F54804">
          <w:delText xml:space="preserve"> </w:delText>
        </w:r>
        <w:r w:rsidR="00055698" w:rsidRPr="005C2D94">
          <w:fldChar w:fldCharType="begin"/>
        </w:r>
        <w:r w:rsidR="00055698" w:rsidRPr="00F54804">
          <w:delInstrText xml:space="preserve"> SEQ Table \* ARABIC </w:delInstrText>
        </w:r>
        <w:r w:rsidR="00055698" w:rsidRPr="005C2D94">
          <w:fldChar w:fldCharType="separate"/>
        </w:r>
        <w:r w:rsidR="0067475A">
          <w:rPr>
            <w:noProof/>
          </w:rPr>
          <w:delText>45</w:delText>
        </w:r>
        <w:r w:rsidR="00055698" w:rsidRPr="005C2D94">
          <w:fldChar w:fldCharType="end"/>
        </w:r>
      </w:del>
      <w:ins w:id="1761" w:author="LUEJE Claudia" w:date="2023-06-26T17:59:00Z">
        <w:r w:rsidRPr="00E956F7">
          <w:rPr>
            <w:szCs w:val="24"/>
          </w:rPr>
          <w:t> </w:t>
        </w:r>
        <w:r w:rsidR="001332BD" w:rsidRPr="00E956F7">
          <w:rPr>
            <w:szCs w:val="24"/>
          </w:rPr>
          <w:t>45</w:t>
        </w:r>
      </w:ins>
      <w:r w:rsidR="00B16B51" w:rsidRPr="00E956F7">
        <w:rPr>
          <w:szCs w:val="24"/>
        </w:rPr>
        <w:t xml:space="preserve"> </w:t>
      </w:r>
      <w:r w:rsidR="001332BD" w:rsidRPr="00E956F7">
        <w:rPr>
          <w:szCs w:val="24"/>
        </w:rPr>
        <w:t>— Attributes of element</w:t>
      </w:r>
      <w:r w:rsidR="001332BD" w:rsidRPr="00E956F7">
        <w:rPr>
          <w:b w:val="0"/>
          <w:szCs w:val="24"/>
        </w:rPr>
        <w:t xml:space="preserve"> </w:t>
      </w:r>
      <w:r w:rsidR="001332BD" w:rsidRPr="00483F25">
        <w:rPr>
          <w:rStyle w:val="ISOCode"/>
          <w:b w:val="0"/>
        </w:rPr>
        <w:t>&lt;blind/&gt;</w:t>
      </w:r>
      <w:bookmarkEnd w:id="1759"/>
    </w:p>
    <w:tbl>
      <w:tblPr>
        <w:tblW w:w="903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487"/>
        <w:gridCol w:w="1456"/>
        <w:gridCol w:w="1446"/>
        <w:gridCol w:w="1106"/>
        <w:gridCol w:w="3544"/>
      </w:tblGrid>
      <w:tr w:rsidR="001332BD" w:rsidRPr="00B62EE5" w14:paraId="46DA03E9" w14:textId="77777777" w:rsidTr="005B271E">
        <w:trPr>
          <w:tblHeader/>
          <w:jc w:val="center"/>
        </w:trPr>
        <w:tc>
          <w:tcPr>
            <w:tcW w:w="1487" w:type="dxa"/>
            <w:tcBorders>
              <w:top w:val="single" w:sz="12" w:space="0" w:color="auto"/>
              <w:bottom w:val="single" w:sz="12" w:space="0" w:color="auto"/>
            </w:tcBorders>
            <w:shd w:val="clear" w:color="auto" w:fill="F3F3F3"/>
            <w:vAlign w:val="bottom"/>
          </w:tcPr>
          <w:p w14:paraId="6FFC8A6B" w14:textId="3CDD62D9" w:rsidR="001332BD" w:rsidRPr="00B62EE5" w:rsidRDefault="001332BD" w:rsidP="00AC0123">
            <w:pPr>
              <w:pStyle w:val="Tableheader"/>
              <w:autoSpaceDE w:val="0"/>
              <w:autoSpaceDN w:val="0"/>
              <w:adjustRightInd w:val="0"/>
              <w:rPr>
                <w:b/>
              </w:rPr>
            </w:pPr>
            <w:r w:rsidRPr="00B62EE5">
              <w:rPr>
                <w:b/>
                <w:szCs w:val="24"/>
              </w:rPr>
              <w:t>Attributes</w:t>
            </w:r>
          </w:p>
        </w:tc>
        <w:tc>
          <w:tcPr>
            <w:tcW w:w="1456" w:type="dxa"/>
            <w:tcBorders>
              <w:top w:val="single" w:sz="12" w:space="0" w:color="auto"/>
              <w:bottom w:val="single" w:sz="12" w:space="0" w:color="auto"/>
            </w:tcBorders>
            <w:shd w:val="clear" w:color="auto" w:fill="F3F3F3"/>
            <w:vAlign w:val="bottom"/>
          </w:tcPr>
          <w:p w14:paraId="46572F32" w14:textId="344FCBFE" w:rsidR="001332BD" w:rsidRPr="00B62EE5" w:rsidRDefault="001332BD" w:rsidP="00AC0123">
            <w:pPr>
              <w:pStyle w:val="Tableheader"/>
              <w:autoSpaceDE w:val="0"/>
              <w:autoSpaceDN w:val="0"/>
              <w:adjustRightInd w:val="0"/>
              <w:rPr>
                <w:b/>
              </w:rPr>
            </w:pPr>
            <w:r w:rsidRPr="00B62EE5">
              <w:rPr>
                <w:b/>
                <w:szCs w:val="24"/>
              </w:rPr>
              <w:t>Type</w:t>
            </w:r>
          </w:p>
        </w:tc>
        <w:tc>
          <w:tcPr>
            <w:tcW w:w="1446" w:type="dxa"/>
            <w:tcBorders>
              <w:top w:val="single" w:sz="12" w:space="0" w:color="auto"/>
              <w:bottom w:val="single" w:sz="12" w:space="0" w:color="auto"/>
            </w:tcBorders>
            <w:shd w:val="clear" w:color="auto" w:fill="F3F3F3"/>
            <w:vAlign w:val="bottom"/>
          </w:tcPr>
          <w:p w14:paraId="19BA629D" w14:textId="7DE753D4" w:rsidR="001332BD" w:rsidRPr="00B62EE5" w:rsidRDefault="001332BD" w:rsidP="00AC0123">
            <w:pPr>
              <w:pStyle w:val="Tableheader"/>
              <w:autoSpaceDE w:val="0"/>
              <w:autoSpaceDN w:val="0"/>
              <w:adjustRightInd w:val="0"/>
              <w:rPr>
                <w:b/>
              </w:rPr>
            </w:pPr>
            <w:r w:rsidRPr="00B62EE5">
              <w:rPr>
                <w:b/>
                <w:szCs w:val="24"/>
              </w:rPr>
              <w:t xml:space="preserve">Value </w:t>
            </w:r>
            <w:r w:rsidR="0086369F" w:rsidRPr="00B62EE5">
              <w:rPr>
                <w:b/>
                <w:szCs w:val="24"/>
              </w:rPr>
              <w:t>s</w:t>
            </w:r>
            <w:r w:rsidRPr="00B62EE5">
              <w:rPr>
                <w:b/>
                <w:szCs w:val="24"/>
              </w:rPr>
              <w:t>pace</w:t>
            </w:r>
          </w:p>
        </w:tc>
        <w:tc>
          <w:tcPr>
            <w:tcW w:w="1106" w:type="dxa"/>
            <w:tcBorders>
              <w:top w:val="single" w:sz="12" w:space="0" w:color="auto"/>
              <w:bottom w:val="single" w:sz="12" w:space="0" w:color="auto"/>
            </w:tcBorders>
            <w:shd w:val="clear" w:color="auto" w:fill="F3F3F3"/>
            <w:vAlign w:val="bottom"/>
          </w:tcPr>
          <w:p w14:paraId="1E65E586" w14:textId="5A64634A" w:rsidR="001332BD" w:rsidRPr="00B62EE5" w:rsidRDefault="001332BD" w:rsidP="00AC0123">
            <w:pPr>
              <w:pStyle w:val="Tableheader"/>
              <w:autoSpaceDE w:val="0"/>
              <w:autoSpaceDN w:val="0"/>
              <w:adjustRightInd w:val="0"/>
              <w:rPr>
                <w:b/>
              </w:rPr>
            </w:pPr>
            <w:r w:rsidRPr="00B62EE5">
              <w:rPr>
                <w:b/>
                <w:szCs w:val="24"/>
              </w:rPr>
              <w:t>Use</w:t>
            </w:r>
          </w:p>
        </w:tc>
        <w:tc>
          <w:tcPr>
            <w:tcW w:w="3544" w:type="dxa"/>
            <w:tcBorders>
              <w:top w:val="single" w:sz="12" w:space="0" w:color="auto"/>
              <w:bottom w:val="single" w:sz="12" w:space="0" w:color="auto"/>
            </w:tcBorders>
            <w:shd w:val="clear" w:color="auto" w:fill="F3F3F3"/>
            <w:vAlign w:val="bottom"/>
          </w:tcPr>
          <w:p w14:paraId="4622F9E8" w14:textId="45D7A365" w:rsidR="001332BD" w:rsidRPr="00B62EE5" w:rsidRDefault="001332BD" w:rsidP="00AC0123">
            <w:pPr>
              <w:pStyle w:val="Tableheader"/>
              <w:autoSpaceDE w:val="0"/>
              <w:autoSpaceDN w:val="0"/>
              <w:adjustRightInd w:val="0"/>
              <w:rPr>
                <w:b/>
              </w:rPr>
            </w:pPr>
            <w:r w:rsidRPr="00B62EE5">
              <w:rPr>
                <w:b/>
                <w:szCs w:val="24"/>
              </w:rPr>
              <w:t>Constraint / Remarks</w:t>
            </w:r>
          </w:p>
        </w:tc>
      </w:tr>
      <w:tr w:rsidR="001332BD" w:rsidRPr="00E956F7" w14:paraId="504EB6EB" w14:textId="77777777" w:rsidTr="005B271E">
        <w:trPr>
          <w:jc w:val="center"/>
        </w:trPr>
        <w:tc>
          <w:tcPr>
            <w:tcW w:w="1487" w:type="dxa"/>
            <w:tcBorders>
              <w:top w:val="single" w:sz="12" w:space="0" w:color="auto"/>
            </w:tcBorders>
          </w:tcPr>
          <w:p w14:paraId="34D4D830" w14:textId="79E9066F" w:rsidR="001332BD" w:rsidRPr="00E956F7" w:rsidRDefault="001332BD" w:rsidP="00AC0123">
            <w:pPr>
              <w:pStyle w:val="Tablebody"/>
              <w:autoSpaceDE w:val="0"/>
              <w:autoSpaceDN w:val="0"/>
              <w:adjustRightInd w:val="0"/>
            </w:pPr>
            <w:r w:rsidRPr="00E956F7">
              <w:rPr>
                <w:szCs w:val="24"/>
              </w:rPr>
              <w:t>min_grip</w:t>
            </w:r>
          </w:p>
        </w:tc>
        <w:tc>
          <w:tcPr>
            <w:tcW w:w="1456" w:type="dxa"/>
            <w:tcBorders>
              <w:top w:val="single" w:sz="12" w:space="0" w:color="auto"/>
            </w:tcBorders>
          </w:tcPr>
          <w:p w14:paraId="64767B68" w14:textId="54F9A1C4" w:rsidR="001332BD" w:rsidRPr="00E956F7" w:rsidRDefault="001332BD" w:rsidP="00AC0123">
            <w:pPr>
              <w:pStyle w:val="Tablebody"/>
              <w:autoSpaceDE w:val="0"/>
              <w:autoSpaceDN w:val="0"/>
              <w:adjustRightInd w:val="0"/>
            </w:pPr>
            <w:r w:rsidRPr="00E956F7">
              <w:rPr>
                <w:szCs w:val="24"/>
              </w:rPr>
              <w:t>Floating point</w:t>
            </w:r>
          </w:p>
        </w:tc>
        <w:tc>
          <w:tcPr>
            <w:tcW w:w="1446" w:type="dxa"/>
            <w:tcBorders>
              <w:top w:val="single" w:sz="12" w:space="0" w:color="auto"/>
            </w:tcBorders>
          </w:tcPr>
          <w:p w14:paraId="30693A0C" w14:textId="6327F212" w:rsidR="001332BD" w:rsidRPr="00E956F7" w:rsidRDefault="001332BD" w:rsidP="00AC0123">
            <w:pPr>
              <w:pStyle w:val="Tablebody"/>
              <w:autoSpaceDE w:val="0"/>
              <w:autoSpaceDN w:val="0"/>
              <w:adjustRightInd w:val="0"/>
            </w:pPr>
            <w:r w:rsidRPr="00E956F7">
              <w:rPr>
                <w:szCs w:val="24"/>
              </w:rPr>
              <w:t>&gt; 0.0</w:t>
            </w:r>
          </w:p>
        </w:tc>
        <w:tc>
          <w:tcPr>
            <w:tcW w:w="1106" w:type="dxa"/>
            <w:tcBorders>
              <w:top w:val="single" w:sz="12" w:space="0" w:color="auto"/>
            </w:tcBorders>
          </w:tcPr>
          <w:p w14:paraId="4FE49C1A" w14:textId="36EA4502" w:rsidR="001332BD" w:rsidRPr="00E956F7" w:rsidRDefault="001332BD" w:rsidP="00AC0123">
            <w:pPr>
              <w:pStyle w:val="Tablebody"/>
              <w:autoSpaceDE w:val="0"/>
              <w:autoSpaceDN w:val="0"/>
              <w:adjustRightInd w:val="0"/>
            </w:pPr>
            <w:r w:rsidRPr="00E956F7">
              <w:rPr>
                <w:szCs w:val="24"/>
              </w:rPr>
              <w:t>Optional</w:t>
            </w:r>
          </w:p>
        </w:tc>
        <w:tc>
          <w:tcPr>
            <w:tcW w:w="3544" w:type="dxa"/>
            <w:tcBorders>
              <w:top w:val="single" w:sz="12" w:space="0" w:color="auto"/>
            </w:tcBorders>
          </w:tcPr>
          <w:p w14:paraId="10455EB3" w14:textId="2F8DFDEF" w:rsidR="001332BD" w:rsidRPr="00E956F7" w:rsidRDefault="001332BD" w:rsidP="00AC0123">
            <w:pPr>
              <w:pStyle w:val="Tablebody"/>
              <w:autoSpaceDE w:val="0"/>
              <w:autoSpaceDN w:val="0"/>
              <w:adjustRightInd w:val="0"/>
            </w:pPr>
            <w:r w:rsidRPr="00E956F7">
              <w:rPr>
                <w:szCs w:val="24"/>
              </w:rPr>
              <w:t>-</w:t>
            </w:r>
          </w:p>
        </w:tc>
      </w:tr>
      <w:tr w:rsidR="001332BD" w:rsidRPr="00E956F7" w14:paraId="2EF40650" w14:textId="77777777" w:rsidTr="005B271E">
        <w:trPr>
          <w:jc w:val="center"/>
        </w:trPr>
        <w:tc>
          <w:tcPr>
            <w:tcW w:w="1487" w:type="dxa"/>
          </w:tcPr>
          <w:p w14:paraId="76CC308E" w14:textId="794854FF" w:rsidR="001332BD" w:rsidRPr="00E956F7" w:rsidRDefault="001332BD" w:rsidP="00AC0123">
            <w:pPr>
              <w:pStyle w:val="Tablebody"/>
              <w:autoSpaceDE w:val="0"/>
              <w:autoSpaceDN w:val="0"/>
              <w:adjustRightInd w:val="0"/>
            </w:pPr>
            <w:r w:rsidRPr="00E956F7">
              <w:rPr>
                <w:szCs w:val="24"/>
              </w:rPr>
              <w:t>max_grip</w:t>
            </w:r>
          </w:p>
        </w:tc>
        <w:tc>
          <w:tcPr>
            <w:tcW w:w="1456" w:type="dxa"/>
          </w:tcPr>
          <w:p w14:paraId="126FB9F7" w14:textId="1D69A0EB" w:rsidR="001332BD" w:rsidRPr="00E956F7" w:rsidRDefault="001332BD" w:rsidP="00AC0123">
            <w:pPr>
              <w:pStyle w:val="Tablebody"/>
              <w:autoSpaceDE w:val="0"/>
              <w:autoSpaceDN w:val="0"/>
              <w:adjustRightInd w:val="0"/>
            </w:pPr>
            <w:r w:rsidRPr="00E956F7">
              <w:rPr>
                <w:szCs w:val="24"/>
              </w:rPr>
              <w:t>Floating point</w:t>
            </w:r>
          </w:p>
        </w:tc>
        <w:tc>
          <w:tcPr>
            <w:tcW w:w="1446" w:type="dxa"/>
          </w:tcPr>
          <w:p w14:paraId="633DEE4D" w14:textId="4636644F" w:rsidR="001332BD" w:rsidRPr="00E956F7" w:rsidRDefault="001332BD" w:rsidP="00AC0123">
            <w:pPr>
              <w:pStyle w:val="Tablebody"/>
              <w:autoSpaceDE w:val="0"/>
              <w:autoSpaceDN w:val="0"/>
              <w:adjustRightInd w:val="0"/>
            </w:pPr>
            <w:r w:rsidRPr="00E956F7">
              <w:rPr>
                <w:szCs w:val="24"/>
              </w:rPr>
              <w:t>&gt; 0.0</w:t>
            </w:r>
          </w:p>
        </w:tc>
        <w:tc>
          <w:tcPr>
            <w:tcW w:w="1106" w:type="dxa"/>
          </w:tcPr>
          <w:p w14:paraId="59EBFB4E" w14:textId="55F6224C" w:rsidR="001332BD" w:rsidRPr="00E956F7" w:rsidRDefault="001332BD" w:rsidP="00AC0123">
            <w:pPr>
              <w:pStyle w:val="Tablebody"/>
              <w:autoSpaceDE w:val="0"/>
              <w:autoSpaceDN w:val="0"/>
              <w:adjustRightInd w:val="0"/>
            </w:pPr>
            <w:r w:rsidRPr="00E956F7">
              <w:rPr>
                <w:szCs w:val="24"/>
              </w:rPr>
              <w:t>Optional</w:t>
            </w:r>
          </w:p>
        </w:tc>
        <w:tc>
          <w:tcPr>
            <w:tcW w:w="3544" w:type="dxa"/>
          </w:tcPr>
          <w:p w14:paraId="4D14B86D" w14:textId="5BC65F3D" w:rsidR="001332BD" w:rsidRPr="00E956F7" w:rsidRDefault="001332BD" w:rsidP="00AC0123">
            <w:pPr>
              <w:pStyle w:val="Tablebody"/>
              <w:autoSpaceDE w:val="0"/>
              <w:autoSpaceDN w:val="0"/>
              <w:adjustRightInd w:val="0"/>
            </w:pPr>
            <w:r w:rsidRPr="00E956F7">
              <w:rPr>
                <w:szCs w:val="24"/>
              </w:rPr>
              <w:t>greater equal to min_grip</w:t>
            </w:r>
          </w:p>
        </w:tc>
      </w:tr>
      <w:tr w:rsidR="001332BD" w:rsidRPr="00E956F7" w14:paraId="6EAB7FDD" w14:textId="77777777" w:rsidTr="005B271E">
        <w:trPr>
          <w:jc w:val="center"/>
        </w:trPr>
        <w:tc>
          <w:tcPr>
            <w:tcW w:w="1487" w:type="dxa"/>
          </w:tcPr>
          <w:p w14:paraId="62A3074C" w14:textId="3D9EBB04" w:rsidR="001332BD" w:rsidRPr="00E956F7" w:rsidRDefault="001332BD" w:rsidP="00AC0123">
            <w:pPr>
              <w:pStyle w:val="Tablebody"/>
              <w:autoSpaceDE w:val="0"/>
              <w:autoSpaceDN w:val="0"/>
              <w:adjustRightInd w:val="0"/>
            </w:pPr>
            <w:r w:rsidRPr="00E956F7">
              <w:rPr>
                <w:szCs w:val="24"/>
              </w:rPr>
              <w:t>clearance</w:t>
            </w:r>
          </w:p>
        </w:tc>
        <w:tc>
          <w:tcPr>
            <w:tcW w:w="1456" w:type="dxa"/>
          </w:tcPr>
          <w:p w14:paraId="235BDF74" w14:textId="7E97F274" w:rsidR="001332BD" w:rsidRPr="00E956F7" w:rsidRDefault="001332BD" w:rsidP="00AC0123">
            <w:pPr>
              <w:pStyle w:val="Tablebody"/>
              <w:autoSpaceDE w:val="0"/>
              <w:autoSpaceDN w:val="0"/>
              <w:adjustRightInd w:val="0"/>
            </w:pPr>
            <w:r w:rsidRPr="00E956F7">
              <w:rPr>
                <w:szCs w:val="24"/>
              </w:rPr>
              <w:t>Floating point</w:t>
            </w:r>
          </w:p>
        </w:tc>
        <w:tc>
          <w:tcPr>
            <w:tcW w:w="1446" w:type="dxa"/>
          </w:tcPr>
          <w:p w14:paraId="16982DC0" w14:textId="0FA10D50" w:rsidR="001332BD" w:rsidRPr="00E956F7" w:rsidRDefault="001332BD" w:rsidP="00AC0123">
            <w:pPr>
              <w:pStyle w:val="Tablebody"/>
              <w:autoSpaceDE w:val="0"/>
              <w:autoSpaceDN w:val="0"/>
              <w:adjustRightInd w:val="0"/>
            </w:pPr>
            <w:r w:rsidRPr="00E956F7">
              <w:rPr>
                <w:szCs w:val="24"/>
              </w:rPr>
              <w:t>&gt; 0.0</w:t>
            </w:r>
          </w:p>
        </w:tc>
        <w:tc>
          <w:tcPr>
            <w:tcW w:w="1106" w:type="dxa"/>
          </w:tcPr>
          <w:p w14:paraId="671FD299" w14:textId="7BFE653B" w:rsidR="001332BD" w:rsidRPr="00E956F7" w:rsidRDefault="001332BD" w:rsidP="00AC0123">
            <w:pPr>
              <w:pStyle w:val="Tablebody"/>
              <w:autoSpaceDE w:val="0"/>
              <w:autoSpaceDN w:val="0"/>
              <w:adjustRightInd w:val="0"/>
            </w:pPr>
            <w:r w:rsidRPr="00E956F7">
              <w:rPr>
                <w:szCs w:val="24"/>
              </w:rPr>
              <w:t>Optional</w:t>
            </w:r>
          </w:p>
        </w:tc>
        <w:tc>
          <w:tcPr>
            <w:tcW w:w="3544" w:type="dxa"/>
          </w:tcPr>
          <w:p w14:paraId="4ADF2C18" w14:textId="46F47154" w:rsidR="001332BD" w:rsidRPr="00E956F7" w:rsidRDefault="001332BD" w:rsidP="00AC0123">
            <w:pPr>
              <w:pStyle w:val="Tablebody"/>
              <w:autoSpaceDE w:val="0"/>
              <w:autoSpaceDN w:val="0"/>
              <w:adjustRightInd w:val="0"/>
            </w:pPr>
            <w:r w:rsidRPr="00E956F7">
              <w:rPr>
                <w:szCs w:val="24"/>
              </w:rPr>
              <w:t>-</w:t>
            </w:r>
          </w:p>
        </w:tc>
      </w:tr>
      <w:tr w:rsidR="001332BD" w:rsidRPr="00E956F7" w14:paraId="3F0A3F42" w14:textId="77777777" w:rsidTr="005B271E">
        <w:trPr>
          <w:jc w:val="center"/>
        </w:trPr>
        <w:tc>
          <w:tcPr>
            <w:tcW w:w="1487" w:type="dxa"/>
          </w:tcPr>
          <w:p w14:paraId="445537BF" w14:textId="03F0C5A0" w:rsidR="001332BD" w:rsidRPr="00E956F7" w:rsidRDefault="001332BD" w:rsidP="00AC0123">
            <w:pPr>
              <w:pStyle w:val="Tablebody"/>
              <w:autoSpaceDE w:val="0"/>
              <w:autoSpaceDN w:val="0"/>
              <w:adjustRightInd w:val="0"/>
            </w:pPr>
            <w:r w:rsidRPr="00E956F7">
              <w:rPr>
                <w:szCs w:val="24"/>
              </w:rPr>
              <w:t>material</w:t>
            </w:r>
          </w:p>
        </w:tc>
        <w:tc>
          <w:tcPr>
            <w:tcW w:w="1456" w:type="dxa"/>
          </w:tcPr>
          <w:p w14:paraId="14487AF9" w14:textId="2689EDF5" w:rsidR="001332BD" w:rsidRPr="00E956F7" w:rsidRDefault="001332BD" w:rsidP="00AC0123">
            <w:pPr>
              <w:pStyle w:val="Tablebody"/>
              <w:autoSpaceDE w:val="0"/>
              <w:autoSpaceDN w:val="0"/>
              <w:adjustRightInd w:val="0"/>
            </w:pPr>
            <w:r w:rsidRPr="00E956F7">
              <w:rPr>
                <w:szCs w:val="24"/>
              </w:rPr>
              <w:t>Alphanumeric</w:t>
            </w:r>
          </w:p>
        </w:tc>
        <w:tc>
          <w:tcPr>
            <w:tcW w:w="1446" w:type="dxa"/>
          </w:tcPr>
          <w:p w14:paraId="3BA25B1A" w14:textId="20D0456E" w:rsidR="001332BD" w:rsidRPr="00E956F7" w:rsidRDefault="001332BD" w:rsidP="00AC0123">
            <w:pPr>
              <w:pStyle w:val="Tablebody"/>
              <w:autoSpaceDE w:val="0"/>
              <w:autoSpaceDN w:val="0"/>
              <w:adjustRightInd w:val="0"/>
            </w:pPr>
            <w:r w:rsidRPr="00E956F7">
              <w:rPr>
                <w:szCs w:val="24"/>
              </w:rPr>
              <w:t>Alphanumeric</w:t>
            </w:r>
          </w:p>
        </w:tc>
        <w:tc>
          <w:tcPr>
            <w:tcW w:w="1106" w:type="dxa"/>
          </w:tcPr>
          <w:p w14:paraId="5E8DDA92" w14:textId="07088224" w:rsidR="001332BD" w:rsidRPr="00E956F7" w:rsidRDefault="001332BD" w:rsidP="00AC0123">
            <w:pPr>
              <w:pStyle w:val="Tablebody"/>
              <w:autoSpaceDE w:val="0"/>
              <w:autoSpaceDN w:val="0"/>
              <w:adjustRightInd w:val="0"/>
            </w:pPr>
            <w:r w:rsidRPr="00E956F7">
              <w:rPr>
                <w:szCs w:val="24"/>
              </w:rPr>
              <w:t>Optional</w:t>
            </w:r>
          </w:p>
        </w:tc>
        <w:tc>
          <w:tcPr>
            <w:tcW w:w="3544" w:type="dxa"/>
          </w:tcPr>
          <w:p w14:paraId="030702FC" w14:textId="035FE2F6" w:rsidR="001332BD" w:rsidRPr="00E956F7" w:rsidRDefault="001332BD" w:rsidP="00AC0123">
            <w:pPr>
              <w:pStyle w:val="Tablebody"/>
              <w:autoSpaceDE w:val="0"/>
              <w:autoSpaceDN w:val="0"/>
              <w:adjustRightInd w:val="0"/>
            </w:pPr>
            <w:r w:rsidRPr="00E956F7">
              <w:rPr>
                <w:szCs w:val="24"/>
              </w:rPr>
              <w:t>Material of the rivet body</w:t>
            </w:r>
          </w:p>
        </w:tc>
      </w:tr>
    </w:tbl>
    <w:p w14:paraId="7CEACEDF" w14:textId="77777777" w:rsidR="00FC68DB" w:rsidRPr="00F54804" w:rsidRDefault="0049275F" w:rsidP="00B202D2">
      <w:pPr>
        <w:jc w:val="center"/>
        <w:rPr>
          <w:del w:id="1762" w:author="LUEJE Claudia" w:date="2023-06-26T17:59:00Z"/>
        </w:rPr>
      </w:pPr>
      <w:del w:id="1763" w:author="LUEJE Claudia" w:date="2023-06-26T17:59:00Z">
        <w:r w:rsidRPr="0013175B">
          <w:rPr>
            <w:noProof/>
          </w:rPr>
          <w:drawing>
            <wp:inline distT="0" distB="0" distL="0" distR="0" wp14:anchorId="570F330D" wp14:editId="7D26653E">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delText xml:space="preserve"> </w:delText>
        </w:r>
      </w:del>
    </w:p>
    <w:p w14:paraId="2A82D7D3" w14:textId="0FFF143E" w:rsidR="006B4944" w:rsidRDefault="006B4944" w:rsidP="007207F8">
      <w:pPr>
        <w:pStyle w:val="BodyText"/>
        <w:rPr>
          <w:ins w:id="1764" w:author="LUEJE Claudia" w:date="2023-06-26T17:59:00Z"/>
        </w:rPr>
      </w:pPr>
      <w:ins w:id="1765" w:author="LUEJE Claudia" w:date="2023-06-26T17:59:00Z">
        <w:r>
          <w:t> </w:t>
        </w:r>
      </w:ins>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7"/>
        <w:gridCol w:w="3247"/>
        <w:gridCol w:w="3247"/>
      </w:tblGrid>
      <w:tr w:rsidR="007207F8" w:rsidRPr="00B62EE5" w14:paraId="34B49AC7" w14:textId="77777777" w:rsidTr="00B47C5C">
        <w:trPr>
          <w:ins w:id="1766" w:author="LUEJE Claudia" w:date="2023-06-26T17:59:00Z"/>
        </w:trPr>
        <w:tc>
          <w:tcPr>
            <w:tcW w:w="3247" w:type="dxa"/>
          </w:tcPr>
          <w:p w14:paraId="6075596B" w14:textId="70BA572D" w:rsidR="007207F8" w:rsidRPr="00B62EE5" w:rsidRDefault="007207F8" w:rsidP="00B47C5C">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767" w:author="LUEJE Claudia" w:date="2023-06-26T17:59:00Z"/>
              </w:rPr>
            </w:pPr>
            <w:ins w:id="1768" w:author="LUEJE Claudia" w:date="2023-06-26T17:59:00Z">
              <w:r w:rsidRPr="00B62EE5">
                <w:t>8329_ed1fig</w:t>
              </w:r>
              <w:r w:rsidR="003342BB" w:rsidRPr="00B62EE5">
                <w:t>10</w:t>
              </w:r>
              <w:r w:rsidRPr="00B62EE5">
                <w:t>a.EPS</w:t>
              </w:r>
            </w:ins>
          </w:p>
        </w:tc>
        <w:tc>
          <w:tcPr>
            <w:tcW w:w="3247" w:type="dxa"/>
          </w:tcPr>
          <w:p w14:paraId="10F4414E" w14:textId="28D2A6F2" w:rsidR="007207F8" w:rsidRPr="00B62EE5" w:rsidRDefault="007207F8" w:rsidP="00B47C5C">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769" w:author="LUEJE Claudia" w:date="2023-06-26T17:59:00Z"/>
              </w:rPr>
            </w:pPr>
            <w:ins w:id="1770" w:author="LUEJE Claudia" w:date="2023-06-26T17:59:00Z">
              <w:r w:rsidRPr="00B62EE5">
                <w:t>8329_ed1fig</w:t>
              </w:r>
              <w:r w:rsidR="003342BB" w:rsidRPr="00B62EE5">
                <w:t>10</w:t>
              </w:r>
              <w:r w:rsidRPr="00B62EE5">
                <w:t>b.EPS</w:t>
              </w:r>
            </w:ins>
          </w:p>
        </w:tc>
        <w:tc>
          <w:tcPr>
            <w:tcW w:w="3247" w:type="dxa"/>
          </w:tcPr>
          <w:p w14:paraId="057A023D" w14:textId="22026EE1" w:rsidR="007207F8" w:rsidRPr="00B62EE5" w:rsidRDefault="007207F8" w:rsidP="00B47C5C">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771" w:author="LUEJE Claudia" w:date="2023-06-26T17:59:00Z"/>
              </w:rPr>
            </w:pPr>
            <w:ins w:id="1772" w:author="LUEJE Claudia" w:date="2023-06-26T17:59:00Z">
              <w:r w:rsidRPr="00B62EE5">
                <w:t>8329_ed1fig</w:t>
              </w:r>
              <w:r w:rsidR="003342BB" w:rsidRPr="00B62EE5">
                <w:t>10</w:t>
              </w:r>
              <w:r w:rsidRPr="00B62EE5">
                <w:t>c.EPS</w:t>
              </w:r>
            </w:ins>
          </w:p>
        </w:tc>
      </w:tr>
      <w:tr w:rsidR="007207F8" w:rsidRPr="0086369F" w14:paraId="1E4275CE" w14:textId="77777777" w:rsidTr="00B47C5C">
        <w:trPr>
          <w:ins w:id="1773" w:author="LUEJE Claudia" w:date="2023-06-26T17:59:00Z"/>
        </w:trPr>
        <w:tc>
          <w:tcPr>
            <w:tcW w:w="3247" w:type="dxa"/>
          </w:tcPr>
          <w:p w14:paraId="44DE6CF0" w14:textId="587379C1" w:rsidR="007207F8" w:rsidRPr="0086369F" w:rsidRDefault="006E497C" w:rsidP="0033712E">
            <w:pPr>
              <w:pStyle w:val="BodyText"/>
              <w:jc w:val="center"/>
              <w:rPr>
                <w:ins w:id="1774" w:author="LUEJE Claudia" w:date="2023-06-26T17:59:00Z"/>
                <w:b/>
              </w:rPr>
            </w:pPr>
            <w:ins w:id="1775" w:author="LUEJE Claudia" w:date="2023-06-26T17:59:00Z">
              <w:r>
                <w:rPr>
                  <w:b/>
                </w:rPr>
                <w:t xml:space="preserve">a) </w:t>
              </w:r>
              <w:r w:rsidR="0086369F" w:rsidRPr="0086369F">
                <w:rPr>
                  <w:b/>
                </w:rPr>
                <w:t>B</w:t>
              </w:r>
              <w:r w:rsidR="007207F8" w:rsidRPr="0086369F">
                <w:rPr>
                  <w:b/>
                </w:rPr>
                <w:t>efore riveting</w:t>
              </w:r>
            </w:ins>
          </w:p>
        </w:tc>
        <w:tc>
          <w:tcPr>
            <w:tcW w:w="3247" w:type="dxa"/>
          </w:tcPr>
          <w:p w14:paraId="24061F3C" w14:textId="36874728" w:rsidR="007207F8" w:rsidRPr="0086369F" w:rsidRDefault="006E497C" w:rsidP="0033712E">
            <w:pPr>
              <w:pStyle w:val="BodyText"/>
              <w:jc w:val="center"/>
              <w:rPr>
                <w:ins w:id="1776" w:author="LUEJE Claudia" w:date="2023-06-26T17:59:00Z"/>
                <w:b/>
              </w:rPr>
            </w:pPr>
            <w:ins w:id="1777" w:author="LUEJE Claudia" w:date="2023-06-26T17:59:00Z">
              <w:r>
                <w:rPr>
                  <w:b/>
                </w:rPr>
                <w:t xml:space="preserve">b) </w:t>
              </w:r>
              <w:r w:rsidR="0086369F" w:rsidRPr="0086369F">
                <w:rPr>
                  <w:b/>
                </w:rPr>
                <w:t>A</w:t>
              </w:r>
              <w:r w:rsidR="007207F8" w:rsidRPr="0086369F">
                <w:rPr>
                  <w:b/>
                </w:rPr>
                <w:t>fter riveting</w:t>
              </w:r>
            </w:ins>
          </w:p>
        </w:tc>
        <w:tc>
          <w:tcPr>
            <w:tcW w:w="3247" w:type="dxa"/>
          </w:tcPr>
          <w:p w14:paraId="19E917CB" w14:textId="0105B7ED" w:rsidR="007207F8" w:rsidRPr="0086369F" w:rsidRDefault="006E497C" w:rsidP="0033712E">
            <w:pPr>
              <w:pStyle w:val="BodyText"/>
              <w:jc w:val="center"/>
              <w:rPr>
                <w:ins w:id="1778" w:author="LUEJE Claudia" w:date="2023-06-26T17:59:00Z"/>
                <w:b/>
              </w:rPr>
            </w:pPr>
            <w:ins w:id="1779" w:author="LUEJE Claudia" w:date="2023-06-26T17:59:00Z">
              <w:r>
                <w:rPr>
                  <w:b/>
                </w:rPr>
                <w:t xml:space="preserve">c) </w:t>
              </w:r>
              <w:r w:rsidR="0086369F" w:rsidRPr="0086369F">
                <w:rPr>
                  <w:b/>
                </w:rPr>
                <w:t>A</w:t>
              </w:r>
              <w:r w:rsidR="007207F8" w:rsidRPr="0086369F">
                <w:rPr>
                  <w:b/>
                </w:rPr>
                <w:t>pplication</w:t>
              </w:r>
            </w:ins>
          </w:p>
        </w:tc>
      </w:tr>
    </w:tbl>
    <w:p w14:paraId="3B745DB8" w14:textId="131F7BD4" w:rsidR="00682ECE" w:rsidRDefault="00682ECE" w:rsidP="00B47C5C">
      <w:pPr>
        <w:pStyle w:val="KeyTitle"/>
        <w:rPr>
          <w:ins w:id="1780" w:author="LUEJE Claudia" w:date="2023-06-26T17:59:00Z"/>
        </w:rPr>
      </w:pPr>
      <w:ins w:id="1781"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682ECE" w:rsidRPr="00B62EE5" w14:paraId="491A974D" w14:textId="77777777" w:rsidTr="00682ECE">
        <w:trPr>
          <w:ins w:id="1782" w:author="LUEJE Claudia" w:date="2023-06-26T17:59:00Z"/>
        </w:trPr>
        <w:tc>
          <w:tcPr>
            <w:tcW w:w="397" w:type="dxa"/>
            <w:shd w:val="clear" w:color="auto" w:fill="auto"/>
          </w:tcPr>
          <w:p w14:paraId="7A3C3515" w14:textId="7708F96D" w:rsidR="00682ECE" w:rsidRPr="00B62EE5" w:rsidRDefault="00682ECE" w:rsidP="00B47C5C">
            <w:pPr>
              <w:pStyle w:val="KeyText"/>
              <w:rPr>
                <w:ins w:id="1783" w:author="LUEJE Claudia" w:date="2023-06-26T17:59:00Z"/>
                <w:vertAlign w:val="superscript"/>
              </w:rPr>
            </w:pPr>
            <w:ins w:id="1784" w:author="LUEJE Claudia" w:date="2023-06-26T17:59:00Z">
              <w:r w:rsidRPr="00B62EE5">
                <w:rPr>
                  <w:vertAlign w:val="superscript"/>
                </w:rPr>
                <w:t>a</w:t>
              </w:r>
            </w:ins>
          </w:p>
        </w:tc>
        <w:tc>
          <w:tcPr>
            <w:tcW w:w="9356" w:type="dxa"/>
            <w:shd w:val="clear" w:color="auto" w:fill="auto"/>
          </w:tcPr>
          <w:p w14:paraId="72CD4D47" w14:textId="24DE0DC0" w:rsidR="00682ECE" w:rsidRPr="00B62EE5" w:rsidRDefault="00682ECE" w:rsidP="00B47C5C">
            <w:pPr>
              <w:pStyle w:val="KeyText"/>
              <w:rPr>
                <w:ins w:id="1785" w:author="LUEJE Claudia" w:date="2023-06-26T17:59:00Z"/>
              </w:rPr>
            </w:pPr>
            <w:ins w:id="1786" w:author="LUEJE Claudia" w:date="2023-06-26T17:59:00Z">
              <w:r w:rsidRPr="00B62EE5">
                <w:t>Grip.</w:t>
              </w:r>
            </w:ins>
          </w:p>
        </w:tc>
      </w:tr>
      <w:tr w:rsidR="00682ECE" w14:paraId="5C251F0F" w14:textId="77777777" w:rsidTr="00682ECE">
        <w:trPr>
          <w:ins w:id="1787" w:author="LUEJE Claudia" w:date="2023-06-26T17:59:00Z"/>
        </w:trPr>
        <w:tc>
          <w:tcPr>
            <w:tcW w:w="397" w:type="dxa"/>
            <w:shd w:val="clear" w:color="auto" w:fill="auto"/>
          </w:tcPr>
          <w:p w14:paraId="1C2B3E37" w14:textId="50DA8AC2" w:rsidR="00682ECE" w:rsidRPr="00682ECE" w:rsidRDefault="00682ECE" w:rsidP="00B47C5C">
            <w:pPr>
              <w:pStyle w:val="KeyText"/>
              <w:rPr>
                <w:ins w:id="1788" w:author="LUEJE Claudia" w:date="2023-06-26T17:59:00Z"/>
                <w:vertAlign w:val="superscript"/>
              </w:rPr>
            </w:pPr>
            <w:ins w:id="1789" w:author="LUEJE Claudia" w:date="2023-06-26T17:59:00Z">
              <w:r w:rsidRPr="00682ECE">
                <w:rPr>
                  <w:vertAlign w:val="superscript"/>
                </w:rPr>
                <w:t>b</w:t>
              </w:r>
            </w:ins>
          </w:p>
        </w:tc>
        <w:tc>
          <w:tcPr>
            <w:tcW w:w="9356" w:type="dxa"/>
            <w:shd w:val="clear" w:color="auto" w:fill="auto"/>
          </w:tcPr>
          <w:p w14:paraId="41FE8445" w14:textId="49FB57B0" w:rsidR="00682ECE" w:rsidRDefault="00682ECE" w:rsidP="00B47C5C">
            <w:pPr>
              <w:pStyle w:val="KeyText"/>
              <w:rPr>
                <w:ins w:id="1790" w:author="LUEJE Claudia" w:date="2023-06-26T17:59:00Z"/>
              </w:rPr>
            </w:pPr>
            <w:ins w:id="1791" w:author="LUEJE Claudia" w:date="2023-06-26T17:59:00Z">
              <w:r>
                <w:t>Clearance.</w:t>
              </w:r>
            </w:ins>
          </w:p>
        </w:tc>
      </w:tr>
    </w:tbl>
    <w:p w14:paraId="01477FFC" w14:textId="35F71749" w:rsidR="001332BD" w:rsidRPr="00E956F7" w:rsidRDefault="00E4158E">
      <w:pPr>
        <w:pStyle w:val="Figuretitle0"/>
        <w:autoSpaceDE w:val="0"/>
        <w:autoSpaceDN w:val="0"/>
        <w:adjustRightInd w:val="0"/>
        <w:outlineLvl w:val="0"/>
        <w:rPr>
          <w:szCs w:val="24"/>
        </w:rPr>
      </w:pPr>
      <w:bookmarkStart w:id="1792" w:name="_Ref101266761"/>
      <w:bookmarkStart w:id="1793" w:name="_Toc3557089"/>
      <w:bookmarkStart w:id="1794" w:name="_Toc34747340"/>
      <w:bookmarkStart w:id="1795" w:name="_Toc76030531"/>
      <w:bookmarkStart w:id="1796" w:name="_Toc94530817"/>
      <w:bookmarkStart w:id="1797" w:name="_Toc101428216"/>
      <w:bookmarkStart w:id="1798" w:name="_Toc110532272"/>
      <w:r w:rsidRPr="00E956F7">
        <w:rPr>
          <w:szCs w:val="24"/>
        </w:rPr>
        <w:t>Figure</w:t>
      </w:r>
      <w:del w:id="1799"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10</w:delText>
        </w:r>
        <w:r w:rsidR="00FC68DB" w:rsidRPr="00F54804">
          <w:fldChar w:fldCharType="end"/>
        </w:r>
      </w:del>
      <w:bookmarkEnd w:id="1792"/>
      <w:ins w:id="1800" w:author="LUEJE Claudia" w:date="2023-06-26T17:59:00Z">
        <w:r w:rsidRPr="00E956F7">
          <w:rPr>
            <w:szCs w:val="24"/>
          </w:rPr>
          <w:t> </w:t>
        </w:r>
        <w:r w:rsidR="001332BD" w:rsidRPr="00E956F7">
          <w:rPr>
            <w:szCs w:val="24"/>
          </w:rPr>
          <w:t>10</w:t>
        </w:r>
      </w:ins>
      <w:r w:rsidR="001332BD" w:rsidRPr="00E956F7">
        <w:rPr>
          <w:szCs w:val="24"/>
        </w:rPr>
        <w:t xml:space="preserve"> — </w:t>
      </w:r>
      <w:bookmarkEnd w:id="1793"/>
      <w:bookmarkEnd w:id="1794"/>
      <w:bookmarkEnd w:id="1795"/>
      <w:bookmarkEnd w:id="1796"/>
      <w:r w:rsidR="001332BD" w:rsidRPr="00E956F7">
        <w:rPr>
          <w:szCs w:val="24"/>
        </w:rPr>
        <w:t xml:space="preserve">Blind rivet </w:t>
      </w:r>
      <w:del w:id="1801" w:author="LUEJE Claudia" w:date="2023-06-26T17:59:00Z">
        <w:r w:rsidR="0049275F" w:rsidRPr="00F54804">
          <w:delText>–</w:delText>
        </w:r>
      </w:del>
      <w:ins w:id="1802" w:author="LUEJE Claudia" w:date="2023-06-26T17:59:00Z">
        <w:r w:rsidR="006E497C">
          <w:rPr>
            <w:szCs w:val="24"/>
          </w:rPr>
          <w:t>—</w:t>
        </w:r>
      </w:ins>
      <w:r w:rsidR="001332BD" w:rsidRPr="00E956F7">
        <w:rPr>
          <w:szCs w:val="24"/>
        </w:rPr>
        <w:t xml:space="preserve"> </w:t>
      </w:r>
      <w:r w:rsidR="006E497C">
        <w:rPr>
          <w:szCs w:val="24"/>
        </w:rPr>
        <w:t>K</w:t>
      </w:r>
      <w:r w:rsidR="001332BD" w:rsidRPr="00E956F7">
        <w:rPr>
          <w:szCs w:val="24"/>
        </w:rPr>
        <w:t>ey attributes</w:t>
      </w:r>
      <w:bookmarkEnd w:id="1797"/>
      <w:bookmarkEnd w:id="1798"/>
    </w:p>
    <w:p w14:paraId="2F058BCA" w14:textId="63450D01" w:rsidR="001332BD" w:rsidRPr="00E956F7" w:rsidRDefault="00316FAA">
      <w:pPr>
        <w:pStyle w:val="BodyText"/>
        <w:autoSpaceDE w:val="0"/>
        <w:autoSpaceDN w:val="0"/>
        <w:adjustRightInd w:val="0"/>
        <w:rPr>
          <w:szCs w:val="24"/>
        </w:rPr>
      </w:pPr>
      <w:del w:id="1803" w:author="LUEJE Claudia" w:date="2023-06-26T17:59:00Z">
        <w:r>
          <w:rPr>
            <w:rFonts w:cs="Calibri"/>
            <w:lang w:eastAsia="en-GB"/>
          </w:rPr>
          <w:fldChar w:fldCharType="begin"/>
        </w:r>
        <w:r>
          <w:rPr>
            <w:rFonts w:cs="Calibri"/>
            <w:lang w:eastAsia="en-GB"/>
          </w:rPr>
          <w:delInstrText xml:space="preserve"> REF _Ref101266761 \h </w:delInstrText>
        </w:r>
        <w:r>
          <w:rPr>
            <w:rFonts w:cs="Calibri"/>
            <w:lang w:eastAsia="en-GB"/>
          </w:rPr>
        </w:r>
        <w:r>
          <w:rPr>
            <w:rFonts w:cs="Calibri"/>
            <w:lang w:eastAsia="en-GB"/>
          </w:rPr>
          <w:fldChar w:fldCharType="separate"/>
        </w:r>
        <w:r w:rsidR="0067475A" w:rsidRPr="00F54804">
          <w:delText xml:space="preserve">Figure </w:delText>
        </w:r>
        <w:r w:rsidR="0067475A">
          <w:rPr>
            <w:noProof/>
          </w:rPr>
          <w:delText>10</w:delText>
        </w:r>
        <w:r>
          <w:rPr>
            <w:rFonts w:cs="Calibri"/>
            <w:lang w:eastAsia="en-GB"/>
          </w:rPr>
          <w:fldChar w:fldCharType="end"/>
        </w:r>
      </w:del>
      <w:ins w:id="1804" w:author="LUEJE Claudia" w:date="2023-06-26T17:59:00Z">
        <w:r w:rsidR="00E4158E" w:rsidRPr="00E956F7">
          <w:rPr>
            <w:rStyle w:val="citefig"/>
            <w:szCs w:val="24"/>
          </w:rPr>
          <w:t>Figure </w:t>
        </w:r>
        <w:r w:rsidR="001332BD" w:rsidRPr="00E956F7">
          <w:rPr>
            <w:rStyle w:val="citefig"/>
            <w:szCs w:val="24"/>
          </w:rPr>
          <w:t>10</w:t>
        </w:r>
      </w:ins>
      <w:r w:rsidR="001332BD" w:rsidRPr="00E956F7">
        <w:rPr>
          <w:szCs w:val="24"/>
        </w:rPr>
        <w:t xml:space="preserve"> describes what the attributes of </w:t>
      </w:r>
      <w:r w:rsidR="001332BD" w:rsidRPr="00483F25">
        <w:rPr>
          <w:rStyle w:val="ISOCode"/>
        </w:rPr>
        <w:t>&lt;rivet/&gt;</w:t>
      </w:r>
      <w:r w:rsidR="001332BD" w:rsidRPr="00E956F7">
        <w:rPr>
          <w:szCs w:val="24"/>
        </w:rPr>
        <w:t xml:space="preserve"> and </w:t>
      </w:r>
      <w:r w:rsidR="001332BD" w:rsidRPr="00483F25">
        <w:rPr>
          <w:rStyle w:val="ISOCode"/>
        </w:rPr>
        <w:t>&lt;blind/&gt;</w:t>
      </w:r>
      <w:r w:rsidR="001332BD" w:rsidRPr="00E956F7">
        <w:rPr>
          <w:szCs w:val="24"/>
        </w:rPr>
        <w:t xml:space="preserve"> correspond to:</w:t>
      </w:r>
    </w:p>
    <w:p w14:paraId="02D0826E" w14:textId="6B10D61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05" w:author="LUEJE Claudia" w:date="2023-06-26T17:59:00Z">
        <w:r w:rsidRPr="00E956F7">
          <w:rPr>
            <w:szCs w:val="24"/>
          </w:rPr>
          <w:t>—</w:t>
        </w:r>
        <w:r w:rsidRPr="00E956F7">
          <w:rPr>
            <w:szCs w:val="24"/>
          </w:rPr>
          <w:tab/>
        </w:r>
      </w:ins>
      <w:r w:rsidRPr="00483F25">
        <w:rPr>
          <w:rStyle w:val="ISOCode"/>
        </w:rPr>
        <w:t>min_grip</w:t>
      </w:r>
      <w:r w:rsidRPr="00E956F7">
        <w:rPr>
          <w:szCs w:val="24"/>
        </w:rPr>
        <w:t xml:space="preserve">, </w:t>
      </w:r>
      <w:r w:rsidRPr="00483F25">
        <w:rPr>
          <w:rStyle w:val="ISOCode"/>
        </w:rPr>
        <w:t>max_grip</w:t>
      </w:r>
      <w:r w:rsidRPr="00E956F7">
        <w:rPr>
          <w:szCs w:val="24"/>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del w:id="1806" w:author="LUEJE Claudia" w:date="2023-06-26T17:59:00Z">
        <w:r w:rsidR="001A254C">
          <w:rPr>
            <w:rFonts w:cs="Calibri"/>
            <w:lang w:eastAsia="en-GB"/>
          </w:rPr>
          <w:delText>;</w:delText>
        </w:r>
      </w:del>
      <w:ins w:id="1807" w:author="LUEJE Claudia" w:date="2023-06-26T17:59:00Z">
        <w:r w:rsidR="006E497C">
          <w:rPr>
            <w:szCs w:val="24"/>
          </w:rPr>
          <w:t>.</w:t>
        </w:r>
      </w:ins>
    </w:p>
    <w:p w14:paraId="14285DDD" w14:textId="7FF35FA4"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08" w:author="LUEJE Claudia" w:date="2023-06-26T17:59:00Z">
        <w:r w:rsidRPr="00E956F7">
          <w:rPr>
            <w:szCs w:val="24"/>
          </w:rPr>
          <w:t>—</w:t>
        </w:r>
        <w:r w:rsidRPr="00E956F7">
          <w:rPr>
            <w:szCs w:val="24"/>
          </w:rPr>
          <w:tab/>
        </w:r>
      </w:ins>
      <w:r w:rsidRPr="00483F25">
        <w:rPr>
          <w:rStyle w:val="ISOCode"/>
        </w:rPr>
        <w:t>clearance</w:t>
      </w:r>
      <w:r w:rsidRPr="00E956F7">
        <w:rPr>
          <w:szCs w:val="24"/>
        </w:rPr>
        <w:t>: the blind rivet needs some clearance on the blind side, which is the side of mandrel head, when inserted into the holes, before it is applied</w:t>
      </w:r>
      <w:del w:id="1809" w:author="LUEJE Claudia" w:date="2023-06-26T17:59:00Z">
        <w:r w:rsidR="001A254C">
          <w:rPr>
            <w:rFonts w:cs="Calibri"/>
            <w:lang w:eastAsia="en-GB"/>
          </w:rPr>
          <w:delText>;</w:delText>
        </w:r>
      </w:del>
      <w:ins w:id="1810" w:author="LUEJE Claudia" w:date="2023-06-26T17:59:00Z">
        <w:r w:rsidR="006E497C">
          <w:rPr>
            <w:szCs w:val="24"/>
          </w:rPr>
          <w:t>.</w:t>
        </w:r>
      </w:ins>
    </w:p>
    <w:p w14:paraId="6BA5A35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1" w:author="LUEJE Claudia" w:date="2023-06-26T17:59:00Z">
        <w:r w:rsidRPr="00E956F7">
          <w:rPr>
            <w:szCs w:val="24"/>
          </w:rPr>
          <w:t>—</w:t>
        </w:r>
        <w:r w:rsidRPr="00E956F7">
          <w:rPr>
            <w:szCs w:val="24"/>
          </w:rPr>
          <w:tab/>
        </w:r>
      </w:ins>
      <w:r w:rsidRPr="00483F25">
        <w:rPr>
          <w:rStyle w:val="ISOCode"/>
        </w:rPr>
        <w:t>material</w:t>
      </w:r>
      <w:r w:rsidRPr="00E956F7">
        <w:rPr>
          <w:szCs w:val="24"/>
        </w:rPr>
        <w:t>: this attribute defines the applied material of the blind rivet body. Generally, the applied rivet should be used with connected parts so that the connector rivet element has the same physical and mechanical properties as the components to be joined. Usual materials: Steel, Stainless Steel, Nickel Copper Alloy (Monel) Copper and several grades of Aluminium.</w:t>
      </w:r>
    </w:p>
    <w:p w14:paraId="4C7834B5" w14:textId="62870A74"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00AC0123" w:rsidRPr="00E956F7">
        <w:rPr>
          <w:szCs w:val="24"/>
        </w:rPr>
        <w:tab/>
      </w:r>
      <w:r w:rsidRPr="00E956F7">
        <w:rPr>
          <w:szCs w:val="24"/>
        </w:rPr>
        <w:t xml:space="preserve">In case of material thickness changes in connected parts </w:t>
      </w:r>
      <w:del w:id="1812" w:author="LUEJE Claudia" w:date="2023-06-26T17:59:00Z">
        <w:r w:rsidR="00316FAA" w:rsidRPr="0013175B">
          <w:delText>might</w:delText>
        </w:r>
      </w:del>
      <w:ins w:id="1813" w:author="LUEJE Claudia" w:date="2023-06-26T17:59:00Z">
        <w:r w:rsidR="006E497C">
          <w:rPr>
            <w:szCs w:val="24"/>
          </w:rPr>
          <w:t>can</w:t>
        </w:r>
      </w:ins>
      <w:r w:rsidRPr="00E956F7">
        <w:rPr>
          <w:szCs w:val="24"/>
        </w:rPr>
        <w:t xml:space="preserve"> lead to </w:t>
      </w:r>
      <w:del w:id="1814" w:author="LUEJE Claudia" w:date="2023-06-26T17:59:00Z">
        <w:r w:rsidR="00316FAA" w:rsidRPr="0013175B">
          <w:delText>other</w:delText>
        </w:r>
      </w:del>
      <w:ins w:id="1815" w:author="LUEJE Claudia" w:date="2023-06-26T17:59:00Z">
        <w:r w:rsidR="006E497C">
          <w:rPr>
            <w:szCs w:val="24"/>
          </w:rPr>
          <w:t>an</w:t>
        </w:r>
        <w:r w:rsidRPr="00E956F7">
          <w:rPr>
            <w:szCs w:val="24"/>
          </w:rPr>
          <w:t>other</w:t>
        </w:r>
      </w:ins>
      <w:r w:rsidRPr="00E956F7">
        <w:rPr>
          <w:szCs w:val="24"/>
        </w:rPr>
        <w:t xml:space="preserve"> size of blind rivet as </w:t>
      </w:r>
      <w:ins w:id="1816" w:author="LUEJE Claudia" w:date="2023-06-26T17:59:00Z">
        <w:r w:rsidR="006E497C">
          <w:rPr>
            <w:szCs w:val="24"/>
          </w:rPr>
          <w:t xml:space="preserve">the </w:t>
        </w:r>
      </w:ins>
      <w:r w:rsidRPr="00E956F7">
        <w:rPr>
          <w:szCs w:val="24"/>
        </w:rPr>
        <w:t>joining element</w:t>
      </w:r>
      <w:del w:id="1817" w:author="LUEJE Claudia" w:date="2023-06-26T17:59:00Z">
        <w:r w:rsidR="00316FAA" w:rsidRPr="0013175B">
          <w:delText>!</w:delText>
        </w:r>
      </w:del>
      <w:ins w:id="1818" w:author="LUEJE Claudia" w:date="2023-06-26T17:59:00Z">
        <w:r w:rsidR="006E497C">
          <w:rPr>
            <w:szCs w:val="24"/>
          </w:rPr>
          <w:t>.</w:t>
        </w:r>
      </w:ins>
    </w:p>
    <w:p w14:paraId="3A8ADBCC" w14:textId="6DB9FE5B" w:rsidR="001332BD" w:rsidRPr="00E956F7" w:rsidRDefault="001332BD">
      <w:pPr>
        <w:pStyle w:val="BodyText"/>
        <w:autoSpaceDE w:val="0"/>
        <w:autoSpaceDN w:val="0"/>
        <w:adjustRightInd w:val="0"/>
        <w:rPr>
          <w:szCs w:val="24"/>
        </w:rPr>
      </w:pPr>
      <w:r w:rsidRPr="00E956F7">
        <w:rPr>
          <w:szCs w:val="24"/>
        </w:rPr>
        <w:t xml:space="preserve">When a blind rivet is applied to join </w:t>
      </w:r>
      <w:del w:id="1819" w:author="LUEJE Claudia" w:date="2023-06-26T17:59:00Z">
        <w:r w:rsidR="00FC68DB" w:rsidRPr="0013175B">
          <w:rPr>
            <w:rFonts w:cs="Calibri"/>
            <w:lang w:eastAsia="en-GB"/>
          </w:rPr>
          <w:delText xml:space="preserve">2 </w:delText>
        </w:r>
      </w:del>
      <w:ins w:id="1820" w:author="LUEJE Claudia" w:date="2023-06-26T17:59:00Z">
        <w:r w:rsidR="006E497C">
          <w:rPr>
            <w:szCs w:val="24"/>
          </w:rPr>
          <w:t>two</w:t>
        </w:r>
        <w:r w:rsidR="00AC0123" w:rsidRPr="00E956F7">
          <w:t> </w:t>
        </w:r>
      </w:ins>
      <w:r w:rsidRPr="00E956F7">
        <w:rPr>
          <w:szCs w:val="24"/>
        </w:rPr>
        <w:t>components which have different mechanical properties</w:t>
      </w:r>
      <w:del w:id="1821" w:author="LUEJE Claudia" w:date="2023-06-26T17:59:00Z">
        <w:r w:rsidR="00FC68DB" w:rsidRPr="0013175B">
          <w:rPr>
            <w:rFonts w:cs="Calibri"/>
            <w:lang w:eastAsia="en-GB"/>
          </w:rPr>
          <w:delText xml:space="preserve"> like</w:delText>
        </w:r>
      </w:del>
      <w:ins w:id="1822" w:author="LUEJE Claudia" w:date="2023-06-26T17:59:00Z">
        <w:r w:rsidR="006E497C">
          <w:rPr>
            <w:szCs w:val="24"/>
          </w:rPr>
          <w:t>, i.e.</w:t>
        </w:r>
      </w:ins>
      <w:r w:rsidRPr="00E956F7">
        <w:rPr>
          <w:szCs w:val="24"/>
        </w:rPr>
        <w:t xml:space="preserve"> one of them is thinner than the other or one of them is softer that the other, then the normal direction element will become more important to show the proper setting direction of the rivet as </w:t>
      </w:r>
      <w:del w:id="1823" w:author="LUEJE Claudia" w:date="2023-06-26T17:59:00Z">
        <w:r w:rsidR="00FC68DB" w:rsidRPr="0013175B">
          <w:rPr>
            <w:rFonts w:cs="Calibri"/>
            <w:lang w:eastAsia="en-GB"/>
          </w:rPr>
          <w:delText>seen in</w:delText>
        </w:r>
        <w:r w:rsidR="00316FAA">
          <w:rPr>
            <w:rFonts w:cs="Calibri"/>
            <w:lang w:eastAsia="en-GB"/>
          </w:rPr>
          <w:delText xml:space="preserve"> </w:delText>
        </w:r>
        <w:r w:rsidR="00316FAA">
          <w:rPr>
            <w:rFonts w:cs="Calibri"/>
            <w:lang w:eastAsia="en-GB"/>
          </w:rPr>
          <w:fldChar w:fldCharType="begin"/>
        </w:r>
        <w:r w:rsidR="00316FAA">
          <w:rPr>
            <w:rFonts w:cs="Calibri"/>
            <w:lang w:eastAsia="en-GB"/>
          </w:rPr>
          <w:delInstrText xml:space="preserve"> REF _Ref101266714 \h </w:delInstrText>
        </w:r>
        <w:r w:rsidR="00316FAA">
          <w:rPr>
            <w:rFonts w:cs="Calibri"/>
            <w:lang w:eastAsia="en-GB"/>
          </w:rPr>
        </w:r>
        <w:r w:rsidR="00316FAA">
          <w:rPr>
            <w:rFonts w:cs="Calibri"/>
            <w:lang w:eastAsia="en-GB"/>
          </w:rPr>
          <w:fldChar w:fldCharType="separate"/>
        </w:r>
        <w:r w:rsidR="0067475A" w:rsidRPr="00F54804">
          <w:delText xml:space="preserve">Figure </w:delText>
        </w:r>
        <w:r w:rsidR="0067475A">
          <w:rPr>
            <w:noProof/>
          </w:rPr>
          <w:delText>11</w:delText>
        </w:r>
        <w:r w:rsidR="0067475A">
          <w:delText xml:space="preserve"> —</w:delText>
        </w:r>
        <w:r w:rsidR="0067475A" w:rsidRPr="00F54804">
          <w:delText xml:space="preserve"> Assembly Recommendations for Blind Rivets</w:delText>
        </w:r>
        <w:r w:rsidR="00316FAA">
          <w:rPr>
            <w:rFonts w:cs="Calibri"/>
            <w:lang w:eastAsia="en-GB"/>
          </w:rPr>
          <w:fldChar w:fldCharType="end"/>
        </w:r>
      </w:del>
      <w:ins w:id="1824" w:author="LUEJE Claudia" w:date="2023-06-26T17:59:00Z">
        <w:r w:rsidRPr="00E956F7">
          <w:rPr>
            <w:szCs w:val="24"/>
          </w:rPr>
          <w:t>s</w:t>
        </w:r>
        <w:r w:rsidR="006E497C">
          <w:rPr>
            <w:szCs w:val="24"/>
          </w:rPr>
          <w:t>hown</w:t>
        </w:r>
        <w:r w:rsidRPr="00E956F7">
          <w:rPr>
            <w:szCs w:val="24"/>
          </w:rPr>
          <w:t xml:space="preserve"> in </w:t>
        </w:r>
        <w:r w:rsidR="00E4158E" w:rsidRPr="00E956F7">
          <w:rPr>
            <w:rStyle w:val="citefig"/>
            <w:szCs w:val="24"/>
          </w:rPr>
          <w:t>Figure </w:t>
        </w:r>
        <w:r w:rsidRPr="00E956F7">
          <w:rPr>
            <w:rStyle w:val="citefig"/>
            <w:szCs w:val="24"/>
          </w:rPr>
          <w:t>11</w:t>
        </w:r>
        <w:r w:rsidR="006E497C">
          <w:rPr>
            <w:rStyle w:val="citefig"/>
            <w:szCs w:val="24"/>
          </w:rPr>
          <w:t>.</w:t>
        </w:r>
      </w:ins>
    </w:p>
    <w:p w14:paraId="135FDF13" w14:textId="77777777" w:rsidR="00FC68DB" w:rsidRPr="0013175B" w:rsidRDefault="00C04088" w:rsidP="00CF1D89">
      <w:pPr>
        <w:pStyle w:val="ListParagraph"/>
        <w:keepNext/>
        <w:autoSpaceDE w:val="0"/>
        <w:autoSpaceDN w:val="0"/>
        <w:adjustRightInd w:val="0"/>
        <w:ind w:left="0"/>
        <w:jc w:val="center"/>
        <w:rPr>
          <w:del w:id="1825" w:author="LUEJE Claudia" w:date="2023-06-26T17:59:00Z"/>
          <w:rFonts w:cs="Calibri"/>
          <w:lang w:eastAsia="en-GB"/>
        </w:rPr>
      </w:pPr>
      <w:del w:id="1826" w:author="LUEJE Claudia" w:date="2023-06-26T17:59:00Z">
        <w:r w:rsidRPr="0013175B">
          <w:rPr>
            <w:rFonts w:cs="Calibri"/>
            <w:noProof/>
            <w:lang w:eastAsia="en-GB"/>
          </w:rPr>
          <w:drawing>
            <wp:inline distT="0" distB="0" distL="0" distR="0" wp14:anchorId="5FFD92AC" wp14:editId="1DF0C839">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3342BB" w:rsidRPr="00B62EE5" w14:paraId="67CCB891" w14:textId="77777777" w:rsidTr="003342BB">
        <w:trPr>
          <w:ins w:id="1827" w:author="LUEJE Claudia" w:date="2023-06-26T17:59:00Z"/>
        </w:trPr>
        <w:tc>
          <w:tcPr>
            <w:tcW w:w="4870" w:type="dxa"/>
          </w:tcPr>
          <w:p w14:paraId="400C0829" w14:textId="3BA374D1" w:rsidR="003342BB" w:rsidRPr="00B62EE5" w:rsidRDefault="006E497C" w:rsidP="00644443">
            <w:pPr>
              <w:pStyle w:val="BodyText"/>
              <w:jc w:val="center"/>
              <w:rPr>
                <w:ins w:id="1828" w:author="LUEJE Claudia" w:date="2023-06-26T17:59:00Z"/>
                <w:b/>
              </w:rPr>
            </w:pPr>
            <w:ins w:id="1829" w:author="LUEJE Claudia" w:date="2023-06-26T17:59:00Z">
              <w:r w:rsidRPr="00B62EE5">
                <w:rPr>
                  <w:b/>
                </w:rPr>
                <w:t xml:space="preserve">a) </w:t>
              </w:r>
              <w:r w:rsidR="003342BB" w:rsidRPr="00B62EE5">
                <w:rPr>
                  <w:b/>
                </w:rPr>
                <w:t xml:space="preserve">Thin / Thick </w:t>
              </w:r>
              <w:r w:rsidRPr="00B62EE5">
                <w:rPr>
                  <w:b/>
                </w:rPr>
                <w:t>a</w:t>
              </w:r>
              <w:r w:rsidR="003342BB" w:rsidRPr="00B62EE5">
                <w:rPr>
                  <w:b/>
                </w:rPr>
                <w:t>ssembly</w:t>
              </w:r>
            </w:ins>
          </w:p>
        </w:tc>
        <w:tc>
          <w:tcPr>
            <w:tcW w:w="4871" w:type="dxa"/>
          </w:tcPr>
          <w:p w14:paraId="28A1F1F9" w14:textId="12363F09" w:rsidR="003342BB" w:rsidRPr="00B62EE5" w:rsidRDefault="006E497C" w:rsidP="00644443">
            <w:pPr>
              <w:pStyle w:val="BodyText"/>
              <w:jc w:val="center"/>
              <w:rPr>
                <w:ins w:id="1830" w:author="LUEJE Claudia" w:date="2023-06-26T17:59:00Z"/>
                <w:b/>
              </w:rPr>
            </w:pPr>
            <w:ins w:id="1831" w:author="LUEJE Claudia" w:date="2023-06-26T17:59:00Z">
              <w:r w:rsidRPr="00B62EE5">
                <w:rPr>
                  <w:b/>
                </w:rPr>
                <w:t xml:space="preserve">b) </w:t>
              </w:r>
              <w:r w:rsidR="003342BB" w:rsidRPr="00B62EE5">
                <w:rPr>
                  <w:b/>
                </w:rPr>
                <w:t xml:space="preserve">Soft / Hard </w:t>
              </w:r>
              <w:r w:rsidRPr="00B62EE5">
                <w:rPr>
                  <w:b/>
                </w:rPr>
                <w:t>a</w:t>
              </w:r>
              <w:r w:rsidR="003342BB" w:rsidRPr="00B62EE5">
                <w:rPr>
                  <w:b/>
                </w:rPr>
                <w:t>ssembly</w:t>
              </w:r>
            </w:ins>
          </w:p>
        </w:tc>
      </w:tr>
      <w:tr w:rsidR="003342BB" w14:paraId="28158389" w14:textId="77777777" w:rsidTr="003342BB">
        <w:trPr>
          <w:ins w:id="1832" w:author="LUEJE Claudia" w:date="2023-06-26T17:59:00Z"/>
        </w:trPr>
        <w:tc>
          <w:tcPr>
            <w:tcW w:w="4870" w:type="dxa"/>
          </w:tcPr>
          <w:p w14:paraId="33D18E15" w14:textId="3AF6B9F0" w:rsidR="003342BB" w:rsidRDefault="003342BB" w:rsidP="00644443">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833" w:author="LUEJE Claudia" w:date="2023-06-26T17:59:00Z"/>
              </w:rPr>
            </w:pPr>
            <w:ins w:id="1834" w:author="LUEJE Claudia" w:date="2023-06-26T17:59:00Z">
              <w:r w:rsidRPr="003342BB">
                <w:t>8329_ed1fig11a</w:t>
              </w:r>
              <w:r>
                <w:t>.EPS</w:t>
              </w:r>
            </w:ins>
          </w:p>
        </w:tc>
        <w:tc>
          <w:tcPr>
            <w:tcW w:w="4871" w:type="dxa"/>
          </w:tcPr>
          <w:p w14:paraId="09449BB1" w14:textId="08A64438" w:rsidR="003342BB" w:rsidRDefault="003342BB" w:rsidP="00644443">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1835" w:author="LUEJE Claudia" w:date="2023-06-26T17:59:00Z"/>
              </w:rPr>
            </w:pPr>
            <w:ins w:id="1836" w:author="LUEJE Claudia" w:date="2023-06-26T17:59:00Z">
              <w:r w:rsidRPr="003342BB">
                <w:t>8329_ed1fig11</w:t>
              </w:r>
              <w:r>
                <w:t>b.EPS</w:t>
              </w:r>
            </w:ins>
          </w:p>
        </w:tc>
      </w:tr>
    </w:tbl>
    <w:p w14:paraId="35053555" w14:textId="40796FD2" w:rsidR="00347F52" w:rsidRDefault="00347F52" w:rsidP="00B47C5C">
      <w:pPr>
        <w:pStyle w:val="KeyTitle"/>
        <w:rPr>
          <w:ins w:id="1837" w:author="LUEJE Claudia" w:date="2023-06-26T17:59:00Z"/>
        </w:rPr>
      </w:pPr>
      <w:ins w:id="1838"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347F52" w:rsidRPr="00B62EE5" w14:paraId="0B85DDFF" w14:textId="77777777" w:rsidTr="00347F52">
        <w:trPr>
          <w:ins w:id="1839" w:author="LUEJE Claudia" w:date="2023-06-26T17:59:00Z"/>
        </w:trPr>
        <w:tc>
          <w:tcPr>
            <w:tcW w:w="397" w:type="dxa"/>
            <w:shd w:val="clear" w:color="auto" w:fill="auto"/>
          </w:tcPr>
          <w:p w14:paraId="23DBC8E2" w14:textId="3620989D" w:rsidR="00347F52" w:rsidRPr="00B62EE5" w:rsidRDefault="00347F52" w:rsidP="00B47C5C">
            <w:pPr>
              <w:pStyle w:val="KeyText"/>
              <w:rPr>
                <w:ins w:id="1840" w:author="LUEJE Claudia" w:date="2023-06-26T17:59:00Z"/>
              </w:rPr>
            </w:pPr>
            <w:ins w:id="1841" w:author="LUEJE Claudia" w:date="2023-06-26T17:59:00Z">
              <w:r w:rsidRPr="00B62EE5">
                <w:t>1</w:t>
              </w:r>
            </w:ins>
          </w:p>
        </w:tc>
        <w:tc>
          <w:tcPr>
            <w:tcW w:w="9356" w:type="dxa"/>
            <w:shd w:val="clear" w:color="auto" w:fill="auto"/>
          </w:tcPr>
          <w:p w14:paraId="41B6591F" w14:textId="0BABF443" w:rsidR="00347F52" w:rsidRPr="00B62EE5" w:rsidRDefault="00347F52" w:rsidP="00B47C5C">
            <w:pPr>
              <w:pStyle w:val="KeyText"/>
              <w:rPr>
                <w:ins w:id="1842" w:author="LUEJE Claudia" w:date="2023-06-26T17:59:00Z"/>
              </w:rPr>
            </w:pPr>
            <w:ins w:id="1843" w:author="LUEJE Claudia" w:date="2023-06-26T17:59:00Z">
              <w:r w:rsidRPr="00B62EE5">
                <w:t>soft part</w:t>
              </w:r>
            </w:ins>
          </w:p>
        </w:tc>
      </w:tr>
      <w:tr w:rsidR="00347F52" w14:paraId="5A460ADF" w14:textId="77777777" w:rsidTr="00347F52">
        <w:trPr>
          <w:ins w:id="1844" w:author="LUEJE Claudia" w:date="2023-06-26T17:59:00Z"/>
        </w:trPr>
        <w:tc>
          <w:tcPr>
            <w:tcW w:w="397" w:type="dxa"/>
            <w:shd w:val="clear" w:color="auto" w:fill="auto"/>
          </w:tcPr>
          <w:p w14:paraId="29A22A0C" w14:textId="5EC67692" w:rsidR="00347F52" w:rsidRPr="00347F52" w:rsidRDefault="00347F52" w:rsidP="00B47C5C">
            <w:pPr>
              <w:pStyle w:val="KeyText"/>
              <w:rPr>
                <w:ins w:id="1845" w:author="LUEJE Claudia" w:date="2023-06-26T17:59:00Z"/>
                <w:vertAlign w:val="superscript"/>
              </w:rPr>
            </w:pPr>
            <w:ins w:id="1846" w:author="LUEJE Claudia" w:date="2023-06-26T17:59:00Z">
              <w:r w:rsidRPr="00347F52">
                <w:rPr>
                  <w:vertAlign w:val="superscript"/>
                </w:rPr>
                <w:t>a</w:t>
              </w:r>
            </w:ins>
          </w:p>
        </w:tc>
        <w:tc>
          <w:tcPr>
            <w:tcW w:w="9356" w:type="dxa"/>
            <w:shd w:val="clear" w:color="auto" w:fill="auto"/>
          </w:tcPr>
          <w:p w14:paraId="4D33E0DB" w14:textId="456B929C" w:rsidR="00347F52" w:rsidRDefault="00347F52" w:rsidP="00B47C5C">
            <w:pPr>
              <w:pStyle w:val="KeyText"/>
              <w:rPr>
                <w:ins w:id="1847" w:author="LUEJE Claudia" w:date="2023-06-26T17:59:00Z"/>
              </w:rPr>
            </w:pPr>
            <w:ins w:id="1848" w:author="LUEJE Claudia" w:date="2023-06-26T17:59:00Z">
              <w:r>
                <w:t>Satisfactory.</w:t>
              </w:r>
            </w:ins>
          </w:p>
        </w:tc>
      </w:tr>
      <w:tr w:rsidR="00347F52" w14:paraId="686EF32C" w14:textId="77777777" w:rsidTr="00347F52">
        <w:trPr>
          <w:ins w:id="1849" w:author="LUEJE Claudia" w:date="2023-06-26T17:59:00Z"/>
        </w:trPr>
        <w:tc>
          <w:tcPr>
            <w:tcW w:w="397" w:type="dxa"/>
            <w:shd w:val="clear" w:color="auto" w:fill="auto"/>
          </w:tcPr>
          <w:p w14:paraId="4C1BFAA2" w14:textId="2DBA4CBA" w:rsidR="00347F52" w:rsidRPr="00347F52" w:rsidRDefault="00347F52" w:rsidP="00B47C5C">
            <w:pPr>
              <w:pStyle w:val="KeyText"/>
              <w:rPr>
                <w:ins w:id="1850" w:author="LUEJE Claudia" w:date="2023-06-26T17:59:00Z"/>
                <w:vertAlign w:val="superscript"/>
              </w:rPr>
            </w:pPr>
            <w:ins w:id="1851" w:author="LUEJE Claudia" w:date="2023-06-26T17:59:00Z">
              <w:r w:rsidRPr="00347F52">
                <w:rPr>
                  <w:vertAlign w:val="superscript"/>
                </w:rPr>
                <w:t>b</w:t>
              </w:r>
            </w:ins>
          </w:p>
        </w:tc>
        <w:tc>
          <w:tcPr>
            <w:tcW w:w="9356" w:type="dxa"/>
            <w:shd w:val="clear" w:color="auto" w:fill="auto"/>
          </w:tcPr>
          <w:p w14:paraId="686AE8B9" w14:textId="59C5F6E2" w:rsidR="00347F52" w:rsidRDefault="00347F52" w:rsidP="00B47C5C">
            <w:pPr>
              <w:pStyle w:val="KeyText"/>
              <w:rPr>
                <w:ins w:id="1852" w:author="LUEJE Claudia" w:date="2023-06-26T17:59:00Z"/>
              </w:rPr>
            </w:pPr>
            <w:ins w:id="1853" w:author="LUEJE Claudia" w:date="2023-06-26T17:59:00Z">
              <w:r>
                <w:t>Good.</w:t>
              </w:r>
            </w:ins>
          </w:p>
        </w:tc>
      </w:tr>
      <w:tr w:rsidR="00347F52" w14:paraId="3C59C420" w14:textId="77777777" w:rsidTr="00347F52">
        <w:trPr>
          <w:ins w:id="1854" w:author="LUEJE Claudia" w:date="2023-06-26T17:59:00Z"/>
        </w:trPr>
        <w:tc>
          <w:tcPr>
            <w:tcW w:w="397" w:type="dxa"/>
            <w:shd w:val="clear" w:color="auto" w:fill="auto"/>
          </w:tcPr>
          <w:p w14:paraId="0373C364" w14:textId="74DF8EA0" w:rsidR="00347F52" w:rsidRPr="00347F52" w:rsidRDefault="00347F52" w:rsidP="00B47C5C">
            <w:pPr>
              <w:pStyle w:val="KeyText"/>
              <w:rPr>
                <w:ins w:id="1855" w:author="LUEJE Claudia" w:date="2023-06-26T17:59:00Z"/>
                <w:vertAlign w:val="superscript"/>
              </w:rPr>
            </w:pPr>
            <w:ins w:id="1856" w:author="LUEJE Claudia" w:date="2023-06-26T17:59:00Z">
              <w:r w:rsidRPr="00347F52">
                <w:rPr>
                  <w:vertAlign w:val="superscript"/>
                </w:rPr>
                <w:t>c</w:t>
              </w:r>
            </w:ins>
          </w:p>
        </w:tc>
        <w:tc>
          <w:tcPr>
            <w:tcW w:w="9356" w:type="dxa"/>
            <w:shd w:val="clear" w:color="auto" w:fill="auto"/>
          </w:tcPr>
          <w:p w14:paraId="0B1B9618" w14:textId="4A76FD0F" w:rsidR="00347F52" w:rsidRDefault="00347F52" w:rsidP="00B47C5C">
            <w:pPr>
              <w:pStyle w:val="KeyText"/>
              <w:rPr>
                <w:ins w:id="1857" w:author="LUEJE Claudia" w:date="2023-06-26T17:59:00Z"/>
              </w:rPr>
            </w:pPr>
            <w:ins w:id="1858" w:author="LUEJE Claudia" w:date="2023-06-26T17:59:00Z">
              <w:r>
                <w:t>Better.</w:t>
              </w:r>
            </w:ins>
          </w:p>
        </w:tc>
      </w:tr>
      <w:tr w:rsidR="00347F52" w14:paraId="1DF5DE28" w14:textId="77777777" w:rsidTr="00347F52">
        <w:trPr>
          <w:ins w:id="1859" w:author="LUEJE Claudia" w:date="2023-06-26T17:59:00Z"/>
        </w:trPr>
        <w:tc>
          <w:tcPr>
            <w:tcW w:w="397" w:type="dxa"/>
            <w:shd w:val="clear" w:color="auto" w:fill="auto"/>
          </w:tcPr>
          <w:p w14:paraId="5AC5DC4F" w14:textId="1CB54B86" w:rsidR="00347F52" w:rsidRPr="00347F52" w:rsidRDefault="00347F52" w:rsidP="00B47C5C">
            <w:pPr>
              <w:pStyle w:val="KeyText"/>
              <w:rPr>
                <w:ins w:id="1860" w:author="LUEJE Claudia" w:date="2023-06-26T17:59:00Z"/>
                <w:vertAlign w:val="superscript"/>
              </w:rPr>
            </w:pPr>
            <w:ins w:id="1861" w:author="LUEJE Claudia" w:date="2023-06-26T17:59:00Z">
              <w:r w:rsidRPr="00347F52">
                <w:rPr>
                  <w:vertAlign w:val="superscript"/>
                </w:rPr>
                <w:t>d</w:t>
              </w:r>
            </w:ins>
          </w:p>
        </w:tc>
        <w:tc>
          <w:tcPr>
            <w:tcW w:w="9356" w:type="dxa"/>
            <w:shd w:val="clear" w:color="auto" w:fill="auto"/>
          </w:tcPr>
          <w:p w14:paraId="73A1B6FC" w14:textId="4C2B496D" w:rsidR="00347F52" w:rsidRDefault="00347F52" w:rsidP="00B47C5C">
            <w:pPr>
              <w:pStyle w:val="KeyText"/>
              <w:rPr>
                <w:ins w:id="1862" w:author="LUEJE Claudia" w:date="2023-06-26T17:59:00Z"/>
              </w:rPr>
            </w:pPr>
            <w:ins w:id="1863" w:author="LUEJE Claudia" w:date="2023-06-26T17:59:00Z">
              <w:r>
                <w:t>Poor.</w:t>
              </w:r>
            </w:ins>
          </w:p>
        </w:tc>
      </w:tr>
    </w:tbl>
    <w:p w14:paraId="4843D3D7" w14:textId="393DF039" w:rsidR="001332BD" w:rsidRPr="00E956F7" w:rsidRDefault="00E4158E">
      <w:pPr>
        <w:pStyle w:val="Figuretitle0"/>
        <w:autoSpaceDE w:val="0"/>
        <w:autoSpaceDN w:val="0"/>
        <w:adjustRightInd w:val="0"/>
        <w:outlineLvl w:val="0"/>
        <w:rPr>
          <w:szCs w:val="24"/>
        </w:rPr>
      </w:pPr>
      <w:bookmarkStart w:id="1864" w:name="_Toc3557090"/>
      <w:bookmarkStart w:id="1865" w:name="_Toc34747341"/>
      <w:bookmarkStart w:id="1866" w:name="_Toc76030532"/>
      <w:bookmarkStart w:id="1867" w:name="_Toc94530818"/>
      <w:bookmarkStart w:id="1868" w:name="_Ref101266714"/>
      <w:bookmarkStart w:id="1869" w:name="_Toc101428217"/>
      <w:bookmarkStart w:id="1870" w:name="_Toc110532273"/>
      <w:r w:rsidRPr="00E956F7">
        <w:rPr>
          <w:szCs w:val="24"/>
        </w:rPr>
        <w:t>Figure</w:t>
      </w:r>
      <w:del w:id="1871"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11</w:delText>
        </w:r>
        <w:r w:rsidR="00FC68DB" w:rsidRPr="00F54804">
          <w:fldChar w:fldCharType="end"/>
        </w:r>
      </w:del>
      <w:ins w:id="1872" w:author="LUEJE Claudia" w:date="2023-06-26T17:59:00Z">
        <w:r w:rsidRPr="00E956F7">
          <w:rPr>
            <w:szCs w:val="24"/>
          </w:rPr>
          <w:t> </w:t>
        </w:r>
        <w:r w:rsidR="001332BD" w:rsidRPr="00E956F7">
          <w:rPr>
            <w:szCs w:val="24"/>
          </w:rPr>
          <w:t>11</w:t>
        </w:r>
      </w:ins>
      <w:r w:rsidR="001332BD" w:rsidRPr="00E956F7">
        <w:rPr>
          <w:szCs w:val="24"/>
        </w:rPr>
        <w:t xml:space="preserve"> — </w:t>
      </w:r>
      <w:bookmarkEnd w:id="1864"/>
      <w:bookmarkEnd w:id="1865"/>
      <w:bookmarkEnd w:id="1866"/>
      <w:bookmarkEnd w:id="1867"/>
      <w:r w:rsidR="001332BD" w:rsidRPr="00E956F7">
        <w:rPr>
          <w:szCs w:val="24"/>
        </w:rPr>
        <w:t xml:space="preserve">Assembly </w:t>
      </w:r>
      <w:r w:rsidR="006E497C">
        <w:rPr>
          <w:szCs w:val="24"/>
        </w:rPr>
        <w:t>r</w:t>
      </w:r>
      <w:r w:rsidR="001332BD" w:rsidRPr="00E956F7">
        <w:rPr>
          <w:szCs w:val="24"/>
        </w:rPr>
        <w:t xml:space="preserve">ecommendations for </w:t>
      </w:r>
      <w:r w:rsidR="006E497C">
        <w:rPr>
          <w:szCs w:val="24"/>
        </w:rPr>
        <w:t>b</w:t>
      </w:r>
      <w:r w:rsidR="001332BD" w:rsidRPr="00E956F7">
        <w:rPr>
          <w:szCs w:val="24"/>
        </w:rPr>
        <w:t xml:space="preserve">lind </w:t>
      </w:r>
      <w:r w:rsidR="006E497C">
        <w:rPr>
          <w:szCs w:val="24"/>
        </w:rPr>
        <w:t>r</w:t>
      </w:r>
      <w:r w:rsidR="001332BD" w:rsidRPr="00E956F7">
        <w:rPr>
          <w:szCs w:val="24"/>
        </w:rPr>
        <w:t>ivets</w:t>
      </w:r>
      <w:bookmarkEnd w:id="1868"/>
      <w:bookmarkEnd w:id="1869"/>
      <w:bookmarkEnd w:id="1870"/>
    </w:p>
    <w:p w14:paraId="6D22CAC6" w14:textId="24A60A53" w:rsidR="001332BD" w:rsidRPr="00E956F7" w:rsidRDefault="001332BD" w:rsidP="00423A17">
      <w:pPr>
        <w:pStyle w:val="BodyText"/>
      </w:pPr>
      <w:r w:rsidRPr="00E956F7">
        <w:t>EXAMPLE</w:t>
      </w:r>
    </w:p>
    <w:p w14:paraId="5B170851" w14:textId="77777777" w:rsidR="005F30F1" w:rsidRDefault="005F30F1" w:rsidP="005F30F1">
      <w:pPr>
        <w:pStyle w:val="Code-"/>
      </w:pPr>
      <w:r w:rsidRPr="00E45DCE">
        <w:t xml:space="preserve">    </w:t>
      </w:r>
      <w:r w:rsidR="001332BD" w:rsidRPr="00E45DCE">
        <w:rPr>
          <w:szCs w:val="24"/>
        </w:rPr>
        <w:t>&lt;connection_0d label="RVT_2123921"&gt;</w:t>
      </w:r>
    </w:p>
    <w:p w14:paraId="6DB32F71" w14:textId="77777777" w:rsidR="005F30F1" w:rsidRDefault="005F30F1" w:rsidP="005F30F1">
      <w:pPr>
        <w:pStyle w:val="Code-"/>
      </w:pPr>
      <w:r>
        <w:t xml:space="preserve">    </w:t>
      </w:r>
      <w:r w:rsidR="00AC0123" w:rsidRPr="00E45DCE">
        <w:t xml:space="preserve">    </w:t>
      </w:r>
      <w:r w:rsidR="001332BD" w:rsidRPr="00E45DCE">
        <w:t>&lt;rivet shaft_diameter="3.35" head_diameter="5.5" head_type="dome" length="4"&gt;</w:t>
      </w:r>
    </w:p>
    <w:p w14:paraId="12939E95" w14:textId="77777777" w:rsidR="005F30F1" w:rsidRDefault="005F30F1" w:rsidP="005F30F1">
      <w:pPr>
        <w:pStyle w:val="Code-"/>
      </w:pPr>
      <w:r>
        <w:t xml:space="preserve">    </w:t>
      </w:r>
      <w:r w:rsidR="00AC0123" w:rsidRPr="00E45DCE">
        <w:t xml:space="preserve">           </w:t>
      </w:r>
      <w:r w:rsidR="001332BD" w:rsidRPr="00E45DCE">
        <w:t>&lt;blind min_grip="3" max_grip="3.2" clearance="4.5" material="Steel"/&gt;</w:t>
      </w:r>
    </w:p>
    <w:p w14:paraId="5FDD7C9A" w14:textId="77777777" w:rsidR="005F30F1" w:rsidRDefault="005F30F1" w:rsidP="005F30F1">
      <w:pPr>
        <w:pStyle w:val="Code-"/>
        <w:rPr>
          <w:lang w:val="fr-CH"/>
        </w:rPr>
      </w:pPr>
      <w:r w:rsidRPr="00D72F0B">
        <w:rPr>
          <w:lang w:val="en-US"/>
        </w:rPr>
        <w:t xml:space="preserve">    </w:t>
      </w:r>
      <w:r w:rsidR="00AC0123" w:rsidRPr="00D72F0B">
        <w:rPr>
          <w:lang w:val="en-US"/>
        </w:rPr>
        <w:t xml:space="preserve">           </w:t>
      </w:r>
      <w:r w:rsidR="001332BD" w:rsidRPr="00E45DCE">
        <w:rPr>
          <w:lang w:val="fr-CH"/>
        </w:rPr>
        <w:t>&lt;normal_direction x="0.0" y="1.5" z="3.0"/&gt;</w:t>
      </w:r>
    </w:p>
    <w:p w14:paraId="2AB4F5D1" w14:textId="77777777" w:rsidR="005F30F1" w:rsidRDefault="005F30F1" w:rsidP="005F30F1">
      <w:pPr>
        <w:pStyle w:val="Code-"/>
      </w:pPr>
      <w:r>
        <w:rPr>
          <w:lang w:val="fr-CH"/>
        </w:rPr>
        <w:t xml:space="preserve">    </w:t>
      </w:r>
      <w:r w:rsidR="00AC0123" w:rsidRPr="00E45DCE">
        <w:rPr>
          <w:lang w:val="fr-CH"/>
        </w:rPr>
        <w:t xml:space="preserve">    </w:t>
      </w:r>
      <w:r w:rsidR="001332BD" w:rsidRPr="00E45DCE">
        <w:t>&lt;/rivet&gt;</w:t>
      </w:r>
    </w:p>
    <w:p w14:paraId="2FCCA36B" w14:textId="77777777" w:rsidR="005F30F1" w:rsidRDefault="005F30F1" w:rsidP="005F30F1">
      <w:pPr>
        <w:pStyle w:val="Code-"/>
      </w:pPr>
      <w:r>
        <w:t xml:space="preserve">    </w:t>
      </w:r>
      <w:r w:rsidR="00AC0123" w:rsidRPr="00E45DCE">
        <w:rPr>
          <w:lang w:val="en-US"/>
        </w:rPr>
        <w:t xml:space="preserve">    </w:t>
      </w:r>
      <w:r w:rsidR="001332BD" w:rsidRPr="00E45DCE">
        <w:t>&lt;loc&gt; 1645.83 821.145 616.585 &lt;/loc&gt;</w:t>
      </w:r>
    </w:p>
    <w:p w14:paraId="75FFBDC2" w14:textId="77777777" w:rsidR="005F30F1" w:rsidRDefault="005F30F1" w:rsidP="005F30F1">
      <w:pPr>
        <w:pStyle w:val="Code-"/>
      </w:pPr>
      <w:r>
        <w:t xml:space="preserve">    </w:t>
      </w:r>
      <w:r w:rsidR="00AC0123" w:rsidRPr="00E45DCE">
        <w:rPr>
          <w:lang w:val="en-US"/>
        </w:rPr>
        <w:t xml:space="preserve">    </w:t>
      </w:r>
      <w:r w:rsidR="001332BD" w:rsidRPr="00E45DCE">
        <w:t>&lt;appdata&gt;</w:t>
      </w:r>
    </w:p>
    <w:p w14:paraId="1835996B" w14:textId="77777777" w:rsidR="00FC68DB" w:rsidRPr="0013175B" w:rsidRDefault="00FC68DB" w:rsidP="00B202D2">
      <w:pPr>
        <w:pStyle w:val="XMLCode"/>
        <w:keepNext/>
        <w:keepLines/>
        <w:rPr>
          <w:del w:id="1873" w:author="LUEJE Claudia" w:date="2023-06-26T17:59:00Z"/>
          <w:lang w:val="en-GB"/>
        </w:rPr>
      </w:pPr>
      <w:del w:id="1874" w:author="LUEJE Claudia" w:date="2023-06-26T17:59:00Z">
        <w:r w:rsidRPr="0013175B">
          <w:rPr>
            <w:lang w:val="en-GB"/>
          </w:rPr>
          <w:tab/>
        </w:r>
        <w:r w:rsidRPr="0013175B">
          <w:rPr>
            <w:lang w:val="en-GB"/>
          </w:rPr>
          <w:tab/>
          <w:delText>...</w:delText>
        </w:r>
      </w:del>
    </w:p>
    <w:p w14:paraId="082D1247" w14:textId="5B4B6820" w:rsidR="005F30F1" w:rsidRDefault="00FC68DB" w:rsidP="005F30F1">
      <w:pPr>
        <w:pStyle w:val="Code-"/>
        <w:rPr>
          <w:ins w:id="1875" w:author="LUEJE Claudia" w:date="2023-06-26T17:59:00Z"/>
        </w:rPr>
      </w:pPr>
      <w:del w:id="1876" w:author="LUEJE Claudia" w:date="2023-06-26T17:59:00Z">
        <w:r w:rsidRPr="0013175B">
          <w:tab/>
        </w:r>
      </w:del>
      <w:ins w:id="1877" w:author="LUEJE Claudia" w:date="2023-06-26T17:59:00Z">
        <w:r w:rsidR="005F30F1">
          <w:t xml:space="preserve">    </w:t>
        </w:r>
        <w:r w:rsidR="00AC0123" w:rsidRPr="00E45DCE">
          <w:t xml:space="preserve">           </w:t>
        </w:r>
        <w:r w:rsidR="001332BD" w:rsidRPr="00E45DCE">
          <w:t>...</w:t>
        </w:r>
      </w:ins>
    </w:p>
    <w:p w14:paraId="2CACAB0F" w14:textId="77777777" w:rsidR="005F30F1" w:rsidRDefault="005F30F1" w:rsidP="005F30F1">
      <w:pPr>
        <w:pStyle w:val="Code-"/>
      </w:pPr>
      <w:ins w:id="1878" w:author="LUEJE Claudia" w:date="2023-06-26T17:59:00Z">
        <w:r>
          <w:t xml:space="preserve">    </w:t>
        </w:r>
        <w:r w:rsidR="00AC0123" w:rsidRPr="00E45DCE">
          <w:rPr>
            <w:lang w:val="en-US"/>
          </w:rPr>
          <w:t xml:space="preserve">    </w:t>
        </w:r>
      </w:ins>
      <w:r w:rsidR="001332BD" w:rsidRPr="00E45DCE">
        <w:t>&lt;/appdata&gt;</w:t>
      </w:r>
    </w:p>
    <w:p w14:paraId="30B7CE5E" w14:textId="772B34D7" w:rsidR="001332BD" w:rsidRPr="00E45DCE" w:rsidRDefault="005F30F1" w:rsidP="005F30F1">
      <w:pPr>
        <w:pStyle w:val="Code-"/>
      </w:pPr>
      <w:r>
        <w:t xml:space="preserve">    </w:t>
      </w:r>
      <w:r w:rsidR="001332BD" w:rsidRPr="00E45DCE">
        <w:t>&lt;/connection_0d&gt;</w:t>
      </w:r>
    </w:p>
    <w:p w14:paraId="1674C3E4" w14:textId="5C3D2C42" w:rsidR="001332BD" w:rsidRPr="00E45DCE" w:rsidRDefault="00AC0123" w:rsidP="00E45DCE">
      <w:pPr>
        <w:pStyle w:val="Code-"/>
      </w:pPr>
      <w:r w:rsidRPr="00E45DCE">
        <w:t> </w:t>
      </w:r>
    </w:p>
    <w:p w14:paraId="188BD035" w14:textId="6489298A"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879" w:name="_Toc428279369"/>
      <w:bookmarkStart w:id="1880" w:name="_Toc428965611"/>
      <w:bookmarkStart w:id="1881" w:name="_Toc413359587"/>
      <w:bookmarkStart w:id="1882" w:name="_Toc3556979"/>
      <w:bookmarkStart w:id="1883" w:name="_Toc34747229"/>
      <w:bookmarkStart w:id="1884" w:name="_Toc77102044"/>
      <w:bookmarkStart w:id="1885" w:name="_Toc110532194"/>
      <w:bookmarkEnd w:id="1879"/>
      <w:bookmarkEnd w:id="1880"/>
      <w:r w:rsidRPr="00E956F7">
        <w:rPr>
          <w:rFonts w:eastAsia="Times New Roman"/>
          <w:szCs w:val="24"/>
        </w:rPr>
        <w:t>Self-</w:t>
      </w:r>
      <w:r w:rsidR="005A3DC0">
        <w:rPr>
          <w:rFonts w:eastAsia="Times New Roman"/>
          <w:szCs w:val="24"/>
        </w:rPr>
        <w:t>p</w:t>
      </w:r>
      <w:r w:rsidRPr="00E956F7">
        <w:rPr>
          <w:rFonts w:eastAsia="Times New Roman"/>
          <w:szCs w:val="24"/>
        </w:rPr>
        <w:t xml:space="preserve">iercing </w:t>
      </w:r>
      <w:r w:rsidR="005A3DC0">
        <w:rPr>
          <w:rFonts w:eastAsia="Times New Roman"/>
          <w:szCs w:val="24"/>
        </w:rPr>
        <w:t>r</w:t>
      </w:r>
      <w:r w:rsidRPr="00E956F7">
        <w:rPr>
          <w:rFonts w:eastAsia="Times New Roman"/>
          <w:szCs w:val="24"/>
        </w:rPr>
        <w:t>ivets</w:t>
      </w:r>
      <w:bookmarkEnd w:id="1881"/>
      <w:bookmarkEnd w:id="1882"/>
      <w:bookmarkEnd w:id="1883"/>
      <w:bookmarkEnd w:id="1884"/>
      <w:bookmarkEnd w:id="1885"/>
      <w:ins w:id="1886" w:author="LUEJE Claudia" w:date="2023-06-26T17:59:00Z">
        <w:r w:rsidR="005A3DC0">
          <w:rPr>
            <w:rFonts w:eastAsia="Times New Roman"/>
            <w:szCs w:val="24"/>
          </w:rPr>
          <w:t xml:space="preserve"> (SPRs)</w:t>
        </w:r>
      </w:ins>
    </w:p>
    <w:p w14:paraId="46BF3494" w14:textId="192D980F" w:rsidR="001332BD" w:rsidRPr="00E956F7" w:rsidRDefault="00FC68DB">
      <w:pPr>
        <w:pStyle w:val="BodyText"/>
        <w:autoSpaceDE w:val="0"/>
        <w:autoSpaceDN w:val="0"/>
        <w:adjustRightInd w:val="0"/>
        <w:rPr>
          <w:szCs w:val="24"/>
        </w:rPr>
      </w:pPr>
      <w:del w:id="1887" w:author="LUEJE Claudia" w:date="2023-06-26T17:59:00Z">
        <w:r w:rsidRPr="005C2D94">
          <w:delText>A self-piercing rivet</w:delText>
        </w:r>
      </w:del>
      <w:ins w:id="1888" w:author="LUEJE Claudia" w:date="2023-06-26T17:59:00Z">
        <w:r w:rsidR="001332BD" w:rsidRPr="00E956F7">
          <w:rPr>
            <w:szCs w:val="24"/>
          </w:rPr>
          <w:t>A</w:t>
        </w:r>
        <w:r w:rsidR="00473986">
          <w:rPr>
            <w:szCs w:val="24"/>
          </w:rPr>
          <w:t>n</w:t>
        </w:r>
        <w:r w:rsidR="001332BD" w:rsidRPr="00E956F7">
          <w:rPr>
            <w:szCs w:val="24"/>
          </w:rPr>
          <w:t xml:space="preserve"> </w:t>
        </w:r>
        <w:r w:rsidR="005A3DC0">
          <w:rPr>
            <w:szCs w:val="24"/>
          </w:rPr>
          <w:t>SPR</w:t>
        </w:r>
      </w:ins>
      <w:r w:rsidR="001332BD" w:rsidRPr="00E956F7">
        <w:rPr>
          <w:szCs w:val="24"/>
        </w:rPr>
        <w:t xml:space="preserve"> is a special kind of rivet which does not need a pre-drilled hole. Originally</w:t>
      </w:r>
      <w:ins w:id="1889" w:author="LUEJE Claudia" w:date="2023-06-26T17:59:00Z">
        <w:r w:rsidR="00473986">
          <w:rPr>
            <w:szCs w:val="24"/>
          </w:rPr>
          <w:t>,</w:t>
        </w:r>
      </w:ins>
      <w:r w:rsidR="001332BD" w:rsidRPr="00E956F7">
        <w:rPr>
          <w:szCs w:val="24"/>
        </w:rPr>
        <w:t xml:space="preserve"> a hollow cylinder with a cap on one end, it deforms together with the material it is pushed into </w:t>
      </w:r>
      <w:del w:id="1890" w:author="LUEJE Claudia" w:date="2023-06-26T17:59:00Z">
        <w:r w:rsidRPr="005C2D94">
          <w:delText>like sketched</w:delText>
        </w:r>
      </w:del>
      <w:ins w:id="1891" w:author="LUEJE Claudia" w:date="2023-06-26T17:59:00Z">
        <w:r w:rsidR="00473986">
          <w:rPr>
            <w:szCs w:val="24"/>
          </w:rPr>
          <w:t>as shown</w:t>
        </w:r>
      </w:ins>
      <w:r w:rsidR="00473986">
        <w:rPr>
          <w:szCs w:val="24"/>
        </w:rPr>
        <w:t xml:space="preserve"> in </w:t>
      </w:r>
      <w:del w:id="1892" w:author="LUEJE Claudia" w:date="2023-06-26T17:59:00Z">
        <w:r w:rsidRPr="005C2D94">
          <w:delText xml:space="preserve">following figure: </w:delText>
        </w:r>
      </w:del>
      <w:ins w:id="1893" w:author="LUEJE Claudia" w:date="2023-06-26T17:59:00Z">
        <w:r w:rsidR="00473986" w:rsidRPr="00473986">
          <w:rPr>
            <w:rStyle w:val="citetbl"/>
          </w:rPr>
          <w:t>Figure 12</w:t>
        </w:r>
        <w:r w:rsidR="00473986">
          <w:rPr>
            <w:szCs w:val="24"/>
          </w:rPr>
          <w:t>.</w:t>
        </w:r>
      </w:ins>
    </w:p>
    <w:p w14:paraId="052F2769" w14:textId="77777777" w:rsidR="00FC68DB" w:rsidRPr="00F54804" w:rsidRDefault="00716FAE" w:rsidP="00716FAE">
      <w:pPr>
        <w:keepNext/>
        <w:jc w:val="center"/>
        <w:rPr>
          <w:del w:id="1894" w:author="LUEJE Claudia" w:date="2023-06-26T17:59:00Z"/>
        </w:rPr>
      </w:pPr>
      <w:del w:id="1895" w:author="LUEJE Claudia" w:date="2023-06-26T17:59:00Z">
        <w:r w:rsidRPr="005B49EF">
          <w:rPr>
            <w:noProof/>
          </w:rPr>
          <w:drawing>
            <wp:inline distT="0" distB="0" distL="0" distR="0" wp14:anchorId="7D078959" wp14:editId="252D053F">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del>
    </w:p>
    <w:p w14:paraId="3050FBDE" w14:textId="24CC020F" w:rsidR="001332BD" w:rsidRDefault="0055686F" w:rsidP="0039532A">
      <w:pPr>
        <w:pStyle w:val="FigureGraphic"/>
        <w:rPr>
          <w:ins w:id="1896" w:author="LUEJE Claudia" w:date="2023-06-26T17:59:00Z"/>
        </w:rPr>
      </w:pPr>
      <w:ins w:id="1897" w:author="LUEJE Claudia" w:date="2023-06-26T17:59:00Z">
        <w:r>
          <w:t>8329_ed1fig</w:t>
        </w:r>
        <w:r w:rsidR="001332BD" w:rsidRPr="00E956F7">
          <w:t>12.EPS</w:t>
        </w:r>
      </w:ins>
    </w:p>
    <w:p w14:paraId="2C6795C4" w14:textId="77777777" w:rsidR="00B9145F" w:rsidRDefault="00B9145F" w:rsidP="0039532A">
      <w:pPr>
        <w:pStyle w:val="KeyTitle"/>
        <w:rPr>
          <w:ins w:id="1898" w:author="LUEJE Claudia" w:date="2023-06-26T17:59:00Z"/>
        </w:rPr>
      </w:pPr>
      <w:ins w:id="1899"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B9145F" w:rsidRPr="00B62EE5" w14:paraId="09423267" w14:textId="77777777" w:rsidTr="002D64C5">
        <w:trPr>
          <w:ins w:id="1900" w:author="LUEJE Claudia" w:date="2023-06-26T17:59:00Z"/>
        </w:trPr>
        <w:tc>
          <w:tcPr>
            <w:tcW w:w="397" w:type="dxa"/>
            <w:shd w:val="clear" w:color="auto" w:fill="auto"/>
          </w:tcPr>
          <w:p w14:paraId="1CE9393A" w14:textId="7869516D" w:rsidR="00B9145F" w:rsidRPr="00B62EE5" w:rsidRDefault="00B9145F" w:rsidP="0039532A">
            <w:pPr>
              <w:pStyle w:val="KeyText"/>
              <w:rPr>
                <w:ins w:id="1901" w:author="LUEJE Claudia" w:date="2023-06-26T17:59:00Z"/>
              </w:rPr>
            </w:pPr>
            <w:ins w:id="1902" w:author="LUEJE Claudia" w:date="2023-06-26T17:59:00Z">
              <w:r w:rsidRPr="00B62EE5">
                <w:t>1</w:t>
              </w:r>
            </w:ins>
          </w:p>
        </w:tc>
        <w:tc>
          <w:tcPr>
            <w:tcW w:w="9356" w:type="dxa"/>
            <w:shd w:val="clear" w:color="auto" w:fill="auto"/>
          </w:tcPr>
          <w:p w14:paraId="3A452250" w14:textId="020214BF" w:rsidR="00B9145F" w:rsidRPr="00B62EE5" w:rsidRDefault="00B9145F" w:rsidP="0039532A">
            <w:pPr>
              <w:pStyle w:val="KeyText"/>
              <w:rPr>
                <w:ins w:id="1903" w:author="LUEJE Claudia" w:date="2023-06-26T17:59:00Z"/>
              </w:rPr>
            </w:pPr>
            <w:ins w:id="1904" w:author="LUEJE Claudia" w:date="2023-06-26T17:59:00Z">
              <w:r w:rsidRPr="00B62EE5">
                <w:t>rivet head diameter</w:t>
              </w:r>
            </w:ins>
          </w:p>
        </w:tc>
      </w:tr>
      <w:tr w:rsidR="00B9145F" w14:paraId="1F07EC2B" w14:textId="77777777" w:rsidTr="002D64C5">
        <w:trPr>
          <w:ins w:id="1905" w:author="LUEJE Claudia" w:date="2023-06-26T17:59:00Z"/>
        </w:trPr>
        <w:tc>
          <w:tcPr>
            <w:tcW w:w="397" w:type="dxa"/>
            <w:shd w:val="clear" w:color="auto" w:fill="auto"/>
          </w:tcPr>
          <w:p w14:paraId="4B945D01" w14:textId="7B65C831" w:rsidR="00B9145F" w:rsidRDefault="00B9145F" w:rsidP="0039532A">
            <w:pPr>
              <w:pStyle w:val="KeyText"/>
              <w:rPr>
                <w:ins w:id="1906" w:author="LUEJE Claudia" w:date="2023-06-26T17:59:00Z"/>
              </w:rPr>
            </w:pPr>
            <w:ins w:id="1907" w:author="LUEJE Claudia" w:date="2023-06-26T17:59:00Z">
              <w:r>
                <w:t>2</w:t>
              </w:r>
            </w:ins>
          </w:p>
        </w:tc>
        <w:tc>
          <w:tcPr>
            <w:tcW w:w="9356" w:type="dxa"/>
            <w:shd w:val="clear" w:color="auto" w:fill="auto"/>
          </w:tcPr>
          <w:p w14:paraId="15C0C310" w14:textId="602EEE6D" w:rsidR="00B9145F" w:rsidRDefault="00B9145F" w:rsidP="0039532A">
            <w:pPr>
              <w:pStyle w:val="KeyText"/>
              <w:rPr>
                <w:ins w:id="1908" w:author="LUEJE Claudia" w:date="2023-06-26T17:59:00Z"/>
              </w:rPr>
            </w:pPr>
            <w:ins w:id="1909" w:author="LUEJE Claudia" w:date="2023-06-26T17:59:00Z">
              <w:r>
                <w:t>bottom thickness</w:t>
              </w:r>
            </w:ins>
          </w:p>
        </w:tc>
      </w:tr>
      <w:tr w:rsidR="00B9145F" w14:paraId="74A781E4" w14:textId="77777777" w:rsidTr="002D64C5">
        <w:trPr>
          <w:ins w:id="1910" w:author="LUEJE Claudia" w:date="2023-06-26T17:59:00Z"/>
        </w:trPr>
        <w:tc>
          <w:tcPr>
            <w:tcW w:w="397" w:type="dxa"/>
            <w:shd w:val="clear" w:color="auto" w:fill="auto"/>
          </w:tcPr>
          <w:p w14:paraId="0DFBFFAC" w14:textId="0ABDFAE9" w:rsidR="00B9145F" w:rsidRDefault="00B9145F" w:rsidP="0039532A">
            <w:pPr>
              <w:pStyle w:val="KeyText"/>
              <w:rPr>
                <w:ins w:id="1911" w:author="LUEJE Claudia" w:date="2023-06-26T17:59:00Z"/>
              </w:rPr>
            </w:pPr>
            <w:ins w:id="1912" w:author="LUEJE Claudia" w:date="2023-06-26T17:59:00Z">
              <w:r>
                <w:t>3</w:t>
              </w:r>
            </w:ins>
          </w:p>
        </w:tc>
        <w:tc>
          <w:tcPr>
            <w:tcW w:w="9356" w:type="dxa"/>
            <w:shd w:val="clear" w:color="auto" w:fill="auto"/>
          </w:tcPr>
          <w:p w14:paraId="178C18FE" w14:textId="24014BA0" w:rsidR="00B9145F" w:rsidRDefault="00D02B65" w:rsidP="0039532A">
            <w:pPr>
              <w:pStyle w:val="KeyText"/>
              <w:rPr>
                <w:ins w:id="1913" w:author="LUEJE Claudia" w:date="2023-06-26T17:59:00Z"/>
              </w:rPr>
            </w:pPr>
            <w:ins w:id="1914" w:author="LUEJE Claudia" w:date="2023-06-26T17:59:00Z">
              <w:r>
                <w:t>rivet diameter</w:t>
              </w:r>
            </w:ins>
          </w:p>
        </w:tc>
      </w:tr>
      <w:tr w:rsidR="00B9145F" w14:paraId="03D256FB" w14:textId="77777777" w:rsidTr="002D64C5">
        <w:trPr>
          <w:ins w:id="1915" w:author="LUEJE Claudia" w:date="2023-06-26T17:59:00Z"/>
        </w:trPr>
        <w:tc>
          <w:tcPr>
            <w:tcW w:w="397" w:type="dxa"/>
            <w:shd w:val="clear" w:color="auto" w:fill="auto"/>
          </w:tcPr>
          <w:p w14:paraId="592EFBD1" w14:textId="354F80E8" w:rsidR="00B9145F" w:rsidRDefault="00B9145F" w:rsidP="0039532A">
            <w:pPr>
              <w:pStyle w:val="KeyText"/>
              <w:rPr>
                <w:ins w:id="1916" w:author="LUEJE Claudia" w:date="2023-06-26T17:59:00Z"/>
              </w:rPr>
            </w:pPr>
            <w:ins w:id="1917" w:author="LUEJE Claudia" w:date="2023-06-26T17:59:00Z">
              <w:r>
                <w:t>4</w:t>
              </w:r>
            </w:ins>
          </w:p>
        </w:tc>
        <w:tc>
          <w:tcPr>
            <w:tcW w:w="9356" w:type="dxa"/>
            <w:shd w:val="clear" w:color="auto" w:fill="auto"/>
          </w:tcPr>
          <w:p w14:paraId="7A7F61A8" w14:textId="5C97EACF" w:rsidR="00B9145F" w:rsidRDefault="00D02B65" w:rsidP="0039532A">
            <w:pPr>
              <w:pStyle w:val="KeyText"/>
              <w:rPr>
                <w:ins w:id="1918" w:author="LUEJE Claudia" w:date="2023-06-26T17:59:00Z"/>
              </w:rPr>
            </w:pPr>
            <w:ins w:id="1919" w:author="LUEJE Claudia" w:date="2023-06-26T17:59:00Z">
              <w:r>
                <w:t>undercut</w:t>
              </w:r>
            </w:ins>
          </w:p>
        </w:tc>
      </w:tr>
      <w:tr w:rsidR="00B9145F" w14:paraId="38AC7E71" w14:textId="77777777" w:rsidTr="002D64C5">
        <w:trPr>
          <w:ins w:id="1920" w:author="LUEJE Claudia" w:date="2023-06-26T17:59:00Z"/>
        </w:trPr>
        <w:tc>
          <w:tcPr>
            <w:tcW w:w="397" w:type="dxa"/>
            <w:shd w:val="clear" w:color="auto" w:fill="auto"/>
          </w:tcPr>
          <w:p w14:paraId="375F92DB" w14:textId="461109F7" w:rsidR="00B9145F" w:rsidRDefault="00B9145F" w:rsidP="0039532A">
            <w:pPr>
              <w:pStyle w:val="KeyText"/>
              <w:rPr>
                <w:ins w:id="1921" w:author="LUEJE Claudia" w:date="2023-06-26T17:59:00Z"/>
              </w:rPr>
            </w:pPr>
            <w:ins w:id="1922" w:author="LUEJE Claudia" w:date="2023-06-26T17:59:00Z">
              <w:r>
                <w:t>5</w:t>
              </w:r>
            </w:ins>
          </w:p>
        </w:tc>
        <w:tc>
          <w:tcPr>
            <w:tcW w:w="9356" w:type="dxa"/>
            <w:shd w:val="clear" w:color="auto" w:fill="auto"/>
          </w:tcPr>
          <w:p w14:paraId="6891B3D2" w14:textId="362C9114" w:rsidR="00B9145F" w:rsidRDefault="002D64C5" w:rsidP="0039532A">
            <w:pPr>
              <w:pStyle w:val="KeyText"/>
              <w:rPr>
                <w:ins w:id="1923" w:author="LUEJE Claudia" w:date="2023-06-26T17:59:00Z"/>
              </w:rPr>
            </w:pPr>
            <w:ins w:id="1924" w:author="LUEJE Claudia" w:date="2023-06-26T17:59:00Z">
              <w:r>
                <w:t>blank holder</w:t>
              </w:r>
            </w:ins>
          </w:p>
        </w:tc>
      </w:tr>
      <w:tr w:rsidR="00B9145F" w14:paraId="03D3C63A" w14:textId="77777777" w:rsidTr="002D64C5">
        <w:trPr>
          <w:ins w:id="1925" w:author="LUEJE Claudia" w:date="2023-06-26T17:59:00Z"/>
        </w:trPr>
        <w:tc>
          <w:tcPr>
            <w:tcW w:w="397" w:type="dxa"/>
            <w:shd w:val="clear" w:color="auto" w:fill="auto"/>
          </w:tcPr>
          <w:p w14:paraId="4C7B9841" w14:textId="16B81FBA" w:rsidR="00B9145F" w:rsidRDefault="00B9145F" w:rsidP="0039532A">
            <w:pPr>
              <w:pStyle w:val="KeyText"/>
              <w:rPr>
                <w:ins w:id="1926" w:author="LUEJE Claudia" w:date="2023-06-26T17:59:00Z"/>
              </w:rPr>
            </w:pPr>
            <w:ins w:id="1927" w:author="LUEJE Claudia" w:date="2023-06-26T17:59:00Z">
              <w:r>
                <w:t>6</w:t>
              </w:r>
            </w:ins>
          </w:p>
        </w:tc>
        <w:tc>
          <w:tcPr>
            <w:tcW w:w="9356" w:type="dxa"/>
            <w:shd w:val="clear" w:color="auto" w:fill="auto"/>
          </w:tcPr>
          <w:p w14:paraId="3C8CE256" w14:textId="1CDCB11B" w:rsidR="00B9145F" w:rsidRDefault="002D64C5" w:rsidP="0039532A">
            <w:pPr>
              <w:pStyle w:val="KeyText"/>
              <w:rPr>
                <w:ins w:id="1928" w:author="LUEJE Claudia" w:date="2023-06-26T17:59:00Z"/>
              </w:rPr>
            </w:pPr>
            <w:ins w:id="1929" w:author="LUEJE Claudia" w:date="2023-06-26T17:59:00Z">
              <w:r>
                <w:t>punch</w:t>
              </w:r>
            </w:ins>
          </w:p>
        </w:tc>
      </w:tr>
      <w:tr w:rsidR="00B9145F" w14:paraId="45955963" w14:textId="77777777" w:rsidTr="002D64C5">
        <w:trPr>
          <w:ins w:id="1930" w:author="LUEJE Claudia" w:date="2023-06-26T17:59:00Z"/>
        </w:trPr>
        <w:tc>
          <w:tcPr>
            <w:tcW w:w="397" w:type="dxa"/>
            <w:shd w:val="clear" w:color="auto" w:fill="auto"/>
          </w:tcPr>
          <w:p w14:paraId="6E684F66" w14:textId="30A5D1A0" w:rsidR="00B9145F" w:rsidRDefault="00B9145F" w:rsidP="0039532A">
            <w:pPr>
              <w:pStyle w:val="KeyText"/>
              <w:rPr>
                <w:ins w:id="1931" w:author="LUEJE Claudia" w:date="2023-06-26T17:59:00Z"/>
              </w:rPr>
            </w:pPr>
            <w:ins w:id="1932" w:author="LUEJE Claudia" w:date="2023-06-26T17:59:00Z">
              <w:r>
                <w:t>7</w:t>
              </w:r>
            </w:ins>
          </w:p>
        </w:tc>
        <w:tc>
          <w:tcPr>
            <w:tcW w:w="9356" w:type="dxa"/>
            <w:shd w:val="clear" w:color="auto" w:fill="auto"/>
          </w:tcPr>
          <w:p w14:paraId="32BADBF7" w14:textId="344EA529" w:rsidR="00B9145F" w:rsidRDefault="002D64C5" w:rsidP="0039532A">
            <w:pPr>
              <w:pStyle w:val="KeyText"/>
              <w:rPr>
                <w:ins w:id="1933" w:author="LUEJE Claudia" w:date="2023-06-26T17:59:00Z"/>
              </w:rPr>
            </w:pPr>
            <w:ins w:id="1934" w:author="LUEJE Claudia" w:date="2023-06-26T17:59:00Z">
              <w:r>
                <w:t>die</w:t>
              </w:r>
            </w:ins>
          </w:p>
        </w:tc>
      </w:tr>
    </w:tbl>
    <w:p w14:paraId="2DDB2EEB" w14:textId="64F7B1E7" w:rsidR="001332BD" w:rsidRPr="00E956F7" w:rsidRDefault="00E4158E" w:rsidP="0039532A">
      <w:pPr>
        <w:pStyle w:val="Figuretitle0"/>
      </w:pPr>
      <w:bookmarkStart w:id="1935" w:name="_Toc413359629"/>
      <w:bookmarkStart w:id="1936" w:name="_Toc3557092"/>
      <w:bookmarkStart w:id="1937" w:name="_Toc34747343"/>
      <w:bookmarkStart w:id="1938" w:name="_Toc76030534"/>
      <w:bookmarkStart w:id="1939" w:name="_Toc94530820"/>
      <w:bookmarkStart w:id="1940" w:name="_Toc101428218"/>
      <w:bookmarkStart w:id="1941" w:name="_Toc110532274"/>
      <w:r w:rsidRPr="00E956F7">
        <w:t>Figure</w:t>
      </w:r>
      <w:del w:id="1942"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12</w:delText>
        </w:r>
        <w:r w:rsidR="00FC68DB" w:rsidRPr="00F54804">
          <w:fldChar w:fldCharType="end"/>
        </w:r>
      </w:del>
      <w:ins w:id="1943" w:author="LUEJE Claudia" w:date="2023-06-26T17:59:00Z">
        <w:r w:rsidRPr="00E956F7">
          <w:t> </w:t>
        </w:r>
        <w:r w:rsidR="001332BD" w:rsidRPr="00E956F7">
          <w:t>12</w:t>
        </w:r>
      </w:ins>
      <w:r w:rsidR="00AC0123" w:rsidRPr="00E956F7">
        <w:t xml:space="preserve"> </w:t>
      </w:r>
      <w:r w:rsidR="001332BD" w:rsidRPr="00E956F7">
        <w:t>— Cross</w:t>
      </w:r>
      <w:ins w:id="1944" w:author="LUEJE Claudia" w:date="2023-06-26T17:59:00Z">
        <w:r w:rsidR="005A3DC0">
          <w:t>-</w:t>
        </w:r>
      </w:ins>
      <w:r w:rsidR="001332BD" w:rsidRPr="00E956F7">
        <w:t>section of a self-piercing rivet</w:t>
      </w:r>
      <w:bookmarkEnd w:id="1935"/>
      <w:bookmarkEnd w:id="1936"/>
      <w:bookmarkEnd w:id="1937"/>
      <w:bookmarkEnd w:id="1938"/>
      <w:bookmarkEnd w:id="1939"/>
      <w:r w:rsidR="001332BD" w:rsidRPr="00E956F7">
        <w:t xml:space="preserve"> </w:t>
      </w:r>
      <w:del w:id="1945" w:author="LUEJE Claudia" w:date="2023-06-26T17:59:00Z">
        <w:r w:rsidR="001F0AF7" w:rsidRPr="00BD52D7">
          <w:delText>&amp;</w:delText>
        </w:r>
      </w:del>
      <w:ins w:id="1946" w:author="LUEJE Claudia" w:date="2023-06-26T17:59:00Z">
        <w:r w:rsidR="005A3DC0">
          <w:t>(SPR) and</w:t>
        </w:r>
      </w:ins>
      <w:r w:rsidR="001332BD" w:rsidRPr="00E956F7">
        <w:t xml:space="preserve"> riveting machine</w:t>
      </w:r>
      <w:bookmarkEnd w:id="1940"/>
      <w:bookmarkEnd w:id="1941"/>
    </w:p>
    <w:p w14:paraId="4CA3BAD9" w14:textId="095CDC21" w:rsidR="001332BD" w:rsidRPr="00E956F7" w:rsidRDefault="001332BD" w:rsidP="0039532A">
      <w:pPr>
        <w:pStyle w:val="BodyText"/>
      </w:pPr>
      <w:r w:rsidRPr="00E956F7">
        <w:t xml:space="preserve">There is a wide range of such rivets available on the market. They can be used with different rivet dies to optimize the riveting process. Such combinations have to be chosen in accordance with the materials of the flange partners. This is </w:t>
      </w:r>
      <w:del w:id="1947" w:author="LUEJE Claudia" w:date="2023-06-26T17:59:00Z">
        <w:r w:rsidR="00FC68DB" w:rsidRPr="000A1B7B">
          <w:delText>3</w:delText>
        </w:r>
        <w:r w:rsidR="00FC68DB" w:rsidRPr="000A1B7B">
          <w:rPr>
            <w:vertAlign w:val="superscript"/>
          </w:rPr>
          <w:delText>rd</w:delText>
        </w:r>
      </w:del>
      <w:ins w:id="1948" w:author="LUEJE Claudia" w:date="2023-06-26T17:59:00Z">
        <w:r w:rsidR="00473986">
          <w:t>third</w:t>
        </w:r>
      </w:ins>
      <w:r w:rsidRPr="00E956F7">
        <w:t xml:space="preserve"> party intellectual property and </w:t>
      </w:r>
      <w:del w:id="1949" w:author="LUEJE Claudia" w:date="2023-06-26T17:59:00Z">
        <w:r w:rsidR="00FC68DB" w:rsidRPr="00726144">
          <w:delText>hence</w:delText>
        </w:r>
      </w:del>
      <w:ins w:id="1950" w:author="LUEJE Claudia" w:date="2023-06-26T17:59:00Z">
        <w:r w:rsidR="00473986">
          <w:t>therefore</w:t>
        </w:r>
      </w:ins>
      <w:r w:rsidRPr="00E956F7">
        <w:t xml:space="preserve"> cannot be part of</w:t>
      </w:r>
      <w:r w:rsidR="00473986">
        <w:t xml:space="preserve"> </w:t>
      </w:r>
      <w:ins w:id="1951" w:author="LUEJE Claudia" w:date="2023-06-26T17:59:00Z">
        <w:r w:rsidR="00473986">
          <w:t>the</w:t>
        </w:r>
        <w:r w:rsidRPr="00E956F7">
          <w:t xml:space="preserve"> </w:t>
        </w:r>
      </w:ins>
      <w:r w:rsidRPr="00E956F7">
        <w:t xml:space="preserve">χMCF definition. It is referred to by string attributes for rivet and die parameters. Possible values of these </w:t>
      </w:r>
      <w:del w:id="1952" w:author="LUEJE Claudia" w:date="2023-06-26T17:59:00Z">
        <w:r w:rsidR="00FC68DB" w:rsidRPr="00F54804">
          <w:delText>attribute</w:delText>
        </w:r>
      </w:del>
      <w:ins w:id="1953" w:author="LUEJE Claudia" w:date="2023-06-26T17:59:00Z">
        <w:r w:rsidRPr="00E956F7">
          <w:t>attribute</w:t>
        </w:r>
        <w:r w:rsidR="00473986">
          <w:t>s</w:t>
        </w:r>
      </w:ins>
      <w:r w:rsidRPr="00E956F7">
        <w:t xml:space="preserve"> are </w:t>
      </w:r>
      <w:r w:rsidRPr="00473986">
        <w:t>not</w:t>
      </w:r>
      <w:r w:rsidRPr="00E956F7">
        <w:t xml:space="preserve"> </w:t>
      </w:r>
      <w:ins w:id="1954" w:author="LUEJE Claudia" w:date="2023-06-26T17:59:00Z">
        <w:r w:rsidR="00473986">
          <w:t xml:space="preserve">the </w:t>
        </w:r>
      </w:ins>
      <w:r w:rsidRPr="00E956F7">
        <w:t xml:space="preserve">subject of </w:t>
      </w:r>
      <w:del w:id="1955" w:author="LUEJE Claudia" w:date="2023-06-26T17:59:00Z">
        <w:r w:rsidR="00FC68DB" w:rsidRPr="00F54804">
          <w:delText>standard</w:delText>
        </w:r>
      </w:del>
      <w:ins w:id="1956" w:author="LUEJE Claudia" w:date="2023-06-26T17:59:00Z">
        <w:r w:rsidR="00473986">
          <w:t>this document</w:t>
        </w:r>
      </w:ins>
      <w:r w:rsidRPr="00E956F7">
        <w:t>: In general, they are very OEM specific. However, to provide a minimum amount of information, some general geometric information is given by related attributes.</w:t>
      </w:r>
    </w:p>
    <w:p w14:paraId="4043E9A1" w14:textId="796097EF" w:rsidR="001332BD" w:rsidRPr="00E956F7" w:rsidRDefault="00FC68DB" w:rsidP="0039532A">
      <w:pPr>
        <w:pStyle w:val="BodyText"/>
      </w:pPr>
      <w:del w:id="1957" w:author="LUEJE Claudia" w:date="2023-06-26T17:59:00Z">
        <w:r w:rsidRPr="00F54804">
          <w:delText>A self-piercing rivet</w:delText>
        </w:r>
      </w:del>
      <w:ins w:id="1958" w:author="LUEJE Claudia" w:date="2023-06-26T17:59:00Z">
        <w:r w:rsidR="001332BD" w:rsidRPr="0039532A">
          <w:t>A</w:t>
        </w:r>
        <w:r w:rsidR="00473986">
          <w:t>n</w:t>
        </w:r>
        <w:r w:rsidR="001332BD" w:rsidRPr="0039532A">
          <w:t xml:space="preserve"> </w:t>
        </w:r>
        <w:r w:rsidR="005A3DC0">
          <w:t>SPR</w:t>
        </w:r>
      </w:ins>
      <w:r w:rsidR="001332BD" w:rsidRPr="0039532A">
        <w:t xml:space="preserve"> is denoted by a nested element </w:t>
      </w:r>
      <w:r w:rsidR="001332BD" w:rsidRPr="0039532A">
        <w:rPr>
          <w:rStyle w:val="ISOCode"/>
        </w:rPr>
        <w:t>&lt;self_piercing/&gt;</w:t>
      </w:r>
      <w:r w:rsidR="001332BD" w:rsidRPr="0039532A">
        <w:rPr>
          <w:rFonts w:cs="Courier New"/>
        </w:rPr>
        <w:t xml:space="preserve"> within </w:t>
      </w:r>
      <w:r w:rsidR="001332BD" w:rsidRPr="0039532A">
        <w:rPr>
          <w:rStyle w:val="ISOCode"/>
        </w:rPr>
        <w:t>&lt;rivet/&gt;</w:t>
      </w:r>
      <w:r w:rsidR="001332BD" w:rsidRPr="0039532A">
        <w:rPr>
          <w:rFonts w:cs="Courier New"/>
        </w:rPr>
        <w:t xml:space="preserve">. This element is described completely by its attributes and those of </w:t>
      </w:r>
      <w:r w:rsidR="001332BD" w:rsidRPr="0039532A">
        <w:rPr>
          <w:rStyle w:val="ISOCode"/>
        </w:rPr>
        <w:t>&lt;rivet</w:t>
      </w:r>
      <w:del w:id="1959" w:author="LUEJE Claudia" w:date="2023-06-26T17:59:00Z">
        <w:r w:rsidRPr="00F54804">
          <w:rPr>
            <w:rFonts w:ascii="Courier New" w:hAnsi="Courier New" w:cs="Courier New"/>
            <w:b/>
            <w:bCs/>
            <w:i/>
            <w:sz w:val="18"/>
            <w:szCs w:val="18"/>
          </w:rPr>
          <w:delText>&gt;</w:delText>
        </w:r>
        <w:r w:rsidRPr="0013175B">
          <w:delText>.</w:delText>
        </w:r>
      </w:del>
      <w:ins w:id="1960" w:author="LUEJE Claudia" w:date="2023-06-26T17:59:00Z">
        <w:r w:rsidR="001332BD" w:rsidRPr="0039532A">
          <w:rPr>
            <w:rStyle w:val="ISOCode"/>
          </w:rPr>
          <w:t>/&gt;</w:t>
        </w:r>
        <w:r w:rsidR="001332BD" w:rsidRPr="0039532A">
          <w:rPr>
            <w:rFonts w:cs="Courier New"/>
          </w:rPr>
          <w:t>.</w:t>
        </w:r>
      </w:ins>
      <w:r w:rsidR="001332BD" w:rsidRPr="0039532A">
        <w:rPr>
          <w:rFonts w:cs="Courier New"/>
        </w:rPr>
        <w:t xml:space="preserve"> In </w:t>
      </w:r>
      <w:del w:id="1961" w:author="LUEJE Claudia" w:date="2023-06-26T17:59:00Z">
        <w:r w:rsidRPr="0013175B">
          <w:delText>especially</w:delText>
        </w:r>
      </w:del>
      <w:ins w:id="1962" w:author="LUEJE Claudia" w:date="2023-06-26T17:59:00Z">
        <w:r w:rsidR="00473986">
          <w:rPr>
            <w:rFonts w:cs="Courier New"/>
          </w:rPr>
          <w:t>particular</w:t>
        </w:r>
      </w:ins>
      <w:r w:rsidR="001332BD" w:rsidRPr="0039532A">
        <w:rPr>
          <w:rFonts w:cs="Courier New"/>
        </w:rPr>
        <w:t>, attributes "</w:t>
      </w:r>
      <w:r w:rsidR="001332BD" w:rsidRPr="0039532A">
        <w:rPr>
          <w:rStyle w:val="ISOCode"/>
        </w:rPr>
        <w:t>length</w:t>
      </w:r>
      <w:r w:rsidR="001332BD" w:rsidRPr="0039532A">
        <w:rPr>
          <w:rFonts w:cs="Courier New"/>
        </w:rPr>
        <w:t>", "</w:t>
      </w:r>
      <w:r w:rsidR="001332BD" w:rsidRPr="0039532A">
        <w:rPr>
          <w:rStyle w:val="ISOCode"/>
        </w:rPr>
        <w:t>head_diameter</w:t>
      </w:r>
      <w:r w:rsidR="001332BD" w:rsidRPr="0039532A">
        <w:rPr>
          <w:rFonts w:cs="Courier New"/>
        </w:rPr>
        <w:t>" and "</w:t>
      </w:r>
      <w:r w:rsidR="001332BD" w:rsidRPr="0039532A">
        <w:rPr>
          <w:rStyle w:val="ISOCode"/>
        </w:rPr>
        <w:t>shaft_diameter</w:t>
      </w:r>
      <w:r w:rsidR="001332BD" w:rsidRPr="0039532A">
        <w:rPr>
          <w:rFonts w:cs="Courier New"/>
        </w:rPr>
        <w:t xml:space="preserve">" are inherited from </w:t>
      </w:r>
      <w:r w:rsidR="001332BD" w:rsidRPr="0039532A">
        <w:rPr>
          <w:rStyle w:val="ISOCode"/>
        </w:rPr>
        <w:t>&lt;rivet</w:t>
      </w:r>
      <w:del w:id="1963" w:author="LUEJE Claudia" w:date="2023-06-26T17:59:00Z">
        <w:r w:rsidRPr="00F54804">
          <w:rPr>
            <w:rFonts w:ascii="Courier New" w:hAnsi="Courier New" w:cs="Courier New"/>
            <w:b/>
            <w:bCs/>
            <w:i/>
            <w:sz w:val="18"/>
            <w:szCs w:val="18"/>
          </w:rPr>
          <w:delText>&gt;</w:delText>
        </w:r>
        <w:r w:rsidRPr="0013175B">
          <w:delText xml:space="preserve">. </w:delText>
        </w:r>
      </w:del>
      <w:ins w:id="1964" w:author="LUEJE Claudia" w:date="2023-06-26T17:59:00Z">
        <w:r w:rsidR="001332BD" w:rsidRPr="0039532A">
          <w:rPr>
            <w:rStyle w:val="ISOCode"/>
          </w:rPr>
          <w:t>/&gt;</w:t>
        </w:r>
        <w:r w:rsidR="001332BD" w:rsidRPr="0039532A">
          <w:rPr>
            <w:rFonts w:cs="Courier New"/>
          </w:rPr>
          <w:t>.</w:t>
        </w:r>
      </w:ins>
    </w:p>
    <w:p w14:paraId="09B1B5C5" w14:textId="77777777" w:rsidR="00FC68DB" w:rsidRDefault="001332BD" w:rsidP="008C0262">
      <w:pPr>
        <w:keepNext/>
        <w:rPr>
          <w:del w:id="1965" w:author="LUEJE Claudia" w:date="2023-06-26T17:59:00Z"/>
          <w:rFonts w:cs="Courier New"/>
        </w:rPr>
      </w:pPr>
      <w:r w:rsidRPr="0039532A">
        <w:t xml:space="preserve">XML specification of </w:t>
      </w:r>
      <w:r w:rsidRPr="0039532A">
        <w:rPr>
          <w:rStyle w:val="ISOCode"/>
        </w:rPr>
        <w:t>&lt;self_piercing/&gt;</w:t>
      </w:r>
      <w:r w:rsidRPr="0039532A">
        <w:rPr>
          <w:rFonts w:cs="Courier New"/>
        </w:rPr>
        <w:t xml:space="preserve"> element</w:t>
      </w:r>
      <w:del w:id="1966" w:author="LUEJE Claudia" w:date="2023-06-26T17:59:00Z">
        <w:r w:rsidR="00FC68DB" w:rsidRPr="00F54804">
          <w:rPr>
            <w:rFonts w:cs="Courier New"/>
          </w:rPr>
          <w:delText xml:space="preserve">: </w:delText>
        </w:r>
      </w:del>
    </w:p>
    <w:p w14:paraId="08669451" w14:textId="0197097B" w:rsidR="001332BD" w:rsidRPr="00E956F7" w:rsidRDefault="00C35B60" w:rsidP="0039532A">
      <w:pPr>
        <w:pStyle w:val="BodyText"/>
        <w:rPr>
          <w:ins w:id="1967" w:author="LUEJE Claudia" w:date="2023-06-26T17:59:00Z"/>
        </w:rPr>
      </w:pPr>
      <w:ins w:id="1968" w:author="LUEJE Claudia" w:date="2023-06-26T17:59:00Z">
        <w:r>
          <w:rPr>
            <w:rFonts w:cs="Courier New"/>
          </w:rPr>
          <w:t xml:space="preserve"> is shown in </w:t>
        </w:r>
      </w:ins>
      <w:bookmarkStart w:id="1969" w:name="_Toc110532394"/>
      <w:r w:rsidRPr="00C35B60">
        <w:rPr>
          <w:rStyle w:val="citetbl"/>
        </w:rPr>
        <w:t xml:space="preserve">Table </w:t>
      </w:r>
      <w:del w:id="1970"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46</w:delText>
        </w:r>
        <w:r w:rsidR="00055698" w:rsidRPr="00F54804">
          <w:fldChar w:fldCharType="end"/>
        </w:r>
        <w:r w:rsidR="00055698">
          <w:delText xml:space="preserve"> </w:delText>
        </w:r>
      </w:del>
      <w:ins w:id="1971" w:author="LUEJE Claudia" w:date="2023-06-26T17:59:00Z">
        <w:r w:rsidRPr="00C35B60">
          <w:rPr>
            <w:rStyle w:val="citetbl"/>
          </w:rPr>
          <w:t>46</w:t>
        </w:r>
        <w:r>
          <w:rPr>
            <w:rFonts w:cs="Courier New"/>
          </w:rPr>
          <w:t>.</w:t>
        </w:r>
      </w:ins>
    </w:p>
    <w:p w14:paraId="62549E32" w14:textId="31EF4AE4" w:rsidR="001332BD" w:rsidRPr="00E956F7" w:rsidRDefault="006F39DE">
      <w:pPr>
        <w:pStyle w:val="Tabletitle"/>
        <w:autoSpaceDE w:val="0"/>
        <w:autoSpaceDN w:val="0"/>
        <w:adjustRightInd w:val="0"/>
        <w:outlineLvl w:val="0"/>
        <w:rPr>
          <w:szCs w:val="24"/>
        </w:rPr>
      </w:pPr>
      <w:ins w:id="1972" w:author="LUEJE Claudia" w:date="2023-06-26T17:59:00Z">
        <w:r w:rsidRPr="00E956F7">
          <w:rPr>
            <w:szCs w:val="24"/>
          </w:rPr>
          <w:t>Table </w:t>
        </w:r>
        <w:r w:rsidR="001332BD" w:rsidRPr="00E956F7">
          <w:rPr>
            <w:szCs w:val="24"/>
          </w:rPr>
          <w:t>46</w:t>
        </w:r>
      </w:ins>
      <w:r w:rsidR="001332BD" w:rsidRPr="00E956F7">
        <w:rPr>
          <w:szCs w:val="24"/>
        </w:rPr>
        <w:t xml:space="preserve">— Attributes of element </w:t>
      </w:r>
      <w:r w:rsidR="001332BD" w:rsidRPr="00BD5750">
        <w:rPr>
          <w:rStyle w:val="ISOCode"/>
        </w:rPr>
        <w:t>&lt;self_piercing/&gt;</w:t>
      </w:r>
      <w:bookmarkEnd w:id="1969"/>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700"/>
        <w:gridCol w:w="1558"/>
        <w:gridCol w:w="1558"/>
        <w:gridCol w:w="1275"/>
        <w:gridCol w:w="2409"/>
      </w:tblGrid>
      <w:tr w:rsidR="001332BD" w:rsidRPr="00B62EE5" w14:paraId="4E264DDD" w14:textId="77777777" w:rsidTr="005B271E">
        <w:trPr>
          <w:tblHeader/>
          <w:jc w:val="center"/>
        </w:trPr>
        <w:tc>
          <w:tcPr>
            <w:tcW w:w="1700" w:type="dxa"/>
            <w:tcBorders>
              <w:top w:val="single" w:sz="12" w:space="0" w:color="auto"/>
              <w:bottom w:val="single" w:sz="12" w:space="0" w:color="auto"/>
            </w:tcBorders>
            <w:shd w:val="clear" w:color="auto" w:fill="F3F3F3"/>
            <w:vAlign w:val="bottom"/>
          </w:tcPr>
          <w:p w14:paraId="0A11EA70" w14:textId="448C4C16" w:rsidR="001332BD" w:rsidRPr="00B62EE5" w:rsidRDefault="001332BD" w:rsidP="00AC0123">
            <w:pPr>
              <w:pStyle w:val="Tableheader"/>
              <w:autoSpaceDE w:val="0"/>
              <w:autoSpaceDN w:val="0"/>
              <w:adjustRightInd w:val="0"/>
              <w:rPr>
                <w:b/>
              </w:rPr>
            </w:pPr>
            <w:r w:rsidRPr="00B62EE5">
              <w:rPr>
                <w:b/>
                <w:szCs w:val="24"/>
              </w:rPr>
              <w:t>Attributes</w:t>
            </w:r>
          </w:p>
        </w:tc>
        <w:tc>
          <w:tcPr>
            <w:tcW w:w="1558" w:type="dxa"/>
            <w:tcBorders>
              <w:top w:val="single" w:sz="12" w:space="0" w:color="auto"/>
              <w:bottom w:val="single" w:sz="12" w:space="0" w:color="auto"/>
            </w:tcBorders>
            <w:shd w:val="clear" w:color="auto" w:fill="F3F3F3"/>
            <w:vAlign w:val="bottom"/>
          </w:tcPr>
          <w:p w14:paraId="6C5B8308" w14:textId="4976D881" w:rsidR="001332BD" w:rsidRPr="00B62EE5" w:rsidRDefault="001332BD" w:rsidP="00AC0123">
            <w:pPr>
              <w:pStyle w:val="Tableheader"/>
              <w:autoSpaceDE w:val="0"/>
              <w:autoSpaceDN w:val="0"/>
              <w:adjustRightInd w:val="0"/>
              <w:rPr>
                <w:b/>
              </w:rPr>
            </w:pPr>
            <w:r w:rsidRPr="00B62EE5">
              <w:rPr>
                <w:b/>
                <w:szCs w:val="24"/>
              </w:rPr>
              <w:t>Type</w:t>
            </w:r>
          </w:p>
        </w:tc>
        <w:tc>
          <w:tcPr>
            <w:tcW w:w="1558" w:type="dxa"/>
            <w:tcBorders>
              <w:top w:val="single" w:sz="12" w:space="0" w:color="auto"/>
              <w:bottom w:val="single" w:sz="12" w:space="0" w:color="auto"/>
            </w:tcBorders>
            <w:shd w:val="clear" w:color="auto" w:fill="F3F3F3"/>
            <w:vAlign w:val="bottom"/>
          </w:tcPr>
          <w:p w14:paraId="0DBEBA87" w14:textId="58D4AF70" w:rsidR="001332BD" w:rsidRPr="00B62EE5" w:rsidRDefault="001332BD" w:rsidP="00AC0123">
            <w:pPr>
              <w:pStyle w:val="Tableheader"/>
              <w:autoSpaceDE w:val="0"/>
              <w:autoSpaceDN w:val="0"/>
              <w:adjustRightInd w:val="0"/>
              <w:rPr>
                <w:b/>
              </w:rPr>
            </w:pPr>
            <w:r w:rsidRPr="00B62EE5">
              <w:rPr>
                <w:b/>
                <w:szCs w:val="24"/>
              </w:rPr>
              <w:t>Value Space</w:t>
            </w:r>
          </w:p>
        </w:tc>
        <w:tc>
          <w:tcPr>
            <w:tcW w:w="1275" w:type="dxa"/>
            <w:tcBorders>
              <w:top w:val="single" w:sz="12" w:space="0" w:color="auto"/>
              <w:bottom w:val="single" w:sz="12" w:space="0" w:color="auto"/>
            </w:tcBorders>
            <w:shd w:val="clear" w:color="auto" w:fill="F3F3F3"/>
            <w:vAlign w:val="bottom"/>
          </w:tcPr>
          <w:p w14:paraId="690680D1" w14:textId="25109D36" w:rsidR="001332BD" w:rsidRPr="00B62EE5" w:rsidRDefault="001332BD" w:rsidP="00AC0123">
            <w:pPr>
              <w:pStyle w:val="Tableheader"/>
              <w:autoSpaceDE w:val="0"/>
              <w:autoSpaceDN w:val="0"/>
              <w:adjustRightInd w:val="0"/>
              <w:rPr>
                <w:b/>
              </w:rPr>
            </w:pPr>
            <w:r w:rsidRPr="00B62EE5">
              <w:rPr>
                <w:b/>
                <w:szCs w:val="24"/>
              </w:rPr>
              <w:t>Use</w:t>
            </w:r>
          </w:p>
        </w:tc>
        <w:tc>
          <w:tcPr>
            <w:tcW w:w="2409" w:type="dxa"/>
            <w:tcBorders>
              <w:top w:val="single" w:sz="12" w:space="0" w:color="auto"/>
              <w:bottom w:val="single" w:sz="12" w:space="0" w:color="auto"/>
            </w:tcBorders>
            <w:shd w:val="clear" w:color="auto" w:fill="F3F3F3"/>
            <w:vAlign w:val="bottom"/>
          </w:tcPr>
          <w:p w14:paraId="3988BF79" w14:textId="54D37940" w:rsidR="001332BD" w:rsidRPr="00B62EE5" w:rsidRDefault="001332BD" w:rsidP="00AC0123">
            <w:pPr>
              <w:pStyle w:val="Tableheader"/>
              <w:autoSpaceDE w:val="0"/>
              <w:autoSpaceDN w:val="0"/>
              <w:adjustRightInd w:val="0"/>
              <w:rPr>
                <w:b/>
              </w:rPr>
            </w:pPr>
            <w:r w:rsidRPr="00B62EE5">
              <w:rPr>
                <w:b/>
                <w:szCs w:val="24"/>
              </w:rPr>
              <w:t>Constraint</w:t>
            </w:r>
          </w:p>
        </w:tc>
      </w:tr>
      <w:tr w:rsidR="001332BD" w:rsidRPr="00E956F7" w14:paraId="22426743" w14:textId="77777777" w:rsidTr="005B271E">
        <w:trPr>
          <w:jc w:val="center"/>
        </w:trPr>
        <w:tc>
          <w:tcPr>
            <w:tcW w:w="1700" w:type="dxa"/>
            <w:tcBorders>
              <w:top w:val="single" w:sz="12" w:space="0" w:color="auto"/>
            </w:tcBorders>
          </w:tcPr>
          <w:p w14:paraId="2E85E703" w14:textId="798077B0" w:rsidR="001332BD" w:rsidRPr="00E956F7" w:rsidRDefault="001332BD" w:rsidP="00AC0123">
            <w:pPr>
              <w:pStyle w:val="Tablebody"/>
              <w:autoSpaceDE w:val="0"/>
              <w:autoSpaceDN w:val="0"/>
              <w:adjustRightInd w:val="0"/>
            </w:pPr>
            <w:r w:rsidRPr="00E956F7">
              <w:rPr>
                <w:szCs w:val="24"/>
              </w:rPr>
              <w:t>head_label</w:t>
            </w:r>
          </w:p>
        </w:tc>
        <w:tc>
          <w:tcPr>
            <w:tcW w:w="1558" w:type="dxa"/>
            <w:tcBorders>
              <w:top w:val="single" w:sz="12" w:space="0" w:color="auto"/>
            </w:tcBorders>
          </w:tcPr>
          <w:p w14:paraId="61FC1BC1" w14:textId="6295402E" w:rsidR="001332BD" w:rsidRPr="00E956F7" w:rsidRDefault="001332BD" w:rsidP="00AC0123">
            <w:pPr>
              <w:pStyle w:val="Tablebody"/>
              <w:autoSpaceDE w:val="0"/>
              <w:autoSpaceDN w:val="0"/>
              <w:adjustRightInd w:val="0"/>
            </w:pPr>
            <w:r w:rsidRPr="00E956F7">
              <w:rPr>
                <w:szCs w:val="24"/>
              </w:rPr>
              <w:t>Alphanumeric</w:t>
            </w:r>
          </w:p>
        </w:tc>
        <w:tc>
          <w:tcPr>
            <w:tcW w:w="1558" w:type="dxa"/>
            <w:tcBorders>
              <w:top w:val="single" w:sz="12" w:space="0" w:color="auto"/>
            </w:tcBorders>
          </w:tcPr>
          <w:p w14:paraId="1FC1A7C3" w14:textId="2185CE96" w:rsidR="001332BD" w:rsidRPr="00E956F7" w:rsidRDefault="001332BD" w:rsidP="00AC0123">
            <w:pPr>
              <w:pStyle w:val="Tablebody"/>
              <w:autoSpaceDE w:val="0"/>
              <w:autoSpaceDN w:val="0"/>
              <w:adjustRightInd w:val="0"/>
            </w:pPr>
            <w:r w:rsidRPr="00E956F7">
              <w:rPr>
                <w:szCs w:val="24"/>
              </w:rPr>
              <w:t>Alphanumeric</w:t>
            </w:r>
          </w:p>
        </w:tc>
        <w:tc>
          <w:tcPr>
            <w:tcW w:w="1275" w:type="dxa"/>
            <w:tcBorders>
              <w:top w:val="single" w:sz="12" w:space="0" w:color="auto"/>
            </w:tcBorders>
          </w:tcPr>
          <w:p w14:paraId="634DA5DA" w14:textId="6D660020" w:rsidR="001332BD" w:rsidRPr="00E956F7" w:rsidRDefault="001332BD" w:rsidP="00AC0123">
            <w:pPr>
              <w:pStyle w:val="Tablebody"/>
              <w:autoSpaceDE w:val="0"/>
              <w:autoSpaceDN w:val="0"/>
              <w:adjustRightInd w:val="0"/>
            </w:pPr>
            <w:r w:rsidRPr="00E956F7">
              <w:rPr>
                <w:szCs w:val="24"/>
              </w:rPr>
              <w:t>Optional</w:t>
            </w:r>
          </w:p>
        </w:tc>
        <w:tc>
          <w:tcPr>
            <w:tcW w:w="2409" w:type="dxa"/>
            <w:tcBorders>
              <w:top w:val="single" w:sz="12" w:space="0" w:color="auto"/>
            </w:tcBorders>
          </w:tcPr>
          <w:p w14:paraId="34E07702" w14:textId="1A4D5DCE" w:rsidR="001332BD" w:rsidRPr="00E956F7" w:rsidRDefault="001332BD" w:rsidP="00AC0123">
            <w:pPr>
              <w:pStyle w:val="Tablebody"/>
              <w:autoSpaceDE w:val="0"/>
              <w:autoSpaceDN w:val="0"/>
              <w:adjustRightInd w:val="0"/>
            </w:pPr>
            <w:r w:rsidRPr="00E956F7">
              <w:rPr>
                <w:szCs w:val="24"/>
              </w:rPr>
              <w:t>-</w:t>
            </w:r>
          </w:p>
        </w:tc>
      </w:tr>
      <w:tr w:rsidR="001332BD" w:rsidRPr="00E956F7" w14:paraId="3A126B25" w14:textId="77777777" w:rsidTr="005B271E">
        <w:trPr>
          <w:jc w:val="center"/>
        </w:trPr>
        <w:tc>
          <w:tcPr>
            <w:tcW w:w="1700" w:type="dxa"/>
          </w:tcPr>
          <w:p w14:paraId="68803F84" w14:textId="325FD6DB" w:rsidR="001332BD" w:rsidRPr="00E956F7" w:rsidRDefault="001332BD" w:rsidP="00AC0123">
            <w:pPr>
              <w:pStyle w:val="Tablebody"/>
              <w:autoSpaceDE w:val="0"/>
              <w:autoSpaceDN w:val="0"/>
              <w:adjustRightInd w:val="0"/>
            </w:pPr>
            <w:r w:rsidRPr="00E956F7">
              <w:rPr>
                <w:szCs w:val="24"/>
              </w:rPr>
              <w:t>shaft_label</w:t>
            </w:r>
          </w:p>
        </w:tc>
        <w:tc>
          <w:tcPr>
            <w:tcW w:w="1558" w:type="dxa"/>
          </w:tcPr>
          <w:p w14:paraId="1B11A46A" w14:textId="721839BE" w:rsidR="001332BD" w:rsidRPr="00E956F7" w:rsidRDefault="001332BD" w:rsidP="00AC0123">
            <w:pPr>
              <w:pStyle w:val="Tablebody"/>
              <w:autoSpaceDE w:val="0"/>
              <w:autoSpaceDN w:val="0"/>
              <w:adjustRightInd w:val="0"/>
            </w:pPr>
            <w:r w:rsidRPr="00E956F7">
              <w:rPr>
                <w:szCs w:val="24"/>
              </w:rPr>
              <w:t>Alphanumeric</w:t>
            </w:r>
          </w:p>
        </w:tc>
        <w:tc>
          <w:tcPr>
            <w:tcW w:w="1558" w:type="dxa"/>
          </w:tcPr>
          <w:p w14:paraId="0EDD3AD9" w14:textId="14C44920" w:rsidR="001332BD" w:rsidRPr="00E956F7" w:rsidRDefault="001332BD" w:rsidP="00AC0123">
            <w:pPr>
              <w:pStyle w:val="Tablebody"/>
              <w:autoSpaceDE w:val="0"/>
              <w:autoSpaceDN w:val="0"/>
              <w:adjustRightInd w:val="0"/>
            </w:pPr>
            <w:r w:rsidRPr="00E956F7">
              <w:rPr>
                <w:szCs w:val="24"/>
              </w:rPr>
              <w:t>Alphanumeric</w:t>
            </w:r>
          </w:p>
        </w:tc>
        <w:tc>
          <w:tcPr>
            <w:tcW w:w="1275" w:type="dxa"/>
          </w:tcPr>
          <w:p w14:paraId="58273D1F" w14:textId="4B9B0BD9" w:rsidR="001332BD" w:rsidRPr="00E956F7" w:rsidRDefault="001332BD" w:rsidP="00AC0123">
            <w:pPr>
              <w:pStyle w:val="Tablebody"/>
              <w:autoSpaceDE w:val="0"/>
              <w:autoSpaceDN w:val="0"/>
              <w:adjustRightInd w:val="0"/>
            </w:pPr>
            <w:r w:rsidRPr="00E956F7">
              <w:rPr>
                <w:szCs w:val="24"/>
              </w:rPr>
              <w:t>Optional</w:t>
            </w:r>
          </w:p>
        </w:tc>
        <w:tc>
          <w:tcPr>
            <w:tcW w:w="2409" w:type="dxa"/>
          </w:tcPr>
          <w:p w14:paraId="7460A121" w14:textId="15595A28" w:rsidR="001332BD" w:rsidRPr="00E956F7" w:rsidRDefault="001332BD" w:rsidP="00AC0123">
            <w:pPr>
              <w:pStyle w:val="Tablebody"/>
              <w:autoSpaceDE w:val="0"/>
              <w:autoSpaceDN w:val="0"/>
              <w:adjustRightInd w:val="0"/>
            </w:pPr>
            <w:r w:rsidRPr="00E956F7">
              <w:rPr>
                <w:szCs w:val="24"/>
              </w:rPr>
              <w:t>-</w:t>
            </w:r>
          </w:p>
        </w:tc>
      </w:tr>
      <w:tr w:rsidR="001332BD" w:rsidRPr="00E956F7" w14:paraId="74726E98" w14:textId="77777777" w:rsidTr="005B271E">
        <w:trPr>
          <w:jc w:val="center"/>
        </w:trPr>
        <w:tc>
          <w:tcPr>
            <w:tcW w:w="1700" w:type="dxa"/>
          </w:tcPr>
          <w:p w14:paraId="6FA54387" w14:textId="51891DA6" w:rsidR="001332BD" w:rsidRPr="00E956F7" w:rsidRDefault="001332BD" w:rsidP="00AC0123">
            <w:pPr>
              <w:pStyle w:val="Tablebody"/>
              <w:autoSpaceDE w:val="0"/>
              <w:autoSpaceDN w:val="0"/>
              <w:adjustRightInd w:val="0"/>
              <w:rPr>
                <w:highlight w:val="green"/>
              </w:rPr>
            </w:pPr>
            <w:r w:rsidRPr="00E956F7">
              <w:rPr>
                <w:szCs w:val="24"/>
              </w:rPr>
              <w:t>die_label</w:t>
            </w:r>
          </w:p>
        </w:tc>
        <w:tc>
          <w:tcPr>
            <w:tcW w:w="1558" w:type="dxa"/>
          </w:tcPr>
          <w:p w14:paraId="321C911F" w14:textId="2A98F844" w:rsidR="001332BD" w:rsidRPr="00E956F7" w:rsidRDefault="001332BD" w:rsidP="00AC0123">
            <w:pPr>
              <w:pStyle w:val="Tablebody"/>
              <w:autoSpaceDE w:val="0"/>
              <w:autoSpaceDN w:val="0"/>
              <w:adjustRightInd w:val="0"/>
            </w:pPr>
            <w:r w:rsidRPr="00E956F7">
              <w:rPr>
                <w:szCs w:val="24"/>
              </w:rPr>
              <w:t>Alphanumeric</w:t>
            </w:r>
          </w:p>
        </w:tc>
        <w:tc>
          <w:tcPr>
            <w:tcW w:w="1558" w:type="dxa"/>
          </w:tcPr>
          <w:p w14:paraId="0CF82E80" w14:textId="54C627F7" w:rsidR="001332BD" w:rsidRPr="00E956F7" w:rsidRDefault="001332BD" w:rsidP="00AC0123">
            <w:pPr>
              <w:pStyle w:val="Tablebody"/>
              <w:autoSpaceDE w:val="0"/>
              <w:autoSpaceDN w:val="0"/>
              <w:adjustRightInd w:val="0"/>
            </w:pPr>
            <w:r w:rsidRPr="00E956F7">
              <w:rPr>
                <w:szCs w:val="24"/>
              </w:rPr>
              <w:t>Alphanumeric</w:t>
            </w:r>
          </w:p>
        </w:tc>
        <w:tc>
          <w:tcPr>
            <w:tcW w:w="1275" w:type="dxa"/>
          </w:tcPr>
          <w:p w14:paraId="281CAEFB" w14:textId="71D97C1C" w:rsidR="001332BD" w:rsidRPr="00E956F7" w:rsidRDefault="001332BD" w:rsidP="00AC0123">
            <w:pPr>
              <w:pStyle w:val="Tablebody"/>
              <w:autoSpaceDE w:val="0"/>
              <w:autoSpaceDN w:val="0"/>
              <w:adjustRightInd w:val="0"/>
            </w:pPr>
            <w:r w:rsidRPr="00E956F7">
              <w:rPr>
                <w:szCs w:val="24"/>
              </w:rPr>
              <w:t>Optional</w:t>
            </w:r>
          </w:p>
        </w:tc>
        <w:tc>
          <w:tcPr>
            <w:tcW w:w="2409" w:type="dxa"/>
          </w:tcPr>
          <w:p w14:paraId="6F719BC9" w14:textId="3FCE7C74" w:rsidR="001332BD" w:rsidRPr="00E956F7" w:rsidRDefault="001332BD" w:rsidP="00AC0123">
            <w:pPr>
              <w:pStyle w:val="Tablebody"/>
              <w:autoSpaceDE w:val="0"/>
              <w:autoSpaceDN w:val="0"/>
              <w:adjustRightInd w:val="0"/>
            </w:pPr>
            <w:r w:rsidRPr="00E956F7">
              <w:rPr>
                <w:szCs w:val="24"/>
              </w:rPr>
              <w:t>-</w:t>
            </w:r>
          </w:p>
        </w:tc>
      </w:tr>
      <w:tr w:rsidR="001332BD" w:rsidRPr="00E956F7" w14:paraId="2233B3F5" w14:textId="77777777" w:rsidTr="005B271E">
        <w:trPr>
          <w:jc w:val="center"/>
        </w:trPr>
        <w:tc>
          <w:tcPr>
            <w:tcW w:w="1700" w:type="dxa"/>
          </w:tcPr>
          <w:p w14:paraId="6509B1BB" w14:textId="4A1261E2" w:rsidR="001332BD" w:rsidRPr="00E956F7" w:rsidRDefault="001332BD" w:rsidP="00AC0123">
            <w:pPr>
              <w:pStyle w:val="Tablebody"/>
              <w:autoSpaceDE w:val="0"/>
              <w:autoSpaceDN w:val="0"/>
              <w:adjustRightInd w:val="0"/>
            </w:pPr>
            <w:r w:rsidRPr="00E956F7">
              <w:rPr>
                <w:szCs w:val="24"/>
              </w:rPr>
              <w:t>die_diameter</w:t>
            </w:r>
          </w:p>
        </w:tc>
        <w:tc>
          <w:tcPr>
            <w:tcW w:w="1558" w:type="dxa"/>
          </w:tcPr>
          <w:p w14:paraId="3FF43E28" w14:textId="569FF59E" w:rsidR="001332BD" w:rsidRPr="00E956F7" w:rsidRDefault="001332BD" w:rsidP="00AC0123">
            <w:pPr>
              <w:pStyle w:val="Tablebody"/>
              <w:autoSpaceDE w:val="0"/>
              <w:autoSpaceDN w:val="0"/>
              <w:adjustRightInd w:val="0"/>
            </w:pPr>
            <w:r w:rsidRPr="00E956F7">
              <w:rPr>
                <w:szCs w:val="24"/>
              </w:rPr>
              <w:t>Floating point</w:t>
            </w:r>
          </w:p>
        </w:tc>
        <w:tc>
          <w:tcPr>
            <w:tcW w:w="1558" w:type="dxa"/>
          </w:tcPr>
          <w:p w14:paraId="18015B9A" w14:textId="28EE87F7" w:rsidR="001332BD" w:rsidRPr="00E956F7" w:rsidRDefault="001332BD" w:rsidP="00AC0123">
            <w:pPr>
              <w:pStyle w:val="Tablebody"/>
              <w:autoSpaceDE w:val="0"/>
              <w:autoSpaceDN w:val="0"/>
              <w:adjustRightInd w:val="0"/>
            </w:pPr>
            <w:r w:rsidRPr="00E956F7">
              <w:rPr>
                <w:szCs w:val="24"/>
              </w:rPr>
              <w:t>&gt; 0.0</w:t>
            </w:r>
          </w:p>
        </w:tc>
        <w:tc>
          <w:tcPr>
            <w:tcW w:w="1275" w:type="dxa"/>
          </w:tcPr>
          <w:p w14:paraId="0723D8F9" w14:textId="25B0B11C" w:rsidR="001332BD" w:rsidRPr="00E956F7" w:rsidRDefault="001332BD" w:rsidP="00AC0123">
            <w:pPr>
              <w:pStyle w:val="Tablebody"/>
              <w:autoSpaceDE w:val="0"/>
              <w:autoSpaceDN w:val="0"/>
              <w:adjustRightInd w:val="0"/>
            </w:pPr>
            <w:r w:rsidRPr="00E956F7">
              <w:rPr>
                <w:szCs w:val="24"/>
              </w:rPr>
              <w:t>Optional</w:t>
            </w:r>
          </w:p>
        </w:tc>
        <w:tc>
          <w:tcPr>
            <w:tcW w:w="2409" w:type="dxa"/>
          </w:tcPr>
          <w:p w14:paraId="05477A83" w14:textId="4B614BAE" w:rsidR="001332BD" w:rsidRPr="00E956F7" w:rsidRDefault="001332BD" w:rsidP="00AC0123">
            <w:pPr>
              <w:pStyle w:val="Tablebody"/>
              <w:autoSpaceDE w:val="0"/>
              <w:autoSpaceDN w:val="0"/>
              <w:adjustRightInd w:val="0"/>
            </w:pPr>
            <w:r w:rsidRPr="00E956F7">
              <w:rPr>
                <w:szCs w:val="24"/>
              </w:rPr>
              <w:t>-</w:t>
            </w:r>
          </w:p>
        </w:tc>
      </w:tr>
      <w:tr w:rsidR="001332BD" w:rsidRPr="00E956F7" w14:paraId="0462437A" w14:textId="77777777" w:rsidTr="005B271E">
        <w:trPr>
          <w:jc w:val="center"/>
        </w:trPr>
        <w:tc>
          <w:tcPr>
            <w:tcW w:w="1700" w:type="dxa"/>
          </w:tcPr>
          <w:p w14:paraId="348B729B" w14:textId="1F8403F3" w:rsidR="001332BD" w:rsidRPr="00E956F7" w:rsidRDefault="001332BD" w:rsidP="00AC0123">
            <w:pPr>
              <w:pStyle w:val="Tablebody"/>
              <w:autoSpaceDE w:val="0"/>
              <w:autoSpaceDN w:val="0"/>
              <w:adjustRightInd w:val="0"/>
            </w:pPr>
            <w:r w:rsidRPr="00E956F7">
              <w:rPr>
                <w:szCs w:val="24"/>
              </w:rPr>
              <w:t>die_depth</w:t>
            </w:r>
          </w:p>
        </w:tc>
        <w:tc>
          <w:tcPr>
            <w:tcW w:w="1558" w:type="dxa"/>
          </w:tcPr>
          <w:p w14:paraId="64B86B6A" w14:textId="7CBFAA30" w:rsidR="001332BD" w:rsidRPr="00E956F7" w:rsidRDefault="001332BD" w:rsidP="00AC0123">
            <w:pPr>
              <w:pStyle w:val="Tablebody"/>
              <w:autoSpaceDE w:val="0"/>
              <w:autoSpaceDN w:val="0"/>
              <w:adjustRightInd w:val="0"/>
            </w:pPr>
            <w:r w:rsidRPr="00E956F7">
              <w:rPr>
                <w:szCs w:val="24"/>
              </w:rPr>
              <w:t>Floating point</w:t>
            </w:r>
          </w:p>
        </w:tc>
        <w:tc>
          <w:tcPr>
            <w:tcW w:w="1558" w:type="dxa"/>
          </w:tcPr>
          <w:p w14:paraId="11FDA9D0" w14:textId="45C92671" w:rsidR="001332BD" w:rsidRPr="00E956F7" w:rsidRDefault="001332BD" w:rsidP="00AC0123">
            <w:pPr>
              <w:pStyle w:val="Tablebody"/>
              <w:autoSpaceDE w:val="0"/>
              <w:autoSpaceDN w:val="0"/>
              <w:adjustRightInd w:val="0"/>
            </w:pPr>
            <w:r w:rsidRPr="00E956F7">
              <w:rPr>
                <w:szCs w:val="24"/>
              </w:rPr>
              <w:t>&gt; 0.0</w:t>
            </w:r>
          </w:p>
        </w:tc>
        <w:tc>
          <w:tcPr>
            <w:tcW w:w="1275" w:type="dxa"/>
          </w:tcPr>
          <w:p w14:paraId="4B683E0B" w14:textId="0EEDBEA1" w:rsidR="001332BD" w:rsidRPr="00E956F7" w:rsidRDefault="001332BD" w:rsidP="00AC0123">
            <w:pPr>
              <w:pStyle w:val="Tablebody"/>
              <w:autoSpaceDE w:val="0"/>
              <w:autoSpaceDN w:val="0"/>
              <w:adjustRightInd w:val="0"/>
            </w:pPr>
            <w:r w:rsidRPr="00E956F7">
              <w:rPr>
                <w:szCs w:val="24"/>
              </w:rPr>
              <w:t>Optional</w:t>
            </w:r>
          </w:p>
        </w:tc>
        <w:tc>
          <w:tcPr>
            <w:tcW w:w="2409" w:type="dxa"/>
          </w:tcPr>
          <w:p w14:paraId="79210FA6" w14:textId="1973372E" w:rsidR="001332BD" w:rsidRPr="00E956F7" w:rsidRDefault="001332BD" w:rsidP="00AC0123">
            <w:pPr>
              <w:pStyle w:val="Tablebody"/>
              <w:autoSpaceDE w:val="0"/>
              <w:autoSpaceDN w:val="0"/>
              <w:adjustRightInd w:val="0"/>
            </w:pPr>
            <w:r w:rsidRPr="00E956F7">
              <w:rPr>
                <w:szCs w:val="24"/>
              </w:rPr>
              <w:t>-</w:t>
            </w:r>
          </w:p>
        </w:tc>
      </w:tr>
    </w:tbl>
    <w:p w14:paraId="75E02F8C" w14:textId="01D101FF" w:rsidR="001332BD" w:rsidRPr="00E956F7" w:rsidRDefault="001332BD">
      <w:pPr>
        <w:pStyle w:val="BodyText"/>
        <w:autoSpaceDE w:val="0"/>
        <w:autoSpaceDN w:val="0"/>
        <w:adjustRightInd w:val="0"/>
        <w:rPr>
          <w:szCs w:val="24"/>
        </w:rPr>
      </w:pPr>
      <w:r w:rsidRPr="00E956F7">
        <w:rPr>
          <w:szCs w:val="24"/>
        </w:rPr>
        <w:t>All attributes of this connection are optional for import to CAD or CAE processors. However, specific FE solvers may declare some of them to be mandatory.</w:t>
      </w:r>
    </w:p>
    <w:p w14:paraId="348D0C44" w14:textId="1A536F08" w:rsidR="001332BD" w:rsidRPr="00E956F7" w:rsidRDefault="001332BD">
      <w:pPr>
        <w:pStyle w:val="BodyText"/>
        <w:autoSpaceDE w:val="0"/>
        <w:autoSpaceDN w:val="0"/>
        <w:adjustRightInd w:val="0"/>
        <w:rPr>
          <w:szCs w:val="24"/>
        </w:rPr>
      </w:pPr>
      <w:r w:rsidRPr="00E956F7">
        <w:rPr>
          <w:szCs w:val="24"/>
        </w:rPr>
        <w:t xml:space="preserve">The </w:t>
      </w:r>
      <w:r w:rsidRPr="00483F25">
        <w:rPr>
          <w:rStyle w:val="ISOCode"/>
        </w:rPr>
        <w:t>head</w:t>
      </w:r>
      <w:r w:rsidRPr="00E956F7">
        <w:rPr>
          <w:szCs w:val="24"/>
        </w:rPr>
        <w:t xml:space="preserve">, </w:t>
      </w:r>
      <w:r w:rsidRPr="00483F25">
        <w:rPr>
          <w:rStyle w:val="ISOCode"/>
        </w:rPr>
        <w:t>shaft</w:t>
      </w:r>
      <w:r w:rsidRPr="00E956F7">
        <w:rPr>
          <w:szCs w:val="24"/>
        </w:rPr>
        <w:t xml:space="preserve"> and </w:t>
      </w:r>
      <w:r w:rsidRPr="00483F25">
        <w:rPr>
          <w:rStyle w:val="ISOCode"/>
        </w:rPr>
        <w:t>die</w:t>
      </w:r>
      <w:r w:rsidRPr="00E956F7">
        <w:rPr>
          <w:szCs w:val="24"/>
        </w:rPr>
        <w:t xml:space="preserve"> labels are very OEM specific. However, to provide a minimum amount of information, </w:t>
      </w:r>
      <w:ins w:id="1973" w:author="LUEJE Claudia" w:date="2023-06-26T17:59:00Z">
        <w:r w:rsidR="00C35B60">
          <w:rPr>
            <w:szCs w:val="24"/>
          </w:rPr>
          <w:t xml:space="preserve">their </w:t>
        </w:r>
      </w:ins>
      <w:r w:rsidRPr="00E956F7">
        <w:rPr>
          <w:szCs w:val="24"/>
        </w:rPr>
        <w:t>diameters</w:t>
      </w:r>
      <w:del w:id="1974" w:author="LUEJE Claudia" w:date="2023-06-26T17:59:00Z">
        <w:r w:rsidR="00FC68DB" w:rsidRPr="00F54804">
          <w:delText xml:space="preserve"> of them</w:delText>
        </w:r>
      </w:del>
      <w:r w:rsidRPr="00E956F7">
        <w:rPr>
          <w:szCs w:val="24"/>
        </w:rPr>
        <w:t xml:space="preserve"> </w:t>
      </w:r>
      <w:r w:rsidR="00C35B60">
        <w:rPr>
          <w:szCs w:val="24"/>
        </w:rPr>
        <w:t>p</w:t>
      </w:r>
      <w:r w:rsidRPr="00E956F7">
        <w:rPr>
          <w:szCs w:val="24"/>
        </w:rPr>
        <w:t>lus depth of die are given.</w:t>
      </w:r>
    </w:p>
    <w:p w14:paraId="221C50AA" w14:textId="7279A746" w:rsidR="001332BD" w:rsidRPr="00E956F7" w:rsidRDefault="001332BD">
      <w:pPr>
        <w:pStyle w:val="BodyText"/>
        <w:autoSpaceDE w:val="0"/>
        <w:autoSpaceDN w:val="0"/>
        <w:adjustRightInd w:val="0"/>
        <w:rPr>
          <w:szCs w:val="24"/>
        </w:rPr>
      </w:pPr>
      <w:r w:rsidRPr="00E956F7">
        <w:rPr>
          <w:szCs w:val="24"/>
        </w:rPr>
        <w:t xml:space="preserve">Attribute </w:t>
      </w:r>
      <w:r w:rsidRPr="00483F25">
        <w:rPr>
          <w:rStyle w:val="ISOCode"/>
        </w:rPr>
        <w:t>die_label</w:t>
      </w:r>
      <w:r w:rsidRPr="00E956F7">
        <w:rPr>
          <w:szCs w:val="24"/>
        </w:rPr>
        <w:t xml:space="preserve"> can be used to refer to a catalogue entry. Then, </w:t>
      </w:r>
      <w:r w:rsidRPr="00483F25">
        <w:rPr>
          <w:rStyle w:val="ISOCode"/>
        </w:rPr>
        <w:t>die_diameter</w:t>
      </w:r>
      <w:r w:rsidRPr="00E956F7">
        <w:rPr>
          <w:szCs w:val="24"/>
        </w:rPr>
        <w:t xml:space="preserve"> and </w:t>
      </w:r>
      <w:r w:rsidRPr="00483F25">
        <w:rPr>
          <w:rStyle w:val="ISOCode"/>
        </w:rPr>
        <w:t xml:space="preserve">die_depth </w:t>
      </w:r>
      <w:r w:rsidRPr="00E956F7">
        <w:rPr>
          <w:szCs w:val="24"/>
        </w:rPr>
        <w:t xml:space="preserve">can be omitted in χMCF file if their values are given in </w:t>
      </w:r>
      <w:ins w:id="1975" w:author="LUEJE Claudia" w:date="2023-06-26T17:59:00Z">
        <w:r w:rsidR="00C35B60">
          <w:rPr>
            <w:szCs w:val="24"/>
          </w:rPr>
          <w:t xml:space="preserve">the </w:t>
        </w:r>
      </w:ins>
      <w:r w:rsidRPr="00E956F7">
        <w:rPr>
          <w:szCs w:val="24"/>
        </w:rPr>
        <w:t>catalogue.</w:t>
      </w:r>
    </w:p>
    <w:p w14:paraId="334F59EF" w14:textId="0DD733FE" w:rsidR="001332BD" w:rsidRPr="00E956F7" w:rsidRDefault="001332BD">
      <w:pPr>
        <w:pStyle w:val="BodyText"/>
        <w:autoSpaceDE w:val="0"/>
        <w:autoSpaceDN w:val="0"/>
        <w:adjustRightInd w:val="0"/>
        <w:rPr>
          <w:szCs w:val="24"/>
        </w:rPr>
      </w:pPr>
      <w:r w:rsidRPr="00E956F7">
        <w:rPr>
          <w:szCs w:val="24"/>
        </w:rPr>
        <w:t xml:space="preserve">One level higher, the entire rivet can refer to an item via attribute which refers to an item that is being used in </w:t>
      </w:r>
      <w:ins w:id="1976" w:author="LUEJE Claudia" w:date="2023-06-26T17:59:00Z">
        <w:r w:rsidR="00C35B60">
          <w:rPr>
            <w:szCs w:val="24"/>
          </w:rPr>
          <w:t xml:space="preserve">an </w:t>
        </w:r>
      </w:ins>
      <w:r w:rsidRPr="00E956F7">
        <w:rPr>
          <w:szCs w:val="24"/>
        </w:rPr>
        <w:t xml:space="preserve">OEM </w:t>
      </w:r>
      <w:r w:rsidR="00C35B60">
        <w:rPr>
          <w:szCs w:val="24"/>
        </w:rPr>
        <w:t>s</w:t>
      </w:r>
      <w:r w:rsidRPr="00E956F7">
        <w:rPr>
          <w:szCs w:val="24"/>
        </w:rPr>
        <w:t xml:space="preserve">pecific PDM system. In this case, subtype definition is used from catalogue, too, if present. The </w:t>
      </w:r>
      <w:r w:rsidRPr="00483F25">
        <w:rPr>
          <w:rStyle w:val="ISOCode"/>
        </w:rPr>
        <w:t>&lt;rivet/&gt;</w:t>
      </w:r>
      <w:r w:rsidRPr="00E956F7">
        <w:rPr>
          <w:szCs w:val="24"/>
        </w:rPr>
        <w:t xml:space="preserve"> in χMCF file is </w:t>
      </w:r>
      <w:r w:rsidRPr="00C35B60">
        <w:rPr>
          <w:szCs w:val="24"/>
        </w:rPr>
        <w:t>not</w:t>
      </w:r>
      <w:r w:rsidRPr="00E956F7">
        <w:rPr>
          <w:szCs w:val="24"/>
        </w:rPr>
        <w:t xml:space="preserve"> allowed to specify another subtype than the referred item from the PDM system</w:t>
      </w:r>
      <w:del w:id="1977" w:author="LUEJE Claudia" w:date="2023-06-26T17:59:00Z">
        <w:r w:rsidR="00FC68DB" w:rsidRPr="00F54804">
          <w:rPr>
            <w:rFonts w:cs="Calibri"/>
            <w:lang w:eastAsia="en-GB"/>
          </w:rPr>
          <w:delText>!</w:delText>
        </w:r>
      </w:del>
      <w:ins w:id="1978" w:author="LUEJE Claudia" w:date="2023-06-26T17:59:00Z">
        <w:r w:rsidR="00C35B60">
          <w:rPr>
            <w:szCs w:val="24"/>
          </w:rPr>
          <w:t>.</w:t>
        </w:r>
      </w:ins>
    </w:p>
    <w:p w14:paraId="0639E6F1" w14:textId="77777777" w:rsidR="001332BD" w:rsidRPr="00E956F7" w:rsidRDefault="001332BD">
      <w:pPr>
        <w:pStyle w:val="BodyText"/>
        <w:autoSpaceDE w:val="0"/>
        <w:autoSpaceDN w:val="0"/>
        <w:adjustRightInd w:val="0"/>
        <w:rPr>
          <w:szCs w:val="24"/>
        </w:rPr>
      </w:pPr>
      <w:r w:rsidRPr="00E956F7">
        <w:rPr>
          <w:szCs w:val="24"/>
        </w:rPr>
        <w:t>General defaults for attributes are: 0 for numeric values, "" for strings. However, these defaults are not always useful for CAE.</w:t>
      </w:r>
    </w:p>
    <w:p w14:paraId="765D591B" w14:textId="01D95069" w:rsidR="001332BD" w:rsidRPr="00E956F7" w:rsidRDefault="001332BD" w:rsidP="00423A17">
      <w:pPr>
        <w:pStyle w:val="BodyText"/>
      </w:pPr>
      <w:r w:rsidRPr="00E956F7">
        <w:t>EXAMPLE</w:t>
      </w:r>
    </w:p>
    <w:p w14:paraId="3346BBB8" w14:textId="77777777" w:rsidR="005F30F1" w:rsidRDefault="005F30F1" w:rsidP="005F30F1">
      <w:pPr>
        <w:pStyle w:val="Code-"/>
      </w:pPr>
      <w:r w:rsidRPr="00E45DCE">
        <w:t xml:space="preserve">    </w:t>
      </w:r>
      <w:r w:rsidR="001332BD" w:rsidRPr="00E45DCE">
        <w:rPr>
          <w:szCs w:val="24"/>
        </w:rPr>
        <w:t>&lt;connection_0d label="RVT_2123921"&gt;</w:t>
      </w:r>
    </w:p>
    <w:p w14:paraId="620BF426" w14:textId="77777777" w:rsidR="005F30F1" w:rsidRDefault="005F30F1" w:rsidP="005F30F1">
      <w:pPr>
        <w:pStyle w:val="Code-"/>
      </w:pPr>
      <w:r>
        <w:t xml:space="preserve">    </w:t>
      </w:r>
      <w:r w:rsidR="00AC0123" w:rsidRPr="00E45DCE">
        <w:t xml:space="preserve">    </w:t>
      </w:r>
      <w:r w:rsidR="001332BD" w:rsidRPr="00E45DCE">
        <w:rPr>
          <w:b/>
        </w:rPr>
        <w:t>&lt;rivet shaft_diameter="3.35" head_diameter="5.5" length="4" hardness="410"&gt;</w:t>
      </w:r>
    </w:p>
    <w:p w14:paraId="31E6F2A5" w14:textId="77777777" w:rsidR="005F30F1" w:rsidRDefault="005F30F1" w:rsidP="005F30F1">
      <w:pPr>
        <w:pStyle w:val="Code-"/>
        <w:rPr>
          <w:lang w:val="fr-CH"/>
        </w:rPr>
      </w:pPr>
      <w:r w:rsidRPr="00D72F0B">
        <w:rPr>
          <w:lang w:val="en-US"/>
        </w:rPr>
        <w:t xml:space="preserve">    </w:t>
      </w:r>
      <w:r w:rsidR="00AC0123" w:rsidRPr="00D72F0B">
        <w:rPr>
          <w:lang w:val="en-US"/>
        </w:rPr>
        <w:t xml:space="preserve">           </w:t>
      </w:r>
      <w:r w:rsidR="001332BD" w:rsidRPr="00E45DCE">
        <w:rPr>
          <w:b/>
          <w:lang w:val="fr-CH"/>
        </w:rPr>
        <w:t>&lt;normal_direction x="0" y="0" z="3"/&gt;</w:t>
      </w:r>
    </w:p>
    <w:p w14:paraId="57D8B6F2" w14:textId="77777777" w:rsidR="005F30F1" w:rsidRDefault="005F30F1" w:rsidP="005F30F1">
      <w:pPr>
        <w:pStyle w:val="Code-"/>
      </w:pPr>
      <w:r w:rsidRPr="00D72F0B">
        <w:rPr>
          <w:lang w:val="fr-CH"/>
        </w:rPr>
        <w:t xml:space="preserve">    </w:t>
      </w:r>
      <w:r w:rsidR="00AC0123" w:rsidRPr="00D72F0B">
        <w:rPr>
          <w:lang w:val="fr-CH"/>
        </w:rPr>
        <w:t xml:space="preserve">           </w:t>
      </w:r>
      <w:r w:rsidR="001332BD" w:rsidRPr="00E45DCE">
        <w:rPr>
          <w:b/>
        </w:rPr>
        <w:t>&lt;self_piercing head_label="N000000002651" shaft_label="C"</w:t>
      </w:r>
    </w:p>
    <w:p w14:paraId="65E12799" w14:textId="77777777" w:rsidR="005F30F1" w:rsidRDefault="005F30F1" w:rsidP="005F30F1">
      <w:pPr>
        <w:pStyle w:val="Code-"/>
      </w:pPr>
      <w:r>
        <w:t xml:space="preserve">    </w:t>
      </w:r>
      <w:r w:rsidR="00AC0123" w:rsidRPr="00E45DCE">
        <w:t xml:space="preserve">           </w:t>
      </w:r>
      <w:r w:rsidR="001332BD" w:rsidRPr="00E45DCE">
        <w:rPr>
          <w:b/>
        </w:rPr>
        <w:t>die_depth="2.5" die_label="DZ11x2,5-0,50" die_diameter="11" /&gt;</w:t>
      </w:r>
    </w:p>
    <w:p w14:paraId="7D79828F" w14:textId="77777777" w:rsidR="005F30F1" w:rsidRDefault="005F30F1" w:rsidP="005F30F1">
      <w:pPr>
        <w:pStyle w:val="Code-"/>
      </w:pPr>
      <w:r>
        <w:t xml:space="preserve">    </w:t>
      </w:r>
      <w:r w:rsidR="00AC0123" w:rsidRPr="00E45DCE">
        <w:t xml:space="preserve">    </w:t>
      </w:r>
      <w:r w:rsidR="001332BD" w:rsidRPr="00E45DCE">
        <w:rPr>
          <w:b/>
        </w:rPr>
        <w:t>&lt;/rivet&gt;</w:t>
      </w:r>
    </w:p>
    <w:p w14:paraId="42FD8FC7" w14:textId="77777777" w:rsidR="005F30F1" w:rsidRDefault="005F30F1" w:rsidP="005F30F1">
      <w:pPr>
        <w:pStyle w:val="Code-"/>
      </w:pPr>
      <w:r>
        <w:t xml:space="preserve">    </w:t>
      </w:r>
      <w:r w:rsidR="00AC0123" w:rsidRPr="00E45DCE">
        <w:t xml:space="preserve">    </w:t>
      </w:r>
      <w:r w:rsidR="001332BD" w:rsidRPr="00E45DCE">
        <w:t>&lt;loc&gt; 1645.83 821.145 616.585 &lt;/loc&gt;</w:t>
      </w:r>
    </w:p>
    <w:p w14:paraId="29A98A93" w14:textId="77777777" w:rsidR="005F30F1" w:rsidRDefault="005F30F1" w:rsidP="005F30F1">
      <w:pPr>
        <w:pStyle w:val="Code-"/>
      </w:pPr>
      <w:r>
        <w:t xml:space="preserve">    </w:t>
      </w:r>
      <w:r w:rsidR="00AC0123" w:rsidRPr="00E45DCE">
        <w:t xml:space="preserve">    </w:t>
      </w:r>
      <w:r w:rsidR="001332BD" w:rsidRPr="00E45DCE">
        <w:t>&lt;appdata&gt;</w:t>
      </w:r>
    </w:p>
    <w:p w14:paraId="13F24B17" w14:textId="77777777" w:rsidR="00FC68DB" w:rsidRPr="0013175B" w:rsidRDefault="00FC68DB" w:rsidP="00B202D2">
      <w:pPr>
        <w:pStyle w:val="XMLCode"/>
        <w:rPr>
          <w:del w:id="1979" w:author="LUEJE Claudia" w:date="2023-06-26T17:59:00Z"/>
          <w:lang w:val="en-GB"/>
        </w:rPr>
      </w:pPr>
      <w:del w:id="1980" w:author="LUEJE Claudia" w:date="2023-06-26T17:59:00Z">
        <w:r w:rsidRPr="0013175B">
          <w:rPr>
            <w:lang w:val="en-GB"/>
          </w:rPr>
          <w:tab/>
        </w:r>
        <w:r w:rsidRPr="0013175B">
          <w:rPr>
            <w:lang w:val="en-GB"/>
          </w:rPr>
          <w:tab/>
          <w:delText>...</w:delText>
        </w:r>
      </w:del>
    </w:p>
    <w:p w14:paraId="0876B382" w14:textId="513768D7" w:rsidR="005F30F1" w:rsidRDefault="00FC68DB" w:rsidP="005F30F1">
      <w:pPr>
        <w:pStyle w:val="Code-"/>
        <w:rPr>
          <w:ins w:id="1981" w:author="LUEJE Claudia" w:date="2023-06-26T17:59:00Z"/>
        </w:rPr>
      </w:pPr>
      <w:del w:id="1982" w:author="LUEJE Claudia" w:date="2023-06-26T17:59:00Z">
        <w:r w:rsidRPr="0013175B">
          <w:tab/>
        </w:r>
      </w:del>
      <w:ins w:id="1983" w:author="LUEJE Claudia" w:date="2023-06-26T17:59:00Z">
        <w:r w:rsidR="005F30F1">
          <w:t xml:space="preserve">    </w:t>
        </w:r>
        <w:r w:rsidR="00AC0123" w:rsidRPr="00E45DCE">
          <w:t xml:space="preserve">           </w:t>
        </w:r>
        <w:r w:rsidR="001332BD" w:rsidRPr="00E45DCE">
          <w:t>...</w:t>
        </w:r>
      </w:ins>
    </w:p>
    <w:p w14:paraId="2DA642B6" w14:textId="77777777" w:rsidR="005F30F1" w:rsidRDefault="005F30F1" w:rsidP="005F30F1">
      <w:pPr>
        <w:pStyle w:val="Code-"/>
      </w:pPr>
      <w:ins w:id="1984" w:author="LUEJE Claudia" w:date="2023-06-26T17:59:00Z">
        <w:r>
          <w:t xml:space="preserve">    </w:t>
        </w:r>
        <w:r w:rsidR="00AC0123" w:rsidRPr="00E45DCE">
          <w:t xml:space="preserve">    </w:t>
        </w:r>
      </w:ins>
      <w:r w:rsidR="001332BD" w:rsidRPr="00E45DCE">
        <w:t>&lt;/appdata&gt;</w:t>
      </w:r>
    </w:p>
    <w:p w14:paraId="23CD7E93" w14:textId="5E5A1589" w:rsidR="001332BD" w:rsidRPr="00E45DCE" w:rsidRDefault="005F30F1" w:rsidP="005F30F1">
      <w:pPr>
        <w:pStyle w:val="Code-"/>
      </w:pPr>
      <w:r>
        <w:t xml:space="preserve">    </w:t>
      </w:r>
      <w:r w:rsidR="001332BD" w:rsidRPr="00E45DCE">
        <w:t>&lt;/connection_0d&gt;</w:t>
      </w:r>
    </w:p>
    <w:p w14:paraId="1D7D8BE5" w14:textId="77777777" w:rsidR="001332BD" w:rsidRPr="00E45DCE" w:rsidRDefault="001332BD" w:rsidP="00E45DCE">
      <w:pPr>
        <w:pStyle w:val="Code-"/>
      </w:pPr>
      <w:r w:rsidRPr="00E45DCE">
        <w:t> </w:t>
      </w:r>
    </w:p>
    <w:p w14:paraId="746C9665" w14:textId="09D6D730"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1985" w:name="_Toc428456108"/>
      <w:bookmarkStart w:id="1986" w:name="_Toc428537071"/>
      <w:bookmarkStart w:id="1987" w:name="_Toc428969390"/>
      <w:bookmarkStart w:id="1988" w:name="_Toc429052781"/>
      <w:bookmarkStart w:id="1989" w:name="_Toc428279372"/>
      <w:bookmarkStart w:id="1990" w:name="_Toc428456109"/>
      <w:bookmarkStart w:id="1991" w:name="_Toc428537072"/>
      <w:bookmarkStart w:id="1992" w:name="_Toc428969391"/>
      <w:bookmarkStart w:id="1993" w:name="_Toc429052782"/>
      <w:bookmarkStart w:id="1994" w:name="_Toc428279374"/>
      <w:bookmarkStart w:id="1995" w:name="_Toc428456111"/>
      <w:bookmarkStart w:id="1996" w:name="_Toc428537074"/>
      <w:bookmarkStart w:id="1997" w:name="_Toc428969393"/>
      <w:bookmarkStart w:id="1998" w:name="_Toc429052784"/>
      <w:bookmarkStart w:id="1999" w:name="_Toc428279378"/>
      <w:bookmarkStart w:id="2000" w:name="_Toc428456115"/>
      <w:bookmarkStart w:id="2001" w:name="_Toc428537078"/>
      <w:bookmarkStart w:id="2002" w:name="_Toc428969397"/>
      <w:bookmarkStart w:id="2003" w:name="_Toc429052788"/>
      <w:bookmarkStart w:id="2004" w:name="_Toc428279380"/>
      <w:bookmarkStart w:id="2005" w:name="_Toc428456117"/>
      <w:bookmarkStart w:id="2006" w:name="_Toc428537080"/>
      <w:bookmarkStart w:id="2007" w:name="_Toc428969399"/>
      <w:bookmarkStart w:id="2008" w:name="_Toc429052790"/>
      <w:bookmarkStart w:id="2009" w:name="_Toc428279387"/>
      <w:bookmarkStart w:id="2010" w:name="_Toc428456124"/>
      <w:bookmarkStart w:id="2011" w:name="_Toc428537087"/>
      <w:bookmarkStart w:id="2012" w:name="_Toc428969406"/>
      <w:bookmarkStart w:id="2013" w:name="_Toc429052797"/>
      <w:bookmarkStart w:id="2014" w:name="_Toc428279388"/>
      <w:bookmarkStart w:id="2015" w:name="_Toc428456125"/>
      <w:bookmarkStart w:id="2016" w:name="_Toc428537088"/>
      <w:bookmarkStart w:id="2017" w:name="_Toc428969407"/>
      <w:bookmarkStart w:id="2018" w:name="_Toc429052798"/>
      <w:bookmarkStart w:id="2019" w:name="_Toc428279389"/>
      <w:bookmarkStart w:id="2020" w:name="_Toc428456126"/>
      <w:bookmarkStart w:id="2021" w:name="_Toc428537089"/>
      <w:bookmarkStart w:id="2022" w:name="_Toc428969408"/>
      <w:bookmarkStart w:id="2023" w:name="_Toc429052799"/>
      <w:bookmarkStart w:id="2024" w:name="_Toc413359588"/>
      <w:bookmarkStart w:id="2025" w:name="_Toc3556980"/>
      <w:bookmarkStart w:id="2026" w:name="_Toc34747230"/>
      <w:bookmarkStart w:id="2027" w:name="_Toc77102045"/>
      <w:bookmarkStart w:id="2028" w:name="_Toc110532195"/>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Pr="00E956F7">
        <w:rPr>
          <w:rFonts w:eastAsia="Times New Roman"/>
          <w:szCs w:val="24"/>
        </w:rPr>
        <w:t xml:space="preserve">Solid </w:t>
      </w:r>
      <w:r w:rsidR="00C35B60">
        <w:rPr>
          <w:rFonts w:eastAsia="Times New Roman"/>
          <w:szCs w:val="24"/>
        </w:rPr>
        <w:t>r</w:t>
      </w:r>
      <w:r w:rsidRPr="00E956F7">
        <w:rPr>
          <w:rFonts w:eastAsia="Times New Roman"/>
          <w:szCs w:val="24"/>
        </w:rPr>
        <w:t>ivets</w:t>
      </w:r>
      <w:bookmarkEnd w:id="2024"/>
      <w:bookmarkEnd w:id="2025"/>
      <w:bookmarkEnd w:id="2026"/>
      <w:bookmarkEnd w:id="2027"/>
      <w:bookmarkEnd w:id="2028"/>
    </w:p>
    <w:p w14:paraId="04D2A877" w14:textId="55BDDA21" w:rsidR="001332BD" w:rsidRPr="00E956F7" w:rsidRDefault="001332BD">
      <w:pPr>
        <w:pStyle w:val="BodyText"/>
        <w:keepNext/>
        <w:keepLines/>
        <w:autoSpaceDE w:val="0"/>
        <w:autoSpaceDN w:val="0"/>
        <w:adjustRightInd w:val="0"/>
        <w:rPr>
          <w:szCs w:val="24"/>
        </w:rPr>
      </w:pPr>
      <w:r w:rsidRPr="00E956F7">
        <w:rPr>
          <w:szCs w:val="24"/>
        </w:rPr>
        <w:t>Solid rivets require a pre-drilled hole. They can be found in many similar forms, with a cap on one end. The other end deforms when it is pushed from the other side. Shafts of solid rivets are typically solid, but for all rivets that have similar shapes, this type will be used</w:t>
      </w:r>
      <w:del w:id="2029" w:author="LUEJE Claudia" w:date="2023-06-26T17:59:00Z">
        <w:r w:rsidR="00FC68DB" w:rsidRPr="00BD52D7">
          <w:rPr>
            <w:rFonts w:cs="Calibri"/>
            <w:lang w:eastAsia="en-GB"/>
          </w:rPr>
          <w:delText>:</w:delText>
        </w:r>
      </w:del>
      <w:ins w:id="2030" w:author="LUEJE Claudia" w:date="2023-06-26T17:59:00Z">
        <w:r w:rsidR="00315679">
          <w:rPr>
            <w:szCs w:val="24"/>
          </w:rPr>
          <w:t xml:space="preserve"> as shown in </w:t>
        </w:r>
        <w:r w:rsidR="00315679" w:rsidRPr="00315679">
          <w:rPr>
            <w:rStyle w:val="citefig"/>
          </w:rPr>
          <w:t>Figure 13</w:t>
        </w:r>
        <w:r w:rsidR="00315679">
          <w:rPr>
            <w:szCs w:val="24"/>
          </w:rPr>
          <w:t>.</w:t>
        </w:r>
      </w:ins>
    </w:p>
    <w:p w14:paraId="6F661A39" w14:textId="77777777" w:rsidR="00900301" w:rsidRPr="000A1B7B" w:rsidRDefault="00900301" w:rsidP="00900301">
      <w:pPr>
        <w:keepNext/>
        <w:keepLines/>
        <w:autoSpaceDE w:val="0"/>
        <w:autoSpaceDN w:val="0"/>
        <w:adjustRightInd w:val="0"/>
        <w:spacing w:after="0"/>
        <w:rPr>
          <w:del w:id="2031" w:author="LUEJE Claudia" w:date="2023-06-26T17:59:00Z"/>
          <w:rFonts w:cs="Calibri"/>
          <w:lang w:eastAsia="en-GB"/>
        </w:rPr>
      </w:pPr>
    </w:p>
    <w:p w14:paraId="3B08EEAC" w14:textId="77777777" w:rsidR="00402A20" w:rsidRPr="00F54804" w:rsidRDefault="00402A20" w:rsidP="00402A20">
      <w:pPr>
        <w:keepNext/>
        <w:autoSpaceDE w:val="0"/>
        <w:autoSpaceDN w:val="0"/>
        <w:adjustRightInd w:val="0"/>
        <w:jc w:val="center"/>
        <w:rPr>
          <w:del w:id="2032" w:author="LUEJE Claudia" w:date="2023-06-26T17:59:00Z"/>
        </w:rPr>
      </w:pPr>
      <w:del w:id="2033" w:author="LUEJE Claudia" w:date="2023-06-26T17:59:00Z">
        <w:r w:rsidRPr="005B49EF">
          <w:rPr>
            <w:rFonts w:cs="Calibri"/>
            <w:noProof/>
            <w:lang w:eastAsia="en-GB"/>
          </w:rPr>
          <w:drawing>
            <wp:inline distT="0" distB="0" distL="0" distR="0" wp14:anchorId="60B920F6" wp14:editId="39326D76">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2435"/>
        <w:gridCol w:w="2435"/>
        <w:gridCol w:w="2436"/>
      </w:tblGrid>
      <w:tr w:rsidR="00644443" w:rsidRPr="00B62EE5" w14:paraId="5E85E810" w14:textId="77777777" w:rsidTr="00644443">
        <w:trPr>
          <w:ins w:id="2034" w:author="LUEJE Claudia" w:date="2023-06-26T17:59:00Z"/>
        </w:trPr>
        <w:tc>
          <w:tcPr>
            <w:tcW w:w="2435" w:type="dxa"/>
          </w:tcPr>
          <w:p w14:paraId="5A74EBB5" w14:textId="7E0D96E1" w:rsidR="00644443" w:rsidRPr="00B62EE5" w:rsidRDefault="00315679" w:rsidP="000F169A">
            <w:pPr>
              <w:pStyle w:val="BodyText"/>
              <w:jc w:val="center"/>
              <w:rPr>
                <w:ins w:id="2035" w:author="LUEJE Claudia" w:date="2023-06-26T17:59:00Z"/>
                <w:b/>
              </w:rPr>
            </w:pPr>
            <w:ins w:id="2036" w:author="LUEJE Claudia" w:date="2023-06-26T17:59:00Z">
              <w:r w:rsidRPr="00B62EE5">
                <w:rPr>
                  <w:b/>
                </w:rPr>
                <w:t>a) S</w:t>
              </w:r>
              <w:r w:rsidR="00644443" w:rsidRPr="00B62EE5">
                <w:rPr>
                  <w:b/>
                </w:rPr>
                <w:t>olid</w:t>
              </w:r>
              <w:r w:rsidR="00204A11" w:rsidRPr="00B62EE5">
                <w:rPr>
                  <w:b/>
                </w:rPr>
                <w:br/>
              </w:r>
              <w:r w:rsidR="00644443" w:rsidRPr="00B62EE5">
                <w:rPr>
                  <w:b/>
                </w:rPr>
                <w:t>rivet</w:t>
              </w:r>
            </w:ins>
          </w:p>
        </w:tc>
        <w:tc>
          <w:tcPr>
            <w:tcW w:w="2435" w:type="dxa"/>
          </w:tcPr>
          <w:p w14:paraId="528370CB" w14:textId="7070713A" w:rsidR="00644443" w:rsidRPr="00B62EE5" w:rsidRDefault="00315679" w:rsidP="000F169A">
            <w:pPr>
              <w:pStyle w:val="BodyText"/>
              <w:jc w:val="center"/>
              <w:rPr>
                <w:ins w:id="2037" w:author="LUEJE Claudia" w:date="2023-06-26T17:59:00Z"/>
                <w:b/>
              </w:rPr>
            </w:pPr>
            <w:ins w:id="2038" w:author="LUEJE Claudia" w:date="2023-06-26T17:59:00Z">
              <w:r w:rsidRPr="00B62EE5">
                <w:rPr>
                  <w:b/>
                </w:rPr>
                <w:t>b) S</w:t>
              </w:r>
              <w:r w:rsidR="00644443" w:rsidRPr="00B62EE5">
                <w:rPr>
                  <w:b/>
                </w:rPr>
                <w:t>emi</w:t>
              </w:r>
              <w:r w:rsidRPr="00B62EE5">
                <w:rPr>
                  <w:b/>
                </w:rPr>
                <w:t>-</w:t>
              </w:r>
              <w:r w:rsidR="00644443" w:rsidRPr="00B62EE5">
                <w:rPr>
                  <w:b/>
                </w:rPr>
                <w:t>tubular</w:t>
              </w:r>
              <w:r w:rsidR="00204A11" w:rsidRPr="00B62EE5">
                <w:rPr>
                  <w:b/>
                </w:rPr>
                <w:br/>
              </w:r>
              <w:r w:rsidR="00644443" w:rsidRPr="00B62EE5">
                <w:rPr>
                  <w:b/>
                </w:rPr>
                <w:t>rivet</w:t>
              </w:r>
            </w:ins>
          </w:p>
        </w:tc>
        <w:tc>
          <w:tcPr>
            <w:tcW w:w="2435" w:type="dxa"/>
          </w:tcPr>
          <w:p w14:paraId="178B071F" w14:textId="56CE045C" w:rsidR="00644443" w:rsidRPr="00B62EE5" w:rsidRDefault="00315679" w:rsidP="000F169A">
            <w:pPr>
              <w:pStyle w:val="BodyText"/>
              <w:jc w:val="center"/>
              <w:rPr>
                <w:ins w:id="2039" w:author="LUEJE Claudia" w:date="2023-06-26T17:59:00Z"/>
                <w:b/>
              </w:rPr>
            </w:pPr>
            <w:ins w:id="2040" w:author="LUEJE Claudia" w:date="2023-06-26T17:59:00Z">
              <w:r w:rsidRPr="00B62EE5">
                <w:rPr>
                  <w:b/>
                </w:rPr>
                <w:t>c) S</w:t>
              </w:r>
              <w:r w:rsidR="00644443" w:rsidRPr="00B62EE5">
                <w:rPr>
                  <w:b/>
                </w:rPr>
                <w:t>houlder</w:t>
              </w:r>
              <w:r w:rsidR="00204A11" w:rsidRPr="00B62EE5">
                <w:rPr>
                  <w:b/>
                </w:rPr>
                <w:br/>
              </w:r>
              <w:r w:rsidR="00644443" w:rsidRPr="00B62EE5">
                <w:rPr>
                  <w:b/>
                </w:rPr>
                <w:t>rivet</w:t>
              </w:r>
            </w:ins>
          </w:p>
        </w:tc>
        <w:tc>
          <w:tcPr>
            <w:tcW w:w="2436" w:type="dxa"/>
          </w:tcPr>
          <w:p w14:paraId="4B9CEEE7" w14:textId="023AC9BE" w:rsidR="00644443" w:rsidRPr="00B62EE5" w:rsidRDefault="00315679" w:rsidP="000F169A">
            <w:pPr>
              <w:pStyle w:val="BodyText"/>
              <w:jc w:val="center"/>
              <w:rPr>
                <w:ins w:id="2041" w:author="LUEJE Claudia" w:date="2023-06-26T17:59:00Z"/>
                <w:b/>
              </w:rPr>
            </w:pPr>
            <w:ins w:id="2042" w:author="LUEJE Claudia" w:date="2023-06-26T17:59:00Z">
              <w:r w:rsidRPr="00B62EE5">
                <w:rPr>
                  <w:b/>
                </w:rPr>
                <w:t>d) S</w:t>
              </w:r>
              <w:r w:rsidR="00644443" w:rsidRPr="00B62EE5">
                <w:rPr>
                  <w:b/>
                </w:rPr>
                <w:t>plit</w:t>
              </w:r>
              <w:r w:rsidR="00204A11" w:rsidRPr="00B62EE5">
                <w:rPr>
                  <w:b/>
                </w:rPr>
                <w:br/>
              </w:r>
              <w:r w:rsidR="00644443" w:rsidRPr="00B62EE5">
                <w:rPr>
                  <w:b/>
                </w:rPr>
                <w:t>rivet</w:t>
              </w:r>
            </w:ins>
          </w:p>
        </w:tc>
      </w:tr>
      <w:tr w:rsidR="00644443" w14:paraId="1773ACB8" w14:textId="77777777" w:rsidTr="00644443">
        <w:trPr>
          <w:ins w:id="2043" w:author="LUEJE Claudia" w:date="2023-06-26T17:59:00Z"/>
        </w:trPr>
        <w:tc>
          <w:tcPr>
            <w:tcW w:w="2435" w:type="dxa"/>
          </w:tcPr>
          <w:p w14:paraId="522486FA" w14:textId="739130B2" w:rsidR="00644443" w:rsidRDefault="00644443" w:rsidP="000F169A">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044" w:author="LUEJE Claudia" w:date="2023-06-26T17:59:00Z"/>
              </w:rPr>
            </w:pPr>
            <w:ins w:id="2045" w:author="LUEJE Claudia" w:date="2023-06-26T17:59:00Z">
              <w:r w:rsidRPr="00644443">
                <w:t>8329_ed1fig13a</w:t>
              </w:r>
              <w:r>
                <w:t>.EPS</w:t>
              </w:r>
            </w:ins>
          </w:p>
        </w:tc>
        <w:tc>
          <w:tcPr>
            <w:tcW w:w="2435" w:type="dxa"/>
          </w:tcPr>
          <w:p w14:paraId="5E5B0481" w14:textId="799DAA0D" w:rsidR="00644443" w:rsidRDefault="00644443" w:rsidP="000F169A">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046" w:author="LUEJE Claudia" w:date="2023-06-26T17:59:00Z"/>
              </w:rPr>
            </w:pPr>
            <w:ins w:id="2047" w:author="LUEJE Claudia" w:date="2023-06-26T17:59:00Z">
              <w:r w:rsidRPr="00644443">
                <w:t>8329_ed1fig13</w:t>
              </w:r>
              <w:r>
                <w:t>b.EPS</w:t>
              </w:r>
            </w:ins>
          </w:p>
        </w:tc>
        <w:tc>
          <w:tcPr>
            <w:tcW w:w="2435" w:type="dxa"/>
          </w:tcPr>
          <w:p w14:paraId="64C8A0FA" w14:textId="5DDFDBFC" w:rsidR="00644443" w:rsidRDefault="00644443" w:rsidP="000F169A">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048" w:author="LUEJE Claudia" w:date="2023-06-26T17:59:00Z"/>
              </w:rPr>
            </w:pPr>
            <w:ins w:id="2049" w:author="LUEJE Claudia" w:date="2023-06-26T17:59:00Z">
              <w:r w:rsidRPr="00644443">
                <w:t>8329_ed1fig13</w:t>
              </w:r>
              <w:r>
                <w:t>c.EPS</w:t>
              </w:r>
            </w:ins>
          </w:p>
        </w:tc>
        <w:tc>
          <w:tcPr>
            <w:tcW w:w="2436" w:type="dxa"/>
          </w:tcPr>
          <w:p w14:paraId="7FD48809" w14:textId="6149A096" w:rsidR="00644443" w:rsidRDefault="00644443" w:rsidP="000F169A">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050" w:author="LUEJE Claudia" w:date="2023-06-26T17:59:00Z"/>
              </w:rPr>
            </w:pPr>
            <w:ins w:id="2051" w:author="LUEJE Claudia" w:date="2023-06-26T17:59:00Z">
              <w:r w:rsidRPr="00644443">
                <w:t>8329_ed1fig13</w:t>
              </w:r>
              <w:r>
                <w:t>d.EPS</w:t>
              </w:r>
            </w:ins>
          </w:p>
        </w:tc>
      </w:tr>
    </w:tbl>
    <w:p w14:paraId="25A0B8A2" w14:textId="5E9E1784" w:rsidR="001332BD" w:rsidRPr="00E956F7" w:rsidRDefault="00E4158E">
      <w:pPr>
        <w:pStyle w:val="Figuretitle0"/>
        <w:autoSpaceDE w:val="0"/>
        <w:autoSpaceDN w:val="0"/>
        <w:adjustRightInd w:val="0"/>
        <w:outlineLvl w:val="0"/>
        <w:rPr>
          <w:szCs w:val="24"/>
        </w:rPr>
      </w:pPr>
      <w:bookmarkStart w:id="2052" w:name="_Toc101428219"/>
      <w:bookmarkStart w:id="2053" w:name="_Toc110532275"/>
      <w:r w:rsidRPr="00E956F7">
        <w:rPr>
          <w:szCs w:val="24"/>
        </w:rPr>
        <w:t>Figure</w:t>
      </w:r>
      <w:del w:id="2054" w:author="LUEJE Claudia" w:date="2023-06-26T17:59:00Z">
        <w:r w:rsidR="00402A20" w:rsidRPr="005C2D94">
          <w:delText xml:space="preserve"> </w:delText>
        </w:r>
        <w:r w:rsidR="00402A20" w:rsidRPr="005C2D94">
          <w:fldChar w:fldCharType="begin"/>
        </w:r>
        <w:r w:rsidR="00402A20" w:rsidRPr="00F54804">
          <w:delInstrText xml:space="preserve"> SEQ Figure \* ARABIC </w:delInstrText>
        </w:r>
        <w:r w:rsidR="00402A20" w:rsidRPr="005C2D94">
          <w:fldChar w:fldCharType="separate"/>
        </w:r>
        <w:r w:rsidR="0067475A">
          <w:rPr>
            <w:noProof/>
          </w:rPr>
          <w:delText>13</w:delText>
        </w:r>
        <w:r w:rsidR="00402A20" w:rsidRPr="005C2D94">
          <w:fldChar w:fldCharType="end"/>
        </w:r>
      </w:del>
      <w:ins w:id="2055" w:author="LUEJE Claudia" w:date="2023-06-26T17:59:00Z">
        <w:r w:rsidRPr="00E956F7">
          <w:rPr>
            <w:szCs w:val="24"/>
          </w:rPr>
          <w:t> </w:t>
        </w:r>
        <w:r w:rsidR="001332BD" w:rsidRPr="00E956F7">
          <w:rPr>
            <w:szCs w:val="24"/>
          </w:rPr>
          <w:t>13</w:t>
        </w:r>
      </w:ins>
      <w:r w:rsidR="00480AC7" w:rsidRPr="00E956F7">
        <w:rPr>
          <w:szCs w:val="24"/>
        </w:rPr>
        <w:t xml:space="preserve"> </w:t>
      </w:r>
      <w:r w:rsidR="001332BD" w:rsidRPr="00E956F7">
        <w:rPr>
          <w:szCs w:val="24"/>
        </w:rPr>
        <w:t>— Pictures of characteristic rivet types before and after mounting</w:t>
      </w:r>
      <w:bookmarkEnd w:id="2052"/>
      <w:bookmarkEnd w:id="2053"/>
    </w:p>
    <w:p w14:paraId="21D7EC8E" w14:textId="788263DB" w:rsidR="001332BD" w:rsidRPr="00E956F7" w:rsidRDefault="001332BD">
      <w:pPr>
        <w:pStyle w:val="BodyText"/>
        <w:autoSpaceDE w:val="0"/>
        <w:autoSpaceDN w:val="0"/>
        <w:adjustRightInd w:val="0"/>
        <w:rPr>
          <w:szCs w:val="24"/>
        </w:rPr>
      </w:pPr>
      <w:r w:rsidRPr="00E956F7">
        <w:rPr>
          <w:szCs w:val="24"/>
        </w:rPr>
        <w:t xml:space="preserve">Key dimensions of all these rivets generalize into the </w:t>
      </w:r>
      <w:del w:id="2056" w:author="LUEJE Claudia" w:date="2023-06-26T17:59:00Z">
        <w:r w:rsidR="00FC68DB" w:rsidRPr="005C2D94">
          <w:rPr>
            <w:rFonts w:cs="Calibri"/>
            <w:lang w:eastAsia="en-GB"/>
          </w:rPr>
          <w:delText xml:space="preserve">following </w:delText>
        </w:r>
      </w:del>
      <w:r w:rsidRPr="00E956F7">
        <w:rPr>
          <w:szCs w:val="24"/>
        </w:rPr>
        <w:t>diagram</w:t>
      </w:r>
      <w:del w:id="2057" w:author="LUEJE Claudia" w:date="2023-06-26T17:59:00Z">
        <w:r w:rsidR="00FC68DB" w:rsidRPr="005C2D94">
          <w:rPr>
            <w:rFonts w:cs="Calibri"/>
            <w:lang w:eastAsia="en-GB"/>
          </w:rPr>
          <w:delText>:</w:delText>
        </w:r>
      </w:del>
      <w:ins w:id="2058" w:author="LUEJE Claudia" w:date="2023-06-26T17:59:00Z">
        <w:r w:rsidR="00315679">
          <w:rPr>
            <w:szCs w:val="24"/>
          </w:rPr>
          <w:t xml:space="preserve"> shown in </w:t>
        </w:r>
        <w:r w:rsidR="00315679" w:rsidRPr="002D6B86">
          <w:rPr>
            <w:rStyle w:val="citefig"/>
          </w:rPr>
          <w:t>Figure 14</w:t>
        </w:r>
        <w:r w:rsidR="00315679">
          <w:rPr>
            <w:szCs w:val="24"/>
          </w:rPr>
          <w:t>.</w:t>
        </w:r>
      </w:ins>
    </w:p>
    <w:p w14:paraId="3D3DB0A2" w14:textId="77777777" w:rsidR="00FC68DB" w:rsidRPr="00F54804" w:rsidRDefault="00EF0F82" w:rsidP="00EF0F82">
      <w:pPr>
        <w:autoSpaceDE w:val="0"/>
        <w:autoSpaceDN w:val="0"/>
        <w:adjustRightInd w:val="0"/>
        <w:spacing w:before="120" w:after="0"/>
        <w:ind w:left="284"/>
        <w:jc w:val="center"/>
        <w:rPr>
          <w:del w:id="2059" w:author="LUEJE Claudia" w:date="2023-06-26T17:59:00Z"/>
          <w:rFonts w:cs="Calibri"/>
          <w:lang w:eastAsia="en-GB"/>
        </w:rPr>
      </w:pPr>
      <w:del w:id="2060" w:author="LUEJE Claudia" w:date="2023-06-26T17:59:00Z">
        <w:r w:rsidRPr="005B49EF">
          <w:rPr>
            <w:rFonts w:cs="Calibri"/>
            <w:noProof/>
            <w:lang w:eastAsia="en-GB"/>
          </w:rPr>
          <w:drawing>
            <wp:inline distT="0" distB="0" distL="0" distR="0" wp14:anchorId="02AE1C3C" wp14:editId="6C7DD40E">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del>
    </w:p>
    <w:p w14:paraId="739AC4EC" w14:textId="493DB068"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1" w:author="LUEJE Claudia" w:date="2023-06-26T17:59:00Z"/>
          <w:szCs w:val="24"/>
        </w:rPr>
      </w:pPr>
      <w:ins w:id="2062" w:author="LUEJE Claudia" w:date="2023-06-26T17:59:00Z">
        <w:r>
          <w:rPr>
            <w:szCs w:val="24"/>
          </w:rPr>
          <w:t>8329_ed1fig</w:t>
        </w:r>
        <w:r w:rsidR="001332BD" w:rsidRPr="00E956F7">
          <w:rPr>
            <w:szCs w:val="24"/>
          </w:rPr>
          <w:t>14.EPS</w:t>
        </w:r>
      </w:ins>
    </w:p>
    <w:p w14:paraId="09CDC2E0" w14:textId="77777777" w:rsidR="00C82A42" w:rsidRDefault="00C82A42" w:rsidP="00B47C5C">
      <w:pPr>
        <w:pStyle w:val="KeyTitle"/>
        <w:rPr>
          <w:ins w:id="2063" w:author="LUEJE Claudia" w:date="2023-06-26T17:59:00Z"/>
        </w:rPr>
      </w:pPr>
      <w:ins w:id="2064" w:author="LUEJE Claudia" w:date="2023-06-26T17:59:00Z">
        <w:r>
          <w:t>Key</w:t>
        </w:r>
      </w:ins>
    </w:p>
    <w:tbl>
      <w:tblPr>
        <w:tblW w:w="0" w:type="auto"/>
        <w:tblLayout w:type="fixed"/>
        <w:tblCellMar>
          <w:left w:w="0" w:type="dxa"/>
          <w:right w:w="0" w:type="dxa"/>
        </w:tblCellMar>
        <w:tblLook w:val="04A0" w:firstRow="1" w:lastRow="0" w:firstColumn="1" w:lastColumn="0" w:noHBand="0" w:noVBand="1"/>
      </w:tblPr>
      <w:tblGrid>
        <w:gridCol w:w="397"/>
        <w:gridCol w:w="9356"/>
      </w:tblGrid>
      <w:tr w:rsidR="00C82A42" w:rsidRPr="00B62EE5" w14:paraId="37348560" w14:textId="77777777" w:rsidTr="00B47C5C">
        <w:trPr>
          <w:ins w:id="2065" w:author="LUEJE Claudia" w:date="2023-06-26T17:59:00Z"/>
        </w:trPr>
        <w:tc>
          <w:tcPr>
            <w:tcW w:w="397" w:type="dxa"/>
            <w:shd w:val="clear" w:color="auto" w:fill="auto"/>
          </w:tcPr>
          <w:p w14:paraId="35B9CD03" w14:textId="2FE9D9A3" w:rsidR="00C82A42" w:rsidRPr="00B62EE5" w:rsidRDefault="00C82A42" w:rsidP="00B47C5C">
            <w:pPr>
              <w:pStyle w:val="KeyText"/>
              <w:rPr>
                <w:ins w:id="2066" w:author="LUEJE Claudia" w:date="2023-06-26T17:59:00Z"/>
              </w:rPr>
            </w:pPr>
            <w:ins w:id="2067" w:author="LUEJE Claudia" w:date="2023-06-26T17:59:00Z">
              <w:r w:rsidRPr="00B62EE5">
                <w:t>1</w:t>
              </w:r>
            </w:ins>
          </w:p>
        </w:tc>
        <w:tc>
          <w:tcPr>
            <w:tcW w:w="9356" w:type="dxa"/>
            <w:shd w:val="clear" w:color="auto" w:fill="auto"/>
          </w:tcPr>
          <w:p w14:paraId="33FACA6D" w14:textId="24D00C6C" w:rsidR="00C82A42" w:rsidRPr="00B62EE5" w:rsidRDefault="00C82A42" w:rsidP="00B47C5C">
            <w:pPr>
              <w:pStyle w:val="KeyText"/>
              <w:rPr>
                <w:ins w:id="2068" w:author="LUEJE Claudia" w:date="2023-06-26T17:59:00Z"/>
              </w:rPr>
            </w:pPr>
            <w:ins w:id="2069" w:author="LUEJE Claudia" w:date="2023-06-26T17:59:00Z">
              <w:r w:rsidRPr="00B62EE5">
                <w:t>head diameter</w:t>
              </w:r>
            </w:ins>
          </w:p>
        </w:tc>
      </w:tr>
      <w:tr w:rsidR="00C82A42" w14:paraId="08252225" w14:textId="77777777" w:rsidTr="00B47C5C">
        <w:trPr>
          <w:ins w:id="2070" w:author="LUEJE Claudia" w:date="2023-06-26T17:59:00Z"/>
        </w:trPr>
        <w:tc>
          <w:tcPr>
            <w:tcW w:w="397" w:type="dxa"/>
            <w:shd w:val="clear" w:color="auto" w:fill="auto"/>
          </w:tcPr>
          <w:p w14:paraId="74ED7C2E" w14:textId="394F1A1B" w:rsidR="00C82A42" w:rsidRDefault="00C82A42" w:rsidP="00B47C5C">
            <w:pPr>
              <w:pStyle w:val="KeyText"/>
              <w:rPr>
                <w:ins w:id="2071" w:author="LUEJE Claudia" w:date="2023-06-26T17:59:00Z"/>
              </w:rPr>
            </w:pPr>
            <w:ins w:id="2072" w:author="LUEJE Claudia" w:date="2023-06-26T17:59:00Z">
              <w:r>
                <w:t>2</w:t>
              </w:r>
            </w:ins>
          </w:p>
        </w:tc>
        <w:tc>
          <w:tcPr>
            <w:tcW w:w="9356" w:type="dxa"/>
            <w:shd w:val="clear" w:color="auto" w:fill="auto"/>
          </w:tcPr>
          <w:p w14:paraId="55C1D56A" w14:textId="28E2FF7E" w:rsidR="00C82A42" w:rsidRDefault="00C82A42" w:rsidP="00B47C5C">
            <w:pPr>
              <w:pStyle w:val="KeyText"/>
              <w:rPr>
                <w:ins w:id="2073" w:author="LUEJE Claudia" w:date="2023-06-26T17:59:00Z"/>
              </w:rPr>
            </w:pPr>
            <w:ins w:id="2074" w:author="LUEJE Claudia" w:date="2023-06-26T17:59:00Z">
              <w:r>
                <w:t>length</w:t>
              </w:r>
            </w:ins>
          </w:p>
        </w:tc>
      </w:tr>
      <w:tr w:rsidR="00C82A42" w14:paraId="2D436351" w14:textId="77777777" w:rsidTr="00B47C5C">
        <w:trPr>
          <w:ins w:id="2075" w:author="LUEJE Claudia" w:date="2023-06-26T17:59:00Z"/>
        </w:trPr>
        <w:tc>
          <w:tcPr>
            <w:tcW w:w="397" w:type="dxa"/>
            <w:shd w:val="clear" w:color="auto" w:fill="auto"/>
          </w:tcPr>
          <w:p w14:paraId="139BA8BB" w14:textId="2AA95A1F" w:rsidR="00C82A42" w:rsidRDefault="00C82A42" w:rsidP="00B47C5C">
            <w:pPr>
              <w:pStyle w:val="KeyText"/>
              <w:rPr>
                <w:ins w:id="2076" w:author="LUEJE Claudia" w:date="2023-06-26T17:59:00Z"/>
              </w:rPr>
            </w:pPr>
            <w:ins w:id="2077" w:author="LUEJE Claudia" w:date="2023-06-26T17:59:00Z">
              <w:r>
                <w:t>3</w:t>
              </w:r>
            </w:ins>
          </w:p>
        </w:tc>
        <w:tc>
          <w:tcPr>
            <w:tcW w:w="9356" w:type="dxa"/>
            <w:shd w:val="clear" w:color="auto" w:fill="auto"/>
          </w:tcPr>
          <w:p w14:paraId="55A4C5C1" w14:textId="4E4BFD27" w:rsidR="00C82A42" w:rsidRDefault="00C82A42" w:rsidP="00B47C5C">
            <w:pPr>
              <w:pStyle w:val="KeyText"/>
              <w:rPr>
                <w:ins w:id="2078" w:author="LUEJE Claudia" w:date="2023-06-26T17:59:00Z"/>
              </w:rPr>
            </w:pPr>
            <w:ins w:id="2079" w:author="LUEJE Claudia" w:date="2023-06-26T17:59:00Z">
              <w:r>
                <w:t>hole</w:t>
              </w:r>
              <w:r w:rsidRPr="00C82A42">
                <w:t xml:space="preserve"> diameter</w:t>
              </w:r>
            </w:ins>
          </w:p>
        </w:tc>
      </w:tr>
      <w:tr w:rsidR="00C82A42" w14:paraId="0FB83FD3" w14:textId="77777777" w:rsidTr="00B47C5C">
        <w:trPr>
          <w:ins w:id="2080" w:author="LUEJE Claudia" w:date="2023-06-26T17:59:00Z"/>
        </w:trPr>
        <w:tc>
          <w:tcPr>
            <w:tcW w:w="397" w:type="dxa"/>
            <w:shd w:val="clear" w:color="auto" w:fill="auto"/>
          </w:tcPr>
          <w:p w14:paraId="0D45EAFA" w14:textId="3DF328B6" w:rsidR="00C82A42" w:rsidRDefault="00C82A42" w:rsidP="00B47C5C">
            <w:pPr>
              <w:pStyle w:val="KeyText"/>
              <w:rPr>
                <w:ins w:id="2081" w:author="LUEJE Claudia" w:date="2023-06-26T17:59:00Z"/>
              </w:rPr>
            </w:pPr>
            <w:ins w:id="2082" w:author="LUEJE Claudia" w:date="2023-06-26T17:59:00Z">
              <w:r>
                <w:t>4</w:t>
              </w:r>
            </w:ins>
          </w:p>
        </w:tc>
        <w:tc>
          <w:tcPr>
            <w:tcW w:w="9356" w:type="dxa"/>
            <w:shd w:val="clear" w:color="auto" w:fill="auto"/>
          </w:tcPr>
          <w:p w14:paraId="4E543669" w14:textId="3121FFCE" w:rsidR="00C82A42" w:rsidRDefault="00C82A42" w:rsidP="00B47C5C">
            <w:pPr>
              <w:pStyle w:val="KeyText"/>
              <w:rPr>
                <w:ins w:id="2083" w:author="LUEJE Claudia" w:date="2023-06-26T17:59:00Z"/>
              </w:rPr>
            </w:pPr>
            <w:ins w:id="2084" w:author="LUEJE Claudia" w:date="2023-06-26T17:59:00Z">
              <w:r>
                <w:t>hole depth</w:t>
              </w:r>
            </w:ins>
          </w:p>
        </w:tc>
      </w:tr>
      <w:tr w:rsidR="00C82A42" w14:paraId="3F309F8F" w14:textId="77777777" w:rsidTr="00B47C5C">
        <w:trPr>
          <w:ins w:id="2085" w:author="LUEJE Claudia" w:date="2023-06-26T17:59:00Z"/>
        </w:trPr>
        <w:tc>
          <w:tcPr>
            <w:tcW w:w="397" w:type="dxa"/>
            <w:shd w:val="clear" w:color="auto" w:fill="auto"/>
          </w:tcPr>
          <w:p w14:paraId="2A7547C9" w14:textId="346D929A" w:rsidR="00C82A42" w:rsidRDefault="00C82A42" w:rsidP="00B47C5C">
            <w:pPr>
              <w:pStyle w:val="KeyText"/>
              <w:rPr>
                <w:ins w:id="2086" w:author="LUEJE Claudia" w:date="2023-06-26T17:59:00Z"/>
              </w:rPr>
            </w:pPr>
            <w:ins w:id="2087" w:author="LUEJE Claudia" w:date="2023-06-26T17:59:00Z">
              <w:r>
                <w:t>5</w:t>
              </w:r>
            </w:ins>
          </w:p>
        </w:tc>
        <w:tc>
          <w:tcPr>
            <w:tcW w:w="9356" w:type="dxa"/>
            <w:shd w:val="clear" w:color="auto" w:fill="auto"/>
          </w:tcPr>
          <w:p w14:paraId="704FC475" w14:textId="0F709778" w:rsidR="00C82A42" w:rsidRDefault="00C82A42" w:rsidP="00B47C5C">
            <w:pPr>
              <w:pStyle w:val="KeyText"/>
              <w:rPr>
                <w:ins w:id="2088" w:author="LUEJE Claudia" w:date="2023-06-26T17:59:00Z"/>
              </w:rPr>
            </w:pPr>
            <w:ins w:id="2089" w:author="LUEJE Claudia" w:date="2023-06-26T17:59:00Z">
              <w:r>
                <w:t>shoulder length</w:t>
              </w:r>
            </w:ins>
          </w:p>
        </w:tc>
      </w:tr>
      <w:tr w:rsidR="00C82A42" w14:paraId="0454480B" w14:textId="77777777" w:rsidTr="00B47C5C">
        <w:trPr>
          <w:ins w:id="2090" w:author="LUEJE Claudia" w:date="2023-06-26T17:59:00Z"/>
        </w:trPr>
        <w:tc>
          <w:tcPr>
            <w:tcW w:w="397" w:type="dxa"/>
            <w:shd w:val="clear" w:color="auto" w:fill="auto"/>
          </w:tcPr>
          <w:p w14:paraId="47660FE2" w14:textId="6A9DF888" w:rsidR="00C82A42" w:rsidRDefault="00C82A42" w:rsidP="00B47C5C">
            <w:pPr>
              <w:pStyle w:val="KeyText"/>
              <w:rPr>
                <w:ins w:id="2091" w:author="LUEJE Claudia" w:date="2023-06-26T17:59:00Z"/>
              </w:rPr>
            </w:pPr>
            <w:ins w:id="2092" w:author="LUEJE Claudia" w:date="2023-06-26T17:59:00Z">
              <w:r>
                <w:t>6</w:t>
              </w:r>
            </w:ins>
          </w:p>
        </w:tc>
        <w:tc>
          <w:tcPr>
            <w:tcW w:w="9356" w:type="dxa"/>
            <w:shd w:val="clear" w:color="auto" w:fill="auto"/>
          </w:tcPr>
          <w:p w14:paraId="317C3043" w14:textId="1C5F4AD3" w:rsidR="00C82A42" w:rsidRDefault="00C82A42" w:rsidP="00B47C5C">
            <w:pPr>
              <w:pStyle w:val="KeyText"/>
              <w:rPr>
                <w:ins w:id="2093" w:author="LUEJE Claudia" w:date="2023-06-26T17:59:00Z"/>
              </w:rPr>
            </w:pPr>
            <w:ins w:id="2094" w:author="LUEJE Claudia" w:date="2023-06-26T17:59:00Z">
              <w:r>
                <w:t>tennon length</w:t>
              </w:r>
            </w:ins>
          </w:p>
        </w:tc>
      </w:tr>
      <w:tr w:rsidR="00C82A42" w14:paraId="41360FA7" w14:textId="77777777" w:rsidTr="00B47C5C">
        <w:trPr>
          <w:ins w:id="2095" w:author="LUEJE Claudia" w:date="2023-06-26T17:59:00Z"/>
        </w:trPr>
        <w:tc>
          <w:tcPr>
            <w:tcW w:w="397" w:type="dxa"/>
            <w:shd w:val="clear" w:color="auto" w:fill="auto"/>
          </w:tcPr>
          <w:p w14:paraId="305C8F56" w14:textId="1C7E3C8E" w:rsidR="00C82A42" w:rsidRDefault="00C82A42" w:rsidP="00B47C5C">
            <w:pPr>
              <w:pStyle w:val="KeyText"/>
              <w:rPr>
                <w:ins w:id="2096" w:author="LUEJE Claudia" w:date="2023-06-26T17:59:00Z"/>
              </w:rPr>
            </w:pPr>
            <w:ins w:id="2097" w:author="LUEJE Claudia" w:date="2023-06-26T17:59:00Z">
              <w:r>
                <w:t>7</w:t>
              </w:r>
            </w:ins>
          </w:p>
        </w:tc>
        <w:tc>
          <w:tcPr>
            <w:tcW w:w="9356" w:type="dxa"/>
            <w:shd w:val="clear" w:color="auto" w:fill="auto"/>
          </w:tcPr>
          <w:p w14:paraId="69F398B4" w14:textId="19E7E056" w:rsidR="00C82A42" w:rsidRDefault="00C82A42" w:rsidP="00B47C5C">
            <w:pPr>
              <w:pStyle w:val="KeyText"/>
              <w:rPr>
                <w:ins w:id="2098" w:author="LUEJE Claudia" w:date="2023-06-26T17:59:00Z"/>
              </w:rPr>
            </w:pPr>
            <w:ins w:id="2099" w:author="LUEJE Claudia" w:date="2023-06-26T17:59:00Z">
              <w:r>
                <w:t xml:space="preserve">shoulder </w:t>
              </w:r>
              <w:r w:rsidRPr="00C82A42">
                <w:t>diameter</w:t>
              </w:r>
            </w:ins>
          </w:p>
        </w:tc>
      </w:tr>
      <w:tr w:rsidR="00C82A42" w14:paraId="1D3907B8" w14:textId="77777777" w:rsidTr="00B47C5C">
        <w:trPr>
          <w:ins w:id="2100" w:author="LUEJE Claudia" w:date="2023-06-26T17:59:00Z"/>
        </w:trPr>
        <w:tc>
          <w:tcPr>
            <w:tcW w:w="397" w:type="dxa"/>
            <w:shd w:val="clear" w:color="auto" w:fill="auto"/>
          </w:tcPr>
          <w:p w14:paraId="52034079" w14:textId="31E5E27D" w:rsidR="00C82A42" w:rsidRDefault="00C82A42" w:rsidP="00B47C5C">
            <w:pPr>
              <w:pStyle w:val="KeyText"/>
              <w:rPr>
                <w:ins w:id="2101" w:author="LUEJE Claudia" w:date="2023-06-26T17:59:00Z"/>
              </w:rPr>
            </w:pPr>
            <w:ins w:id="2102" w:author="LUEJE Claudia" w:date="2023-06-26T17:59:00Z">
              <w:r>
                <w:t>8</w:t>
              </w:r>
            </w:ins>
          </w:p>
        </w:tc>
        <w:tc>
          <w:tcPr>
            <w:tcW w:w="9356" w:type="dxa"/>
            <w:shd w:val="clear" w:color="auto" w:fill="auto"/>
          </w:tcPr>
          <w:p w14:paraId="61CD54BF" w14:textId="16DC8DC3" w:rsidR="00C82A42" w:rsidRDefault="00C82A42" w:rsidP="00B47C5C">
            <w:pPr>
              <w:pStyle w:val="KeyText"/>
              <w:rPr>
                <w:ins w:id="2103" w:author="LUEJE Claudia" w:date="2023-06-26T17:59:00Z"/>
              </w:rPr>
            </w:pPr>
            <w:ins w:id="2104" w:author="LUEJE Claudia" w:date="2023-06-26T17:59:00Z">
              <w:r>
                <w:t xml:space="preserve">tennon </w:t>
              </w:r>
              <w:r w:rsidRPr="00C82A42">
                <w:t>diameter</w:t>
              </w:r>
            </w:ins>
          </w:p>
        </w:tc>
      </w:tr>
    </w:tbl>
    <w:p w14:paraId="13817A90" w14:textId="323D0803" w:rsidR="001332BD" w:rsidRPr="00E956F7" w:rsidRDefault="00E4158E">
      <w:pPr>
        <w:pStyle w:val="Figuretitle0"/>
        <w:autoSpaceDE w:val="0"/>
        <w:autoSpaceDN w:val="0"/>
        <w:adjustRightInd w:val="0"/>
        <w:outlineLvl w:val="0"/>
        <w:rPr>
          <w:szCs w:val="24"/>
        </w:rPr>
      </w:pPr>
      <w:bookmarkStart w:id="2105" w:name="_Ref3565285"/>
      <w:bookmarkStart w:id="2106" w:name="_Toc3557094"/>
      <w:bookmarkStart w:id="2107" w:name="_Toc34747345"/>
      <w:bookmarkStart w:id="2108" w:name="_Toc76030536"/>
      <w:bookmarkStart w:id="2109" w:name="_Toc94530822"/>
      <w:bookmarkStart w:id="2110" w:name="_Toc101428220"/>
      <w:bookmarkStart w:id="2111" w:name="_Toc110532276"/>
      <w:r w:rsidRPr="00E956F7">
        <w:rPr>
          <w:szCs w:val="24"/>
        </w:rPr>
        <w:t>Figure</w:t>
      </w:r>
      <w:del w:id="2112"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14</w:delText>
        </w:r>
        <w:r w:rsidR="00FC68DB" w:rsidRPr="005C2D94">
          <w:fldChar w:fldCharType="end"/>
        </w:r>
      </w:del>
      <w:bookmarkEnd w:id="2105"/>
      <w:ins w:id="2113" w:author="LUEJE Claudia" w:date="2023-06-26T17:59:00Z">
        <w:r w:rsidRPr="00E956F7">
          <w:rPr>
            <w:szCs w:val="24"/>
          </w:rPr>
          <w:t> </w:t>
        </w:r>
        <w:r w:rsidR="001332BD" w:rsidRPr="00E956F7">
          <w:rPr>
            <w:szCs w:val="24"/>
          </w:rPr>
          <w:t>14</w:t>
        </w:r>
      </w:ins>
      <w:r w:rsidR="00480AC7" w:rsidRPr="00E956F7">
        <w:rPr>
          <w:szCs w:val="24"/>
        </w:rPr>
        <w:t xml:space="preserve"> </w:t>
      </w:r>
      <w:r w:rsidR="001332BD" w:rsidRPr="00E956F7">
        <w:rPr>
          <w:szCs w:val="24"/>
        </w:rPr>
        <w:t>— Key dimensions of solid rivets</w:t>
      </w:r>
      <w:bookmarkEnd w:id="2106"/>
      <w:bookmarkEnd w:id="2107"/>
      <w:bookmarkEnd w:id="2108"/>
      <w:bookmarkEnd w:id="2109"/>
      <w:bookmarkEnd w:id="2110"/>
      <w:bookmarkEnd w:id="2111"/>
    </w:p>
    <w:p w14:paraId="69479E48" w14:textId="77777777" w:rsidR="001332BD" w:rsidRPr="00E956F7" w:rsidRDefault="001332BD">
      <w:pPr>
        <w:pStyle w:val="BodyText"/>
        <w:autoSpaceDE w:val="0"/>
        <w:autoSpaceDN w:val="0"/>
        <w:adjustRightInd w:val="0"/>
        <w:rPr>
          <w:szCs w:val="24"/>
        </w:rPr>
      </w:pPr>
      <w:r w:rsidRPr="00E956F7">
        <w:rPr>
          <w:szCs w:val="24"/>
        </w:rPr>
        <w:t xml:space="preserve">A solid rivet is denoted by a nested element </w:t>
      </w:r>
      <w:r w:rsidRPr="00483F25">
        <w:rPr>
          <w:rStyle w:val="ISOCode"/>
        </w:rPr>
        <w:t>&lt;solid/&gt;</w:t>
      </w:r>
      <w:r w:rsidRPr="00E956F7">
        <w:rPr>
          <w:szCs w:val="24"/>
        </w:rPr>
        <w:t xml:space="preserve"> within </w:t>
      </w:r>
      <w:r w:rsidRPr="00483F25">
        <w:rPr>
          <w:rStyle w:val="ISOCode"/>
        </w:rPr>
        <w:t>&lt;rivet/&gt;</w:t>
      </w:r>
      <w:r w:rsidRPr="00E956F7">
        <w:rPr>
          <w:szCs w:val="24"/>
        </w:rPr>
        <w:t xml:space="preserve">. This element is described completely by its attributes and those of </w:t>
      </w:r>
      <w:r w:rsidRPr="00483F25">
        <w:rPr>
          <w:rStyle w:val="ISOCode"/>
        </w:rPr>
        <w:t>&lt;rivet/&gt;</w:t>
      </w:r>
      <w:r w:rsidRPr="00E956F7">
        <w:rPr>
          <w:szCs w:val="24"/>
        </w:rPr>
        <w:t>.</w:t>
      </w:r>
    </w:p>
    <w:p w14:paraId="7B90244B" w14:textId="6A692D49" w:rsidR="001332BD" w:rsidRPr="00E956F7" w:rsidRDefault="001332BD">
      <w:pPr>
        <w:pStyle w:val="BodyText"/>
        <w:autoSpaceDE w:val="0"/>
        <w:autoSpaceDN w:val="0"/>
        <w:adjustRightInd w:val="0"/>
        <w:rPr>
          <w:szCs w:val="24"/>
        </w:rPr>
      </w:pPr>
      <w:r w:rsidRPr="00E956F7">
        <w:rPr>
          <w:szCs w:val="24"/>
        </w:rPr>
        <w:t xml:space="preserve">XML specification of </w:t>
      </w:r>
      <w:r w:rsidRPr="00483F25">
        <w:rPr>
          <w:rStyle w:val="ISOCode"/>
        </w:rPr>
        <w:t xml:space="preserve">&lt;solid/&gt; </w:t>
      </w:r>
      <w:r w:rsidRPr="00E956F7">
        <w:rPr>
          <w:szCs w:val="24"/>
        </w:rPr>
        <w:t>element</w:t>
      </w:r>
      <w:del w:id="2114" w:author="LUEJE Claudia" w:date="2023-06-26T17:59:00Z">
        <w:r w:rsidR="00FC68DB" w:rsidRPr="00F54804">
          <w:rPr>
            <w:rFonts w:cs="Calibri"/>
            <w:lang w:eastAsia="en-GB"/>
          </w:rPr>
          <w:delText>:</w:delText>
        </w:r>
      </w:del>
      <w:ins w:id="2115" w:author="LUEJE Claudia" w:date="2023-06-26T17:59:00Z">
        <w:r w:rsidR="002D6B86">
          <w:rPr>
            <w:szCs w:val="24"/>
          </w:rPr>
          <w:t xml:space="preserve"> is shown in </w:t>
        </w:r>
        <w:r w:rsidR="002D6B86" w:rsidRPr="002D6B86">
          <w:rPr>
            <w:rStyle w:val="citetbl"/>
          </w:rPr>
          <w:t>Table 47</w:t>
        </w:r>
        <w:r w:rsidR="002D6B86">
          <w:rPr>
            <w:szCs w:val="24"/>
          </w:rPr>
          <w:t>.</w:t>
        </w:r>
      </w:ins>
    </w:p>
    <w:p w14:paraId="63CD3FEA" w14:textId="5FFB2D53" w:rsidR="001332BD" w:rsidRPr="00E956F7" w:rsidRDefault="006F39DE">
      <w:pPr>
        <w:pStyle w:val="Tabletitle"/>
        <w:autoSpaceDE w:val="0"/>
        <w:autoSpaceDN w:val="0"/>
        <w:adjustRightInd w:val="0"/>
        <w:outlineLvl w:val="0"/>
        <w:rPr>
          <w:szCs w:val="24"/>
        </w:rPr>
      </w:pPr>
      <w:bookmarkStart w:id="2116" w:name="_Toc110532395"/>
      <w:r w:rsidRPr="00E956F7">
        <w:rPr>
          <w:szCs w:val="24"/>
        </w:rPr>
        <w:t>Table</w:t>
      </w:r>
      <w:del w:id="2117" w:author="LUEJE Claudia" w:date="2023-06-26T17:59:00Z">
        <w:r w:rsidR="00055698" w:rsidRPr="005C2D94">
          <w:delText xml:space="preserve"> </w:delText>
        </w:r>
        <w:r w:rsidR="00055698" w:rsidRPr="005C2D94">
          <w:fldChar w:fldCharType="begin"/>
        </w:r>
        <w:r w:rsidR="00055698" w:rsidRPr="00F54804">
          <w:delInstrText xml:space="preserve"> SEQ Table \* ARABIC </w:delInstrText>
        </w:r>
        <w:r w:rsidR="00055698" w:rsidRPr="005C2D94">
          <w:fldChar w:fldCharType="separate"/>
        </w:r>
        <w:r w:rsidR="0067475A">
          <w:rPr>
            <w:noProof/>
          </w:rPr>
          <w:delText>47</w:delText>
        </w:r>
        <w:r w:rsidR="00055698" w:rsidRPr="005C2D94">
          <w:fldChar w:fldCharType="end"/>
        </w:r>
      </w:del>
      <w:ins w:id="2118" w:author="LUEJE Claudia" w:date="2023-06-26T17:59:00Z">
        <w:r w:rsidRPr="00E956F7">
          <w:rPr>
            <w:szCs w:val="24"/>
          </w:rPr>
          <w:t> </w:t>
        </w:r>
        <w:r w:rsidR="001332BD" w:rsidRPr="00E956F7">
          <w:rPr>
            <w:szCs w:val="24"/>
          </w:rPr>
          <w:t>47</w:t>
        </w:r>
      </w:ins>
      <w:r w:rsidR="00480AC7" w:rsidRPr="00E956F7">
        <w:rPr>
          <w:szCs w:val="24"/>
        </w:rPr>
        <w:t xml:space="preserve"> </w:t>
      </w:r>
      <w:r w:rsidR="001332BD" w:rsidRPr="00E956F7">
        <w:rPr>
          <w:szCs w:val="24"/>
        </w:rPr>
        <w:t xml:space="preserve">— Attributes of element </w:t>
      </w:r>
      <w:r w:rsidR="001332BD" w:rsidRPr="00BD5750">
        <w:rPr>
          <w:rStyle w:val="ISOCode"/>
        </w:rPr>
        <w:t>&lt;solid/&gt;</w:t>
      </w:r>
      <w:bookmarkEnd w:id="2116"/>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2"/>
        <w:gridCol w:w="1417"/>
        <w:gridCol w:w="1276"/>
        <w:gridCol w:w="992"/>
        <w:gridCol w:w="2973"/>
      </w:tblGrid>
      <w:tr w:rsidR="001332BD" w:rsidRPr="00B62EE5" w14:paraId="6C775943" w14:textId="77777777" w:rsidTr="005B271E">
        <w:trPr>
          <w:tblHeader/>
          <w:jc w:val="center"/>
        </w:trPr>
        <w:tc>
          <w:tcPr>
            <w:tcW w:w="1842" w:type="dxa"/>
            <w:tcBorders>
              <w:top w:val="single" w:sz="12" w:space="0" w:color="auto"/>
              <w:bottom w:val="single" w:sz="12" w:space="0" w:color="auto"/>
            </w:tcBorders>
            <w:shd w:val="clear" w:color="auto" w:fill="F3F3F3"/>
          </w:tcPr>
          <w:p w14:paraId="7E9E7C9E" w14:textId="419EE0D0" w:rsidR="001332BD" w:rsidRPr="00B62EE5" w:rsidRDefault="001332BD" w:rsidP="00480AC7">
            <w:pPr>
              <w:pStyle w:val="Tableheader"/>
              <w:autoSpaceDE w:val="0"/>
              <w:autoSpaceDN w:val="0"/>
              <w:adjustRightInd w:val="0"/>
              <w:rPr>
                <w:b/>
              </w:rPr>
            </w:pPr>
            <w:r w:rsidRPr="00B62EE5">
              <w:rPr>
                <w:b/>
                <w:szCs w:val="24"/>
              </w:rPr>
              <w:t>Attributes</w:t>
            </w:r>
          </w:p>
        </w:tc>
        <w:tc>
          <w:tcPr>
            <w:tcW w:w="1417" w:type="dxa"/>
            <w:tcBorders>
              <w:top w:val="single" w:sz="12" w:space="0" w:color="auto"/>
              <w:bottom w:val="single" w:sz="12" w:space="0" w:color="auto"/>
            </w:tcBorders>
            <w:shd w:val="clear" w:color="auto" w:fill="F3F3F3"/>
          </w:tcPr>
          <w:p w14:paraId="211FC54B" w14:textId="2981D18C" w:rsidR="001332BD" w:rsidRPr="00B62EE5" w:rsidRDefault="001332BD" w:rsidP="00480AC7">
            <w:pPr>
              <w:pStyle w:val="Tableheader"/>
              <w:autoSpaceDE w:val="0"/>
              <w:autoSpaceDN w:val="0"/>
              <w:adjustRightInd w:val="0"/>
              <w:rPr>
                <w:b/>
              </w:rPr>
            </w:pPr>
            <w:r w:rsidRPr="00B62EE5">
              <w:rPr>
                <w:b/>
                <w:szCs w:val="24"/>
              </w:rPr>
              <w:t>Type</w:t>
            </w:r>
          </w:p>
        </w:tc>
        <w:tc>
          <w:tcPr>
            <w:tcW w:w="1276" w:type="dxa"/>
            <w:tcBorders>
              <w:top w:val="single" w:sz="12" w:space="0" w:color="auto"/>
              <w:bottom w:val="single" w:sz="12" w:space="0" w:color="auto"/>
            </w:tcBorders>
            <w:shd w:val="clear" w:color="auto" w:fill="F3F3F3"/>
          </w:tcPr>
          <w:p w14:paraId="5AE08684" w14:textId="776A3521" w:rsidR="001332BD" w:rsidRPr="00B62EE5" w:rsidRDefault="001332BD" w:rsidP="00480AC7">
            <w:pPr>
              <w:pStyle w:val="Tableheader"/>
              <w:autoSpaceDE w:val="0"/>
              <w:autoSpaceDN w:val="0"/>
              <w:adjustRightInd w:val="0"/>
              <w:rPr>
                <w:b/>
              </w:rPr>
            </w:pPr>
            <w:r w:rsidRPr="00B62EE5">
              <w:rPr>
                <w:b/>
                <w:szCs w:val="24"/>
              </w:rPr>
              <w:t xml:space="preserve">Value </w:t>
            </w:r>
            <w:r w:rsidR="002D6B86" w:rsidRPr="00B62EE5">
              <w:rPr>
                <w:b/>
                <w:szCs w:val="24"/>
              </w:rPr>
              <w:t>s</w:t>
            </w:r>
            <w:r w:rsidRPr="00B62EE5">
              <w:rPr>
                <w:b/>
                <w:szCs w:val="24"/>
              </w:rPr>
              <w:t>pace</w:t>
            </w:r>
          </w:p>
        </w:tc>
        <w:tc>
          <w:tcPr>
            <w:tcW w:w="992" w:type="dxa"/>
            <w:tcBorders>
              <w:top w:val="single" w:sz="12" w:space="0" w:color="auto"/>
              <w:bottom w:val="single" w:sz="12" w:space="0" w:color="auto"/>
            </w:tcBorders>
            <w:shd w:val="clear" w:color="auto" w:fill="F3F3F3"/>
          </w:tcPr>
          <w:p w14:paraId="72955F99" w14:textId="118528FE" w:rsidR="001332BD" w:rsidRPr="00B62EE5" w:rsidRDefault="001332BD" w:rsidP="00480AC7">
            <w:pPr>
              <w:pStyle w:val="Tableheader"/>
              <w:autoSpaceDE w:val="0"/>
              <w:autoSpaceDN w:val="0"/>
              <w:adjustRightInd w:val="0"/>
              <w:rPr>
                <w:b/>
              </w:rPr>
            </w:pPr>
            <w:r w:rsidRPr="00B62EE5">
              <w:rPr>
                <w:b/>
                <w:szCs w:val="24"/>
              </w:rPr>
              <w:t>Use</w:t>
            </w:r>
          </w:p>
        </w:tc>
        <w:tc>
          <w:tcPr>
            <w:tcW w:w="2973" w:type="dxa"/>
            <w:tcBorders>
              <w:top w:val="single" w:sz="12" w:space="0" w:color="auto"/>
              <w:bottom w:val="single" w:sz="12" w:space="0" w:color="auto"/>
            </w:tcBorders>
            <w:shd w:val="clear" w:color="auto" w:fill="F3F3F3"/>
          </w:tcPr>
          <w:p w14:paraId="67817521" w14:textId="5D75C028" w:rsidR="001332BD" w:rsidRPr="00B62EE5" w:rsidRDefault="001332BD" w:rsidP="00480AC7">
            <w:pPr>
              <w:pStyle w:val="Tableheader"/>
              <w:autoSpaceDE w:val="0"/>
              <w:autoSpaceDN w:val="0"/>
              <w:adjustRightInd w:val="0"/>
              <w:rPr>
                <w:b/>
              </w:rPr>
            </w:pPr>
            <w:r w:rsidRPr="00B62EE5">
              <w:rPr>
                <w:b/>
                <w:szCs w:val="24"/>
              </w:rPr>
              <w:t>Constraint</w:t>
            </w:r>
          </w:p>
        </w:tc>
      </w:tr>
      <w:tr w:rsidR="001332BD" w:rsidRPr="00E956F7" w14:paraId="5B7E6296" w14:textId="77777777" w:rsidTr="005B271E">
        <w:trPr>
          <w:jc w:val="center"/>
        </w:trPr>
        <w:tc>
          <w:tcPr>
            <w:tcW w:w="1842" w:type="dxa"/>
            <w:tcBorders>
              <w:top w:val="single" w:sz="12" w:space="0" w:color="auto"/>
            </w:tcBorders>
          </w:tcPr>
          <w:p w14:paraId="39A85D38" w14:textId="42DE3809" w:rsidR="001332BD" w:rsidRPr="00E956F7" w:rsidRDefault="001332BD" w:rsidP="00480AC7">
            <w:pPr>
              <w:pStyle w:val="Tablebody"/>
              <w:autoSpaceDE w:val="0"/>
              <w:autoSpaceDN w:val="0"/>
              <w:adjustRightInd w:val="0"/>
            </w:pPr>
            <w:r w:rsidRPr="00E956F7">
              <w:rPr>
                <w:szCs w:val="24"/>
              </w:rPr>
              <w:t>min_grip</w:t>
            </w:r>
          </w:p>
        </w:tc>
        <w:tc>
          <w:tcPr>
            <w:tcW w:w="1417" w:type="dxa"/>
            <w:tcBorders>
              <w:top w:val="single" w:sz="12" w:space="0" w:color="auto"/>
            </w:tcBorders>
          </w:tcPr>
          <w:p w14:paraId="0B0D0D2E" w14:textId="3DAAD80D" w:rsidR="001332BD" w:rsidRPr="00E956F7" w:rsidRDefault="001332BD" w:rsidP="00480AC7">
            <w:pPr>
              <w:pStyle w:val="Tablebody"/>
              <w:autoSpaceDE w:val="0"/>
              <w:autoSpaceDN w:val="0"/>
              <w:adjustRightInd w:val="0"/>
            </w:pPr>
            <w:r w:rsidRPr="00E956F7">
              <w:rPr>
                <w:szCs w:val="24"/>
              </w:rPr>
              <w:t>Floating point</w:t>
            </w:r>
          </w:p>
        </w:tc>
        <w:tc>
          <w:tcPr>
            <w:tcW w:w="1276" w:type="dxa"/>
            <w:tcBorders>
              <w:top w:val="single" w:sz="12" w:space="0" w:color="auto"/>
            </w:tcBorders>
          </w:tcPr>
          <w:p w14:paraId="0EBF5D67" w14:textId="60062AB5" w:rsidR="001332BD" w:rsidRPr="00E956F7" w:rsidRDefault="001332BD" w:rsidP="00480AC7">
            <w:pPr>
              <w:pStyle w:val="Tablebody"/>
              <w:autoSpaceDE w:val="0"/>
              <w:autoSpaceDN w:val="0"/>
              <w:adjustRightInd w:val="0"/>
            </w:pPr>
            <w:r w:rsidRPr="00E956F7">
              <w:rPr>
                <w:szCs w:val="24"/>
              </w:rPr>
              <w:t>&gt; 0.0</w:t>
            </w:r>
          </w:p>
        </w:tc>
        <w:tc>
          <w:tcPr>
            <w:tcW w:w="992" w:type="dxa"/>
            <w:tcBorders>
              <w:top w:val="single" w:sz="12" w:space="0" w:color="auto"/>
            </w:tcBorders>
          </w:tcPr>
          <w:p w14:paraId="5E6EFB07" w14:textId="5DA59224" w:rsidR="001332BD" w:rsidRPr="00E956F7" w:rsidRDefault="001332BD" w:rsidP="00480AC7">
            <w:pPr>
              <w:pStyle w:val="Tablebody"/>
              <w:autoSpaceDE w:val="0"/>
              <w:autoSpaceDN w:val="0"/>
              <w:adjustRightInd w:val="0"/>
            </w:pPr>
            <w:r w:rsidRPr="00E956F7">
              <w:rPr>
                <w:szCs w:val="24"/>
              </w:rPr>
              <w:t>Optional</w:t>
            </w:r>
          </w:p>
        </w:tc>
        <w:tc>
          <w:tcPr>
            <w:tcW w:w="2973" w:type="dxa"/>
            <w:tcBorders>
              <w:top w:val="single" w:sz="12" w:space="0" w:color="auto"/>
            </w:tcBorders>
          </w:tcPr>
          <w:p w14:paraId="62A127BD" w14:textId="6D59DA1B" w:rsidR="001332BD" w:rsidRPr="00E956F7" w:rsidRDefault="001332BD" w:rsidP="00480AC7">
            <w:pPr>
              <w:pStyle w:val="Tablebody"/>
              <w:autoSpaceDE w:val="0"/>
              <w:autoSpaceDN w:val="0"/>
              <w:adjustRightInd w:val="0"/>
            </w:pPr>
            <w:r w:rsidRPr="00E956F7">
              <w:rPr>
                <w:szCs w:val="24"/>
              </w:rPr>
              <w:t>-</w:t>
            </w:r>
          </w:p>
        </w:tc>
      </w:tr>
      <w:tr w:rsidR="001332BD" w:rsidRPr="00E956F7" w14:paraId="5FC0AA9B" w14:textId="77777777" w:rsidTr="005B271E">
        <w:trPr>
          <w:jc w:val="center"/>
        </w:trPr>
        <w:tc>
          <w:tcPr>
            <w:tcW w:w="1842" w:type="dxa"/>
          </w:tcPr>
          <w:p w14:paraId="1A990809" w14:textId="491AD3E1" w:rsidR="001332BD" w:rsidRPr="00E956F7" w:rsidRDefault="001332BD" w:rsidP="00480AC7">
            <w:pPr>
              <w:pStyle w:val="Tablebody"/>
              <w:autoSpaceDE w:val="0"/>
              <w:autoSpaceDN w:val="0"/>
              <w:adjustRightInd w:val="0"/>
            </w:pPr>
            <w:r w:rsidRPr="00E956F7">
              <w:rPr>
                <w:szCs w:val="24"/>
              </w:rPr>
              <w:t>max_grip</w:t>
            </w:r>
          </w:p>
        </w:tc>
        <w:tc>
          <w:tcPr>
            <w:tcW w:w="1417" w:type="dxa"/>
          </w:tcPr>
          <w:p w14:paraId="7BD5F830" w14:textId="1E242728"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5A9F4F1C" w14:textId="474D5AD5" w:rsidR="001332BD" w:rsidRPr="00E956F7" w:rsidRDefault="001332BD" w:rsidP="00480AC7">
            <w:pPr>
              <w:pStyle w:val="Tablebody"/>
              <w:autoSpaceDE w:val="0"/>
              <w:autoSpaceDN w:val="0"/>
              <w:adjustRightInd w:val="0"/>
            </w:pPr>
            <w:r w:rsidRPr="00E956F7">
              <w:rPr>
                <w:szCs w:val="24"/>
              </w:rPr>
              <w:t>&gt; 0.0</w:t>
            </w:r>
          </w:p>
        </w:tc>
        <w:tc>
          <w:tcPr>
            <w:tcW w:w="992" w:type="dxa"/>
          </w:tcPr>
          <w:p w14:paraId="2CAAC0D0" w14:textId="0EB47EB4" w:rsidR="001332BD" w:rsidRPr="00E956F7" w:rsidRDefault="001332BD" w:rsidP="00480AC7">
            <w:pPr>
              <w:pStyle w:val="Tablebody"/>
              <w:autoSpaceDE w:val="0"/>
              <w:autoSpaceDN w:val="0"/>
              <w:adjustRightInd w:val="0"/>
            </w:pPr>
            <w:r w:rsidRPr="00E956F7">
              <w:rPr>
                <w:szCs w:val="24"/>
              </w:rPr>
              <w:t>Optional</w:t>
            </w:r>
          </w:p>
        </w:tc>
        <w:tc>
          <w:tcPr>
            <w:tcW w:w="2973" w:type="dxa"/>
          </w:tcPr>
          <w:p w14:paraId="2DB3A4A9" w14:textId="11963950" w:rsidR="001332BD" w:rsidRPr="00E956F7" w:rsidRDefault="001332BD" w:rsidP="00480AC7">
            <w:pPr>
              <w:pStyle w:val="Tablebody"/>
              <w:autoSpaceDE w:val="0"/>
              <w:autoSpaceDN w:val="0"/>
              <w:adjustRightInd w:val="0"/>
            </w:pPr>
            <w:r w:rsidRPr="00E956F7">
              <w:rPr>
                <w:szCs w:val="24"/>
              </w:rPr>
              <w:t>max_grip ≥ min_grip</w:t>
            </w:r>
          </w:p>
        </w:tc>
      </w:tr>
      <w:tr w:rsidR="001332BD" w:rsidRPr="00E956F7" w14:paraId="27AA087B" w14:textId="77777777" w:rsidTr="005B271E">
        <w:trPr>
          <w:jc w:val="center"/>
        </w:trPr>
        <w:tc>
          <w:tcPr>
            <w:tcW w:w="1842" w:type="dxa"/>
          </w:tcPr>
          <w:p w14:paraId="7D5DD386" w14:textId="1C57B7ED" w:rsidR="001332BD" w:rsidRPr="00E956F7" w:rsidRDefault="001332BD" w:rsidP="00480AC7">
            <w:pPr>
              <w:pStyle w:val="Tablebody"/>
              <w:autoSpaceDE w:val="0"/>
              <w:autoSpaceDN w:val="0"/>
              <w:adjustRightInd w:val="0"/>
            </w:pPr>
            <w:r w:rsidRPr="00E956F7">
              <w:rPr>
                <w:szCs w:val="24"/>
              </w:rPr>
              <w:t>hole_diameter</w:t>
            </w:r>
          </w:p>
        </w:tc>
        <w:tc>
          <w:tcPr>
            <w:tcW w:w="1417" w:type="dxa"/>
          </w:tcPr>
          <w:p w14:paraId="1388A602" w14:textId="3C087B6C"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7C55449C" w14:textId="146BAA64" w:rsidR="001332BD" w:rsidRPr="00E956F7" w:rsidRDefault="001332BD" w:rsidP="00480AC7">
            <w:pPr>
              <w:pStyle w:val="Tablebody"/>
              <w:autoSpaceDE w:val="0"/>
              <w:autoSpaceDN w:val="0"/>
              <w:adjustRightInd w:val="0"/>
            </w:pPr>
            <w:r w:rsidRPr="00E956F7">
              <w:rPr>
                <w:szCs w:val="24"/>
              </w:rPr>
              <w:t>&gt; 0.0</w:t>
            </w:r>
          </w:p>
        </w:tc>
        <w:tc>
          <w:tcPr>
            <w:tcW w:w="992" w:type="dxa"/>
          </w:tcPr>
          <w:p w14:paraId="6E36031D" w14:textId="2432E5A4" w:rsidR="001332BD" w:rsidRPr="00E956F7" w:rsidRDefault="001332BD" w:rsidP="00480AC7">
            <w:pPr>
              <w:pStyle w:val="Tablebody"/>
              <w:autoSpaceDE w:val="0"/>
              <w:autoSpaceDN w:val="0"/>
              <w:adjustRightInd w:val="0"/>
            </w:pPr>
            <w:r w:rsidRPr="00E956F7">
              <w:rPr>
                <w:szCs w:val="24"/>
              </w:rPr>
              <w:t>Optional</w:t>
            </w:r>
          </w:p>
        </w:tc>
        <w:tc>
          <w:tcPr>
            <w:tcW w:w="2973" w:type="dxa"/>
          </w:tcPr>
          <w:p w14:paraId="292265D9" w14:textId="7275DD7C" w:rsidR="001332BD" w:rsidRPr="00E956F7" w:rsidRDefault="001332BD" w:rsidP="00480AC7">
            <w:pPr>
              <w:pStyle w:val="Tablebody"/>
              <w:autoSpaceDE w:val="0"/>
              <w:autoSpaceDN w:val="0"/>
              <w:adjustRightInd w:val="0"/>
            </w:pPr>
            <w:r w:rsidRPr="00E956F7">
              <w:rPr>
                <w:szCs w:val="24"/>
              </w:rPr>
              <w:t>-</w:t>
            </w:r>
          </w:p>
        </w:tc>
      </w:tr>
      <w:tr w:rsidR="001332BD" w:rsidRPr="00E956F7" w14:paraId="44BE4137" w14:textId="77777777" w:rsidTr="005B271E">
        <w:trPr>
          <w:jc w:val="center"/>
        </w:trPr>
        <w:tc>
          <w:tcPr>
            <w:tcW w:w="1842" w:type="dxa"/>
          </w:tcPr>
          <w:p w14:paraId="41141792" w14:textId="434A19DD" w:rsidR="001332BD" w:rsidRPr="00E956F7" w:rsidRDefault="001332BD" w:rsidP="00480AC7">
            <w:pPr>
              <w:pStyle w:val="Tablebody"/>
              <w:autoSpaceDE w:val="0"/>
              <w:autoSpaceDN w:val="0"/>
              <w:adjustRightInd w:val="0"/>
            </w:pPr>
            <w:r w:rsidRPr="00E956F7">
              <w:rPr>
                <w:szCs w:val="24"/>
              </w:rPr>
              <w:t>hole_depth</w:t>
            </w:r>
          </w:p>
        </w:tc>
        <w:tc>
          <w:tcPr>
            <w:tcW w:w="1417" w:type="dxa"/>
          </w:tcPr>
          <w:p w14:paraId="3AD9216B" w14:textId="06070A3F"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36E3D67F" w14:textId="0C2D04FD" w:rsidR="001332BD" w:rsidRPr="00E956F7" w:rsidRDefault="001332BD" w:rsidP="00480AC7">
            <w:pPr>
              <w:pStyle w:val="Tablebody"/>
              <w:autoSpaceDE w:val="0"/>
              <w:autoSpaceDN w:val="0"/>
              <w:adjustRightInd w:val="0"/>
            </w:pPr>
            <w:r w:rsidRPr="00E956F7">
              <w:rPr>
                <w:szCs w:val="24"/>
              </w:rPr>
              <w:t>&gt; 0.0</w:t>
            </w:r>
          </w:p>
        </w:tc>
        <w:tc>
          <w:tcPr>
            <w:tcW w:w="992" w:type="dxa"/>
          </w:tcPr>
          <w:p w14:paraId="5DA88AB2" w14:textId="0B5176A6" w:rsidR="001332BD" w:rsidRPr="00E956F7" w:rsidRDefault="001332BD" w:rsidP="00480AC7">
            <w:pPr>
              <w:pStyle w:val="Tablebody"/>
              <w:autoSpaceDE w:val="0"/>
              <w:autoSpaceDN w:val="0"/>
              <w:adjustRightInd w:val="0"/>
            </w:pPr>
            <w:r w:rsidRPr="00E956F7">
              <w:rPr>
                <w:szCs w:val="24"/>
              </w:rPr>
              <w:t>Optional</w:t>
            </w:r>
          </w:p>
        </w:tc>
        <w:tc>
          <w:tcPr>
            <w:tcW w:w="2973" w:type="dxa"/>
          </w:tcPr>
          <w:p w14:paraId="25DDB039" w14:textId="62019823" w:rsidR="001332BD" w:rsidRPr="00E956F7" w:rsidRDefault="001332BD" w:rsidP="00480AC7">
            <w:pPr>
              <w:pStyle w:val="Tablebody"/>
              <w:autoSpaceDE w:val="0"/>
              <w:autoSpaceDN w:val="0"/>
              <w:adjustRightInd w:val="0"/>
            </w:pPr>
            <w:r w:rsidRPr="00E956F7">
              <w:rPr>
                <w:szCs w:val="24"/>
              </w:rPr>
              <w:t>-</w:t>
            </w:r>
          </w:p>
        </w:tc>
      </w:tr>
      <w:tr w:rsidR="001332BD" w:rsidRPr="00E956F7" w14:paraId="7AA52E47" w14:textId="77777777" w:rsidTr="005B271E">
        <w:trPr>
          <w:jc w:val="center"/>
        </w:trPr>
        <w:tc>
          <w:tcPr>
            <w:tcW w:w="1842" w:type="dxa"/>
          </w:tcPr>
          <w:p w14:paraId="51D8B1E6" w14:textId="15B1E660" w:rsidR="001332BD" w:rsidRPr="00E956F7" w:rsidRDefault="001332BD" w:rsidP="00480AC7">
            <w:pPr>
              <w:pStyle w:val="Tablebody"/>
              <w:autoSpaceDE w:val="0"/>
              <w:autoSpaceDN w:val="0"/>
              <w:adjustRightInd w:val="0"/>
            </w:pPr>
            <w:r w:rsidRPr="00E956F7">
              <w:rPr>
                <w:szCs w:val="24"/>
              </w:rPr>
              <w:t>shoulder_diameter</w:t>
            </w:r>
          </w:p>
        </w:tc>
        <w:tc>
          <w:tcPr>
            <w:tcW w:w="1417" w:type="dxa"/>
          </w:tcPr>
          <w:p w14:paraId="012D9302" w14:textId="2CF03FE3"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4C6D6E05" w14:textId="107D527A" w:rsidR="001332BD" w:rsidRPr="00E956F7" w:rsidRDefault="001332BD" w:rsidP="00480AC7">
            <w:pPr>
              <w:pStyle w:val="Tablebody"/>
              <w:autoSpaceDE w:val="0"/>
              <w:autoSpaceDN w:val="0"/>
              <w:adjustRightInd w:val="0"/>
            </w:pPr>
            <w:r w:rsidRPr="00E956F7">
              <w:rPr>
                <w:szCs w:val="24"/>
              </w:rPr>
              <w:t>&gt; 0.0</w:t>
            </w:r>
          </w:p>
        </w:tc>
        <w:tc>
          <w:tcPr>
            <w:tcW w:w="992" w:type="dxa"/>
          </w:tcPr>
          <w:p w14:paraId="1D229BCC" w14:textId="2B8AAE14" w:rsidR="001332BD" w:rsidRPr="00E956F7" w:rsidRDefault="001332BD" w:rsidP="00480AC7">
            <w:pPr>
              <w:pStyle w:val="Tablebody"/>
              <w:autoSpaceDE w:val="0"/>
              <w:autoSpaceDN w:val="0"/>
              <w:adjustRightInd w:val="0"/>
            </w:pPr>
            <w:r w:rsidRPr="00E956F7">
              <w:rPr>
                <w:szCs w:val="24"/>
              </w:rPr>
              <w:t>Optional</w:t>
            </w:r>
          </w:p>
        </w:tc>
        <w:tc>
          <w:tcPr>
            <w:tcW w:w="2973" w:type="dxa"/>
          </w:tcPr>
          <w:p w14:paraId="53BFA837" w14:textId="67AD0BFD" w:rsidR="001332BD" w:rsidRPr="00E956F7" w:rsidRDefault="001332BD" w:rsidP="00480AC7">
            <w:pPr>
              <w:pStyle w:val="Tablebody"/>
              <w:autoSpaceDE w:val="0"/>
              <w:autoSpaceDN w:val="0"/>
              <w:adjustRightInd w:val="0"/>
            </w:pPr>
            <w:r w:rsidRPr="00E956F7">
              <w:rPr>
                <w:szCs w:val="24"/>
              </w:rPr>
              <w:t>-</w:t>
            </w:r>
          </w:p>
        </w:tc>
      </w:tr>
      <w:tr w:rsidR="001332BD" w:rsidRPr="00E956F7" w14:paraId="012D78F0" w14:textId="77777777" w:rsidTr="005B271E">
        <w:trPr>
          <w:jc w:val="center"/>
        </w:trPr>
        <w:tc>
          <w:tcPr>
            <w:tcW w:w="1842" w:type="dxa"/>
          </w:tcPr>
          <w:p w14:paraId="2DED5401" w14:textId="03991F9F" w:rsidR="001332BD" w:rsidRPr="00E956F7" w:rsidRDefault="001332BD" w:rsidP="00480AC7">
            <w:pPr>
              <w:pStyle w:val="Tablebody"/>
              <w:autoSpaceDE w:val="0"/>
              <w:autoSpaceDN w:val="0"/>
              <w:adjustRightInd w:val="0"/>
            </w:pPr>
            <w:r w:rsidRPr="00E956F7">
              <w:rPr>
                <w:szCs w:val="24"/>
              </w:rPr>
              <w:t>shoulder_length</w:t>
            </w:r>
          </w:p>
        </w:tc>
        <w:tc>
          <w:tcPr>
            <w:tcW w:w="1417" w:type="dxa"/>
          </w:tcPr>
          <w:p w14:paraId="04BC67BC" w14:textId="41F0C83B"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4AE441B5" w14:textId="377C4F34" w:rsidR="001332BD" w:rsidRPr="00E956F7" w:rsidRDefault="001332BD" w:rsidP="00480AC7">
            <w:pPr>
              <w:pStyle w:val="Tablebody"/>
              <w:autoSpaceDE w:val="0"/>
              <w:autoSpaceDN w:val="0"/>
              <w:adjustRightInd w:val="0"/>
            </w:pPr>
            <w:r w:rsidRPr="00E956F7">
              <w:rPr>
                <w:szCs w:val="24"/>
              </w:rPr>
              <w:t>&gt; 0.0</w:t>
            </w:r>
          </w:p>
        </w:tc>
        <w:tc>
          <w:tcPr>
            <w:tcW w:w="992" w:type="dxa"/>
          </w:tcPr>
          <w:p w14:paraId="31B98F40" w14:textId="1284F04D" w:rsidR="001332BD" w:rsidRPr="00E956F7" w:rsidRDefault="001332BD" w:rsidP="00480AC7">
            <w:pPr>
              <w:pStyle w:val="Tablebody"/>
              <w:autoSpaceDE w:val="0"/>
              <w:autoSpaceDN w:val="0"/>
              <w:adjustRightInd w:val="0"/>
            </w:pPr>
            <w:r w:rsidRPr="00E956F7">
              <w:rPr>
                <w:szCs w:val="24"/>
              </w:rPr>
              <w:t>Optional</w:t>
            </w:r>
          </w:p>
        </w:tc>
        <w:tc>
          <w:tcPr>
            <w:tcW w:w="2973" w:type="dxa"/>
          </w:tcPr>
          <w:p w14:paraId="36B96391" w14:textId="78F69E96" w:rsidR="001332BD" w:rsidRPr="00E956F7" w:rsidRDefault="001332BD" w:rsidP="00480AC7">
            <w:pPr>
              <w:pStyle w:val="Tablebody"/>
              <w:autoSpaceDE w:val="0"/>
              <w:autoSpaceDN w:val="0"/>
              <w:adjustRightInd w:val="0"/>
            </w:pPr>
            <w:r w:rsidRPr="00E956F7">
              <w:rPr>
                <w:szCs w:val="24"/>
              </w:rPr>
              <w:t>-</w:t>
            </w:r>
          </w:p>
        </w:tc>
      </w:tr>
      <w:tr w:rsidR="001332BD" w:rsidRPr="00E956F7" w14:paraId="32B6B0DB" w14:textId="77777777" w:rsidTr="005B271E">
        <w:trPr>
          <w:jc w:val="center"/>
        </w:trPr>
        <w:tc>
          <w:tcPr>
            <w:tcW w:w="1842" w:type="dxa"/>
          </w:tcPr>
          <w:p w14:paraId="488538B3" w14:textId="58C573A8" w:rsidR="001332BD" w:rsidRPr="00E956F7" w:rsidRDefault="001332BD" w:rsidP="00480AC7">
            <w:pPr>
              <w:pStyle w:val="Tablebody"/>
              <w:autoSpaceDE w:val="0"/>
              <w:autoSpaceDN w:val="0"/>
              <w:adjustRightInd w:val="0"/>
            </w:pPr>
            <w:r w:rsidRPr="00E956F7">
              <w:rPr>
                <w:szCs w:val="24"/>
              </w:rPr>
              <w:t>tennon_diameter</w:t>
            </w:r>
          </w:p>
        </w:tc>
        <w:tc>
          <w:tcPr>
            <w:tcW w:w="1417" w:type="dxa"/>
          </w:tcPr>
          <w:p w14:paraId="39DCF6A2" w14:textId="7FF0004F"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6CEE6E5B" w14:textId="6A9A49B4" w:rsidR="001332BD" w:rsidRPr="00E956F7" w:rsidRDefault="001332BD" w:rsidP="00480AC7">
            <w:pPr>
              <w:pStyle w:val="Tablebody"/>
              <w:autoSpaceDE w:val="0"/>
              <w:autoSpaceDN w:val="0"/>
              <w:adjustRightInd w:val="0"/>
            </w:pPr>
            <w:r w:rsidRPr="00E956F7">
              <w:rPr>
                <w:szCs w:val="24"/>
              </w:rPr>
              <w:t>&gt; 0.0</w:t>
            </w:r>
          </w:p>
        </w:tc>
        <w:tc>
          <w:tcPr>
            <w:tcW w:w="992" w:type="dxa"/>
          </w:tcPr>
          <w:p w14:paraId="120C7A2B" w14:textId="729E7978" w:rsidR="001332BD" w:rsidRPr="00E956F7" w:rsidRDefault="001332BD" w:rsidP="00480AC7">
            <w:pPr>
              <w:pStyle w:val="Tablebody"/>
              <w:autoSpaceDE w:val="0"/>
              <w:autoSpaceDN w:val="0"/>
              <w:adjustRightInd w:val="0"/>
            </w:pPr>
            <w:r w:rsidRPr="00E956F7">
              <w:rPr>
                <w:szCs w:val="24"/>
              </w:rPr>
              <w:t>Optional</w:t>
            </w:r>
          </w:p>
        </w:tc>
        <w:tc>
          <w:tcPr>
            <w:tcW w:w="2973" w:type="dxa"/>
          </w:tcPr>
          <w:p w14:paraId="03B786B0" w14:textId="55DC85A4" w:rsidR="001332BD" w:rsidRPr="00E956F7" w:rsidRDefault="001332BD" w:rsidP="00480AC7">
            <w:pPr>
              <w:pStyle w:val="Tablebody"/>
              <w:autoSpaceDE w:val="0"/>
              <w:autoSpaceDN w:val="0"/>
              <w:adjustRightInd w:val="0"/>
            </w:pPr>
            <w:r w:rsidRPr="00E956F7">
              <w:rPr>
                <w:szCs w:val="24"/>
              </w:rPr>
              <w:t>-</w:t>
            </w:r>
          </w:p>
        </w:tc>
      </w:tr>
      <w:tr w:rsidR="001332BD" w:rsidRPr="00E956F7" w14:paraId="4FFA2976" w14:textId="77777777" w:rsidTr="005B271E">
        <w:trPr>
          <w:jc w:val="center"/>
        </w:trPr>
        <w:tc>
          <w:tcPr>
            <w:tcW w:w="1842" w:type="dxa"/>
          </w:tcPr>
          <w:p w14:paraId="25AB8DC3" w14:textId="27FE79F6" w:rsidR="001332BD" w:rsidRPr="00E956F7" w:rsidRDefault="001332BD" w:rsidP="00480AC7">
            <w:pPr>
              <w:pStyle w:val="Tablebody"/>
              <w:autoSpaceDE w:val="0"/>
              <w:autoSpaceDN w:val="0"/>
              <w:adjustRightInd w:val="0"/>
            </w:pPr>
            <w:r w:rsidRPr="00E956F7">
              <w:rPr>
                <w:szCs w:val="24"/>
              </w:rPr>
              <w:t>tennon_length</w:t>
            </w:r>
          </w:p>
        </w:tc>
        <w:tc>
          <w:tcPr>
            <w:tcW w:w="1417" w:type="dxa"/>
          </w:tcPr>
          <w:p w14:paraId="416A4144" w14:textId="5317F12B" w:rsidR="001332BD" w:rsidRPr="00E956F7" w:rsidRDefault="001332BD" w:rsidP="00480AC7">
            <w:pPr>
              <w:pStyle w:val="Tablebody"/>
              <w:autoSpaceDE w:val="0"/>
              <w:autoSpaceDN w:val="0"/>
              <w:adjustRightInd w:val="0"/>
            </w:pPr>
            <w:r w:rsidRPr="00E956F7">
              <w:rPr>
                <w:szCs w:val="24"/>
              </w:rPr>
              <w:t>Floating point</w:t>
            </w:r>
          </w:p>
        </w:tc>
        <w:tc>
          <w:tcPr>
            <w:tcW w:w="1276" w:type="dxa"/>
          </w:tcPr>
          <w:p w14:paraId="245695DC" w14:textId="2C053BD3" w:rsidR="001332BD" w:rsidRPr="00E956F7" w:rsidRDefault="001332BD" w:rsidP="00480AC7">
            <w:pPr>
              <w:pStyle w:val="Tablebody"/>
              <w:autoSpaceDE w:val="0"/>
              <w:autoSpaceDN w:val="0"/>
              <w:adjustRightInd w:val="0"/>
            </w:pPr>
            <w:r w:rsidRPr="00E956F7">
              <w:rPr>
                <w:szCs w:val="24"/>
              </w:rPr>
              <w:t>&gt; 0.0</w:t>
            </w:r>
          </w:p>
        </w:tc>
        <w:tc>
          <w:tcPr>
            <w:tcW w:w="992" w:type="dxa"/>
          </w:tcPr>
          <w:p w14:paraId="28BFEFB1" w14:textId="3DF4F9E9" w:rsidR="001332BD" w:rsidRPr="00E956F7" w:rsidRDefault="001332BD" w:rsidP="00480AC7">
            <w:pPr>
              <w:pStyle w:val="Tablebody"/>
              <w:autoSpaceDE w:val="0"/>
              <w:autoSpaceDN w:val="0"/>
              <w:adjustRightInd w:val="0"/>
            </w:pPr>
            <w:r w:rsidRPr="00E956F7">
              <w:rPr>
                <w:szCs w:val="24"/>
              </w:rPr>
              <w:t>Optional</w:t>
            </w:r>
          </w:p>
        </w:tc>
        <w:tc>
          <w:tcPr>
            <w:tcW w:w="2973" w:type="dxa"/>
          </w:tcPr>
          <w:p w14:paraId="665B19D0" w14:textId="0AB65FC8" w:rsidR="001332BD" w:rsidRPr="00E956F7" w:rsidRDefault="001332BD" w:rsidP="00480AC7">
            <w:pPr>
              <w:pStyle w:val="Tablebody"/>
              <w:autoSpaceDE w:val="0"/>
              <w:autoSpaceDN w:val="0"/>
              <w:adjustRightInd w:val="0"/>
            </w:pPr>
            <w:r w:rsidRPr="00E956F7">
              <w:rPr>
                <w:szCs w:val="24"/>
              </w:rPr>
              <w:t>-</w:t>
            </w:r>
          </w:p>
        </w:tc>
      </w:tr>
    </w:tbl>
    <w:p w14:paraId="4206A0E5" w14:textId="77777777" w:rsidR="00055698" w:rsidRPr="005C2D94" w:rsidRDefault="00055698" w:rsidP="00BD52D7">
      <w:pPr>
        <w:pStyle w:val="Caption"/>
        <w:rPr>
          <w:del w:id="2119" w:author="LUEJE Claudia" w:date="2023-06-26T17:59:00Z"/>
          <w:rFonts w:cs="Calibri"/>
          <w:lang w:eastAsia="en-GB"/>
        </w:rPr>
      </w:pPr>
    </w:p>
    <w:p w14:paraId="13573F92" w14:textId="77777777" w:rsidR="00FC68DB" w:rsidRPr="001A254C" w:rsidRDefault="00FC68DB" w:rsidP="00B202D2">
      <w:pPr>
        <w:autoSpaceDE w:val="0"/>
        <w:autoSpaceDN w:val="0"/>
        <w:adjustRightInd w:val="0"/>
        <w:spacing w:after="0"/>
        <w:rPr>
          <w:del w:id="2120" w:author="LUEJE Claudia" w:date="2023-06-26T17:59:00Z"/>
          <w:rFonts w:cs="Calibri"/>
          <w:lang w:eastAsia="en-GB"/>
        </w:rPr>
      </w:pPr>
      <w:del w:id="2121" w:author="LUEJE Claudia" w:date="2023-06-26T17:59:00Z">
        <w:r w:rsidRPr="001A254C">
          <w:rPr>
            <w:rFonts w:cs="Calibri"/>
            <w:lang w:eastAsia="en-GB"/>
          </w:rPr>
          <w:delText>Recommendations:</w:delText>
        </w:r>
      </w:del>
    </w:p>
    <w:p w14:paraId="5F0ECEC1" w14:textId="70E1148D" w:rsidR="001332BD" w:rsidRPr="00E956F7" w:rsidRDefault="002D6B86">
      <w:pPr>
        <w:pStyle w:val="BodyText"/>
        <w:autoSpaceDE w:val="0"/>
        <w:autoSpaceDN w:val="0"/>
        <w:adjustRightInd w:val="0"/>
        <w:rPr>
          <w:ins w:id="2122" w:author="LUEJE Claudia" w:date="2023-06-26T17:59:00Z"/>
          <w:szCs w:val="24"/>
        </w:rPr>
      </w:pPr>
      <w:ins w:id="2123" w:author="LUEJE Claudia" w:date="2023-06-26T17:59:00Z">
        <w:r>
          <w:rPr>
            <w:szCs w:val="24"/>
          </w:rPr>
          <w:t>The following are r</w:t>
        </w:r>
        <w:r w:rsidR="001332BD" w:rsidRPr="00E956F7">
          <w:rPr>
            <w:szCs w:val="24"/>
          </w:rPr>
          <w:t>ecommendations:</w:t>
        </w:r>
      </w:ins>
    </w:p>
    <w:p w14:paraId="561E9CB3" w14:textId="2AC1B09D" w:rsidR="001332BD" w:rsidRPr="00E956F7" w:rsidRDefault="002D6B86">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4" w:author="LUEJE Claudia" w:date="2023-06-26T17:59:00Z">
        <w:r>
          <w:rPr>
            <w:szCs w:val="24"/>
          </w:rPr>
          <w:t>a)</w:t>
        </w:r>
        <w:r w:rsidR="001332BD" w:rsidRPr="00E956F7">
          <w:rPr>
            <w:szCs w:val="24"/>
          </w:rPr>
          <w:tab/>
        </w:r>
      </w:ins>
      <w:r w:rsidR="001332BD" w:rsidRPr="00483F25">
        <w:rPr>
          <w:rStyle w:val="ISOCode"/>
        </w:rPr>
        <w:t>hole_diameter</w:t>
      </w:r>
      <w:r w:rsidR="001332BD" w:rsidRPr="00E956F7">
        <w:rPr>
          <w:szCs w:val="24"/>
        </w:rPr>
        <w:t xml:space="preserve"> is defined with </w:t>
      </w:r>
      <w:r w:rsidR="001332BD" w:rsidRPr="00483F25">
        <w:rPr>
          <w:rStyle w:val="ISOCode"/>
        </w:rPr>
        <w:t xml:space="preserve">hole_depth </w:t>
      </w:r>
      <w:r w:rsidR="001332BD" w:rsidRPr="00E956F7">
        <w:rPr>
          <w:szCs w:val="24"/>
        </w:rPr>
        <w:t>and vice versa;</w:t>
      </w:r>
    </w:p>
    <w:p w14:paraId="6F6E7004" w14:textId="0EC40227" w:rsidR="001332BD" w:rsidRPr="00E956F7" w:rsidRDefault="002D6B86">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5" w:author="LUEJE Claudia" w:date="2023-06-26T17:59:00Z">
        <w:r>
          <w:rPr>
            <w:szCs w:val="24"/>
          </w:rPr>
          <w:t>b)</w:t>
        </w:r>
        <w:r w:rsidR="001332BD" w:rsidRPr="00E956F7">
          <w:rPr>
            <w:szCs w:val="24"/>
          </w:rPr>
          <w:tab/>
        </w:r>
      </w:ins>
      <w:r w:rsidR="001332BD" w:rsidRPr="00483F25">
        <w:rPr>
          <w:rStyle w:val="ISOCode"/>
        </w:rPr>
        <w:t>tennon_diameter</w:t>
      </w:r>
      <w:r w:rsidR="001332BD" w:rsidRPr="00E956F7">
        <w:rPr>
          <w:szCs w:val="24"/>
        </w:rPr>
        <w:t xml:space="preserve"> exist only if </w:t>
      </w:r>
      <w:r w:rsidR="001332BD" w:rsidRPr="00483F25">
        <w:rPr>
          <w:rStyle w:val="ISOCode"/>
        </w:rPr>
        <w:t>shoulder_diameter</w:t>
      </w:r>
      <w:r w:rsidR="001332BD" w:rsidRPr="00E956F7">
        <w:rPr>
          <w:szCs w:val="24"/>
        </w:rPr>
        <w:t xml:space="preserve"> is defined and vice versa.</w:t>
      </w:r>
    </w:p>
    <w:p w14:paraId="7ACC465B" w14:textId="32A614E2" w:rsidR="001332BD" w:rsidRPr="00E956F7" w:rsidRDefault="001332BD">
      <w:pPr>
        <w:pStyle w:val="BodyText"/>
        <w:autoSpaceDE w:val="0"/>
        <w:autoSpaceDN w:val="0"/>
        <w:adjustRightInd w:val="0"/>
        <w:rPr>
          <w:szCs w:val="24"/>
        </w:rPr>
      </w:pPr>
      <w:r w:rsidRPr="00E956F7">
        <w:rPr>
          <w:szCs w:val="24"/>
        </w:rPr>
        <w:t xml:space="preserve">The pictures above describe what the attributes of </w:t>
      </w:r>
      <w:r w:rsidRPr="00483F25">
        <w:rPr>
          <w:rStyle w:val="ISOCode"/>
        </w:rPr>
        <w:t>&lt;rivet</w:t>
      </w:r>
      <w:del w:id="2126" w:author="LUEJE Claudia" w:date="2023-06-26T17:59:00Z">
        <w:r w:rsidR="00FC68DB" w:rsidRPr="005C2D94">
          <w:rPr>
            <w:rFonts w:ascii="Courier New" w:hAnsi="Courier New" w:cs="Courier New"/>
            <w:b/>
            <w:bCs/>
            <w:i/>
            <w:sz w:val="18"/>
            <w:szCs w:val="18"/>
          </w:rPr>
          <w:delText>&gt;</w:delText>
        </w:r>
      </w:del>
      <w:ins w:id="2127" w:author="LUEJE Claudia" w:date="2023-06-26T17:59:00Z">
        <w:r w:rsidRPr="00483F25">
          <w:rPr>
            <w:rStyle w:val="ISOCode"/>
          </w:rPr>
          <w:t>/&gt;</w:t>
        </w:r>
      </w:ins>
      <w:r w:rsidRPr="00E956F7">
        <w:rPr>
          <w:szCs w:val="24"/>
        </w:rPr>
        <w:t xml:space="preserve"> and </w:t>
      </w:r>
      <w:r w:rsidRPr="00483F25">
        <w:rPr>
          <w:rStyle w:val="ISOCode"/>
        </w:rPr>
        <w:t>&lt;solid</w:t>
      </w:r>
      <w:del w:id="2128" w:author="LUEJE Claudia" w:date="2023-06-26T17:59:00Z">
        <w:r w:rsidR="00FC68DB" w:rsidRPr="005C2D94">
          <w:rPr>
            <w:rFonts w:ascii="Courier New" w:hAnsi="Courier New" w:cs="Courier New"/>
            <w:b/>
            <w:bCs/>
            <w:i/>
            <w:sz w:val="18"/>
            <w:szCs w:val="18"/>
          </w:rPr>
          <w:delText>&gt;</w:delText>
        </w:r>
      </w:del>
      <w:ins w:id="2129" w:author="LUEJE Claudia" w:date="2023-06-26T17:59:00Z">
        <w:r w:rsidRPr="00483F25">
          <w:rPr>
            <w:rStyle w:val="ISOCode"/>
          </w:rPr>
          <w:t>/&gt;</w:t>
        </w:r>
      </w:ins>
      <w:r w:rsidRPr="00E956F7">
        <w:rPr>
          <w:szCs w:val="24"/>
        </w:rPr>
        <w:t xml:space="preserve"> correspond to:</w:t>
      </w:r>
    </w:p>
    <w:p w14:paraId="09B4097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0" w:author="LUEJE Claudia" w:date="2023-06-26T17:59:00Z">
        <w:r w:rsidRPr="00E956F7">
          <w:rPr>
            <w:szCs w:val="24"/>
          </w:rPr>
          <w:t>—</w:t>
        </w:r>
        <w:r w:rsidRPr="00E956F7">
          <w:rPr>
            <w:szCs w:val="24"/>
          </w:rPr>
          <w:tab/>
        </w:r>
      </w:ins>
      <w:r w:rsidRPr="00483F25">
        <w:rPr>
          <w:rStyle w:val="ISOCode"/>
        </w:rPr>
        <w:t>min_grip, max_grip</w:t>
      </w:r>
      <w:r w:rsidRPr="00E956F7">
        <w:rPr>
          <w:szCs w:val="24"/>
        </w:rPr>
        <w:t>: these two attributes collectively describe the effective grip range;</w:t>
      </w:r>
    </w:p>
    <w:p w14:paraId="5ADC168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1" w:author="LUEJE Claudia" w:date="2023-06-26T17:59:00Z">
        <w:r w:rsidRPr="00E956F7">
          <w:rPr>
            <w:szCs w:val="24"/>
          </w:rPr>
          <w:t>—</w:t>
        </w:r>
        <w:r w:rsidRPr="00E956F7">
          <w:rPr>
            <w:szCs w:val="24"/>
          </w:rPr>
          <w:tab/>
        </w:r>
      </w:ins>
      <w:r w:rsidRPr="00483F25">
        <w:rPr>
          <w:rStyle w:val="ISOCode"/>
        </w:rPr>
        <w:t>hole_diameter</w:t>
      </w:r>
      <w:r w:rsidRPr="00E956F7">
        <w:rPr>
          <w:szCs w:val="24"/>
        </w:rPr>
        <w:t>: this is the diameter of the hole of the tube. This value is provided in a supplier standard normally;</w:t>
      </w:r>
    </w:p>
    <w:p w14:paraId="48596CB9" w14:textId="22984EB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2" w:author="LUEJE Claudia" w:date="2023-06-26T17:59:00Z">
        <w:r w:rsidRPr="00E956F7">
          <w:rPr>
            <w:szCs w:val="24"/>
          </w:rPr>
          <w:t>—</w:t>
        </w:r>
        <w:r w:rsidRPr="00E956F7">
          <w:rPr>
            <w:szCs w:val="24"/>
          </w:rPr>
          <w:tab/>
        </w:r>
      </w:ins>
      <w:r w:rsidRPr="00483F25">
        <w:rPr>
          <w:rStyle w:val="ISOCode"/>
        </w:rPr>
        <w:t>hole_depth</w:t>
      </w:r>
      <w:r w:rsidRPr="00E956F7">
        <w:rPr>
          <w:szCs w:val="24"/>
        </w:rPr>
        <w:t xml:space="preserve">: this is a measure of the hole of the tube. There is no exact relation between </w:t>
      </w:r>
      <w:r w:rsidRPr="00483F25">
        <w:rPr>
          <w:rStyle w:val="ISOCode"/>
        </w:rPr>
        <w:t>hole_depth</w:t>
      </w:r>
      <w:r w:rsidRPr="00E956F7">
        <w:rPr>
          <w:szCs w:val="24"/>
        </w:rPr>
        <w:t xml:space="preserve"> and grip range. Based on the supplier it </w:t>
      </w:r>
      <w:del w:id="2133" w:author="LUEJE Claudia" w:date="2023-06-26T17:59:00Z">
        <w:r w:rsidR="00FC68DB" w:rsidRPr="0013175B">
          <w:rPr>
            <w:rFonts w:cs="Calibri"/>
            <w:lang w:eastAsia="en-GB"/>
          </w:rPr>
          <w:delText>might</w:delText>
        </w:r>
      </w:del>
      <w:ins w:id="2134" w:author="LUEJE Claudia" w:date="2023-06-26T17:59:00Z">
        <w:r w:rsidR="002D6B86">
          <w:rPr>
            <w:szCs w:val="24"/>
          </w:rPr>
          <w:t>can</w:t>
        </w:r>
      </w:ins>
      <w:r w:rsidRPr="00E956F7">
        <w:rPr>
          <w:szCs w:val="24"/>
        </w:rPr>
        <w:t xml:space="preserve"> be a length calculation that </w:t>
      </w:r>
      <w:del w:id="2135" w:author="LUEJE Claudia" w:date="2023-06-26T17:59:00Z">
        <w:r w:rsidR="00FC68DB" w:rsidRPr="0013175B">
          <w:rPr>
            <w:rFonts w:cs="Calibri"/>
            <w:lang w:eastAsia="en-GB"/>
          </w:rPr>
          <w:delText>could</w:delText>
        </w:r>
      </w:del>
      <w:ins w:id="2136" w:author="LUEJE Claudia" w:date="2023-06-26T17:59:00Z">
        <w:r w:rsidRPr="00E956F7">
          <w:rPr>
            <w:szCs w:val="24"/>
          </w:rPr>
          <w:t>c</w:t>
        </w:r>
        <w:r w:rsidR="002D6B86">
          <w:rPr>
            <w:szCs w:val="24"/>
          </w:rPr>
          <w:t>an</w:t>
        </w:r>
      </w:ins>
      <w:r w:rsidRPr="00E956F7">
        <w:rPr>
          <w:szCs w:val="24"/>
        </w:rPr>
        <w:t xml:space="preserve"> be</w:t>
      </w:r>
      <w:ins w:id="2137" w:author="LUEJE Claudia" w:date="2023-06-26T17:59:00Z">
        <w:r w:rsidRPr="00E956F7">
          <w:rPr>
            <w:szCs w:val="24"/>
          </w:rPr>
          <w:t xml:space="preserve"> </w:t>
        </w:r>
        <w:r w:rsidR="002D6B86">
          <w:rPr>
            <w:szCs w:val="24"/>
          </w:rPr>
          <w:t>the</w:t>
        </w:r>
      </w:ins>
      <w:r w:rsidR="002D6B86">
        <w:rPr>
          <w:szCs w:val="24"/>
        </w:rPr>
        <w:t xml:space="preserve"> </w:t>
      </w:r>
      <w:r w:rsidRPr="00E956F7">
        <w:rPr>
          <w:szCs w:val="24"/>
        </w:rPr>
        <w:t>result in an advised clinch allowance based on the work thickness calculated by the sum of the thicknesses of connected parts</w:t>
      </w:r>
      <w:del w:id="2138" w:author="LUEJE Claudia" w:date="2023-06-26T17:59:00Z">
        <w:r w:rsidR="001A254C">
          <w:rPr>
            <w:rFonts w:cs="Calibri"/>
            <w:lang w:eastAsia="en-GB"/>
          </w:rPr>
          <w:delText>;</w:delText>
        </w:r>
      </w:del>
      <w:ins w:id="2139" w:author="LUEJE Claudia" w:date="2023-06-26T17:59:00Z">
        <w:r w:rsidR="00B52DAC">
          <w:rPr>
            <w:szCs w:val="24"/>
          </w:rPr>
          <w:t xml:space="preserve"> shown in </w:t>
        </w:r>
        <w:r w:rsidR="00B52DAC" w:rsidRPr="00B52DAC">
          <w:rPr>
            <w:rStyle w:val="citefig"/>
          </w:rPr>
          <w:t>Figure 15</w:t>
        </w:r>
        <w:r w:rsidR="00B52DAC">
          <w:rPr>
            <w:szCs w:val="24"/>
          </w:rPr>
          <w:t>.</w:t>
        </w:r>
      </w:ins>
    </w:p>
    <w:p w14:paraId="48110465" w14:textId="77777777" w:rsidR="00FC68DB" w:rsidRPr="0013175B" w:rsidRDefault="00A2134E" w:rsidP="00B202D2">
      <w:pPr>
        <w:pStyle w:val="ListParagraph"/>
        <w:keepNext/>
        <w:autoSpaceDE w:val="0"/>
        <w:autoSpaceDN w:val="0"/>
        <w:adjustRightInd w:val="0"/>
        <w:ind w:left="0"/>
        <w:jc w:val="center"/>
        <w:rPr>
          <w:del w:id="2140" w:author="LUEJE Claudia" w:date="2023-06-26T17:59:00Z"/>
        </w:rPr>
      </w:pPr>
      <w:del w:id="2141" w:author="LUEJE Claudia" w:date="2023-06-26T17:59:00Z">
        <w:r w:rsidRPr="0013175B">
          <w:rPr>
            <w:noProof/>
          </w:rPr>
          <w:drawing>
            <wp:inline distT="0" distB="0" distL="0" distR="0" wp14:anchorId="4FE273D4" wp14:editId="3D825D63">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del>
    </w:p>
    <w:p w14:paraId="29ACBEB7" w14:textId="2BCD8F8A"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42" w:author="LUEJE Claudia" w:date="2023-06-26T17:59:00Z"/>
          <w:szCs w:val="24"/>
        </w:rPr>
      </w:pPr>
      <w:ins w:id="2143" w:author="LUEJE Claudia" w:date="2023-06-26T17:59:00Z">
        <w:r>
          <w:rPr>
            <w:szCs w:val="24"/>
          </w:rPr>
          <w:t>8329_ed1fig</w:t>
        </w:r>
        <w:r w:rsidR="001332BD" w:rsidRPr="00E956F7">
          <w:rPr>
            <w:szCs w:val="24"/>
          </w:rPr>
          <w:t>15.EPS</w:t>
        </w:r>
      </w:ins>
    </w:p>
    <w:p w14:paraId="6806BAE5" w14:textId="77777777" w:rsidR="00C82A42" w:rsidRDefault="00C82A42" w:rsidP="00B47C5C">
      <w:pPr>
        <w:pStyle w:val="KeyTitle"/>
        <w:rPr>
          <w:ins w:id="2144" w:author="LUEJE Claudia" w:date="2023-06-26T17:59:00Z"/>
        </w:rPr>
      </w:pPr>
      <w:ins w:id="2145"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82A42" w:rsidRPr="00B62EE5" w14:paraId="624A1917" w14:textId="77777777" w:rsidTr="00C82A42">
        <w:trPr>
          <w:ins w:id="2146" w:author="LUEJE Claudia" w:date="2023-06-26T17:59:00Z"/>
        </w:trPr>
        <w:tc>
          <w:tcPr>
            <w:tcW w:w="397" w:type="dxa"/>
            <w:shd w:val="clear" w:color="auto" w:fill="auto"/>
          </w:tcPr>
          <w:p w14:paraId="653CD66E" w14:textId="6AD20AFD" w:rsidR="00C82A42" w:rsidRPr="00B62EE5" w:rsidRDefault="00C82A42" w:rsidP="00B47C5C">
            <w:pPr>
              <w:pStyle w:val="KeyText"/>
              <w:rPr>
                <w:ins w:id="2147" w:author="LUEJE Claudia" w:date="2023-06-26T17:59:00Z"/>
              </w:rPr>
            </w:pPr>
            <w:ins w:id="2148" w:author="LUEJE Claudia" w:date="2023-06-26T17:59:00Z">
              <w:r w:rsidRPr="00B62EE5">
                <w:t>1</w:t>
              </w:r>
            </w:ins>
          </w:p>
        </w:tc>
        <w:tc>
          <w:tcPr>
            <w:tcW w:w="9356" w:type="dxa"/>
            <w:shd w:val="clear" w:color="auto" w:fill="auto"/>
          </w:tcPr>
          <w:p w14:paraId="69FB21BC" w14:textId="44332ADA" w:rsidR="00C82A42" w:rsidRPr="00B62EE5" w:rsidRDefault="00C82A42" w:rsidP="00B47C5C">
            <w:pPr>
              <w:pStyle w:val="KeyText"/>
              <w:rPr>
                <w:ins w:id="2149" w:author="LUEJE Claudia" w:date="2023-06-26T17:59:00Z"/>
              </w:rPr>
            </w:pPr>
            <w:ins w:id="2150" w:author="LUEJE Claudia" w:date="2023-06-26T17:59:00Z">
              <w:r w:rsidRPr="00B62EE5">
                <w:t>rivet length</w:t>
              </w:r>
            </w:ins>
          </w:p>
        </w:tc>
      </w:tr>
      <w:tr w:rsidR="00C82A42" w14:paraId="14436EB3" w14:textId="77777777" w:rsidTr="00C82A42">
        <w:trPr>
          <w:ins w:id="2151" w:author="LUEJE Claudia" w:date="2023-06-26T17:59:00Z"/>
        </w:trPr>
        <w:tc>
          <w:tcPr>
            <w:tcW w:w="397" w:type="dxa"/>
            <w:shd w:val="clear" w:color="auto" w:fill="auto"/>
          </w:tcPr>
          <w:p w14:paraId="4FB1617E" w14:textId="16FC7689" w:rsidR="00C82A42" w:rsidRDefault="00C82A42" w:rsidP="00B47C5C">
            <w:pPr>
              <w:pStyle w:val="KeyText"/>
              <w:rPr>
                <w:ins w:id="2152" w:author="LUEJE Claudia" w:date="2023-06-26T17:59:00Z"/>
              </w:rPr>
            </w:pPr>
            <w:ins w:id="2153" w:author="LUEJE Claudia" w:date="2023-06-26T17:59:00Z">
              <w:r>
                <w:t>2</w:t>
              </w:r>
            </w:ins>
          </w:p>
        </w:tc>
        <w:tc>
          <w:tcPr>
            <w:tcW w:w="9356" w:type="dxa"/>
            <w:shd w:val="clear" w:color="auto" w:fill="auto"/>
          </w:tcPr>
          <w:p w14:paraId="62F60C51" w14:textId="61E054AC" w:rsidR="00C82A42" w:rsidRDefault="00C82A42" w:rsidP="00B47C5C">
            <w:pPr>
              <w:pStyle w:val="KeyText"/>
              <w:rPr>
                <w:ins w:id="2154" w:author="LUEJE Claudia" w:date="2023-06-26T17:59:00Z"/>
              </w:rPr>
            </w:pPr>
            <w:ins w:id="2155" w:author="LUEJE Claudia" w:date="2023-06-26T17:59:00Z">
              <w:r>
                <w:t>grip</w:t>
              </w:r>
            </w:ins>
          </w:p>
        </w:tc>
      </w:tr>
    </w:tbl>
    <w:p w14:paraId="631D2D39" w14:textId="4D4582D8" w:rsidR="001332BD" w:rsidRPr="00E956F7" w:rsidRDefault="00E4158E">
      <w:pPr>
        <w:pStyle w:val="Figuretitle0"/>
        <w:autoSpaceDE w:val="0"/>
        <w:autoSpaceDN w:val="0"/>
        <w:adjustRightInd w:val="0"/>
        <w:outlineLvl w:val="0"/>
        <w:rPr>
          <w:szCs w:val="24"/>
        </w:rPr>
      </w:pPr>
      <w:bookmarkStart w:id="2156" w:name="_Toc3557095"/>
      <w:bookmarkStart w:id="2157" w:name="_Toc34747346"/>
      <w:bookmarkStart w:id="2158" w:name="_Toc76030537"/>
      <w:bookmarkStart w:id="2159" w:name="_Toc94530823"/>
      <w:bookmarkStart w:id="2160" w:name="_Toc101428221"/>
      <w:bookmarkStart w:id="2161" w:name="_Toc110532277"/>
      <w:r w:rsidRPr="00E956F7">
        <w:rPr>
          <w:szCs w:val="24"/>
        </w:rPr>
        <w:t>Figure</w:t>
      </w:r>
      <w:del w:id="2162" w:author="LUEJE Claudia" w:date="2023-06-26T17:59:00Z">
        <w:r w:rsidR="00FC68DB" w:rsidRPr="00F5480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15</w:delText>
        </w:r>
        <w:r w:rsidR="00FC68DB" w:rsidRPr="005C2D94">
          <w:fldChar w:fldCharType="end"/>
        </w:r>
      </w:del>
      <w:ins w:id="2163" w:author="LUEJE Claudia" w:date="2023-06-26T17:59:00Z">
        <w:r w:rsidRPr="00E956F7">
          <w:rPr>
            <w:szCs w:val="24"/>
          </w:rPr>
          <w:t> </w:t>
        </w:r>
        <w:r w:rsidR="001332BD" w:rsidRPr="00E956F7">
          <w:rPr>
            <w:szCs w:val="24"/>
          </w:rPr>
          <w:t>15</w:t>
        </w:r>
      </w:ins>
      <w:r w:rsidR="00480AC7" w:rsidRPr="00E956F7">
        <w:rPr>
          <w:szCs w:val="24"/>
        </w:rPr>
        <w:t xml:space="preserve"> </w:t>
      </w:r>
      <w:r w:rsidR="001332BD" w:rsidRPr="00E956F7">
        <w:rPr>
          <w:szCs w:val="24"/>
        </w:rPr>
        <w:t xml:space="preserve">— </w:t>
      </w:r>
      <w:bookmarkEnd w:id="2156"/>
      <w:bookmarkEnd w:id="2157"/>
      <w:bookmarkEnd w:id="2158"/>
      <w:bookmarkEnd w:id="2159"/>
      <w:r w:rsidR="001332BD" w:rsidRPr="00E956F7">
        <w:rPr>
          <w:szCs w:val="24"/>
        </w:rPr>
        <w:t>Relation of working thickness (T1+T2) to max and min values of grip</w:t>
      </w:r>
      <w:bookmarkEnd w:id="2160"/>
      <w:bookmarkEnd w:id="2161"/>
    </w:p>
    <w:p w14:paraId="715CCD2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4" w:author="LUEJE Claudia" w:date="2023-06-26T17:59:00Z">
        <w:r w:rsidRPr="00E956F7">
          <w:rPr>
            <w:szCs w:val="24"/>
          </w:rPr>
          <w:t>—</w:t>
        </w:r>
        <w:r w:rsidRPr="00E956F7">
          <w:rPr>
            <w:szCs w:val="24"/>
          </w:rPr>
          <w:tab/>
        </w:r>
      </w:ins>
      <w:r w:rsidRPr="00483F25">
        <w:rPr>
          <w:rStyle w:val="ISOCode"/>
        </w:rPr>
        <w:t>shoulder_diameter, shoulder_length</w:t>
      </w:r>
      <w:r w:rsidRPr="00E956F7">
        <w:rPr>
          <w:szCs w:val="24"/>
        </w:rPr>
        <w:t>: the rivet's shoulder sizes. Note that shoulder length is typically measured next under the head;</w:t>
      </w:r>
    </w:p>
    <w:p w14:paraId="10365AA2" w14:textId="7EB9772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LUEJE Claudia" w:date="2023-06-26T17:59:00Z">
        <w:r w:rsidRPr="00E956F7">
          <w:rPr>
            <w:szCs w:val="24"/>
          </w:rPr>
          <w:t>—</w:t>
        </w:r>
        <w:r w:rsidRPr="00E956F7">
          <w:rPr>
            <w:szCs w:val="24"/>
          </w:rPr>
          <w:tab/>
        </w:r>
      </w:ins>
      <w:r w:rsidRPr="00483F25">
        <w:rPr>
          <w:rStyle w:val="ISOCode"/>
        </w:rPr>
        <w:t>tennon_diameter, tennon_length</w:t>
      </w:r>
      <w:r w:rsidRPr="00E956F7">
        <w:rPr>
          <w:szCs w:val="24"/>
        </w:rPr>
        <w:t xml:space="preserve">: these attributes describe the secondary smaller shoulder sizes. A </w:t>
      </w:r>
      <w:r w:rsidRPr="00483F25">
        <w:rPr>
          <w:rStyle w:val="ISOCode"/>
        </w:rPr>
        <w:t>tennon_diameter</w:t>
      </w:r>
      <w:r w:rsidRPr="00E956F7">
        <w:rPr>
          <w:szCs w:val="24"/>
        </w:rPr>
        <w:t xml:space="preserve"> should not exist without a primary </w:t>
      </w:r>
      <w:r w:rsidRPr="00483F25">
        <w:rPr>
          <w:rStyle w:val="ISOCode"/>
        </w:rPr>
        <w:t>shoulder_diameter</w:t>
      </w:r>
      <w:del w:id="2166" w:author="LUEJE Claudia" w:date="2023-06-26T17:59:00Z">
        <w:r w:rsidR="001A254C">
          <w:rPr>
            <w:rFonts w:cs="Calibri"/>
            <w:lang w:eastAsia="en-GB"/>
          </w:rPr>
          <w:delText>;</w:delText>
        </w:r>
      </w:del>
      <w:ins w:id="2167" w:author="LUEJE Claudia" w:date="2023-06-26T17:59:00Z">
        <w:r w:rsidR="00B52DAC">
          <w:rPr>
            <w:rStyle w:val="ISOCode"/>
          </w:rPr>
          <w:t>.</w:t>
        </w:r>
      </w:ins>
    </w:p>
    <w:p w14:paraId="103FC535" w14:textId="77777777" w:rsidR="001332BD" w:rsidRPr="00E956F7" w:rsidRDefault="001332BD">
      <w:pPr>
        <w:pStyle w:val="BodyText"/>
        <w:autoSpaceDE w:val="0"/>
        <w:autoSpaceDN w:val="0"/>
        <w:adjustRightInd w:val="0"/>
        <w:rPr>
          <w:szCs w:val="24"/>
        </w:rPr>
      </w:pPr>
      <w:r w:rsidRPr="00E956F7">
        <w:rPr>
          <w:szCs w:val="24"/>
        </w:rPr>
        <w:t xml:space="preserve">If a </w:t>
      </w:r>
      <w:r w:rsidRPr="00483F25">
        <w:rPr>
          <w:rStyle w:val="ISOCode"/>
        </w:rPr>
        <w:t>head_height</w:t>
      </w:r>
      <w:r w:rsidRPr="00E956F7">
        <w:rPr>
          <w:szCs w:val="24"/>
        </w:rPr>
        <w:t xml:space="preserve"> exists, </w:t>
      </w:r>
      <w:r w:rsidRPr="00483F25">
        <w:rPr>
          <w:rStyle w:val="ISOCode"/>
        </w:rPr>
        <w:t>sink_size</w:t>
      </w:r>
      <w:r w:rsidRPr="00E956F7">
        <w:rPr>
          <w:szCs w:val="24"/>
        </w:rPr>
        <w:t xml:space="preserve"> will be 0, and vice versa. But there is no constraint in χMCF.</w:t>
      </w:r>
    </w:p>
    <w:p w14:paraId="797D3940" w14:textId="23F981A4" w:rsidR="001332BD" w:rsidRPr="00E956F7" w:rsidRDefault="001332BD" w:rsidP="00423A17">
      <w:pPr>
        <w:pStyle w:val="BodyText"/>
      </w:pPr>
      <w:r w:rsidRPr="00E956F7">
        <w:t>EXAMPLE</w:t>
      </w:r>
    </w:p>
    <w:p w14:paraId="308FA96C" w14:textId="77777777" w:rsidR="005F30F1" w:rsidRDefault="005F30F1" w:rsidP="005F30F1">
      <w:pPr>
        <w:pStyle w:val="Code-"/>
      </w:pPr>
      <w:r w:rsidRPr="00E45DCE">
        <w:t xml:space="preserve">    </w:t>
      </w:r>
      <w:r w:rsidR="001332BD" w:rsidRPr="00E45DCE">
        <w:rPr>
          <w:szCs w:val="24"/>
        </w:rPr>
        <w:t>&lt;connection_0d label="RVT_2123921"&gt;</w:t>
      </w:r>
    </w:p>
    <w:p w14:paraId="7237580E" w14:textId="77777777" w:rsidR="005F30F1" w:rsidRDefault="005F30F1" w:rsidP="005F30F1">
      <w:pPr>
        <w:pStyle w:val="Code-"/>
      </w:pPr>
      <w:r>
        <w:t xml:space="preserve">    </w:t>
      </w:r>
      <w:r w:rsidR="00F65CEB" w:rsidRPr="00E45DCE">
        <w:t xml:space="preserve">    </w:t>
      </w:r>
      <w:r w:rsidR="001332BD" w:rsidRPr="00E45DCE">
        <w:t>&lt;loc&gt; 1645.83 821.145 616.585 &lt;/loc&gt;</w:t>
      </w:r>
    </w:p>
    <w:p w14:paraId="1E283921" w14:textId="77777777" w:rsidR="005F30F1" w:rsidRDefault="005F30F1" w:rsidP="005F30F1">
      <w:pPr>
        <w:pStyle w:val="Code-"/>
      </w:pPr>
      <w:r>
        <w:t xml:space="preserve">    </w:t>
      </w:r>
      <w:r w:rsidR="00F65CEB" w:rsidRPr="00E45DCE">
        <w:t xml:space="preserve">    </w:t>
      </w:r>
      <w:r w:rsidR="001332BD" w:rsidRPr="00E45DCE">
        <w:t>&lt;rivet shaft_diameter="3.35" head_diameter="5.5" head_height="0.4" length="4"&gt;</w:t>
      </w:r>
    </w:p>
    <w:p w14:paraId="5CC14EB0" w14:textId="77777777" w:rsidR="005F30F1" w:rsidRDefault="005F30F1" w:rsidP="005F30F1">
      <w:pPr>
        <w:pStyle w:val="Code-"/>
      </w:pPr>
      <w:r>
        <w:t xml:space="preserve">    </w:t>
      </w:r>
      <w:r w:rsidR="00F65CEB" w:rsidRPr="00E45DCE">
        <w:t xml:space="preserve">           </w:t>
      </w:r>
      <w:r w:rsidR="001332BD" w:rsidRPr="00E45DCE">
        <w:t>&lt;solid min_grip="3" max_grip="3.2" hole_depth="0.8"</w:t>
      </w:r>
    </w:p>
    <w:p w14:paraId="38533CD8" w14:textId="77777777" w:rsidR="005F30F1" w:rsidRDefault="005F30F1" w:rsidP="005F30F1">
      <w:pPr>
        <w:pStyle w:val="Code-"/>
      </w:pPr>
      <w:r>
        <w:t xml:space="preserve">    </w:t>
      </w:r>
      <w:r w:rsidR="00F65CEB" w:rsidRPr="00E45DCE">
        <w:t xml:space="preserve">           </w:t>
      </w:r>
      <w:r w:rsidR="001332BD" w:rsidRPr="00E45DCE">
        <w:t xml:space="preserve">       shoulder_diameter="3.8" shoulder_length="1.2"/&gt;</w:t>
      </w:r>
    </w:p>
    <w:p w14:paraId="5529C584" w14:textId="77777777" w:rsidR="005F30F1" w:rsidRPr="00D72F0B" w:rsidRDefault="005F30F1" w:rsidP="005F30F1">
      <w:pPr>
        <w:pStyle w:val="Code-"/>
        <w:rPr>
          <w:lang w:val="en-US"/>
        </w:rPr>
      </w:pPr>
      <w:r w:rsidRPr="00D72F0B">
        <w:rPr>
          <w:lang w:val="en-US"/>
        </w:rPr>
        <w:t xml:space="preserve">    </w:t>
      </w:r>
      <w:r w:rsidR="00F65CEB" w:rsidRPr="00D72F0B">
        <w:rPr>
          <w:lang w:val="en-US"/>
        </w:rPr>
        <w:t xml:space="preserve">           </w:t>
      </w:r>
      <w:r w:rsidR="001332BD" w:rsidRPr="00D72F0B">
        <w:rPr>
          <w:lang w:val="en-US"/>
        </w:rPr>
        <w:t>&lt;normal_direction x="0" y="1.5" z="3"/&gt;</w:t>
      </w:r>
    </w:p>
    <w:p w14:paraId="29C0C9C7" w14:textId="77777777" w:rsidR="005F30F1" w:rsidRDefault="005F30F1" w:rsidP="005F30F1">
      <w:pPr>
        <w:pStyle w:val="Code-"/>
      </w:pPr>
      <w:r w:rsidRPr="00D72F0B">
        <w:rPr>
          <w:lang w:val="en-US"/>
        </w:rPr>
        <w:t xml:space="preserve">    </w:t>
      </w:r>
      <w:r w:rsidR="00F65CEB" w:rsidRPr="00D72F0B">
        <w:rPr>
          <w:lang w:val="en-US"/>
        </w:rPr>
        <w:t xml:space="preserve">    </w:t>
      </w:r>
      <w:r w:rsidR="001332BD" w:rsidRPr="00E45DCE">
        <w:t>&lt;/rivet&gt;</w:t>
      </w:r>
    </w:p>
    <w:p w14:paraId="69DDDFDF" w14:textId="77777777" w:rsidR="005F30F1" w:rsidRDefault="005F30F1" w:rsidP="005F30F1">
      <w:pPr>
        <w:pStyle w:val="Code-"/>
      </w:pPr>
      <w:r>
        <w:t xml:space="preserve">    </w:t>
      </w:r>
      <w:r w:rsidR="00F65CEB" w:rsidRPr="00E45DCE">
        <w:t xml:space="preserve">    </w:t>
      </w:r>
      <w:r w:rsidR="001332BD" w:rsidRPr="00E45DCE">
        <w:t>&lt;appdata&gt;</w:t>
      </w:r>
    </w:p>
    <w:p w14:paraId="2C1DE9F7" w14:textId="77777777" w:rsidR="00FC68DB" w:rsidRPr="0013175B" w:rsidRDefault="00FC68DB" w:rsidP="00B202D2">
      <w:pPr>
        <w:pStyle w:val="XMLCode"/>
        <w:rPr>
          <w:del w:id="2168" w:author="LUEJE Claudia" w:date="2023-06-26T17:59:00Z"/>
          <w:lang w:val="en-GB"/>
        </w:rPr>
      </w:pPr>
      <w:del w:id="2169" w:author="LUEJE Claudia" w:date="2023-06-26T17:59:00Z">
        <w:r w:rsidRPr="0013175B">
          <w:rPr>
            <w:lang w:val="en-GB"/>
          </w:rPr>
          <w:tab/>
        </w:r>
        <w:r w:rsidRPr="0013175B">
          <w:rPr>
            <w:lang w:val="en-GB"/>
          </w:rPr>
          <w:tab/>
          <w:delText>...</w:delText>
        </w:r>
      </w:del>
    </w:p>
    <w:p w14:paraId="5477DEA1" w14:textId="12A582DF" w:rsidR="005F30F1" w:rsidRDefault="00FC68DB" w:rsidP="005F30F1">
      <w:pPr>
        <w:pStyle w:val="Code-"/>
        <w:rPr>
          <w:ins w:id="2170" w:author="LUEJE Claudia" w:date="2023-06-26T17:59:00Z"/>
        </w:rPr>
      </w:pPr>
      <w:del w:id="2171" w:author="LUEJE Claudia" w:date="2023-06-26T17:59:00Z">
        <w:r w:rsidRPr="0013175B">
          <w:tab/>
        </w:r>
      </w:del>
      <w:ins w:id="2172" w:author="LUEJE Claudia" w:date="2023-06-26T17:59:00Z">
        <w:r w:rsidR="005F30F1">
          <w:t xml:space="preserve">    </w:t>
        </w:r>
        <w:r w:rsidR="00F65CEB" w:rsidRPr="00E45DCE">
          <w:t xml:space="preserve">           </w:t>
        </w:r>
        <w:r w:rsidR="001332BD" w:rsidRPr="00E45DCE">
          <w:t>...</w:t>
        </w:r>
      </w:ins>
    </w:p>
    <w:p w14:paraId="3A759931" w14:textId="77777777" w:rsidR="005F30F1" w:rsidRDefault="005F30F1" w:rsidP="005F30F1">
      <w:pPr>
        <w:pStyle w:val="Code-"/>
      </w:pPr>
      <w:ins w:id="2173" w:author="LUEJE Claudia" w:date="2023-06-26T17:59:00Z">
        <w:r>
          <w:t xml:space="preserve">    </w:t>
        </w:r>
        <w:r w:rsidR="00F65CEB" w:rsidRPr="00E45DCE">
          <w:t xml:space="preserve">    </w:t>
        </w:r>
      </w:ins>
      <w:r w:rsidR="001332BD" w:rsidRPr="00E45DCE">
        <w:t>&lt;/appdata&gt;</w:t>
      </w:r>
    </w:p>
    <w:p w14:paraId="2590C8A8" w14:textId="4C82CA3C" w:rsidR="001332BD" w:rsidRPr="00E45DCE" w:rsidRDefault="005F30F1" w:rsidP="005F30F1">
      <w:pPr>
        <w:pStyle w:val="Code-"/>
      </w:pPr>
      <w:r>
        <w:t xml:space="preserve">    </w:t>
      </w:r>
      <w:r w:rsidR="001332BD" w:rsidRPr="00E45DCE">
        <w:t>&lt;/connection_0d&gt;</w:t>
      </w:r>
    </w:p>
    <w:p w14:paraId="3E6E8D9A" w14:textId="77777777" w:rsidR="001332BD" w:rsidRPr="00E45DCE" w:rsidRDefault="001332BD" w:rsidP="00E45DCE">
      <w:pPr>
        <w:pStyle w:val="Code-"/>
      </w:pPr>
      <w:r w:rsidRPr="00E45DCE">
        <w:t> </w:t>
      </w:r>
    </w:p>
    <w:p w14:paraId="323B2C1B" w14:textId="1100BE04"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2174" w:name="_Toc428279391"/>
      <w:bookmarkStart w:id="2175" w:name="_Toc428456128"/>
      <w:bookmarkStart w:id="2176" w:name="_Toc428537091"/>
      <w:bookmarkStart w:id="2177" w:name="_Toc428969410"/>
      <w:bookmarkStart w:id="2178" w:name="_Toc429052801"/>
      <w:bookmarkStart w:id="2179" w:name="_Toc413359589"/>
      <w:bookmarkStart w:id="2180" w:name="_Toc3556981"/>
      <w:bookmarkStart w:id="2181" w:name="_Toc34747231"/>
      <w:bookmarkStart w:id="2182" w:name="_Toc77102046"/>
      <w:bookmarkStart w:id="2183" w:name="_Toc110532196"/>
      <w:bookmarkEnd w:id="2174"/>
      <w:bookmarkEnd w:id="2175"/>
      <w:bookmarkEnd w:id="2176"/>
      <w:bookmarkEnd w:id="2177"/>
      <w:bookmarkEnd w:id="2178"/>
      <w:r w:rsidRPr="00E956F7">
        <w:rPr>
          <w:rFonts w:eastAsia="Times New Roman"/>
          <w:szCs w:val="24"/>
        </w:rPr>
        <w:t xml:space="preserve">Swop </w:t>
      </w:r>
      <w:r w:rsidR="00B52DAC">
        <w:rPr>
          <w:rFonts w:eastAsia="Times New Roman"/>
          <w:szCs w:val="24"/>
        </w:rPr>
        <w:t>r</w:t>
      </w:r>
      <w:r w:rsidRPr="00E956F7">
        <w:rPr>
          <w:rFonts w:eastAsia="Times New Roman"/>
          <w:szCs w:val="24"/>
        </w:rPr>
        <w:t>ivets</w:t>
      </w:r>
      <w:bookmarkEnd w:id="2179"/>
      <w:bookmarkEnd w:id="2180"/>
      <w:bookmarkEnd w:id="2181"/>
      <w:bookmarkEnd w:id="2182"/>
      <w:bookmarkEnd w:id="2183"/>
    </w:p>
    <w:p w14:paraId="2317D583" w14:textId="29358312" w:rsidR="001332BD" w:rsidRPr="00E956F7" w:rsidRDefault="00FC68DB">
      <w:pPr>
        <w:pStyle w:val="BodyText"/>
        <w:autoSpaceDE w:val="0"/>
        <w:autoSpaceDN w:val="0"/>
        <w:adjustRightInd w:val="0"/>
        <w:rPr>
          <w:szCs w:val="24"/>
        </w:rPr>
      </w:pPr>
      <w:del w:id="2184" w:author="LUEJE Claudia" w:date="2023-06-26T17:59:00Z">
        <w:r w:rsidRPr="005C2D94">
          <w:rPr>
            <w:lang w:eastAsia="x-none"/>
          </w:rPr>
          <w:delText>"SWOP" stands for "</w:delText>
        </w:r>
      </w:del>
      <w:ins w:id="2185" w:author="LUEJE Claudia" w:date="2023-06-26T17:59:00Z">
        <w:r w:rsidR="00B52DAC">
          <w:rPr>
            <w:szCs w:val="24"/>
          </w:rPr>
          <w:t>The</w:t>
        </w:r>
        <w:r w:rsidR="001332BD" w:rsidRPr="00E956F7">
          <w:rPr>
            <w:szCs w:val="24"/>
          </w:rPr>
          <w:t xml:space="preserve"> </w:t>
        </w:r>
      </w:ins>
      <w:r w:rsidR="001332BD" w:rsidRPr="00E956F7">
        <w:rPr>
          <w:szCs w:val="24"/>
          <w:u w:val="single"/>
        </w:rPr>
        <w:t>S</w:t>
      </w:r>
      <w:r w:rsidR="001332BD" w:rsidRPr="00E956F7">
        <w:rPr>
          <w:szCs w:val="24"/>
        </w:rPr>
        <w:t xml:space="preserve">heet </w:t>
      </w:r>
      <w:r w:rsidR="001332BD" w:rsidRPr="00E956F7">
        <w:rPr>
          <w:szCs w:val="24"/>
          <w:u w:val="single"/>
        </w:rPr>
        <w:t>W</w:t>
      </w:r>
      <w:r w:rsidR="001332BD" w:rsidRPr="00E956F7">
        <w:rPr>
          <w:szCs w:val="24"/>
        </w:rPr>
        <w:t xml:space="preserve">eld </w:t>
      </w:r>
      <w:r w:rsidR="001332BD" w:rsidRPr="00E956F7">
        <w:rPr>
          <w:szCs w:val="24"/>
          <w:u w:val="single"/>
        </w:rPr>
        <w:t>O</w:t>
      </w:r>
      <w:r w:rsidR="001332BD" w:rsidRPr="00E956F7">
        <w:rPr>
          <w:szCs w:val="24"/>
        </w:rPr>
        <w:t xml:space="preserve">pposed </w:t>
      </w:r>
      <w:r w:rsidR="001332BD" w:rsidRPr="00E956F7">
        <w:rPr>
          <w:szCs w:val="24"/>
          <w:u w:val="single"/>
        </w:rPr>
        <w:t>P</w:t>
      </w:r>
      <w:r w:rsidR="001332BD" w:rsidRPr="00E956F7">
        <w:rPr>
          <w:szCs w:val="24"/>
        </w:rPr>
        <w:t>lug</w:t>
      </w:r>
      <w:del w:id="2186" w:author="LUEJE Claudia" w:date="2023-06-26T17:59:00Z">
        <w:r w:rsidRPr="00BD52D7">
          <w:rPr>
            <w:lang w:eastAsia="x-none"/>
          </w:rPr>
          <w:delText>". The</w:delText>
        </w:r>
      </w:del>
      <w:ins w:id="2187" w:author="LUEJE Claudia" w:date="2023-06-26T17:59:00Z">
        <w:r w:rsidR="00B52DAC">
          <w:rPr>
            <w:szCs w:val="24"/>
          </w:rPr>
          <w:t xml:space="preserve"> (SWOP)</w:t>
        </w:r>
      </w:ins>
      <w:r w:rsidR="001332BD" w:rsidRPr="00E956F7">
        <w:rPr>
          <w:szCs w:val="24"/>
        </w:rPr>
        <w:t xml:space="preserve"> method is used to connect parts with spot welds in cases where one component material is not suitable to create any alloy with the other part’s material. Typically, it is the case when aluminium and steel parts are going to be connected.</w:t>
      </w:r>
      <w:ins w:id="2188" w:author="LUEJE Claudia" w:date="2023-06-26T17:59:00Z">
        <w:r w:rsidR="005465F2">
          <w:rPr>
            <w:szCs w:val="24"/>
          </w:rPr>
          <w:t xml:space="preserve"> A SWOP rivet cross-section is shown in </w:t>
        </w:r>
        <w:r w:rsidR="005465F2" w:rsidRPr="005465F2">
          <w:rPr>
            <w:rStyle w:val="citefig"/>
          </w:rPr>
          <w:t>Figure 16</w:t>
        </w:r>
        <w:r w:rsidR="005465F2">
          <w:rPr>
            <w:szCs w:val="24"/>
          </w:rPr>
          <w:t>.</w:t>
        </w:r>
      </w:ins>
    </w:p>
    <w:p w14:paraId="04F21957" w14:textId="77777777" w:rsidR="004D106E" w:rsidRPr="00F54804" w:rsidRDefault="004D106E" w:rsidP="00BD52D7">
      <w:pPr>
        <w:pStyle w:val="Caption"/>
        <w:rPr>
          <w:del w:id="2189" w:author="LUEJE Claudia" w:date="2023-06-26T17:59:00Z"/>
        </w:rPr>
      </w:pPr>
      <w:bookmarkStart w:id="2190" w:name="_Toc3557096"/>
      <w:bookmarkStart w:id="2191" w:name="_Toc34747347"/>
      <w:bookmarkStart w:id="2192" w:name="_Toc76030538"/>
      <w:bookmarkStart w:id="2193" w:name="_Toc94530824"/>
      <w:del w:id="2194" w:author="LUEJE Claudia" w:date="2023-06-26T17:59:00Z">
        <w:r w:rsidRPr="005B49EF">
          <w:rPr>
            <w:noProof/>
          </w:rPr>
          <w:drawing>
            <wp:inline distT="0" distB="0" distL="0" distR="0" wp14:anchorId="56C2E33D" wp14:editId="0D9483B0">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del>
    </w:p>
    <w:p w14:paraId="6466C3ED" w14:textId="6DAEDE8D"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95" w:author="LUEJE Claudia" w:date="2023-06-26T17:59:00Z"/>
          <w:szCs w:val="24"/>
        </w:rPr>
      </w:pPr>
      <w:ins w:id="2196" w:author="LUEJE Claudia" w:date="2023-06-26T17:59:00Z">
        <w:r>
          <w:rPr>
            <w:szCs w:val="24"/>
          </w:rPr>
          <w:t>8329_ed1fig</w:t>
        </w:r>
        <w:r w:rsidR="001332BD" w:rsidRPr="00E956F7">
          <w:rPr>
            <w:szCs w:val="24"/>
          </w:rPr>
          <w:t>16.EPS</w:t>
        </w:r>
      </w:ins>
    </w:p>
    <w:p w14:paraId="557743EC" w14:textId="77777777" w:rsidR="001332BD" w:rsidRPr="00E956F7" w:rsidRDefault="001332BD">
      <w:pPr>
        <w:pStyle w:val="KeyTit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97" w:author="LUEJE Claudia" w:date="2023-06-26T17:59:00Z"/>
          <w:szCs w:val="24"/>
        </w:rPr>
      </w:pPr>
      <w:ins w:id="2198" w:author="LUEJE Claudia" w:date="2023-06-26T17:59:00Z">
        <w:r w:rsidRPr="00E956F7">
          <w:rPr>
            <w:szCs w:val="24"/>
          </w:rP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1332BD" w:rsidRPr="00B62EE5" w14:paraId="209B5870" w14:textId="77777777" w:rsidTr="00FF1D12">
        <w:trPr>
          <w:ins w:id="2199" w:author="LUEJE Claudia" w:date="2023-06-26T17:59:00Z"/>
        </w:trPr>
        <w:tc>
          <w:tcPr>
            <w:tcW w:w="397" w:type="dxa"/>
          </w:tcPr>
          <w:p w14:paraId="48950772" w14:textId="225AFE91" w:rsidR="001332BD" w:rsidRPr="00B62EE5"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00" w:author="LUEJE Claudia" w:date="2023-06-26T17:59:00Z"/>
              </w:rPr>
            </w:pPr>
            <w:ins w:id="2201" w:author="LUEJE Claudia" w:date="2023-06-26T17:59:00Z">
              <w:r w:rsidRPr="00B62EE5">
                <w:rPr>
                  <w:szCs w:val="24"/>
                </w:rPr>
                <w:t>1</w:t>
              </w:r>
            </w:ins>
          </w:p>
        </w:tc>
        <w:tc>
          <w:tcPr>
            <w:tcW w:w="9356" w:type="dxa"/>
          </w:tcPr>
          <w:p w14:paraId="184B6CD8" w14:textId="749CDA6C" w:rsidR="001332BD" w:rsidRPr="00B62EE5"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02" w:author="LUEJE Claudia" w:date="2023-06-26T17:59:00Z"/>
              </w:rPr>
            </w:pPr>
            <w:ins w:id="2203" w:author="LUEJE Claudia" w:date="2023-06-26T17:59:00Z">
              <w:r w:rsidRPr="00B62EE5">
                <w:rPr>
                  <w:szCs w:val="24"/>
                </w:rPr>
                <w:t>non-weldable part/material</w:t>
              </w:r>
            </w:ins>
          </w:p>
        </w:tc>
      </w:tr>
      <w:tr w:rsidR="001332BD" w:rsidRPr="00E956F7" w14:paraId="324CADB8" w14:textId="77777777" w:rsidTr="00FF1D12">
        <w:trPr>
          <w:ins w:id="2204" w:author="LUEJE Claudia" w:date="2023-06-26T17:59:00Z"/>
        </w:trPr>
        <w:tc>
          <w:tcPr>
            <w:tcW w:w="397" w:type="dxa"/>
          </w:tcPr>
          <w:p w14:paraId="029C7C7C" w14:textId="665AE293"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05" w:author="LUEJE Claudia" w:date="2023-06-26T17:59:00Z"/>
              </w:rPr>
            </w:pPr>
            <w:ins w:id="2206" w:author="LUEJE Claudia" w:date="2023-06-26T17:59:00Z">
              <w:r w:rsidRPr="00E956F7">
                <w:rPr>
                  <w:szCs w:val="24"/>
                </w:rPr>
                <w:t>2</w:t>
              </w:r>
            </w:ins>
          </w:p>
        </w:tc>
        <w:tc>
          <w:tcPr>
            <w:tcW w:w="9356" w:type="dxa"/>
          </w:tcPr>
          <w:p w14:paraId="48605293" w14:textId="5B3F6F71"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07" w:author="LUEJE Claudia" w:date="2023-06-26T17:59:00Z"/>
              </w:rPr>
            </w:pPr>
            <w:ins w:id="2208" w:author="LUEJE Claudia" w:date="2023-06-26T17:59:00Z">
              <w:r w:rsidRPr="00E956F7">
                <w:rPr>
                  <w:szCs w:val="24"/>
                </w:rPr>
                <w:t>weldable part/material</w:t>
              </w:r>
            </w:ins>
          </w:p>
        </w:tc>
      </w:tr>
      <w:tr w:rsidR="001332BD" w:rsidRPr="00E956F7" w14:paraId="6ED656EF" w14:textId="77777777" w:rsidTr="00FF1D12">
        <w:trPr>
          <w:ins w:id="2209" w:author="LUEJE Claudia" w:date="2023-06-26T17:59:00Z"/>
        </w:trPr>
        <w:tc>
          <w:tcPr>
            <w:tcW w:w="397" w:type="dxa"/>
          </w:tcPr>
          <w:p w14:paraId="42B12DEE" w14:textId="61FDDFCF"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10" w:author="LUEJE Claudia" w:date="2023-06-26T17:59:00Z"/>
              </w:rPr>
            </w:pPr>
            <w:ins w:id="2211" w:author="LUEJE Claudia" w:date="2023-06-26T17:59:00Z">
              <w:r w:rsidRPr="00E956F7">
                <w:rPr>
                  <w:szCs w:val="24"/>
                </w:rPr>
                <w:t>3</w:t>
              </w:r>
            </w:ins>
          </w:p>
        </w:tc>
        <w:tc>
          <w:tcPr>
            <w:tcW w:w="9356" w:type="dxa"/>
          </w:tcPr>
          <w:p w14:paraId="223BE53F" w14:textId="293B98A8"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12" w:author="LUEJE Claudia" w:date="2023-06-26T17:59:00Z"/>
              </w:rPr>
            </w:pPr>
            <w:ins w:id="2213" w:author="LUEJE Claudia" w:date="2023-06-26T17:59:00Z">
              <w:r w:rsidRPr="00E956F7">
                <w:rPr>
                  <w:szCs w:val="24"/>
                </w:rPr>
                <w:t>insert or plug</w:t>
              </w:r>
            </w:ins>
          </w:p>
        </w:tc>
      </w:tr>
      <w:tr w:rsidR="001332BD" w:rsidRPr="00E956F7" w14:paraId="6FFA028B" w14:textId="77777777" w:rsidTr="00FF1D12">
        <w:trPr>
          <w:ins w:id="2214" w:author="LUEJE Claudia" w:date="2023-06-26T17:59:00Z"/>
        </w:trPr>
        <w:tc>
          <w:tcPr>
            <w:tcW w:w="397" w:type="dxa"/>
          </w:tcPr>
          <w:p w14:paraId="2FD1FFBE" w14:textId="5DE37FF2"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15" w:author="LUEJE Claudia" w:date="2023-06-26T17:59:00Z"/>
              </w:rPr>
            </w:pPr>
            <w:ins w:id="2216" w:author="LUEJE Claudia" w:date="2023-06-26T17:59:00Z">
              <w:r w:rsidRPr="00E956F7">
                <w:rPr>
                  <w:szCs w:val="24"/>
                </w:rPr>
                <w:t>4</w:t>
              </w:r>
            </w:ins>
          </w:p>
        </w:tc>
        <w:tc>
          <w:tcPr>
            <w:tcW w:w="9356" w:type="dxa"/>
          </w:tcPr>
          <w:p w14:paraId="264CEBAD" w14:textId="0C74AA36"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17" w:author="LUEJE Claudia" w:date="2023-06-26T17:59:00Z"/>
              </w:rPr>
            </w:pPr>
            <w:ins w:id="2218" w:author="LUEJE Claudia" w:date="2023-06-26T17:59:00Z">
              <w:r w:rsidRPr="00E956F7">
                <w:rPr>
                  <w:szCs w:val="24"/>
                </w:rPr>
                <w:t>electrodes</w:t>
              </w:r>
            </w:ins>
          </w:p>
        </w:tc>
      </w:tr>
      <w:tr w:rsidR="001332BD" w:rsidRPr="00E956F7" w14:paraId="38C568D0" w14:textId="77777777" w:rsidTr="00FF1D12">
        <w:trPr>
          <w:ins w:id="2219" w:author="LUEJE Claudia" w:date="2023-06-26T17:59:00Z"/>
        </w:trPr>
        <w:tc>
          <w:tcPr>
            <w:tcW w:w="397" w:type="dxa"/>
          </w:tcPr>
          <w:p w14:paraId="65407F43" w14:textId="47BC8129"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20" w:author="LUEJE Claudia" w:date="2023-06-26T17:59:00Z"/>
              </w:rPr>
            </w:pPr>
            <w:ins w:id="2221" w:author="LUEJE Claudia" w:date="2023-06-26T17:59:00Z">
              <w:r w:rsidRPr="00E956F7">
                <w:rPr>
                  <w:szCs w:val="24"/>
                </w:rPr>
                <w:t>5</w:t>
              </w:r>
            </w:ins>
          </w:p>
        </w:tc>
        <w:tc>
          <w:tcPr>
            <w:tcW w:w="9356" w:type="dxa"/>
          </w:tcPr>
          <w:p w14:paraId="765F156A" w14:textId="710664B0" w:rsidR="001332BD" w:rsidRPr="00E956F7" w:rsidRDefault="001332BD" w:rsidP="00B77130">
            <w:pPr>
              <w:pStyle w:val="KeyText"/>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ins w:id="2222" w:author="LUEJE Claudia" w:date="2023-06-26T17:59:00Z"/>
              </w:rPr>
            </w:pPr>
            <w:ins w:id="2223" w:author="LUEJE Claudia" w:date="2023-06-26T17:59:00Z">
              <w:r w:rsidRPr="00E956F7">
                <w:rPr>
                  <w:szCs w:val="24"/>
                </w:rPr>
                <w:t>stop surface</w:t>
              </w:r>
            </w:ins>
          </w:p>
        </w:tc>
      </w:tr>
    </w:tbl>
    <w:p w14:paraId="1ACC85C0" w14:textId="158CB954" w:rsidR="001332BD" w:rsidRPr="00E956F7" w:rsidRDefault="00E4158E">
      <w:pPr>
        <w:pStyle w:val="Figuretitle0"/>
        <w:autoSpaceDE w:val="0"/>
        <w:autoSpaceDN w:val="0"/>
        <w:adjustRightInd w:val="0"/>
        <w:outlineLvl w:val="0"/>
        <w:rPr>
          <w:szCs w:val="24"/>
        </w:rPr>
      </w:pPr>
      <w:bookmarkStart w:id="2224" w:name="_Toc101428222"/>
      <w:bookmarkStart w:id="2225" w:name="_Toc110532278"/>
      <w:r w:rsidRPr="00E956F7">
        <w:rPr>
          <w:szCs w:val="24"/>
        </w:rPr>
        <w:t>Figure</w:t>
      </w:r>
      <w:del w:id="2226"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16</w:delText>
        </w:r>
        <w:r w:rsidR="00FC68DB" w:rsidRPr="00F54804">
          <w:fldChar w:fldCharType="end"/>
        </w:r>
      </w:del>
      <w:ins w:id="2227" w:author="LUEJE Claudia" w:date="2023-06-26T17:59:00Z">
        <w:r w:rsidRPr="00E956F7">
          <w:rPr>
            <w:szCs w:val="24"/>
          </w:rPr>
          <w:t> </w:t>
        </w:r>
        <w:r w:rsidR="001332BD" w:rsidRPr="00E956F7">
          <w:rPr>
            <w:szCs w:val="24"/>
          </w:rPr>
          <w:t>16</w:t>
        </w:r>
      </w:ins>
      <w:r w:rsidR="00B77130" w:rsidRPr="00E956F7">
        <w:rPr>
          <w:szCs w:val="24"/>
        </w:rPr>
        <w:t xml:space="preserve"> </w:t>
      </w:r>
      <w:r w:rsidR="001332BD" w:rsidRPr="00E956F7">
        <w:rPr>
          <w:szCs w:val="24"/>
        </w:rPr>
        <w:t>— Cross</w:t>
      </w:r>
      <w:ins w:id="2228" w:author="LUEJE Claudia" w:date="2023-06-26T17:59:00Z">
        <w:r w:rsidR="005465F2">
          <w:rPr>
            <w:szCs w:val="24"/>
          </w:rPr>
          <w:t>-</w:t>
        </w:r>
      </w:ins>
      <w:r w:rsidR="001332BD" w:rsidRPr="00E956F7">
        <w:rPr>
          <w:szCs w:val="24"/>
        </w:rPr>
        <w:t xml:space="preserve">section of a SWOP </w:t>
      </w:r>
      <w:r w:rsidR="005465F2">
        <w:rPr>
          <w:szCs w:val="24"/>
        </w:rPr>
        <w:t>r</w:t>
      </w:r>
      <w:r w:rsidR="001332BD" w:rsidRPr="00E956F7">
        <w:rPr>
          <w:szCs w:val="24"/>
        </w:rPr>
        <w:t>ivet</w:t>
      </w:r>
      <w:bookmarkEnd w:id="2190"/>
      <w:bookmarkEnd w:id="2191"/>
      <w:bookmarkEnd w:id="2192"/>
      <w:bookmarkEnd w:id="2193"/>
      <w:bookmarkEnd w:id="2224"/>
      <w:bookmarkEnd w:id="2225"/>
    </w:p>
    <w:p w14:paraId="3333DC6F" w14:textId="6A037FAA" w:rsidR="001332BD" w:rsidRPr="00E956F7" w:rsidRDefault="001332BD">
      <w:pPr>
        <w:pStyle w:val="BodyText"/>
        <w:autoSpaceDE w:val="0"/>
        <w:autoSpaceDN w:val="0"/>
        <w:adjustRightInd w:val="0"/>
        <w:rPr>
          <w:szCs w:val="24"/>
        </w:rPr>
      </w:pPr>
      <w:r w:rsidRPr="00E956F7">
        <w:rPr>
          <w:szCs w:val="24"/>
        </w:rPr>
        <w:t xml:space="preserve">The following description is quoted from the Patent documented under </w:t>
      </w:r>
      <w:r w:rsidRPr="00E956F7">
        <w:rPr>
          <w:b/>
          <w:szCs w:val="24"/>
        </w:rPr>
        <w:t>EP 0967044 A2</w:t>
      </w:r>
      <w:customXmlDelRangeStart w:id="2229" w:author="LUEJE Claudia" w:date="2023-06-26T17:59:00Z"/>
      <w:sdt>
        <w:sdtPr>
          <w:rPr>
            <w:b/>
          </w:rPr>
          <w:id w:val="2040005867"/>
          <w:citation/>
        </w:sdtPr>
        <w:sdtEndPr/>
        <w:sdtContent>
          <w:customXmlDelRangeEnd w:id="2229"/>
          <w:del w:id="2230" w:author="LUEJE Claudia" w:date="2023-06-26T17:59:00Z">
            <w:r w:rsidR="000411B0" w:rsidRPr="005C2D94">
              <w:rPr>
                <w:b/>
              </w:rPr>
              <w:fldChar w:fldCharType="begin"/>
            </w:r>
            <w:r w:rsidR="000411B0" w:rsidRPr="0013175B">
              <w:rPr>
                <w:b/>
              </w:rPr>
              <w:delInstrText xml:space="preserve"> CITATION Gar99 \l 1031 </w:delInstrText>
            </w:r>
            <w:r w:rsidR="000411B0" w:rsidRPr="005C2D94">
              <w:rPr>
                <w:b/>
              </w:rPr>
              <w:fldChar w:fldCharType="separate"/>
            </w:r>
            <w:r w:rsidR="0067475A" w:rsidRPr="0067475A">
              <w:rPr>
                <w:noProof/>
              </w:rPr>
              <w:delText>[2]</w:delText>
            </w:r>
            <w:r w:rsidR="000411B0" w:rsidRPr="005C2D94">
              <w:rPr>
                <w:b/>
              </w:rPr>
              <w:fldChar w:fldCharType="end"/>
            </w:r>
          </w:del>
          <w:customXmlDelRangeStart w:id="2231" w:author="LUEJE Claudia" w:date="2023-06-26T17:59:00Z"/>
        </w:sdtContent>
      </w:sdt>
      <w:customXmlDelRangeEnd w:id="2231"/>
      <w:del w:id="2232" w:author="LUEJE Claudia" w:date="2023-06-26T17:59:00Z">
        <w:r w:rsidR="00FC68DB" w:rsidRPr="00F54804">
          <w:delText>:</w:delText>
        </w:r>
      </w:del>
      <w:ins w:id="2233" w:author="LUEJE Claudia" w:date="2023-06-26T17:59:00Z">
        <w:r w:rsidRPr="00E956F7">
          <w:rPr>
            <w:szCs w:val="24"/>
            <w:vertAlign w:val="superscript"/>
          </w:rPr>
          <w:t>[</w:t>
        </w:r>
        <w:r w:rsidRPr="00E956F7">
          <w:rPr>
            <w:rStyle w:val="citebib"/>
            <w:szCs w:val="24"/>
            <w:vertAlign w:val="superscript"/>
          </w:rPr>
          <w:t>4</w:t>
        </w:r>
        <w:r w:rsidRPr="00E956F7">
          <w:rPr>
            <w:szCs w:val="24"/>
            <w:vertAlign w:val="superscript"/>
          </w:rPr>
          <w:t>]</w:t>
        </w:r>
        <w:r w:rsidRPr="00E956F7">
          <w:rPr>
            <w:szCs w:val="24"/>
          </w:rPr>
          <w:t>:</w:t>
        </w:r>
      </w:ins>
    </w:p>
    <w:p w14:paraId="679C6550" w14:textId="77777777" w:rsidR="001332BD" w:rsidRPr="00E956F7" w:rsidRDefault="001332BD">
      <w:pPr>
        <w:pStyle w:val="BodyText"/>
        <w:autoSpaceDE w:val="0"/>
        <w:autoSpaceDN w:val="0"/>
        <w:adjustRightInd w:val="0"/>
        <w:rPr>
          <w:szCs w:val="24"/>
        </w:rPr>
      </w:pPr>
      <w:r w:rsidRPr="00E956F7">
        <w:rPr>
          <w:szCs w:val="24"/>
        </w:rPr>
        <w:t>"A sheet (1) of a material which cannot be electrically welded is connected to a second sheet (2) of a weldable material by providing a through hole in the first sheet having a transverse dimension substantially greater than the transverse dimension of the tips of the electrodes (4) which are used for carrying out the electric welding spot. Within the hole there is provided an insert (3) of a material which can be electrically welded. The two electrodes are applied so as to cause welding of the insert to the second sheet. The insert has a stop surface (5) which prevents the first sheet (1) from separating from the second sheet (2) after welding. The difference of the transverse dimensions of the tip of each electrode and the insert avoids any possible overheating up to the melting point of the material constituting the first sheet (1) while welding is carried out."</w:t>
      </w:r>
    </w:p>
    <w:p w14:paraId="75E7A9D7" w14:textId="0F4049CD" w:rsidR="001332BD" w:rsidRPr="00E956F7" w:rsidRDefault="001332BD">
      <w:pPr>
        <w:pStyle w:val="BodyText"/>
        <w:autoSpaceDE w:val="0"/>
        <w:autoSpaceDN w:val="0"/>
        <w:adjustRightInd w:val="0"/>
        <w:rPr>
          <w:szCs w:val="24"/>
        </w:rPr>
      </w:pPr>
      <w:r w:rsidRPr="00E956F7">
        <w:rPr>
          <w:szCs w:val="24"/>
        </w:rPr>
        <w:t xml:space="preserve">Based on the description above </w:t>
      </w:r>
      <w:del w:id="2234" w:author="LUEJE Claudia" w:date="2023-06-26T17:59:00Z">
        <w:r w:rsidR="00FC68DB" w:rsidRPr="00F54804">
          <w:delText xml:space="preserve">one can imagine </w:delText>
        </w:r>
      </w:del>
      <w:r w:rsidRPr="00E956F7">
        <w:rPr>
          <w:szCs w:val="24"/>
        </w:rPr>
        <w:t>a wide range of insert shapes</w:t>
      </w:r>
      <w:del w:id="2235" w:author="LUEJE Claudia" w:date="2023-06-26T17:59:00Z">
        <w:r w:rsidR="00FC68DB" w:rsidRPr="00F54804">
          <w:delText>. Hence</w:delText>
        </w:r>
      </w:del>
      <w:ins w:id="2236" w:author="LUEJE Claudia" w:date="2023-06-26T17:59:00Z">
        <w:r w:rsidR="00D24220">
          <w:rPr>
            <w:szCs w:val="24"/>
          </w:rPr>
          <w:t xml:space="preserve"> can be imagined</w:t>
        </w:r>
        <w:r w:rsidRPr="00E956F7">
          <w:rPr>
            <w:szCs w:val="24"/>
          </w:rPr>
          <w:t xml:space="preserve">. </w:t>
        </w:r>
        <w:r w:rsidR="00D24220">
          <w:rPr>
            <w:szCs w:val="24"/>
          </w:rPr>
          <w:t>Therefore</w:t>
        </w:r>
      </w:ins>
      <w:r w:rsidRPr="00E956F7">
        <w:rPr>
          <w:szCs w:val="24"/>
        </w:rPr>
        <w:t xml:space="preserve">, they cannot be part of χMCF definition. The shape is referred by a string attribute </w:t>
      </w:r>
      <w:r w:rsidRPr="00483F25">
        <w:rPr>
          <w:rStyle w:val="ISOCode"/>
        </w:rPr>
        <w:t>insert_shape</w:t>
      </w:r>
      <w:r w:rsidRPr="00E956F7">
        <w:rPr>
          <w:szCs w:val="24"/>
        </w:rPr>
        <w:t xml:space="preserve">. The possible values of this attribute are </w:t>
      </w:r>
      <w:r w:rsidRPr="00D24220">
        <w:rPr>
          <w:szCs w:val="24"/>
        </w:rPr>
        <w:t>not</w:t>
      </w:r>
      <w:r w:rsidRPr="00E956F7">
        <w:rPr>
          <w:szCs w:val="24"/>
        </w:rPr>
        <w:t xml:space="preserve"> </w:t>
      </w:r>
      <w:ins w:id="2237" w:author="LUEJE Claudia" w:date="2023-06-26T17:59:00Z">
        <w:r w:rsidR="00D24220">
          <w:rPr>
            <w:szCs w:val="24"/>
          </w:rPr>
          <w:t xml:space="preserve">the </w:t>
        </w:r>
      </w:ins>
      <w:r w:rsidRPr="00E956F7">
        <w:rPr>
          <w:szCs w:val="24"/>
        </w:rPr>
        <w:t xml:space="preserve">subject of </w:t>
      </w:r>
      <w:del w:id="2238" w:author="LUEJE Claudia" w:date="2023-06-26T17:59:00Z">
        <w:r w:rsidR="00FC68DB" w:rsidRPr="00F54804">
          <w:delText>the standard</w:delText>
        </w:r>
      </w:del>
      <w:ins w:id="2239" w:author="LUEJE Claudia" w:date="2023-06-26T17:59:00Z">
        <w:r w:rsidRPr="00E956F7">
          <w:rPr>
            <w:szCs w:val="24"/>
          </w:rPr>
          <w:t>th</w:t>
        </w:r>
        <w:r w:rsidR="00D24220">
          <w:rPr>
            <w:szCs w:val="24"/>
          </w:rPr>
          <w:t>is document</w:t>
        </w:r>
      </w:ins>
      <w:r w:rsidRPr="00E956F7">
        <w:rPr>
          <w:szCs w:val="24"/>
        </w:rPr>
        <w:t>: in general, this is an entry which is very OEM specific. However, to provide a minimum amount of information</w:t>
      </w:r>
      <w:ins w:id="2240" w:author="LUEJE Claudia" w:date="2023-06-26T17:59:00Z">
        <w:r w:rsidR="00D24220">
          <w:rPr>
            <w:szCs w:val="24"/>
          </w:rPr>
          <w:t>,</w:t>
        </w:r>
      </w:ins>
      <w:r w:rsidRPr="00E956F7">
        <w:rPr>
          <w:szCs w:val="24"/>
        </w:rPr>
        <w:t xml:space="preserve"> some general geometric data are given by the attributes introduced below.</w:t>
      </w:r>
    </w:p>
    <w:p w14:paraId="536BA001" w14:textId="305C02DC" w:rsidR="001332BD" w:rsidRPr="00E956F7" w:rsidRDefault="001332BD">
      <w:pPr>
        <w:pStyle w:val="BodyText"/>
        <w:autoSpaceDE w:val="0"/>
        <w:autoSpaceDN w:val="0"/>
        <w:adjustRightInd w:val="0"/>
        <w:rPr>
          <w:szCs w:val="24"/>
        </w:rPr>
      </w:pPr>
      <w:r w:rsidRPr="00E956F7">
        <w:rPr>
          <w:szCs w:val="24"/>
        </w:rPr>
        <w:t xml:space="preserve">A swop rivet is denoted by a nested element </w:t>
      </w:r>
      <w:r w:rsidRPr="00483F25">
        <w:rPr>
          <w:rStyle w:val="ISOCode"/>
        </w:rPr>
        <w:t>&lt;swop/&gt;</w:t>
      </w:r>
      <w:r w:rsidRPr="00E956F7">
        <w:rPr>
          <w:szCs w:val="24"/>
        </w:rPr>
        <w:t xml:space="preserve"> within </w:t>
      </w:r>
      <w:r w:rsidRPr="00483F25">
        <w:rPr>
          <w:rStyle w:val="ISOCode"/>
        </w:rPr>
        <w:t>&lt;rivet/&gt;</w:t>
      </w:r>
      <w:r w:rsidRPr="00E956F7">
        <w:rPr>
          <w:szCs w:val="24"/>
        </w:rPr>
        <w:t xml:space="preserve">. This element is described completely by its attributes and parent element attributes within </w:t>
      </w:r>
      <w:r w:rsidRPr="00483F25">
        <w:rPr>
          <w:rStyle w:val="ISOCode"/>
        </w:rPr>
        <w:t>&lt;rivet/&gt;</w:t>
      </w:r>
      <w:r w:rsidRPr="00E956F7">
        <w:rPr>
          <w:szCs w:val="24"/>
        </w:rPr>
        <w:t xml:space="preserve">. </w:t>
      </w:r>
      <w:del w:id="2241" w:author="LUEJE Claudia" w:date="2023-06-26T17:59:00Z">
        <w:r w:rsidR="00FC68DB" w:rsidRPr="00F54804">
          <w:delText>Especially</w:delText>
        </w:r>
      </w:del>
      <w:ins w:id="2242" w:author="LUEJE Claudia" w:date="2023-06-26T17:59:00Z">
        <w:r w:rsidR="00D24220">
          <w:rPr>
            <w:szCs w:val="24"/>
          </w:rPr>
          <w:t>In particular,</w:t>
        </w:r>
      </w:ins>
      <w:r w:rsidRPr="00E956F7">
        <w:rPr>
          <w:szCs w:val="24"/>
        </w:rPr>
        <w:t xml:space="preserve"> the attributes </w:t>
      </w:r>
      <w:r w:rsidRPr="00483F25">
        <w:rPr>
          <w:rStyle w:val="ISOCode"/>
        </w:rPr>
        <w:t>shaft_diameter</w:t>
      </w:r>
      <w:r w:rsidRPr="00E956F7">
        <w:rPr>
          <w:szCs w:val="24"/>
        </w:rPr>
        <w:t xml:space="preserve">, </w:t>
      </w:r>
      <w:r w:rsidRPr="00483F25">
        <w:rPr>
          <w:rStyle w:val="ISOCode"/>
        </w:rPr>
        <w:t>sink_size</w:t>
      </w:r>
      <w:r w:rsidRPr="00E956F7">
        <w:rPr>
          <w:szCs w:val="24"/>
        </w:rPr>
        <w:t xml:space="preserve">, </w:t>
      </w:r>
      <w:r w:rsidRPr="00483F25">
        <w:rPr>
          <w:rStyle w:val="ISOCode"/>
        </w:rPr>
        <w:t>length</w:t>
      </w:r>
      <w:r w:rsidRPr="00E956F7">
        <w:rPr>
          <w:szCs w:val="24"/>
        </w:rPr>
        <w:t xml:space="preserve">, </w:t>
      </w:r>
      <w:r w:rsidRPr="00483F25">
        <w:rPr>
          <w:rStyle w:val="ISOCode"/>
        </w:rPr>
        <w:t>head_diameter</w:t>
      </w:r>
      <w:r w:rsidRPr="00E956F7">
        <w:rPr>
          <w:szCs w:val="24"/>
        </w:rPr>
        <w:t xml:space="preserve"> and </w:t>
      </w:r>
      <w:r w:rsidRPr="00483F25">
        <w:rPr>
          <w:rStyle w:val="ISOCode"/>
        </w:rPr>
        <w:t>head_height</w:t>
      </w:r>
      <w:r w:rsidRPr="00E956F7">
        <w:rPr>
          <w:szCs w:val="24"/>
        </w:rPr>
        <w:t xml:space="preserve"> are inherited from </w:t>
      </w:r>
      <w:r w:rsidRPr="00483F25">
        <w:rPr>
          <w:rStyle w:val="ISOCode"/>
        </w:rPr>
        <w:t>&lt;rivet/&gt;</w:t>
      </w:r>
      <w:r w:rsidRPr="00E956F7">
        <w:rPr>
          <w:szCs w:val="24"/>
        </w:rPr>
        <w:t xml:space="preserve"> element. Other rivet parameters (such as: </w:t>
      </w:r>
      <w:r w:rsidRPr="00483F25">
        <w:rPr>
          <w:rStyle w:val="ISOCode"/>
        </w:rPr>
        <w:t>length</w:t>
      </w:r>
      <w:r w:rsidRPr="00E956F7">
        <w:rPr>
          <w:szCs w:val="24"/>
        </w:rPr>
        <w:t xml:space="preserve"> or </w:t>
      </w:r>
      <w:r w:rsidRPr="00483F25">
        <w:rPr>
          <w:rStyle w:val="ISOCode"/>
        </w:rPr>
        <w:t>shaft_diameter</w:t>
      </w:r>
      <w:r w:rsidRPr="00E956F7">
        <w:rPr>
          <w:szCs w:val="24"/>
        </w:rPr>
        <w:t xml:space="preserve">) may be treated </w:t>
      </w:r>
      <w:ins w:id="2243" w:author="LUEJE Claudia" w:date="2023-06-26T17:59:00Z">
        <w:r w:rsidR="00D24220">
          <w:rPr>
            <w:szCs w:val="24"/>
          </w:rPr>
          <w:t xml:space="preserve">as </w:t>
        </w:r>
      </w:ins>
      <w:r w:rsidRPr="00E956F7">
        <w:rPr>
          <w:szCs w:val="24"/>
        </w:rPr>
        <w:t>meaningless.</w:t>
      </w:r>
    </w:p>
    <w:p w14:paraId="54E66D0A" w14:textId="77777777" w:rsidR="00FC68DB" w:rsidRDefault="001332BD" w:rsidP="006A7907">
      <w:pPr>
        <w:keepNext/>
        <w:rPr>
          <w:del w:id="2244" w:author="LUEJE Claudia" w:date="2023-06-26T17:59:00Z"/>
        </w:rPr>
      </w:pPr>
      <w:r w:rsidRPr="00E956F7">
        <w:rPr>
          <w:szCs w:val="24"/>
        </w:rPr>
        <w:t xml:space="preserve">XML specification of </w:t>
      </w:r>
      <w:r w:rsidRPr="00483F25">
        <w:rPr>
          <w:rStyle w:val="ISOCode"/>
        </w:rPr>
        <w:t>&lt;swop/&gt;</w:t>
      </w:r>
      <w:r w:rsidRPr="00E956F7">
        <w:rPr>
          <w:szCs w:val="24"/>
        </w:rPr>
        <w:t xml:space="preserve"> element</w:t>
      </w:r>
      <w:del w:id="2245" w:author="LUEJE Claudia" w:date="2023-06-26T17:59:00Z">
        <w:r w:rsidR="00FC68DB" w:rsidRPr="00F54804">
          <w:delText>:</w:delText>
        </w:r>
      </w:del>
    </w:p>
    <w:p w14:paraId="62E62CCA" w14:textId="26F1FE8A" w:rsidR="001332BD" w:rsidRPr="00E956F7" w:rsidRDefault="00D24220">
      <w:pPr>
        <w:pStyle w:val="BodyText"/>
        <w:autoSpaceDE w:val="0"/>
        <w:autoSpaceDN w:val="0"/>
        <w:adjustRightInd w:val="0"/>
        <w:rPr>
          <w:ins w:id="2246" w:author="LUEJE Claudia" w:date="2023-06-26T17:59:00Z"/>
          <w:szCs w:val="24"/>
        </w:rPr>
      </w:pPr>
      <w:ins w:id="2247" w:author="LUEJE Claudia" w:date="2023-06-26T17:59:00Z">
        <w:r>
          <w:rPr>
            <w:szCs w:val="24"/>
          </w:rPr>
          <w:t xml:space="preserve"> is shown in </w:t>
        </w:r>
      </w:ins>
      <w:bookmarkStart w:id="2248" w:name="_Toc110532396"/>
      <w:r w:rsidRPr="00D24220">
        <w:rPr>
          <w:rStyle w:val="citetbl"/>
        </w:rPr>
        <w:t xml:space="preserve">Table </w:t>
      </w:r>
      <w:del w:id="2249"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48</w:delText>
        </w:r>
        <w:r w:rsidR="00055698" w:rsidRPr="00F54804">
          <w:fldChar w:fldCharType="end"/>
        </w:r>
      </w:del>
      <w:ins w:id="2250" w:author="LUEJE Claudia" w:date="2023-06-26T17:59:00Z">
        <w:r w:rsidRPr="00D24220">
          <w:rPr>
            <w:rStyle w:val="citetbl"/>
          </w:rPr>
          <w:t>48</w:t>
        </w:r>
        <w:r>
          <w:rPr>
            <w:szCs w:val="24"/>
          </w:rPr>
          <w:t>.</w:t>
        </w:r>
      </w:ins>
    </w:p>
    <w:p w14:paraId="335126D6" w14:textId="7DB29CE8" w:rsidR="001332BD" w:rsidRPr="00E956F7" w:rsidRDefault="006F39DE">
      <w:pPr>
        <w:pStyle w:val="Tabletitle"/>
        <w:autoSpaceDE w:val="0"/>
        <w:autoSpaceDN w:val="0"/>
        <w:adjustRightInd w:val="0"/>
        <w:outlineLvl w:val="0"/>
        <w:rPr>
          <w:szCs w:val="24"/>
        </w:rPr>
      </w:pPr>
      <w:ins w:id="2251" w:author="LUEJE Claudia" w:date="2023-06-26T17:59:00Z">
        <w:r w:rsidRPr="00E956F7">
          <w:rPr>
            <w:szCs w:val="24"/>
          </w:rPr>
          <w:t>Table </w:t>
        </w:r>
        <w:r w:rsidR="001332BD" w:rsidRPr="00E956F7">
          <w:rPr>
            <w:szCs w:val="24"/>
          </w:rPr>
          <w:t>48</w:t>
        </w:r>
      </w:ins>
      <w:r w:rsidR="00B77130" w:rsidRPr="00E956F7">
        <w:rPr>
          <w:szCs w:val="24"/>
        </w:rPr>
        <w:t xml:space="preserve"> </w:t>
      </w:r>
      <w:r w:rsidR="001332BD" w:rsidRPr="00E956F7">
        <w:rPr>
          <w:szCs w:val="24"/>
        </w:rPr>
        <w:t xml:space="preserve">— Attributes of element </w:t>
      </w:r>
      <w:r w:rsidR="001332BD" w:rsidRPr="00BD5750">
        <w:rPr>
          <w:rStyle w:val="ISOCode"/>
        </w:rPr>
        <w:t>&lt;swop/&gt;</w:t>
      </w:r>
      <w:bookmarkEnd w:id="2248"/>
    </w:p>
    <w:tbl>
      <w:tblPr>
        <w:tblW w:w="858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093"/>
        <w:gridCol w:w="1437"/>
        <w:gridCol w:w="1559"/>
        <w:gridCol w:w="1002"/>
        <w:gridCol w:w="2498"/>
      </w:tblGrid>
      <w:tr w:rsidR="001332BD" w:rsidRPr="00B62EE5" w14:paraId="46FBB32A" w14:textId="77777777" w:rsidTr="005B271E">
        <w:trPr>
          <w:tblHeader/>
          <w:jc w:val="center"/>
        </w:trPr>
        <w:tc>
          <w:tcPr>
            <w:tcW w:w="2093" w:type="dxa"/>
            <w:tcBorders>
              <w:top w:val="single" w:sz="12" w:space="0" w:color="auto"/>
              <w:bottom w:val="single" w:sz="12" w:space="0" w:color="auto"/>
            </w:tcBorders>
            <w:shd w:val="clear" w:color="auto" w:fill="F3F3F3"/>
            <w:vAlign w:val="bottom"/>
          </w:tcPr>
          <w:p w14:paraId="32C51EAF" w14:textId="4DC672A3" w:rsidR="001332BD" w:rsidRPr="00B62EE5" w:rsidRDefault="001332BD" w:rsidP="00B77130">
            <w:pPr>
              <w:pStyle w:val="Tableheader"/>
              <w:tabs>
                <w:tab w:val="clear" w:pos="397"/>
                <w:tab w:val="left" w:pos="403"/>
              </w:tabs>
              <w:autoSpaceDE w:val="0"/>
              <w:autoSpaceDN w:val="0"/>
              <w:adjustRightInd w:val="0"/>
              <w:rPr>
                <w:b/>
              </w:rPr>
            </w:pPr>
            <w:r w:rsidRPr="00B62EE5">
              <w:rPr>
                <w:b/>
                <w:szCs w:val="24"/>
              </w:rPr>
              <w:t>Attributes</w:t>
            </w:r>
          </w:p>
        </w:tc>
        <w:tc>
          <w:tcPr>
            <w:tcW w:w="1437" w:type="dxa"/>
            <w:tcBorders>
              <w:top w:val="single" w:sz="12" w:space="0" w:color="auto"/>
              <w:bottom w:val="single" w:sz="12" w:space="0" w:color="auto"/>
            </w:tcBorders>
            <w:shd w:val="clear" w:color="auto" w:fill="F3F3F3"/>
            <w:vAlign w:val="bottom"/>
          </w:tcPr>
          <w:p w14:paraId="4F36DB24" w14:textId="7288BB95" w:rsidR="001332BD" w:rsidRPr="00B62EE5" w:rsidRDefault="001332BD" w:rsidP="00B77130">
            <w:pPr>
              <w:pStyle w:val="Tableheader"/>
              <w:tabs>
                <w:tab w:val="clear" w:pos="397"/>
                <w:tab w:val="left" w:pos="403"/>
              </w:tabs>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0681DD6E" w14:textId="27BAF424" w:rsidR="001332BD" w:rsidRPr="00B62EE5" w:rsidRDefault="001332BD" w:rsidP="00B77130">
            <w:pPr>
              <w:pStyle w:val="Tableheader"/>
              <w:tabs>
                <w:tab w:val="clear" w:pos="397"/>
                <w:tab w:val="left" w:pos="403"/>
              </w:tabs>
              <w:autoSpaceDE w:val="0"/>
              <w:autoSpaceDN w:val="0"/>
              <w:adjustRightInd w:val="0"/>
              <w:rPr>
                <w:b/>
              </w:rPr>
            </w:pPr>
            <w:r w:rsidRPr="00B62EE5">
              <w:rPr>
                <w:b/>
                <w:szCs w:val="24"/>
              </w:rPr>
              <w:t xml:space="preserve">Value </w:t>
            </w:r>
            <w:r w:rsidR="00997248" w:rsidRPr="00B62EE5">
              <w:rPr>
                <w:b/>
                <w:szCs w:val="24"/>
              </w:rPr>
              <w:t>s</w:t>
            </w:r>
            <w:r w:rsidRPr="00B62EE5">
              <w:rPr>
                <w:b/>
                <w:szCs w:val="24"/>
              </w:rPr>
              <w:t>pace</w:t>
            </w:r>
          </w:p>
        </w:tc>
        <w:tc>
          <w:tcPr>
            <w:tcW w:w="1002" w:type="dxa"/>
            <w:tcBorders>
              <w:top w:val="single" w:sz="12" w:space="0" w:color="auto"/>
              <w:bottom w:val="single" w:sz="12" w:space="0" w:color="auto"/>
            </w:tcBorders>
            <w:shd w:val="clear" w:color="auto" w:fill="F3F3F3"/>
            <w:vAlign w:val="bottom"/>
          </w:tcPr>
          <w:p w14:paraId="3F188746" w14:textId="3656C0A7" w:rsidR="001332BD" w:rsidRPr="00B62EE5" w:rsidRDefault="001332BD" w:rsidP="00B77130">
            <w:pPr>
              <w:pStyle w:val="Tableheader"/>
              <w:tabs>
                <w:tab w:val="clear" w:pos="397"/>
                <w:tab w:val="left" w:pos="403"/>
              </w:tabs>
              <w:autoSpaceDE w:val="0"/>
              <w:autoSpaceDN w:val="0"/>
              <w:adjustRightInd w:val="0"/>
              <w:rPr>
                <w:b/>
              </w:rPr>
            </w:pPr>
            <w:r w:rsidRPr="00B62EE5">
              <w:rPr>
                <w:b/>
                <w:szCs w:val="24"/>
              </w:rPr>
              <w:t>Use</w:t>
            </w:r>
          </w:p>
        </w:tc>
        <w:tc>
          <w:tcPr>
            <w:tcW w:w="2498" w:type="dxa"/>
            <w:tcBorders>
              <w:top w:val="single" w:sz="12" w:space="0" w:color="auto"/>
              <w:bottom w:val="single" w:sz="12" w:space="0" w:color="auto"/>
            </w:tcBorders>
            <w:shd w:val="clear" w:color="auto" w:fill="F3F3F3"/>
            <w:vAlign w:val="bottom"/>
          </w:tcPr>
          <w:p w14:paraId="2B0A58C1" w14:textId="7857183D" w:rsidR="001332BD" w:rsidRPr="00B62EE5" w:rsidRDefault="001332BD" w:rsidP="00B77130">
            <w:pPr>
              <w:pStyle w:val="Tableheader"/>
              <w:tabs>
                <w:tab w:val="clear" w:pos="397"/>
                <w:tab w:val="left" w:pos="403"/>
              </w:tabs>
              <w:autoSpaceDE w:val="0"/>
              <w:autoSpaceDN w:val="0"/>
              <w:adjustRightInd w:val="0"/>
              <w:rPr>
                <w:b/>
              </w:rPr>
            </w:pPr>
            <w:r w:rsidRPr="00B62EE5">
              <w:rPr>
                <w:b/>
                <w:szCs w:val="24"/>
              </w:rPr>
              <w:t>Constraint</w:t>
            </w:r>
          </w:p>
        </w:tc>
      </w:tr>
      <w:tr w:rsidR="001332BD" w:rsidRPr="00E956F7" w14:paraId="08D6BED6" w14:textId="77777777" w:rsidTr="005B271E">
        <w:trPr>
          <w:jc w:val="center"/>
        </w:trPr>
        <w:tc>
          <w:tcPr>
            <w:tcW w:w="2093" w:type="dxa"/>
            <w:tcBorders>
              <w:top w:val="single" w:sz="12" w:space="0" w:color="auto"/>
            </w:tcBorders>
          </w:tcPr>
          <w:p w14:paraId="41151DF0" w14:textId="398BEC44" w:rsidR="001332BD" w:rsidRPr="00E956F7" w:rsidRDefault="001332BD" w:rsidP="00B77130">
            <w:pPr>
              <w:pStyle w:val="Tablebody"/>
              <w:tabs>
                <w:tab w:val="clear" w:pos="397"/>
                <w:tab w:val="left" w:pos="403"/>
              </w:tabs>
              <w:autoSpaceDE w:val="0"/>
              <w:autoSpaceDN w:val="0"/>
              <w:adjustRightInd w:val="0"/>
            </w:pPr>
            <w:r w:rsidRPr="00E956F7">
              <w:rPr>
                <w:szCs w:val="24"/>
              </w:rPr>
              <w:t>insert_shape</w:t>
            </w:r>
          </w:p>
        </w:tc>
        <w:tc>
          <w:tcPr>
            <w:tcW w:w="1437" w:type="dxa"/>
            <w:tcBorders>
              <w:top w:val="single" w:sz="12" w:space="0" w:color="auto"/>
            </w:tcBorders>
          </w:tcPr>
          <w:p w14:paraId="622A4532" w14:textId="735FFE2D" w:rsidR="001332BD" w:rsidRPr="00E956F7" w:rsidRDefault="001332BD" w:rsidP="00B77130">
            <w:pPr>
              <w:pStyle w:val="Tablebody"/>
              <w:tabs>
                <w:tab w:val="clear" w:pos="397"/>
                <w:tab w:val="left" w:pos="403"/>
              </w:tabs>
              <w:autoSpaceDE w:val="0"/>
              <w:autoSpaceDN w:val="0"/>
              <w:adjustRightInd w:val="0"/>
            </w:pPr>
            <w:r w:rsidRPr="00E956F7">
              <w:rPr>
                <w:szCs w:val="24"/>
              </w:rPr>
              <w:t>Alphanumeric</w:t>
            </w:r>
          </w:p>
        </w:tc>
        <w:tc>
          <w:tcPr>
            <w:tcW w:w="1559" w:type="dxa"/>
            <w:tcBorders>
              <w:top w:val="single" w:sz="12" w:space="0" w:color="auto"/>
            </w:tcBorders>
          </w:tcPr>
          <w:p w14:paraId="0AAD742C" w14:textId="569CEDB6" w:rsidR="001332BD" w:rsidRPr="00E956F7" w:rsidRDefault="001332BD" w:rsidP="00B77130">
            <w:pPr>
              <w:pStyle w:val="Tablebody"/>
              <w:tabs>
                <w:tab w:val="clear" w:pos="397"/>
                <w:tab w:val="left" w:pos="403"/>
              </w:tabs>
              <w:autoSpaceDE w:val="0"/>
              <w:autoSpaceDN w:val="0"/>
              <w:adjustRightInd w:val="0"/>
            </w:pPr>
            <w:r w:rsidRPr="00E956F7">
              <w:rPr>
                <w:szCs w:val="24"/>
              </w:rPr>
              <w:t>Alphanumeric</w:t>
            </w:r>
          </w:p>
        </w:tc>
        <w:tc>
          <w:tcPr>
            <w:tcW w:w="1002" w:type="dxa"/>
            <w:tcBorders>
              <w:top w:val="single" w:sz="12" w:space="0" w:color="auto"/>
            </w:tcBorders>
          </w:tcPr>
          <w:p w14:paraId="3B4E69C4" w14:textId="17BED983" w:rsidR="001332BD" w:rsidRPr="00E956F7" w:rsidRDefault="001332BD" w:rsidP="00B77130">
            <w:pPr>
              <w:pStyle w:val="Tablebody"/>
              <w:tabs>
                <w:tab w:val="clear" w:pos="397"/>
                <w:tab w:val="left" w:pos="403"/>
              </w:tabs>
              <w:autoSpaceDE w:val="0"/>
              <w:autoSpaceDN w:val="0"/>
              <w:adjustRightInd w:val="0"/>
            </w:pPr>
            <w:r w:rsidRPr="00E956F7">
              <w:rPr>
                <w:szCs w:val="24"/>
              </w:rPr>
              <w:t>Optional</w:t>
            </w:r>
          </w:p>
        </w:tc>
        <w:tc>
          <w:tcPr>
            <w:tcW w:w="2498" w:type="dxa"/>
            <w:tcBorders>
              <w:top w:val="single" w:sz="12" w:space="0" w:color="auto"/>
            </w:tcBorders>
          </w:tcPr>
          <w:p w14:paraId="4A3C5D5E" w14:textId="284E2A3F" w:rsidR="001332BD" w:rsidRPr="00E956F7" w:rsidRDefault="001332BD" w:rsidP="00B77130">
            <w:pPr>
              <w:pStyle w:val="Tablebody"/>
              <w:tabs>
                <w:tab w:val="clear" w:pos="397"/>
                <w:tab w:val="left" w:pos="403"/>
              </w:tabs>
              <w:autoSpaceDE w:val="0"/>
              <w:autoSpaceDN w:val="0"/>
              <w:adjustRightInd w:val="0"/>
            </w:pPr>
            <w:r w:rsidRPr="00E956F7">
              <w:rPr>
                <w:szCs w:val="24"/>
              </w:rPr>
              <w:t>-</w:t>
            </w:r>
          </w:p>
        </w:tc>
      </w:tr>
      <w:tr w:rsidR="001332BD" w:rsidRPr="00E956F7" w14:paraId="36DC3500" w14:textId="77777777" w:rsidTr="005B271E">
        <w:trPr>
          <w:jc w:val="center"/>
        </w:trPr>
        <w:tc>
          <w:tcPr>
            <w:tcW w:w="2093" w:type="dxa"/>
          </w:tcPr>
          <w:p w14:paraId="3163C97F" w14:textId="5C422609" w:rsidR="001332BD" w:rsidRPr="00E956F7" w:rsidRDefault="001332BD" w:rsidP="00B77130">
            <w:pPr>
              <w:pStyle w:val="Tablebody"/>
              <w:tabs>
                <w:tab w:val="clear" w:pos="397"/>
                <w:tab w:val="left" w:pos="403"/>
              </w:tabs>
              <w:autoSpaceDE w:val="0"/>
              <w:autoSpaceDN w:val="0"/>
              <w:adjustRightInd w:val="0"/>
            </w:pPr>
            <w:r w:rsidRPr="00E956F7">
              <w:rPr>
                <w:szCs w:val="24"/>
              </w:rPr>
              <w:t>insert_height</w:t>
            </w:r>
          </w:p>
        </w:tc>
        <w:tc>
          <w:tcPr>
            <w:tcW w:w="1437" w:type="dxa"/>
          </w:tcPr>
          <w:p w14:paraId="5C35D7FD" w14:textId="687845E7" w:rsidR="001332BD" w:rsidRPr="00E956F7" w:rsidRDefault="001332BD" w:rsidP="00B77130">
            <w:pPr>
              <w:pStyle w:val="Tablebody"/>
              <w:tabs>
                <w:tab w:val="clear" w:pos="397"/>
                <w:tab w:val="left" w:pos="403"/>
              </w:tabs>
              <w:autoSpaceDE w:val="0"/>
              <w:autoSpaceDN w:val="0"/>
              <w:adjustRightInd w:val="0"/>
            </w:pPr>
            <w:r w:rsidRPr="00E956F7">
              <w:rPr>
                <w:szCs w:val="24"/>
              </w:rPr>
              <w:t>Floating point</w:t>
            </w:r>
          </w:p>
        </w:tc>
        <w:tc>
          <w:tcPr>
            <w:tcW w:w="1559" w:type="dxa"/>
          </w:tcPr>
          <w:p w14:paraId="18ABF05C" w14:textId="053EBEB1" w:rsidR="001332BD" w:rsidRPr="00E956F7" w:rsidRDefault="001332BD" w:rsidP="00B77130">
            <w:pPr>
              <w:pStyle w:val="Tablebody"/>
              <w:tabs>
                <w:tab w:val="clear" w:pos="397"/>
                <w:tab w:val="left" w:pos="403"/>
              </w:tabs>
              <w:autoSpaceDE w:val="0"/>
              <w:autoSpaceDN w:val="0"/>
              <w:adjustRightInd w:val="0"/>
            </w:pPr>
            <w:r w:rsidRPr="00E956F7">
              <w:rPr>
                <w:szCs w:val="24"/>
              </w:rPr>
              <w:t>&gt; 0.0</w:t>
            </w:r>
          </w:p>
        </w:tc>
        <w:tc>
          <w:tcPr>
            <w:tcW w:w="1002" w:type="dxa"/>
          </w:tcPr>
          <w:p w14:paraId="1730BF08" w14:textId="66D994A0" w:rsidR="001332BD" w:rsidRPr="00E956F7" w:rsidRDefault="001332BD" w:rsidP="00B77130">
            <w:pPr>
              <w:pStyle w:val="Tablebody"/>
              <w:tabs>
                <w:tab w:val="clear" w:pos="397"/>
                <w:tab w:val="left" w:pos="403"/>
              </w:tabs>
              <w:autoSpaceDE w:val="0"/>
              <w:autoSpaceDN w:val="0"/>
              <w:adjustRightInd w:val="0"/>
            </w:pPr>
            <w:r w:rsidRPr="00E956F7">
              <w:rPr>
                <w:szCs w:val="24"/>
              </w:rPr>
              <w:t>Optional</w:t>
            </w:r>
          </w:p>
        </w:tc>
        <w:tc>
          <w:tcPr>
            <w:tcW w:w="2498" w:type="dxa"/>
          </w:tcPr>
          <w:p w14:paraId="441D65EE" w14:textId="052C242F" w:rsidR="001332BD" w:rsidRPr="00E956F7" w:rsidRDefault="001332BD" w:rsidP="00B77130">
            <w:pPr>
              <w:pStyle w:val="Tablebody"/>
              <w:tabs>
                <w:tab w:val="clear" w:pos="397"/>
                <w:tab w:val="left" w:pos="403"/>
              </w:tabs>
              <w:autoSpaceDE w:val="0"/>
              <w:autoSpaceDN w:val="0"/>
              <w:adjustRightInd w:val="0"/>
            </w:pPr>
            <w:r w:rsidRPr="00E956F7">
              <w:rPr>
                <w:szCs w:val="24"/>
              </w:rPr>
              <w:t>-</w:t>
            </w:r>
          </w:p>
        </w:tc>
      </w:tr>
      <w:tr w:rsidR="001332BD" w:rsidRPr="00E956F7" w14:paraId="1353AC19" w14:textId="77777777" w:rsidTr="005B271E">
        <w:trPr>
          <w:jc w:val="center"/>
        </w:trPr>
        <w:tc>
          <w:tcPr>
            <w:tcW w:w="2093" w:type="dxa"/>
          </w:tcPr>
          <w:p w14:paraId="38EA1D2A" w14:textId="22E3A337" w:rsidR="001332BD" w:rsidRPr="00E956F7" w:rsidRDefault="001332BD" w:rsidP="00B77130">
            <w:pPr>
              <w:pStyle w:val="Tablebody"/>
              <w:tabs>
                <w:tab w:val="clear" w:pos="397"/>
                <w:tab w:val="left" w:pos="403"/>
              </w:tabs>
              <w:autoSpaceDE w:val="0"/>
              <w:autoSpaceDN w:val="0"/>
              <w:adjustRightInd w:val="0"/>
            </w:pPr>
            <w:r w:rsidRPr="00E956F7">
              <w:rPr>
                <w:szCs w:val="24"/>
              </w:rPr>
              <w:t>spotweld_diameter</w:t>
            </w:r>
          </w:p>
        </w:tc>
        <w:tc>
          <w:tcPr>
            <w:tcW w:w="1437" w:type="dxa"/>
          </w:tcPr>
          <w:p w14:paraId="086D97C6" w14:textId="4DB0C7D2" w:rsidR="001332BD" w:rsidRPr="00E956F7" w:rsidRDefault="001332BD" w:rsidP="00B77130">
            <w:pPr>
              <w:pStyle w:val="Tablebody"/>
              <w:tabs>
                <w:tab w:val="clear" w:pos="397"/>
                <w:tab w:val="left" w:pos="403"/>
              </w:tabs>
              <w:autoSpaceDE w:val="0"/>
              <w:autoSpaceDN w:val="0"/>
              <w:adjustRightInd w:val="0"/>
            </w:pPr>
            <w:r w:rsidRPr="00E956F7">
              <w:rPr>
                <w:szCs w:val="24"/>
              </w:rPr>
              <w:t>Floating point</w:t>
            </w:r>
          </w:p>
        </w:tc>
        <w:tc>
          <w:tcPr>
            <w:tcW w:w="1559" w:type="dxa"/>
          </w:tcPr>
          <w:p w14:paraId="6F642D4A" w14:textId="0FA90371" w:rsidR="001332BD" w:rsidRPr="00E956F7" w:rsidRDefault="001332BD" w:rsidP="00B77130">
            <w:pPr>
              <w:pStyle w:val="Tablebody"/>
              <w:tabs>
                <w:tab w:val="clear" w:pos="397"/>
                <w:tab w:val="left" w:pos="403"/>
              </w:tabs>
              <w:autoSpaceDE w:val="0"/>
              <w:autoSpaceDN w:val="0"/>
              <w:adjustRightInd w:val="0"/>
            </w:pPr>
            <w:r w:rsidRPr="00E956F7">
              <w:rPr>
                <w:szCs w:val="24"/>
              </w:rPr>
              <w:t>&gt; 0.0</w:t>
            </w:r>
          </w:p>
        </w:tc>
        <w:tc>
          <w:tcPr>
            <w:tcW w:w="1002" w:type="dxa"/>
          </w:tcPr>
          <w:p w14:paraId="712A7015" w14:textId="54C988BB" w:rsidR="001332BD" w:rsidRPr="00E956F7" w:rsidRDefault="001332BD" w:rsidP="00B77130">
            <w:pPr>
              <w:pStyle w:val="Tablebody"/>
              <w:tabs>
                <w:tab w:val="clear" w:pos="397"/>
                <w:tab w:val="left" w:pos="403"/>
              </w:tabs>
              <w:autoSpaceDE w:val="0"/>
              <w:autoSpaceDN w:val="0"/>
              <w:adjustRightInd w:val="0"/>
            </w:pPr>
            <w:r w:rsidRPr="00E956F7">
              <w:rPr>
                <w:szCs w:val="24"/>
              </w:rPr>
              <w:t>Optional</w:t>
            </w:r>
          </w:p>
        </w:tc>
        <w:tc>
          <w:tcPr>
            <w:tcW w:w="2498" w:type="dxa"/>
          </w:tcPr>
          <w:p w14:paraId="041ACDBE" w14:textId="2E56A855" w:rsidR="001332BD" w:rsidRPr="00E956F7" w:rsidRDefault="001332BD" w:rsidP="00B77130">
            <w:pPr>
              <w:pStyle w:val="Tablebody"/>
              <w:tabs>
                <w:tab w:val="clear" w:pos="397"/>
                <w:tab w:val="left" w:pos="403"/>
              </w:tabs>
              <w:autoSpaceDE w:val="0"/>
              <w:autoSpaceDN w:val="0"/>
              <w:adjustRightInd w:val="0"/>
            </w:pPr>
            <w:r w:rsidRPr="00E956F7">
              <w:rPr>
                <w:szCs w:val="24"/>
              </w:rPr>
              <w:t>-</w:t>
            </w:r>
          </w:p>
        </w:tc>
      </w:tr>
      <w:tr w:rsidR="001332BD" w:rsidRPr="00E956F7" w14:paraId="6DB144E0" w14:textId="77777777" w:rsidTr="005B271E">
        <w:trPr>
          <w:jc w:val="center"/>
        </w:trPr>
        <w:tc>
          <w:tcPr>
            <w:tcW w:w="2093" w:type="dxa"/>
          </w:tcPr>
          <w:p w14:paraId="0BFDE5CB" w14:textId="46C76491" w:rsidR="001332BD" w:rsidRPr="00E956F7" w:rsidRDefault="001332BD" w:rsidP="00B77130">
            <w:pPr>
              <w:pStyle w:val="Tablebody"/>
              <w:tabs>
                <w:tab w:val="clear" w:pos="397"/>
                <w:tab w:val="left" w:pos="403"/>
              </w:tabs>
              <w:autoSpaceDE w:val="0"/>
              <w:autoSpaceDN w:val="0"/>
              <w:adjustRightInd w:val="0"/>
            </w:pPr>
            <w:r w:rsidRPr="00E956F7">
              <w:rPr>
                <w:szCs w:val="24"/>
              </w:rPr>
              <w:t>spotweld_technology</w:t>
            </w:r>
          </w:p>
        </w:tc>
        <w:tc>
          <w:tcPr>
            <w:tcW w:w="1437" w:type="dxa"/>
          </w:tcPr>
          <w:p w14:paraId="266564C1" w14:textId="4B0DFA79" w:rsidR="001332BD" w:rsidRPr="00E956F7" w:rsidRDefault="001332BD" w:rsidP="00B77130">
            <w:pPr>
              <w:pStyle w:val="Tablebody"/>
              <w:tabs>
                <w:tab w:val="clear" w:pos="397"/>
                <w:tab w:val="left" w:pos="403"/>
              </w:tabs>
              <w:autoSpaceDE w:val="0"/>
              <w:autoSpaceDN w:val="0"/>
              <w:adjustRightInd w:val="0"/>
            </w:pPr>
            <w:r w:rsidRPr="00E956F7">
              <w:rPr>
                <w:szCs w:val="24"/>
              </w:rPr>
              <w:t>Selection</w:t>
            </w:r>
          </w:p>
        </w:tc>
        <w:tc>
          <w:tcPr>
            <w:tcW w:w="1559" w:type="dxa"/>
          </w:tcPr>
          <w:p w14:paraId="63B10898" w14:textId="77777777" w:rsidR="001332BD" w:rsidRPr="00E956F7" w:rsidRDefault="001332BD" w:rsidP="00B77130">
            <w:pPr>
              <w:pStyle w:val="Tablebody"/>
              <w:autoSpaceDE w:val="0"/>
              <w:autoSpaceDN w:val="0"/>
              <w:adjustRightInd w:val="0"/>
              <w:rPr>
                <w:szCs w:val="24"/>
              </w:rPr>
            </w:pPr>
            <w:r w:rsidRPr="00E956F7">
              <w:rPr>
                <w:szCs w:val="24"/>
              </w:rPr>
              <w:t>resistance</w:t>
            </w:r>
          </w:p>
          <w:p w14:paraId="19A398DF" w14:textId="77777777" w:rsidR="001332BD" w:rsidRPr="00E956F7" w:rsidRDefault="001332BD" w:rsidP="00B77130">
            <w:pPr>
              <w:pStyle w:val="Tablebody"/>
              <w:autoSpaceDE w:val="0"/>
              <w:autoSpaceDN w:val="0"/>
              <w:adjustRightInd w:val="0"/>
              <w:rPr>
                <w:szCs w:val="24"/>
              </w:rPr>
            </w:pPr>
            <w:r w:rsidRPr="00E956F7">
              <w:rPr>
                <w:szCs w:val="24"/>
              </w:rPr>
              <w:t>laser</w:t>
            </w:r>
          </w:p>
          <w:p w14:paraId="342C5AD6" w14:textId="77777777" w:rsidR="001332BD" w:rsidRPr="00E956F7" w:rsidRDefault="001332BD" w:rsidP="00B77130">
            <w:pPr>
              <w:pStyle w:val="Tablebody"/>
              <w:autoSpaceDE w:val="0"/>
              <w:autoSpaceDN w:val="0"/>
              <w:adjustRightInd w:val="0"/>
              <w:rPr>
                <w:szCs w:val="24"/>
              </w:rPr>
            </w:pPr>
            <w:r w:rsidRPr="00E956F7">
              <w:rPr>
                <w:szCs w:val="24"/>
              </w:rPr>
              <w:t>projection</w:t>
            </w:r>
          </w:p>
          <w:p w14:paraId="4D42B223" w14:textId="24A58395" w:rsidR="001332BD" w:rsidRPr="00E956F7" w:rsidRDefault="001332BD" w:rsidP="00B77130">
            <w:pPr>
              <w:pStyle w:val="Tablebody"/>
              <w:tabs>
                <w:tab w:val="clear" w:pos="397"/>
                <w:tab w:val="left" w:pos="403"/>
              </w:tabs>
              <w:autoSpaceDE w:val="0"/>
              <w:autoSpaceDN w:val="0"/>
              <w:adjustRightInd w:val="0"/>
            </w:pPr>
            <w:r w:rsidRPr="00E956F7">
              <w:rPr>
                <w:szCs w:val="24"/>
              </w:rPr>
              <w:t>friction</w:t>
            </w:r>
          </w:p>
        </w:tc>
        <w:tc>
          <w:tcPr>
            <w:tcW w:w="1002" w:type="dxa"/>
          </w:tcPr>
          <w:p w14:paraId="12B8D823" w14:textId="2712BB0B" w:rsidR="001332BD" w:rsidRPr="00E956F7" w:rsidRDefault="001332BD" w:rsidP="00B77130">
            <w:pPr>
              <w:pStyle w:val="Tablebody"/>
              <w:tabs>
                <w:tab w:val="clear" w:pos="397"/>
                <w:tab w:val="left" w:pos="403"/>
              </w:tabs>
              <w:autoSpaceDE w:val="0"/>
              <w:autoSpaceDN w:val="0"/>
              <w:adjustRightInd w:val="0"/>
            </w:pPr>
            <w:r w:rsidRPr="00E956F7">
              <w:rPr>
                <w:szCs w:val="24"/>
              </w:rPr>
              <w:t>Optional</w:t>
            </w:r>
          </w:p>
        </w:tc>
        <w:tc>
          <w:tcPr>
            <w:tcW w:w="2498" w:type="dxa"/>
          </w:tcPr>
          <w:p w14:paraId="58486E03" w14:textId="15D6A11A" w:rsidR="001332BD" w:rsidRPr="00E956F7" w:rsidRDefault="001332BD" w:rsidP="00B77130">
            <w:pPr>
              <w:pStyle w:val="Tablebody"/>
              <w:tabs>
                <w:tab w:val="clear" w:pos="397"/>
                <w:tab w:val="left" w:pos="403"/>
              </w:tabs>
              <w:autoSpaceDE w:val="0"/>
              <w:autoSpaceDN w:val="0"/>
              <w:adjustRightInd w:val="0"/>
            </w:pPr>
            <w:r w:rsidRPr="00E956F7">
              <w:rPr>
                <w:szCs w:val="24"/>
              </w:rPr>
              <w:t>-</w:t>
            </w:r>
          </w:p>
        </w:tc>
      </w:tr>
    </w:tbl>
    <w:p w14:paraId="3DB4D118" w14:textId="295EDB47" w:rsidR="001332BD" w:rsidRPr="00E956F7" w:rsidRDefault="001332BD">
      <w:pPr>
        <w:pStyle w:val="BodyText"/>
        <w:autoSpaceDE w:val="0"/>
        <w:autoSpaceDN w:val="0"/>
        <w:adjustRightInd w:val="0"/>
        <w:rPr>
          <w:szCs w:val="24"/>
        </w:rPr>
      </w:pPr>
      <w:r w:rsidRPr="00E956F7">
        <w:rPr>
          <w:szCs w:val="24"/>
        </w:rPr>
        <w:t>All attributes of this connection type are optional for importing it into CAD or CAE application</w:t>
      </w:r>
      <w:del w:id="2252" w:author="LUEJE Claudia" w:date="2023-06-26T17:59:00Z">
        <w:r w:rsidR="00FC68DB" w:rsidRPr="001E4607">
          <w:delText>. Although, it can be that</w:delText>
        </w:r>
      </w:del>
      <w:ins w:id="2253" w:author="LUEJE Claudia" w:date="2023-06-26T17:59:00Z">
        <w:r w:rsidR="00B373D0">
          <w:rPr>
            <w:szCs w:val="24"/>
          </w:rPr>
          <w:t xml:space="preserve"> a</w:t>
        </w:r>
        <w:r w:rsidRPr="00E956F7">
          <w:rPr>
            <w:szCs w:val="24"/>
          </w:rPr>
          <w:t>lthough</w:t>
        </w:r>
      </w:ins>
      <w:r w:rsidRPr="00E956F7">
        <w:rPr>
          <w:szCs w:val="24"/>
        </w:rPr>
        <w:t xml:space="preserve"> some FE pre-</w:t>
      </w:r>
      <w:del w:id="2254" w:author="LUEJE Claudia" w:date="2023-06-26T17:59:00Z">
        <w:r w:rsidR="00FC68DB" w:rsidRPr="001E4607">
          <w:delText>processor may</w:delText>
        </w:r>
      </w:del>
      <w:ins w:id="2255" w:author="LUEJE Claudia" w:date="2023-06-26T17:59:00Z">
        <w:r w:rsidRPr="00E956F7">
          <w:rPr>
            <w:szCs w:val="24"/>
          </w:rPr>
          <w:t>processor</w:t>
        </w:r>
        <w:r w:rsidR="00B373D0">
          <w:rPr>
            <w:szCs w:val="24"/>
          </w:rPr>
          <w:t>s</w:t>
        </w:r>
        <w:r w:rsidRPr="00E956F7">
          <w:rPr>
            <w:szCs w:val="24"/>
          </w:rPr>
          <w:t xml:space="preserve"> </w:t>
        </w:r>
        <w:r w:rsidR="00B373D0">
          <w:rPr>
            <w:szCs w:val="24"/>
          </w:rPr>
          <w:t>can</w:t>
        </w:r>
      </w:ins>
      <w:r w:rsidRPr="00E956F7">
        <w:rPr>
          <w:szCs w:val="24"/>
        </w:rPr>
        <w:t xml:space="preserve"> declare some of them to be mandatory.</w:t>
      </w:r>
    </w:p>
    <w:p w14:paraId="5CC650B8" w14:textId="77777777" w:rsidR="001332BD" w:rsidRPr="00E956F7" w:rsidRDefault="001332BD">
      <w:pPr>
        <w:pStyle w:val="BodyText"/>
        <w:autoSpaceDE w:val="0"/>
        <w:autoSpaceDN w:val="0"/>
        <w:adjustRightInd w:val="0"/>
        <w:rPr>
          <w:szCs w:val="24"/>
        </w:rPr>
      </w:pPr>
      <w:r w:rsidRPr="00E956F7">
        <w:rPr>
          <w:szCs w:val="24"/>
        </w:rPr>
        <w:t>These attributes have the following semantics:</w:t>
      </w:r>
    </w:p>
    <w:p w14:paraId="3F139C3A" w14:textId="533164E4"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56" w:author="LUEJE Claudia" w:date="2023-06-26T17:59:00Z">
        <w:r w:rsidRPr="00E956F7">
          <w:rPr>
            <w:szCs w:val="24"/>
          </w:rPr>
          <w:t>—</w:t>
        </w:r>
        <w:r w:rsidRPr="00E956F7">
          <w:rPr>
            <w:szCs w:val="24"/>
          </w:rPr>
          <w:tab/>
        </w:r>
      </w:ins>
      <w:r w:rsidRPr="00483F25">
        <w:rPr>
          <w:rStyle w:val="ISOCode"/>
        </w:rPr>
        <w:t>insert_shape</w:t>
      </w:r>
      <w:r w:rsidRPr="00E956F7">
        <w:rPr>
          <w:szCs w:val="24"/>
        </w:rPr>
        <w:t>: Identification of the applied insert shape</w:t>
      </w:r>
      <w:del w:id="2257" w:author="LUEJE Claudia" w:date="2023-06-26T17:59:00Z">
        <w:r w:rsidR="00FC68DB" w:rsidRPr="0013175B">
          <w:delText>.</w:delText>
        </w:r>
      </w:del>
      <w:r w:rsidR="00B373D0">
        <w:rPr>
          <w:szCs w:val="24"/>
        </w:rPr>
        <w:t xml:space="preserve"> (i</w:t>
      </w:r>
      <w:r w:rsidRPr="00E956F7">
        <w:rPr>
          <w:szCs w:val="24"/>
        </w:rPr>
        <w:t>n the illustrated example, the hole is circular, but it may have a polygonal shape in order to prevent relative rotation of the two sheets in case they were connected by a single framing spot</w:t>
      </w:r>
      <w:del w:id="2258" w:author="LUEJE Claudia" w:date="2023-06-26T17:59:00Z">
        <w:r w:rsidR="00FC68DB" w:rsidRPr="0013175B">
          <w:delText>.)</w:delText>
        </w:r>
        <w:r w:rsidR="001A254C">
          <w:delText>;</w:delText>
        </w:r>
      </w:del>
      <w:ins w:id="2259" w:author="LUEJE Claudia" w:date="2023-06-26T17:59:00Z">
        <w:r w:rsidRPr="00E956F7">
          <w:rPr>
            <w:szCs w:val="24"/>
          </w:rPr>
          <w:t>);</w:t>
        </w:r>
      </w:ins>
    </w:p>
    <w:p w14:paraId="6E5D40C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60" w:author="LUEJE Claudia" w:date="2023-06-26T17:59:00Z">
        <w:r w:rsidRPr="00E956F7">
          <w:rPr>
            <w:szCs w:val="24"/>
          </w:rPr>
          <w:t>—</w:t>
        </w:r>
        <w:r w:rsidRPr="00E956F7">
          <w:rPr>
            <w:szCs w:val="24"/>
          </w:rPr>
          <w:tab/>
        </w:r>
      </w:ins>
      <w:r w:rsidRPr="00483F25">
        <w:rPr>
          <w:rStyle w:val="ISOCode"/>
        </w:rPr>
        <w:t>insert_height</w:t>
      </w:r>
      <w:r w:rsidRPr="00E956F7">
        <w:rPr>
          <w:szCs w:val="24"/>
        </w:rPr>
        <w:t>: Height of the (unmounted) insert;</w:t>
      </w:r>
    </w:p>
    <w:p w14:paraId="0A8BC940" w14:textId="28F85EF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61" w:author="LUEJE Claudia" w:date="2023-06-26T17:59:00Z">
        <w:r w:rsidRPr="00E956F7">
          <w:rPr>
            <w:szCs w:val="24"/>
          </w:rPr>
          <w:t>—</w:t>
        </w:r>
        <w:r w:rsidRPr="00E956F7">
          <w:rPr>
            <w:szCs w:val="24"/>
          </w:rPr>
          <w:tab/>
        </w:r>
      </w:ins>
      <w:r w:rsidRPr="00483F25">
        <w:rPr>
          <w:rStyle w:val="ISOCode"/>
        </w:rPr>
        <w:t>spotweld_diameter</w:t>
      </w:r>
      <w:r w:rsidRPr="00E956F7">
        <w:rPr>
          <w:szCs w:val="24"/>
        </w:rPr>
        <w:t xml:space="preserve">: Diameter of the spot weld, see </w:t>
      </w:r>
      <w:del w:id="2262" w:author="LUEJE Claudia" w:date="2023-06-26T17:59:00Z">
        <w:r w:rsidR="00FC68DB" w:rsidRPr="0013175B">
          <w:delText xml:space="preserve">section </w:delText>
        </w:r>
        <w:r w:rsidR="00FC68DB" w:rsidRPr="0013175B">
          <w:fldChar w:fldCharType="begin"/>
        </w:r>
        <w:r w:rsidR="00FC68DB" w:rsidRPr="0013175B">
          <w:delInstrText xml:space="preserve"> REF _Ref428355238 \r \h </w:delInstrText>
        </w:r>
        <w:r w:rsidR="00FC68DB" w:rsidRPr="0013175B">
          <w:fldChar w:fldCharType="separate"/>
        </w:r>
        <w:r w:rsidR="0067475A">
          <w:delText>6.2</w:delText>
        </w:r>
        <w:r w:rsidR="00FC68DB" w:rsidRPr="0013175B">
          <w:fldChar w:fldCharType="end"/>
        </w:r>
        <w:r w:rsidR="00FC68DB" w:rsidRPr="0013175B">
          <w:delText xml:space="preserve"> </w:delText>
        </w:r>
        <w:r w:rsidR="00FC68DB" w:rsidRPr="0013175B">
          <w:fldChar w:fldCharType="begin"/>
        </w:r>
        <w:r w:rsidR="00FC68DB" w:rsidRPr="0013175B">
          <w:delInstrText xml:space="preserve"> REF _Ref428355238 \h </w:delInstrText>
        </w:r>
        <w:r w:rsidR="00FC68DB" w:rsidRPr="0013175B">
          <w:fldChar w:fldCharType="separate"/>
        </w:r>
        <w:r w:rsidR="0067475A" w:rsidRPr="00F54804">
          <w:delText>Spot Welds</w:delText>
        </w:r>
        <w:r w:rsidR="00FC68DB" w:rsidRPr="0013175B">
          <w:fldChar w:fldCharType="end"/>
        </w:r>
        <w:r w:rsidR="001A254C">
          <w:delText>;</w:delText>
        </w:r>
      </w:del>
      <w:ins w:id="2263" w:author="LUEJE Claudia" w:date="2023-06-26T17:59:00Z">
        <w:r w:rsidRPr="00E956F7">
          <w:rPr>
            <w:rStyle w:val="citesec"/>
            <w:szCs w:val="24"/>
          </w:rPr>
          <w:t>9.2</w:t>
        </w:r>
        <w:r w:rsidRPr="00E956F7">
          <w:rPr>
            <w:szCs w:val="24"/>
          </w:rPr>
          <w:t xml:space="preserve"> Spot Welds;</w:t>
        </w:r>
      </w:ins>
    </w:p>
    <w:p w14:paraId="2FB44889" w14:textId="5B5FDEE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64" w:author="LUEJE Claudia" w:date="2023-06-26T17:59:00Z">
        <w:r w:rsidRPr="00E956F7">
          <w:rPr>
            <w:szCs w:val="24"/>
          </w:rPr>
          <w:t>—</w:t>
        </w:r>
        <w:r w:rsidRPr="00E956F7">
          <w:rPr>
            <w:szCs w:val="24"/>
          </w:rPr>
          <w:tab/>
        </w:r>
      </w:ins>
      <w:r w:rsidRPr="00483F25">
        <w:rPr>
          <w:rStyle w:val="ISOCode"/>
        </w:rPr>
        <w:t>spotweld_technology</w:t>
      </w:r>
      <w:r w:rsidRPr="00E956F7">
        <w:rPr>
          <w:szCs w:val="24"/>
        </w:rPr>
        <w:t xml:space="preserve">: Technology of the spot weld, see </w:t>
      </w:r>
      <w:del w:id="2265" w:author="LUEJE Claudia" w:date="2023-06-26T17:59:00Z">
        <w:r w:rsidR="00FC68DB" w:rsidRPr="0013175B">
          <w:delText xml:space="preserve">section </w:delText>
        </w:r>
        <w:r w:rsidR="00FC68DB" w:rsidRPr="0013175B">
          <w:fldChar w:fldCharType="begin"/>
        </w:r>
        <w:r w:rsidR="00FC68DB" w:rsidRPr="0013175B">
          <w:delInstrText xml:space="preserve"> REF _Ref428355238 \r \h </w:delInstrText>
        </w:r>
        <w:r w:rsidR="00FC68DB" w:rsidRPr="0013175B">
          <w:fldChar w:fldCharType="separate"/>
        </w:r>
        <w:r w:rsidR="0067475A">
          <w:delText>6.2</w:delText>
        </w:r>
        <w:r w:rsidR="00FC68DB" w:rsidRPr="0013175B">
          <w:fldChar w:fldCharType="end"/>
        </w:r>
        <w:r w:rsidR="00FC68DB" w:rsidRPr="0013175B">
          <w:delText xml:space="preserve"> </w:delText>
        </w:r>
        <w:r w:rsidR="00FC68DB" w:rsidRPr="0013175B">
          <w:fldChar w:fldCharType="begin"/>
        </w:r>
        <w:r w:rsidR="00FC68DB" w:rsidRPr="0013175B">
          <w:delInstrText xml:space="preserve"> REF _Ref428355238 \h </w:delInstrText>
        </w:r>
        <w:r w:rsidR="00FC68DB" w:rsidRPr="0013175B">
          <w:fldChar w:fldCharType="separate"/>
        </w:r>
        <w:r w:rsidR="0067475A" w:rsidRPr="00F54804">
          <w:delText>Spot Welds</w:delText>
        </w:r>
        <w:r w:rsidR="00FC68DB" w:rsidRPr="0013175B">
          <w:fldChar w:fldCharType="end"/>
        </w:r>
        <w:r w:rsidR="00FC68DB" w:rsidRPr="0013175B">
          <w:delText>.</w:delText>
        </w:r>
      </w:del>
      <w:ins w:id="2266" w:author="LUEJE Claudia" w:date="2023-06-26T17:59:00Z">
        <w:r w:rsidRPr="00E956F7">
          <w:rPr>
            <w:rStyle w:val="citesec"/>
            <w:szCs w:val="24"/>
          </w:rPr>
          <w:t>9.2</w:t>
        </w:r>
        <w:r w:rsidRPr="00E956F7">
          <w:rPr>
            <w:szCs w:val="24"/>
          </w:rPr>
          <w:t xml:space="preserve"> Spot Welds.</w:t>
        </w:r>
      </w:ins>
    </w:p>
    <w:p w14:paraId="324F70A9" w14:textId="77777777" w:rsidR="001332BD" w:rsidRPr="00E956F7" w:rsidRDefault="001332BD">
      <w:pPr>
        <w:pStyle w:val="BodyText"/>
        <w:autoSpaceDE w:val="0"/>
        <w:autoSpaceDN w:val="0"/>
        <w:adjustRightInd w:val="0"/>
        <w:rPr>
          <w:szCs w:val="24"/>
        </w:rPr>
      </w:pPr>
      <w:r w:rsidRPr="00E956F7">
        <w:rPr>
          <w:szCs w:val="24"/>
        </w:rPr>
        <w:t xml:space="preserve">The element of </w:t>
      </w:r>
      <w:r w:rsidRPr="00483F25">
        <w:rPr>
          <w:rStyle w:val="ISOCode"/>
        </w:rPr>
        <w:t>&lt;swop/&gt;</w:t>
      </w:r>
      <w:r w:rsidRPr="00E956F7">
        <w:rPr>
          <w:szCs w:val="24"/>
        </w:rPr>
        <w:t xml:space="preserve"> does not allow any nested elements:</w:t>
      </w:r>
    </w:p>
    <w:p w14:paraId="2CA1C269" w14:textId="0BFC40FB" w:rsidR="001332BD" w:rsidRPr="00E956F7" w:rsidRDefault="001332BD" w:rsidP="00423A17">
      <w:pPr>
        <w:pStyle w:val="BodyText"/>
      </w:pPr>
      <w:r w:rsidRPr="00E956F7">
        <w:t>EXAMPLE</w:t>
      </w:r>
    </w:p>
    <w:p w14:paraId="24ED40FC" w14:textId="77777777" w:rsidR="006679AB" w:rsidRDefault="006679AB" w:rsidP="006679AB">
      <w:pPr>
        <w:pStyle w:val="Code-"/>
      </w:pPr>
      <w:r w:rsidRPr="00E45DCE">
        <w:t xml:space="preserve">    </w:t>
      </w:r>
      <w:r w:rsidR="001332BD" w:rsidRPr="00E45DCE">
        <w:rPr>
          <w:szCs w:val="24"/>
        </w:rPr>
        <w:t>&lt;connection_0d label="RVT_2123921"&gt;</w:t>
      </w:r>
    </w:p>
    <w:p w14:paraId="78631F56" w14:textId="77777777" w:rsidR="006679AB" w:rsidRDefault="006679AB" w:rsidP="006679AB">
      <w:pPr>
        <w:pStyle w:val="Code-"/>
      </w:pPr>
      <w:r>
        <w:t xml:space="preserve">    </w:t>
      </w:r>
      <w:r w:rsidR="00B77130" w:rsidRPr="00E45DCE">
        <w:t xml:space="preserve">    </w:t>
      </w:r>
      <w:r w:rsidR="001332BD" w:rsidRPr="00E45DCE">
        <w:t>&lt;loc&gt; 1645.83 821.145 616.585 &lt;/loc&gt;</w:t>
      </w:r>
    </w:p>
    <w:p w14:paraId="6047F4DD" w14:textId="77777777" w:rsidR="006679AB" w:rsidRDefault="006679AB" w:rsidP="006679AB">
      <w:pPr>
        <w:pStyle w:val="Code-"/>
      </w:pPr>
      <w:r>
        <w:t xml:space="preserve">    </w:t>
      </w:r>
      <w:r w:rsidR="00B77130" w:rsidRPr="00E45DCE">
        <w:t xml:space="preserve">    </w:t>
      </w:r>
      <w:r w:rsidR="001332BD" w:rsidRPr="00E45DCE">
        <w:t xml:space="preserve">&lt;rivet head_diameter="8.5" head_height="0.9" hardness="410" </w:t>
      </w:r>
      <w:r w:rsidR="001332BD" w:rsidRPr="00E45DCE">
        <w:rPr>
          <w:b/>
        </w:rPr>
        <w:t>shaft_diameter="5.4"</w:t>
      </w:r>
    </w:p>
    <w:p w14:paraId="3D7CEE1C" w14:textId="77777777" w:rsidR="006679AB" w:rsidRDefault="006679AB" w:rsidP="006679AB">
      <w:pPr>
        <w:pStyle w:val="Code-"/>
      </w:pPr>
      <w:r>
        <w:t xml:space="preserve">    </w:t>
      </w:r>
      <w:r w:rsidR="00B77130" w:rsidRPr="00E45DCE">
        <w:t xml:space="preserve">           </w:t>
      </w:r>
      <w:r w:rsidR="001332BD" w:rsidRPr="00E45DCE">
        <w:rPr>
          <w:b/>
        </w:rPr>
        <w:t>sink_size="0.3" length="1.5"</w:t>
      </w:r>
      <w:r w:rsidR="001332BD" w:rsidRPr="00E45DCE">
        <w:t xml:space="preserve"> &gt;</w:t>
      </w:r>
    </w:p>
    <w:p w14:paraId="0F1F77BB" w14:textId="77777777" w:rsidR="006679AB" w:rsidRPr="00D72F0B" w:rsidRDefault="006679AB" w:rsidP="006679AB">
      <w:pPr>
        <w:pStyle w:val="Code-"/>
        <w:rPr>
          <w:lang w:val="en-US"/>
        </w:rPr>
      </w:pPr>
      <w:r w:rsidRPr="00D72F0B">
        <w:rPr>
          <w:lang w:val="en-US"/>
        </w:rPr>
        <w:t xml:space="preserve">    </w:t>
      </w:r>
      <w:r w:rsidR="00B77130" w:rsidRPr="00D72F0B">
        <w:rPr>
          <w:lang w:val="en-US"/>
        </w:rPr>
        <w:t xml:space="preserve">           </w:t>
      </w:r>
      <w:r w:rsidR="001332BD" w:rsidRPr="00D72F0B">
        <w:rPr>
          <w:lang w:val="en-US"/>
        </w:rPr>
        <w:t>&lt;normal_direction x="0" y="0" z="3" /&gt;</w:t>
      </w:r>
    </w:p>
    <w:p w14:paraId="5CAE7033" w14:textId="77777777" w:rsidR="006679AB" w:rsidRDefault="006679AB" w:rsidP="006679AB">
      <w:pPr>
        <w:pStyle w:val="Code-"/>
      </w:pPr>
      <w:r w:rsidRPr="006679AB">
        <w:rPr>
          <w:lang w:val="en-US"/>
        </w:rPr>
        <w:t xml:space="preserve">    </w:t>
      </w:r>
      <w:r w:rsidR="00B77130" w:rsidRPr="006679AB">
        <w:rPr>
          <w:lang w:val="en-US"/>
        </w:rPr>
        <w:t xml:space="preserve">           </w:t>
      </w:r>
      <w:r w:rsidR="001332BD" w:rsidRPr="00E45DCE">
        <w:rPr>
          <w:b/>
        </w:rPr>
        <w:t>&lt;swop insert_shape="cone_23" insert_height="1.8"</w:t>
      </w:r>
    </w:p>
    <w:p w14:paraId="0B9E2519" w14:textId="77777777" w:rsidR="006679AB" w:rsidRDefault="006679AB" w:rsidP="006679AB">
      <w:pPr>
        <w:pStyle w:val="Code-"/>
      </w:pPr>
      <w:r>
        <w:t xml:space="preserve">    </w:t>
      </w:r>
      <w:r w:rsidR="00B77130" w:rsidRPr="00E45DCE">
        <w:t xml:space="preserve">                  </w:t>
      </w:r>
      <w:r w:rsidR="001332BD" w:rsidRPr="00E45DCE">
        <w:rPr>
          <w:b/>
        </w:rPr>
        <w:t>spotweld_diameter="4.5" spotweld_technology="resistance" /&gt;</w:t>
      </w:r>
    </w:p>
    <w:p w14:paraId="63881222" w14:textId="77777777" w:rsidR="006679AB" w:rsidRDefault="006679AB" w:rsidP="006679AB">
      <w:pPr>
        <w:pStyle w:val="Code-"/>
      </w:pPr>
      <w:r>
        <w:t xml:space="preserve">    </w:t>
      </w:r>
      <w:r w:rsidR="00B77130" w:rsidRPr="00E45DCE">
        <w:t xml:space="preserve">    </w:t>
      </w:r>
      <w:r w:rsidR="001332BD" w:rsidRPr="00E45DCE">
        <w:t>&lt;/rivet&gt;</w:t>
      </w:r>
    </w:p>
    <w:p w14:paraId="79D24A61" w14:textId="77777777" w:rsidR="006679AB" w:rsidRDefault="006679AB" w:rsidP="006679AB">
      <w:pPr>
        <w:pStyle w:val="Code-"/>
      </w:pPr>
      <w:r>
        <w:t xml:space="preserve">    </w:t>
      </w:r>
      <w:r w:rsidR="00B77130" w:rsidRPr="00E45DCE">
        <w:t xml:space="preserve">    </w:t>
      </w:r>
      <w:r w:rsidR="001332BD" w:rsidRPr="00E45DCE">
        <w:t>&lt;appdata&gt;</w:t>
      </w:r>
    </w:p>
    <w:p w14:paraId="07F828F4" w14:textId="77777777" w:rsidR="00FC68DB" w:rsidRPr="0013175B" w:rsidRDefault="00FC68DB" w:rsidP="00B202D2">
      <w:pPr>
        <w:pStyle w:val="XMLCode"/>
        <w:rPr>
          <w:del w:id="2267" w:author="LUEJE Claudia" w:date="2023-06-26T17:59:00Z"/>
          <w:lang w:val="en-GB"/>
        </w:rPr>
      </w:pPr>
      <w:del w:id="2268" w:author="LUEJE Claudia" w:date="2023-06-26T17:59:00Z">
        <w:r w:rsidRPr="0013175B">
          <w:rPr>
            <w:lang w:val="en-GB"/>
          </w:rPr>
          <w:tab/>
        </w:r>
        <w:r w:rsidRPr="0013175B">
          <w:rPr>
            <w:lang w:val="en-GB"/>
          </w:rPr>
          <w:tab/>
          <w:delText>...</w:delText>
        </w:r>
      </w:del>
    </w:p>
    <w:p w14:paraId="0D4CD554" w14:textId="5647DFF9" w:rsidR="006679AB" w:rsidRDefault="00FC68DB" w:rsidP="006679AB">
      <w:pPr>
        <w:pStyle w:val="Code-"/>
        <w:rPr>
          <w:ins w:id="2269" w:author="LUEJE Claudia" w:date="2023-06-26T17:59:00Z"/>
        </w:rPr>
      </w:pPr>
      <w:del w:id="2270" w:author="LUEJE Claudia" w:date="2023-06-26T17:59:00Z">
        <w:r w:rsidRPr="0013175B">
          <w:tab/>
        </w:r>
      </w:del>
      <w:ins w:id="2271" w:author="LUEJE Claudia" w:date="2023-06-26T17:59:00Z">
        <w:r w:rsidR="006679AB">
          <w:t xml:space="preserve">    </w:t>
        </w:r>
        <w:r w:rsidR="00B77130" w:rsidRPr="00E45DCE">
          <w:t xml:space="preserve">           </w:t>
        </w:r>
        <w:r w:rsidR="001332BD" w:rsidRPr="00E45DCE">
          <w:t>...</w:t>
        </w:r>
      </w:ins>
    </w:p>
    <w:p w14:paraId="197A7736" w14:textId="77777777" w:rsidR="006679AB" w:rsidRDefault="006679AB" w:rsidP="006679AB">
      <w:pPr>
        <w:pStyle w:val="Code-"/>
      </w:pPr>
      <w:ins w:id="2272" w:author="LUEJE Claudia" w:date="2023-06-26T17:59:00Z">
        <w:r>
          <w:t xml:space="preserve">    </w:t>
        </w:r>
        <w:r w:rsidR="00B77130" w:rsidRPr="00E45DCE">
          <w:t xml:space="preserve">    </w:t>
        </w:r>
      </w:ins>
      <w:r w:rsidR="001332BD" w:rsidRPr="00E45DCE">
        <w:t>&lt;/appdata&gt;</w:t>
      </w:r>
    </w:p>
    <w:p w14:paraId="274C44C0" w14:textId="0A3C2498" w:rsidR="001332BD" w:rsidRPr="00E45DCE" w:rsidRDefault="006679AB" w:rsidP="006679AB">
      <w:pPr>
        <w:pStyle w:val="Code-"/>
      </w:pPr>
      <w:r>
        <w:t xml:space="preserve">    </w:t>
      </w:r>
      <w:r w:rsidR="001332BD" w:rsidRPr="00E45DCE">
        <w:t>&lt;/connection_0d&gt;</w:t>
      </w:r>
    </w:p>
    <w:p w14:paraId="33F64547" w14:textId="77777777" w:rsidR="001332BD" w:rsidRPr="00E45DCE" w:rsidRDefault="001332BD" w:rsidP="00E45DCE">
      <w:pPr>
        <w:pStyle w:val="Code-"/>
      </w:pPr>
      <w:r w:rsidRPr="00E45DCE">
        <w:t> </w:t>
      </w:r>
    </w:p>
    <w:p w14:paraId="09CC923B" w14:textId="5DE552C1"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2273" w:name="_Toc77102047"/>
      <w:bookmarkStart w:id="2274" w:name="_Toc110532197"/>
      <w:r w:rsidRPr="00E956F7">
        <w:rPr>
          <w:rFonts w:eastAsia="Times New Roman"/>
          <w:szCs w:val="24"/>
        </w:rPr>
        <w:t xml:space="preserve">Clinch </w:t>
      </w:r>
      <w:r w:rsidR="00B373D0">
        <w:rPr>
          <w:rFonts w:eastAsia="Times New Roman"/>
          <w:szCs w:val="24"/>
        </w:rPr>
        <w:t>r</w:t>
      </w:r>
      <w:r w:rsidRPr="00E956F7">
        <w:rPr>
          <w:rFonts w:eastAsia="Times New Roman"/>
          <w:szCs w:val="24"/>
        </w:rPr>
        <w:t xml:space="preserve">ivet </w:t>
      </w:r>
      <w:r w:rsidR="00B373D0">
        <w:rPr>
          <w:rFonts w:eastAsia="Times New Roman"/>
          <w:szCs w:val="24"/>
        </w:rPr>
        <w:t>s</w:t>
      </w:r>
      <w:r w:rsidRPr="00E956F7">
        <w:rPr>
          <w:rFonts w:eastAsia="Times New Roman"/>
          <w:szCs w:val="24"/>
        </w:rPr>
        <w:t>tuds</w:t>
      </w:r>
      <w:bookmarkEnd w:id="2273"/>
      <w:bookmarkEnd w:id="2274"/>
      <w:ins w:id="2275" w:author="LUEJE Claudia" w:date="2023-06-26T17:59:00Z">
        <w:r w:rsidR="00B373D0">
          <w:rPr>
            <w:rFonts w:eastAsia="Times New Roman"/>
            <w:szCs w:val="24"/>
          </w:rPr>
          <w:t xml:space="preserve"> (CNBs)</w:t>
        </w:r>
      </w:ins>
    </w:p>
    <w:p w14:paraId="0812A852" w14:textId="1E682A4D" w:rsidR="001332BD" w:rsidRPr="00E956F7" w:rsidRDefault="00FC68DB">
      <w:pPr>
        <w:pStyle w:val="BodyText"/>
        <w:autoSpaceDE w:val="0"/>
        <w:autoSpaceDN w:val="0"/>
        <w:adjustRightInd w:val="0"/>
        <w:rPr>
          <w:szCs w:val="24"/>
        </w:rPr>
      </w:pPr>
      <w:del w:id="2276" w:author="LUEJE Claudia" w:date="2023-06-26T17:59:00Z">
        <w:r w:rsidRPr="005C2D94">
          <w:rPr>
            <w:rFonts w:cs="Calibri"/>
            <w:lang w:eastAsia="en-GB"/>
          </w:rPr>
          <w:delText>A Clinch Rivet Stud (Clinchnietbolzen, or CNB)</w:delText>
        </w:r>
      </w:del>
      <w:ins w:id="2277" w:author="LUEJE Claudia" w:date="2023-06-26T17:59:00Z">
        <w:r w:rsidR="001332BD" w:rsidRPr="00E956F7">
          <w:rPr>
            <w:szCs w:val="24"/>
          </w:rPr>
          <w:t>A CNB</w:t>
        </w:r>
      </w:ins>
      <w:r w:rsidR="001332BD" w:rsidRPr="00E956F7">
        <w:rPr>
          <w:szCs w:val="24"/>
        </w:rPr>
        <w:t xml:space="preserve"> is fixed to the base metal sheet, typically by cold forming. The fastening method does not need additional components. Special tools are used to plastically form a mechanical interlock between the pin and the sheet.</w:t>
      </w:r>
    </w:p>
    <w:p w14:paraId="4ECFFED2" w14:textId="76536B93" w:rsidR="001332BD" w:rsidRPr="00E956F7" w:rsidRDefault="001332BD">
      <w:pPr>
        <w:pStyle w:val="BodyText"/>
        <w:autoSpaceDE w:val="0"/>
        <w:autoSpaceDN w:val="0"/>
        <w:adjustRightInd w:val="0"/>
        <w:rPr>
          <w:szCs w:val="24"/>
        </w:rPr>
      </w:pPr>
      <w:r w:rsidRPr="00E956F7">
        <w:rPr>
          <w:szCs w:val="24"/>
        </w:rPr>
        <w:t>One or more panels, typically of different material, are attached to the stud and fastened using a counterpart (a coarse nut, or a Tucker plastic nut).</w:t>
      </w:r>
      <w:ins w:id="2278" w:author="LUEJE Claudia" w:date="2023-06-26T17:59:00Z">
        <w:r w:rsidR="00B373D0">
          <w:rPr>
            <w:szCs w:val="24"/>
          </w:rPr>
          <w:t xml:space="preserve"> See </w:t>
        </w:r>
        <w:r w:rsidR="00B373D0" w:rsidRPr="00B373D0">
          <w:rPr>
            <w:rStyle w:val="citefig"/>
          </w:rPr>
          <w:t>Figure 17</w:t>
        </w:r>
        <w:r w:rsidR="00B373D0">
          <w:rPr>
            <w:szCs w:val="24"/>
          </w:rPr>
          <w:t>.</w:t>
        </w:r>
      </w:ins>
    </w:p>
    <w:p w14:paraId="1D2B9375" w14:textId="77777777" w:rsidR="00B57008" w:rsidRPr="0013175B" w:rsidRDefault="00B57008" w:rsidP="00BD52D7">
      <w:pPr>
        <w:pStyle w:val="Caption"/>
        <w:rPr>
          <w:del w:id="2279" w:author="LUEJE Claudia" w:date="2023-06-26T17:59:00Z"/>
        </w:rPr>
      </w:pPr>
    </w:p>
    <w:p w14:paraId="2BC4ADEC" w14:textId="77777777" w:rsidR="00FC68DB" w:rsidRPr="00F54804" w:rsidRDefault="00B57008" w:rsidP="00BD52D7">
      <w:pPr>
        <w:pStyle w:val="Caption"/>
        <w:rPr>
          <w:del w:id="2280" w:author="LUEJE Claudia" w:date="2023-06-26T17:59:00Z"/>
        </w:rPr>
      </w:pPr>
      <w:del w:id="2281" w:author="LUEJE Claudia" w:date="2023-06-26T17:59:00Z">
        <w:r w:rsidRPr="0013175B">
          <w:rPr>
            <w:noProof/>
          </w:rPr>
          <w:drawing>
            <wp:inline distT="0" distB="0" distL="0" distR="0" wp14:anchorId="3350F5FA" wp14:editId="43F936FC">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744E6F" w:rsidRPr="00B62EE5" w14:paraId="6795A5C5" w14:textId="77777777" w:rsidTr="00744E6F">
        <w:trPr>
          <w:ins w:id="2282" w:author="LUEJE Claudia" w:date="2023-06-26T17:59:00Z"/>
        </w:trPr>
        <w:tc>
          <w:tcPr>
            <w:tcW w:w="4870" w:type="dxa"/>
          </w:tcPr>
          <w:p w14:paraId="637845A4" w14:textId="705C71D2" w:rsidR="00744E6F" w:rsidRPr="00B62EE5" w:rsidRDefault="00744E6F" w:rsidP="00EC3F58">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283" w:author="LUEJE Claudia" w:date="2023-06-26T17:59:00Z"/>
              </w:rPr>
            </w:pPr>
            <w:ins w:id="2284" w:author="LUEJE Claudia" w:date="2023-06-26T17:59:00Z">
              <w:r w:rsidRPr="00B62EE5">
                <w:t>8329_ed1fig17a.EPS</w:t>
              </w:r>
            </w:ins>
          </w:p>
        </w:tc>
        <w:tc>
          <w:tcPr>
            <w:tcW w:w="4871" w:type="dxa"/>
          </w:tcPr>
          <w:p w14:paraId="18148DEE" w14:textId="01056E97" w:rsidR="00744E6F" w:rsidRPr="00B62EE5" w:rsidRDefault="00744E6F" w:rsidP="00EC3F58">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285" w:author="LUEJE Claudia" w:date="2023-06-26T17:59:00Z"/>
              </w:rPr>
            </w:pPr>
            <w:ins w:id="2286" w:author="LUEJE Claudia" w:date="2023-06-26T17:59:00Z">
              <w:r w:rsidRPr="00B62EE5">
                <w:t>8329_ed1fig17b.EPS</w:t>
              </w:r>
            </w:ins>
          </w:p>
        </w:tc>
      </w:tr>
      <w:tr w:rsidR="00744E6F" w:rsidRPr="00B373D0" w14:paraId="6EDAB682" w14:textId="77777777" w:rsidTr="00744E6F">
        <w:trPr>
          <w:ins w:id="2287" w:author="LUEJE Claudia" w:date="2023-06-26T17:59:00Z"/>
        </w:trPr>
        <w:tc>
          <w:tcPr>
            <w:tcW w:w="4870" w:type="dxa"/>
          </w:tcPr>
          <w:p w14:paraId="73056D40" w14:textId="197998DC" w:rsidR="00744E6F" w:rsidRPr="00B373D0" w:rsidRDefault="00B373D0" w:rsidP="00EC3F58">
            <w:pPr>
              <w:pStyle w:val="BodyText"/>
              <w:jc w:val="center"/>
              <w:rPr>
                <w:ins w:id="2288" w:author="LUEJE Claudia" w:date="2023-06-26T17:59:00Z"/>
                <w:b/>
                <w:szCs w:val="24"/>
              </w:rPr>
            </w:pPr>
            <w:ins w:id="2289" w:author="LUEJE Claudia" w:date="2023-06-26T17:59:00Z">
              <w:r>
                <w:rPr>
                  <w:b/>
                </w:rPr>
                <w:t xml:space="preserve">a) </w:t>
              </w:r>
              <w:r w:rsidR="00744E6F" w:rsidRPr="00B373D0">
                <w:rPr>
                  <w:b/>
                </w:rPr>
                <w:t>Clinched rivet stud (threaded)</w:t>
              </w:r>
            </w:ins>
          </w:p>
        </w:tc>
        <w:tc>
          <w:tcPr>
            <w:tcW w:w="4871" w:type="dxa"/>
          </w:tcPr>
          <w:p w14:paraId="323D25AA" w14:textId="1D33FD3E" w:rsidR="00744E6F" w:rsidRPr="00B373D0" w:rsidRDefault="00B373D0" w:rsidP="00EC3F58">
            <w:pPr>
              <w:pStyle w:val="BodyText"/>
              <w:jc w:val="center"/>
              <w:rPr>
                <w:ins w:id="2290" w:author="LUEJE Claudia" w:date="2023-06-26T17:59:00Z"/>
                <w:b/>
                <w:szCs w:val="24"/>
              </w:rPr>
            </w:pPr>
            <w:ins w:id="2291" w:author="LUEJE Claudia" w:date="2023-06-26T17:59:00Z">
              <w:r>
                <w:rPr>
                  <w:b/>
                </w:rPr>
                <w:t xml:space="preserve">b) </w:t>
              </w:r>
              <w:r w:rsidRPr="00B373D0">
                <w:rPr>
                  <w:b/>
                </w:rPr>
                <w:t>C</w:t>
              </w:r>
              <w:r w:rsidR="00744E6F" w:rsidRPr="00B373D0">
                <w:rPr>
                  <w:b/>
                </w:rPr>
                <w:t>linched ball stud</w:t>
              </w:r>
            </w:ins>
          </w:p>
        </w:tc>
      </w:tr>
    </w:tbl>
    <w:p w14:paraId="012050AC" w14:textId="260B2E7E" w:rsidR="001332BD" w:rsidRPr="00E956F7" w:rsidRDefault="00E4158E">
      <w:pPr>
        <w:pStyle w:val="Figuretitle0"/>
        <w:autoSpaceDE w:val="0"/>
        <w:autoSpaceDN w:val="0"/>
        <w:adjustRightInd w:val="0"/>
        <w:outlineLvl w:val="0"/>
        <w:rPr>
          <w:szCs w:val="24"/>
        </w:rPr>
      </w:pPr>
      <w:bookmarkStart w:id="2292" w:name="_Toc76030540"/>
      <w:bookmarkStart w:id="2293" w:name="_Toc94530826"/>
      <w:bookmarkStart w:id="2294" w:name="_Toc101428223"/>
      <w:bookmarkStart w:id="2295" w:name="_Toc110532279"/>
      <w:r w:rsidRPr="00E956F7">
        <w:rPr>
          <w:szCs w:val="24"/>
        </w:rPr>
        <w:t>Figure</w:t>
      </w:r>
      <w:del w:id="2296"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17</w:delText>
        </w:r>
        <w:r w:rsidR="00FC68DB" w:rsidRPr="00F54804">
          <w:fldChar w:fldCharType="end"/>
        </w:r>
      </w:del>
      <w:ins w:id="2297" w:author="LUEJE Claudia" w:date="2023-06-26T17:59:00Z">
        <w:r w:rsidRPr="00E956F7">
          <w:rPr>
            <w:szCs w:val="24"/>
          </w:rPr>
          <w:t> </w:t>
        </w:r>
        <w:r w:rsidR="001332BD" w:rsidRPr="00E956F7">
          <w:rPr>
            <w:szCs w:val="24"/>
          </w:rPr>
          <w:t>17</w:t>
        </w:r>
      </w:ins>
      <w:r w:rsidR="00B77130" w:rsidRPr="00E956F7">
        <w:rPr>
          <w:szCs w:val="24"/>
        </w:rPr>
        <w:t xml:space="preserve"> </w:t>
      </w:r>
      <w:r w:rsidR="001332BD" w:rsidRPr="00E956F7">
        <w:rPr>
          <w:szCs w:val="24"/>
        </w:rPr>
        <w:t xml:space="preserve">— Clinch </w:t>
      </w:r>
      <w:r w:rsidR="00B373D0">
        <w:rPr>
          <w:szCs w:val="24"/>
        </w:rPr>
        <w:t>r</w:t>
      </w:r>
      <w:r w:rsidR="001332BD" w:rsidRPr="00E956F7">
        <w:rPr>
          <w:szCs w:val="24"/>
        </w:rPr>
        <w:t xml:space="preserve">ivet </w:t>
      </w:r>
      <w:r w:rsidR="00B373D0">
        <w:rPr>
          <w:szCs w:val="24"/>
        </w:rPr>
        <w:t>s</w:t>
      </w:r>
      <w:r w:rsidR="001332BD" w:rsidRPr="00E956F7">
        <w:rPr>
          <w:szCs w:val="24"/>
        </w:rPr>
        <w:t>tuds</w:t>
      </w:r>
      <w:del w:id="2298" w:author="LUEJE Claudia" w:date="2023-06-26T17:59:00Z">
        <w:r w:rsidR="00FC68DB" w:rsidRPr="005C2D94">
          <w:delText>:</w:delText>
        </w:r>
      </w:del>
      <w:ins w:id="2299" w:author="LUEJE Claudia" w:date="2023-06-26T17:59:00Z">
        <w:r w:rsidR="00B373D0">
          <w:rPr>
            <w:szCs w:val="24"/>
          </w:rPr>
          <w:t xml:space="preserve"> (CNBs) —</w:t>
        </w:r>
      </w:ins>
      <w:r w:rsidR="00B373D0">
        <w:rPr>
          <w:szCs w:val="24"/>
        </w:rPr>
        <w:t xml:space="preserve"> </w:t>
      </w:r>
      <w:r w:rsidR="001332BD" w:rsidRPr="00E956F7">
        <w:rPr>
          <w:szCs w:val="24"/>
        </w:rPr>
        <w:t xml:space="preserve">Threaded variant and </w:t>
      </w:r>
      <w:r w:rsidR="00B373D0">
        <w:rPr>
          <w:szCs w:val="24"/>
        </w:rPr>
        <w:t>b</w:t>
      </w:r>
      <w:r w:rsidR="001332BD" w:rsidRPr="00E956F7">
        <w:rPr>
          <w:szCs w:val="24"/>
        </w:rPr>
        <w:t>all stud</w:t>
      </w:r>
      <w:bookmarkEnd w:id="2292"/>
      <w:bookmarkEnd w:id="2293"/>
      <w:bookmarkEnd w:id="2294"/>
      <w:bookmarkEnd w:id="2295"/>
    </w:p>
    <w:p w14:paraId="4FC3847D" w14:textId="160353B8" w:rsidR="001332BD" w:rsidRPr="00E956F7" w:rsidRDefault="001332BD">
      <w:pPr>
        <w:pStyle w:val="BodyText"/>
        <w:autoSpaceDE w:val="0"/>
        <w:autoSpaceDN w:val="0"/>
        <w:adjustRightInd w:val="0"/>
        <w:rPr>
          <w:szCs w:val="24"/>
        </w:rPr>
      </w:pPr>
      <w:r w:rsidRPr="00E956F7">
        <w:rPr>
          <w:szCs w:val="24"/>
        </w:rPr>
        <w:t xml:space="preserve">A </w:t>
      </w:r>
      <w:del w:id="2300" w:author="LUEJE Claudia" w:date="2023-06-26T17:59:00Z">
        <w:r w:rsidR="00FC68DB" w:rsidRPr="005C2D94">
          <w:delText>clinch</w:delText>
        </w:r>
        <w:r w:rsidR="00FC68DB" w:rsidRPr="001E4607">
          <w:delText xml:space="preserve"> rivet stud</w:delText>
        </w:r>
      </w:del>
      <w:ins w:id="2301" w:author="LUEJE Claudia" w:date="2023-06-26T17:59:00Z">
        <w:r w:rsidR="006F3018">
          <w:rPr>
            <w:szCs w:val="24"/>
          </w:rPr>
          <w:t>CNB</w:t>
        </w:r>
      </w:ins>
      <w:r w:rsidRPr="00E956F7">
        <w:rPr>
          <w:szCs w:val="24"/>
        </w:rPr>
        <w:t xml:space="preserve"> is denoted by a nested element </w:t>
      </w:r>
      <w:r w:rsidRPr="00483F25">
        <w:rPr>
          <w:rStyle w:val="ISOCode"/>
        </w:rPr>
        <w:t>&lt;clinch_rivet_stud/&gt;</w:t>
      </w:r>
      <w:r w:rsidRPr="00E956F7">
        <w:rPr>
          <w:szCs w:val="24"/>
        </w:rPr>
        <w:t xml:space="preserve"> within </w:t>
      </w:r>
      <w:r w:rsidRPr="00483F25">
        <w:rPr>
          <w:rStyle w:val="ISOCode"/>
        </w:rPr>
        <w:t>&lt;rivet/&gt;</w:t>
      </w:r>
      <w:r w:rsidRPr="00E956F7">
        <w:rPr>
          <w:szCs w:val="24"/>
        </w:rPr>
        <w:t xml:space="preserve">. This element is described completely by the attributes of both XML elements. The attributes </w:t>
      </w:r>
      <w:r w:rsidRPr="00483F25">
        <w:rPr>
          <w:rStyle w:val="ISOCode"/>
        </w:rPr>
        <w:t>shaft_diameter</w:t>
      </w:r>
      <w:r w:rsidRPr="00E956F7">
        <w:rPr>
          <w:szCs w:val="24"/>
        </w:rPr>
        <w:t xml:space="preserve">, </w:t>
      </w:r>
      <w:r w:rsidRPr="00483F25">
        <w:rPr>
          <w:rStyle w:val="ISOCode"/>
        </w:rPr>
        <w:t>length</w:t>
      </w:r>
      <w:r w:rsidRPr="00E956F7">
        <w:rPr>
          <w:szCs w:val="24"/>
        </w:rPr>
        <w:t xml:space="preserve">, and </w:t>
      </w:r>
      <w:r w:rsidRPr="00483F25">
        <w:rPr>
          <w:rStyle w:val="ISOCode"/>
        </w:rPr>
        <w:t>part_code</w:t>
      </w:r>
      <w:r w:rsidRPr="00E956F7">
        <w:rPr>
          <w:szCs w:val="24"/>
        </w:rPr>
        <w:t xml:space="preserve"> are inherited from </w:t>
      </w:r>
      <w:r w:rsidRPr="00483F25">
        <w:rPr>
          <w:rStyle w:val="ISOCode"/>
        </w:rPr>
        <w:t>&lt;rivet/&gt;</w:t>
      </w:r>
      <w:r w:rsidRPr="00E956F7">
        <w:rPr>
          <w:szCs w:val="24"/>
        </w:rPr>
        <w:t xml:space="preserve"> element.</w:t>
      </w:r>
    </w:p>
    <w:p w14:paraId="18AF7950" w14:textId="77777777" w:rsidR="00FC68DB" w:rsidRDefault="001332BD" w:rsidP="006A7907">
      <w:pPr>
        <w:keepNext/>
        <w:rPr>
          <w:del w:id="2302" w:author="LUEJE Claudia" w:date="2023-06-26T17:59:00Z"/>
        </w:rPr>
      </w:pPr>
      <w:r w:rsidRPr="00E956F7">
        <w:rPr>
          <w:szCs w:val="24"/>
        </w:rPr>
        <w:t xml:space="preserve">XML specification of </w:t>
      </w:r>
      <w:r w:rsidRPr="00483F25">
        <w:rPr>
          <w:rStyle w:val="ISOCode"/>
        </w:rPr>
        <w:t>&lt;clinch_rivet_stud/&gt;</w:t>
      </w:r>
      <w:r w:rsidRPr="00E956F7">
        <w:rPr>
          <w:szCs w:val="24"/>
        </w:rPr>
        <w:t xml:space="preserve"> element</w:t>
      </w:r>
      <w:del w:id="2303" w:author="LUEJE Claudia" w:date="2023-06-26T17:59:00Z">
        <w:r w:rsidR="00FC68DB" w:rsidRPr="00F54804">
          <w:delText>:</w:delText>
        </w:r>
      </w:del>
    </w:p>
    <w:p w14:paraId="1ABE9D7C" w14:textId="1ECD9FC5" w:rsidR="001332BD" w:rsidRPr="00E956F7" w:rsidRDefault="006F3018">
      <w:pPr>
        <w:pStyle w:val="BodyText"/>
        <w:autoSpaceDE w:val="0"/>
        <w:autoSpaceDN w:val="0"/>
        <w:adjustRightInd w:val="0"/>
        <w:rPr>
          <w:ins w:id="2304" w:author="LUEJE Claudia" w:date="2023-06-26T17:59:00Z"/>
          <w:szCs w:val="24"/>
        </w:rPr>
      </w:pPr>
      <w:ins w:id="2305" w:author="LUEJE Claudia" w:date="2023-06-26T17:59:00Z">
        <w:r>
          <w:rPr>
            <w:szCs w:val="24"/>
          </w:rPr>
          <w:t xml:space="preserve"> is shown in </w:t>
        </w:r>
      </w:ins>
      <w:bookmarkStart w:id="2306" w:name="_Toc110532397"/>
      <w:r w:rsidRPr="006F3018">
        <w:rPr>
          <w:rStyle w:val="citetbl"/>
        </w:rPr>
        <w:t xml:space="preserve">Table </w:t>
      </w:r>
      <w:del w:id="2307"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49</w:delText>
        </w:r>
        <w:r w:rsidR="00055698" w:rsidRPr="00F54804">
          <w:fldChar w:fldCharType="end"/>
        </w:r>
      </w:del>
      <w:ins w:id="2308" w:author="LUEJE Claudia" w:date="2023-06-26T17:59:00Z">
        <w:r w:rsidRPr="006F3018">
          <w:rPr>
            <w:rStyle w:val="citetbl"/>
          </w:rPr>
          <w:t>49</w:t>
        </w:r>
        <w:r w:rsidR="001332BD" w:rsidRPr="00E956F7">
          <w:rPr>
            <w:szCs w:val="24"/>
          </w:rPr>
          <w:t>:</w:t>
        </w:r>
      </w:ins>
    </w:p>
    <w:p w14:paraId="1DAC5678" w14:textId="6E93580E" w:rsidR="001332BD" w:rsidRPr="00E956F7" w:rsidRDefault="006F39DE">
      <w:pPr>
        <w:pStyle w:val="Tabletitle"/>
        <w:autoSpaceDE w:val="0"/>
        <w:autoSpaceDN w:val="0"/>
        <w:adjustRightInd w:val="0"/>
        <w:outlineLvl w:val="0"/>
        <w:rPr>
          <w:szCs w:val="24"/>
        </w:rPr>
      </w:pPr>
      <w:ins w:id="2309" w:author="LUEJE Claudia" w:date="2023-06-26T17:59:00Z">
        <w:r w:rsidRPr="00E956F7">
          <w:rPr>
            <w:szCs w:val="24"/>
          </w:rPr>
          <w:t>Table </w:t>
        </w:r>
        <w:r w:rsidR="001332BD" w:rsidRPr="00E956F7">
          <w:rPr>
            <w:szCs w:val="24"/>
          </w:rPr>
          <w:t>49</w:t>
        </w:r>
      </w:ins>
      <w:r w:rsidR="00B77130" w:rsidRPr="00E956F7">
        <w:rPr>
          <w:szCs w:val="24"/>
        </w:rPr>
        <w:t xml:space="preserve"> </w:t>
      </w:r>
      <w:r w:rsidR="001332BD" w:rsidRPr="00E956F7">
        <w:rPr>
          <w:szCs w:val="24"/>
        </w:rPr>
        <w:t xml:space="preserve">— Attributes of element </w:t>
      </w:r>
      <w:r w:rsidR="001332BD" w:rsidRPr="00BD5750">
        <w:rPr>
          <w:rStyle w:val="ISOCode"/>
        </w:rPr>
        <w:t>&lt;clinch_rivet_stud/&gt;</w:t>
      </w:r>
      <w:bookmarkEnd w:id="2306"/>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093"/>
        <w:gridCol w:w="1417"/>
        <w:gridCol w:w="1418"/>
        <w:gridCol w:w="1163"/>
        <w:gridCol w:w="2409"/>
      </w:tblGrid>
      <w:tr w:rsidR="001332BD" w:rsidRPr="00B62EE5" w14:paraId="0FE6A3B2" w14:textId="77777777" w:rsidTr="005B271E">
        <w:trPr>
          <w:tblHeader/>
          <w:jc w:val="center"/>
        </w:trPr>
        <w:tc>
          <w:tcPr>
            <w:tcW w:w="2093" w:type="dxa"/>
            <w:tcBorders>
              <w:top w:val="single" w:sz="12" w:space="0" w:color="auto"/>
              <w:bottom w:val="single" w:sz="12" w:space="0" w:color="auto"/>
            </w:tcBorders>
            <w:shd w:val="clear" w:color="auto" w:fill="F3F3F3"/>
            <w:vAlign w:val="bottom"/>
          </w:tcPr>
          <w:p w14:paraId="3971C9DF" w14:textId="3E7D0936" w:rsidR="001332BD" w:rsidRPr="00B62EE5" w:rsidRDefault="001332BD" w:rsidP="00B77130">
            <w:pPr>
              <w:pStyle w:val="Tableheader"/>
              <w:autoSpaceDE w:val="0"/>
              <w:autoSpaceDN w:val="0"/>
              <w:adjustRightInd w:val="0"/>
              <w:rPr>
                <w:b/>
              </w:rPr>
            </w:pPr>
            <w:r w:rsidRPr="00B62EE5">
              <w:rPr>
                <w:b/>
                <w:szCs w:val="24"/>
              </w:rPr>
              <w:t>Attributes</w:t>
            </w:r>
          </w:p>
        </w:tc>
        <w:tc>
          <w:tcPr>
            <w:tcW w:w="1417" w:type="dxa"/>
            <w:tcBorders>
              <w:top w:val="single" w:sz="12" w:space="0" w:color="auto"/>
              <w:bottom w:val="single" w:sz="12" w:space="0" w:color="auto"/>
            </w:tcBorders>
            <w:shd w:val="clear" w:color="auto" w:fill="F3F3F3"/>
            <w:vAlign w:val="bottom"/>
          </w:tcPr>
          <w:p w14:paraId="5D5A30AC" w14:textId="4050CDC4" w:rsidR="001332BD" w:rsidRPr="00B62EE5" w:rsidRDefault="001332BD" w:rsidP="00B77130">
            <w:pPr>
              <w:pStyle w:val="Tableheader"/>
              <w:autoSpaceDE w:val="0"/>
              <w:autoSpaceDN w:val="0"/>
              <w:adjustRightInd w:val="0"/>
              <w:rPr>
                <w:b/>
              </w:rPr>
            </w:pPr>
            <w:r w:rsidRPr="00B62EE5">
              <w:rPr>
                <w:b/>
                <w:szCs w:val="24"/>
              </w:rPr>
              <w:t>Type</w:t>
            </w:r>
          </w:p>
        </w:tc>
        <w:tc>
          <w:tcPr>
            <w:tcW w:w="1418" w:type="dxa"/>
            <w:tcBorders>
              <w:top w:val="single" w:sz="12" w:space="0" w:color="auto"/>
              <w:bottom w:val="single" w:sz="12" w:space="0" w:color="auto"/>
            </w:tcBorders>
            <w:shd w:val="clear" w:color="auto" w:fill="F3F3F3"/>
            <w:vAlign w:val="bottom"/>
          </w:tcPr>
          <w:p w14:paraId="680A2D52" w14:textId="5B0B0AA8" w:rsidR="001332BD" w:rsidRPr="00B62EE5" w:rsidRDefault="001332BD" w:rsidP="00B77130">
            <w:pPr>
              <w:pStyle w:val="Tableheader"/>
              <w:autoSpaceDE w:val="0"/>
              <w:autoSpaceDN w:val="0"/>
              <w:adjustRightInd w:val="0"/>
              <w:rPr>
                <w:b/>
              </w:rPr>
            </w:pPr>
            <w:r w:rsidRPr="00B62EE5">
              <w:rPr>
                <w:b/>
                <w:szCs w:val="24"/>
              </w:rPr>
              <w:t xml:space="preserve">Value </w:t>
            </w:r>
            <w:r w:rsidR="006F3018" w:rsidRPr="00B62EE5">
              <w:rPr>
                <w:b/>
                <w:szCs w:val="24"/>
              </w:rPr>
              <w:t>s</w:t>
            </w:r>
            <w:r w:rsidRPr="00B62EE5">
              <w:rPr>
                <w:b/>
                <w:szCs w:val="24"/>
              </w:rPr>
              <w:t>pace</w:t>
            </w:r>
          </w:p>
        </w:tc>
        <w:tc>
          <w:tcPr>
            <w:tcW w:w="1163" w:type="dxa"/>
            <w:tcBorders>
              <w:top w:val="single" w:sz="12" w:space="0" w:color="auto"/>
              <w:bottom w:val="single" w:sz="12" w:space="0" w:color="auto"/>
            </w:tcBorders>
            <w:shd w:val="clear" w:color="auto" w:fill="F3F3F3"/>
            <w:vAlign w:val="bottom"/>
          </w:tcPr>
          <w:p w14:paraId="69797FC6" w14:textId="6EA8DF6D" w:rsidR="001332BD" w:rsidRPr="00B62EE5" w:rsidRDefault="001332BD" w:rsidP="00B77130">
            <w:pPr>
              <w:pStyle w:val="Tableheader"/>
              <w:autoSpaceDE w:val="0"/>
              <w:autoSpaceDN w:val="0"/>
              <w:adjustRightInd w:val="0"/>
              <w:rPr>
                <w:b/>
              </w:rPr>
            </w:pPr>
            <w:r w:rsidRPr="00B62EE5">
              <w:rPr>
                <w:b/>
                <w:szCs w:val="24"/>
              </w:rPr>
              <w:t>Use</w:t>
            </w:r>
          </w:p>
        </w:tc>
        <w:tc>
          <w:tcPr>
            <w:tcW w:w="2409" w:type="dxa"/>
            <w:tcBorders>
              <w:top w:val="single" w:sz="12" w:space="0" w:color="auto"/>
              <w:bottom w:val="single" w:sz="12" w:space="0" w:color="auto"/>
            </w:tcBorders>
            <w:shd w:val="clear" w:color="auto" w:fill="F3F3F3"/>
            <w:vAlign w:val="bottom"/>
          </w:tcPr>
          <w:p w14:paraId="7527B8BA" w14:textId="1BD0E904" w:rsidR="001332BD" w:rsidRPr="00B62EE5" w:rsidRDefault="001332BD" w:rsidP="00B77130">
            <w:pPr>
              <w:pStyle w:val="Tableheader"/>
              <w:autoSpaceDE w:val="0"/>
              <w:autoSpaceDN w:val="0"/>
              <w:adjustRightInd w:val="0"/>
              <w:rPr>
                <w:b/>
              </w:rPr>
            </w:pPr>
            <w:r w:rsidRPr="00B62EE5">
              <w:rPr>
                <w:b/>
                <w:szCs w:val="24"/>
              </w:rPr>
              <w:t>Constraint</w:t>
            </w:r>
          </w:p>
        </w:tc>
      </w:tr>
      <w:tr w:rsidR="001332BD" w:rsidRPr="00E956F7" w14:paraId="5F36F42B" w14:textId="77777777" w:rsidTr="005B271E">
        <w:trPr>
          <w:jc w:val="center"/>
        </w:trPr>
        <w:tc>
          <w:tcPr>
            <w:tcW w:w="2093" w:type="dxa"/>
            <w:tcBorders>
              <w:top w:val="single" w:sz="12" w:space="0" w:color="auto"/>
            </w:tcBorders>
          </w:tcPr>
          <w:p w14:paraId="1E229B57" w14:textId="354AABD5" w:rsidR="001332BD" w:rsidRPr="00E956F7" w:rsidRDefault="001332BD" w:rsidP="00B77130">
            <w:pPr>
              <w:pStyle w:val="Tablebody"/>
              <w:autoSpaceDE w:val="0"/>
              <w:autoSpaceDN w:val="0"/>
              <w:adjustRightInd w:val="0"/>
            </w:pPr>
            <w:r w:rsidRPr="00E956F7">
              <w:rPr>
                <w:szCs w:val="24"/>
              </w:rPr>
              <w:t>press_in_force</w:t>
            </w:r>
          </w:p>
        </w:tc>
        <w:tc>
          <w:tcPr>
            <w:tcW w:w="1417" w:type="dxa"/>
            <w:tcBorders>
              <w:top w:val="single" w:sz="12" w:space="0" w:color="auto"/>
            </w:tcBorders>
          </w:tcPr>
          <w:p w14:paraId="30AE0A82" w14:textId="38E4E618" w:rsidR="001332BD" w:rsidRPr="00E956F7" w:rsidRDefault="001332BD" w:rsidP="00B77130">
            <w:pPr>
              <w:pStyle w:val="Tablebody"/>
              <w:autoSpaceDE w:val="0"/>
              <w:autoSpaceDN w:val="0"/>
              <w:adjustRightInd w:val="0"/>
            </w:pPr>
            <w:r w:rsidRPr="00E956F7">
              <w:rPr>
                <w:szCs w:val="24"/>
              </w:rPr>
              <w:t>Floating point</w:t>
            </w:r>
          </w:p>
        </w:tc>
        <w:tc>
          <w:tcPr>
            <w:tcW w:w="1418" w:type="dxa"/>
            <w:tcBorders>
              <w:top w:val="single" w:sz="12" w:space="0" w:color="auto"/>
            </w:tcBorders>
          </w:tcPr>
          <w:p w14:paraId="1FD5F605" w14:textId="3403F739" w:rsidR="001332BD" w:rsidRPr="00E956F7" w:rsidRDefault="001332BD" w:rsidP="00B77130">
            <w:pPr>
              <w:pStyle w:val="Tablebody"/>
              <w:autoSpaceDE w:val="0"/>
              <w:autoSpaceDN w:val="0"/>
              <w:adjustRightInd w:val="0"/>
            </w:pPr>
            <w:r w:rsidRPr="00E956F7">
              <w:rPr>
                <w:szCs w:val="24"/>
              </w:rPr>
              <w:t>&gt; 0.0</w:t>
            </w:r>
          </w:p>
        </w:tc>
        <w:tc>
          <w:tcPr>
            <w:tcW w:w="1163" w:type="dxa"/>
            <w:tcBorders>
              <w:top w:val="single" w:sz="12" w:space="0" w:color="auto"/>
            </w:tcBorders>
          </w:tcPr>
          <w:p w14:paraId="6E4BDAA8" w14:textId="0A3D6AC2" w:rsidR="001332BD" w:rsidRPr="00E956F7" w:rsidRDefault="001332BD" w:rsidP="00B77130">
            <w:pPr>
              <w:pStyle w:val="Tablebody"/>
              <w:autoSpaceDE w:val="0"/>
              <w:autoSpaceDN w:val="0"/>
              <w:adjustRightInd w:val="0"/>
            </w:pPr>
            <w:r w:rsidRPr="00E956F7">
              <w:rPr>
                <w:szCs w:val="24"/>
              </w:rPr>
              <w:t>Optional</w:t>
            </w:r>
          </w:p>
        </w:tc>
        <w:tc>
          <w:tcPr>
            <w:tcW w:w="2409" w:type="dxa"/>
            <w:tcBorders>
              <w:top w:val="single" w:sz="12" w:space="0" w:color="auto"/>
            </w:tcBorders>
          </w:tcPr>
          <w:p w14:paraId="6F104BC0" w14:textId="5A0F9239" w:rsidR="001332BD" w:rsidRPr="00E956F7" w:rsidRDefault="001332BD" w:rsidP="00B77130">
            <w:pPr>
              <w:pStyle w:val="Tablebody"/>
              <w:autoSpaceDE w:val="0"/>
              <w:autoSpaceDN w:val="0"/>
              <w:adjustRightInd w:val="0"/>
            </w:pPr>
            <w:r w:rsidRPr="00E956F7">
              <w:rPr>
                <w:szCs w:val="24"/>
              </w:rPr>
              <w:t>-</w:t>
            </w:r>
          </w:p>
        </w:tc>
      </w:tr>
    </w:tbl>
    <w:p w14:paraId="2024BFCC" w14:textId="1F66B149" w:rsidR="001332BD" w:rsidRPr="00E956F7" w:rsidRDefault="001332BD">
      <w:pPr>
        <w:pStyle w:val="BodyText"/>
        <w:autoSpaceDE w:val="0"/>
        <w:autoSpaceDN w:val="0"/>
        <w:adjustRightInd w:val="0"/>
        <w:rPr>
          <w:szCs w:val="24"/>
        </w:rPr>
      </w:pPr>
      <w:r w:rsidRPr="00E956F7">
        <w:rPr>
          <w:szCs w:val="24"/>
        </w:rPr>
        <w:t>All attributes of this connection type are optional for importing it into CAD or CAE application.</w:t>
      </w:r>
    </w:p>
    <w:p w14:paraId="3CDEB2A0" w14:textId="77777777" w:rsidR="001332BD" w:rsidRPr="00E956F7" w:rsidRDefault="001332BD">
      <w:pPr>
        <w:pStyle w:val="BodyText"/>
        <w:autoSpaceDE w:val="0"/>
        <w:autoSpaceDN w:val="0"/>
        <w:adjustRightInd w:val="0"/>
        <w:rPr>
          <w:szCs w:val="24"/>
        </w:rPr>
      </w:pPr>
      <w:r w:rsidRPr="00E956F7">
        <w:rPr>
          <w:szCs w:val="24"/>
        </w:rPr>
        <w:t>These attributes have the following semantics:</w:t>
      </w:r>
    </w:p>
    <w:p w14:paraId="467782D6" w14:textId="51771AC3"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310" w:author="LUEJE Claudia" w:date="2023-06-26T17:59:00Z">
        <w:r w:rsidRPr="00E956F7">
          <w:rPr>
            <w:szCs w:val="24"/>
          </w:rPr>
          <w:t>—</w:t>
        </w:r>
        <w:r w:rsidRPr="00E956F7">
          <w:rPr>
            <w:szCs w:val="24"/>
          </w:rPr>
          <w:tab/>
        </w:r>
      </w:ins>
      <w:r w:rsidRPr="00483F25">
        <w:rPr>
          <w:rStyle w:val="ISOCode"/>
        </w:rPr>
        <w:t>press_in_force</w:t>
      </w:r>
      <w:r w:rsidRPr="00E956F7">
        <w:rPr>
          <w:szCs w:val="24"/>
        </w:rPr>
        <w:t xml:space="preserve">: The force used to clinch the stud into the base sheet. </w:t>
      </w:r>
      <w:r w:rsidRPr="00E956F7">
        <w:rPr>
          <w:szCs w:val="24"/>
        </w:rPr>
        <w:br/>
        <w:t xml:space="preserve">For the unit, see </w:t>
      </w:r>
      <w:del w:id="2311" w:author="LUEJE Claudia" w:date="2023-06-26T17:59:00Z">
        <w:r w:rsidR="00FC68DB" w:rsidRPr="0013175B">
          <w:delText xml:space="preserve">section </w:delText>
        </w:r>
        <w:r w:rsidR="00FC68DB" w:rsidRPr="0013175B">
          <w:fldChar w:fldCharType="begin"/>
        </w:r>
        <w:r w:rsidR="00FC68DB" w:rsidRPr="0013175B">
          <w:delInstrText xml:space="preserve"> REF _Ref34739722 \r \h </w:delInstrText>
        </w:r>
        <w:r w:rsidR="00FC68DB" w:rsidRPr="0013175B">
          <w:fldChar w:fldCharType="separate"/>
        </w:r>
        <w:r w:rsidR="0067475A">
          <w:delText>4.2.4</w:delText>
        </w:r>
        <w:r w:rsidR="00FC68DB" w:rsidRPr="0013175B">
          <w:fldChar w:fldCharType="end"/>
        </w:r>
        <w:r w:rsidR="00FC68DB" w:rsidRPr="0013175B">
          <w:delText xml:space="preserve"> </w:delText>
        </w:r>
        <w:r w:rsidR="00FC68DB" w:rsidRPr="0013175B">
          <w:fldChar w:fldCharType="begin"/>
        </w:r>
        <w:r w:rsidR="00FC68DB" w:rsidRPr="0013175B">
          <w:delInstrText xml:space="preserve"> REF _Ref34739734 \h </w:delInstrText>
        </w:r>
        <w:r w:rsidR="00FC68DB" w:rsidRPr="0013175B">
          <w:fldChar w:fldCharType="separate"/>
        </w:r>
        <w:r w:rsidR="0067475A" w:rsidRPr="00F54804">
          <w:delText>Unit System</w:delText>
        </w:r>
        <w:r w:rsidR="00FC68DB" w:rsidRPr="0013175B">
          <w:fldChar w:fldCharType="end"/>
        </w:r>
        <w:r w:rsidR="002C2A54">
          <w:delText>;</w:delText>
        </w:r>
        <w:r w:rsidR="00FC68DB" w:rsidRPr="0013175B">
          <w:delText xml:space="preserve"> </w:delText>
        </w:r>
      </w:del>
      <w:ins w:id="2312" w:author="LUEJE Claudia" w:date="2023-06-26T17:59:00Z">
        <w:r w:rsidRPr="00E956F7">
          <w:rPr>
            <w:rStyle w:val="citesec"/>
            <w:szCs w:val="24"/>
          </w:rPr>
          <w:t>7.2.5</w:t>
        </w:r>
        <w:r w:rsidRPr="00E956F7">
          <w:rPr>
            <w:szCs w:val="24"/>
          </w:rPr>
          <w:t xml:space="preserve"> Unit System;</w:t>
        </w:r>
      </w:ins>
    </w:p>
    <w:p w14:paraId="71E315FE" w14:textId="77777777" w:rsidR="001332BD" w:rsidRPr="00E956F7" w:rsidRDefault="001332BD">
      <w:pPr>
        <w:pStyle w:val="BodyText"/>
        <w:autoSpaceDE w:val="0"/>
        <w:autoSpaceDN w:val="0"/>
        <w:adjustRightInd w:val="0"/>
        <w:rPr>
          <w:szCs w:val="24"/>
        </w:rPr>
      </w:pPr>
      <w:r w:rsidRPr="00E956F7">
        <w:rPr>
          <w:szCs w:val="24"/>
        </w:rPr>
        <w:t xml:space="preserve">The element of </w:t>
      </w:r>
      <w:r w:rsidRPr="00483F25">
        <w:rPr>
          <w:rStyle w:val="ISOCode"/>
        </w:rPr>
        <w:t>&lt;clinch_rivet_stud/&gt;</w:t>
      </w:r>
      <w:r w:rsidRPr="00E956F7">
        <w:rPr>
          <w:szCs w:val="24"/>
        </w:rPr>
        <w:t xml:space="preserve"> does not allow any nested elements.</w:t>
      </w:r>
    </w:p>
    <w:p w14:paraId="2FCFB1B4" w14:textId="77777777" w:rsidR="001332BD" w:rsidRPr="00E956F7" w:rsidRDefault="001332BD">
      <w:pPr>
        <w:pStyle w:val="BodyText"/>
        <w:autoSpaceDE w:val="0"/>
        <w:autoSpaceDN w:val="0"/>
        <w:adjustRightInd w:val="0"/>
        <w:rPr>
          <w:szCs w:val="24"/>
        </w:rPr>
      </w:pPr>
      <w:r w:rsidRPr="00E956F7">
        <w:rPr>
          <w:szCs w:val="24"/>
        </w:rPr>
        <w:t xml:space="preserve">Direction sense of </w:t>
      </w:r>
      <w:r w:rsidRPr="00483F25">
        <w:rPr>
          <w:rStyle w:val="ISOCode"/>
        </w:rPr>
        <w:t>&lt;normal_direction/&gt;</w:t>
      </w:r>
      <w:r w:rsidRPr="00E956F7">
        <w:rPr>
          <w:szCs w:val="24"/>
        </w:rPr>
        <w:t xml:space="preserve"> is towards the base sheet, where the rivet penetrates the metal.</w:t>
      </w:r>
    </w:p>
    <w:p w14:paraId="4DE106C1" w14:textId="4AE91512" w:rsidR="001332BD" w:rsidRPr="00E956F7" w:rsidRDefault="001332BD" w:rsidP="00423A17">
      <w:pPr>
        <w:pStyle w:val="BodyText"/>
      </w:pPr>
      <w:r w:rsidRPr="00E956F7">
        <w:t>EXAMPLE</w:t>
      </w:r>
    </w:p>
    <w:p w14:paraId="52379C98" w14:textId="77777777" w:rsidR="006679AB" w:rsidRDefault="006679AB" w:rsidP="006679AB">
      <w:pPr>
        <w:pStyle w:val="Code-"/>
      </w:pPr>
      <w:r w:rsidRPr="00E45DCE">
        <w:t xml:space="preserve">    </w:t>
      </w:r>
      <w:r w:rsidR="001332BD" w:rsidRPr="00E45DCE">
        <w:rPr>
          <w:szCs w:val="24"/>
        </w:rPr>
        <w:t>&lt;connection_0d label="CNB_2123921"&gt;</w:t>
      </w:r>
    </w:p>
    <w:p w14:paraId="69189F73" w14:textId="77777777" w:rsidR="006679AB" w:rsidRDefault="006679AB" w:rsidP="006679AB">
      <w:pPr>
        <w:pStyle w:val="Code-"/>
      </w:pPr>
      <w:r>
        <w:t xml:space="preserve">    </w:t>
      </w:r>
      <w:r w:rsidR="00B77130" w:rsidRPr="00E45DCE">
        <w:t xml:space="preserve">    </w:t>
      </w:r>
      <w:r w:rsidR="001332BD" w:rsidRPr="00E45DCE">
        <w:t>&lt;loc&gt; 1645.83 821.145 616.585 &lt;/loc&gt;</w:t>
      </w:r>
    </w:p>
    <w:p w14:paraId="0085A40A" w14:textId="77777777" w:rsidR="006679AB" w:rsidRDefault="006679AB" w:rsidP="006679AB">
      <w:pPr>
        <w:pStyle w:val="Code-"/>
      </w:pPr>
      <w:r>
        <w:t xml:space="preserve">    </w:t>
      </w:r>
      <w:r w:rsidR="00B77130" w:rsidRPr="00E45DCE">
        <w:t xml:space="preserve">    </w:t>
      </w:r>
      <w:r w:rsidR="001332BD" w:rsidRPr="00E45DCE">
        <w:t xml:space="preserve">&lt;rivet </w:t>
      </w:r>
      <w:r w:rsidR="001332BD" w:rsidRPr="00E45DCE">
        <w:rPr>
          <w:b/>
        </w:rPr>
        <w:t>shaft_diameter="4.0" length="6.0"</w:t>
      </w:r>
      <w:r w:rsidR="001332BD" w:rsidRPr="00E45DCE">
        <w:t xml:space="preserve"> &gt;</w:t>
      </w:r>
    </w:p>
    <w:p w14:paraId="7D5F54A9" w14:textId="77777777" w:rsidR="006679AB" w:rsidRDefault="006679AB" w:rsidP="006679AB">
      <w:pPr>
        <w:pStyle w:val="Code-"/>
        <w:rPr>
          <w:lang w:val="fr-CH"/>
        </w:rPr>
      </w:pPr>
      <w:r w:rsidRPr="00D72F0B">
        <w:rPr>
          <w:lang w:val="en-US"/>
        </w:rPr>
        <w:t xml:space="preserve">    </w:t>
      </w:r>
      <w:r w:rsidR="00B77130" w:rsidRPr="00D72F0B">
        <w:rPr>
          <w:lang w:val="en-US"/>
        </w:rPr>
        <w:t xml:space="preserve">           </w:t>
      </w:r>
      <w:r w:rsidR="001332BD" w:rsidRPr="00E45DCE">
        <w:rPr>
          <w:lang w:val="fr-CH"/>
        </w:rPr>
        <w:t>&lt;normal_direction x="0" y="0" z="3" /&gt;</w:t>
      </w:r>
    </w:p>
    <w:p w14:paraId="5415B6DE" w14:textId="77777777" w:rsidR="006679AB" w:rsidRDefault="006679AB" w:rsidP="006679AB">
      <w:pPr>
        <w:pStyle w:val="Code-"/>
      </w:pPr>
      <w:r w:rsidRPr="00D72F0B">
        <w:rPr>
          <w:lang w:val="fr-CH"/>
        </w:rPr>
        <w:t xml:space="preserve">    </w:t>
      </w:r>
      <w:r w:rsidR="00B77130" w:rsidRPr="00D72F0B">
        <w:rPr>
          <w:lang w:val="fr-CH"/>
        </w:rPr>
        <w:t xml:space="preserve">           </w:t>
      </w:r>
      <w:r w:rsidR="001332BD" w:rsidRPr="00E45DCE">
        <w:rPr>
          <w:b/>
        </w:rPr>
        <w:t>&lt;clinch_rivet_stud press_in_force="2000"/&gt;</w:t>
      </w:r>
    </w:p>
    <w:p w14:paraId="7A484CFE" w14:textId="77777777" w:rsidR="006679AB" w:rsidRDefault="006679AB" w:rsidP="006679AB">
      <w:pPr>
        <w:pStyle w:val="Code-"/>
      </w:pPr>
      <w:r>
        <w:t xml:space="preserve">    </w:t>
      </w:r>
      <w:r w:rsidR="00B77130" w:rsidRPr="00E45DCE">
        <w:t xml:space="preserve">    </w:t>
      </w:r>
      <w:r w:rsidR="001332BD" w:rsidRPr="00E45DCE">
        <w:t>&lt;/rivet&gt;</w:t>
      </w:r>
    </w:p>
    <w:p w14:paraId="78EDFA30" w14:textId="77777777" w:rsidR="006679AB" w:rsidRDefault="006679AB" w:rsidP="006679AB">
      <w:pPr>
        <w:pStyle w:val="Code-"/>
      </w:pPr>
      <w:r>
        <w:t xml:space="preserve">    </w:t>
      </w:r>
      <w:r w:rsidR="00B77130" w:rsidRPr="00E45DCE">
        <w:t xml:space="preserve">    </w:t>
      </w:r>
      <w:r w:rsidR="001332BD" w:rsidRPr="00E45DCE">
        <w:t>&lt;appdata&gt;</w:t>
      </w:r>
    </w:p>
    <w:p w14:paraId="614A8EA5" w14:textId="77777777" w:rsidR="00FC68DB" w:rsidRPr="0013175B" w:rsidRDefault="00FC68DB" w:rsidP="00B202D2">
      <w:pPr>
        <w:pStyle w:val="XMLCode"/>
        <w:keepNext/>
        <w:keepLines/>
        <w:rPr>
          <w:del w:id="2313" w:author="LUEJE Claudia" w:date="2023-06-26T17:59:00Z"/>
          <w:lang w:val="en-GB"/>
        </w:rPr>
      </w:pPr>
      <w:del w:id="2314" w:author="LUEJE Claudia" w:date="2023-06-26T17:59:00Z">
        <w:r w:rsidRPr="0013175B">
          <w:rPr>
            <w:lang w:val="en-GB"/>
          </w:rPr>
          <w:tab/>
        </w:r>
        <w:r w:rsidRPr="0013175B">
          <w:rPr>
            <w:lang w:val="en-GB"/>
          </w:rPr>
          <w:tab/>
          <w:delText>...</w:delText>
        </w:r>
      </w:del>
    </w:p>
    <w:p w14:paraId="0D4D0679" w14:textId="044F27B0" w:rsidR="006679AB" w:rsidRDefault="00FC68DB" w:rsidP="006679AB">
      <w:pPr>
        <w:pStyle w:val="Code-"/>
        <w:rPr>
          <w:ins w:id="2315" w:author="LUEJE Claudia" w:date="2023-06-26T17:59:00Z"/>
        </w:rPr>
      </w:pPr>
      <w:del w:id="2316" w:author="LUEJE Claudia" w:date="2023-06-26T17:59:00Z">
        <w:r w:rsidRPr="0013175B">
          <w:tab/>
        </w:r>
      </w:del>
      <w:ins w:id="2317" w:author="LUEJE Claudia" w:date="2023-06-26T17:59:00Z">
        <w:r w:rsidR="006679AB">
          <w:t xml:space="preserve">    </w:t>
        </w:r>
        <w:r w:rsidR="00B77130" w:rsidRPr="00E45DCE">
          <w:t xml:space="preserve">           </w:t>
        </w:r>
        <w:r w:rsidR="001332BD" w:rsidRPr="00E45DCE">
          <w:t>...</w:t>
        </w:r>
      </w:ins>
    </w:p>
    <w:p w14:paraId="3A84FED6" w14:textId="77777777" w:rsidR="006679AB" w:rsidRDefault="006679AB" w:rsidP="006679AB">
      <w:pPr>
        <w:pStyle w:val="Code-"/>
      </w:pPr>
      <w:ins w:id="2318" w:author="LUEJE Claudia" w:date="2023-06-26T17:59:00Z">
        <w:r>
          <w:t xml:space="preserve">    </w:t>
        </w:r>
        <w:r w:rsidR="00B77130" w:rsidRPr="00E45DCE">
          <w:t xml:space="preserve">    </w:t>
        </w:r>
      </w:ins>
      <w:r w:rsidR="001332BD" w:rsidRPr="00E45DCE">
        <w:t>&lt;/appdata&gt;</w:t>
      </w:r>
    </w:p>
    <w:p w14:paraId="3F674DF3" w14:textId="1B313BD9" w:rsidR="001332BD" w:rsidRPr="00E45DCE" w:rsidRDefault="006679AB" w:rsidP="006679AB">
      <w:pPr>
        <w:pStyle w:val="Code-"/>
      </w:pPr>
      <w:r>
        <w:t xml:space="preserve">    </w:t>
      </w:r>
      <w:r w:rsidR="001332BD" w:rsidRPr="00E45DCE">
        <w:t>&lt;/connection_0d&gt;</w:t>
      </w:r>
    </w:p>
    <w:p w14:paraId="79262D14" w14:textId="77777777" w:rsidR="001332BD" w:rsidRPr="00E45DCE" w:rsidRDefault="001332BD" w:rsidP="00E45DCE">
      <w:pPr>
        <w:pStyle w:val="Code-"/>
      </w:pPr>
      <w:r w:rsidRPr="00E45DCE">
        <w:t> </w:t>
      </w:r>
    </w:p>
    <w:p w14:paraId="489C553F" w14:textId="2E20E21D" w:rsidR="001332BD" w:rsidRPr="00E956F7" w:rsidRDefault="001332BD">
      <w:pPr>
        <w:pStyle w:val="Heading2"/>
        <w:tabs>
          <w:tab w:val="left" w:pos="400"/>
        </w:tabs>
        <w:autoSpaceDE w:val="0"/>
        <w:autoSpaceDN w:val="0"/>
        <w:adjustRightInd w:val="0"/>
        <w:rPr>
          <w:rFonts w:eastAsia="Times New Roman"/>
          <w:szCs w:val="24"/>
        </w:rPr>
      </w:pPr>
      <w:bookmarkStart w:id="2319" w:name="_Toc428456130"/>
      <w:bookmarkStart w:id="2320" w:name="_Toc428537093"/>
      <w:bookmarkStart w:id="2321" w:name="_Toc428969412"/>
      <w:bookmarkStart w:id="2322" w:name="_Toc429052803"/>
      <w:bookmarkStart w:id="2323" w:name="_Toc413359590"/>
      <w:bookmarkStart w:id="2324" w:name="_Toc3556982"/>
      <w:bookmarkStart w:id="2325" w:name="_Toc34747232"/>
      <w:bookmarkStart w:id="2326" w:name="_Toc77102048"/>
      <w:bookmarkStart w:id="2327" w:name="_Toc110532198"/>
      <w:bookmarkEnd w:id="2319"/>
      <w:bookmarkEnd w:id="2320"/>
      <w:bookmarkEnd w:id="2321"/>
      <w:bookmarkEnd w:id="2322"/>
      <w:r w:rsidRPr="00E956F7">
        <w:rPr>
          <w:rFonts w:eastAsia="Times New Roman"/>
          <w:szCs w:val="24"/>
        </w:rPr>
        <w:t xml:space="preserve">Threaded </w:t>
      </w:r>
      <w:r w:rsidR="006F3018">
        <w:rPr>
          <w:rFonts w:eastAsia="Times New Roman"/>
          <w:szCs w:val="24"/>
        </w:rPr>
        <w:t>c</w:t>
      </w:r>
      <w:r w:rsidRPr="00E956F7">
        <w:rPr>
          <w:rFonts w:eastAsia="Times New Roman"/>
          <w:szCs w:val="24"/>
        </w:rPr>
        <w:t xml:space="preserve">onnections: </w:t>
      </w:r>
      <w:r w:rsidR="006F3018">
        <w:rPr>
          <w:rFonts w:eastAsia="Times New Roman"/>
          <w:szCs w:val="24"/>
        </w:rPr>
        <w:t>b</w:t>
      </w:r>
      <w:r w:rsidRPr="00E956F7">
        <w:rPr>
          <w:rFonts w:eastAsia="Times New Roman"/>
          <w:szCs w:val="24"/>
        </w:rPr>
        <w:t xml:space="preserve">olts and </w:t>
      </w:r>
      <w:r w:rsidR="006F3018">
        <w:rPr>
          <w:rFonts w:eastAsia="Times New Roman"/>
          <w:szCs w:val="24"/>
        </w:rPr>
        <w:t>s</w:t>
      </w:r>
      <w:r w:rsidRPr="00E956F7">
        <w:rPr>
          <w:rFonts w:eastAsia="Times New Roman"/>
          <w:szCs w:val="24"/>
        </w:rPr>
        <w:t>crews</w:t>
      </w:r>
      <w:bookmarkEnd w:id="2323"/>
      <w:bookmarkEnd w:id="2324"/>
      <w:bookmarkEnd w:id="2325"/>
      <w:bookmarkEnd w:id="2326"/>
      <w:bookmarkEnd w:id="2327"/>
    </w:p>
    <w:p w14:paraId="6BB232F2" w14:textId="77777777" w:rsidR="00FC68DB" w:rsidRPr="005C2D94" w:rsidRDefault="00FC68DB" w:rsidP="00B202D2">
      <w:pPr>
        <w:pStyle w:val="Heading3"/>
        <w:numPr>
          <w:ilvl w:val="2"/>
          <w:numId w:val="7"/>
        </w:numPr>
        <w:spacing w:after="120" w:line="240" w:lineRule="atLeast"/>
        <w:rPr>
          <w:del w:id="2328" w:author="LUEJE Claudia" w:date="2023-06-26T17:59:00Z"/>
        </w:rPr>
      </w:pPr>
      <w:bookmarkStart w:id="2329" w:name="_Toc413359591"/>
      <w:bookmarkStart w:id="2330" w:name="_Toc3556983"/>
      <w:bookmarkStart w:id="2331" w:name="_Toc34747233"/>
      <w:bookmarkStart w:id="2332" w:name="_Toc77102049"/>
      <w:bookmarkStart w:id="2333" w:name="_Toc110532199"/>
      <w:del w:id="2334" w:author="LUEJE Claudia" w:date="2023-06-26T17:59:00Z">
        <w:r w:rsidRPr="005C2D94">
          <w:delText>Introduction</w:delText>
        </w:r>
        <w:bookmarkEnd w:id="2329"/>
        <w:bookmarkEnd w:id="2330"/>
        <w:bookmarkEnd w:id="2331"/>
        <w:bookmarkEnd w:id="2332"/>
        <w:bookmarkEnd w:id="2333"/>
        <w:r w:rsidRPr="005C2D94">
          <w:delText xml:space="preserve"> </w:delText>
        </w:r>
      </w:del>
    </w:p>
    <w:p w14:paraId="307F2AD4" w14:textId="77ECBE78" w:rsidR="001332BD" w:rsidRPr="00E956F7" w:rsidRDefault="006F3018">
      <w:pPr>
        <w:pStyle w:val="Heading3"/>
        <w:tabs>
          <w:tab w:val="left" w:pos="400"/>
          <w:tab w:val="left" w:pos="560"/>
          <w:tab w:val="left" w:pos="720"/>
        </w:tabs>
        <w:autoSpaceDE w:val="0"/>
        <w:autoSpaceDN w:val="0"/>
        <w:adjustRightInd w:val="0"/>
        <w:rPr>
          <w:ins w:id="2335" w:author="LUEJE Claudia" w:date="2023-06-26T17:59:00Z"/>
          <w:rFonts w:eastAsia="Times New Roman"/>
          <w:szCs w:val="24"/>
        </w:rPr>
      </w:pPr>
      <w:ins w:id="2336" w:author="LUEJE Claudia" w:date="2023-06-26T17:59:00Z">
        <w:r>
          <w:rPr>
            <w:rFonts w:eastAsia="Times New Roman"/>
            <w:szCs w:val="24"/>
          </w:rPr>
          <w:t>General</w:t>
        </w:r>
      </w:ins>
    </w:p>
    <w:p w14:paraId="199AD1CC" w14:textId="5F3D4055" w:rsidR="001332BD" w:rsidRPr="00E956F7" w:rsidRDefault="001332BD">
      <w:pPr>
        <w:pStyle w:val="BodyText"/>
        <w:autoSpaceDE w:val="0"/>
        <w:autoSpaceDN w:val="0"/>
        <w:adjustRightInd w:val="0"/>
        <w:rPr>
          <w:szCs w:val="24"/>
        </w:rPr>
      </w:pPr>
      <w:r w:rsidRPr="00E956F7">
        <w:rPr>
          <w:szCs w:val="24"/>
        </w:rPr>
        <w:t xml:space="preserve">Bolts and screws are probably the most well-known connection techniques, even </w:t>
      </w:r>
      <w:del w:id="2337" w:author="LUEJE Claudia" w:date="2023-06-26T17:59:00Z">
        <w:r w:rsidR="00FC68DB" w:rsidRPr="00BD52D7">
          <w:delText>within</w:delText>
        </w:r>
      </w:del>
      <w:ins w:id="2338" w:author="LUEJE Claudia" w:date="2023-06-26T17:59:00Z">
        <w:r w:rsidR="006F3018">
          <w:rPr>
            <w:szCs w:val="24"/>
          </w:rPr>
          <w:t>among</w:t>
        </w:r>
      </w:ins>
      <w:r w:rsidRPr="00E956F7">
        <w:rPr>
          <w:szCs w:val="24"/>
        </w:rPr>
        <w:t xml:space="preserve"> non-specialists</w:t>
      </w:r>
      <w:del w:id="2339" w:author="LUEJE Claudia" w:date="2023-06-26T17:59:00Z">
        <w:r w:rsidR="00FC68DB" w:rsidRPr="00BD52D7">
          <w:delText>. However, they do need</w:delText>
        </w:r>
      </w:del>
      <w:ins w:id="2340" w:author="LUEJE Claudia" w:date="2023-06-26T17:59:00Z">
        <w:r w:rsidR="006F3018">
          <w:rPr>
            <w:szCs w:val="24"/>
          </w:rPr>
          <w:t>, h</w:t>
        </w:r>
        <w:r w:rsidRPr="00E956F7">
          <w:rPr>
            <w:szCs w:val="24"/>
          </w:rPr>
          <w:t>owever,</w:t>
        </w:r>
      </w:ins>
      <w:r w:rsidRPr="00E956F7">
        <w:rPr>
          <w:szCs w:val="24"/>
        </w:rPr>
        <w:t xml:space="preserve"> </w:t>
      </w:r>
      <w:r w:rsidR="006F3018">
        <w:rPr>
          <w:szCs w:val="24"/>
        </w:rPr>
        <w:t xml:space="preserve">a closer look </w:t>
      </w:r>
      <w:del w:id="2341" w:author="LUEJE Claudia" w:date="2023-06-26T17:59:00Z">
        <w:r w:rsidR="00FC68DB" w:rsidRPr="00BD52D7">
          <w:delText>at their details. This starts, but does not end with</w:delText>
        </w:r>
      </w:del>
      <w:ins w:id="2342" w:author="LUEJE Claudia" w:date="2023-06-26T17:59:00Z">
        <w:r w:rsidR="006F3018">
          <w:rPr>
            <w:szCs w:val="24"/>
          </w:rPr>
          <w:t>is necessary. The following is</w:t>
        </w:r>
      </w:ins>
      <w:r w:rsidR="006F3018">
        <w:rPr>
          <w:szCs w:val="24"/>
        </w:rPr>
        <w:t xml:space="preserve"> the </w:t>
      </w:r>
      <w:del w:id="2343" w:author="LUEJE Claudia" w:date="2023-06-26T17:59:00Z">
        <w:r w:rsidR="00FC68DB" w:rsidRPr="00BD52D7">
          <w:delText>differentiation</w:delText>
        </w:r>
      </w:del>
      <w:ins w:id="2344" w:author="LUEJE Claudia" w:date="2023-06-26T17:59:00Z">
        <w:r w:rsidR="006F3018">
          <w:rPr>
            <w:szCs w:val="24"/>
          </w:rPr>
          <w:t>difference</w:t>
        </w:r>
      </w:ins>
      <w:r w:rsidR="006F3018">
        <w:rPr>
          <w:szCs w:val="24"/>
        </w:rPr>
        <w:t xml:space="preserve"> </w:t>
      </w:r>
      <w:r w:rsidRPr="00E956F7">
        <w:rPr>
          <w:szCs w:val="24"/>
        </w:rPr>
        <w:t xml:space="preserve">between </w:t>
      </w:r>
      <w:del w:id="2345" w:author="LUEJE Claudia" w:date="2023-06-26T17:59:00Z">
        <w:r w:rsidR="00FC68DB" w:rsidRPr="00BD52D7">
          <w:delText>screws</w:delText>
        </w:r>
      </w:del>
      <w:ins w:id="2346" w:author="LUEJE Claudia" w:date="2023-06-26T17:59:00Z">
        <w:r w:rsidR="006F3018">
          <w:rPr>
            <w:szCs w:val="24"/>
          </w:rPr>
          <w:t xml:space="preserve">a </w:t>
        </w:r>
        <w:r w:rsidRPr="00E956F7">
          <w:rPr>
            <w:szCs w:val="24"/>
          </w:rPr>
          <w:t>screw</w:t>
        </w:r>
      </w:ins>
      <w:r w:rsidRPr="00E956F7">
        <w:rPr>
          <w:szCs w:val="24"/>
        </w:rPr>
        <w:t xml:space="preserve"> and </w:t>
      </w:r>
      <w:del w:id="2347" w:author="LUEJE Claudia" w:date="2023-06-26T17:59:00Z">
        <w:r w:rsidR="00FC68DB" w:rsidRPr="00BD52D7">
          <w:delText>bolt</w:delText>
        </w:r>
        <w:r w:rsidR="00FC68DB" w:rsidRPr="000A1B7B">
          <w:delText>s</w:delText>
        </w:r>
        <w:r w:rsidR="009067DA">
          <w:delText xml:space="preserve"> (</w:delText>
        </w:r>
        <w:r w:rsidR="00A576C6">
          <w:rPr>
            <w:rStyle w:val="Hyperlink"/>
          </w:rPr>
          <w:fldChar w:fldCharType="begin"/>
        </w:r>
        <w:r w:rsidR="00A576C6">
          <w:rPr>
            <w:rStyle w:val="Hyperlink"/>
          </w:rPr>
          <w:delInstrText xml:space="preserve"> HYPERLINK "https://en.wikipedia.org/wiki/Bolt_(fastener)" </w:delInstrText>
        </w:r>
        <w:r w:rsidR="00A576C6">
          <w:rPr>
            <w:rStyle w:val="Hyperlink"/>
          </w:rPr>
          <w:fldChar w:fldCharType="separate"/>
        </w:r>
        <w:r w:rsidR="009067DA">
          <w:rPr>
            <w:rStyle w:val="Hyperlink"/>
          </w:rPr>
          <w:delText>https://en.wikipedia.org/wiki/Bolt_(fastener)</w:delText>
        </w:r>
        <w:r w:rsidR="00A576C6">
          <w:rPr>
            <w:rStyle w:val="Hyperlink"/>
          </w:rPr>
          <w:fldChar w:fldCharType="end"/>
        </w:r>
        <w:r w:rsidR="009067DA">
          <w:rPr>
            <w:rStyle w:val="Hyperlink"/>
          </w:rPr>
          <w:delText>)</w:delText>
        </w:r>
        <w:r w:rsidR="00FC68DB" w:rsidRPr="00F54804">
          <w:delText>:</w:delText>
        </w:r>
      </w:del>
      <w:ins w:id="2348" w:author="LUEJE Claudia" w:date="2023-06-26T17:59:00Z">
        <w:r w:rsidR="006F3018">
          <w:rPr>
            <w:szCs w:val="24"/>
          </w:rPr>
          <w:t xml:space="preserve">a </w:t>
        </w:r>
        <w:r w:rsidRPr="00E956F7">
          <w:rPr>
            <w:szCs w:val="24"/>
          </w:rPr>
          <w:t>bolt</w:t>
        </w:r>
        <w:r w:rsidR="006F3018">
          <w:rPr>
            <w:szCs w:val="24"/>
          </w:rPr>
          <w:t xml:space="preserve"> (see also </w:t>
        </w:r>
        <w:r w:rsidR="006F3018" w:rsidRPr="006F3018">
          <w:rPr>
            <w:rStyle w:val="citefig"/>
          </w:rPr>
          <w:t>Figure</w:t>
        </w:r>
        <w:r w:rsidR="009865DD">
          <w:rPr>
            <w:rStyle w:val="citefig"/>
          </w:rPr>
          <w:t>s</w:t>
        </w:r>
        <w:r w:rsidR="006F3018" w:rsidRPr="006F3018">
          <w:rPr>
            <w:rStyle w:val="citefig"/>
          </w:rPr>
          <w:t xml:space="preserve"> 18</w:t>
        </w:r>
        <w:r w:rsidR="009865DD">
          <w:rPr>
            <w:rStyle w:val="citefig"/>
          </w:rPr>
          <w:t>, 19, 20 and 21</w:t>
        </w:r>
        <w:r w:rsidR="006F3018">
          <w:rPr>
            <w:szCs w:val="24"/>
          </w:rPr>
          <w:t>)</w:t>
        </w:r>
        <w:r w:rsidRPr="00E956F7">
          <w:rPr>
            <w:szCs w:val="24"/>
          </w:rPr>
          <w:t>:</w:t>
        </w:r>
      </w:ins>
    </w:p>
    <w:p w14:paraId="636F3D39" w14:textId="4BD9EBC6"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349" w:author="LUEJE Claudia" w:date="2023-06-26T17:59:00Z">
        <w:r w:rsidRPr="00E956F7">
          <w:rPr>
            <w:szCs w:val="24"/>
          </w:rPr>
          <w:t>—</w:t>
        </w:r>
        <w:r w:rsidRPr="00E956F7">
          <w:rPr>
            <w:szCs w:val="24"/>
          </w:rPr>
          <w:tab/>
        </w:r>
      </w:ins>
      <w:r w:rsidR="006F3018">
        <w:rPr>
          <w:szCs w:val="24"/>
        </w:rPr>
        <w:t>B</w:t>
      </w:r>
      <w:r w:rsidRPr="00E956F7">
        <w:rPr>
          <w:szCs w:val="24"/>
        </w:rPr>
        <w:t xml:space="preserve">olts are for the assembly of unthreaded components, with the aid of a </w:t>
      </w:r>
      <w:del w:id="2350" w:author="LUEJE Claudia" w:date="2023-06-26T17:59:00Z">
        <w:r w:rsidR="00A576C6">
          <w:fldChar w:fldCharType="begin"/>
        </w:r>
        <w:r w:rsidR="00A576C6">
          <w:delInstrText xml:space="preserve"> HYPERLINK "https://en.wikipedia.org/wiki/Nut_(hardware)" \o "Nut (hardware)" </w:delInstrText>
        </w:r>
        <w:r w:rsidR="00A576C6">
          <w:fldChar w:fldCharType="separate"/>
        </w:r>
        <w:r w:rsidR="00FC68DB" w:rsidRPr="0013175B">
          <w:delText>nut</w:delText>
        </w:r>
        <w:r w:rsidR="00A576C6">
          <w:fldChar w:fldCharType="end"/>
        </w:r>
        <w:r w:rsidR="002C2A54">
          <w:delText>;</w:delText>
        </w:r>
      </w:del>
      <w:ins w:id="2351" w:author="LUEJE Claudia" w:date="2023-06-26T17:59:00Z">
        <w:r w:rsidRPr="00E956F7">
          <w:rPr>
            <w:szCs w:val="24"/>
          </w:rPr>
          <w:t>nut</w:t>
        </w:r>
        <w:r w:rsidR="006F3018">
          <w:rPr>
            <w:szCs w:val="24"/>
          </w:rPr>
          <w:t>.</w:t>
        </w:r>
      </w:ins>
    </w:p>
    <w:p w14:paraId="3D8CA3CD" w14:textId="77777777"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352" w:author="LUEJE Claudia" w:date="2023-06-26T17:59:00Z">
        <w:r w:rsidRPr="00E956F7">
          <w:rPr>
            <w:szCs w:val="24"/>
          </w:rPr>
          <w:t>—</w:t>
        </w:r>
        <w:r w:rsidRPr="00E956F7">
          <w:rPr>
            <w:szCs w:val="24"/>
          </w:rPr>
          <w:tab/>
        </w:r>
      </w:ins>
      <w:r w:rsidRPr="00E956F7">
        <w:rPr>
          <w:szCs w:val="24"/>
        </w:rPr>
        <w:t>Screws are used in components which contain their own thread, and the screw may even cut its own internal thread into them.</w:t>
      </w:r>
    </w:p>
    <w:tbl>
      <w:tblPr>
        <w:tblStyle w:val="TableGrid"/>
        <w:tblW w:w="0" w:type="auto"/>
        <w:tblInd w:w="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5"/>
      </w:tblGrid>
      <w:tr w:rsidR="001332BD" w:rsidRPr="00B62EE5" w14:paraId="35210E96" w14:textId="77777777" w:rsidTr="00E759B6">
        <w:tc>
          <w:tcPr>
            <w:tcW w:w="4870" w:type="dxa"/>
          </w:tcPr>
          <w:p w14:paraId="34D4E553" w14:textId="0236DE2E" w:rsidR="001332BD" w:rsidRPr="00B62EE5" w:rsidRDefault="00FC68DB" w:rsidP="001332BD">
            <w:pPr>
              <w:pStyle w:val="FigureGraphic"/>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53" w:author="LUEJE Claudia" w:date="2023-06-26T17:59:00Z">
              <w:r w:rsidRPr="0013175B">
                <w:rPr>
                  <w:noProof/>
                </w:rPr>
                <w:drawing>
                  <wp:inline distT="0" distB="0" distL="0" distR="0" wp14:anchorId="0DF6369F" wp14:editId="399A362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del>
            <w:ins w:id="2354" w:author="LUEJE Claudia" w:date="2023-06-26T17:59:00Z">
              <w:r w:rsidR="0055686F" w:rsidRPr="00B62EE5">
                <w:rPr>
                  <w:szCs w:val="24"/>
                </w:rPr>
                <w:t>8329_ed1fig</w:t>
              </w:r>
              <w:r w:rsidR="001332BD" w:rsidRPr="00B62EE5">
                <w:rPr>
                  <w:szCs w:val="24"/>
                </w:rPr>
                <w:t>18a.EPS</w:t>
              </w:r>
            </w:ins>
          </w:p>
        </w:tc>
        <w:tc>
          <w:tcPr>
            <w:tcW w:w="4871" w:type="dxa"/>
          </w:tcPr>
          <w:p w14:paraId="666E6B8E" w14:textId="6C1D209B" w:rsidR="001332BD" w:rsidRPr="00B62EE5" w:rsidRDefault="00FC68DB" w:rsidP="001332BD">
            <w:pPr>
              <w:pStyle w:val="FigureGraphic"/>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55" w:author="LUEJE Claudia" w:date="2023-06-26T17:59:00Z">
              <w:r w:rsidRPr="0013175B">
                <w:rPr>
                  <w:noProof/>
                </w:rPr>
                <w:drawing>
                  <wp:inline distT="0" distB="0" distL="0" distR="0" wp14:anchorId="3478C65B" wp14:editId="185E6834">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del>
            <w:ins w:id="2356" w:author="LUEJE Claudia" w:date="2023-06-26T17:59:00Z">
              <w:r w:rsidR="0055686F" w:rsidRPr="00B62EE5">
                <w:rPr>
                  <w:szCs w:val="24"/>
                </w:rPr>
                <w:t>8329_ed1fig</w:t>
              </w:r>
              <w:r w:rsidR="001332BD" w:rsidRPr="00B62EE5">
                <w:rPr>
                  <w:szCs w:val="24"/>
                </w:rPr>
                <w:t>18b.EPS</w:t>
              </w:r>
            </w:ins>
          </w:p>
        </w:tc>
      </w:tr>
      <w:tr w:rsidR="001332BD" w:rsidRPr="00E956F7" w14:paraId="0D559C0E" w14:textId="77777777" w:rsidTr="00E759B6">
        <w:tc>
          <w:tcPr>
            <w:tcW w:w="4870" w:type="dxa"/>
          </w:tcPr>
          <w:p w14:paraId="50396ED4" w14:textId="28B14B93" w:rsidR="001332BD" w:rsidRPr="00300B14" w:rsidRDefault="00300B14" w:rsidP="001332BD">
            <w:pPr>
              <w:pStyle w:val="BodyText"/>
              <w:tabs>
                <w:tab w:val="left" w:pos="454"/>
              </w:tabs>
              <w:autoSpaceDE w:val="0"/>
              <w:autoSpaceDN w:val="0"/>
              <w:adjustRightInd w:val="0"/>
              <w:jc w:val="center"/>
              <w:rPr>
                <w:b/>
              </w:rPr>
            </w:pPr>
            <w:ins w:id="2357" w:author="LUEJE Claudia" w:date="2023-06-26T17:59:00Z">
              <w:r>
                <w:rPr>
                  <w:b/>
                  <w:szCs w:val="24"/>
                </w:rPr>
                <w:t xml:space="preserve">a) </w:t>
              </w:r>
            </w:ins>
            <w:r w:rsidR="001332BD" w:rsidRPr="00300B14">
              <w:rPr>
                <w:b/>
                <w:szCs w:val="24"/>
              </w:rPr>
              <w:t xml:space="preserve">Bolt </w:t>
            </w:r>
            <w:r w:rsidR="006F3018" w:rsidRPr="00300B14">
              <w:rPr>
                <w:b/>
                <w:szCs w:val="24"/>
              </w:rPr>
              <w:t>r</w:t>
            </w:r>
            <w:r w:rsidR="001332BD" w:rsidRPr="00300B14">
              <w:rPr>
                <w:b/>
                <w:szCs w:val="24"/>
              </w:rPr>
              <w:t>epresentation</w:t>
            </w:r>
          </w:p>
        </w:tc>
        <w:tc>
          <w:tcPr>
            <w:tcW w:w="4871" w:type="dxa"/>
          </w:tcPr>
          <w:p w14:paraId="465D88CB" w14:textId="197FABB3" w:rsidR="001332BD" w:rsidRPr="00300B14" w:rsidRDefault="00300B14" w:rsidP="001332BD">
            <w:pPr>
              <w:pStyle w:val="BodyText"/>
              <w:tabs>
                <w:tab w:val="left" w:pos="454"/>
              </w:tabs>
              <w:autoSpaceDE w:val="0"/>
              <w:autoSpaceDN w:val="0"/>
              <w:adjustRightInd w:val="0"/>
              <w:jc w:val="center"/>
              <w:rPr>
                <w:b/>
              </w:rPr>
            </w:pPr>
            <w:ins w:id="2358" w:author="LUEJE Claudia" w:date="2023-06-26T17:59:00Z">
              <w:r>
                <w:rPr>
                  <w:b/>
                  <w:szCs w:val="24"/>
                </w:rPr>
                <w:t xml:space="preserve">b) </w:t>
              </w:r>
            </w:ins>
            <w:r w:rsidR="001332BD" w:rsidRPr="00300B14">
              <w:rPr>
                <w:b/>
                <w:szCs w:val="24"/>
              </w:rPr>
              <w:t xml:space="preserve">Screw </w:t>
            </w:r>
            <w:r w:rsidR="006F3018" w:rsidRPr="00300B14">
              <w:rPr>
                <w:b/>
                <w:szCs w:val="24"/>
              </w:rPr>
              <w:t>r</w:t>
            </w:r>
            <w:r w:rsidR="001332BD" w:rsidRPr="00300B14">
              <w:rPr>
                <w:b/>
                <w:szCs w:val="24"/>
              </w:rPr>
              <w:t>epresentation</w:t>
            </w:r>
          </w:p>
        </w:tc>
      </w:tr>
    </w:tbl>
    <w:p w14:paraId="78D04FE1" w14:textId="77777777" w:rsidR="00FC68DB" w:rsidRPr="005C2D94" w:rsidRDefault="00FC68DB" w:rsidP="00BD52D7">
      <w:pPr>
        <w:pStyle w:val="Caption"/>
        <w:rPr>
          <w:del w:id="2359" w:author="LUEJE Claudia" w:date="2023-06-26T17:59:00Z"/>
        </w:rPr>
      </w:pPr>
      <w:bookmarkStart w:id="2360" w:name="_Toc413359630"/>
      <w:bookmarkStart w:id="2361" w:name="_Toc3557097"/>
      <w:bookmarkStart w:id="2362" w:name="_Toc34747348"/>
      <w:bookmarkStart w:id="2363" w:name="_Toc76030541"/>
      <w:bookmarkStart w:id="2364" w:name="_Toc94530827"/>
      <w:bookmarkStart w:id="2365" w:name="_Toc101428224"/>
      <w:bookmarkStart w:id="2366" w:name="_Toc110532280"/>
      <w:del w:id="2367" w:author="LUEJE Claudia" w:date="2023-06-26T17:59:00Z">
        <w:r w:rsidRPr="00F54804">
          <w:delText xml:space="preserve">Figure </w:delText>
        </w:r>
        <w:r w:rsidRPr="005C2D94">
          <w:fldChar w:fldCharType="begin"/>
        </w:r>
        <w:r w:rsidRPr="00F54804">
          <w:delInstrText xml:space="preserve"> SEQ Figure \* ARABIC </w:delInstrText>
        </w:r>
        <w:r w:rsidRPr="005C2D94">
          <w:fldChar w:fldCharType="separate"/>
        </w:r>
        <w:r w:rsidR="0067475A">
          <w:rPr>
            <w:noProof/>
          </w:rPr>
          <w:delText>18</w:delText>
        </w:r>
        <w:r w:rsidRPr="005C2D94">
          <w:fldChar w:fldCharType="end"/>
        </w:r>
        <w:r w:rsidR="0019077F">
          <w:delText xml:space="preserve"> —</w:delText>
        </w:r>
        <w:r w:rsidRPr="00F54804">
          <w:delText xml:space="preserve"> Bolts and Screws</w:delText>
        </w:r>
        <w:bookmarkEnd w:id="2360"/>
        <w:bookmarkEnd w:id="2361"/>
        <w:bookmarkEnd w:id="2362"/>
        <w:bookmarkEnd w:id="2363"/>
        <w:bookmarkEnd w:id="2364"/>
        <w:bookmarkEnd w:id="2365"/>
        <w:bookmarkEnd w:id="2366"/>
      </w:del>
    </w:p>
    <w:p w14:paraId="6A956565" w14:textId="77777777" w:rsidR="00FC68DB" w:rsidRPr="005C2D94" w:rsidRDefault="00FC68DB" w:rsidP="00B202D2">
      <w:pPr>
        <w:rPr>
          <w:del w:id="2368" w:author="LUEJE Claudia" w:date="2023-06-26T17:59:00Z"/>
          <w:highlight w:val="yellow"/>
        </w:rPr>
      </w:pPr>
    </w:p>
    <w:p w14:paraId="005FBADF" w14:textId="77777777" w:rsidR="00FC68DB" w:rsidRPr="00F54804" w:rsidRDefault="00FC68DB" w:rsidP="00B202D2">
      <w:pPr>
        <w:keepNext/>
        <w:jc w:val="center"/>
        <w:rPr>
          <w:del w:id="2369" w:author="LUEJE Claudia" w:date="2023-06-26T17:59:00Z"/>
          <w:i/>
          <w:sz w:val="18"/>
        </w:rPr>
      </w:pPr>
      <w:del w:id="2370" w:author="LUEJE Claudia" w:date="2023-06-26T17:59:00Z">
        <w:r w:rsidRPr="0013175B">
          <w:rPr>
            <w:noProof/>
          </w:rPr>
          <w:drawing>
            <wp:inline distT="0" distB="0" distL="0" distR="0" wp14:anchorId="7390B50E" wp14:editId="117ED53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del>
    </w:p>
    <w:p w14:paraId="03E4C297" w14:textId="59543DEC" w:rsidR="00500340" w:rsidRDefault="00500340" w:rsidP="00B47C5C">
      <w:pPr>
        <w:pStyle w:val="KeyTitle"/>
        <w:rPr>
          <w:ins w:id="2371" w:author="LUEJE Claudia" w:date="2023-06-26T17:59:00Z"/>
        </w:rPr>
      </w:pPr>
      <w:ins w:id="2372"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5292"/>
        <w:gridCol w:w="1016"/>
        <w:gridCol w:w="1016"/>
        <w:gridCol w:w="1016"/>
        <w:gridCol w:w="1016"/>
      </w:tblGrid>
      <w:tr w:rsidR="00500340" w:rsidRPr="00B62EE5" w14:paraId="79546834" w14:textId="21399D66" w:rsidTr="004F7BA4">
        <w:tc>
          <w:tcPr>
            <w:tcW w:w="397" w:type="dxa"/>
            <w:shd w:val="clear" w:color="auto" w:fill="auto"/>
          </w:tcPr>
          <w:p w14:paraId="7A09CFFA" w14:textId="49C5B1CF" w:rsidR="00500340" w:rsidRPr="00B62EE5" w:rsidRDefault="00FC68DB" w:rsidP="00B47C5C">
            <w:pPr>
              <w:pStyle w:val="KeyText"/>
            </w:pPr>
            <w:del w:id="2373" w:author="LUEJE Claudia" w:date="2023-06-26T17:59:00Z">
              <w:r w:rsidRPr="005C2D94">
                <w:rPr>
                  <w:sz w:val="14"/>
                  <w:szCs w:val="16"/>
                </w:rPr>
                <w:delText>Button head</w:delText>
              </w:r>
            </w:del>
            <w:ins w:id="2374" w:author="LUEJE Claudia" w:date="2023-06-26T17:59:00Z">
              <w:r w:rsidR="00500340" w:rsidRPr="00B62EE5">
                <w:t>1</w:t>
              </w:r>
            </w:ins>
          </w:p>
        </w:tc>
        <w:tc>
          <w:tcPr>
            <w:tcW w:w="9356" w:type="dxa"/>
            <w:shd w:val="clear" w:color="auto" w:fill="auto"/>
          </w:tcPr>
          <w:p w14:paraId="657CA1B4" w14:textId="40433973" w:rsidR="00500340" w:rsidRPr="00B62EE5" w:rsidRDefault="00FC68DB" w:rsidP="00B47C5C">
            <w:pPr>
              <w:pStyle w:val="KeyText"/>
            </w:pPr>
            <w:del w:id="2375" w:author="LUEJE Claudia" w:date="2023-06-26T17:59:00Z">
              <w:r w:rsidRPr="005C2D94">
                <w:rPr>
                  <w:sz w:val="14"/>
                  <w:szCs w:val="16"/>
                </w:rPr>
                <w:delText xml:space="preserve">Pan </w:delText>
              </w:r>
            </w:del>
            <w:r w:rsidR="00500340" w:rsidRPr="00B62EE5">
              <w:t>head</w:t>
            </w:r>
            <w:ins w:id="2376" w:author="LUEJE Claudia" w:date="2023-06-26T17:59:00Z">
              <w:r w:rsidR="00500340" w:rsidRPr="00B62EE5">
                <w:t xml:space="preserve"> washer</w:t>
              </w:r>
            </w:ins>
          </w:p>
        </w:tc>
        <w:tc>
          <w:tcPr>
            <w:tcW w:w="1016" w:type="dxa"/>
            <w:cellDel w:id="2377" w:author="LUEJE Claudia" w:date="2023-06-26T17:59:00Z"/>
          </w:tcPr>
          <w:p w14:paraId="0B92397D" w14:textId="77777777" w:rsidR="00FC68DB" w:rsidRPr="00BD52D7" w:rsidRDefault="00FC68DB" w:rsidP="00B202D2">
            <w:pPr>
              <w:keepNext/>
              <w:tabs>
                <w:tab w:val="left" w:pos="403"/>
              </w:tabs>
              <w:spacing w:after="120"/>
              <w:jc w:val="center"/>
              <w:rPr>
                <w:rFonts w:eastAsia="Calibri"/>
                <w:sz w:val="14"/>
                <w:szCs w:val="16"/>
                <w:lang w:eastAsia="en-US"/>
              </w:rPr>
            </w:pPr>
            <w:del w:id="2378" w:author="LUEJE Claudia" w:date="2023-06-26T17:59:00Z">
              <w:r w:rsidRPr="00BD52D7">
                <w:rPr>
                  <w:sz w:val="14"/>
                  <w:szCs w:val="16"/>
                </w:rPr>
                <w:delText>Round head</w:delText>
              </w:r>
            </w:del>
          </w:p>
        </w:tc>
        <w:tc>
          <w:tcPr>
            <w:tcW w:w="1016" w:type="dxa"/>
            <w:cellDel w:id="2379" w:author="LUEJE Claudia" w:date="2023-06-26T17:59:00Z"/>
          </w:tcPr>
          <w:p w14:paraId="03B42D55" w14:textId="77777777" w:rsidR="00FC68DB" w:rsidRPr="000A1B7B" w:rsidRDefault="00FC68DB" w:rsidP="00B202D2">
            <w:pPr>
              <w:keepNext/>
              <w:tabs>
                <w:tab w:val="left" w:pos="403"/>
              </w:tabs>
              <w:spacing w:after="120"/>
              <w:jc w:val="center"/>
              <w:rPr>
                <w:rFonts w:eastAsia="Calibri"/>
                <w:sz w:val="14"/>
                <w:szCs w:val="16"/>
                <w:lang w:eastAsia="en-US"/>
              </w:rPr>
            </w:pPr>
            <w:del w:id="2380" w:author="LUEJE Claudia" w:date="2023-06-26T17:59:00Z">
              <w:r w:rsidRPr="000A1B7B">
                <w:rPr>
                  <w:sz w:val="14"/>
                  <w:szCs w:val="16"/>
                </w:rPr>
                <w:delText>Truss head</w:delText>
              </w:r>
            </w:del>
          </w:p>
        </w:tc>
        <w:tc>
          <w:tcPr>
            <w:tcW w:w="1016" w:type="dxa"/>
            <w:cellDel w:id="2381" w:author="LUEJE Claudia" w:date="2023-06-26T17:59:00Z"/>
          </w:tcPr>
          <w:p w14:paraId="323BBCD8" w14:textId="77777777" w:rsidR="00FC68DB" w:rsidRPr="00F54804" w:rsidRDefault="00FC68DB" w:rsidP="00B202D2">
            <w:pPr>
              <w:keepNext/>
              <w:tabs>
                <w:tab w:val="left" w:pos="403"/>
              </w:tabs>
              <w:spacing w:after="120"/>
              <w:jc w:val="center"/>
              <w:rPr>
                <w:rFonts w:eastAsia="Calibri"/>
                <w:sz w:val="14"/>
                <w:szCs w:val="16"/>
                <w:lang w:eastAsia="en-US"/>
              </w:rPr>
            </w:pPr>
            <w:del w:id="2382" w:author="LUEJE Claudia" w:date="2023-06-26T17:59:00Z">
              <w:r w:rsidRPr="00F54804">
                <w:rPr>
                  <w:sz w:val="14"/>
                  <w:szCs w:val="16"/>
                </w:rPr>
                <w:delText>Countersunk</w:delText>
              </w:r>
            </w:del>
          </w:p>
        </w:tc>
        <w:tc>
          <w:tcPr>
            <w:tcW w:w="1016" w:type="dxa"/>
            <w:cellDel w:id="2383" w:author="LUEJE Claudia" w:date="2023-06-26T17:59:00Z"/>
          </w:tcPr>
          <w:p w14:paraId="38C86F54" w14:textId="77777777" w:rsidR="00FC68DB" w:rsidRPr="00F54804" w:rsidRDefault="00FC68DB" w:rsidP="00B202D2">
            <w:pPr>
              <w:keepNext/>
              <w:tabs>
                <w:tab w:val="left" w:pos="403"/>
              </w:tabs>
              <w:spacing w:after="120"/>
              <w:jc w:val="center"/>
              <w:rPr>
                <w:rFonts w:eastAsia="Calibri"/>
                <w:sz w:val="14"/>
                <w:szCs w:val="16"/>
                <w:lang w:eastAsia="en-US"/>
              </w:rPr>
            </w:pPr>
            <w:del w:id="2384" w:author="LUEJE Claudia" w:date="2023-06-26T17:59:00Z">
              <w:r w:rsidRPr="00F54804">
                <w:rPr>
                  <w:sz w:val="14"/>
                  <w:szCs w:val="16"/>
                </w:rPr>
                <w:delText>Countersunk (oval) Raised</w:delText>
              </w:r>
            </w:del>
          </w:p>
        </w:tc>
      </w:tr>
      <w:tr w:rsidR="00500340" w14:paraId="178BE562" w14:textId="77777777" w:rsidTr="004F7BA4">
        <w:trPr>
          <w:ins w:id="2385" w:author="LUEJE Claudia" w:date="2023-06-26T17:59:00Z"/>
        </w:trPr>
        <w:tc>
          <w:tcPr>
            <w:tcW w:w="397" w:type="dxa"/>
            <w:shd w:val="clear" w:color="auto" w:fill="auto"/>
          </w:tcPr>
          <w:p w14:paraId="362E8FB9" w14:textId="540C1C80" w:rsidR="00500340" w:rsidRDefault="00500340" w:rsidP="00B47C5C">
            <w:pPr>
              <w:pStyle w:val="KeyText"/>
              <w:rPr>
                <w:ins w:id="2386" w:author="LUEJE Claudia" w:date="2023-06-26T17:59:00Z"/>
              </w:rPr>
            </w:pPr>
            <w:ins w:id="2387" w:author="LUEJE Claudia" w:date="2023-06-26T17:59:00Z">
              <w:r>
                <w:t>2</w:t>
              </w:r>
            </w:ins>
          </w:p>
        </w:tc>
        <w:tc>
          <w:tcPr>
            <w:tcW w:w="9356" w:type="dxa"/>
            <w:gridSpan w:val="5"/>
            <w:shd w:val="clear" w:color="auto" w:fill="auto"/>
          </w:tcPr>
          <w:p w14:paraId="334C775C" w14:textId="37EB486A" w:rsidR="00500340" w:rsidRDefault="00500340" w:rsidP="00B47C5C">
            <w:pPr>
              <w:pStyle w:val="KeyText"/>
              <w:rPr>
                <w:ins w:id="2388" w:author="LUEJE Claudia" w:date="2023-06-26T17:59:00Z"/>
              </w:rPr>
            </w:pPr>
            <w:ins w:id="2389" w:author="LUEJE Claudia" w:date="2023-06-26T17:59:00Z">
              <w:r>
                <w:t>head diameter</w:t>
              </w:r>
            </w:ins>
          </w:p>
        </w:tc>
      </w:tr>
      <w:tr w:rsidR="00500340" w14:paraId="2017AE2C" w14:textId="77777777" w:rsidTr="004F7BA4">
        <w:trPr>
          <w:ins w:id="2390" w:author="LUEJE Claudia" w:date="2023-06-26T17:59:00Z"/>
        </w:trPr>
        <w:tc>
          <w:tcPr>
            <w:tcW w:w="397" w:type="dxa"/>
            <w:shd w:val="clear" w:color="auto" w:fill="auto"/>
          </w:tcPr>
          <w:p w14:paraId="6CEB95B9" w14:textId="6FAE3A08" w:rsidR="00500340" w:rsidRDefault="00500340" w:rsidP="00B47C5C">
            <w:pPr>
              <w:pStyle w:val="KeyText"/>
              <w:rPr>
                <w:ins w:id="2391" w:author="LUEJE Claudia" w:date="2023-06-26T17:59:00Z"/>
              </w:rPr>
            </w:pPr>
            <w:ins w:id="2392" w:author="LUEJE Claudia" w:date="2023-06-26T17:59:00Z">
              <w:r>
                <w:t>3</w:t>
              </w:r>
            </w:ins>
          </w:p>
        </w:tc>
        <w:tc>
          <w:tcPr>
            <w:tcW w:w="9356" w:type="dxa"/>
            <w:gridSpan w:val="5"/>
            <w:shd w:val="clear" w:color="auto" w:fill="auto"/>
          </w:tcPr>
          <w:p w14:paraId="24DBD218" w14:textId="08BB4585" w:rsidR="00500340" w:rsidRDefault="00500340" w:rsidP="00B47C5C">
            <w:pPr>
              <w:pStyle w:val="KeyText"/>
              <w:rPr>
                <w:ins w:id="2393" w:author="LUEJE Claudia" w:date="2023-06-26T17:59:00Z"/>
              </w:rPr>
            </w:pPr>
            <w:ins w:id="2394" w:author="LUEJE Claudia" w:date="2023-06-26T17:59:00Z">
              <w:r>
                <w:t>diameter</w:t>
              </w:r>
            </w:ins>
          </w:p>
        </w:tc>
      </w:tr>
      <w:tr w:rsidR="00500340" w14:paraId="26947B77" w14:textId="77777777" w:rsidTr="004F7BA4">
        <w:trPr>
          <w:ins w:id="2395" w:author="LUEJE Claudia" w:date="2023-06-26T17:59:00Z"/>
        </w:trPr>
        <w:tc>
          <w:tcPr>
            <w:tcW w:w="397" w:type="dxa"/>
            <w:shd w:val="clear" w:color="auto" w:fill="auto"/>
          </w:tcPr>
          <w:p w14:paraId="4781A474" w14:textId="09F53574" w:rsidR="00500340" w:rsidRDefault="00500340" w:rsidP="00B47C5C">
            <w:pPr>
              <w:pStyle w:val="KeyText"/>
              <w:rPr>
                <w:ins w:id="2396" w:author="LUEJE Claudia" w:date="2023-06-26T17:59:00Z"/>
              </w:rPr>
            </w:pPr>
            <w:ins w:id="2397" w:author="LUEJE Claudia" w:date="2023-06-26T17:59:00Z">
              <w:r>
                <w:t>4</w:t>
              </w:r>
            </w:ins>
          </w:p>
        </w:tc>
        <w:tc>
          <w:tcPr>
            <w:tcW w:w="9356" w:type="dxa"/>
            <w:gridSpan w:val="5"/>
            <w:shd w:val="clear" w:color="auto" w:fill="auto"/>
          </w:tcPr>
          <w:p w14:paraId="538EC125" w14:textId="4D66B35B" w:rsidR="00500340" w:rsidRDefault="00500340" w:rsidP="00B47C5C">
            <w:pPr>
              <w:pStyle w:val="KeyText"/>
              <w:rPr>
                <w:ins w:id="2398" w:author="LUEJE Claudia" w:date="2023-06-26T17:59:00Z"/>
              </w:rPr>
            </w:pPr>
            <w:ins w:id="2399" w:author="LUEJE Claudia" w:date="2023-06-26T17:59:00Z">
              <w:r>
                <w:t>nut diameter</w:t>
              </w:r>
            </w:ins>
          </w:p>
        </w:tc>
      </w:tr>
      <w:tr w:rsidR="00500340" w14:paraId="3213848E" w14:textId="77777777" w:rsidTr="004F7BA4">
        <w:trPr>
          <w:ins w:id="2400" w:author="LUEJE Claudia" w:date="2023-06-26T17:59:00Z"/>
        </w:trPr>
        <w:tc>
          <w:tcPr>
            <w:tcW w:w="397" w:type="dxa"/>
            <w:shd w:val="clear" w:color="auto" w:fill="auto"/>
          </w:tcPr>
          <w:p w14:paraId="29514199" w14:textId="1F105006" w:rsidR="00500340" w:rsidRDefault="00500340" w:rsidP="00B47C5C">
            <w:pPr>
              <w:pStyle w:val="KeyText"/>
              <w:rPr>
                <w:ins w:id="2401" w:author="LUEJE Claudia" w:date="2023-06-26T17:59:00Z"/>
              </w:rPr>
            </w:pPr>
            <w:ins w:id="2402" w:author="LUEJE Claudia" w:date="2023-06-26T17:59:00Z">
              <w:r>
                <w:t>5</w:t>
              </w:r>
            </w:ins>
          </w:p>
        </w:tc>
        <w:tc>
          <w:tcPr>
            <w:tcW w:w="9356" w:type="dxa"/>
            <w:gridSpan w:val="5"/>
            <w:shd w:val="clear" w:color="auto" w:fill="auto"/>
          </w:tcPr>
          <w:p w14:paraId="2D4E5B5B" w14:textId="32D12FA3" w:rsidR="00500340" w:rsidRDefault="00500340" w:rsidP="00B47C5C">
            <w:pPr>
              <w:pStyle w:val="KeyText"/>
              <w:rPr>
                <w:ins w:id="2403" w:author="LUEJE Claudia" w:date="2023-06-26T17:59:00Z"/>
              </w:rPr>
            </w:pPr>
            <w:ins w:id="2404" w:author="LUEJE Claudia" w:date="2023-06-26T17:59:00Z">
              <w:r>
                <w:t>nut washer</w:t>
              </w:r>
            </w:ins>
          </w:p>
        </w:tc>
      </w:tr>
      <w:tr w:rsidR="00500340" w14:paraId="6935F338" w14:textId="77777777" w:rsidTr="004F7BA4">
        <w:trPr>
          <w:ins w:id="2405" w:author="LUEJE Claudia" w:date="2023-06-26T17:59:00Z"/>
        </w:trPr>
        <w:tc>
          <w:tcPr>
            <w:tcW w:w="397" w:type="dxa"/>
            <w:shd w:val="clear" w:color="auto" w:fill="auto"/>
          </w:tcPr>
          <w:p w14:paraId="31D114E7" w14:textId="4FDAC873" w:rsidR="00500340" w:rsidRDefault="00500340" w:rsidP="00B47C5C">
            <w:pPr>
              <w:pStyle w:val="KeyText"/>
              <w:rPr>
                <w:ins w:id="2406" w:author="LUEJE Claudia" w:date="2023-06-26T17:59:00Z"/>
              </w:rPr>
            </w:pPr>
            <w:ins w:id="2407" w:author="LUEJE Claudia" w:date="2023-06-26T17:59:00Z">
              <w:r>
                <w:t>6</w:t>
              </w:r>
            </w:ins>
          </w:p>
        </w:tc>
        <w:tc>
          <w:tcPr>
            <w:tcW w:w="9356" w:type="dxa"/>
            <w:gridSpan w:val="5"/>
            <w:shd w:val="clear" w:color="auto" w:fill="auto"/>
          </w:tcPr>
          <w:p w14:paraId="3D1BA92D" w14:textId="347870B2" w:rsidR="00500340" w:rsidRDefault="004F7BA4" w:rsidP="00B47C5C">
            <w:pPr>
              <w:pStyle w:val="KeyText"/>
              <w:rPr>
                <w:ins w:id="2408" w:author="LUEJE Claudia" w:date="2023-06-26T17:59:00Z"/>
              </w:rPr>
            </w:pPr>
            <w:ins w:id="2409" w:author="LUEJE Claudia" w:date="2023-06-26T17:59:00Z">
              <w:r>
                <w:t>length</w:t>
              </w:r>
            </w:ins>
          </w:p>
        </w:tc>
      </w:tr>
    </w:tbl>
    <w:p w14:paraId="5FE70C69" w14:textId="77777777" w:rsidR="00FC68DB" w:rsidRPr="005C2D94" w:rsidRDefault="00FC68DB" w:rsidP="00B202D2">
      <w:pPr>
        <w:keepNext/>
        <w:jc w:val="center"/>
        <w:rPr>
          <w:del w:id="2410" w:author="LUEJE Claudia" w:date="2023-06-26T17:59:00Z"/>
        </w:rPr>
      </w:pPr>
      <w:del w:id="2411" w:author="LUEJE Claudia" w:date="2023-06-26T17:59:00Z">
        <w:r w:rsidRPr="00F54804">
          <w:rPr>
            <w:i/>
            <w:sz w:val="18"/>
          </w:rPr>
          <w:delText xml:space="preserve">Source of image: </w:delText>
        </w:r>
        <w:r w:rsidR="00A576C6">
          <w:rPr>
            <w:rStyle w:val="Hyperlink"/>
            <w:rFonts w:ascii="Arial" w:hAnsi="Arial" w:cs="Arial"/>
            <w:i/>
            <w:sz w:val="16"/>
          </w:rPr>
          <w:fldChar w:fldCharType="begin"/>
        </w:r>
        <w:r w:rsidR="00A576C6">
          <w:rPr>
            <w:rStyle w:val="Hyperlink"/>
            <w:rFonts w:ascii="Arial" w:hAnsi="Arial" w:cs="Arial"/>
            <w:i/>
            <w:sz w:val="16"/>
          </w:rPr>
          <w:delInstrText xml:space="preserve"> HYPERLINK "http://commons.wikimedia.org/wiki/File:Screw_head_types.svg" </w:delInstrText>
        </w:r>
        <w:r w:rsidR="00A576C6">
          <w:rPr>
            <w:rStyle w:val="Hyperlink"/>
            <w:rFonts w:ascii="Arial" w:hAnsi="Arial" w:cs="Arial"/>
            <w:i/>
            <w:sz w:val="16"/>
          </w:rPr>
          <w:fldChar w:fldCharType="separate"/>
        </w:r>
        <w:r w:rsidRPr="005C2D94">
          <w:rPr>
            <w:rStyle w:val="Hyperlink"/>
            <w:rFonts w:ascii="Arial" w:hAnsi="Arial" w:cs="Arial"/>
            <w:i/>
            <w:sz w:val="16"/>
          </w:rPr>
          <w:delText>http://commons.wikimedia.org/wiki/File:Screw_head_types.svg</w:delText>
        </w:r>
        <w:r w:rsidR="00A576C6">
          <w:rPr>
            <w:rStyle w:val="Hyperlink"/>
            <w:rFonts w:ascii="Arial" w:hAnsi="Arial" w:cs="Arial"/>
            <w:i/>
            <w:sz w:val="16"/>
          </w:rPr>
          <w:fldChar w:fldCharType="end"/>
        </w:r>
        <w:r w:rsidRPr="00F54804">
          <w:rPr>
            <w:rFonts w:ascii="Arial" w:hAnsi="Arial" w:cs="Arial"/>
            <w:color w:val="7030A0"/>
            <w:sz w:val="16"/>
          </w:rPr>
          <w:delText>.</w:delText>
        </w:r>
        <w:r w:rsidRPr="00F54804">
          <w:rPr>
            <w:rFonts w:ascii="Arial" w:hAnsi="Arial" w:cs="Arial"/>
            <w:color w:val="7030A0"/>
            <w:sz w:val="16"/>
          </w:rPr>
          <w:br/>
        </w:r>
        <w:r w:rsidRPr="005C2D94">
          <w:rPr>
            <w:i/>
            <w:sz w:val="18"/>
          </w:rPr>
          <w:delText xml:space="preserve">Author published it under the " </w:delText>
        </w:r>
        <w:r w:rsidR="00A576C6">
          <w:rPr>
            <w:rStyle w:val="Hyperlink"/>
            <w:i/>
            <w:sz w:val="18"/>
          </w:rPr>
          <w:fldChar w:fldCharType="begin"/>
        </w:r>
        <w:r w:rsidR="00A576C6">
          <w:rPr>
            <w:rStyle w:val="Hyperlink"/>
            <w:i/>
            <w:sz w:val="18"/>
          </w:rPr>
          <w:delInstrText xml:space="preserve"> HYPERLINK "http://en.wikipedia.org/wiki/en:Creative_Commons" \o "w:en:Creative Commons</w:delInstrText>
        </w:r>
        <w:r w:rsidR="00A576C6">
          <w:rPr>
            <w:rStyle w:val="Hyperlink"/>
            <w:i/>
            <w:sz w:val="18"/>
          </w:rPr>
          <w:delInstrText xml:space="preserve">" </w:delInstrText>
        </w:r>
        <w:r w:rsidR="00A576C6">
          <w:rPr>
            <w:rStyle w:val="Hyperlink"/>
            <w:i/>
            <w:sz w:val="18"/>
          </w:rPr>
          <w:fldChar w:fldCharType="separate"/>
        </w:r>
        <w:r w:rsidRPr="005C2D94">
          <w:rPr>
            <w:rStyle w:val="Hyperlink"/>
            <w:i/>
            <w:sz w:val="18"/>
          </w:rPr>
          <w:delText>Creative Commons</w:delText>
        </w:r>
        <w:r w:rsidR="00A576C6">
          <w:rPr>
            <w:rStyle w:val="Hyperlink"/>
            <w:i/>
            <w:sz w:val="18"/>
          </w:rPr>
          <w:fldChar w:fldCharType="end"/>
        </w:r>
        <w:r w:rsidRPr="00F54804">
          <w:rPr>
            <w:i/>
            <w:sz w:val="18"/>
          </w:rPr>
          <w:delText xml:space="preserve"> </w:delText>
        </w:r>
        <w:r w:rsidR="00A576C6">
          <w:rPr>
            <w:rStyle w:val="Hyperlink"/>
            <w:i/>
            <w:sz w:val="18"/>
          </w:rPr>
          <w:fldChar w:fldCharType="begin"/>
        </w:r>
        <w:r w:rsidR="00A576C6">
          <w:rPr>
            <w:rStyle w:val="Hyperlink"/>
            <w:i/>
            <w:sz w:val="18"/>
          </w:rPr>
          <w:delInstrText xml:space="preserve"> HYPERLINK "http://creativecommons.org/licenses/by-sa/3.0/deed.en" </w:delInstrText>
        </w:r>
        <w:r w:rsidR="00A576C6">
          <w:rPr>
            <w:rStyle w:val="Hyperlink"/>
            <w:i/>
            <w:sz w:val="18"/>
          </w:rPr>
          <w:fldChar w:fldCharType="separate"/>
        </w:r>
        <w:r w:rsidRPr="005C2D94">
          <w:rPr>
            <w:rStyle w:val="Hyperlink"/>
            <w:i/>
            <w:sz w:val="18"/>
          </w:rPr>
          <w:delText>Attribution-Share Alike 3.0 Unported</w:delText>
        </w:r>
        <w:r w:rsidR="00A576C6">
          <w:rPr>
            <w:rStyle w:val="Hyperlink"/>
            <w:i/>
            <w:sz w:val="18"/>
          </w:rPr>
          <w:fldChar w:fldCharType="end"/>
        </w:r>
        <w:r w:rsidRPr="00F54804">
          <w:rPr>
            <w:i/>
            <w:sz w:val="18"/>
          </w:rPr>
          <w:delText xml:space="preserve"> license</w:delText>
        </w:r>
        <w:r w:rsidRPr="005C2D94">
          <w:rPr>
            <w:i/>
            <w:sz w:val="18"/>
          </w:rPr>
          <w:delText>".</w:delText>
        </w:r>
        <w:r w:rsidRPr="005C2D94">
          <w:delText xml:space="preserve"> </w:delText>
        </w:r>
      </w:del>
    </w:p>
    <w:p w14:paraId="4C3137C0" w14:textId="3DD3FEA6" w:rsidR="001332BD" w:rsidRDefault="00E4158E">
      <w:pPr>
        <w:pStyle w:val="Figuretitle0"/>
        <w:autoSpaceDE w:val="0"/>
        <w:autoSpaceDN w:val="0"/>
        <w:adjustRightInd w:val="0"/>
        <w:outlineLvl w:val="0"/>
        <w:rPr>
          <w:ins w:id="2412" w:author="LUEJE Claudia" w:date="2023-06-26T17:59:00Z"/>
          <w:szCs w:val="24"/>
        </w:rPr>
      </w:pPr>
      <w:bookmarkStart w:id="2413" w:name="_Ref401160020"/>
      <w:bookmarkStart w:id="2414" w:name="_Toc413359631"/>
      <w:bookmarkStart w:id="2415" w:name="_Toc3557098"/>
      <w:bookmarkStart w:id="2416" w:name="_Toc34747349"/>
      <w:bookmarkStart w:id="2417" w:name="_Toc76030542"/>
      <w:bookmarkStart w:id="2418" w:name="_Toc94530828"/>
      <w:bookmarkStart w:id="2419" w:name="_Toc101428225"/>
      <w:bookmarkStart w:id="2420" w:name="_Toc110532281"/>
      <w:r w:rsidRPr="00E956F7">
        <w:rPr>
          <w:szCs w:val="24"/>
        </w:rPr>
        <w:t>Figure</w:t>
      </w:r>
      <w:del w:id="2421" w:author="LUEJE Claudia" w:date="2023-06-26T17:59:00Z">
        <w:r w:rsidR="00FC68DB" w:rsidRPr="001E4607">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19</w:delText>
        </w:r>
        <w:r w:rsidR="00FC68DB" w:rsidRPr="005C2D94">
          <w:fldChar w:fldCharType="end"/>
        </w:r>
      </w:del>
      <w:bookmarkEnd w:id="2413"/>
      <w:ins w:id="2422" w:author="LUEJE Claudia" w:date="2023-06-26T17:59:00Z">
        <w:r w:rsidRPr="00E956F7">
          <w:rPr>
            <w:szCs w:val="24"/>
          </w:rPr>
          <w:t> </w:t>
        </w:r>
        <w:r w:rsidR="001332BD" w:rsidRPr="00E956F7">
          <w:rPr>
            <w:szCs w:val="24"/>
          </w:rPr>
          <w:t>18</w:t>
        </w:r>
        <w:r w:rsidR="00B77130" w:rsidRPr="00E956F7">
          <w:rPr>
            <w:szCs w:val="24"/>
          </w:rPr>
          <w:t xml:space="preserve"> </w:t>
        </w:r>
        <w:r w:rsidR="001332BD" w:rsidRPr="00E956F7">
          <w:rPr>
            <w:szCs w:val="24"/>
          </w:rPr>
          <w:t xml:space="preserve">— Bolts and </w:t>
        </w:r>
        <w:r w:rsidR="00300B14">
          <w:rPr>
            <w:szCs w:val="24"/>
          </w:rPr>
          <w:t>s</w:t>
        </w:r>
        <w:r w:rsidR="001332BD" w:rsidRPr="00E956F7">
          <w:rPr>
            <w:szCs w:val="24"/>
          </w:rPr>
          <w:t>crews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638"/>
        <w:gridCol w:w="1620"/>
        <w:gridCol w:w="1639"/>
        <w:gridCol w:w="1628"/>
        <w:gridCol w:w="1598"/>
      </w:tblGrid>
      <w:tr w:rsidR="00472BA4" w:rsidRPr="00B62EE5" w14:paraId="7DE1DCC4" w14:textId="77777777" w:rsidTr="00472BA4">
        <w:trPr>
          <w:ins w:id="2423" w:author="LUEJE Claudia" w:date="2023-06-26T17:59:00Z"/>
        </w:trPr>
        <w:tc>
          <w:tcPr>
            <w:tcW w:w="1628" w:type="dxa"/>
          </w:tcPr>
          <w:p w14:paraId="57CF501E" w14:textId="748A4470"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24" w:author="LUEJE Claudia" w:date="2023-06-26T17:59:00Z"/>
              </w:rPr>
            </w:pPr>
            <w:ins w:id="2425" w:author="LUEJE Claudia" w:date="2023-06-26T17:59:00Z">
              <w:r w:rsidRPr="00B62EE5">
                <w:t>a</w:t>
              </w:r>
            </w:ins>
          </w:p>
        </w:tc>
        <w:tc>
          <w:tcPr>
            <w:tcW w:w="1638" w:type="dxa"/>
          </w:tcPr>
          <w:p w14:paraId="474185BC" w14:textId="77707ADD"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26" w:author="LUEJE Claudia" w:date="2023-06-26T17:59:00Z"/>
              </w:rPr>
            </w:pPr>
            <w:ins w:id="2427" w:author="LUEJE Claudia" w:date="2023-06-26T17:59:00Z">
              <w:r w:rsidRPr="00B62EE5">
                <w:t>b</w:t>
              </w:r>
            </w:ins>
          </w:p>
        </w:tc>
        <w:tc>
          <w:tcPr>
            <w:tcW w:w="1620" w:type="dxa"/>
          </w:tcPr>
          <w:p w14:paraId="37B45A49" w14:textId="31266BFE"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28" w:author="LUEJE Claudia" w:date="2023-06-26T17:59:00Z"/>
              </w:rPr>
            </w:pPr>
            <w:ins w:id="2429" w:author="LUEJE Claudia" w:date="2023-06-26T17:59:00Z">
              <w:r w:rsidRPr="00B62EE5">
                <w:t>c</w:t>
              </w:r>
            </w:ins>
          </w:p>
        </w:tc>
        <w:tc>
          <w:tcPr>
            <w:tcW w:w="1639" w:type="dxa"/>
          </w:tcPr>
          <w:p w14:paraId="1CF865F5" w14:textId="2A09C4EB"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30" w:author="LUEJE Claudia" w:date="2023-06-26T17:59:00Z"/>
              </w:rPr>
            </w:pPr>
            <w:ins w:id="2431" w:author="LUEJE Claudia" w:date="2023-06-26T17:59:00Z">
              <w:r w:rsidRPr="00B62EE5">
                <w:t>d</w:t>
              </w:r>
            </w:ins>
          </w:p>
        </w:tc>
        <w:tc>
          <w:tcPr>
            <w:tcW w:w="1628" w:type="dxa"/>
          </w:tcPr>
          <w:p w14:paraId="006C2DC4" w14:textId="53D43673"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32" w:author="LUEJE Claudia" w:date="2023-06-26T17:59:00Z"/>
              </w:rPr>
            </w:pPr>
            <w:ins w:id="2433" w:author="LUEJE Claudia" w:date="2023-06-26T17:59:00Z">
              <w:r w:rsidRPr="00B62EE5">
                <w:t>e</w:t>
              </w:r>
            </w:ins>
          </w:p>
        </w:tc>
        <w:tc>
          <w:tcPr>
            <w:tcW w:w="1598" w:type="dxa"/>
          </w:tcPr>
          <w:p w14:paraId="51246FCD" w14:textId="0F39B3C5" w:rsidR="00472BA4" w:rsidRPr="00B62EE5"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34" w:author="LUEJE Claudia" w:date="2023-06-26T17:59:00Z"/>
              </w:rPr>
            </w:pPr>
            <w:ins w:id="2435" w:author="LUEJE Claudia" w:date="2023-06-26T17:59:00Z">
              <w:r w:rsidRPr="00B62EE5">
                <w:t>f</w:t>
              </w:r>
            </w:ins>
          </w:p>
        </w:tc>
      </w:tr>
      <w:tr w:rsidR="006570C9" w14:paraId="52AF0403" w14:textId="77777777" w:rsidTr="00472BA4">
        <w:trPr>
          <w:ins w:id="2436" w:author="LUEJE Claudia" w:date="2023-06-26T17:59:00Z"/>
        </w:trPr>
        <w:tc>
          <w:tcPr>
            <w:tcW w:w="1628" w:type="dxa"/>
          </w:tcPr>
          <w:p w14:paraId="27B584E8" w14:textId="45D2A1B2" w:rsidR="00472BA4" w:rsidRPr="006570C9" w:rsidRDefault="00472BA4" w:rsidP="006570C9">
            <w:pPr>
              <w:pStyle w:val="FigureGraphic"/>
              <w:rPr>
                <w:ins w:id="2437" w:author="LUEJE Claudia" w:date="2023-06-26T17:59:00Z"/>
              </w:rPr>
            </w:pPr>
            <w:ins w:id="2438" w:author="LUEJE Claudia" w:date="2023-06-26T17:59:00Z">
              <w:r w:rsidRPr="006570C9">
                <w:t>8329_ed1fig19a.EPS</w:t>
              </w:r>
            </w:ins>
          </w:p>
        </w:tc>
        <w:tc>
          <w:tcPr>
            <w:tcW w:w="1638" w:type="dxa"/>
          </w:tcPr>
          <w:p w14:paraId="79B86EC0" w14:textId="0386BD3E" w:rsidR="00472BA4" w:rsidRPr="006570C9" w:rsidRDefault="00472BA4" w:rsidP="006570C9">
            <w:pPr>
              <w:pStyle w:val="FigureGraphic"/>
              <w:rPr>
                <w:ins w:id="2439" w:author="LUEJE Claudia" w:date="2023-06-26T17:59:00Z"/>
              </w:rPr>
            </w:pPr>
            <w:ins w:id="2440" w:author="LUEJE Claudia" w:date="2023-06-26T17:59:00Z">
              <w:r w:rsidRPr="006570C9">
                <w:t>8329_ed1fig19b.EPS</w:t>
              </w:r>
            </w:ins>
          </w:p>
        </w:tc>
        <w:tc>
          <w:tcPr>
            <w:tcW w:w="1620" w:type="dxa"/>
          </w:tcPr>
          <w:p w14:paraId="337DBDFA" w14:textId="7767B8CA" w:rsidR="00472BA4" w:rsidRPr="006570C9" w:rsidRDefault="00472BA4" w:rsidP="006570C9">
            <w:pPr>
              <w:pStyle w:val="FigureGraphic"/>
              <w:rPr>
                <w:ins w:id="2441" w:author="LUEJE Claudia" w:date="2023-06-26T17:59:00Z"/>
              </w:rPr>
            </w:pPr>
            <w:ins w:id="2442" w:author="LUEJE Claudia" w:date="2023-06-26T17:59:00Z">
              <w:r w:rsidRPr="006570C9">
                <w:t>8329_ed1fig19c.EPS</w:t>
              </w:r>
            </w:ins>
          </w:p>
        </w:tc>
        <w:tc>
          <w:tcPr>
            <w:tcW w:w="1639" w:type="dxa"/>
          </w:tcPr>
          <w:p w14:paraId="79EDEDF8" w14:textId="0007E4C3" w:rsidR="00472BA4" w:rsidRPr="006570C9" w:rsidRDefault="00472BA4" w:rsidP="006570C9">
            <w:pPr>
              <w:pStyle w:val="FigureGraphic"/>
              <w:rPr>
                <w:ins w:id="2443" w:author="LUEJE Claudia" w:date="2023-06-26T17:59:00Z"/>
              </w:rPr>
            </w:pPr>
            <w:ins w:id="2444" w:author="LUEJE Claudia" w:date="2023-06-26T17:59:00Z">
              <w:r w:rsidRPr="006570C9">
                <w:t>8329_ed1fig19d.EPS</w:t>
              </w:r>
            </w:ins>
          </w:p>
        </w:tc>
        <w:tc>
          <w:tcPr>
            <w:tcW w:w="1628" w:type="dxa"/>
          </w:tcPr>
          <w:p w14:paraId="37CF2E3E" w14:textId="283AD117" w:rsidR="00472BA4" w:rsidRPr="006570C9" w:rsidRDefault="00472BA4" w:rsidP="006570C9">
            <w:pPr>
              <w:pStyle w:val="FigureGraphic"/>
              <w:rPr>
                <w:ins w:id="2445" w:author="LUEJE Claudia" w:date="2023-06-26T17:59:00Z"/>
              </w:rPr>
            </w:pPr>
            <w:ins w:id="2446" w:author="LUEJE Claudia" w:date="2023-06-26T17:59:00Z">
              <w:r w:rsidRPr="006570C9">
                <w:t>8329_ed1fig19e.EPS</w:t>
              </w:r>
            </w:ins>
          </w:p>
        </w:tc>
        <w:tc>
          <w:tcPr>
            <w:tcW w:w="1598" w:type="dxa"/>
          </w:tcPr>
          <w:p w14:paraId="222DD0C6" w14:textId="4CD723EE" w:rsidR="00472BA4" w:rsidRPr="006570C9" w:rsidRDefault="00472BA4" w:rsidP="006570C9">
            <w:pPr>
              <w:pStyle w:val="FigureGraphic"/>
              <w:rPr>
                <w:ins w:id="2447" w:author="LUEJE Claudia" w:date="2023-06-26T17:59:00Z"/>
              </w:rPr>
            </w:pPr>
            <w:ins w:id="2448" w:author="LUEJE Claudia" w:date="2023-06-26T17:59:00Z">
              <w:r w:rsidRPr="006570C9">
                <w:t>8329_ed1fig19f.EPS</w:t>
              </w:r>
            </w:ins>
          </w:p>
        </w:tc>
      </w:tr>
      <w:tr w:rsidR="006570C9" w14:paraId="1C01C1CC" w14:textId="77777777" w:rsidTr="00472BA4">
        <w:trPr>
          <w:ins w:id="2449" w:author="LUEJE Claudia" w:date="2023-06-26T17:59:00Z"/>
        </w:trPr>
        <w:tc>
          <w:tcPr>
            <w:tcW w:w="1628" w:type="dxa"/>
          </w:tcPr>
          <w:p w14:paraId="1F39B6E4" w14:textId="4CA1B34A"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50" w:author="LUEJE Claudia" w:date="2023-06-26T17:59:00Z"/>
                <w:b/>
                <w:szCs w:val="24"/>
              </w:rPr>
            </w:pPr>
            <w:ins w:id="2451" w:author="LUEJE Claudia" w:date="2023-06-26T17:59:00Z">
              <w:r w:rsidRPr="006D6FDD">
                <w:rPr>
                  <w:b/>
                </w:rPr>
                <w:t>Button head</w:t>
              </w:r>
            </w:ins>
          </w:p>
        </w:tc>
        <w:tc>
          <w:tcPr>
            <w:tcW w:w="1638" w:type="dxa"/>
          </w:tcPr>
          <w:p w14:paraId="042A0D77" w14:textId="7267FF36"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52" w:author="LUEJE Claudia" w:date="2023-06-26T17:59:00Z"/>
                <w:b/>
                <w:szCs w:val="24"/>
              </w:rPr>
            </w:pPr>
            <w:ins w:id="2453" w:author="LUEJE Claudia" w:date="2023-06-26T17:59:00Z">
              <w:r w:rsidRPr="006D6FDD">
                <w:rPr>
                  <w:b/>
                </w:rPr>
                <w:t>Pan head</w:t>
              </w:r>
            </w:ins>
          </w:p>
        </w:tc>
        <w:tc>
          <w:tcPr>
            <w:tcW w:w="1620" w:type="dxa"/>
          </w:tcPr>
          <w:p w14:paraId="5C535064" w14:textId="1AB6B8F3"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54" w:author="LUEJE Claudia" w:date="2023-06-26T17:59:00Z"/>
                <w:b/>
                <w:szCs w:val="24"/>
              </w:rPr>
            </w:pPr>
            <w:ins w:id="2455" w:author="LUEJE Claudia" w:date="2023-06-26T17:59:00Z">
              <w:r w:rsidRPr="006D6FDD">
                <w:rPr>
                  <w:b/>
                </w:rPr>
                <w:t>Round head</w:t>
              </w:r>
            </w:ins>
          </w:p>
        </w:tc>
        <w:tc>
          <w:tcPr>
            <w:tcW w:w="1639" w:type="dxa"/>
          </w:tcPr>
          <w:p w14:paraId="033FF515" w14:textId="6EE1FF57"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56" w:author="LUEJE Claudia" w:date="2023-06-26T17:59:00Z"/>
                <w:b/>
                <w:szCs w:val="24"/>
              </w:rPr>
            </w:pPr>
            <w:ins w:id="2457" w:author="LUEJE Claudia" w:date="2023-06-26T17:59:00Z">
              <w:r w:rsidRPr="006D6FDD">
                <w:rPr>
                  <w:b/>
                </w:rPr>
                <w:t>Truss head</w:t>
              </w:r>
            </w:ins>
          </w:p>
        </w:tc>
        <w:tc>
          <w:tcPr>
            <w:tcW w:w="1628" w:type="dxa"/>
          </w:tcPr>
          <w:p w14:paraId="47A9D78F" w14:textId="6F0DAE3B"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58" w:author="LUEJE Claudia" w:date="2023-06-26T17:59:00Z"/>
                <w:b/>
                <w:szCs w:val="24"/>
              </w:rPr>
            </w:pPr>
            <w:ins w:id="2459" w:author="LUEJE Claudia" w:date="2023-06-26T17:59:00Z">
              <w:r w:rsidRPr="006D6FDD">
                <w:rPr>
                  <w:b/>
                </w:rPr>
                <w:t>Countersunk</w:t>
              </w:r>
            </w:ins>
          </w:p>
        </w:tc>
        <w:tc>
          <w:tcPr>
            <w:tcW w:w="1598" w:type="dxa"/>
          </w:tcPr>
          <w:p w14:paraId="59BF53E1" w14:textId="6E49FB38" w:rsidR="00472BA4" w:rsidRPr="006D6FDD" w:rsidRDefault="00472BA4"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60" w:author="LUEJE Claudia" w:date="2023-06-26T17:59:00Z"/>
                <w:b/>
                <w:szCs w:val="24"/>
              </w:rPr>
            </w:pPr>
            <w:ins w:id="2461" w:author="LUEJE Claudia" w:date="2023-06-26T17:59:00Z">
              <w:r w:rsidRPr="006D6FDD">
                <w:rPr>
                  <w:b/>
                </w:rPr>
                <w:t>Countersunk</w:t>
              </w:r>
              <w:r w:rsidRPr="006D6FDD">
                <w:rPr>
                  <w:b/>
                </w:rPr>
                <w:br/>
                <w:t>(oval) Raised</w:t>
              </w:r>
            </w:ins>
          </w:p>
        </w:tc>
      </w:tr>
      <w:tr w:rsidR="006570C9" w14:paraId="40C29EF4" w14:textId="77777777" w:rsidTr="00B47C5C">
        <w:trPr>
          <w:ins w:id="2462" w:author="LUEJE Claudia" w:date="2023-06-26T17:59:00Z"/>
        </w:trPr>
        <w:tc>
          <w:tcPr>
            <w:tcW w:w="9751" w:type="dxa"/>
            <w:gridSpan w:val="6"/>
          </w:tcPr>
          <w:p w14:paraId="5610FB79" w14:textId="77777777" w:rsidR="006570C9" w:rsidRPr="00E956F7" w:rsidRDefault="006570C9" w:rsidP="006570C9">
            <w:pPr>
              <w:pStyle w:val="BodyText"/>
              <w:jc w:val="center"/>
              <w:rPr>
                <w:ins w:id="2463" w:author="LUEJE Claudia" w:date="2023-06-26T17:59:00Z"/>
              </w:rPr>
            </w:pPr>
            <w:ins w:id="2464" w:author="LUEJE Claudia" w:date="2023-06-26T17:59:00Z">
              <w:r w:rsidRPr="00E956F7">
                <w:t xml:space="preserve">Source of image: </w:t>
              </w:r>
              <w:r w:rsidR="00A576C6">
                <w:rPr>
                  <w:rStyle w:val="Hyperlink"/>
                  <w:szCs w:val="24"/>
                </w:rPr>
                <w:fldChar w:fldCharType="begin"/>
              </w:r>
              <w:r w:rsidR="00A576C6">
                <w:rPr>
                  <w:rStyle w:val="Hyperlink"/>
                  <w:szCs w:val="24"/>
                </w:rPr>
                <w:instrText xml:space="preserve"> HYPERLINK "https://commons.wikimedia.org/wiki/File:Screw_head_types.svg" </w:instrText>
              </w:r>
              <w:r w:rsidR="00A576C6">
                <w:rPr>
                  <w:rStyle w:val="Hyperlink"/>
                  <w:szCs w:val="24"/>
                </w:rPr>
                <w:fldChar w:fldCharType="separate"/>
              </w:r>
              <w:r w:rsidRPr="00E956F7">
                <w:rPr>
                  <w:rStyle w:val="Hyperlink"/>
                  <w:szCs w:val="24"/>
                </w:rPr>
                <w:t>https://commons.wikimedia.org/wiki/File:Screw_head_types.svg</w:t>
              </w:r>
              <w:r w:rsidR="00A576C6">
                <w:rPr>
                  <w:rStyle w:val="Hyperlink"/>
                  <w:szCs w:val="24"/>
                </w:rPr>
                <w:fldChar w:fldCharType="end"/>
              </w:r>
              <w:r w:rsidRPr="00E956F7">
                <w:t>.</w:t>
              </w:r>
            </w:ins>
          </w:p>
          <w:p w14:paraId="57285145" w14:textId="269D3C3A" w:rsidR="006570C9" w:rsidRPr="00472BA4" w:rsidRDefault="006570C9" w:rsidP="006570C9">
            <w:pPr>
              <w:pStyle w:val="BodyText"/>
              <w:tabs>
                <w:tab w:val="clear" w:pos="397"/>
                <w:tab w:val="clear" w:pos="794"/>
                <w:tab w:val="clear" w:pos="1191"/>
                <w:tab w:val="clear" w:pos="1588"/>
                <w:tab w:val="clear" w:pos="1985"/>
                <w:tab w:val="clear" w:pos="2381"/>
                <w:tab w:val="clear" w:pos="2778"/>
                <w:tab w:val="clear" w:pos="3175"/>
                <w:tab w:val="clear" w:pos="3572"/>
                <w:tab w:val="clear" w:pos="3969"/>
              </w:tabs>
              <w:jc w:val="center"/>
              <w:rPr>
                <w:ins w:id="2465" w:author="LUEJE Claudia" w:date="2023-06-26T17:59:00Z"/>
              </w:rPr>
            </w:pPr>
            <w:ins w:id="2466" w:author="LUEJE Claudia" w:date="2023-06-26T17:59:00Z">
              <w:r w:rsidRPr="00E956F7">
                <w:t>Author published it under the "Creative Commons Attribution-Share Alike 3.0 Unported license".</w:t>
              </w:r>
            </w:ins>
          </w:p>
        </w:tc>
      </w:tr>
    </w:tbl>
    <w:p w14:paraId="1EAD83ED" w14:textId="42AE0EDF" w:rsidR="001332BD" w:rsidRPr="00E956F7" w:rsidRDefault="00E4158E">
      <w:pPr>
        <w:pStyle w:val="Figuretitle0"/>
        <w:autoSpaceDE w:val="0"/>
        <w:autoSpaceDN w:val="0"/>
        <w:adjustRightInd w:val="0"/>
        <w:outlineLvl w:val="0"/>
        <w:rPr>
          <w:szCs w:val="24"/>
        </w:rPr>
      </w:pPr>
      <w:ins w:id="2467" w:author="LUEJE Claudia" w:date="2023-06-26T17:59:00Z">
        <w:r w:rsidRPr="00E956F7">
          <w:rPr>
            <w:szCs w:val="24"/>
          </w:rPr>
          <w:t>Figure </w:t>
        </w:r>
        <w:r w:rsidR="001332BD" w:rsidRPr="00E956F7">
          <w:rPr>
            <w:szCs w:val="24"/>
          </w:rPr>
          <w:t>19</w:t>
        </w:r>
      </w:ins>
      <w:r w:rsidR="00842658" w:rsidRPr="00E956F7">
        <w:rPr>
          <w:szCs w:val="24"/>
        </w:rPr>
        <w:t xml:space="preserve"> </w:t>
      </w:r>
      <w:r w:rsidR="001332BD" w:rsidRPr="00E956F7">
        <w:rPr>
          <w:szCs w:val="24"/>
        </w:rPr>
        <w:t xml:space="preserve">— Different </w:t>
      </w:r>
      <w:r w:rsidR="00300B14">
        <w:rPr>
          <w:szCs w:val="24"/>
        </w:rPr>
        <w:t>s</w:t>
      </w:r>
      <w:r w:rsidR="001332BD" w:rsidRPr="00E956F7">
        <w:rPr>
          <w:szCs w:val="24"/>
        </w:rPr>
        <w:t xml:space="preserve">crew </w:t>
      </w:r>
      <w:r w:rsidR="00300B14">
        <w:rPr>
          <w:szCs w:val="24"/>
        </w:rPr>
        <w:t>f</w:t>
      </w:r>
      <w:r w:rsidR="001332BD" w:rsidRPr="00E956F7">
        <w:rPr>
          <w:szCs w:val="24"/>
        </w:rPr>
        <w:t>orms</w:t>
      </w:r>
      <w:bookmarkEnd w:id="2414"/>
      <w:bookmarkEnd w:id="2415"/>
      <w:bookmarkEnd w:id="2416"/>
      <w:bookmarkEnd w:id="2417"/>
      <w:bookmarkEnd w:id="2418"/>
      <w:bookmarkEnd w:id="2419"/>
      <w:bookmarkEnd w:id="2420"/>
    </w:p>
    <w:p w14:paraId="08DCEC5E" w14:textId="77777777" w:rsidR="00FC68DB" w:rsidRPr="00F54804" w:rsidRDefault="00FC68DB" w:rsidP="00B202D2">
      <w:pPr>
        <w:keepNext/>
        <w:jc w:val="center"/>
        <w:rPr>
          <w:del w:id="2468" w:author="LUEJE Claudia" w:date="2023-06-26T17:59:00Z"/>
        </w:rPr>
      </w:pPr>
      <w:del w:id="2469" w:author="LUEJE Claudia" w:date="2023-06-26T17:59:00Z">
        <w:r w:rsidRPr="0013175B">
          <w:rPr>
            <w:noProof/>
          </w:rPr>
          <w:drawing>
            <wp:inline distT="0" distB="0" distL="0" distR="0" wp14:anchorId="1E647F42" wp14:editId="1072C7CB">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del>
    </w:p>
    <w:p w14:paraId="01AAD7CB" w14:textId="13E55B39"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70" w:author="LUEJE Claudia" w:date="2023-06-26T17:59:00Z"/>
          <w:szCs w:val="24"/>
        </w:rPr>
      </w:pPr>
      <w:ins w:id="2471" w:author="LUEJE Claudia" w:date="2023-06-26T17:59:00Z">
        <w:r>
          <w:rPr>
            <w:szCs w:val="24"/>
          </w:rPr>
          <w:t>8329_ed1fig</w:t>
        </w:r>
        <w:r w:rsidR="001332BD" w:rsidRPr="00E956F7">
          <w:rPr>
            <w:szCs w:val="24"/>
          </w:rPr>
          <w:t>20.EPS</w:t>
        </w:r>
      </w:ins>
    </w:p>
    <w:p w14:paraId="2BA5BC55" w14:textId="77777777" w:rsidR="00C02115" w:rsidRDefault="00C02115" w:rsidP="00B47C5C">
      <w:pPr>
        <w:pStyle w:val="KeyTitle"/>
        <w:rPr>
          <w:ins w:id="2472" w:author="LUEJE Claudia" w:date="2023-06-26T17:59:00Z"/>
        </w:rPr>
      </w:pPr>
      <w:ins w:id="2473"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02115" w:rsidRPr="00B62EE5" w14:paraId="4E39114D" w14:textId="77777777" w:rsidTr="00C02115">
        <w:trPr>
          <w:ins w:id="2474" w:author="LUEJE Claudia" w:date="2023-06-26T17:59:00Z"/>
        </w:trPr>
        <w:tc>
          <w:tcPr>
            <w:tcW w:w="397" w:type="dxa"/>
            <w:shd w:val="clear" w:color="auto" w:fill="auto"/>
          </w:tcPr>
          <w:p w14:paraId="1036CE31" w14:textId="65C20AD1" w:rsidR="00C02115" w:rsidRPr="00B62EE5" w:rsidRDefault="00C02115" w:rsidP="00B47C5C">
            <w:pPr>
              <w:pStyle w:val="KeyText"/>
              <w:rPr>
                <w:ins w:id="2475" w:author="LUEJE Claudia" w:date="2023-06-26T17:59:00Z"/>
              </w:rPr>
            </w:pPr>
            <w:ins w:id="2476" w:author="LUEJE Claudia" w:date="2023-06-26T17:59:00Z">
              <w:r w:rsidRPr="00B62EE5">
                <w:t>1</w:t>
              </w:r>
            </w:ins>
          </w:p>
        </w:tc>
        <w:tc>
          <w:tcPr>
            <w:tcW w:w="9356" w:type="dxa"/>
            <w:shd w:val="clear" w:color="auto" w:fill="auto"/>
          </w:tcPr>
          <w:p w14:paraId="2190E1F4" w14:textId="47642282" w:rsidR="00C02115" w:rsidRPr="00B62EE5" w:rsidRDefault="00C02115" w:rsidP="00B47C5C">
            <w:pPr>
              <w:pStyle w:val="KeyText"/>
              <w:rPr>
                <w:ins w:id="2477" w:author="LUEJE Claudia" w:date="2023-06-26T17:59:00Z"/>
              </w:rPr>
            </w:pPr>
            <w:ins w:id="2478" w:author="LUEJE Claudia" w:date="2023-06-26T17:59:00Z">
              <w:r w:rsidRPr="00B62EE5">
                <w:t>flat-head</w:t>
              </w:r>
            </w:ins>
          </w:p>
        </w:tc>
      </w:tr>
      <w:tr w:rsidR="00C02115" w14:paraId="02475D10" w14:textId="77777777" w:rsidTr="00C02115">
        <w:trPr>
          <w:ins w:id="2479" w:author="LUEJE Claudia" w:date="2023-06-26T17:59:00Z"/>
        </w:trPr>
        <w:tc>
          <w:tcPr>
            <w:tcW w:w="397" w:type="dxa"/>
            <w:shd w:val="clear" w:color="auto" w:fill="auto"/>
          </w:tcPr>
          <w:p w14:paraId="7E5991A2" w14:textId="6025ECEF" w:rsidR="00C02115" w:rsidRDefault="00C02115" w:rsidP="00B47C5C">
            <w:pPr>
              <w:pStyle w:val="KeyText"/>
              <w:rPr>
                <w:ins w:id="2480" w:author="LUEJE Claudia" w:date="2023-06-26T17:59:00Z"/>
              </w:rPr>
            </w:pPr>
            <w:ins w:id="2481" w:author="LUEJE Claudia" w:date="2023-06-26T17:59:00Z">
              <w:r>
                <w:t>2</w:t>
              </w:r>
            </w:ins>
          </w:p>
        </w:tc>
        <w:tc>
          <w:tcPr>
            <w:tcW w:w="9356" w:type="dxa"/>
            <w:shd w:val="clear" w:color="auto" w:fill="auto"/>
          </w:tcPr>
          <w:p w14:paraId="4D34EBD0" w14:textId="35D9DE45" w:rsidR="00C02115" w:rsidRDefault="00C02115" w:rsidP="00B47C5C">
            <w:pPr>
              <w:pStyle w:val="KeyText"/>
              <w:rPr>
                <w:ins w:id="2482" w:author="LUEJE Claudia" w:date="2023-06-26T17:59:00Z"/>
              </w:rPr>
            </w:pPr>
            <w:ins w:id="2483" w:author="LUEJE Claudia" w:date="2023-06-26T17:59:00Z">
              <w:r>
                <w:t>oval-head</w:t>
              </w:r>
            </w:ins>
          </w:p>
        </w:tc>
      </w:tr>
      <w:tr w:rsidR="00C02115" w14:paraId="79B10CBB" w14:textId="77777777" w:rsidTr="00C02115">
        <w:trPr>
          <w:ins w:id="2484" w:author="LUEJE Claudia" w:date="2023-06-26T17:59:00Z"/>
        </w:trPr>
        <w:tc>
          <w:tcPr>
            <w:tcW w:w="397" w:type="dxa"/>
            <w:shd w:val="clear" w:color="auto" w:fill="auto"/>
          </w:tcPr>
          <w:p w14:paraId="06C9E1C4" w14:textId="29FF7414" w:rsidR="00C02115" w:rsidRDefault="00C02115" w:rsidP="00B47C5C">
            <w:pPr>
              <w:pStyle w:val="KeyText"/>
              <w:rPr>
                <w:ins w:id="2485" w:author="LUEJE Claudia" w:date="2023-06-26T17:59:00Z"/>
              </w:rPr>
            </w:pPr>
            <w:ins w:id="2486" w:author="LUEJE Claudia" w:date="2023-06-26T17:59:00Z">
              <w:r>
                <w:t>3</w:t>
              </w:r>
            </w:ins>
          </w:p>
        </w:tc>
        <w:tc>
          <w:tcPr>
            <w:tcW w:w="9356" w:type="dxa"/>
            <w:shd w:val="clear" w:color="auto" w:fill="auto"/>
          </w:tcPr>
          <w:p w14:paraId="09E6E377" w14:textId="12FC22CC" w:rsidR="00C02115" w:rsidRDefault="00C02115" w:rsidP="00B47C5C">
            <w:pPr>
              <w:pStyle w:val="KeyText"/>
              <w:rPr>
                <w:ins w:id="2487" w:author="LUEJE Claudia" w:date="2023-06-26T17:59:00Z"/>
              </w:rPr>
            </w:pPr>
            <w:ins w:id="2488" w:author="LUEJE Claudia" w:date="2023-06-26T17:59:00Z">
              <w:r>
                <w:t>round-head</w:t>
              </w:r>
            </w:ins>
          </w:p>
        </w:tc>
      </w:tr>
      <w:tr w:rsidR="00C02115" w14:paraId="2A0ED73F" w14:textId="77777777" w:rsidTr="00C02115">
        <w:trPr>
          <w:ins w:id="2489" w:author="LUEJE Claudia" w:date="2023-06-26T17:59:00Z"/>
        </w:trPr>
        <w:tc>
          <w:tcPr>
            <w:tcW w:w="397" w:type="dxa"/>
            <w:shd w:val="clear" w:color="auto" w:fill="auto"/>
          </w:tcPr>
          <w:p w14:paraId="184261F1" w14:textId="4814E248" w:rsidR="00C02115" w:rsidRDefault="00C02115" w:rsidP="00B47C5C">
            <w:pPr>
              <w:pStyle w:val="KeyText"/>
              <w:rPr>
                <w:ins w:id="2490" w:author="LUEJE Claudia" w:date="2023-06-26T17:59:00Z"/>
              </w:rPr>
            </w:pPr>
            <w:ins w:id="2491" w:author="LUEJE Claudia" w:date="2023-06-26T17:59:00Z">
              <w:r>
                <w:t>4</w:t>
              </w:r>
            </w:ins>
          </w:p>
        </w:tc>
        <w:tc>
          <w:tcPr>
            <w:tcW w:w="9356" w:type="dxa"/>
            <w:shd w:val="clear" w:color="auto" w:fill="auto"/>
          </w:tcPr>
          <w:p w14:paraId="45B41ECF" w14:textId="0E3F2B1A" w:rsidR="00C02115" w:rsidRDefault="00C02115" w:rsidP="00B47C5C">
            <w:pPr>
              <w:pStyle w:val="KeyText"/>
              <w:rPr>
                <w:ins w:id="2492" w:author="LUEJE Claudia" w:date="2023-06-26T17:59:00Z"/>
              </w:rPr>
            </w:pPr>
            <w:ins w:id="2493" w:author="LUEJE Claudia" w:date="2023-06-26T17:59:00Z">
              <w:r>
                <w:t>sink size</w:t>
              </w:r>
            </w:ins>
          </w:p>
        </w:tc>
      </w:tr>
      <w:tr w:rsidR="00C02115" w14:paraId="33150612" w14:textId="77777777" w:rsidTr="00C02115">
        <w:trPr>
          <w:ins w:id="2494" w:author="LUEJE Claudia" w:date="2023-06-26T17:59:00Z"/>
        </w:trPr>
        <w:tc>
          <w:tcPr>
            <w:tcW w:w="397" w:type="dxa"/>
            <w:shd w:val="clear" w:color="auto" w:fill="auto"/>
          </w:tcPr>
          <w:p w14:paraId="166462E2" w14:textId="6439B4C7" w:rsidR="00C02115" w:rsidRDefault="00C02115" w:rsidP="00B47C5C">
            <w:pPr>
              <w:pStyle w:val="KeyText"/>
              <w:rPr>
                <w:ins w:id="2495" w:author="LUEJE Claudia" w:date="2023-06-26T17:59:00Z"/>
              </w:rPr>
            </w:pPr>
            <w:ins w:id="2496" w:author="LUEJE Claudia" w:date="2023-06-26T17:59:00Z">
              <w:r>
                <w:t>5</w:t>
              </w:r>
            </w:ins>
          </w:p>
        </w:tc>
        <w:tc>
          <w:tcPr>
            <w:tcW w:w="9356" w:type="dxa"/>
            <w:shd w:val="clear" w:color="auto" w:fill="auto"/>
          </w:tcPr>
          <w:p w14:paraId="24322729" w14:textId="46A0E2B6" w:rsidR="00C02115" w:rsidRDefault="00C02115" w:rsidP="00B47C5C">
            <w:pPr>
              <w:pStyle w:val="KeyText"/>
              <w:rPr>
                <w:ins w:id="2497" w:author="LUEJE Claudia" w:date="2023-06-26T17:59:00Z"/>
              </w:rPr>
            </w:pPr>
            <w:ins w:id="2498" w:author="LUEJE Claudia" w:date="2023-06-26T17:59:00Z">
              <w:r>
                <w:t>head height</w:t>
              </w:r>
            </w:ins>
          </w:p>
        </w:tc>
      </w:tr>
      <w:tr w:rsidR="00C02115" w14:paraId="7240CBC1" w14:textId="77777777" w:rsidTr="00C02115">
        <w:trPr>
          <w:ins w:id="2499" w:author="LUEJE Claudia" w:date="2023-06-26T17:59:00Z"/>
        </w:trPr>
        <w:tc>
          <w:tcPr>
            <w:tcW w:w="397" w:type="dxa"/>
            <w:shd w:val="clear" w:color="auto" w:fill="auto"/>
          </w:tcPr>
          <w:p w14:paraId="4896A087" w14:textId="14D92138" w:rsidR="00C02115" w:rsidRDefault="00C02115" w:rsidP="00B47C5C">
            <w:pPr>
              <w:pStyle w:val="KeyText"/>
              <w:rPr>
                <w:ins w:id="2500" w:author="LUEJE Claudia" w:date="2023-06-26T17:59:00Z"/>
              </w:rPr>
            </w:pPr>
            <w:ins w:id="2501" w:author="LUEJE Claudia" w:date="2023-06-26T17:59:00Z">
              <w:r>
                <w:t>6</w:t>
              </w:r>
            </w:ins>
          </w:p>
        </w:tc>
        <w:tc>
          <w:tcPr>
            <w:tcW w:w="9356" w:type="dxa"/>
            <w:shd w:val="clear" w:color="auto" w:fill="auto"/>
          </w:tcPr>
          <w:p w14:paraId="55993987" w14:textId="6721C531" w:rsidR="00C02115" w:rsidRDefault="00C02115" w:rsidP="00B47C5C">
            <w:pPr>
              <w:pStyle w:val="KeyText"/>
              <w:rPr>
                <w:ins w:id="2502" w:author="LUEJE Claudia" w:date="2023-06-26T17:59:00Z"/>
              </w:rPr>
            </w:pPr>
            <w:ins w:id="2503" w:author="LUEJE Claudia" w:date="2023-06-26T17:59:00Z">
              <w:r>
                <w:t>length</w:t>
              </w:r>
            </w:ins>
          </w:p>
        </w:tc>
      </w:tr>
    </w:tbl>
    <w:p w14:paraId="12253F2C" w14:textId="1E676ECB" w:rsidR="001332BD" w:rsidRPr="00E956F7" w:rsidRDefault="00E4158E">
      <w:pPr>
        <w:pStyle w:val="Figuretitle0"/>
        <w:autoSpaceDE w:val="0"/>
        <w:autoSpaceDN w:val="0"/>
        <w:adjustRightInd w:val="0"/>
        <w:outlineLvl w:val="0"/>
        <w:rPr>
          <w:szCs w:val="24"/>
        </w:rPr>
      </w:pPr>
      <w:bookmarkStart w:id="2504" w:name="_Ref401160136"/>
      <w:bookmarkStart w:id="2505" w:name="_Toc413359632"/>
      <w:bookmarkStart w:id="2506" w:name="_Ref428364733"/>
      <w:bookmarkStart w:id="2507" w:name="_Ref428531136"/>
      <w:bookmarkStart w:id="2508" w:name="_Toc3557099"/>
      <w:bookmarkStart w:id="2509" w:name="_Toc34747350"/>
      <w:bookmarkStart w:id="2510" w:name="_Toc76030543"/>
      <w:bookmarkStart w:id="2511" w:name="_Toc94530829"/>
      <w:bookmarkStart w:id="2512" w:name="_Toc101428226"/>
      <w:bookmarkStart w:id="2513" w:name="_Toc110532282"/>
      <w:r w:rsidRPr="00E956F7">
        <w:rPr>
          <w:szCs w:val="24"/>
        </w:rPr>
        <w:t>Figure</w:t>
      </w:r>
      <w:del w:id="2514"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20</w:delText>
        </w:r>
        <w:r w:rsidR="00FC68DB" w:rsidRPr="00F54804">
          <w:fldChar w:fldCharType="end"/>
        </w:r>
      </w:del>
      <w:bookmarkEnd w:id="2504"/>
      <w:ins w:id="2515" w:author="LUEJE Claudia" w:date="2023-06-26T17:59:00Z">
        <w:r w:rsidRPr="00E956F7">
          <w:rPr>
            <w:szCs w:val="24"/>
          </w:rPr>
          <w:t> </w:t>
        </w:r>
        <w:r w:rsidR="001332BD" w:rsidRPr="00E956F7">
          <w:rPr>
            <w:szCs w:val="24"/>
          </w:rPr>
          <w:t>20</w:t>
        </w:r>
      </w:ins>
      <w:r w:rsidR="001332BD" w:rsidRPr="00E956F7">
        <w:rPr>
          <w:szCs w:val="24"/>
        </w:rPr>
        <w:t xml:space="preserve"> — Definition of </w:t>
      </w:r>
      <w:r w:rsidR="009865DD">
        <w:rPr>
          <w:szCs w:val="24"/>
        </w:rPr>
        <w:t>l</w:t>
      </w:r>
      <w:r w:rsidR="001332BD" w:rsidRPr="00E956F7">
        <w:rPr>
          <w:szCs w:val="24"/>
        </w:rPr>
        <w:t xml:space="preserve">ength and </w:t>
      </w:r>
      <w:r w:rsidR="009865DD">
        <w:rPr>
          <w:szCs w:val="24"/>
        </w:rPr>
        <w:t>h</w:t>
      </w:r>
      <w:r w:rsidR="001332BD" w:rsidRPr="00E956F7">
        <w:rPr>
          <w:szCs w:val="24"/>
        </w:rPr>
        <w:t xml:space="preserve">ead </w:t>
      </w:r>
      <w:r w:rsidR="009865DD">
        <w:rPr>
          <w:szCs w:val="24"/>
        </w:rPr>
        <w:t>s</w:t>
      </w:r>
      <w:r w:rsidR="001332BD" w:rsidRPr="00E956F7">
        <w:rPr>
          <w:szCs w:val="24"/>
        </w:rPr>
        <w:t>izes</w:t>
      </w:r>
      <w:bookmarkEnd w:id="2505"/>
      <w:bookmarkEnd w:id="2506"/>
      <w:bookmarkEnd w:id="2507"/>
      <w:bookmarkEnd w:id="2508"/>
      <w:bookmarkEnd w:id="2509"/>
      <w:bookmarkEnd w:id="2510"/>
      <w:bookmarkEnd w:id="2511"/>
      <w:bookmarkEnd w:id="2512"/>
      <w:bookmarkEnd w:id="2513"/>
    </w:p>
    <w:p w14:paraId="0112367F" w14:textId="77777777" w:rsidR="00FC68DB" w:rsidRPr="005C2D94" w:rsidRDefault="00FC68DB" w:rsidP="00B202D2">
      <w:pPr>
        <w:rPr>
          <w:del w:id="2516" w:author="LUEJE Claudia" w:date="2023-06-26T17:59:00Z"/>
        </w:rPr>
      </w:pPr>
    </w:p>
    <w:p w14:paraId="32C143F6" w14:textId="77777777" w:rsidR="00FC68DB" w:rsidRPr="0013175B" w:rsidRDefault="00FC68DB" w:rsidP="00B202D2">
      <w:pPr>
        <w:keepNext/>
        <w:jc w:val="center"/>
        <w:rPr>
          <w:del w:id="2517" w:author="LUEJE Claudia" w:date="2023-06-26T17:59:00Z"/>
          <w:lang w:eastAsia="en-GB"/>
        </w:rPr>
      </w:pPr>
      <w:del w:id="2518" w:author="LUEJE Claudia" w:date="2023-06-26T17:59:00Z">
        <w:r w:rsidRPr="0013175B">
          <w:rPr>
            <w:noProof/>
          </w:rPr>
          <w:drawing>
            <wp:inline distT="0" distB="0" distL="0" distR="0" wp14:anchorId="5E72533E" wp14:editId="62F0552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del>
    </w:p>
    <w:p w14:paraId="3B58F315" w14:textId="77777777" w:rsidR="00FC68DB" w:rsidRPr="00F54804" w:rsidRDefault="00FC68DB" w:rsidP="00B202D2">
      <w:pPr>
        <w:keepNext/>
        <w:jc w:val="center"/>
        <w:rPr>
          <w:del w:id="2519" w:author="LUEJE Claudia" w:date="2023-06-26T17:59:00Z"/>
          <w:i/>
          <w:sz w:val="18"/>
          <w:szCs w:val="18"/>
        </w:rPr>
      </w:pPr>
      <w:del w:id="2520" w:author="LUEJE Claudia" w:date="2023-06-26T17:59:00Z">
        <w:r w:rsidRPr="00F54804">
          <w:rPr>
            <w:i/>
            <w:sz w:val="18"/>
            <w:szCs w:val="18"/>
          </w:rPr>
          <w:delText xml:space="preserve">Source of image: </w:delText>
        </w:r>
        <w:r w:rsidR="00A576C6">
          <w:rPr>
            <w:rStyle w:val="Hyperlink"/>
            <w:i/>
            <w:sz w:val="18"/>
            <w:szCs w:val="18"/>
          </w:rPr>
          <w:fldChar w:fldCharType="begin"/>
        </w:r>
        <w:r w:rsidR="00A576C6">
          <w:rPr>
            <w:rStyle w:val="Hyperlink"/>
            <w:i/>
            <w:sz w:val="18"/>
            <w:szCs w:val="18"/>
          </w:rPr>
          <w:delInstrText xml:space="preserve"> HYPERLINK "http://upload.wikimedia.org/wikipedia/commons/0/00/Lead_and_pitch.png" </w:delInstrText>
        </w:r>
        <w:r w:rsidR="00A576C6">
          <w:rPr>
            <w:rStyle w:val="Hyperlink"/>
            <w:i/>
            <w:sz w:val="18"/>
            <w:szCs w:val="18"/>
          </w:rPr>
          <w:fldChar w:fldCharType="separate"/>
        </w:r>
        <w:r w:rsidRPr="00F54804">
          <w:rPr>
            <w:rStyle w:val="Hyperlink"/>
            <w:i/>
            <w:sz w:val="18"/>
            <w:szCs w:val="18"/>
          </w:rPr>
          <w:delText>http://upload.wikimedia.org/wikipedia/commons/0/00/Lead_and_pitch.png</w:delText>
        </w:r>
        <w:r w:rsidR="00A576C6">
          <w:rPr>
            <w:rStyle w:val="Hyperlink"/>
            <w:i/>
            <w:sz w:val="18"/>
            <w:szCs w:val="18"/>
          </w:rPr>
          <w:fldChar w:fldCharType="end"/>
        </w:r>
        <w:r w:rsidRPr="00F54804">
          <w:rPr>
            <w:i/>
            <w:sz w:val="18"/>
            <w:szCs w:val="18"/>
          </w:rPr>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1"/>
      </w:tblGrid>
      <w:tr w:rsidR="004010B5" w:rsidRPr="00B62EE5" w14:paraId="73582B71" w14:textId="77777777" w:rsidTr="00B47C5C">
        <w:trPr>
          <w:ins w:id="2521" w:author="LUEJE Claudia" w:date="2023-06-26T17:59:00Z"/>
        </w:trPr>
        <w:tc>
          <w:tcPr>
            <w:tcW w:w="4870" w:type="dxa"/>
          </w:tcPr>
          <w:p w14:paraId="439C2628" w14:textId="346BE917" w:rsidR="004010B5" w:rsidRPr="00B62EE5" w:rsidRDefault="004010B5" w:rsidP="00964FD1">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522" w:author="LUEJE Claudia" w:date="2023-06-26T17:59:00Z"/>
              </w:rPr>
            </w:pPr>
            <w:ins w:id="2523" w:author="LUEJE Claudia" w:date="2023-06-26T17:59:00Z">
              <w:r w:rsidRPr="00B62EE5">
                <w:t>8329_ed1fig21a.EPS</w:t>
              </w:r>
            </w:ins>
          </w:p>
        </w:tc>
        <w:tc>
          <w:tcPr>
            <w:tcW w:w="4871" w:type="dxa"/>
          </w:tcPr>
          <w:p w14:paraId="58709D87" w14:textId="5D41CBD1" w:rsidR="004010B5" w:rsidRPr="00B62EE5" w:rsidRDefault="004010B5" w:rsidP="00964FD1">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2524" w:author="LUEJE Claudia" w:date="2023-06-26T17:59:00Z"/>
              </w:rPr>
            </w:pPr>
            <w:ins w:id="2525" w:author="LUEJE Claudia" w:date="2023-06-26T17:59:00Z">
              <w:r w:rsidRPr="00B62EE5">
                <w:t>8329_ed1fig21b.EPS</w:t>
              </w:r>
            </w:ins>
          </w:p>
        </w:tc>
      </w:tr>
      <w:tr w:rsidR="004010B5" w:rsidRPr="00512FE9" w14:paraId="51CA307C" w14:textId="77777777" w:rsidTr="00B47C5C">
        <w:trPr>
          <w:ins w:id="2526" w:author="LUEJE Claudia" w:date="2023-06-26T17:59:00Z"/>
        </w:trPr>
        <w:tc>
          <w:tcPr>
            <w:tcW w:w="4870" w:type="dxa"/>
          </w:tcPr>
          <w:p w14:paraId="14A368BC" w14:textId="5C26B22C" w:rsidR="004010B5" w:rsidRPr="009865DD" w:rsidRDefault="009865DD" w:rsidP="00964FD1">
            <w:pPr>
              <w:pStyle w:val="BodyText"/>
              <w:jc w:val="center"/>
              <w:rPr>
                <w:ins w:id="2527" w:author="LUEJE Claudia" w:date="2023-06-26T17:59:00Z"/>
                <w:b/>
              </w:rPr>
            </w:pPr>
            <w:ins w:id="2528" w:author="LUEJE Claudia" w:date="2023-06-26T17:59:00Z">
              <w:r>
                <w:rPr>
                  <w:b/>
                </w:rPr>
                <w:t>a) O</w:t>
              </w:r>
              <w:r w:rsidR="004010B5" w:rsidRPr="009865DD">
                <w:rPr>
                  <w:b/>
                </w:rPr>
                <w:t>ne start</w:t>
              </w:r>
            </w:ins>
          </w:p>
        </w:tc>
        <w:tc>
          <w:tcPr>
            <w:tcW w:w="4871" w:type="dxa"/>
          </w:tcPr>
          <w:p w14:paraId="1D1BE26D" w14:textId="335C85C1" w:rsidR="004010B5" w:rsidRPr="009865DD" w:rsidRDefault="009865DD" w:rsidP="00964FD1">
            <w:pPr>
              <w:pStyle w:val="BodyText"/>
              <w:jc w:val="center"/>
              <w:rPr>
                <w:ins w:id="2529" w:author="LUEJE Claudia" w:date="2023-06-26T17:59:00Z"/>
                <w:b/>
              </w:rPr>
            </w:pPr>
            <w:ins w:id="2530" w:author="LUEJE Claudia" w:date="2023-06-26T17:59:00Z">
              <w:r>
                <w:rPr>
                  <w:b/>
                </w:rPr>
                <w:t>b) T</w:t>
              </w:r>
              <w:r w:rsidR="004010B5" w:rsidRPr="009865DD">
                <w:rPr>
                  <w:b/>
                </w:rPr>
                <w:t>wo start</w:t>
              </w:r>
            </w:ins>
          </w:p>
        </w:tc>
      </w:tr>
      <w:tr w:rsidR="00842658" w:rsidRPr="00E956F7" w14:paraId="758BD743" w14:textId="77777777" w:rsidTr="00B47C5C">
        <w:trPr>
          <w:ins w:id="2531" w:author="LUEJE Claudia" w:date="2023-06-26T17:59:00Z"/>
        </w:trPr>
        <w:tc>
          <w:tcPr>
            <w:tcW w:w="9741" w:type="dxa"/>
            <w:gridSpan w:val="2"/>
          </w:tcPr>
          <w:p w14:paraId="6ED82838" w14:textId="5C80F5DD" w:rsidR="00842658" w:rsidRPr="00E956F7" w:rsidRDefault="00842658" w:rsidP="00842658">
            <w:pPr>
              <w:pStyle w:val="BodyText"/>
              <w:autoSpaceDE w:val="0"/>
              <w:autoSpaceDN w:val="0"/>
              <w:adjustRightInd w:val="0"/>
              <w:jc w:val="center"/>
              <w:rPr>
                <w:ins w:id="2532" w:author="LUEJE Claudia" w:date="2023-06-26T17:59:00Z"/>
                <w:szCs w:val="24"/>
              </w:rPr>
            </w:pPr>
            <w:ins w:id="2533" w:author="LUEJE Claudia" w:date="2023-06-26T17:59:00Z">
              <w:r w:rsidRPr="00E956F7">
                <w:rPr>
                  <w:szCs w:val="24"/>
                </w:rPr>
                <w:t>Source of image: Wikimedia</w:t>
              </w:r>
            </w:ins>
          </w:p>
        </w:tc>
      </w:tr>
    </w:tbl>
    <w:p w14:paraId="768B71FD" w14:textId="34DC38AF" w:rsidR="00592BBC" w:rsidRDefault="00592BBC" w:rsidP="00592BBC">
      <w:pPr>
        <w:pStyle w:val="KeyTitle"/>
        <w:rPr>
          <w:ins w:id="2534" w:author="LUEJE Claudia" w:date="2023-06-26T17:59:00Z"/>
        </w:rPr>
      </w:pPr>
      <w:ins w:id="2535"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592BBC" w:rsidRPr="00B62EE5" w14:paraId="572ED6F0" w14:textId="77777777" w:rsidTr="00B47C5C">
        <w:trPr>
          <w:ins w:id="2536" w:author="LUEJE Claudia" w:date="2023-06-26T17:59:00Z"/>
        </w:trPr>
        <w:tc>
          <w:tcPr>
            <w:tcW w:w="397" w:type="dxa"/>
            <w:shd w:val="clear" w:color="auto" w:fill="auto"/>
          </w:tcPr>
          <w:p w14:paraId="5EA0DED6" w14:textId="78F40A74" w:rsidR="00592BBC" w:rsidRPr="00B62EE5" w:rsidRDefault="00592BBC" w:rsidP="00B47C5C">
            <w:pPr>
              <w:pStyle w:val="KeyText"/>
              <w:rPr>
                <w:ins w:id="2537" w:author="LUEJE Claudia" w:date="2023-06-26T17:59:00Z"/>
              </w:rPr>
            </w:pPr>
            <w:ins w:id="2538" w:author="LUEJE Claudia" w:date="2023-06-26T17:59:00Z">
              <w:r w:rsidRPr="00B62EE5">
                <w:t>1</w:t>
              </w:r>
            </w:ins>
          </w:p>
        </w:tc>
        <w:tc>
          <w:tcPr>
            <w:tcW w:w="9356" w:type="dxa"/>
            <w:shd w:val="clear" w:color="auto" w:fill="auto"/>
          </w:tcPr>
          <w:p w14:paraId="5C918F2F" w14:textId="03EE145F" w:rsidR="00592BBC" w:rsidRPr="00B62EE5" w:rsidRDefault="00592BBC" w:rsidP="00B47C5C">
            <w:pPr>
              <w:pStyle w:val="KeyText"/>
              <w:rPr>
                <w:ins w:id="2539" w:author="LUEJE Claudia" w:date="2023-06-26T17:59:00Z"/>
              </w:rPr>
            </w:pPr>
            <w:ins w:id="2540" w:author="LUEJE Claudia" w:date="2023-06-26T17:59:00Z">
              <w:r w:rsidRPr="00B62EE5">
                <w:t>lead</w:t>
              </w:r>
            </w:ins>
          </w:p>
        </w:tc>
      </w:tr>
      <w:tr w:rsidR="00592BBC" w14:paraId="65C43088" w14:textId="77777777" w:rsidTr="00B47C5C">
        <w:trPr>
          <w:ins w:id="2541" w:author="LUEJE Claudia" w:date="2023-06-26T17:59:00Z"/>
        </w:trPr>
        <w:tc>
          <w:tcPr>
            <w:tcW w:w="397" w:type="dxa"/>
            <w:shd w:val="clear" w:color="auto" w:fill="auto"/>
          </w:tcPr>
          <w:p w14:paraId="3AF89F5D" w14:textId="4541FC8D" w:rsidR="00592BBC" w:rsidRDefault="00592BBC" w:rsidP="00B47C5C">
            <w:pPr>
              <w:pStyle w:val="KeyText"/>
              <w:rPr>
                <w:ins w:id="2542" w:author="LUEJE Claudia" w:date="2023-06-26T17:59:00Z"/>
              </w:rPr>
            </w:pPr>
            <w:ins w:id="2543" w:author="LUEJE Claudia" w:date="2023-06-26T17:59:00Z">
              <w:r>
                <w:t>2</w:t>
              </w:r>
            </w:ins>
          </w:p>
        </w:tc>
        <w:tc>
          <w:tcPr>
            <w:tcW w:w="9356" w:type="dxa"/>
            <w:shd w:val="clear" w:color="auto" w:fill="auto"/>
          </w:tcPr>
          <w:p w14:paraId="6F067505" w14:textId="42C88800" w:rsidR="00592BBC" w:rsidRDefault="00592BBC" w:rsidP="00B47C5C">
            <w:pPr>
              <w:pStyle w:val="KeyText"/>
              <w:rPr>
                <w:ins w:id="2544" w:author="LUEJE Claudia" w:date="2023-06-26T17:59:00Z"/>
              </w:rPr>
            </w:pPr>
            <w:ins w:id="2545" w:author="LUEJE Claudia" w:date="2023-06-26T17:59:00Z">
              <w:r>
                <w:t>pitch</w:t>
              </w:r>
            </w:ins>
          </w:p>
        </w:tc>
      </w:tr>
    </w:tbl>
    <w:p w14:paraId="4C7E0C64" w14:textId="658E9191" w:rsidR="001332BD" w:rsidRPr="00E956F7" w:rsidRDefault="00E4158E">
      <w:pPr>
        <w:pStyle w:val="Figuretitle0"/>
        <w:autoSpaceDE w:val="0"/>
        <w:autoSpaceDN w:val="0"/>
        <w:adjustRightInd w:val="0"/>
        <w:outlineLvl w:val="0"/>
        <w:rPr>
          <w:szCs w:val="24"/>
        </w:rPr>
      </w:pPr>
      <w:bookmarkStart w:id="2546" w:name="_Ref413315993"/>
      <w:bookmarkStart w:id="2547" w:name="_Toc413359633"/>
      <w:bookmarkStart w:id="2548" w:name="_Toc3557100"/>
      <w:bookmarkStart w:id="2549" w:name="_Toc34747351"/>
      <w:bookmarkStart w:id="2550" w:name="_Toc76030544"/>
      <w:bookmarkStart w:id="2551" w:name="_Toc94530830"/>
      <w:bookmarkStart w:id="2552" w:name="_Toc101428227"/>
      <w:bookmarkStart w:id="2553" w:name="_Toc110532283"/>
      <w:r w:rsidRPr="00E956F7">
        <w:rPr>
          <w:szCs w:val="24"/>
        </w:rPr>
        <w:t>Figure</w:t>
      </w:r>
      <w:del w:id="2554" w:author="LUEJE Claudia" w:date="2023-06-26T17:59:00Z">
        <w:r w:rsidR="00FC68DB" w:rsidRPr="005C2D9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21</w:delText>
        </w:r>
        <w:r w:rsidR="00FC68DB" w:rsidRPr="00F54804">
          <w:fldChar w:fldCharType="end"/>
        </w:r>
      </w:del>
      <w:bookmarkEnd w:id="2546"/>
      <w:ins w:id="2555" w:author="LUEJE Claudia" w:date="2023-06-26T17:59:00Z">
        <w:r w:rsidRPr="00E956F7">
          <w:rPr>
            <w:szCs w:val="24"/>
          </w:rPr>
          <w:t> </w:t>
        </w:r>
        <w:r w:rsidR="001332BD" w:rsidRPr="00E956F7">
          <w:rPr>
            <w:szCs w:val="24"/>
          </w:rPr>
          <w:t>21</w:t>
        </w:r>
      </w:ins>
      <w:r w:rsidR="00842658" w:rsidRPr="00E956F7">
        <w:rPr>
          <w:szCs w:val="24"/>
        </w:rPr>
        <w:t xml:space="preserve"> </w:t>
      </w:r>
      <w:r w:rsidR="001332BD" w:rsidRPr="00E956F7">
        <w:rPr>
          <w:szCs w:val="24"/>
        </w:rPr>
        <w:t>— Definition of lead, pitch and starts of a thread</w:t>
      </w:r>
      <w:del w:id="2556" w:author="LUEJE Claudia" w:date="2023-06-26T17:59:00Z">
        <w:r w:rsidR="00FC68DB" w:rsidRPr="005C2D94">
          <w:delText>.</w:delText>
        </w:r>
        <w:bookmarkEnd w:id="2547"/>
        <w:bookmarkEnd w:id="2548"/>
        <w:bookmarkEnd w:id="2549"/>
        <w:bookmarkEnd w:id="2550"/>
        <w:bookmarkEnd w:id="2551"/>
        <w:bookmarkEnd w:id="2552"/>
        <w:bookmarkEnd w:id="2553"/>
        <w:r w:rsidR="00FC68DB" w:rsidRPr="005C2D94">
          <w:delText xml:space="preserve"> </w:delText>
        </w:r>
      </w:del>
    </w:p>
    <w:p w14:paraId="1AAE4906" w14:textId="3E13B894"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2557" w:name="_Toc428279395"/>
      <w:bookmarkStart w:id="2558" w:name="_Toc428456133"/>
      <w:bookmarkStart w:id="2559" w:name="_Toc428537096"/>
      <w:bookmarkStart w:id="2560" w:name="_Toc428969415"/>
      <w:bookmarkStart w:id="2561" w:name="_Toc429052806"/>
      <w:bookmarkStart w:id="2562" w:name="_Toc3556984"/>
      <w:bookmarkStart w:id="2563" w:name="_Ref3566661"/>
      <w:bookmarkStart w:id="2564" w:name="_Ref4272362"/>
      <w:bookmarkStart w:id="2565" w:name="_Toc34747234"/>
      <w:bookmarkStart w:id="2566" w:name="_Toc77102050"/>
      <w:bookmarkStart w:id="2567" w:name="_Toc110532200"/>
      <w:bookmarkEnd w:id="2557"/>
      <w:bookmarkEnd w:id="2558"/>
      <w:bookmarkEnd w:id="2559"/>
      <w:bookmarkEnd w:id="2560"/>
      <w:bookmarkEnd w:id="2561"/>
      <w:r w:rsidRPr="00E956F7">
        <w:rPr>
          <w:rFonts w:eastAsia="Times New Roman"/>
          <w:szCs w:val="24"/>
        </w:rPr>
        <w:t xml:space="preserve">Contacts and </w:t>
      </w:r>
      <w:r w:rsidR="009865DD">
        <w:rPr>
          <w:rFonts w:eastAsia="Times New Roman"/>
          <w:szCs w:val="24"/>
        </w:rPr>
        <w:t>f</w:t>
      </w:r>
      <w:r w:rsidRPr="00E956F7">
        <w:rPr>
          <w:rFonts w:eastAsia="Times New Roman"/>
          <w:szCs w:val="24"/>
        </w:rPr>
        <w:t>riction</w:t>
      </w:r>
      <w:bookmarkEnd w:id="2562"/>
      <w:bookmarkEnd w:id="2563"/>
      <w:bookmarkEnd w:id="2564"/>
      <w:bookmarkEnd w:id="2565"/>
      <w:bookmarkEnd w:id="2566"/>
      <w:bookmarkEnd w:id="2567"/>
    </w:p>
    <w:p w14:paraId="2B3425DA" w14:textId="4B4275F6" w:rsidR="001332BD" w:rsidRPr="00E956F7" w:rsidRDefault="001332BD">
      <w:pPr>
        <w:pStyle w:val="BodyText"/>
        <w:autoSpaceDE w:val="0"/>
        <w:autoSpaceDN w:val="0"/>
        <w:adjustRightInd w:val="0"/>
        <w:rPr>
          <w:szCs w:val="24"/>
        </w:rPr>
      </w:pPr>
      <w:r w:rsidRPr="00E956F7">
        <w:rPr>
          <w:szCs w:val="24"/>
        </w:rPr>
        <w:t xml:space="preserve">Self-loosening of screws and bolts </w:t>
      </w:r>
      <w:del w:id="2568" w:author="LUEJE Claudia" w:date="2023-06-26T17:59:00Z">
        <w:r w:rsidR="00FC68DB" w:rsidRPr="000A1B7B">
          <w:rPr>
            <w:rFonts w:cs="Calibri"/>
            <w:lang w:eastAsia="en-GB"/>
          </w:rPr>
          <w:delText>has to</w:delText>
        </w:r>
      </w:del>
      <w:ins w:id="2569" w:author="LUEJE Claudia" w:date="2023-06-26T17:59:00Z">
        <w:r w:rsidR="009865DD">
          <w:rPr>
            <w:szCs w:val="24"/>
          </w:rPr>
          <w:t>shall</w:t>
        </w:r>
      </w:ins>
      <w:r w:rsidRPr="00E956F7">
        <w:rPr>
          <w:szCs w:val="24"/>
        </w:rPr>
        <w:t xml:space="preserve"> be prevented. Static friction, together with pretension, is a major means against self-loosening. However, kinetic (or dynamic) friction also has some meaning in CAE processes. </w:t>
      </w:r>
      <w:del w:id="2570" w:author="LUEJE Claudia" w:date="2023-06-26T17:59:00Z">
        <w:r w:rsidR="00FC68DB" w:rsidRPr="000A1B7B">
          <w:rPr>
            <w:rFonts w:cs="Calibri"/>
            <w:lang w:eastAsia="en-GB"/>
          </w:rPr>
          <w:delText>Hence</w:delText>
        </w:r>
      </w:del>
      <w:ins w:id="2571" w:author="LUEJE Claudia" w:date="2023-06-26T17:59:00Z">
        <w:r w:rsidR="009865DD">
          <w:rPr>
            <w:szCs w:val="24"/>
          </w:rPr>
          <w:t>Therefore</w:t>
        </w:r>
      </w:ins>
      <w:r w:rsidRPr="00E956F7">
        <w:rPr>
          <w:szCs w:val="24"/>
        </w:rPr>
        <w:t>, both friction types need to be supported by χMCF.</w:t>
      </w:r>
    </w:p>
    <w:p w14:paraId="0A9CD84B" w14:textId="77777777" w:rsidR="001332BD" w:rsidRPr="00E956F7" w:rsidRDefault="001332BD">
      <w:pPr>
        <w:pStyle w:val="BodyText"/>
        <w:autoSpaceDE w:val="0"/>
        <w:autoSpaceDN w:val="0"/>
        <w:adjustRightInd w:val="0"/>
        <w:rPr>
          <w:szCs w:val="24"/>
        </w:rPr>
      </w:pPr>
      <w:r w:rsidRPr="00E956F7">
        <w:rPr>
          <w:szCs w:val="24"/>
        </w:rPr>
        <w:t>Friction occurs between any two objects in contact. In case of bolts and screws, these contacts are usually obtained between:</w:t>
      </w:r>
    </w:p>
    <w:p w14:paraId="3E225C49" w14:textId="1B6D8BF7"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72" w:author="LUEJE Claudia" w:date="2023-06-26T17:59:00Z">
        <w:r>
          <w:rPr>
            <w:szCs w:val="24"/>
          </w:rPr>
          <w:t>a)</w:t>
        </w:r>
        <w:r w:rsidR="001332BD" w:rsidRPr="00E956F7">
          <w:rPr>
            <w:szCs w:val="24"/>
          </w:rPr>
          <w:tab/>
        </w:r>
      </w:ins>
      <w:r w:rsidR="001332BD" w:rsidRPr="00E956F7">
        <w:rPr>
          <w:szCs w:val="24"/>
        </w:rPr>
        <w:t>head and washer (</w:t>
      </w:r>
      <w:del w:id="2573" w:author="LUEJE Claudia" w:date="2023-06-26T17:59:00Z">
        <w:r w:rsidR="00FC68DB" w:rsidRPr="0013175B">
          <w:rPr>
            <w:rFonts w:cs="Calibri"/>
            <w:lang w:eastAsia="en-GB"/>
          </w:rPr>
          <w:delText xml:space="preserve">if </w:delText>
        </w:r>
      </w:del>
      <w:r w:rsidR="001332BD" w:rsidRPr="00E956F7">
        <w:rPr>
          <w:szCs w:val="24"/>
        </w:rPr>
        <w:t>a</w:t>
      </w:r>
      <w:ins w:id="2574" w:author="LUEJE Claudia" w:date="2023-06-26T17:59:00Z">
        <w:r w:rsidR="001332BD" w:rsidRPr="00E956F7">
          <w:rPr>
            <w:szCs w:val="24"/>
          </w:rPr>
          <w:t xml:space="preserve"> </w:t>
        </w:r>
        <w:r>
          <w:rPr>
            <w:szCs w:val="24"/>
          </w:rPr>
          <w:t>loose</w:t>
        </w:r>
      </w:ins>
      <w:r>
        <w:rPr>
          <w:szCs w:val="24"/>
        </w:rPr>
        <w:t xml:space="preserve"> </w:t>
      </w:r>
      <w:r w:rsidR="001332BD" w:rsidRPr="00E956F7">
        <w:rPr>
          <w:szCs w:val="24"/>
        </w:rPr>
        <w:t xml:space="preserve">washer </w:t>
      </w:r>
      <w:r>
        <w:rPr>
          <w:szCs w:val="24"/>
        </w:rPr>
        <w:t xml:space="preserve">is </w:t>
      </w:r>
      <w:del w:id="2575" w:author="LUEJE Claudia" w:date="2023-06-26T17:59:00Z">
        <w:r w:rsidR="00954EFB">
          <w:rPr>
            <w:rFonts w:cs="Calibri"/>
            <w:lang w:eastAsia="en-GB"/>
          </w:rPr>
          <w:delText>loose</w:delText>
        </w:r>
        <w:r w:rsidR="00C5437F">
          <w:rPr>
            <w:rFonts w:cs="Calibri"/>
            <w:lang w:eastAsia="en-GB"/>
          </w:rPr>
          <w:delText xml:space="preserve">, that means </w:delText>
        </w:r>
      </w:del>
      <w:r w:rsidR="001332BD" w:rsidRPr="00E956F7">
        <w:rPr>
          <w:szCs w:val="24"/>
        </w:rPr>
        <w:t xml:space="preserve">not </w:t>
      </w:r>
      <w:del w:id="2576" w:author="LUEJE Claudia" w:date="2023-06-26T17:59:00Z">
        <w:r w:rsidR="00FC68DB" w:rsidRPr="0013175B">
          <w:rPr>
            <w:rFonts w:cs="Calibri"/>
            <w:lang w:eastAsia="en-GB"/>
          </w:rPr>
          <w:delText xml:space="preserve">being </w:delText>
        </w:r>
      </w:del>
      <w:r w:rsidR="001332BD" w:rsidRPr="00E956F7">
        <w:rPr>
          <w:szCs w:val="24"/>
        </w:rPr>
        <w:t>fixed to the head or shaft);</w:t>
      </w:r>
    </w:p>
    <w:p w14:paraId="473B2859" w14:textId="6F3D0E91"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77" w:author="LUEJE Claudia" w:date="2023-06-26T17:59:00Z">
        <w:r>
          <w:rPr>
            <w:szCs w:val="24"/>
          </w:rPr>
          <w:t>b)</w:t>
        </w:r>
        <w:r w:rsidR="001332BD" w:rsidRPr="00E956F7">
          <w:rPr>
            <w:szCs w:val="24"/>
          </w:rPr>
          <w:tab/>
        </w:r>
      </w:ins>
      <w:r w:rsidR="001332BD" w:rsidRPr="00E956F7">
        <w:rPr>
          <w:szCs w:val="24"/>
        </w:rPr>
        <w:t>washer (if there is one) and first connected part, or else;</w:t>
      </w:r>
    </w:p>
    <w:p w14:paraId="4387B147" w14:textId="0906DC77"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78" w:author="LUEJE Claudia" w:date="2023-06-26T17:59:00Z">
        <w:r>
          <w:rPr>
            <w:szCs w:val="24"/>
          </w:rPr>
          <w:t>c)</w:t>
        </w:r>
        <w:r w:rsidR="001332BD" w:rsidRPr="00E956F7">
          <w:rPr>
            <w:szCs w:val="24"/>
          </w:rPr>
          <w:tab/>
        </w:r>
      </w:ins>
      <w:r w:rsidR="001332BD" w:rsidRPr="00E956F7">
        <w:rPr>
          <w:szCs w:val="24"/>
        </w:rPr>
        <w:t>head and first connected part;</w:t>
      </w:r>
    </w:p>
    <w:p w14:paraId="47A8CD8E" w14:textId="596B80FA"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79" w:author="LUEJE Claudia" w:date="2023-06-26T17:59:00Z">
        <w:r>
          <w:rPr>
            <w:szCs w:val="24"/>
          </w:rPr>
          <w:t>d)</w:t>
        </w:r>
        <w:r w:rsidR="001332BD" w:rsidRPr="00E956F7">
          <w:rPr>
            <w:szCs w:val="24"/>
          </w:rPr>
          <w:tab/>
        </w:r>
      </w:ins>
      <w:r w:rsidR="001332BD" w:rsidRPr="00E956F7">
        <w:rPr>
          <w:szCs w:val="24"/>
        </w:rPr>
        <w:t>between the connected sheets;</w:t>
      </w:r>
    </w:p>
    <w:p w14:paraId="31E2957B" w14:textId="7A77C85F"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0" w:author="LUEJE Claudia" w:date="2023-06-26T17:59:00Z">
        <w:r>
          <w:rPr>
            <w:szCs w:val="24"/>
          </w:rPr>
          <w:t>e)</w:t>
        </w:r>
        <w:r w:rsidR="001332BD" w:rsidRPr="00E956F7">
          <w:rPr>
            <w:szCs w:val="24"/>
          </w:rPr>
          <w:tab/>
        </w:r>
      </w:ins>
      <w:r w:rsidR="001332BD" w:rsidRPr="00E956F7">
        <w:rPr>
          <w:szCs w:val="24"/>
        </w:rPr>
        <w:t>last connected part and "loose" washer (if there is one);</w:t>
      </w:r>
    </w:p>
    <w:p w14:paraId="5C8D61CE" w14:textId="6B47AD65"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1" w:author="LUEJE Claudia" w:date="2023-06-26T17:59:00Z">
        <w:r>
          <w:rPr>
            <w:szCs w:val="24"/>
          </w:rPr>
          <w:t>f)</w:t>
        </w:r>
        <w:r w:rsidR="001332BD" w:rsidRPr="00E956F7">
          <w:rPr>
            <w:szCs w:val="24"/>
          </w:rPr>
          <w:tab/>
        </w:r>
      </w:ins>
      <w:r w:rsidR="001332BD" w:rsidRPr="00E956F7">
        <w:rPr>
          <w:szCs w:val="24"/>
        </w:rPr>
        <w:t>washer (if there is one) and nut, or else;</w:t>
      </w:r>
    </w:p>
    <w:p w14:paraId="36EDF8AC" w14:textId="6DEB3858"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2" w:author="LUEJE Claudia" w:date="2023-06-26T17:59:00Z">
        <w:r>
          <w:rPr>
            <w:szCs w:val="24"/>
          </w:rPr>
          <w:t>g)</w:t>
        </w:r>
        <w:r w:rsidR="001332BD" w:rsidRPr="00E956F7">
          <w:rPr>
            <w:szCs w:val="24"/>
          </w:rPr>
          <w:tab/>
        </w:r>
      </w:ins>
      <w:r w:rsidR="001332BD" w:rsidRPr="00E956F7">
        <w:rPr>
          <w:szCs w:val="24"/>
        </w:rPr>
        <w:t>last connected part and nut;</w:t>
      </w:r>
    </w:p>
    <w:p w14:paraId="6269BA58" w14:textId="77E05DBF"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3" w:author="LUEJE Claudia" w:date="2023-06-26T17:59:00Z">
        <w:r>
          <w:rPr>
            <w:szCs w:val="24"/>
          </w:rPr>
          <w:t>h)</w:t>
        </w:r>
        <w:r w:rsidR="001332BD" w:rsidRPr="00E956F7">
          <w:rPr>
            <w:szCs w:val="24"/>
          </w:rPr>
          <w:tab/>
        </w:r>
      </w:ins>
      <w:r w:rsidR="001332BD" w:rsidRPr="00E956F7">
        <w:rPr>
          <w:szCs w:val="24"/>
        </w:rPr>
        <w:t>screw and cut thread, or bolt thread and nut thread.</w:t>
      </w:r>
    </w:p>
    <w:p w14:paraId="0D1EB656" w14:textId="77777777" w:rsidR="001332BD" w:rsidRPr="00E956F7" w:rsidRDefault="001332BD">
      <w:pPr>
        <w:pStyle w:val="BodyText"/>
        <w:autoSpaceDE w:val="0"/>
        <w:autoSpaceDN w:val="0"/>
        <w:adjustRightInd w:val="0"/>
        <w:rPr>
          <w:szCs w:val="24"/>
        </w:rPr>
      </w:pPr>
      <w:r w:rsidRPr="00E956F7">
        <w:rPr>
          <w:szCs w:val="24"/>
        </w:rPr>
        <w:t>Consequently, χMCF assigns friction attributes to:</w:t>
      </w:r>
    </w:p>
    <w:p w14:paraId="6E45B816" w14:textId="28E9C6FB"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4" w:author="LUEJE Claudia" w:date="2023-06-26T17:59:00Z">
        <w:r>
          <w:rPr>
            <w:szCs w:val="24"/>
          </w:rPr>
          <w:t>—</w:t>
        </w:r>
        <w:r>
          <w:rPr>
            <w:szCs w:val="24"/>
          </w:rPr>
          <w:tab/>
        </w:r>
        <w:r w:rsidR="001332BD" w:rsidRPr="00E956F7">
          <w:rPr>
            <w:szCs w:val="24"/>
          </w:rPr>
          <w:tab/>
        </w:r>
      </w:ins>
      <w:r w:rsidR="001332BD" w:rsidRPr="00E956F7">
        <w:rPr>
          <w:szCs w:val="24"/>
        </w:rPr>
        <w:t>heads and nuts, applying to their contacts to either washers or adjacent parts;</w:t>
      </w:r>
    </w:p>
    <w:p w14:paraId="03B422B3" w14:textId="4474C822"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5" w:author="LUEJE Claudia" w:date="2023-06-26T17:59:00Z">
        <w:r>
          <w:rPr>
            <w:szCs w:val="24"/>
          </w:rPr>
          <w:t>—</w:t>
        </w:r>
        <w:r>
          <w:rPr>
            <w:szCs w:val="24"/>
          </w:rPr>
          <w:tab/>
        </w:r>
        <w:r w:rsidR="001332BD" w:rsidRPr="00E956F7">
          <w:rPr>
            <w:szCs w:val="24"/>
          </w:rPr>
          <w:tab/>
        </w:r>
      </w:ins>
      <w:r w:rsidR="001332BD" w:rsidRPr="00E956F7">
        <w:rPr>
          <w:szCs w:val="24"/>
        </w:rPr>
        <w:t>washers, applying to their contacts to adjacent parts (</w:t>
      </w:r>
      <w:r w:rsidR="001332BD" w:rsidRPr="009865DD">
        <w:rPr>
          <w:szCs w:val="24"/>
        </w:rPr>
        <w:t>not</w:t>
      </w:r>
      <w:r w:rsidR="001332BD" w:rsidRPr="00E956F7">
        <w:rPr>
          <w:szCs w:val="24"/>
        </w:rPr>
        <w:t xml:space="preserve"> to </w:t>
      </w:r>
      <w:ins w:id="2586" w:author="LUEJE Claudia" w:date="2023-06-26T17:59:00Z">
        <w:r>
          <w:rPr>
            <w:szCs w:val="24"/>
          </w:rPr>
          <w:t xml:space="preserve">a </w:t>
        </w:r>
      </w:ins>
      <w:r w:rsidR="001332BD" w:rsidRPr="00E956F7">
        <w:rPr>
          <w:szCs w:val="24"/>
        </w:rPr>
        <w:t>head or nut);</w:t>
      </w:r>
    </w:p>
    <w:p w14:paraId="30A3E680" w14:textId="245EE8C4"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7" w:author="LUEJE Claudia" w:date="2023-06-26T17:59:00Z">
        <w:r>
          <w:rPr>
            <w:szCs w:val="24"/>
          </w:rPr>
          <w:t>—</w:t>
        </w:r>
        <w:r>
          <w:rPr>
            <w:szCs w:val="24"/>
          </w:rPr>
          <w:tab/>
        </w:r>
        <w:r w:rsidR="001332BD" w:rsidRPr="00E956F7">
          <w:rPr>
            <w:szCs w:val="24"/>
          </w:rPr>
          <w:tab/>
        </w:r>
      </w:ins>
      <w:r w:rsidR="001332BD" w:rsidRPr="00E956F7">
        <w:rPr>
          <w:szCs w:val="24"/>
        </w:rPr>
        <w:t>any contact between each two adjacent parts;</w:t>
      </w:r>
    </w:p>
    <w:p w14:paraId="1ACE7C31" w14:textId="12F34F16" w:rsidR="001332BD" w:rsidRPr="00E956F7" w:rsidRDefault="009865D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88" w:author="LUEJE Claudia" w:date="2023-06-26T17:59:00Z">
        <w:r>
          <w:rPr>
            <w:szCs w:val="24"/>
          </w:rPr>
          <w:t>—</w:t>
        </w:r>
        <w:r>
          <w:rPr>
            <w:szCs w:val="24"/>
          </w:rPr>
          <w:tab/>
        </w:r>
        <w:r w:rsidR="001332BD" w:rsidRPr="00E956F7">
          <w:rPr>
            <w:szCs w:val="24"/>
          </w:rPr>
          <w:tab/>
        </w:r>
      </w:ins>
      <w:bookmarkStart w:id="2589" w:name="_Ref3566632"/>
      <w:r w:rsidR="001332BD" w:rsidRPr="00E956F7">
        <w:rPr>
          <w:szCs w:val="24"/>
        </w:rPr>
        <w:t>the thread.</w:t>
      </w:r>
      <w:bookmarkEnd w:id="2589"/>
    </w:p>
    <w:p w14:paraId="7E7F2669" w14:textId="549F396D" w:rsidR="001332BD" w:rsidRPr="00E956F7" w:rsidRDefault="001332BD">
      <w:pPr>
        <w:pStyle w:val="BodyText"/>
        <w:autoSpaceDE w:val="0"/>
        <w:autoSpaceDN w:val="0"/>
        <w:adjustRightInd w:val="0"/>
        <w:rPr>
          <w:szCs w:val="24"/>
        </w:rPr>
      </w:pPr>
      <w:r w:rsidRPr="00E956F7">
        <w:rPr>
          <w:szCs w:val="24"/>
        </w:rPr>
        <w:t>For heads (as a constituent part of a screw or bolt), nuts and washers, there are specific XML elements in χMCF. Corresponding friction attributes are located</w:t>
      </w:r>
      <w:del w:id="2590" w:author="LUEJE Claudia" w:date="2023-06-26T17:59:00Z">
        <w:r w:rsidR="00FC68DB" w:rsidRPr="00F54804">
          <w:rPr>
            <w:rFonts w:cs="Calibri"/>
            <w:lang w:eastAsia="en-GB"/>
          </w:rPr>
          <w:delText>,</w:delText>
        </w:r>
      </w:del>
      <w:r w:rsidRPr="00E956F7">
        <w:rPr>
          <w:szCs w:val="24"/>
        </w:rPr>
        <w:t xml:space="preserve"> there.</w:t>
      </w:r>
    </w:p>
    <w:p w14:paraId="6EF17657" w14:textId="16C34D0D" w:rsidR="001332BD" w:rsidRPr="00E956F7" w:rsidRDefault="00FC68DB">
      <w:pPr>
        <w:pStyle w:val="BodyText"/>
        <w:autoSpaceDE w:val="0"/>
        <w:autoSpaceDN w:val="0"/>
        <w:adjustRightInd w:val="0"/>
        <w:rPr>
          <w:szCs w:val="24"/>
        </w:rPr>
      </w:pPr>
      <w:del w:id="2591" w:author="LUEJE Claudia" w:date="2023-06-26T17:59:00Z">
        <w:r w:rsidRPr="005C2D94">
          <w:rPr>
            <w:rFonts w:cs="Calibri"/>
            <w:lang w:eastAsia="en-GB"/>
          </w:rPr>
          <w:delText>Case c.</w:delText>
        </w:r>
      </w:del>
      <w:ins w:id="2592" w:author="LUEJE Claudia" w:date="2023-06-26T17:59:00Z">
        <w:r w:rsidR="009865DD">
          <w:rPr>
            <w:szCs w:val="24"/>
          </w:rPr>
          <w:t>The list item</w:t>
        </w:r>
      </w:ins>
      <w:r w:rsidR="009865DD">
        <w:rPr>
          <w:szCs w:val="24"/>
        </w:rPr>
        <w:t xml:space="preserve"> above</w:t>
      </w:r>
      <w:del w:id="2593" w:author="LUEJE Claudia" w:date="2023-06-26T17:59:00Z">
        <w:r w:rsidRPr="005C2D94">
          <w:rPr>
            <w:rFonts w:cs="Calibri"/>
            <w:lang w:eastAsia="en-GB"/>
          </w:rPr>
          <w:delText>,</w:delText>
        </w:r>
      </w:del>
      <w:r w:rsidR="009865DD">
        <w:rPr>
          <w:szCs w:val="24"/>
        </w:rPr>
        <w:t xml:space="preserve"> </w:t>
      </w:r>
      <w:r w:rsidR="001332BD" w:rsidRPr="00E956F7">
        <w:rPr>
          <w:szCs w:val="24"/>
        </w:rPr>
        <w:t xml:space="preserve">of inter-part contacts, is addressed by </w:t>
      </w:r>
      <w:del w:id="2594" w:author="LUEJE Claudia" w:date="2023-06-26T17:59:00Z">
        <w:r w:rsidRPr="005C2D94">
          <w:rPr>
            <w:rFonts w:cs="Calibri"/>
            <w:lang w:eastAsia="en-GB"/>
          </w:rPr>
          <w:delText xml:space="preserve">sections </w:delText>
        </w:r>
      </w:del>
      <w:ins w:id="2595" w:author="LUEJE Claudia" w:date="2023-06-26T17:59:00Z">
        <w:r w:rsidR="009865DD" w:rsidRPr="009865DD">
          <w:rPr>
            <w:rStyle w:val="citesec"/>
          </w:rPr>
          <w:t>9</w:t>
        </w:r>
        <w:r w:rsidR="001332BD" w:rsidRPr="009865DD">
          <w:rPr>
            <w:rStyle w:val="citesec"/>
          </w:rPr>
          <w:t>.</w:t>
        </w:r>
      </w:ins>
      <w:r w:rsidR="009865DD" w:rsidRPr="009865DD">
        <w:rPr>
          <w:rStyle w:val="citesec"/>
        </w:rPr>
        <w:t>5</w:t>
      </w:r>
      <w:r w:rsidR="001332BD" w:rsidRPr="009865DD">
        <w:rPr>
          <w:rStyle w:val="citesec"/>
        </w:rPr>
        <w:t>.</w:t>
      </w:r>
      <w:del w:id="2596" w:author="LUEJE Claudia" w:date="2023-06-26T17:59:00Z">
        <w:r w:rsidRPr="005C2D94">
          <w:rPr>
            <w:rFonts w:cs="Calibri"/>
            <w:lang w:eastAsia="en-GB"/>
          </w:rPr>
          <w:delText>3.</w:delText>
        </w:r>
      </w:del>
      <w:r w:rsidR="001332BD" w:rsidRPr="009865DD">
        <w:rPr>
          <w:rStyle w:val="citesec"/>
        </w:rPr>
        <w:t>2</w:t>
      </w:r>
      <w:r w:rsidR="001332BD" w:rsidRPr="00E956F7">
        <w:rPr>
          <w:szCs w:val="24"/>
        </w:rPr>
        <w:t xml:space="preserve"> </w:t>
      </w:r>
      <w:del w:id="2597" w:author="LUEJE Claudia" w:date="2023-06-26T17:59:00Z">
        <w:r w:rsidRPr="005C2D94">
          <w:rPr>
            <w:rFonts w:cs="Calibri"/>
            <w:lang w:eastAsia="en-GB"/>
          </w:rPr>
          <w:delText>(</w:delText>
        </w:r>
        <w:r w:rsidRPr="00F54804">
          <w:rPr>
            <w:rFonts w:cs="Calibri"/>
            <w:lang w:eastAsia="en-GB"/>
          </w:rPr>
          <w:fldChar w:fldCharType="begin"/>
        </w:r>
        <w:r w:rsidRPr="00F54804">
          <w:rPr>
            <w:rFonts w:cs="Calibri"/>
            <w:lang w:eastAsia="en-GB"/>
          </w:rPr>
          <w:delInstrText xml:space="preserve"> REF _Ref414608310 \h </w:delInstrText>
        </w:r>
        <w:r w:rsidRPr="00F54804">
          <w:rPr>
            <w:rFonts w:cs="Calibri"/>
            <w:lang w:eastAsia="en-GB"/>
          </w:rPr>
        </w:r>
        <w:r w:rsidRPr="00F54804">
          <w:rPr>
            <w:rFonts w:cs="Calibri"/>
            <w:lang w:eastAsia="en-GB"/>
          </w:rPr>
          <w:fldChar w:fldCharType="separate"/>
        </w:r>
        <w:r w:rsidR="0067475A" w:rsidRPr="005C2D94">
          <w:delText>Contacts and Friction</w:delText>
        </w:r>
        <w:r w:rsidRPr="00F54804">
          <w:rPr>
            <w:rFonts w:cs="Calibri"/>
            <w:lang w:eastAsia="en-GB"/>
          </w:rPr>
          <w:fldChar w:fldCharType="end"/>
        </w:r>
        <w:r w:rsidRPr="00F54804">
          <w:rPr>
            <w:rFonts w:cs="Calibri"/>
            <w:lang w:eastAsia="en-GB"/>
          </w:rPr>
          <w:delText xml:space="preserve">) and </w:delText>
        </w:r>
        <w:r w:rsidRPr="00F54804">
          <w:rPr>
            <w:rFonts w:cs="Calibri"/>
            <w:lang w:eastAsia="en-GB"/>
          </w:rPr>
          <w:fldChar w:fldCharType="begin"/>
        </w:r>
        <w:r w:rsidRPr="00F54804">
          <w:rPr>
            <w:rFonts w:cs="Calibri"/>
            <w:lang w:eastAsia="en-GB"/>
          </w:rPr>
          <w:delInstrText xml:space="preserve"> REF _Ref414837767 \w \h </w:delInstrText>
        </w:r>
        <w:r w:rsidRPr="00F54804">
          <w:rPr>
            <w:rFonts w:cs="Calibri"/>
            <w:lang w:eastAsia="en-GB"/>
          </w:rPr>
        </w:r>
        <w:r w:rsidRPr="00F54804">
          <w:rPr>
            <w:rFonts w:cs="Calibri"/>
            <w:lang w:eastAsia="en-GB"/>
          </w:rPr>
          <w:fldChar w:fldCharType="separate"/>
        </w:r>
        <w:r w:rsidR="0067475A">
          <w:rPr>
            <w:rFonts w:cs="Calibri"/>
            <w:lang w:eastAsia="en-GB"/>
          </w:rPr>
          <w:delText>4.4.3.6</w:delText>
        </w:r>
        <w:r w:rsidRPr="00F54804">
          <w:rPr>
            <w:rFonts w:cs="Calibri"/>
            <w:lang w:eastAsia="en-GB"/>
          </w:rPr>
          <w:fldChar w:fldCharType="end"/>
        </w:r>
        <w:r w:rsidRPr="00F54804">
          <w:rPr>
            <w:rFonts w:cs="Calibri"/>
            <w:lang w:eastAsia="en-GB"/>
          </w:rPr>
          <w:delText xml:space="preserve"> (</w:delText>
        </w:r>
        <w:r w:rsidRPr="00F54804">
          <w:rPr>
            <w:rFonts w:cs="Calibri"/>
            <w:lang w:eastAsia="en-GB"/>
          </w:rPr>
          <w:fldChar w:fldCharType="begin"/>
        </w:r>
        <w:r w:rsidRPr="00F54804">
          <w:rPr>
            <w:rFonts w:cs="Calibri"/>
            <w:lang w:eastAsia="en-GB"/>
          </w:rPr>
          <w:delInstrText xml:space="preserve"> REF _Ref414837767 \h </w:delInstrText>
        </w:r>
        <w:r w:rsidRPr="00F54804">
          <w:rPr>
            <w:rFonts w:cs="Calibri"/>
            <w:lang w:eastAsia="en-GB"/>
          </w:rPr>
        </w:r>
        <w:r w:rsidRPr="00F54804">
          <w:rPr>
            <w:rFonts w:cs="Calibri"/>
            <w:lang w:eastAsia="en-GB"/>
          </w:rPr>
          <w:fldChar w:fldCharType="separate"/>
        </w:r>
        <w:r w:rsidR="0067475A" w:rsidRPr="001E4607">
          <w:delText>Local Contact</w:delText>
        </w:r>
        <w:r w:rsidR="0067475A" w:rsidRPr="00BD52D7">
          <w:delText xml:space="preserve"> Properties</w:delText>
        </w:r>
        <w:r w:rsidRPr="00F54804">
          <w:rPr>
            <w:rFonts w:cs="Calibri"/>
            <w:lang w:eastAsia="en-GB"/>
          </w:rPr>
          <w:fldChar w:fldCharType="end"/>
        </w:r>
        <w:r w:rsidRPr="00F54804">
          <w:rPr>
            <w:rFonts w:cs="Calibri"/>
            <w:lang w:eastAsia="en-GB"/>
          </w:rPr>
          <w:delText>).</w:delText>
        </w:r>
      </w:del>
      <w:ins w:id="2598" w:author="LUEJE Claudia" w:date="2023-06-26T17:59:00Z">
        <w:r w:rsidR="001332BD" w:rsidRPr="00E956F7">
          <w:rPr>
            <w:szCs w:val="24"/>
          </w:rPr>
          <w:t>(</w:t>
        </w:r>
        <w:r w:rsidR="009865DD">
          <w:rPr>
            <w:szCs w:val="24"/>
          </w:rPr>
          <w:t>this subclause</w:t>
        </w:r>
        <w:r w:rsidR="001332BD" w:rsidRPr="00E956F7">
          <w:rPr>
            <w:szCs w:val="24"/>
          </w:rPr>
          <w:t xml:space="preserve">) and </w:t>
        </w:r>
        <w:r w:rsidR="001332BD" w:rsidRPr="00E956F7">
          <w:rPr>
            <w:rStyle w:val="citesec"/>
            <w:szCs w:val="24"/>
          </w:rPr>
          <w:t>7.4.3.6</w:t>
        </w:r>
        <w:r w:rsidR="001332BD" w:rsidRPr="00E956F7">
          <w:rPr>
            <w:szCs w:val="24"/>
          </w:rPr>
          <w:t xml:space="preserve"> (Local </w:t>
        </w:r>
        <w:r w:rsidR="009865DD">
          <w:rPr>
            <w:szCs w:val="24"/>
          </w:rPr>
          <w:t>c</w:t>
        </w:r>
        <w:r w:rsidR="001332BD" w:rsidRPr="00E956F7">
          <w:rPr>
            <w:szCs w:val="24"/>
          </w:rPr>
          <w:t xml:space="preserve">ontact </w:t>
        </w:r>
        <w:r w:rsidR="009865DD">
          <w:rPr>
            <w:szCs w:val="24"/>
          </w:rPr>
          <w:t>p</w:t>
        </w:r>
        <w:r w:rsidR="001332BD" w:rsidRPr="00E956F7">
          <w:rPr>
            <w:szCs w:val="24"/>
          </w:rPr>
          <w:t>roperties).</w:t>
        </w:r>
      </w:ins>
    </w:p>
    <w:p w14:paraId="4055CC89" w14:textId="1FDC0673" w:rsidR="001332BD" w:rsidRPr="00E956F7" w:rsidRDefault="00FC68DB">
      <w:pPr>
        <w:pStyle w:val="BodyText"/>
        <w:autoSpaceDE w:val="0"/>
        <w:autoSpaceDN w:val="0"/>
        <w:adjustRightInd w:val="0"/>
        <w:rPr>
          <w:szCs w:val="24"/>
        </w:rPr>
      </w:pPr>
      <w:del w:id="2599" w:author="LUEJE Claudia" w:date="2023-06-26T17:59:00Z">
        <w:r w:rsidRPr="005C2D94">
          <w:rPr>
            <w:rFonts w:cs="Calibri"/>
            <w:lang w:eastAsia="en-GB"/>
          </w:rPr>
          <w:delText>Case d.</w:delText>
        </w:r>
      </w:del>
      <w:ins w:id="2600" w:author="LUEJE Claudia" w:date="2023-06-26T17:59:00Z">
        <w:r w:rsidR="009865DD">
          <w:rPr>
            <w:szCs w:val="24"/>
          </w:rPr>
          <w:t>The list item</w:t>
        </w:r>
      </w:ins>
      <w:r w:rsidR="009865DD">
        <w:rPr>
          <w:szCs w:val="24"/>
        </w:rPr>
        <w:t xml:space="preserve"> above</w:t>
      </w:r>
      <w:r w:rsidR="001332BD" w:rsidRPr="00E956F7">
        <w:rPr>
          <w:szCs w:val="24"/>
        </w:rPr>
        <w:t xml:space="preserve">, of the thread contact, is addressed in </w:t>
      </w:r>
      <w:del w:id="2601" w:author="LUEJE Claudia" w:date="2023-06-26T17:59:00Z">
        <w:r w:rsidRPr="005C2D94">
          <w:rPr>
            <w:rFonts w:cs="Calibri"/>
            <w:lang w:eastAsia="en-GB"/>
          </w:rPr>
          <w:delText xml:space="preserve">section </w:delText>
        </w:r>
        <w:r w:rsidRPr="00F54804">
          <w:rPr>
            <w:rFonts w:cs="Calibri"/>
            <w:lang w:eastAsia="en-GB"/>
          </w:rPr>
          <w:fldChar w:fldCharType="begin"/>
        </w:r>
        <w:r w:rsidRPr="00F54804">
          <w:rPr>
            <w:rFonts w:cs="Calibri"/>
            <w:lang w:eastAsia="en-GB"/>
          </w:rPr>
          <w:delInstrText xml:space="preserve"> REF _Ref34740002 \r \h </w:delInstrText>
        </w:r>
        <w:r w:rsidRPr="00F54804">
          <w:rPr>
            <w:rFonts w:cs="Calibri"/>
            <w:lang w:eastAsia="en-GB"/>
          </w:rPr>
        </w:r>
        <w:r w:rsidRPr="00F54804">
          <w:rPr>
            <w:rFonts w:cs="Calibri"/>
            <w:lang w:eastAsia="en-GB"/>
          </w:rPr>
          <w:fldChar w:fldCharType="separate"/>
        </w:r>
        <w:r w:rsidR="0067475A">
          <w:rPr>
            <w:rFonts w:cs="Calibri"/>
            <w:lang w:eastAsia="en-GB"/>
          </w:rPr>
          <w:delText>6.5.3</w:delText>
        </w:r>
        <w:r w:rsidRPr="00F54804">
          <w:rPr>
            <w:rFonts w:cs="Calibri"/>
            <w:lang w:eastAsia="en-GB"/>
          </w:rPr>
          <w:fldChar w:fldCharType="end"/>
        </w:r>
        <w:r w:rsidRPr="00F54804">
          <w:rPr>
            <w:rFonts w:cs="Calibri"/>
            <w:lang w:eastAsia="en-GB"/>
          </w:rPr>
          <w:delText>  (</w:delText>
        </w:r>
        <w:r w:rsidRPr="00F54804">
          <w:rPr>
            <w:rFonts w:cs="Calibri"/>
            <w:lang w:eastAsia="en-GB"/>
          </w:rPr>
          <w:fldChar w:fldCharType="begin"/>
        </w:r>
        <w:r w:rsidRPr="00F54804">
          <w:rPr>
            <w:rFonts w:cs="Calibri"/>
            <w:lang w:eastAsia="en-GB"/>
          </w:rPr>
          <w:delInstrText xml:space="preserve"> REF _Ref34740021 \h </w:delInstrText>
        </w:r>
        <w:r w:rsidRPr="00F54804">
          <w:rPr>
            <w:rFonts w:cs="Calibri"/>
            <w:lang w:eastAsia="en-GB"/>
          </w:rPr>
        </w:r>
        <w:r w:rsidRPr="00F54804">
          <w:rPr>
            <w:rFonts w:cs="Calibri"/>
            <w:lang w:eastAsia="en-GB"/>
          </w:rPr>
          <w:fldChar w:fldCharType="separate"/>
        </w:r>
        <w:r w:rsidR="0067475A" w:rsidRPr="00F54804">
          <w:delText xml:space="preserve">Definition </w:delText>
        </w:r>
        <w:r w:rsidR="0067475A" w:rsidRPr="00F54804">
          <w:rPr>
            <w:szCs w:val="30"/>
          </w:rPr>
          <w:delText xml:space="preserve">of </w:delText>
        </w:r>
        <w:r w:rsidR="0067475A" w:rsidRPr="005C2D94">
          <w:rPr>
            <w:szCs w:val="30"/>
          </w:rPr>
          <w:delText xml:space="preserve">element </w:delText>
        </w:r>
        <w:r w:rsidR="0067475A" w:rsidRPr="005C2D94">
          <w:rPr>
            <w:rFonts w:ascii="Courier New" w:hAnsi="Courier New" w:cs="Courier New"/>
            <w:i/>
            <w:szCs w:val="30"/>
          </w:rPr>
          <w:delText>&lt;threaded_connection/</w:delText>
        </w:r>
        <w:r w:rsidR="0067475A" w:rsidRPr="001E4607">
          <w:rPr>
            <w:rFonts w:ascii="Courier New" w:hAnsi="Courier New" w:cs="Courier New"/>
            <w:i/>
            <w:szCs w:val="30"/>
          </w:rPr>
          <w:delText>&gt;</w:delText>
        </w:r>
        <w:r w:rsidRPr="00F54804">
          <w:rPr>
            <w:rFonts w:cs="Calibri"/>
            <w:lang w:eastAsia="en-GB"/>
          </w:rPr>
          <w:fldChar w:fldCharType="end"/>
        </w:r>
        <w:r w:rsidRPr="00F54804">
          <w:rPr>
            <w:rFonts w:cs="Calibri"/>
            <w:lang w:eastAsia="en-GB"/>
          </w:rPr>
          <w:delText>).</w:delText>
        </w:r>
      </w:del>
      <w:ins w:id="2602" w:author="LUEJE Claudia" w:date="2023-06-26T17:59:00Z">
        <w:r w:rsidR="001332BD" w:rsidRPr="00E956F7">
          <w:rPr>
            <w:rStyle w:val="citesec"/>
            <w:szCs w:val="24"/>
          </w:rPr>
          <w:t>9.5.3</w:t>
        </w:r>
        <w:r w:rsidR="001332BD" w:rsidRPr="00E956F7">
          <w:rPr>
            <w:szCs w:val="24"/>
          </w:rPr>
          <w:t xml:space="preserve"> (Definition of element </w:t>
        </w:r>
        <w:r w:rsidR="001332BD" w:rsidRPr="00483F25">
          <w:rPr>
            <w:rStyle w:val="ISOCode"/>
          </w:rPr>
          <w:t>&lt;threaded_connection/&gt;</w:t>
        </w:r>
        <w:r w:rsidR="001332BD" w:rsidRPr="00E956F7">
          <w:rPr>
            <w:szCs w:val="24"/>
          </w:rPr>
          <w:t>).</w:t>
        </w:r>
      </w:ins>
    </w:p>
    <w:p w14:paraId="36947106" w14:textId="56F02D10" w:rsidR="001332BD" w:rsidRPr="00E956F7" w:rsidRDefault="001332BD" w:rsidP="00423A17">
      <w:pPr>
        <w:pStyle w:val="BodyText"/>
      </w:pPr>
      <w:r w:rsidRPr="00E956F7">
        <w:t xml:space="preserve">EXAMPLE </w:t>
      </w:r>
      <w:del w:id="2603" w:author="LUEJE Claudia" w:date="2023-06-26T17:59:00Z">
        <w:r w:rsidR="00FC68DB" w:rsidRPr="005C2D94">
          <w:rPr>
            <w:lang w:eastAsia="en-GB"/>
          </w:rPr>
          <w:delText>A</w:delText>
        </w:r>
        <w:r w:rsidR="00316FAA">
          <w:rPr>
            <w:lang w:eastAsia="en-GB"/>
          </w:rPr>
          <w:delText xml:space="preserve">   </w:delText>
        </w:r>
      </w:del>
      <w:ins w:id="2604" w:author="LUEJE Claudia" w:date="2023-06-26T17:59:00Z">
        <w:r w:rsidR="00E26EF8">
          <w:t>1</w:t>
        </w:r>
      </w:ins>
      <w:r w:rsidRPr="00E956F7">
        <w:t xml:space="preserve"> Bolted </w:t>
      </w:r>
      <w:r w:rsidR="00E26EF8">
        <w:t>j</w:t>
      </w:r>
      <w:r w:rsidRPr="00E956F7">
        <w:t>oint with washer definition</w:t>
      </w:r>
    </w:p>
    <w:p w14:paraId="6A858749" w14:textId="77777777" w:rsidR="006679AB" w:rsidRDefault="006679AB" w:rsidP="006679AB">
      <w:pPr>
        <w:pStyle w:val="Code-"/>
      </w:pPr>
      <w:r w:rsidRPr="00E45DCE">
        <w:t xml:space="preserve">    </w:t>
      </w:r>
      <w:r w:rsidR="001332BD" w:rsidRPr="00E45DCE">
        <w:rPr>
          <w:szCs w:val="24"/>
        </w:rPr>
        <w:t>&lt;connection_group id="1"&gt;</w:t>
      </w:r>
    </w:p>
    <w:p w14:paraId="16B42EDA" w14:textId="77777777" w:rsidR="006679AB" w:rsidRDefault="006679AB" w:rsidP="006679AB">
      <w:pPr>
        <w:pStyle w:val="Code-"/>
      </w:pPr>
      <w:r>
        <w:t xml:space="preserve">    </w:t>
      </w:r>
      <w:r w:rsidR="001332BD" w:rsidRPr="00E45DCE">
        <w:t xml:space="preserve">   &lt;connected_to&gt;</w:t>
      </w:r>
    </w:p>
    <w:p w14:paraId="10081C5C" w14:textId="77777777" w:rsidR="006679AB" w:rsidRDefault="006679AB" w:rsidP="006679AB">
      <w:pPr>
        <w:pStyle w:val="Code-"/>
      </w:pPr>
      <w:r>
        <w:t xml:space="preserve">    </w:t>
      </w:r>
      <w:r w:rsidR="001332BD" w:rsidRPr="00E45DCE">
        <w:t xml:space="preserve">      &lt;part index="1" label="PART_7000400"/&gt;</w:t>
      </w:r>
    </w:p>
    <w:p w14:paraId="3E2A5C9D" w14:textId="77777777" w:rsidR="006679AB" w:rsidRDefault="006679AB" w:rsidP="006679AB">
      <w:pPr>
        <w:pStyle w:val="Code-"/>
      </w:pPr>
      <w:r>
        <w:t xml:space="preserve">    </w:t>
      </w:r>
      <w:r w:rsidR="001332BD" w:rsidRPr="00E45DCE">
        <w:t xml:space="preserve">      &lt;part index="2" label="PART_7100100"/&gt;</w:t>
      </w:r>
    </w:p>
    <w:p w14:paraId="35174D68" w14:textId="77777777" w:rsidR="006679AB" w:rsidRDefault="006679AB" w:rsidP="006679AB">
      <w:pPr>
        <w:pStyle w:val="Code-"/>
      </w:pPr>
      <w:r>
        <w:t xml:space="preserve">    </w:t>
      </w:r>
      <w:r w:rsidR="001332BD" w:rsidRPr="00E45DCE">
        <w:t xml:space="preserve">      &lt;part index="5" label="PART_5000300"/&gt;</w:t>
      </w:r>
    </w:p>
    <w:p w14:paraId="03EB8EF2" w14:textId="77777777" w:rsidR="006679AB" w:rsidRDefault="006679AB" w:rsidP="006679AB">
      <w:pPr>
        <w:pStyle w:val="Code-"/>
      </w:pPr>
      <w:r>
        <w:t xml:space="preserve">    </w:t>
      </w:r>
      <w:r w:rsidR="001332BD" w:rsidRPr="00E45DCE">
        <w:t xml:space="preserve">      &lt;part index="6" label="PART_5000800"/&gt;</w:t>
      </w:r>
    </w:p>
    <w:p w14:paraId="646348B1" w14:textId="77777777" w:rsidR="006679AB" w:rsidRDefault="006679AB" w:rsidP="006679AB">
      <w:pPr>
        <w:pStyle w:val="Code-"/>
      </w:pPr>
      <w:r>
        <w:t xml:space="preserve">    </w:t>
      </w:r>
      <w:r w:rsidR="001332BD" w:rsidRPr="00E45DCE">
        <w:t xml:space="preserve">   &lt;/connected_to&gt;</w:t>
      </w:r>
    </w:p>
    <w:p w14:paraId="10679692" w14:textId="77777777" w:rsidR="006679AB" w:rsidRDefault="006679AB" w:rsidP="006679AB">
      <w:pPr>
        <w:pStyle w:val="Code-"/>
      </w:pPr>
      <w:r>
        <w:t xml:space="preserve">    </w:t>
      </w:r>
      <w:r w:rsidR="001332BD" w:rsidRPr="00E45DCE">
        <w:t xml:space="preserve">   &lt;connection_list&gt;</w:t>
      </w:r>
    </w:p>
    <w:p w14:paraId="4E047CB9" w14:textId="77777777" w:rsidR="006679AB" w:rsidRDefault="006679AB" w:rsidP="006679AB">
      <w:pPr>
        <w:pStyle w:val="Code-"/>
      </w:pPr>
      <w:r>
        <w:t xml:space="preserve">    </w:t>
      </w:r>
      <w:r w:rsidR="001332BD" w:rsidRPr="00E45DCE">
        <w:t xml:space="preserve">     &lt;connection_0d label="BOLT_135"&gt; &lt;!-- bolt with washers --&gt;</w:t>
      </w:r>
    </w:p>
    <w:p w14:paraId="0AFE9E39" w14:textId="77777777" w:rsidR="006679AB" w:rsidRDefault="006679AB" w:rsidP="006679AB">
      <w:pPr>
        <w:pStyle w:val="Code-"/>
      </w:pPr>
      <w:r>
        <w:t xml:space="preserve">    </w:t>
      </w:r>
      <w:r w:rsidR="001332BD" w:rsidRPr="00E45DCE">
        <w:t xml:space="preserve">       &lt;loc&gt; 84 60 10 &lt;/loc&gt;</w:t>
      </w:r>
    </w:p>
    <w:p w14:paraId="7468B459" w14:textId="77777777" w:rsidR="006679AB" w:rsidRDefault="006679AB" w:rsidP="006679AB">
      <w:pPr>
        <w:pStyle w:val="Code-"/>
      </w:pPr>
      <w:r>
        <w:t xml:space="preserve">    </w:t>
      </w:r>
      <w:r w:rsidR="001332BD" w:rsidRPr="00E45DCE">
        <w:t xml:space="preserve">       &lt;!-- Friction is "head to washer": --&gt;</w:t>
      </w:r>
    </w:p>
    <w:p w14:paraId="4DBC6C44" w14:textId="77777777" w:rsidR="006679AB" w:rsidRDefault="006679AB" w:rsidP="006679AB">
      <w:pPr>
        <w:pStyle w:val="Code-"/>
      </w:pPr>
      <w:r>
        <w:t xml:space="preserve">    </w:t>
      </w:r>
      <w:r w:rsidR="001332BD" w:rsidRPr="00E45DCE">
        <w:t xml:space="preserve">       &lt;threaded_connection length="50"</w:t>
      </w:r>
    </w:p>
    <w:p w14:paraId="49FE619F" w14:textId="77777777" w:rsidR="006679AB" w:rsidRDefault="006679AB" w:rsidP="006679AB">
      <w:pPr>
        <w:pStyle w:val="Code-"/>
      </w:pPr>
      <w:r>
        <w:t xml:space="preserve">    </w:t>
      </w:r>
      <w:r w:rsidR="001332BD" w:rsidRPr="00E45DCE">
        <w:t xml:space="preserve">                            static_friction="0.8"</w:t>
      </w:r>
    </w:p>
    <w:p w14:paraId="627171C9" w14:textId="77777777" w:rsidR="006679AB" w:rsidRDefault="006679AB" w:rsidP="006679AB">
      <w:pPr>
        <w:pStyle w:val="Code-"/>
      </w:pPr>
      <w:r>
        <w:t xml:space="preserve">    </w:t>
      </w:r>
      <w:r w:rsidR="001332BD" w:rsidRPr="00E45DCE">
        <w:t xml:space="preserve">                            thread_static_friction="0.8"&gt;</w:t>
      </w:r>
    </w:p>
    <w:p w14:paraId="54213D93" w14:textId="77777777" w:rsidR="006679AB" w:rsidRPr="00D72F0B" w:rsidRDefault="006679AB" w:rsidP="006679AB">
      <w:pPr>
        <w:pStyle w:val="Code-"/>
        <w:rPr>
          <w:lang w:val="en-US"/>
        </w:rPr>
      </w:pPr>
      <w:r w:rsidRPr="00D72F0B">
        <w:rPr>
          <w:lang w:val="en-US"/>
        </w:rPr>
        <w:t xml:space="preserve">    </w:t>
      </w:r>
      <w:r w:rsidR="001332BD" w:rsidRPr="00D72F0B">
        <w:rPr>
          <w:lang w:val="en-US"/>
        </w:rPr>
        <w:t xml:space="preserve">          &lt;normal_direction x="0" y="0" z="-10"/&gt;</w:t>
      </w:r>
    </w:p>
    <w:p w14:paraId="08ED3F48" w14:textId="77777777" w:rsidR="006679AB" w:rsidRDefault="006679AB" w:rsidP="006679AB">
      <w:pPr>
        <w:pStyle w:val="Code-"/>
      </w:pPr>
      <w:r w:rsidRPr="00D72F0B">
        <w:rPr>
          <w:lang w:val="en-US"/>
        </w:rPr>
        <w:t xml:space="preserve">    </w:t>
      </w:r>
      <w:r w:rsidR="001332BD" w:rsidRPr="00D72F0B">
        <w:rPr>
          <w:lang w:val="en-US"/>
        </w:rPr>
        <w:t xml:space="preserve">          </w:t>
      </w:r>
      <w:r w:rsidR="001332BD" w:rsidRPr="00E45DCE">
        <w:t>&lt;!-- Washer next to head with its friction to 1st part --&gt;</w:t>
      </w:r>
    </w:p>
    <w:p w14:paraId="6F8F899B" w14:textId="77777777" w:rsidR="006679AB" w:rsidRDefault="006679AB" w:rsidP="006679AB">
      <w:pPr>
        <w:pStyle w:val="Code-"/>
      </w:pPr>
      <w:r>
        <w:t xml:space="preserve">    </w:t>
      </w:r>
      <w:r w:rsidR="001332BD" w:rsidRPr="00E45DCE">
        <w:t xml:space="preserve">          &lt;washer outer_diameter="20" attached="false" static_friction="0.8" /&gt;</w:t>
      </w:r>
    </w:p>
    <w:p w14:paraId="5F26C65B" w14:textId="77777777" w:rsidR="006679AB" w:rsidRDefault="006679AB" w:rsidP="006679AB">
      <w:pPr>
        <w:pStyle w:val="Code-"/>
      </w:pPr>
      <w:r>
        <w:t xml:space="preserve">    </w:t>
      </w:r>
      <w:r w:rsidR="001332BD" w:rsidRPr="00E45DCE">
        <w:t xml:space="preserve">          &lt;bolt&gt;</w:t>
      </w:r>
    </w:p>
    <w:p w14:paraId="0DD38BC9" w14:textId="77777777" w:rsidR="006679AB" w:rsidRDefault="006679AB" w:rsidP="006679AB">
      <w:pPr>
        <w:pStyle w:val="Code-"/>
      </w:pPr>
      <w:r>
        <w:t xml:space="preserve">    </w:t>
      </w:r>
      <w:r w:rsidR="001332BD" w:rsidRPr="00E45DCE">
        <w:t xml:space="preserve">             &lt;!-- Friction is "nut to washer" --&gt;</w:t>
      </w:r>
    </w:p>
    <w:p w14:paraId="48CA046F" w14:textId="77777777" w:rsidR="006679AB" w:rsidRDefault="006679AB" w:rsidP="006679AB">
      <w:pPr>
        <w:pStyle w:val="Code-"/>
      </w:pPr>
      <w:r>
        <w:t xml:space="preserve">    </w:t>
      </w:r>
      <w:r w:rsidR="001332BD" w:rsidRPr="00E45DCE">
        <w:t xml:space="preserve">             &lt;nut diameter="16." static_friction="0.8"&gt;</w:t>
      </w:r>
    </w:p>
    <w:p w14:paraId="78AE9A05" w14:textId="77777777" w:rsidR="006679AB" w:rsidRDefault="006679AB" w:rsidP="006679AB">
      <w:pPr>
        <w:pStyle w:val="Code-"/>
      </w:pPr>
      <w:r>
        <w:t xml:space="preserve">    </w:t>
      </w:r>
      <w:r w:rsidR="001332BD" w:rsidRPr="00E45DCE">
        <w:t xml:space="preserve">               &lt;!-- Washer next to nut with its friction to last part --&gt;</w:t>
      </w:r>
    </w:p>
    <w:p w14:paraId="665B297B" w14:textId="77777777" w:rsidR="006679AB" w:rsidRDefault="006679AB" w:rsidP="006679AB">
      <w:pPr>
        <w:pStyle w:val="Code-"/>
      </w:pPr>
      <w:r>
        <w:t xml:space="preserve">    </w:t>
      </w:r>
      <w:r w:rsidR="001332BD" w:rsidRPr="00E45DCE">
        <w:t xml:space="preserve">               </w:t>
      </w:r>
      <w:r w:rsidR="001332BD" w:rsidRPr="00E45DCE">
        <w:rPr>
          <w:b/>
        </w:rPr>
        <w:t>&lt;washer outer_diameter="25" attached="false" static_friction="0.8" /&gt;</w:t>
      </w:r>
    </w:p>
    <w:p w14:paraId="214B8122" w14:textId="77777777" w:rsidR="006679AB" w:rsidRDefault="006679AB" w:rsidP="006679AB">
      <w:pPr>
        <w:pStyle w:val="Code-"/>
      </w:pPr>
      <w:r>
        <w:t xml:space="preserve">    </w:t>
      </w:r>
      <w:r w:rsidR="001332BD" w:rsidRPr="00E45DCE">
        <w:t xml:space="preserve">             &lt;/nut&gt;</w:t>
      </w:r>
    </w:p>
    <w:p w14:paraId="51749273" w14:textId="77777777" w:rsidR="006679AB" w:rsidRDefault="006679AB" w:rsidP="006679AB">
      <w:pPr>
        <w:pStyle w:val="Code-"/>
      </w:pPr>
      <w:r>
        <w:t xml:space="preserve">    </w:t>
      </w:r>
      <w:r w:rsidR="00842658" w:rsidRPr="00E45DCE">
        <w:t xml:space="preserve">    </w:t>
      </w:r>
      <w:r w:rsidR="001332BD" w:rsidRPr="00E45DCE">
        <w:t xml:space="preserve">      &lt;/bolt&gt;</w:t>
      </w:r>
    </w:p>
    <w:p w14:paraId="323A506D" w14:textId="77777777" w:rsidR="006679AB" w:rsidRDefault="006679AB" w:rsidP="006679AB">
      <w:pPr>
        <w:pStyle w:val="Code-"/>
      </w:pPr>
      <w:r>
        <w:t xml:space="preserve">    </w:t>
      </w:r>
      <w:r w:rsidR="001332BD" w:rsidRPr="00E45DCE">
        <w:t xml:space="preserve">       &lt;/threaded_connection&gt;</w:t>
      </w:r>
    </w:p>
    <w:p w14:paraId="72F29644" w14:textId="027096F1" w:rsidR="006679AB" w:rsidRDefault="00842658" w:rsidP="006679AB">
      <w:pPr>
        <w:pStyle w:val="Code-"/>
      </w:pPr>
      <w:r w:rsidRPr="00E45DCE">
        <w:t> </w:t>
      </w:r>
    </w:p>
    <w:p w14:paraId="1D533E6F" w14:textId="77777777" w:rsidR="006679AB" w:rsidRDefault="006679AB" w:rsidP="006679AB">
      <w:pPr>
        <w:pStyle w:val="Code-"/>
      </w:pPr>
      <w:r>
        <w:t xml:space="preserve">    </w:t>
      </w:r>
      <w:r w:rsidR="001332BD" w:rsidRPr="00E45DCE">
        <w:t xml:space="preserve">       </w:t>
      </w:r>
      <w:r w:rsidR="001332BD" w:rsidRPr="00E45DCE">
        <w:rPr>
          <w:b/>
        </w:rPr>
        <w:t>&lt;contact_list&gt;</w:t>
      </w:r>
      <w:r w:rsidR="001332BD" w:rsidRPr="00E45DCE">
        <w:t xml:space="preserve">        &lt;!-- Local Contact definition, according to </w:t>
      </w:r>
      <w:r w:rsidR="001332BD" w:rsidRPr="00E45DCE">
        <w:rPr>
          <w:b/>
        </w:rPr>
        <w:t>5.3.2.5</w:t>
      </w:r>
      <w:r w:rsidR="001332BD" w:rsidRPr="00E45DCE">
        <w:t xml:space="preserve"> --&gt;</w:t>
      </w:r>
    </w:p>
    <w:p w14:paraId="72087076" w14:textId="77777777" w:rsidR="006679AB" w:rsidRDefault="006679AB" w:rsidP="006679AB">
      <w:pPr>
        <w:pStyle w:val="Code-"/>
      </w:pPr>
      <w:r>
        <w:t xml:space="preserve">    </w:t>
      </w:r>
      <w:r w:rsidR="001332BD" w:rsidRPr="00E45DCE">
        <w:t xml:space="preserve">           </w:t>
      </w:r>
      <w:r w:rsidR="001332BD" w:rsidRPr="00E45DCE">
        <w:rPr>
          <w:b/>
        </w:rPr>
        <w:t>&lt;contact&gt;</w:t>
      </w:r>
    </w:p>
    <w:p w14:paraId="330AA016" w14:textId="77777777" w:rsidR="006679AB" w:rsidRDefault="006679AB" w:rsidP="006679AB">
      <w:pPr>
        <w:pStyle w:val="Code-"/>
      </w:pPr>
      <w:r>
        <w:t xml:space="preserve">    </w:t>
      </w:r>
      <w:r w:rsidR="001332BD" w:rsidRPr="00E45DCE">
        <w:t xml:space="preserve">               &lt;partner part_index="1"/&gt;</w:t>
      </w:r>
    </w:p>
    <w:p w14:paraId="5FCD3972" w14:textId="77777777" w:rsidR="006679AB" w:rsidRDefault="006679AB" w:rsidP="006679AB">
      <w:pPr>
        <w:pStyle w:val="Code-"/>
      </w:pPr>
      <w:r>
        <w:t xml:space="preserve">    </w:t>
      </w:r>
      <w:r w:rsidR="001332BD" w:rsidRPr="00E45DCE">
        <w:t xml:space="preserve">               &lt;partner part_index="2"/&gt;</w:t>
      </w:r>
    </w:p>
    <w:p w14:paraId="1D09B097" w14:textId="77777777" w:rsidR="006679AB" w:rsidRDefault="006679AB" w:rsidP="006679AB">
      <w:pPr>
        <w:pStyle w:val="Code-"/>
      </w:pPr>
      <w:r>
        <w:t xml:space="preserve">    </w:t>
      </w:r>
      <w:r w:rsidR="001332BD" w:rsidRPr="00E45DCE">
        <w:t xml:space="preserve">               &lt;coefficients static_friction="0.8"/&gt;</w:t>
      </w:r>
    </w:p>
    <w:p w14:paraId="56FD9CFF" w14:textId="77777777" w:rsidR="00FC68DB" w:rsidRPr="0013175B" w:rsidRDefault="006679AB" w:rsidP="005E1116">
      <w:pPr>
        <w:pStyle w:val="XMLCode"/>
        <w:rPr>
          <w:del w:id="2605" w:author="LUEJE Claudia" w:date="2023-06-26T17:59:00Z"/>
          <w:b/>
          <w:color w:val="0070C0"/>
          <w:lang w:val="en-GB"/>
        </w:rPr>
      </w:pPr>
      <w:r>
        <w:t xml:space="preserve">    </w:t>
      </w:r>
      <w:r w:rsidR="001332BD" w:rsidRPr="00E45DCE">
        <w:t xml:space="preserve">       </w:t>
      </w:r>
      <w:del w:id="2606" w:author="LUEJE Claudia" w:date="2023-06-26T17:59:00Z">
        <w:r w:rsidR="00FC68DB" w:rsidRPr="0013175B">
          <w:rPr>
            <w:b/>
            <w:color w:val="0070C0"/>
            <w:lang w:val="en-GB"/>
          </w:rPr>
          <w:delText>&lt;/contact&gt;</w:delText>
        </w:r>
      </w:del>
    </w:p>
    <w:p w14:paraId="55A2FDEC" w14:textId="5A7CC8D6" w:rsidR="006679AB" w:rsidRDefault="00FC68DB" w:rsidP="006679AB">
      <w:pPr>
        <w:pStyle w:val="Code-"/>
      </w:pPr>
      <w:del w:id="2607" w:author="LUEJE Claudia" w:date="2023-06-26T17:59:00Z">
        <w:r w:rsidRPr="0013175B">
          <w:rPr>
            <w:b/>
            <w:color w:val="0070C0"/>
          </w:rPr>
          <w:delText xml:space="preserve">           &lt;</w:delText>
        </w:r>
      </w:del>
      <w:ins w:id="2608" w:author="LUEJE Claudia" w:date="2023-06-26T17:59:00Z">
        <w:r w:rsidR="001332BD" w:rsidRPr="00E45DCE">
          <w:t xml:space="preserve">    </w:t>
        </w:r>
        <w:r w:rsidR="001332BD" w:rsidRPr="00E45DCE">
          <w:rPr>
            <w:b/>
          </w:rPr>
          <w:t>&lt;/</w:t>
        </w:r>
      </w:ins>
      <w:r w:rsidR="001332BD" w:rsidRPr="00E45DCE">
        <w:rPr>
          <w:b/>
        </w:rPr>
        <w:t>contact&gt;</w:t>
      </w:r>
    </w:p>
    <w:p w14:paraId="0432EAB7" w14:textId="77777777" w:rsidR="006679AB" w:rsidRDefault="006679AB" w:rsidP="006679AB">
      <w:pPr>
        <w:pStyle w:val="Code-"/>
        <w:rPr>
          <w:ins w:id="2609" w:author="LUEJE Claudia" w:date="2023-06-26T17:59:00Z"/>
        </w:rPr>
      </w:pPr>
      <w:ins w:id="2610" w:author="LUEJE Claudia" w:date="2023-06-26T17:59:00Z">
        <w:r>
          <w:t xml:space="preserve">    </w:t>
        </w:r>
        <w:r w:rsidR="001332BD" w:rsidRPr="00E45DCE">
          <w:t xml:space="preserve">           </w:t>
        </w:r>
        <w:r w:rsidR="001332BD" w:rsidRPr="00E45DCE">
          <w:rPr>
            <w:b/>
          </w:rPr>
          <w:t>&lt;contact&gt;</w:t>
        </w:r>
      </w:ins>
    </w:p>
    <w:p w14:paraId="7B845D1A" w14:textId="77777777" w:rsidR="006679AB" w:rsidRDefault="006679AB" w:rsidP="006679AB">
      <w:pPr>
        <w:pStyle w:val="Code-"/>
      </w:pPr>
      <w:ins w:id="2611" w:author="LUEJE Claudia" w:date="2023-06-26T17:59:00Z">
        <w:r>
          <w:t xml:space="preserve">    </w:t>
        </w:r>
      </w:ins>
      <w:r w:rsidR="001332BD" w:rsidRPr="00E45DCE">
        <w:t xml:space="preserve">               &lt;partner part_index="2"/&gt;</w:t>
      </w:r>
    </w:p>
    <w:p w14:paraId="2FB40B89" w14:textId="77777777" w:rsidR="006679AB" w:rsidRDefault="006679AB" w:rsidP="006679AB">
      <w:pPr>
        <w:pStyle w:val="Code-"/>
      </w:pPr>
      <w:r>
        <w:t xml:space="preserve">    </w:t>
      </w:r>
      <w:r w:rsidR="001332BD" w:rsidRPr="00E45DCE">
        <w:t xml:space="preserve">               &lt;partner part_index="5"/&gt;</w:t>
      </w:r>
    </w:p>
    <w:p w14:paraId="71A34FF0" w14:textId="77777777" w:rsidR="006679AB" w:rsidRDefault="006679AB" w:rsidP="006679AB">
      <w:pPr>
        <w:pStyle w:val="Code-"/>
      </w:pPr>
      <w:r>
        <w:t xml:space="preserve">    </w:t>
      </w:r>
      <w:r w:rsidR="001332BD" w:rsidRPr="00E45DCE">
        <w:t xml:space="preserve">               &lt;coefficients static_friction="0.8"/&gt;</w:t>
      </w:r>
    </w:p>
    <w:p w14:paraId="0031B0A8" w14:textId="77777777" w:rsidR="00FC68DB" w:rsidRPr="0013175B" w:rsidRDefault="006679AB" w:rsidP="005E1116">
      <w:pPr>
        <w:pStyle w:val="XMLCode"/>
        <w:rPr>
          <w:del w:id="2612" w:author="LUEJE Claudia" w:date="2023-06-26T17:59:00Z"/>
          <w:b/>
          <w:color w:val="0070C0"/>
          <w:lang w:val="en-GB"/>
        </w:rPr>
      </w:pPr>
      <w:r>
        <w:t xml:space="preserve">    </w:t>
      </w:r>
      <w:r w:rsidR="001332BD" w:rsidRPr="00E45DCE">
        <w:t xml:space="preserve">       </w:t>
      </w:r>
      <w:del w:id="2613" w:author="LUEJE Claudia" w:date="2023-06-26T17:59:00Z">
        <w:r w:rsidR="00FC68DB" w:rsidRPr="0013175B">
          <w:rPr>
            <w:b/>
            <w:color w:val="0070C0"/>
            <w:lang w:val="en-GB"/>
          </w:rPr>
          <w:delText>&lt;/contact&gt;</w:delText>
        </w:r>
      </w:del>
    </w:p>
    <w:p w14:paraId="42BE5D12" w14:textId="0D52DAA0" w:rsidR="006679AB" w:rsidRDefault="00FC68DB" w:rsidP="006679AB">
      <w:pPr>
        <w:pStyle w:val="Code-"/>
      </w:pPr>
      <w:del w:id="2614" w:author="LUEJE Claudia" w:date="2023-06-26T17:59:00Z">
        <w:r w:rsidRPr="0013175B">
          <w:rPr>
            <w:b/>
            <w:color w:val="0070C0"/>
          </w:rPr>
          <w:delText xml:space="preserve">           &lt;</w:delText>
        </w:r>
      </w:del>
      <w:ins w:id="2615" w:author="LUEJE Claudia" w:date="2023-06-26T17:59:00Z">
        <w:r w:rsidR="001332BD" w:rsidRPr="00E45DCE">
          <w:t xml:space="preserve">    </w:t>
        </w:r>
        <w:r w:rsidR="001332BD" w:rsidRPr="00E45DCE">
          <w:rPr>
            <w:b/>
          </w:rPr>
          <w:t>&lt;/</w:t>
        </w:r>
      </w:ins>
      <w:r w:rsidR="001332BD" w:rsidRPr="00E45DCE">
        <w:rPr>
          <w:b/>
        </w:rPr>
        <w:t>contact&gt;</w:t>
      </w:r>
    </w:p>
    <w:p w14:paraId="358294D7" w14:textId="77777777" w:rsidR="006679AB" w:rsidRDefault="006679AB" w:rsidP="006679AB">
      <w:pPr>
        <w:pStyle w:val="Code-"/>
        <w:rPr>
          <w:ins w:id="2616" w:author="LUEJE Claudia" w:date="2023-06-26T17:59:00Z"/>
        </w:rPr>
      </w:pPr>
      <w:ins w:id="2617" w:author="LUEJE Claudia" w:date="2023-06-26T17:59:00Z">
        <w:r>
          <w:t xml:space="preserve">    </w:t>
        </w:r>
        <w:r w:rsidR="001332BD" w:rsidRPr="00E45DCE">
          <w:t xml:space="preserve">           </w:t>
        </w:r>
        <w:r w:rsidR="001332BD" w:rsidRPr="00E45DCE">
          <w:rPr>
            <w:b/>
          </w:rPr>
          <w:t>&lt;contact&gt;</w:t>
        </w:r>
      </w:ins>
    </w:p>
    <w:p w14:paraId="23A78DF6" w14:textId="77777777" w:rsidR="006679AB" w:rsidRDefault="006679AB" w:rsidP="006679AB">
      <w:pPr>
        <w:pStyle w:val="Code-"/>
      </w:pPr>
      <w:ins w:id="2618" w:author="LUEJE Claudia" w:date="2023-06-26T17:59:00Z">
        <w:r>
          <w:t xml:space="preserve">    </w:t>
        </w:r>
      </w:ins>
      <w:r w:rsidR="001332BD" w:rsidRPr="00E45DCE">
        <w:t xml:space="preserve">               &lt;partner part_index="5"/&gt;</w:t>
      </w:r>
    </w:p>
    <w:p w14:paraId="77173062" w14:textId="77777777" w:rsidR="006679AB" w:rsidRDefault="006679AB" w:rsidP="006679AB">
      <w:pPr>
        <w:pStyle w:val="Code-"/>
      </w:pPr>
      <w:r>
        <w:t xml:space="preserve">    </w:t>
      </w:r>
      <w:r w:rsidR="001332BD" w:rsidRPr="00E45DCE">
        <w:t xml:space="preserve">               &lt;partner part_index="6"/&gt;</w:t>
      </w:r>
    </w:p>
    <w:p w14:paraId="4D89B9B4" w14:textId="77777777" w:rsidR="006679AB" w:rsidRDefault="006679AB" w:rsidP="006679AB">
      <w:pPr>
        <w:pStyle w:val="Code-"/>
      </w:pPr>
      <w:r>
        <w:t xml:space="preserve">    </w:t>
      </w:r>
      <w:r w:rsidR="001332BD" w:rsidRPr="00E45DCE">
        <w:t xml:space="preserve">               &lt;coefficients static_friction="0.8"/&gt;</w:t>
      </w:r>
    </w:p>
    <w:p w14:paraId="3E99EB71" w14:textId="77777777" w:rsidR="00FC68DB" w:rsidRPr="0013175B" w:rsidRDefault="006679AB" w:rsidP="005E1116">
      <w:pPr>
        <w:pStyle w:val="XMLCode"/>
        <w:rPr>
          <w:del w:id="2619" w:author="LUEJE Claudia" w:date="2023-06-26T17:59:00Z"/>
          <w:b/>
          <w:color w:val="0070C0"/>
          <w:lang w:val="en-GB"/>
        </w:rPr>
      </w:pPr>
      <w:r>
        <w:t xml:space="preserve">    </w:t>
      </w:r>
      <w:r w:rsidR="001332BD" w:rsidRPr="00E45DCE">
        <w:t xml:space="preserve">    </w:t>
      </w:r>
      <w:del w:id="2620" w:author="LUEJE Claudia" w:date="2023-06-26T17:59:00Z">
        <w:r w:rsidR="00FC68DB" w:rsidRPr="0013175B">
          <w:rPr>
            <w:b/>
            <w:color w:val="0070C0"/>
            <w:lang w:val="en-GB"/>
          </w:rPr>
          <w:delText xml:space="preserve">   &lt;/contact&gt;</w:delText>
        </w:r>
      </w:del>
    </w:p>
    <w:p w14:paraId="0DC8C0C3" w14:textId="31EA2290" w:rsidR="006679AB" w:rsidRDefault="001332BD" w:rsidP="006679AB">
      <w:pPr>
        <w:pStyle w:val="Code-"/>
      </w:pPr>
      <w:r w:rsidRPr="00E45DCE">
        <w:t xml:space="preserve">       </w:t>
      </w:r>
      <w:r w:rsidRPr="00E45DCE">
        <w:rPr>
          <w:b/>
        </w:rPr>
        <w:t>&lt;/contact</w:t>
      </w:r>
      <w:del w:id="2621" w:author="LUEJE Claudia" w:date="2023-06-26T17:59:00Z">
        <w:r w:rsidR="00FC68DB" w:rsidRPr="0013175B">
          <w:rPr>
            <w:b/>
            <w:color w:val="0070C0"/>
          </w:rPr>
          <w:delText>_list</w:delText>
        </w:r>
      </w:del>
      <w:r w:rsidRPr="00E45DCE">
        <w:rPr>
          <w:b/>
        </w:rPr>
        <w:t>&gt;</w:t>
      </w:r>
    </w:p>
    <w:p w14:paraId="5985A321" w14:textId="77777777" w:rsidR="006679AB" w:rsidRDefault="006679AB" w:rsidP="006679AB">
      <w:pPr>
        <w:pStyle w:val="Code-"/>
        <w:rPr>
          <w:ins w:id="2622" w:author="LUEJE Claudia" w:date="2023-06-26T17:59:00Z"/>
        </w:rPr>
      </w:pPr>
      <w:ins w:id="2623" w:author="LUEJE Claudia" w:date="2023-06-26T17:59:00Z">
        <w:r>
          <w:t xml:space="preserve">    </w:t>
        </w:r>
        <w:r w:rsidR="001332BD" w:rsidRPr="00E45DCE">
          <w:t xml:space="preserve">       </w:t>
        </w:r>
        <w:r w:rsidR="001332BD" w:rsidRPr="00E45DCE">
          <w:rPr>
            <w:b/>
          </w:rPr>
          <w:t>&lt;/contact_list&gt;</w:t>
        </w:r>
      </w:ins>
    </w:p>
    <w:p w14:paraId="06D18A9C" w14:textId="1A23C5AB" w:rsidR="006679AB" w:rsidRDefault="00842658" w:rsidP="006679AB">
      <w:pPr>
        <w:pStyle w:val="Code-"/>
        <w:rPr>
          <w:ins w:id="2624" w:author="LUEJE Claudia" w:date="2023-06-26T17:59:00Z"/>
        </w:rPr>
      </w:pPr>
      <w:ins w:id="2625" w:author="LUEJE Claudia" w:date="2023-06-26T17:59:00Z">
        <w:r w:rsidRPr="00E45DCE">
          <w:t> </w:t>
        </w:r>
      </w:ins>
    </w:p>
    <w:p w14:paraId="5B066EF3" w14:textId="77777777" w:rsidR="006679AB" w:rsidRDefault="006679AB" w:rsidP="006679AB">
      <w:pPr>
        <w:pStyle w:val="Code-"/>
      </w:pPr>
      <w:ins w:id="2626" w:author="LUEJE Claudia" w:date="2023-06-26T17:59:00Z">
        <w:r>
          <w:t xml:space="preserve">    </w:t>
        </w:r>
      </w:ins>
      <w:r w:rsidR="001332BD" w:rsidRPr="00E45DCE">
        <w:t xml:space="preserve">     &lt;/connection_0d&gt;</w:t>
      </w:r>
    </w:p>
    <w:p w14:paraId="38770091" w14:textId="77777777" w:rsidR="006679AB" w:rsidRDefault="006679AB" w:rsidP="006679AB">
      <w:pPr>
        <w:pStyle w:val="Code-"/>
      </w:pPr>
      <w:r>
        <w:t xml:space="preserve">    </w:t>
      </w:r>
      <w:r w:rsidR="001332BD" w:rsidRPr="00E45DCE">
        <w:t xml:space="preserve">   &lt;/connection_list&gt;</w:t>
      </w:r>
    </w:p>
    <w:p w14:paraId="28515363" w14:textId="485D90B1" w:rsidR="001332BD" w:rsidRPr="00E45DCE" w:rsidRDefault="006679AB" w:rsidP="006679AB">
      <w:pPr>
        <w:pStyle w:val="Code-"/>
      </w:pPr>
      <w:r>
        <w:t xml:space="preserve">    </w:t>
      </w:r>
      <w:r w:rsidR="001332BD" w:rsidRPr="00E45DCE">
        <w:t>&lt;/connection_group&gt;</w:t>
      </w:r>
    </w:p>
    <w:p w14:paraId="52F8D18F" w14:textId="77777777" w:rsidR="001332BD" w:rsidRPr="00E45DCE" w:rsidRDefault="001332BD" w:rsidP="00E45DCE">
      <w:pPr>
        <w:pStyle w:val="Code-"/>
      </w:pPr>
      <w:r w:rsidRPr="00E45DCE">
        <w:t> </w:t>
      </w:r>
    </w:p>
    <w:p w14:paraId="2E8C3790" w14:textId="79EBF376" w:rsidR="001332BD" w:rsidRPr="00E956F7" w:rsidRDefault="001332BD" w:rsidP="00423A17">
      <w:pPr>
        <w:pStyle w:val="BodyText"/>
      </w:pPr>
      <w:r w:rsidRPr="00E956F7">
        <w:t xml:space="preserve">EXAMPLE </w:t>
      </w:r>
      <w:del w:id="2627" w:author="LUEJE Claudia" w:date="2023-06-26T17:59:00Z">
        <w:r w:rsidR="00FC68DB" w:rsidRPr="0013175B">
          <w:delText>B</w:delText>
        </w:r>
        <w:r w:rsidR="00316FAA">
          <w:rPr>
            <w:b/>
            <w:lang w:eastAsia="en-GB"/>
          </w:rPr>
          <w:delText xml:space="preserve">   </w:delText>
        </w:r>
      </w:del>
      <w:ins w:id="2628" w:author="LUEJE Claudia" w:date="2023-06-26T17:59:00Z">
        <w:r w:rsidR="00E26EF8">
          <w:t>2</w:t>
        </w:r>
      </w:ins>
      <w:r w:rsidRPr="00E956F7">
        <w:t xml:space="preserve"> Bolted </w:t>
      </w:r>
      <w:r w:rsidR="00E26EF8">
        <w:t>j</w:t>
      </w:r>
      <w:r w:rsidRPr="00E956F7">
        <w:t xml:space="preserve">oint without washer definition but with global </w:t>
      </w:r>
      <w:del w:id="2629" w:author="LUEJE Claudia" w:date="2023-06-26T17:59:00Z">
        <w:r w:rsidR="00FC68DB" w:rsidRPr="005C2D94">
          <w:rPr>
            <w:lang w:eastAsia="en-GB"/>
          </w:rPr>
          <w:delText>&amp;</w:delText>
        </w:r>
      </w:del>
      <w:ins w:id="2630" w:author="LUEJE Claudia" w:date="2023-06-26T17:59:00Z">
        <w:r w:rsidR="00E26EF8">
          <w:t>and</w:t>
        </w:r>
      </w:ins>
      <w:r w:rsidRPr="00E956F7">
        <w:t xml:space="preserve"> local contact definition, and thread contact. Local contacts override global contacts.</w:t>
      </w:r>
    </w:p>
    <w:p w14:paraId="543C5645" w14:textId="2E3774B9" w:rsidR="001332BD" w:rsidRPr="00E45DCE" w:rsidRDefault="003E0D70" w:rsidP="00E45DCE">
      <w:pPr>
        <w:pStyle w:val="Code-"/>
      </w:pPr>
      <w:r w:rsidRPr="00E45DCE">
        <w:t xml:space="preserve">    </w:t>
      </w:r>
      <w:r w:rsidR="001332BD" w:rsidRPr="00E45DCE">
        <w:rPr>
          <w:szCs w:val="24"/>
        </w:rPr>
        <w:t>&lt;connection_group id="1"&gt;</w:t>
      </w:r>
    </w:p>
    <w:p w14:paraId="404E4CC3" w14:textId="77777777" w:rsidR="003E0D70" w:rsidRDefault="00842658" w:rsidP="003E0D70">
      <w:pPr>
        <w:pStyle w:val="Code-"/>
      </w:pPr>
      <w:r w:rsidRPr="00E45DCE">
        <w:t> </w:t>
      </w:r>
    </w:p>
    <w:p w14:paraId="26540FE6" w14:textId="77777777" w:rsidR="003E0D70" w:rsidRDefault="003E0D70" w:rsidP="003E0D70">
      <w:pPr>
        <w:pStyle w:val="Code-"/>
      </w:pPr>
      <w:r>
        <w:t xml:space="preserve">    </w:t>
      </w:r>
      <w:r w:rsidR="001332BD" w:rsidRPr="00E45DCE">
        <w:t xml:space="preserve">   &lt;connected_to&gt;</w:t>
      </w:r>
    </w:p>
    <w:p w14:paraId="71E6B426" w14:textId="77777777" w:rsidR="003E0D70" w:rsidRDefault="003E0D70" w:rsidP="003E0D70">
      <w:pPr>
        <w:pStyle w:val="Code-"/>
      </w:pPr>
      <w:r>
        <w:t xml:space="preserve">    </w:t>
      </w:r>
      <w:r w:rsidR="001332BD" w:rsidRPr="00E45DCE">
        <w:t xml:space="preserve">      &lt;part index="1" label="PART_7000400"/&gt;</w:t>
      </w:r>
    </w:p>
    <w:p w14:paraId="61976C7A" w14:textId="77777777" w:rsidR="003E0D70" w:rsidRDefault="003E0D70" w:rsidP="003E0D70">
      <w:pPr>
        <w:pStyle w:val="Code-"/>
      </w:pPr>
      <w:r>
        <w:t xml:space="preserve">    </w:t>
      </w:r>
      <w:r w:rsidR="001332BD" w:rsidRPr="00E45DCE">
        <w:t xml:space="preserve">      &lt;part index="2" label="PART_7100100"/&gt;</w:t>
      </w:r>
    </w:p>
    <w:p w14:paraId="27448A89" w14:textId="77777777" w:rsidR="003E0D70" w:rsidRDefault="003E0D70" w:rsidP="003E0D70">
      <w:pPr>
        <w:pStyle w:val="Code-"/>
      </w:pPr>
      <w:r>
        <w:t xml:space="preserve">    </w:t>
      </w:r>
      <w:r w:rsidR="001332BD" w:rsidRPr="00E45DCE">
        <w:t xml:space="preserve">      &lt;part index="5" label="PART_5000300"/&gt;</w:t>
      </w:r>
    </w:p>
    <w:p w14:paraId="1843E5A8" w14:textId="77777777" w:rsidR="003E0D70" w:rsidRDefault="003E0D70" w:rsidP="003E0D70">
      <w:pPr>
        <w:pStyle w:val="Code-"/>
      </w:pPr>
      <w:r>
        <w:t xml:space="preserve">    </w:t>
      </w:r>
      <w:r w:rsidR="001332BD" w:rsidRPr="00E45DCE">
        <w:t xml:space="preserve">      &lt;part index="6" label="PART_5000800"/&gt;</w:t>
      </w:r>
    </w:p>
    <w:p w14:paraId="44B007E0" w14:textId="7FCE0C69" w:rsidR="001332BD" w:rsidRPr="00E45DCE" w:rsidRDefault="003E0D70" w:rsidP="003E0D70">
      <w:pPr>
        <w:pStyle w:val="Code-"/>
      </w:pPr>
      <w:r>
        <w:t xml:space="preserve">    </w:t>
      </w:r>
      <w:r w:rsidR="001332BD" w:rsidRPr="00E45DCE">
        <w:t xml:space="preserve">   &lt;/connected_to&gt;</w:t>
      </w:r>
    </w:p>
    <w:p w14:paraId="20D72588" w14:textId="77777777" w:rsidR="003E0D70" w:rsidRDefault="00842658" w:rsidP="003E0D70">
      <w:pPr>
        <w:pStyle w:val="Code-"/>
      </w:pPr>
      <w:r w:rsidRPr="00E45DCE">
        <w:t> </w:t>
      </w:r>
    </w:p>
    <w:p w14:paraId="37C87D33" w14:textId="77777777" w:rsidR="003E0D70" w:rsidRDefault="003E0D70" w:rsidP="003E0D70">
      <w:pPr>
        <w:pStyle w:val="Code-"/>
      </w:pPr>
      <w:r>
        <w:t xml:space="preserve">    </w:t>
      </w:r>
      <w:r w:rsidR="001332BD" w:rsidRPr="00E45DCE">
        <w:t xml:space="preserve">   </w:t>
      </w:r>
      <w:r w:rsidR="001332BD" w:rsidRPr="00E45DCE">
        <w:rPr>
          <w:b/>
        </w:rPr>
        <w:t>&lt;contact_list&gt;</w:t>
      </w:r>
      <w:r w:rsidR="001332BD" w:rsidRPr="00E45DCE">
        <w:t xml:space="preserve">   &lt;!-- Global Contact Properties, for the whole connection_group --&gt;</w:t>
      </w:r>
    </w:p>
    <w:p w14:paraId="02643D72" w14:textId="77777777" w:rsidR="003E0D70" w:rsidRDefault="003E0D70" w:rsidP="003E0D70">
      <w:pPr>
        <w:pStyle w:val="Code-"/>
      </w:pPr>
      <w:r>
        <w:t xml:space="preserve">    </w:t>
      </w:r>
      <w:r w:rsidR="001332BD" w:rsidRPr="00E45DCE">
        <w:t xml:space="preserve">       </w:t>
      </w:r>
      <w:r w:rsidR="001332BD" w:rsidRPr="00E45DCE">
        <w:rPr>
          <w:b/>
        </w:rPr>
        <w:t>&lt;contact&gt;</w:t>
      </w:r>
    </w:p>
    <w:p w14:paraId="72CDB7AC" w14:textId="77777777" w:rsidR="003E0D70" w:rsidRDefault="003E0D70" w:rsidP="003E0D70">
      <w:pPr>
        <w:pStyle w:val="Code-"/>
      </w:pPr>
      <w:r>
        <w:t xml:space="preserve">    </w:t>
      </w:r>
      <w:r w:rsidR="001332BD" w:rsidRPr="00E45DCE">
        <w:t xml:space="preserve">           &lt;partner part_index="1"/&gt;</w:t>
      </w:r>
    </w:p>
    <w:p w14:paraId="2A1BE904" w14:textId="77777777" w:rsidR="003E0D70" w:rsidRDefault="003E0D70" w:rsidP="003E0D70">
      <w:pPr>
        <w:pStyle w:val="Code-"/>
      </w:pPr>
      <w:r>
        <w:t xml:space="preserve">    </w:t>
      </w:r>
      <w:r w:rsidR="001332BD" w:rsidRPr="00E45DCE">
        <w:t xml:space="preserve">           &lt;partner part_index="2"/&gt;</w:t>
      </w:r>
    </w:p>
    <w:p w14:paraId="6FF15732" w14:textId="77777777" w:rsidR="003E0D70" w:rsidRDefault="003E0D70" w:rsidP="003E0D70">
      <w:pPr>
        <w:pStyle w:val="Code-"/>
      </w:pPr>
      <w:r>
        <w:t xml:space="preserve">    </w:t>
      </w:r>
      <w:r w:rsidR="001332BD" w:rsidRPr="00E45DCE">
        <w:t xml:space="preserve">           &lt;coefficients static_friction="0.8"/&gt;</w:t>
      </w:r>
    </w:p>
    <w:p w14:paraId="6BE7F312" w14:textId="77777777" w:rsidR="00FC68DB" w:rsidRPr="0013175B" w:rsidRDefault="003E0D70">
      <w:pPr>
        <w:pStyle w:val="XMLCode"/>
        <w:keepNext/>
        <w:keepLines/>
        <w:rPr>
          <w:del w:id="2631" w:author="LUEJE Claudia" w:date="2023-06-26T17:59:00Z"/>
          <w:b/>
          <w:color w:val="0070C0"/>
          <w:lang w:val="en-GB"/>
        </w:rPr>
      </w:pPr>
      <w:r>
        <w:t xml:space="preserve">    </w:t>
      </w:r>
      <w:r w:rsidR="001332BD" w:rsidRPr="00E45DCE">
        <w:t xml:space="preserve">   </w:t>
      </w:r>
      <w:del w:id="2632" w:author="LUEJE Claudia" w:date="2023-06-26T17:59:00Z">
        <w:r w:rsidR="00FC68DB" w:rsidRPr="0013175B">
          <w:rPr>
            <w:b/>
            <w:color w:val="0070C0"/>
            <w:lang w:val="en-GB"/>
          </w:rPr>
          <w:delText>&lt;/contact&gt;</w:delText>
        </w:r>
      </w:del>
    </w:p>
    <w:p w14:paraId="552EC493" w14:textId="3C64E776" w:rsidR="003E0D70" w:rsidRDefault="00FC68DB" w:rsidP="003E0D70">
      <w:pPr>
        <w:pStyle w:val="Code-"/>
      </w:pPr>
      <w:del w:id="2633" w:author="LUEJE Claudia" w:date="2023-06-26T17:59:00Z">
        <w:r w:rsidRPr="0013175B">
          <w:rPr>
            <w:b/>
            <w:color w:val="0070C0"/>
          </w:rPr>
          <w:delText xml:space="preserve">       &lt;</w:delText>
        </w:r>
      </w:del>
      <w:ins w:id="2634" w:author="LUEJE Claudia" w:date="2023-06-26T17:59:00Z">
        <w:r w:rsidR="001332BD" w:rsidRPr="00E45DCE">
          <w:t xml:space="preserve">    </w:t>
        </w:r>
        <w:r w:rsidR="001332BD" w:rsidRPr="00E45DCE">
          <w:rPr>
            <w:b/>
          </w:rPr>
          <w:t>&lt;/</w:t>
        </w:r>
      </w:ins>
      <w:r w:rsidR="001332BD" w:rsidRPr="00E45DCE">
        <w:rPr>
          <w:b/>
        </w:rPr>
        <w:t>contact&gt;</w:t>
      </w:r>
    </w:p>
    <w:p w14:paraId="4766D6D3" w14:textId="77777777" w:rsidR="003E0D70" w:rsidRDefault="003E0D70" w:rsidP="003E0D70">
      <w:pPr>
        <w:pStyle w:val="Code-"/>
        <w:rPr>
          <w:ins w:id="2635" w:author="LUEJE Claudia" w:date="2023-06-26T17:59:00Z"/>
        </w:rPr>
      </w:pPr>
      <w:ins w:id="2636" w:author="LUEJE Claudia" w:date="2023-06-26T17:59:00Z">
        <w:r>
          <w:t xml:space="preserve">    </w:t>
        </w:r>
        <w:r w:rsidR="001332BD" w:rsidRPr="00E45DCE">
          <w:t xml:space="preserve">       </w:t>
        </w:r>
        <w:r w:rsidR="001332BD" w:rsidRPr="00E45DCE">
          <w:rPr>
            <w:b/>
          </w:rPr>
          <w:t>&lt;contact&gt;</w:t>
        </w:r>
      </w:ins>
    </w:p>
    <w:p w14:paraId="453F250C" w14:textId="77777777" w:rsidR="003E0D70" w:rsidRDefault="003E0D70" w:rsidP="003E0D70">
      <w:pPr>
        <w:pStyle w:val="Code-"/>
      </w:pPr>
      <w:ins w:id="2637" w:author="LUEJE Claudia" w:date="2023-06-26T17:59:00Z">
        <w:r>
          <w:t xml:space="preserve">    </w:t>
        </w:r>
      </w:ins>
      <w:r w:rsidR="001332BD" w:rsidRPr="00E45DCE">
        <w:t xml:space="preserve">           &lt;partner part_index="2"/&gt;</w:t>
      </w:r>
    </w:p>
    <w:p w14:paraId="27A1AC0C" w14:textId="77777777" w:rsidR="003E0D70" w:rsidRDefault="003E0D70" w:rsidP="003E0D70">
      <w:pPr>
        <w:pStyle w:val="Code-"/>
      </w:pPr>
      <w:r>
        <w:t xml:space="preserve">    </w:t>
      </w:r>
      <w:r w:rsidR="001332BD" w:rsidRPr="00E45DCE">
        <w:t xml:space="preserve">           &lt;partner part_index="5"/&gt;</w:t>
      </w:r>
    </w:p>
    <w:p w14:paraId="56316E7F" w14:textId="77777777" w:rsidR="003E0D70" w:rsidRDefault="003E0D70" w:rsidP="003E0D70">
      <w:pPr>
        <w:pStyle w:val="Code-"/>
      </w:pPr>
      <w:r>
        <w:t xml:space="preserve">    </w:t>
      </w:r>
      <w:r w:rsidR="001332BD" w:rsidRPr="00E45DCE">
        <w:t xml:space="preserve">           &lt;coefficients static_friction="0.8"/&gt;</w:t>
      </w:r>
    </w:p>
    <w:p w14:paraId="06105F54" w14:textId="77777777" w:rsidR="00FC68DB" w:rsidRPr="0013175B" w:rsidRDefault="003E0D70">
      <w:pPr>
        <w:pStyle w:val="XMLCode"/>
        <w:keepNext/>
        <w:keepLines/>
        <w:rPr>
          <w:del w:id="2638" w:author="LUEJE Claudia" w:date="2023-06-26T17:59:00Z"/>
          <w:b/>
          <w:color w:val="0070C0"/>
          <w:lang w:val="en-GB"/>
        </w:rPr>
      </w:pPr>
      <w:r>
        <w:t xml:space="preserve">    </w:t>
      </w:r>
      <w:r w:rsidR="001332BD" w:rsidRPr="00E45DCE">
        <w:t xml:space="preserve">   </w:t>
      </w:r>
      <w:del w:id="2639" w:author="LUEJE Claudia" w:date="2023-06-26T17:59:00Z">
        <w:r w:rsidR="00FC68DB" w:rsidRPr="0013175B">
          <w:rPr>
            <w:b/>
            <w:color w:val="0070C0"/>
            <w:lang w:val="en-GB"/>
          </w:rPr>
          <w:delText>&lt;/contact&gt;</w:delText>
        </w:r>
      </w:del>
    </w:p>
    <w:p w14:paraId="0E2DE304" w14:textId="3D25DB9A" w:rsidR="003E0D70" w:rsidRDefault="00FC68DB" w:rsidP="003E0D70">
      <w:pPr>
        <w:pStyle w:val="Code-"/>
      </w:pPr>
      <w:del w:id="2640" w:author="LUEJE Claudia" w:date="2023-06-26T17:59:00Z">
        <w:r w:rsidRPr="0013175B">
          <w:rPr>
            <w:b/>
            <w:color w:val="0070C0"/>
          </w:rPr>
          <w:delText xml:space="preserve">       &lt;</w:delText>
        </w:r>
      </w:del>
      <w:ins w:id="2641" w:author="LUEJE Claudia" w:date="2023-06-26T17:59:00Z">
        <w:r w:rsidR="001332BD" w:rsidRPr="00E45DCE">
          <w:t xml:space="preserve">    </w:t>
        </w:r>
        <w:r w:rsidR="001332BD" w:rsidRPr="00E45DCE">
          <w:rPr>
            <w:b/>
          </w:rPr>
          <w:t>&lt;/</w:t>
        </w:r>
      </w:ins>
      <w:r w:rsidR="001332BD" w:rsidRPr="00E45DCE">
        <w:rPr>
          <w:b/>
        </w:rPr>
        <w:t>contact&gt;</w:t>
      </w:r>
    </w:p>
    <w:p w14:paraId="76F891CB" w14:textId="77777777" w:rsidR="003E0D70" w:rsidRDefault="003E0D70" w:rsidP="003E0D70">
      <w:pPr>
        <w:pStyle w:val="Code-"/>
        <w:rPr>
          <w:ins w:id="2642" w:author="LUEJE Claudia" w:date="2023-06-26T17:59:00Z"/>
        </w:rPr>
      </w:pPr>
      <w:ins w:id="2643" w:author="LUEJE Claudia" w:date="2023-06-26T17:59:00Z">
        <w:r>
          <w:t xml:space="preserve">    </w:t>
        </w:r>
        <w:r w:rsidR="001332BD" w:rsidRPr="00E45DCE">
          <w:t xml:space="preserve">       </w:t>
        </w:r>
        <w:r w:rsidR="001332BD" w:rsidRPr="00E45DCE">
          <w:rPr>
            <w:b/>
          </w:rPr>
          <w:t>&lt;contact&gt;</w:t>
        </w:r>
      </w:ins>
    </w:p>
    <w:p w14:paraId="60895AEF" w14:textId="77777777" w:rsidR="003E0D70" w:rsidRDefault="003E0D70" w:rsidP="003E0D70">
      <w:pPr>
        <w:pStyle w:val="Code-"/>
      </w:pPr>
      <w:ins w:id="2644" w:author="LUEJE Claudia" w:date="2023-06-26T17:59:00Z">
        <w:r>
          <w:t xml:space="preserve">    </w:t>
        </w:r>
      </w:ins>
      <w:r w:rsidR="001332BD" w:rsidRPr="00E45DCE">
        <w:t xml:space="preserve">           &lt;partner part_index="5"/&gt;</w:t>
      </w:r>
    </w:p>
    <w:p w14:paraId="0EA2C4A5" w14:textId="77777777" w:rsidR="003E0D70" w:rsidRDefault="003E0D70" w:rsidP="003E0D70">
      <w:pPr>
        <w:pStyle w:val="Code-"/>
      </w:pPr>
      <w:r>
        <w:t xml:space="preserve">    </w:t>
      </w:r>
      <w:r w:rsidR="001332BD" w:rsidRPr="00E45DCE">
        <w:t xml:space="preserve">           &lt;partner part_index="6"/&gt;</w:t>
      </w:r>
    </w:p>
    <w:p w14:paraId="3CAC6141" w14:textId="77777777" w:rsidR="003E0D70" w:rsidRDefault="003E0D70" w:rsidP="003E0D70">
      <w:pPr>
        <w:pStyle w:val="Code-"/>
      </w:pPr>
      <w:r>
        <w:t xml:space="preserve">    </w:t>
      </w:r>
      <w:r w:rsidR="001332BD" w:rsidRPr="00E45DCE">
        <w:t xml:space="preserve">           &lt;coefficients static_friction="0.8"/&gt;</w:t>
      </w:r>
    </w:p>
    <w:p w14:paraId="706684B9" w14:textId="77777777" w:rsidR="00FC68DB" w:rsidRPr="0013175B" w:rsidRDefault="003E0D70">
      <w:pPr>
        <w:pStyle w:val="XMLCode"/>
        <w:keepNext/>
        <w:keepLines/>
        <w:rPr>
          <w:del w:id="2645" w:author="LUEJE Claudia" w:date="2023-06-26T17:59:00Z"/>
          <w:b/>
          <w:color w:val="0070C0"/>
          <w:lang w:val="en-GB"/>
        </w:rPr>
      </w:pPr>
      <w:r>
        <w:t xml:space="preserve">    </w:t>
      </w:r>
      <w:r w:rsidR="001332BD" w:rsidRPr="00E45DCE">
        <w:t xml:space="preserve">    </w:t>
      </w:r>
      <w:del w:id="2646" w:author="LUEJE Claudia" w:date="2023-06-26T17:59:00Z">
        <w:r w:rsidR="00FC68DB" w:rsidRPr="0013175B">
          <w:rPr>
            <w:b/>
            <w:color w:val="0070C0"/>
            <w:lang w:val="en-GB"/>
          </w:rPr>
          <w:delText>&lt;/contact&gt;</w:delText>
        </w:r>
      </w:del>
    </w:p>
    <w:p w14:paraId="2A7CCCB6" w14:textId="27FEAEFC" w:rsidR="003E0D70" w:rsidRDefault="001332BD" w:rsidP="003E0D70">
      <w:pPr>
        <w:pStyle w:val="Code-"/>
      </w:pPr>
      <w:r w:rsidRPr="00E45DCE">
        <w:t xml:space="preserve">   </w:t>
      </w:r>
      <w:r w:rsidRPr="00E45DCE">
        <w:rPr>
          <w:b/>
        </w:rPr>
        <w:t>&lt;/contact</w:t>
      </w:r>
      <w:del w:id="2647" w:author="LUEJE Claudia" w:date="2023-06-26T17:59:00Z">
        <w:r w:rsidR="00FC68DB" w:rsidRPr="0013175B">
          <w:rPr>
            <w:b/>
            <w:color w:val="0070C0"/>
          </w:rPr>
          <w:delText>_list</w:delText>
        </w:r>
      </w:del>
      <w:r w:rsidRPr="00E45DCE">
        <w:rPr>
          <w:b/>
        </w:rPr>
        <w:t>&gt;</w:t>
      </w:r>
    </w:p>
    <w:p w14:paraId="2315FFBC" w14:textId="10C6258E" w:rsidR="001332BD" w:rsidRPr="00E45DCE" w:rsidRDefault="003E0D70" w:rsidP="003E0D70">
      <w:pPr>
        <w:pStyle w:val="Code-"/>
        <w:rPr>
          <w:ins w:id="2648" w:author="LUEJE Claudia" w:date="2023-06-26T17:59:00Z"/>
        </w:rPr>
      </w:pPr>
      <w:ins w:id="2649" w:author="LUEJE Claudia" w:date="2023-06-26T17:59:00Z">
        <w:r>
          <w:t xml:space="preserve">    </w:t>
        </w:r>
        <w:r w:rsidR="001332BD" w:rsidRPr="00E45DCE">
          <w:t xml:space="preserve">   </w:t>
        </w:r>
        <w:r w:rsidR="001332BD" w:rsidRPr="00E45DCE">
          <w:rPr>
            <w:b/>
          </w:rPr>
          <w:t>&lt;/contact_list&gt;</w:t>
        </w:r>
      </w:ins>
    </w:p>
    <w:p w14:paraId="1E00888B" w14:textId="0F13B9B2" w:rsidR="001332BD" w:rsidRPr="00E45DCE" w:rsidRDefault="00842658" w:rsidP="00E45DCE">
      <w:pPr>
        <w:pStyle w:val="Code-"/>
        <w:rPr>
          <w:ins w:id="2650" w:author="LUEJE Claudia" w:date="2023-06-26T17:59:00Z"/>
        </w:rPr>
      </w:pPr>
      <w:ins w:id="2651" w:author="LUEJE Claudia" w:date="2023-06-26T17:59:00Z">
        <w:r w:rsidRPr="00E45DCE">
          <w:t> </w:t>
        </w:r>
      </w:ins>
    </w:p>
    <w:p w14:paraId="144AD3EF" w14:textId="59123B32" w:rsidR="003E0D70" w:rsidRDefault="000B3508" w:rsidP="003E0D70">
      <w:pPr>
        <w:pStyle w:val="Code-"/>
      </w:pPr>
      <w:ins w:id="2652" w:author="LUEJE Claudia" w:date="2023-06-26T17:59:00Z">
        <w:r>
          <w:t xml:space="preserve">    </w:t>
        </w:r>
      </w:ins>
      <w:r w:rsidR="001332BD" w:rsidRPr="00E45DCE">
        <w:t xml:space="preserve">   &lt;connection_list&gt;</w:t>
      </w:r>
    </w:p>
    <w:p w14:paraId="5EFF3DCB" w14:textId="77777777" w:rsidR="003E0D70" w:rsidRDefault="003E0D70" w:rsidP="003E0D70">
      <w:pPr>
        <w:pStyle w:val="Code-"/>
      </w:pPr>
      <w:r>
        <w:t xml:space="preserve">    </w:t>
      </w:r>
      <w:r w:rsidR="001332BD" w:rsidRPr="00E45DCE">
        <w:t xml:space="preserve">     &lt;connection_0d label="BOLT_135"&gt; &lt;!-- bolt without washers --&gt;</w:t>
      </w:r>
    </w:p>
    <w:p w14:paraId="4BF9CBF5" w14:textId="77777777" w:rsidR="003E0D70" w:rsidRDefault="003E0D70" w:rsidP="003E0D70">
      <w:pPr>
        <w:pStyle w:val="Code-"/>
      </w:pPr>
      <w:r>
        <w:t xml:space="preserve">    </w:t>
      </w:r>
      <w:r w:rsidR="001332BD" w:rsidRPr="00E45DCE">
        <w:t xml:space="preserve">       &lt;loc&gt; 84 60 10 &lt;/loc&gt;</w:t>
      </w:r>
    </w:p>
    <w:p w14:paraId="6CC2560F" w14:textId="77777777" w:rsidR="003E0D70" w:rsidRDefault="003E0D70" w:rsidP="003E0D70">
      <w:pPr>
        <w:pStyle w:val="Code-"/>
      </w:pPr>
      <w:r>
        <w:t xml:space="preserve">    </w:t>
      </w:r>
      <w:r w:rsidR="001332BD" w:rsidRPr="00E45DCE">
        <w:t xml:space="preserve">       &lt;!-- Friction "head to first part" and "thread to nut": --&gt;</w:t>
      </w:r>
    </w:p>
    <w:p w14:paraId="320145B8" w14:textId="77777777" w:rsidR="003E0D70" w:rsidRDefault="003E0D70" w:rsidP="003E0D70">
      <w:pPr>
        <w:pStyle w:val="Code-"/>
      </w:pPr>
      <w:r>
        <w:t xml:space="preserve">    </w:t>
      </w:r>
      <w:r w:rsidR="001332BD" w:rsidRPr="00E45DCE">
        <w:t xml:space="preserve">       &lt;threaded_connection length="50"</w:t>
      </w:r>
    </w:p>
    <w:p w14:paraId="515586C6" w14:textId="77777777" w:rsidR="003E0D70" w:rsidRDefault="003E0D70" w:rsidP="003E0D70">
      <w:pPr>
        <w:pStyle w:val="Code-"/>
      </w:pPr>
      <w:r>
        <w:t xml:space="preserve">    </w:t>
      </w:r>
      <w:r w:rsidR="001332BD" w:rsidRPr="00E45DCE">
        <w:t xml:space="preserve">                            static_friction="0.8"</w:t>
      </w:r>
    </w:p>
    <w:p w14:paraId="32667873" w14:textId="77777777" w:rsidR="003E0D70" w:rsidRDefault="003E0D70" w:rsidP="003E0D70">
      <w:pPr>
        <w:pStyle w:val="Code-"/>
      </w:pPr>
      <w:r>
        <w:t xml:space="preserve">    </w:t>
      </w:r>
      <w:r w:rsidR="001332BD" w:rsidRPr="00E45DCE">
        <w:t xml:space="preserve">                            thread_static_friction="0.8"&gt;</w:t>
      </w:r>
    </w:p>
    <w:p w14:paraId="502EFF53" w14:textId="77777777" w:rsidR="003E0D70" w:rsidRDefault="003E0D70" w:rsidP="003E0D70">
      <w:pPr>
        <w:pStyle w:val="Code-"/>
      </w:pPr>
      <w:r>
        <w:t xml:space="preserve">    </w:t>
      </w:r>
      <w:r w:rsidR="001332BD" w:rsidRPr="00E45DCE">
        <w:t xml:space="preserve">          &lt;bolt&gt;</w:t>
      </w:r>
    </w:p>
    <w:p w14:paraId="5F7FCA4C" w14:textId="77777777" w:rsidR="003E0D70" w:rsidRDefault="003E0D70" w:rsidP="003E0D70">
      <w:pPr>
        <w:pStyle w:val="Code-"/>
      </w:pPr>
      <w:r>
        <w:t xml:space="preserve">    </w:t>
      </w:r>
      <w:r w:rsidR="001332BD" w:rsidRPr="00E45DCE">
        <w:t xml:space="preserve">             &lt;!-- Friction is "nut to last part" --&gt;</w:t>
      </w:r>
    </w:p>
    <w:p w14:paraId="41C22C0E" w14:textId="77777777" w:rsidR="003E0D70" w:rsidRDefault="003E0D70" w:rsidP="003E0D70">
      <w:pPr>
        <w:pStyle w:val="Code-"/>
      </w:pPr>
      <w:r>
        <w:t xml:space="preserve">    </w:t>
      </w:r>
      <w:r w:rsidR="001332BD" w:rsidRPr="00E45DCE">
        <w:t xml:space="preserve">             &lt;nut diameter="16." static_friction="0.8"/&gt;</w:t>
      </w:r>
    </w:p>
    <w:p w14:paraId="26E44B4B" w14:textId="77777777" w:rsidR="003E0D70" w:rsidRDefault="003E0D70" w:rsidP="003E0D70">
      <w:pPr>
        <w:pStyle w:val="Code-"/>
      </w:pPr>
      <w:r>
        <w:t xml:space="preserve">    </w:t>
      </w:r>
      <w:r w:rsidR="00842658" w:rsidRPr="00E45DCE">
        <w:t xml:space="preserve">    </w:t>
      </w:r>
      <w:r w:rsidR="001332BD" w:rsidRPr="00E45DCE">
        <w:t xml:space="preserve">      &lt;/bolt&gt;</w:t>
      </w:r>
    </w:p>
    <w:p w14:paraId="5B2926AE" w14:textId="1F2944B4" w:rsidR="001332BD" w:rsidRPr="00E45DCE" w:rsidRDefault="003E0D70" w:rsidP="003E0D70">
      <w:pPr>
        <w:pStyle w:val="Code-"/>
      </w:pPr>
      <w:r>
        <w:t xml:space="preserve">    </w:t>
      </w:r>
      <w:r w:rsidR="001332BD" w:rsidRPr="00E45DCE">
        <w:t xml:space="preserve">       &lt;/threaded_connection&gt;</w:t>
      </w:r>
    </w:p>
    <w:p w14:paraId="0A716B84" w14:textId="77777777" w:rsidR="003E0D70" w:rsidRDefault="00842658" w:rsidP="003E0D70">
      <w:pPr>
        <w:pStyle w:val="Code-"/>
      </w:pPr>
      <w:r w:rsidRPr="00E45DCE">
        <w:t> </w:t>
      </w:r>
    </w:p>
    <w:p w14:paraId="0E202D15" w14:textId="77777777" w:rsidR="003E0D70" w:rsidRDefault="003E0D70" w:rsidP="003E0D70">
      <w:pPr>
        <w:pStyle w:val="Code-"/>
      </w:pPr>
      <w:r>
        <w:t xml:space="preserve">    </w:t>
      </w:r>
      <w:r w:rsidR="001332BD" w:rsidRPr="00E45DCE">
        <w:t xml:space="preserve">       </w:t>
      </w:r>
      <w:r w:rsidR="001332BD" w:rsidRPr="00E45DCE">
        <w:rPr>
          <w:b/>
        </w:rPr>
        <w:t>&lt;contact_list&gt;</w:t>
      </w:r>
      <w:r w:rsidR="001332BD" w:rsidRPr="00E45DCE">
        <w:t xml:space="preserve">        &lt;!-- Local Contact definition, according to </w:t>
      </w:r>
      <w:r w:rsidR="001332BD" w:rsidRPr="00E45DCE">
        <w:rPr>
          <w:b/>
        </w:rPr>
        <w:t>5.3.2.5</w:t>
      </w:r>
      <w:r w:rsidR="001332BD" w:rsidRPr="00E45DCE">
        <w:t xml:space="preserve"> --&gt;</w:t>
      </w:r>
    </w:p>
    <w:p w14:paraId="708BC419" w14:textId="77777777" w:rsidR="00FC68DB" w:rsidRPr="0013175B" w:rsidRDefault="003E0D70">
      <w:pPr>
        <w:pStyle w:val="XMLCode"/>
        <w:keepNext/>
        <w:keepLines/>
        <w:rPr>
          <w:del w:id="2653" w:author="LUEJE Claudia" w:date="2023-06-26T17:59:00Z"/>
          <w:lang w:val="en-GB"/>
        </w:rPr>
      </w:pPr>
      <w:r>
        <w:t xml:space="preserve">    </w:t>
      </w:r>
      <w:r w:rsidR="001332BD" w:rsidRPr="00E45DCE">
        <w:t xml:space="preserve">       </w:t>
      </w:r>
      <w:del w:id="2654" w:author="LUEJE Claudia" w:date="2023-06-26T17:59:00Z">
        <w:r w:rsidR="00FC68DB" w:rsidRPr="0013175B">
          <w:rPr>
            <w:b/>
            <w:color w:val="0070C0"/>
            <w:lang w:val="en-GB"/>
          </w:rPr>
          <w:delText>&lt;contact&gt;</w:delText>
        </w:r>
      </w:del>
    </w:p>
    <w:p w14:paraId="3CEEE905" w14:textId="77777777" w:rsidR="00FC68DB" w:rsidRPr="0013175B" w:rsidRDefault="00FC68DB">
      <w:pPr>
        <w:pStyle w:val="XMLCode"/>
        <w:keepNext/>
        <w:keepLines/>
        <w:rPr>
          <w:del w:id="2655" w:author="LUEJE Claudia" w:date="2023-06-26T17:59:00Z"/>
          <w:lang w:val="en-GB"/>
        </w:rPr>
      </w:pPr>
      <w:del w:id="2656" w:author="LUEJE Claudia" w:date="2023-06-26T17:59:00Z">
        <w:r w:rsidRPr="0013175B">
          <w:rPr>
            <w:lang w:val="en-GB"/>
          </w:rPr>
          <w:delText xml:space="preserve">               &lt;partner part_index="1"/&gt;</w:delText>
        </w:r>
      </w:del>
    </w:p>
    <w:p w14:paraId="346E3B0F" w14:textId="77777777" w:rsidR="00FC68DB" w:rsidRPr="0013175B" w:rsidRDefault="00FC68DB">
      <w:pPr>
        <w:pStyle w:val="XMLCode"/>
        <w:keepNext/>
        <w:keepLines/>
        <w:rPr>
          <w:del w:id="2657" w:author="LUEJE Claudia" w:date="2023-06-26T17:59:00Z"/>
          <w:lang w:val="en-GB"/>
        </w:rPr>
      </w:pPr>
      <w:del w:id="2658" w:author="LUEJE Claudia" w:date="2023-06-26T17:59:00Z">
        <w:r w:rsidRPr="0013175B">
          <w:rPr>
            <w:lang w:val="en-GB"/>
          </w:rPr>
          <w:delText xml:space="preserve">               &lt;partner part_index="2"/&gt;</w:delText>
        </w:r>
      </w:del>
    </w:p>
    <w:p w14:paraId="03DC8AEA" w14:textId="77777777" w:rsidR="00FC68DB" w:rsidRPr="0013175B" w:rsidRDefault="00FC68DB">
      <w:pPr>
        <w:pStyle w:val="XMLCode"/>
        <w:keepNext/>
        <w:keepLines/>
        <w:rPr>
          <w:del w:id="2659" w:author="LUEJE Claudia" w:date="2023-06-26T17:59:00Z"/>
          <w:lang w:val="en-GB"/>
        </w:rPr>
      </w:pPr>
      <w:del w:id="2660" w:author="LUEJE Claudia" w:date="2023-06-26T17:59:00Z">
        <w:r w:rsidRPr="0013175B">
          <w:rPr>
            <w:lang w:val="en-GB"/>
          </w:rPr>
          <w:delText xml:space="preserve">               &lt;coefficients static_friction="</w:delText>
        </w:r>
        <w:r w:rsidRPr="0013175B">
          <w:rPr>
            <w:b/>
            <w:lang w:val="en-GB"/>
          </w:rPr>
          <w:delText>0.9</w:delText>
        </w:r>
        <w:r w:rsidRPr="0013175B">
          <w:rPr>
            <w:lang w:val="en-GB"/>
          </w:rPr>
          <w:delText>"/&gt;</w:delText>
        </w:r>
      </w:del>
    </w:p>
    <w:p w14:paraId="6B223729" w14:textId="3EC9EC07" w:rsidR="003E0D70" w:rsidRDefault="00FC68DB" w:rsidP="003E0D70">
      <w:pPr>
        <w:pStyle w:val="Code-"/>
      </w:pPr>
      <w:del w:id="2661" w:author="LUEJE Claudia" w:date="2023-06-26T17:59:00Z">
        <w:r w:rsidRPr="0013175B">
          <w:delText xml:space="preserve">           </w:delText>
        </w:r>
        <w:r w:rsidRPr="0013175B">
          <w:rPr>
            <w:b/>
            <w:color w:val="0070C0"/>
          </w:rPr>
          <w:delText>&lt;/</w:delText>
        </w:r>
      </w:del>
      <w:ins w:id="2662" w:author="LUEJE Claudia" w:date="2023-06-26T17:59:00Z">
        <w:r w:rsidR="001332BD" w:rsidRPr="00E45DCE">
          <w:t xml:space="preserve">    </w:t>
        </w:r>
        <w:r w:rsidR="001332BD" w:rsidRPr="00E45DCE">
          <w:rPr>
            <w:b/>
          </w:rPr>
          <w:t>&lt;</w:t>
        </w:r>
      </w:ins>
      <w:r w:rsidR="001332BD" w:rsidRPr="00E45DCE">
        <w:rPr>
          <w:b/>
        </w:rPr>
        <w:t>contact&gt;</w:t>
      </w:r>
    </w:p>
    <w:p w14:paraId="72FC94AA" w14:textId="77777777" w:rsidR="003E0D70" w:rsidRDefault="003E0D70" w:rsidP="003E0D70">
      <w:pPr>
        <w:pStyle w:val="Code-"/>
        <w:rPr>
          <w:ins w:id="2663" w:author="LUEJE Claudia" w:date="2023-06-26T17:59:00Z"/>
        </w:rPr>
      </w:pPr>
      <w:ins w:id="2664" w:author="LUEJE Claudia" w:date="2023-06-26T17:59:00Z">
        <w:r>
          <w:t xml:space="preserve">    </w:t>
        </w:r>
        <w:r w:rsidR="001332BD" w:rsidRPr="00E45DCE">
          <w:t xml:space="preserve">               &lt;partner part_index="1"/&gt;</w:t>
        </w:r>
      </w:ins>
    </w:p>
    <w:p w14:paraId="436C30F9" w14:textId="77777777" w:rsidR="003E0D70" w:rsidRDefault="003E0D70" w:rsidP="003E0D70">
      <w:pPr>
        <w:pStyle w:val="Code-"/>
        <w:rPr>
          <w:ins w:id="2665" w:author="LUEJE Claudia" w:date="2023-06-26T17:59:00Z"/>
        </w:rPr>
      </w:pPr>
      <w:ins w:id="2666" w:author="LUEJE Claudia" w:date="2023-06-26T17:59:00Z">
        <w:r>
          <w:t xml:space="preserve">    </w:t>
        </w:r>
        <w:r w:rsidR="001332BD" w:rsidRPr="00E45DCE">
          <w:t xml:space="preserve">               &lt;partner part_index="2"/&gt;</w:t>
        </w:r>
      </w:ins>
    </w:p>
    <w:p w14:paraId="267891FE" w14:textId="77777777" w:rsidR="003E0D70" w:rsidRDefault="003E0D70" w:rsidP="003E0D70">
      <w:pPr>
        <w:pStyle w:val="Code-"/>
        <w:rPr>
          <w:ins w:id="2667" w:author="LUEJE Claudia" w:date="2023-06-26T17:59:00Z"/>
        </w:rPr>
      </w:pPr>
      <w:ins w:id="2668" w:author="LUEJE Claudia" w:date="2023-06-26T17:59:00Z">
        <w:r>
          <w:t xml:space="preserve">    </w:t>
        </w:r>
        <w:r w:rsidR="001332BD" w:rsidRPr="00E45DCE">
          <w:t xml:space="preserve">               &lt;coefficients static_friction="</w:t>
        </w:r>
        <w:r w:rsidR="001332BD" w:rsidRPr="00E45DCE">
          <w:rPr>
            <w:b/>
          </w:rPr>
          <w:t>0.9</w:t>
        </w:r>
        <w:r w:rsidR="001332BD" w:rsidRPr="00E45DCE">
          <w:t>"/&gt;</w:t>
        </w:r>
      </w:ins>
    </w:p>
    <w:p w14:paraId="052EBFDB" w14:textId="6370AB26" w:rsidR="003E0D70" w:rsidRDefault="003E0D70" w:rsidP="003E0D70">
      <w:pPr>
        <w:pStyle w:val="Code-"/>
      </w:pPr>
      <w:ins w:id="2669" w:author="LUEJE Claudia" w:date="2023-06-26T17:59:00Z">
        <w:r>
          <w:t xml:space="preserve">    </w:t>
        </w:r>
        <w:r w:rsidR="001332BD" w:rsidRPr="00E45DCE">
          <w:t xml:space="preserve">    </w:t>
        </w:r>
      </w:ins>
      <w:r w:rsidR="001332BD" w:rsidRPr="00E45DCE">
        <w:t xml:space="preserve">       </w:t>
      </w:r>
      <w:r w:rsidR="001332BD" w:rsidRPr="00E45DCE">
        <w:rPr>
          <w:b/>
        </w:rPr>
        <w:t>&lt;/contact</w:t>
      </w:r>
      <w:del w:id="2670" w:author="LUEJE Claudia" w:date="2023-06-26T17:59:00Z">
        <w:r w:rsidR="00FC68DB" w:rsidRPr="0013175B">
          <w:rPr>
            <w:b/>
            <w:color w:val="0070C0"/>
          </w:rPr>
          <w:delText>_list</w:delText>
        </w:r>
      </w:del>
      <w:r w:rsidR="001332BD" w:rsidRPr="00E45DCE">
        <w:rPr>
          <w:b/>
        </w:rPr>
        <w:t>&gt;</w:t>
      </w:r>
    </w:p>
    <w:p w14:paraId="637E0058" w14:textId="6D82D6A6" w:rsidR="001332BD" w:rsidRPr="00E45DCE" w:rsidRDefault="003E0D70" w:rsidP="003E0D70">
      <w:pPr>
        <w:pStyle w:val="Code-"/>
        <w:rPr>
          <w:ins w:id="2671" w:author="LUEJE Claudia" w:date="2023-06-26T17:59:00Z"/>
        </w:rPr>
      </w:pPr>
      <w:ins w:id="2672" w:author="LUEJE Claudia" w:date="2023-06-26T17:59:00Z">
        <w:r>
          <w:t xml:space="preserve">    </w:t>
        </w:r>
        <w:r w:rsidR="001332BD" w:rsidRPr="00E45DCE">
          <w:t xml:space="preserve">       </w:t>
        </w:r>
        <w:r w:rsidR="001332BD" w:rsidRPr="00E45DCE">
          <w:rPr>
            <w:b/>
          </w:rPr>
          <w:t>&lt;/contact_list&gt;</w:t>
        </w:r>
      </w:ins>
    </w:p>
    <w:p w14:paraId="52D26A75" w14:textId="77777777" w:rsidR="003E0D70" w:rsidRDefault="00842658" w:rsidP="003E0D70">
      <w:pPr>
        <w:pStyle w:val="Code-"/>
        <w:rPr>
          <w:ins w:id="2673" w:author="LUEJE Claudia" w:date="2023-06-26T17:59:00Z"/>
        </w:rPr>
      </w:pPr>
      <w:ins w:id="2674" w:author="LUEJE Claudia" w:date="2023-06-26T17:59:00Z">
        <w:r w:rsidRPr="00E45DCE">
          <w:t> </w:t>
        </w:r>
      </w:ins>
    </w:p>
    <w:p w14:paraId="4AFD5F86" w14:textId="77777777" w:rsidR="003E0D70" w:rsidRDefault="003E0D70" w:rsidP="003E0D70">
      <w:pPr>
        <w:pStyle w:val="Code-"/>
      </w:pPr>
      <w:ins w:id="2675" w:author="LUEJE Claudia" w:date="2023-06-26T17:59:00Z">
        <w:r>
          <w:t xml:space="preserve">    </w:t>
        </w:r>
      </w:ins>
      <w:r w:rsidR="001332BD" w:rsidRPr="00E45DCE">
        <w:t xml:space="preserve">     &lt;/connection_0d&gt;</w:t>
      </w:r>
    </w:p>
    <w:p w14:paraId="7E09E990" w14:textId="75466BF9" w:rsidR="001332BD" w:rsidRPr="00E45DCE" w:rsidRDefault="003E0D70" w:rsidP="003E0D70">
      <w:pPr>
        <w:pStyle w:val="Code-"/>
      </w:pPr>
      <w:r>
        <w:t xml:space="preserve">    </w:t>
      </w:r>
      <w:r w:rsidR="001332BD" w:rsidRPr="00E45DCE">
        <w:t xml:space="preserve">   &lt;/connection_list&gt;</w:t>
      </w:r>
    </w:p>
    <w:p w14:paraId="64F3F076" w14:textId="77777777" w:rsidR="003E0D70" w:rsidRDefault="00842658" w:rsidP="003E0D70">
      <w:pPr>
        <w:pStyle w:val="Code-"/>
      </w:pPr>
      <w:r w:rsidRPr="00E45DCE">
        <w:t> </w:t>
      </w:r>
    </w:p>
    <w:p w14:paraId="35615B1E" w14:textId="7D5CCDAF" w:rsidR="001332BD" w:rsidRPr="00E45DCE" w:rsidRDefault="003E0D70" w:rsidP="003E0D70">
      <w:pPr>
        <w:pStyle w:val="Code-"/>
      </w:pPr>
      <w:r>
        <w:t xml:space="preserve">    </w:t>
      </w:r>
      <w:r w:rsidR="001332BD" w:rsidRPr="00E45DCE">
        <w:t>&lt;/connection_group&gt;</w:t>
      </w:r>
    </w:p>
    <w:p w14:paraId="0C77F5C4" w14:textId="711C04B1" w:rsidR="00842658" w:rsidRPr="00E45DCE" w:rsidRDefault="00842658" w:rsidP="00E45DCE">
      <w:pPr>
        <w:pStyle w:val="Code-"/>
      </w:pPr>
      <w:r w:rsidRPr="00E45DCE">
        <w:t> </w:t>
      </w:r>
    </w:p>
    <w:p w14:paraId="72F153E1"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2676" w:name="_Toc428279398"/>
      <w:bookmarkStart w:id="2677" w:name="_Toc428456136"/>
      <w:bookmarkStart w:id="2678" w:name="_Toc428537099"/>
      <w:bookmarkStart w:id="2679" w:name="_Toc428969418"/>
      <w:bookmarkStart w:id="2680" w:name="_Toc429052809"/>
      <w:bookmarkStart w:id="2681" w:name="_Toc428279400"/>
      <w:bookmarkStart w:id="2682" w:name="_Toc428456138"/>
      <w:bookmarkStart w:id="2683" w:name="_Toc428537101"/>
      <w:bookmarkStart w:id="2684" w:name="_Toc428969420"/>
      <w:bookmarkStart w:id="2685" w:name="_Toc429052811"/>
      <w:bookmarkStart w:id="2686" w:name="_Toc428279401"/>
      <w:bookmarkStart w:id="2687" w:name="_Toc428456139"/>
      <w:bookmarkStart w:id="2688" w:name="_Toc428537102"/>
      <w:bookmarkStart w:id="2689" w:name="_Toc428969421"/>
      <w:bookmarkStart w:id="2690" w:name="_Toc429052812"/>
      <w:bookmarkStart w:id="2691" w:name="_Toc428279402"/>
      <w:bookmarkStart w:id="2692" w:name="_Toc428456140"/>
      <w:bookmarkStart w:id="2693" w:name="_Toc428537103"/>
      <w:bookmarkStart w:id="2694" w:name="_Toc428969422"/>
      <w:bookmarkStart w:id="2695" w:name="_Toc429052813"/>
      <w:bookmarkStart w:id="2696" w:name="_Toc428279403"/>
      <w:bookmarkStart w:id="2697" w:name="_Toc428456141"/>
      <w:bookmarkStart w:id="2698" w:name="_Toc428537104"/>
      <w:bookmarkStart w:id="2699" w:name="_Toc428969423"/>
      <w:bookmarkStart w:id="2700" w:name="_Toc429052814"/>
      <w:bookmarkStart w:id="2701" w:name="_Toc428279404"/>
      <w:bookmarkStart w:id="2702" w:name="_Toc428456142"/>
      <w:bookmarkStart w:id="2703" w:name="_Toc428537105"/>
      <w:bookmarkStart w:id="2704" w:name="_Toc428969424"/>
      <w:bookmarkStart w:id="2705" w:name="_Toc429052815"/>
      <w:bookmarkStart w:id="2706" w:name="_Toc428279405"/>
      <w:bookmarkStart w:id="2707" w:name="_Toc428456143"/>
      <w:bookmarkStart w:id="2708" w:name="_Toc428537106"/>
      <w:bookmarkStart w:id="2709" w:name="_Toc428969425"/>
      <w:bookmarkStart w:id="2710" w:name="_Toc429052816"/>
      <w:bookmarkStart w:id="2711" w:name="_Toc428279406"/>
      <w:bookmarkStart w:id="2712" w:name="_Toc428456144"/>
      <w:bookmarkStart w:id="2713" w:name="_Toc428537107"/>
      <w:bookmarkStart w:id="2714" w:name="_Toc428969426"/>
      <w:bookmarkStart w:id="2715" w:name="_Toc429052817"/>
      <w:bookmarkStart w:id="2716" w:name="_Toc428279408"/>
      <w:bookmarkStart w:id="2717" w:name="_Toc428456146"/>
      <w:bookmarkStart w:id="2718" w:name="_Toc428537109"/>
      <w:bookmarkStart w:id="2719" w:name="_Toc428969428"/>
      <w:bookmarkStart w:id="2720" w:name="_Toc429052819"/>
      <w:bookmarkStart w:id="2721" w:name="_Toc428279409"/>
      <w:bookmarkStart w:id="2722" w:name="_Toc428456147"/>
      <w:bookmarkStart w:id="2723" w:name="_Toc428537110"/>
      <w:bookmarkStart w:id="2724" w:name="_Toc428969429"/>
      <w:bookmarkStart w:id="2725" w:name="_Toc429052820"/>
      <w:bookmarkStart w:id="2726" w:name="_Toc428279410"/>
      <w:bookmarkStart w:id="2727" w:name="_Toc428456148"/>
      <w:bookmarkStart w:id="2728" w:name="_Toc428537111"/>
      <w:bookmarkStart w:id="2729" w:name="_Toc428969430"/>
      <w:bookmarkStart w:id="2730" w:name="_Toc429052821"/>
      <w:bookmarkStart w:id="2731" w:name="_Toc428279411"/>
      <w:bookmarkStart w:id="2732" w:name="_Toc428456149"/>
      <w:bookmarkStart w:id="2733" w:name="_Toc428537112"/>
      <w:bookmarkStart w:id="2734" w:name="_Toc428969431"/>
      <w:bookmarkStart w:id="2735" w:name="_Toc429052822"/>
      <w:bookmarkStart w:id="2736" w:name="_Toc428279413"/>
      <w:bookmarkStart w:id="2737" w:name="_Toc428456151"/>
      <w:bookmarkStart w:id="2738" w:name="_Toc428537114"/>
      <w:bookmarkStart w:id="2739" w:name="_Toc428969433"/>
      <w:bookmarkStart w:id="2740" w:name="_Toc429052824"/>
      <w:bookmarkStart w:id="2741" w:name="_Toc428279414"/>
      <w:bookmarkStart w:id="2742" w:name="_Toc428456152"/>
      <w:bookmarkStart w:id="2743" w:name="_Toc428537115"/>
      <w:bookmarkStart w:id="2744" w:name="_Toc428969434"/>
      <w:bookmarkStart w:id="2745" w:name="_Toc429052825"/>
      <w:bookmarkStart w:id="2746" w:name="_Toc428279416"/>
      <w:bookmarkStart w:id="2747" w:name="_Toc428456154"/>
      <w:bookmarkStart w:id="2748" w:name="_Toc428537117"/>
      <w:bookmarkStart w:id="2749" w:name="_Toc428969436"/>
      <w:bookmarkStart w:id="2750" w:name="_Toc429052827"/>
      <w:bookmarkStart w:id="2751" w:name="_Toc428279417"/>
      <w:bookmarkStart w:id="2752" w:name="_Toc428456155"/>
      <w:bookmarkStart w:id="2753" w:name="_Toc428537118"/>
      <w:bookmarkStart w:id="2754" w:name="_Toc428969437"/>
      <w:bookmarkStart w:id="2755" w:name="_Toc429052828"/>
      <w:bookmarkStart w:id="2756" w:name="_Toc428279419"/>
      <w:bookmarkStart w:id="2757" w:name="_Toc428456157"/>
      <w:bookmarkStart w:id="2758" w:name="_Toc428537120"/>
      <w:bookmarkStart w:id="2759" w:name="_Toc428969439"/>
      <w:bookmarkStart w:id="2760" w:name="_Toc429052830"/>
      <w:bookmarkStart w:id="2761" w:name="_Toc428279421"/>
      <w:bookmarkStart w:id="2762" w:name="_Toc428456159"/>
      <w:bookmarkStart w:id="2763" w:name="_Toc428537122"/>
      <w:bookmarkStart w:id="2764" w:name="_Toc428969441"/>
      <w:bookmarkStart w:id="2765" w:name="_Toc429052832"/>
      <w:bookmarkStart w:id="2766" w:name="_Toc428279422"/>
      <w:bookmarkStart w:id="2767" w:name="_Toc428456160"/>
      <w:bookmarkStart w:id="2768" w:name="_Toc428537123"/>
      <w:bookmarkStart w:id="2769" w:name="_Toc428969442"/>
      <w:bookmarkStart w:id="2770" w:name="_Toc429052833"/>
      <w:bookmarkStart w:id="2771" w:name="_Toc428279423"/>
      <w:bookmarkStart w:id="2772" w:name="_Toc428456161"/>
      <w:bookmarkStart w:id="2773" w:name="_Toc428537124"/>
      <w:bookmarkStart w:id="2774" w:name="_Toc428969443"/>
      <w:bookmarkStart w:id="2775" w:name="_Toc429052834"/>
      <w:bookmarkStart w:id="2776" w:name="_Toc428279424"/>
      <w:bookmarkStart w:id="2777" w:name="_Toc428456162"/>
      <w:bookmarkStart w:id="2778" w:name="_Toc428537125"/>
      <w:bookmarkStart w:id="2779" w:name="_Toc428969444"/>
      <w:bookmarkStart w:id="2780" w:name="_Toc429052835"/>
      <w:bookmarkStart w:id="2781" w:name="_Toc428279426"/>
      <w:bookmarkStart w:id="2782" w:name="_Toc428456164"/>
      <w:bookmarkStart w:id="2783" w:name="_Toc428537127"/>
      <w:bookmarkStart w:id="2784" w:name="_Toc428969446"/>
      <w:bookmarkStart w:id="2785" w:name="_Toc429052837"/>
      <w:bookmarkStart w:id="2786" w:name="_Toc428279427"/>
      <w:bookmarkStart w:id="2787" w:name="_Toc428456165"/>
      <w:bookmarkStart w:id="2788" w:name="_Toc428537128"/>
      <w:bookmarkStart w:id="2789" w:name="_Toc428969447"/>
      <w:bookmarkStart w:id="2790" w:name="_Toc429052838"/>
      <w:bookmarkStart w:id="2791" w:name="_Toc428279431"/>
      <w:bookmarkStart w:id="2792" w:name="_Toc428456169"/>
      <w:bookmarkStart w:id="2793" w:name="_Toc428537132"/>
      <w:bookmarkStart w:id="2794" w:name="_Toc428969451"/>
      <w:bookmarkStart w:id="2795" w:name="_Toc429052842"/>
      <w:bookmarkStart w:id="2796" w:name="_Toc428279432"/>
      <w:bookmarkStart w:id="2797" w:name="_Toc428456170"/>
      <w:bookmarkStart w:id="2798" w:name="_Toc428537133"/>
      <w:bookmarkStart w:id="2799" w:name="_Toc428969452"/>
      <w:bookmarkStart w:id="2800" w:name="_Toc429052843"/>
      <w:bookmarkStart w:id="2801" w:name="_Toc428279434"/>
      <w:bookmarkStart w:id="2802" w:name="_Toc428456172"/>
      <w:bookmarkStart w:id="2803" w:name="_Toc428537135"/>
      <w:bookmarkStart w:id="2804" w:name="_Toc428969454"/>
      <w:bookmarkStart w:id="2805" w:name="_Toc429052845"/>
      <w:bookmarkStart w:id="2806" w:name="_Toc428279435"/>
      <w:bookmarkStart w:id="2807" w:name="_Toc428456173"/>
      <w:bookmarkStart w:id="2808" w:name="_Toc428537136"/>
      <w:bookmarkStart w:id="2809" w:name="_Toc428969455"/>
      <w:bookmarkStart w:id="2810" w:name="_Toc429052846"/>
      <w:bookmarkStart w:id="2811" w:name="_Toc428279439"/>
      <w:bookmarkStart w:id="2812" w:name="_Toc428456177"/>
      <w:bookmarkStart w:id="2813" w:name="_Toc428537140"/>
      <w:bookmarkStart w:id="2814" w:name="_Toc428969459"/>
      <w:bookmarkStart w:id="2815" w:name="_Toc429052850"/>
      <w:bookmarkStart w:id="2816" w:name="_Toc428279440"/>
      <w:bookmarkStart w:id="2817" w:name="_Toc428456178"/>
      <w:bookmarkStart w:id="2818" w:name="_Toc428537141"/>
      <w:bookmarkStart w:id="2819" w:name="_Toc428969460"/>
      <w:bookmarkStart w:id="2820" w:name="_Toc429052851"/>
      <w:bookmarkStart w:id="2821" w:name="_Toc428279441"/>
      <w:bookmarkStart w:id="2822" w:name="_Toc428456179"/>
      <w:bookmarkStart w:id="2823" w:name="_Toc428537142"/>
      <w:bookmarkStart w:id="2824" w:name="_Toc428969461"/>
      <w:bookmarkStart w:id="2825" w:name="_Toc429052852"/>
      <w:bookmarkStart w:id="2826" w:name="_Toc428279442"/>
      <w:bookmarkStart w:id="2827" w:name="_Toc428456180"/>
      <w:bookmarkStart w:id="2828" w:name="_Toc428537143"/>
      <w:bookmarkStart w:id="2829" w:name="_Toc428969462"/>
      <w:bookmarkStart w:id="2830" w:name="_Toc429052853"/>
      <w:bookmarkStart w:id="2831" w:name="_Toc428279444"/>
      <w:bookmarkStart w:id="2832" w:name="_Toc428456182"/>
      <w:bookmarkStart w:id="2833" w:name="_Toc428537145"/>
      <w:bookmarkStart w:id="2834" w:name="_Toc428969464"/>
      <w:bookmarkStart w:id="2835" w:name="_Toc429052855"/>
      <w:bookmarkStart w:id="2836" w:name="_Toc428279445"/>
      <w:bookmarkStart w:id="2837" w:name="_Toc428456183"/>
      <w:bookmarkStart w:id="2838" w:name="_Toc428537146"/>
      <w:bookmarkStart w:id="2839" w:name="_Toc428969465"/>
      <w:bookmarkStart w:id="2840" w:name="_Toc429052856"/>
      <w:bookmarkStart w:id="2841" w:name="_Toc428279449"/>
      <w:bookmarkStart w:id="2842" w:name="_Toc428456187"/>
      <w:bookmarkStart w:id="2843" w:name="_Toc428537150"/>
      <w:bookmarkStart w:id="2844" w:name="_Toc428969469"/>
      <w:bookmarkStart w:id="2845" w:name="_Toc429052860"/>
      <w:bookmarkStart w:id="2846" w:name="_Toc428279450"/>
      <w:bookmarkStart w:id="2847" w:name="_Toc428456188"/>
      <w:bookmarkStart w:id="2848" w:name="_Toc428537151"/>
      <w:bookmarkStart w:id="2849" w:name="_Toc428969470"/>
      <w:bookmarkStart w:id="2850" w:name="_Toc429052861"/>
      <w:bookmarkStart w:id="2851" w:name="_Toc428279452"/>
      <w:bookmarkStart w:id="2852" w:name="_Toc428456190"/>
      <w:bookmarkStart w:id="2853" w:name="_Toc428537153"/>
      <w:bookmarkStart w:id="2854" w:name="_Toc428969472"/>
      <w:bookmarkStart w:id="2855" w:name="_Toc429052863"/>
      <w:bookmarkStart w:id="2856" w:name="_Toc428279453"/>
      <w:bookmarkStart w:id="2857" w:name="_Toc428456191"/>
      <w:bookmarkStart w:id="2858" w:name="_Toc428537154"/>
      <w:bookmarkStart w:id="2859" w:name="_Toc428969473"/>
      <w:bookmarkStart w:id="2860" w:name="_Toc429052864"/>
      <w:bookmarkStart w:id="2861" w:name="_Toc428279457"/>
      <w:bookmarkStart w:id="2862" w:name="_Toc428456195"/>
      <w:bookmarkStart w:id="2863" w:name="_Toc428537158"/>
      <w:bookmarkStart w:id="2864" w:name="_Toc428969477"/>
      <w:bookmarkStart w:id="2865" w:name="_Toc429052868"/>
      <w:bookmarkStart w:id="2866" w:name="_Toc428279458"/>
      <w:bookmarkStart w:id="2867" w:name="_Toc428456196"/>
      <w:bookmarkStart w:id="2868" w:name="_Toc428537159"/>
      <w:bookmarkStart w:id="2869" w:name="_Toc428969478"/>
      <w:bookmarkStart w:id="2870" w:name="_Toc429052869"/>
      <w:bookmarkStart w:id="2871" w:name="_Toc428279459"/>
      <w:bookmarkStart w:id="2872" w:name="_Toc428456197"/>
      <w:bookmarkStart w:id="2873" w:name="_Toc428537160"/>
      <w:bookmarkStart w:id="2874" w:name="_Toc428969479"/>
      <w:bookmarkStart w:id="2875" w:name="_Toc429052870"/>
      <w:bookmarkStart w:id="2876" w:name="_Toc428279461"/>
      <w:bookmarkStart w:id="2877" w:name="_Toc428456199"/>
      <w:bookmarkStart w:id="2878" w:name="_Toc428537162"/>
      <w:bookmarkStart w:id="2879" w:name="_Toc428969481"/>
      <w:bookmarkStart w:id="2880" w:name="_Toc429052872"/>
      <w:bookmarkStart w:id="2881" w:name="_Toc428279462"/>
      <w:bookmarkStart w:id="2882" w:name="_Toc428456200"/>
      <w:bookmarkStart w:id="2883" w:name="_Toc428537163"/>
      <w:bookmarkStart w:id="2884" w:name="_Toc428969482"/>
      <w:bookmarkStart w:id="2885" w:name="_Toc429052873"/>
      <w:bookmarkStart w:id="2886" w:name="_Toc428279463"/>
      <w:bookmarkStart w:id="2887" w:name="_Toc428456201"/>
      <w:bookmarkStart w:id="2888" w:name="_Toc428537164"/>
      <w:bookmarkStart w:id="2889" w:name="_Toc428969483"/>
      <w:bookmarkStart w:id="2890" w:name="_Toc429052874"/>
      <w:bookmarkStart w:id="2891" w:name="_Toc428279464"/>
      <w:bookmarkStart w:id="2892" w:name="_Toc428456202"/>
      <w:bookmarkStart w:id="2893" w:name="_Toc428537165"/>
      <w:bookmarkStart w:id="2894" w:name="_Toc428969484"/>
      <w:bookmarkStart w:id="2895" w:name="_Toc429052875"/>
      <w:bookmarkStart w:id="2896" w:name="_Toc428279465"/>
      <w:bookmarkStart w:id="2897" w:name="_Toc428456203"/>
      <w:bookmarkStart w:id="2898" w:name="_Toc428537166"/>
      <w:bookmarkStart w:id="2899" w:name="_Toc428969485"/>
      <w:bookmarkStart w:id="2900" w:name="_Toc429052876"/>
      <w:bookmarkStart w:id="2901" w:name="_Toc428279467"/>
      <w:bookmarkStart w:id="2902" w:name="_Toc428456205"/>
      <w:bookmarkStart w:id="2903" w:name="_Toc428537168"/>
      <w:bookmarkStart w:id="2904" w:name="_Toc428969487"/>
      <w:bookmarkStart w:id="2905" w:name="_Toc429052878"/>
      <w:bookmarkStart w:id="2906" w:name="_Toc428279470"/>
      <w:bookmarkStart w:id="2907" w:name="_Toc428456208"/>
      <w:bookmarkStart w:id="2908" w:name="_Toc428537171"/>
      <w:bookmarkStart w:id="2909" w:name="_Toc428969490"/>
      <w:bookmarkStart w:id="2910" w:name="_Toc429052881"/>
      <w:bookmarkStart w:id="2911" w:name="_Toc428279471"/>
      <w:bookmarkStart w:id="2912" w:name="_Toc428456209"/>
      <w:bookmarkStart w:id="2913" w:name="_Toc428537172"/>
      <w:bookmarkStart w:id="2914" w:name="_Toc428969491"/>
      <w:bookmarkStart w:id="2915" w:name="_Toc429052882"/>
      <w:bookmarkStart w:id="2916" w:name="_Toc428279472"/>
      <w:bookmarkStart w:id="2917" w:name="_Toc428456210"/>
      <w:bookmarkStart w:id="2918" w:name="_Toc428537173"/>
      <w:bookmarkStart w:id="2919" w:name="_Toc428969492"/>
      <w:bookmarkStart w:id="2920" w:name="_Toc429052883"/>
      <w:bookmarkStart w:id="2921" w:name="_Toc428279473"/>
      <w:bookmarkStart w:id="2922" w:name="_Toc428456211"/>
      <w:bookmarkStart w:id="2923" w:name="_Toc428537174"/>
      <w:bookmarkStart w:id="2924" w:name="_Toc428969493"/>
      <w:bookmarkStart w:id="2925" w:name="_Toc429052884"/>
      <w:bookmarkStart w:id="2926" w:name="_Toc428279474"/>
      <w:bookmarkStart w:id="2927" w:name="_Toc428456212"/>
      <w:bookmarkStart w:id="2928" w:name="_Toc428537175"/>
      <w:bookmarkStart w:id="2929" w:name="_Toc428969494"/>
      <w:bookmarkStart w:id="2930" w:name="_Toc429052885"/>
      <w:bookmarkStart w:id="2931" w:name="_Toc428279475"/>
      <w:bookmarkStart w:id="2932" w:name="_Toc428456213"/>
      <w:bookmarkStart w:id="2933" w:name="_Toc428537176"/>
      <w:bookmarkStart w:id="2934" w:name="_Toc428969495"/>
      <w:bookmarkStart w:id="2935" w:name="_Toc429052886"/>
      <w:bookmarkStart w:id="2936" w:name="_Toc428279476"/>
      <w:bookmarkStart w:id="2937" w:name="_Toc428456214"/>
      <w:bookmarkStart w:id="2938" w:name="_Toc428537177"/>
      <w:bookmarkStart w:id="2939" w:name="_Toc428969496"/>
      <w:bookmarkStart w:id="2940" w:name="_Toc429052887"/>
      <w:bookmarkStart w:id="2941" w:name="_Toc428279481"/>
      <w:bookmarkStart w:id="2942" w:name="_Toc428456219"/>
      <w:bookmarkStart w:id="2943" w:name="_Toc428537182"/>
      <w:bookmarkStart w:id="2944" w:name="_Toc428969501"/>
      <w:bookmarkStart w:id="2945" w:name="_Toc429052892"/>
      <w:bookmarkStart w:id="2946" w:name="_Toc428279482"/>
      <w:bookmarkStart w:id="2947" w:name="_Toc428456220"/>
      <w:bookmarkStart w:id="2948" w:name="_Toc428537183"/>
      <w:bookmarkStart w:id="2949" w:name="_Toc428969502"/>
      <w:bookmarkStart w:id="2950" w:name="_Toc429052893"/>
      <w:bookmarkStart w:id="2951" w:name="_Toc428279490"/>
      <w:bookmarkStart w:id="2952" w:name="_Toc428456228"/>
      <w:bookmarkStart w:id="2953" w:name="_Toc428537191"/>
      <w:bookmarkStart w:id="2954" w:name="_Toc428969510"/>
      <w:bookmarkStart w:id="2955" w:name="_Toc429052901"/>
      <w:bookmarkStart w:id="2956" w:name="_Toc428279504"/>
      <w:bookmarkStart w:id="2957" w:name="_Toc428456242"/>
      <w:bookmarkStart w:id="2958" w:name="_Toc428537205"/>
      <w:bookmarkStart w:id="2959" w:name="_Toc428969524"/>
      <w:bookmarkStart w:id="2960" w:name="_Toc429052915"/>
      <w:bookmarkStart w:id="2961" w:name="_Toc428279508"/>
      <w:bookmarkStart w:id="2962" w:name="_Toc428456246"/>
      <w:bookmarkStart w:id="2963" w:name="_Toc428537209"/>
      <w:bookmarkStart w:id="2964" w:name="_Toc428969528"/>
      <w:bookmarkStart w:id="2965" w:name="_Toc429052919"/>
      <w:bookmarkStart w:id="2966" w:name="_Toc428279509"/>
      <w:bookmarkStart w:id="2967" w:name="_Toc428456247"/>
      <w:bookmarkStart w:id="2968" w:name="_Toc428537210"/>
      <w:bookmarkStart w:id="2969" w:name="_Toc428969529"/>
      <w:bookmarkStart w:id="2970" w:name="_Toc429052920"/>
      <w:bookmarkStart w:id="2971" w:name="_Toc428279510"/>
      <w:bookmarkStart w:id="2972" w:name="_Toc428456248"/>
      <w:bookmarkStart w:id="2973" w:name="_Toc428537211"/>
      <w:bookmarkStart w:id="2974" w:name="_Toc428969530"/>
      <w:bookmarkStart w:id="2975" w:name="_Toc429052921"/>
      <w:bookmarkStart w:id="2976" w:name="_Toc428279512"/>
      <w:bookmarkStart w:id="2977" w:name="_Toc428456250"/>
      <w:bookmarkStart w:id="2978" w:name="_Toc428537213"/>
      <w:bookmarkStart w:id="2979" w:name="_Toc428969532"/>
      <w:bookmarkStart w:id="2980" w:name="_Toc429052923"/>
      <w:bookmarkStart w:id="2981" w:name="_Toc428279516"/>
      <w:bookmarkStart w:id="2982" w:name="_Toc428456254"/>
      <w:bookmarkStart w:id="2983" w:name="_Toc428537217"/>
      <w:bookmarkStart w:id="2984" w:name="_Toc428969536"/>
      <w:bookmarkStart w:id="2985" w:name="_Toc429052927"/>
      <w:bookmarkStart w:id="2986" w:name="_Toc428279517"/>
      <w:bookmarkStart w:id="2987" w:name="_Toc428456255"/>
      <w:bookmarkStart w:id="2988" w:name="_Toc428537218"/>
      <w:bookmarkStart w:id="2989" w:name="_Toc428969537"/>
      <w:bookmarkStart w:id="2990" w:name="_Toc429052928"/>
      <w:bookmarkStart w:id="2991" w:name="_Toc428279521"/>
      <w:bookmarkStart w:id="2992" w:name="_Toc428456259"/>
      <w:bookmarkStart w:id="2993" w:name="_Toc428537222"/>
      <w:bookmarkStart w:id="2994" w:name="_Toc428969541"/>
      <w:bookmarkStart w:id="2995" w:name="_Toc429052932"/>
      <w:bookmarkStart w:id="2996" w:name="_Toc428279522"/>
      <w:bookmarkStart w:id="2997" w:name="_Toc428456260"/>
      <w:bookmarkStart w:id="2998" w:name="_Toc428537223"/>
      <w:bookmarkStart w:id="2999" w:name="_Toc428969542"/>
      <w:bookmarkStart w:id="3000" w:name="_Toc429052933"/>
      <w:bookmarkStart w:id="3001" w:name="_Toc428279523"/>
      <w:bookmarkStart w:id="3002" w:name="_Toc428456261"/>
      <w:bookmarkStart w:id="3003" w:name="_Toc428537224"/>
      <w:bookmarkStart w:id="3004" w:name="_Toc428969543"/>
      <w:bookmarkStart w:id="3005" w:name="_Toc429052934"/>
      <w:bookmarkStart w:id="3006" w:name="_Toc428279524"/>
      <w:bookmarkStart w:id="3007" w:name="_Toc428456262"/>
      <w:bookmarkStart w:id="3008" w:name="_Toc428537225"/>
      <w:bookmarkStart w:id="3009" w:name="_Toc428969544"/>
      <w:bookmarkStart w:id="3010" w:name="_Toc429052935"/>
      <w:bookmarkStart w:id="3011" w:name="_Toc428279525"/>
      <w:bookmarkStart w:id="3012" w:name="_Toc428456263"/>
      <w:bookmarkStart w:id="3013" w:name="_Toc428537226"/>
      <w:bookmarkStart w:id="3014" w:name="_Toc428969545"/>
      <w:bookmarkStart w:id="3015" w:name="_Toc429052936"/>
      <w:bookmarkStart w:id="3016" w:name="_Toc428279526"/>
      <w:bookmarkStart w:id="3017" w:name="_Toc428456264"/>
      <w:bookmarkStart w:id="3018" w:name="_Toc428537227"/>
      <w:bookmarkStart w:id="3019" w:name="_Toc428969546"/>
      <w:bookmarkStart w:id="3020" w:name="_Toc429052937"/>
      <w:bookmarkStart w:id="3021" w:name="_Toc413359593"/>
      <w:bookmarkStart w:id="3022" w:name="_Toc3556985"/>
      <w:bookmarkStart w:id="3023" w:name="_Ref27683404"/>
      <w:bookmarkStart w:id="3024" w:name="_Ref34740002"/>
      <w:bookmarkStart w:id="3025" w:name="_Ref34740021"/>
      <w:bookmarkStart w:id="3026" w:name="_Ref34652201"/>
      <w:bookmarkStart w:id="3027" w:name="_Ref34652251"/>
      <w:bookmarkStart w:id="3028" w:name="_Toc34747235"/>
      <w:bookmarkStart w:id="3029" w:name="_Toc77102051"/>
      <w:bookmarkStart w:id="3030" w:name="_Toc110532201"/>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r w:rsidRPr="00E956F7">
        <w:rPr>
          <w:rFonts w:eastAsia="Times New Roman"/>
          <w:szCs w:val="24"/>
        </w:rPr>
        <w:t xml:space="preserve">Definition of element </w:t>
      </w:r>
      <w:r w:rsidRPr="00BD5750">
        <w:rPr>
          <w:rStyle w:val="ISOCode"/>
        </w:rPr>
        <w:t>&lt;threaded_connection/&gt;</w:t>
      </w:r>
      <w:bookmarkEnd w:id="3021"/>
      <w:bookmarkEnd w:id="3022"/>
      <w:bookmarkEnd w:id="3023"/>
      <w:bookmarkEnd w:id="3024"/>
      <w:bookmarkEnd w:id="3025"/>
      <w:bookmarkEnd w:id="3026"/>
      <w:bookmarkEnd w:id="3027"/>
      <w:bookmarkEnd w:id="3028"/>
      <w:bookmarkEnd w:id="3029"/>
      <w:bookmarkEnd w:id="3030"/>
    </w:p>
    <w:p w14:paraId="2F2BD19B"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3F14EC51" w14:textId="36E39F63" w:rsidR="001332BD" w:rsidRPr="00E956F7" w:rsidRDefault="001332BD">
      <w:pPr>
        <w:pStyle w:val="BodyText"/>
        <w:autoSpaceDE w:val="0"/>
        <w:autoSpaceDN w:val="0"/>
        <w:adjustRightInd w:val="0"/>
        <w:rPr>
          <w:szCs w:val="24"/>
        </w:rPr>
      </w:pPr>
      <w:r w:rsidRPr="00E956F7">
        <w:rPr>
          <w:szCs w:val="24"/>
        </w:rPr>
        <w:t xml:space="preserve">Due to </w:t>
      </w:r>
      <w:del w:id="3031" w:author="LUEJE Claudia" w:date="2023-06-26T17:59:00Z">
        <w:r w:rsidR="00FC68DB" w:rsidRPr="000A1B7B">
          <w:delText>its</w:delText>
        </w:r>
      </w:del>
      <w:ins w:id="3032" w:author="LUEJE Claudia" w:date="2023-06-26T17:59:00Z">
        <w:r w:rsidR="00E26EF8">
          <w:rPr>
            <w:szCs w:val="24"/>
          </w:rPr>
          <w:t>their</w:t>
        </w:r>
      </w:ins>
      <w:r w:rsidRPr="00E956F7">
        <w:rPr>
          <w:szCs w:val="24"/>
        </w:rPr>
        <w:t xml:space="preserve"> similar characters, bolts and screws share a couple of common attributes. </w:t>
      </w:r>
      <w:del w:id="3033" w:author="LUEJE Claudia" w:date="2023-06-26T17:59:00Z">
        <w:r w:rsidR="00FC68DB" w:rsidRPr="00726144">
          <w:delText>Hence</w:delText>
        </w:r>
      </w:del>
      <w:ins w:id="3034" w:author="LUEJE Claudia" w:date="2023-06-26T17:59:00Z">
        <w:r w:rsidR="00E26EF8">
          <w:rPr>
            <w:szCs w:val="24"/>
          </w:rPr>
          <w:t>Therefore</w:t>
        </w:r>
      </w:ins>
      <w:r w:rsidRPr="00E956F7">
        <w:rPr>
          <w:szCs w:val="24"/>
        </w:rPr>
        <w:t xml:space="preserve">, in order to reduce redundancy, they are subsumed beneath a common, more abstract XML element </w:t>
      </w:r>
      <w:r w:rsidRPr="00483F25">
        <w:rPr>
          <w:rStyle w:val="ISOCode"/>
        </w:rPr>
        <w:t>&lt;threaded_connection</w:t>
      </w:r>
      <w:del w:id="3035" w:author="LUEJE Claudia" w:date="2023-06-26T17:59:00Z">
        <w:r w:rsidR="00FC68DB" w:rsidRPr="00F54804">
          <w:rPr>
            <w:rFonts w:ascii="Courier New" w:hAnsi="Courier New" w:cs="Courier New"/>
            <w:b/>
            <w:i/>
            <w:sz w:val="18"/>
            <w:szCs w:val="18"/>
          </w:rPr>
          <w:delText>/&gt;.</w:delText>
        </w:r>
      </w:del>
      <w:ins w:id="3036" w:author="LUEJE Claudia" w:date="2023-06-26T17:59:00Z">
        <w:r w:rsidRPr="00483F25">
          <w:rPr>
            <w:rStyle w:val="ISOCode"/>
          </w:rPr>
          <w:t>/&gt;</w:t>
        </w:r>
        <w:r w:rsidR="00E26EF8">
          <w:rPr>
            <w:rStyle w:val="ISOCode"/>
          </w:rPr>
          <w:t xml:space="preserve"> </w:t>
        </w:r>
        <w:r w:rsidR="00E26EF8" w:rsidRPr="00E26EF8">
          <w:rPr>
            <w:szCs w:val="24"/>
          </w:rPr>
          <w:t>as shown in Table 50</w:t>
        </w:r>
        <w:r w:rsidRPr="00E956F7">
          <w:rPr>
            <w:szCs w:val="24"/>
          </w:rPr>
          <w:t>.</w:t>
        </w:r>
      </w:ins>
    </w:p>
    <w:p w14:paraId="20BAC46E" w14:textId="55667C9E" w:rsidR="001332BD" w:rsidRPr="00E956F7" w:rsidRDefault="006F39DE">
      <w:pPr>
        <w:pStyle w:val="Tabletitle"/>
        <w:autoSpaceDE w:val="0"/>
        <w:autoSpaceDN w:val="0"/>
        <w:adjustRightInd w:val="0"/>
        <w:outlineLvl w:val="0"/>
        <w:rPr>
          <w:szCs w:val="24"/>
        </w:rPr>
      </w:pPr>
      <w:bookmarkStart w:id="3037" w:name="_Toc110532398"/>
      <w:r w:rsidRPr="00E956F7">
        <w:rPr>
          <w:szCs w:val="24"/>
        </w:rPr>
        <w:t>Table</w:t>
      </w:r>
      <w:del w:id="3038"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50</w:delText>
        </w:r>
        <w:r w:rsidR="00055698" w:rsidRPr="00F54804">
          <w:fldChar w:fldCharType="end"/>
        </w:r>
      </w:del>
      <w:ins w:id="3039" w:author="LUEJE Claudia" w:date="2023-06-26T17:59:00Z">
        <w:r w:rsidRPr="00E956F7">
          <w:rPr>
            <w:szCs w:val="24"/>
          </w:rPr>
          <w:t> </w:t>
        </w:r>
        <w:r w:rsidR="001332BD" w:rsidRPr="00E956F7">
          <w:rPr>
            <w:szCs w:val="24"/>
          </w:rPr>
          <w:t>50</w:t>
        </w:r>
      </w:ins>
      <w:r w:rsidR="00842658"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&lt;threaded_connection/&gt;</w:t>
      </w:r>
      <w:bookmarkEnd w:id="3037"/>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701"/>
        <w:gridCol w:w="1276"/>
        <w:gridCol w:w="3384"/>
      </w:tblGrid>
      <w:tr w:rsidR="001332BD" w:rsidRPr="00B62EE5" w14:paraId="27FE36FA"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1FEED8FA" w14:textId="2B866383" w:rsidR="001332BD" w:rsidRPr="00B62EE5" w:rsidRDefault="001332BD" w:rsidP="00842658">
            <w:pPr>
              <w:pStyle w:val="Tableheader"/>
              <w:autoSpaceDE w:val="0"/>
              <w:autoSpaceDN w:val="0"/>
              <w:adjustRightInd w:val="0"/>
              <w:rPr>
                <w:b/>
              </w:rPr>
            </w:pPr>
            <w:r w:rsidRPr="00B62EE5">
              <w:rPr>
                <w:b/>
                <w:szCs w:val="24"/>
              </w:rPr>
              <w:t>Nested Elements</w:t>
            </w:r>
          </w:p>
        </w:tc>
        <w:tc>
          <w:tcPr>
            <w:tcW w:w="1701" w:type="dxa"/>
            <w:tcBorders>
              <w:top w:val="single" w:sz="12" w:space="0" w:color="auto"/>
              <w:bottom w:val="single" w:sz="12" w:space="0" w:color="auto"/>
            </w:tcBorders>
            <w:shd w:val="clear" w:color="auto" w:fill="F3F3F3"/>
            <w:vAlign w:val="bottom"/>
          </w:tcPr>
          <w:p w14:paraId="2906A824" w14:textId="2D476A17" w:rsidR="001332BD" w:rsidRPr="00B62EE5" w:rsidRDefault="001332BD" w:rsidP="00842658">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7F6D4531" w14:textId="5049CCE1" w:rsidR="001332BD" w:rsidRPr="00B62EE5" w:rsidRDefault="001332BD" w:rsidP="00842658">
            <w:pPr>
              <w:pStyle w:val="Tableheader"/>
              <w:autoSpaceDE w:val="0"/>
              <w:autoSpaceDN w:val="0"/>
              <w:adjustRightInd w:val="0"/>
              <w:rPr>
                <w:b/>
              </w:rPr>
            </w:pPr>
            <w:r w:rsidRPr="00B62EE5">
              <w:rPr>
                <w:b/>
                <w:szCs w:val="24"/>
              </w:rPr>
              <w:t>Use</w:t>
            </w:r>
          </w:p>
        </w:tc>
        <w:tc>
          <w:tcPr>
            <w:tcW w:w="3384" w:type="dxa"/>
            <w:tcBorders>
              <w:top w:val="single" w:sz="12" w:space="0" w:color="auto"/>
              <w:bottom w:val="single" w:sz="12" w:space="0" w:color="auto"/>
            </w:tcBorders>
            <w:shd w:val="clear" w:color="auto" w:fill="F3F3F3"/>
            <w:vAlign w:val="bottom"/>
          </w:tcPr>
          <w:p w14:paraId="1E045A05" w14:textId="6A963EBC" w:rsidR="001332BD" w:rsidRPr="00B62EE5" w:rsidRDefault="001332BD" w:rsidP="00842658">
            <w:pPr>
              <w:pStyle w:val="Tableheader"/>
              <w:autoSpaceDE w:val="0"/>
              <w:autoSpaceDN w:val="0"/>
              <w:adjustRightInd w:val="0"/>
              <w:rPr>
                <w:b/>
              </w:rPr>
            </w:pPr>
            <w:r w:rsidRPr="00B62EE5">
              <w:rPr>
                <w:b/>
                <w:szCs w:val="24"/>
              </w:rPr>
              <w:t>Constraint / Remarks</w:t>
            </w:r>
          </w:p>
        </w:tc>
      </w:tr>
      <w:tr w:rsidR="001332BD" w:rsidRPr="00E956F7" w14:paraId="29473D6F" w14:textId="77777777" w:rsidTr="005B271E">
        <w:trPr>
          <w:jc w:val="center"/>
        </w:trPr>
        <w:tc>
          <w:tcPr>
            <w:tcW w:w="2111" w:type="dxa"/>
            <w:tcBorders>
              <w:top w:val="single" w:sz="12" w:space="0" w:color="auto"/>
            </w:tcBorders>
            <w:vAlign w:val="bottom"/>
          </w:tcPr>
          <w:p w14:paraId="5E8FE165" w14:textId="717C79C7" w:rsidR="001332BD" w:rsidRPr="00E956F7" w:rsidRDefault="001332BD" w:rsidP="00842658">
            <w:pPr>
              <w:pStyle w:val="Tablebody"/>
              <w:autoSpaceDE w:val="0"/>
              <w:autoSpaceDN w:val="0"/>
              <w:adjustRightInd w:val="0"/>
            </w:pPr>
            <w:r w:rsidRPr="00E956F7">
              <w:rPr>
                <w:szCs w:val="24"/>
              </w:rPr>
              <w:t>threaded_connection</w:t>
            </w:r>
          </w:p>
        </w:tc>
        <w:tc>
          <w:tcPr>
            <w:tcW w:w="1701" w:type="dxa"/>
            <w:tcBorders>
              <w:top w:val="single" w:sz="12" w:space="0" w:color="auto"/>
            </w:tcBorders>
            <w:vAlign w:val="bottom"/>
          </w:tcPr>
          <w:p w14:paraId="50C6D1F5" w14:textId="54F56B2F" w:rsidR="001332BD" w:rsidRPr="00E956F7" w:rsidRDefault="001332BD" w:rsidP="00842658">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76717DEA" w14:textId="7BBE0E2C" w:rsidR="001332BD" w:rsidRPr="00E956F7" w:rsidRDefault="001332BD" w:rsidP="00842658">
            <w:pPr>
              <w:pStyle w:val="Tablebody"/>
              <w:autoSpaceDE w:val="0"/>
              <w:autoSpaceDN w:val="0"/>
              <w:adjustRightInd w:val="0"/>
            </w:pPr>
            <w:r w:rsidRPr="00E956F7">
              <w:rPr>
                <w:szCs w:val="24"/>
              </w:rPr>
              <w:t>Optional</w:t>
            </w:r>
          </w:p>
        </w:tc>
        <w:tc>
          <w:tcPr>
            <w:tcW w:w="3384" w:type="dxa"/>
            <w:tcBorders>
              <w:top w:val="single" w:sz="12" w:space="0" w:color="auto"/>
            </w:tcBorders>
            <w:vAlign w:val="bottom"/>
          </w:tcPr>
          <w:p w14:paraId="7AF87902" w14:textId="79A4DBCC" w:rsidR="001332BD" w:rsidRPr="00E956F7" w:rsidRDefault="001332BD" w:rsidP="00842658">
            <w:pPr>
              <w:pStyle w:val="Tablebody"/>
              <w:autoSpaceDE w:val="0"/>
              <w:autoSpaceDN w:val="0"/>
              <w:adjustRightInd w:val="0"/>
            </w:pPr>
            <w:r w:rsidRPr="00E956F7">
              <w:rPr>
                <w:szCs w:val="24"/>
              </w:rPr>
              <w:t>-</w:t>
            </w:r>
          </w:p>
        </w:tc>
      </w:tr>
      <w:tr w:rsidR="001332BD" w:rsidRPr="00E956F7" w14:paraId="352BEF53" w14:textId="77777777" w:rsidTr="005B271E">
        <w:trPr>
          <w:jc w:val="center"/>
        </w:trPr>
        <w:tc>
          <w:tcPr>
            <w:tcW w:w="2111" w:type="dxa"/>
            <w:vAlign w:val="bottom"/>
          </w:tcPr>
          <w:p w14:paraId="2D0CA0F8" w14:textId="3F757796" w:rsidR="001332BD" w:rsidRPr="00E956F7" w:rsidRDefault="001332BD" w:rsidP="00842658">
            <w:pPr>
              <w:pStyle w:val="Tablebody"/>
              <w:autoSpaceDE w:val="0"/>
              <w:autoSpaceDN w:val="0"/>
              <w:adjustRightInd w:val="0"/>
            </w:pPr>
            <w:r w:rsidRPr="00E956F7">
              <w:rPr>
                <w:szCs w:val="24"/>
              </w:rPr>
              <w:t>loc</w:t>
            </w:r>
          </w:p>
        </w:tc>
        <w:tc>
          <w:tcPr>
            <w:tcW w:w="1701" w:type="dxa"/>
            <w:vAlign w:val="bottom"/>
          </w:tcPr>
          <w:p w14:paraId="5888152C" w14:textId="339CDD97" w:rsidR="001332BD" w:rsidRPr="00E956F7" w:rsidRDefault="001332BD" w:rsidP="00842658">
            <w:pPr>
              <w:pStyle w:val="Tablebody"/>
              <w:autoSpaceDE w:val="0"/>
              <w:autoSpaceDN w:val="0"/>
              <w:adjustRightInd w:val="0"/>
            </w:pPr>
            <w:r w:rsidRPr="00E956F7">
              <w:rPr>
                <w:szCs w:val="24"/>
              </w:rPr>
              <w:t>1</w:t>
            </w:r>
          </w:p>
        </w:tc>
        <w:tc>
          <w:tcPr>
            <w:tcW w:w="1276" w:type="dxa"/>
            <w:vAlign w:val="bottom"/>
          </w:tcPr>
          <w:p w14:paraId="77A112F8" w14:textId="032BA8AF" w:rsidR="001332BD" w:rsidRPr="00E956F7" w:rsidRDefault="001332BD" w:rsidP="00842658">
            <w:pPr>
              <w:pStyle w:val="Tablebody"/>
              <w:autoSpaceDE w:val="0"/>
              <w:autoSpaceDN w:val="0"/>
              <w:adjustRightInd w:val="0"/>
            </w:pPr>
            <w:r w:rsidRPr="00E956F7">
              <w:rPr>
                <w:szCs w:val="24"/>
              </w:rPr>
              <w:t>Required</w:t>
            </w:r>
          </w:p>
        </w:tc>
        <w:tc>
          <w:tcPr>
            <w:tcW w:w="3384" w:type="dxa"/>
            <w:vAlign w:val="bottom"/>
          </w:tcPr>
          <w:p w14:paraId="7961BA10" w14:textId="05889F6C" w:rsidR="001332BD" w:rsidRPr="00E956F7" w:rsidRDefault="001332BD" w:rsidP="00842658">
            <w:pPr>
              <w:pStyle w:val="Tablebody"/>
              <w:autoSpaceDE w:val="0"/>
              <w:autoSpaceDN w:val="0"/>
              <w:adjustRightInd w:val="0"/>
            </w:pPr>
            <w:r w:rsidRPr="00E956F7">
              <w:rPr>
                <w:szCs w:val="24"/>
              </w:rPr>
              <w:t>-</w:t>
            </w:r>
          </w:p>
        </w:tc>
      </w:tr>
      <w:tr w:rsidR="001332BD" w:rsidRPr="00E956F7" w14:paraId="0CC2DAB7" w14:textId="77777777" w:rsidTr="005B271E">
        <w:trPr>
          <w:jc w:val="center"/>
        </w:trPr>
        <w:tc>
          <w:tcPr>
            <w:tcW w:w="2111" w:type="dxa"/>
            <w:tcBorders>
              <w:bottom w:val="single" w:sz="6" w:space="0" w:color="auto"/>
            </w:tcBorders>
            <w:vAlign w:val="bottom"/>
          </w:tcPr>
          <w:p w14:paraId="71891233" w14:textId="14FE2689" w:rsidR="001332BD" w:rsidRPr="00E956F7" w:rsidRDefault="001332BD" w:rsidP="00842658">
            <w:pPr>
              <w:pStyle w:val="Tablebody"/>
              <w:autoSpaceDE w:val="0"/>
              <w:autoSpaceDN w:val="0"/>
              <w:adjustRightInd w:val="0"/>
            </w:pPr>
            <w:r w:rsidRPr="00E956F7">
              <w:rPr>
                <w:szCs w:val="24"/>
              </w:rPr>
              <w:t>appdata</w:t>
            </w:r>
          </w:p>
        </w:tc>
        <w:tc>
          <w:tcPr>
            <w:tcW w:w="1701" w:type="dxa"/>
            <w:tcBorders>
              <w:bottom w:val="single" w:sz="6" w:space="0" w:color="auto"/>
            </w:tcBorders>
            <w:vAlign w:val="bottom"/>
          </w:tcPr>
          <w:p w14:paraId="328C2092" w14:textId="2DE147B2" w:rsidR="001332BD" w:rsidRPr="00E956F7" w:rsidRDefault="001332BD" w:rsidP="00842658">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44CA4633" w14:textId="15A7E3EF" w:rsidR="001332BD" w:rsidRPr="00E956F7" w:rsidRDefault="001332BD" w:rsidP="00842658">
            <w:pPr>
              <w:pStyle w:val="Tablebody"/>
              <w:autoSpaceDE w:val="0"/>
              <w:autoSpaceDN w:val="0"/>
              <w:adjustRightInd w:val="0"/>
            </w:pPr>
            <w:r w:rsidRPr="00E956F7">
              <w:rPr>
                <w:szCs w:val="24"/>
              </w:rPr>
              <w:t>Optional</w:t>
            </w:r>
          </w:p>
        </w:tc>
        <w:tc>
          <w:tcPr>
            <w:tcW w:w="3384" w:type="dxa"/>
            <w:tcBorders>
              <w:bottom w:val="single" w:sz="6" w:space="0" w:color="auto"/>
            </w:tcBorders>
            <w:vAlign w:val="bottom"/>
          </w:tcPr>
          <w:p w14:paraId="1EF3DF1B" w14:textId="3971370E" w:rsidR="001332BD" w:rsidRPr="00E956F7" w:rsidRDefault="001332BD" w:rsidP="00842658">
            <w:pPr>
              <w:pStyle w:val="Tablebody"/>
              <w:autoSpaceDE w:val="0"/>
              <w:autoSpaceDN w:val="0"/>
              <w:adjustRightInd w:val="0"/>
            </w:pPr>
            <w:r w:rsidRPr="00E956F7">
              <w:rPr>
                <w:szCs w:val="24"/>
              </w:rPr>
              <w:t>-</w:t>
            </w:r>
          </w:p>
        </w:tc>
      </w:tr>
      <w:tr w:rsidR="001332BD" w:rsidRPr="00E956F7" w14:paraId="7D3461E6" w14:textId="77777777" w:rsidTr="005B271E">
        <w:trPr>
          <w:jc w:val="center"/>
        </w:trPr>
        <w:tc>
          <w:tcPr>
            <w:tcW w:w="2111" w:type="dxa"/>
            <w:tcBorders>
              <w:top w:val="single" w:sz="6" w:space="0" w:color="auto"/>
              <w:bottom w:val="single" w:sz="4" w:space="0" w:color="auto"/>
            </w:tcBorders>
            <w:vAlign w:val="bottom"/>
          </w:tcPr>
          <w:p w14:paraId="2A4D5208" w14:textId="08E72E81" w:rsidR="001332BD" w:rsidRPr="00E956F7" w:rsidRDefault="001332BD" w:rsidP="00842658">
            <w:pPr>
              <w:pStyle w:val="Tablebody"/>
              <w:autoSpaceDE w:val="0"/>
              <w:autoSpaceDN w:val="0"/>
              <w:adjustRightInd w:val="0"/>
            </w:pPr>
            <w:r w:rsidRPr="00E956F7">
              <w:rPr>
                <w:szCs w:val="24"/>
              </w:rPr>
              <w:t>femdata</w:t>
            </w:r>
          </w:p>
        </w:tc>
        <w:tc>
          <w:tcPr>
            <w:tcW w:w="1701" w:type="dxa"/>
            <w:tcBorders>
              <w:top w:val="single" w:sz="6" w:space="0" w:color="auto"/>
              <w:bottom w:val="single" w:sz="4" w:space="0" w:color="auto"/>
            </w:tcBorders>
            <w:vAlign w:val="bottom"/>
          </w:tcPr>
          <w:p w14:paraId="7350D58B" w14:textId="7FD464D8" w:rsidR="001332BD" w:rsidRPr="00E956F7" w:rsidDel="009050D3" w:rsidRDefault="001332BD" w:rsidP="00842658">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7F1D3120" w14:textId="16D529BF" w:rsidR="001332BD" w:rsidRPr="00E956F7" w:rsidRDefault="001332BD" w:rsidP="00842658">
            <w:pPr>
              <w:pStyle w:val="Tablebody"/>
              <w:autoSpaceDE w:val="0"/>
              <w:autoSpaceDN w:val="0"/>
              <w:adjustRightInd w:val="0"/>
            </w:pPr>
            <w:r w:rsidRPr="00E956F7">
              <w:rPr>
                <w:szCs w:val="24"/>
              </w:rPr>
              <w:t>Optional</w:t>
            </w:r>
          </w:p>
        </w:tc>
        <w:tc>
          <w:tcPr>
            <w:tcW w:w="3384" w:type="dxa"/>
            <w:tcBorders>
              <w:top w:val="single" w:sz="6" w:space="0" w:color="auto"/>
              <w:bottom w:val="single" w:sz="4" w:space="0" w:color="auto"/>
            </w:tcBorders>
            <w:vAlign w:val="bottom"/>
          </w:tcPr>
          <w:p w14:paraId="1DF28DBE" w14:textId="46FCA10F" w:rsidR="001332BD" w:rsidRPr="00E956F7" w:rsidRDefault="001332BD" w:rsidP="00842658">
            <w:pPr>
              <w:pStyle w:val="Tablebody"/>
              <w:autoSpaceDE w:val="0"/>
              <w:autoSpaceDN w:val="0"/>
              <w:adjustRightInd w:val="0"/>
            </w:pPr>
            <w:r w:rsidRPr="00E956F7">
              <w:rPr>
                <w:szCs w:val="24"/>
              </w:rPr>
              <w:t>-</w:t>
            </w:r>
          </w:p>
        </w:tc>
      </w:tr>
      <w:tr w:rsidR="001332BD" w:rsidRPr="00E956F7" w14:paraId="31D40167" w14:textId="77777777" w:rsidTr="005B271E">
        <w:trPr>
          <w:jc w:val="center"/>
        </w:trPr>
        <w:tc>
          <w:tcPr>
            <w:tcW w:w="2111" w:type="dxa"/>
            <w:tcBorders>
              <w:top w:val="single" w:sz="4" w:space="0" w:color="auto"/>
            </w:tcBorders>
          </w:tcPr>
          <w:p w14:paraId="5D9CB761" w14:textId="5DEA7E40" w:rsidR="001332BD" w:rsidRPr="00E956F7" w:rsidRDefault="001332BD" w:rsidP="00842658">
            <w:pPr>
              <w:pStyle w:val="Tablebody"/>
              <w:autoSpaceDE w:val="0"/>
              <w:autoSpaceDN w:val="0"/>
              <w:adjustRightInd w:val="0"/>
            </w:pPr>
            <w:r w:rsidRPr="00E956F7">
              <w:rPr>
                <w:szCs w:val="24"/>
              </w:rPr>
              <w:t>custom_attributes_list</w:t>
            </w:r>
          </w:p>
        </w:tc>
        <w:tc>
          <w:tcPr>
            <w:tcW w:w="1701" w:type="dxa"/>
            <w:tcBorders>
              <w:top w:val="single" w:sz="4" w:space="0" w:color="auto"/>
            </w:tcBorders>
          </w:tcPr>
          <w:p w14:paraId="6033E3C5" w14:textId="5D026C65" w:rsidR="001332BD" w:rsidRPr="00E956F7" w:rsidRDefault="001332BD" w:rsidP="00842658">
            <w:pPr>
              <w:pStyle w:val="Tablebody"/>
              <w:autoSpaceDE w:val="0"/>
              <w:autoSpaceDN w:val="0"/>
              <w:adjustRightInd w:val="0"/>
            </w:pPr>
            <w:r w:rsidRPr="00E956F7">
              <w:rPr>
                <w:szCs w:val="24"/>
              </w:rPr>
              <w:t>1</w:t>
            </w:r>
          </w:p>
        </w:tc>
        <w:tc>
          <w:tcPr>
            <w:tcW w:w="1276" w:type="dxa"/>
            <w:tcBorders>
              <w:top w:val="single" w:sz="4" w:space="0" w:color="auto"/>
            </w:tcBorders>
          </w:tcPr>
          <w:p w14:paraId="41B5ED1C" w14:textId="39E7CEFF" w:rsidR="001332BD" w:rsidRPr="00E956F7" w:rsidRDefault="001332BD" w:rsidP="00842658">
            <w:pPr>
              <w:pStyle w:val="Tablebody"/>
              <w:autoSpaceDE w:val="0"/>
              <w:autoSpaceDN w:val="0"/>
              <w:adjustRightInd w:val="0"/>
            </w:pPr>
            <w:r w:rsidRPr="00E956F7">
              <w:rPr>
                <w:szCs w:val="24"/>
              </w:rPr>
              <w:t>Optional</w:t>
            </w:r>
          </w:p>
        </w:tc>
        <w:tc>
          <w:tcPr>
            <w:tcW w:w="3384" w:type="dxa"/>
            <w:tcBorders>
              <w:top w:val="single" w:sz="4" w:space="0" w:color="auto"/>
            </w:tcBorders>
          </w:tcPr>
          <w:p w14:paraId="7B561E44" w14:textId="57C7A991" w:rsidR="001332BD" w:rsidRPr="00E956F7" w:rsidRDefault="00FC68DB" w:rsidP="00842658">
            <w:pPr>
              <w:pStyle w:val="Tablebody"/>
              <w:autoSpaceDE w:val="0"/>
              <w:autoSpaceDN w:val="0"/>
              <w:adjustRightInd w:val="0"/>
            </w:pPr>
            <w:del w:id="3040"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3041" w:author="LUEJE Claudia" w:date="2023-06-26T17:59:00Z">
              <w:r w:rsidR="001332BD" w:rsidRPr="00E956F7">
                <w:rPr>
                  <w:szCs w:val="24"/>
                </w:rPr>
                <w:t xml:space="preserve">See </w:t>
              </w:r>
              <w:r w:rsidR="001332BD" w:rsidRPr="00E956F7">
                <w:rPr>
                  <w:rStyle w:val="citesec"/>
                  <w:szCs w:val="24"/>
                </w:rPr>
                <w:t>8.5</w:t>
              </w:r>
              <w:r w:rsidR="001332BD" w:rsidRPr="00E956F7">
                <w:rPr>
                  <w:szCs w:val="24"/>
                </w:rPr>
                <w:t xml:space="preserve"> Custom Attributes list</w:t>
              </w:r>
            </w:ins>
          </w:p>
        </w:tc>
      </w:tr>
    </w:tbl>
    <w:p w14:paraId="2C084FC5" w14:textId="320B66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“loc”</w:t>
      </w:r>
    </w:p>
    <w:p w14:paraId="55E8FFAC" w14:textId="21C0F64C" w:rsidR="001332BD" w:rsidRPr="00E956F7" w:rsidRDefault="001332BD">
      <w:pPr>
        <w:pStyle w:val="BodyText"/>
        <w:autoSpaceDE w:val="0"/>
        <w:autoSpaceDN w:val="0"/>
        <w:adjustRightInd w:val="0"/>
        <w:rPr>
          <w:szCs w:val="24"/>
        </w:rPr>
      </w:pPr>
      <w:r w:rsidRPr="00E956F7">
        <w:rPr>
          <w:szCs w:val="24"/>
        </w:rPr>
        <w:t xml:space="preserve">The syntax of this element is described in the corresponding </w:t>
      </w:r>
      <w:del w:id="3042" w:author="LUEJE Claudia" w:date="2023-06-26T17:59:00Z">
        <w:r w:rsidR="00FC68DB" w:rsidRPr="00D7391D">
          <w:delText xml:space="preserve">section </w:delText>
        </w:r>
        <w:r w:rsidR="00FC68DB" w:rsidRPr="00F54804">
          <w:fldChar w:fldCharType="begin"/>
        </w:r>
        <w:r w:rsidR="00FC68DB" w:rsidRPr="00F54804">
          <w:delInstrText xml:space="preserve"> REF _Ref414563154 \r \h </w:delInstrText>
        </w:r>
        <w:r w:rsidR="00FC68DB" w:rsidRPr="00F54804">
          <w:fldChar w:fldCharType="separate"/>
        </w:r>
        <w:r w:rsidR="0067475A">
          <w:delText>6.1.2</w:delText>
        </w:r>
        <w:r w:rsidR="00FC68DB" w:rsidRPr="00F54804">
          <w:fldChar w:fldCharType="end"/>
        </w:r>
        <w:r w:rsidR="00FC68DB" w:rsidRPr="00F54804">
          <w:delText xml:space="preserve">  </w:delText>
        </w:r>
        <w:r w:rsidR="00FC68DB" w:rsidRPr="00F54804">
          <w:fldChar w:fldCharType="begin"/>
        </w:r>
        <w:r w:rsidR="00FC68DB" w:rsidRPr="00F54804">
          <w:delInstrText xml:space="preserve"> REF _Ref414563154 \h </w:delInstrText>
        </w:r>
        <w:r w:rsidR="00FC68DB" w:rsidRPr="00F54804">
          <w:fldChar w:fldCharType="separate"/>
        </w:r>
        <w:r w:rsidR="0067475A" w:rsidRPr="00F54804">
          <w:delText>Location</w:delText>
        </w:r>
        <w:r w:rsidR="00FC68DB" w:rsidRPr="00F54804">
          <w:fldChar w:fldCharType="end"/>
        </w:r>
        <w:r w:rsidR="00FC68DB" w:rsidRPr="00F54804">
          <w:delText>.</w:delText>
        </w:r>
      </w:del>
      <w:ins w:id="3043" w:author="LUEJE Claudia" w:date="2023-06-26T17:59:00Z">
        <w:r w:rsidRPr="00E956F7">
          <w:rPr>
            <w:rStyle w:val="citesec"/>
            <w:szCs w:val="24"/>
          </w:rPr>
          <w:t>9.1.2</w:t>
        </w:r>
        <w:r w:rsidRPr="00E956F7">
          <w:rPr>
            <w:szCs w:val="24"/>
          </w:rPr>
          <w:t xml:space="preserve"> Location.</w:t>
        </w:r>
      </w:ins>
    </w:p>
    <w:p w14:paraId="66A551C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“appdata”</w:t>
      </w:r>
    </w:p>
    <w:p w14:paraId="6F3F5FDD" w14:textId="02B57431"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3044" w:author="LUEJE Claudia" w:date="2023-06-26T17:59:00Z">
        <w:r w:rsidR="00FC68DB" w:rsidRPr="00F54804">
          <w:delText xml:space="preserve">section </w:delText>
        </w:r>
        <w:r w:rsidR="00FC68DB" w:rsidRPr="00F54804">
          <w:fldChar w:fldCharType="begin"/>
        </w:r>
        <w:r w:rsidR="00FC68DB" w:rsidRPr="00F54804">
          <w:delInstrText xml:space="preserve"> REF _Ref414563183 \r \h </w:delInstrText>
        </w:r>
        <w:r w:rsidR="00FC68DB" w:rsidRPr="00F54804">
          <w:fldChar w:fldCharType="separate"/>
        </w:r>
        <w:r w:rsidR="0067475A">
          <w:delText>4.3.2</w:delText>
        </w:r>
        <w:r w:rsidR="00FC68DB" w:rsidRPr="00F54804">
          <w:fldChar w:fldCharType="end"/>
        </w:r>
        <w:r w:rsidR="00FC68DB" w:rsidRPr="00F54804">
          <w:delText> </w:delText>
        </w:r>
        <w:r w:rsidR="00FC68DB" w:rsidRPr="00F54804">
          <w:fldChar w:fldCharType="begin"/>
        </w:r>
        <w:r w:rsidR="00FC68DB" w:rsidRPr="00F54804">
          <w:delInstrText xml:space="preserve"> REF _Ref428530906 \h  \* MERGEFORMAT </w:delInstrText>
        </w:r>
        <w:r w:rsidR="00FC68DB" w:rsidRPr="00F54804">
          <w:fldChar w:fldCharType="separate"/>
        </w:r>
        <w:r w:rsidR="0067475A" w:rsidRPr="00F54804">
          <w:delText xml:space="preserve">User Specific Data </w:delText>
        </w:r>
        <w:r w:rsidR="0067475A" w:rsidRPr="0067475A">
          <w:rPr>
            <w:rStyle w:val="elementdeftypeChar"/>
            <w:rFonts w:eastAsia="Calibri"/>
          </w:rPr>
          <w:delText>&lt;appdata/</w:delText>
        </w:r>
        <w:r w:rsidR="0067475A" w:rsidRPr="005C2D94">
          <w:rPr>
            <w:rFonts w:ascii="Courier New" w:hAnsi="Courier New" w:cs="Courier New"/>
            <w:i/>
            <w:sz w:val="26"/>
            <w:szCs w:val="28"/>
          </w:rPr>
          <w:delText>&gt;</w:delText>
        </w:r>
        <w:r w:rsidR="00FC68DB" w:rsidRPr="00F54804">
          <w:fldChar w:fldCharType="end"/>
        </w:r>
        <w:r w:rsidR="00FC68DB" w:rsidRPr="00F54804">
          <w:delText>.</w:delText>
        </w:r>
      </w:del>
      <w:ins w:id="3045" w:author="LUEJE Claudia" w:date="2023-06-26T17:59:00Z">
        <w:r w:rsidR="00E50C0A" w:rsidRPr="00E956F7">
          <w:rPr>
            <w:rStyle w:val="citesec"/>
            <w:szCs w:val="24"/>
          </w:rPr>
          <w:t>7</w:t>
        </w:r>
        <w:r w:rsidRPr="00E956F7">
          <w:rPr>
            <w:rStyle w:val="citesec"/>
            <w:szCs w:val="24"/>
          </w:rPr>
          <w:t>.3.2</w:t>
        </w:r>
        <w:r w:rsidRPr="00E956F7">
          <w:rPr>
            <w:szCs w:val="24"/>
          </w:rPr>
          <w:t xml:space="preserve"> User Specific Data </w:t>
        </w:r>
        <w:r w:rsidRPr="00483F25">
          <w:rPr>
            <w:rStyle w:val="ISOCode"/>
          </w:rPr>
          <w:t>&lt;appdata/&gt;</w:t>
        </w:r>
        <w:r w:rsidRPr="00E956F7">
          <w:rPr>
            <w:szCs w:val="24"/>
          </w:rPr>
          <w:t>.</w:t>
        </w:r>
      </w:ins>
    </w:p>
    <w:p w14:paraId="6D4D84F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w:t>
      </w:r>
      <w:r w:rsidRPr="00BD5750">
        <w:rPr>
          <w:rStyle w:val="ISOCode"/>
        </w:rPr>
        <w:t>femdata</w:t>
      </w:r>
      <w:r w:rsidRPr="00E956F7">
        <w:rPr>
          <w:rFonts w:eastAsia="Times New Roman"/>
          <w:szCs w:val="24"/>
        </w:rPr>
        <w:t>”</w:t>
      </w:r>
    </w:p>
    <w:p w14:paraId="51F1DB81" w14:textId="06372038"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3046" w:author="LUEJE Claudia" w:date="2023-06-26T17:59:00Z">
        <w:r w:rsidR="00BF5C18" w:rsidRPr="00F54804">
          <w:delText xml:space="preserve">section </w:delText>
        </w:r>
        <w:r w:rsidR="00BF5C18" w:rsidRPr="00F54804">
          <w:fldChar w:fldCharType="begin"/>
        </w:r>
        <w:r w:rsidR="00BF5C18" w:rsidRPr="00F54804">
          <w:delInstrText xml:space="preserve"> REF _Ref414560131 \r \h </w:delInstrText>
        </w:r>
        <w:r w:rsidR="00BF5C18" w:rsidRPr="00F54804">
          <w:fldChar w:fldCharType="separate"/>
        </w:r>
        <w:r w:rsidR="0067475A">
          <w:delText>4.3.3</w:delText>
        </w:r>
        <w:r w:rsidR="00BF5C18" w:rsidRPr="00F54804">
          <w:fldChar w:fldCharType="end"/>
        </w:r>
        <w:r w:rsidR="00BF5C18" w:rsidRPr="00F54804">
          <w:delText> </w:delText>
        </w:r>
        <w:r w:rsidR="00BF5C18" w:rsidRPr="00F54804">
          <w:fldChar w:fldCharType="begin"/>
        </w:r>
        <w:r w:rsidR="00BF5C18" w:rsidRPr="00F54804">
          <w:delInstrText xml:space="preserve"> REF _Ref414560131 \h  \* MERGEFORMAT </w:delInstrText>
        </w:r>
        <w:r w:rsidR="00BF5C18" w:rsidRPr="00F54804">
          <w:fldChar w:fldCharType="separate"/>
        </w:r>
        <w:r w:rsidR="0067475A" w:rsidRPr="00F54804">
          <w:delText xml:space="preserve">Finite Element Specific Data </w:delText>
        </w:r>
        <w:r w:rsidR="0067475A" w:rsidRPr="0067475A">
          <w:rPr>
            <w:rFonts w:ascii="Courier New" w:hAnsi="Courier New" w:cs="Courier New"/>
            <w:b/>
            <w:i/>
          </w:rPr>
          <w:delText>&lt;femdata/&gt;</w:delText>
        </w:r>
        <w:r w:rsidR="00BF5C18" w:rsidRPr="00F54804">
          <w:fldChar w:fldCharType="end"/>
        </w:r>
        <w:r w:rsidR="00BF5C18" w:rsidRPr="00F54804">
          <w:delText>.</w:delText>
        </w:r>
      </w:del>
      <w:ins w:id="3047" w:author="LUEJE Claudia" w:date="2023-06-26T17:59:00Z">
        <w:r w:rsidR="00E50C0A" w:rsidRPr="00E956F7">
          <w:rPr>
            <w:rStyle w:val="citesec"/>
            <w:szCs w:val="24"/>
          </w:rPr>
          <w:t>7</w:t>
        </w:r>
        <w:r w:rsidRPr="00E956F7">
          <w:rPr>
            <w:rStyle w:val="citesec"/>
            <w:szCs w:val="24"/>
          </w:rPr>
          <w:t>.3.3</w:t>
        </w:r>
        <w:r w:rsidRPr="00E956F7">
          <w:rPr>
            <w:szCs w:val="24"/>
          </w:rPr>
          <w:t xml:space="preserve"> Finite Element Specific Data </w:t>
        </w:r>
        <w:r w:rsidRPr="00483F25">
          <w:rPr>
            <w:rStyle w:val="ISOCode"/>
          </w:rPr>
          <w:t>&lt;femdata/&gt;</w:t>
        </w:r>
        <w:r w:rsidRPr="00E956F7">
          <w:rPr>
            <w:szCs w:val="24"/>
          </w:rPr>
          <w:t>.</w:t>
        </w:r>
      </w:ins>
    </w:p>
    <w:p w14:paraId="467EC87E"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w:t>
      </w:r>
      <w:r w:rsidRPr="00BD5750">
        <w:rPr>
          <w:rStyle w:val="ISOCode"/>
        </w:rPr>
        <w:t>threaded connection</w:t>
      </w:r>
      <w:r w:rsidRPr="00E956F7">
        <w:rPr>
          <w:rFonts w:eastAsia="Times New Roman"/>
          <w:szCs w:val="24"/>
        </w:rPr>
        <w:t>”</w:t>
      </w:r>
    </w:p>
    <w:p w14:paraId="0BDBC277" w14:textId="77777777" w:rsidR="00BF5C18" w:rsidRDefault="001332BD" w:rsidP="0013175B">
      <w:pPr>
        <w:spacing w:before="120"/>
        <w:rPr>
          <w:del w:id="3048" w:author="LUEJE Claudia" w:date="2023-06-26T17:59:00Z"/>
        </w:rPr>
      </w:pPr>
      <w:r w:rsidRPr="00E956F7">
        <w:rPr>
          <w:szCs w:val="24"/>
        </w:rPr>
        <w:t xml:space="preserve">XML specification of </w:t>
      </w:r>
      <w:r w:rsidRPr="00483F25">
        <w:rPr>
          <w:rStyle w:val="ISOCode"/>
        </w:rPr>
        <w:t>&lt;threaded_connection/&gt;</w:t>
      </w:r>
      <w:r w:rsidRPr="00E956F7">
        <w:rPr>
          <w:szCs w:val="24"/>
        </w:rPr>
        <w:t xml:space="preserve"> element with the following attributes</w:t>
      </w:r>
      <w:del w:id="3049" w:author="LUEJE Claudia" w:date="2023-06-26T17:59:00Z">
        <w:r w:rsidR="00FC68DB" w:rsidRPr="00BD52D7">
          <w:rPr>
            <w:rFonts w:ascii="Courier New" w:hAnsi="Courier New" w:cs="Courier New"/>
            <w:b/>
            <w:i/>
            <w:sz w:val="18"/>
            <w:szCs w:val="18"/>
          </w:rPr>
          <w:delText>:</w:delText>
        </w:r>
        <w:r w:rsidR="00FC68DB" w:rsidRPr="001668D7">
          <w:delText xml:space="preserve"> </w:delText>
        </w:r>
      </w:del>
    </w:p>
    <w:p w14:paraId="08DE6171" w14:textId="08C00998" w:rsidR="001332BD" w:rsidRPr="00E956F7" w:rsidRDefault="000D5CB1">
      <w:pPr>
        <w:pStyle w:val="BodyText"/>
        <w:autoSpaceDE w:val="0"/>
        <w:autoSpaceDN w:val="0"/>
        <w:adjustRightInd w:val="0"/>
        <w:rPr>
          <w:ins w:id="3050" w:author="LUEJE Claudia" w:date="2023-06-26T17:59:00Z"/>
          <w:szCs w:val="24"/>
        </w:rPr>
      </w:pPr>
      <w:ins w:id="3051" w:author="LUEJE Claudia" w:date="2023-06-26T17:59:00Z">
        <w:r>
          <w:rPr>
            <w:szCs w:val="24"/>
          </w:rPr>
          <w:t xml:space="preserve"> shown in </w:t>
        </w:r>
      </w:ins>
      <w:bookmarkStart w:id="3052" w:name="_Toc110532399"/>
      <w:r w:rsidRPr="000D5CB1">
        <w:rPr>
          <w:rStyle w:val="citetbl"/>
        </w:rPr>
        <w:t xml:space="preserve">Table </w:t>
      </w:r>
      <w:del w:id="3053"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51</w:delText>
        </w:r>
        <w:r w:rsidR="00055698" w:rsidRPr="00F54804">
          <w:fldChar w:fldCharType="end"/>
        </w:r>
      </w:del>
      <w:ins w:id="3054" w:author="LUEJE Claudia" w:date="2023-06-26T17:59:00Z">
        <w:r w:rsidRPr="000D5CB1">
          <w:rPr>
            <w:rStyle w:val="citetbl"/>
          </w:rPr>
          <w:t>51</w:t>
        </w:r>
        <w:r w:rsidR="001332BD" w:rsidRPr="00E956F7">
          <w:rPr>
            <w:szCs w:val="24"/>
          </w:rPr>
          <w:t>:</w:t>
        </w:r>
      </w:ins>
    </w:p>
    <w:p w14:paraId="564CF375" w14:textId="54515053" w:rsidR="001332BD" w:rsidRPr="00E956F7" w:rsidRDefault="006F39DE">
      <w:pPr>
        <w:pStyle w:val="Tabletitle"/>
        <w:autoSpaceDE w:val="0"/>
        <w:autoSpaceDN w:val="0"/>
        <w:adjustRightInd w:val="0"/>
        <w:outlineLvl w:val="0"/>
        <w:rPr>
          <w:szCs w:val="24"/>
        </w:rPr>
      </w:pPr>
      <w:ins w:id="3055" w:author="LUEJE Claudia" w:date="2023-06-26T17:59:00Z">
        <w:r w:rsidRPr="00E956F7">
          <w:rPr>
            <w:szCs w:val="24"/>
          </w:rPr>
          <w:t>Table </w:t>
        </w:r>
        <w:r w:rsidR="001332BD" w:rsidRPr="00E956F7">
          <w:rPr>
            <w:szCs w:val="24"/>
          </w:rPr>
          <w:t>51</w:t>
        </w:r>
      </w:ins>
      <w:r w:rsidR="00842658" w:rsidRPr="00E956F7">
        <w:rPr>
          <w:szCs w:val="24"/>
        </w:rPr>
        <w:t xml:space="preserve"> </w:t>
      </w:r>
      <w:r w:rsidR="001332BD" w:rsidRPr="00E956F7">
        <w:rPr>
          <w:szCs w:val="24"/>
        </w:rPr>
        <w:t xml:space="preserve">— Attributes of element </w:t>
      </w:r>
      <w:r w:rsidR="001332BD" w:rsidRPr="00BD5750">
        <w:rPr>
          <w:rStyle w:val="ISOCode"/>
        </w:rPr>
        <w:t>&lt;threaded_connection/&gt;</w:t>
      </w:r>
      <w:bookmarkEnd w:id="3052"/>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35"/>
        <w:gridCol w:w="1418"/>
        <w:gridCol w:w="1417"/>
        <w:gridCol w:w="1058"/>
        <w:gridCol w:w="2492"/>
      </w:tblGrid>
      <w:tr w:rsidR="001332BD" w:rsidRPr="00B62EE5" w14:paraId="0802DA07" w14:textId="77777777" w:rsidTr="005B271E">
        <w:trPr>
          <w:cantSplit/>
          <w:tblHeader/>
          <w:jc w:val="center"/>
        </w:trPr>
        <w:tc>
          <w:tcPr>
            <w:tcW w:w="2135" w:type="dxa"/>
            <w:tcBorders>
              <w:top w:val="single" w:sz="12" w:space="0" w:color="000000"/>
              <w:bottom w:val="single" w:sz="12" w:space="0" w:color="000000"/>
            </w:tcBorders>
            <w:shd w:val="clear" w:color="auto" w:fill="F3F3F3"/>
            <w:vAlign w:val="bottom"/>
            <w:hideMark/>
          </w:tcPr>
          <w:p w14:paraId="5719BFC9" w14:textId="38D9371B" w:rsidR="001332BD" w:rsidRPr="00B62EE5" w:rsidRDefault="001332BD" w:rsidP="00842658">
            <w:pPr>
              <w:pStyle w:val="Tableheader"/>
              <w:autoSpaceDE w:val="0"/>
              <w:autoSpaceDN w:val="0"/>
              <w:adjustRightInd w:val="0"/>
              <w:rPr>
                <w:rFonts w:cs="Calibri"/>
                <w:b/>
                <w:lang w:eastAsia="zh-CN"/>
              </w:rPr>
            </w:pPr>
            <w:r w:rsidRPr="00B62EE5">
              <w:rPr>
                <w:b/>
                <w:szCs w:val="24"/>
              </w:rPr>
              <w:t>Attributes</w:t>
            </w:r>
          </w:p>
        </w:tc>
        <w:tc>
          <w:tcPr>
            <w:tcW w:w="1418" w:type="dxa"/>
            <w:tcBorders>
              <w:top w:val="single" w:sz="12" w:space="0" w:color="000000"/>
              <w:bottom w:val="single" w:sz="12" w:space="0" w:color="000000"/>
            </w:tcBorders>
            <w:shd w:val="clear" w:color="auto" w:fill="F3F3F3"/>
            <w:vAlign w:val="bottom"/>
            <w:hideMark/>
          </w:tcPr>
          <w:p w14:paraId="11DF672D" w14:textId="5E4645C3" w:rsidR="001332BD" w:rsidRPr="00B62EE5" w:rsidRDefault="001332BD" w:rsidP="00842658">
            <w:pPr>
              <w:pStyle w:val="Tableheader"/>
              <w:autoSpaceDE w:val="0"/>
              <w:autoSpaceDN w:val="0"/>
              <w:adjustRightInd w:val="0"/>
              <w:rPr>
                <w:rFonts w:cs="Calibri"/>
                <w:b/>
                <w:lang w:eastAsia="zh-CN"/>
              </w:rPr>
            </w:pPr>
            <w:r w:rsidRPr="00B62EE5">
              <w:rPr>
                <w:b/>
                <w:szCs w:val="24"/>
              </w:rPr>
              <w:t>Type</w:t>
            </w:r>
          </w:p>
        </w:tc>
        <w:tc>
          <w:tcPr>
            <w:tcW w:w="1417" w:type="dxa"/>
            <w:tcBorders>
              <w:top w:val="single" w:sz="12" w:space="0" w:color="000000"/>
              <w:bottom w:val="single" w:sz="12" w:space="0" w:color="000000"/>
            </w:tcBorders>
            <w:shd w:val="clear" w:color="auto" w:fill="F3F3F3"/>
            <w:vAlign w:val="bottom"/>
            <w:hideMark/>
          </w:tcPr>
          <w:p w14:paraId="4285E511" w14:textId="5AB0BE00"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Value </w:t>
            </w:r>
            <w:r w:rsidR="000D5CB1" w:rsidRPr="00B62EE5">
              <w:rPr>
                <w:b/>
                <w:szCs w:val="24"/>
              </w:rPr>
              <w:t>s</w:t>
            </w:r>
            <w:r w:rsidRPr="00B62EE5">
              <w:rPr>
                <w:b/>
                <w:szCs w:val="24"/>
              </w:rPr>
              <w:t>pace</w:t>
            </w:r>
          </w:p>
        </w:tc>
        <w:tc>
          <w:tcPr>
            <w:tcW w:w="1058" w:type="dxa"/>
            <w:tcBorders>
              <w:top w:val="single" w:sz="12" w:space="0" w:color="000000"/>
              <w:bottom w:val="single" w:sz="12" w:space="0" w:color="000000"/>
            </w:tcBorders>
            <w:shd w:val="clear" w:color="auto" w:fill="F3F3F3"/>
            <w:vAlign w:val="bottom"/>
            <w:hideMark/>
          </w:tcPr>
          <w:p w14:paraId="25B18E1A" w14:textId="756A961E"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27A53584" w14:textId="11357A5B" w:rsidR="001332BD" w:rsidRPr="00B62EE5" w:rsidRDefault="001332BD" w:rsidP="00842658">
            <w:pPr>
              <w:pStyle w:val="Tableheader"/>
              <w:autoSpaceDE w:val="0"/>
              <w:autoSpaceDN w:val="0"/>
              <w:adjustRightInd w:val="0"/>
              <w:rPr>
                <w:rFonts w:cs="Calibri"/>
                <w:b/>
                <w:lang w:eastAsia="zh-CN"/>
              </w:rPr>
            </w:pPr>
            <w:r w:rsidRPr="00B62EE5">
              <w:rPr>
                <w:b/>
                <w:szCs w:val="24"/>
              </w:rPr>
              <w:t>Constraints / Remarks</w:t>
            </w:r>
          </w:p>
        </w:tc>
      </w:tr>
      <w:tr w:rsidR="001332BD" w:rsidRPr="00E956F7" w14:paraId="235B4C00" w14:textId="77777777" w:rsidTr="005B271E">
        <w:trPr>
          <w:cantSplit/>
          <w:jc w:val="center"/>
        </w:trPr>
        <w:tc>
          <w:tcPr>
            <w:tcW w:w="2135" w:type="dxa"/>
            <w:tcBorders>
              <w:top w:val="single" w:sz="12" w:space="0" w:color="000000"/>
            </w:tcBorders>
            <w:hideMark/>
          </w:tcPr>
          <w:p w14:paraId="7073068C" w14:textId="422061C3"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diameter</w:t>
            </w:r>
          </w:p>
        </w:tc>
        <w:tc>
          <w:tcPr>
            <w:tcW w:w="1418" w:type="dxa"/>
            <w:tcBorders>
              <w:top w:val="single" w:sz="12" w:space="0" w:color="000000"/>
            </w:tcBorders>
            <w:hideMark/>
          </w:tcPr>
          <w:p w14:paraId="07CF180F" w14:textId="14995D10"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Floating point</w:t>
            </w:r>
          </w:p>
        </w:tc>
        <w:tc>
          <w:tcPr>
            <w:tcW w:w="1417" w:type="dxa"/>
            <w:tcBorders>
              <w:top w:val="single" w:sz="12" w:space="0" w:color="000000"/>
            </w:tcBorders>
            <w:hideMark/>
          </w:tcPr>
          <w:p w14:paraId="2EDA99D8" w14:textId="623A63A7"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&gt; 0.0</w:t>
            </w:r>
          </w:p>
        </w:tc>
        <w:tc>
          <w:tcPr>
            <w:tcW w:w="1058" w:type="dxa"/>
            <w:tcBorders>
              <w:top w:val="single" w:sz="12" w:space="0" w:color="000000"/>
            </w:tcBorders>
            <w:hideMark/>
          </w:tcPr>
          <w:p w14:paraId="134CB542" w14:textId="4AA97219"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Optional</w:t>
            </w:r>
          </w:p>
        </w:tc>
        <w:tc>
          <w:tcPr>
            <w:tcW w:w="2492" w:type="dxa"/>
            <w:tcBorders>
              <w:top w:val="single" w:sz="12" w:space="0" w:color="000000"/>
            </w:tcBorders>
            <w:hideMark/>
          </w:tcPr>
          <w:p w14:paraId="00D26AE4" w14:textId="33A2104B"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 </w:t>
            </w:r>
          </w:p>
        </w:tc>
      </w:tr>
      <w:tr w:rsidR="001332BD" w:rsidRPr="00E956F7" w14:paraId="5C39E73B" w14:textId="77777777" w:rsidTr="005B271E">
        <w:trPr>
          <w:cantSplit/>
          <w:jc w:val="center"/>
        </w:trPr>
        <w:tc>
          <w:tcPr>
            <w:tcW w:w="2135" w:type="dxa"/>
          </w:tcPr>
          <w:p w14:paraId="007F650F" w14:textId="4E148275" w:rsidR="001332BD" w:rsidRPr="00E956F7" w:rsidRDefault="001332BD" w:rsidP="00842658">
            <w:pPr>
              <w:pStyle w:val="Tablebody"/>
              <w:autoSpaceDE w:val="0"/>
              <w:autoSpaceDN w:val="0"/>
              <w:adjustRightInd w:val="0"/>
              <w:rPr>
                <w:sz w:val="18"/>
                <w:szCs w:val="18"/>
              </w:rPr>
            </w:pPr>
            <w:r w:rsidRPr="00E956F7">
              <w:rPr>
                <w:szCs w:val="24"/>
              </w:rPr>
              <w:t>length</w:t>
            </w:r>
          </w:p>
        </w:tc>
        <w:tc>
          <w:tcPr>
            <w:tcW w:w="1418" w:type="dxa"/>
          </w:tcPr>
          <w:p w14:paraId="3254B340" w14:textId="2BAA0AFB"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766D6252" w14:textId="7E8749DB"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5D61DD19" w14:textId="127A18A1"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0E6BE4EC" w14:textId="69D25B09"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4FF48EB0" w14:textId="77777777" w:rsidTr="005B271E">
        <w:trPr>
          <w:cantSplit/>
          <w:jc w:val="center"/>
        </w:trPr>
        <w:tc>
          <w:tcPr>
            <w:tcW w:w="2135" w:type="dxa"/>
          </w:tcPr>
          <w:p w14:paraId="3468B6CC" w14:textId="638F263D" w:rsidR="001332BD" w:rsidRPr="00E956F7" w:rsidRDefault="001332BD" w:rsidP="00842658">
            <w:pPr>
              <w:pStyle w:val="Tablebody"/>
              <w:autoSpaceDE w:val="0"/>
              <w:autoSpaceDN w:val="0"/>
              <w:adjustRightInd w:val="0"/>
              <w:rPr>
                <w:sz w:val="18"/>
                <w:szCs w:val="18"/>
              </w:rPr>
            </w:pPr>
            <w:r w:rsidRPr="00E956F7">
              <w:rPr>
                <w:szCs w:val="24"/>
              </w:rPr>
              <w:t>thread_length</w:t>
            </w:r>
          </w:p>
        </w:tc>
        <w:tc>
          <w:tcPr>
            <w:tcW w:w="1418" w:type="dxa"/>
          </w:tcPr>
          <w:p w14:paraId="30398D52" w14:textId="7C230E53"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2AEF5B22" w14:textId="5475C180"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3B87E0BF" w14:textId="1B573B69"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66C5DE78" w14:textId="4D32B361" w:rsidR="001332BD" w:rsidRPr="00E956F7" w:rsidRDefault="001332BD" w:rsidP="00842658">
            <w:pPr>
              <w:pStyle w:val="Tablebody"/>
              <w:autoSpaceDE w:val="0"/>
              <w:autoSpaceDN w:val="0"/>
              <w:adjustRightInd w:val="0"/>
              <w:rPr>
                <w:sz w:val="18"/>
                <w:szCs w:val="18"/>
              </w:rPr>
            </w:pPr>
            <w:r w:rsidRPr="00E956F7">
              <w:rPr>
                <w:szCs w:val="24"/>
              </w:rPr>
              <w:t>length ≥ thread_length</w:t>
            </w:r>
          </w:p>
        </w:tc>
      </w:tr>
      <w:tr w:rsidR="001332BD" w:rsidRPr="00E956F7" w14:paraId="4A15CE43" w14:textId="77777777" w:rsidTr="005B271E">
        <w:trPr>
          <w:cantSplit/>
          <w:jc w:val="center"/>
        </w:trPr>
        <w:tc>
          <w:tcPr>
            <w:tcW w:w="2135" w:type="dxa"/>
            <w:hideMark/>
          </w:tcPr>
          <w:p w14:paraId="7412E1C2" w14:textId="4B69B87F"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head_diameter</w:t>
            </w:r>
          </w:p>
        </w:tc>
        <w:tc>
          <w:tcPr>
            <w:tcW w:w="1418" w:type="dxa"/>
            <w:hideMark/>
          </w:tcPr>
          <w:p w14:paraId="136BB7EE" w14:textId="3F2F7333"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Floating point</w:t>
            </w:r>
          </w:p>
        </w:tc>
        <w:tc>
          <w:tcPr>
            <w:tcW w:w="1417" w:type="dxa"/>
            <w:hideMark/>
          </w:tcPr>
          <w:p w14:paraId="267BE108" w14:textId="1A02D918"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&gt; 0.0</w:t>
            </w:r>
          </w:p>
        </w:tc>
        <w:tc>
          <w:tcPr>
            <w:tcW w:w="1058" w:type="dxa"/>
            <w:hideMark/>
          </w:tcPr>
          <w:p w14:paraId="7974B2E4" w14:textId="3FB2B8EA"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Optional</w:t>
            </w:r>
          </w:p>
        </w:tc>
        <w:tc>
          <w:tcPr>
            <w:tcW w:w="2492" w:type="dxa"/>
            <w:hideMark/>
          </w:tcPr>
          <w:p w14:paraId="0CFFBD82" w14:textId="4A8D5F97"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w:t>
            </w:r>
          </w:p>
        </w:tc>
      </w:tr>
      <w:tr w:rsidR="001332BD" w:rsidRPr="00E956F7" w14:paraId="1387A53C" w14:textId="77777777" w:rsidTr="005B271E">
        <w:trPr>
          <w:cantSplit/>
          <w:jc w:val="center"/>
        </w:trPr>
        <w:tc>
          <w:tcPr>
            <w:tcW w:w="2135" w:type="dxa"/>
          </w:tcPr>
          <w:p w14:paraId="4196B65C" w14:textId="7AFA5520" w:rsidR="001332BD" w:rsidRPr="00E956F7" w:rsidRDefault="001332BD" w:rsidP="00842658">
            <w:pPr>
              <w:pStyle w:val="Tablebody"/>
              <w:autoSpaceDE w:val="0"/>
              <w:autoSpaceDN w:val="0"/>
              <w:adjustRightInd w:val="0"/>
              <w:rPr>
                <w:sz w:val="18"/>
                <w:szCs w:val="18"/>
              </w:rPr>
            </w:pPr>
            <w:r w:rsidRPr="00E956F7">
              <w:rPr>
                <w:szCs w:val="24"/>
              </w:rPr>
              <w:t>head_height</w:t>
            </w:r>
          </w:p>
        </w:tc>
        <w:tc>
          <w:tcPr>
            <w:tcW w:w="1418" w:type="dxa"/>
          </w:tcPr>
          <w:p w14:paraId="4DDEAEFA" w14:textId="2CC1BAEC"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72EB9890" w14:textId="3B12F002" w:rsidR="001332BD" w:rsidRPr="00E956F7" w:rsidRDefault="001332BD" w:rsidP="00842658">
            <w:pPr>
              <w:pStyle w:val="Tablebody"/>
              <w:autoSpaceDE w:val="0"/>
              <w:autoSpaceDN w:val="0"/>
              <w:adjustRightInd w:val="0"/>
              <w:rPr>
                <w:sz w:val="18"/>
                <w:szCs w:val="18"/>
              </w:rPr>
            </w:pPr>
            <w:r w:rsidRPr="00E956F7">
              <w:rPr>
                <w:szCs w:val="24"/>
              </w:rPr>
              <w:t>≥ 0.0</w:t>
            </w:r>
          </w:p>
        </w:tc>
        <w:tc>
          <w:tcPr>
            <w:tcW w:w="1058" w:type="dxa"/>
          </w:tcPr>
          <w:p w14:paraId="5348D428" w14:textId="69703AD8"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2BFFE883" w14:textId="6E703023" w:rsidR="001332BD" w:rsidRPr="00E956F7" w:rsidRDefault="001332BD" w:rsidP="00842658">
            <w:pPr>
              <w:pStyle w:val="Tablebody"/>
              <w:autoSpaceDE w:val="0"/>
              <w:autoSpaceDN w:val="0"/>
              <w:adjustRightInd w:val="0"/>
              <w:rPr>
                <w:sz w:val="18"/>
                <w:szCs w:val="18"/>
              </w:rPr>
            </w:pPr>
            <w:r w:rsidRPr="00E956F7">
              <w:rPr>
                <w:szCs w:val="24"/>
              </w:rPr>
              <w:t xml:space="preserve">If at least one of them is specified, </w:t>
            </w:r>
            <w:r w:rsidRPr="00E956F7">
              <w:rPr>
                <w:szCs w:val="24"/>
              </w:rPr>
              <w:br/>
            </w:r>
            <w:r w:rsidRPr="000D5CB1">
              <w:rPr>
                <w:szCs w:val="24"/>
              </w:rPr>
              <w:t>head_height + sink_size &gt; 0</w:t>
            </w:r>
            <w:r w:rsidRPr="00E956F7">
              <w:rPr>
                <w:szCs w:val="24"/>
              </w:rPr>
              <w:t xml:space="preserve"> </w:t>
            </w:r>
            <w:r w:rsidRPr="00E956F7">
              <w:rPr>
                <w:szCs w:val="24"/>
              </w:rPr>
              <w:br/>
              <w:t>is required.</w:t>
            </w:r>
          </w:p>
        </w:tc>
      </w:tr>
      <w:tr w:rsidR="001332BD" w:rsidRPr="00E956F7" w14:paraId="5159FFBE" w14:textId="77777777" w:rsidTr="005B271E">
        <w:trPr>
          <w:cantSplit/>
          <w:jc w:val="center"/>
        </w:trPr>
        <w:tc>
          <w:tcPr>
            <w:tcW w:w="2135" w:type="dxa"/>
          </w:tcPr>
          <w:p w14:paraId="55DAB8C0" w14:textId="7E5C3D3E" w:rsidR="001332BD" w:rsidRPr="00E956F7" w:rsidRDefault="001332BD" w:rsidP="00842658">
            <w:pPr>
              <w:pStyle w:val="Tablebody"/>
              <w:autoSpaceDE w:val="0"/>
              <w:autoSpaceDN w:val="0"/>
              <w:adjustRightInd w:val="0"/>
              <w:rPr>
                <w:sz w:val="18"/>
                <w:szCs w:val="18"/>
              </w:rPr>
            </w:pPr>
            <w:r w:rsidRPr="00E956F7">
              <w:rPr>
                <w:szCs w:val="24"/>
              </w:rPr>
              <w:t>Head_type</w:t>
            </w:r>
          </w:p>
        </w:tc>
        <w:tc>
          <w:tcPr>
            <w:tcW w:w="1418" w:type="dxa"/>
            <w:vAlign w:val="bottom"/>
          </w:tcPr>
          <w:p w14:paraId="42EE824E" w14:textId="55501AA8"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417" w:type="dxa"/>
          </w:tcPr>
          <w:p w14:paraId="5309BB08" w14:textId="05C309D7"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058" w:type="dxa"/>
            <w:vAlign w:val="bottom"/>
          </w:tcPr>
          <w:p w14:paraId="375913CC" w14:textId="0BBDB88B"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6F59568B" w14:textId="57AFE5EF"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1519EA77" w14:textId="77777777" w:rsidTr="005B271E">
        <w:trPr>
          <w:cantSplit/>
          <w:jc w:val="center"/>
        </w:trPr>
        <w:tc>
          <w:tcPr>
            <w:tcW w:w="2135" w:type="dxa"/>
          </w:tcPr>
          <w:p w14:paraId="04B4EF93" w14:textId="6F671C6D"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sink_size</w:t>
            </w:r>
          </w:p>
        </w:tc>
        <w:tc>
          <w:tcPr>
            <w:tcW w:w="1418" w:type="dxa"/>
          </w:tcPr>
          <w:p w14:paraId="2C577BD2" w14:textId="51CE5CE9"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Floating point</w:t>
            </w:r>
          </w:p>
        </w:tc>
        <w:tc>
          <w:tcPr>
            <w:tcW w:w="1417" w:type="dxa"/>
          </w:tcPr>
          <w:p w14:paraId="33360194" w14:textId="5D7EE016"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 0.0</w:t>
            </w:r>
          </w:p>
        </w:tc>
        <w:tc>
          <w:tcPr>
            <w:tcW w:w="1058" w:type="dxa"/>
          </w:tcPr>
          <w:p w14:paraId="39E75FE3" w14:textId="274B62CA"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Optional</w:t>
            </w:r>
          </w:p>
        </w:tc>
        <w:tc>
          <w:tcPr>
            <w:tcW w:w="2492" w:type="dxa"/>
          </w:tcPr>
          <w:p w14:paraId="7C564820" w14:textId="3DD7A42F"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Usually, sink_size &gt; 0 implies no washer.</w:t>
            </w:r>
          </w:p>
        </w:tc>
      </w:tr>
      <w:tr w:rsidR="001332BD" w:rsidRPr="00E956F7" w14:paraId="6646CA74" w14:textId="77777777" w:rsidTr="005B271E">
        <w:trPr>
          <w:cantSplit/>
          <w:jc w:val="center"/>
        </w:trPr>
        <w:tc>
          <w:tcPr>
            <w:tcW w:w="2135" w:type="dxa"/>
          </w:tcPr>
          <w:p w14:paraId="1E448E01" w14:textId="3EB17EE1"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Pitch</w:t>
            </w:r>
          </w:p>
        </w:tc>
        <w:tc>
          <w:tcPr>
            <w:tcW w:w="1418" w:type="dxa"/>
          </w:tcPr>
          <w:p w14:paraId="47088DBC" w14:textId="570FF5FD"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2E32492D" w14:textId="36A49EC8"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5A2E220E" w14:textId="36523C38"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36DD63B4" w14:textId="1B8632AB" w:rsidR="001332BD" w:rsidRPr="00E956F7" w:rsidRDefault="001332BD" w:rsidP="00842658">
            <w:pPr>
              <w:pStyle w:val="Tablebody"/>
              <w:autoSpaceDE w:val="0"/>
              <w:autoSpaceDN w:val="0"/>
              <w:adjustRightInd w:val="0"/>
              <w:rPr>
                <w:sz w:val="18"/>
                <w:szCs w:val="18"/>
              </w:rPr>
            </w:pPr>
            <w:r w:rsidRPr="00E956F7">
              <w:rPr>
                <w:szCs w:val="24"/>
              </w:rPr>
              <w:t>Not to be confused with “lead”.</w:t>
            </w:r>
          </w:p>
        </w:tc>
      </w:tr>
      <w:tr w:rsidR="001332BD" w:rsidRPr="00E956F7" w14:paraId="32F1F879" w14:textId="77777777" w:rsidTr="005B271E">
        <w:trPr>
          <w:cantSplit/>
          <w:jc w:val="center"/>
        </w:trPr>
        <w:tc>
          <w:tcPr>
            <w:tcW w:w="2135" w:type="dxa"/>
          </w:tcPr>
          <w:p w14:paraId="44D1AAB8" w14:textId="158CAEBA"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Lead</w:t>
            </w:r>
          </w:p>
        </w:tc>
        <w:tc>
          <w:tcPr>
            <w:tcW w:w="1418" w:type="dxa"/>
          </w:tcPr>
          <w:p w14:paraId="3A8F21DF" w14:textId="37C8101E"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2013375D" w14:textId="2E4C53D9"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1C3FABFA" w14:textId="05A84C2F"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51B54A58" w14:textId="4A3CC38B" w:rsidR="001332BD" w:rsidRPr="00E956F7" w:rsidRDefault="001332BD" w:rsidP="00842658">
            <w:pPr>
              <w:pStyle w:val="Tablebody"/>
              <w:autoSpaceDE w:val="0"/>
              <w:autoSpaceDN w:val="0"/>
              <w:adjustRightInd w:val="0"/>
              <w:rPr>
                <w:sz w:val="18"/>
                <w:szCs w:val="18"/>
              </w:rPr>
            </w:pPr>
            <w:r w:rsidRPr="00E956F7">
              <w:rPr>
                <w:szCs w:val="24"/>
              </w:rPr>
              <w:t>In case of single-start, thread form pitch is equal to lead. Default value is equal to pitch attribute</w:t>
            </w:r>
            <w:del w:id="3056" w:author="LUEJE Claudia" w:date="2023-06-26T17:59:00Z">
              <w:r w:rsidR="00FC68DB" w:rsidRPr="00F54804">
                <w:rPr>
                  <w:sz w:val="18"/>
                  <w:szCs w:val="18"/>
                </w:rPr>
                <w:delText>!</w:delText>
              </w:r>
            </w:del>
            <w:ins w:id="3057" w:author="LUEJE Claudia" w:date="2023-06-26T17:59:00Z">
              <w:r w:rsidR="000D5CB1">
                <w:rPr>
                  <w:szCs w:val="24"/>
                </w:rPr>
                <w:t>.</w:t>
              </w:r>
            </w:ins>
          </w:p>
        </w:tc>
      </w:tr>
      <w:tr w:rsidR="001332BD" w:rsidRPr="00E956F7" w14:paraId="6C491990" w14:textId="77777777" w:rsidTr="005B271E">
        <w:trPr>
          <w:cantSplit/>
          <w:jc w:val="center"/>
        </w:trPr>
        <w:tc>
          <w:tcPr>
            <w:tcW w:w="2135" w:type="dxa"/>
          </w:tcPr>
          <w:p w14:paraId="07D60005" w14:textId="63ADB4F2"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Torque</w:t>
            </w:r>
          </w:p>
        </w:tc>
        <w:tc>
          <w:tcPr>
            <w:tcW w:w="1418" w:type="dxa"/>
          </w:tcPr>
          <w:p w14:paraId="37CB6CED" w14:textId="03A7FA9B"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121E80EA" w14:textId="34BA63B5"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3744490E" w14:textId="200F0353"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51B372D4" w14:textId="4DCF23FD"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71A4EF50" w14:textId="77777777" w:rsidTr="005B271E">
        <w:trPr>
          <w:cantSplit/>
          <w:jc w:val="center"/>
        </w:trPr>
        <w:tc>
          <w:tcPr>
            <w:tcW w:w="2135" w:type="dxa"/>
          </w:tcPr>
          <w:p w14:paraId="4B668E64" w14:textId="3F05A302"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angle</w:t>
            </w:r>
          </w:p>
        </w:tc>
        <w:tc>
          <w:tcPr>
            <w:tcW w:w="1418" w:type="dxa"/>
          </w:tcPr>
          <w:p w14:paraId="38716D84" w14:textId="6B79A063"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72833CF6" w14:textId="5A2375A8"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2FC6ABAB" w14:textId="7133768C"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73B49429" w14:textId="256931F3"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24039979" w14:textId="77777777" w:rsidTr="005B271E">
        <w:trPr>
          <w:cantSplit/>
          <w:jc w:val="center"/>
        </w:trPr>
        <w:tc>
          <w:tcPr>
            <w:tcW w:w="2135" w:type="dxa"/>
          </w:tcPr>
          <w:p w14:paraId="5F7DCB2B" w14:textId="370B9F1B"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pretension</w:t>
            </w:r>
          </w:p>
        </w:tc>
        <w:tc>
          <w:tcPr>
            <w:tcW w:w="1418" w:type="dxa"/>
          </w:tcPr>
          <w:p w14:paraId="77E81B3E" w14:textId="0B5FFEDD"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1E6A0593" w14:textId="5237C186"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6464892E" w14:textId="3C2FEF0B"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7FEF8D10" w14:textId="730A9B8C"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22DB871D" w14:textId="77777777" w:rsidTr="005B271E">
        <w:trPr>
          <w:cantSplit/>
          <w:jc w:val="center"/>
        </w:trPr>
        <w:tc>
          <w:tcPr>
            <w:tcW w:w="2135" w:type="dxa"/>
          </w:tcPr>
          <w:p w14:paraId="392377C5" w14:textId="33B44A41"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static_friction</w:t>
            </w:r>
          </w:p>
        </w:tc>
        <w:tc>
          <w:tcPr>
            <w:tcW w:w="1418" w:type="dxa"/>
          </w:tcPr>
          <w:p w14:paraId="20B69EFA" w14:textId="6D6AE500"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18FDB191" w14:textId="5448C05F"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5791CBDC" w14:textId="261038FB"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0F469C01" w14:textId="2296847D" w:rsidR="001332BD" w:rsidRPr="00E956F7" w:rsidRDefault="001332BD" w:rsidP="00842658">
            <w:pPr>
              <w:pStyle w:val="Tablebody"/>
              <w:autoSpaceDE w:val="0"/>
              <w:autoSpaceDN w:val="0"/>
              <w:adjustRightInd w:val="0"/>
              <w:rPr>
                <w:sz w:val="18"/>
                <w:szCs w:val="18"/>
              </w:rPr>
            </w:pPr>
            <w:r w:rsidRPr="00E956F7">
              <w:rPr>
                <w:szCs w:val="24"/>
              </w:rPr>
              <w:t> </w:t>
            </w:r>
          </w:p>
        </w:tc>
      </w:tr>
      <w:tr w:rsidR="001332BD" w:rsidRPr="00E956F7" w14:paraId="79158CDD" w14:textId="77777777" w:rsidTr="005B271E">
        <w:trPr>
          <w:cantSplit/>
          <w:jc w:val="center"/>
        </w:trPr>
        <w:tc>
          <w:tcPr>
            <w:tcW w:w="2135" w:type="dxa"/>
          </w:tcPr>
          <w:p w14:paraId="5ADB3894" w14:textId="7E9594BE"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kinetic_friction</w:t>
            </w:r>
          </w:p>
        </w:tc>
        <w:tc>
          <w:tcPr>
            <w:tcW w:w="1418" w:type="dxa"/>
          </w:tcPr>
          <w:p w14:paraId="271665D3" w14:textId="2E6A92BB"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214D2440" w14:textId="39E0888B"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27746180" w14:textId="6F0E0B47"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36CD3275" w14:textId="64D8727A"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6EE23528" w14:textId="77777777" w:rsidTr="005B271E">
        <w:trPr>
          <w:cantSplit/>
          <w:jc w:val="center"/>
        </w:trPr>
        <w:tc>
          <w:tcPr>
            <w:tcW w:w="2135" w:type="dxa"/>
          </w:tcPr>
          <w:p w14:paraId="4AC9FCBC" w14:textId="58AACD78"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thread_static_friction</w:t>
            </w:r>
          </w:p>
        </w:tc>
        <w:tc>
          <w:tcPr>
            <w:tcW w:w="1418" w:type="dxa"/>
          </w:tcPr>
          <w:p w14:paraId="41F19B47" w14:textId="17F35F7A"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6CDECA9B" w14:textId="7FD7FCD8"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3A0F9804" w14:textId="2B775093"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0347A71A" w14:textId="4A0C8498" w:rsidR="001332BD" w:rsidRPr="00E956F7" w:rsidRDefault="001332BD" w:rsidP="00842658">
            <w:pPr>
              <w:pStyle w:val="Tablebody"/>
              <w:autoSpaceDE w:val="0"/>
              <w:autoSpaceDN w:val="0"/>
              <w:adjustRightInd w:val="0"/>
              <w:rPr>
                <w:sz w:val="18"/>
                <w:szCs w:val="18"/>
              </w:rPr>
            </w:pPr>
            <w:r w:rsidRPr="00E956F7">
              <w:rPr>
                <w:szCs w:val="24"/>
              </w:rPr>
              <w:t> </w:t>
            </w:r>
          </w:p>
        </w:tc>
      </w:tr>
      <w:tr w:rsidR="001332BD" w:rsidRPr="00E956F7" w14:paraId="6FEE2259" w14:textId="77777777" w:rsidTr="005B271E">
        <w:trPr>
          <w:cantSplit/>
          <w:jc w:val="center"/>
        </w:trPr>
        <w:tc>
          <w:tcPr>
            <w:tcW w:w="2135" w:type="dxa"/>
          </w:tcPr>
          <w:p w14:paraId="771E3FE2" w14:textId="533077A4"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thread_kinetic_friction</w:t>
            </w:r>
          </w:p>
        </w:tc>
        <w:tc>
          <w:tcPr>
            <w:tcW w:w="1418" w:type="dxa"/>
          </w:tcPr>
          <w:p w14:paraId="5E85B7B6" w14:textId="108DD590" w:rsidR="001332BD" w:rsidRPr="00E956F7" w:rsidRDefault="001332BD" w:rsidP="00842658">
            <w:pPr>
              <w:pStyle w:val="Tablebody"/>
              <w:autoSpaceDE w:val="0"/>
              <w:autoSpaceDN w:val="0"/>
              <w:adjustRightInd w:val="0"/>
              <w:rPr>
                <w:sz w:val="18"/>
                <w:szCs w:val="18"/>
              </w:rPr>
            </w:pPr>
            <w:r w:rsidRPr="00E956F7">
              <w:rPr>
                <w:szCs w:val="24"/>
              </w:rPr>
              <w:t>Floating point</w:t>
            </w:r>
          </w:p>
        </w:tc>
        <w:tc>
          <w:tcPr>
            <w:tcW w:w="1417" w:type="dxa"/>
          </w:tcPr>
          <w:p w14:paraId="4AE5AFA3" w14:textId="29DFA156" w:rsidR="001332BD" w:rsidRPr="00E956F7" w:rsidRDefault="001332BD" w:rsidP="00842658">
            <w:pPr>
              <w:pStyle w:val="Tablebody"/>
              <w:autoSpaceDE w:val="0"/>
              <w:autoSpaceDN w:val="0"/>
              <w:adjustRightInd w:val="0"/>
              <w:rPr>
                <w:sz w:val="18"/>
                <w:szCs w:val="18"/>
              </w:rPr>
            </w:pPr>
            <w:r w:rsidRPr="00E956F7">
              <w:rPr>
                <w:szCs w:val="24"/>
              </w:rPr>
              <w:t>&gt; 0.0</w:t>
            </w:r>
          </w:p>
        </w:tc>
        <w:tc>
          <w:tcPr>
            <w:tcW w:w="1058" w:type="dxa"/>
          </w:tcPr>
          <w:p w14:paraId="688FD6FB" w14:textId="1945F611"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7137420F" w14:textId="67ACA43F" w:rsidR="001332BD" w:rsidRPr="00E956F7" w:rsidRDefault="001332BD" w:rsidP="00842658">
            <w:pPr>
              <w:pStyle w:val="Tablebody"/>
              <w:autoSpaceDE w:val="0"/>
              <w:autoSpaceDN w:val="0"/>
              <w:adjustRightInd w:val="0"/>
              <w:rPr>
                <w:sz w:val="18"/>
                <w:szCs w:val="18"/>
              </w:rPr>
            </w:pPr>
            <w:r w:rsidRPr="00E956F7">
              <w:rPr>
                <w:szCs w:val="24"/>
              </w:rPr>
              <w:t> </w:t>
            </w:r>
          </w:p>
        </w:tc>
      </w:tr>
      <w:tr w:rsidR="001332BD" w:rsidRPr="00E956F7" w14:paraId="311FA0D5" w14:textId="77777777" w:rsidTr="005B271E">
        <w:trPr>
          <w:cantSplit/>
          <w:jc w:val="center"/>
        </w:trPr>
        <w:tc>
          <w:tcPr>
            <w:tcW w:w="2135" w:type="dxa"/>
          </w:tcPr>
          <w:p w14:paraId="1DA89590" w14:textId="5877366A"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strength_property_class</w:t>
            </w:r>
          </w:p>
        </w:tc>
        <w:tc>
          <w:tcPr>
            <w:tcW w:w="1418" w:type="dxa"/>
          </w:tcPr>
          <w:p w14:paraId="677E7812" w14:textId="4BE8C138"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417" w:type="dxa"/>
          </w:tcPr>
          <w:p w14:paraId="79D144AB" w14:textId="0A7B4138"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058" w:type="dxa"/>
          </w:tcPr>
          <w:p w14:paraId="6C44572B" w14:textId="58257008"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14D100FD" w14:textId="5E704B17" w:rsidR="001332BD" w:rsidRPr="00E956F7" w:rsidRDefault="001332BD" w:rsidP="00842658">
            <w:pPr>
              <w:pStyle w:val="Tablebody"/>
              <w:autoSpaceDE w:val="0"/>
              <w:autoSpaceDN w:val="0"/>
              <w:adjustRightInd w:val="0"/>
              <w:rPr>
                <w:sz w:val="18"/>
                <w:szCs w:val="18"/>
              </w:rPr>
            </w:pPr>
            <w:r w:rsidRPr="00E956F7">
              <w:rPr>
                <w:szCs w:val="24"/>
              </w:rPr>
              <w:t>-</w:t>
            </w:r>
          </w:p>
        </w:tc>
      </w:tr>
      <w:tr w:rsidR="001332BD" w:rsidRPr="00E956F7" w14:paraId="4A8311AC" w14:textId="77777777" w:rsidTr="005B271E">
        <w:trPr>
          <w:cantSplit/>
          <w:jc w:val="center"/>
        </w:trPr>
        <w:tc>
          <w:tcPr>
            <w:tcW w:w="2135" w:type="dxa"/>
          </w:tcPr>
          <w:p w14:paraId="2569EAB1" w14:textId="79B4AC20" w:rsidR="001332BD" w:rsidRPr="00E956F7" w:rsidRDefault="001332BD" w:rsidP="00842658">
            <w:pPr>
              <w:pStyle w:val="Tablebody"/>
              <w:autoSpaceDE w:val="0"/>
              <w:autoSpaceDN w:val="0"/>
              <w:adjustRightInd w:val="0"/>
              <w:rPr>
                <w:rFonts w:cs="Calibri"/>
                <w:sz w:val="18"/>
                <w:szCs w:val="18"/>
                <w:lang w:eastAsia="zh-CN"/>
              </w:rPr>
            </w:pPr>
            <w:r w:rsidRPr="00E956F7">
              <w:rPr>
                <w:szCs w:val="24"/>
              </w:rPr>
              <w:t>part_code</w:t>
            </w:r>
          </w:p>
        </w:tc>
        <w:tc>
          <w:tcPr>
            <w:tcW w:w="1418" w:type="dxa"/>
          </w:tcPr>
          <w:p w14:paraId="6B5D3D93" w14:textId="7E368904"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417" w:type="dxa"/>
          </w:tcPr>
          <w:p w14:paraId="73100FDC" w14:textId="3DB3CF30" w:rsidR="001332BD" w:rsidRPr="00E956F7" w:rsidRDefault="001332BD" w:rsidP="00842658">
            <w:pPr>
              <w:pStyle w:val="Tablebody"/>
              <w:autoSpaceDE w:val="0"/>
              <w:autoSpaceDN w:val="0"/>
              <w:adjustRightInd w:val="0"/>
              <w:rPr>
                <w:sz w:val="18"/>
                <w:szCs w:val="18"/>
              </w:rPr>
            </w:pPr>
            <w:r w:rsidRPr="00E956F7">
              <w:rPr>
                <w:szCs w:val="24"/>
              </w:rPr>
              <w:t>Alphanumeric</w:t>
            </w:r>
          </w:p>
        </w:tc>
        <w:tc>
          <w:tcPr>
            <w:tcW w:w="1058" w:type="dxa"/>
          </w:tcPr>
          <w:p w14:paraId="4A3D54A5" w14:textId="291BD29F" w:rsidR="001332BD" w:rsidRPr="00E956F7" w:rsidRDefault="001332BD" w:rsidP="00842658">
            <w:pPr>
              <w:pStyle w:val="Tablebody"/>
              <w:autoSpaceDE w:val="0"/>
              <w:autoSpaceDN w:val="0"/>
              <w:adjustRightInd w:val="0"/>
              <w:rPr>
                <w:sz w:val="18"/>
                <w:szCs w:val="18"/>
              </w:rPr>
            </w:pPr>
            <w:r w:rsidRPr="00E956F7">
              <w:rPr>
                <w:szCs w:val="24"/>
              </w:rPr>
              <w:t>Optional</w:t>
            </w:r>
          </w:p>
        </w:tc>
        <w:tc>
          <w:tcPr>
            <w:tcW w:w="2492" w:type="dxa"/>
          </w:tcPr>
          <w:p w14:paraId="2DE5232C" w14:textId="3D47699C" w:rsidR="001332BD" w:rsidRPr="00E956F7" w:rsidRDefault="001332BD" w:rsidP="00842658">
            <w:pPr>
              <w:pStyle w:val="Tablebody"/>
              <w:autoSpaceDE w:val="0"/>
              <w:autoSpaceDN w:val="0"/>
              <w:adjustRightInd w:val="0"/>
              <w:rPr>
                <w:sz w:val="18"/>
                <w:szCs w:val="18"/>
              </w:rPr>
            </w:pPr>
            <w:r w:rsidRPr="00E956F7">
              <w:rPr>
                <w:szCs w:val="24"/>
              </w:rPr>
              <w:t>-</w:t>
            </w:r>
          </w:p>
        </w:tc>
      </w:tr>
    </w:tbl>
    <w:p w14:paraId="297801FA" w14:textId="660A1609" w:rsidR="001332BD" w:rsidRPr="00E956F7" w:rsidRDefault="001332BD">
      <w:pPr>
        <w:pStyle w:val="BodyText"/>
        <w:autoSpaceDE w:val="0"/>
        <w:autoSpaceDN w:val="0"/>
        <w:adjustRightInd w:val="0"/>
        <w:rPr>
          <w:szCs w:val="24"/>
        </w:rPr>
      </w:pPr>
      <w:r w:rsidRPr="00E956F7">
        <w:rPr>
          <w:szCs w:val="24"/>
        </w:rPr>
        <w:t xml:space="preserve">These attributes have </w:t>
      </w:r>
      <w:ins w:id="3058" w:author="LUEJE Claudia" w:date="2023-06-26T17:59:00Z">
        <w:r w:rsidR="000D5CB1">
          <w:rPr>
            <w:szCs w:val="24"/>
          </w:rPr>
          <w:t xml:space="preserve">the </w:t>
        </w:r>
      </w:ins>
      <w:r w:rsidRPr="00E956F7">
        <w:rPr>
          <w:szCs w:val="24"/>
        </w:rPr>
        <w:t>following semantics:</w:t>
      </w:r>
    </w:p>
    <w:p w14:paraId="7BF09A40" w14:textId="7E92127C"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59" w:author="LUEJE Claudia" w:date="2023-06-26T17:59:00Z">
        <w:r w:rsidRPr="00E956F7">
          <w:rPr>
            <w:szCs w:val="24"/>
          </w:rPr>
          <w:t>—</w:t>
        </w:r>
        <w:r w:rsidRPr="00E956F7">
          <w:rPr>
            <w:szCs w:val="24"/>
          </w:rPr>
          <w:tab/>
        </w:r>
      </w:ins>
      <w:r w:rsidRPr="00483F25">
        <w:rPr>
          <w:rStyle w:val="ISOCode"/>
        </w:rPr>
        <w:t>diameter</w:t>
      </w:r>
      <w:r w:rsidRPr="00E956F7">
        <w:rPr>
          <w:szCs w:val="24"/>
        </w:rPr>
        <w:t>: the diameter of the bolt or screw. It should be provided, since e.g. only few CAE simulation types can live without it;</w:t>
      </w:r>
    </w:p>
    <w:p w14:paraId="22DC89F6" w14:textId="18268EB2" w:rsidR="001332BD" w:rsidRPr="00E956F7" w:rsidRDefault="001D15A6" w:rsidP="001D15A6">
      <w:pPr>
        <w:pStyle w:val="ListContinue1"/>
        <w:rPr>
          <w:szCs w:val="24"/>
        </w:rPr>
      </w:pPr>
      <w:ins w:id="3060" w:author="LUEJE Claudia" w:date="2023-06-26T17:59:00Z">
        <w:r w:rsidRPr="00E956F7">
          <w:rPr>
            <w:szCs w:val="24"/>
          </w:rPr>
          <w:t>—</w:t>
        </w:r>
        <w:r w:rsidRPr="00E956F7">
          <w:rPr>
            <w:szCs w:val="24"/>
          </w:rPr>
          <w:tab/>
        </w:r>
      </w:ins>
      <w:r w:rsidR="001332BD" w:rsidRPr="001D15A6">
        <w:rPr>
          <w:rStyle w:val="ISOCode"/>
        </w:rPr>
        <w:t>length</w:t>
      </w:r>
      <w:r w:rsidR="001332BD" w:rsidRPr="001D15A6">
        <w:rPr>
          <w:rFonts w:cs="Courier New"/>
        </w:rPr>
        <w:t xml:space="preserve">: the length of the bolt or </w:t>
      </w:r>
      <w:r w:rsidR="001332BD" w:rsidRPr="001D15A6">
        <w:t>screw. Refer to</w:t>
      </w:r>
      <w:r>
        <w:t xml:space="preserve"> </w:t>
      </w:r>
      <w:del w:id="3061" w:author="LUEJE Claudia" w:date="2023-06-26T17:59:00Z">
        <w:r w:rsidR="002C2A54">
          <w:fldChar w:fldCharType="begin"/>
        </w:r>
        <w:r w:rsidR="002C2A54">
          <w:delInstrText xml:space="preserve"> REF _Ref401160136 \h </w:delInstrText>
        </w:r>
        <w:r w:rsidR="002C2A54">
          <w:fldChar w:fldCharType="separate"/>
        </w:r>
        <w:r w:rsidR="002C2A54" w:rsidRPr="00F54804">
          <w:delText xml:space="preserve">Figure </w:delText>
        </w:r>
        <w:r w:rsidR="002C2A54">
          <w:rPr>
            <w:noProof/>
          </w:rPr>
          <w:delText>20</w:delText>
        </w:r>
        <w:r w:rsidR="002C2A54">
          <w:fldChar w:fldCharType="end"/>
        </w:r>
        <w:r w:rsidR="002C2A54">
          <w:delText>;</w:delText>
        </w:r>
        <w:r w:rsidR="00FC68DB" w:rsidRPr="00F54804">
          <w:delText xml:space="preserve"> </w:delText>
        </w:r>
      </w:del>
      <w:ins w:id="3062" w:author="LUEJE Claudia" w:date="2023-06-26T17:59:00Z">
        <w:r w:rsidR="00E4158E" w:rsidRPr="00E956F7">
          <w:rPr>
            <w:rStyle w:val="citefig"/>
            <w:szCs w:val="24"/>
          </w:rPr>
          <w:t>Figure </w:t>
        </w:r>
        <w:r w:rsidR="001332BD" w:rsidRPr="00E956F7">
          <w:rPr>
            <w:rStyle w:val="citefig"/>
            <w:szCs w:val="24"/>
          </w:rPr>
          <w:t>20</w:t>
        </w:r>
        <w:r w:rsidR="001332BD" w:rsidRPr="00E956F7">
          <w:rPr>
            <w:szCs w:val="24"/>
          </w:rPr>
          <w:t>;</w:t>
        </w:r>
      </w:ins>
    </w:p>
    <w:p w14:paraId="01A5634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63" w:author="LUEJE Claudia" w:date="2023-06-26T17:59:00Z">
        <w:r w:rsidRPr="00E956F7">
          <w:rPr>
            <w:szCs w:val="24"/>
          </w:rPr>
          <w:t>—</w:t>
        </w:r>
        <w:r w:rsidRPr="00E956F7">
          <w:rPr>
            <w:szCs w:val="24"/>
          </w:rPr>
          <w:tab/>
        </w:r>
      </w:ins>
      <w:r w:rsidRPr="00483F25">
        <w:rPr>
          <w:rStyle w:val="ISOCode"/>
        </w:rPr>
        <w:t>thread_length</w:t>
      </w:r>
      <w:r w:rsidRPr="00E956F7">
        <w:rPr>
          <w:szCs w:val="24"/>
        </w:rPr>
        <w:t xml:space="preserve">: the length of the thread of the bolt or screw. Only needed in case of a partial-thread screw. In case of a full-thread screw, thread continues from tip to head, without a non-threaded area. Then, </w:t>
      </w:r>
      <w:r w:rsidRPr="00483F25">
        <w:rPr>
          <w:rStyle w:val="ISOCode"/>
        </w:rPr>
        <w:t>thread_length</w:t>
      </w:r>
      <w:r w:rsidRPr="00E956F7">
        <w:rPr>
          <w:szCs w:val="24"/>
        </w:rPr>
        <w:t xml:space="preserve"> = </w:t>
      </w:r>
      <w:r w:rsidRPr="00483F25">
        <w:rPr>
          <w:rStyle w:val="ISOCode"/>
        </w:rPr>
        <w:t>length</w:t>
      </w:r>
      <w:r w:rsidRPr="00E956F7">
        <w:rPr>
          <w:szCs w:val="24"/>
        </w:rPr>
        <w:t xml:space="preserve"> – </w:t>
      </w:r>
      <w:r w:rsidRPr="00483F25">
        <w:rPr>
          <w:rStyle w:val="ISOCode"/>
        </w:rPr>
        <w:t>sink_size</w:t>
      </w:r>
      <w:r w:rsidRPr="00E956F7">
        <w:rPr>
          <w:szCs w:val="24"/>
        </w:rPr>
        <w:t>;</w:t>
      </w:r>
    </w:p>
    <w:p w14:paraId="40DD99F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64" w:author="LUEJE Claudia" w:date="2023-06-26T17:59:00Z">
        <w:r w:rsidRPr="00E956F7">
          <w:rPr>
            <w:szCs w:val="24"/>
          </w:rPr>
          <w:t>—</w:t>
        </w:r>
        <w:r w:rsidRPr="00E956F7">
          <w:rPr>
            <w:szCs w:val="24"/>
          </w:rPr>
          <w:tab/>
        </w:r>
      </w:ins>
      <w:r w:rsidRPr="00483F25">
        <w:rPr>
          <w:rStyle w:val="ISOCode"/>
        </w:rPr>
        <w:t>head_diameter</w:t>
      </w:r>
      <w:r w:rsidRPr="00E956F7">
        <w:rPr>
          <w:szCs w:val="24"/>
        </w:rPr>
        <w:t>: the diameter of the head of the bolt or screw;</w:t>
      </w:r>
    </w:p>
    <w:p w14:paraId="106975E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65" w:author="LUEJE Claudia" w:date="2023-06-26T17:59:00Z">
        <w:r w:rsidRPr="00E956F7">
          <w:rPr>
            <w:szCs w:val="24"/>
          </w:rPr>
          <w:t>—</w:t>
        </w:r>
        <w:r w:rsidRPr="00E956F7">
          <w:rPr>
            <w:szCs w:val="24"/>
          </w:rPr>
          <w:tab/>
        </w:r>
      </w:ins>
      <w:r w:rsidRPr="00483F25">
        <w:rPr>
          <w:rStyle w:val="ISOCode"/>
        </w:rPr>
        <w:t>head_height</w:t>
      </w:r>
      <w:r w:rsidRPr="00E956F7">
        <w:rPr>
          <w:szCs w:val="24"/>
        </w:rPr>
        <w:t>: the height of the head;</w:t>
      </w:r>
    </w:p>
    <w:p w14:paraId="38DCC894" w14:textId="1A3CF9B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66" w:author="LUEJE Claudia" w:date="2023-06-26T17:59:00Z">
        <w:r w:rsidRPr="00E956F7">
          <w:rPr>
            <w:szCs w:val="24"/>
          </w:rPr>
          <w:t>—</w:t>
        </w:r>
        <w:r w:rsidRPr="00E956F7">
          <w:rPr>
            <w:szCs w:val="24"/>
          </w:rPr>
          <w:tab/>
        </w:r>
      </w:ins>
      <w:r w:rsidRPr="00483F25">
        <w:rPr>
          <w:rStyle w:val="ISOCode"/>
        </w:rPr>
        <w:t>head_type</w:t>
      </w:r>
      <w:r w:rsidRPr="00E956F7">
        <w:rPr>
          <w:szCs w:val="24"/>
        </w:rPr>
        <w:t>: Type of screw head, e. g. "outer hexagonal", "flanged-hex/Phillips-head combi", "external torx plus ". Since there is a wide variety and ever</w:t>
      </w:r>
      <w:ins w:id="3067" w:author="LUEJE Claudia" w:date="2023-06-26T17:59:00Z">
        <w:r w:rsidR="009D172E">
          <w:rPr>
            <w:szCs w:val="24"/>
          </w:rPr>
          <w:t>-</w:t>
        </w:r>
      </w:ins>
      <w:r w:rsidRPr="00E956F7">
        <w:rPr>
          <w:szCs w:val="24"/>
        </w:rPr>
        <w:t xml:space="preserve">increasing </w:t>
      </w:r>
      <w:del w:id="3068" w:author="LUEJE Claudia" w:date="2023-06-26T17:59:00Z">
        <w:r w:rsidR="00FC68DB" w:rsidRPr="00F54804">
          <w:delText xml:space="preserve">of </w:delText>
        </w:r>
      </w:del>
      <w:r w:rsidRPr="00E956F7">
        <w:rPr>
          <w:szCs w:val="24"/>
        </w:rPr>
        <w:t>screw head types, alphanumeric type is appropriate for this attribute;</w:t>
      </w:r>
    </w:p>
    <w:p w14:paraId="0907AF4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69" w:author="LUEJE Claudia" w:date="2023-06-26T17:59:00Z">
        <w:r w:rsidRPr="00E956F7">
          <w:rPr>
            <w:szCs w:val="24"/>
          </w:rPr>
          <w:t>—</w:t>
        </w:r>
        <w:r w:rsidRPr="00E956F7">
          <w:rPr>
            <w:szCs w:val="24"/>
          </w:rPr>
          <w:tab/>
        </w:r>
      </w:ins>
      <w:r w:rsidRPr="00483F25">
        <w:rPr>
          <w:rStyle w:val="ISOCode"/>
        </w:rPr>
        <w:t>sink_size</w:t>
      </w:r>
      <w:r w:rsidRPr="00E956F7">
        <w:rPr>
          <w:szCs w:val="24"/>
        </w:rPr>
        <w:t>: the size of the head that is sunk (for countersunk screws);</w:t>
      </w:r>
    </w:p>
    <w:p w14:paraId="06DD1F80" w14:textId="30458E8B"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0" w:author="LUEJE Claudia" w:date="2023-06-26T17:59:00Z">
        <w:r w:rsidRPr="00E956F7">
          <w:rPr>
            <w:szCs w:val="24"/>
          </w:rPr>
          <w:t>—</w:t>
        </w:r>
        <w:r w:rsidRPr="00E956F7">
          <w:rPr>
            <w:szCs w:val="24"/>
          </w:rPr>
          <w:tab/>
        </w:r>
      </w:ins>
      <w:r w:rsidRPr="00483F25">
        <w:rPr>
          <w:rStyle w:val="ISOCode"/>
        </w:rPr>
        <w:t>pitch:</w:t>
      </w:r>
      <w:r w:rsidRPr="00E956F7">
        <w:rPr>
          <w:szCs w:val="24"/>
        </w:rPr>
        <w:t xml:space="preserve"> is the distance from the crest of one thread to the next</w:t>
      </w:r>
      <w:del w:id="3071" w:author="LUEJE Claudia" w:date="2023-06-26T17:59:00Z">
        <w:r w:rsidR="00FC68DB" w:rsidRPr="00BD52D7">
          <w:delText>.</w:delText>
        </w:r>
        <w:r w:rsidR="00903298">
          <w:delText xml:space="preserve"> (For more details, see </w:delText>
        </w:r>
        <w:r w:rsidR="00A576C6">
          <w:rPr>
            <w:rStyle w:val="Hyperlink"/>
          </w:rPr>
          <w:fldChar w:fldCharType="begin"/>
        </w:r>
        <w:r w:rsidR="00A576C6">
          <w:rPr>
            <w:rStyle w:val="Hyperlink"/>
          </w:rPr>
          <w:delInstrText xml:space="preserve"> HYPERLINK "http://en.wikipedia.org/wiki/Screw_thread" \l "Lead.2C_pitch.2C_and_starts" </w:delInstrText>
        </w:r>
        <w:r w:rsidR="00A576C6">
          <w:rPr>
            <w:rStyle w:val="Hyperlink"/>
          </w:rPr>
          <w:fldChar w:fldCharType="separate"/>
        </w:r>
        <w:r w:rsidR="00903298" w:rsidRPr="00FC0A3B">
          <w:rPr>
            <w:rStyle w:val="Hyperlink"/>
          </w:rPr>
          <w:delText>http://en.wikipedia.org/wiki/Screw_thread#Lead.2C_pitch.2C_and_starts</w:delText>
        </w:r>
        <w:r w:rsidR="00A576C6">
          <w:rPr>
            <w:rStyle w:val="Hyperlink"/>
          </w:rPr>
          <w:fldChar w:fldCharType="end"/>
        </w:r>
        <w:r w:rsidR="00903298">
          <w:delText>)</w:delText>
        </w:r>
        <w:r w:rsidR="002C2A54">
          <w:delText>;</w:delText>
        </w:r>
        <w:r w:rsidR="00FC68DB" w:rsidRPr="00F54804">
          <w:delText xml:space="preserve"> </w:delText>
        </w:r>
      </w:del>
      <w:ins w:id="3072" w:author="LUEJE Claudia" w:date="2023-06-26T17:59:00Z">
        <w:r w:rsidRPr="00E956F7">
          <w:rPr>
            <w:szCs w:val="24"/>
          </w:rPr>
          <w:t>;</w:t>
        </w:r>
      </w:ins>
    </w:p>
    <w:p w14:paraId="6C0E3502" w14:textId="777A3DE3"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3" w:author="LUEJE Claudia" w:date="2023-06-26T17:59:00Z">
        <w:r w:rsidRPr="00E956F7">
          <w:rPr>
            <w:szCs w:val="24"/>
          </w:rPr>
          <w:t>—</w:t>
        </w:r>
        <w:r w:rsidRPr="00E956F7">
          <w:rPr>
            <w:szCs w:val="24"/>
          </w:rPr>
          <w:tab/>
        </w:r>
      </w:ins>
      <w:r w:rsidRPr="00483F25">
        <w:rPr>
          <w:rStyle w:val="ISOCode"/>
        </w:rPr>
        <w:t>lead:</w:t>
      </w:r>
      <w:r w:rsidRPr="00E956F7">
        <w:rPr>
          <w:szCs w:val="24"/>
        </w:rPr>
        <w:t xml:space="preserve"> is the distance along the screw's axis that is covered by one complete rotation of the screw (360°). Lead and pitch are parametrically related, and the </w:t>
      </w:r>
      <w:del w:id="3074" w:author="LUEJE Claudia" w:date="2023-06-26T17:59:00Z">
        <w:r w:rsidR="00A576C6">
          <w:fldChar w:fldCharType="begin"/>
        </w:r>
        <w:r w:rsidR="00A576C6">
          <w:delInstrText xml:space="preserve"> HYPERLINK "https://en.wikipedia.org/wiki/Parameter" \o "Parameter" </w:delInstrText>
        </w:r>
        <w:r w:rsidR="00A576C6">
          <w:fldChar w:fldCharType="separate"/>
        </w:r>
        <w:r w:rsidR="00FC68DB" w:rsidRPr="0013175B">
          <w:delText>parameter</w:delText>
        </w:r>
        <w:r w:rsidR="00A576C6">
          <w:fldChar w:fldCharType="end"/>
        </w:r>
      </w:del>
      <w:ins w:id="3075" w:author="LUEJE Claudia" w:date="2023-06-26T17:59:00Z">
        <w:r w:rsidRPr="00E956F7">
          <w:rPr>
            <w:szCs w:val="24"/>
          </w:rPr>
          <w:t>parameter</w:t>
        </w:r>
      </w:ins>
      <w:r w:rsidRPr="00E956F7">
        <w:rPr>
          <w:szCs w:val="24"/>
        </w:rPr>
        <w:t> that relates them, the number of starts (number of single thread), very often has a value of 1, in which case their relationship becomes equality. In general, lead is equal to S times pitch, in which S is the number of starts;</w:t>
      </w:r>
    </w:p>
    <w:p w14:paraId="781480D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6" w:author="LUEJE Claudia" w:date="2023-06-26T17:59:00Z">
        <w:r w:rsidRPr="00E956F7">
          <w:rPr>
            <w:szCs w:val="24"/>
          </w:rPr>
          <w:t>—</w:t>
        </w:r>
        <w:r w:rsidRPr="00E956F7">
          <w:rPr>
            <w:szCs w:val="24"/>
          </w:rPr>
          <w:tab/>
        </w:r>
      </w:ins>
      <w:r w:rsidRPr="00483F25">
        <w:rPr>
          <w:rStyle w:val="ISOCode"/>
        </w:rPr>
        <w:t>torque</w:t>
      </w:r>
      <w:r w:rsidRPr="00E956F7">
        <w:rPr>
          <w:szCs w:val="24"/>
        </w:rPr>
        <w:t>: The torque which should be applied when fastening the bolt or screw;</w:t>
      </w:r>
    </w:p>
    <w:p w14:paraId="459EABC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7" w:author="LUEJE Claudia" w:date="2023-06-26T17:59:00Z">
        <w:r w:rsidRPr="00E956F7">
          <w:rPr>
            <w:szCs w:val="24"/>
          </w:rPr>
          <w:t>—</w:t>
        </w:r>
        <w:r w:rsidRPr="00E956F7">
          <w:rPr>
            <w:szCs w:val="24"/>
          </w:rPr>
          <w:tab/>
        </w:r>
      </w:ins>
      <w:r w:rsidRPr="00483F25">
        <w:rPr>
          <w:rStyle w:val="ISOCode"/>
        </w:rPr>
        <w:t>angle</w:t>
      </w:r>
      <w:r w:rsidRPr="00E956F7">
        <w:rPr>
          <w:szCs w:val="24"/>
        </w:rPr>
        <w:t>: The turning angle which should be applied when fastening the bolt or screw;</w:t>
      </w:r>
    </w:p>
    <w:p w14:paraId="73304FF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8" w:author="LUEJE Claudia" w:date="2023-06-26T17:59:00Z">
        <w:r w:rsidRPr="00E956F7">
          <w:rPr>
            <w:szCs w:val="24"/>
          </w:rPr>
          <w:t>—</w:t>
        </w:r>
        <w:r w:rsidRPr="00E956F7">
          <w:rPr>
            <w:szCs w:val="24"/>
          </w:rPr>
          <w:tab/>
        </w:r>
      </w:ins>
      <w:r w:rsidRPr="00483F25">
        <w:rPr>
          <w:rStyle w:val="ISOCode"/>
        </w:rPr>
        <w:t>pretension</w:t>
      </w:r>
      <w:r w:rsidRPr="00E956F7">
        <w:rPr>
          <w:szCs w:val="24"/>
        </w:rPr>
        <w:t>: The pretension which is generated within the bolt or screw when fastening;</w:t>
      </w:r>
    </w:p>
    <w:p w14:paraId="1F77FDA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9" w:author="LUEJE Claudia" w:date="2023-06-26T17:59:00Z">
        <w:r w:rsidRPr="00E956F7">
          <w:rPr>
            <w:szCs w:val="24"/>
          </w:rPr>
          <w:t>—</w:t>
        </w:r>
        <w:r w:rsidRPr="00E956F7">
          <w:rPr>
            <w:szCs w:val="24"/>
          </w:rPr>
          <w:tab/>
        </w:r>
      </w:ins>
      <w:r w:rsidRPr="00483F25">
        <w:rPr>
          <w:rStyle w:val="ISOCode"/>
        </w:rPr>
        <w:t>static_friction</w:t>
      </w:r>
      <w:r w:rsidRPr="00E956F7">
        <w:rPr>
          <w:szCs w:val="24"/>
        </w:rPr>
        <w:t>: The static friction between head and adjacent washer or part;</w:t>
      </w:r>
    </w:p>
    <w:p w14:paraId="594A207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0" w:author="LUEJE Claudia" w:date="2023-06-26T17:59:00Z">
        <w:r w:rsidRPr="00E956F7">
          <w:rPr>
            <w:szCs w:val="24"/>
          </w:rPr>
          <w:t>—</w:t>
        </w:r>
        <w:r w:rsidRPr="00E956F7">
          <w:rPr>
            <w:szCs w:val="24"/>
          </w:rPr>
          <w:tab/>
        </w:r>
      </w:ins>
      <w:r w:rsidRPr="00483F25">
        <w:rPr>
          <w:rStyle w:val="ISOCode"/>
        </w:rPr>
        <w:t>kinetic_friction</w:t>
      </w:r>
      <w:r w:rsidRPr="00E956F7">
        <w:rPr>
          <w:szCs w:val="24"/>
        </w:rPr>
        <w:t>: The kinetic friction between head and adjacent washer or part;</w:t>
      </w:r>
    </w:p>
    <w:p w14:paraId="0BCC75A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1" w:author="LUEJE Claudia" w:date="2023-06-26T17:59:00Z">
        <w:r w:rsidRPr="00E956F7">
          <w:rPr>
            <w:szCs w:val="24"/>
          </w:rPr>
          <w:t>—</w:t>
        </w:r>
        <w:r w:rsidRPr="00E956F7">
          <w:rPr>
            <w:szCs w:val="24"/>
          </w:rPr>
          <w:tab/>
        </w:r>
      </w:ins>
      <w:r w:rsidRPr="00483F25">
        <w:rPr>
          <w:rStyle w:val="ISOCode"/>
        </w:rPr>
        <w:t>thread_static_friction</w:t>
      </w:r>
      <w:r w:rsidRPr="00E956F7">
        <w:rPr>
          <w:szCs w:val="24"/>
        </w:rPr>
        <w:t>: The static friction between screw and cut thread, or bolt thread and nut thread;</w:t>
      </w:r>
    </w:p>
    <w:p w14:paraId="3DCA949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2" w:author="LUEJE Claudia" w:date="2023-06-26T17:59:00Z">
        <w:r w:rsidRPr="00E956F7">
          <w:rPr>
            <w:szCs w:val="24"/>
          </w:rPr>
          <w:t>—</w:t>
        </w:r>
        <w:r w:rsidRPr="00E956F7">
          <w:rPr>
            <w:szCs w:val="24"/>
          </w:rPr>
          <w:tab/>
        </w:r>
      </w:ins>
      <w:r w:rsidRPr="00483F25">
        <w:rPr>
          <w:rStyle w:val="ISOCode"/>
        </w:rPr>
        <w:t>thread_kinetic_friction</w:t>
      </w:r>
      <w:r w:rsidRPr="00E956F7">
        <w:rPr>
          <w:szCs w:val="24"/>
        </w:rPr>
        <w:t>: The kinetic friction between screw and cut thread, or bolt thread and nut thread;</w:t>
      </w:r>
    </w:p>
    <w:p w14:paraId="1FB3F1B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3" w:author="LUEJE Claudia" w:date="2023-06-26T17:59:00Z">
        <w:r w:rsidRPr="00E956F7">
          <w:rPr>
            <w:szCs w:val="24"/>
          </w:rPr>
          <w:t>—</w:t>
        </w:r>
        <w:r w:rsidRPr="00E956F7">
          <w:rPr>
            <w:szCs w:val="24"/>
          </w:rPr>
          <w:tab/>
        </w:r>
      </w:ins>
      <w:r w:rsidRPr="00483F25">
        <w:rPr>
          <w:rStyle w:val="ISOCode"/>
        </w:rPr>
        <w:t>strength_property_class</w:t>
      </w:r>
      <w:r w:rsidRPr="00E956F7">
        <w:rPr>
          <w:szCs w:val="24"/>
        </w:rPr>
        <w:t>: Strength according to applied standard within a unique part supplier or OEM;</w:t>
      </w:r>
    </w:p>
    <w:p w14:paraId="554C2F60" w14:textId="07CA1FC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4" w:author="LUEJE Claudia" w:date="2023-06-26T17:59:00Z">
        <w:r w:rsidRPr="00E956F7">
          <w:rPr>
            <w:szCs w:val="24"/>
          </w:rPr>
          <w:t>—</w:t>
        </w:r>
        <w:r w:rsidRPr="00E956F7">
          <w:rPr>
            <w:szCs w:val="24"/>
          </w:rPr>
          <w:tab/>
        </w:r>
      </w:ins>
      <w:r w:rsidRPr="00483F25">
        <w:rPr>
          <w:rStyle w:val="ISOCode"/>
        </w:rPr>
        <w:t>part_code</w:t>
      </w:r>
      <w:r w:rsidRPr="00E956F7">
        <w:rPr>
          <w:szCs w:val="24"/>
        </w:rPr>
        <w:t xml:space="preserve">: the part code of the bolt or screw, as used e.g. in a PDM system. Frequently, it </w:t>
      </w:r>
      <w:del w:id="3085" w:author="LUEJE Claudia" w:date="2023-06-26T17:59:00Z">
        <w:r w:rsidR="00FC68DB" w:rsidRPr="00F54804">
          <w:delText>may</w:delText>
        </w:r>
      </w:del>
      <w:ins w:id="3086" w:author="LUEJE Claudia" w:date="2023-06-26T17:59:00Z">
        <w:r w:rsidR="009D172E">
          <w:rPr>
            <w:szCs w:val="24"/>
          </w:rPr>
          <w:t>can</w:t>
        </w:r>
      </w:ins>
      <w:r w:rsidRPr="00E956F7">
        <w:rPr>
          <w:szCs w:val="24"/>
        </w:rPr>
        <w:t xml:space="preserve"> be convenient to use the screw norm (according to ISO, EN, BSW, DIN</w:t>
      </w:r>
      <w:del w:id="3087" w:author="LUEJE Claudia" w:date="2023-06-26T17:59:00Z">
        <w:r w:rsidR="00FC68DB" w:rsidRPr="00F54804">
          <w:delText>, …)</w:delText>
        </w:r>
      </w:del>
      <w:ins w:id="3088" w:author="LUEJE Claudia" w:date="2023-06-26T17:59:00Z">
        <w:r w:rsidRPr="00E956F7">
          <w:rPr>
            <w:szCs w:val="24"/>
          </w:rPr>
          <w:t>)</w:t>
        </w:r>
      </w:ins>
      <w:r w:rsidRPr="00E956F7">
        <w:rPr>
          <w:szCs w:val="24"/>
        </w:rPr>
        <w:t xml:space="preserve"> as part code.</w:t>
      </w:r>
    </w:p>
    <w:p w14:paraId="66C25D6D" w14:textId="77777777" w:rsidR="001332BD" w:rsidRPr="00E956F7" w:rsidRDefault="001332BD">
      <w:pPr>
        <w:pStyle w:val="BodyText"/>
        <w:autoSpaceDE w:val="0"/>
        <w:autoSpaceDN w:val="0"/>
        <w:adjustRightInd w:val="0"/>
        <w:rPr>
          <w:szCs w:val="24"/>
        </w:rPr>
      </w:pPr>
      <w:r w:rsidRPr="00E956F7">
        <w:rPr>
          <w:szCs w:val="24"/>
        </w:rPr>
        <w:t>Torque, pretension, and angle interact as follows:</w:t>
      </w:r>
    </w:p>
    <w:p w14:paraId="4986F97C" w14:textId="7BD49AAC"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89" w:author="LUEJE Claudia" w:date="2023-06-26T17:59:00Z">
        <w:r w:rsidRPr="00E956F7">
          <w:rPr>
            <w:szCs w:val="24"/>
          </w:rPr>
          <w:t>—</w:t>
        </w:r>
        <w:r w:rsidRPr="00E956F7">
          <w:rPr>
            <w:szCs w:val="24"/>
          </w:rPr>
          <w:tab/>
        </w:r>
      </w:ins>
      <w:r w:rsidR="00CB729C">
        <w:rPr>
          <w:szCs w:val="24"/>
        </w:rPr>
        <w:t>t</w:t>
      </w:r>
      <w:r w:rsidRPr="00E956F7">
        <w:rPr>
          <w:szCs w:val="24"/>
        </w:rPr>
        <w:t>orque is only applied if no pretension is given;</w:t>
      </w:r>
    </w:p>
    <w:p w14:paraId="5A1DF08C" w14:textId="4E151722"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90" w:author="LUEJE Claudia" w:date="2023-06-26T17:59:00Z">
        <w:r w:rsidRPr="00E956F7">
          <w:rPr>
            <w:szCs w:val="24"/>
          </w:rPr>
          <w:t>—</w:t>
        </w:r>
        <w:r w:rsidRPr="00E956F7">
          <w:rPr>
            <w:szCs w:val="24"/>
          </w:rPr>
          <w:tab/>
        </w:r>
      </w:ins>
      <w:r w:rsidR="00CB729C">
        <w:rPr>
          <w:szCs w:val="24"/>
        </w:rPr>
        <w:t>a</w:t>
      </w:r>
      <w:r w:rsidRPr="00E956F7">
        <w:rPr>
          <w:szCs w:val="24"/>
        </w:rPr>
        <w:t>ngle is only applied if torque is given, and no pretension is present.</w:t>
      </w:r>
    </w:p>
    <w:p w14:paraId="49A21748" w14:textId="7032CFD7" w:rsidR="001332BD" w:rsidRPr="00E956F7" w:rsidRDefault="001332BD">
      <w:pPr>
        <w:pStyle w:val="BodyText"/>
        <w:autoSpaceDE w:val="0"/>
        <w:autoSpaceDN w:val="0"/>
        <w:adjustRightInd w:val="0"/>
        <w:rPr>
          <w:szCs w:val="24"/>
        </w:rPr>
      </w:pPr>
      <w:r w:rsidRPr="00E956F7">
        <w:rPr>
          <w:szCs w:val="24"/>
        </w:rPr>
        <w:t xml:space="preserve">For bolts as well as screws, it is recommended to provide the direction of fixation. Hence </w:t>
      </w:r>
      <w:r w:rsidRPr="00483F25">
        <w:rPr>
          <w:rStyle w:val="ISOCode"/>
        </w:rPr>
        <w:t>&lt;threaded_connection/&gt;</w:t>
      </w:r>
      <w:r w:rsidRPr="00E956F7">
        <w:rPr>
          <w:szCs w:val="24"/>
        </w:rPr>
        <w:t xml:space="preserve"> offers </w:t>
      </w:r>
      <w:ins w:id="3091" w:author="LUEJE Claudia" w:date="2023-06-26T17:59:00Z">
        <w:r w:rsidR="00CB729C">
          <w:rPr>
            <w:szCs w:val="24"/>
          </w:rPr>
          <w:t xml:space="preserve">the </w:t>
        </w:r>
      </w:ins>
      <w:r w:rsidRPr="00E956F7">
        <w:rPr>
          <w:szCs w:val="24"/>
        </w:rPr>
        <w:t>following nested elements</w:t>
      </w:r>
      <w:del w:id="3092" w:author="LUEJE Claudia" w:date="2023-06-26T17:59:00Z">
        <w:r w:rsidR="00FC68DB" w:rsidRPr="00F54804">
          <w:delText xml:space="preserve">: </w:delText>
        </w:r>
      </w:del>
      <w:ins w:id="3093" w:author="LUEJE Claudia" w:date="2023-06-26T17:59:00Z">
        <w:r w:rsidR="00CB729C">
          <w:rPr>
            <w:szCs w:val="24"/>
          </w:rPr>
          <w:t xml:space="preserve"> shown in </w:t>
        </w:r>
        <w:r w:rsidR="00CB729C" w:rsidRPr="00CB729C">
          <w:rPr>
            <w:rStyle w:val="citetbl"/>
          </w:rPr>
          <w:t>Table 52</w:t>
        </w:r>
        <w:r w:rsidRPr="00E956F7">
          <w:rPr>
            <w:szCs w:val="24"/>
          </w:rPr>
          <w:t>:</w:t>
        </w:r>
      </w:ins>
    </w:p>
    <w:p w14:paraId="6A63F8A0" w14:textId="685C592C" w:rsidR="001332BD" w:rsidRPr="00E956F7" w:rsidRDefault="006F39DE">
      <w:pPr>
        <w:pStyle w:val="Tabletitle"/>
        <w:autoSpaceDE w:val="0"/>
        <w:autoSpaceDN w:val="0"/>
        <w:adjustRightInd w:val="0"/>
        <w:outlineLvl w:val="0"/>
        <w:rPr>
          <w:szCs w:val="24"/>
        </w:rPr>
      </w:pPr>
      <w:bookmarkStart w:id="3094" w:name="_Toc110532400"/>
      <w:r w:rsidRPr="00E956F7">
        <w:rPr>
          <w:szCs w:val="24"/>
        </w:rPr>
        <w:t>Table</w:t>
      </w:r>
      <w:del w:id="3095"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52</w:delText>
        </w:r>
        <w:r w:rsidR="00055698" w:rsidRPr="00F54804">
          <w:fldChar w:fldCharType="end"/>
        </w:r>
      </w:del>
      <w:ins w:id="3096" w:author="LUEJE Claudia" w:date="2023-06-26T17:59:00Z">
        <w:r w:rsidRPr="00E956F7">
          <w:rPr>
            <w:szCs w:val="24"/>
          </w:rPr>
          <w:t> </w:t>
        </w:r>
        <w:r w:rsidR="001332BD" w:rsidRPr="00E956F7">
          <w:rPr>
            <w:szCs w:val="24"/>
          </w:rPr>
          <w:t>52</w:t>
        </w:r>
      </w:ins>
      <w:r w:rsidR="00842658" w:rsidRPr="00E956F7">
        <w:rPr>
          <w:szCs w:val="24"/>
        </w:rPr>
        <w:t xml:space="preserve"> </w:t>
      </w:r>
      <w:r w:rsidR="001332BD" w:rsidRPr="00E956F7">
        <w:rPr>
          <w:szCs w:val="24"/>
        </w:rPr>
        <w:t xml:space="preserve">— Nested elements of element </w:t>
      </w:r>
      <w:r w:rsidR="001332BD" w:rsidRPr="00BD5750">
        <w:rPr>
          <w:rStyle w:val="ISOCode"/>
        </w:rPr>
        <w:t>&lt;threaded_connection/&gt;</w:t>
      </w:r>
      <w:bookmarkEnd w:id="309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11"/>
        <w:gridCol w:w="2268"/>
        <w:gridCol w:w="1276"/>
        <w:gridCol w:w="2837"/>
      </w:tblGrid>
      <w:tr w:rsidR="001332BD" w:rsidRPr="00B62EE5" w14:paraId="1F5D5205" w14:textId="77777777" w:rsidTr="00FD636D">
        <w:trPr>
          <w:tblHeader/>
          <w:jc w:val="center"/>
        </w:trPr>
        <w:tc>
          <w:tcPr>
            <w:tcW w:w="2111" w:type="dxa"/>
            <w:tcBorders>
              <w:top w:val="single" w:sz="12" w:space="0" w:color="000000"/>
              <w:bottom w:val="single" w:sz="12" w:space="0" w:color="000000"/>
            </w:tcBorders>
            <w:shd w:val="clear" w:color="auto" w:fill="F3F3F3"/>
            <w:vAlign w:val="bottom"/>
            <w:hideMark/>
          </w:tcPr>
          <w:p w14:paraId="4F79DD62" w14:textId="1C2CAA17"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Nested </w:t>
            </w:r>
            <w:r w:rsidR="00CB729C" w:rsidRPr="00B62EE5">
              <w:rPr>
                <w:b/>
                <w:szCs w:val="24"/>
              </w:rPr>
              <w:t>e</w:t>
            </w:r>
            <w:r w:rsidRPr="00B62EE5">
              <w:rPr>
                <w:b/>
                <w:szCs w:val="24"/>
              </w:rPr>
              <w:t>lements</w:t>
            </w:r>
          </w:p>
        </w:tc>
        <w:tc>
          <w:tcPr>
            <w:tcW w:w="2268" w:type="dxa"/>
            <w:tcBorders>
              <w:top w:val="single" w:sz="12" w:space="0" w:color="000000"/>
              <w:bottom w:val="single" w:sz="12" w:space="0" w:color="000000"/>
            </w:tcBorders>
            <w:shd w:val="clear" w:color="auto" w:fill="F3F3F3"/>
            <w:vAlign w:val="bottom"/>
            <w:hideMark/>
          </w:tcPr>
          <w:p w14:paraId="112ECD59" w14:textId="2607A489" w:rsidR="001332BD" w:rsidRPr="00B62EE5" w:rsidRDefault="001332BD" w:rsidP="00842658">
            <w:pPr>
              <w:pStyle w:val="Tableheader"/>
              <w:autoSpaceDE w:val="0"/>
              <w:autoSpaceDN w:val="0"/>
              <w:adjustRightInd w:val="0"/>
              <w:rPr>
                <w:rFonts w:cs="Calibri"/>
                <w:b/>
                <w:lang w:eastAsia="zh-CN"/>
              </w:rPr>
            </w:pPr>
            <w:r w:rsidRPr="00B62EE5">
              <w:rPr>
                <w:b/>
                <w:szCs w:val="24"/>
              </w:rPr>
              <w:t>Multiplicity</w:t>
            </w:r>
          </w:p>
        </w:tc>
        <w:tc>
          <w:tcPr>
            <w:tcW w:w="1276" w:type="dxa"/>
            <w:tcBorders>
              <w:top w:val="single" w:sz="12" w:space="0" w:color="000000"/>
              <w:bottom w:val="single" w:sz="12" w:space="0" w:color="000000"/>
            </w:tcBorders>
            <w:shd w:val="clear" w:color="auto" w:fill="F3F3F3"/>
            <w:vAlign w:val="bottom"/>
            <w:hideMark/>
          </w:tcPr>
          <w:p w14:paraId="4B889384" w14:textId="76094256"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837" w:type="dxa"/>
            <w:tcBorders>
              <w:top w:val="single" w:sz="12" w:space="0" w:color="000000"/>
              <w:bottom w:val="single" w:sz="12" w:space="0" w:color="000000"/>
            </w:tcBorders>
            <w:shd w:val="clear" w:color="auto" w:fill="F3F3F3"/>
            <w:vAlign w:val="bottom"/>
            <w:hideMark/>
          </w:tcPr>
          <w:p w14:paraId="51901408" w14:textId="06FC973F" w:rsidR="001332BD" w:rsidRPr="00B62EE5" w:rsidRDefault="001332BD" w:rsidP="00842658">
            <w:pPr>
              <w:pStyle w:val="Tableheader"/>
              <w:autoSpaceDE w:val="0"/>
              <w:autoSpaceDN w:val="0"/>
              <w:adjustRightInd w:val="0"/>
              <w:rPr>
                <w:rFonts w:cs="Calibri"/>
                <w:b/>
                <w:lang w:eastAsia="zh-CN"/>
              </w:rPr>
            </w:pPr>
            <w:r w:rsidRPr="00B62EE5">
              <w:rPr>
                <w:b/>
                <w:szCs w:val="24"/>
              </w:rPr>
              <w:t>Constraint</w:t>
            </w:r>
          </w:p>
        </w:tc>
      </w:tr>
      <w:tr w:rsidR="001332BD" w:rsidRPr="00E956F7" w14:paraId="1DA86B3E" w14:textId="77777777" w:rsidTr="00FD636D">
        <w:trPr>
          <w:jc w:val="center"/>
        </w:trPr>
        <w:tc>
          <w:tcPr>
            <w:tcW w:w="2111" w:type="dxa"/>
            <w:tcBorders>
              <w:top w:val="single" w:sz="12" w:space="0" w:color="000000"/>
              <w:bottom w:val="nil"/>
            </w:tcBorders>
            <w:hideMark/>
          </w:tcPr>
          <w:p w14:paraId="5A205EDC" w14:textId="7C32C4E0" w:rsidR="001332BD" w:rsidRPr="00E956F7" w:rsidRDefault="001332BD" w:rsidP="00842658">
            <w:pPr>
              <w:pStyle w:val="Tablebody"/>
              <w:autoSpaceDE w:val="0"/>
              <w:autoSpaceDN w:val="0"/>
              <w:adjustRightInd w:val="0"/>
              <w:rPr>
                <w:rFonts w:cs="Calibri"/>
                <w:lang w:eastAsia="zh-CN"/>
              </w:rPr>
            </w:pPr>
            <w:r w:rsidRPr="00E956F7">
              <w:rPr>
                <w:szCs w:val="24"/>
              </w:rPr>
              <w:t>normal_direction</w:t>
            </w:r>
          </w:p>
        </w:tc>
        <w:tc>
          <w:tcPr>
            <w:tcW w:w="2268" w:type="dxa"/>
            <w:tcBorders>
              <w:top w:val="single" w:sz="12" w:space="0" w:color="000000"/>
              <w:bottom w:val="nil"/>
            </w:tcBorders>
            <w:hideMark/>
          </w:tcPr>
          <w:p w14:paraId="26E3FDFB" w14:textId="605C193B" w:rsidR="001332BD" w:rsidRPr="00E956F7" w:rsidRDefault="001332BD" w:rsidP="00842658">
            <w:pPr>
              <w:pStyle w:val="Tablebody"/>
              <w:autoSpaceDE w:val="0"/>
              <w:autoSpaceDN w:val="0"/>
              <w:adjustRightInd w:val="0"/>
              <w:rPr>
                <w:rFonts w:cs="Calibri"/>
                <w:lang w:eastAsia="zh-CN"/>
              </w:rPr>
            </w:pPr>
            <w:r w:rsidRPr="00E956F7">
              <w:rPr>
                <w:szCs w:val="24"/>
              </w:rPr>
              <w:t>1</w:t>
            </w:r>
          </w:p>
        </w:tc>
        <w:tc>
          <w:tcPr>
            <w:tcW w:w="1276" w:type="dxa"/>
            <w:tcBorders>
              <w:top w:val="single" w:sz="12" w:space="0" w:color="000000"/>
              <w:bottom w:val="nil"/>
            </w:tcBorders>
            <w:hideMark/>
          </w:tcPr>
          <w:p w14:paraId="13935AC8" w14:textId="73F10FEC"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837" w:type="dxa"/>
            <w:tcBorders>
              <w:top w:val="single" w:sz="12" w:space="0" w:color="000000"/>
              <w:bottom w:val="nil"/>
            </w:tcBorders>
            <w:hideMark/>
          </w:tcPr>
          <w:p w14:paraId="170E60E8" w14:textId="54A4FCB6" w:rsidR="001332BD" w:rsidRPr="00E956F7" w:rsidRDefault="001332BD" w:rsidP="00842658">
            <w:pPr>
              <w:pStyle w:val="Tablebody"/>
              <w:autoSpaceDE w:val="0"/>
              <w:autoSpaceDN w:val="0"/>
              <w:adjustRightInd w:val="0"/>
              <w:rPr>
                <w:rFonts w:cs="Calibri"/>
                <w:lang w:eastAsia="zh-CN"/>
              </w:rPr>
            </w:pPr>
            <w:r w:rsidRPr="00E956F7">
              <w:rPr>
                <w:szCs w:val="24"/>
              </w:rPr>
              <w:t>-</w:t>
            </w:r>
          </w:p>
        </w:tc>
      </w:tr>
      <w:tr w:rsidR="001332BD" w:rsidRPr="00E956F7" w14:paraId="625F9F47" w14:textId="77777777" w:rsidTr="00FD636D">
        <w:trPr>
          <w:jc w:val="center"/>
        </w:trPr>
        <w:tc>
          <w:tcPr>
            <w:tcW w:w="2111" w:type="dxa"/>
            <w:tcBorders>
              <w:top w:val="nil"/>
              <w:bottom w:val="nil"/>
            </w:tcBorders>
          </w:tcPr>
          <w:p w14:paraId="6126DD86" w14:textId="5B86EBFE" w:rsidR="001332BD" w:rsidRPr="00E956F7" w:rsidRDefault="001332BD" w:rsidP="00842658">
            <w:pPr>
              <w:pStyle w:val="Tablebody"/>
              <w:autoSpaceDE w:val="0"/>
              <w:autoSpaceDN w:val="0"/>
              <w:adjustRightInd w:val="0"/>
            </w:pPr>
            <w:r w:rsidRPr="00E956F7">
              <w:rPr>
                <w:szCs w:val="24"/>
              </w:rPr>
              <w:t>tangential_direction</w:t>
            </w:r>
          </w:p>
        </w:tc>
        <w:tc>
          <w:tcPr>
            <w:tcW w:w="2268" w:type="dxa"/>
            <w:tcBorders>
              <w:top w:val="nil"/>
              <w:bottom w:val="nil"/>
            </w:tcBorders>
          </w:tcPr>
          <w:p w14:paraId="2B0D39C5" w14:textId="3B727E96" w:rsidR="001332BD" w:rsidRPr="00E956F7" w:rsidRDefault="001332BD" w:rsidP="00842658">
            <w:pPr>
              <w:pStyle w:val="Tablebody"/>
              <w:autoSpaceDE w:val="0"/>
              <w:autoSpaceDN w:val="0"/>
              <w:adjustRightInd w:val="0"/>
            </w:pPr>
            <w:r w:rsidRPr="00E956F7">
              <w:rPr>
                <w:szCs w:val="24"/>
              </w:rPr>
              <w:t>1</w:t>
            </w:r>
          </w:p>
        </w:tc>
        <w:tc>
          <w:tcPr>
            <w:tcW w:w="1276" w:type="dxa"/>
            <w:tcBorders>
              <w:top w:val="nil"/>
              <w:bottom w:val="nil"/>
            </w:tcBorders>
          </w:tcPr>
          <w:p w14:paraId="356DF71C" w14:textId="45B56EA3" w:rsidR="001332BD" w:rsidRPr="00E956F7" w:rsidRDefault="001332BD" w:rsidP="00842658">
            <w:pPr>
              <w:pStyle w:val="Tablebody"/>
              <w:autoSpaceDE w:val="0"/>
              <w:autoSpaceDN w:val="0"/>
              <w:adjustRightInd w:val="0"/>
            </w:pPr>
            <w:r w:rsidRPr="00E956F7">
              <w:rPr>
                <w:szCs w:val="24"/>
              </w:rPr>
              <w:t>Optional</w:t>
            </w:r>
          </w:p>
        </w:tc>
        <w:tc>
          <w:tcPr>
            <w:tcW w:w="2837" w:type="dxa"/>
            <w:tcBorders>
              <w:top w:val="nil"/>
              <w:bottom w:val="nil"/>
            </w:tcBorders>
          </w:tcPr>
          <w:p w14:paraId="56ADBE05" w14:textId="2282B9FB" w:rsidR="001332BD" w:rsidRPr="00E956F7" w:rsidRDefault="001332BD" w:rsidP="00842658">
            <w:pPr>
              <w:pStyle w:val="Tablebody"/>
              <w:autoSpaceDE w:val="0"/>
              <w:autoSpaceDN w:val="0"/>
              <w:adjustRightInd w:val="0"/>
            </w:pPr>
            <w:r w:rsidRPr="00E956F7">
              <w:rPr>
                <w:szCs w:val="24"/>
              </w:rPr>
              <w:t>-</w:t>
            </w:r>
          </w:p>
        </w:tc>
      </w:tr>
      <w:tr w:rsidR="001332BD" w:rsidRPr="00E956F7" w14:paraId="6B52D500" w14:textId="77777777" w:rsidTr="00FD636D">
        <w:trPr>
          <w:jc w:val="center"/>
        </w:trPr>
        <w:tc>
          <w:tcPr>
            <w:tcW w:w="2111" w:type="dxa"/>
            <w:tcBorders>
              <w:top w:val="nil"/>
              <w:bottom w:val="nil"/>
            </w:tcBorders>
            <w:hideMark/>
          </w:tcPr>
          <w:p w14:paraId="096E625A" w14:textId="6B77F5DA" w:rsidR="001332BD" w:rsidRPr="00E956F7" w:rsidRDefault="001332BD" w:rsidP="00842658">
            <w:pPr>
              <w:pStyle w:val="Tablebody"/>
              <w:autoSpaceDE w:val="0"/>
              <w:autoSpaceDN w:val="0"/>
              <w:adjustRightInd w:val="0"/>
            </w:pPr>
            <w:r w:rsidRPr="00E956F7">
              <w:rPr>
                <w:szCs w:val="24"/>
              </w:rPr>
              <w:t>bolt</w:t>
            </w:r>
            <w:r w:rsidRPr="00E956F7">
              <w:rPr>
                <w:szCs w:val="24"/>
              </w:rPr>
              <w:br/>
              <w:t>screw</w:t>
            </w:r>
          </w:p>
        </w:tc>
        <w:tc>
          <w:tcPr>
            <w:tcW w:w="2268" w:type="dxa"/>
            <w:tcBorders>
              <w:top w:val="nil"/>
              <w:bottom w:val="nil"/>
            </w:tcBorders>
            <w:hideMark/>
          </w:tcPr>
          <w:p w14:paraId="6ABFDE53" w14:textId="7AE635AF" w:rsidR="001332BD" w:rsidRPr="00E956F7" w:rsidRDefault="001332BD" w:rsidP="00842658">
            <w:pPr>
              <w:pStyle w:val="Tablebody"/>
              <w:autoSpaceDE w:val="0"/>
              <w:autoSpaceDN w:val="0"/>
              <w:adjustRightInd w:val="0"/>
            </w:pPr>
            <w:r w:rsidRPr="00E956F7">
              <w:rPr>
                <w:szCs w:val="24"/>
              </w:rPr>
              <w:t>1</w:t>
            </w:r>
          </w:p>
        </w:tc>
        <w:tc>
          <w:tcPr>
            <w:tcW w:w="1276" w:type="dxa"/>
            <w:tcBorders>
              <w:top w:val="nil"/>
              <w:bottom w:val="nil"/>
            </w:tcBorders>
            <w:hideMark/>
          </w:tcPr>
          <w:p w14:paraId="5DC108DE" w14:textId="4929C429" w:rsidR="001332BD" w:rsidRPr="00E956F7" w:rsidRDefault="001332BD" w:rsidP="00842658">
            <w:pPr>
              <w:pStyle w:val="Tablebody"/>
              <w:autoSpaceDE w:val="0"/>
              <w:autoSpaceDN w:val="0"/>
              <w:adjustRightInd w:val="0"/>
            </w:pPr>
            <w:r w:rsidRPr="00E956F7">
              <w:rPr>
                <w:szCs w:val="24"/>
              </w:rPr>
              <w:t>Required</w:t>
            </w:r>
          </w:p>
        </w:tc>
        <w:tc>
          <w:tcPr>
            <w:tcW w:w="2837" w:type="dxa"/>
            <w:tcBorders>
              <w:top w:val="nil"/>
              <w:bottom w:val="nil"/>
            </w:tcBorders>
            <w:hideMark/>
          </w:tcPr>
          <w:p w14:paraId="517E0A02" w14:textId="46EF3CF5" w:rsidR="001332BD" w:rsidRPr="00E956F7" w:rsidRDefault="001332BD" w:rsidP="00842658">
            <w:pPr>
              <w:pStyle w:val="Tablebody"/>
              <w:autoSpaceDE w:val="0"/>
              <w:autoSpaceDN w:val="0"/>
              <w:adjustRightInd w:val="0"/>
            </w:pPr>
            <w:r w:rsidRPr="00E956F7">
              <w:rPr>
                <w:szCs w:val="24"/>
              </w:rPr>
              <w:t>Exactly one of these elements.</w:t>
            </w:r>
          </w:p>
        </w:tc>
      </w:tr>
      <w:tr w:rsidR="001332BD" w:rsidRPr="00E956F7" w14:paraId="1A2781B7" w14:textId="77777777" w:rsidTr="00FD636D">
        <w:trPr>
          <w:jc w:val="center"/>
        </w:trPr>
        <w:tc>
          <w:tcPr>
            <w:tcW w:w="2111" w:type="dxa"/>
            <w:tcBorders>
              <w:top w:val="nil"/>
              <w:bottom w:val="single" w:sz="12" w:space="0" w:color="000000"/>
            </w:tcBorders>
            <w:hideMark/>
          </w:tcPr>
          <w:p w14:paraId="63C25EE1" w14:textId="68863D5E" w:rsidR="001332BD" w:rsidRPr="00E956F7" w:rsidRDefault="001332BD" w:rsidP="00842658">
            <w:pPr>
              <w:pStyle w:val="Tablebody"/>
              <w:autoSpaceDE w:val="0"/>
              <w:autoSpaceDN w:val="0"/>
              <w:adjustRightInd w:val="0"/>
            </w:pPr>
            <w:r w:rsidRPr="00E956F7">
              <w:rPr>
                <w:szCs w:val="24"/>
              </w:rPr>
              <w:t>washer</w:t>
            </w:r>
          </w:p>
        </w:tc>
        <w:tc>
          <w:tcPr>
            <w:tcW w:w="2268" w:type="dxa"/>
            <w:tcBorders>
              <w:top w:val="nil"/>
              <w:bottom w:val="single" w:sz="12" w:space="0" w:color="000000"/>
            </w:tcBorders>
            <w:hideMark/>
          </w:tcPr>
          <w:p w14:paraId="32BEBD93" w14:textId="495A273B" w:rsidR="001332BD" w:rsidRPr="00E956F7" w:rsidRDefault="001332BD" w:rsidP="00842658">
            <w:pPr>
              <w:pStyle w:val="Tablebody"/>
              <w:autoSpaceDE w:val="0"/>
              <w:autoSpaceDN w:val="0"/>
              <w:adjustRightInd w:val="0"/>
            </w:pPr>
            <w:r w:rsidRPr="00E956F7">
              <w:rPr>
                <w:szCs w:val="24"/>
              </w:rPr>
              <w:t>1</w:t>
            </w:r>
          </w:p>
        </w:tc>
        <w:tc>
          <w:tcPr>
            <w:tcW w:w="1276" w:type="dxa"/>
            <w:tcBorders>
              <w:top w:val="nil"/>
              <w:bottom w:val="single" w:sz="12" w:space="0" w:color="000000"/>
            </w:tcBorders>
            <w:hideMark/>
          </w:tcPr>
          <w:p w14:paraId="5A7B7017" w14:textId="4E07C94D" w:rsidR="001332BD" w:rsidRPr="00E956F7" w:rsidRDefault="001332BD" w:rsidP="00842658">
            <w:pPr>
              <w:pStyle w:val="Tablebody"/>
              <w:autoSpaceDE w:val="0"/>
              <w:autoSpaceDN w:val="0"/>
              <w:adjustRightInd w:val="0"/>
            </w:pPr>
            <w:r w:rsidRPr="00E956F7">
              <w:rPr>
                <w:szCs w:val="24"/>
              </w:rPr>
              <w:t>Optional</w:t>
            </w:r>
          </w:p>
        </w:tc>
        <w:tc>
          <w:tcPr>
            <w:tcW w:w="2837" w:type="dxa"/>
            <w:tcBorders>
              <w:top w:val="nil"/>
              <w:bottom w:val="single" w:sz="12" w:space="0" w:color="000000"/>
            </w:tcBorders>
            <w:hideMark/>
          </w:tcPr>
          <w:p w14:paraId="4C880B54" w14:textId="2E3A7438" w:rsidR="001332BD" w:rsidRPr="00E956F7" w:rsidRDefault="001332BD" w:rsidP="00842658">
            <w:pPr>
              <w:pStyle w:val="Tablebody"/>
              <w:autoSpaceDE w:val="0"/>
              <w:autoSpaceDN w:val="0"/>
              <w:adjustRightInd w:val="0"/>
            </w:pPr>
            <w:r w:rsidRPr="00E956F7">
              <w:rPr>
                <w:szCs w:val="24"/>
              </w:rPr>
              <w:t>-</w:t>
            </w:r>
          </w:p>
        </w:tc>
      </w:tr>
    </w:tbl>
    <w:p w14:paraId="73777D01" w14:textId="1C0CF3CA"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"normal_direction"</w:t>
      </w:r>
    </w:p>
    <w:p w14:paraId="4A037B09" w14:textId="39D5E6BE" w:rsidR="001332BD" w:rsidRPr="00E956F7" w:rsidRDefault="001332BD">
      <w:pPr>
        <w:pStyle w:val="BodyText"/>
        <w:autoSpaceDE w:val="0"/>
        <w:autoSpaceDN w:val="0"/>
        <w:adjustRightInd w:val="0"/>
        <w:rPr>
          <w:szCs w:val="24"/>
        </w:rPr>
      </w:pPr>
      <w:r w:rsidRPr="00E956F7">
        <w:rPr>
          <w:szCs w:val="24"/>
        </w:rPr>
        <w:t xml:space="preserve">The direction of the bolt or screw is described by the element </w:t>
      </w:r>
      <w:r w:rsidRPr="00483F25">
        <w:rPr>
          <w:rStyle w:val="ISOCode"/>
        </w:rPr>
        <w:t>&lt;normal_direction/&gt;</w:t>
      </w:r>
      <w:r w:rsidRPr="00E956F7">
        <w:rPr>
          <w:szCs w:val="24"/>
        </w:rPr>
        <w:t xml:space="preserve"> in </w:t>
      </w:r>
      <w:ins w:id="3097" w:author="LUEJE Claudia" w:date="2023-06-26T17:59:00Z">
        <w:r w:rsidR="00CB729C">
          <w:rPr>
            <w:szCs w:val="24"/>
          </w:rPr>
          <w:t xml:space="preserve">the </w:t>
        </w:r>
      </w:ins>
      <w:r w:rsidRPr="00E956F7">
        <w:rPr>
          <w:szCs w:val="24"/>
        </w:rPr>
        <w:t xml:space="preserve">form of an orientation vector. This is necessary to define the orientation of the bolt or screw and </w:t>
      </w:r>
      <w:del w:id="3098" w:author="LUEJE Claudia" w:date="2023-06-26T17:59:00Z">
        <w:r w:rsidR="00FC68DB" w:rsidRPr="00F54804">
          <w:delText xml:space="preserve">hence </w:delText>
        </w:r>
      </w:del>
      <w:r w:rsidRPr="00E956F7">
        <w:rPr>
          <w:szCs w:val="24"/>
        </w:rPr>
        <w:t xml:space="preserve">which end is considered to be the connection’s head-side. The orientation sense of the bolt is </w:t>
      </w:r>
      <w:r w:rsidRPr="00CB729C">
        <w:rPr>
          <w:szCs w:val="24"/>
        </w:rPr>
        <w:t>from head to nut</w:t>
      </w:r>
      <w:r w:rsidRPr="00E956F7">
        <w:rPr>
          <w:szCs w:val="24"/>
        </w:rPr>
        <w:t xml:space="preserve"> and of the screw is </w:t>
      </w:r>
      <w:r w:rsidRPr="00CB729C">
        <w:rPr>
          <w:szCs w:val="24"/>
        </w:rPr>
        <w:t>from head to point</w:t>
      </w:r>
      <w:r w:rsidRPr="00E956F7">
        <w:rPr>
          <w:szCs w:val="24"/>
        </w:rPr>
        <w:t>.</w:t>
      </w:r>
    </w:p>
    <w:p w14:paraId="0293E2DD" w14:textId="5E01E73B" w:rsidR="001332BD" w:rsidRPr="00E956F7" w:rsidRDefault="001332BD">
      <w:pPr>
        <w:pStyle w:val="BodyText"/>
        <w:autoSpaceDE w:val="0"/>
        <w:autoSpaceDN w:val="0"/>
        <w:adjustRightInd w:val="0"/>
        <w:rPr>
          <w:szCs w:val="24"/>
        </w:rPr>
      </w:pPr>
      <w:r w:rsidRPr="00E956F7">
        <w:rPr>
          <w:szCs w:val="24"/>
        </w:rPr>
        <w:t xml:space="preserve">Refer to </w:t>
      </w:r>
      <w:del w:id="3099" w:author="LUEJE Claudia" w:date="2023-06-26T17:59:00Z">
        <w:r w:rsidR="00FC68DB" w:rsidRPr="00F54804">
          <w:delText xml:space="preserve">section </w:delText>
        </w:r>
        <w:r w:rsidR="00FC68DB" w:rsidRPr="00F54804">
          <w:fldChar w:fldCharType="begin"/>
        </w:r>
        <w:r w:rsidR="00FC68DB" w:rsidRPr="00F54804">
          <w:delInstrText xml:space="preserve"> REF _Ref400880511 \r \h  \* MERGEFORMAT </w:delInstrText>
        </w:r>
        <w:r w:rsidR="00FC68DB" w:rsidRPr="00F54804">
          <w:fldChar w:fldCharType="separate"/>
        </w:r>
        <w:r w:rsidR="0067475A">
          <w:delText>6.1.3</w:delText>
        </w:r>
        <w:r w:rsidR="00FC68DB" w:rsidRPr="00F54804">
          <w:fldChar w:fldCharType="end"/>
        </w:r>
      </w:del>
      <w:ins w:id="3100" w:author="LUEJE Claudia" w:date="2023-06-26T17:59:00Z">
        <w:r w:rsidR="00E50C0A" w:rsidRPr="00E956F7">
          <w:rPr>
            <w:rStyle w:val="citesec"/>
            <w:szCs w:val="24"/>
          </w:rPr>
          <w:t>9</w:t>
        </w:r>
        <w:r w:rsidRPr="00E956F7">
          <w:rPr>
            <w:rStyle w:val="citesec"/>
            <w:szCs w:val="24"/>
          </w:rPr>
          <w:t>.1.3</w:t>
        </w:r>
      </w:ins>
      <w:r w:rsidRPr="00E956F7">
        <w:rPr>
          <w:szCs w:val="24"/>
        </w:rPr>
        <w:t xml:space="preserve"> for syntax of element </w:t>
      </w:r>
      <w:r w:rsidRPr="00483F25">
        <w:rPr>
          <w:rStyle w:val="ISOCode"/>
        </w:rPr>
        <w:t>&lt;normal_direction/&gt;</w:t>
      </w:r>
      <w:r w:rsidRPr="00E956F7">
        <w:rPr>
          <w:szCs w:val="24"/>
        </w:rPr>
        <w:t>.</w:t>
      </w:r>
    </w:p>
    <w:p w14:paraId="7E72DC8C" w14:textId="0A10A4F8" w:rsidR="001332BD" w:rsidRPr="00E956F7" w:rsidRDefault="001332BD">
      <w:pPr>
        <w:pStyle w:val="BodyText"/>
        <w:autoSpaceDE w:val="0"/>
        <w:autoSpaceDN w:val="0"/>
        <w:adjustRightInd w:val="0"/>
        <w:rPr>
          <w:szCs w:val="24"/>
        </w:rPr>
      </w:pPr>
      <w:r w:rsidRPr="00E956F7">
        <w:rPr>
          <w:szCs w:val="24"/>
        </w:rPr>
        <w:t xml:space="preserve">Elements </w:t>
      </w:r>
      <w:r w:rsidRPr="00483F25">
        <w:rPr>
          <w:rStyle w:val="ISOCode"/>
        </w:rPr>
        <w:t>&lt;bolt/&gt;</w:t>
      </w:r>
      <w:r w:rsidRPr="00E956F7">
        <w:rPr>
          <w:szCs w:val="24"/>
        </w:rPr>
        <w:t xml:space="preserve">, </w:t>
      </w:r>
      <w:r w:rsidRPr="00483F25">
        <w:rPr>
          <w:rStyle w:val="ISOCode"/>
        </w:rPr>
        <w:t>&lt;screw/&gt;</w:t>
      </w:r>
      <w:r w:rsidRPr="00E956F7">
        <w:rPr>
          <w:szCs w:val="24"/>
        </w:rPr>
        <w:t xml:space="preserve"> and </w:t>
      </w:r>
      <w:r w:rsidRPr="00483F25">
        <w:rPr>
          <w:rStyle w:val="ISOCode"/>
        </w:rPr>
        <w:t>&lt;washer/&gt;</w:t>
      </w:r>
      <w:r w:rsidRPr="00E956F7">
        <w:rPr>
          <w:szCs w:val="24"/>
        </w:rPr>
        <w:t xml:space="preserve"> are described in the following </w:t>
      </w:r>
      <w:del w:id="3101" w:author="LUEJE Claudia" w:date="2023-06-26T17:59:00Z">
        <w:r w:rsidR="00FC68DB" w:rsidRPr="00D7391D">
          <w:delText xml:space="preserve">sections. </w:delText>
        </w:r>
      </w:del>
      <w:ins w:id="3102" w:author="LUEJE Claudia" w:date="2023-06-26T17:59:00Z">
        <w:r w:rsidRPr="00E956F7">
          <w:rPr>
            <w:szCs w:val="24"/>
          </w:rPr>
          <w:t>s</w:t>
        </w:r>
        <w:r w:rsidR="00CB729C">
          <w:rPr>
            <w:szCs w:val="24"/>
          </w:rPr>
          <w:t>ubclauses</w:t>
        </w:r>
        <w:r w:rsidRPr="00E956F7">
          <w:rPr>
            <w:szCs w:val="24"/>
          </w:rPr>
          <w:t>.</w:t>
        </w:r>
      </w:ins>
    </w:p>
    <w:p w14:paraId="1783E3C5" w14:textId="77777777" w:rsidR="001332BD" w:rsidRPr="00E956F7" w:rsidRDefault="001332BD">
      <w:pPr>
        <w:pStyle w:val="BodyText"/>
        <w:autoSpaceDE w:val="0"/>
        <w:autoSpaceDN w:val="0"/>
        <w:adjustRightInd w:val="0"/>
        <w:rPr>
          <w:szCs w:val="24"/>
        </w:rPr>
      </w:pPr>
      <w:r w:rsidRPr="00E956F7">
        <w:rPr>
          <w:szCs w:val="24"/>
        </w:rPr>
        <w:t xml:space="preserve">The nested element </w:t>
      </w:r>
      <w:r w:rsidRPr="00483F25">
        <w:rPr>
          <w:rStyle w:val="ISOCode"/>
        </w:rPr>
        <w:t>&lt;washer/&gt;</w:t>
      </w:r>
      <w:r w:rsidRPr="00E956F7">
        <w:rPr>
          <w:szCs w:val="24"/>
        </w:rPr>
        <w:t xml:space="preserve"> refers to the washer next to the head of a screw or bolt.</w:t>
      </w:r>
    </w:p>
    <w:p w14:paraId="39C5BF2E" w14:textId="77777777" w:rsidR="001332BD" w:rsidRPr="00E956F7" w:rsidRDefault="001332BD">
      <w:pPr>
        <w:pStyle w:val="BodyText"/>
        <w:autoSpaceDE w:val="0"/>
        <w:autoSpaceDN w:val="0"/>
        <w:adjustRightInd w:val="0"/>
        <w:rPr>
          <w:szCs w:val="24"/>
        </w:rPr>
      </w:pPr>
      <w:r w:rsidRPr="00E956F7">
        <w:rPr>
          <w:szCs w:val="24"/>
        </w:rPr>
        <w:t>All attributes of threaded connections are optional for import to CAD or CAE processors. However, specific FE solvers may declare some of them to be mandatory.</w:t>
      </w:r>
    </w:p>
    <w:p w14:paraId="72440D8B" w14:textId="3B956C1A" w:rsidR="001332BD" w:rsidRPr="00E956F7" w:rsidRDefault="001332BD">
      <w:pPr>
        <w:pStyle w:val="BodyText"/>
        <w:autoSpaceDE w:val="0"/>
        <w:autoSpaceDN w:val="0"/>
        <w:adjustRightInd w:val="0"/>
        <w:rPr>
          <w:szCs w:val="24"/>
        </w:rPr>
      </w:pPr>
      <w:r w:rsidRPr="00E956F7">
        <w:rPr>
          <w:szCs w:val="24"/>
        </w:rPr>
        <w:t xml:space="preserve">General defaults are: 0 for numeric values, </w:t>
      </w:r>
      <w:del w:id="3103" w:author="LUEJE Claudia" w:date="2023-06-26T17:59:00Z">
        <w:r w:rsidR="00FC68DB" w:rsidRPr="00F54804">
          <w:delText xml:space="preserve">"" </w:delText>
        </w:r>
      </w:del>
      <w:r w:rsidRPr="00E956F7">
        <w:rPr>
          <w:szCs w:val="24"/>
        </w:rPr>
        <w:t>for strings. However, these defaults are not always useful for CAE.</w:t>
      </w:r>
    </w:p>
    <w:p w14:paraId="37C8726D"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3104" w:name="_Toc428279528"/>
      <w:bookmarkStart w:id="3105" w:name="_Toc428456266"/>
      <w:bookmarkStart w:id="3106" w:name="_Toc428537229"/>
      <w:bookmarkStart w:id="3107" w:name="_Toc428969548"/>
      <w:bookmarkStart w:id="3108" w:name="_Toc429052939"/>
      <w:bookmarkStart w:id="3109" w:name="_Toc413359594"/>
      <w:bookmarkStart w:id="3110" w:name="_Toc3556986"/>
      <w:bookmarkStart w:id="3111" w:name="_Toc34747236"/>
      <w:bookmarkStart w:id="3112" w:name="_Toc77102052"/>
      <w:bookmarkStart w:id="3113" w:name="_Toc110532202"/>
      <w:bookmarkEnd w:id="3104"/>
      <w:bookmarkEnd w:id="3105"/>
      <w:bookmarkEnd w:id="3106"/>
      <w:bookmarkEnd w:id="3107"/>
      <w:bookmarkEnd w:id="3108"/>
      <w:r w:rsidRPr="00E956F7">
        <w:rPr>
          <w:rFonts w:eastAsia="Times New Roman"/>
          <w:szCs w:val="24"/>
        </w:rPr>
        <w:t>Washer</w:t>
      </w:r>
      <w:bookmarkEnd w:id="3109"/>
      <w:bookmarkEnd w:id="3110"/>
      <w:bookmarkEnd w:id="3111"/>
      <w:bookmarkEnd w:id="3112"/>
      <w:bookmarkEnd w:id="3113"/>
    </w:p>
    <w:p w14:paraId="16DD507E" w14:textId="77777777" w:rsidR="00FC68DB" w:rsidRDefault="001332BD" w:rsidP="00B202D2">
      <w:pPr>
        <w:rPr>
          <w:del w:id="3114" w:author="LUEJE Claudia" w:date="2023-06-26T17:59:00Z"/>
        </w:rPr>
      </w:pPr>
      <w:r w:rsidRPr="00E956F7">
        <w:rPr>
          <w:szCs w:val="24"/>
        </w:rPr>
        <w:t xml:space="preserve">Bolts and screws are frequently combined with washers. Hence, </w:t>
      </w:r>
      <w:del w:id="3115" w:author="LUEJE Claudia" w:date="2023-06-26T17:59:00Z">
        <w:r w:rsidR="00FC68DB" w:rsidRPr="00F54804">
          <w:delText>we define</w:delText>
        </w:r>
      </w:del>
      <w:ins w:id="3116" w:author="LUEJE Claudia" w:date="2023-06-26T17:59:00Z">
        <w:r w:rsidR="00CB729C">
          <w:rPr>
            <w:szCs w:val="24"/>
          </w:rPr>
          <w:t>the definition for</w:t>
        </w:r>
      </w:ins>
      <w:r w:rsidR="00CB729C">
        <w:rPr>
          <w:szCs w:val="24"/>
        </w:rPr>
        <w:t xml:space="preserve"> the </w:t>
      </w:r>
      <w:r w:rsidRPr="00E956F7">
        <w:rPr>
          <w:szCs w:val="24"/>
        </w:rPr>
        <w:t xml:space="preserve">XML element </w:t>
      </w:r>
      <w:r w:rsidRPr="00483F25">
        <w:rPr>
          <w:rStyle w:val="ISOCode"/>
        </w:rPr>
        <w:t>&lt;washer</w:t>
      </w:r>
      <w:del w:id="3117" w:author="LUEJE Claudia" w:date="2023-06-26T17:59:00Z">
        <w:r w:rsidR="00FC68DB" w:rsidRPr="00F54804">
          <w:rPr>
            <w:rFonts w:ascii="Courier New" w:hAnsi="Courier New" w:cs="Courier New"/>
            <w:b/>
            <w:bCs/>
            <w:i/>
            <w:sz w:val="18"/>
            <w:szCs w:val="18"/>
          </w:rPr>
          <w:delText>/&gt;</w:delText>
        </w:r>
        <w:r w:rsidR="00FC68DB" w:rsidRPr="00F54804">
          <w:delText xml:space="preserve">. </w:delText>
        </w:r>
      </w:del>
    </w:p>
    <w:p w14:paraId="1FDA8CDA" w14:textId="4365A4A6" w:rsidR="001332BD" w:rsidRPr="00E956F7" w:rsidRDefault="001332BD">
      <w:pPr>
        <w:pStyle w:val="BodyText"/>
        <w:autoSpaceDE w:val="0"/>
        <w:autoSpaceDN w:val="0"/>
        <w:adjustRightInd w:val="0"/>
        <w:rPr>
          <w:ins w:id="3118" w:author="LUEJE Claudia" w:date="2023-06-26T17:59:00Z"/>
          <w:szCs w:val="24"/>
        </w:rPr>
      </w:pPr>
      <w:ins w:id="3119" w:author="LUEJE Claudia" w:date="2023-06-26T17:59:00Z">
        <w:r w:rsidRPr="00483F25">
          <w:rPr>
            <w:rStyle w:val="ISOCode"/>
          </w:rPr>
          <w:t>/&gt;</w:t>
        </w:r>
        <w:r w:rsidR="00CB729C">
          <w:rPr>
            <w:rStyle w:val="ISOCode"/>
          </w:rPr>
          <w:t xml:space="preserve"> </w:t>
        </w:r>
        <w:r w:rsidR="00CB729C" w:rsidRPr="00CB729C">
          <w:rPr>
            <w:szCs w:val="24"/>
          </w:rPr>
          <w:t xml:space="preserve">shown in </w:t>
        </w:r>
      </w:ins>
      <w:bookmarkStart w:id="3120" w:name="_Toc110532401"/>
      <w:r w:rsidR="00CB729C" w:rsidRPr="00CB729C">
        <w:rPr>
          <w:rStyle w:val="citetbl"/>
        </w:rPr>
        <w:t xml:space="preserve">Table </w:t>
      </w:r>
      <w:del w:id="3121"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53</w:delText>
        </w:r>
        <w:r w:rsidR="00055698" w:rsidRPr="00F54804">
          <w:fldChar w:fldCharType="end"/>
        </w:r>
      </w:del>
      <w:ins w:id="3122" w:author="LUEJE Claudia" w:date="2023-06-26T17:59:00Z">
        <w:r w:rsidR="00CB729C" w:rsidRPr="00CB729C">
          <w:rPr>
            <w:rStyle w:val="citetbl"/>
          </w:rPr>
          <w:t>53</w:t>
        </w:r>
        <w:r w:rsidRPr="00E956F7">
          <w:rPr>
            <w:szCs w:val="24"/>
          </w:rPr>
          <w:t>.</w:t>
        </w:r>
      </w:ins>
    </w:p>
    <w:p w14:paraId="1E5A4517" w14:textId="1A1C61C9" w:rsidR="001332BD" w:rsidRPr="00E956F7" w:rsidRDefault="006F39DE">
      <w:pPr>
        <w:pStyle w:val="Tabletitle"/>
        <w:autoSpaceDE w:val="0"/>
        <w:autoSpaceDN w:val="0"/>
        <w:adjustRightInd w:val="0"/>
        <w:outlineLvl w:val="0"/>
        <w:rPr>
          <w:szCs w:val="24"/>
        </w:rPr>
      </w:pPr>
      <w:ins w:id="3123" w:author="LUEJE Claudia" w:date="2023-06-26T17:59:00Z">
        <w:r w:rsidRPr="00E956F7">
          <w:rPr>
            <w:szCs w:val="24"/>
          </w:rPr>
          <w:t>Table </w:t>
        </w:r>
        <w:r w:rsidR="001332BD" w:rsidRPr="00E956F7">
          <w:rPr>
            <w:szCs w:val="24"/>
          </w:rPr>
          <w:t>53</w:t>
        </w:r>
      </w:ins>
      <w:r w:rsidR="00842658" w:rsidRPr="00E956F7">
        <w:rPr>
          <w:szCs w:val="24"/>
        </w:rPr>
        <w:t xml:space="preserve"> </w:t>
      </w:r>
      <w:r w:rsidR="001332BD" w:rsidRPr="00E956F7">
        <w:rPr>
          <w:szCs w:val="24"/>
        </w:rPr>
        <w:t xml:space="preserve">— Attributes of element </w:t>
      </w:r>
      <w:r w:rsidR="001332BD" w:rsidRPr="00BD5750">
        <w:rPr>
          <w:rStyle w:val="ISOCode"/>
        </w:rPr>
        <w:t>&lt;washer/&gt;</w:t>
      </w:r>
      <w:bookmarkEnd w:id="3120"/>
    </w:p>
    <w:tbl>
      <w:tblPr>
        <w:tblW w:w="0" w:type="auto"/>
        <w:tblInd w:w="38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64"/>
        <w:gridCol w:w="1500"/>
        <w:gridCol w:w="1612"/>
        <w:gridCol w:w="1352"/>
        <w:gridCol w:w="2492"/>
      </w:tblGrid>
      <w:tr w:rsidR="001332BD" w:rsidRPr="00B62EE5" w14:paraId="52F4F5D3" w14:textId="77777777" w:rsidTr="005B271E">
        <w:trPr>
          <w:cantSplit/>
          <w:tblHeader/>
        </w:trPr>
        <w:tc>
          <w:tcPr>
            <w:tcW w:w="1564" w:type="dxa"/>
            <w:tcBorders>
              <w:top w:val="single" w:sz="12" w:space="0" w:color="000000"/>
              <w:bottom w:val="single" w:sz="12" w:space="0" w:color="000000"/>
            </w:tcBorders>
            <w:shd w:val="clear" w:color="auto" w:fill="F3F3F3"/>
            <w:vAlign w:val="bottom"/>
            <w:hideMark/>
          </w:tcPr>
          <w:p w14:paraId="4A8D18B9" w14:textId="5B307AC6" w:rsidR="001332BD" w:rsidRPr="00B62EE5" w:rsidRDefault="001332BD" w:rsidP="00842658">
            <w:pPr>
              <w:pStyle w:val="Tableheader"/>
              <w:autoSpaceDE w:val="0"/>
              <w:autoSpaceDN w:val="0"/>
              <w:adjustRightInd w:val="0"/>
              <w:rPr>
                <w:rFonts w:cs="Calibri"/>
                <w:b/>
                <w:lang w:eastAsia="zh-CN"/>
              </w:rPr>
            </w:pPr>
            <w:r w:rsidRPr="00B62EE5">
              <w:rPr>
                <w:b/>
                <w:szCs w:val="24"/>
              </w:rPr>
              <w:t>Attributes</w:t>
            </w:r>
          </w:p>
        </w:tc>
        <w:tc>
          <w:tcPr>
            <w:tcW w:w="1500" w:type="dxa"/>
            <w:tcBorders>
              <w:top w:val="single" w:sz="12" w:space="0" w:color="000000"/>
              <w:bottom w:val="single" w:sz="12" w:space="0" w:color="000000"/>
            </w:tcBorders>
            <w:shd w:val="clear" w:color="auto" w:fill="F3F3F3"/>
            <w:vAlign w:val="bottom"/>
            <w:hideMark/>
          </w:tcPr>
          <w:p w14:paraId="21FA4D25" w14:textId="5FBAA2E4" w:rsidR="001332BD" w:rsidRPr="00B62EE5" w:rsidRDefault="001332BD" w:rsidP="00842658">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1A6E596A" w14:textId="38352A76"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Value </w:t>
            </w:r>
            <w:r w:rsidR="00CB729C" w:rsidRPr="00B62EE5">
              <w:rPr>
                <w:b/>
                <w:szCs w:val="24"/>
              </w:rPr>
              <w:t>s</w:t>
            </w:r>
            <w:r w:rsidRPr="00B62EE5">
              <w:rPr>
                <w:b/>
                <w:szCs w:val="24"/>
              </w:rPr>
              <w:t>pace</w:t>
            </w:r>
          </w:p>
        </w:tc>
        <w:tc>
          <w:tcPr>
            <w:tcW w:w="1352" w:type="dxa"/>
            <w:tcBorders>
              <w:top w:val="single" w:sz="12" w:space="0" w:color="000000"/>
              <w:bottom w:val="single" w:sz="12" w:space="0" w:color="000000"/>
            </w:tcBorders>
            <w:shd w:val="clear" w:color="auto" w:fill="F3F3F3"/>
            <w:vAlign w:val="bottom"/>
            <w:hideMark/>
          </w:tcPr>
          <w:p w14:paraId="1668EA3D" w14:textId="681A7DD1"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51EED883" w14:textId="037C058B" w:rsidR="001332BD" w:rsidRPr="00B62EE5" w:rsidRDefault="001332BD" w:rsidP="00842658">
            <w:pPr>
              <w:pStyle w:val="Tableheader"/>
              <w:autoSpaceDE w:val="0"/>
              <w:autoSpaceDN w:val="0"/>
              <w:adjustRightInd w:val="0"/>
              <w:rPr>
                <w:rFonts w:cs="Calibri"/>
                <w:b/>
                <w:lang w:eastAsia="zh-CN"/>
              </w:rPr>
            </w:pPr>
            <w:r w:rsidRPr="00B62EE5">
              <w:rPr>
                <w:b/>
                <w:szCs w:val="24"/>
              </w:rPr>
              <w:t>Constraints / Remarks</w:t>
            </w:r>
          </w:p>
        </w:tc>
      </w:tr>
      <w:tr w:rsidR="001332BD" w:rsidRPr="00E956F7" w14:paraId="4E4632EE" w14:textId="77777777" w:rsidTr="005B271E">
        <w:trPr>
          <w:cantSplit/>
        </w:trPr>
        <w:tc>
          <w:tcPr>
            <w:tcW w:w="1564" w:type="dxa"/>
            <w:tcBorders>
              <w:top w:val="single" w:sz="12" w:space="0" w:color="000000"/>
            </w:tcBorders>
            <w:hideMark/>
          </w:tcPr>
          <w:p w14:paraId="1A87907F" w14:textId="12CB36C1" w:rsidR="001332BD" w:rsidRPr="00E956F7" w:rsidRDefault="001332BD" w:rsidP="00842658">
            <w:pPr>
              <w:pStyle w:val="Tablebody"/>
              <w:autoSpaceDE w:val="0"/>
              <w:autoSpaceDN w:val="0"/>
              <w:adjustRightInd w:val="0"/>
              <w:rPr>
                <w:rFonts w:cs="Calibri"/>
                <w:lang w:eastAsia="zh-CN"/>
              </w:rPr>
            </w:pPr>
            <w:r w:rsidRPr="00E956F7">
              <w:rPr>
                <w:szCs w:val="24"/>
              </w:rPr>
              <w:t>outer_diameter</w:t>
            </w:r>
          </w:p>
        </w:tc>
        <w:tc>
          <w:tcPr>
            <w:tcW w:w="1500" w:type="dxa"/>
            <w:tcBorders>
              <w:top w:val="single" w:sz="12" w:space="0" w:color="000000"/>
            </w:tcBorders>
            <w:hideMark/>
          </w:tcPr>
          <w:p w14:paraId="5DBF20BE" w14:textId="73434172" w:rsidR="001332BD" w:rsidRPr="00E956F7" w:rsidRDefault="001332BD" w:rsidP="00842658">
            <w:pPr>
              <w:pStyle w:val="Tablebody"/>
              <w:autoSpaceDE w:val="0"/>
              <w:autoSpaceDN w:val="0"/>
              <w:adjustRightInd w:val="0"/>
              <w:rPr>
                <w:rFonts w:cs="Calibri"/>
                <w:lang w:eastAsia="zh-CN"/>
              </w:rPr>
            </w:pPr>
            <w:r w:rsidRPr="00E956F7">
              <w:rPr>
                <w:szCs w:val="24"/>
              </w:rPr>
              <w:t>Floating point</w:t>
            </w:r>
          </w:p>
        </w:tc>
        <w:tc>
          <w:tcPr>
            <w:tcW w:w="1612" w:type="dxa"/>
            <w:tcBorders>
              <w:top w:val="single" w:sz="12" w:space="0" w:color="000000"/>
            </w:tcBorders>
            <w:hideMark/>
          </w:tcPr>
          <w:p w14:paraId="0857F33E" w14:textId="5B59E6D3" w:rsidR="001332BD" w:rsidRPr="00E956F7" w:rsidRDefault="001332BD" w:rsidP="00842658">
            <w:pPr>
              <w:pStyle w:val="Tablebody"/>
              <w:autoSpaceDE w:val="0"/>
              <w:autoSpaceDN w:val="0"/>
              <w:adjustRightInd w:val="0"/>
              <w:rPr>
                <w:rFonts w:cs="Calibri"/>
                <w:lang w:eastAsia="zh-CN"/>
              </w:rPr>
            </w:pPr>
            <w:r w:rsidRPr="00E956F7">
              <w:rPr>
                <w:szCs w:val="24"/>
              </w:rPr>
              <w:t>&gt; 0.0</w:t>
            </w:r>
          </w:p>
        </w:tc>
        <w:tc>
          <w:tcPr>
            <w:tcW w:w="1352" w:type="dxa"/>
            <w:tcBorders>
              <w:top w:val="single" w:sz="12" w:space="0" w:color="000000"/>
            </w:tcBorders>
            <w:hideMark/>
          </w:tcPr>
          <w:p w14:paraId="311B3950" w14:textId="4E7362CF"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492" w:type="dxa"/>
            <w:tcBorders>
              <w:top w:val="single" w:sz="12" w:space="0" w:color="000000"/>
            </w:tcBorders>
            <w:hideMark/>
          </w:tcPr>
          <w:p w14:paraId="7C7276D8" w14:textId="28E6F8FB" w:rsidR="001332BD" w:rsidRPr="00E956F7" w:rsidRDefault="001332BD" w:rsidP="00842658">
            <w:pPr>
              <w:pStyle w:val="Tablebody"/>
              <w:autoSpaceDE w:val="0"/>
              <w:autoSpaceDN w:val="0"/>
              <w:adjustRightInd w:val="0"/>
              <w:rPr>
                <w:rFonts w:cs="Calibri"/>
                <w:lang w:eastAsia="zh-CN"/>
              </w:rPr>
            </w:pPr>
            <w:r w:rsidRPr="00E956F7">
              <w:rPr>
                <w:szCs w:val="24"/>
              </w:rPr>
              <w:t>-</w:t>
            </w:r>
          </w:p>
        </w:tc>
      </w:tr>
      <w:tr w:rsidR="001332BD" w:rsidRPr="00E956F7" w14:paraId="3F3363F2" w14:textId="77777777" w:rsidTr="005B271E">
        <w:trPr>
          <w:cantSplit/>
        </w:trPr>
        <w:tc>
          <w:tcPr>
            <w:tcW w:w="1564" w:type="dxa"/>
            <w:hideMark/>
          </w:tcPr>
          <w:p w14:paraId="761CB50A" w14:textId="60487DA8" w:rsidR="001332BD" w:rsidRPr="00E956F7" w:rsidRDefault="001332BD" w:rsidP="00842658">
            <w:pPr>
              <w:pStyle w:val="Tablebody"/>
              <w:autoSpaceDE w:val="0"/>
              <w:autoSpaceDN w:val="0"/>
              <w:adjustRightInd w:val="0"/>
              <w:rPr>
                <w:rFonts w:cs="Calibri"/>
                <w:lang w:eastAsia="zh-CN"/>
              </w:rPr>
            </w:pPr>
            <w:r w:rsidRPr="00E956F7">
              <w:rPr>
                <w:szCs w:val="24"/>
              </w:rPr>
              <w:t>inner_diameter</w:t>
            </w:r>
          </w:p>
        </w:tc>
        <w:tc>
          <w:tcPr>
            <w:tcW w:w="1500" w:type="dxa"/>
            <w:hideMark/>
          </w:tcPr>
          <w:p w14:paraId="465A4601" w14:textId="78B5989D" w:rsidR="001332BD" w:rsidRPr="00E956F7" w:rsidRDefault="001332BD" w:rsidP="00842658">
            <w:pPr>
              <w:pStyle w:val="Tablebody"/>
              <w:autoSpaceDE w:val="0"/>
              <w:autoSpaceDN w:val="0"/>
              <w:adjustRightInd w:val="0"/>
              <w:rPr>
                <w:rFonts w:cs="Calibri"/>
                <w:lang w:eastAsia="zh-CN"/>
              </w:rPr>
            </w:pPr>
            <w:r w:rsidRPr="00E956F7">
              <w:rPr>
                <w:szCs w:val="24"/>
              </w:rPr>
              <w:t>Floating point</w:t>
            </w:r>
          </w:p>
        </w:tc>
        <w:tc>
          <w:tcPr>
            <w:tcW w:w="1612" w:type="dxa"/>
            <w:hideMark/>
          </w:tcPr>
          <w:p w14:paraId="103C7A7E" w14:textId="5FE48B4D" w:rsidR="001332BD" w:rsidRPr="00E956F7" w:rsidRDefault="001332BD" w:rsidP="00842658">
            <w:pPr>
              <w:pStyle w:val="Tablebody"/>
              <w:autoSpaceDE w:val="0"/>
              <w:autoSpaceDN w:val="0"/>
              <w:adjustRightInd w:val="0"/>
              <w:rPr>
                <w:rFonts w:cs="Calibri"/>
                <w:lang w:eastAsia="zh-CN"/>
              </w:rPr>
            </w:pPr>
            <w:r w:rsidRPr="00E956F7">
              <w:rPr>
                <w:szCs w:val="24"/>
              </w:rPr>
              <w:t>&gt; 0.0</w:t>
            </w:r>
          </w:p>
        </w:tc>
        <w:tc>
          <w:tcPr>
            <w:tcW w:w="1352" w:type="dxa"/>
            <w:hideMark/>
          </w:tcPr>
          <w:p w14:paraId="7B33FD5A" w14:textId="0B31D7F4"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492" w:type="dxa"/>
            <w:hideMark/>
          </w:tcPr>
          <w:p w14:paraId="148B4DC6" w14:textId="69A16D3D" w:rsidR="001332BD" w:rsidRPr="00E956F7" w:rsidRDefault="001332BD" w:rsidP="00842658">
            <w:pPr>
              <w:pStyle w:val="Tablebody"/>
              <w:autoSpaceDE w:val="0"/>
              <w:autoSpaceDN w:val="0"/>
              <w:adjustRightInd w:val="0"/>
              <w:rPr>
                <w:rFonts w:cs="Calibri"/>
                <w:lang w:eastAsia="zh-CN"/>
              </w:rPr>
            </w:pPr>
            <w:r w:rsidRPr="00E956F7">
              <w:rPr>
                <w:szCs w:val="24"/>
              </w:rPr>
              <w:t xml:space="preserve">Usually </w:t>
            </w:r>
            <w:r w:rsidR="00CB729C">
              <w:rPr>
                <w:szCs w:val="24"/>
              </w:rPr>
              <w:t>no</w:t>
            </w:r>
            <w:r w:rsidRPr="00E956F7">
              <w:rPr>
                <w:szCs w:val="24"/>
              </w:rPr>
              <w:t xml:space="preserve"> inner diameter, if attached.</w:t>
            </w:r>
          </w:p>
        </w:tc>
      </w:tr>
      <w:tr w:rsidR="001332BD" w:rsidRPr="00E956F7" w14:paraId="682EC230" w14:textId="77777777" w:rsidTr="005B271E">
        <w:trPr>
          <w:cantSplit/>
        </w:trPr>
        <w:tc>
          <w:tcPr>
            <w:tcW w:w="1564" w:type="dxa"/>
          </w:tcPr>
          <w:p w14:paraId="318E0B8A" w14:textId="5D28ACDD" w:rsidR="001332BD" w:rsidRPr="00E956F7" w:rsidRDefault="001332BD" w:rsidP="00842658">
            <w:pPr>
              <w:pStyle w:val="Tablebody"/>
              <w:autoSpaceDE w:val="0"/>
              <w:autoSpaceDN w:val="0"/>
              <w:adjustRightInd w:val="0"/>
            </w:pPr>
            <w:r w:rsidRPr="00E956F7">
              <w:rPr>
                <w:szCs w:val="24"/>
              </w:rPr>
              <w:t>thickness</w:t>
            </w:r>
          </w:p>
        </w:tc>
        <w:tc>
          <w:tcPr>
            <w:tcW w:w="1500" w:type="dxa"/>
          </w:tcPr>
          <w:p w14:paraId="315D71B2" w14:textId="736D8A95"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68DF74DB" w14:textId="0D971771" w:rsidR="001332BD" w:rsidRPr="00E956F7" w:rsidRDefault="001332BD" w:rsidP="00842658">
            <w:pPr>
              <w:pStyle w:val="Tablebody"/>
              <w:autoSpaceDE w:val="0"/>
              <w:autoSpaceDN w:val="0"/>
              <w:adjustRightInd w:val="0"/>
            </w:pPr>
            <w:r w:rsidRPr="00E956F7">
              <w:rPr>
                <w:szCs w:val="24"/>
              </w:rPr>
              <w:t>&gt; 0.0</w:t>
            </w:r>
          </w:p>
        </w:tc>
        <w:tc>
          <w:tcPr>
            <w:tcW w:w="1352" w:type="dxa"/>
          </w:tcPr>
          <w:p w14:paraId="5F92E26E" w14:textId="326419B5" w:rsidR="001332BD" w:rsidRPr="00E956F7" w:rsidRDefault="001332BD" w:rsidP="00842658">
            <w:pPr>
              <w:pStyle w:val="Tablebody"/>
              <w:autoSpaceDE w:val="0"/>
              <w:autoSpaceDN w:val="0"/>
              <w:adjustRightInd w:val="0"/>
            </w:pPr>
            <w:r w:rsidRPr="00E956F7">
              <w:rPr>
                <w:szCs w:val="24"/>
              </w:rPr>
              <w:t>Optional</w:t>
            </w:r>
          </w:p>
        </w:tc>
        <w:tc>
          <w:tcPr>
            <w:tcW w:w="2492" w:type="dxa"/>
          </w:tcPr>
          <w:p w14:paraId="21056CE1" w14:textId="65F8F389" w:rsidR="001332BD" w:rsidRPr="00E956F7" w:rsidRDefault="001332BD" w:rsidP="00842658">
            <w:pPr>
              <w:pStyle w:val="Tablebody"/>
              <w:autoSpaceDE w:val="0"/>
              <w:autoSpaceDN w:val="0"/>
              <w:adjustRightInd w:val="0"/>
            </w:pPr>
            <w:r w:rsidRPr="00E956F7">
              <w:rPr>
                <w:szCs w:val="24"/>
              </w:rPr>
              <w:t>-</w:t>
            </w:r>
          </w:p>
        </w:tc>
      </w:tr>
      <w:tr w:rsidR="001332BD" w:rsidRPr="00E956F7" w14:paraId="08FF4460" w14:textId="77777777" w:rsidTr="005B271E">
        <w:trPr>
          <w:cantSplit/>
        </w:trPr>
        <w:tc>
          <w:tcPr>
            <w:tcW w:w="1564" w:type="dxa"/>
          </w:tcPr>
          <w:p w14:paraId="64DC8C18" w14:textId="44248A55" w:rsidR="001332BD" w:rsidRPr="00E956F7" w:rsidRDefault="001332BD" w:rsidP="00842658">
            <w:pPr>
              <w:pStyle w:val="Tablebody"/>
              <w:autoSpaceDE w:val="0"/>
              <w:autoSpaceDN w:val="0"/>
              <w:adjustRightInd w:val="0"/>
            </w:pPr>
            <w:r w:rsidRPr="00E956F7">
              <w:rPr>
                <w:szCs w:val="24"/>
              </w:rPr>
              <w:t>attached</w:t>
            </w:r>
          </w:p>
        </w:tc>
        <w:tc>
          <w:tcPr>
            <w:tcW w:w="1500" w:type="dxa"/>
          </w:tcPr>
          <w:p w14:paraId="7BF75AB1" w14:textId="6F2C08AB" w:rsidR="001332BD" w:rsidRPr="00E956F7" w:rsidRDefault="001332BD" w:rsidP="00842658">
            <w:pPr>
              <w:pStyle w:val="Tablebody"/>
              <w:autoSpaceDE w:val="0"/>
              <w:autoSpaceDN w:val="0"/>
              <w:adjustRightInd w:val="0"/>
            </w:pPr>
            <w:r w:rsidRPr="00E956F7">
              <w:rPr>
                <w:szCs w:val="24"/>
              </w:rPr>
              <w:t>Boolean</w:t>
            </w:r>
          </w:p>
        </w:tc>
        <w:tc>
          <w:tcPr>
            <w:tcW w:w="1612" w:type="dxa"/>
          </w:tcPr>
          <w:p w14:paraId="5B5F40AB" w14:textId="6F2E57C6" w:rsidR="001332BD" w:rsidRPr="00E956F7" w:rsidRDefault="001332BD" w:rsidP="00842658">
            <w:pPr>
              <w:pStyle w:val="Tablebody"/>
              <w:autoSpaceDE w:val="0"/>
              <w:autoSpaceDN w:val="0"/>
              <w:adjustRightInd w:val="0"/>
            </w:pPr>
            <w:r w:rsidRPr="00E956F7">
              <w:rPr>
                <w:szCs w:val="24"/>
              </w:rPr>
              <w:t>"false" (default),</w:t>
            </w:r>
            <w:r w:rsidRPr="00E956F7">
              <w:rPr>
                <w:szCs w:val="24"/>
              </w:rPr>
              <w:br/>
              <w:t>"true"</w:t>
            </w:r>
          </w:p>
        </w:tc>
        <w:tc>
          <w:tcPr>
            <w:tcW w:w="1352" w:type="dxa"/>
          </w:tcPr>
          <w:p w14:paraId="7040D070" w14:textId="42687208" w:rsidR="001332BD" w:rsidRPr="00E956F7" w:rsidRDefault="001332BD" w:rsidP="00842658">
            <w:pPr>
              <w:pStyle w:val="Tablebody"/>
              <w:autoSpaceDE w:val="0"/>
              <w:autoSpaceDN w:val="0"/>
              <w:adjustRightInd w:val="0"/>
            </w:pPr>
            <w:r w:rsidRPr="00E956F7">
              <w:rPr>
                <w:szCs w:val="24"/>
              </w:rPr>
              <w:t>Optional</w:t>
            </w:r>
          </w:p>
        </w:tc>
        <w:tc>
          <w:tcPr>
            <w:tcW w:w="2492" w:type="dxa"/>
          </w:tcPr>
          <w:p w14:paraId="01893D3F" w14:textId="05F6A0E4" w:rsidR="001332BD" w:rsidRPr="00E956F7" w:rsidRDefault="001332BD" w:rsidP="00842658">
            <w:pPr>
              <w:pStyle w:val="Tablebody"/>
              <w:autoSpaceDE w:val="0"/>
              <w:autoSpaceDN w:val="0"/>
              <w:adjustRightInd w:val="0"/>
            </w:pPr>
            <w:r w:rsidRPr="00E956F7">
              <w:rPr>
                <w:szCs w:val="24"/>
              </w:rPr>
              <w:t>-</w:t>
            </w:r>
          </w:p>
        </w:tc>
      </w:tr>
      <w:tr w:rsidR="001332BD" w:rsidRPr="00E956F7" w14:paraId="524B5F09" w14:textId="77777777" w:rsidTr="005B271E">
        <w:trPr>
          <w:cantSplit/>
        </w:trPr>
        <w:tc>
          <w:tcPr>
            <w:tcW w:w="1564" w:type="dxa"/>
          </w:tcPr>
          <w:p w14:paraId="43EEC9FA" w14:textId="1AE35CB1" w:rsidR="001332BD" w:rsidRPr="00E956F7" w:rsidRDefault="001332BD" w:rsidP="00842658">
            <w:pPr>
              <w:pStyle w:val="Tablebody"/>
              <w:autoSpaceDE w:val="0"/>
              <w:autoSpaceDN w:val="0"/>
              <w:adjustRightInd w:val="0"/>
              <w:rPr>
                <w:rFonts w:cs="Calibri"/>
                <w:lang w:eastAsia="zh-CN"/>
              </w:rPr>
            </w:pPr>
            <w:r w:rsidRPr="00E956F7">
              <w:rPr>
                <w:szCs w:val="24"/>
              </w:rPr>
              <w:t>static_friction</w:t>
            </w:r>
          </w:p>
        </w:tc>
        <w:tc>
          <w:tcPr>
            <w:tcW w:w="1500" w:type="dxa"/>
          </w:tcPr>
          <w:p w14:paraId="3AC75C84" w14:textId="430A9531"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0D350A46" w14:textId="7DE38B66" w:rsidR="001332BD" w:rsidRPr="00E956F7" w:rsidRDefault="001332BD" w:rsidP="00842658">
            <w:pPr>
              <w:pStyle w:val="Tablebody"/>
              <w:autoSpaceDE w:val="0"/>
              <w:autoSpaceDN w:val="0"/>
              <w:adjustRightInd w:val="0"/>
            </w:pPr>
            <w:r w:rsidRPr="00E956F7">
              <w:rPr>
                <w:szCs w:val="24"/>
              </w:rPr>
              <w:t>&gt; 0.0</w:t>
            </w:r>
          </w:p>
        </w:tc>
        <w:tc>
          <w:tcPr>
            <w:tcW w:w="1352" w:type="dxa"/>
          </w:tcPr>
          <w:p w14:paraId="46D7DC7F" w14:textId="20F572CB" w:rsidR="001332BD" w:rsidRPr="00E956F7" w:rsidRDefault="001332BD" w:rsidP="00842658">
            <w:pPr>
              <w:pStyle w:val="Tablebody"/>
              <w:autoSpaceDE w:val="0"/>
              <w:autoSpaceDN w:val="0"/>
              <w:adjustRightInd w:val="0"/>
            </w:pPr>
            <w:r w:rsidRPr="00E956F7">
              <w:rPr>
                <w:szCs w:val="24"/>
              </w:rPr>
              <w:t>Optional</w:t>
            </w:r>
          </w:p>
        </w:tc>
        <w:tc>
          <w:tcPr>
            <w:tcW w:w="2492" w:type="dxa"/>
          </w:tcPr>
          <w:p w14:paraId="6232CF66" w14:textId="72A2F95A" w:rsidR="001332BD" w:rsidRPr="00E956F7" w:rsidRDefault="001332BD" w:rsidP="00842658">
            <w:pPr>
              <w:pStyle w:val="Tablebody"/>
              <w:autoSpaceDE w:val="0"/>
              <w:autoSpaceDN w:val="0"/>
              <w:adjustRightInd w:val="0"/>
            </w:pPr>
            <w:r w:rsidRPr="00E956F7">
              <w:rPr>
                <w:szCs w:val="24"/>
              </w:rPr>
              <w:t>-</w:t>
            </w:r>
          </w:p>
        </w:tc>
      </w:tr>
      <w:tr w:rsidR="001332BD" w:rsidRPr="00E956F7" w14:paraId="2ED50E74" w14:textId="77777777" w:rsidTr="005B271E">
        <w:trPr>
          <w:cantSplit/>
        </w:trPr>
        <w:tc>
          <w:tcPr>
            <w:tcW w:w="1564" w:type="dxa"/>
          </w:tcPr>
          <w:p w14:paraId="3089B416" w14:textId="63A290FA" w:rsidR="001332BD" w:rsidRPr="00E956F7" w:rsidRDefault="001332BD" w:rsidP="00842658">
            <w:pPr>
              <w:pStyle w:val="Tablebody"/>
              <w:autoSpaceDE w:val="0"/>
              <w:autoSpaceDN w:val="0"/>
              <w:adjustRightInd w:val="0"/>
              <w:rPr>
                <w:rFonts w:cs="Calibri"/>
                <w:lang w:eastAsia="zh-CN"/>
              </w:rPr>
            </w:pPr>
            <w:r w:rsidRPr="00E956F7">
              <w:rPr>
                <w:szCs w:val="24"/>
              </w:rPr>
              <w:t>kinetic_friction</w:t>
            </w:r>
          </w:p>
        </w:tc>
        <w:tc>
          <w:tcPr>
            <w:tcW w:w="1500" w:type="dxa"/>
          </w:tcPr>
          <w:p w14:paraId="2DCE8556" w14:textId="5DDBFEB7" w:rsidR="001332BD" w:rsidRPr="00E956F7" w:rsidRDefault="001332BD" w:rsidP="00842658">
            <w:pPr>
              <w:pStyle w:val="Tablebody"/>
              <w:autoSpaceDE w:val="0"/>
              <w:autoSpaceDN w:val="0"/>
              <w:adjustRightInd w:val="0"/>
              <w:rPr>
                <w:rFonts w:cs="Calibri"/>
                <w:lang w:eastAsia="zh-CN"/>
              </w:rPr>
            </w:pPr>
            <w:r w:rsidRPr="00E956F7">
              <w:rPr>
                <w:szCs w:val="24"/>
              </w:rPr>
              <w:t>Floating point</w:t>
            </w:r>
          </w:p>
        </w:tc>
        <w:tc>
          <w:tcPr>
            <w:tcW w:w="1612" w:type="dxa"/>
          </w:tcPr>
          <w:p w14:paraId="66DE09CF" w14:textId="6FA7D706" w:rsidR="001332BD" w:rsidRPr="00E956F7" w:rsidRDefault="001332BD" w:rsidP="00842658">
            <w:pPr>
              <w:pStyle w:val="Tablebody"/>
              <w:autoSpaceDE w:val="0"/>
              <w:autoSpaceDN w:val="0"/>
              <w:adjustRightInd w:val="0"/>
              <w:rPr>
                <w:rFonts w:cs="Calibri"/>
                <w:lang w:eastAsia="zh-CN"/>
              </w:rPr>
            </w:pPr>
            <w:r w:rsidRPr="00E956F7">
              <w:rPr>
                <w:szCs w:val="24"/>
              </w:rPr>
              <w:t>&gt; 0.0</w:t>
            </w:r>
          </w:p>
        </w:tc>
        <w:tc>
          <w:tcPr>
            <w:tcW w:w="1352" w:type="dxa"/>
          </w:tcPr>
          <w:p w14:paraId="6F2B34AB" w14:textId="72B910A4"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492" w:type="dxa"/>
          </w:tcPr>
          <w:p w14:paraId="67908898" w14:textId="2A36EED8" w:rsidR="001332BD" w:rsidRPr="00E956F7" w:rsidRDefault="001332BD" w:rsidP="00842658">
            <w:pPr>
              <w:pStyle w:val="Tablebody"/>
              <w:autoSpaceDE w:val="0"/>
              <w:autoSpaceDN w:val="0"/>
              <w:adjustRightInd w:val="0"/>
              <w:rPr>
                <w:rFonts w:cs="Calibri"/>
                <w:lang w:eastAsia="zh-CN"/>
              </w:rPr>
            </w:pPr>
            <w:r w:rsidRPr="00E956F7">
              <w:rPr>
                <w:szCs w:val="24"/>
              </w:rPr>
              <w:t>-</w:t>
            </w:r>
          </w:p>
        </w:tc>
      </w:tr>
      <w:tr w:rsidR="001332BD" w:rsidRPr="00E956F7" w14:paraId="1C9E25D6" w14:textId="77777777" w:rsidTr="005B271E">
        <w:trPr>
          <w:cantSplit/>
        </w:trPr>
        <w:tc>
          <w:tcPr>
            <w:tcW w:w="1564" w:type="dxa"/>
          </w:tcPr>
          <w:p w14:paraId="3E984CCF" w14:textId="6EA21993" w:rsidR="001332BD" w:rsidRPr="00E956F7" w:rsidRDefault="001332BD" w:rsidP="00842658">
            <w:pPr>
              <w:pStyle w:val="Tablebody"/>
              <w:autoSpaceDE w:val="0"/>
              <w:autoSpaceDN w:val="0"/>
              <w:adjustRightInd w:val="0"/>
              <w:rPr>
                <w:rFonts w:cs="Calibri"/>
                <w:lang w:eastAsia="zh-CN"/>
              </w:rPr>
            </w:pPr>
            <w:r w:rsidRPr="00E956F7">
              <w:rPr>
                <w:szCs w:val="24"/>
              </w:rPr>
              <w:t>strength_property_class</w:t>
            </w:r>
          </w:p>
        </w:tc>
        <w:tc>
          <w:tcPr>
            <w:tcW w:w="1500" w:type="dxa"/>
          </w:tcPr>
          <w:p w14:paraId="73C784C7" w14:textId="50090BB5" w:rsidR="001332BD" w:rsidRPr="00E956F7" w:rsidRDefault="001332BD" w:rsidP="00842658">
            <w:pPr>
              <w:pStyle w:val="Tablebody"/>
              <w:autoSpaceDE w:val="0"/>
              <w:autoSpaceDN w:val="0"/>
              <w:adjustRightInd w:val="0"/>
              <w:rPr>
                <w:rFonts w:cs="Calibri"/>
                <w:lang w:eastAsia="zh-CN"/>
              </w:rPr>
            </w:pPr>
            <w:r w:rsidRPr="00E956F7">
              <w:rPr>
                <w:szCs w:val="24"/>
              </w:rPr>
              <w:t>Alphanumeric</w:t>
            </w:r>
          </w:p>
        </w:tc>
        <w:tc>
          <w:tcPr>
            <w:tcW w:w="1612" w:type="dxa"/>
          </w:tcPr>
          <w:p w14:paraId="483DAF7E" w14:textId="5C886795" w:rsidR="001332BD" w:rsidRPr="00E956F7" w:rsidRDefault="001332BD" w:rsidP="00842658">
            <w:pPr>
              <w:pStyle w:val="Tablebody"/>
              <w:autoSpaceDE w:val="0"/>
              <w:autoSpaceDN w:val="0"/>
              <w:adjustRightInd w:val="0"/>
              <w:rPr>
                <w:rFonts w:cs="Calibri"/>
                <w:lang w:eastAsia="zh-CN"/>
              </w:rPr>
            </w:pPr>
            <w:r w:rsidRPr="00E956F7">
              <w:rPr>
                <w:szCs w:val="24"/>
              </w:rPr>
              <w:t>Alphanumeric</w:t>
            </w:r>
          </w:p>
        </w:tc>
        <w:tc>
          <w:tcPr>
            <w:tcW w:w="1352" w:type="dxa"/>
          </w:tcPr>
          <w:p w14:paraId="01824F84" w14:textId="4F86BA5C"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492" w:type="dxa"/>
          </w:tcPr>
          <w:p w14:paraId="7F312D27" w14:textId="1B8CA2D1" w:rsidR="001332BD" w:rsidRPr="00E956F7" w:rsidRDefault="001332BD" w:rsidP="00842658">
            <w:pPr>
              <w:pStyle w:val="Tablebody"/>
              <w:autoSpaceDE w:val="0"/>
              <w:autoSpaceDN w:val="0"/>
              <w:adjustRightInd w:val="0"/>
              <w:rPr>
                <w:rFonts w:cs="Calibri"/>
                <w:lang w:eastAsia="zh-CN"/>
              </w:rPr>
            </w:pPr>
            <w:r w:rsidRPr="00E956F7">
              <w:rPr>
                <w:szCs w:val="24"/>
              </w:rPr>
              <w:t>-</w:t>
            </w:r>
          </w:p>
        </w:tc>
      </w:tr>
      <w:tr w:rsidR="001332BD" w:rsidRPr="00E956F7" w14:paraId="1A0BFF89" w14:textId="77777777" w:rsidTr="005B271E">
        <w:trPr>
          <w:cantSplit/>
        </w:trPr>
        <w:tc>
          <w:tcPr>
            <w:tcW w:w="1564" w:type="dxa"/>
          </w:tcPr>
          <w:p w14:paraId="7A1E3AB6" w14:textId="5FD128E8" w:rsidR="001332BD" w:rsidRPr="00E956F7" w:rsidRDefault="001332BD" w:rsidP="00842658">
            <w:pPr>
              <w:pStyle w:val="Tablebody"/>
              <w:autoSpaceDE w:val="0"/>
              <w:autoSpaceDN w:val="0"/>
              <w:adjustRightInd w:val="0"/>
            </w:pPr>
            <w:r w:rsidRPr="00E956F7">
              <w:rPr>
                <w:szCs w:val="24"/>
              </w:rPr>
              <w:t>part_code</w:t>
            </w:r>
          </w:p>
        </w:tc>
        <w:tc>
          <w:tcPr>
            <w:tcW w:w="1500" w:type="dxa"/>
          </w:tcPr>
          <w:p w14:paraId="74BF4C41" w14:textId="06859EC8" w:rsidR="001332BD" w:rsidRPr="00E956F7" w:rsidRDefault="001332BD" w:rsidP="00842658">
            <w:pPr>
              <w:pStyle w:val="Tablebody"/>
              <w:autoSpaceDE w:val="0"/>
              <w:autoSpaceDN w:val="0"/>
              <w:adjustRightInd w:val="0"/>
            </w:pPr>
            <w:r w:rsidRPr="00E956F7">
              <w:rPr>
                <w:szCs w:val="24"/>
              </w:rPr>
              <w:t>Alphanumeric</w:t>
            </w:r>
          </w:p>
        </w:tc>
        <w:tc>
          <w:tcPr>
            <w:tcW w:w="1612" w:type="dxa"/>
          </w:tcPr>
          <w:p w14:paraId="69DD486E" w14:textId="1F39C042" w:rsidR="001332BD" w:rsidRPr="00E956F7" w:rsidRDefault="001332BD" w:rsidP="00842658">
            <w:pPr>
              <w:pStyle w:val="Tablebody"/>
              <w:autoSpaceDE w:val="0"/>
              <w:autoSpaceDN w:val="0"/>
              <w:adjustRightInd w:val="0"/>
            </w:pPr>
            <w:r w:rsidRPr="00E956F7">
              <w:rPr>
                <w:szCs w:val="24"/>
              </w:rPr>
              <w:t>Alphanumeric</w:t>
            </w:r>
          </w:p>
        </w:tc>
        <w:tc>
          <w:tcPr>
            <w:tcW w:w="1352" w:type="dxa"/>
          </w:tcPr>
          <w:p w14:paraId="693096AD" w14:textId="42B1BBDF" w:rsidR="001332BD" w:rsidRPr="00E956F7" w:rsidRDefault="001332BD" w:rsidP="00842658">
            <w:pPr>
              <w:pStyle w:val="Tablebody"/>
              <w:autoSpaceDE w:val="0"/>
              <w:autoSpaceDN w:val="0"/>
              <w:adjustRightInd w:val="0"/>
            </w:pPr>
            <w:r w:rsidRPr="00E956F7">
              <w:rPr>
                <w:szCs w:val="24"/>
              </w:rPr>
              <w:t>Optional</w:t>
            </w:r>
          </w:p>
        </w:tc>
        <w:tc>
          <w:tcPr>
            <w:tcW w:w="2492" w:type="dxa"/>
          </w:tcPr>
          <w:p w14:paraId="08114836" w14:textId="28B5ECFD" w:rsidR="001332BD" w:rsidRPr="00E956F7" w:rsidRDefault="001332BD" w:rsidP="00842658">
            <w:pPr>
              <w:pStyle w:val="Tablebody"/>
              <w:autoSpaceDE w:val="0"/>
              <w:autoSpaceDN w:val="0"/>
              <w:adjustRightInd w:val="0"/>
            </w:pPr>
            <w:r w:rsidRPr="00E956F7">
              <w:rPr>
                <w:szCs w:val="24"/>
              </w:rPr>
              <w:t>N</w:t>
            </w:r>
            <w:r w:rsidR="00CB729C">
              <w:rPr>
                <w:szCs w:val="24"/>
              </w:rPr>
              <w:t>o</w:t>
            </w:r>
            <w:r w:rsidRPr="00E956F7">
              <w:rPr>
                <w:szCs w:val="24"/>
              </w:rPr>
              <w:t xml:space="preserve"> part code, if attached.</w:t>
            </w:r>
          </w:p>
        </w:tc>
      </w:tr>
    </w:tbl>
    <w:p w14:paraId="0AC08006" w14:textId="5B1DD70E" w:rsidR="001332BD" w:rsidRPr="00E956F7" w:rsidRDefault="001332BD">
      <w:pPr>
        <w:pStyle w:val="BodyText"/>
        <w:autoSpaceDE w:val="0"/>
        <w:autoSpaceDN w:val="0"/>
        <w:adjustRightInd w:val="0"/>
        <w:rPr>
          <w:szCs w:val="24"/>
        </w:rPr>
      </w:pPr>
      <w:r w:rsidRPr="00E956F7">
        <w:rPr>
          <w:szCs w:val="24"/>
        </w:rPr>
        <w:t xml:space="preserve">These attributes have </w:t>
      </w:r>
      <w:ins w:id="3124" w:author="LUEJE Claudia" w:date="2023-06-26T17:59:00Z">
        <w:r w:rsidR="00CB729C">
          <w:rPr>
            <w:szCs w:val="24"/>
          </w:rPr>
          <w:t xml:space="preserve">the </w:t>
        </w:r>
      </w:ins>
      <w:r w:rsidRPr="00E956F7">
        <w:rPr>
          <w:szCs w:val="24"/>
        </w:rPr>
        <w:t>following semantics:</w:t>
      </w:r>
    </w:p>
    <w:p w14:paraId="15FC19A9" w14:textId="2D6A5AF5"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25" w:author="LUEJE Claudia" w:date="2023-06-26T17:59:00Z">
        <w:r w:rsidRPr="00E956F7">
          <w:rPr>
            <w:szCs w:val="24"/>
          </w:rPr>
          <w:t>—</w:t>
        </w:r>
        <w:r w:rsidRPr="00E956F7">
          <w:rPr>
            <w:szCs w:val="24"/>
          </w:rPr>
          <w:tab/>
        </w:r>
      </w:ins>
      <w:r w:rsidRPr="00483F25">
        <w:rPr>
          <w:rStyle w:val="ISOCode"/>
        </w:rPr>
        <w:t>outer_diameter</w:t>
      </w:r>
      <w:r w:rsidRPr="00E956F7">
        <w:rPr>
          <w:szCs w:val="24"/>
        </w:rPr>
        <w:t xml:space="preserve">: the outer diameter of the washer. If a washer is used at all, at least its diameter </w:t>
      </w:r>
      <w:del w:id="3126" w:author="LUEJE Claudia" w:date="2023-06-26T17:59:00Z">
        <w:r w:rsidR="003359B7">
          <w:delText>has to</w:delText>
        </w:r>
      </w:del>
      <w:ins w:id="3127" w:author="LUEJE Claudia" w:date="2023-06-26T17:59:00Z">
        <w:r w:rsidR="00B542C7">
          <w:rPr>
            <w:szCs w:val="24"/>
          </w:rPr>
          <w:t>shall</w:t>
        </w:r>
      </w:ins>
      <w:r w:rsidR="00B542C7">
        <w:rPr>
          <w:szCs w:val="24"/>
        </w:rPr>
        <w:t xml:space="preserve"> </w:t>
      </w:r>
      <w:r w:rsidRPr="00E956F7">
        <w:rPr>
          <w:szCs w:val="24"/>
        </w:rPr>
        <w:t>be specified;</w:t>
      </w:r>
    </w:p>
    <w:p w14:paraId="037113B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28" w:author="LUEJE Claudia" w:date="2023-06-26T17:59:00Z">
        <w:r w:rsidRPr="00E956F7">
          <w:rPr>
            <w:szCs w:val="24"/>
          </w:rPr>
          <w:t>—</w:t>
        </w:r>
        <w:r w:rsidRPr="00E956F7">
          <w:rPr>
            <w:szCs w:val="24"/>
          </w:rPr>
          <w:tab/>
        </w:r>
      </w:ins>
      <w:r w:rsidRPr="00483F25">
        <w:rPr>
          <w:rStyle w:val="ISOCode"/>
        </w:rPr>
        <w:t>inner_diameter</w:t>
      </w:r>
      <w:r w:rsidRPr="00E956F7">
        <w:rPr>
          <w:szCs w:val="24"/>
        </w:rPr>
        <w:t>: the inner or hole diameter of the washer;</w:t>
      </w:r>
    </w:p>
    <w:p w14:paraId="240DB9C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29" w:author="LUEJE Claudia" w:date="2023-06-26T17:59:00Z">
        <w:r w:rsidRPr="00E956F7">
          <w:rPr>
            <w:szCs w:val="24"/>
          </w:rPr>
          <w:t>—</w:t>
        </w:r>
        <w:r w:rsidRPr="00E956F7">
          <w:rPr>
            <w:szCs w:val="24"/>
          </w:rPr>
          <w:tab/>
        </w:r>
      </w:ins>
      <w:r w:rsidRPr="00483F25">
        <w:rPr>
          <w:rStyle w:val="ISOCode"/>
        </w:rPr>
        <w:t>thickness</w:t>
      </w:r>
      <w:r w:rsidRPr="00E956F7">
        <w:rPr>
          <w:szCs w:val="24"/>
        </w:rPr>
        <w:t>: the thickness of the washer;</w:t>
      </w:r>
    </w:p>
    <w:p w14:paraId="3D9CFBE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0" w:author="LUEJE Claudia" w:date="2023-06-26T17:59:00Z">
        <w:r w:rsidRPr="00E956F7">
          <w:rPr>
            <w:szCs w:val="24"/>
          </w:rPr>
          <w:t>—</w:t>
        </w:r>
        <w:r w:rsidRPr="00E956F7">
          <w:rPr>
            <w:szCs w:val="24"/>
          </w:rPr>
          <w:tab/>
        </w:r>
      </w:ins>
      <w:r w:rsidRPr="00483F25">
        <w:rPr>
          <w:rStyle w:val="ISOCode"/>
        </w:rPr>
        <w:t>attached</w:t>
      </w:r>
      <w:r w:rsidRPr="00E956F7">
        <w:rPr>
          <w:szCs w:val="24"/>
        </w:rPr>
        <w:t>: true, if and only if the washer is firmly attached to the screw head or nut;</w:t>
      </w:r>
    </w:p>
    <w:p w14:paraId="4A77D8D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1" w:author="LUEJE Claudia" w:date="2023-06-26T17:59:00Z">
        <w:r w:rsidRPr="00E956F7">
          <w:rPr>
            <w:szCs w:val="24"/>
          </w:rPr>
          <w:t>—</w:t>
        </w:r>
        <w:r w:rsidRPr="00E956F7">
          <w:rPr>
            <w:szCs w:val="24"/>
          </w:rPr>
          <w:tab/>
        </w:r>
      </w:ins>
      <w:r w:rsidRPr="00483F25">
        <w:rPr>
          <w:rStyle w:val="ISOCode"/>
        </w:rPr>
        <w:t>static_friction</w:t>
      </w:r>
      <w:r w:rsidRPr="00E956F7">
        <w:rPr>
          <w:szCs w:val="24"/>
        </w:rPr>
        <w:t>: the static friction between this washer and its adjacent part (not head or nut);</w:t>
      </w:r>
    </w:p>
    <w:p w14:paraId="72C7158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2" w:author="LUEJE Claudia" w:date="2023-06-26T17:59:00Z">
        <w:r w:rsidRPr="00E956F7">
          <w:rPr>
            <w:szCs w:val="24"/>
          </w:rPr>
          <w:t>—</w:t>
        </w:r>
        <w:r w:rsidRPr="00E956F7">
          <w:rPr>
            <w:szCs w:val="24"/>
          </w:rPr>
          <w:tab/>
        </w:r>
      </w:ins>
      <w:r w:rsidRPr="00483F25">
        <w:rPr>
          <w:rStyle w:val="ISOCode"/>
        </w:rPr>
        <w:t>kinetic_friction</w:t>
      </w:r>
      <w:r w:rsidRPr="00E956F7">
        <w:rPr>
          <w:szCs w:val="24"/>
        </w:rPr>
        <w:t>: the kinetic friction between this washer and its adjacent part (not head or nut);</w:t>
      </w:r>
    </w:p>
    <w:p w14:paraId="5A9209A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3" w:author="LUEJE Claudia" w:date="2023-06-26T17:59:00Z">
        <w:r w:rsidRPr="00E956F7">
          <w:rPr>
            <w:szCs w:val="24"/>
          </w:rPr>
          <w:t>—</w:t>
        </w:r>
        <w:r w:rsidRPr="00E956F7">
          <w:rPr>
            <w:szCs w:val="24"/>
          </w:rPr>
          <w:tab/>
        </w:r>
      </w:ins>
      <w:r w:rsidRPr="00483F25">
        <w:rPr>
          <w:rStyle w:val="ISOCode"/>
        </w:rPr>
        <w:t>strength_property_class</w:t>
      </w:r>
      <w:r w:rsidRPr="00E956F7">
        <w:rPr>
          <w:szCs w:val="24"/>
        </w:rPr>
        <w:t>: Strength according to applied standard within a unique part supplier or OEM;</w:t>
      </w:r>
    </w:p>
    <w:p w14:paraId="2F892043" w14:textId="64303CF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4" w:author="LUEJE Claudia" w:date="2023-06-26T17:59:00Z">
        <w:r w:rsidRPr="00E956F7">
          <w:rPr>
            <w:szCs w:val="24"/>
          </w:rPr>
          <w:t>—</w:t>
        </w:r>
        <w:r w:rsidRPr="00E956F7">
          <w:rPr>
            <w:szCs w:val="24"/>
          </w:rPr>
          <w:tab/>
        </w:r>
      </w:ins>
      <w:r w:rsidRPr="00483F25">
        <w:rPr>
          <w:rStyle w:val="ISOCode"/>
        </w:rPr>
        <w:t>part_code</w:t>
      </w:r>
      <w:r w:rsidRPr="00E956F7">
        <w:rPr>
          <w:szCs w:val="24"/>
        </w:rPr>
        <w:t xml:space="preserve">: the part code of the washer, as used e.g. in a PDM system. </w:t>
      </w:r>
      <w:del w:id="3135" w:author="LUEJE Claudia" w:date="2023-06-26T17:59:00Z">
        <w:r w:rsidR="00FC68DB" w:rsidRPr="00F54804">
          <w:delText>Frequently, it may</w:delText>
        </w:r>
      </w:del>
      <w:ins w:id="3136" w:author="LUEJE Claudia" w:date="2023-06-26T17:59:00Z">
        <w:r w:rsidR="005B4991">
          <w:rPr>
            <w:szCs w:val="24"/>
          </w:rPr>
          <w:t>I</w:t>
        </w:r>
        <w:r w:rsidRPr="00E956F7">
          <w:rPr>
            <w:szCs w:val="24"/>
          </w:rPr>
          <w:t xml:space="preserve">t </w:t>
        </w:r>
        <w:r w:rsidR="00B542C7">
          <w:rPr>
            <w:szCs w:val="24"/>
          </w:rPr>
          <w:t>can</w:t>
        </w:r>
      </w:ins>
      <w:r w:rsidRPr="00E956F7">
        <w:rPr>
          <w:szCs w:val="24"/>
        </w:rPr>
        <w:t xml:space="preserve"> be convenient to use the washer norm as part code.</w:t>
      </w:r>
    </w:p>
    <w:p w14:paraId="3AA786F4"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483F25">
        <w:rPr>
          <w:rStyle w:val="ISOCode"/>
        </w:rPr>
        <w:t>&lt;washer/&gt;</w:t>
      </w:r>
      <w:r w:rsidRPr="00E956F7">
        <w:rPr>
          <w:szCs w:val="24"/>
        </w:rPr>
        <w:t xml:space="preserve"> does not allow for any nested elements.</w:t>
      </w:r>
    </w:p>
    <w:p w14:paraId="47F10599"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3137" w:name="_Toc428456268"/>
      <w:bookmarkStart w:id="3138" w:name="_Toc428537231"/>
      <w:bookmarkStart w:id="3139" w:name="_Toc428969550"/>
      <w:bookmarkStart w:id="3140" w:name="_Toc429052941"/>
      <w:bookmarkStart w:id="3141" w:name="_Toc413359595"/>
      <w:bookmarkStart w:id="3142" w:name="_Toc3556987"/>
      <w:bookmarkStart w:id="3143" w:name="_Toc34747237"/>
      <w:bookmarkStart w:id="3144" w:name="_Toc77102053"/>
      <w:bookmarkStart w:id="3145" w:name="_Toc110532203"/>
      <w:bookmarkEnd w:id="3137"/>
      <w:bookmarkEnd w:id="3138"/>
      <w:bookmarkEnd w:id="3139"/>
      <w:bookmarkEnd w:id="3140"/>
      <w:r w:rsidRPr="00E956F7">
        <w:rPr>
          <w:rFonts w:eastAsia="Times New Roman"/>
          <w:szCs w:val="24"/>
        </w:rPr>
        <w:t>Nut</w:t>
      </w:r>
      <w:bookmarkEnd w:id="3141"/>
      <w:bookmarkEnd w:id="3142"/>
      <w:bookmarkEnd w:id="3143"/>
      <w:bookmarkEnd w:id="3144"/>
      <w:bookmarkEnd w:id="3145"/>
    </w:p>
    <w:p w14:paraId="589E2A42" w14:textId="77777777" w:rsidR="00FC68DB" w:rsidRDefault="001332BD" w:rsidP="00B202D2">
      <w:pPr>
        <w:keepNext/>
        <w:rPr>
          <w:del w:id="3146" w:author="LUEJE Claudia" w:date="2023-06-26T17:59:00Z"/>
        </w:rPr>
      </w:pPr>
      <w:r w:rsidRPr="00E956F7">
        <w:rPr>
          <w:szCs w:val="24"/>
        </w:rPr>
        <w:t>Any bolt requires a nut</w:t>
      </w:r>
      <w:del w:id="3147" w:author="LUEJE Claudia" w:date="2023-06-26T17:59:00Z">
        <w:r w:rsidR="00FC68DB" w:rsidRPr="00F54804">
          <w:delText>.</w:delText>
        </w:r>
      </w:del>
      <w:ins w:id="3148" w:author="LUEJE Claudia" w:date="2023-06-26T17:59:00Z">
        <w:r w:rsidR="00B542C7">
          <w:rPr>
            <w:szCs w:val="24"/>
          </w:rPr>
          <w:t>,</w:t>
        </w:r>
      </w:ins>
      <w:r w:rsidR="00B542C7">
        <w:rPr>
          <w:szCs w:val="24"/>
        </w:rPr>
        <w:t xml:space="preserve"> b</w:t>
      </w:r>
      <w:r w:rsidRPr="00E956F7">
        <w:rPr>
          <w:szCs w:val="24"/>
        </w:rPr>
        <w:t xml:space="preserve">ut since nuts may have </w:t>
      </w:r>
      <w:del w:id="3149" w:author="LUEJE Claudia" w:date="2023-06-26T17:59:00Z">
        <w:r w:rsidR="00FC68DB" w:rsidRPr="00F54804">
          <w:delText>a number of</w:delText>
        </w:r>
      </w:del>
      <w:ins w:id="3150" w:author="LUEJE Claudia" w:date="2023-06-26T17:59:00Z">
        <w:r w:rsidRPr="00E956F7">
          <w:rPr>
            <w:szCs w:val="24"/>
          </w:rPr>
          <w:t>several</w:t>
        </w:r>
      </w:ins>
      <w:r w:rsidRPr="00E956F7">
        <w:rPr>
          <w:szCs w:val="24"/>
        </w:rPr>
        <w:t xml:space="preserve"> own attributes, it is </w:t>
      </w:r>
      <w:del w:id="3151" w:author="LUEJE Claudia" w:date="2023-06-26T17:59:00Z">
        <w:r w:rsidR="00FC68DB" w:rsidRPr="00F54804">
          <w:delText>worth</w:delText>
        </w:r>
      </w:del>
      <w:ins w:id="3152" w:author="LUEJE Claudia" w:date="2023-06-26T17:59:00Z">
        <w:r w:rsidR="00B542C7">
          <w:rPr>
            <w:szCs w:val="24"/>
          </w:rPr>
          <w:t>recommended</w:t>
        </w:r>
      </w:ins>
      <w:r w:rsidRPr="00E956F7">
        <w:rPr>
          <w:szCs w:val="24"/>
        </w:rPr>
        <w:t xml:space="preserve"> to define a separate XML element for them</w:t>
      </w:r>
      <w:del w:id="3153" w:author="LUEJE Claudia" w:date="2023-06-26T17:59:00Z">
        <w:r w:rsidR="00FC68DB" w:rsidRPr="00F54804">
          <w:delText xml:space="preserve">. </w:delText>
        </w:r>
      </w:del>
    </w:p>
    <w:p w14:paraId="047098F3" w14:textId="46C81445" w:rsidR="001332BD" w:rsidRPr="00E956F7" w:rsidRDefault="005B4991">
      <w:pPr>
        <w:pStyle w:val="BodyText"/>
        <w:autoSpaceDE w:val="0"/>
        <w:autoSpaceDN w:val="0"/>
        <w:adjustRightInd w:val="0"/>
        <w:rPr>
          <w:ins w:id="3154" w:author="LUEJE Claudia" w:date="2023-06-26T17:59:00Z"/>
          <w:szCs w:val="24"/>
        </w:rPr>
      </w:pPr>
      <w:ins w:id="3155" w:author="LUEJE Claudia" w:date="2023-06-26T17:59:00Z">
        <w:r>
          <w:rPr>
            <w:szCs w:val="24"/>
          </w:rPr>
          <w:t xml:space="preserve"> as shown in </w:t>
        </w:r>
      </w:ins>
      <w:bookmarkStart w:id="3156" w:name="_Toc110532402"/>
      <w:r w:rsidRPr="005B4991">
        <w:rPr>
          <w:rStyle w:val="citetbl"/>
        </w:rPr>
        <w:t xml:space="preserve">Table </w:t>
      </w:r>
      <w:del w:id="3157"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54</w:delText>
        </w:r>
        <w:r w:rsidR="00055698" w:rsidRPr="00F54804">
          <w:fldChar w:fldCharType="end"/>
        </w:r>
      </w:del>
      <w:ins w:id="3158" w:author="LUEJE Claudia" w:date="2023-06-26T17:59:00Z">
        <w:r w:rsidRPr="005B4991">
          <w:rPr>
            <w:rStyle w:val="citetbl"/>
          </w:rPr>
          <w:t>54</w:t>
        </w:r>
        <w:r w:rsidR="001332BD" w:rsidRPr="00E956F7">
          <w:rPr>
            <w:szCs w:val="24"/>
          </w:rPr>
          <w:t>.</w:t>
        </w:r>
      </w:ins>
    </w:p>
    <w:p w14:paraId="6EA85800" w14:textId="619A2B54" w:rsidR="001332BD" w:rsidRPr="00E956F7" w:rsidRDefault="006F39DE">
      <w:pPr>
        <w:pStyle w:val="Tabletitle"/>
        <w:autoSpaceDE w:val="0"/>
        <w:autoSpaceDN w:val="0"/>
        <w:adjustRightInd w:val="0"/>
        <w:outlineLvl w:val="0"/>
        <w:rPr>
          <w:szCs w:val="24"/>
        </w:rPr>
      </w:pPr>
      <w:ins w:id="3159" w:author="LUEJE Claudia" w:date="2023-06-26T17:59:00Z">
        <w:r w:rsidRPr="00E956F7">
          <w:rPr>
            <w:szCs w:val="24"/>
          </w:rPr>
          <w:t>Table </w:t>
        </w:r>
        <w:r w:rsidR="001332BD" w:rsidRPr="00E956F7">
          <w:rPr>
            <w:szCs w:val="24"/>
          </w:rPr>
          <w:t>54</w:t>
        </w:r>
      </w:ins>
      <w:r w:rsidR="00842658" w:rsidRPr="00E956F7">
        <w:rPr>
          <w:szCs w:val="24"/>
        </w:rPr>
        <w:t xml:space="preserve"> </w:t>
      </w:r>
      <w:r w:rsidR="001332BD" w:rsidRPr="00E956F7">
        <w:rPr>
          <w:szCs w:val="24"/>
        </w:rPr>
        <w:t xml:space="preserve">— Attributes of element </w:t>
      </w:r>
      <w:r w:rsidR="001332BD" w:rsidRPr="00BD5750">
        <w:rPr>
          <w:rStyle w:val="ISOCode"/>
        </w:rPr>
        <w:t>&lt;nut/&gt;</w:t>
      </w:r>
      <w:bookmarkEnd w:id="3156"/>
    </w:p>
    <w:tbl>
      <w:tblPr>
        <w:tblW w:w="0" w:type="auto"/>
        <w:tblInd w:w="38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758C08EE" w14:textId="77777777" w:rsidTr="005B271E">
        <w:trPr>
          <w:tblHeader/>
        </w:trPr>
        <w:tc>
          <w:tcPr>
            <w:tcW w:w="1526" w:type="dxa"/>
            <w:tcBorders>
              <w:top w:val="single" w:sz="12" w:space="0" w:color="000000"/>
              <w:bottom w:val="single" w:sz="12" w:space="0" w:color="000000"/>
            </w:tcBorders>
            <w:shd w:val="clear" w:color="auto" w:fill="F3F3F3"/>
            <w:vAlign w:val="bottom"/>
            <w:hideMark/>
          </w:tcPr>
          <w:p w14:paraId="2B8EC721" w14:textId="18070272" w:rsidR="001332BD" w:rsidRPr="00B62EE5" w:rsidRDefault="001332BD" w:rsidP="00842658">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1F7A1674" w14:textId="12DA99DB" w:rsidR="001332BD" w:rsidRPr="00B62EE5" w:rsidRDefault="001332BD" w:rsidP="00842658">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29BC3556" w14:textId="079EED6F"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Value </w:t>
            </w:r>
            <w:r w:rsidR="00B542C7" w:rsidRPr="00B62EE5">
              <w:rPr>
                <w:b/>
                <w:szCs w:val="24"/>
              </w:rPr>
              <w:t>s</w:t>
            </w:r>
            <w:r w:rsidRPr="00B62EE5">
              <w:rPr>
                <w:b/>
                <w:szCs w:val="24"/>
              </w:rPr>
              <w:t>pace</w:t>
            </w:r>
          </w:p>
        </w:tc>
        <w:tc>
          <w:tcPr>
            <w:tcW w:w="1352" w:type="dxa"/>
            <w:tcBorders>
              <w:top w:val="single" w:sz="12" w:space="0" w:color="000000"/>
              <w:bottom w:val="single" w:sz="12" w:space="0" w:color="000000"/>
            </w:tcBorders>
            <w:shd w:val="clear" w:color="auto" w:fill="F3F3F3"/>
            <w:vAlign w:val="bottom"/>
            <w:hideMark/>
          </w:tcPr>
          <w:p w14:paraId="3456EBE0" w14:textId="3C2CB8DC"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05A3BCBB" w14:textId="278CEAD3" w:rsidR="001332BD" w:rsidRPr="00B62EE5" w:rsidRDefault="001332BD" w:rsidP="00842658">
            <w:pPr>
              <w:pStyle w:val="Tableheader"/>
              <w:autoSpaceDE w:val="0"/>
              <w:autoSpaceDN w:val="0"/>
              <w:adjustRightInd w:val="0"/>
              <w:rPr>
                <w:rFonts w:cs="Calibri"/>
                <w:b/>
                <w:lang w:eastAsia="zh-CN"/>
              </w:rPr>
            </w:pPr>
            <w:r w:rsidRPr="00B62EE5">
              <w:rPr>
                <w:b/>
                <w:szCs w:val="24"/>
              </w:rPr>
              <w:t>Constraints / Remarks</w:t>
            </w:r>
          </w:p>
        </w:tc>
      </w:tr>
      <w:tr w:rsidR="001332BD" w:rsidRPr="00E956F7" w14:paraId="05E21523" w14:textId="77777777" w:rsidTr="005B271E">
        <w:tc>
          <w:tcPr>
            <w:tcW w:w="1526" w:type="dxa"/>
            <w:tcBorders>
              <w:top w:val="single" w:sz="12" w:space="0" w:color="000000"/>
            </w:tcBorders>
          </w:tcPr>
          <w:p w14:paraId="183F78BE" w14:textId="1AE9713E" w:rsidR="001332BD" w:rsidRPr="00E956F7" w:rsidRDefault="001332BD" w:rsidP="00842658">
            <w:pPr>
              <w:pStyle w:val="Tablebody"/>
              <w:autoSpaceDE w:val="0"/>
              <w:autoSpaceDN w:val="0"/>
              <w:adjustRightInd w:val="0"/>
            </w:pPr>
            <w:r w:rsidRPr="00E956F7">
              <w:rPr>
                <w:szCs w:val="24"/>
              </w:rPr>
              <w:t>diameter</w:t>
            </w:r>
          </w:p>
        </w:tc>
        <w:tc>
          <w:tcPr>
            <w:tcW w:w="1538" w:type="dxa"/>
            <w:tcBorders>
              <w:top w:val="single" w:sz="12" w:space="0" w:color="000000"/>
            </w:tcBorders>
          </w:tcPr>
          <w:p w14:paraId="5607C240" w14:textId="48856F6F" w:rsidR="001332BD" w:rsidRPr="00E956F7" w:rsidRDefault="001332BD" w:rsidP="00842658">
            <w:pPr>
              <w:pStyle w:val="Tablebody"/>
              <w:autoSpaceDE w:val="0"/>
              <w:autoSpaceDN w:val="0"/>
              <w:adjustRightInd w:val="0"/>
            </w:pPr>
            <w:r w:rsidRPr="00E956F7">
              <w:rPr>
                <w:szCs w:val="24"/>
              </w:rPr>
              <w:t>Floating point</w:t>
            </w:r>
          </w:p>
        </w:tc>
        <w:tc>
          <w:tcPr>
            <w:tcW w:w="1612" w:type="dxa"/>
            <w:tcBorders>
              <w:top w:val="single" w:sz="12" w:space="0" w:color="000000"/>
            </w:tcBorders>
          </w:tcPr>
          <w:p w14:paraId="02B3F80E" w14:textId="742AE795" w:rsidR="001332BD" w:rsidRPr="00E956F7" w:rsidRDefault="001332BD" w:rsidP="00842658">
            <w:pPr>
              <w:pStyle w:val="Tablebody"/>
              <w:autoSpaceDE w:val="0"/>
              <w:autoSpaceDN w:val="0"/>
              <w:adjustRightInd w:val="0"/>
            </w:pPr>
            <w:r w:rsidRPr="00E956F7">
              <w:rPr>
                <w:szCs w:val="24"/>
              </w:rPr>
              <w:t>&gt; 0.0</w:t>
            </w:r>
          </w:p>
        </w:tc>
        <w:tc>
          <w:tcPr>
            <w:tcW w:w="1352" w:type="dxa"/>
            <w:tcBorders>
              <w:top w:val="single" w:sz="12" w:space="0" w:color="000000"/>
            </w:tcBorders>
          </w:tcPr>
          <w:p w14:paraId="4D3FECA7" w14:textId="182EE8DC" w:rsidR="001332BD" w:rsidRPr="00E956F7" w:rsidRDefault="001332BD" w:rsidP="00842658">
            <w:pPr>
              <w:pStyle w:val="Tablebody"/>
              <w:autoSpaceDE w:val="0"/>
              <w:autoSpaceDN w:val="0"/>
              <w:adjustRightInd w:val="0"/>
            </w:pPr>
            <w:r w:rsidRPr="00E956F7">
              <w:rPr>
                <w:szCs w:val="24"/>
              </w:rPr>
              <w:t>Optional</w:t>
            </w:r>
          </w:p>
        </w:tc>
        <w:tc>
          <w:tcPr>
            <w:tcW w:w="2492" w:type="dxa"/>
            <w:tcBorders>
              <w:top w:val="single" w:sz="12" w:space="0" w:color="000000"/>
            </w:tcBorders>
          </w:tcPr>
          <w:p w14:paraId="2866AC05" w14:textId="151352A9" w:rsidR="001332BD" w:rsidRPr="00E956F7" w:rsidRDefault="001332BD" w:rsidP="00842658">
            <w:pPr>
              <w:pStyle w:val="Tablebody"/>
              <w:autoSpaceDE w:val="0"/>
              <w:autoSpaceDN w:val="0"/>
              <w:adjustRightInd w:val="0"/>
            </w:pPr>
            <w:r w:rsidRPr="00E956F7">
              <w:rPr>
                <w:szCs w:val="24"/>
              </w:rPr>
              <w:t>-</w:t>
            </w:r>
          </w:p>
        </w:tc>
      </w:tr>
      <w:tr w:rsidR="001332BD" w:rsidRPr="00E956F7" w14:paraId="333664A6" w14:textId="77777777" w:rsidTr="005B271E">
        <w:tc>
          <w:tcPr>
            <w:tcW w:w="1526" w:type="dxa"/>
          </w:tcPr>
          <w:p w14:paraId="4D51809C" w14:textId="4C1FD5BE" w:rsidR="001332BD" w:rsidRPr="00E956F7" w:rsidRDefault="001332BD" w:rsidP="00842658">
            <w:pPr>
              <w:pStyle w:val="Tablebody"/>
              <w:autoSpaceDE w:val="0"/>
              <w:autoSpaceDN w:val="0"/>
              <w:adjustRightInd w:val="0"/>
            </w:pPr>
            <w:r w:rsidRPr="00E956F7">
              <w:rPr>
                <w:szCs w:val="24"/>
              </w:rPr>
              <w:t>height</w:t>
            </w:r>
          </w:p>
        </w:tc>
        <w:tc>
          <w:tcPr>
            <w:tcW w:w="1538" w:type="dxa"/>
          </w:tcPr>
          <w:p w14:paraId="4ABFB08C" w14:textId="7733CF35"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36E4B677" w14:textId="147529DD" w:rsidR="001332BD" w:rsidRPr="00E956F7" w:rsidRDefault="001332BD" w:rsidP="00842658">
            <w:pPr>
              <w:pStyle w:val="Tablebody"/>
              <w:autoSpaceDE w:val="0"/>
              <w:autoSpaceDN w:val="0"/>
              <w:adjustRightInd w:val="0"/>
            </w:pPr>
            <w:r w:rsidRPr="00E956F7">
              <w:rPr>
                <w:szCs w:val="24"/>
              </w:rPr>
              <w:t>&gt; 0.0</w:t>
            </w:r>
          </w:p>
        </w:tc>
        <w:tc>
          <w:tcPr>
            <w:tcW w:w="1352" w:type="dxa"/>
          </w:tcPr>
          <w:p w14:paraId="7F38B144" w14:textId="6CD629CB" w:rsidR="001332BD" w:rsidRPr="00E956F7" w:rsidRDefault="001332BD" w:rsidP="00842658">
            <w:pPr>
              <w:pStyle w:val="Tablebody"/>
              <w:autoSpaceDE w:val="0"/>
              <w:autoSpaceDN w:val="0"/>
              <w:adjustRightInd w:val="0"/>
            </w:pPr>
            <w:r w:rsidRPr="00E956F7">
              <w:rPr>
                <w:szCs w:val="24"/>
              </w:rPr>
              <w:t>Optional</w:t>
            </w:r>
          </w:p>
        </w:tc>
        <w:tc>
          <w:tcPr>
            <w:tcW w:w="2492" w:type="dxa"/>
          </w:tcPr>
          <w:p w14:paraId="3CF58D31" w14:textId="58538C06" w:rsidR="001332BD" w:rsidRPr="00E956F7" w:rsidRDefault="001332BD" w:rsidP="00842658">
            <w:pPr>
              <w:pStyle w:val="Tablebody"/>
              <w:autoSpaceDE w:val="0"/>
              <w:autoSpaceDN w:val="0"/>
              <w:adjustRightInd w:val="0"/>
            </w:pPr>
            <w:r w:rsidRPr="00E956F7">
              <w:rPr>
                <w:szCs w:val="24"/>
              </w:rPr>
              <w:t>-</w:t>
            </w:r>
          </w:p>
        </w:tc>
      </w:tr>
      <w:tr w:rsidR="001332BD" w:rsidRPr="00E956F7" w14:paraId="0380A5E9" w14:textId="77777777" w:rsidTr="005B271E">
        <w:tc>
          <w:tcPr>
            <w:tcW w:w="1526" w:type="dxa"/>
          </w:tcPr>
          <w:p w14:paraId="48BFF199" w14:textId="3D3C8DC8" w:rsidR="001332BD" w:rsidRPr="00E956F7" w:rsidRDefault="001332BD" w:rsidP="00842658">
            <w:pPr>
              <w:pStyle w:val="Tablebody"/>
              <w:autoSpaceDE w:val="0"/>
              <w:autoSpaceDN w:val="0"/>
              <w:adjustRightInd w:val="0"/>
              <w:rPr>
                <w:rFonts w:cs="Calibri"/>
                <w:lang w:eastAsia="zh-CN"/>
              </w:rPr>
            </w:pPr>
            <w:r w:rsidRPr="00E956F7">
              <w:rPr>
                <w:szCs w:val="24"/>
              </w:rPr>
              <w:t>torque</w:t>
            </w:r>
          </w:p>
        </w:tc>
        <w:tc>
          <w:tcPr>
            <w:tcW w:w="1538" w:type="dxa"/>
          </w:tcPr>
          <w:p w14:paraId="06A44464" w14:textId="422E54CE"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66E06094" w14:textId="526BA807" w:rsidR="001332BD" w:rsidRPr="00E956F7" w:rsidRDefault="001332BD" w:rsidP="00842658">
            <w:pPr>
              <w:pStyle w:val="Tablebody"/>
              <w:autoSpaceDE w:val="0"/>
              <w:autoSpaceDN w:val="0"/>
              <w:adjustRightInd w:val="0"/>
            </w:pPr>
            <w:r w:rsidRPr="00E956F7">
              <w:rPr>
                <w:szCs w:val="24"/>
              </w:rPr>
              <w:t>&gt; 0.0</w:t>
            </w:r>
          </w:p>
        </w:tc>
        <w:tc>
          <w:tcPr>
            <w:tcW w:w="1352" w:type="dxa"/>
          </w:tcPr>
          <w:p w14:paraId="48E60D12" w14:textId="32B810C0" w:rsidR="001332BD" w:rsidRPr="00E956F7" w:rsidRDefault="001332BD" w:rsidP="00842658">
            <w:pPr>
              <w:pStyle w:val="Tablebody"/>
              <w:autoSpaceDE w:val="0"/>
              <w:autoSpaceDN w:val="0"/>
              <w:adjustRightInd w:val="0"/>
            </w:pPr>
            <w:r w:rsidRPr="00E956F7">
              <w:rPr>
                <w:szCs w:val="24"/>
              </w:rPr>
              <w:t>Optional</w:t>
            </w:r>
          </w:p>
        </w:tc>
        <w:tc>
          <w:tcPr>
            <w:tcW w:w="2492" w:type="dxa"/>
          </w:tcPr>
          <w:p w14:paraId="3C903651" w14:textId="5F1EF838" w:rsidR="001332BD" w:rsidRPr="00E956F7" w:rsidRDefault="001332BD" w:rsidP="00842658">
            <w:pPr>
              <w:pStyle w:val="Tablebody"/>
              <w:autoSpaceDE w:val="0"/>
              <w:autoSpaceDN w:val="0"/>
              <w:adjustRightInd w:val="0"/>
            </w:pPr>
            <w:r w:rsidRPr="00E956F7">
              <w:rPr>
                <w:szCs w:val="24"/>
              </w:rPr>
              <w:t>-</w:t>
            </w:r>
          </w:p>
        </w:tc>
      </w:tr>
      <w:tr w:rsidR="001332BD" w:rsidRPr="00E956F7" w14:paraId="24AC5806" w14:textId="77777777" w:rsidTr="005B271E">
        <w:tc>
          <w:tcPr>
            <w:tcW w:w="1526" w:type="dxa"/>
          </w:tcPr>
          <w:p w14:paraId="79697F02" w14:textId="2D8ADB55" w:rsidR="001332BD" w:rsidRPr="00E956F7" w:rsidRDefault="001332BD" w:rsidP="00842658">
            <w:pPr>
              <w:pStyle w:val="Tablebody"/>
              <w:autoSpaceDE w:val="0"/>
              <w:autoSpaceDN w:val="0"/>
              <w:adjustRightInd w:val="0"/>
              <w:rPr>
                <w:rFonts w:cs="Calibri"/>
                <w:lang w:eastAsia="zh-CN"/>
              </w:rPr>
            </w:pPr>
            <w:r w:rsidRPr="00E956F7">
              <w:rPr>
                <w:szCs w:val="24"/>
              </w:rPr>
              <w:t>angle</w:t>
            </w:r>
          </w:p>
        </w:tc>
        <w:tc>
          <w:tcPr>
            <w:tcW w:w="1538" w:type="dxa"/>
          </w:tcPr>
          <w:p w14:paraId="5F3A65BD" w14:textId="57EA9C94"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5E5DE0CB" w14:textId="08A7761C" w:rsidR="001332BD" w:rsidRPr="00E956F7" w:rsidRDefault="001332BD" w:rsidP="00842658">
            <w:pPr>
              <w:pStyle w:val="Tablebody"/>
              <w:autoSpaceDE w:val="0"/>
              <w:autoSpaceDN w:val="0"/>
              <w:adjustRightInd w:val="0"/>
            </w:pPr>
            <w:r w:rsidRPr="00E956F7">
              <w:rPr>
                <w:szCs w:val="24"/>
              </w:rPr>
              <w:t>&gt; 0.0</w:t>
            </w:r>
          </w:p>
        </w:tc>
        <w:tc>
          <w:tcPr>
            <w:tcW w:w="1352" w:type="dxa"/>
          </w:tcPr>
          <w:p w14:paraId="5285C37B" w14:textId="3B4D8BBE" w:rsidR="001332BD" w:rsidRPr="00E956F7" w:rsidRDefault="001332BD" w:rsidP="00842658">
            <w:pPr>
              <w:pStyle w:val="Tablebody"/>
              <w:autoSpaceDE w:val="0"/>
              <w:autoSpaceDN w:val="0"/>
              <w:adjustRightInd w:val="0"/>
            </w:pPr>
            <w:r w:rsidRPr="00E956F7">
              <w:rPr>
                <w:szCs w:val="24"/>
              </w:rPr>
              <w:t>Optional</w:t>
            </w:r>
          </w:p>
        </w:tc>
        <w:tc>
          <w:tcPr>
            <w:tcW w:w="2492" w:type="dxa"/>
          </w:tcPr>
          <w:p w14:paraId="70A9298F" w14:textId="3F89F404" w:rsidR="001332BD" w:rsidRPr="00E956F7" w:rsidRDefault="001332BD" w:rsidP="00842658">
            <w:pPr>
              <w:pStyle w:val="Tablebody"/>
              <w:autoSpaceDE w:val="0"/>
              <w:autoSpaceDN w:val="0"/>
              <w:adjustRightInd w:val="0"/>
            </w:pPr>
            <w:r w:rsidRPr="00E956F7">
              <w:rPr>
                <w:szCs w:val="24"/>
              </w:rPr>
              <w:t>-</w:t>
            </w:r>
          </w:p>
        </w:tc>
      </w:tr>
      <w:tr w:rsidR="001332BD" w:rsidRPr="00E956F7" w14:paraId="0A2F9D88" w14:textId="77777777" w:rsidTr="005B271E">
        <w:tc>
          <w:tcPr>
            <w:tcW w:w="1526" w:type="dxa"/>
          </w:tcPr>
          <w:p w14:paraId="02B9A870" w14:textId="77973BD7" w:rsidR="001332BD" w:rsidRPr="00E956F7" w:rsidRDefault="001332BD" w:rsidP="00842658">
            <w:pPr>
              <w:pStyle w:val="Tablebody"/>
              <w:autoSpaceDE w:val="0"/>
              <w:autoSpaceDN w:val="0"/>
              <w:adjustRightInd w:val="0"/>
            </w:pPr>
            <w:r w:rsidRPr="00E956F7">
              <w:rPr>
                <w:szCs w:val="24"/>
              </w:rPr>
              <w:t>static_friction</w:t>
            </w:r>
          </w:p>
        </w:tc>
        <w:tc>
          <w:tcPr>
            <w:tcW w:w="1538" w:type="dxa"/>
          </w:tcPr>
          <w:p w14:paraId="277F8464" w14:textId="5821510C"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6206B08B" w14:textId="5EBB3E2D" w:rsidR="001332BD" w:rsidRPr="00E956F7" w:rsidRDefault="001332BD" w:rsidP="00842658">
            <w:pPr>
              <w:pStyle w:val="Tablebody"/>
              <w:autoSpaceDE w:val="0"/>
              <w:autoSpaceDN w:val="0"/>
              <w:adjustRightInd w:val="0"/>
            </w:pPr>
            <w:r w:rsidRPr="00E956F7">
              <w:rPr>
                <w:szCs w:val="24"/>
              </w:rPr>
              <w:t>&gt; 0.0</w:t>
            </w:r>
          </w:p>
        </w:tc>
        <w:tc>
          <w:tcPr>
            <w:tcW w:w="1352" w:type="dxa"/>
          </w:tcPr>
          <w:p w14:paraId="35AFA887" w14:textId="21155771" w:rsidR="001332BD" w:rsidRPr="00E956F7" w:rsidRDefault="001332BD" w:rsidP="00842658">
            <w:pPr>
              <w:pStyle w:val="Tablebody"/>
              <w:autoSpaceDE w:val="0"/>
              <w:autoSpaceDN w:val="0"/>
              <w:adjustRightInd w:val="0"/>
            </w:pPr>
            <w:r w:rsidRPr="00E956F7">
              <w:rPr>
                <w:szCs w:val="24"/>
              </w:rPr>
              <w:t>Optional</w:t>
            </w:r>
          </w:p>
        </w:tc>
        <w:tc>
          <w:tcPr>
            <w:tcW w:w="2492" w:type="dxa"/>
          </w:tcPr>
          <w:p w14:paraId="2EE10954" w14:textId="61B96759" w:rsidR="001332BD" w:rsidRPr="00E956F7" w:rsidRDefault="001332BD" w:rsidP="00842658">
            <w:pPr>
              <w:pStyle w:val="Tablebody"/>
              <w:autoSpaceDE w:val="0"/>
              <w:autoSpaceDN w:val="0"/>
              <w:adjustRightInd w:val="0"/>
            </w:pPr>
            <w:r w:rsidRPr="00E956F7">
              <w:rPr>
                <w:szCs w:val="24"/>
              </w:rPr>
              <w:t>-</w:t>
            </w:r>
          </w:p>
        </w:tc>
      </w:tr>
      <w:tr w:rsidR="001332BD" w:rsidRPr="00E956F7" w14:paraId="4658DCE3" w14:textId="77777777" w:rsidTr="005B271E">
        <w:tc>
          <w:tcPr>
            <w:tcW w:w="1526" w:type="dxa"/>
          </w:tcPr>
          <w:p w14:paraId="5FBB1EDB" w14:textId="24E01008" w:rsidR="001332BD" w:rsidRPr="00E956F7" w:rsidRDefault="001332BD" w:rsidP="00842658">
            <w:pPr>
              <w:pStyle w:val="Tablebody"/>
              <w:autoSpaceDE w:val="0"/>
              <w:autoSpaceDN w:val="0"/>
              <w:adjustRightInd w:val="0"/>
              <w:rPr>
                <w:rFonts w:cs="Calibri"/>
                <w:lang w:eastAsia="zh-CN"/>
              </w:rPr>
            </w:pPr>
            <w:r w:rsidRPr="00E956F7">
              <w:rPr>
                <w:szCs w:val="24"/>
              </w:rPr>
              <w:t>kinetic_friction</w:t>
            </w:r>
          </w:p>
        </w:tc>
        <w:tc>
          <w:tcPr>
            <w:tcW w:w="1538" w:type="dxa"/>
          </w:tcPr>
          <w:p w14:paraId="289B9718" w14:textId="2B415D40" w:rsidR="001332BD" w:rsidRPr="00E956F7" w:rsidRDefault="001332BD" w:rsidP="00842658">
            <w:pPr>
              <w:pStyle w:val="Tablebody"/>
              <w:autoSpaceDE w:val="0"/>
              <w:autoSpaceDN w:val="0"/>
              <w:adjustRightInd w:val="0"/>
            </w:pPr>
            <w:r w:rsidRPr="00E956F7">
              <w:rPr>
                <w:szCs w:val="24"/>
              </w:rPr>
              <w:t>Floating point</w:t>
            </w:r>
          </w:p>
        </w:tc>
        <w:tc>
          <w:tcPr>
            <w:tcW w:w="1612" w:type="dxa"/>
          </w:tcPr>
          <w:p w14:paraId="74003DE5" w14:textId="6119F661" w:rsidR="001332BD" w:rsidRPr="00E956F7" w:rsidRDefault="001332BD" w:rsidP="00842658">
            <w:pPr>
              <w:pStyle w:val="Tablebody"/>
              <w:autoSpaceDE w:val="0"/>
              <w:autoSpaceDN w:val="0"/>
              <w:adjustRightInd w:val="0"/>
            </w:pPr>
            <w:r w:rsidRPr="00E956F7">
              <w:rPr>
                <w:szCs w:val="24"/>
              </w:rPr>
              <w:t>&gt; 0.0</w:t>
            </w:r>
          </w:p>
        </w:tc>
        <w:tc>
          <w:tcPr>
            <w:tcW w:w="1352" w:type="dxa"/>
          </w:tcPr>
          <w:p w14:paraId="485373A6" w14:textId="5886F083" w:rsidR="001332BD" w:rsidRPr="00E956F7" w:rsidRDefault="001332BD" w:rsidP="00842658">
            <w:pPr>
              <w:pStyle w:val="Tablebody"/>
              <w:autoSpaceDE w:val="0"/>
              <w:autoSpaceDN w:val="0"/>
              <w:adjustRightInd w:val="0"/>
            </w:pPr>
            <w:r w:rsidRPr="00E956F7">
              <w:rPr>
                <w:szCs w:val="24"/>
              </w:rPr>
              <w:t>Optional</w:t>
            </w:r>
          </w:p>
        </w:tc>
        <w:tc>
          <w:tcPr>
            <w:tcW w:w="2492" w:type="dxa"/>
          </w:tcPr>
          <w:p w14:paraId="44889214" w14:textId="669B176B" w:rsidR="001332BD" w:rsidRPr="00E956F7" w:rsidRDefault="001332BD" w:rsidP="00842658">
            <w:pPr>
              <w:pStyle w:val="Tablebody"/>
              <w:autoSpaceDE w:val="0"/>
              <w:autoSpaceDN w:val="0"/>
              <w:adjustRightInd w:val="0"/>
            </w:pPr>
            <w:r w:rsidRPr="00E956F7">
              <w:rPr>
                <w:szCs w:val="24"/>
              </w:rPr>
              <w:t>-</w:t>
            </w:r>
          </w:p>
        </w:tc>
      </w:tr>
      <w:tr w:rsidR="001332BD" w:rsidRPr="00E956F7" w14:paraId="5C53D910" w14:textId="77777777" w:rsidTr="005B271E">
        <w:tc>
          <w:tcPr>
            <w:tcW w:w="1526" w:type="dxa"/>
          </w:tcPr>
          <w:p w14:paraId="5A1EBF37" w14:textId="0CD30190" w:rsidR="001332BD" w:rsidRPr="00E956F7" w:rsidRDefault="001332BD" w:rsidP="00842658">
            <w:pPr>
              <w:pStyle w:val="Tablebody"/>
              <w:autoSpaceDE w:val="0"/>
              <w:autoSpaceDN w:val="0"/>
              <w:adjustRightInd w:val="0"/>
            </w:pPr>
            <w:r w:rsidRPr="00E956F7">
              <w:rPr>
                <w:szCs w:val="24"/>
              </w:rPr>
              <w:t>clipped_to</w:t>
            </w:r>
          </w:p>
        </w:tc>
        <w:tc>
          <w:tcPr>
            <w:tcW w:w="1538" w:type="dxa"/>
          </w:tcPr>
          <w:p w14:paraId="689A7725" w14:textId="243B79CC" w:rsidR="001332BD" w:rsidRPr="00E956F7" w:rsidRDefault="001332BD" w:rsidP="00842658">
            <w:pPr>
              <w:pStyle w:val="Tablebody"/>
              <w:autoSpaceDE w:val="0"/>
              <w:autoSpaceDN w:val="0"/>
              <w:adjustRightInd w:val="0"/>
            </w:pPr>
            <w:r w:rsidRPr="00E956F7">
              <w:rPr>
                <w:szCs w:val="24"/>
              </w:rPr>
              <w:t>Integer</w:t>
            </w:r>
          </w:p>
        </w:tc>
        <w:tc>
          <w:tcPr>
            <w:tcW w:w="1612" w:type="dxa"/>
          </w:tcPr>
          <w:p w14:paraId="08D9C24D" w14:textId="1CAC3EBF" w:rsidR="001332BD" w:rsidRPr="00E956F7" w:rsidRDefault="001332BD" w:rsidP="00842658">
            <w:pPr>
              <w:pStyle w:val="Tablebody"/>
              <w:autoSpaceDE w:val="0"/>
              <w:autoSpaceDN w:val="0"/>
              <w:adjustRightInd w:val="0"/>
            </w:pPr>
            <w:r w:rsidRPr="00E956F7">
              <w:rPr>
                <w:szCs w:val="24"/>
              </w:rPr>
              <w:t>&gt; 0</w:t>
            </w:r>
          </w:p>
        </w:tc>
        <w:tc>
          <w:tcPr>
            <w:tcW w:w="1352" w:type="dxa"/>
          </w:tcPr>
          <w:p w14:paraId="24FFC11E" w14:textId="7894EB40" w:rsidR="001332BD" w:rsidRPr="00E956F7" w:rsidRDefault="001332BD" w:rsidP="00842658">
            <w:pPr>
              <w:pStyle w:val="Tablebody"/>
              <w:autoSpaceDE w:val="0"/>
              <w:autoSpaceDN w:val="0"/>
              <w:adjustRightInd w:val="0"/>
            </w:pPr>
            <w:r w:rsidRPr="00E956F7">
              <w:rPr>
                <w:szCs w:val="24"/>
              </w:rPr>
              <w:t>Optional</w:t>
            </w:r>
          </w:p>
        </w:tc>
        <w:tc>
          <w:tcPr>
            <w:tcW w:w="2492" w:type="dxa"/>
          </w:tcPr>
          <w:p w14:paraId="02A057C5" w14:textId="54A0A14D" w:rsidR="001332BD" w:rsidRPr="00E956F7" w:rsidRDefault="001332BD" w:rsidP="00842658">
            <w:pPr>
              <w:pStyle w:val="Tablebody"/>
              <w:autoSpaceDE w:val="0"/>
              <w:autoSpaceDN w:val="0"/>
              <w:adjustRightInd w:val="0"/>
            </w:pPr>
            <w:r w:rsidRPr="00E956F7">
              <w:rPr>
                <w:szCs w:val="24"/>
              </w:rPr>
              <w:t>-</w:t>
            </w:r>
          </w:p>
        </w:tc>
      </w:tr>
      <w:tr w:rsidR="001332BD" w:rsidRPr="00E956F7" w14:paraId="3FE011BB" w14:textId="77777777" w:rsidTr="005B271E">
        <w:tc>
          <w:tcPr>
            <w:tcW w:w="1526" w:type="dxa"/>
          </w:tcPr>
          <w:p w14:paraId="17BB1302" w14:textId="0786FD45" w:rsidR="001332BD" w:rsidRPr="00E956F7" w:rsidRDefault="001332BD" w:rsidP="00842658">
            <w:pPr>
              <w:pStyle w:val="Tablebody"/>
              <w:autoSpaceDE w:val="0"/>
              <w:autoSpaceDN w:val="0"/>
              <w:adjustRightInd w:val="0"/>
            </w:pPr>
            <w:r w:rsidRPr="00E956F7">
              <w:rPr>
                <w:szCs w:val="24"/>
              </w:rPr>
              <w:t>fixed_to</w:t>
            </w:r>
          </w:p>
        </w:tc>
        <w:tc>
          <w:tcPr>
            <w:tcW w:w="1538" w:type="dxa"/>
          </w:tcPr>
          <w:p w14:paraId="7ED4F62F" w14:textId="6AA4492F" w:rsidR="001332BD" w:rsidRPr="00E956F7" w:rsidRDefault="001332BD" w:rsidP="00842658">
            <w:pPr>
              <w:pStyle w:val="Tablebody"/>
              <w:autoSpaceDE w:val="0"/>
              <w:autoSpaceDN w:val="0"/>
              <w:adjustRightInd w:val="0"/>
            </w:pPr>
            <w:r w:rsidRPr="00E956F7">
              <w:rPr>
                <w:szCs w:val="24"/>
              </w:rPr>
              <w:t>Integer</w:t>
            </w:r>
          </w:p>
        </w:tc>
        <w:tc>
          <w:tcPr>
            <w:tcW w:w="1612" w:type="dxa"/>
          </w:tcPr>
          <w:p w14:paraId="4AF56DB2" w14:textId="09F23F47" w:rsidR="001332BD" w:rsidRPr="00E956F7" w:rsidRDefault="001332BD" w:rsidP="00842658">
            <w:pPr>
              <w:pStyle w:val="Tablebody"/>
              <w:autoSpaceDE w:val="0"/>
              <w:autoSpaceDN w:val="0"/>
              <w:adjustRightInd w:val="0"/>
            </w:pPr>
            <w:r w:rsidRPr="00E956F7">
              <w:rPr>
                <w:szCs w:val="24"/>
              </w:rPr>
              <w:t>&gt; 0</w:t>
            </w:r>
          </w:p>
        </w:tc>
        <w:tc>
          <w:tcPr>
            <w:tcW w:w="1352" w:type="dxa"/>
          </w:tcPr>
          <w:p w14:paraId="447E32FC" w14:textId="4B164888" w:rsidR="001332BD" w:rsidRPr="00E956F7" w:rsidRDefault="001332BD" w:rsidP="00842658">
            <w:pPr>
              <w:pStyle w:val="Tablebody"/>
              <w:autoSpaceDE w:val="0"/>
              <w:autoSpaceDN w:val="0"/>
              <w:adjustRightInd w:val="0"/>
            </w:pPr>
            <w:r w:rsidRPr="00E956F7">
              <w:rPr>
                <w:szCs w:val="24"/>
              </w:rPr>
              <w:t>Optional</w:t>
            </w:r>
          </w:p>
        </w:tc>
        <w:tc>
          <w:tcPr>
            <w:tcW w:w="2492" w:type="dxa"/>
          </w:tcPr>
          <w:p w14:paraId="3876C7E9" w14:textId="089AED9B" w:rsidR="001332BD" w:rsidRPr="00E956F7" w:rsidRDefault="001332BD" w:rsidP="00842658">
            <w:pPr>
              <w:pStyle w:val="Tablebody"/>
              <w:autoSpaceDE w:val="0"/>
              <w:autoSpaceDN w:val="0"/>
              <w:adjustRightInd w:val="0"/>
            </w:pPr>
            <w:r w:rsidRPr="00E956F7">
              <w:rPr>
                <w:szCs w:val="24"/>
              </w:rPr>
              <w:t>-</w:t>
            </w:r>
          </w:p>
        </w:tc>
      </w:tr>
      <w:tr w:rsidR="001332BD" w:rsidRPr="00E956F7" w14:paraId="3D23CFFE" w14:textId="77777777" w:rsidTr="005B271E">
        <w:tc>
          <w:tcPr>
            <w:tcW w:w="1526" w:type="dxa"/>
          </w:tcPr>
          <w:p w14:paraId="121515D8" w14:textId="7FD2E8BB" w:rsidR="001332BD" w:rsidRPr="00E956F7" w:rsidRDefault="001332BD" w:rsidP="00842658">
            <w:pPr>
              <w:pStyle w:val="Tablebody"/>
              <w:autoSpaceDE w:val="0"/>
              <w:autoSpaceDN w:val="0"/>
              <w:adjustRightInd w:val="0"/>
              <w:rPr>
                <w:rFonts w:cs="Calibri"/>
                <w:lang w:eastAsia="zh-CN"/>
              </w:rPr>
            </w:pPr>
            <w:r w:rsidRPr="00E956F7">
              <w:rPr>
                <w:szCs w:val="24"/>
              </w:rPr>
              <w:t>strength_property_class</w:t>
            </w:r>
          </w:p>
        </w:tc>
        <w:tc>
          <w:tcPr>
            <w:tcW w:w="1538" w:type="dxa"/>
          </w:tcPr>
          <w:p w14:paraId="4DF3A9F4" w14:textId="11BF41B5" w:rsidR="001332BD" w:rsidRPr="00E956F7" w:rsidRDefault="001332BD" w:rsidP="00842658">
            <w:pPr>
              <w:pStyle w:val="Tablebody"/>
              <w:autoSpaceDE w:val="0"/>
              <w:autoSpaceDN w:val="0"/>
              <w:adjustRightInd w:val="0"/>
            </w:pPr>
            <w:r w:rsidRPr="00E956F7">
              <w:rPr>
                <w:szCs w:val="24"/>
              </w:rPr>
              <w:t>Alphanumeric</w:t>
            </w:r>
          </w:p>
        </w:tc>
        <w:tc>
          <w:tcPr>
            <w:tcW w:w="1612" w:type="dxa"/>
          </w:tcPr>
          <w:p w14:paraId="17CBCF1C" w14:textId="0F145E74" w:rsidR="001332BD" w:rsidRPr="00E956F7" w:rsidRDefault="001332BD" w:rsidP="00842658">
            <w:pPr>
              <w:pStyle w:val="Tablebody"/>
              <w:autoSpaceDE w:val="0"/>
              <w:autoSpaceDN w:val="0"/>
              <w:adjustRightInd w:val="0"/>
            </w:pPr>
            <w:r w:rsidRPr="00E956F7">
              <w:rPr>
                <w:szCs w:val="24"/>
              </w:rPr>
              <w:t>Alphanumeric</w:t>
            </w:r>
          </w:p>
        </w:tc>
        <w:tc>
          <w:tcPr>
            <w:tcW w:w="1352" w:type="dxa"/>
          </w:tcPr>
          <w:p w14:paraId="00D51402" w14:textId="28A6934B" w:rsidR="001332BD" w:rsidRPr="00E956F7" w:rsidRDefault="001332BD" w:rsidP="00842658">
            <w:pPr>
              <w:pStyle w:val="Tablebody"/>
              <w:autoSpaceDE w:val="0"/>
              <w:autoSpaceDN w:val="0"/>
              <w:adjustRightInd w:val="0"/>
            </w:pPr>
            <w:r w:rsidRPr="00E956F7">
              <w:rPr>
                <w:szCs w:val="24"/>
              </w:rPr>
              <w:t>Optional</w:t>
            </w:r>
          </w:p>
        </w:tc>
        <w:tc>
          <w:tcPr>
            <w:tcW w:w="2492" w:type="dxa"/>
          </w:tcPr>
          <w:p w14:paraId="096D3200" w14:textId="1FA35407" w:rsidR="001332BD" w:rsidRPr="00E956F7" w:rsidRDefault="001332BD" w:rsidP="00842658">
            <w:pPr>
              <w:pStyle w:val="Tablebody"/>
              <w:autoSpaceDE w:val="0"/>
              <w:autoSpaceDN w:val="0"/>
              <w:adjustRightInd w:val="0"/>
            </w:pPr>
            <w:r w:rsidRPr="00E956F7">
              <w:rPr>
                <w:szCs w:val="24"/>
              </w:rPr>
              <w:t>-</w:t>
            </w:r>
          </w:p>
        </w:tc>
      </w:tr>
      <w:tr w:rsidR="001332BD" w:rsidRPr="00E956F7" w14:paraId="6C125FCF" w14:textId="77777777" w:rsidTr="005B271E">
        <w:tc>
          <w:tcPr>
            <w:tcW w:w="1526" w:type="dxa"/>
          </w:tcPr>
          <w:p w14:paraId="21EF05C6" w14:textId="029758B3" w:rsidR="001332BD" w:rsidRPr="00E956F7" w:rsidRDefault="001332BD" w:rsidP="00842658">
            <w:pPr>
              <w:pStyle w:val="Tablebody"/>
              <w:autoSpaceDE w:val="0"/>
              <w:autoSpaceDN w:val="0"/>
              <w:adjustRightInd w:val="0"/>
            </w:pPr>
            <w:r w:rsidRPr="00E956F7">
              <w:rPr>
                <w:szCs w:val="24"/>
              </w:rPr>
              <w:t>part_code</w:t>
            </w:r>
          </w:p>
        </w:tc>
        <w:tc>
          <w:tcPr>
            <w:tcW w:w="1538" w:type="dxa"/>
          </w:tcPr>
          <w:p w14:paraId="69BD4B74" w14:textId="4FF6017D" w:rsidR="001332BD" w:rsidRPr="00E956F7" w:rsidRDefault="001332BD" w:rsidP="00842658">
            <w:pPr>
              <w:pStyle w:val="Tablebody"/>
              <w:autoSpaceDE w:val="0"/>
              <w:autoSpaceDN w:val="0"/>
              <w:adjustRightInd w:val="0"/>
            </w:pPr>
            <w:r w:rsidRPr="00E956F7">
              <w:rPr>
                <w:szCs w:val="24"/>
              </w:rPr>
              <w:t>Alphanumeric</w:t>
            </w:r>
          </w:p>
        </w:tc>
        <w:tc>
          <w:tcPr>
            <w:tcW w:w="1612" w:type="dxa"/>
          </w:tcPr>
          <w:p w14:paraId="1E0488C5" w14:textId="0180BFC7" w:rsidR="001332BD" w:rsidRPr="00E956F7" w:rsidRDefault="001332BD" w:rsidP="00842658">
            <w:pPr>
              <w:pStyle w:val="Tablebody"/>
              <w:autoSpaceDE w:val="0"/>
              <w:autoSpaceDN w:val="0"/>
              <w:adjustRightInd w:val="0"/>
            </w:pPr>
            <w:r w:rsidRPr="00E956F7">
              <w:rPr>
                <w:szCs w:val="24"/>
              </w:rPr>
              <w:t>Alphanumeric</w:t>
            </w:r>
          </w:p>
        </w:tc>
        <w:tc>
          <w:tcPr>
            <w:tcW w:w="1352" w:type="dxa"/>
          </w:tcPr>
          <w:p w14:paraId="2EFFA910" w14:textId="4E8E517D" w:rsidR="001332BD" w:rsidRPr="00E956F7" w:rsidRDefault="001332BD" w:rsidP="00842658">
            <w:pPr>
              <w:pStyle w:val="Tablebody"/>
              <w:autoSpaceDE w:val="0"/>
              <w:autoSpaceDN w:val="0"/>
              <w:adjustRightInd w:val="0"/>
            </w:pPr>
            <w:r w:rsidRPr="00E956F7">
              <w:rPr>
                <w:szCs w:val="24"/>
              </w:rPr>
              <w:t>Optional</w:t>
            </w:r>
          </w:p>
        </w:tc>
        <w:tc>
          <w:tcPr>
            <w:tcW w:w="2492" w:type="dxa"/>
          </w:tcPr>
          <w:p w14:paraId="210586D5" w14:textId="5A3ABB7E" w:rsidR="001332BD" w:rsidRPr="00E956F7" w:rsidRDefault="001332BD" w:rsidP="00842658">
            <w:pPr>
              <w:pStyle w:val="Tablebody"/>
              <w:autoSpaceDE w:val="0"/>
              <w:autoSpaceDN w:val="0"/>
              <w:adjustRightInd w:val="0"/>
            </w:pPr>
            <w:r w:rsidRPr="00E956F7">
              <w:rPr>
                <w:szCs w:val="24"/>
              </w:rPr>
              <w:t>-</w:t>
            </w:r>
          </w:p>
        </w:tc>
      </w:tr>
    </w:tbl>
    <w:p w14:paraId="100F01B0" w14:textId="6A977D4E" w:rsidR="001332BD" w:rsidRPr="00E956F7" w:rsidRDefault="001332BD">
      <w:pPr>
        <w:pStyle w:val="BodyText"/>
        <w:autoSpaceDE w:val="0"/>
        <w:autoSpaceDN w:val="0"/>
        <w:adjustRightInd w:val="0"/>
        <w:rPr>
          <w:szCs w:val="24"/>
        </w:rPr>
      </w:pPr>
      <w:r w:rsidRPr="00E956F7">
        <w:rPr>
          <w:szCs w:val="24"/>
        </w:rPr>
        <w:t xml:space="preserve">These attributes have </w:t>
      </w:r>
      <w:ins w:id="3160" w:author="LUEJE Claudia" w:date="2023-06-26T17:59:00Z">
        <w:r w:rsidR="00B542C7">
          <w:rPr>
            <w:szCs w:val="24"/>
          </w:rPr>
          <w:t xml:space="preserve">the </w:t>
        </w:r>
      </w:ins>
      <w:r w:rsidRPr="00E956F7">
        <w:rPr>
          <w:szCs w:val="24"/>
        </w:rPr>
        <w:t>following semantics:</w:t>
      </w:r>
    </w:p>
    <w:p w14:paraId="2AC0823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1" w:author="LUEJE Claudia" w:date="2023-06-26T17:59:00Z">
        <w:r w:rsidRPr="00E956F7">
          <w:rPr>
            <w:szCs w:val="24"/>
          </w:rPr>
          <w:t>—</w:t>
        </w:r>
        <w:r w:rsidRPr="00E956F7">
          <w:rPr>
            <w:szCs w:val="24"/>
          </w:rPr>
          <w:tab/>
        </w:r>
      </w:ins>
      <w:r w:rsidRPr="00483F25">
        <w:rPr>
          <w:rStyle w:val="ISOCode"/>
        </w:rPr>
        <w:t>diameter</w:t>
      </w:r>
      <w:r w:rsidRPr="00E956F7">
        <w:rPr>
          <w:szCs w:val="24"/>
        </w:rPr>
        <w:t>: the diameter of the nut;</w:t>
      </w:r>
    </w:p>
    <w:p w14:paraId="3651856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2" w:author="LUEJE Claudia" w:date="2023-06-26T17:59:00Z">
        <w:r w:rsidRPr="00E956F7">
          <w:rPr>
            <w:szCs w:val="24"/>
          </w:rPr>
          <w:t>—</w:t>
        </w:r>
        <w:r w:rsidRPr="00E956F7">
          <w:rPr>
            <w:szCs w:val="24"/>
          </w:rPr>
          <w:tab/>
        </w:r>
      </w:ins>
      <w:r w:rsidRPr="00483F25">
        <w:rPr>
          <w:rStyle w:val="ISOCode"/>
        </w:rPr>
        <w:t>height</w:t>
      </w:r>
      <w:r w:rsidRPr="00E956F7">
        <w:rPr>
          <w:szCs w:val="24"/>
        </w:rPr>
        <w:t>: the height of the nut;</w:t>
      </w:r>
    </w:p>
    <w:p w14:paraId="70778413" w14:textId="75C607C0"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3" w:author="LUEJE Claudia" w:date="2023-06-26T17:59:00Z">
        <w:r w:rsidRPr="00E956F7">
          <w:rPr>
            <w:szCs w:val="24"/>
          </w:rPr>
          <w:t>—</w:t>
        </w:r>
        <w:r w:rsidRPr="00E956F7">
          <w:rPr>
            <w:szCs w:val="24"/>
          </w:rPr>
          <w:tab/>
        </w:r>
      </w:ins>
      <w:r w:rsidRPr="00483F25">
        <w:rPr>
          <w:rStyle w:val="ISOCode"/>
        </w:rPr>
        <w:t>torque</w:t>
      </w:r>
      <w:r w:rsidRPr="00E956F7">
        <w:rPr>
          <w:szCs w:val="24"/>
        </w:rPr>
        <w:t xml:space="preserve">: </w:t>
      </w:r>
      <w:r w:rsidR="00B542C7">
        <w:rPr>
          <w:szCs w:val="24"/>
        </w:rPr>
        <w:t>t</w:t>
      </w:r>
      <w:r w:rsidRPr="00E956F7">
        <w:rPr>
          <w:szCs w:val="24"/>
        </w:rPr>
        <w:t>he torque which should be applied when fastening the nut;</w:t>
      </w:r>
    </w:p>
    <w:p w14:paraId="3412CDEE" w14:textId="0D1DC230"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4" w:author="LUEJE Claudia" w:date="2023-06-26T17:59:00Z">
        <w:r w:rsidRPr="00E956F7">
          <w:rPr>
            <w:szCs w:val="24"/>
          </w:rPr>
          <w:t>—</w:t>
        </w:r>
        <w:r w:rsidRPr="00E956F7">
          <w:rPr>
            <w:szCs w:val="24"/>
          </w:rPr>
          <w:tab/>
        </w:r>
      </w:ins>
      <w:r w:rsidRPr="00483F25">
        <w:rPr>
          <w:rStyle w:val="ISOCode"/>
        </w:rPr>
        <w:t>angle</w:t>
      </w:r>
      <w:r w:rsidRPr="00E956F7">
        <w:rPr>
          <w:szCs w:val="24"/>
        </w:rPr>
        <w:t xml:space="preserve">: </w:t>
      </w:r>
      <w:r w:rsidR="00B542C7">
        <w:rPr>
          <w:szCs w:val="24"/>
        </w:rPr>
        <w:t>t</w:t>
      </w:r>
      <w:r w:rsidRPr="00E956F7">
        <w:rPr>
          <w:szCs w:val="24"/>
        </w:rPr>
        <w:t>he turning angle which should be applied when fastening the nut;</w:t>
      </w:r>
    </w:p>
    <w:p w14:paraId="5072F535" w14:textId="5A7AF75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5" w:author="LUEJE Claudia" w:date="2023-06-26T17:59:00Z">
        <w:r w:rsidRPr="00E956F7">
          <w:rPr>
            <w:szCs w:val="24"/>
          </w:rPr>
          <w:t>—</w:t>
        </w:r>
        <w:r w:rsidRPr="00E956F7">
          <w:rPr>
            <w:szCs w:val="24"/>
          </w:rPr>
          <w:tab/>
        </w:r>
      </w:ins>
      <w:r w:rsidRPr="00483F25">
        <w:rPr>
          <w:rStyle w:val="ISOCode"/>
        </w:rPr>
        <w:t>static_friction</w:t>
      </w:r>
      <w:r w:rsidRPr="00E956F7">
        <w:rPr>
          <w:szCs w:val="24"/>
        </w:rPr>
        <w:t xml:space="preserve">: </w:t>
      </w:r>
      <w:r w:rsidR="00B542C7">
        <w:rPr>
          <w:szCs w:val="24"/>
        </w:rPr>
        <w:t xml:space="preserve">the </w:t>
      </w:r>
      <w:r w:rsidRPr="00E956F7">
        <w:rPr>
          <w:szCs w:val="24"/>
        </w:rPr>
        <w:t xml:space="preserve">static friction between </w:t>
      </w:r>
      <w:ins w:id="3166" w:author="LUEJE Claudia" w:date="2023-06-26T17:59:00Z">
        <w:r w:rsidR="005B4991">
          <w:rPr>
            <w:szCs w:val="24"/>
          </w:rPr>
          <w:t xml:space="preserve">the </w:t>
        </w:r>
      </w:ins>
      <w:r w:rsidRPr="00E956F7">
        <w:rPr>
          <w:szCs w:val="24"/>
        </w:rPr>
        <w:t>nut and adjacent washer or part;</w:t>
      </w:r>
    </w:p>
    <w:p w14:paraId="6535D29C" w14:textId="30A3D53B"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7" w:author="LUEJE Claudia" w:date="2023-06-26T17:59:00Z">
        <w:r w:rsidRPr="00E956F7">
          <w:rPr>
            <w:szCs w:val="24"/>
          </w:rPr>
          <w:t>—</w:t>
        </w:r>
        <w:r w:rsidRPr="00E956F7">
          <w:rPr>
            <w:szCs w:val="24"/>
          </w:rPr>
          <w:tab/>
        </w:r>
      </w:ins>
      <w:r w:rsidRPr="00483F25">
        <w:rPr>
          <w:rStyle w:val="ISOCode"/>
        </w:rPr>
        <w:t>kinetic_friction</w:t>
      </w:r>
      <w:r w:rsidRPr="00E956F7">
        <w:rPr>
          <w:szCs w:val="24"/>
        </w:rPr>
        <w:t xml:space="preserve">: </w:t>
      </w:r>
      <w:r w:rsidR="00B542C7">
        <w:rPr>
          <w:szCs w:val="24"/>
        </w:rPr>
        <w:t>t</w:t>
      </w:r>
      <w:r w:rsidRPr="00E956F7">
        <w:rPr>
          <w:szCs w:val="24"/>
        </w:rPr>
        <w:t xml:space="preserve">he kinetic friction between </w:t>
      </w:r>
      <w:ins w:id="3168" w:author="LUEJE Claudia" w:date="2023-06-26T17:59:00Z">
        <w:r w:rsidR="005B4991">
          <w:rPr>
            <w:szCs w:val="24"/>
          </w:rPr>
          <w:t xml:space="preserve">the </w:t>
        </w:r>
      </w:ins>
      <w:r w:rsidRPr="00E956F7">
        <w:rPr>
          <w:szCs w:val="24"/>
        </w:rPr>
        <w:t>nut and adjacent washer or part;</w:t>
      </w:r>
    </w:p>
    <w:p w14:paraId="5CDD9B23" w14:textId="04BE834C"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69" w:author="LUEJE Claudia" w:date="2023-06-26T17:59:00Z">
        <w:r w:rsidRPr="00E956F7">
          <w:rPr>
            <w:szCs w:val="24"/>
          </w:rPr>
          <w:t>—</w:t>
        </w:r>
        <w:r w:rsidRPr="00E956F7">
          <w:rPr>
            <w:szCs w:val="24"/>
          </w:rPr>
          <w:tab/>
        </w:r>
      </w:ins>
      <w:r w:rsidRPr="00483F25">
        <w:rPr>
          <w:rStyle w:val="ISOCode"/>
        </w:rPr>
        <w:t>clipped_to</w:t>
      </w:r>
      <w:r w:rsidRPr="00E956F7">
        <w:rPr>
          <w:szCs w:val="24"/>
        </w:rPr>
        <w:t xml:space="preserve">: </w:t>
      </w:r>
      <w:r w:rsidR="00B542C7">
        <w:rPr>
          <w:szCs w:val="24"/>
        </w:rPr>
        <w:t>t</w:t>
      </w:r>
      <w:r w:rsidRPr="00E956F7">
        <w:rPr>
          <w:szCs w:val="24"/>
        </w:rPr>
        <w:t xml:space="preserve">he nut is fixed with a clip, or it is clinched, or it is a clip itself. It is clipped to the flange partner with this index (see </w:t>
      </w:r>
      <w:del w:id="3170" w:author="LUEJE Claudia" w:date="2023-06-26T17:59:00Z">
        <w:r w:rsidR="00FC68DB" w:rsidRPr="00F54804">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3171" w:author="LUEJE Claudia" w:date="2023-06-26T17:59:00Z">
        <w:r w:rsidRPr="00E956F7">
          <w:rPr>
            <w:rStyle w:val="citesec"/>
            <w:szCs w:val="24"/>
          </w:rPr>
          <w:t>7.4.2.2</w:t>
        </w:r>
        <w:r w:rsidRPr="00E956F7">
          <w:rPr>
            <w:szCs w:val="24"/>
          </w:rPr>
          <w:t>).</w:t>
        </w:r>
      </w:ins>
      <w:r w:rsidRPr="00E956F7">
        <w:rPr>
          <w:szCs w:val="24"/>
        </w:rPr>
        <w:t xml:space="preserve"> If </w:t>
      </w:r>
      <w:ins w:id="3172" w:author="LUEJE Claudia" w:date="2023-06-26T17:59:00Z">
        <w:r w:rsidR="00B542C7">
          <w:rPr>
            <w:szCs w:val="24"/>
          </w:rPr>
          <w:t xml:space="preserve">an </w:t>
        </w:r>
      </w:ins>
      <w:r w:rsidRPr="00E956F7">
        <w:rPr>
          <w:szCs w:val="24"/>
        </w:rPr>
        <w:t xml:space="preserve">attribute is missing, </w:t>
      </w:r>
      <w:ins w:id="3173" w:author="LUEJE Claudia" w:date="2023-06-26T17:59:00Z">
        <w:r w:rsidR="00B542C7">
          <w:rPr>
            <w:szCs w:val="24"/>
          </w:rPr>
          <w:t xml:space="preserve">the </w:t>
        </w:r>
      </w:ins>
      <w:r w:rsidRPr="00E956F7">
        <w:rPr>
          <w:szCs w:val="24"/>
        </w:rPr>
        <w:t xml:space="preserve">nut is not clipped. </w:t>
      </w:r>
      <w:ins w:id="3174" w:author="LUEJE Claudia" w:date="2023-06-26T17:59:00Z">
        <w:r w:rsidR="00B542C7">
          <w:rPr>
            <w:szCs w:val="24"/>
          </w:rPr>
          <w:t xml:space="preserve">The </w:t>
        </w:r>
      </w:ins>
      <w:r w:rsidR="00B542C7">
        <w:rPr>
          <w:szCs w:val="24"/>
        </w:rPr>
        <w:t>n</w:t>
      </w:r>
      <w:r w:rsidRPr="00E956F7">
        <w:rPr>
          <w:szCs w:val="24"/>
        </w:rPr>
        <w:t>ut and clip share a common part code, i.e. they are regarded to be one single part;</w:t>
      </w:r>
    </w:p>
    <w:p w14:paraId="3C958035" w14:textId="1BBFA120"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75" w:author="LUEJE Claudia" w:date="2023-06-26T17:59:00Z">
        <w:r w:rsidRPr="00E956F7">
          <w:rPr>
            <w:szCs w:val="24"/>
          </w:rPr>
          <w:t>—</w:t>
        </w:r>
        <w:r w:rsidRPr="00E956F7">
          <w:rPr>
            <w:szCs w:val="24"/>
          </w:rPr>
          <w:tab/>
        </w:r>
      </w:ins>
      <w:r w:rsidRPr="00483F25">
        <w:rPr>
          <w:rStyle w:val="ISOCode"/>
        </w:rPr>
        <w:t>fixed_to</w:t>
      </w:r>
      <w:r w:rsidRPr="00E956F7">
        <w:rPr>
          <w:szCs w:val="24"/>
        </w:rPr>
        <w:t xml:space="preserve">: </w:t>
      </w:r>
      <w:r w:rsidR="00B542C7">
        <w:rPr>
          <w:szCs w:val="24"/>
        </w:rPr>
        <w:t>t</w:t>
      </w:r>
      <w:r w:rsidRPr="00E956F7">
        <w:rPr>
          <w:szCs w:val="24"/>
        </w:rPr>
        <w:t xml:space="preserve">he nut is firmly fixed by welding or clinching to the flange partner with this index (see </w:t>
      </w:r>
      <w:del w:id="3176" w:author="LUEJE Claudia" w:date="2023-06-26T17:59:00Z">
        <w:r w:rsidR="00FC68DB" w:rsidRPr="005C2D94">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3177" w:author="LUEJE Claudia" w:date="2023-06-26T17:59:00Z">
        <w:r w:rsidRPr="00E956F7">
          <w:rPr>
            <w:rStyle w:val="citesec"/>
            <w:szCs w:val="24"/>
          </w:rPr>
          <w:t>7.4.2.2</w:t>
        </w:r>
        <w:r w:rsidRPr="00E956F7">
          <w:rPr>
            <w:szCs w:val="24"/>
          </w:rPr>
          <w:t>).</w:t>
        </w:r>
      </w:ins>
      <w:r w:rsidRPr="00E956F7">
        <w:rPr>
          <w:szCs w:val="24"/>
        </w:rPr>
        <w:t xml:space="preserve"> If </w:t>
      </w:r>
      <w:ins w:id="3178" w:author="LUEJE Claudia" w:date="2023-06-26T17:59:00Z">
        <w:r w:rsidR="00B542C7">
          <w:rPr>
            <w:szCs w:val="24"/>
          </w:rPr>
          <w:t xml:space="preserve">the </w:t>
        </w:r>
      </w:ins>
      <w:r w:rsidRPr="00E956F7">
        <w:rPr>
          <w:szCs w:val="24"/>
        </w:rPr>
        <w:t xml:space="preserve">attribute is missing, </w:t>
      </w:r>
      <w:ins w:id="3179" w:author="LUEJE Claudia" w:date="2023-06-26T17:59:00Z">
        <w:r w:rsidR="00B542C7">
          <w:rPr>
            <w:szCs w:val="24"/>
          </w:rPr>
          <w:t xml:space="preserve">the </w:t>
        </w:r>
      </w:ins>
      <w:r w:rsidRPr="00E956F7">
        <w:rPr>
          <w:szCs w:val="24"/>
        </w:rPr>
        <w:t>nut is not fixed;</w:t>
      </w:r>
    </w:p>
    <w:p w14:paraId="4E6439B6" w14:textId="42FA2F0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0" w:author="LUEJE Claudia" w:date="2023-06-26T17:59:00Z">
        <w:r w:rsidRPr="00E956F7">
          <w:rPr>
            <w:szCs w:val="24"/>
          </w:rPr>
          <w:t>—</w:t>
        </w:r>
        <w:r w:rsidRPr="00E956F7">
          <w:rPr>
            <w:szCs w:val="24"/>
          </w:rPr>
          <w:tab/>
        </w:r>
      </w:ins>
      <w:r w:rsidRPr="00483F25">
        <w:rPr>
          <w:rStyle w:val="ISOCode"/>
        </w:rPr>
        <w:t>strength_property_class</w:t>
      </w:r>
      <w:r w:rsidRPr="00E956F7">
        <w:rPr>
          <w:szCs w:val="24"/>
        </w:rPr>
        <w:t xml:space="preserve">: </w:t>
      </w:r>
      <w:r w:rsidR="00B542C7">
        <w:rPr>
          <w:szCs w:val="24"/>
        </w:rPr>
        <w:t>s</w:t>
      </w:r>
      <w:r w:rsidRPr="00E956F7">
        <w:rPr>
          <w:szCs w:val="24"/>
        </w:rPr>
        <w:t>trength according to applied standard within a unique part supplier or OEM;</w:t>
      </w:r>
    </w:p>
    <w:p w14:paraId="7606C764" w14:textId="6DAEEB0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1" w:author="LUEJE Claudia" w:date="2023-06-26T17:59:00Z">
        <w:r w:rsidRPr="00E956F7">
          <w:rPr>
            <w:szCs w:val="24"/>
          </w:rPr>
          <w:t>—</w:t>
        </w:r>
        <w:r w:rsidRPr="00E956F7">
          <w:rPr>
            <w:szCs w:val="24"/>
          </w:rPr>
          <w:tab/>
        </w:r>
      </w:ins>
      <w:r w:rsidRPr="00483F25">
        <w:rPr>
          <w:rStyle w:val="ISOCode"/>
        </w:rPr>
        <w:t>part_code</w:t>
      </w:r>
      <w:r w:rsidRPr="00E956F7">
        <w:rPr>
          <w:szCs w:val="24"/>
        </w:rPr>
        <w:t xml:space="preserve">: the part code of the nut, as used e.g. in a PDM system. </w:t>
      </w:r>
      <w:del w:id="3182" w:author="LUEJE Claudia" w:date="2023-06-26T17:59:00Z">
        <w:r w:rsidR="00FC68DB" w:rsidRPr="00F54804">
          <w:delText>Frequently, it may</w:delText>
        </w:r>
      </w:del>
      <w:ins w:id="3183" w:author="LUEJE Claudia" w:date="2023-06-26T17:59:00Z">
        <w:r w:rsidR="00B542C7">
          <w:rPr>
            <w:szCs w:val="24"/>
          </w:rPr>
          <w:t>I</w:t>
        </w:r>
        <w:r w:rsidRPr="00E956F7">
          <w:rPr>
            <w:szCs w:val="24"/>
          </w:rPr>
          <w:t xml:space="preserve">t </w:t>
        </w:r>
        <w:r w:rsidR="00B542C7">
          <w:rPr>
            <w:szCs w:val="24"/>
          </w:rPr>
          <w:t>can</w:t>
        </w:r>
      </w:ins>
      <w:r w:rsidRPr="00E956F7">
        <w:rPr>
          <w:szCs w:val="24"/>
        </w:rPr>
        <w:t xml:space="preserve"> be convenient to use the nut norm (according to ISO, EN, BSW, DIN</w:t>
      </w:r>
      <w:del w:id="3184" w:author="LUEJE Claudia" w:date="2023-06-26T17:59:00Z">
        <w:r w:rsidR="00FC68DB" w:rsidRPr="00F54804">
          <w:delText>, …)</w:delText>
        </w:r>
      </w:del>
      <w:ins w:id="3185" w:author="LUEJE Claudia" w:date="2023-06-26T17:59:00Z">
        <w:r w:rsidRPr="00E956F7">
          <w:rPr>
            <w:szCs w:val="24"/>
          </w:rPr>
          <w:t>)</w:t>
        </w:r>
      </w:ins>
      <w:r w:rsidRPr="00E956F7">
        <w:rPr>
          <w:szCs w:val="24"/>
        </w:rPr>
        <w:t xml:space="preserve"> as part code.</w:t>
      </w:r>
    </w:p>
    <w:p w14:paraId="7D1C4415" w14:textId="77777777" w:rsidR="001332BD" w:rsidRPr="00E956F7" w:rsidRDefault="001332BD">
      <w:pPr>
        <w:pStyle w:val="BodyText"/>
        <w:autoSpaceDE w:val="0"/>
        <w:autoSpaceDN w:val="0"/>
        <w:adjustRightInd w:val="0"/>
        <w:rPr>
          <w:szCs w:val="24"/>
        </w:rPr>
      </w:pPr>
      <w:r w:rsidRPr="00E956F7">
        <w:rPr>
          <w:szCs w:val="24"/>
        </w:rPr>
        <w:t xml:space="preserve">Usually nut </w:t>
      </w:r>
      <w:r w:rsidRPr="00483F25">
        <w:rPr>
          <w:rStyle w:val="ISOCode"/>
        </w:rPr>
        <w:t>fixed_to</w:t>
      </w:r>
      <w:r w:rsidRPr="00E956F7">
        <w:rPr>
          <w:szCs w:val="24"/>
        </w:rPr>
        <w:t xml:space="preserve"> prohibits nut </w:t>
      </w:r>
      <w:r w:rsidRPr="00483F25">
        <w:rPr>
          <w:rStyle w:val="ISOCode"/>
        </w:rPr>
        <w:t>clipped_to</w:t>
      </w:r>
      <w:r w:rsidRPr="00E956F7">
        <w:rPr>
          <w:szCs w:val="24"/>
        </w:rPr>
        <w:t xml:space="preserve"> and vice versa.</w:t>
      </w:r>
    </w:p>
    <w:p w14:paraId="406CC41A" w14:textId="77777777" w:rsidR="001332BD" w:rsidRPr="00E956F7" w:rsidRDefault="001332BD">
      <w:pPr>
        <w:pStyle w:val="BodyText"/>
        <w:autoSpaceDE w:val="0"/>
        <w:autoSpaceDN w:val="0"/>
        <w:adjustRightInd w:val="0"/>
        <w:rPr>
          <w:szCs w:val="24"/>
        </w:rPr>
      </w:pPr>
      <w:r w:rsidRPr="00E956F7">
        <w:rPr>
          <w:szCs w:val="24"/>
        </w:rPr>
        <w:t xml:space="preserve">Usually nut </w:t>
      </w:r>
      <w:r w:rsidRPr="00483F25">
        <w:rPr>
          <w:rStyle w:val="ISOCode"/>
        </w:rPr>
        <w:t>clipped_to</w:t>
      </w:r>
      <w:r w:rsidRPr="00E956F7">
        <w:rPr>
          <w:szCs w:val="24"/>
        </w:rPr>
        <w:t xml:space="preserve"> or </w:t>
      </w:r>
      <w:r w:rsidRPr="00483F25">
        <w:rPr>
          <w:rStyle w:val="ISOCode"/>
        </w:rPr>
        <w:t>fixed_to</w:t>
      </w:r>
      <w:r w:rsidRPr="00E956F7">
        <w:rPr>
          <w:szCs w:val="24"/>
        </w:rPr>
        <w:t xml:space="preserve"> prohibits bolt </w:t>
      </w:r>
      <w:r w:rsidRPr="00483F25">
        <w:rPr>
          <w:rStyle w:val="ISOCode"/>
        </w:rPr>
        <w:t>clipped_to</w:t>
      </w:r>
      <w:r w:rsidRPr="00E956F7">
        <w:rPr>
          <w:szCs w:val="24"/>
        </w:rPr>
        <w:t xml:space="preserve"> or </w:t>
      </w:r>
      <w:r w:rsidRPr="00483F25">
        <w:rPr>
          <w:rStyle w:val="ISOCode"/>
        </w:rPr>
        <w:t>fixed_to</w:t>
      </w:r>
      <w:r w:rsidRPr="00E956F7">
        <w:rPr>
          <w:szCs w:val="24"/>
        </w:rPr>
        <w:t xml:space="preserve"> and vice versa.</w:t>
      </w:r>
    </w:p>
    <w:p w14:paraId="27ABF7A2" w14:textId="77777777" w:rsidR="001332BD" w:rsidRPr="00E956F7" w:rsidRDefault="001332BD">
      <w:pPr>
        <w:pStyle w:val="BodyText"/>
        <w:autoSpaceDE w:val="0"/>
        <w:autoSpaceDN w:val="0"/>
        <w:adjustRightInd w:val="0"/>
        <w:rPr>
          <w:szCs w:val="24"/>
        </w:rPr>
      </w:pPr>
      <w:r w:rsidRPr="00E956F7">
        <w:rPr>
          <w:szCs w:val="24"/>
        </w:rPr>
        <w:t>There are other means of fixating nuts to sheets as well, such as punching or riveting.</w:t>
      </w:r>
    </w:p>
    <w:p w14:paraId="6A7C9EF3" w14:textId="77777777" w:rsidR="00FC68DB" w:rsidRDefault="001332BD" w:rsidP="00B202D2">
      <w:pPr>
        <w:keepNext/>
        <w:rPr>
          <w:del w:id="3186" w:author="LUEJE Claudia" w:date="2023-06-26T17:59:00Z"/>
        </w:rPr>
      </w:pPr>
      <w:r w:rsidRPr="00E956F7">
        <w:rPr>
          <w:szCs w:val="24"/>
        </w:rPr>
        <w:t xml:space="preserve">The element </w:t>
      </w:r>
      <w:r w:rsidRPr="00483F25">
        <w:rPr>
          <w:rStyle w:val="ISOCode"/>
        </w:rPr>
        <w:t>&lt;nut/&gt;</w:t>
      </w:r>
      <w:r w:rsidRPr="00E956F7">
        <w:rPr>
          <w:szCs w:val="24"/>
        </w:rPr>
        <w:t xml:space="preserve"> allows </w:t>
      </w:r>
      <w:ins w:id="3187" w:author="LUEJE Claudia" w:date="2023-06-26T17:59:00Z">
        <w:r w:rsidR="005B4991">
          <w:rPr>
            <w:szCs w:val="24"/>
          </w:rPr>
          <w:t xml:space="preserve">the </w:t>
        </w:r>
      </w:ins>
      <w:r w:rsidRPr="00E956F7">
        <w:rPr>
          <w:szCs w:val="24"/>
        </w:rPr>
        <w:t>following nested elements</w:t>
      </w:r>
      <w:del w:id="3188" w:author="LUEJE Claudia" w:date="2023-06-26T17:59:00Z">
        <w:r w:rsidR="00FC68DB" w:rsidRPr="00F54804">
          <w:delText>:</w:delText>
        </w:r>
      </w:del>
    </w:p>
    <w:p w14:paraId="0B47C1B2" w14:textId="49EABDE6" w:rsidR="001332BD" w:rsidRPr="00E956F7" w:rsidRDefault="005B4991">
      <w:pPr>
        <w:pStyle w:val="BodyText"/>
        <w:autoSpaceDE w:val="0"/>
        <w:autoSpaceDN w:val="0"/>
        <w:adjustRightInd w:val="0"/>
        <w:rPr>
          <w:ins w:id="3189" w:author="LUEJE Claudia" w:date="2023-06-26T17:59:00Z"/>
          <w:szCs w:val="24"/>
        </w:rPr>
      </w:pPr>
      <w:ins w:id="3190" w:author="LUEJE Claudia" w:date="2023-06-26T17:59:00Z">
        <w:r>
          <w:rPr>
            <w:szCs w:val="24"/>
          </w:rPr>
          <w:t xml:space="preserve"> shown in </w:t>
        </w:r>
      </w:ins>
      <w:bookmarkStart w:id="3191" w:name="_Toc110532403"/>
      <w:r w:rsidRPr="005B4991">
        <w:rPr>
          <w:rStyle w:val="citetbl"/>
        </w:rPr>
        <w:t xml:space="preserve">Table </w:t>
      </w:r>
      <w:del w:id="3192"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55</w:delText>
        </w:r>
        <w:r w:rsidR="00055698" w:rsidRPr="00F54804">
          <w:fldChar w:fldCharType="end"/>
        </w:r>
      </w:del>
      <w:ins w:id="3193" w:author="LUEJE Claudia" w:date="2023-06-26T17:59:00Z">
        <w:r w:rsidRPr="005B4991">
          <w:rPr>
            <w:rStyle w:val="citetbl"/>
          </w:rPr>
          <w:t>55</w:t>
        </w:r>
        <w:r w:rsidR="001332BD" w:rsidRPr="00E956F7">
          <w:rPr>
            <w:szCs w:val="24"/>
          </w:rPr>
          <w:t>:</w:t>
        </w:r>
      </w:ins>
    </w:p>
    <w:p w14:paraId="5ADE73D9" w14:textId="65B9649F" w:rsidR="001332BD" w:rsidRPr="00E956F7" w:rsidRDefault="006F39DE">
      <w:pPr>
        <w:pStyle w:val="Tabletitle"/>
        <w:autoSpaceDE w:val="0"/>
        <w:autoSpaceDN w:val="0"/>
        <w:adjustRightInd w:val="0"/>
        <w:outlineLvl w:val="0"/>
        <w:rPr>
          <w:szCs w:val="24"/>
        </w:rPr>
      </w:pPr>
      <w:ins w:id="3194" w:author="LUEJE Claudia" w:date="2023-06-26T17:59:00Z">
        <w:r w:rsidRPr="00E956F7">
          <w:rPr>
            <w:szCs w:val="24"/>
          </w:rPr>
          <w:t>Table </w:t>
        </w:r>
        <w:r w:rsidR="001332BD" w:rsidRPr="00E956F7">
          <w:rPr>
            <w:szCs w:val="24"/>
          </w:rPr>
          <w:t>55</w:t>
        </w:r>
      </w:ins>
      <w:r w:rsidR="00842658" w:rsidRPr="00E956F7">
        <w:rPr>
          <w:szCs w:val="24"/>
        </w:rPr>
        <w:t xml:space="preserve"> </w:t>
      </w:r>
      <w:r w:rsidR="001332BD" w:rsidRPr="00E956F7">
        <w:rPr>
          <w:szCs w:val="24"/>
        </w:rPr>
        <w:t xml:space="preserve">— Nested elements of element </w:t>
      </w:r>
      <w:r w:rsidR="001332BD" w:rsidRPr="00BD5750">
        <w:rPr>
          <w:rStyle w:val="ISOCode"/>
        </w:rPr>
        <w:t>&lt;nut/&gt;</w:t>
      </w:r>
      <w:bookmarkEnd w:id="3191"/>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2111"/>
        <w:gridCol w:w="2268"/>
        <w:gridCol w:w="1276"/>
        <w:gridCol w:w="2837"/>
      </w:tblGrid>
      <w:tr w:rsidR="001332BD" w:rsidRPr="00B62EE5" w14:paraId="66E16D9B" w14:textId="77777777" w:rsidTr="005B271E">
        <w:trPr>
          <w:tblHeader/>
          <w:jc w:val="center"/>
        </w:trPr>
        <w:tc>
          <w:tcPr>
            <w:tcW w:w="2111" w:type="dxa"/>
            <w:shd w:val="clear" w:color="auto" w:fill="F3F3F3"/>
            <w:vAlign w:val="bottom"/>
            <w:hideMark/>
          </w:tcPr>
          <w:p w14:paraId="18A917B3" w14:textId="6D46E02F"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Nested </w:t>
            </w:r>
            <w:r w:rsidR="005B4991" w:rsidRPr="00B62EE5">
              <w:rPr>
                <w:b/>
                <w:szCs w:val="24"/>
              </w:rPr>
              <w:t>e</w:t>
            </w:r>
            <w:r w:rsidRPr="00B62EE5">
              <w:rPr>
                <w:b/>
                <w:szCs w:val="24"/>
              </w:rPr>
              <w:t>lements</w:t>
            </w:r>
          </w:p>
        </w:tc>
        <w:tc>
          <w:tcPr>
            <w:tcW w:w="2268" w:type="dxa"/>
            <w:shd w:val="clear" w:color="auto" w:fill="F3F3F3"/>
            <w:vAlign w:val="bottom"/>
            <w:hideMark/>
          </w:tcPr>
          <w:p w14:paraId="29FEF429" w14:textId="2C2D86BA" w:rsidR="001332BD" w:rsidRPr="00B62EE5" w:rsidRDefault="001332BD" w:rsidP="00842658">
            <w:pPr>
              <w:pStyle w:val="Tableheader"/>
              <w:autoSpaceDE w:val="0"/>
              <w:autoSpaceDN w:val="0"/>
              <w:adjustRightInd w:val="0"/>
              <w:rPr>
                <w:rFonts w:cs="Calibri"/>
                <w:b/>
                <w:lang w:eastAsia="zh-CN"/>
              </w:rPr>
            </w:pPr>
            <w:r w:rsidRPr="00B62EE5">
              <w:rPr>
                <w:b/>
                <w:szCs w:val="24"/>
              </w:rPr>
              <w:t>Multiplicity</w:t>
            </w:r>
          </w:p>
        </w:tc>
        <w:tc>
          <w:tcPr>
            <w:tcW w:w="1276" w:type="dxa"/>
            <w:shd w:val="clear" w:color="auto" w:fill="F3F3F3"/>
            <w:vAlign w:val="bottom"/>
            <w:hideMark/>
          </w:tcPr>
          <w:p w14:paraId="34E9A355" w14:textId="4181DCD6"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837" w:type="dxa"/>
            <w:shd w:val="clear" w:color="auto" w:fill="F3F3F3"/>
            <w:vAlign w:val="bottom"/>
            <w:hideMark/>
          </w:tcPr>
          <w:p w14:paraId="022BD6F0" w14:textId="739FCBB3" w:rsidR="001332BD" w:rsidRPr="00B62EE5" w:rsidRDefault="001332BD" w:rsidP="00842658">
            <w:pPr>
              <w:pStyle w:val="Tableheader"/>
              <w:autoSpaceDE w:val="0"/>
              <w:autoSpaceDN w:val="0"/>
              <w:adjustRightInd w:val="0"/>
              <w:rPr>
                <w:rFonts w:cs="Calibri"/>
                <w:b/>
                <w:lang w:eastAsia="zh-CN"/>
              </w:rPr>
            </w:pPr>
            <w:r w:rsidRPr="00B62EE5">
              <w:rPr>
                <w:b/>
                <w:szCs w:val="24"/>
              </w:rPr>
              <w:t>Constraint</w:t>
            </w:r>
          </w:p>
        </w:tc>
      </w:tr>
      <w:tr w:rsidR="001332BD" w:rsidRPr="00E956F7" w14:paraId="6DE0F43E" w14:textId="77777777" w:rsidTr="005B271E">
        <w:trPr>
          <w:jc w:val="center"/>
        </w:trPr>
        <w:tc>
          <w:tcPr>
            <w:tcW w:w="2111" w:type="dxa"/>
            <w:vAlign w:val="bottom"/>
            <w:hideMark/>
          </w:tcPr>
          <w:p w14:paraId="7136CAE5" w14:textId="3F1D8BEF" w:rsidR="001332BD" w:rsidRPr="00E956F7" w:rsidRDefault="001332BD" w:rsidP="00842658">
            <w:pPr>
              <w:pStyle w:val="Tablebody"/>
              <w:autoSpaceDE w:val="0"/>
              <w:autoSpaceDN w:val="0"/>
              <w:adjustRightInd w:val="0"/>
              <w:rPr>
                <w:rFonts w:cs="Calibri"/>
                <w:lang w:eastAsia="zh-CN"/>
              </w:rPr>
            </w:pPr>
            <w:r w:rsidRPr="00E956F7">
              <w:rPr>
                <w:szCs w:val="24"/>
              </w:rPr>
              <w:t>Washer</w:t>
            </w:r>
          </w:p>
        </w:tc>
        <w:tc>
          <w:tcPr>
            <w:tcW w:w="2268" w:type="dxa"/>
            <w:vAlign w:val="bottom"/>
            <w:hideMark/>
          </w:tcPr>
          <w:p w14:paraId="5E12A023" w14:textId="1BA8291F" w:rsidR="001332BD" w:rsidRPr="00E956F7" w:rsidRDefault="001332BD" w:rsidP="00842658">
            <w:pPr>
              <w:pStyle w:val="Tablebody"/>
              <w:autoSpaceDE w:val="0"/>
              <w:autoSpaceDN w:val="0"/>
              <w:adjustRightInd w:val="0"/>
              <w:rPr>
                <w:rFonts w:cs="Calibri"/>
                <w:lang w:eastAsia="zh-CN"/>
              </w:rPr>
            </w:pPr>
            <w:r w:rsidRPr="00E956F7">
              <w:rPr>
                <w:szCs w:val="24"/>
              </w:rPr>
              <w:t>1</w:t>
            </w:r>
          </w:p>
        </w:tc>
        <w:tc>
          <w:tcPr>
            <w:tcW w:w="1276" w:type="dxa"/>
            <w:vAlign w:val="bottom"/>
            <w:hideMark/>
          </w:tcPr>
          <w:p w14:paraId="0B963CC1" w14:textId="45FB6FE3" w:rsidR="001332BD" w:rsidRPr="00E956F7" w:rsidRDefault="001332BD" w:rsidP="00842658">
            <w:pPr>
              <w:pStyle w:val="Tablebody"/>
              <w:autoSpaceDE w:val="0"/>
              <w:autoSpaceDN w:val="0"/>
              <w:adjustRightInd w:val="0"/>
              <w:rPr>
                <w:rFonts w:cs="Calibri"/>
                <w:lang w:eastAsia="zh-CN"/>
              </w:rPr>
            </w:pPr>
            <w:r w:rsidRPr="00E956F7">
              <w:rPr>
                <w:szCs w:val="24"/>
              </w:rPr>
              <w:t>Optional</w:t>
            </w:r>
          </w:p>
        </w:tc>
        <w:tc>
          <w:tcPr>
            <w:tcW w:w="2837" w:type="dxa"/>
            <w:vAlign w:val="bottom"/>
            <w:hideMark/>
          </w:tcPr>
          <w:p w14:paraId="1DA56A05" w14:textId="25A01390" w:rsidR="001332BD" w:rsidRPr="00E956F7" w:rsidRDefault="001332BD" w:rsidP="00842658">
            <w:pPr>
              <w:pStyle w:val="Tablebody"/>
              <w:autoSpaceDE w:val="0"/>
              <w:autoSpaceDN w:val="0"/>
              <w:adjustRightInd w:val="0"/>
              <w:rPr>
                <w:rFonts w:cs="Calibri"/>
                <w:lang w:eastAsia="zh-CN"/>
              </w:rPr>
            </w:pPr>
            <w:r w:rsidRPr="00E956F7">
              <w:rPr>
                <w:szCs w:val="24"/>
              </w:rPr>
              <w:t>-</w:t>
            </w:r>
          </w:p>
        </w:tc>
      </w:tr>
    </w:tbl>
    <w:p w14:paraId="13773984" w14:textId="5D4C2F59" w:rsidR="001332BD" w:rsidRPr="00E956F7" w:rsidRDefault="001332BD">
      <w:pPr>
        <w:pStyle w:val="BodyText"/>
        <w:autoSpaceDE w:val="0"/>
        <w:autoSpaceDN w:val="0"/>
        <w:adjustRightInd w:val="0"/>
        <w:rPr>
          <w:szCs w:val="24"/>
        </w:rPr>
      </w:pPr>
      <w:r w:rsidRPr="00E956F7">
        <w:rPr>
          <w:szCs w:val="24"/>
        </w:rPr>
        <w:t xml:space="preserve">The nested element </w:t>
      </w:r>
      <w:r w:rsidRPr="00483F25">
        <w:rPr>
          <w:rStyle w:val="ISOCode"/>
        </w:rPr>
        <w:t>&lt;washer/&gt;</w:t>
      </w:r>
      <w:r w:rsidRPr="00E956F7">
        <w:rPr>
          <w:szCs w:val="24"/>
        </w:rPr>
        <w:t xml:space="preserve"> refers to the washer next to the nut of the bolt.</w:t>
      </w:r>
    </w:p>
    <w:p w14:paraId="5FE635BF"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3195" w:name="_Toc428456270"/>
      <w:bookmarkStart w:id="3196" w:name="_Toc428537233"/>
      <w:bookmarkStart w:id="3197" w:name="_Toc428969552"/>
      <w:bookmarkStart w:id="3198" w:name="_Toc429052943"/>
      <w:bookmarkStart w:id="3199" w:name="_Toc413359596"/>
      <w:bookmarkStart w:id="3200" w:name="_Toc3556988"/>
      <w:bookmarkStart w:id="3201" w:name="_Toc34747238"/>
      <w:bookmarkStart w:id="3202" w:name="_Toc77102054"/>
      <w:bookmarkStart w:id="3203" w:name="_Toc110532204"/>
      <w:bookmarkStart w:id="3204" w:name="_Ref401160443"/>
      <w:bookmarkStart w:id="3205" w:name="_Ref401160449"/>
      <w:bookmarkStart w:id="3206" w:name="_Ref401160453"/>
      <w:bookmarkEnd w:id="3195"/>
      <w:bookmarkEnd w:id="3196"/>
      <w:bookmarkEnd w:id="3197"/>
      <w:bookmarkEnd w:id="3198"/>
      <w:r w:rsidRPr="00E956F7">
        <w:rPr>
          <w:rFonts w:eastAsia="Times New Roman"/>
          <w:szCs w:val="24"/>
        </w:rPr>
        <w:t>Bolt</w:t>
      </w:r>
      <w:bookmarkEnd w:id="3199"/>
      <w:bookmarkEnd w:id="3200"/>
      <w:bookmarkEnd w:id="3201"/>
      <w:bookmarkEnd w:id="3202"/>
      <w:bookmarkEnd w:id="3203"/>
    </w:p>
    <w:bookmarkEnd w:id="3204"/>
    <w:bookmarkEnd w:id="3205"/>
    <w:bookmarkEnd w:id="3206"/>
    <w:p w14:paraId="1DA8D474"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70EB277A" w14:textId="77777777" w:rsidR="001332BD" w:rsidRPr="00E956F7" w:rsidRDefault="001332BD">
      <w:pPr>
        <w:pStyle w:val="BodyText"/>
        <w:autoSpaceDE w:val="0"/>
        <w:autoSpaceDN w:val="0"/>
        <w:adjustRightInd w:val="0"/>
        <w:rPr>
          <w:szCs w:val="24"/>
        </w:rPr>
      </w:pPr>
      <w:r w:rsidRPr="00E956F7">
        <w:rPr>
          <w:szCs w:val="24"/>
        </w:rPr>
        <w:t xml:space="preserve">A bolt connection is denoted by an element </w:t>
      </w:r>
      <w:r w:rsidRPr="00483F25">
        <w:rPr>
          <w:rStyle w:val="ISOCode"/>
        </w:rPr>
        <w:t>&lt;bolt/&gt;</w:t>
      </w:r>
      <w:r w:rsidRPr="00E956F7">
        <w:rPr>
          <w:szCs w:val="24"/>
        </w:rPr>
        <w:t>. This element is described completely by its attributes and nested elements.</w:t>
      </w:r>
    </w:p>
    <w:p w14:paraId="08565C26"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"bolt"</w:t>
      </w:r>
    </w:p>
    <w:p w14:paraId="4D83F06E" w14:textId="77777777" w:rsidR="00FC68DB" w:rsidRDefault="001332BD" w:rsidP="005D2277">
      <w:pPr>
        <w:keepNext/>
        <w:spacing w:before="120"/>
        <w:rPr>
          <w:del w:id="3207" w:author="LUEJE Claudia" w:date="2023-06-26T17:59:00Z"/>
          <w:rFonts w:cs="Courier New"/>
        </w:rPr>
      </w:pPr>
      <w:r w:rsidRPr="00E956F7">
        <w:rPr>
          <w:szCs w:val="24"/>
        </w:rPr>
        <w:t xml:space="preserve">For the </w:t>
      </w:r>
      <w:r w:rsidRPr="00483F25">
        <w:rPr>
          <w:rStyle w:val="ISOCode"/>
        </w:rPr>
        <w:t>&lt;bolt/&gt;</w:t>
      </w:r>
      <w:r w:rsidRPr="00E956F7">
        <w:rPr>
          <w:szCs w:val="24"/>
        </w:rPr>
        <w:t xml:space="preserve"> element, the following attributes are allowed</w:t>
      </w:r>
      <w:del w:id="3208" w:author="LUEJE Claudia" w:date="2023-06-26T17:59:00Z">
        <w:r w:rsidR="00FC68DB" w:rsidRPr="00F54804">
          <w:rPr>
            <w:rFonts w:cs="Courier New"/>
          </w:rPr>
          <w:delText xml:space="preserve">: </w:delText>
        </w:r>
      </w:del>
    </w:p>
    <w:p w14:paraId="7419D5C6" w14:textId="59AB7790" w:rsidR="001332BD" w:rsidRPr="00E956F7" w:rsidRDefault="009469E5">
      <w:pPr>
        <w:pStyle w:val="BodyText"/>
        <w:autoSpaceDE w:val="0"/>
        <w:autoSpaceDN w:val="0"/>
        <w:adjustRightInd w:val="0"/>
        <w:rPr>
          <w:ins w:id="3209" w:author="LUEJE Claudia" w:date="2023-06-26T17:59:00Z"/>
          <w:szCs w:val="24"/>
        </w:rPr>
      </w:pPr>
      <w:ins w:id="3210" w:author="LUEJE Claudia" w:date="2023-06-26T17:59:00Z">
        <w:r>
          <w:rPr>
            <w:szCs w:val="24"/>
          </w:rPr>
          <w:t xml:space="preserve"> as shown in </w:t>
        </w:r>
      </w:ins>
      <w:bookmarkStart w:id="3211" w:name="_Toc110532404"/>
      <w:r w:rsidRPr="009469E5">
        <w:rPr>
          <w:rStyle w:val="citetbl"/>
        </w:rPr>
        <w:t xml:space="preserve">Table </w:t>
      </w:r>
      <w:del w:id="3212"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56</w:delText>
        </w:r>
        <w:r w:rsidR="00055698" w:rsidRPr="00F54804">
          <w:fldChar w:fldCharType="end"/>
        </w:r>
      </w:del>
      <w:ins w:id="3213" w:author="LUEJE Claudia" w:date="2023-06-26T17:59:00Z">
        <w:r w:rsidRPr="009469E5">
          <w:rPr>
            <w:rStyle w:val="citetbl"/>
          </w:rPr>
          <w:t>56</w:t>
        </w:r>
        <w:r w:rsidR="001332BD" w:rsidRPr="00E956F7">
          <w:rPr>
            <w:szCs w:val="24"/>
          </w:rPr>
          <w:t>:</w:t>
        </w:r>
      </w:ins>
    </w:p>
    <w:p w14:paraId="1E2B0112" w14:textId="1166D8EC" w:rsidR="001332BD" w:rsidRPr="00E956F7" w:rsidRDefault="006F39DE">
      <w:pPr>
        <w:pStyle w:val="Tabletitle"/>
        <w:autoSpaceDE w:val="0"/>
        <w:autoSpaceDN w:val="0"/>
        <w:adjustRightInd w:val="0"/>
        <w:outlineLvl w:val="0"/>
        <w:rPr>
          <w:szCs w:val="24"/>
        </w:rPr>
      </w:pPr>
      <w:ins w:id="3214" w:author="LUEJE Claudia" w:date="2023-06-26T17:59:00Z">
        <w:r w:rsidRPr="00E956F7">
          <w:rPr>
            <w:szCs w:val="24"/>
          </w:rPr>
          <w:t>Table </w:t>
        </w:r>
        <w:r w:rsidR="001332BD" w:rsidRPr="00E956F7">
          <w:rPr>
            <w:szCs w:val="24"/>
          </w:rPr>
          <w:t>56</w:t>
        </w:r>
      </w:ins>
      <w:r w:rsidR="00B81B8E" w:rsidRPr="00E956F7">
        <w:rPr>
          <w:szCs w:val="24"/>
        </w:rPr>
        <w:t xml:space="preserve"> </w:t>
      </w:r>
      <w:r w:rsidR="001332BD" w:rsidRPr="00E956F7">
        <w:rPr>
          <w:szCs w:val="24"/>
        </w:rPr>
        <w:t xml:space="preserve">— Attributes of element </w:t>
      </w:r>
      <w:r w:rsidR="001332BD" w:rsidRPr="00BD5750">
        <w:rPr>
          <w:rStyle w:val="ISOCode"/>
        </w:rPr>
        <w:t>&lt;bolt/&gt;</w:t>
      </w:r>
      <w:bookmarkEnd w:id="3211"/>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6E152D9F" w14:textId="77777777" w:rsidTr="005B271E">
        <w:trPr>
          <w:tblHeader/>
          <w:jc w:val="center"/>
        </w:trPr>
        <w:tc>
          <w:tcPr>
            <w:tcW w:w="1526" w:type="dxa"/>
            <w:tcBorders>
              <w:top w:val="single" w:sz="12" w:space="0" w:color="000000"/>
              <w:bottom w:val="single" w:sz="12" w:space="0" w:color="000000"/>
            </w:tcBorders>
            <w:shd w:val="clear" w:color="auto" w:fill="F3F3F3"/>
            <w:vAlign w:val="bottom"/>
            <w:hideMark/>
          </w:tcPr>
          <w:p w14:paraId="6A6F1DE9" w14:textId="2E0802AC" w:rsidR="001332BD" w:rsidRPr="00B62EE5" w:rsidRDefault="001332BD" w:rsidP="00842658">
            <w:pPr>
              <w:pStyle w:val="Tableheader"/>
              <w:autoSpaceDE w:val="0"/>
              <w:autoSpaceDN w:val="0"/>
              <w:adjustRightInd w:val="0"/>
              <w:rPr>
                <w:rFonts w:cs="Calibri"/>
                <w:b/>
                <w:lang w:eastAsia="zh-CN"/>
              </w:rPr>
            </w:pPr>
            <w:r w:rsidRPr="00B62EE5">
              <w:rPr>
                <w:b/>
                <w:szCs w:val="24"/>
              </w:rPr>
              <w:t>Attributes</w:t>
            </w:r>
          </w:p>
        </w:tc>
        <w:tc>
          <w:tcPr>
            <w:tcW w:w="1538" w:type="dxa"/>
            <w:tcBorders>
              <w:top w:val="single" w:sz="12" w:space="0" w:color="000000"/>
              <w:bottom w:val="single" w:sz="12" w:space="0" w:color="000000"/>
            </w:tcBorders>
            <w:shd w:val="clear" w:color="auto" w:fill="F3F3F3"/>
            <w:vAlign w:val="bottom"/>
            <w:hideMark/>
          </w:tcPr>
          <w:p w14:paraId="43DB708D" w14:textId="2D80E020" w:rsidR="001332BD" w:rsidRPr="00B62EE5" w:rsidRDefault="001332BD" w:rsidP="00842658">
            <w:pPr>
              <w:pStyle w:val="Tableheader"/>
              <w:autoSpaceDE w:val="0"/>
              <w:autoSpaceDN w:val="0"/>
              <w:adjustRightInd w:val="0"/>
              <w:rPr>
                <w:rFonts w:cs="Calibri"/>
                <w:b/>
                <w:lang w:eastAsia="zh-CN"/>
              </w:rPr>
            </w:pPr>
            <w:r w:rsidRPr="00B62EE5">
              <w:rPr>
                <w:b/>
                <w:szCs w:val="24"/>
              </w:rPr>
              <w:t>Type</w:t>
            </w:r>
          </w:p>
        </w:tc>
        <w:tc>
          <w:tcPr>
            <w:tcW w:w="1612" w:type="dxa"/>
            <w:tcBorders>
              <w:top w:val="single" w:sz="12" w:space="0" w:color="000000"/>
              <w:bottom w:val="single" w:sz="12" w:space="0" w:color="000000"/>
            </w:tcBorders>
            <w:shd w:val="clear" w:color="auto" w:fill="F3F3F3"/>
            <w:vAlign w:val="bottom"/>
            <w:hideMark/>
          </w:tcPr>
          <w:p w14:paraId="5479A331" w14:textId="62FEEC97"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Value </w:t>
            </w:r>
            <w:r w:rsidR="009469E5" w:rsidRPr="00B62EE5">
              <w:rPr>
                <w:b/>
                <w:szCs w:val="24"/>
              </w:rPr>
              <w:t>s</w:t>
            </w:r>
            <w:r w:rsidRPr="00B62EE5">
              <w:rPr>
                <w:b/>
                <w:szCs w:val="24"/>
              </w:rPr>
              <w:t>pace</w:t>
            </w:r>
          </w:p>
        </w:tc>
        <w:tc>
          <w:tcPr>
            <w:tcW w:w="1352" w:type="dxa"/>
            <w:tcBorders>
              <w:top w:val="single" w:sz="12" w:space="0" w:color="000000"/>
              <w:bottom w:val="single" w:sz="12" w:space="0" w:color="000000"/>
            </w:tcBorders>
            <w:shd w:val="clear" w:color="auto" w:fill="F3F3F3"/>
            <w:vAlign w:val="bottom"/>
            <w:hideMark/>
          </w:tcPr>
          <w:p w14:paraId="59768410" w14:textId="6028FC3E"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2492" w:type="dxa"/>
            <w:tcBorders>
              <w:top w:val="single" w:sz="12" w:space="0" w:color="000000"/>
              <w:bottom w:val="single" w:sz="12" w:space="0" w:color="000000"/>
            </w:tcBorders>
            <w:shd w:val="clear" w:color="auto" w:fill="F3F3F3"/>
            <w:vAlign w:val="bottom"/>
            <w:hideMark/>
          </w:tcPr>
          <w:p w14:paraId="32B53DEB" w14:textId="53457AB1" w:rsidR="001332BD" w:rsidRPr="00B62EE5" w:rsidRDefault="001332BD" w:rsidP="00842658">
            <w:pPr>
              <w:pStyle w:val="Tableheader"/>
              <w:autoSpaceDE w:val="0"/>
              <w:autoSpaceDN w:val="0"/>
              <w:adjustRightInd w:val="0"/>
              <w:rPr>
                <w:rFonts w:cs="Calibri"/>
                <w:b/>
                <w:lang w:eastAsia="zh-CN"/>
              </w:rPr>
            </w:pPr>
            <w:r w:rsidRPr="00B62EE5">
              <w:rPr>
                <w:b/>
                <w:szCs w:val="24"/>
              </w:rPr>
              <w:t>Constraint</w:t>
            </w:r>
          </w:p>
        </w:tc>
      </w:tr>
      <w:tr w:rsidR="001332BD" w:rsidRPr="00E956F7" w14:paraId="38E32C4F" w14:textId="77777777" w:rsidTr="005B271E">
        <w:trPr>
          <w:jc w:val="center"/>
        </w:trPr>
        <w:tc>
          <w:tcPr>
            <w:tcW w:w="1526" w:type="dxa"/>
            <w:tcBorders>
              <w:top w:val="single" w:sz="12" w:space="0" w:color="000000"/>
            </w:tcBorders>
          </w:tcPr>
          <w:p w14:paraId="3D841104" w14:textId="39FC164A" w:rsidR="001332BD" w:rsidRPr="00E956F7" w:rsidRDefault="001332BD" w:rsidP="00842658">
            <w:pPr>
              <w:pStyle w:val="Tablebody"/>
              <w:autoSpaceDE w:val="0"/>
              <w:autoSpaceDN w:val="0"/>
              <w:adjustRightInd w:val="0"/>
            </w:pPr>
            <w:r w:rsidRPr="00E956F7">
              <w:rPr>
                <w:szCs w:val="24"/>
              </w:rPr>
              <w:t>clipped_to</w:t>
            </w:r>
          </w:p>
        </w:tc>
        <w:tc>
          <w:tcPr>
            <w:tcW w:w="1538" w:type="dxa"/>
            <w:tcBorders>
              <w:top w:val="single" w:sz="12" w:space="0" w:color="000000"/>
            </w:tcBorders>
          </w:tcPr>
          <w:p w14:paraId="0E8DA1CB" w14:textId="4325B7AF" w:rsidR="001332BD" w:rsidRPr="00E956F7" w:rsidRDefault="001332BD" w:rsidP="00842658">
            <w:pPr>
              <w:pStyle w:val="Tablebody"/>
              <w:autoSpaceDE w:val="0"/>
              <w:autoSpaceDN w:val="0"/>
              <w:adjustRightInd w:val="0"/>
            </w:pPr>
            <w:r w:rsidRPr="00E956F7">
              <w:rPr>
                <w:szCs w:val="24"/>
              </w:rPr>
              <w:t>Integer</w:t>
            </w:r>
          </w:p>
        </w:tc>
        <w:tc>
          <w:tcPr>
            <w:tcW w:w="1612" w:type="dxa"/>
            <w:tcBorders>
              <w:top w:val="single" w:sz="12" w:space="0" w:color="000000"/>
            </w:tcBorders>
          </w:tcPr>
          <w:p w14:paraId="6A84AC54" w14:textId="5B9F85E2" w:rsidR="001332BD" w:rsidRPr="00E956F7" w:rsidRDefault="001332BD" w:rsidP="00842658">
            <w:pPr>
              <w:pStyle w:val="Tablebody"/>
              <w:autoSpaceDE w:val="0"/>
              <w:autoSpaceDN w:val="0"/>
              <w:adjustRightInd w:val="0"/>
            </w:pPr>
            <w:r w:rsidRPr="00E956F7">
              <w:rPr>
                <w:szCs w:val="24"/>
              </w:rPr>
              <w:t>&gt; 0</w:t>
            </w:r>
          </w:p>
        </w:tc>
        <w:tc>
          <w:tcPr>
            <w:tcW w:w="1352" w:type="dxa"/>
            <w:tcBorders>
              <w:top w:val="single" w:sz="12" w:space="0" w:color="000000"/>
            </w:tcBorders>
          </w:tcPr>
          <w:p w14:paraId="7ED40C92" w14:textId="0E18A355" w:rsidR="001332BD" w:rsidRPr="00E956F7" w:rsidRDefault="001332BD" w:rsidP="00842658">
            <w:pPr>
              <w:pStyle w:val="Tablebody"/>
              <w:autoSpaceDE w:val="0"/>
              <w:autoSpaceDN w:val="0"/>
              <w:adjustRightInd w:val="0"/>
            </w:pPr>
            <w:r w:rsidRPr="00E956F7">
              <w:rPr>
                <w:szCs w:val="24"/>
              </w:rPr>
              <w:t>Optional</w:t>
            </w:r>
          </w:p>
        </w:tc>
        <w:tc>
          <w:tcPr>
            <w:tcW w:w="2492" w:type="dxa"/>
            <w:tcBorders>
              <w:top w:val="single" w:sz="12" w:space="0" w:color="000000"/>
            </w:tcBorders>
          </w:tcPr>
          <w:p w14:paraId="27F3391F" w14:textId="41A80D19" w:rsidR="001332BD" w:rsidRPr="00E956F7" w:rsidRDefault="001332BD" w:rsidP="00842658">
            <w:pPr>
              <w:pStyle w:val="Tablebody"/>
              <w:autoSpaceDE w:val="0"/>
              <w:autoSpaceDN w:val="0"/>
              <w:adjustRightInd w:val="0"/>
            </w:pPr>
            <w:r w:rsidRPr="00E956F7">
              <w:rPr>
                <w:szCs w:val="24"/>
              </w:rPr>
              <w:t>-</w:t>
            </w:r>
          </w:p>
        </w:tc>
      </w:tr>
      <w:tr w:rsidR="001332BD" w:rsidRPr="00E956F7" w14:paraId="20B87EED" w14:textId="77777777" w:rsidTr="005B271E">
        <w:trPr>
          <w:jc w:val="center"/>
        </w:trPr>
        <w:tc>
          <w:tcPr>
            <w:tcW w:w="1526" w:type="dxa"/>
          </w:tcPr>
          <w:p w14:paraId="7E27A890" w14:textId="3B249CE1" w:rsidR="001332BD" w:rsidRPr="00E956F7" w:rsidRDefault="001332BD" w:rsidP="00842658">
            <w:pPr>
              <w:pStyle w:val="Tablebody"/>
              <w:autoSpaceDE w:val="0"/>
              <w:autoSpaceDN w:val="0"/>
              <w:adjustRightInd w:val="0"/>
              <w:rPr>
                <w:rFonts w:cs="Calibri"/>
                <w:lang w:eastAsia="zh-CN"/>
              </w:rPr>
            </w:pPr>
            <w:r w:rsidRPr="00E956F7">
              <w:rPr>
                <w:szCs w:val="24"/>
              </w:rPr>
              <w:t>fixed_to</w:t>
            </w:r>
          </w:p>
        </w:tc>
        <w:tc>
          <w:tcPr>
            <w:tcW w:w="1538" w:type="dxa"/>
          </w:tcPr>
          <w:p w14:paraId="527AA2A8" w14:textId="5ECCAAFE" w:rsidR="001332BD" w:rsidRPr="00E956F7" w:rsidRDefault="001332BD" w:rsidP="00842658">
            <w:pPr>
              <w:pStyle w:val="Tablebody"/>
              <w:autoSpaceDE w:val="0"/>
              <w:autoSpaceDN w:val="0"/>
              <w:adjustRightInd w:val="0"/>
            </w:pPr>
            <w:r w:rsidRPr="00E956F7">
              <w:rPr>
                <w:szCs w:val="24"/>
              </w:rPr>
              <w:t>Integer</w:t>
            </w:r>
          </w:p>
        </w:tc>
        <w:tc>
          <w:tcPr>
            <w:tcW w:w="1612" w:type="dxa"/>
          </w:tcPr>
          <w:p w14:paraId="45BEFB18" w14:textId="7C551020" w:rsidR="001332BD" w:rsidRPr="00E956F7" w:rsidRDefault="001332BD" w:rsidP="00842658">
            <w:pPr>
              <w:pStyle w:val="Tablebody"/>
              <w:autoSpaceDE w:val="0"/>
              <w:autoSpaceDN w:val="0"/>
              <w:adjustRightInd w:val="0"/>
            </w:pPr>
            <w:r w:rsidRPr="00E956F7">
              <w:rPr>
                <w:szCs w:val="24"/>
              </w:rPr>
              <w:t>&gt; 0</w:t>
            </w:r>
          </w:p>
        </w:tc>
        <w:tc>
          <w:tcPr>
            <w:tcW w:w="1352" w:type="dxa"/>
          </w:tcPr>
          <w:p w14:paraId="4AB3AF6B" w14:textId="5AFC3856" w:rsidR="001332BD" w:rsidRPr="00E956F7" w:rsidRDefault="001332BD" w:rsidP="00842658">
            <w:pPr>
              <w:pStyle w:val="Tablebody"/>
              <w:autoSpaceDE w:val="0"/>
              <w:autoSpaceDN w:val="0"/>
              <w:adjustRightInd w:val="0"/>
            </w:pPr>
            <w:r w:rsidRPr="00E956F7">
              <w:rPr>
                <w:szCs w:val="24"/>
              </w:rPr>
              <w:t>Optional</w:t>
            </w:r>
          </w:p>
        </w:tc>
        <w:tc>
          <w:tcPr>
            <w:tcW w:w="2492" w:type="dxa"/>
          </w:tcPr>
          <w:p w14:paraId="6A5D84B2" w14:textId="14B3CD08" w:rsidR="001332BD" w:rsidRPr="00E956F7" w:rsidRDefault="001332BD" w:rsidP="00842658">
            <w:pPr>
              <w:pStyle w:val="Tablebody"/>
              <w:autoSpaceDE w:val="0"/>
              <w:autoSpaceDN w:val="0"/>
              <w:adjustRightInd w:val="0"/>
            </w:pPr>
            <w:r w:rsidRPr="00E956F7">
              <w:rPr>
                <w:szCs w:val="24"/>
              </w:rPr>
              <w:t>-</w:t>
            </w:r>
          </w:p>
        </w:tc>
      </w:tr>
    </w:tbl>
    <w:p w14:paraId="7916CAAA" w14:textId="0A925A50" w:rsidR="001332BD" w:rsidRPr="00E956F7" w:rsidRDefault="001332BD">
      <w:pPr>
        <w:pStyle w:val="BodyText"/>
        <w:autoSpaceDE w:val="0"/>
        <w:autoSpaceDN w:val="0"/>
        <w:adjustRightInd w:val="0"/>
        <w:rPr>
          <w:szCs w:val="24"/>
        </w:rPr>
      </w:pPr>
      <w:r w:rsidRPr="00E956F7">
        <w:rPr>
          <w:szCs w:val="24"/>
        </w:rPr>
        <w:t>The following list explains the attributes:</w:t>
      </w:r>
    </w:p>
    <w:p w14:paraId="7A69C3D4" w14:textId="2216B3B8"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15" w:author="LUEJE Claudia" w:date="2023-06-26T17:59:00Z">
        <w:r w:rsidRPr="00E956F7">
          <w:rPr>
            <w:szCs w:val="24"/>
          </w:rPr>
          <w:t>—</w:t>
        </w:r>
        <w:r w:rsidRPr="00E956F7">
          <w:rPr>
            <w:szCs w:val="24"/>
          </w:rPr>
          <w:tab/>
        </w:r>
      </w:ins>
      <w:r w:rsidRPr="00483F25">
        <w:rPr>
          <w:rStyle w:val="ISOCode"/>
        </w:rPr>
        <w:t>clipped_to</w:t>
      </w:r>
      <w:r w:rsidRPr="00E956F7">
        <w:rPr>
          <w:szCs w:val="24"/>
        </w:rPr>
        <w:t xml:space="preserve">: The head of the bolt is fixed with a clip to the flange partner with this index (see </w:t>
      </w:r>
      <w:del w:id="3216" w:author="LUEJE Claudia" w:date="2023-06-26T17:59:00Z">
        <w:r w:rsidR="00FC68DB" w:rsidRPr="001E4607">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3217"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If </w:t>
      </w:r>
      <w:ins w:id="3218" w:author="LUEJE Claudia" w:date="2023-06-26T17:59:00Z">
        <w:r w:rsidR="009469E5">
          <w:rPr>
            <w:szCs w:val="24"/>
          </w:rPr>
          <w:t xml:space="preserve">the </w:t>
        </w:r>
      </w:ins>
      <w:r w:rsidRPr="00E956F7">
        <w:rPr>
          <w:szCs w:val="24"/>
        </w:rPr>
        <w:t xml:space="preserve">attribute is missing, </w:t>
      </w:r>
      <w:ins w:id="3219" w:author="LUEJE Claudia" w:date="2023-06-26T17:59:00Z">
        <w:r w:rsidR="009469E5">
          <w:rPr>
            <w:szCs w:val="24"/>
          </w:rPr>
          <w:t xml:space="preserve">the </w:t>
        </w:r>
      </w:ins>
      <w:r w:rsidRPr="00E956F7">
        <w:rPr>
          <w:szCs w:val="24"/>
        </w:rPr>
        <w:t xml:space="preserve">bolt is not clipped. </w:t>
      </w:r>
      <w:ins w:id="3220" w:author="LUEJE Claudia" w:date="2023-06-26T17:59:00Z">
        <w:r w:rsidR="009469E5">
          <w:rPr>
            <w:szCs w:val="24"/>
          </w:rPr>
          <w:t xml:space="preserve">The </w:t>
        </w:r>
      </w:ins>
      <w:r w:rsidR="009469E5">
        <w:rPr>
          <w:szCs w:val="24"/>
        </w:rPr>
        <w:t>b</w:t>
      </w:r>
      <w:r w:rsidRPr="00E956F7">
        <w:rPr>
          <w:szCs w:val="24"/>
        </w:rPr>
        <w:t>olt and clip share a common part code, which means they are regarded to be one single part.</w:t>
      </w:r>
    </w:p>
    <w:p w14:paraId="468AA7C2" w14:textId="44F22DF4"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21" w:author="LUEJE Claudia" w:date="2023-06-26T17:59:00Z">
        <w:r w:rsidRPr="00E956F7">
          <w:rPr>
            <w:szCs w:val="24"/>
          </w:rPr>
          <w:t>—</w:t>
        </w:r>
        <w:r w:rsidRPr="00E956F7">
          <w:rPr>
            <w:szCs w:val="24"/>
          </w:rPr>
          <w:tab/>
        </w:r>
      </w:ins>
      <w:r w:rsidRPr="00483F25">
        <w:rPr>
          <w:rStyle w:val="ISOCode"/>
        </w:rPr>
        <w:t>fixed_to</w:t>
      </w:r>
      <w:r w:rsidRPr="00E956F7">
        <w:rPr>
          <w:szCs w:val="24"/>
        </w:rPr>
        <w:t>: The head of the bolt is fixed (</w:t>
      </w:r>
      <w:del w:id="3222" w:author="LUEJE Claudia" w:date="2023-06-26T17:59:00Z">
        <w:r w:rsidR="00954EFB">
          <w:delText>for instance,</w:delText>
        </w:r>
      </w:del>
      <w:ins w:id="3223" w:author="LUEJE Claudia" w:date="2023-06-26T17:59:00Z">
        <w:r w:rsidR="009469E5">
          <w:rPr>
            <w:szCs w:val="24"/>
          </w:rPr>
          <w:t>e.g.</w:t>
        </w:r>
      </w:ins>
      <w:r w:rsidRPr="00E956F7">
        <w:rPr>
          <w:szCs w:val="24"/>
        </w:rPr>
        <w:t xml:space="preserve"> welded) to the flange partner with this index (see </w:t>
      </w:r>
      <w:del w:id="3224" w:author="LUEJE Claudia" w:date="2023-06-26T17:59:00Z">
        <w:r w:rsidR="00FC68DB" w:rsidRPr="005C2D94">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3225"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This also applies if there is no screw head at all, </w:t>
      </w:r>
      <w:del w:id="3226" w:author="LUEJE Claudia" w:date="2023-06-26T17:59:00Z">
        <w:r w:rsidR="002D061B">
          <w:delText>that</w:delText>
        </w:r>
      </w:del>
      <w:ins w:id="3227" w:author="LUEJE Claudia" w:date="2023-06-26T17:59:00Z">
        <w:r w:rsidR="009469E5">
          <w:rPr>
            <w:szCs w:val="24"/>
          </w:rPr>
          <w:t>which</w:t>
        </w:r>
      </w:ins>
      <w:r w:rsidRPr="00E956F7">
        <w:rPr>
          <w:szCs w:val="24"/>
        </w:rPr>
        <w:t xml:space="preserve"> means that this bolt actually is a fixed bolt, or a stud. If</w:t>
      </w:r>
      <w:ins w:id="3228" w:author="LUEJE Claudia" w:date="2023-06-26T17:59:00Z">
        <w:r w:rsidRPr="00E956F7">
          <w:rPr>
            <w:szCs w:val="24"/>
          </w:rPr>
          <w:t xml:space="preserve"> </w:t>
        </w:r>
        <w:r w:rsidR="009469E5">
          <w:rPr>
            <w:szCs w:val="24"/>
          </w:rPr>
          <w:t>the</w:t>
        </w:r>
      </w:ins>
      <w:r w:rsidR="009469E5">
        <w:rPr>
          <w:szCs w:val="24"/>
        </w:rPr>
        <w:t xml:space="preserve"> </w:t>
      </w:r>
      <w:r w:rsidRPr="00E956F7">
        <w:rPr>
          <w:szCs w:val="24"/>
        </w:rPr>
        <w:t>attribute is missing, the bolt is not fixed.</w:t>
      </w:r>
    </w:p>
    <w:p w14:paraId="50528E2C" w14:textId="77777777" w:rsidR="001332BD" w:rsidRPr="00E956F7" w:rsidRDefault="001332BD">
      <w:pPr>
        <w:pStyle w:val="BodyText"/>
        <w:autoSpaceDE w:val="0"/>
        <w:autoSpaceDN w:val="0"/>
        <w:adjustRightInd w:val="0"/>
        <w:rPr>
          <w:szCs w:val="24"/>
        </w:rPr>
      </w:pPr>
      <w:r w:rsidRPr="00E956F7">
        <w:rPr>
          <w:szCs w:val="24"/>
        </w:rPr>
        <w:t>There is no "base" attribute for bolts since this information can be derived from connection direction.</w:t>
      </w:r>
    </w:p>
    <w:p w14:paraId="0A251FE1" w14:textId="77777777" w:rsidR="001332BD" w:rsidRPr="00E956F7" w:rsidRDefault="001332BD">
      <w:pPr>
        <w:pStyle w:val="BodyText"/>
        <w:autoSpaceDE w:val="0"/>
        <w:autoSpaceDN w:val="0"/>
        <w:adjustRightInd w:val="0"/>
        <w:rPr>
          <w:szCs w:val="24"/>
        </w:rPr>
      </w:pPr>
      <w:r w:rsidRPr="00E956F7">
        <w:rPr>
          <w:szCs w:val="24"/>
        </w:rPr>
        <w:t xml:space="preserve">Usually bolt </w:t>
      </w:r>
      <w:r w:rsidRPr="00483F25">
        <w:rPr>
          <w:rStyle w:val="ISOCode"/>
        </w:rPr>
        <w:t>fixed_to</w:t>
      </w:r>
      <w:r w:rsidRPr="00E956F7">
        <w:rPr>
          <w:szCs w:val="24"/>
        </w:rPr>
        <w:t xml:space="preserve"> prohibits bolt </w:t>
      </w:r>
      <w:r w:rsidRPr="00483F25">
        <w:rPr>
          <w:rStyle w:val="ISOCode"/>
        </w:rPr>
        <w:t>clipped_to</w:t>
      </w:r>
      <w:r w:rsidRPr="00E956F7">
        <w:rPr>
          <w:szCs w:val="24"/>
        </w:rPr>
        <w:t xml:space="preserve"> and vice versa.</w:t>
      </w:r>
    </w:p>
    <w:p w14:paraId="19D9B792" w14:textId="77777777" w:rsidR="00FC68DB" w:rsidRDefault="001332BD" w:rsidP="005D2277">
      <w:pPr>
        <w:keepNext/>
        <w:spacing w:before="120"/>
        <w:rPr>
          <w:del w:id="3229" w:author="LUEJE Claudia" w:date="2023-06-26T17:59:00Z"/>
        </w:rPr>
      </w:pPr>
      <w:r w:rsidRPr="00E956F7">
        <w:rPr>
          <w:szCs w:val="24"/>
        </w:rPr>
        <w:t xml:space="preserve">The element </w:t>
      </w:r>
      <w:r w:rsidRPr="00483F25">
        <w:rPr>
          <w:rStyle w:val="ISOCode"/>
        </w:rPr>
        <w:t>&lt;bolt/&gt;</w:t>
      </w:r>
      <w:r w:rsidRPr="00E956F7">
        <w:rPr>
          <w:szCs w:val="24"/>
        </w:rPr>
        <w:t xml:space="preserve"> allows following nested elements</w:t>
      </w:r>
      <w:del w:id="3230" w:author="LUEJE Claudia" w:date="2023-06-26T17:59:00Z">
        <w:r w:rsidR="00FC68DB" w:rsidRPr="00F54804">
          <w:delText>:</w:delText>
        </w:r>
      </w:del>
    </w:p>
    <w:p w14:paraId="4D44B1CF" w14:textId="50640BEB" w:rsidR="001332BD" w:rsidRPr="00E956F7" w:rsidRDefault="009469E5">
      <w:pPr>
        <w:pStyle w:val="BodyText"/>
        <w:autoSpaceDE w:val="0"/>
        <w:autoSpaceDN w:val="0"/>
        <w:adjustRightInd w:val="0"/>
        <w:rPr>
          <w:ins w:id="3231" w:author="LUEJE Claudia" w:date="2023-06-26T17:59:00Z"/>
          <w:szCs w:val="24"/>
        </w:rPr>
      </w:pPr>
      <w:ins w:id="3232" w:author="LUEJE Claudia" w:date="2023-06-26T17:59:00Z">
        <w:r>
          <w:rPr>
            <w:szCs w:val="24"/>
          </w:rPr>
          <w:t xml:space="preserve"> as shown in </w:t>
        </w:r>
      </w:ins>
      <w:bookmarkStart w:id="3233" w:name="_Toc110532405"/>
      <w:r w:rsidRPr="009469E5">
        <w:rPr>
          <w:rStyle w:val="citetbl"/>
        </w:rPr>
        <w:t xml:space="preserve">Table </w:t>
      </w:r>
      <w:del w:id="3234"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57</w:delText>
        </w:r>
        <w:r w:rsidR="00055698" w:rsidRPr="00F54804">
          <w:fldChar w:fldCharType="end"/>
        </w:r>
      </w:del>
      <w:ins w:id="3235" w:author="LUEJE Claudia" w:date="2023-06-26T17:59:00Z">
        <w:r w:rsidRPr="009469E5">
          <w:rPr>
            <w:rStyle w:val="citetbl"/>
          </w:rPr>
          <w:t>57</w:t>
        </w:r>
        <w:r w:rsidR="001332BD" w:rsidRPr="00E956F7">
          <w:rPr>
            <w:szCs w:val="24"/>
          </w:rPr>
          <w:t>:</w:t>
        </w:r>
      </w:ins>
    </w:p>
    <w:p w14:paraId="5F663F71" w14:textId="110C5924" w:rsidR="001332BD" w:rsidRPr="00E956F7" w:rsidRDefault="006F39DE">
      <w:pPr>
        <w:pStyle w:val="Tabletitle"/>
        <w:autoSpaceDE w:val="0"/>
        <w:autoSpaceDN w:val="0"/>
        <w:adjustRightInd w:val="0"/>
        <w:outlineLvl w:val="0"/>
        <w:rPr>
          <w:szCs w:val="24"/>
        </w:rPr>
      </w:pPr>
      <w:ins w:id="3236" w:author="LUEJE Claudia" w:date="2023-06-26T17:59:00Z">
        <w:r w:rsidRPr="00E956F7">
          <w:rPr>
            <w:szCs w:val="24"/>
          </w:rPr>
          <w:t>Table </w:t>
        </w:r>
        <w:r w:rsidR="001332BD" w:rsidRPr="00E956F7">
          <w:rPr>
            <w:szCs w:val="24"/>
          </w:rPr>
          <w:t>57</w:t>
        </w:r>
      </w:ins>
      <w:r w:rsidR="00842658" w:rsidRPr="00E956F7">
        <w:rPr>
          <w:szCs w:val="24"/>
        </w:rPr>
        <w:t xml:space="preserve"> </w:t>
      </w:r>
      <w:r w:rsidR="001332BD" w:rsidRPr="00E956F7">
        <w:rPr>
          <w:szCs w:val="24"/>
        </w:rPr>
        <w:t xml:space="preserve">— Nested elements of element </w:t>
      </w:r>
      <w:r w:rsidR="001332BD" w:rsidRPr="00BD5750">
        <w:rPr>
          <w:rStyle w:val="ISOCode"/>
        </w:rPr>
        <w:t>&lt;bolt/&gt;</w:t>
      </w:r>
      <w:bookmarkEnd w:id="3233"/>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979"/>
        <w:gridCol w:w="1701"/>
        <w:gridCol w:w="1276"/>
        <w:gridCol w:w="3536"/>
      </w:tblGrid>
      <w:tr w:rsidR="001332BD" w:rsidRPr="00B62EE5" w14:paraId="5FC5DD3A" w14:textId="77777777" w:rsidTr="005B271E">
        <w:trPr>
          <w:tblHeader/>
          <w:jc w:val="center"/>
        </w:trPr>
        <w:tc>
          <w:tcPr>
            <w:tcW w:w="1979" w:type="dxa"/>
            <w:shd w:val="clear" w:color="auto" w:fill="F3F3F3"/>
            <w:vAlign w:val="bottom"/>
            <w:hideMark/>
          </w:tcPr>
          <w:p w14:paraId="4A43A468" w14:textId="48E36DB2" w:rsidR="001332BD" w:rsidRPr="00B62EE5" w:rsidRDefault="001332BD" w:rsidP="00842658">
            <w:pPr>
              <w:pStyle w:val="Tableheader"/>
              <w:autoSpaceDE w:val="0"/>
              <w:autoSpaceDN w:val="0"/>
              <w:adjustRightInd w:val="0"/>
              <w:rPr>
                <w:rFonts w:cs="Calibri"/>
                <w:b/>
                <w:lang w:eastAsia="zh-CN"/>
              </w:rPr>
            </w:pPr>
            <w:r w:rsidRPr="00B62EE5">
              <w:rPr>
                <w:b/>
                <w:szCs w:val="24"/>
              </w:rPr>
              <w:t xml:space="preserve">Nested </w:t>
            </w:r>
            <w:r w:rsidR="009469E5" w:rsidRPr="00B62EE5">
              <w:rPr>
                <w:b/>
                <w:szCs w:val="24"/>
              </w:rPr>
              <w:t>e</w:t>
            </w:r>
            <w:r w:rsidRPr="00B62EE5">
              <w:rPr>
                <w:b/>
                <w:szCs w:val="24"/>
              </w:rPr>
              <w:t>lements</w:t>
            </w:r>
          </w:p>
        </w:tc>
        <w:tc>
          <w:tcPr>
            <w:tcW w:w="1701" w:type="dxa"/>
            <w:shd w:val="clear" w:color="auto" w:fill="F3F3F3"/>
            <w:vAlign w:val="bottom"/>
            <w:hideMark/>
          </w:tcPr>
          <w:p w14:paraId="20070C50" w14:textId="6E7546A6" w:rsidR="001332BD" w:rsidRPr="00B62EE5" w:rsidRDefault="001332BD" w:rsidP="00842658">
            <w:pPr>
              <w:pStyle w:val="Tableheader"/>
              <w:autoSpaceDE w:val="0"/>
              <w:autoSpaceDN w:val="0"/>
              <w:adjustRightInd w:val="0"/>
              <w:rPr>
                <w:rFonts w:cs="Calibri"/>
                <w:b/>
                <w:lang w:eastAsia="zh-CN"/>
              </w:rPr>
            </w:pPr>
            <w:r w:rsidRPr="00B62EE5">
              <w:rPr>
                <w:b/>
                <w:szCs w:val="24"/>
              </w:rPr>
              <w:t>Multiplicity</w:t>
            </w:r>
          </w:p>
        </w:tc>
        <w:tc>
          <w:tcPr>
            <w:tcW w:w="1276" w:type="dxa"/>
            <w:shd w:val="clear" w:color="auto" w:fill="F3F3F3"/>
            <w:vAlign w:val="bottom"/>
            <w:hideMark/>
          </w:tcPr>
          <w:p w14:paraId="49702D6E" w14:textId="69878A32" w:rsidR="001332BD" w:rsidRPr="00B62EE5" w:rsidRDefault="001332BD" w:rsidP="00842658">
            <w:pPr>
              <w:pStyle w:val="Tableheader"/>
              <w:autoSpaceDE w:val="0"/>
              <w:autoSpaceDN w:val="0"/>
              <w:adjustRightInd w:val="0"/>
              <w:rPr>
                <w:rFonts w:cs="Calibri"/>
                <w:b/>
                <w:lang w:eastAsia="zh-CN"/>
              </w:rPr>
            </w:pPr>
            <w:r w:rsidRPr="00B62EE5">
              <w:rPr>
                <w:b/>
                <w:szCs w:val="24"/>
              </w:rPr>
              <w:t>Use</w:t>
            </w:r>
          </w:p>
        </w:tc>
        <w:tc>
          <w:tcPr>
            <w:tcW w:w="3536" w:type="dxa"/>
            <w:shd w:val="clear" w:color="auto" w:fill="F3F3F3"/>
            <w:vAlign w:val="bottom"/>
            <w:hideMark/>
          </w:tcPr>
          <w:p w14:paraId="6F8BC307" w14:textId="2E3253D1" w:rsidR="001332BD" w:rsidRPr="00B62EE5" w:rsidRDefault="001332BD" w:rsidP="00842658">
            <w:pPr>
              <w:pStyle w:val="Tableheader"/>
              <w:autoSpaceDE w:val="0"/>
              <w:autoSpaceDN w:val="0"/>
              <w:adjustRightInd w:val="0"/>
              <w:rPr>
                <w:rFonts w:cs="Calibri"/>
                <w:b/>
                <w:lang w:eastAsia="zh-CN"/>
              </w:rPr>
            </w:pPr>
            <w:r w:rsidRPr="00B62EE5">
              <w:rPr>
                <w:b/>
                <w:szCs w:val="24"/>
              </w:rPr>
              <w:t>Constraint</w:t>
            </w:r>
          </w:p>
        </w:tc>
      </w:tr>
      <w:tr w:rsidR="001332BD" w:rsidRPr="00E956F7" w14:paraId="0AE153F9" w14:textId="77777777" w:rsidTr="005B271E">
        <w:trPr>
          <w:jc w:val="center"/>
        </w:trPr>
        <w:tc>
          <w:tcPr>
            <w:tcW w:w="1979" w:type="dxa"/>
            <w:hideMark/>
          </w:tcPr>
          <w:p w14:paraId="44C4D34F" w14:textId="3E3AC71B" w:rsidR="001332BD" w:rsidRPr="00E956F7" w:rsidRDefault="001332BD" w:rsidP="00842658">
            <w:pPr>
              <w:pStyle w:val="Tablebody"/>
              <w:autoSpaceDE w:val="0"/>
              <w:autoSpaceDN w:val="0"/>
              <w:adjustRightInd w:val="0"/>
              <w:rPr>
                <w:rFonts w:cs="Calibri"/>
                <w:lang w:eastAsia="zh-CN"/>
              </w:rPr>
            </w:pPr>
            <w:r w:rsidRPr="00E956F7">
              <w:rPr>
                <w:szCs w:val="24"/>
              </w:rPr>
              <w:t>nut</w:t>
            </w:r>
          </w:p>
        </w:tc>
        <w:tc>
          <w:tcPr>
            <w:tcW w:w="1701" w:type="dxa"/>
            <w:hideMark/>
          </w:tcPr>
          <w:p w14:paraId="4DEB645A" w14:textId="04B29FB7" w:rsidR="001332BD" w:rsidRPr="00E956F7" w:rsidRDefault="001332BD" w:rsidP="00842658">
            <w:pPr>
              <w:pStyle w:val="Tablebody"/>
              <w:autoSpaceDE w:val="0"/>
              <w:autoSpaceDN w:val="0"/>
              <w:adjustRightInd w:val="0"/>
              <w:rPr>
                <w:rFonts w:cs="Calibri"/>
                <w:lang w:eastAsia="zh-CN"/>
              </w:rPr>
            </w:pPr>
            <w:r w:rsidRPr="00E956F7">
              <w:rPr>
                <w:szCs w:val="24"/>
              </w:rPr>
              <w:t>1</w:t>
            </w:r>
          </w:p>
        </w:tc>
        <w:tc>
          <w:tcPr>
            <w:tcW w:w="1276" w:type="dxa"/>
            <w:hideMark/>
          </w:tcPr>
          <w:p w14:paraId="5A75A4B0" w14:textId="4290BC86" w:rsidR="001332BD" w:rsidRPr="00E956F7" w:rsidRDefault="001332BD" w:rsidP="00842658">
            <w:pPr>
              <w:pStyle w:val="Tablebody"/>
              <w:autoSpaceDE w:val="0"/>
              <w:autoSpaceDN w:val="0"/>
              <w:adjustRightInd w:val="0"/>
            </w:pPr>
            <w:r w:rsidRPr="00E956F7">
              <w:rPr>
                <w:szCs w:val="24"/>
              </w:rPr>
              <w:t>Optional</w:t>
            </w:r>
          </w:p>
        </w:tc>
        <w:tc>
          <w:tcPr>
            <w:tcW w:w="3536" w:type="dxa"/>
            <w:hideMark/>
          </w:tcPr>
          <w:p w14:paraId="6E3BE587" w14:textId="48252CA9" w:rsidR="001332BD" w:rsidRPr="00E956F7" w:rsidRDefault="001332BD" w:rsidP="00842658">
            <w:pPr>
              <w:pStyle w:val="Tablebody"/>
              <w:autoSpaceDE w:val="0"/>
              <w:autoSpaceDN w:val="0"/>
              <w:adjustRightInd w:val="0"/>
              <w:rPr>
                <w:rFonts w:cs="Calibri"/>
                <w:lang w:eastAsia="zh-CN"/>
              </w:rPr>
            </w:pPr>
            <w:r w:rsidRPr="00E956F7">
              <w:rPr>
                <w:szCs w:val="24"/>
              </w:rPr>
              <w:t> </w:t>
            </w:r>
          </w:p>
        </w:tc>
      </w:tr>
    </w:tbl>
    <w:p w14:paraId="34D88BBD" w14:textId="15918448" w:rsidR="001332BD" w:rsidRPr="00E956F7" w:rsidRDefault="001332BD">
      <w:pPr>
        <w:pStyle w:val="BodyText"/>
        <w:autoSpaceDE w:val="0"/>
        <w:autoSpaceDN w:val="0"/>
        <w:adjustRightInd w:val="0"/>
        <w:rPr>
          <w:szCs w:val="24"/>
        </w:rPr>
      </w:pPr>
      <w:r w:rsidRPr="00E956F7">
        <w:rPr>
          <w:szCs w:val="24"/>
        </w:rPr>
        <w:t xml:space="preserve">The nested element </w:t>
      </w:r>
      <w:r w:rsidRPr="00483F25">
        <w:rPr>
          <w:rStyle w:val="ISOCode"/>
        </w:rPr>
        <w:t>&lt;nut/&gt;</w:t>
      </w:r>
      <w:r w:rsidRPr="00E956F7">
        <w:rPr>
          <w:szCs w:val="24"/>
        </w:rPr>
        <w:t xml:space="preserve"> refers to the bolt’s nut. This, in turn, may contain a nested element </w:t>
      </w:r>
      <w:r w:rsidRPr="00483F25">
        <w:rPr>
          <w:rStyle w:val="ISOCode"/>
        </w:rPr>
        <w:t>&lt;washer/&gt;</w:t>
      </w:r>
      <w:r w:rsidRPr="00E956F7">
        <w:rPr>
          <w:szCs w:val="24"/>
        </w:rPr>
        <w:t>.</w:t>
      </w:r>
    </w:p>
    <w:p w14:paraId="7275A80D" w14:textId="4E2154C3" w:rsidR="001332BD" w:rsidRPr="00E956F7" w:rsidRDefault="001332BD">
      <w:pPr>
        <w:pStyle w:val="BodyText"/>
        <w:autoSpaceDE w:val="0"/>
        <w:autoSpaceDN w:val="0"/>
        <w:adjustRightInd w:val="0"/>
        <w:rPr>
          <w:szCs w:val="24"/>
        </w:rPr>
      </w:pPr>
      <w:r w:rsidRPr="00E956F7">
        <w:rPr>
          <w:szCs w:val="24"/>
        </w:rPr>
        <w:t xml:space="preserve">The nested element </w:t>
      </w:r>
      <w:r w:rsidRPr="00483F25">
        <w:rPr>
          <w:rStyle w:val="ISOCode"/>
        </w:rPr>
        <w:t>&lt;nut/&gt;</w:t>
      </w:r>
      <w:r w:rsidRPr="00E956F7">
        <w:rPr>
          <w:szCs w:val="24"/>
        </w:rPr>
        <w:t xml:space="preserve"> is required by the definition of a </w:t>
      </w:r>
      <w:r w:rsidRPr="00483F25">
        <w:rPr>
          <w:rStyle w:val="ISOCode"/>
        </w:rPr>
        <w:t>&lt;bolt/&gt;</w:t>
      </w:r>
      <w:r w:rsidRPr="00E956F7">
        <w:rPr>
          <w:szCs w:val="24"/>
        </w:rPr>
        <w:t xml:space="preserve">. The nut itself (respectively its </w:t>
      </w:r>
      <w:r w:rsidRPr="00483F25">
        <w:rPr>
          <w:rStyle w:val="ISOCode"/>
        </w:rPr>
        <w:t>part_code</w:t>
      </w:r>
      <w:r w:rsidRPr="00E956F7">
        <w:rPr>
          <w:szCs w:val="24"/>
        </w:rPr>
        <w:t xml:space="preserve"> or property) is not allowed to be mentioned in element </w:t>
      </w:r>
      <w:r w:rsidRPr="00483F25">
        <w:rPr>
          <w:rStyle w:val="ISOCode"/>
        </w:rPr>
        <w:t>&lt;connected_to</w:t>
      </w:r>
      <w:del w:id="3237" w:author="LUEJE Claudia" w:date="2023-06-26T17:59:00Z">
        <w:r w:rsidR="00FC68DB" w:rsidRPr="00F54804">
          <w:rPr>
            <w:rFonts w:ascii="Courier New" w:hAnsi="Courier New" w:cs="Courier New"/>
            <w:b/>
            <w:bCs/>
            <w:i/>
            <w:sz w:val="18"/>
            <w:szCs w:val="18"/>
          </w:rPr>
          <w:delText>&gt;</w:delText>
        </w:r>
      </w:del>
      <w:ins w:id="3238" w:author="LUEJE Claudia" w:date="2023-06-26T17:59:00Z">
        <w:r w:rsidRPr="00483F25">
          <w:rPr>
            <w:rStyle w:val="ISOCode"/>
          </w:rPr>
          <w:t>/&gt;</w:t>
        </w:r>
      </w:ins>
      <w:r w:rsidRPr="00E956F7">
        <w:rPr>
          <w:szCs w:val="24"/>
        </w:rPr>
        <w:t xml:space="preserve"> of the </w:t>
      </w:r>
      <w:r w:rsidRPr="00483F25">
        <w:rPr>
          <w:rStyle w:val="ISOCode"/>
        </w:rPr>
        <w:t>&lt;connection_group/&gt;</w:t>
      </w:r>
      <w:r w:rsidRPr="00E956F7">
        <w:rPr>
          <w:szCs w:val="24"/>
        </w:rPr>
        <w:t xml:space="preserve"> containing the </w:t>
      </w:r>
      <w:r w:rsidRPr="00483F25">
        <w:rPr>
          <w:rStyle w:val="ISOCode"/>
        </w:rPr>
        <w:t>&lt;bolt/&gt;</w:t>
      </w:r>
      <w:r w:rsidRPr="00E956F7">
        <w:rPr>
          <w:szCs w:val="24"/>
        </w:rPr>
        <w:t>. This allows keeping other connection types (</w:t>
      </w:r>
      <w:ins w:id="3239" w:author="LUEJE Claudia" w:date="2023-06-26T17:59:00Z">
        <w:r w:rsidR="009469E5">
          <w:rPr>
            <w:szCs w:val="24"/>
          </w:rPr>
          <w:t xml:space="preserve">e.g. </w:t>
        </w:r>
      </w:ins>
      <w:r w:rsidRPr="00E956F7">
        <w:rPr>
          <w:szCs w:val="24"/>
        </w:rPr>
        <w:t>glue, rivets</w:t>
      </w:r>
      <w:del w:id="3240" w:author="LUEJE Claudia" w:date="2023-06-26T17:59:00Z">
        <w:r w:rsidR="00FC68DB" w:rsidRPr="00F54804">
          <w:delText xml:space="preserve"> …)</w:delText>
        </w:r>
      </w:del>
      <w:ins w:id="3241" w:author="LUEJE Claudia" w:date="2023-06-26T17:59:00Z">
        <w:r w:rsidR="009469E5">
          <w:rPr>
            <w:szCs w:val="24"/>
          </w:rPr>
          <w:t>)</w:t>
        </w:r>
      </w:ins>
      <w:r w:rsidRPr="00E956F7">
        <w:rPr>
          <w:szCs w:val="24"/>
        </w:rPr>
        <w:t xml:space="preserve"> in the same </w:t>
      </w:r>
      <w:r w:rsidRPr="00483F25">
        <w:rPr>
          <w:rStyle w:val="ISOCode"/>
        </w:rPr>
        <w:t>&lt;connection_group/&gt;</w:t>
      </w:r>
      <w:r w:rsidRPr="00E956F7">
        <w:rPr>
          <w:szCs w:val="24"/>
        </w:rPr>
        <w:t>.</w:t>
      </w:r>
    </w:p>
    <w:p w14:paraId="26BCE51F" w14:textId="6FBD9F71" w:rsidR="001332BD" w:rsidRPr="00E956F7" w:rsidRDefault="001332BD" w:rsidP="00423A17">
      <w:pPr>
        <w:pStyle w:val="BodyText"/>
      </w:pPr>
      <w:r w:rsidRPr="00E956F7">
        <w:t xml:space="preserve">EXAMPLE </w:t>
      </w:r>
      <w:del w:id="3242" w:author="LUEJE Claudia" w:date="2023-06-26T17:59:00Z">
        <w:r w:rsidR="00FC68DB" w:rsidRPr="0013175B">
          <w:delText xml:space="preserve">A </w:delText>
        </w:r>
      </w:del>
      <w:ins w:id="3243" w:author="LUEJE Claudia" w:date="2023-06-26T17:59:00Z">
        <w:r w:rsidR="009469E5">
          <w:t>1</w:t>
        </w:r>
      </w:ins>
    </w:p>
    <w:p w14:paraId="479DAEE7" w14:textId="77777777" w:rsidR="00F64CF2" w:rsidRDefault="00F64CF2" w:rsidP="00F64CF2">
      <w:pPr>
        <w:pStyle w:val="Code-"/>
      </w:pPr>
      <w:r w:rsidRPr="00E45DCE">
        <w:t xml:space="preserve">    </w:t>
      </w:r>
      <w:r w:rsidR="001332BD" w:rsidRPr="00E45DCE">
        <w:rPr>
          <w:szCs w:val="24"/>
        </w:rPr>
        <w:t>&lt;connection_0d label="BOLT_100532"&gt;</w:t>
      </w:r>
    </w:p>
    <w:p w14:paraId="3569AE50" w14:textId="77777777" w:rsidR="00F64CF2" w:rsidRDefault="00F64CF2" w:rsidP="00F64CF2">
      <w:pPr>
        <w:pStyle w:val="Code-"/>
      </w:pPr>
      <w:r>
        <w:t xml:space="preserve">    </w:t>
      </w:r>
      <w:r w:rsidR="00845E9C" w:rsidRPr="00E45DCE">
        <w:t xml:space="preserve">    </w:t>
      </w:r>
      <w:r w:rsidR="001332BD" w:rsidRPr="00E45DCE">
        <w:t>&lt;threaded_connection diameter="10.0" length="50.0"</w:t>
      </w:r>
    </w:p>
    <w:p w14:paraId="2DE6D5EB" w14:textId="77777777" w:rsidR="00F64CF2" w:rsidRDefault="00F64CF2" w:rsidP="00F64CF2">
      <w:pPr>
        <w:pStyle w:val="Code-"/>
      </w:pPr>
      <w:r>
        <w:t xml:space="preserve">    </w:t>
      </w:r>
      <w:r w:rsidR="00845E9C" w:rsidRPr="00E45DCE">
        <w:t xml:space="preserve">    </w:t>
      </w:r>
      <w:r w:rsidR="001332BD" w:rsidRPr="00E45DCE">
        <w:t xml:space="preserve">    head_diameter="16.0" head_height="5" sink_size="3"&gt;</w:t>
      </w:r>
    </w:p>
    <w:p w14:paraId="7121929D" w14:textId="77777777" w:rsidR="00F64CF2" w:rsidRDefault="00F64CF2" w:rsidP="00F64CF2">
      <w:pPr>
        <w:pStyle w:val="Code-"/>
        <w:rPr>
          <w:lang w:val="fr-CH"/>
        </w:rPr>
      </w:pPr>
      <w:r w:rsidRPr="00CB2A71">
        <w:rPr>
          <w:lang w:val="en-US"/>
        </w:rPr>
        <w:t xml:space="preserve">    </w:t>
      </w:r>
      <w:r w:rsidR="00845E9C" w:rsidRPr="00CB2A71">
        <w:rPr>
          <w:lang w:val="en-US"/>
        </w:rPr>
        <w:t xml:space="preserve">    </w:t>
      </w:r>
      <w:r w:rsidR="001332BD" w:rsidRPr="00CB2A71">
        <w:rPr>
          <w:lang w:val="en-US"/>
        </w:rPr>
        <w:t xml:space="preserve">    </w:t>
      </w:r>
      <w:r w:rsidR="001332BD" w:rsidRPr="00E45DCE">
        <w:rPr>
          <w:lang w:val="fr-CH"/>
        </w:rPr>
        <w:t>&lt;normal_direction&gt; x="3.0" y="0.0"  z="0.0"/&gt;</w:t>
      </w:r>
    </w:p>
    <w:p w14:paraId="107D3433" w14:textId="77777777" w:rsidR="00F64CF2" w:rsidRDefault="00F64CF2" w:rsidP="00F64CF2">
      <w:pPr>
        <w:pStyle w:val="Code-"/>
      </w:pPr>
      <w:r w:rsidRPr="00CB2A71">
        <w:rPr>
          <w:lang w:val="fr-CH"/>
        </w:rPr>
        <w:t xml:space="preserve">    </w:t>
      </w:r>
      <w:r w:rsidR="00845E9C" w:rsidRPr="00CB2A71">
        <w:rPr>
          <w:lang w:val="fr-CH"/>
        </w:rPr>
        <w:t xml:space="preserve">    </w:t>
      </w:r>
      <w:r w:rsidR="001332BD" w:rsidRPr="00CB2A71">
        <w:rPr>
          <w:lang w:val="fr-CH"/>
        </w:rPr>
        <w:t xml:space="preserve">    </w:t>
      </w:r>
      <w:r w:rsidR="001332BD" w:rsidRPr="00E45DCE">
        <w:t>&lt;!--magnitude is irrelevant, direction sense is from head to nut--&gt;</w:t>
      </w:r>
    </w:p>
    <w:p w14:paraId="3880793B" w14:textId="77777777" w:rsidR="00F64CF2" w:rsidRDefault="00F64CF2" w:rsidP="00F64CF2">
      <w:pPr>
        <w:pStyle w:val="Code-"/>
      </w:pPr>
      <w:r>
        <w:t xml:space="preserve">    </w:t>
      </w:r>
      <w:r w:rsidR="00845E9C" w:rsidRPr="00E45DCE">
        <w:t xml:space="preserve">    </w:t>
      </w:r>
      <w:r w:rsidR="001332BD" w:rsidRPr="00E45DCE">
        <w:t xml:space="preserve">    &lt;bolt&gt;</w:t>
      </w:r>
    </w:p>
    <w:p w14:paraId="3A457798" w14:textId="77777777" w:rsidR="00F64CF2" w:rsidRDefault="00F64CF2" w:rsidP="00F64CF2">
      <w:pPr>
        <w:pStyle w:val="Code-"/>
      </w:pPr>
      <w:r>
        <w:t xml:space="preserve">    </w:t>
      </w:r>
      <w:r w:rsidR="00845E9C" w:rsidRPr="00E45DCE">
        <w:t xml:space="preserve">           </w:t>
      </w:r>
      <w:r w:rsidR="001332BD" w:rsidRPr="00E45DCE">
        <w:t xml:space="preserve"> &lt;nut diameter="16." height="5"&gt;</w:t>
      </w:r>
    </w:p>
    <w:p w14:paraId="1E92496E" w14:textId="77777777" w:rsidR="00F64CF2" w:rsidRDefault="00F64CF2" w:rsidP="00F64CF2">
      <w:pPr>
        <w:pStyle w:val="Code-"/>
      </w:pPr>
      <w:r>
        <w:t xml:space="preserve">    </w:t>
      </w:r>
      <w:r w:rsidR="00845E9C" w:rsidRPr="00E45DCE">
        <w:t xml:space="preserve">           </w:t>
      </w:r>
      <w:r w:rsidR="001332BD" w:rsidRPr="00E45DCE">
        <w:t xml:space="preserve">     &lt;washer outer_diameter="20"/&gt;</w:t>
      </w:r>
    </w:p>
    <w:p w14:paraId="40F4C4C1" w14:textId="77777777" w:rsidR="00F64CF2" w:rsidRDefault="00F64CF2" w:rsidP="00F64CF2">
      <w:pPr>
        <w:pStyle w:val="Code-"/>
      </w:pPr>
      <w:r>
        <w:t xml:space="preserve">    </w:t>
      </w:r>
      <w:r w:rsidR="00845E9C" w:rsidRPr="00E45DCE">
        <w:t xml:space="preserve">            </w:t>
      </w:r>
      <w:r w:rsidR="001332BD" w:rsidRPr="00E45DCE">
        <w:t>&lt;/nut&gt;</w:t>
      </w:r>
    </w:p>
    <w:p w14:paraId="73B50788" w14:textId="77777777" w:rsidR="00F64CF2" w:rsidRDefault="00F64CF2" w:rsidP="00F64CF2">
      <w:pPr>
        <w:pStyle w:val="Code-"/>
      </w:pPr>
      <w:r>
        <w:t xml:space="preserve">    </w:t>
      </w:r>
      <w:r w:rsidR="00845E9C" w:rsidRPr="00E45DCE">
        <w:t xml:space="preserve">        </w:t>
      </w:r>
      <w:r w:rsidR="001332BD" w:rsidRPr="00E45DCE">
        <w:t>&lt;/bolt&gt;</w:t>
      </w:r>
    </w:p>
    <w:p w14:paraId="0EF3E893" w14:textId="77777777" w:rsidR="00F64CF2" w:rsidRDefault="00F64CF2" w:rsidP="00F64CF2">
      <w:pPr>
        <w:pStyle w:val="Code-"/>
      </w:pPr>
      <w:r>
        <w:t xml:space="preserve">    </w:t>
      </w:r>
      <w:r w:rsidR="00845E9C" w:rsidRPr="00E45DCE">
        <w:t xml:space="preserve">        </w:t>
      </w:r>
      <w:r w:rsidR="001332BD" w:rsidRPr="00E45DCE">
        <w:t>&lt;washer outer_diameter="20"&gt;</w:t>
      </w:r>
    </w:p>
    <w:p w14:paraId="3CAD82A5" w14:textId="77777777" w:rsidR="00F64CF2" w:rsidRDefault="00F64CF2" w:rsidP="00F64CF2">
      <w:pPr>
        <w:pStyle w:val="Code-"/>
      </w:pPr>
      <w:r>
        <w:t xml:space="preserve">    </w:t>
      </w:r>
      <w:r w:rsidR="00845E9C" w:rsidRPr="00E45DCE">
        <w:t xml:space="preserve">    </w:t>
      </w:r>
      <w:r w:rsidR="001332BD" w:rsidRPr="00E45DCE">
        <w:t>&lt;/threaded_connection&gt;</w:t>
      </w:r>
    </w:p>
    <w:p w14:paraId="05999867" w14:textId="77777777" w:rsidR="00F64CF2" w:rsidRDefault="00F64CF2" w:rsidP="00F64CF2">
      <w:pPr>
        <w:pStyle w:val="Code-"/>
      </w:pPr>
      <w:r>
        <w:t xml:space="preserve">    </w:t>
      </w:r>
      <w:r w:rsidR="00845E9C" w:rsidRPr="00E45DCE">
        <w:t xml:space="preserve">    </w:t>
      </w:r>
      <w:r w:rsidR="001332BD" w:rsidRPr="00E45DCE">
        <w:t>&lt;loc&gt; 1500.3 838.7 730.6 &lt;/loc&gt;</w:t>
      </w:r>
    </w:p>
    <w:p w14:paraId="02448636" w14:textId="77777777" w:rsidR="00F64CF2" w:rsidRDefault="00F64CF2" w:rsidP="00F64CF2">
      <w:pPr>
        <w:pStyle w:val="Code-"/>
      </w:pPr>
      <w:r>
        <w:t xml:space="preserve">    </w:t>
      </w:r>
      <w:r w:rsidR="00845E9C" w:rsidRPr="00E45DCE">
        <w:t xml:space="preserve">    </w:t>
      </w:r>
      <w:r w:rsidR="001332BD" w:rsidRPr="00E45DCE">
        <w:t>&lt;appdata&gt;</w:t>
      </w:r>
    </w:p>
    <w:p w14:paraId="589AB3C0" w14:textId="77777777" w:rsidR="00FC68DB" w:rsidRPr="0013175B" w:rsidRDefault="00FC68DB">
      <w:pPr>
        <w:pStyle w:val="XMLCode"/>
        <w:keepNext/>
        <w:rPr>
          <w:del w:id="3244" w:author="LUEJE Claudia" w:date="2023-06-26T17:59:00Z"/>
          <w:lang w:val="en-GB"/>
        </w:rPr>
      </w:pPr>
      <w:del w:id="3245" w:author="LUEJE Claudia" w:date="2023-06-26T17:59:00Z">
        <w:r w:rsidRPr="0013175B">
          <w:rPr>
            <w:lang w:val="en-GB"/>
          </w:rPr>
          <w:tab/>
          <w:delText xml:space="preserve">      ...</w:delText>
        </w:r>
      </w:del>
    </w:p>
    <w:p w14:paraId="530AB6C2" w14:textId="41EEB6C6" w:rsidR="00F64CF2" w:rsidRDefault="00FC68DB" w:rsidP="00F64CF2">
      <w:pPr>
        <w:pStyle w:val="Code-"/>
        <w:rPr>
          <w:ins w:id="3246" w:author="LUEJE Claudia" w:date="2023-06-26T17:59:00Z"/>
        </w:rPr>
      </w:pPr>
      <w:del w:id="3247" w:author="LUEJE Claudia" w:date="2023-06-26T17:59:00Z">
        <w:r w:rsidRPr="0013175B">
          <w:tab/>
        </w:r>
      </w:del>
      <w:ins w:id="3248" w:author="LUEJE Claudia" w:date="2023-06-26T17:59:00Z">
        <w:r w:rsidR="00F64CF2">
          <w:t xml:space="preserve">    </w:t>
        </w:r>
        <w:r w:rsidR="00845E9C" w:rsidRPr="00E45DCE">
          <w:t xml:space="preserve">    </w:t>
        </w:r>
        <w:r w:rsidR="001332BD" w:rsidRPr="00E45DCE">
          <w:t xml:space="preserve">      ...</w:t>
        </w:r>
      </w:ins>
    </w:p>
    <w:p w14:paraId="0BAD04E7" w14:textId="77777777" w:rsidR="00F64CF2" w:rsidRDefault="00F64CF2" w:rsidP="00F64CF2">
      <w:pPr>
        <w:pStyle w:val="Code-"/>
      </w:pPr>
      <w:ins w:id="3249" w:author="LUEJE Claudia" w:date="2023-06-26T17:59:00Z">
        <w:r>
          <w:t xml:space="preserve">    </w:t>
        </w:r>
        <w:r w:rsidR="00845E9C" w:rsidRPr="00E45DCE">
          <w:t xml:space="preserve">    </w:t>
        </w:r>
      </w:ins>
      <w:r w:rsidR="001332BD" w:rsidRPr="00E45DCE">
        <w:t>&lt;/appdata&gt;</w:t>
      </w:r>
    </w:p>
    <w:p w14:paraId="4276E943" w14:textId="07A1BE81" w:rsidR="001332BD" w:rsidRPr="00E45DCE" w:rsidRDefault="00F64CF2" w:rsidP="00F64CF2">
      <w:pPr>
        <w:pStyle w:val="Code-"/>
      </w:pPr>
      <w:r>
        <w:t xml:space="preserve">    </w:t>
      </w:r>
      <w:r w:rsidR="001332BD" w:rsidRPr="00E45DCE">
        <w:t>&lt;/connection_0d&gt;</w:t>
      </w:r>
    </w:p>
    <w:p w14:paraId="66DF874E" w14:textId="77777777" w:rsidR="001332BD" w:rsidRPr="00E45DCE" w:rsidRDefault="001332BD" w:rsidP="00E45DCE">
      <w:pPr>
        <w:pStyle w:val="Code-"/>
      </w:pPr>
      <w:r w:rsidRPr="00E45DCE">
        <w:t> </w:t>
      </w:r>
    </w:p>
    <w:p w14:paraId="28569E9E" w14:textId="7DE6A497" w:rsidR="001332BD" w:rsidRPr="00E956F7" w:rsidRDefault="001332BD" w:rsidP="00423A17">
      <w:pPr>
        <w:pStyle w:val="BodyText"/>
      </w:pPr>
      <w:r w:rsidRPr="00E956F7">
        <w:t xml:space="preserve">EXAMPLE </w:t>
      </w:r>
      <w:del w:id="3250" w:author="LUEJE Claudia" w:date="2023-06-26T17:59:00Z">
        <w:r w:rsidR="00FC68DB" w:rsidRPr="0013175B">
          <w:delText>B</w:delText>
        </w:r>
      </w:del>
      <w:ins w:id="3251" w:author="LUEJE Claudia" w:date="2023-06-26T17:59:00Z">
        <w:r w:rsidR="009469E5">
          <w:t>2</w:t>
        </w:r>
      </w:ins>
    </w:p>
    <w:p w14:paraId="1D5F2BEC" w14:textId="77777777" w:rsidR="00F64CF2" w:rsidRDefault="00F64CF2" w:rsidP="00F64CF2">
      <w:pPr>
        <w:pStyle w:val="Code-"/>
      </w:pPr>
      <w:r w:rsidRPr="00E45DCE">
        <w:t xml:space="preserve">    </w:t>
      </w:r>
      <w:r w:rsidR="001332BD" w:rsidRPr="00E45DCE">
        <w:rPr>
          <w:szCs w:val="24"/>
        </w:rPr>
        <w:t>&lt;connection_0d label="BOLT_135"&gt;</w:t>
      </w:r>
    </w:p>
    <w:p w14:paraId="290550E7" w14:textId="77777777" w:rsidR="00F64CF2" w:rsidRDefault="00F64CF2" w:rsidP="00F64CF2">
      <w:pPr>
        <w:pStyle w:val="Code-"/>
      </w:pPr>
      <w:r>
        <w:t xml:space="preserve">    </w:t>
      </w:r>
      <w:r w:rsidR="001332BD" w:rsidRPr="00E45DCE">
        <w:t xml:space="preserve">    &lt;threaded_connection diameter="10.0" length="50.0"</w:t>
      </w:r>
    </w:p>
    <w:p w14:paraId="16693342" w14:textId="6E5F4C94" w:rsidR="00F64CF2" w:rsidRDefault="00F64CF2" w:rsidP="00F64CF2">
      <w:pPr>
        <w:pStyle w:val="Code-"/>
      </w:pPr>
      <w:r>
        <w:t xml:space="preserve">    </w:t>
      </w:r>
      <w:r w:rsidR="001332BD" w:rsidRPr="00E45DCE">
        <w:t xml:space="preserve">        head_diameter="16.0" head_height="5" thread_length="35"</w:t>
      </w:r>
    </w:p>
    <w:p w14:paraId="5C150E4C" w14:textId="5909AF71" w:rsidR="00F64CF2" w:rsidRDefault="00F64CF2" w:rsidP="00F64CF2">
      <w:pPr>
        <w:pStyle w:val="Code-"/>
        <w:rPr>
          <w:lang w:val="fr-CH"/>
        </w:rPr>
      </w:pPr>
      <w:r w:rsidRPr="005F3835">
        <w:rPr>
          <w:lang w:val="en-US"/>
        </w:rPr>
        <w:t xml:space="preserve">    </w:t>
      </w:r>
      <w:r w:rsidR="001332BD" w:rsidRPr="005F3835">
        <w:rPr>
          <w:lang w:val="en-US"/>
        </w:rPr>
        <w:t xml:space="preserve">        </w:t>
      </w:r>
      <w:r w:rsidR="001332BD" w:rsidRPr="00E45DCE">
        <w:rPr>
          <w:lang w:val="fr-CH"/>
        </w:rPr>
        <w:t>torque="80" angle="30" pretension="1200" part_code="M10x50 12.9" &gt;</w:t>
      </w:r>
    </w:p>
    <w:p w14:paraId="6203A1D8" w14:textId="77777777" w:rsidR="00F64CF2" w:rsidRDefault="00F64CF2" w:rsidP="00F64CF2">
      <w:pPr>
        <w:pStyle w:val="Code-"/>
        <w:rPr>
          <w:lang w:val="fr-CH"/>
        </w:rPr>
      </w:pPr>
      <w:r>
        <w:rPr>
          <w:lang w:val="fr-CH"/>
        </w:rPr>
        <w:t xml:space="preserve">    </w:t>
      </w:r>
      <w:r w:rsidR="001332BD" w:rsidRPr="00E45DCE">
        <w:rPr>
          <w:lang w:val="fr-CH"/>
        </w:rPr>
        <w:t xml:space="preserve">        &lt;normal_direction x="0" y="0" z="-10"/&gt;</w:t>
      </w:r>
    </w:p>
    <w:p w14:paraId="3C6AA13A" w14:textId="77777777" w:rsidR="00F64CF2" w:rsidRDefault="00F64CF2" w:rsidP="00F64CF2">
      <w:pPr>
        <w:pStyle w:val="Code-"/>
      </w:pPr>
      <w:r>
        <w:rPr>
          <w:lang w:val="fr-CH"/>
        </w:rPr>
        <w:t xml:space="preserve">    </w:t>
      </w:r>
      <w:r w:rsidR="001332BD" w:rsidRPr="00E45DCE">
        <w:rPr>
          <w:lang w:val="fr-CH"/>
        </w:rPr>
        <w:t xml:space="preserve">        </w:t>
      </w:r>
      <w:r w:rsidR="001332BD" w:rsidRPr="00E45DCE">
        <w:t>&lt;!-- Washer next to head --&gt;</w:t>
      </w:r>
    </w:p>
    <w:p w14:paraId="43BEBC37" w14:textId="77777777" w:rsidR="00F64CF2" w:rsidRDefault="00F64CF2" w:rsidP="00F64CF2">
      <w:pPr>
        <w:pStyle w:val="Code-"/>
      </w:pPr>
      <w:r>
        <w:t xml:space="preserve">    </w:t>
      </w:r>
      <w:r w:rsidR="001332BD" w:rsidRPr="00E45DCE">
        <w:t xml:space="preserve">        &lt;washer outer_diameter="20" inner_diameter="10.3" thickness="1.5"</w:t>
      </w:r>
    </w:p>
    <w:p w14:paraId="17FD2FC0" w14:textId="23867918" w:rsidR="00F64CF2" w:rsidRDefault="00F64CF2" w:rsidP="00F64CF2">
      <w:pPr>
        <w:pStyle w:val="Code-"/>
      </w:pPr>
      <w:r>
        <w:t xml:space="preserve">    </w:t>
      </w:r>
      <w:r w:rsidR="001332BD" w:rsidRPr="00E45DCE">
        <w:t xml:space="preserve">            attached="false" part_code="M10x20x1.5"/&gt;</w:t>
      </w:r>
    </w:p>
    <w:p w14:paraId="5A06B049" w14:textId="77777777" w:rsidR="00F64CF2" w:rsidRDefault="00F64CF2" w:rsidP="00F64CF2">
      <w:pPr>
        <w:pStyle w:val="Code-"/>
      </w:pPr>
      <w:r>
        <w:t xml:space="preserve">    </w:t>
      </w:r>
      <w:r w:rsidR="001332BD" w:rsidRPr="00E45DCE">
        <w:t xml:space="preserve">        &lt;bolt fixed_to="1" &gt;</w:t>
      </w:r>
    </w:p>
    <w:p w14:paraId="21A0F754" w14:textId="77777777" w:rsidR="00F64CF2" w:rsidRDefault="00F64CF2" w:rsidP="00F64CF2">
      <w:pPr>
        <w:pStyle w:val="Code-"/>
      </w:pPr>
      <w:r>
        <w:t xml:space="preserve">    </w:t>
      </w:r>
      <w:r w:rsidR="001332BD" w:rsidRPr="00E45DCE">
        <w:t xml:space="preserve">            &lt;nut diameter="16." height="5" static_friction="0.8"&gt;</w:t>
      </w:r>
    </w:p>
    <w:p w14:paraId="6A60865D" w14:textId="77777777" w:rsidR="00F64CF2" w:rsidRDefault="00F64CF2" w:rsidP="00F64CF2">
      <w:pPr>
        <w:pStyle w:val="Code-"/>
      </w:pPr>
      <w:r>
        <w:t xml:space="preserve">    </w:t>
      </w:r>
      <w:r w:rsidR="001332BD" w:rsidRPr="00E45DCE">
        <w:t xml:space="preserve">                &lt;!-- Washer firmly attached to nut --&gt;</w:t>
      </w:r>
    </w:p>
    <w:p w14:paraId="55C4CCB0" w14:textId="77777777" w:rsidR="00F64CF2" w:rsidRDefault="00F64CF2" w:rsidP="00F64CF2">
      <w:pPr>
        <w:pStyle w:val="Code-"/>
      </w:pPr>
      <w:r>
        <w:t xml:space="preserve">    </w:t>
      </w:r>
      <w:r w:rsidR="001332BD" w:rsidRPr="00E45DCE">
        <w:t xml:space="preserve">                &lt;washer outer_diameter="25" thickness="1.5" attached="true"/&gt;</w:t>
      </w:r>
    </w:p>
    <w:p w14:paraId="2BDAB417" w14:textId="77777777" w:rsidR="00F64CF2" w:rsidRDefault="00F64CF2" w:rsidP="00F64CF2">
      <w:pPr>
        <w:pStyle w:val="Code-"/>
      </w:pPr>
      <w:r>
        <w:t xml:space="preserve">    </w:t>
      </w:r>
      <w:r w:rsidR="001332BD" w:rsidRPr="00E45DCE">
        <w:t xml:space="preserve">            &lt;/nut&gt;</w:t>
      </w:r>
    </w:p>
    <w:p w14:paraId="4297CF5C" w14:textId="77777777" w:rsidR="00F64CF2" w:rsidRDefault="00F64CF2" w:rsidP="00F64CF2">
      <w:pPr>
        <w:pStyle w:val="Code-"/>
      </w:pPr>
      <w:r>
        <w:t xml:space="preserve">    </w:t>
      </w:r>
      <w:r w:rsidR="001332BD" w:rsidRPr="00E45DCE">
        <w:t xml:space="preserve">        &lt;/bolt&gt;</w:t>
      </w:r>
    </w:p>
    <w:p w14:paraId="198D416A" w14:textId="77777777" w:rsidR="00F64CF2" w:rsidRDefault="00F64CF2" w:rsidP="00F64CF2">
      <w:pPr>
        <w:pStyle w:val="Code-"/>
      </w:pPr>
      <w:r>
        <w:t xml:space="preserve">    </w:t>
      </w:r>
      <w:r w:rsidR="001332BD" w:rsidRPr="00E45DCE">
        <w:t xml:space="preserve">    &lt;/threaded_connection&gt;</w:t>
      </w:r>
    </w:p>
    <w:p w14:paraId="0E6E5520" w14:textId="7DA75210" w:rsidR="00F64CF2" w:rsidRDefault="00F64CF2" w:rsidP="00F64CF2">
      <w:pPr>
        <w:pStyle w:val="Code-"/>
      </w:pPr>
      <w:r>
        <w:t xml:space="preserve">    </w:t>
      </w:r>
      <w:r w:rsidR="00AF62B9" w:rsidRPr="00E45DCE">
        <w:t xml:space="preserve">    </w:t>
      </w:r>
      <w:r w:rsidR="00F14CCC">
        <w:t xml:space="preserve"> </w:t>
      </w:r>
      <w:r w:rsidR="001332BD" w:rsidRPr="00E45DCE">
        <w:t>&lt;loc&gt; 1500.3 838.7 730.6 &lt;/loc&gt;</w:t>
      </w:r>
    </w:p>
    <w:p w14:paraId="0CE86431" w14:textId="77777777" w:rsidR="00F64CF2" w:rsidRDefault="00F64CF2" w:rsidP="00F64CF2">
      <w:pPr>
        <w:pStyle w:val="Code-"/>
      </w:pPr>
      <w:r>
        <w:t xml:space="preserve">    </w:t>
      </w:r>
      <w:r w:rsidR="001332BD" w:rsidRPr="00E45DCE">
        <w:t xml:space="preserve">    &lt;appdata&gt;</w:t>
      </w:r>
    </w:p>
    <w:p w14:paraId="1B452E1E" w14:textId="77777777" w:rsidR="00F64CF2" w:rsidRDefault="00F64CF2" w:rsidP="00F64CF2">
      <w:pPr>
        <w:pStyle w:val="Code-"/>
      </w:pPr>
      <w:r>
        <w:t xml:space="preserve">    </w:t>
      </w:r>
      <w:r w:rsidR="001332BD" w:rsidRPr="00E45DCE">
        <w:t xml:space="preserve">    </w:t>
      </w:r>
      <w:r w:rsidR="00AF62B9" w:rsidRPr="00E45DCE">
        <w:t xml:space="preserve">      </w:t>
      </w:r>
      <w:r w:rsidR="001332BD" w:rsidRPr="00E45DCE">
        <w:t>...</w:t>
      </w:r>
    </w:p>
    <w:p w14:paraId="47D938A2" w14:textId="77777777" w:rsidR="00F64CF2" w:rsidRDefault="00F64CF2" w:rsidP="00F64CF2">
      <w:pPr>
        <w:pStyle w:val="Code-"/>
      </w:pPr>
      <w:r>
        <w:t xml:space="preserve">    </w:t>
      </w:r>
      <w:r w:rsidR="001332BD" w:rsidRPr="00E45DCE">
        <w:t xml:space="preserve">    &lt;/appdata&gt;</w:t>
      </w:r>
    </w:p>
    <w:p w14:paraId="58A4B51C" w14:textId="735E7145" w:rsidR="001332BD" w:rsidRPr="00E45DCE" w:rsidRDefault="00F64CF2" w:rsidP="00F64CF2">
      <w:pPr>
        <w:pStyle w:val="Code-"/>
      </w:pPr>
      <w:r>
        <w:t xml:space="preserve">    </w:t>
      </w:r>
      <w:r w:rsidR="001332BD" w:rsidRPr="00E45DCE">
        <w:t>&lt;/connection_0d&gt;</w:t>
      </w:r>
    </w:p>
    <w:p w14:paraId="41C4CA8A" w14:textId="77777777" w:rsidR="001332BD" w:rsidRPr="00E45DCE" w:rsidRDefault="001332BD" w:rsidP="00E45DCE">
      <w:pPr>
        <w:pStyle w:val="Code-"/>
      </w:pPr>
      <w:r w:rsidRPr="00E45DCE">
        <w:t> </w:t>
      </w:r>
    </w:p>
    <w:p w14:paraId="359AE208" w14:textId="14452CD2" w:rsidR="001332BD" w:rsidRPr="00E956F7" w:rsidRDefault="001332BD" w:rsidP="00423A17">
      <w:pPr>
        <w:pStyle w:val="BodyText"/>
      </w:pPr>
      <w:r w:rsidRPr="00E956F7">
        <w:t xml:space="preserve">EXAMPLE </w:t>
      </w:r>
      <w:del w:id="3252" w:author="LUEJE Claudia" w:date="2023-06-26T17:59:00Z">
        <w:r w:rsidR="00FC68DB" w:rsidRPr="0013175B">
          <w:delText>C</w:delText>
        </w:r>
      </w:del>
      <w:ins w:id="3253" w:author="LUEJE Claudia" w:date="2023-06-26T17:59:00Z">
        <w:r w:rsidR="009469E5">
          <w:t>3</w:t>
        </w:r>
      </w:ins>
    </w:p>
    <w:p w14:paraId="40F6CB78" w14:textId="77777777" w:rsidR="00A23E4E" w:rsidRDefault="00A23E4E" w:rsidP="00A23E4E">
      <w:pPr>
        <w:pStyle w:val="Code-"/>
      </w:pPr>
      <w:r w:rsidRPr="00E45DCE">
        <w:t xml:space="preserve">    </w:t>
      </w:r>
      <w:r w:rsidR="001332BD" w:rsidRPr="00E45DCE">
        <w:rPr>
          <w:szCs w:val="24"/>
        </w:rPr>
        <w:t>&lt;connection_0d label="BOLT_135"&gt;</w:t>
      </w:r>
    </w:p>
    <w:p w14:paraId="2F93CFA5" w14:textId="77777777" w:rsidR="00A23E4E" w:rsidRDefault="00A23E4E" w:rsidP="00A23E4E">
      <w:pPr>
        <w:pStyle w:val="Code-"/>
      </w:pPr>
      <w:r>
        <w:t xml:space="preserve">    </w:t>
      </w:r>
      <w:r w:rsidR="001332BD" w:rsidRPr="00E45DCE">
        <w:t xml:space="preserve">    &lt;threaded_connection length="50" diameter="10"</w:t>
      </w:r>
    </w:p>
    <w:p w14:paraId="29A471E4" w14:textId="537178A8" w:rsidR="00A23E4E" w:rsidRDefault="00A23E4E" w:rsidP="00A23E4E">
      <w:pPr>
        <w:pStyle w:val="Code-"/>
      </w:pPr>
      <w:r>
        <w:t xml:space="preserve">    </w:t>
      </w:r>
      <w:r w:rsidR="001332BD" w:rsidRPr="00E45DCE">
        <w:t xml:space="preserve">        head_diameter="16" head_height="5" thread_length="35"</w:t>
      </w:r>
    </w:p>
    <w:p w14:paraId="6F1DE9FA" w14:textId="432E9940" w:rsidR="00A23E4E" w:rsidRDefault="00A23E4E" w:rsidP="00A23E4E">
      <w:pPr>
        <w:pStyle w:val="Code-"/>
        <w:rPr>
          <w:lang w:val="fr-CH"/>
        </w:rPr>
      </w:pPr>
      <w:r w:rsidRPr="005F3835">
        <w:rPr>
          <w:lang w:val="en-US"/>
        </w:rPr>
        <w:t xml:space="preserve">    </w:t>
      </w:r>
      <w:r w:rsidR="001332BD" w:rsidRPr="005F3835">
        <w:rPr>
          <w:lang w:val="en-US"/>
        </w:rPr>
        <w:t xml:space="preserve">        </w:t>
      </w:r>
      <w:r w:rsidR="001332BD" w:rsidRPr="00E45DCE">
        <w:rPr>
          <w:lang w:val="fr-CH"/>
        </w:rPr>
        <w:t>torque="80" angle="30" pretension="1200" part_code="M10x50 12.9"&gt;</w:t>
      </w:r>
    </w:p>
    <w:p w14:paraId="2E0CD87D" w14:textId="77777777" w:rsidR="00A23E4E" w:rsidRDefault="00A23E4E" w:rsidP="00A23E4E">
      <w:pPr>
        <w:pStyle w:val="Code-"/>
        <w:rPr>
          <w:lang w:val="fr-CH"/>
        </w:rPr>
      </w:pPr>
      <w:r>
        <w:rPr>
          <w:lang w:val="fr-CH"/>
        </w:rPr>
        <w:t xml:space="preserve">    </w:t>
      </w:r>
      <w:r w:rsidR="001332BD" w:rsidRPr="00E45DCE">
        <w:rPr>
          <w:lang w:val="fr-CH"/>
        </w:rPr>
        <w:t xml:space="preserve">        &lt;normal_direction x="0" y="0" z="-10"/&gt;</w:t>
      </w:r>
    </w:p>
    <w:p w14:paraId="2E3580F7" w14:textId="77777777" w:rsidR="00A23E4E" w:rsidRDefault="00A23E4E" w:rsidP="00A23E4E">
      <w:pPr>
        <w:pStyle w:val="Code-"/>
      </w:pPr>
      <w:r>
        <w:rPr>
          <w:lang w:val="fr-CH"/>
        </w:rPr>
        <w:t xml:space="preserve">    </w:t>
      </w:r>
      <w:r w:rsidR="001332BD" w:rsidRPr="00E45DCE">
        <w:rPr>
          <w:lang w:val="fr-CH"/>
        </w:rPr>
        <w:t xml:space="preserve">        </w:t>
      </w:r>
      <w:r w:rsidR="001332BD" w:rsidRPr="00E45DCE">
        <w:t>&lt;!-- Washer is part of the head, so it cannot have part code --&gt;</w:t>
      </w:r>
    </w:p>
    <w:p w14:paraId="6437638D" w14:textId="77777777" w:rsidR="00A23E4E" w:rsidRDefault="00A23E4E" w:rsidP="00A23E4E">
      <w:pPr>
        <w:pStyle w:val="Code-"/>
      </w:pPr>
      <w:r>
        <w:t xml:space="preserve">    </w:t>
      </w:r>
      <w:r w:rsidR="001332BD" w:rsidRPr="00E45DCE">
        <w:t xml:space="preserve">        &lt;washer outer_diameter="20" inner_diameter="10.3" thickness="1.5"</w:t>
      </w:r>
    </w:p>
    <w:p w14:paraId="4B1F1FB7" w14:textId="6DBA0C61" w:rsidR="00A23E4E" w:rsidRDefault="00A23E4E" w:rsidP="00A23E4E">
      <w:pPr>
        <w:pStyle w:val="Code-"/>
      </w:pPr>
      <w:r>
        <w:t xml:space="preserve">    </w:t>
      </w:r>
      <w:r w:rsidR="001332BD" w:rsidRPr="00E45DCE">
        <w:t xml:space="preserve">            attached="true"/&gt;</w:t>
      </w:r>
    </w:p>
    <w:p w14:paraId="4C46CC52" w14:textId="77777777" w:rsidR="00A23E4E" w:rsidRDefault="00A23E4E" w:rsidP="00A23E4E">
      <w:pPr>
        <w:pStyle w:val="Code-"/>
      </w:pPr>
      <w:r>
        <w:t xml:space="preserve">    </w:t>
      </w:r>
      <w:r w:rsidR="001332BD" w:rsidRPr="00E45DCE">
        <w:t xml:space="preserve">        &lt;bolt&gt;</w:t>
      </w:r>
    </w:p>
    <w:p w14:paraId="1BA0B68E" w14:textId="77777777" w:rsidR="00A23E4E" w:rsidRDefault="00A23E4E" w:rsidP="00A23E4E">
      <w:pPr>
        <w:pStyle w:val="Code-"/>
      </w:pPr>
      <w:r>
        <w:t xml:space="preserve">    </w:t>
      </w:r>
      <w:r w:rsidR="001332BD" w:rsidRPr="00E45DCE">
        <w:t xml:space="preserve">            &lt;nut diameter="16." height="5" static_friction="0.8" clipped_to="4"/&gt;</w:t>
      </w:r>
    </w:p>
    <w:p w14:paraId="08E0A1B8" w14:textId="77777777" w:rsidR="00A23E4E" w:rsidRDefault="00A23E4E" w:rsidP="00A23E4E">
      <w:pPr>
        <w:pStyle w:val="Code-"/>
      </w:pPr>
      <w:r>
        <w:t xml:space="preserve">    </w:t>
      </w:r>
      <w:r w:rsidR="001332BD" w:rsidRPr="00E45DCE">
        <w:t xml:space="preserve">        &lt;/bolt&gt;</w:t>
      </w:r>
    </w:p>
    <w:p w14:paraId="7DA7119F" w14:textId="77777777" w:rsidR="00A23E4E" w:rsidRDefault="00A23E4E" w:rsidP="00A23E4E">
      <w:pPr>
        <w:pStyle w:val="Code-"/>
      </w:pPr>
      <w:r>
        <w:t xml:space="preserve">    </w:t>
      </w:r>
      <w:r w:rsidR="001332BD" w:rsidRPr="00E45DCE">
        <w:t xml:space="preserve">    &lt;/threaded_connection&gt;</w:t>
      </w:r>
    </w:p>
    <w:p w14:paraId="4377F96C" w14:textId="77777777" w:rsidR="00A23E4E" w:rsidRDefault="00A23E4E" w:rsidP="00A23E4E">
      <w:pPr>
        <w:pStyle w:val="Code-"/>
      </w:pPr>
      <w:r>
        <w:t xml:space="preserve">    </w:t>
      </w:r>
      <w:r w:rsidR="001332BD" w:rsidRPr="00E45DCE">
        <w:t xml:space="preserve">    &lt;loc&gt; 1500.3 838.7 730.6 &lt;/loc&gt;</w:t>
      </w:r>
    </w:p>
    <w:p w14:paraId="783B7283" w14:textId="77777777" w:rsidR="00A23E4E" w:rsidRDefault="00A23E4E" w:rsidP="00A23E4E">
      <w:pPr>
        <w:pStyle w:val="Code-"/>
      </w:pPr>
      <w:r>
        <w:t xml:space="preserve">    </w:t>
      </w:r>
      <w:r w:rsidR="001332BD" w:rsidRPr="00E45DCE">
        <w:t xml:space="preserve">    &lt;appdata&gt;</w:t>
      </w:r>
    </w:p>
    <w:p w14:paraId="4B6AF18A" w14:textId="77777777" w:rsidR="00A23E4E" w:rsidRDefault="00A23E4E" w:rsidP="00A23E4E">
      <w:pPr>
        <w:pStyle w:val="Code-"/>
      </w:pPr>
      <w:r>
        <w:t xml:space="preserve">    </w:t>
      </w:r>
      <w:r w:rsidR="001332BD" w:rsidRPr="00E45DCE">
        <w:t xml:space="preserve">    </w:t>
      </w:r>
      <w:r w:rsidR="00877AB5" w:rsidRPr="00E45DCE">
        <w:t xml:space="preserve">      </w:t>
      </w:r>
      <w:r w:rsidR="001332BD" w:rsidRPr="00E45DCE">
        <w:t>...</w:t>
      </w:r>
    </w:p>
    <w:p w14:paraId="0F5B261C" w14:textId="77777777" w:rsidR="00A23E4E" w:rsidRDefault="00A23E4E" w:rsidP="00A23E4E">
      <w:pPr>
        <w:pStyle w:val="Code-"/>
      </w:pPr>
      <w:r>
        <w:t xml:space="preserve">    </w:t>
      </w:r>
      <w:r w:rsidR="001332BD" w:rsidRPr="00E45DCE">
        <w:t xml:space="preserve">    &lt;/appdata&gt;</w:t>
      </w:r>
    </w:p>
    <w:p w14:paraId="5BE746B6" w14:textId="36D1C688" w:rsidR="001332BD" w:rsidRPr="00E45DCE" w:rsidRDefault="00A23E4E" w:rsidP="00A23E4E">
      <w:pPr>
        <w:pStyle w:val="Code-"/>
      </w:pPr>
      <w:r>
        <w:t xml:space="preserve">    </w:t>
      </w:r>
      <w:r w:rsidR="001332BD" w:rsidRPr="00E45DCE">
        <w:t>&lt;/connection_0d&gt;</w:t>
      </w:r>
    </w:p>
    <w:p w14:paraId="52908963" w14:textId="77777777" w:rsidR="001332BD" w:rsidRPr="00E45DCE" w:rsidRDefault="001332BD" w:rsidP="00E45DCE">
      <w:pPr>
        <w:pStyle w:val="Code-"/>
      </w:pPr>
      <w:r w:rsidRPr="00E45DCE">
        <w:t> </w:t>
      </w:r>
    </w:p>
    <w:p w14:paraId="0DF36991" w14:textId="3CD5206C" w:rsidR="001332BD" w:rsidRPr="00E956F7" w:rsidRDefault="001332BD" w:rsidP="00423A17">
      <w:pPr>
        <w:pStyle w:val="BodyText"/>
      </w:pPr>
      <w:r w:rsidRPr="00E956F7">
        <w:t xml:space="preserve">EXAMPLE </w:t>
      </w:r>
      <w:del w:id="3254" w:author="LUEJE Claudia" w:date="2023-06-26T17:59:00Z">
        <w:r w:rsidR="00FC68DB" w:rsidRPr="0013175B">
          <w:delText>D</w:delText>
        </w:r>
        <w:r w:rsidR="004C7CD2">
          <w:delText xml:space="preserve">   </w:delText>
        </w:r>
      </w:del>
      <w:ins w:id="3255" w:author="LUEJE Claudia" w:date="2023-06-26T17:59:00Z">
        <w:r w:rsidR="009469E5">
          <w:t>4</w:t>
        </w:r>
      </w:ins>
      <w:r w:rsidRPr="00E956F7">
        <w:t xml:space="preserve"> Bolted joint with maximum parameter usage</w:t>
      </w:r>
    </w:p>
    <w:p w14:paraId="559060F0" w14:textId="77777777" w:rsidR="00A23E4E" w:rsidRDefault="00A23E4E" w:rsidP="00A23E4E">
      <w:pPr>
        <w:pStyle w:val="Code-"/>
      </w:pPr>
      <w:r w:rsidRPr="00E45DCE">
        <w:t xml:space="preserve">    </w:t>
      </w:r>
      <w:r w:rsidR="001332BD" w:rsidRPr="00E45DCE">
        <w:rPr>
          <w:szCs w:val="24"/>
        </w:rPr>
        <w:t>&lt;?xml version=</w:t>
      </w:r>
      <w:r w:rsidR="001332BD" w:rsidRPr="00E45DCE">
        <w:rPr>
          <w:b/>
          <w:szCs w:val="24"/>
        </w:rPr>
        <w:t>"1.0"</w:t>
      </w:r>
      <w:r w:rsidR="001332BD" w:rsidRPr="00E45DCE">
        <w:rPr>
          <w:szCs w:val="24"/>
        </w:rPr>
        <w:t xml:space="preserve"> encoding=</w:t>
      </w:r>
      <w:r w:rsidR="001332BD" w:rsidRPr="00E45DCE">
        <w:rPr>
          <w:b/>
          <w:szCs w:val="24"/>
        </w:rPr>
        <w:t>"iso-8859-1"</w:t>
      </w:r>
      <w:r w:rsidR="001332BD" w:rsidRPr="00E45DCE">
        <w:rPr>
          <w:szCs w:val="24"/>
        </w:rPr>
        <w:t xml:space="preserve"> standalone=</w:t>
      </w:r>
      <w:r w:rsidR="001332BD" w:rsidRPr="00E45DCE">
        <w:rPr>
          <w:b/>
          <w:szCs w:val="24"/>
        </w:rPr>
        <w:t>"no"</w:t>
      </w:r>
      <w:r w:rsidR="001332BD" w:rsidRPr="00E45DCE">
        <w:rPr>
          <w:szCs w:val="24"/>
        </w:rPr>
        <w:t>?&gt;</w:t>
      </w:r>
    </w:p>
    <w:p w14:paraId="2DEF9A62" w14:textId="5749A88C" w:rsidR="00A23E4E" w:rsidRDefault="00A23E4E" w:rsidP="00A23E4E">
      <w:pPr>
        <w:pStyle w:val="Code-"/>
        <w:rPr>
          <w:ins w:id="3256" w:author="LUEJE Claudia" w:date="2023-06-26T17:59:00Z"/>
          <w:lang w:val="fr-CH"/>
        </w:rPr>
      </w:pPr>
      <w:r w:rsidRPr="00CB2A71">
        <w:rPr>
          <w:lang w:val="en-US"/>
        </w:rPr>
        <w:t xml:space="preserve">    </w:t>
      </w:r>
      <w:r w:rsidR="001332BD" w:rsidRPr="00E45DCE">
        <w:rPr>
          <w:lang w:val="fr-CH"/>
        </w:rPr>
        <w:t>&lt;xmcf xmlns:xsi</w:t>
      </w:r>
      <w:del w:id="3257" w:author="LUEJE Claudia" w:date="2023-06-26T17:59:00Z">
        <w:r w:rsidR="00FC68DB" w:rsidRPr="00A576C6">
          <w:rPr>
            <w:color w:val="000000"/>
            <w:lang w:val="fr-CH"/>
          </w:rPr>
          <w:delText>=</w:delText>
        </w:r>
        <w:r w:rsidR="00FC68DB" w:rsidRPr="00A576C6">
          <w:rPr>
            <w:b/>
            <w:bCs/>
            <w:color w:val="8000FF"/>
            <w:lang w:val="fr-CH"/>
          </w:rPr>
          <w:delText>"http://www.w3.org/2001/XMLSchema-instance"</w:delText>
        </w:r>
        <w:r w:rsidR="00FC68DB" w:rsidRPr="00A576C6">
          <w:rPr>
            <w:color w:val="000000"/>
            <w:lang w:val="fr-CH"/>
          </w:rPr>
          <w:delText xml:space="preserve"> </w:delText>
        </w:r>
        <w:r w:rsidR="00FC68DB" w:rsidRPr="00A576C6">
          <w:rPr>
            <w:color w:val="000000"/>
            <w:lang w:val="fr-CH"/>
          </w:rPr>
          <w:br/>
        </w:r>
      </w:del>
      <w:ins w:id="3258" w:author="LUEJE Claudia" w:date="2023-06-26T17:59:00Z">
        <w:r w:rsidR="001332BD" w:rsidRPr="00E45DCE">
          <w:rPr>
            <w:lang w:val="fr-CH"/>
          </w:rPr>
          <w:t>=</w:t>
        </w:r>
        <w:r w:rsidR="001332BD" w:rsidRPr="00E45DCE">
          <w:rPr>
            <w:b/>
            <w:lang w:val="fr-CH"/>
          </w:rPr>
          <w:t>"</w:t>
        </w:r>
        <w:r w:rsidR="00A576C6">
          <w:rPr>
            <w:b/>
            <w:color w:val="0000FF"/>
            <w:u w:val="single"/>
            <w:lang w:val="fr-CH"/>
          </w:rPr>
          <w:fldChar w:fldCharType="begin"/>
        </w:r>
        <w:r w:rsidR="00A576C6">
          <w:rPr>
            <w:b/>
            <w:color w:val="0000FF"/>
            <w:u w:val="single"/>
            <w:lang w:val="fr-CH"/>
          </w:rPr>
          <w:instrText xml:space="preserve"> HYPERLINK "https://www.w3.org/2001/XMLSchema-instance" </w:instrText>
        </w:r>
        <w:r w:rsidR="00A576C6">
          <w:rPr>
            <w:b/>
            <w:color w:val="0000FF"/>
            <w:u w:val="single"/>
            <w:lang w:val="fr-CH"/>
          </w:rPr>
          <w:fldChar w:fldCharType="separate"/>
        </w:r>
        <w:r w:rsidR="001332BD" w:rsidRPr="00E45DCE">
          <w:rPr>
            <w:b/>
            <w:color w:val="0000FF"/>
            <w:u w:val="single"/>
            <w:lang w:val="fr-CH"/>
          </w:rPr>
          <w:t>https://www.w3.org/2001/XMLSchema-instance</w:t>
        </w:r>
        <w:r w:rsidR="00A576C6">
          <w:rPr>
            <w:b/>
            <w:color w:val="0000FF"/>
            <w:u w:val="single"/>
            <w:lang w:val="fr-CH"/>
          </w:rPr>
          <w:fldChar w:fldCharType="end"/>
        </w:r>
        <w:r w:rsidR="001332BD" w:rsidRPr="00E45DCE">
          <w:rPr>
            <w:b/>
            <w:lang w:val="fr-CH"/>
          </w:rPr>
          <w:t>"</w:t>
        </w:r>
      </w:ins>
    </w:p>
    <w:p w14:paraId="2C2CE489" w14:textId="77777777" w:rsidR="00A23E4E" w:rsidRDefault="00A23E4E" w:rsidP="00A23E4E">
      <w:pPr>
        <w:pStyle w:val="Code-"/>
      </w:pPr>
      <w:ins w:id="3259" w:author="LUEJE Claudia" w:date="2023-06-26T17:59:00Z">
        <w:r>
          <w:rPr>
            <w:lang w:val="fr-CH"/>
          </w:rPr>
          <w:t xml:space="preserve">    </w:t>
        </w:r>
      </w:ins>
      <w:r w:rsidR="001332BD" w:rsidRPr="00E45DCE">
        <w:rPr>
          <w:lang w:val="fr-CH"/>
        </w:rPr>
        <w:t xml:space="preserve">   </w:t>
      </w:r>
      <w:r w:rsidR="001332BD" w:rsidRPr="00E45DCE">
        <w:t>xsi:noNamespaceSchemaLocation=</w:t>
      </w:r>
      <w:r w:rsidR="001332BD" w:rsidRPr="00E45DCE">
        <w:rPr>
          <w:b/>
        </w:rPr>
        <w:t>"xmcf_3_1_1.xsd"</w:t>
      </w:r>
      <w:r w:rsidR="001332BD" w:rsidRPr="00E45DCE">
        <w:t>&gt;</w:t>
      </w:r>
    </w:p>
    <w:p w14:paraId="39EFCE12" w14:textId="77777777" w:rsidR="00A23E4E" w:rsidRDefault="00A23E4E" w:rsidP="00A23E4E">
      <w:pPr>
        <w:pStyle w:val="Code-"/>
      </w:pPr>
      <w:r>
        <w:t xml:space="preserve">    </w:t>
      </w:r>
      <w:r w:rsidR="001332BD" w:rsidRPr="00E45DCE">
        <w:t xml:space="preserve">   &lt;version&gt; 3.1.1 &lt;/version&gt;</w:t>
      </w:r>
    </w:p>
    <w:p w14:paraId="5FE5CF95" w14:textId="77777777" w:rsidR="00A23E4E" w:rsidRDefault="00A23E4E" w:rsidP="00A23E4E">
      <w:pPr>
        <w:pStyle w:val="Code-"/>
      </w:pPr>
      <w:r>
        <w:t xml:space="preserve">    </w:t>
      </w:r>
      <w:r w:rsidR="001332BD" w:rsidRPr="00E45DCE">
        <w:t xml:space="preserve">   &lt;date&gt; </w:t>
      </w:r>
      <w:r w:rsidR="001332BD" w:rsidRPr="00E45DCE">
        <w:rPr>
          <w:b/>
        </w:rPr>
        <w:t>2016-01-08</w:t>
      </w:r>
      <w:r w:rsidR="001332BD" w:rsidRPr="00E45DCE">
        <w:t xml:space="preserve"> &lt;/date&gt;</w:t>
      </w:r>
    </w:p>
    <w:p w14:paraId="1622B04A" w14:textId="77777777" w:rsidR="00A23E4E" w:rsidRDefault="00A23E4E" w:rsidP="00A23E4E">
      <w:pPr>
        <w:pStyle w:val="Code-"/>
      </w:pPr>
      <w:r>
        <w:t xml:space="preserve">    </w:t>
      </w:r>
      <w:r w:rsidR="001332BD" w:rsidRPr="00E45DCE">
        <w:t xml:space="preserve">   &lt;units length="mm" angle="deg" mass="kg" force="N" torque="Nm" time="s"/&gt;</w:t>
      </w:r>
    </w:p>
    <w:p w14:paraId="41CD7180" w14:textId="77777777" w:rsidR="00A23E4E" w:rsidRDefault="00A23E4E" w:rsidP="00A23E4E">
      <w:pPr>
        <w:pStyle w:val="Code-"/>
      </w:pPr>
      <w:r>
        <w:t xml:space="preserve">    </w:t>
      </w:r>
      <w:r w:rsidR="001332BD" w:rsidRPr="00E45DCE">
        <w:t xml:space="preserve">   &lt;connection_group id=</w:t>
      </w:r>
      <w:r w:rsidR="001332BD" w:rsidRPr="00E45DCE">
        <w:rPr>
          <w:b/>
        </w:rPr>
        <w:t>"1"</w:t>
      </w:r>
      <w:r w:rsidR="001332BD" w:rsidRPr="00E45DCE">
        <w:t>&gt;</w:t>
      </w:r>
    </w:p>
    <w:p w14:paraId="6F17AC16" w14:textId="77777777" w:rsidR="00A23E4E" w:rsidRDefault="00A23E4E" w:rsidP="00A23E4E">
      <w:pPr>
        <w:pStyle w:val="Code-"/>
      </w:pPr>
      <w:r>
        <w:t xml:space="preserve">    </w:t>
      </w:r>
      <w:r w:rsidR="001332BD" w:rsidRPr="00E45DCE">
        <w:t xml:space="preserve">      &lt;connected_to&gt;</w:t>
      </w:r>
    </w:p>
    <w:p w14:paraId="0C3C60D5" w14:textId="77777777" w:rsidR="00A23E4E" w:rsidRDefault="00A23E4E" w:rsidP="00A23E4E">
      <w:pPr>
        <w:pStyle w:val="Code-"/>
      </w:pPr>
      <w:r>
        <w:t xml:space="preserve">    </w:t>
      </w:r>
      <w:r w:rsidR="001332BD" w:rsidRPr="00E45DCE">
        <w:t xml:space="preserve">         &lt;part index=</w:t>
      </w:r>
      <w:r w:rsidR="001332BD" w:rsidRPr="00E45DCE">
        <w:rPr>
          <w:b/>
        </w:rPr>
        <w:t>"1"</w:t>
      </w:r>
      <w:r w:rsidR="001332BD" w:rsidRPr="00E45DCE">
        <w:t xml:space="preserve"> label=</w:t>
      </w:r>
      <w:r w:rsidR="001332BD" w:rsidRPr="00E45DCE">
        <w:rPr>
          <w:b/>
        </w:rPr>
        <w:t>"PART_7000400"/</w:t>
      </w:r>
      <w:r w:rsidR="001332BD" w:rsidRPr="00E45DCE">
        <w:t>&gt;</w:t>
      </w:r>
    </w:p>
    <w:p w14:paraId="6D8CB65F" w14:textId="77777777" w:rsidR="00A23E4E" w:rsidRDefault="00A23E4E" w:rsidP="00A23E4E">
      <w:pPr>
        <w:pStyle w:val="Code-"/>
      </w:pPr>
      <w:r>
        <w:t xml:space="preserve">    </w:t>
      </w:r>
      <w:r w:rsidR="001332BD" w:rsidRPr="00E45DCE">
        <w:t xml:space="preserve">         &lt;part index=</w:t>
      </w:r>
      <w:r w:rsidR="001332BD" w:rsidRPr="00E45DCE">
        <w:rPr>
          <w:b/>
        </w:rPr>
        <w:t>"2"</w:t>
      </w:r>
      <w:r w:rsidR="001332BD" w:rsidRPr="00E45DCE">
        <w:t xml:space="preserve"> label=</w:t>
      </w:r>
      <w:r w:rsidR="001332BD" w:rsidRPr="00E45DCE">
        <w:rPr>
          <w:b/>
        </w:rPr>
        <w:t>"PART_7100100"/</w:t>
      </w:r>
      <w:r w:rsidR="001332BD" w:rsidRPr="00E45DCE">
        <w:t>&gt;</w:t>
      </w:r>
    </w:p>
    <w:p w14:paraId="47383F1D" w14:textId="77777777" w:rsidR="00A23E4E" w:rsidRDefault="00A23E4E" w:rsidP="00A23E4E">
      <w:pPr>
        <w:pStyle w:val="Code-"/>
      </w:pPr>
      <w:r>
        <w:t xml:space="preserve">    </w:t>
      </w:r>
      <w:r w:rsidR="001332BD" w:rsidRPr="00E45DCE">
        <w:t xml:space="preserve">         &lt;part index=</w:t>
      </w:r>
      <w:r w:rsidR="001332BD" w:rsidRPr="00E45DCE">
        <w:rPr>
          <w:b/>
        </w:rPr>
        <w:t>"5"</w:t>
      </w:r>
      <w:r w:rsidR="001332BD" w:rsidRPr="00E45DCE">
        <w:t xml:space="preserve"> label=</w:t>
      </w:r>
      <w:r w:rsidR="001332BD" w:rsidRPr="00E45DCE">
        <w:rPr>
          <w:b/>
        </w:rPr>
        <w:t>"PART_5000300"/</w:t>
      </w:r>
      <w:r w:rsidR="001332BD" w:rsidRPr="00E45DCE">
        <w:t>&gt;</w:t>
      </w:r>
    </w:p>
    <w:p w14:paraId="180494A9" w14:textId="77777777" w:rsidR="00A23E4E" w:rsidRDefault="00A23E4E" w:rsidP="00A23E4E">
      <w:pPr>
        <w:pStyle w:val="Code-"/>
      </w:pPr>
      <w:r>
        <w:t xml:space="preserve">    </w:t>
      </w:r>
      <w:r w:rsidR="001332BD" w:rsidRPr="00E45DCE">
        <w:t xml:space="preserve">         &lt;part index=</w:t>
      </w:r>
      <w:r w:rsidR="001332BD" w:rsidRPr="00E45DCE">
        <w:rPr>
          <w:b/>
        </w:rPr>
        <w:t>"6"</w:t>
      </w:r>
      <w:r w:rsidR="001332BD" w:rsidRPr="00E45DCE">
        <w:t xml:space="preserve"> label=</w:t>
      </w:r>
      <w:r w:rsidR="001332BD" w:rsidRPr="00E45DCE">
        <w:rPr>
          <w:b/>
        </w:rPr>
        <w:t>"PART_5000800"/</w:t>
      </w:r>
      <w:r w:rsidR="001332BD" w:rsidRPr="00E45DCE">
        <w:t>&gt;</w:t>
      </w:r>
    </w:p>
    <w:p w14:paraId="5C41A2D7" w14:textId="77777777" w:rsidR="00A23E4E" w:rsidRDefault="00A23E4E" w:rsidP="00A23E4E">
      <w:pPr>
        <w:pStyle w:val="Code-"/>
      </w:pPr>
      <w:r>
        <w:t xml:space="preserve">    </w:t>
      </w:r>
      <w:r w:rsidR="001332BD" w:rsidRPr="00E45DCE">
        <w:t xml:space="preserve">      &lt;/connected_to&gt;</w:t>
      </w:r>
    </w:p>
    <w:p w14:paraId="40B028A6" w14:textId="77777777" w:rsidR="00A23E4E" w:rsidRDefault="00A23E4E" w:rsidP="00A23E4E">
      <w:pPr>
        <w:pStyle w:val="Code-"/>
      </w:pPr>
      <w:r>
        <w:t xml:space="preserve">    </w:t>
      </w:r>
      <w:r w:rsidR="001332BD" w:rsidRPr="00E45DCE">
        <w:t xml:space="preserve">      &lt;connection_list&gt;</w:t>
      </w:r>
    </w:p>
    <w:p w14:paraId="5E9F6D84" w14:textId="77777777" w:rsidR="00A23E4E" w:rsidRDefault="00A23E4E" w:rsidP="00A23E4E">
      <w:pPr>
        <w:pStyle w:val="Code-"/>
      </w:pPr>
      <w:r>
        <w:t xml:space="preserve">    </w:t>
      </w:r>
      <w:r w:rsidR="001332BD" w:rsidRPr="00E45DCE">
        <w:t xml:space="preserve">         &lt;connection_0d label=</w:t>
      </w:r>
      <w:r w:rsidR="001332BD" w:rsidRPr="00E45DCE">
        <w:rPr>
          <w:b/>
        </w:rPr>
        <w:t>"BOLT_135"</w:t>
      </w:r>
      <w:r w:rsidR="001332BD" w:rsidRPr="00E45DCE">
        <w:t xml:space="preserve">&gt;   </w:t>
      </w:r>
      <w:r w:rsidR="001332BD" w:rsidRPr="00E45DCE">
        <w:rPr>
          <w:u w:val="single"/>
        </w:rPr>
        <w:t>&lt;!-- bolt with washers --&gt;</w:t>
      </w:r>
    </w:p>
    <w:p w14:paraId="770F632F" w14:textId="77777777" w:rsidR="00A23E4E" w:rsidRDefault="00A23E4E" w:rsidP="00A23E4E">
      <w:pPr>
        <w:pStyle w:val="Code-"/>
      </w:pPr>
      <w:r>
        <w:t xml:space="preserve">    </w:t>
      </w:r>
      <w:r w:rsidR="001332BD" w:rsidRPr="00E45DCE">
        <w:t xml:space="preserve">            &lt;loc&gt; </w:t>
      </w:r>
      <w:r w:rsidR="001332BD" w:rsidRPr="00E45DCE">
        <w:rPr>
          <w:b/>
        </w:rPr>
        <w:t>84 60 10</w:t>
      </w:r>
      <w:r w:rsidR="001332BD" w:rsidRPr="00E45DCE">
        <w:t xml:space="preserve"> &lt;/loc&gt;</w:t>
      </w:r>
    </w:p>
    <w:p w14:paraId="6E39C20E" w14:textId="77777777" w:rsidR="00A23E4E" w:rsidRDefault="00A23E4E" w:rsidP="00A23E4E">
      <w:pPr>
        <w:pStyle w:val="Code-"/>
      </w:pPr>
      <w:r>
        <w:t xml:space="preserve">    </w:t>
      </w:r>
      <w:r w:rsidR="001332BD" w:rsidRPr="00E45DCE">
        <w:t xml:space="preserve">            &lt;!-- Friction between "head to washer" and " thread and nut ": --&gt;</w:t>
      </w:r>
    </w:p>
    <w:p w14:paraId="2A32B19D" w14:textId="34457BF3" w:rsidR="00A23E4E" w:rsidRDefault="00A23E4E" w:rsidP="00A23E4E">
      <w:pPr>
        <w:pStyle w:val="Code-"/>
      </w:pPr>
      <w:r>
        <w:t xml:space="preserve">    </w:t>
      </w:r>
      <w:r w:rsidR="001332BD" w:rsidRPr="00E45DCE">
        <w:t xml:space="preserve">            &lt;threaded_connection diameter=</w:t>
      </w:r>
      <w:r w:rsidR="001332BD" w:rsidRPr="00E45DCE">
        <w:rPr>
          <w:b/>
        </w:rPr>
        <w:t>"10"</w:t>
      </w:r>
      <w:r w:rsidR="001332BD" w:rsidRPr="00E45DCE">
        <w:t xml:space="preserve"> length=</w:t>
      </w:r>
      <w:r w:rsidR="001332BD" w:rsidRPr="00E45DCE">
        <w:rPr>
          <w:b/>
        </w:rPr>
        <w:t>"50"</w:t>
      </w:r>
      <w:r w:rsidR="001332BD" w:rsidRPr="00E45DCE">
        <w:t xml:space="preserve"> thread_length=</w:t>
      </w:r>
      <w:r w:rsidR="001332BD" w:rsidRPr="00E45DCE">
        <w:rPr>
          <w:b/>
        </w:rPr>
        <w:t>"26"</w:t>
      </w:r>
    </w:p>
    <w:p w14:paraId="7481A9C5" w14:textId="77777777" w:rsidR="00A23E4E" w:rsidRDefault="00A23E4E" w:rsidP="00A23E4E">
      <w:pPr>
        <w:pStyle w:val="Code-"/>
      </w:pPr>
      <w:r>
        <w:t xml:space="preserve">    </w:t>
      </w:r>
      <w:r w:rsidR="001332BD" w:rsidRPr="00E45DCE">
        <w:t xml:space="preserve">               head_diameter=</w:t>
      </w:r>
      <w:r w:rsidR="001332BD" w:rsidRPr="00E45DCE">
        <w:rPr>
          <w:b/>
        </w:rPr>
        <w:t>"16"</w:t>
      </w:r>
      <w:r w:rsidR="001332BD" w:rsidRPr="00E45DCE">
        <w:t xml:space="preserve"> head_height=</w:t>
      </w:r>
      <w:r w:rsidR="001332BD" w:rsidRPr="00E45DCE">
        <w:rPr>
          <w:b/>
        </w:rPr>
        <w:t>"6.4"</w:t>
      </w:r>
      <w:r w:rsidR="001332BD" w:rsidRPr="00E45DCE">
        <w:t xml:space="preserve"> head_type=</w:t>
      </w:r>
      <w:r w:rsidR="001332BD" w:rsidRPr="00E45DCE">
        <w:rPr>
          <w:b/>
        </w:rPr>
        <w:t>"hexagonal"</w:t>
      </w:r>
    </w:p>
    <w:p w14:paraId="49508648" w14:textId="77777777" w:rsidR="00A23E4E" w:rsidRDefault="00A23E4E" w:rsidP="00A23E4E">
      <w:pPr>
        <w:pStyle w:val="Code-"/>
      </w:pPr>
      <w:r>
        <w:t xml:space="preserve">    </w:t>
      </w:r>
      <w:r w:rsidR="001332BD" w:rsidRPr="00E45DCE">
        <w:t xml:space="preserve">               sink_size=</w:t>
      </w:r>
      <w:r w:rsidR="001332BD" w:rsidRPr="00E45DCE">
        <w:rPr>
          <w:b/>
        </w:rPr>
        <w:t>"0"</w:t>
      </w:r>
      <w:r w:rsidR="001332BD" w:rsidRPr="00E45DCE">
        <w:t xml:space="preserve"> pitch=</w:t>
      </w:r>
      <w:r w:rsidR="001332BD" w:rsidRPr="00E45DCE">
        <w:rPr>
          <w:b/>
        </w:rPr>
        <w:t>"0.75"</w:t>
      </w:r>
      <w:r w:rsidR="001332BD" w:rsidRPr="00E45DCE">
        <w:t xml:space="preserve"> lead=</w:t>
      </w:r>
      <w:r w:rsidR="001332BD" w:rsidRPr="00E45DCE">
        <w:rPr>
          <w:b/>
        </w:rPr>
        <w:t>"1.5"</w:t>
      </w:r>
    </w:p>
    <w:p w14:paraId="79711770" w14:textId="77777777" w:rsidR="00A23E4E" w:rsidRDefault="00A23E4E" w:rsidP="00A23E4E">
      <w:pPr>
        <w:pStyle w:val="Code-"/>
      </w:pPr>
      <w:r>
        <w:t xml:space="preserve">    </w:t>
      </w:r>
      <w:r w:rsidR="001332BD" w:rsidRPr="00E45DCE">
        <w:t xml:space="preserve">               </w:t>
      </w:r>
      <w:r w:rsidR="001332BD" w:rsidRPr="00E85FD2">
        <w:rPr>
          <w:b/>
        </w:rPr>
        <w:t>torque="20" angle="35"</w:t>
      </w:r>
      <w:r w:rsidR="001332BD" w:rsidRPr="00E45DCE">
        <w:t xml:space="preserve"> pretension="</w:t>
      </w:r>
      <w:r w:rsidR="001332BD" w:rsidRPr="00E85FD2">
        <w:rPr>
          <w:b/>
        </w:rPr>
        <w:t>180</w:t>
      </w:r>
      <w:r w:rsidR="001332BD" w:rsidRPr="00E45DCE">
        <w:t>"</w:t>
      </w:r>
    </w:p>
    <w:p w14:paraId="261E2B52" w14:textId="77777777" w:rsidR="00A23E4E" w:rsidRDefault="00A23E4E" w:rsidP="00A23E4E">
      <w:pPr>
        <w:pStyle w:val="Code-"/>
      </w:pPr>
      <w:r>
        <w:t xml:space="preserve">    </w:t>
      </w:r>
      <w:r w:rsidR="001332BD" w:rsidRPr="00E45DCE">
        <w:t xml:space="preserve">               static_friction=</w:t>
      </w:r>
      <w:r w:rsidR="001332BD" w:rsidRPr="00E45DCE">
        <w:rPr>
          <w:b/>
        </w:rPr>
        <w:t>"0.8"</w:t>
      </w:r>
      <w:r w:rsidR="001332BD" w:rsidRPr="00E45DCE">
        <w:t xml:space="preserve"> kinetic_friction=</w:t>
      </w:r>
      <w:r w:rsidR="001332BD" w:rsidRPr="00E45DCE">
        <w:rPr>
          <w:b/>
        </w:rPr>
        <w:t>"0.6"</w:t>
      </w:r>
    </w:p>
    <w:p w14:paraId="1222508D" w14:textId="51D51C75" w:rsidR="00A23E4E" w:rsidRDefault="00A23E4E" w:rsidP="00A23E4E">
      <w:pPr>
        <w:pStyle w:val="Code-"/>
      </w:pPr>
      <w:r>
        <w:t xml:space="preserve">    </w:t>
      </w:r>
      <w:r w:rsidR="001332BD" w:rsidRPr="00E45DCE">
        <w:t xml:space="preserve">              </w:t>
      </w:r>
      <w:r w:rsidR="00950D59">
        <w:t xml:space="preserve"> </w:t>
      </w:r>
      <w:r w:rsidR="001332BD" w:rsidRPr="00E45DCE">
        <w:t>thread_static_friction="0.6"</w:t>
      </w:r>
    </w:p>
    <w:p w14:paraId="6A76981D" w14:textId="77777777" w:rsidR="00A23E4E" w:rsidRDefault="00A23E4E" w:rsidP="00A23E4E">
      <w:pPr>
        <w:pStyle w:val="Code-"/>
      </w:pPr>
      <w:r>
        <w:t xml:space="preserve">    </w:t>
      </w:r>
      <w:r w:rsidR="001332BD" w:rsidRPr="00E45DCE">
        <w:t xml:space="preserve">               strength_property_class=</w:t>
      </w:r>
      <w:r w:rsidR="001332BD" w:rsidRPr="00E45DCE">
        <w:rPr>
          <w:b/>
        </w:rPr>
        <w:t>"8.8"</w:t>
      </w:r>
    </w:p>
    <w:p w14:paraId="7383E7A8" w14:textId="77777777" w:rsidR="00A23E4E" w:rsidRDefault="00A23E4E" w:rsidP="00A23E4E">
      <w:pPr>
        <w:pStyle w:val="Code-"/>
      </w:pPr>
      <w:r>
        <w:t xml:space="preserve">    </w:t>
      </w:r>
      <w:r w:rsidR="001332BD" w:rsidRPr="00E45DCE">
        <w:t xml:space="preserve">               part_code="</w:t>
      </w:r>
      <w:r w:rsidR="001332BD" w:rsidRPr="00E85FD2">
        <w:rPr>
          <w:b/>
        </w:rPr>
        <w:t>M10x50 8.8</w:t>
      </w:r>
      <w:r w:rsidR="001332BD" w:rsidRPr="00E45DCE">
        <w:t>"&gt;</w:t>
      </w:r>
    </w:p>
    <w:p w14:paraId="6BC185BF" w14:textId="77B19828" w:rsidR="00A23E4E" w:rsidRDefault="00A23E4E" w:rsidP="00A23E4E">
      <w:pPr>
        <w:pStyle w:val="Code-"/>
        <w:rPr>
          <w:lang w:val="fr-CH"/>
        </w:rPr>
      </w:pPr>
      <w:r w:rsidRPr="005F3835">
        <w:rPr>
          <w:lang w:val="en-US"/>
        </w:rPr>
        <w:t xml:space="preserve">    </w:t>
      </w:r>
      <w:r w:rsidR="001332BD" w:rsidRPr="005F3835">
        <w:rPr>
          <w:lang w:val="en-US"/>
        </w:rPr>
        <w:t xml:space="preserve">               </w:t>
      </w:r>
      <w:r w:rsidR="00950D59" w:rsidRPr="005F3835">
        <w:rPr>
          <w:lang w:val="en-US"/>
        </w:rPr>
        <w:t xml:space="preserve"> </w:t>
      </w:r>
      <w:r w:rsidR="001332BD" w:rsidRPr="00E45DCE">
        <w:rPr>
          <w:lang w:val="fr-CH"/>
        </w:rPr>
        <w:t>&lt;normal_direction x=</w:t>
      </w:r>
      <w:r w:rsidR="001332BD" w:rsidRPr="00E45DCE">
        <w:rPr>
          <w:b/>
          <w:lang w:val="fr-CH"/>
        </w:rPr>
        <w:t>"0"</w:t>
      </w:r>
      <w:r w:rsidR="001332BD" w:rsidRPr="00E45DCE">
        <w:rPr>
          <w:lang w:val="fr-CH"/>
        </w:rPr>
        <w:t xml:space="preserve"> y=</w:t>
      </w:r>
      <w:r w:rsidR="001332BD" w:rsidRPr="00E45DCE">
        <w:rPr>
          <w:b/>
          <w:lang w:val="fr-CH"/>
        </w:rPr>
        <w:t>"0"</w:t>
      </w:r>
      <w:r w:rsidR="001332BD" w:rsidRPr="00E45DCE">
        <w:rPr>
          <w:lang w:val="fr-CH"/>
        </w:rPr>
        <w:t xml:space="preserve"> z=</w:t>
      </w:r>
      <w:r w:rsidR="001332BD" w:rsidRPr="00E45DCE">
        <w:rPr>
          <w:b/>
          <w:lang w:val="fr-CH"/>
        </w:rPr>
        <w:t>"-10"/</w:t>
      </w:r>
      <w:r w:rsidR="001332BD" w:rsidRPr="00E45DCE">
        <w:rPr>
          <w:lang w:val="fr-CH"/>
        </w:rPr>
        <w:t>&gt;</w:t>
      </w:r>
    </w:p>
    <w:p w14:paraId="551426DE" w14:textId="732726B2" w:rsidR="00A23E4E" w:rsidRDefault="00A23E4E" w:rsidP="00A23E4E">
      <w:pPr>
        <w:pStyle w:val="Code-"/>
      </w:pPr>
      <w:r>
        <w:rPr>
          <w:lang w:val="fr-CH"/>
        </w:rPr>
        <w:t xml:space="preserve">    </w:t>
      </w:r>
      <w:r w:rsidR="001332BD" w:rsidRPr="00E45DCE">
        <w:rPr>
          <w:lang w:val="fr-CH"/>
        </w:rPr>
        <w:t xml:space="preserve">               </w:t>
      </w:r>
      <w:r w:rsidR="00950D59">
        <w:rPr>
          <w:lang w:val="fr-CH"/>
        </w:rPr>
        <w:t xml:space="preserve"> </w:t>
      </w:r>
      <w:r w:rsidR="001332BD" w:rsidRPr="00E45DCE">
        <w:t>&lt;!-- Washer next to head with its friction to 1st part --&gt;</w:t>
      </w:r>
    </w:p>
    <w:p w14:paraId="6F223153" w14:textId="400477B8" w:rsidR="00A23E4E" w:rsidRDefault="00A23E4E" w:rsidP="00A23E4E">
      <w:pPr>
        <w:pStyle w:val="Code-"/>
      </w:pPr>
      <w:r>
        <w:t xml:space="preserve">    </w:t>
      </w:r>
      <w:r w:rsidR="001332BD" w:rsidRPr="00E45DCE">
        <w:t xml:space="preserve">               </w:t>
      </w:r>
      <w:r w:rsidR="00950D59">
        <w:t xml:space="preserve"> </w:t>
      </w:r>
      <w:r w:rsidR="001332BD" w:rsidRPr="00E45DCE">
        <w:t>&lt;washer outer_diameter=</w:t>
      </w:r>
      <w:r w:rsidR="001332BD" w:rsidRPr="00E45DCE">
        <w:rPr>
          <w:b/>
        </w:rPr>
        <w:t>"20"</w:t>
      </w:r>
      <w:r w:rsidR="001332BD" w:rsidRPr="00E45DCE">
        <w:t xml:space="preserve"> inner_diameter=</w:t>
      </w:r>
      <w:r w:rsidR="001332BD" w:rsidRPr="00E45DCE">
        <w:rPr>
          <w:b/>
        </w:rPr>
        <w:t>"10.4"</w:t>
      </w:r>
      <w:r w:rsidR="001332BD" w:rsidRPr="00E45DCE">
        <w:t xml:space="preserve"> thickness=</w:t>
      </w:r>
      <w:r w:rsidR="001332BD" w:rsidRPr="00E45DCE">
        <w:rPr>
          <w:b/>
        </w:rPr>
        <w:t>"1.25"</w:t>
      </w:r>
    </w:p>
    <w:p w14:paraId="3EC51F06" w14:textId="77777777" w:rsidR="00A23E4E" w:rsidRDefault="00A23E4E" w:rsidP="00A23E4E">
      <w:pPr>
        <w:pStyle w:val="Code-"/>
      </w:pPr>
      <w:r>
        <w:t xml:space="preserve">    </w:t>
      </w:r>
      <w:r w:rsidR="001332BD" w:rsidRPr="00E45DCE">
        <w:t xml:space="preserve">                  attached=</w:t>
      </w:r>
      <w:r w:rsidR="001332BD" w:rsidRPr="00E45DCE">
        <w:rPr>
          <w:b/>
        </w:rPr>
        <w:t>"false"</w:t>
      </w:r>
    </w:p>
    <w:p w14:paraId="093F5947" w14:textId="77777777" w:rsidR="00A23E4E" w:rsidRDefault="00A23E4E" w:rsidP="00A23E4E">
      <w:pPr>
        <w:pStyle w:val="Code-"/>
      </w:pPr>
      <w:r>
        <w:t xml:space="preserve">    </w:t>
      </w:r>
      <w:r w:rsidR="001332BD" w:rsidRPr="00E45DCE">
        <w:t xml:space="preserve">                  static_friction=</w:t>
      </w:r>
      <w:r w:rsidR="001332BD" w:rsidRPr="00E45DCE">
        <w:rPr>
          <w:b/>
        </w:rPr>
        <w:t>"0.8"</w:t>
      </w:r>
      <w:r w:rsidR="001332BD" w:rsidRPr="00E45DCE">
        <w:t xml:space="preserve"> kinetic_friction=</w:t>
      </w:r>
      <w:r w:rsidR="001332BD" w:rsidRPr="00E45DCE">
        <w:rPr>
          <w:b/>
        </w:rPr>
        <w:t>"0.6"</w:t>
      </w:r>
    </w:p>
    <w:p w14:paraId="46EFF33D" w14:textId="77777777" w:rsidR="00A23E4E" w:rsidRDefault="00A23E4E" w:rsidP="00A23E4E">
      <w:pPr>
        <w:pStyle w:val="Code-"/>
      </w:pPr>
      <w:r>
        <w:t xml:space="preserve">    </w:t>
      </w:r>
      <w:r w:rsidR="001332BD" w:rsidRPr="00E45DCE">
        <w:t xml:space="preserve">                  strength_property_class=</w:t>
      </w:r>
      <w:r w:rsidR="001332BD" w:rsidRPr="00E45DCE">
        <w:rPr>
          <w:b/>
        </w:rPr>
        <w:t>"8.8"</w:t>
      </w:r>
    </w:p>
    <w:p w14:paraId="7A079CD7" w14:textId="77777777" w:rsidR="00A23E4E" w:rsidRDefault="00A23E4E" w:rsidP="00A23E4E">
      <w:pPr>
        <w:pStyle w:val="Code-"/>
      </w:pPr>
      <w:r>
        <w:t xml:space="preserve">    </w:t>
      </w:r>
      <w:r w:rsidR="001332BD" w:rsidRPr="00E45DCE">
        <w:t xml:space="preserve">                  part_code="</w:t>
      </w:r>
      <w:r w:rsidR="001332BD" w:rsidRPr="00E85FD2">
        <w:rPr>
          <w:b/>
        </w:rPr>
        <w:t>W20/10.4x1.25 8.8</w:t>
      </w:r>
      <w:r w:rsidR="001332BD" w:rsidRPr="00E45DCE">
        <w:t>"/&gt;</w:t>
      </w:r>
    </w:p>
    <w:p w14:paraId="4267E2DE" w14:textId="0671ADD5" w:rsidR="00A23E4E" w:rsidRDefault="00A23E4E" w:rsidP="00A23E4E">
      <w:pPr>
        <w:pStyle w:val="Code-"/>
      </w:pPr>
      <w:r>
        <w:t xml:space="preserve">    </w:t>
      </w:r>
      <w:r w:rsidR="001332BD" w:rsidRPr="00E45DCE">
        <w:t xml:space="preserve">               </w:t>
      </w:r>
      <w:r w:rsidR="00950D59">
        <w:t xml:space="preserve"> </w:t>
      </w:r>
      <w:r w:rsidR="001332BD" w:rsidRPr="00E45DCE">
        <w:t>&lt;bolt&gt;</w:t>
      </w:r>
    </w:p>
    <w:p w14:paraId="59B5D858" w14:textId="52266BA4" w:rsidR="00A23E4E" w:rsidRDefault="00A23E4E" w:rsidP="00A23E4E">
      <w:pPr>
        <w:pStyle w:val="Code-"/>
      </w:pPr>
      <w:r>
        <w:t xml:space="preserve">    </w:t>
      </w:r>
      <w:r w:rsidR="001332BD" w:rsidRPr="00E45DCE">
        <w:t xml:space="preserve">                 </w:t>
      </w:r>
      <w:r w:rsidR="00950D59">
        <w:t xml:space="preserve"> </w:t>
      </w:r>
      <w:r w:rsidR="001332BD" w:rsidRPr="00E45DCE">
        <w:t xml:space="preserve"> &lt;!-- No Friction nut to washer, since washer is attached! --&gt;</w:t>
      </w:r>
    </w:p>
    <w:p w14:paraId="7C315F23" w14:textId="26FC5350" w:rsidR="00A23E4E" w:rsidRDefault="00A23E4E" w:rsidP="00A23E4E">
      <w:pPr>
        <w:pStyle w:val="Code-"/>
      </w:pPr>
      <w:r>
        <w:t xml:space="preserve">    </w:t>
      </w:r>
      <w:r w:rsidR="001332BD" w:rsidRPr="00E45DCE">
        <w:t xml:space="preserve">                 </w:t>
      </w:r>
      <w:r w:rsidR="00950D59">
        <w:t xml:space="preserve"> </w:t>
      </w:r>
      <w:r w:rsidR="001332BD" w:rsidRPr="00E45DCE">
        <w:t xml:space="preserve"> &lt;nut diameter=</w:t>
      </w:r>
      <w:r w:rsidR="001332BD" w:rsidRPr="00E45DCE">
        <w:rPr>
          <w:b/>
        </w:rPr>
        <w:t>"16."</w:t>
      </w:r>
      <w:r w:rsidR="001332BD" w:rsidRPr="00E45DCE">
        <w:t xml:space="preserve"> height=</w:t>
      </w:r>
      <w:r w:rsidR="001332BD" w:rsidRPr="00E45DCE">
        <w:rPr>
          <w:b/>
        </w:rPr>
        <w:t>"6.4"</w:t>
      </w:r>
    </w:p>
    <w:p w14:paraId="4257AAE3" w14:textId="77777777" w:rsidR="00A23E4E" w:rsidRDefault="00A23E4E" w:rsidP="00A23E4E">
      <w:pPr>
        <w:pStyle w:val="Code-"/>
      </w:pPr>
      <w:r>
        <w:t xml:space="preserve">    </w:t>
      </w:r>
      <w:r w:rsidR="001332BD" w:rsidRPr="00E45DCE">
        <w:t xml:space="preserve">                     torque=</w:t>
      </w:r>
      <w:r w:rsidR="001332BD" w:rsidRPr="00E45DCE">
        <w:rPr>
          <w:b/>
        </w:rPr>
        <w:t>"20"</w:t>
      </w:r>
      <w:r w:rsidR="001332BD" w:rsidRPr="00E45DCE">
        <w:t xml:space="preserve"> angle=</w:t>
      </w:r>
      <w:r w:rsidR="001332BD" w:rsidRPr="00E45DCE">
        <w:rPr>
          <w:b/>
        </w:rPr>
        <w:t>"35"</w:t>
      </w:r>
    </w:p>
    <w:p w14:paraId="417AA2FF" w14:textId="77777777" w:rsidR="00A23E4E" w:rsidRDefault="00A23E4E" w:rsidP="00A23E4E">
      <w:pPr>
        <w:pStyle w:val="Code-"/>
      </w:pPr>
      <w:r>
        <w:t xml:space="preserve">    </w:t>
      </w:r>
      <w:r w:rsidR="001332BD" w:rsidRPr="00E45DCE">
        <w:t xml:space="preserve">                     clipped_to="</w:t>
      </w:r>
      <w:r w:rsidR="001332BD" w:rsidRPr="00E85FD2">
        <w:rPr>
          <w:b/>
        </w:rPr>
        <w:t>6</w:t>
      </w:r>
      <w:r w:rsidR="001332BD" w:rsidRPr="00E45DCE">
        <w:t>"</w:t>
      </w:r>
    </w:p>
    <w:p w14:paraId="50A401FD" w14:textId="77777777" w:rsidR="00A23E4E" w:rsidRDefault="00A23E4E" w:rsidP="00A23E4E">
      <w:pPr>
        <w:pStyle w:val="Code-"/>
      </w:pPr>
      <w:r>
        <w:t xml:space="preserve">    </w:t>
      </w:r>
      <w:r w:rsidR="001332BD" w:rsidRPr="00E45DCE">
        <w:t xml:space="preserve">                     strength_property_class=</w:t>
      </w:r>
      <w:r w:rsidR="001332BD" w:rsidRPr="00E45DCE">
        <w:rPr>
          <w:b/>
        </w:rPr>
        <w:t>"8.8"</w:t>
      </w:r>
    </w:p>
    <w:p w14:paraId="787E1D37" w14:textId="77777777" w:rsidR="00A23E4E" w:rsidRDefault="00A23E4E" w:rsidP="00A23E4E">
      <w:pPr>
        <w:pStyle w:val="Code-"/>
      </w:pPr>
      <w:r>
        <w:t xml:space="preserve">    </w:t>
      </w:r>
      <w:r w:rsidR="001332BD" w:rsidRPr="00E45DCE">
        <w:t xml:space="preserve">                     part_code="</w:t>
      </w:r>
      <w:r w:rsidR="001332BD" w:rsidRPr="00E85FD2">
        <w:rPr>
          <w:b/>
        </w:rPr>
        <w:t>N10 8.8</w:t>
      </w:r>
      <w:r w:rsidR="001332BD" w:rsidRPr="00E45DCE">
        <w:t>"&gt;</w:t>
      </w:r>
    </w:p>
    <w:p w14:paraId="7E3FC66F" w14:textId="3914EAA5" w:rsidR="00A23E4E" w:rsidRDefault="00A23E4E" w:rsidP="00A23E4E">
      <w:pPr>
        <w:pStyle w:val="Code-"/>
      </w:pPr>
      <w:r>
        <w:t xml:space="preserve">    </w:t>
      </w:r>
      <w:r w:rsidR="001332BD" w:rsidRPr="00E45DCE">
        <w:t xml:space="preserve">                    </w:t>
      </w:r>
      <w:r w:rsidR="00950D59">
        <w:t xml:space="preserve"> </w:t>
      </w:r>
      <w:r w:rsidR="001332BD" w:rsidRPr="00E45DCE">
        <w:t xml:space="preserve"> &lt;!-- Washer attached to nut with its friction to last part --&gt;</w:t>
      </w:r>
    </w:p>
    <w:p w14:paraId="395B7F31" w14:textId="727A99D3" w:rsidR="00A23E4E" w:rsidRDefault="00A23E4E" w:rsidP="00A23E4E">
      <w:pPr>
        <w:pStyle w:val="Code-"/>
      </w:pPr>
      <w:r>
        <w:t xml:space="preserve">    </w:t>
      </w:r>
      <w:r w:rsidR="001332BD" w:rsidRPr="00E45DCE">
        <w:t xml:space="preserve">                    </w:t>
      </w:r>
      <w:r w:rsidR="00950D59">
        <w:t xml:space="preserve"> </w:t>
      </w:r>
      <w:r w:rsidR="001332BD" w:rsidRPr="00E45DCE">
        <w:t xml:space="preserve"> &lt;washer outer_diameter=</w:t>
      </w:r>
      <w:r w:rsidR="001332BD" w:rsidRPr="00E45DCE">
        <w:rPr>
          <w:b/>
        </w:rPr>
        <w:t>"25"</w:t>
      </w:r>
      <w:r w:rsidR="001332BD" w:rsidRPr="00E45DCE">
        <w:t xml:space="preserve"> attached=</w:t>
      </w:r>
      <w:r w:rsidR="001332BD" w:rsidRPr="00E45DCE">
        <w:rPr>
          <w:b/>
        </w:rPr>
        <w:t>"true"</w:t>
      </w:r>
      <w:r w:rsidR="001332BD" w:rsidRPr="00E45DCE">
        <w:t xml:space="preserve"> static_friction=</w:t>
      </w:r>
      <w:r w:rsidR="001332BD" w:rsidRPr="00E45DCE">
        <w:rPr>
          <w:b/>
        </w:rPr>
        <w:t>".8"/</w:t>
      </w:r>
      <w:r w:rsidR="001332BD" w:rsidRPr="00E45DCE">
        <w:t>&gt;</w:t>
      </w:r>
    </w:p>
    <w:p w14:paraId="50865350" w14:textId="5D875374" w:rsidR="00A23E4E" w:rsidRDefault="00950D59" w:rsidP="00A23E4E">
      <w:pPr>
        <w:pStyle w:val="Code-"/>
      </w:pPr>
      <w:r>
        <w:t xml:space="preserve">    </w:t>
      </w:r>
      <w:r w:rsidRPr="00E45DCE">
        <w:t xml:space="preserve">                 </w:t>
      </w:r>
      <w:r>
        <w:t xml:space="preserve"> </w:t>
      </w:r>
      <w:r w:rsidRPr="00E45DCE">
        <w:t xml:space="preserve"> </w:t>
      </w:r>
      <w:r w:rsidR="001332BD" w:rsidRPr="00E45DCE">
        <w:t>&lt;/nut&gt;</w:t>
      </w:r>
    </w:p>
    <w:p w14:paraId="6A4C898D" w14:textId="77777777" w:rsidR="00A23E4E" w:rsidRDefault="00A23E4E" w:rsidP="00A23E4E">
      <w:pPr>
        <w:pStyle w:val="Code-"/>
      </w:pPr>
      <w:r>
        <w:t xml:space="preserve">    </w:t>
      </w:r>
      <w:r w:rsidR="001332BD" w:rsidRPr="00E45DCE">
        <w:t xml:space="preserve">               &lt;/bolt&gt;</w:t>
      </w:r>
    </w:p>
    <w:p w14:paraId="5CE37FCC" w14:textId="1545CCCD" w:rsidR="001332BD" w:rsidRPr="00E45DCE" w:rsidRDefault="00A23E4E" w:rsidP="00A23E4E">
      <w:pPr>
        <w:pStyle w:val="Code-"/>
      </w:pPr>
      <w:r>
        <w:t xml:space="preserve">    </w:t>
      </w:r>
      <w:r w:rsidR="001332BD" w:rsidRPr="00E45DCE">
        <w:t xml:space="preserve">            &lt;/threaded_connection&gt;</w:t>
      </w:r>
    </w:p>
    <w:p w14:paraId="5F167AD9" w14:textId="77777777" w:rsidR="00A23E4E" w:rsidRDefault="001332BD" w:rsidP="00A23E4E">
      <w:pPr>
        <w:pStyle w:val="Code-"/>
      </w:pPr>
      <w:r w:rsidRPr="00E45DCE">
        <w:t> </w:t>
      </w:r>
    </w:p>
    <w:p w14:paraId="76C2F1FC" w14:textId="77777777" w:rsidR="00A23E4E" w:rsidRDefault="00A23E4E" w:rsidP="00A23E4E">
      <w:pPr>
        <w:pStyle w:val="Code-"/>
      </w:pPr>
      <w:r>
        <w:t xml:space="preserve">    </w:t>
      </w:r>
      <w:r w:rsidR="001332BD" w:rsidRPr="00E45DCE">
        <w:t xml:space="preserve">            &lt;contact_list&gt;      &lt;!-- friction between adjacent flange partners --&gt;</w:t>
      </w:r>
    </w:p>
    <w:p w14:paraId="7DCC4214" w14:textId="77777777" w:rsidR="00A23E4E" w:rsidRDefault="00A23E4E" w:rsidP="00A23E4E">
      <w:pPr>
        <w:pStyle w:val="Code-"/>
      </w:pPr>
      <w:r>
        <w:t xml:space="preserve">    </w:t>
      </w:r>
      <w:r w:rsidR="001332BD" w:rsidRPr="00E45DCE">
        <w:t xml:space="preserve">                &lt;contact&gt;</w:t>
      </w:r>
    </w:p>
    <w:p w14:paraId="4430FFE6" w14:textId="77777777" w:rsidR="00A23E4E" w:rsidRDefault="00A23E4E" w:rsidP="00A23E4E">
      <w:pPr>
        <w:pStyle w:val="Code-"/>
      </w:pPr>
      <w:r>
        <w:t xml:space="preserve">    </w:t>
      </w:r>
      <w:r w:rsidR="001332BD" w:rsidRPr="00E45DCE">
        <w:t xml:space="preserve">                    &lt;partner part_index="1"/&gt;</w:t>
      </w:r>
    </w:p>
    <w:p w14:paraId="272977D6" w14:textId="77777777" w:rsidR="00A23E4E" w:rsidRDefault="00A23E4E" w:rsidP="00A23E4E">
      <w:pPr>
        <w:pStyle w:val="Code-"/>
      </w:pPr>
      <w:r>
        <w:t xml:space="preserve">    </w:t>
      </w:r>
      <w:r w:rsidR="001332BD" w:rsidRPr="00E45DCE">
        <w:t xml:space="preserve">                    &lt;partner part_index="2"/&gt;</w:t>
      </w:r>
    </w:p>
    <w:p w14:paraId="2191AF23" w14:textId="77777777" w:rsidR="00A23E4E" w:rsidRDefault="00A23E4E" w:rsidP="00A23E4E">
      <w:pPr>
        <w:pStyle w:val="Code-"/>
      </w:pPr>
      <w:r>
        <w:t xml:space="preserve">    </w:t>
      </w:r>
      <w:r w:rsidR="001332BD" w:rsidRPr="00E45DCE">
        <w:t xml:space="preserve">                    &lt;coefficients static_friction="0.8"/&gt;</w:t>
      </w:r>
    </w:p>
    <w:p w14:paraId="7E3016AA" w14:textId="77777777" w:rsidR="00A23E4E" w:rsidRDefault="00A23E4E" w:rsidP="00A23E4E">
      <w:pPr>
        <w:pStyle w:val="Code-"/>
      </w:pPr>
      <w:r>
        <w:t xml:space="preserve">    </w:t>
      </w:r>
      <w:r w:rsidR="001332BD" w:rsidRPr="00E45DCE">
        <w:t xml:space="preserve">                &lt;/contact&gt;</w:t>
      </w:r>
    </w:p>
    <w:p w14:paraId="1DE84BF8" w14:textId="77777777" w:rsidR="00A23E4E" w:rsidRDefault="00A23E4E" w:rsidP="00A23E4E">
      <w:pPr>
        <w:pStyle w:val="Code-"/>
      </w:pPr>
      <w:r>
        <w:t xml:space="preserve">    </w:t>
      </w:r>
      <w:r w:rsidR="001332BD" w:rsidRPr="00E45DCE">
        <w:t xml:space="preserve">                &lt;contact&gt;</w:t>
      </w:r>
    </w:p>
    <w:p w14:paraId="6645B539" w14:textId="77777777" w:rsidR="00A23E4E" w:rsidRDefault="00A23E4E" w:rsidP="00A23E4E">
      <w:pPr>
        <w:pStyle w:val="Code-"/>
      </w:pPr>
      <w:r>
        <w:t xml:space="preserve">    </w:t>
      </w:r>
      <w:r w:rsidR="001332BD" w:rsidRPr="00E45DCE">
        <w:t xml:space="preserve">                    &lt;partner part_index="2"/&gt;</w:t>
      </w:r>
    </w:p>
    <w:p w14:paraId="5683BD59" w14:textId="77777777" w:rsidR="00A23E4E" w:rsidRDefault="00A23E4E" w:rsidP="00A23E4E">
      <w:pPr>
        <w:pStyle w:val="Code-"/>
      </w:pPr>
      <w:r>
        <w:t xml:space="preserve">    </w:t>
      </w:r>
      <w:r w:rsidR="001332BD" w:rsidRPr="00E45DCE">
        <w:t xml:space="preserve">                    &lt;partner part_index="5"/&gt;</w:t>
      </w:r>
    </w:p>
    <w:p w14:paraId="14BA671F" w14:textId="77777777" w:rsidR="00A23E4E" w:rsidRDefault="00A23E4E" w:rsidP="00A23E4E">
      <w:pPr>
        <w:pStyle w:val="Code-"/>
      </w:pPr>
      <w:r>
        <w:t xml:space="preserve">    </w:t>
      </w:r>
      <w:r w:rsidR="001332BD" w:rsidRPr="00E45DCE">
        <w:t xml:space="preserve">                    &lt;coefficients static_friction="0.8"/&gt;</w:t>
      </w:r>
    </w:p>
    <w:p w14:paraId="125E5DAB" w14:textId="77777777" w:rsidR="00A23E4E" w:rsidRDefault="00A23E4E" w:rsidP="00A23E4E">
      <w:pPr>
        <w:pStyle w:val="Code-"/>
      </w:pPr>
      <w:r>
        <w:t xml:space="preserve">    </w:t>
      </w:r>
      <w:r w:rsidR="001332BD" w:rsidRPr="00E45DCE">
        <w:t xml:space="preserve">                &lt;/contact&gt;</w:t>
      </w:r>
    </w:p>
    <w:p w14:paraId="7C400AE9" w14:textId="77777777" w:rsidR="00A23E4E" w:rsidRDefault="00A23E4E" w:rsidP="00A23E4E">
      <w:pPr>
        <w:pStyle w:val="Code-"/>
      </w:pPr>
      <w:r>
        <w:t xml:space="preserve">    </w:t>
      </w:r>
      <w:r w:rsidR="001332BD" w:rsidRPr="00E45DCE">
        <w:t xml:space="preserve">                &lt;contact&gt;</w:t>
      </w:r>
    </w:p>
    <w:p w14:paraId="1F269B7B" w14:textId="77777777" w:rsidR="00A23E4E" w:rsidRDefault="00A23E4E" w:rsidP="00A23E4E">
      <w:pPr>
        <w:pStyle w:val="Code-"/>
      </w:pPr>
      <w:r>
        <w:t xml:space="preserve">    </w:t>
      </w:r>
      <w:r w:rsidR="001332BD" w:rsidRPr="00E45DCE">
        <w:t xml:space="preserve">                    &lt;partner part_index="5"/&gt;</w:t>
      </w:r>
    </w:p>
    <w:p w14:paraId="5C80677C" w14:textId="77777777" w:rsidR="00A23E4E" w:rsidRDefault="00A23E4E" w:rsidP="00A23E4E">
      <w:pPr>
        <w:pStyle w:val="Code-"/>
      </w:pPr>
      <w:r>
        <w:t xml:space="preserve">    </w:t>
      </w:r>
      <w:r w:rsidR="001332BD" w:rsidRPr="00E45DCE">
        <w:t xml:space="preserve">                    &lt;partner part_index="6"/&gt;</w:t>
      </w:r>
    </w:p>
    <w:p w14:paraId="47727018" w14:textId="77777777" w:rsidR="00A23E4E" w:rsidRDefault="00A23E4E" w:rsidP="00A23E4E">
      <w:pPr>
        <w:pStyle w:val="Code-"/>
      </w:pPr>
      <w:r>
        <w:t xml:space="preserve">    </w:t>
      </w:r>
      <w:r w:rsidR="001332BD" w:rsidRPr="00E45DCE">
        <w:t xml:space="preserve">                    &lt;coefficients static_friction="0.8"/&gt;</w:t>
      </w:r>
    </w:p>
    <w:p w14:paraId="16F17A07" w14:textId="77777777" w:rsidR="00A23E4E" w:rsidRDefault="00A23E4E" w:rsidP="00A23E4E">
      <w:pPr>
        <w:pStyle w:val="Code-"/>
      </w:pPr>
      <w:r>
        <w:t xml:space="preserve">    </w:t>
      </w:r>
      <w:r w:rsidR="001332BD" w:rsidRPr="00E45DCE">
        <w:t xml:space="preserve">                &lt;/contact&gt;</w:t>
      </w:r>
    </w:p>
    <w:p w14:paraId="10026201" w14:textId="48E311CB" w:rsidR="001332BD" w:rsidRPr="00E45DCE" w:rsidRDefault="00A23E4E" w:rsidP="00A23E4E">
      <w:pPr>
        <w:pStyle w:val="Code-"/>
      </w:pPr>
      <w:r>
        <w:t xml:space="preserve">    </w:t>
      </w:r>
      <w:r w:rsidR="001332BD" w:rsidRPr="00E45DCE">
        <w:t xml:space="preserve">            &lt;/contact_list&gt;</w:t>
      </w:r>
    </w:p>
    <w:p w14:paraId="46767BDB" w14:textId="77777777" w:rsidR="001332BD" w:rsidRPr="00E45DCE" w:rsidRDefault="001332BD" w:rsidP="00E45DCE">
      <w:pPr>
        <w:pStyle w:val="Code-"/>
      </w:pPr>
      <w:r w:rsidRPr="00E45DCE">
        <w:t> </w:t>
      </w:r>
    </w:p>
    <w:p w14:paraId="74532620" w14:textId="00D76255" w:rsidR="00A23E4E" w:rsidRDefault="001332BD" w:rsidP="00A23E4E">
      <w:pPr>
        <w:pStyle w:val="Code-"/>
      </w:pPr>
      <w:r w:rsidRPr="00E45DCE">
        <w:t xml:space="preserve">        </w:t>
      </w:r>
      <w:r w:rsidR="00C65385">
        <w:t xml:space="preserve">    </w:t>
      </w:r>
      <w:r w:rsidRPr="00E45DCE">
        <w:t xml:space="preserve"> &lt;/connection_0d&gt;</w:t>
      </w:r>
    </w:p>
    <w:p w14:paraId="440566C9" w14:textId="77777777" w:rsidR="00A23E4E" w:rsidRDefault="00A23E4E" w:rsidP="00A23E4E">
      <w:pPr>
        <w:pStyle w:val="Code-"/>
      </w:pPr>
      <w:r>
        <w:t xml:space="preserve">    </w:t>
      </w:r>
      <w:r w:rsidR="001332BD" w:rsidRPr="00E45DCE">
        <w:t xml:space="preserve">      &lt;/connection_list&gt;</w:t>
      </w:r>
    </w:p>
    <w:p w14:paraId="7854778B" w14:textId="77777777" w:rsidR="00A23E4E" w:rsidRDefault="00A23E4E" w:rsidP="00A23E4E">
      <w:pPr>
        <w:pStyle w:val="Code-"/>
      </w:pPr>
      <w:r>
        <w:t xml:space="preserve">    </w:t>
      </w:r>
      <w:r w:rsidR="001332BD" w:rsidRPr="00E45DCE">
        <w:t xml:space="preserve">   &lt;/connection_group&gt;</w:t>
      </w:r>
    </w:p>
    <w:p w14:paraId="233E66B6" w14:textId="5B7AF699" w:rsidR="001332BD" w:rsidRPr="00E45DCE" w:rsidRDefault="00A23E4E" w:rsidP="00A23E4E">
      <w:pPr>
        <w:pStyle w:val="Code-"/>
      </w:pPr>
      <w:r>
        <w:t xml:space="preserve">    </w:t>
      </w:r>
      <w:r w:rsidR="001332BD" w:rsidRPr="00E45DCE">
        <w:t>&lt;/xmcf&gt;</w:t>
      </w:r>
      <w:bookmarkStart w:id="3260" w:name="_Toc428456272"/>
      <w:bookmarkStart w:id="3261" w:name="_Toc428537235"/>
      <w:bookmarkStart w:id="3262" w:name="_Toc428969554"/>
      <w:bookmarkStart w:id="3263" w:name="_Toc429052945"/>
      <w:bookmarkStart w:id="3264" w:name="_Toc3556989"/>
      <w:bookmarkStart w:id="3265" w:name="_Toc34747239"/>
      <w:bookmarkStart w:id="3266" w:name="_Toc77102055"/>
      <w:bookmarkEnd w:id="3260"/>
      <w:bookmarkEnd w:id="3261"/>
      <w:bookmarkEnd w:id="3262"/>
      <w:bookmarkEnd w:id="3263"/>
    </w:p>
    <w:p w14:paraId="2BF70E0A" w14:textId="77777777" w:rsidR="001332BD" w:rsidRPr="00E45DCE" w:rsidRDefault="001332BD" w:rsidP="00E45DCE">
      <w:pPr>
        <w:pStyle w:val="Code-"/>
      </w:pPr>
      <w:r w:rsidRPr="00E45DCE">
        <w:t> </w:t>
      </w:r>
    </w:p>
    <w:p w14:paraId="3FE258C5" w14:textId="0391ADCF"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 xml:space="preserve">Possible </w:t>
      </w:r>
      <w:r w:rsidR="00A47EAC">
        <w:rPr>
          <w:rFonts w:eastAsia="Times New Roman"/>
          <w:szCs w:val="24"/>
        </w:rPr>
        <w:t>b</w:t>
      </w:r>
      <w:r w:rsidRPr="00E956F7">
        <w:rPr>
          <w:rFonts w:eastAsia="Times New Roman"/>
          <w:szCs w:val="24"/>
        </w:rPr>
        <w:t xml:space="preserve">olt and </w:t>
      </w:r>
      <w:r w:rsidR="00A47EAC">
        <w:rPr>
          <w:rFonts w:eastAsia="Times New Roman"/>
          <w:szCs w:val="24"/>
        </w:rPr>
        <w:t>s</w:t>
      </w:r>
      <w:r w:rsidRPr="00E956F7">
        <w:rPr>
          <w:rFonts w:eastAsia="Times New Roman"/>
          <w:szCs w:val="24"/>
        </w:rPr>
        <w:t xml:space="preserve">crew </w:t>
      </w:r>
      <w:r w:rsidR="00A47EAC">
        <w:rPr>
          <w:rFonts w:eastAsia="Times New Roman"/>
          <w:szCs w:val="24"/>
        </w:rPr>
        <w:t>a</w:t>
      </w:r>
      <w:r w:rsidRPr="00E956F7">
        <w:rPr>
          <w:rFonts w:eastAsia="Times New Roman"/>
          <w:szCs w:val="24"/>
        </w:rPr>
        <w:t>ssemblies</w:t>
      </w:r>
      <w:bookmarkEnd w:id="3264"/>
      <w:bookmarkEnd w:id="3265"/>
      <w:bookmarkEnd w:id="3266"/>
    </w:p>
    <w:p w14:paraId="69744DD0" w14:textId="40BD6E8F" w:rsidR="001332BD" w:rsidRPr="00E956F7" w:rsidRDefault="00FC68DB">
      <w:pPr>
        <w:pStyle w:val="BodyText"/>
        <w:autoSpaceDE w:val="0"/>
        <w:autoSpaceDN w:val="0"/>
        <w:adjustRightInd w:val="0"/>
        <w:rPr>
          <w:szCs w:val="24"/>
        </w:rPr>
      </w:pPr>
      <w:del w:id="3267" w:author="LUEJE Claudia" w:date="2023-06-26T17:59:00Z">
        <w:r w:rsidRPr="005C2D94">
          <w:delText>Altogether, there are following cases of</w:delText>
        </w:r>
      </w:del>
      <w:ins w:id="3268" w:author="LUEJE Claudia" w:date="2023-06-26T17:59:00Z">
        <w:r w:rsidR="00A47EAC">
          <w:rPr>
            <w:szCs w:val="24"/>
          </w:rPr>
          <w:t>The different</w:t>
        </w:r>
      </w:ins>
      <w:r w:rsidR="00A47EAC">
        <w:rPr>
          <w:szCs w:val="24"/>
        </w:rPr>
        <w:t xml:space="preserve"> assembly</w:t>
      </w:r>
      <w:del w:id="3269" w:author="LUEJE Claudia" w:date="2023-06-26T17:59:00Z">
        <w:r w:rsidRPr="005C2D94">
          <w:delText xml:space="preserve">: </w:delText>
        </w:r>
      </w:del>
      <w:ins w:id="3270" w:author="LUEJE Claudia" w:date="2023-06-26T17:59:00Z">
        <w:r w:rsidR="00A47EAC">
          <w:rPr>
            <w:szCs w:val="24"/>
          </w:rPr>
          <w:t xml:space="preserve"> cases are as follows</w:t>
        </w:r>
        <w:r w:rsidR="001332BD" w:rsidRPr="00E956F7">
          <w:rPr>
            <w:szCs w:val="24"/>
          </w:rPr>
          <w:t>:</w:t>
        </w:r>
      </w:ins>
    </w:p>
    <w:p w14:paraId="3E472F8D" w14:textId="77777777" w:rsidR="00FC68DB" w:rsidRPr="0013175B" w:rsidRDefault="00A47EAC" w:rsidP="001513D1">
      <w:pPr>
        <w:pStyle w:val="ListParagraph"/>
        <w:keepNext/>
        <w:numPr>
          <w:ilvl w:val="0"/>
          <w:numId w:val="11"/>
        </w:numPr>
        <w:spacing w:after="120" w:line="240" w:lineRule="auto"/>
        <w:ind w:left="357" w:hanging="357"/>
        <w:contextualSpacing w:val="0"/>
        <w:jc w:val="left"/>
        <w:rPr>
          <w:del w:id="3271" w:author="LUEJE Claudia" w:date="2023-06-26T17:59:00Z"/>
        </w:rPr>
      </w:pPr>
      <w:ins w:id="3272" w:author="LUEJE Claudia" w:date="2023-06-26T17:59:00Z">
        <w:r>
          <w:rPr>
            <w:szCs w:val="24"/>
          </w:rPr>
          <w:t>a)</w:t>
        </w:r>
        <w:r w:rsidR="001332BD" w:rsidRPr="00E956F7">
          <w:rPr>
            <w:szCs w:val="24"/>
          </w:rPr>
          <w:tab/>
        </w:r>
      </w:ins>
      <w:r w:rsidR="001332BD" w:rsidRPr="00E956F7">
        <w:rPr>
          <w:szCs w:val="24"/>
        </w:rPr>
        <w:t>Bolt with welded nut (to the bottom sheet</w:t>
      </w:r>
      <w:del w:id="3273" w:author="LUEJE Claudia" w:date="2023-06-26T17:59:00Z">
        <w:r w:rsidR="00FC68DB" w:rsidRPr="0013175B">
          <w:delText>):</w:delText>
        </w:r>
      </w:del>
    </w:p>
    <w:p w14:paraId="4BF818A0" w14:textId="77777777" w:rsidR="00FC68DB" w:rsidRPr="00F54804" w:rsidRDefault="00FC68DB" w:rsidP="00B202D2">
      <w:pPr>
        <w:keepNext/>
        <w:spacing w:before="100" w:beforeAutospacing="1" w:after="100" w:afterAutospacing="1"/>
        <w:jc w:val="center"/>
        <w:rPr>
          <w:del w:id="3274" w:author="LUEJE Claudia" w:date="2023-06-26T17:59:00Z"/>
        </w:rPr>
      </w:pPr>
      <w:del w:id="3275" w:author="LUEJE Claudia" w:date="2023-06-26T17:59:00Z">
        <w:r w:rsidRPr="0013175B">
          <w:rPr>
            <w:noProof/>
          </w:rPr>
          <w:drawing>
            <wp:inline distT="0" distB="0" distL="0" distR="0" wp14:anchorId="07D59B41" wp14:editId="28B1BA06">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DA1302" w14:textId="453A2E81"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276" w:author="LUEJE Claudia" w:date="2023-06-26T17:59:00Z"/>
          <w:szCs w:val="24"/>
        </w:rPr>
      </w:pPr>
      <w:ins w:id="3277" w:author="LUEJE Claudia" w:date="2023-06-26T17:59:00Z">
        <w:r w:rsidRPr="00E956F7">
          <w:rPr>
            <w:szCs w:val="24"/>
          </w:rPr>
          <w:t>)</w:t>
        </w:r>
        <w:r w:rsidR="00A47EAC">
          <w:rPr>
            <w:szCs w:val="24"/>
          </w:rPr>
          <w:t xml:space="preserve"> as shown in </w:t>
        </w:r>
      </w:ins>
      <w:bookmarkStart w:id="3278" w:name="_Toc3557101"/>
      <w:bookmarkStart w:id="3279" w:name="_Toc34747352"/>
      <w:bookmarkStart w:id="3280" w:name="_Toc76030545"/>
      <w:bookmarkStart w:id="3281" w:name="_Toc94530831"/>
      <w:bookmarkStart w:id="3282" w:name="_Toc101428228"/>
      <w:bookmarkStart w:id="3283" w:name="_Toc110532284"/>
      <w:r w:rsidR="00A47EAC" w:rsidRPr="00A47EAC">
        <w:rPr>
          <w:rStyle w:val="citefig"/>
        </w:rPr>
        <w:t xml:space="preserve">Figure </w:t>
      </w:r>
      <w:del w:id="3284"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22</w:delText>
        </w:r>
        <w:r w:rsidR="00FC68DB" w:rsidRPr="00F54804">
          <w:fldChar w:fldCharType="end"/>
        </w:r>
      </w:del>
      <w:ins w:id="3285" w:author="LUEJE Claudia" w:date="2023-06-26T17:59:00Z">
        <w:r w:rsidR="00A47EAC" w:rsidRPr="00A47EAC">
          <w:rPr>
            <w:rStyle w:val="citefig"/>
          </w:rPr>
          <w:t>22</w:t>
        </w:r>
        <w:r w:rsidRPr="00E956F7">
          <w:rPr>
            <w:szCs w:val="24"/>
          </w:rPr>
          <w:t>:</w:t>
        </w:r>
      </w:ins>
    </w:p>
    <w:p w14:paraId="22180387" w14:textId="342BDAD9"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286" w:author="LUEJE Claudia" w:date="2023-06-26T17:59:00Z"/>
          <w:szCs w:val="24"/>
        </w:rPr>
      </w:pPr>
      <w:ins w:id="3287" w:author="LUEJE Claudia" w:date="2023-06-26T17:59:00Z">
        <w:r>
          <w:rPr>
            <w:szCs w:val="24"/>
          </w:rPr>
          <w:t>8329_ed1fig</w:t>
        </w:r>
        <w:r w:rsidR="001332BD" w:rsidRPr="00E956F7">
          <w:rPr>
            <w:szCs w:val="24"/>
          </w:rPr>
          <w:t>22.EPS</w:t>
        </w:r>
      </w:ins>
    </w:p>
    <w:p w14:paraId="0E4C16AE" w14:textId="78A60663" w:rsidR="001332BD" w:rsidRPr="00E956F7" w:rsidRDefault="00E4158E">
      <w:pPr>
        <w:pStyle w:val="Figuretitle0"/>
        <w:autoSpaceDE w:val="0"/>
        <w:autoSpaceDN w:val="0"/>
        <w:adjustRightInd w:val="0"/>
        <w:outlineLvl w:val="0"/>
        <w:rPr>
          <w:szCs w:val="24"/>
        </w:rPr>
      </w:pPr>
      <w:ins w:id="3288" w:author="LUEJE Claudia" w:date="2023-06-26T17:59:00Z">
        <w:r w:rsidRPr="00E956F7">
          <w:rPr>
            <w:szCs w:val="24"/>
          </w:rPr>
          <w:t>Figure </w:t>
        </w:r>
        <w:r w:rsidR="001332BD" w:rsidRPr="00E956F7">
          <w:rPr>
            <w:szCs w:val="24"/>
          </w:rPr>
          <w:t>22</w:t>
        </w:r>
      </w:ins>
      <w:r w:rsidR="00262C85" w:rsidRPr="00E956F7">
        <w:rPr>
          <w:szCs w:val="24"/>
        </w:rPr>
        <w:t xml:space="preserve"> </w:t>
      </w:r>
      <w:r w:rsidR="001332BD" w:rsidRPr="00E956F7">
        <w:rPr>
          <w:szCs w:val="24"/>
        </w:rPr>
        <w:t>— Bolt with welded nut</w:t>
      </w:r>
      <w:bookmarkEnd w:id="3278"/>
      <w:bookmarkEnd w:id="3279"/>
      <w:bookmarkEnd w:id="3280"/>
      <w:bookmarkEnd w:id="3281"/>
      <w:bookmarkEnd w:id="3282"/>
      <w:bookmarkEnd w:id="3283"/>
    </w:p>
    <w:p w14:paraId="180ED360" w14:textId="043C3AF0" w:rsidR="001332BD" w:rsidRPr="00E956F7" w:rsidRDefault="001332BD" w:rsidP="00423A17">
      <w:pPr>
        <w:pStyle w:val="BodyText"/>
      </w:pPr>
      <w:r w:rsidRPr="00E956F7">
        <w:t>EXAMPLE</w:t>
      </w:r>
    </w:p>
    <w:p w14:paraId="2329BB0E" w14:textId="77777777" w:rsidR="00824EAB" w:rsidRDefault="00A23E4E" w:rsidP="00824EAB">
      <w:pPr>
        <w:pStyle w:val="Code-"/>
      </w:pPr>
      <w:r w:rsidRPr="00E45DCE">
        <w:t xml:space="preserve">    </w:t>
      </w:r>
      <w:r w:rsidR="001332BD" w:rsidRPr="00E45DCE">
        <w:rPr>
          <w:szCs w:val="24"/>
        </w:rPr>
        <w:t>&lt;connection_0d label="BOLT_135"&gt;</w:t>
      </w:r>
    </w:p>
    <w:p w14:paraId="282EEB5A" w14:textId="77777777" w:rsidR="00824EAB" w:rsidRDefault="00824EAB" w:rsidP="00824EAB">
      <w:pPr>
        <w:pStyle w:val="Code-"/>
      </w:pPr>
      <w:r>
        <w:t xml:space="preserve">    </w:t>
      </w:r>
      <w:r w:rsidR="001332BD" w:rsidRPr="00E45DCE">
        <w:t xml:space="preserve">    &lt;threaded_connection diameter="10.0" length="50.0"</w:t>
      </w:r>
    </w:p>
    <w:p w14:paraId="0DA5816D" w14:textId="2B68120A" w:rsidR="00824EAB" w:rsidRDefault="00824EAB" w:rsidP="00824EAB">
      <w:pPr>
        <w:pStyle w:val="Code-"/>
      </w:pPr>
      <w:r>
        <w:t xml:space="preserve">    </w:t>
      </w:r>
      <w:r w:rsidR="001332BD" w:rsidRPr="00E45DCE">
        <w:t xml:space="preserve">        head_diameter="16.0" head_height="5" thread_length="35"</w:t>
      </w:r>
    </w:p>
    <w:p w14:paraId="7D5546AD" w14:textId="5A6D3A72" w:rsidR="00824EAB" w:rsidRDefault="00824EAB" w:rsidP="00824EAB">
      <w:pPr>
        <w:pStyle w:val="Code-"/>
        <w:rPr>
          <w:lang w:val="fr-CH"/>
        </w:rPr>
      </w:pPr>
      <w:r w:rsidRPr="00CB2A71">
        <w:rPr>
          <w:lang w:val="en-US"/>
        </w:rPr>
        <w:t xml:space="preserve">    </w:t>
      </w:r>
      <w:r w:rsidR="001332BD" w:rsidRPr="00CB2A71">
        <w:rPr>
          <w:lang w:val="en-US"/>
        </w:rPr>
        <w:t xml:space="preserve">        </w:t>
      </w:r>
      <w:r w:rsidR="001332BD" w:rsidRPr="00E45DCE">
        <w:rPr>
          <w:lang w:val="fr-CH"/>
        </w:rPr>
        <w:t>torque="80" angle="30" pretension="1200" part_code="M10x50 12.9" &gt;</w:t>
      </w:r>
    </w:p>
    <w:p w14:paraId="45B5BD2A" w14:textId="77777777" w:rsidR="00824EAB" w:rsidRDefault="00824EAB" w:rsidP="00824EAB">
      <w:pPr>
        <w:pStyle w:val="Code-"/>
        <w:rPr>
          <w:lang w:val="fr-CH"/>
        </w:rPr>
      </w:pPr>
      <w:r>
        <w:rPr>
          <w:lang w:val="fr-CH"/>
        </w:rPr>
        <w:t xml:space="preserve">    </w:t>
      </w:r>
      <w:r w:rsidR="001332BD" w:rsidRPr="00E45DCE">
        <w:rPr>
          <w:lang w:val="fr-CH"/>
        </w:rPr>
        <w:t xml:space="preserve">        &lt;normal_direction x="0" y="0" z="-10"/&gt;</w:t>
      </w:r>
    </w:p>
    <w:p w14:paraId="2937A993" w14:textId="77777777" w:rsidR="00824EAB" w:rsidRDefault="00824EAB" w:rsidP="00824EAB">
      <w:pPr>
        <w:pStyle w:val="Code-"/>
      </w:pPr>
      <w:r w:rsidRPr="00CB2A71">
        <w:rPr>
          <w:lang w:val="fr-CH"/>
        </w:rPr>
        <w:t xml:space="preserve">    </w:t>
      </w:r>
      <w:r w:rsidR="001332BD" w:rsidRPr="00CB2A71">
        <w:rPr>
          <w:lang w:val="fr-CH"/>
        </w:rPr>
        <w:t xml:space="preserve">        </w:t>
      </w:r>
      <w:r w:rsidR="001332BD" w:rsidRPr="00E45DCE">
        <w:t>&lt;!--No Washer in this case--&gt;</w:t>
      </w:r>
    </w:p>
    <w:p w14:paraId="1823FACF" w14:textId="77777777" w:rsidR="00824EAB" w:rsidRDefault="00824EAB" w:rsidP="00824EAB">
      <w:pPr>
        <w:pStyle w:val="Code-"/>
      </w:pPr>
      <w:r>
        <w:t xml:space="preserve">    </w:t>
      </w:r>
      <w:r w:rsidR="001332BD" w:rsidRPr="00E45DCE">
        <w:t xml:space="preserve">        &lt;bolt&gt;</w:t>
      </w:r>
    </w:p>
    <w:p w14:paraId="758BB0FD" w14:textId="77777777" w:rsidR="00824EAB" w:rsidRDefault="00824EAB" w:rsidP="00824EAB">
      <w:pPr>
        <w:pStyle w:val="Code-"/>
      </w:pPr>
      <w:r>
        <w:t xml:space="preserve">    </w:t>
      </w:r>
      <w:r w:rsidR="001332BD" w:rsidRPr="00E45DCE">
        <w:t xml:space="preserve">            &lt;nut diameter="16." height="5" fixed_to="3" /&gt;</w:t>
      </w:r>
    </w:p>
    <w:p w14:paraId="4649582A" w14:textId="77777777" w:rsidR="00824EAB" w:rsidRDefault="00824EAB" w:rsidP="00824EAB">
      <w:pPr>
        <w:pStyle w:val="Code-"/>
      </w:pPr>
      <w:r>
        <w:t xml:space="preserve">    </w:t>
      </w:r>
      <w:r w:rsidR="001332BD" w:rsidRPr="00E45DCE">
        <w:t xml:space="preserve">        &lt;/bolt&gt;</w:t>
      </w:r>
    </w:p>
    <w:p w14:paraId="40950910" w14:textId="77777777" w:rsidR="00824EAB" w:rsidRDefault="00824EAB" w:rsidP="00824EAB">
      <w:pPr>
        <w:pStyle w:val="Code-"/>
      </w:pPr>
      <w:r>
        <w:t xml:space="preserve">    </w:t>
      </w:r>
      <w:r w:rsidR="001332BD" w:rsidRPr="00E45DCE">
        <w:t xml:space="preserve">    &lt;/threaded_connection&gt;</w:t>
      </w:r>
    </w:p>
    <w:p w14:paraId="420392C3" w14:textId="77777777" w:rsidR="00824EAB" w:rsidRDefault="00824EAB" w:rsidP="00824EAB">
      <w:pPr>
        <w:pStyle w:val="Code-"/>
      </w:pPr>
      <w:r>
        <w:t xml:space="preserve">    </w:t>
      </w:r>
      <w:r w:rsidR="00E73B02" w:rsidRPr="00E45DCE">
        <w:t xml:space="preserve">     </w:t>
      </w:r>
      <w:r w:rsidR="001332BD" w:rsidRPr="00E45DCE">
        <w:t>&lt;loc&gt; 1500.3809  838.75885  730.6529 &lt;/loc&gt;</w:t>
      </w:r>
    </w:p>
    <w:p w14:paraId="795D4D46" w14:textId="77777777" w:rsidR="00824EAB" w:rsidRDefault="00824EAB" w:rsidP="00824EAB">
      <w:pPr>
        <w:pStyle w:val="Code-"/>
      </w:pPr>
      <w:r>
        <w:t xml:space="preserve">    </w:t>
      </w:r>
      <w:r w:rsidR="001332BD" w:rsidRPr="00E45DCE">
        <w:t xml:space="preserve">    &lt;appdata&gt;</w:t>
      </w:r>
    </w:p>
    <w:p w14:paraId="403803AB" w14:textId="77777777" w:rsidR="00824EAB" w:rsidRDefault="00824EAB" w:rsidP="00824EAB">
      <w:pPr>
        <w:pStyle w:val="Code-"/>
      </w:pPr>
      <w:r>
        <w:t xml:space="preserve">    </w:t>
      </w:r>
      <w:r w:rsidR="001332BD" w:rsidRPr="00E45DCE">
        <w:t xml:space="preserve">        ...</w:t>
      </w:r>
    </w:p>
    <w:p w14:paraId="209DFE50" w14:textId="77777777" w:rsidR="00824EAB" w:rsidRDefault="00824EAB" w:rsidP="00824EAB">
      <w:pPr>
        <w:pStyle w:val="Code-"/>
      </w:pPr>
      <w:r>
        <w:t xml:space="preserve">    </w:t>
      </w:r>
      <w:r w:rsidR="001332BD" w:rsidRPr="00E45DCE">
        <w:t xml:space="preserve">    &lt;/appdata&gt;</w:t>
      </w:r>
    </w:p>
    <w:p w14:paraId="22D61737" w14:textId="68320140" w:rsidR="001332BD" w:rsidRPr="00E45DCE" w:rsidRDefault="00824EAB" w:rsidP="00824EAB">
      <w:pPr>
        <w:pStyle w:val="Code-"/>
      </w:pPr>
      <w:r>
        <w:t xml:space="preserve">    </w:t>
      </w:r>
      <w:r w:rsidR="001332BD" w:rsidRPr="00E45DCE">
        <w:t>&lt;/connection_0d&gt;</w:t>
      </w:r>
    </w:p>
    <w:p w14:paraId="0A4556CD" w14:textId="2BA9BD4A" w:rsidR="001332BD" w:rsidRPr="00E45DCE" w:rsidRDefault="00E73B02" w:rsidP="00E45DCE">
      <w:pPr>
        <w:pStyle w:val="Code-"/>
        <w:rPr>
          <w:ins w:id="3289" w:author="LUEJE Claudia" w:date="2023-06-26T17:59:00Z"/>
        </w:rPr>
      </w:pPr>
      <w:ins w:id="3290" w:author="LUEJE Claudia" w:date="2023-06-26T17:59:00Z">
        <w:r w:rsidRPr="00E45DCE">
          <w:t> </w:t>
        </w:r>
      </w:ins>
    </w:p>
    <w:p w14:paraId="211FA455" w14:textId="0EDBFB67" w:rsidR="001332BD" w:rsidRPr="00E956F7" w:rsidRDefault="00A47EAC">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91" w:author="LUEJE Claudia" w:date="2023-06-26T17:59:00Z">
        <w:r>
          <w:rPr>
            <w:szCs w:val="24"/>
          </w:rPr>
          <w:t>b)</w:t>
        </w:r>
        <w:r w:rsidR="001332BD" w:rsidRPr="00E956F7">
          <w:rPr>
            <w:szCs w:val="24"/>
          </w:rPr>
          <w:tab/>
        </w:r>
      </w:ins>
      <w:r w:rsidR="001332BD" w:rsidRPr="00E956F7">
        <w:rPr>
          <w:szCs w:val="24"/>
        </w:rPr>
        <w:t xml:space="preserve">Bolt with clipped nut (clipped to the bottom sheet): This is the </w:t>
      </w:r>
      <w:r w:rsidR="001332BD" w:rsidRPr="00A47EAC">
        <w:rPr>
          <w:szCs w:val="24"/>
        </w:rPr>
        <w:t>same,</w:t>
      </w:r>
      <w:r w:rsidR="001332BD" w:rsidRPr="00E956F7">
        <w:rPr>
          <w:szCs w:val="24"/>
        </w:rPr>
        <w:t xml:space="preserve"> only </w:t>
      </w:r>
      <w:r w:rsidR="001332BD" w:rsidRPr="00483F25">
        <w:rPr>
          <w:rStyle w:val="ISOCode"/>
        </w:rPr>
        <w:t>fixed_to</w:t>
      </w:r>
      <w:r w:rsidR="001332BD" w:rsidRPr="00E956F7">
        <w:rPr>
          <w:szCs w:val="24"/>
        </w:rPr>
        <w:t xml:space="preserve"> is replaced by </w:t>
      </w:r>
      <w:r w:rsidR="001332BD" w:rsidRPr="00483F25">
        <w:rPr>
          <w:rStyle w:val="ISOCode"/>
        </w:rPr>
        <w:t>clipped_to</w:t>
      </w:r>
      <w:r w:rsidR="001332BD" w:rsidRPr="00E956F7">
        <w:rPr>
          <w:szCs w:val="24"/>
        </w:rPr>
        <w:t>.</w:t>
      </w:r>
    </w:p>
    <w:p w14:paraId="6416D8C9" w14:textId="77777777" w:rsidR="00FC68DB" w:rsidRPr="0013175B" w:rsidRDefault="00A47EAC" w:rsidP="001513D1">
      <w:pPr>
        <w:pStyle w:val="ListParagraph"/>
        <w:keepNext/>
        <w:numPr>
          <w:ilvl w:val="0"/>
          <w:numId w:val="11"/>
        </w:numPr>
        <w:spacing w:after="120" w:line="240" w:lineRule="auto"/>
        <w:ind w:left="357" w:hanging="357"/>
        <w:contextualSpacing w:val="0"/>
        <w:jc w:val="left"/>
        <w:rPr>
          <w:del w:id="3292" w:author="LUEJE Claudia" w:date="2023-06-26T17:59:00Z"/>
        </w:rPr>
      </w:pPr>
      <w:ins w:id="3293" w:author="LUEJE Claudia" w:date="2023-06-26T17:59:00Z">
        <w:r>
          <w:rPr>
            <w:szCs w:val="24"/>
          </w:rPr>
          <w:t>c)</w:t>
        </w:r>
        <w:r w:rsidR="001332BD" w:rsidRPr="00E956F7">
          <w:rPr>
            <w:szCs w:val="24"/>
          </w:rPr>
          <w:tab/>
        </w:r>
      </w:ins>
      <w:r w:rsidR="001332BD" w:rsidRPr="00E956F7">
        <w:rPr>
          <w:szCs w:val="24"/>
        </w:rPr>
        <w:t>Bolt with free nut (not clipped, nor welded to the bottom sheet</w:t>
      </w:r>
      <w:del w:id="3294" w:author="LUEJE Claudia" w:date="2023-06-26T17:59:00Z">
        <w:r w:rsidR="00FC68DB" w:rsidRPr="0013175B">
          <w:delText xml:space="preserve">): </w:delText>
        </w:r>
      </w:del>
    </w:p>
    <w:p w14:paraId="5B8793A0" w14:textId="77777777" w:rsidR="00FC68DB" w:rsidRPr="00F54804" w:rsidRDefault="00FC68DB" w:rsidP="00B202D2">
      <w:pPr>
        <w:keepNext/>
        <w:jc w:val="center"/>
        <w:rPr>
          <w:del w:id="3295" w:author="LUEJE Claudia" w:date="2023-06-26T17:59:00Z"/>
        </w:rPr>
      </w:pPr>
      <w:del w:id="3296" w:author="LUEJE Claudia" w:date="2023-06-26T17:59:00Z">
        <w:r w:rsidRPr="0013175B">
          <w:rPr>
            <w:noProof/>
          </w:rPr>
          <w:drawing>
            <wp:inline distT="0" distB="0" distL="0" distR="0" wp14:anchorId="7B373D95" wp14:editId="114282E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F00AA6" w14:textId="3FA3AE0E"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297" w:author="LUEJE Claudia" w:date="2023-06-26T17:59:00Z"/>
          <w:szCs w:val="24"/>
        </w:rPr>
      </w:pPr>
      <w:ins w:id="3298" w:author="LUEJE Claudia" w:date="2023-06-26T17:59:00Z">
        <w:r w:rsidRPr="00E956F7">
          <w:rPr>
            <w:szCs w:val="24"/>
          </w:rPr>
          <w:t>)</w:t>
        </w:r>
        <w:r w:rsidR="00A47EAC">
          <w:rPr>
            <w:szCs w:val="24"/>
          </w:rPr>
          <w:t xml:space="preserve"> as shown in </w:t>
        </w:r>
      </w:ins>
      <w:bookmarkStart w:id="3299" w:name="_Ref3568949"/>
      <w:bookmarkStart w:id="3300" w:name="_Toc3557102"/>
      <w:bookmarkStart w:id="3301" w:name="_Ref3568942"/>
      <w:bookmarkStart w:id="3302" w:name="_Toc34747353"/>
      <w:bookmarkStart w:id="3303" w:name="_Toc76030546"/>
      <w:bookmarkStart w:id="3304" w:name="_Toc94530832"/>
      <w:bookmarkStart w:id="3305" w:name="_Toc101428229"/>
      <w:bookmarkStart w:id="3306" w:name="_Toc110532285"/>
      <w:r w:rsidR="00A47EAC" w:rsidRPr="00A47EAC">
        <w:rPr>
          <w:rStyle w:val="citefig"/>
        </w:rPr>
        <w:t xml:space="preserve">Figure </w:t>
      </w:r>
      <w:del w:id="3307"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23</w:delText>
        </w:r>
        <w:r w:rsidR="00FC68DB" w:rsidRPr="00F54804">
          <w:fldChar w:fldCharType="end"/>
        </w:r>
      </w:del>
      <w:bookmarkEnd w:id="3299"/>
      <w:ins w:id="3308" w:author="LUEJE Claudia" w:date="2023-06-26T17:59:00Z">
        <w:r w:rsidR="00A47EAC" w:rsidRPr="00A47EAC">
          <w:rPr>
            <w:rStyle w:val="citefig"/>
          </w:rPr>
          <w:t>23</w:t>
        </w:r>
        <w:r w:rsidRPr="00E956F7">
          <w:rPr>
            <w:szCs w:val="24"/>
          </w:rPr>
          <w:t>:</w:t>
        </w:r>
      </w:ins>
    </w:p>
    <w:p w14:paraId="74D55DDD" w14:textId="300A89C8"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09" w:author="LUEJE Claudia" w:date="2023-06-26T17:59:00Z"/>
          <w:szCs w:val="24"/>
        </w:rPr>
      </w:pPr>
      <w:ins w:id="3310" w:author="LUEJE Claudia" w:date="2023-06-26T17:59:00Z">
        <w:r>
          <w:rPr>
            <w:szCs w:val="24"/>
          </w:rPr>
          <w:t>8329_ed1fig</w:t>
        </w:r>
        <w:r w:rsidR="001332BD" w:rsidRPr="00E956F7">
          <w:rPr>
            <w:szCs w:val="24"/>
          </w:rPr>
          <w:t>23.EPS</w:t>
        </w:r>
      </w:ins>
    </w:p>
    <w:p w14:paraId="387EE624" w14:textId="524601B6" w:rsidR="001332BD" w:rsidRPr="00E956F7" w:rsidRDefault="00E4158E">
      <w:pPr>
        <w:pStyle w:val="Figuretitle0"/>
        <w:autoSpaceDE w:val="0"/>
        <w:autoSpaceDN w:val="0"/>
        <w:adjustRightInd w:val="0"/>
        <w:outlineLvl w:val="0"/>
        <w:rPr>
          <w:szCs w:val="24"/>
        </w:rPr>
      </w:pPr>
      <w:ins w:id="3311" w:author="LUEJE Claudia" w:date="2023-06-26T17:59:00Z">
        <w:r w:rsidRPr="00E956F7">
          <w:rPr>
            <w:szCs w:val="24"/>
          </w:rPr>
          <w:t>Figure </w:t>
        </w:r>
        <w:r w:rsidR="001332BD" w:rsidRPr="00E956F7">
          <w:rPr>
            <w:szCs w:val="24"/>
          </w:rPr>
          <w:t>23</w:t>
        </w:r>
      </w:ins>
      <w:r w:rsidR="00E73B02" w:rsidRPr="00E956F7">
        <w:rPr>
          <w:szCs w:val="24"/>
        </w:rPr>
        <w:t xml:space="preserve"> </w:t>
      </w:r>
      <w:r w:rsidR="001332BD" w:rsidRPr="00E956F7">
        <w:rPr>
          <w:szCs w:val="24"/>
        </w:rPr>
        <w:t>— Bolt with free nut</w:t>
      </w:r>
      <w:bookmarkEnd w:id="3300"/>
      <w:bookmarkEnd w:id="3301"/>
      <w:bookmarkEnd w:id="3302"/>
      <w:bookmarkEnd w:id="3303"/>
      <w:bookmarkEnd w:id="3304"/>
      <w:bookmarkEnd w:id="3305"/>
      <w:bookmarkEnd w:id="3306"/>
    </w:p>
    <w:p w14:paraId="774FBA7B" w14:textId="05593165" w:rsidR="001332BD" w:rsidRPr="00A47EAC" w:rsidRDefault="001332BD">
      <w:pPr>
        <w:pStyle w:val="BodyTextCente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A47EAC">
        <w:rPr>
          <w:szCs w:val="24"/>
        </w:rPr>
        <w:t>(Since both</w:t>
      </w:r>
      <w:del w:id="3312" w:author="LUEJE Claudia" w:date="2023-06-26T17:59:00Z">
        <w:r w:rsidR="00FC68DB" w:rsidRPr="005C2D94">
          <w:delText>,</w:delText>
        </w:r>
      </w:del>
      <w:r w:rsidRPr="00A47EAC">
        <w:rPr>
          <w:szCs w:val="24"/>
        </w:rPr>
        <w:t xml:space="preserve"> the screw and the nut are free, there is no </w:t>
      </w:r>
      <w:r w:rsidRPr="00A47EAC">
        <w:rPr>
          <w:rStyle w:val="ISOCode"/>
        </w:rPr>
        <w:t>fixed_to</w:t>
      </w:r>
      <w:r w:rsidRPr="00A47EAC">
        <w:rPr>
          <w:szCs w:val="24"/>
        </w:rPr>
        <w:t xml:space="preserve"> nor </w:t>
      </w:r>
      <w:r w:rsidRPr="00A47EAC">
        <w:rPr>
          <w:rStyle w:val="ISOCode"/>
        </w:rPr>
        <w:t>clipped_to</w:t>
      </w:r>
      <w:r w:rsidRPr="00A47EAC">
        <w:rPr>
          <w:rStyle w:val="ISOCode"/>
          <w:rFonts w:ascii="Cambria" w:hAnsi="Cambria"/>
        </w:rPr>
        <w:t xml:space="preserve"> </w:t>
      </w:r>
      <w:r w:rsidRPr="00A47EAC">
        <w:rPr>
          <w:szCs w:val="24"/>
        </w:rPr>
        <w:t>attribute)</w:t>
      </w:r>
    </w:p>
    <w:p w14:paraId="49C8AF28" w14:textId="77777777" w:rsidR="00FC68DB" w:rsidRPr="0013175B" w:rsidRDefault="00A47EAC" w:rsidP="001513D1">
      <w:pPr>
        <w:pStyle w:val="ListParagraph"/>
        <w:keepNext/>
        <w:numPr>
          <w:ilvl w:val="0"/>
          <w:numId w:val="11"/>
        </w:numPr>
        <w:spacing w:after="120" w:line="240" w:lineRule="auto"/>
        <w:ind w:left="357" w:hanging="357"/>
        <w:contextualSpacing w:val="0"/>
        <w:jc w:val="left"/>
        <w:rPr>
          <w:del w:id="3313" w:author="LUEJE Claudia" w:date="2023-06-26T17:59:00Z"/>
        </w:rPr>
      </w:pPr>
      <w:ins w:id="3314" w:author="LUEJE Claudia" w:date="2023-06-26T17:59:00Z">
        <w:r>
          <w:rPr>
            <w:szCs w:val="24"/>
          </w:rPr>
          <w:t>d)</w:t>
        </w:r>
        <w:r w:rsidR="001332BD" w:rsidRPr="00E956F7">
          <w:rPr>
            <w:szCs w:val="24"/>
          </w:rPr>
          <w:tab/>
        </w:r>
      </w:ins>
      <w:r w:rsidR="001332BD" w:rsidRPr="00E956F7">
        <w:rPr>
          <w:szCs w:val="24"/>
        </w:rPr>
        <w:t>Screw (screwed to the last sheet</w:t>
      </w:r>
      <w:del w:id="3315" w:author="LUEJE Claudia" w:date="2023-06-26T17:59:00Z">
        <w:r w:rsidR="00FC68DB" w:rsidRPr="0013175B">
          <w:delText>):</w:delText>
        </w:r>
      </w:del>
    </w:p>
    <w:p w14:paraId="32F4659A" w14:textId="77777777" w:rsidR="00FC68DB" w:rsidRPr="00F54804" w:rsidRDefault="00FC68DB" w:rsidP="00B202D2">
      <w:pPr>
        <w:keepNext/>
        <w:spacing w:before="120"/>
        <w:jc w:val="center"/>
        <w:rPr>
          <w:del w:id="3316" w:author="LUEJE Claudia" w:date="2023-06-26T17:59:00Z"/>
        </w:rPr>
      </w:pPr>
      <w:del w:id="3317" w:author="LUEJE Claudia" w:date="2023-06-26T17:59:00Z">
        <w:r w:rsidRPr="00F54804">
          <w:rPr>
            <w:b/>
            <w:bCs/>
          </w:rPr>
          <w:delText xml:space="preserve"> </w:delText>
        </w:r>
        <w:r w:rsidRPr="0013175B">
          <w:rPr>
            <w:b/>
            <w:noProof/>
          </w:rPr>
          <w:drawing>
            <wp:inline distT="0" distB="0" distL="0" distR="0" wp14:anchorId="64EA9724" wp14:editId="16B523E3">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4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B204DB" w14:textId="3E2E6CD8"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18" w:author="LUEJE Claudia" w:date="2023-06-26T17:59:00Z"/>
          <w:szCs w:val="24"/>
        </w:rPr>
      </w:pPr>
      <w:ins w:id="3319" w:author="LUEJE Claudia" w:date="2023-06-26T17:59:00Z">
        <w:r w:rsidRPr="00E956F7">
          <w:rPr>
            <w:szCs w:val="24"/>
          </w:rPr>
          <w:t>)</w:t>
        </w:r>
        <w:r w:rsidR="00A47EAC">
          <w:rPr>
            <w:szCs w:val="24"/>
          </w:rPr>
          <w:t xml:space="preserve"> as shown in </w:t>
        </w:r>
      </w:ins>
      <w:bookmarkStart w:id="3320" w:name="_Ref3568964"/>
      <w:bookmarkStart w:id="3321" w:name="_Toc3557103"/>
      <w:bookmarkStart w:id="3322" w:name="_Toc34747354"/>
      <w:bookmarkStart w:id="3323" w:name="_Toc76030547"/>
      <w:bookmarkStart w:id="3324" w:name="_Toc94530833"/>
      <w:bookmarkStart w:id="3325" w:name="_Toc101428230"/>
      <w:bookmarkStart w:id="3326" w:name="_Toc110532286"/>
      <w:r w:rsidR="00A47EAC" w:rsidRPr="00A47EAC">
        <w:rPr>
          <w:rStyle w:val="citefig"/>
        </w:rPr>
        <w:t xml:space="preserve">Figure </w:t>
      </w:r>
      <w:del w:id="3327"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24</w:delText>
        </w:r>
        <w:r w:rsidR="00FC68DB" w:rsidRPr="00F54804">
          <w:fldChar w:fldCharType="end"/>
        </w:r>
      </w:del>
      <w:bookmarkEnd w:id="3320"/>
      <w:ins w:id="3328" w:author="LUEJE Claudia" w:date="2023-06-26T17:59:00Z">
        <w:r w:rsidR="00A47EAC" w:rsidRPr="00A47EAC">
          <w:rPr>
            <w:rStyle w:val="citefig"/>
          </w:rPr>
          <w:t>24</w:t>
        </w:r>
        <w:r w:rsidRPr="00E956F7">
          <w:rPr>
            <w:szCs w:val="24"/>
          </w:rPr>
          <w:t>:</w:t>
        </w:r>
      </w:ins>
    </w:p>
    <w:p w14:paraId="70712F48" w14:textId="0ACBFA3E"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29" w:author="LUEJE Claudia" w:date="2023-06-26T17:59:00Z"/>
          <w:szCs w:val="24"/>
        </w:rPr>
      </w:pPr>
      <w:ins w:id="3330" w:author="LUEJE Claudia" w:date="2023-06-26T17:59:00Z">
        <w:r>
          <w:rPr>
            <w:szCs w:val="24"/>
          </w:rPr>
          <w:t>8329_ed1fig</w:t>
        </w:r>
        <w:r w:rsidR="001332BD" w:rsidRPr="00E956F7">
          <w:rPr>
            <w:szCs w:val="24"/>
          </w:rPr>
          <w:t>24.EPS</w:t>
        </w:r>
      </w:ins>
    </w:p>
    <w:p w14:paraId="412FC24F" w14:textId="6DCC1968" w:rsidR="001332BD" w:rsidRPr="00E956F7" w:rsidRDefault="00E4158E">
      <w:pPr>
        <w:pStyle w:val="Figuretitle0"/>
        <w:autoSpaceDE w:val="0"/>
        <w:autoSpaceDN w:val="0"/>
        <w:adjustRightInd w:val="0"/>
        <w:outlineLvl w:val="0"/>
        <w:rPr>
          <w:szCs w:val="24"/>
        </w:rPr>
      </w:pPr>
      <w:ins w:id="3331" w:author="LUEJE Claudia" w:date="2023-06-26T17:59:00Z">
        <w:r w:rsidRPr="00E956F7">
          <w:rPr>
            <w:szCs w:val="24"/>
          </w:rPr>
          <w:t>Figure </w:t>
        </w:r>
        <w:r w:rsidR="001332BD" w:rsidRPr="00E956F7">
          <w:rPr>
            <w:szCs w:val="24"/>
          </w:rPr>
          <w:t>24</w:t>
        </w:r>
      </w:ins>
      <w:r w:rsidR="00E73B02" w:rsidRPr="00E956F7">
        <w:rPr>
          <w:szCs w:val="24"/>
        </w:rPr>
        <w:t xml:space="preserve"> </w:t>
      </w:r>
      <w:r w:rsidR="001332BD" w:rsidRPr="00E956F7">
        <w:rPr>
          <w:szCs w:val="24"/>
        </w:rPr>
        <w:t>— Screw</w:t>
      </w:r>
      <w:bookmarkEnd w:id="3321"/>
      <w:bookmarkEnd w:id="3322"/>
      <w:bookmarkEnd w:id="3323"/>
      <w:bookmarkEnd w:id="3324"/>
      <w:bookmarkEnd w:id="3325"/>
      <w:bookmarkEnd w:id="3326"/>
    </w:p>
    <w:p w14:paraId="603E32EE" w14:textId="5015AF35" w:rsidR="001332BD" w:rsidRPr="00E956F7" w:rsidRDefault="001332BD" w:rsidP="00423A17">
      <w:pPr>
        <w:pStyle w:val="BodyText"/>
      </w:pPr>
      <w:r w:rsidRPr="00E956F7">
        <w:t>EXAMPLE</w:t>
      </w:r>
    </w:p>
    <w:p w14:paraId="6B21A94A" w14:textId="77777777" w:rsidR="00824EAB" w:rsidRDefault="00824EAB" w:rsidP="00824EAB">
      <w:pPr>
        <w:pStyle w:val="Code-"/>
      </w:pPr>
      <w:r w:rsidRPr="00E45DCE">
        <w:t xml:space="preserve">    </w:t>
      </w:r>
      <w:r w:rsidR="001332BD" w:rsidRPr="00E45DCE">
        <w:rPr>
          <w:szCs w:val="24"/>
        </w:rPr>
        <w:t>&lt;connection_0d label="SCREW_139"&gt;</w:t>
      </w:r>
    </w:p>
    <w:p w14:paraId="3F53518D" w14:textId="77777777" w:rsidR="00824EAB" w:rsidRDefault="00824EAB" w:rsidP="00824EAB">
      <w:pPr>
        <w:pStyle w:val="Code-"/>
      </w:pPr>
      <w:r>
        <w:t xml:space="preserve">    </w:t>
      </w:r>
      <w:r w:rsidR="001332BD" w:rsidRPr="00E45DCE">
        <w:t xml:space="preserve">    &lt;threaded_connection diameter="10.0" length="50.0"</w:t>
      </w:r>
    </w:p>
    <w:p w14:paraId="075C8CC9" w14:textId="3912A584" w:rsidR="00824EAB" w:rsidRDefault="00824EAB" w:rsidP="00824EAB">
      <w:pPr>
        <w:pStyle w:val="Code-"/>
      </w:pPr>
      <w:r>
        <w:t xml:space="preserve">    </w:t>
      </w:r>
      <w:r w:rsidR="001332BD" w:rsidRPr="00E45DCE">
        <w:t xml:space="preserve">        head_diameter="16.0" head_height="5" thread_length="35"</w:t>
      </w:r>
    </w:p>
    <w:p w14:paraId="4D699D41" w14:textId="0EED1A32" w:rsidR="00824EAB" w:rsidRDefault="00824EAB" w:rsidP="00824EAB">
      <w:pPr>
        <w:pStyle w:val="Code-"/>
        <w:rPr>
          <w:lang w:val="fr-CH"/>
        </w:rPr>
      </w:pPr>
      <w:r w:rsidRPr="005F3835">
        <w:rPr>
          <w:lang w:val="en-US"/>
        </w:rPr>
        <w:t xml:space="preserve">    </w:t>
      </w:r>
      <w:r w:rsidR="001332BD" w:rsidRPr="005F3835">
        <w:rPr>
          <w:lang w:val="en-US"/>
        </w:rPr>
        <w:t xml:space="preserve">        </w:t>
      </w:r>
      <w:r w:rsidR="001332BD" w:rsidRPr="00E45DCE">
        <w:rPr>
          <w:lang w:val="fr-CH"/>
        </w:rPr>
        <w:t>torque="80" angle="30" pretension="1200" part_code="M10x50 12.9" &gt;</w:t>
      </w:r>
    </w:p>
    <w:p w14:paraId="13C31947" w14:textId="77777777" w:rsidR="00824EAB" w:rsidRDefault="00824EAB" w:rsidP="00824EAB">
      <w:pPr>
        <w:pStyle w:val="Code-"/>
        <w:rPr>
          <w:lang w:val="fr-CH"/>
        </w:rPr>
      </w:pPr>
      <w:r>
        <w:rPr>
          <w:lang w:val="fr-CH"/>
        </w:rPr>
        <w:t xml:space="preserve">    </w:t>
      </w:r>
      <w:r w:rsidR="001332BD" w:rsidRPr="00E45DCE">
        <w:rPr>
          <w:lang w:val="fr-CH"/>
        </w:rPr>
        <w:t xml:space="preserve">        &lt;normal_direction x="0" y="0" z="-10"/&gt;</w:t>
      </w:r>
    </w:p>
    <w:p w14:paraId="5EAF7591" w14:textId="77777777" w:rsidR="00824EAB" w:rsidRDefault="00824EAB" w:rsidP="00824EAB">
      <w:pPr>
        <w:pStyle w:val="Code-"/>
      </w:pPr>
      <w:r>
        <w:rPr>
          <w:lang w:val="fr-CH"/>
        </w:rPr>
        <w:t xml:space="preserve">    </w:t>
      </w:r>
      <w:r w:rsidR="001332BD" w:rsidRPr="00E45DCE">
        <w:rPr>
          <w:lang w:val="fr-CH"/>
        </w:rPr>
        <w:t xml:space="preserve">        </w:t>
      </w:r>
      <w:r w:rsidR="001332BD" w:rsidRPr="00E45DCE">
        <w:t>&lt;screw base="3"/&gt;</w:t>
      </w:r>
    </w:p>
    <w:p w14:paraId="73B2940B" w14:textId="77777777" w:rsidR="00824EAB" w:rsidRDefault="00824EAB" w:rsidP="00824EAB">
      <w:pPr>
        <w:pStyle w:val="Code-"/>
      </w:pPr>
      <w:r>
        <w:t xml:space="preserve">    </w:t>
      </w:r>
      <w:r w:rsidR="001332BD" w:rsidRPr="00E45DCE">
        <w:t xml:space="preserve">    &lt;/threaded_connection&gt;</w:t>
      </w:r>
    </w:p>
    <w:p w14:paraId="1259A146" w14:textId="77777777" w:rsidR="00824EAB" w:rsidRDefault="00824EAB" w:rsidP="00824EAB">
      <w:pPr>
        <w:pStyle w:val="Code-"/>
      </w:pPr>
      <w:r>
        <w:t xml:space="preserve">    </w:t>
      </w:r>
      <w:r w:rsidR="00E73B02" w:rsidRPr="00E45DCE">
        <w:t xml:space="preserve">     </w:t>
      </w:r>
      <w:r w:rsidR="001332BD" w:rsidRPr="00E45DCE">
        <w:t>&lt;loc&gt; 1500.3809  838.75885  730.6529 &lt;/loc&gt;</w:t>
      </w:r>
    </w:p>
    <w:p w14:paraId="49883D12" w14:textId="77777777" w:rsidR="00824EAB" w:rsidRDefault="00824EAB" w:rsidP="00824EAB">
      <w:pPr>
        <w:pStyle w:val="Code-"/>
      </w:pPr>
      <w:r>
        <w:t xml:space="preserve">    </w:t>
      </w:r>
      <w:r w:rsidR="001332BD" w:rsidRPr="00E45DCE">
        <w:t xml:space="preserve">    &lt;appdata&gt;</w:t>
      </w:r>
    </w:p>
    <w:p w14:paraId="45E23723" w14:textId="77777777" w:rsidR="00824EAB" w:rsidRDefault="00824EAB" w:rsidP="00824EAB">
      <w:pPr>
        <w:pStyle w:val="Code-"/>
      </w:pPr>
      <w:r>
        <w:t xml:space="preserve">    </w:t>
      </w:r>
      <w:r w:rsidR="001332BD" w:rsidRPr="00E45DCE">
        <w:t xml:space="preserve">        ...</w:t>
      </w:r>
    </w:p>
    <w:p w14:paraId="761C64DF" w14:textId="77777777" w:rsidR="00824EAB" w:rsidRDefault="00824EAB" w:rsidP="00824EAB">
      <w:pPr>
        <w:pStyle w:val="Code-"/>
      </w:pPr>
      <w:r>
        <w:t xml:space="preserve">    </w:t>
      </w:r>
      <w:r w:rsidR="001332BD" w:rsidRPr="00E45DCE">
        <w:t xml:space="preserve">    &lt;/appdata&gt;</w:t>
      </w:r>
    </w:p>
    <w:p w14:paraId="66EAAC20" w14:textId="3A56BACB" w:rsidR="001332BD" w:rsidRPr="00E45DCE" w:rsidRDefault="00824EAB" w:rsidP="00824EAB">
      <w:pPr>
        <w:pStyle w:val="Code-"/>
      </w:pPr>
      <w:r>
        <w:t xml:space="preserve">    </w:t>
      </w:r>
      <w:r w:rsidR="001332BD" w:rsidRPr="00E45DCE">
        <w:t>&lt;/connection_0d&gt;</w:t>
      </w:r>
    </w:p>
    <w:p w14:paraId="53DA2AD4" w14:textId="67B6275F" w:rsidR="001332BD" w:rsidRPr="00E45DCE" w:rsidRDefault="00E73B02" w:rsidP="00E45DCE">
      <w:pPr>
        <w:pStyle w:val="Code-"/>
        <w:rPr>
          <w:ins w:id="3332" w:author="LUEJE Claudia" w:date="2023-06-26T17:59:00Z"/>
        </w:rPr>
      </w:pPr>
      <w:ins w:id="3333" w:author="LUEJE Claudia" w:date="2023-06-26T17:59:00Z">
        <w:r w:rsidRPr="00E45DCE">
          <w:t> </w:t>
        </w:r>
      </w:ins>
    </w:p>
    <w:p w14:paraId="161268D9" w14:textId="77777777" w:rsidR="00FC68DB" w:rsidRPr="0013175B" w:rsidRDefault="007A500C" w:rsidP="001513D1">
      <w:pPr>
        <w:pStyle w:val="ListParagraph"/>
        <w:keepNext/>
        <w:numPr>
          <w:ilvl w:val="0"/>
          <w:numId w:val="11"/>
        </w:numPr>
        <w:spacing w:after="120" w:line="240" w:lineRule="auto"/>
        <w:ind w:left="357" w:hanging="357"/>
        <w:contextualSpacing w:val="0"/>
        <w:jc w:val="left"/>
        <w:rPr>
          <w:del w:id="3334" w:author="LUEJE Claudia" w:date="2023-06-26T17:59:00Z"/>
          <w:b/>
          <w:bCs/>
        </w:rPr>
      </w:pPr>
      <w:ins w:id="3335" w:author="LUEJE Claudia" w:date="2023-06-26T17:59:00Z">
        <w:r>
          <w:rPr>
            <w:szCs w:val="24"/>
          </w:rPr>
          <w:t>d)</w:t>
        </w:r>
        <w:r w:rsidR="001332BD" w:rsidRPr="00E956F7">
          <w:rPr>
            <w:szCs w:val="24"/>
          </w:rPr>
          <w:tab/>
        </w:r>
      </w:ins>
      <w:r w:rsidR="001332BD" w:rsidRPr="00E956F7">
        <w:rPr>
          <w:szCs w:val="24"/>
        </w:rPr>
        <w:t>Welded stud (with a free nut, of course</w:t>
      </w:r>
      <w:del w:id="3336" w:author="LUEJE Claudia" w:date="2023-06-26T17:59:00Z">
        <w:r w:rsidR="00FC68DB" w:rsidRPr="0013175B">
          <w:delText xml:space="preserve">): </w:delText>
        </w:r>
      </w:del>
    </w:p>
    <w:p w14:paraId="5B4D0028" w14:textId="77777777" w:rsidR="00FC68DB" w:rsidRPr="0013175B" w:rsidRDefault="00FC68DB" w:rsidP="00B202D2">
      <w:pPr>
        <w:pStyle w:val="ListParagraph"/>
        <w:keepNext/>
        <w:spacing w:before="120"/>
        <w:ind w:left="0"/>
        <w:jc w:val="center"/>
        <w:rPr>
          <w:del w:id="3337" w:author="LUEJE Claudia" w:date="2023-06-26T17:59:00Z"/>
        </w:rPr>
      </w:pPr>
      <w:del w:id="3338" w:author="LUEJE Claudia" w:date="2023-06-26T17:59:00Z">
        <w:r w:rsidRPr="0013175B">
          <w:rPr>
            <w:noProof/>
          </w:rPr>
          <w:drawing>
            <wp:inline distT="0" distB="0" distL="0" distR="0" wp14:anchorId="340BE8A1" wp14:editId="47E84A1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del>
    </w:p>
    <w:p w14:paraId="73A9F3BC" w14:textId="357054BD"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39" w:author="LUEJE Claudia" w:date="2023-06-26T17:59:00Z"/>
          <w:szCs w:val="24"/>
        </w:rPr>
      </w:pPr>
      <w:ins w:id="3340" w:author="LUEJE Claudia" w:date="2023-06-26T17:59:00Z">
        <w:r w:rsidRPr="00E956F7">
          <w:rPr>
            <w:szCs w:val="24"/>
          </w:rPr>
          <w:t>)</w:t>
        </w:r>
        <w:r w:rsidR="007A500C">
          <w:rPr>
            <w:szCs w:val="24"/>
          </w:rPr>
          <w:t xml:space="preserve"> as shown in </w:t>
        </w:r>
      </w:ins>
      <w:bookmarkStart w:id="3341" w:name="_Toc3557104"/>
      <w:bookmarkStart w:id="3342" w:name="_Toc34747355"/>
      <w:bookmarkStart w:id="3343" w:name="_Toc76030548"/>
      <w:bookmarkStart w:id="3344" w:name="_Toc94530834"/>
      <w:bookmarkStart w:id="3345" w:name="_Toc101428231"/>
      <w:bookmarkStart w:id="3346" w:name="_Toc110532287"/>
      <w:r w:rsidR="007A500C" w:rsidRPr="007A500C">
        <w:rPr>
          <w:rStyle w:val="citefig"/>
        </w:rPr>
        <w:t xml:space="preserve">Figure </w:t>
      </w:r>
      <w:del w:id="3347"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25</w:delText>
        </w:r>
        <w:r w:rsidR="00FC68DB" w:rsidRPr="00F54804">
          <w:fldChar w:fldCharType="end"/>
        </w:r>
      </w:del>
      <w:ins w:id="3348" w:author="LUEJE Claudia" w:date="2023-06-26T17:59:00Z">
        <w:r w:rsidR="007A500C" w:rsidRPr="007A500C">
          <w:rPr>
            <w:rStyle w:val="citefig"/>
          </w:rPr>
          <w:t>25</w:t>
        </w:r>
        <w:r w:rsidRPr="00E956F7">
          <w:rPr>
            <w:szCs w:val="24"/>
          </w:rPr>
          <w:t>:</w:t>
        </w:r>
      </w:ins>
    </w:p>
    <w:p w14:paraId="59F862A4" w14:textId="50574090"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49" w:author="LUEJE Claudia" w:date="2023-06-26T17:59:00Z"/>
          <w:szCs w:val="24"/>
        </w:rPr>
      </w:pPr>
      <w:ins w:id="3350" w:author="LUEJE Claudia" w:date="2023-06-26T17:59:00Z">
        <w:r>
          <w:rPr>
            <w:szCs w:val="24"/>
          </w:rPr>
          <w:t>8329_ed1fig</w:t>
        </w:r>
        <w:r w:rsidR="001332BD" w:rsidRPr="00E956F7">
          <w:rPr>
            <w:szCs w:val="24"/>
          </w:rPr>
          <w:t>25.EPS</w:t>
        </w:r>
      </w:ins>
    </w:p>
    <w:p w14:paraId="28ED046C" w14:textId="2D19827E" w:rsidR="001332BD" w:rsidRPr="00E956F7" w:rsidRDefault="00E4158E">
      <w:pPr>
        <w:pStyle w:val="Figuretitle0"/>
        <w:autoSpaceDE w:val="0"/>
        <w:autoSpaceDN w:val="0"/>
        <w:adjustRightInd w:val="0"/>
        <w:outlineLvl w:val="0"/>
        <w:rPr>
          <w:szCs w:val="24"/>
        </w:rPr>
      </w:pPr>
      <w:ins w:id="3351" w:author="LUEJE Claudia" w:date="2023-06-26T17:59:00Z">
        <w:r w:rsidRPr="00E956F7">
          <w:rPr>
            <w:szCs w:val="24"/>
          </w:rPr>
          <w:t>Figure </w:t>
        </w:r>
        <w:r w:rsidR="001332BD" w:rsidRPr="00E956F7">
          <w:rPr>
            <w:szCs w:val="24"/>
          </w:rPr>
          <w:t>25</w:t>
        </w:r>
      </w:ins>
      <w:r w:rsidR="00E73B02" w:rsidRPr="00E956F7">
        <w:rPr>
          <w:szCs w:val="24"/>
        </w:rPr>
        <w:t xml:space="preserve"> </w:t>
      </w:r>
      <w:r w:rsidR="001332BD" w:rsidRPr="00E956F7">
        <w:rPr>
          <w:szCs w:val="24"/>
        </w:rPr>
        <w:t>— Welded stud with free nut</w:t>
      </w:r>
      <w:bookmarkEnd w:id="3341"/>
      <w:bookmarkEnd w:id="3342"/>
      <w:bookmarkEnd w:id="3343"/>
      <w:bookmarkEnd w:id="3344"/>
      <w:bookmarkEnd w:id="3345"/>
      <w:bookmarkEnd w:id="3346"/>
    </w:p>
    <w:p w14:paraId="27CF6AB8" w14:textId="02F14B1F" w:rsidR="001332BD" w:rsidRPr="00E956F7" w:rsidRDefault="001332BD" w:rsidP="00423A17">
      <w:pPr>
        <w:pStyle w:val="BodyText"/>
      </w:pPr>
      <w:r w:rsidRPr="00E956F7">
        <w:t>EXAMPLE</w:t>
      </w:r>
    </w:p>
    <w:p w14:paraId="2B0073B6" w14:textId="77777777" w:rsidR="00824EAB" w:rsidRDefault="00824EAB" w:rsidP="00824EAB">
      <w:pPr>
        <w:pStyle w:val="Code-"/>
      </w:pPr>
      <w:r w:rsidRPr="00E45DCE">
        <w:t xml:space="preserve">    </w:t>
      </w:r>
      <w:r w:rsidR="001332BD" w:rsidRPr="00E45DCE">
        <w:rPr>
          <w:szCs w:val="24"/>
        </w:rPr>
        <w:t>&lt;connection_0d label="BOLT_135"&gt;</w:t>
      </w:r>
    </w:p>
    <w:p w14:paraId="2AE593CD" w14:textId="77777777" w:rsidR="00824EAB" w:rsidRDefault="00824EAB" w:rsidP="00824EAB">
      <w:pPr>
        <w:pStyle w:val="Code-"/>
      </w:pPr>
      <w:r>
        <w:t xml:space="preserve">    </w:t>
      </w:r>
      <w:r w:rsidR="001332BD" w:rsidRPr="00E45DCE">
        <w:t xml:space="preserve">    &lt;threaded_connection diameter="10" length="50" head_diameter="16" head_height="5"</w:t>
      </w:r>
    </w:p>
    <w:p w14:paraId="3AD980C4" w14:textId="77777777" w:rsidR="00824EAB" w:rsidRDefault="00824EAB" w:rsidP="00824EAB">
      <w:pPr>
        <w:pStyle w:val="Code-"/>
      </w:pPr>
      <w:r>
        <w:t xml:space="preserve">    </w:t>
      </w:r>
      <w:r w:rsidR="001332BD" w:rsidRPr="00E45DCE">
        <w:t>thread_length="35" torque="80" angle="30" pretension="1200"</w:t>
      </w:r>
    </w:p>
    <w:p w14:paraId="7DC98CD7" w14:textId="77777777" w:rsidR="00824EAB" w:rsidRDefault="00824EAB" w:rsidP="00824EAB">
      <w:pPr>
        <w:pStyle w:val="Code-"/>
        <w:rPr>
          <w:lang w:val="fr-CH"/>
        </w:rPr>
      </w:pPr>
      <w:r>
        <w:t xml:space="preserve">    </w:t>
      </w:r>
      <w:r w:rsidR="00E73B02" w:rsidRPr="00E45DCE">
        <w:rPr>
          <w:lang w:val="en-US"/>
        </w:rPr>
        <w:t xml:space="preserve">      </w:t>
      </w:r>
      <w:r w:rsidR="001332BD" w:rsidRPr="00E45DCE">
        <w:rPr>
          <w:lang w:val="en-US"/>
        </w:rPr>
        <w:t xml:space="preserve">   </w:t>
      </w:r>
      <w:r w:rsidR="001332BD" w:rsidRPr="00E45DCE">
        <w:rPr>
          <w:lang w:val="fr-CH"/>
        </w:rPr>
        <w:t>part_code="M10x50 12.9"&gt;</w:t>
      </w:r>
    </w:p>
    <w:p w14:paraId="5CA659BF" w14:textId="77777777" w:rsidR="00824EAB" w:rsidRDefault="00824EAB" w:rsidP="00824EAB">
      <w:pPr>
        <w:pStyle w:val="Code-"/>
        <w:rPr>
          <w:lang w:val="fr-CH"/>
        </w:rPr>
      </w:pPr>
      <w:r>
        <w:rPr>
          <w:lang w:val="fr-CH"/>
        </w:rPr>
        <w:t xml:space="preserve">    </w:t>
      </w:r>
      <w:r w:rsidR="001332BD" w:rsidRPr="00E45DCE">
        <w:rPr>
          <w:lang w:val="fr-CH"/>
        </w:rPr>
        <w:t xml:space="preserve">      </w:t>
      </w:r>
      <w:r w:rsidR="00E73B02" w:rsidRPr="00E45DCE">
        <w:rPr>
          <w:lang w:val="fr-CH"/>
        </w:rPr>
        <w:t xml:space="preserve">  </w:t>
      </w:r>
      <w:r w:rsidR="001332BD" w:rsidRPr="00E45DCE">
        <w:rPr>
          <w:lang w:val="fr-CH"/>
        </w:rPr>
        <w:t xml:space="preserve">  &lt;normal_direction x="0" y="0" z="-10"/&gt;</w:t>
      </w:r>
    </w:p>
    <w:p w14:paraId="5C8B20AF" w14:textId="77777777" w:rsidR="00824EAB" w:rsidRDefault="00824EAB" w:rsidP="00824EAB">
      <w:pPr>
        <w:pStyle w:val="Code-"/>
      </w:pPr>
      <w:r w:rsidRPr="00CB2A71">
        <w:rPr>
          <w:lang w:val="fr-CH"/>
        </w:rPr>
        <w:t xml:space="preserve">    </w:t>
      </w:r>
      <w:r w:rsidR="001332BD" w:rsidRPr="00CB2A71">
        <w:rPr>
          <w:lang w:val="fr-CH"/>
        </w:rPr>
        <w:t xml:space="preserve">        </w:t>
      </w:r>
      <w:r w:rsidR="00E73B02" w:rsidRPr="00CB2A71">
        <w:rPr>
          <w:lang w:val="fr-CH"/>
        </w:rPr>
        <w:t xml:space="preserve">  </w:t>
      </w:r>
      <w:r w:rsidR="001332BD" w:rsidRPr="00E45DCE">
        <w:t>&lt;!--No Washer in this case--&gt;</w:t>
      </w:r>
    </w:p>
    <w:p w14:paraId="38FC7658" w14:textId="77777777" w:rsidR="00824EAB" w:rsidRDefault="00824EAB" w:rsidP="00824EAB">
      <w:pPr>
        <w:pStyle w:val="Code-"/>
      </w:pPr>
      <w:r>
        <w:t xml:space="preserve">    </w:t>
      </w:r>
      <w:r w:rsidR="001332BD" w:rsidRPr="00E45DCE">
        <w:t xml:space="preserve">       </w:t>
      </w:r>
      <w:r w:rsidR="00E73B02" w:rsidRPr="00E45DCE">
        <w:t xml:space="preserve">  </w:t>
      </w:r>
      <w:r w:rsidR="001332BD" w:rsidRPr="00E45DCE">
        <w:t xml:space="preserve"> &lt;bolt fixed_to="1" &gt;</w:t>
      </w:r>
    </w:p>
    <w:p w14:paraId="637BA288" w14:textId="77777777" w:rsidR="00824EAB" w:rsidRDefault="00824EAB" w:rsidP="00824EAB">
      <w:pPr>
        <w:pStyle w:val="Code-"/>
      </w:pPr>
      <w:r>
        <w:t xml:space="preserve">    </w:t>
      </w:r>
      <w:r w:rsidR="001332BD" w:rsidRPr="00E45DCE">
        <w:t xml:space="preserve">         </w:t>
      </w:r>
      <w:r w:rsidR="00E73B02" w:rsidRPr="00E45DCE">
        <w:t xml:space="preserve">  </w:t>
      </w:r>
      <w:r w:rsidR="001332BD" w:rsidRPr="00E45DCE">
        <w:t xml:space="preserve">   &lt;nut diameter="16." height="5" /&gt;</w:t>
      </w:r>
    </w:p>
    <w:p w14:paraId="307E88CF" w14:textId="77777777" w:rsidR="00824EAB" w:rsidRDefault="00824EAB" w:rsidP="00824EAB">
      <w:pPr>
        <w:pStyle w:val="Code-"/>
      </w:pPr>
      <w:r>
        <w:t xml:space="preserve">    </w:t>
      </w:r>
      <w:r w:rsidR="001332BD" w:rsidRPr="00E45DCE">
        <w:t xml:space="preserve">      </w:t>
      </w:r>
      <w:r w:rsidR="00E73B02" w:rsidRPr="00E45DCE">
        <w:t xml:space="preserve">  </w:t>
      </w:r>
      <w:r w:rsidR="001332BD" w:rsidRPr="00E45DCE">
        <w:t xml:space="preserve">  &lt;/bolt&gt;</w:t>
      </w:r>
    </w:p>
    <w:p w14:paraId="70BE8D04" w14:textId="77777777" w:rsidR="00824EAB" w:rsidRDefault="00824EAB" w:rsidP="00824EAB">
      <w:pPr>
        <w:pStyle w:val="Code-"/>
      </w:pPr>
      <w:r>
        <w:t xml:space="preserve">    </w:t>
      </w:r>
      <w:r w:rsidR="001332BD" w:rsidRPr="00E45DCE">
        <w:t xml:space="preserve">    &lt;/threaded_connection&gt;</w:t>
      </w:r>
    </w:p>
    <w:p w14:paraId="5ED66D3F" w14:textId="77777777" w:rsidR="00824EAB" w:rsidRDefault="00824EAB" w:rsidP="00824EAB">
      <w:pPr>
        <w:pStyle w:val="Code-"/>
      </w:pPr>
      <w:r>
        <w:t xml:space="preserve">    </w:t>
      </w:r>
      <w:r w:rsidR="00E73B02" w:rsidRPr="00E45DCE">
        <w:t xml:space="preserve">     </w:t>
      </w:r>
      <w:r w:rsidR="001332BD" w:rsidRPr="00E45DCE">
        <w:t>&lt;loc&gt; 1500.3809  838.75885  730.6529 &lt;/loc&gt;</w:t>
      </w:r>
    </w:p>
    <w:p w14:paraId="6D21ABDB" w14:textId="77777777" w:rsidR="00824EAB" w:rsidRDefault="00824EAB" w:rsidP="00824EAB">
      <w:pPr>
        <w:pStyle w:val="Code-"/>
      </w:pPr>
      <w:r>
        <w:t xml:space="preserve">    </w:t>
      </w:r>
      <w:r w:rsidR="001332BD" w:rsidRPr="00E45DCE">
        <w:t xml:space="preserve">    &lt;appdata&gt;</w:t>
      </w:r>
    </w:p>
    <w:p w14:paraId="28ADDF9E" w14:textId="77777777" w:rsidR="00824EAB" w:rsidRDefault="00824EAB" w:rsidP="00824EAB">
      <w:pPr>
        <w:pStyle w:val="Code-"/>
      </w:pPr>
      <w:r>
        <w:t xml:space="preserve">    </w:t>
      </w:r>
      <w:r w:rsidR="001332BD" w:rsidRPr="00E45DCE">
        <w:t xml:space="preserve">    </w:t>
      </w:r>
      <w:r w:rsidR="00E73B02" w:rsidRPr="00E45DCE">
        <w:t xml:space="preserve">        </w:t>
      </w:r>
      <w:r w:rsidR="001332BD" w:rsidRPr="00E45DCE">
        <w:t>...</w:t>
      </w:r>
    </w:p>
    <w:p w14:paraId="450767EC" w14:textId="77777777" w:rsidR="00824EAB" w:rsidRDefault="00824EAB" w:rsidP="00824EAB">
      <w:pPr>
        <w:pStyle w:val="Code-"/>
      </w:pPr>
      <w:r>
        <w:t xml:space="preserve">    </w:t>
      </w:r>
      <w:r w:rsidR="001332BD" w:rsidRPr="00E45DCE">
        <w:t xml:space="preserve">    &lt;/appdata&gt;</w:t>
      </w:r>
    </w:p>
    <w:p w14:paraId="40AF1467" w14:textId="482AAF16" w:rsidR="001332BD" w:rsidRPr="00E45DCE" w:rsidRDefault="00824EAB" w:rsidP="00824EAB">
      <w:pPr>
        <w:pStyle w:val="Code-"/>
      </w:pPr>
      <w:r>
        <w:t xml:space="preserve">    </w:t>
      </w:r>
      <w:r w:rsidR="001332BD" w:rsidRPr="00E45DCE">
        <w:t>&lt;/connection_0d&gt;</w:t>
      </w:r>
    </w:p>
    <w:p w14:paraId="17AE92A8" w14:textId="24E1CD53" w:rsidR="001332BD" w:rsidRPr="00E45DCE" w:rsidRDefault="00E73B02" w:rsidP="00E45DCE">
      <w:pPr>
        <w:pStyle w:val="Code-"/>
        <w:rPr>
          <w:ins w:id="3352" w:author="LUEJE Claudia" w:date="2023-06-26T17:59:00Z"/>
        </w:rPr>
      </w:pPr>
      <w:ins w:id="3353" w:author="LUEJE Claudia" w:date="2023-06-26T17:59:00Z">
        <w:r w:rsidRPr="00E45DCE">
          <w:t> </w:t>
        </w:r>
      </w:ins>
    </w:p>
    <w:p w14:paraId="316FA975" w14:textId="77777777" w:rsidR="00FC68DB" w:rsidRPr="0013175B" w:rsidRDefault="0089440C" w:rsidP="001513D1">
      <w:pPr>
        <w:pStyle w:val="ListParagraph"/>
        <w:keepNext/>
        <w:numPr>
          <w:ilvl w:val="0"/>
          <w:numId w:val="11"/>
        </w:numPr>
        <w:spacing w:before="120" w:after="120" w:line="240" w:lineRule="auto"/>
        <w:ind w:left="357" w:hanging="357"/>
        <w:contextualSpacing w:val="0"/>
        <w:jc w:val="left"/>
        <w:rPr>
          <w:del w:id="3354" w:author="LUEJE Claudia" w:date="2023-06-26T17:59:00Z"/>
        </w:rPr>
      </w:pPr>
      <w:ins w:id="3355" w:author="LUEJE Claudia" w:date="2023-06-26T17:59:00Z">
        <w:r>
          <w:rPr>
            <w:szCs w:val="24"/>
          </w:rPr>
          <w:t>e)</w:t>
        </w:r>
        <w:r w:rsidR="001332BD" w:rsidRPr="00E956F7">
          <w:rPr>
            <w:szCs w:val="24"/>
          </w:rPr>
          <w:tab/>
        </w:r>
      </w:ins>
      <w:r w:rsidR="001332BD" w:rsidRPr="00E956F7">
        <w:rPr>
          <w:szCs w:val="24"/>
        </w:rPr>
        <w:t>Plain stud (with a nut on one end, screwed into a part on the opposite end</w:t>
      </w:r>
      <w:del w:id="3356" w:author="LUEJE Claudia" w:date="2023-06-26T17:59:00Z">
        <w:r w:rsidR="00FC68DB" w:rsidRPr="0013175B">
          <w:delText xml:space="preserve">): </w:delText>
        </w:r>
      </w:del>
    </w:p>
    <w:p w14:paraId="23C4BC55" w14:textId="77777777" w:rsidR="00FC68DB" w:rsidRPr="0013175B" w:rsidRDefault="003A3808" w:rsidP="00B202D2">
      <w:pPr>
        <w:pStyle w:val="ListParagraph"/>
        <w:keepNext/>
        <w:spacing w:before="120"/>
        <w:ind w:left="0"/>
        <w:jc w:val="center"/>
        <w:rPr>
          <w:del w:id="3357" w:author="LUEJE Claudia" w:date="2023-06-26T17:59:00Z"/>
        </w:rPr>
      </w:pPr>
      <w:del w:id="3358" w:author="LUEJE Claudia" w:date="2023-06-26T17:59:00Z">
        <w:r w:rsidRPr="0013175B">
          <w:rPr>
            <w:noProof/>
          </w:rPr>
          <w:drawing>
            <wp:inline distT="0" distB="0" distL="0" distR="0" wp14:anchorId="4D79BFA7" wp14:editId="52BA3B0A">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del>
    </w:p>
    <w:p w14:paraId="1F3CE557" w14:textId="4D77D283"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59" w:author="LUEJE Claudia" w:date="2023-06-26T17:59:00Z"/>
          <w:szCs w:val="24"/>
        </w:rPr>
      </w:pPr>
      <w:ins w:id="3360" w:author="LUEJE Claudia" w:date="2023-06-26T17:59:00Z">
        <w:r w:rsidRPr="00E956F7">
          <w:rPr>
            <w:szCs w:val="24"/>
          </w:rPr>
          <w:t>)</w:t>
        </w:r>
        <w:r w:rsidR="00B8480A">
          <w:rPr>
            <w:szCs w:val="24"/>
          </w:rPr>
          <w:t xml:space="preserve"> as shown in </w:t>
        </w:r>
      </w:ins>
      <w:bookmarkStart w:id="3361" w:name="_Toc3557105"/>
      <w:bookmarkStart w:id="3362" w:name="_Toc34747356"/>
      <w:bookmarkStart w:id="3363" w:name="_Toc76030549"/>
      <w:bookmarkStart w:id="3364" w:name="_Toc94530835"/>
      <w:bookmarkStart w:id="3365" w:name="_Toc101428232"/>
      <w:bookmarkStart w:id="3366" w:name="_Toc110532288"/>
      <w:r w:rsidR="00B8480A" w:rsidRPr="00B8480A">
        <w:rPr>
          <w:rStyle w:val="citefig"/>
        </w:rPr>
        <w:t xml:space="preserve">Figure </w:t>
      </w:r>
      <w:del w:id="3367"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26</w:delText>
        </w:r>
        <w:r w:rsidR="00FC68DB" w:rsidRPr="00F54804">
          <w:fldChar w:fldCharType="end"/>
        </w:r>
      </w:del>
      <w:ins w:id="3368" w:author="LUEJE Claudia" w:date="2023-06-26T17:59:00Z">
        <w:r w:rsidR="00B8480A" w:rsidRPr="00B8480A">
          <w:rPr>
            <w:rStyle w:val="citefig"/>
          </w:rPr>
          <w:t>26</w:t>
        </w:r>
        <w:r w:rsidRPr="00E956F7">
          <w:rPr>
            <w:szCs w:val="24"/>
          </w:rPr>
          <w:t>:</w:t>
        </w:r>
      </w:ins>
    </w:p>
    <w:p w14:paraId="7E36F7D2" w14:textId="54787F82"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69" w:author="LUEJE Claudia" w:date="2023-06-26T17:59:00Z"/>
          <w:szCs w:val="24"/>
        </w:rPr>
      </w:pPr>
      <w:ins w:id="3370" w:author="LUEJE Claudia" w:date="2023-06-26T17:59:00Z">
        <w:r>
          <w:rPr>
            <w:szCs w:val="24"/>
          </w:rPr>
          <w:t>8329_ed1fig</w:t>
        </w:r>
        <w:r w:rsidR="001332BD" w:rsidRPr="00E956F7">
          <w:rPr>
            <w:szCs w:val="24"/>
          </w:rPr>
          <w:t>26.EPS</w:t>
        </w:r>
      </w:ins>
    </w:p>
    <w:p w14:paraId="1DCE1C7E" w14:textId="21CF91E9" w:rsidR="001332BD" w:rsidRPr="00E956F7" w:rsidRDefault="00E4158E">
      <w:pPr>
        <w:pStyle w:val="Figuretitle0"/>
        <w:autoSpaceDE w:val="0"/>
        <w:autoSpaceDN w:val="0"/>
        <w:adjustRightInd w:val="0"/>
        <w:outlineLvl w:val="0"/>
        <w:rPr>
          <w:szCs w:val="24"/>
        </w:rPr>
      </w:pPr>
      <w:ins w:id="3371" w:author="LUEJE Claudia" w:date="2023-06-26T17:59:00Z">
        <w:r w:rsidRPr="00E956F7">
          <w:rPr>
            <w:szCs w:val="24"/>
          </w:rPr>
          <w:t>Figure </w:t>
        </w:r>
        <w:r w:rsidR="001332BD" w:rsidRPr="00E956F7">
          <w:rPr>
            <w:szCs w:val="24"/>
          </w:rPr>
          <w:t>26</w:t>
        </w:r>
      </w:ins>
      <w:r w:rsidR="00E73B02" w:rsidRPr="00E956F7">
        <w:rPr>
          <w:szCs w:val="24"/>
        </w:rPr>
        <w:t xml:space="preserve"> </w:t>
      </w:r>
      <w:r w:rsidR="001332BD" w:rsidRPr="00E956F7">
        <w:rPr>
          <w:szCs w:val="24"/>
        </w:rPr>
        <w:t>— Plain stud</w:t>
      </w:r>
      <w:bookmarkEnd w:id="3361"/>
      <w:bookmarkEnd w:id="3362"/>
      <w:bookmarkEnd w:id="3363"/>
      <w:bookmarkEnd w:id="3364"/>
      <w:bookmarkEnd w:id="3365"/>
      <w:bookmarkEnd w:id="3366"/>
    </w:p>
    <w:p w14:paraId="0727C227" w14:textId="55F0A5A3" w:rsidR="001332BD" w:rsidRPr="00E956F7" w:rsidRDefault="001332BD">
      <w:pPr>
        <w:pStyle w:val="BodyText"/>
        <w:autoSpaceDE w:val="0"/>
        <w:autoSpaceDN w:val="0"/>
        <w:adjustRightInd w:val="0"/>
        <w:rPr>
          <w:szCs w:val="24"/>
        </w:rPr>
      </w:pPr>
      <w:r w:rsidRPr="00E956F7">
        <w:rPr>
          <w:szCs w:val="24"/>
        </w:rPr>
        <w:t>These studs are not a feature of χMCF version</w:t>
      </w:r>
      <w:r w:rsidR="00E73B02" w:rsidRPr="00E956F7">
        <w:rPr>
          <w:szCs w:val="24"/>
        </w:rPr>
        <w:t> </w:t>
      </w:r>
      <w:r w:rsidRPr="00E956F7">
        <w:rPr>
          <w:szCs w:val="24"/>
        </w:rPr>
        <w:t>3.1. They can be modelled according to case 4 but may become a topic of version</w:t>
      </w:r>
      <w:r w:rsidR="00E73B02" w:rsidRPr="00E956F7">
        <w:rPr>
          <w:szCs w:val="24"/>
        </w:rPr>
        <w:t> </w:t>
      </w:r>
      <w:r w:rsidRPr="00E956F7">
        <w:rPr>
          <w:szCs w:val="24"/>
        </w:rPr>
        <w:t>3.2.</w:t>
      </w:r>
    </w:p>
    <w:p w14:paraId="1B50045F" w14:textId="08D3CA4E" w:rsidR="001332BD" w:rsidRPr="00E956F7" w:rsidRDefault="001332BD">
      <w:pPr>
        <w:pStyle w:val="BodyText"/>
        <w:autoSpaceDE w:val="0"/>
        <w:autoSpaceDN w:val="0"/>
        <w:adjustRightInd w:val="0"/>
        <w:rPr>
          <w:szCs w:val="24"/>
        </w:rPr>
      </w:pPr>
      <w:r w:rsidRPr="00E956F7">
        <w:rPr>
          <w:szCs w:val="24"/>
        </w:rPr>
        <w:t xml:space="preserve">In all cases, the </w:t>
      </w:r>
      <w:r w:rsidRPr="00483F25">
        <w:rPr>
          <w:rStyle w:val="ISOCode"/>
        </w:rPr>
        <w:t>&lt;connected_to/&gt;</w:t>
      </w:r>
      <w:r w:rsidRPr="00E956F7">
        <w:rPr>
          <w:szCs w:val="24"/>
        </w:rPr>
        <w:t xml:space="preserve"> element contains only the assemblies, part codes or </w:t>
      </w:r>
      <w:del w:id="3372" w:author="LUEJE Claudia" w:date="2023-06-26T17:59:00Z">
        <w:r w:rsidR="00FC68DB" w:rsidRPr="00726144">
          <w:delText>property IDs</w:delText>
        </w:r>
      </w:del>
      <w:ins w:id="3373" w:author="LUEJE Claudia" w:date="2023-06-26T17:59:00Z">
        <w:r w:rsidR="006D1196">
          <w:rPr>
            <w:szCs w:val="24"/>
          </w:rPr>
          <w:t>PIDs</w:t>
        </w:r>
      </w:ins>
      <w:r w:rsidRPr="00E956F7">
        <w:rPr>
          <w:szCs w:val="24"/>
        </w:rPr>
        <w:t xml:space="preserve"> of the connected sheets.</w:t>
      </w:r>
    </w:p>
    <w:p w14:paraId="67C47ECF"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3374" w:name="_Toc428456274"/>
      <w:bookmarkStart w:id="3375" w:name="_Toc428537237"/>
      <w:bookmarkStart w:id="3376" w:name="_Toc428969556"/>
      <w:bookmarkStart w:id="3377" w:name="_Toc429052947"/>
      <w:bookmarkStart w:id="3378" w:name="_Toc428456275"/>
      <w:bookmarkStart w:id="3379" w:name="_Toc428537238"/>
      <w:bookmarkStart w:id="3380" w:name="_Toc428969557"/>
      <w:bookmarkStart w:id="3381" w:name="_Toc429052948"/>
      <w:bookmarkStart w:id="3382" w:name="_Toc413359597"/>
      <w:bookmarkStart w:id="3383" w:name="_Toc3556990"/>
      <w:bookmarkStart w:id="3384" w:name="_Toc34747240"/>
      <w:bookmarkStart w:id="3385" w:name="_Toc77102056"/>
      <w:bookmarkStart w:id="3386" w:name="_Toc110532205"/>
      <w:bookmarkEnd w:id="3374"/>
      <w:bookmarkEnd w:id="3375"/>
      <w:bookmarkEnd w:id="3376"/>
      <w:bookmarkEnd w:id="3377"/>
      <w:bookmarkEnd w:id="3378"/>
      <w:bookmarkEnd w:id="3379"/>
      <w:bookmarkEnd w:id="3380"/>
      <w:bookmarkEnd w:id="3381"/>
      <w:r w:rsidRPr="00E956F7">
        <w:rPr>
          <w:rFonts w:eastAsia="Times New Roman"/>
          <w:szCs w:val="24"/>
        </w:rPr>
        <w:t>Screw</w:t>
      </w:r>
      <w:bookmarkEnd w:id="3382"/>
      <w:bookmarkEnd w:id="3383"/>
      <w:bookmarkEnd w:id="3384"/>
      <w:bookmarkEnd w:id="3385"/>
      <w:bookmarkEnd w:id="3386"/>
    </w:p>
    <w:p w14:paraId="7841C44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0E13EC61" w14:textId="77777777" w:rsidR="001332BD" w:rsidRPr="00E956F7" w:rsidRDefault="001332BD">
      <w:pPr>
        <w:pStyle w:val="BodyText"/>
        <w:autoSpaceDE w:val="0"/>
        <w:autoSpaceDN w:val="0"/>
        <w:adjustRightInd w:val="0"/>
        <w:rPr>
          <w:szCs w:val="24"/>
        </w:rPr>
      </w:pPr>
      <w:r w:rsidRPr="00E956F7">
        <w:rPr>
          <w:szCs w:val="24"/>
        </w:rPr>
        <w:t xml:space="preserve">A screw connection is denoted by an element </w:t>
      </w:r>
      <w:r w:rsidRPr="00483F25">
        <w:rPr>
          <w:rStyle w:val="ISOCode"/>
        </w:rPr>
        <w:t>&lt;screw/&gt;</w:t>
      </w:r>
      <w:r w:rsidRPr="00E956F7">
        <w:rPr>
          <w:szCs w:val="24"/>
        </w:rPr>
        <w:t>. This element is described completely by its attributes and nested elements.</w:t>
      </w:r>
    </w:p>
    <w:p w14:paraId="2D600035"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"screw"</w:t>
      </w:r>
    </w:p>
    <w:p w14:paraId="4004B63A" w14:textId="77777777" w:rsidR="00FC68DB" w:rsidRDefault="001332BD" w:rsidP="005D2277">
      <w:pPr>
        <w:keepNext/>
        <w:spacing w:before="120"/>
        <w:rPr>
          <w:del w:id="3387" w:author="LUEJE Claudia" w:date="2023-06-26T17:59:00Z"/>
          <w:rFonts w:cs="Courier New"/>
        </w:rPr>
      </w:pPr>
      <w:r w:rsidRPr="00E956F7">
        <w:rPr>
          <w:szCs w:val="24"/>
        </w:rPr>
        <w:t xml:space="preserve">For the </w:t>
      </w:r>
      <w:r w:rsidRPr="00483F25">
        <w:rPr>
          <w:rStyle w:val="ISOCode"/>
        </w:rPr>
        <w:t>&lt;screw/&gt;</w:t>
      </w:r>
      <w:r w:rsidRPr="00E956F7">
        <w:rPr>
          <w:szCs w:val="24"/>
        </w:rPr>
        <w:t xml:space="preserve"> element, the following attributes can be specified</w:t>
      </w:r>
      <w:del w:id="3388" w:author="LUEJE Claudia" w:date="2023-06-26T17:59:00Z">
        <w:r w:rsidR="00FC68DB" w:rsidRPr="00F54804">
          <w:rPr>
            <w:rFonts w:cs="Courier New"/>
          </w:rPr>
          <w:delText>:</w:delText>
        </w:r>
      </w:del>
    </w:p>
    <w:p w14:paraId="56F4C938" w14:textId="0FCFA923" w:rsidR="001332BD" w:rsidRPr="00E956F7" w:rsidRDefault="005B1860">
      <w:pPr>
        <w:pStyle w:val="BodyText"/>
        <w:keepNext/>
        <w:autoSpaceDE w:val="0"/>
        <w:autoSpaceDN w:val="0"/>
        <w:adjustRightInd w:val="0"/>
        <w:rPr>
          <w:ins w:id="3389" w:author="LUEJE Claudia" w:date="2023-06-26T17:59:00Z"/>
          <w:szCs w:val="24"/>
        </w:rPr>
      </w:pPr>
      <w:ins w:id="3390" w:author="LUEJE Claudia" w:date="2023-06-26T17:59:00Z">
        <w:r>
          <w:rPr>
            <w:szCs w:val="24"/>
          </w:rPr>
          <w:t xml:space="preserve"> as shown in </w:t>
        </w:r>
      </w:ins>
      <w:bookmarkStart w:id="3391" w:name="_Toc110532406"/>
      <w:r w:rsidRPr="005B1860">
        <w:rPr>
          <w:rStyle w:val="citetbl"/>
        </w:rPr>
        <w:t xml:space="preserve">Table </w:t>
      </w:r>
      <w:del w:id="3392"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58</w:delText>
        </w:r>
        <w:r w:rsidR="00055698" w:rsidRPr="00F54804">
          <w:fldChar w:fldCharType="end"/>
        </w:r>
      </w:del>
      <w:ins w:id="3393" w:author="LUEJE Claudia" w:date="2023-06-26T17:59:00Z">
        <w:r w:rsidRPr="005B1860">
          <w:rPr>
            <w:rStyle w:val="citetbl"/>
          </w:rPr>
          <w:t>58</w:t>
        </w:r>
        <w:r w:rsidR="001332BD" w:rsidRPr="00E956F7">
          <w:rPr>
            <w:szCs w:val="24"/>
          </w:rPr>
          <w:t>:</w:t>
        </w:r>
      </w:ins>
    </w:p>
    <w:p w14:paraId="07D84CA1" w14:textId="7989A6D8" w:rsidR="001332BD" w:rsidRPr="00E956F7" w:rsidRDefault="006F39DE">
      <w:pPr>
        <w:pStyle w:val="Tabletitle"/>
        <w:autoSpaceDE w:val="0"/>
        <w:autoSpaceDN w:val="0"/>
        <w:adjustRightInd w:val="0"/>
        <w:outlineLvl w:val="0"/>
        <w:rPr>
          <w:szCs w:val="24"/>
        </w:rPr>
      </w:pPr>
      <w:ins w:id="3394" w:author="LUEJE Claudia" w:date="2023-06-26T17:59:00Z">
        <w:r w:rsidRPr="00E956F7">
          <w:rPr>
            <w:szCs w:val="24"/>
          </w:rPr>
          <w:t>Table </w:t>
        </w:r>
        <w:r w:rsidR="001332BD" w:rsidRPr="00E956F7">
          <w:rPr>
            <w:szCs w:val="24"/>
          </w:rPr>
          <w:t>58</w:t>
        </w:r>
      </w:ins>
      <w:r w:rsidR="00E73B02" w:rsidRPr="00E956F7">
        <w:rPr>
          <w:szCs w:val="24"/>
        </w:rPr>
        <w:t xml:space="preserve"> </w:t>
      </w:r>
      <w:r w:rsidR="001332BD" w:rsidRPr="00E956F7">
        <w:rPr>
          <w:szCs w:val="24"/>
        </w:rPr>
        <w:t xml:space="preserve">— Attributes of element </w:t>
      </w:r>
      <w:r w:rsidR="001332BD" w:rsidRPr="00483F25">
        <w:rPr>
          <w:rStyle w:val="ISOCode"/>
        </w:rPr>
        <w:t>&lt;screw/&gt;</w:t>
      </w:r>
      <w:bookmarkEnd w:id="3391"/>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526"/>
        <w:gridCol w:w="1538"/>
        <w:gridCol w:w="1612"/>
        <w:gridCol w:w="1352"/>
        <w:gridCol w:w="2492"/>
      </w:tblGrid>
      <w:tr w:rsidR="001332BD" w:rsidRPr="00B62EE5" w14:paraId="5238EDFA" w14:textId="77777777" w:rsidTr="005B271E">
        <w:trPr>
          <w:tblHeader/>
          <w:jc w:val="center"/>
        </w:trPr>
        <w:tc>
          <w:tcPr>
            <w:tcW w:w="1526" w:type="dxa"/>
            <w:shd w:val="clear" w:color="auto" w:fill="F3F3F3"/>
            <w:vAlign w:val="bottom"/>
            <w:hideMark/>
          </w:tcPr>
          <w:p w14:paraId="79F41DFF" w14:textId="17BDE1A1" w:rsidR="001332BD" w:rsidRPr="00B62EE5" w:rsidRDefault="001332BD" w:rsidP="00E73B02">
            <w:pPr>
              <w:pStyle w:val="Tableheader"/>
              <w:autoSpaceDE w:val="0"/>
              <w:autoSpaceDN w:val="0"/>
              <w:adjustRightInd w:val="0"/>
              <w:rPr>
                <w:rFonts w:cs="Calibri"/>
                <w:b/>
                <w:lang w:eastAsia="zh-CN"/>
              </w:rPr>
            </w:pPr>
            <w:r w:rsidRPr="00B62EE5">
              <w:rPr>
                <w:b/>
                <w:szCs w:val="24"/>
              </w:rPr>
              <w:t>Attributes</w:t>
            </w:r>
          </w:p>
        </w:tc>
        <w:tc>
          <w:tcPr>
            <w:tcW w:w="1538" w:type="dxa"/>
            <w:shd w:val="clear" w:color="auto" w:fill="F3F3F3"/>
            <w:vAlign w:val="bottom"/>
            <w:hideMark/>
          </w:tcPr>
          <w:p w14:paraId="252FBD12" w14:textId="1068548E" w:rsidR="001332BD" w:rsidRPr="00B62EE5" w:rsidRDefault="001332BD" w:rsidP="00E73B02">
            <w:pPr>
              <w:pStyle w:val="Tableheader"/>
              <w:autoSpaceDE w:val="0"/>
              <w:autoSpaceDN w:val="0"/>
              <w:adjustRightInd w:val="0"/>
              <w:rPr>
                <w:rFonts w:cs="Calibri"/>
                <w:b/>
                <w:lang w:eastAsia="zh-CN"/>
              </w:rPr>
            </w:pPr>
            <w:r w:rsidRPr="00B62EE5">
              <w:rPr>
                <w:b/>
                <w:szCs w:val="24"/>
              </w:rPr>
              <w:t>Type</w:t>
            </w:r>
          </w:p>
        </w:tc>
        <w:tc>
          <w:tcPr>
            <w:tcW w:w="1612" w:type="dxa"/>
            <w:shd w:val="clear" w:color="auto" w:fill="F3F3F3"/>
            <w:vAlign w:val="bottom"/>
            <w:hideMark/>
          </w:tcPr>
          <w:p w14:paraId="337511B7" w14:textId="03518E58" w:rsidR="001332BD" w:rsidRPr="00B62EE5" w:rsidRDefault="001332BD" w:rsidP="00E73B02">
            <w:pPr>
              <w:pStyle w:val="Tableheader"/>
              <w:autoSpaceDE w:val="0"/>
              <w:autoSpaceDN w:val="0"/>
              <w:adjustRightInd w:val="0"/>
              <w:rPr>
                <w:rFonts w:cs="Calibri"/>
                <w:b/>
                <w:lang w:eastAsia="zh-CN"/>
              </w:rPr>
            </w:pPr>
            <w:r w:rsidRPr="00B62EE5">
              <w:rPr>
                <w:b/>
                <w:szCs w:val="24"/>
              </w:rPr>
              <w:t xml:space="preserve">Value </w:t>
            </w:r>
            <w:r w:rsidR="005B1860" w:rsidRPr="00B62EE5">
              <w:rPr>
                <w:b/>
                <w:szCs w:val="24"/>
              </w:rPr>
              <w:t>s</w:t>
            </w:r>
            <w:r w:rsidRPr="00B62EE5">
              <w:rPr>
                <w:b/>
                <w:szCs w:val="24"/>
              </w:rPr>
              <w:t>pace</w:t>
            </w:r>
          </w:p>
        </w:tc>
        <w:tc>
          <w:tcPr>
            <w:tcW w:w="1352" w:type="dxa"/>
            <w:shd w:val="clear" w:color="auto" w:fill="F3F3F3"/>
            <w:vAlign w:val="bottom"/>
            <w:hideMark/>
          </w:tcPr>
          <w:p w14:paraId="2D355979" w14:textId="1E680AF6" w:rsidR="001332BD" w:rsidRPr="00B62EE5" w:rsidRDefault="001332BD" w:rsidP="00E73B02">
            <w:pPr>
              <w:pStyle w:val="Tableheader"/>
              <w:autoSpaceDE w:val="0"/>
              <w:autoSpaceDN w:val="0"/>
              <w:adjustRightInd w:val="0"/>
              <w:rPr>
                <w:rFonts w:cs="Calibri"/>
                <w:b/>
                <w:lang w:eastAsia="zh-CN"/>
              </w:rPr>
            </w:pPr>
            <w:r w:rsidRPr="00B62EE5">
              <w:rPr>
                <w:b/>
                <w:szCs w:val="24"/>
              </w:rPr>
              <w:t>Use</w:t>
            </w:r>
          </w:p>
        </w:tc>
        <w:tc>
          <w:tcPr>
            <w:tcW w:w="2492" w:type="dxa"/>
            <w:shd w:val="clear" w:color="auto" w:fill="F3F3F3"/>
            <w:vAlign w:val="bottom"/>
            <w:hideMark/>
          </w:tcPr>
          <w:p w14:paraId="72B62F13" w14:textId="02F3C94F" w:rsidR="001332BD" w:rsidRPr="00B62EE5" w:rsidRDefault="001332BD" w:rsidP="00E73B02">
            <w:pPr>
              <w:pStyle w:val="Tableheader"/>
              <w:autoSpaceDE w:val="0"/>
              <w:autoSpaceDN w:val="0"/>
              <w:adjustRightInd w:val="0"/>
              <w:rPr>
                <w:rFonts w:cs="Calibri"/>
                <w:b/>
                <w:lang w:eastAsia="zh-CN"/>
              </w:rPr>
            </w:pPr>
            <w:r w:rsidRPr="00B62EE5">
              <w:rPr>
                <w:b/>
                <w:szCs w:val="24"/>
              </w:rPr>
              <w:t>Constraint</w:t>
            </w:r>
          </w:p>
        </w:tc>
      </w:tr>
      <w:tr w:rsidR="001332BD" w:rsidRPr="00E956F7" w14:paraId="2CDE6B27" w14:textId="77777777" w:rsidTr="005B271E">
        <w:trPr>
          <w:jc w:val="center"/>
        </w:trPr>
        <w:tc>
          <w:tcPr>
            <w:tcW w:w="1526" w:type="dxa"/>
            <w:hideMark/>
          </w:tcPr>
          <w:p w14:paraId="6D0E763F" w14:textId="1C98F727" w:rsidR="001332BD" w:rsidRPr="00E956F7" w:rsidRDefault="001332BD" w:rsidP="00E73B02">
            <w:pPr>
              <w:pStyle w:val="Tablebody"/>
              <w:autoSpaceDE w:val="0"/>
              <w:autoSpaceDN w:val="0"/>
              <w:adjustRightInd w:val="0"/>
              <w:rPr>
                <w:rFonts w:cs="Calibri"/>
                <w:lang w:eastAsia="zh-CN"/>
              </w:rPr>
            </w:pPr>
            <w:r w:rsidRPr="00E956F7">
              <w:rPr>
                <w:szCs w:val="24"/>
              </w:rPr>
              <w:t>base</w:t>
            </w:r>
          </w:p>
        </w:tc>
        <w:tc>
          <w:tcPr>
            <w:tcW w:w="1538" w:type="dxa"/>
            <w:vAlign w:val="bottom"/>
            <w:hideMark/>
          </w:tcPr>
          <w:p w14:paraId="5EDB3457" w14:textId="269DA7AF" w:rsidR="001332BD" w:rsidRPr="00E956F7" w:rsidRDefault="001332BD" w:rsidP="00E73B02">
            <w:pPr>
              <w:pStyle w:val="Tablebody"/>
              <w:autoSpaceDE w:val="0"/>
              <w:autoSpaceDN w:val="0"/>
              <w:adjustRightInd w:val="0"/>
              <w:rPr>
                <w:rFonts w:cs="Calibri"/>
                <w:lang w:eastAsia="zh-CN"/>
              </w:rPr>
            </w:pPr>
            <w:r w:rsidRPr="00E956F7">
              <w:rPr>
                <w:szCs w:val="24"/>
              </w:rPr>
              <w:t>Integer</w:t>
            </w:r>
          </w:p>
        </w:tc>
        <w:tc>
          <w:tcPr>
            <w:tcW w:w="1612" w:type="dxa"/>
            <w:hideMark/>
          </w:tcPr>
          <w:p w14:paraId="1A73C559" w14:textId="3B5AB5CA" w:rsidR="001332BD" w:rsidRPr="00E956F7" w:rsidRDefault="001332BD" w:rsidP="00E73B02">
            <w:pPr>
              <w:pStyle w:val="Tablebody"/>
              <w:autoSpaceDE w:val="0"/>
              <w:autoSpaceDN w:val="0"/>
              <w:adjustRightInd w:val="0"/>
              <w:rPr>
                <w:rFonts w:cs="Calibri"/>
                <w:lang w:eastAsia="zh-CN"/>
              </w:rPr>
            </w:pPr>
            <w:r w:rsidRPr="00E956F7">
              <w:rPr>
                <w:szCs w:val="24"/>
              </w:rPr>
              <w:t>&gt; 0</w:t>
            </w:r>
          </w:p>
        </w:tc>
        <w:tc>
          <w:tcPr>
            <w:tcW w:w="1352" w:type="dxa"/>
            <w:vAlign w:val="bottom"/>
            <w:hideMark/>
          </w:tcPr>
          <w:p w14:paraId="6666B5B4" w14:textId="6DD6C2DA" w:rsidR="001332BD" w:rsidRPr="00E956F7" w:rsidRDefault="001332BD" w:rsidP="00E73B02">
            <w:pPr>
              <w:pStyle w:val="Tablebody"/>
              <w:autoSpaceDE w:val="0"/>
              <w:autoSpaceDN w:val="0"/>
              <w:adjustRightInd w:val="0"/>
              <w:rPr>
                <w:rFonts w:cs="Calibri"/>
                <w:lang w:eastAsia="zh-CN"/>
              </w:rPr>
            </w:pPr>
            <w:r w:rsidRPr="00E956F7">
              <w:rPr>
                <w:szCs w:val="24"/>
              </w:rPr>
              <w:t>Optional</w:t>
            </w:r>
          </w:p>
        </w:tc>
        <w:tc>
          <w:tcPr>
            <w:tcW w:w="2492" w:type="dxa"/>
            <w:hideMark/>
          </w:tcPr>
          <w:p w14:paraId="0D55BA72" w14:textId="0F68474C" w:rsidR="001332BD" w:rsidRPr="00E956F7" w:rsidRDefault="001332BD" w:rsidP="00E73B02">
            <w:pPr>
              <w:pStyle w:val="Tablebody"/>
              <w:autoSpaceDE w:val="0"/>
              <w:autoSpaceDN w:val="0"/>
              <w:adjustRightInd w:val="0"/>
              <w:rPr>
                <w:rFonts w:cs="Calibri"/>
                <w:lang w:eastAsia="zh-CN"/>
              </w:rPr>
            </w:pPr>
            <w:r w:rsidRPr="00E956F7">
              <w:rPr>
                <w:szCs w:val="24"/>
              </w:rPr>
              <w:t>-</w:t>
            </w:r>
          </w:p>
        </w:tc>
      </w:tr>
    </w:tbl>
    <w:p w14:paraId="5580B3F1" w14:textId="2C9863E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95" w:author="LUEJE Claudia" w:date="2023-06-26T17:59:00Z">
        <w:r w:rsidRPr="00E956F7">
          <w:rPr>
            <w:szCs w:val="24"/>
          </w:rPr>
          <w:t>—</w:t>
        </w:r>
        <w:r w:rsidRPr="00E956F7">
          <w:rPr>
            <w:szCs w:val="24"/>
          </w:rPr>
          <w:tab/>
        </w:r>
      </w:ins>
      <w:r w:rsidRPr="00BD5750">
        <w:rPr>
          <w:rStyle w:val="ISOCode"/>
        </w:rPr>
        <w:t>base</w:t>
      </w:r>
      <w:r w:rsidRPr="00E956F7">
        <w:rPr>
          <w:szCs w:val="24"/>
        </w:rPr>
        <w:t xml:space="preserve">: the index (see </w:t>
      </w:r>
      <w:del w:id="3396" w:author="LUEJE Claudia" w:date="2023-06-26T17:59:00Z">
        <w:r w:rsidR="00FC68DB" w:rsidRPr="0013175B">
          <w:delText xml:space="preserve">section </w:delText>
        </w:r>
        <w:r w:rsidR="00FC68DB" w:rsidRPr="0013175B">
          <w:fldChar w:fldCharType="begin"/>
        </w:r>
        <w:r w:rsidR="00FC68DB" w:rsidRPr="0013175B">
          <w:delInstrText xml:space="preserve"> REF _Ref428791371 \r \h </w:delInstrText>
        </w:r>
        <w:r w:rsidR="00FC68DB" w:rsidRPr="0013175B">
          <w:fldChar w:fldCharType="separate"/>
        </w:r>
        <w:r w:rsidR="0067475A">
          <w:delText>4.4.2.2</w:delText>
        </w:r>
        <w:r w:rsidR="00FC68DB" w:rsidRPr="0013175B">
          <w:fldChar w:fldCharType="end"/>
        </w:r>
        <w:r w:rsidR="00FC68DB" w:rsidRPr="0013175B">
          <w:delText>)</w:delText>
        </w:r>
      </w:del>
      <w:ins w:id="3397"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of the flange partner, which is carrying the thread. If</w:t>
      </w:r>
      <w:ins w:id="3398" w:author="LUEJE Claudia" w:date="2023-06-26T17:59:00Z">
        <w:r w:rsidRPr="00E956F7">
          <w:rPr>
            <w:szCs w:val="24"/>
          </w:rPr>
          <w:t xml:space="preserve"> </w:t>
        </w:r>
        <w:r w:rsidR="005B1860">
          <w:rPr>
            <w:szCs w:val="24"/>
          </w:rPr>
          <w:t>the</w:t>
        </w:r>
      </w:ins>
      <w:r w:rsidR="005B1860">
        <w:rPr>
          <w:szCs w:val="24"/>
        </w:rPr>
        <w:t xml:space="preserve"> </w:t>
      </w:r>
      <w:r w:rsidRPr="00E956F7">
        <w:rPr>
          <w:szCs w:val="24"/>
        </w:rPr>
        <w:t>attribute is missing, the threaded part has to be derived from connection direction.</w:t>
      </w:r>
    </w:p>
    <w:p w14:paraId="45840D00" w14:textId="6D3E6E7C" w:rsidR="001332BD" w:rsidRPr="00E956F7" w:rsidRDefault="001332BD" w:rsidP="005B1860">
      <w:pPr>
        <w:pStyle w:val="BodyText"/>
        <w:keepNext/>
        <w:autoSpaceDE w:val="0"/>
        <w:autoSpaceDN w:val="0"/>
        <w:adjustRightInd w:val="0"/>
        <w:rPr>
          <w:szCs w:val="24"/>
        </w:rPr>
      </w:pPr>
      <w:r w:rsidRPr="00E956F7">
        <w:rPr>
          <w:szCs w:val="24"/>
        </w:rPr>
        <w:t xml:space="preserve">Specific subtypes of screws are defined by adding related nested elements, listed in </w:t>
      </w:r>
      <w:del w:id="3399" w:author="LUEJE Claudia" w:date="2023-06-26T17:59:00Z">
        <w:r w:rsidR="00FC68DB" w:rsidRPr="00F54804">
          <w:rPr>
            <w:rFonts w:cs="Calibri"/>
            <w:lang w:eastAsia="en-GB"/>
          </w:rPr>
          <w:delText>following table</w:delText>
        </w:r>
      </w:del>
      <w:ins w:id="3400" w:author="LUEJE Claudia" w:date="2023-06-26T17:59:00Z">
        <w:r w:rsidR="005B1860" w:rsidRPr="005B1860">
          <w:rPr>
            <w:rStyle w:val="citetbl"/>
          </w:rPr>
          <w:t>Table 59</w:t>
        </w:r>
      </w:ins>
      <w:r w:rsidRPr="00E956F7">
        <w:rPr>
          <w:szCs w:val="24"/>
        </w:rPr>
        <w:t>:</w:t>
      </w:r>
    </w:p>
    <w:p w14:paraId="75F39AC7" w14:textId="0F2180C3" w:rsidR="001332BD" w:rsidRPr="00E956F7" w:rsidRDefault="006F39DE">
      <w:pPr>
        <w:pStyle w:val="Tabletitle"/>
        <w:autoSpaceDE w:val="0"/>
        <w:autoSpaceDN w:val="0"/>
        <w:adjustRightInd w:val="0"/>
        <w:outlineLvl w:val="0"/>
        <w:rPr>
          <w:szCs w:val="24"/>
        </w:rPr>
      </w:pPr>
      <w:bookmarkStart w:id="3401" w:name="_Toc110532407"/>
      <w:r w:rsidRPr="00E956F7">
        <w:rPr>
          <w:szCs w:val="24"/>
        </w:rPr>
        <w:t>Table</w:t>
      </w:r>
      <w:del w:id="3402"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59</w:delText>
        </w:r>
        <w:r w:rsidR="00055698" w:rsidRPr="00F54804">
          <w:fldChar w:fldCharType="end"/>
        </w:r>
      </w:del>
      <w:ins w:id="3403" w:author="LUEJE Claudia" w:date="2023-06-26T17:59:00Z">
        <w:r w:rsidRPr="00E956F7">
          <w:rPr>
            <w:szCs w:val="24"/>
          </w:rPr>
          <w:t> </w:t>
        </w:r>
        <w:r w:rsidR="001332BD" w:rsidRPr="00E956F7">
          <w:rPr>
            <w:szCs w:val="24"/>
          </w:rPr>
          <w:t>59</w:t>
        </w:r>
      </w:ins>
      <w:r w:rsidR="00E73B02" w:rsidRPr="00E956F7">
        <w:rPr>
          <w:szCs w:val="24"/>
        </w:rPr>
        <w:t xml:space="preserve"> </w:t>
      </w:r>
      <w:r w:rsidR="001332BD" w:rsidRPr="00E956F7">
        <w:rPr>
          <w:szCs w:val="24"/>
        </w:rPr>
        <w:t xml:space="preserve">— Nested elements of element </w:t>
      </w:r>
      <w:r w:rsidR="001332BD" w:rsidRPr="00BD5750">
        <w:rPr>
          <w:rStyle w:val="ISOCode"/>
        </w:rPr>
        <w:t>&lt;screw/&gt;</w:t>
      </w:r>
      <w:bookmarkEnd w:id="3401"/>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6" w:space="0" w:color="000000"/>
        </w:tblBorders>
        <w:tblLayout w:type="fixed"/>
        <w:tblLook w:val="04A0" w:firstRow="1" w:lastRow="0" w:firstColumn="1" w:lastColumn="0" w:noHBand="0" w:noVBand="1"/>
      </w:tblPr>
      <w:tblGrid>
        <w:gridCol w:w="1979"/>
        <w:gridCol w:w="1701"/>
        <w:gridCol w:w="1276"/>
        <w:gridCol w:w="3536"/>
      </w:tblGrid>
      <w:tr w:rsidR="001332BD" w:rsidRPr="00B62EE5" w14:paraId="2C359F9E" w14:textId="77777777" w:rsidTr="005B271E">
        <w:trPr>
          <w:tblHeader/>
          <w:jc w:val="center"/>
        </w:trPr>
        <w:tc>
          <w:tcPr>
            <w:tcW w:w="1979" w:type="dxa"/>
            <w:shd w:val="clear" w:color="auto" w:fill="F3F3F3"/>
            <w:vAlign w:val="bottom"/>
            <w:hideMark/>
          </w:tcPr>
          <w:p w14:paraId="300C6B18" w14:textId="77B2FA14" w:rsidR="001332BD" w:rsidRPr="00B62EE5" w:rsidRDefault="001332BD" w:rsidP="00E73B02">
            <w:pPr>
              <w:pStyle w:val="Tableheader"/>
              <w:autoSpaceDE w:val="0"/>
              <w:autoSpaceDN w:val="0"/>
              <w:adjustRightInd w:val="0"/>
              <w:rPr>
                <w:rFonts w:cs="Calibri"/>
                <w:b/>
                <w:lang w:eastAsia="zh-CN"/>
              </w:rPr>
            </w:pPr>
            <w:r w:rsidRPr="00B62EE5">
              <w:rPr>
                <w:b/>
                <w:szCs w:val="24"/>
              </w:rPr>
              <w:t xml:space="preserve">Nested </w:t>
            </w:r>
            <w:r w:rsidR="005B1860" w:rsidRPr="00B62EE5">
              <w:rPr>
                <w:b/>
                <w:szCs w:val="24"/>
              </w:rPr>
              <w:t>e</w:t>
            </w:r>
            <w:r w:rsidRPr="00B62EE5">
              <w:rPr>
                <w:b/>
                <w:szCs w:val="24"/>
              </w:rPr>
              <w:t>lements</w:t>
            </w:r>
          </w:p>
        </w:tc>
        <w:tc>
          <w:tcPr>
            <w:tcW w:w="1701" w:type="dxa"/>
            <w:shd w:val="clear" w:color="auto" w:fill="F3F3F3"/>
            <w:vAlign w:val="bottom"/>
            <w:hideMark/>
          </w:tcPr>
          <w:p w14:paraId="6775474A" w14:textId="7D8A3B6B" w:rsidR="001332BD" w:rsidRPr="00B62EE5" w:rsidRDefault="001332BD" w:rsidP="00E73B02">
            <w:pPr>
              <w:pStyle w:val="Tableheader"/>
              <w:autoSpaceDE w:val="0"/>
              <w:autoSpaceDN w:val="0"/>
              <w:adjustRightInd w:val="0"/>
              <w:rPr>
                <w:rFonts w:cs="Calibri"/>
                <w:b/>
                <w:lang w:eastAsia="zh-CN"/>
              </w:rPr>
            </w:pPr>
            <w:r w:rsidRPr="00B62EE5">
              <w:rPr>
                <w:b/>
                <w:szCs w:val="24"/>
              </w:rPr>
              <w:t>Multiplicity</w:t>
            </w:r>
          </w:p>
        </w:tc>
        <w:tc>
          <w:tcPr>
            <w:tcW w:w="1276" w:type="dxa"/>
            <w:shd w:val="clear" w:color="auto" w:fill="F3F3F3"/>
            <w:vAlign w:val="bottom"/>
            <w:hideMark/>
          </w:tcPr>
          <w:p w14:paraId="193CDE57" w14:textId="7D1AD0F4" w:rsidR="001332BD" w:rsidRPr="00B62EE5" w:rsidRDefault="001332BD" w:rsidP="00E73B02">
            <w:pPr>
              <w:pStyle w:val="Tableheader"/>
              <w:autoSpaceDE w:val="0"/>
              <w:autoSpaceDN w:val="0"/>
              <w:adjustRightInd w:val="0"/>
              <w:rPr>
                <w:rFonts w:cs="Calibri"/>
                <w:b/>
                <w:lang w:eastAsia="zh-CN"/>
              </w:rPr>
            </w:pPr>
            <w:r w:rsidRPr="00B62EE5">
              <w:rPr>
                <w:b/>
                <w:szCs w:val="24"/>
              </w:rPr>
              <w:t>Use</w:t>
            </w:r>
          </w:p>
        </w:tc>
        <w:tc>
          <w:tcPr>
            <w:tcW w:w="3536" w:type="dxa"/>
            <w:shd w:val="clear" w:color="auto" w:fill="F3F3F3"/>
            <w:vAlign w:val="bottom"/>
            <w:hideMark/>
          </w:tcPr>
          <w:p w14:paraId="4F2A7E21" w14:textId="30D287E6" w:rsidR="001332BD" w:rsidRPr="00B62EE5" w:rsidRDefault="001332BD" w:rsidP="00E73B02">
            <w:pPr>
              <w:pStyle w:val="Tableheader"/>
              <w:autoSpaceDE w:val="0"/>
              <w:autoSpaceDN w:val="0"/>
              <w:adjustRightInd w:val="0"/>
              <w:rPr>
                <w:rFonts w:cs="Calibri"/>
                <w:b/>
                <w:lang w:eastAsia="zh-CN"/>
              </w:rPr>
            </w:pPr>
            <w:r w:rsidRPr="00B62EE5">
              <w:rPr>
                <w:b/>
                <w:szCs w:val="24"/>
              </w:rPr>
              <w:t>Constraint</w:t>
            </w:r>
          </w:p>
        </w:tc>
      </w:tr>
      <w:tr w:rsidR="001332BD" w:rsidRPr="00E956F7" w14:paraId="1DA3BD0F" w14:textId="77777777" w:rsidTr="005B271E">
        <w:trPr>
          <w:jc w:val="center"/>
        </w:trPr>
        <w:tc>
          <w:tcPr>
            <w:tcW w:w="1979" w:type="dxa"/>
            <w:hideMark/>
          </w:tcPr>
          <w:p w14:paraId="20392BE5" w14:textId="28FF5BD4" w:rsidR="001332BD" w:rsidRPr="00E956F7" w:rsidRDefault="001332BD" w:rsidP="00E73B02">
            <w:pPr>
              <w:pStyle w:val="Tablebody"/>
              <w:autoSpaceDE w:val="0"/>
              <w:autoSpaceDN w:val="0"/>
              <w:adjustRightInd w:val="0"/>
              <w:rPr>
                <w:rFonts w:cs="Calibri"/>
                <w:lang w:eastAsia="zh-CN"/>
              </w:rPr>
            </w:pPr>
            <w:r w:rsidRPr="00E956F7">
              <w:rPr>
                <w:szCs w:val="24"/>
              </w:rPr>
              <w:t>flow_drilled</w:t>
            </w:r>
          </w:p>
        </w:tc>
        <w:tc>
          <w:tcPr>
            <w:tcW w:w="1701" w:type="dxa"/>
            <w:hideMark/>
          </w:tcPr>
          <w:p w14:paraId="4C55AC35" w14:textId="332234C5" w:rsidR="001332BD" w:rsidRPr="00E956F7" w:rsidRDefault="001332BD" w:rsidP="00E73B02">
            <w:pPr>
              <w:pStyle w:val="Tablebody"/>
              <w:autoSpaceDE w:val="0"/>
              <w:autoSpaceDN w:val="0"/>
              <w:adjustRightInd w:val="0"/>
              <w:rPr>
                <w:rFonts w:cs="Calibri"/>
                <w:lang w:eastAsia="zh-CN"/>
              </w:rPr>
            </w:pPr>
            <w:r w:rsidRPr="00E956F7">
              <w:rPr>
                <w:szCs w:val="24"/>
              </w:rPr>
              <w:t>1 - *</w:t>
            </w:r>
          </w:p>
        </w:tc>
        <w:tc>
          <w:tcPr>
            <w:tcW w:w="1276" w:type="dxa"/>
            <w:hideMark/>
          </w:tcPr>
          <w:p w14:paraId="0DBC5A0E" w14:textId="1E3368A5" w:rsidR="001332BD" w:rsidRPr="00E956F7" w:rsidRDefault="001332BD" w:rsidP="00E73B02">
            <w:pPr>
              <w:pStyle w:val="Tablebody"/>
              <w:autoSpaceDE w:val="0"/>
              <w:autoSpaceDN w:val="0"/>
              <w:adjustRightInd w:val="0"/>
              <w:rPr>
                <w:rFonts w:cs="Calibri"/>
                <w:lang w:eastAsia="zh-CN"/>
              </w:rPr>
            </w:pPr>
            <w:r w:rsidRPr="00E956F7">
              <w:rPr>
                <w:szCs w:val="24"/>
              </w:rPr>
              <w:t>Optional</w:t>
            </w:r>
          </w:p>
        </w:tc>
        <w:tc>
          <w:tcPr>
            <w:tcW w:w="3536" w:type="dxa"/>
            <w:hideMark/>
          </w:tcPr>
          <w:p w14:paraId="0DD774AD" w14:textId="5571E940" w:rsidR="001332BD" w:rsidRPr="00E956F7" w:rsidRDefault="001332BD" w:rsidP="00E73B02">
            <w:pPr>
              <w:pStyle w:val="Tablebody"/>
              <w:autoSpaceDE w:val="0"/>
              <w:autoSpaceDN w:val="0"/>
              <w:adjustRightInd w:val="0"/>
              <w:rPr>
                <w:rFonts w:cs="Calibri"/>
                <w:lang w:eastAsia="zh-CN"/>
              </w:rPr>
            </w:pPr>
            <w:r w:rsidRPr="00E956F7">
              <w:rPr>
                <w:szCs w:val="24"/>
              </w:rPr>
              <w:t>-</w:t>
            </w:r>
          </w:p>
        </w:tc>
      </w:tr>
    </w:tbl>
    <w:p w14:paraId="03FCE04A" w14:textId="13557A1B" w:rsidR="001332BD" w:rsidRPr="00E956F7" w:rsidRDefault="001332BD">
      <w:pPr>
        <w:pStyle w:val="BodyText"/>
        <w:autoSpaceDE w:val="0"/>
        <w:autoSpaceDN w:val="0"/>
        <w:adjustRightInd w:val="0"/>
        <w:rPr>
          <w:szCs w:val="24"/>
        </w:rPr>
      </w:pPr>
      <w:r w:rsidRPr="00E956F7">
        <w:rPr>
          <w:szCs w:val="24"/>
        </w:rPr>
        <w:t xml:space="preserve">The subtypes are described in detail in </w:t>
      </w:r>
      <w:del w:id="3404" w:author="LUEJE Claudia" w:date="2023-06-26T17:59:00Z">
        <w:r w:rsidR="00FC68DB" w:rsidRPr="001E4607">
          <w:rPr>
            <w:lang w:eastAsia="en-GB"/>
          </w:rPr>
          <w:delText>sections</w:delText>
        </w:r>
      </w:del>
      <w:ins w:id="3405" w:author="LUEJE Claudia" w:date="2023-06-26T17:59:00Z">
        <w:r w:rsidR="005B1860">
          <w:rPr>
            <w:szCs w:val="24"/>
          </w:rPr>
          <w:t xml:space="preserve">the </w:t>
        </w:r>
        <w:r w:rsidRPr="00E956F7">
          <w:rPr>
            <w:szCs w:val="24"/>
          </w:rPr>
          <w:t>s</w:t>
        </w:r>
        <w:r w:rsidR="005B1860">
          <w:rPr>
            <w:szCs w:val="24"/>
          </w:rPr>
          <w:t>ubclauses</w:t>
        </w:r>
      </w:ins>
      <w:r w:rsidRPr="00E956F7">
        <w:rPr>
          <w:szCs w:val="24"/>
        </w:rPr>
        <w:t xml:space="preserve"> below.</w:t>
      </w:r>
    </w:p>
    <w:p w14:paraId="17351C93" w14:textId="513A194D" w:rsidR="001332BD" w:rsidRPr="00E956F7" w:rsidRDefault="001332BD" w:rsidP="00423A17">
      <w:pPr>
        <w:pStyle w:val="BodyText"/>
      </w:pPr>
      <w:r w:rsidRPr="00E956F7">
        <w:t xml:space="preserve">EXAMPLE </w:t>
      </w:r>
      <w:del w:id="3406" w:author="LUEJE Claudia" w:date="2023-06-26T17:59:00Z">
        <w:r w:rsidR="00FC68DB" w:rsidRPr="000A1B7B">
          <w:delText>A</w:delText>
        </w:r>
        <w:r w:rsidR="002C302A">
          <w:delText xml:space="preserve">   </w:delText>
        </w:r>
      </w:del>
      <w:ins w:id="3407" w:author="LUEJE Claudia" w:date="2023-06-26T17:59:00Z">
        <w:r w:rsidR="005B1860">
          <w:t>1</w:t>
        </w:r>
      </w:ins>
      <w:r w:rsidRPr="00E956F7">
        <w:t xml:space="preserve"> Screw without attributes</w:t>
      </w:r>
    </w:p>
    <w:p w14:paraId="17F69256" w14:textId="77777777" w:rsidR="00824EAB" w:rsidRDefault="00824EAB" w:rsidP="00824EAB">
      <w:pPr>
        <w:pStyle w:val="Code-"/>
      </w:pPr>
      <w:r w:rsidRPr="00E45DCE">
        <w:t xml:space="preserve">    </w:t>
      </w:r>
      <w:r w:rsidR="001332BD" w:rsidRPr="00E45DCE">
        <w:rPr>
          <w:szCs w:val="24"/>
        </w:rPr>
        <w:t>&lt;connection_0d label="SCREW_100532"&gt;</w:t>
      </w:r>
    </w:p>
    <w:p w14:paraId="40FCB265" w14:textId="77777777" w:rsidR="00824EAB" w:rsidRDefault="00824EAB" w:rsidP="00824EAB">
      <w:pPr>
        <w:pStyle w:val="Code-"/>
      </w:pPr>
      <w:r>
        <w:t xml:space="preserve">    </w:t>
      </w:r>
      <w:r w:rsidR="001332BD" w:rsidRPr="00E45DCE">
        <w:t xml:space="preserve">      </w:t>
      </w:r>
      <w:r w:rsidR="001332BD" w:rsidRPr="00E45DCE">
        <w:rPr>
          <w:b/>
        </w:rPr>
        <w:t>&lt;</w:t>
      </w:r>
      <w:r w:rsidR="001332BD" w:rsidRPr="00E45DCE">
        <w:t>threaded_connection length="50." diameter="10"</w:t>
      </w:r>
    </w:p>
    <w:p w14:paraId="456A61D9" w14:textId="77777777" w:rsidR="00824EAB" w:rsidRDefault="00824EAB" w:rsidP="00824EAB">
      <w:pPr>
        <w:pStyle w:val="Code-"/>
      </w:pPr>
      <w:r>
        <w:t xml:space="preserve">    </w:t>
      </w:r>
      <w:r w:rsidR="001332BD" w:rsidRPr="00E45DCE">
        <w:t xml:space="preserve">           head_diameter="16." head_height="3" sink_size="4"&gt;</w:t>
      </w:r>
    </w:p>
    <w:p w14:paraId="60520705" w14:textId="77777777" w:rsidR="00824EAB" w:rsidRDefault="00824EAB" w:rsidP="00824EAB">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x="3.0" y="0.0" z="0.0" /&gt;</w:t>
      </w:r>
    </w:p>
    <w:p w14:paraId="0363E995" w14:textId="77777777" w:rsidR="00824EAB" w:rsidRDefault="00824EAB" w:rsidP="00824EAB">
      <w:pPr>
        <w:pStyle w:val="Code-"/>
      </w:pPr>
      <w:r>
        <w:rPr>
          <w:lang w:val="fr-CH"/>
        </w:rPr>
        <w:t xml:space="preserve">    </w:t>
      </w:r>
      <w:r w:rsidR="001332BD" w:rsidRPr="00E45DCE">
        <w:rPr>
          <w:lang w:val="fr-CH"/>
        </w:rPr>
        <w:t xml:space="preserve">           </w:t>
      </w:r>
      <w:r w:rsidR="001332BD" w:rsidRPr="00E45DCE">
        <w:t>&lt;!-- magnitude is irrelevant, direction sense is from head to point --&gt;</w:t>
      </w:r>
    </w:p>
    <w:p w14:paraId="4B122482" w14:textId="77777777" w:rsidR="00824EAB" w:rsidRDefault="00824EAB" w:rsidP="00824EAB">
      <w:pPr>
        <w:pStyle w:val="Code-"/>
      </w:pPr>
      <w:r>
        <w:t xml:space="preserve">    </w:t>
      </w:r>
      <w:r w:rsidR="001332BD" w:rsidRPr="00E45DCE">
        <w:t xml:space="preserve">           </w:t>
      </w:r>
      <w:r w:rsidR="001332BD" w:rsidRPr="00E45DCE">
        <w:rPr>
          <w:b/>
        </w:rPr>
        <w:t>&lt;screw /&gt;</w:t>
      </w:r>
      <w:r w:rsidR="001332BD" w:rsidRPr="00E45DCE">
        <w:t xml:space="preserve"> &lt;!-- Screw may come without any attributes --&gt;</w:t>
      </w:r>
    </w:p>
    <w:p w14:paraId="721FDBBF" w14:textId="77777777" w:rsidR="00824EAB" w:rsidRDefault="00824EAB" w:rsidP="00824EAB">
      <w:pPr>
        <w:pStyle w:val="Code-"/>
      </w:pPr>
      <w:r>
        <w:t xml:space="preserve">    </w:t>
      </w:r>
      <w:r w:rsidR="001332BD" w:rsidRPr="00E45DCE">
        <w:t xml:space="preserve">           &lt;washer outer_diameter="20"/&gt;</w:t>
      </w:r>
    </w:p>
    <w:p w14:paraId="66E6E2CA" w14:textId="77777777" w:rsidR="00824EAB" w:rsidRDefault="00824EAB" w:rsidP="00824EAB">
      <w:pPr>
        <w:pStyle w:val="Code-"/>
      </w:pPr>
      <w:r>
        <w:t xml:space="preserve">    </w:t>
      </w:r>
      <w:r w:rsidR="00E73B02" w:rsidRPr="00E45DCE">
        <w:t xml:space="preserve">      </w:t>
      </w:r>
      <w:r w:rsidR="001332BD" w:rsidRPr="00E45DCE">
        <w:rPr>
          <w:b/>
        </w:rPr>
        <w:t>&lt;/</w:t>
      </w:r>
      <w:r w:rsidR="001332BD" w:rsidRPr="00E45DCE">
        <w:t>threaded_connection</w:t>
      </w:r>
      <w:r w:rsidR="001332BD" w:rsidRPr="00E45DCE">
        <w:rPr>
          <w:b/>
        </w:rPr>
        <w:t>&gt;</w:t>
      </w:r>
    </w:p>
    <w:p w14:paraId="2BCAD31A" w14:textId="77777777" w:rsidR="00824EAB" w:rsidRDefault="00824EAB" w:rsidP="00824EAB">
      <w:pPr>
        <w:pStyle w:val="Code-"/>
      </w:pPr>
      <w:r>
        <w:t xml:space="preserve">    </w:t>
      </w:r>
      <w:r w:rsidR="00E73B02" w:rsidRPr="00E45DCE">
        <w:t xml:space="preserve">      </w:t>
      </w:r>
      <w:r w:rsidR="001332BD" w:rsidRPr="00E45DCE">
        <w:t>&lt;loc&gt; 1500.3809 838.75885 730.6529 &lt;/loc&gt;</w:t>
      </w:r>
    </w:p>
    <w:p w14:paraId="7E482D79" w14:textId="77777777" w:rsidR="00824EAB" w:rsidRDefault="00824EAB" w:rsidP="00824EAB">
      <w:pPr>
        <w:pStyle w:val="Code-"/>
      </w:pPr>
      <w:r>
        <w:t xml:space="preserve">    </w:t>
      </w:r>
      <w:r w:rsidR="00E73B02" w:rsidRPr="00E45DCE">
        <w:t xml:space="preserve">      </w:t>
      </w:r>
      <w:r w:rsidR="001332BD" w:rsidRPr="00E45DCE">
        <w:t>&lt;appdata&gt;</w:t>
      </w:r>
    </w:p>
    <w:p w14:paraId="1F8FBD60" w14:textId="77777777" w:rsidR="00824EAB" w:rsidRDefault="00824EAB" w:rsidP="00824EAB">
      <w:pPr>
        <w:pStyle w:val="Code-"/>
      </w:pPr>
      <w:r>
        <w:t xml:space="preserve">    </w:t>
      </w:r>
      <w:r w:rsidR="001332BD" w:rsidRPr="00E45DCE">
        <w:t xml:space="preserve">          </w:t>
      </w:r>
      <w:r w:rsidR="00EE1DC2" w:rsidRPr="00E45DCE">
        <w:t xml:space="preserve">  </w:t>
      </w:r>
      <w:r w:rsidR="001332BD" w:rsidRPr="00E45DCE">
        <w:t>...</w:t>
      </w:r>
    </w:p>
    <w:p w14:paraId="36C6E1B5" w14:textId="77777777" w:rsidR="00824EAB" w:rsidRDefault="00824EAB" w:rsidP="00824EAB">
      <w:pPr>
        <w:pStyle w:val="Code-"/>
      </w:pPr>
      <w:r>
        <w:t xml:space="preserve">    </w:t>
      </w:r>
      <w:r w:rsidR="001332BD" w:rsidRPr="00E45DCE">
        <w:t xml:space="preserve">      &lt;/appdata&gt;</w:t>
      </w:r>
    </w:p>
    <w:p w14:paraId="7E4FD7A1" w14:textId="06CDA18B" w:rsidR="001332BD" w:rsidRPr="00E45DCE" w:rsidRDefault="00824EAB" w:rsidP="00824EAB">
      <w:pPr>
        <w:pStyle w:val="Code-"/>
      </w:pPr>
      <w:r>
        <w:t xml:space="preserve">    </w:t>
      </w:r>
      <w:r w:rsidR="001332BD" w:rsidRPr="00E45DCE">
        <w:t>&lt;/connection_0d&gt;</w:t>
      </w:r>
    </w:p>
    <w:p w14:paraId="5810353F" w14:textId="3BDBC566" w:rsidR="001332BD" w:rsidRPr="00E45DCE" w:rsidRDefault="00EE1DC2" w:rsidP="00E45DCE">
      <w:pPr>
        <w:pStyle w:val="Code-"/>
      </w:pPr>
      <w:r w:rsidRPr="00E45DCE">
        <w:t> </w:t>
      </w:r>
    </w:p>
    <w:p w14:paraId="00D7922C" w14:textId="3CE9815B" w:rsidR="001332BD" w:rsidRPr="00E956F7" w:rsidRDefault="001332BD" w:rsidP="00423A17">
      <w:pPr>
        <w:pStyle w:val="BodyText"/>
      </w:pPr>
      <w:r w:rsidRPr="00E956F7">
        <w:t xml:space="preserve">EXAMPLE </w:t>
      </w:r>
      <w:del w:id="3408" w:author="LUEJE Claudia" w:date="2023-06-26T17:59:00Z">
        <w:r w:rsidR="00FC68DB" w:rsidRPr="0013175B">
          <w:delText>B</w:delText>
        </w:r>
        <w:r w:rsidR="002C302A">
          <w:delText xml:space="preserve">   </w:delText>
        </w:r>
      </w:del>
      <w:ins w:id="3409" w:author="LUEJE Claudia" w:date="2023-06-26T17:59:00Z">
        <w:r w:rsidR="005B1860">
          <w:t>2</w:t>
        </w:r>
      </w:ins>
      <w:r w:rsidRPr="00E956F7">
        <w:t xml:space="preserve"> </w:t>
      </w:r>
      <w:r w:rsidRPr="005B1860">
        <w:t>Screw</w:t>
      </w:r>
      <w:r w:rsidRPr="00E956F7">
        <w:t xml:space="preserve"> with "base" attribute and with </w:t>
      </w:r>
      <w:r w:rsidRPr="005B1860">
        <w:t>washer</w:t>
      </w:r>
      <w:r w:rsidRPr="00E956F7">
        <w:t>)</w:t>
      </w:r>
    </w:p>
    <w:p w14:paraId="6B3F4B4D" w14:textId="77777777" w:rsidR="00824EAB" w:rsidRDefault="00824EAB" w:rsidP="00824EAB">
      <w:pPr>
        <w:pStyle w:val="Code-"/>
      </w:pPr>
      <w:r w:rsidRPr="00E45DCE">
        <w:t xml:space="preserve">    </w:t>
      </w:r>
      <w:r w:rsidR="001332BD" w:rsidRPr="00E45DCE">
        <w:rPr>
          <w:szCs w:val="24"/>
        </w:rPr>
        <w:t>&lt;connection_0d label="SCREW_100532"&gt;</w:t>
      </w:r>
    </w:p>
    <w:p w14:paraId="5978F4EE" w14:textId="77777777" w:rsidR="00824EAB" w:rsidRDefault="00824EAB" w:rsidP="00824EAB">
      <w:pPr>
        <w:pStyle w:val="Code-"/>
      </w:pPr>
      <w:r>
        <w:t xml:space="preserve">    </w:t>
      </w:r>
      <w:r w:rsidR="001332BD" w:rsidRPr="00E45DCE">
        <w:t xml:space="preserve">    &lt;threaded_connection length="50" diameter="10"</w:t>
      </w:r>
    </w:p>
    <w:p w14:paraId="1CB09CEE" w14:textId="77777777" w:rsidR="00824EAB" w:rsidRDefault="00824EAB" w:rsidP="00824EAB">
      <w:pPr>
        <w:pStyle w:val="Code-"/>
      </w:pPr>
      <w:r>
        <w:t xml:space="preserve">    </w:t>
      </w:r>
      <w:r w:rsidR="001332BD" w:rsidRPr="00E45DCE">
        <w:t xml:space="preserve">          head_diameter="16" head_height="5" thread_length="35"&gt;</w:t>
      </w:r>
    </w:p>
    <w:p w14:paraId="3D2F4A3F" w14:textId="77777777" w:rsidR="00824EAB" w:rsidRDefault="00824EAB" w:rsidP="00824EAB">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x="0" y="0" z="-10"/&gt;</w:t>
      </w:r>
    </w:p>
    <w:p w14:paraId="75184776" w14:textId="77777777" w:rsidR="00824EAB" w:rsidRDefault="00824EAB" w:rsidP="00824EAB">
      <w:pPr>
        <w:pStyle w:val="Code-"/>
      </w:pPr>
      <w:r w:rsidRPr="00CB2A71">
        <w:rPr>
          <w:lang w:val="fr-CH"/>
        </w:rPr>
        <w:t xml:space="preserve">    </w:t>
      </w:r>
      <w:r w:rsidR="001332BD" w:rsidRPr="00CB2A71">
        <w:rPr>
          <w:lang w:val="fr-CH"/>
        </w:rPr>
        <w:t xml:space="preserve">          </w:t>
      </w:r>
      <w:r w:rsidR="001332BD" w:rsidRPr="00E45DCE">
        <w:t>&lt;washer outer_diameter="20" inner_diameter="10.3"/&gt; &lt;!--Washer next to head--&gt;</w:t>
      </w:r>
    </w:p>
    <w:p w14:paraId="4DCF5EC4" w14:textId="77777777" w:rsidR="00824EAB" w:rsidRDefault="00824EAB" w:rsidP="00824EAB">
      <w:pPr>
        <w:pStyle w:val="Code-"/>
      </w:pPr>
      <w:r>
        <w:t xml:space="preserve">    </w:t>
      </w:r>
      <w:r w:rsidR="001332BD" w:rsidRPr="00E45DCE">
        <w:t xml:space="preserve">          </w:t>
      </w:r>
      <w:r w:rsidR="001332BD" w:rsidRPr="00E45DCE">
        <w:rPr>
          <w:b/>
        </w:rPr>
        <w:t>&lt;screw base="5" /&gt;</w:t>
      </w:r>
    </w:p>
    <w:p w14:paraId="56222D49" w14:textId="77777777" w:rsidR="00824EAB" w:rsidRDefault="00824EAB" w:rsidP="00824EAB">
      <w:pPr>
        <w:pStyle w:val="Code-"/>
      </w:pPr>
      <w:r>
        <w:t xml:space="preserve">    </w:t>
      </w:r>
      <w:r w:rsidR="001332BD" w:rsidRPr="00E45DCE">
        <w:t xml:space="preserve">    &lt;/threaded_connection&gt;</w:t>
      </w:r>
    </w:p>
    <w:p w14:paraId="5F1C180D" w14:textId="77777777" w:rsidR="00824EAB" w:rsidRDefault="00824EAB" w:rsidP="00824EAB">
      <w:pPr>
        <w:pStyle w:val="Code-"/>
      </w:pPr>
      <w:r>
        <w:t xml:space="preserve">    </w:t>
      </w:r>
      <w:r w:rsidR="001332BD" w:rsidRPr="00E45DCE">
        <w:t xml:space="preserve">    &lt;loc&gt; 1500.3809 838.75885 730.6529 &lt;/loc&gt;</w:t>
      </w:r>
    </w:p>
    <w:p w14:paraId="697771E8" w14:textId="77777777" w:rsidR="00824EAB" w:rsidRDefault="00824EAB" w:rsidP="00824EAB">
      <w:pPr>
        <w:pStyle w:val="Code-"/>
      </w:pPr>
      <w:r>
        <w:t xml:space="preserve">    </w:t>
      </w:r>
      <w:r w:rsidR="001332BD" w:rsidRPr="00E45DCE">
        <w:t xml:space="preserve">    &lt;appdata&gt;</w:t>
      </w:r>
    </w:p>
    <w:p w14:paraId="019E97EC" w14:textId="77777777" w:rsidR="00824EAB" w:rsidRDefault="00824EAB" w:rsidP="00824EAB">
      <w:pPr>
        <w:pStyle w:val="Code-"/>
      </w:pPr>
      <w:r>
        <w:t xml:space="preserve">    </w:t>
      </w:r>
      <w:r w:rsidR="001332BD" w:rsidRPr="00E45DCE">
        <w:t xml:space="preserve">          ...</w:t>
      </w:r>
    </w:p>
    <w:p w14:paraId="644BAF1E" w14:textId="77777777" w:rsidR="00824EAB" w:rsidRDefault="00824EAB" w:rsidP="00824EAB">
      <w:pPr>
        <w:pStyle w:val="Code-"/>
      </w:pPr>
      <w:r>
        <w:t xml:space="preserve">    </w:t>
      </w:r>
      <w:r w:rsidR="001332BD" w:rsidRPr="00E45DCE">
        <w:t xml:space="preserve">    &lt;/appdata&gt;</w:t>
      </w:r>
    </w:p>
    <w:p w14:paraId="0BFF6775" w14:textId="4689F7A7" w:rsidR="001332BD" w:rsidRPr="00E45DCE" w:rsidRDefault="00824EAB" w:rsidP="00824EAB">
      <w:pPr>
        <w:pStyle w:val="Code-"/>
      </w:pPr>
      <w:r>
        <w:t xml:space="preserve">    </w:t>
      </w:r>
      <w:r w:rsidR="001332BD" w:rsidRPr="00E45DCE">
        <w:t>&lt;/connection_0d&gt;</w:t>
      </w:r>
    </w:p>
    <w:p w14:paraId="60309E70" w14:textId="7930AA13" w:rsidR="001332BD" w:rsidRPr="00E45DCE" w:rsidRDefault="00EE1DC2" w:rsidP="00E45DCE">
      <w:pPr>
        <w:pStyle w:val="Code-"/>
        <w:rPr>
          <w:lang w:val="en-US"/>
        </w:rPr>
      </w:pPr>
      <w:r w:rsidRPr="00E45DCE">
        <w:rPr>
          <w:lang w:val="en-US"/>
        </w:rPr>
        <w:t> </w:t>
      </w:r>
    </w:p>
    <w:p w14:paraId="443B0B99" w14:textId="6514467D" w:rsidR="001332BD" w:rsidRPr="00E956F7" w:rsidRDefault="001332BD" w:rsidP="00423A17">
      <w:pPr>
        <w:pStyle w:val="BodyText"/>
      </w:pPr>
      <w:r w:rsidRPr="00E956F7">
        <w:t xml:space="preserve">EXAMPLE </w:t>
      </w:r>
      <w:del w:id="3410" w:author="LUEJE Claudia" w:date="2023-06-26T17:59:00Z">
        <w:r w:rsidR="00FC68DB" w:rsidRPr="0013175B">
          <w:delText>C</w:delText>
        </w:r>
        <w:r w:rsidR="002C302A">
          <w:delText xml:space="preserve">   </w:delText>
        </w:r>
      </w:del>
      <w:ins w:id="3411" w:author="LUEJE Claudia" w:date="2023-06-26T17:59:00Z">
        <w:r w:rsidR="005B1860">
          <w:t>3</w:t>
        </w:r>
      </w:ins>
      <w:r w:rsidRPr="00E956F7">
        <w:t xml:space="preserve"> </w:t>
      </w:r>
      <w:r w:rsidRPr="005B1860">
        <w:t>Screw</w:t>
      </w:r>
      <w:r w:rsidRPr="00E956F7">
        <w:t xml:space="preserve"> with attributes but without </w:t>
      </w:r>
      <w:r w:rsidRPr="005B1860">
        <w:t>washer</w:t>
      </w:r>
    </w:p>
    <w:p w14:paraId="753C3DAE" w14:textId="77777777" w:rsidR="003660CB" w:rsidRDefault="003660CB" w:rsidP="003660CB">
      <w:pPr>
        <w:pStyle w:val="Code-"/>
      </w:pPr>
      <w:r w:rsidRPr="00E45DCE">
        <w:t xml:space="preserve">    </w:t>
      </w:r>
      <w:r w:rsidR="001332BD" w:rsidRPr="00E45DCE">
        <w:rPr>
          <w:szCs w:val="24"/>
        </w:rPr>
        <w:t>&lt;connection_0d label="SCREW_100532"&gt;</w:t>
      </w:r>
    </w:p>
    <w:p w14:paraId="221B6A13" w14:textId="77777777" w:rsidR="003660CB" w:rsidRDefault="003660CB" w:rsidP="003660CB">
      <w:pPr>
        <w:pStyle w:val="Code-"/>
      </w:pPr>
      <w:r>
        <w:t xml:space="preserve">    </w:t>
      </w:r>
      <w:r w:rsidR="001332BD" w:rsidRPr="00E45DCE">
        <w:t xml:space="preserve">    &lt;threaded_connection length="50" diameter="10"</w:t>
      </w:r>
    </w:p>
    <w:p w14:paraId="52C58435" w14:textId="77777777" w:rsidR="003660CB" w:rsidRDefault="003660CB" w:rsidP="003660CB">
      <w:pPr>
        <w:pStyle w:val="Code-"/>
      </w:pPr>
      <w:r>
        <w:t xml:space="preserve">    </w:t>
      </w:r>
      <w:r w:rsidR="001332BD" w:rsidRPr="00E45DCE">
        <w:t xml:space="preserve">          head_diameter="16" head_height="5" sink_size="1" thread_length="35" &gt;</w:t>
      </w:r>
    </w:p>
    <w:p w14:paraId="1AEB6289" w14:textId="77777777" w:rsidR="003660CB" w:rsidRDefault="003660CB" w:rsidP="003660CB">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x="0" y="0" z="-10"/&gt;</w:t>
      </w:r>
    </w:p>
    <w:p w14:paraId="399D73CD" w14:textId="77777777" w:rsidR="003660CB" w:rsidRDefault="003660CB" w:rsidP="003660CB">
      <w:pPr>
        <w:pStyle w:val="Code-"/>
      </w:pPr>
      <w:r>
        <w:rPr>
          <w:lang w:val="fr-CH"/>
        </w:rPr>
        <w:t xml:space="preserve">    </w:t>
      </w:r>
      <w:r w:rsidR="001332BD" w:rsidRPr="00E45DCE">
        <w:rPr>
          <w:lang w:val="fr-CH"/>
        </w:rPr>
        <w:t xml:space="preserve">          </w:t>
      </w:r>
      <w:r w:rsidR="001332BD" w:rsidRPr="00E45DCE">
        <w:rPr>
          <w:b/>
        </w:rPr>
        <w:t>&lt;screw base="5" /&gt;</w:t>
      </w:r>
    </w:p>
    <w:p w14:paraId="1DDFAEB2" w14:textId="77777777" w:rsidR="003660CB" w:rsidRDefault="003660CB" w:rsidP="003660CB">
      <w:pPr>
        <w:pStyle w:val="Code-"/>
      </w:pPr>
      <w:r>
        <w:t xml:space="preserve">    </w:t>
      </w:r>
      <w:r w:rsidR="001332BD" w:rsidRPr="00E45DCE">
        <w:t xml:space="preserve">    &lt;/threaded_connection&gt;</w:t>
      </w:r>
    </w:p>
    <w:p w14:paraId="4676D817" w14:textId="77777777" w:rsidR="003660CB" w:rsidRDefault="003660CB" w:rsidP="003660CB">
      <w:pPr>
        <w:pStyle w:val="Code-"/>
      </w:pPr>
      <w:r>
        <w:t xml:space="preserve">    </w:t>
      </w:r>
      <w:r w:rsidR="001332BD" w:rsidRPr="00E45DCE">
        <w:t xml:space="preserve">    &lt;loc&gt; 1500.3809 838.75885 730.6529 &lt;/loc&gt;</w:t>
      </w:r>
    </w:p>
    <w:p w14:paraId="535155DC" w14:textId="77777777" w:rsidR="003660CB" w:rsidRDefault="003660CB" w:rsidP="003660CB">
      <w:pPr>
        <w:pStyle w:val="Code-"/>
      </w:pPr>
      <w:r>
        <w:t xml:space="preserve">    </w:t>
      </w:r>
      <w:r w:rsidR="001332BD" w:rsidRPr="00E45DCE">
        <w:t xml:space="preserve">    &lt;appdata&gt;</w:t>
      </w:r>
    </w:p>
    <w:p w14:paraId="55E11FB9" w14:textId="77777777" w:rsidR="00FC68DB" w:rsidRPr="0013175B" w:rsidRDefault="00FC68DB">
      <w:pPr>
        <w:pStyle w:val="XMLCode"/>
        <w:keepNext/>
        <w:rPr>
          <w:del w:id="3412" w:author="LUEJE Claudia" w:date="2023-06-26T17:59:00Z"/>
          <w:lang w:val="en-GB"/>
        </w:rPr>
      </w:pPr>
      <w:del w:id="3413" w:author="LUEJE Claudia" w:date="2023-06-26T17:59:00Z">
        <w:r w:rsidRPr="0013175B">
          <w:rPr>
            <w:lang w:val="en-GB"/>
          </w:rPr>
          <w:tab/>
          <w:delText xml:space="preserve">      ...</w:delText>
        </w:r>
      </w:del>
    </w:p>
    <w:p w14:paraId="512C5499" w14:textId="77777777" w:rsidR="003660CB" w:rsidRDefault="003660CB" w:rsidP="003660CB">
      <w:pPr>
        <w:pStyle w:val="Code-"/>
        <w:rPr>
          <w:ins w:id="3414" w:author="LUEJE Claudia" w:date="2023-06-26T17:59:00Z"/>
        </w:rPr>
      </w:pPr>
      <w:ins w:id="3415" w:author="LUEJE Claudia" w:date="2023-06-26T17:59:00Z">
        <w:r>
          <w:t xml:space="preserve">    </w:t>
        </w:r>
        <w:r w:rsidR="00EE1DC2" w:rsidRPr="00E45DCE">
          <w:t xml:space="preserve">    </w:t>
        </w:r>
        <w:r w:rsidR="001332BD" w:rsidRPr="00E45DCE">
          <w:t xml:space="preserve">      ...</w:t>
        </w:r>
      </w:ins>
    </w:p>
    <w:p w14:paraId="2319EF31" w14:textId="77777777" w:rsidR="003660CB" w:rsidRDefault="003660CB" w:rsidP="003660CB">
      <w:pPr>
        <w:pStyle w:val="Code-"/>
      </w:pPr>
      <w:ins w:id="3416" w:author="LUEJE Claudia" w:date="2023-06-26T17:59:00Z">
        <w:r>
          <w:t xml:space="preserve">    </w:t>
        </w:r>
      </w:ins>
      <w:r w:rsidR="001332BD" w:rsidRPr="00E45DCE">
        <w:t xml:space="preserve">    &lt;/appdata&gt;</w:t>
      </w:r>
    </w:p>
    <w:p w14:paraId="2476E9DF" w14:textId="34F9FA00" w:rsidR="001332BD" w:rsidRPr="00E45DCE" w:rsidRDefault="003660CB" w:rsidP="003660CB">
      <w:pPr>
        <w:pStyle w:val="Code-"/>
      </w:pPr>
      <w:r>
        <w:t xml:space="preserve">    </w:t>
      </w:r>
      <w:r w:rsidR="001332BD" w:rsidRPr="00E45DCE">
        <w:t>&lt;/connection_0d&gt;</w:t>
      </w:r>
    </w:p>
    <w:p w14:paraId="00F6E309" w14:textId="10BA2CBF" w:rsidR="001332BD" w:rsidRPr="00E45DCE" w:rsidRDefault="00EE1DC2" w:rsidP="00E45DCE">
      <w:pPr>
        <w:pStyle w:val="Code-"/>
      </w:pPr>
      <w:r w:rsidRPr="00E45DCE">
        <w:t> </w:t>
      </w:r>
    </w:p>
    <w:p w14:paraId="1A708DA3" w14:textId="388ACEC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3417" w:name="_Toc3556991"/>
      <w:bookmarkStart w:id="3418" w:name="_Toc34747241"/>
      <w:bookmarkStart w:id="3419" w:name="_Toc77102057"/>
      <w:r w:rsidRPr="00E956F7">
        <w:rPr>
          <w:rFonts w:eastAsia="Times New Roman"/>
          <w:szCs w:val="24"/>
        </w:rPr>
        <w:t xml:space="preserve">Flow </w:t>
      </w:r>
      <w:r w:rsidR="005B1860">
        <w:rPr>
          <w:rFonts w:eastAsia="Times New Roman"/>
          <w:szCs w:val="24"/>
        </w:rPr>
        <w:t>d</w:t>
      </w:r>
      <w:r w:rsidRPr="00E956F7">
        <w:rPr>
          <w:rFonts w:eastAsia="Times New Roman"/>
          <w:szCs w:val="24"/>
        </w:rPr>
        <w:t xml:space="preserve">rilled </w:t>
      </w:r>
      <w:r w:rsidR="005B1860">
        <w:rPr>
          <w:rFonts w:eastAsia="Times New Roman"/>
          <w:szCs w:val="24"/>
        </w:rPr>
        <w:t>s</w:t>
      </w:r>
      <w:r w:rsidRPr="00E956F7">
        <w:rPr>
          <w:rFonts w:eastAsia="Times New Roman"/>
          <w:szCs w:val="24"/>
        </w:rPr>
        <w:t>crews (</w:t>
      </w:r>
      <w:del w:id="3420" w:author="LUEJE Claudia" w:date="2023-06-26T17:59:00Z">
        <w:r w:rsidR="00FC68DB" w:rsidRPr="00F54804">
          <w:delText>FDS</w:delText>
        </w:r>
      </w:del>
      <w:ins w:id="3421" w:author="LUEJE Claudia" w:date="2023-06-26T17:59:00Z">
        <w:r w:rsidRPr="00E956F7">
          <w:rPr>
            <w:rFonts w:eastAsia="Times New Roman"/>
            <w:szCs w:val="24"/>
          </w:rPr>
          <w:t>FDS</w:t>
        </w:r>
        <w:r w:rsidR="005B1860">
          <w:rPr>
            <w:rFonts w:eastAsia="Times New Roman"/>
            <w:szCs w:val="24"/>
          </w:rPr>
          <w:t>s</w:t>
        </w:r>
      </w:ins>
      <w:r w:rsidRPr="00E956F7">
        <w:rPr>
          <w:rFonts w:eastAsia="Times New Roman"/>
          <w:szCs w:val="24"/>
        </w:rPr>
        <w:t>)</w:t>
      </w:r>
      <w:bookmarkEnd w:id="3417"/>
      <w:bookmarkEnd w:id="3418"/>
      <w:bookmarkEnd w:id="3419"/>
    </w:p>
    <w:p w14:paraId="6AF676F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General</w:t>
      </w:r>
    </w:p>
    <w:p w14:paraId="0C3FA5E9" w14:textId="2416662B" w:rsidR="001332BD" w:rsidRPr="00E956F7" w:rsidRDefault="00FC68DB">
      <w:pPr>
        <w:pStyle w:val="BodyText"/>
        <w:autoSpaceDE w:val="0"/>
        <w:autoSpaceDN w:val="0"/>
        <w:adjustRightInd w:val="0"/>
        <w:rPr>
          <w:szCs w:val="24"/>
        </w:rPr>
      </w:pPr>
      <w:del w:id="3422" w:author="LUEJE Claudia" w:date="2023-06-26T17:59:00Z">
        <w:r w:rsidRPr="0013175B">
          <w:rPr>
            <w:rFonts w:asciiTheme="minorHAnsi" w:hAnsiTheme="minorHAnsi" w:cstheme="minorHAnsi"/>
          </w:rPr>
          <w:delText>Flow drilled screws</w:delText>
        </w:r>
      </w:del>
      <w:ins w:id="3423" w:author="LUEJE Claudia" w:date="2023-06-26T17:59:00Z">
        <w:r w:rsidR="00DC2953">
          <w:rPr>
            <w:szCs w:val="24"/>
          </w:rPr>
          <w:t>FDSs</w:t>
        </w:r>
      </w:ins>
      <w:r w:rsidR="001332BD" w:rsidRPr="00E956F7">
        <w:rPr>
          <w:szCs w:val="24"/>
        </w:rPr>
        <w:t xml:space="preserve"> are applied by a process called </w:t>
      </w:r>
      <w:del w:id="3424" w:author="LUEJE Claudia" w:date="2023-06-26T17:59:00Z">
        <w:r w:rsidRPr="0013175B">
          <w:rPr>
            <w:rFonts w:asciiTheme="minorHAnsi" w:hAnsiTheme="minorHAnsi" w:cstheme="minorHAnsi"/>
          </w:rPr>
          <w:delText>"</w:delText>
        </w:r>
      </w:del>
      <w:ins w:id="3425" w:author="LUEJE Claudia" w:date="2023-06-26T17:59:00Z">
        <w:r w:rsidR="001332BD" w:rsidRPr="00E956F7">
          <w:rPr>
            <w:szCs w:val="24"/>
          </w:rPr>
          <w:t>“</w:t>
        </w:r>
      </w:ins>
      <w:r w:rsidR="001332BD" w:rsidRPr="00E956F7">
        <w:rPr>
          <w:szCs w:val="24"/>
        </w:rPr>
        <w:t>friction drilling</w:t>
      </w:r>
      <w:del w:id="3426" w:author="LUEJE Claudia" w:date="2023-06-26T17:59:00Z">
        <w:r w:rsidRPr="0013175B">
          <w:rPr>
            <w:rFonts w:asciiTheme="minorHAnsi" w:hAnsiTheme="minorHAnsi" w:cstheme="minorHAnsi"/>
          </w:rPr>
          <w:delText>"</w:delText>
        </w:r>
        <w:r w:rsidR="00147206">
          <w:rPr>
            <w:rFonts w:asciiTheme="minorHAnsi" w:hAnsiTheme="minorHAnsi" w:cstheme="minorHAnsi"/>
          </w:rPr>
          <w:delText xml:space="preserve"> (</w:delText>
        </w:r>
        <w:r w:rsidRPr="0013175B">
          <w:rPr>
            <w:rFonts w:asciiTheme="minorHAnsi" w:hAnsiTheme="minorHAnsi" w:cstheme="minorHAnsi"/>
          </w:rPr>
          <w:delText xml:space="preserve">For details, see </w:delText>
        </w:r>
        <w:r w:rsidR="002D061B">
          <w:rPr>
            <w:rFonts w:asciiTheme="minorHAnsi" w:hAnsiTheme="minorHAnsi" w:cstheme="minorHAnsi"/>
          </w:rPr>
          <w:delText>for example</w:delText>
        </w:r>
        <w:r w:rsidR="00727322" w:rsidRPr="0013175B">
          <w:rPr>
            <w:rFonts w:asciiTheme="minorHAnsi" w:hAnsiTheme="minorHAnsi" w:cstheme="minorHAnsi"/>
          </w:rPr>
          <w:delText xml:space="preserve"> </w:delText>
        </w:r>
        <w:r w:rsidR="00A576C6">
          <w:rPr>
            <w:rStyle w:val="Hyperlink"/>
            <w:rFonts w:asciiTheme="minorHAnsi" w:hAnsiTheme="minorHAnsi" w:cstheme="minorHAnsi"/>
          </w:rPr>
          <w:fldChar w:fldCharType="begin"/>
        </w:r>
        <w:r w:rsidR="00A576C6">
          <w:rPr>
            <w:rStyle w:val="Hyperlink"/>
            <w:rFonts w:asciiTheme="minorHAnsi" w:hAnsiTheme="minorHAnsi" w:cstheme="minorHAnsi"/>
          </w:rPr>
          <w:delInstrText xml:space="preserve"> HYPERLINK "http://en.wikipedia.org/wiki/Friction_drilling" </w:delInstrText>
        </w:r>
        <w:r w:rsidR="00A576C6">
          <w:rPr>
            <w:rStyle w:val="Hyperlink"/>
            <w:rFonts w:asciiTheme="minorHAnsi" w:hAnsiTheme="minorHAnsi" w:cstheme="minorHAnsi"/>
          </w:rPr>
          <w:fldChar w:fldCharType="separate"/>
        </w:r>
        <w:r w:rsidR="00727322" w:rsidRPr="00F54804">
          <w:rPr>
            <w:rStyle w:val="Hyperlink"/>
            <w:rFonts w:asciiTheme="minorHAnsi" w:hAnsiTheme="minorHAnsi" w:cstheme="minorHAnsi"/>
          </w:rPr>
          <w:delText>http://en.wikipedia.org/wiki/Friction_drilling</w:delText>
        </w:r>
        <w:r w:rsidR="00A576C6">
          <w:rPr>
            <w:rStyle w:val="Hyperlink"/>
            <w:rFonts w:asciiTheme="minorHAnsi" w:hAnsiTheme="minorHAnsi" w:cstheme="minorHAnsi"/>
          </w:rPr>
          <w:fldChar w:fldCharType="end"/>
        </w:r>
        <w:r w:rsidR="00147206">
          <w:rPr>
            <w:rFonts w:asciiTheme="minorHAnsi" w:hAnsiTheme="minorHAnsi" w:cstheme="minorHAnsi"/>
          </w:rPr>
          <w:delText>)</w:delText>
        </w:r>
      </w:del>
      <w:ins w:id="3427" w:author="LUEJE Claudia" w:date="2023-06-26T17:59:00Z">
        <w:r w:rsidR="001332BD" w:rsidRPr="00E956F7">
          <w:rPr>
            <w:szCs w:val="24"/>
          </w:rPr>
          <w:t>”.</w:t>
        </w:r>
        <w:r w:rsidR="00DC2953">
          <w:rPr>
            <w:szCs w:val="24"/>
          </w:rPr>
          <w:t xml:space="preserve"> See </w:t>
        </w:r>
        <w:r w:rsidR="00DC2953" w:rsidRPr="00DC2953">
          <w:rPr>
            <w:rStyle w:val="citefig"/>
          </w:rPr>
          <w:t>Figure</w:t>
        </w:r>
        <w:r w:rsidR="004C693F">
          <w:rPr>
            <w:rStyle w:val="citefig"/>
          </w:rPr>
          <w:t>s</w:t>
        </w:r>
        <w:r w:rsidR="00DC2953" w:rsidRPr="00DC2953">
          <w:rPr>
            <w:rStyle w:val="citefig"/>
          </w:rPr>
          <w:t xml:space="preserve"> 27</w:t>
        </w:r>
        <w:r w:rsidR="004C693F">
          <w:rPr>
            <w:rStyle w:val="citefig"/>
          </w:rPr>
          <w:t xml:space="preserve"> and 28</w:t>
        </w:r>
        <w:r w:rsidR="00DC2953">
          <w:rPr>
            <w:szCs w:val="24"/>
          </w:rPr>
          <w:t>.</w:t>
        </w:r>
      </w:ins>
    </w:p>
    <w:p w14:paraId="0A5A47B5" w14:textId="77777777" w:rsidR="00FC68DB" w:rsidRPr="0013175B" w:rsidRDefault="00CF2339" w:rsidP="00B202D2">
      <w:pPr>
        <w:pStyle w:val="NormalWeb"/>
        <w:keepNext/>
        <w:spacing w:before="120" w:beforeAutospacing="0" w:after="120" w:afterAutospacing="0"/>
        <w:jc w:val="center"/>
        <w:rPr>
          <w:del w:id="3428" w:author="LUEJE Claudia" w:date="2023-06-26T17:59:00Z"/>
          <w:lang w:val="en-GB"/>
        </w:rPr>
      </w:pPr>
      <w:del w:id="3429" w:author="LUEJE Claudia" w:date="2023-06-26T17:59:00Z">
        <w:r w:rsidRPr="0013175B">
          <w:rPr>
            <w:noProof/>
            <w:lang w:val="en-GB"/>
          </w:rPr>
          <w:drawing>
            <wp:inline distT="0" distB="0" distL="0" distR="0" wp14:anchorId="447D9430" wp14:editId="20AAE070">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7"/>
        <w:gridCol w:w="3247"/>
        <w:gridCol w:w="3247"/>
      </w:tblGrid>
      <w:tr w:rsidR="00964FD1" w:rsidRPr="00B62EE5" w14:paraId="34BCD174" w14:textId="77777777" w:rsidTr="00010497">
        <w:trPr>
          <w:ins w:id="3430" w:author="LUEJE Claudia" w:date="2023-06-26T17:59:00Z"/>
        </w:trPr>
        <w:tc>
          <w:tcPr>
            <w:tcW w:w="3247" w:type="dxa"/>
          </w:tcPr>
          <w:p w14:paraId="6CB5ABB2" w14:textId="58762261" w:rsidR="00964FD1" w:rsidRPr="00B62EE5" w:rsidRDefault="00964FD1" w:rsidP="004240C2">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3431" w:author="LUEJE Claudia" w:date="2023-06-26T17:59:00Z"/>
              </w:rPr>
            </w:pPr>
            <w:ins w:id="3432" w:author="LUEJE Claudia" w:date="2023-06-26T17:59:00Z">
              <w:r w:rsidRPr="00B62EE5">
                <w:t>8329_ed1fig27a.EPS</w:t>
              </w:r>
            </w:ins>
          </w:p>
        </w:tc>
        <w:tc>
          <w:tcPr>
            <w:tcW w:w="3247" w:type="dxa"/>
            <w:vAlign w:val="bottom"/>
          </w:tcPr>
          <w:p w14:paraId="1088C56D" w14:textId="0CFFB0ED" w:rsidR="00964FD1" w:rsidRPr="00B62EE5" w:rsidRDefault="00964FD1" w:rsidP="004240C2">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3433" w:author="LUEJE Claudia" w:date="2023-06-26T17:59:00Z"/>
              </w:rPr>
            </w:pPr>
            <w:ins w:id="3434" w:author="LUEJE Claudia" w:date="2023-06-26T17:59:00Z">
              <w:r w:rsidRPr="00B62EE5">
                <w:t>8329_ed1fig27b.EPS</w:t>
              </w:r>
            </w:ins>
          </w:p>
        </w:tc>
        <w:tc>
          <w:tcPr>
            <w:tcW w:w="3247" w:type="dxa"/>
            <w:vAlign w:val="bottom"/>
          </w:tcPr>
          <w:p w14:paraId="6A0AA084" w14:textId="6DD84031" w:rsidR="00964FD1" w:rsidRPr="00B62EE5" w:rsidRDefault="00964FD1" w:rsidP="004240C2">
            <w:pPr>
              <w:pStyle w:val="FigureGraphic"/>
              <w:tabs>
                <w:tab w:val="left" w:pos="397"/>
                <w:tab w:val="left" w:pos="794"/>
                <w:tab w:val="left" w:pos="1191"/>
                <w:tab w:val="left" w:pos="1588"/>
                <w:tab w:val="left" w:pos="1985"/>
                <w:tab w:val="left" w:pos="2381"/>
                <w:tab w:val="left" w:pos="2778"/>
                <w:tab w:val="left" w:pos="3175"/>
                <w:tab w:val="left" w:pos="3572"/>
                <w:tab w:val="left" w:pos="3969"/>
              </w:tabs>
              <w:rPr>
                <w:ins w:id="3435" w:author="LUEJE Claudia" w:date="2023-06-26T17:59:00Z"/>
              </w:rPr>
            </w:pPr>
            <w:ins w:id="3436" w:author="LUEJE Claudia" w:date="2023-06-26T17:59:00Z">
              <w:r w:rsidRPr="00B62EE5">
                <w:t>8329_ed1fig27c.EPS</w:t>
              </w:r>
            </w:ins>
          </w:p>
        </w:tc>
      </w:tr>
      <w:tr w:rsidR="00964FD1" w:rsidRPr="00DC2953" w14:paraId="3097068D" w14:textId="77777777" w:rsidTr="00964FD1">
        <w:trPr>
          <w:ins w:id="3437" w:author="LUEJE Claudia" w:date="2023-06-26T17:59:00Z"/>
        </w:trPr>
        <w:tc>
          <w:tcPr>
            <w:tcW w:w="3247" w:type="dxa"/>
          </w:tcPr>
          <w:p w14:paraId="4ABC1F63" w14:textId="43311D21" w:rsidR="00964FD1" w:rsidRPr="00DC2953" w:rsidRDefault="00DC2953" w:rsidP="004240C2">
            <w:pPr>
              <w:pStyle w:val="BodyText"/>
              <w:jc w:val="center"/>
              <w:rPr>
                <w:ins w:id="3438" w:author="LUEJE Claudia" w:date="2023-06-26T17:59:00Z"/>
                <w:b/>
              </w:rPr>
            </w:pPr>
            <w:ins w:id="3439" w:author="LUEJE Claudia" w:date="2023-06-26T17:59:00Z">
              <w:r>
                <w:rPr>
                  <w:b/>
                </w:rPr>
                <w:t xml:space="preserve">a) </w:t>
              </w:r>
              <w:r w:rsidR="00964FD1" w:rsidRPr="00DC2953">
                <w:rPr>
                  <w:b/>
                </w:rPr>
                <w:t xml:space="preserve">Placing screw (w/ speed </w:t>
              </w:r>
              <w:r>
                <w:rPr>
                  <w:b/>
                </w:rPr>
                <w:t>and</w:t>
              </w:r>
              <w:r w:rsidR="00964FD1" w:rsidRPr="00DC2953">
                <w:rPr>
                  <w:b/>
                </w:rPr>
                <w:t xml:space="preserve"> pressure)</w:t>
              </w:r>
            </w:ins>
          </w:p>
        </w:tc>
        <w:tc>
          <w:tcPr>
            <w:tcW w:w="3247" w:type="dxa"/>
          </w:tcPr>
          <w:p w14:paraId="2E0D0769" w14:textId="3C6A92EE" w:rsidR="00964FD1" w:rsidRPr="00DC2953" w:rsidRDefault="00DC2953" w:rsidP="004240C2">
            <w:pPr>
              <w:pStyle w:val="BodyText"/>
              <w:jc w:val="center"/>
              <w:rPr>
                <w:ins w:id="3440" w:author="LUEJE Claudia" w:date="2023-06-26T17:59:00Z"/>
                <w:b/>
              </w:rPr>
            </w:pPr>
            <w:ins w:id="3441" w:author="LUEJE Claudia" w:date="2023-06-26T17:59:00Z">
              <w:r>
                <w:rPr>
                  <w:b/>
                </w:rPr>
                <w:t xml:space="preserve">b) </w:t>
              </w:r>
              <w:r w:rsidR="00964FD1" w:rsidRPr="00DC2953">
                <w:rPr>
                  <w:b/>
                </w:rPr>
                <w:t xml:space="preserve">Heating, </w:t>
              </w:r>
              <w:r>
                <w:rPr>
                  <w:b/>
                </w:rPr>
                <w:t>f</w:t>
              </w:r>
              <w:r w:rsidR="00964FD1" w:rsidRPr="00DC2953">
                <w:rPr>
                  <w:b/>
                </w:rPr>
                <w:t>orming material</w:t>
              </w:r>
            </w:ins>
          </w:p>
        </w:tc>
        <w:tc>
          <w:tcPr>
            <w:tcW w:w="3247" w:type="dxa"/>
          </w:tcPr>
          <w:p w14:paraId="44E216F1" w14:textId="5CF0DBA8" w:rsidR="00964FD1" w:rsidRPr="00DC2953" w:rsidRDefault="00DC2953" w:rsidP="004240C2">
            <w:pPr>
              <w:pStyle w:val="BodyText"/>
              <w:jc w:val="center"/>
              <w:rPr>
                <w:ins w:id="3442" w:author="LUEJE Claudia" w:date="2023-06-26T17:59:00Z"/>
                <w:b/>
              </w:rPr>
            </w:pPr>
            <w:ins w:id="3443" w:author="LUEJE Claudia" w:date="2023-06-26T17:59:00Z">
              <w:r>
                <w:rPr>
                  <w:b/>
                </w:rPr>
                <w:t xml:space="preserve">c) </w:t>
              </w:r>
              <w:r w:rsidR="00964FD1" w:rsidRPr="00DC2953">
                <w:rPr>
                  <w:b/>
                </w:rPr>
                <w:t xml:space="preserve">Forming thread </w:t>
              </w:r>
              <w:r>
                <w:rPr>
                  <w:b/>
                </w:rPr>
                <w:t>and</w:t>
              </w:r>
              <w:r w:rsidR="00964FD1" w:rsidRPr="00DC2953">
                <w:rPr>
                  <w:b/>
                </w:rPr>
                <w:t xml:space="preserve"> tighten screw</w:t>
              </w:r>
            </w:ins>
          </w:p>
        </w:tc>
      </w:tr>
    </w:tbl>
    <w:p w14:paraId="44BD915D" w14:textId="5670EAD9" w:rsidR="001332BD" w:rsidRPr="00E956F7" w:rsidRDefault="00E4158E">
      <w:pPr>
        <w:pStyle w:val="Figuretitle0"/>
        <w:autoSpaceDE w:val="0"/>
        <w:autoSpaceDN w:val="0"/>
        <w:adjustRightInd w:val="0"/>
        <w:outlineLvl w:val="0"/>
        <w:rPr>
          <w:szCs w:val="24"/>
        </w:rPr>
      </w:pPr>
      <w:bookmarkStart w:id="3444" w:name="_Toc3557106"/>
      <w:bookmarkStart w:id="3445" w:name="_Toc34747357"/>
      <w:bookmarkStart w:id="3446" w:name="_Toc76030550"/>
      <w:bookmarkStart w:id="3447" w:name="_Toc94530836"/>
      <w:bookmarkStart w:id="3448" w:name="_Toc101428233"/>
      <w:bookmarkStart w:id="3449" w:name="_Toc110532289"/>
      <w:r w:rsidRPr="00E956F7">
        <w:rPr>
          <w:szCs w:val="24"/>
        </w:rPr>
        <w:t>Figure</w:t>
      </w:r>
      <w:del w:id="3450"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27</w:delText>
        </w:r>
        <w:r w:rsidR="00FC68DB" w:rsidRPr="00F54804">
          <w:fldChar w:fldCharType="end"/>
        </w:r>
      </w:del>
      <w:ins w:id="3451" w:author="LUEJE Claudia" w:date="2023-06-26T17:59:00Z">
        <w:r w:rsidRPr="00E956F7">
          <w:rPr>
            <w:szCs w:val="24"/>
          </w:rPr>
          <w:t> </w:t>
        </w:r>
        <w:r w:rsidR="001332BD" w:rsidRPr="00E956F7">
          <w:rPr>
            <w:szCs w:val="24"/>
          </w:rPr>
          <w:t>27</w:t>
        </w:r>
      </w:ins>
      <w:r w:rsidR="00EE1DC2" w:rsidRPr="00E956F7">
        <w:rPr>
          <w:szCs w:val="24"/>
        </w:rPr>
        <w:t xml:space="preserve"> </w:t>
      </w:r>
      <w:r w:rsidR="001332BD" w:rsidRPr="00E956F7">
        <w:rPr>
          <w:szCs w:val="24"/>
        </w:rPr>
        <w:t xml:space="preserve">— Process of </w:t>
      </w:r>
      <w:r w:rsidR="00DC2953">
        <w:rPr>
          <w:szCs w:val="24"/>
        </w:rPr>
        <w:t>f</w:t>
      </w:r>
      <w:r w:rsidR="001332BD" w:rsidRPr="00E956F7">
        <w:rPr>
          <w:szCs w:val="24"/>
        </w:rPr>
        <w:t xml:space="preserve">low </w:t>
      </w:r>
      <w:r w:rsidR="00DC2953">
        <w:rPr>
          <w:szCs w:val="24"/>
        </w:rPr>
        <w:t>d</w:t>
      </w:r>
      <w:r w:rsidR="001332BD" w:rsidRPr="00E956F7">
        <w:rPr>
          <w:szCs w:val="24"/>
        </w:rPr>
        <w:t xml:space="preserve">rill </w:t>
      </w:r>
      <w:r w:rsidR="00DC2953">
        <w:rPr>
          <w:szCs w:val="24"/>
        </w:rPr>
        <w:t>s</w:t>
      </w:r>
      <w:r w:rsidR="001332BD" w:rsidRPr="00E956F7">
        <w:rPr>
          <w:szCs w:val="24"/>
        </w:rPr>
        <w:t>crewing</w:t>
      </w:r>
      <w:bookmarkEnd w:id="3444"/>
      <w:bookmarkEnd w:id="3445"/>
      <w:bookmarkEnd w:id="3446"/>
      <w:bookmarkEnd w:id="3447"/>
      <w:bookmarkEnd w:id="3448"/>
      <w:bookmarkEnd w:id="3449"/>
    </w:p>
    <w:p w14:paraId="44EE6F95" w14:textId="77777777" w:rsidR="00FC68DB" w:rsidRPr="00F54804" w:rsidRDefault="00D52E08" w:rsidP="00B202D2">
      <w:pPr>
        <w:keepNext/>
        <w:jc w:val="center"/>
        <w:rPr>
          <w:del w:id="3452" w:author="LUEJE Claudia" w:date="2023-06-26T17:59:00Z"/>
        </w:rPr>
      </w:pPr>
      <w:del w:id="3453" w:author="LUEJE Claudia" w:date="2023-06-26T17:59:00Z">
        <w:r w:rsidRPr="005B49EF">
          <w:rPr>
            <w:noProof/>
          </w:rPr>
          <w:drawing>
            <wp:inline distT="0" distB="0" distL="0" distR="0" wp14:anchorId="0A3B7E6D" wp14:editId="276DC02A">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del>
    </w:p>
    <w:p w14:paraId="377E6671" w14:textId="2D4AD68C"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454" w:author="LUEJE Claudia" w:date="2023-06-26T17:59:00Z"/>
          <w:szCs w:val="24"/>
        </w:rPr>
      </w:pPr>
      <w:ins w:id="3455" w:author="LUEJE Claudia" w:date="2023-06-26T17:59:00Z">
        <w:r>
          <w:rPr>
            <w:szCs w:val="24"/>
          </w:rPr>
          <w:t>8329_ed1fig</w:t>
        </w:r>
        <w:r w:rsidR="001332BD" w:rsidRPr="00E956F7">
          <w:rPr>
            <w:szCs w:val="24"/>
          </w:rPr>
          <w:t>28.EPS</w:t>
        </w:r>
      </w:ins>
    </w:p>
    <w:p w14:paraId="58D7D3D3" w14:textId="77777777" w:rsidR="00CA348C" w:rsidRDefault="00CA348C" w:rsidP="00B47C5C">
      <w:pPr>
        <w:pStyle w:val="KeyTitle"/>
        <w:rPr>
          <w:ins w:id="3456" w:author="LUEJE Claudia" w:date="2023-06-26T17:59:00Z"/>
        </w:rPr>
      </w:pPr>
      <w:ins w:id="3457"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A348C" w:rsidRPr="00B62EE5" w14:paraId="636769EE" w14:textId="77777777" w:rsidTr="00CA348C">
        <w:trPr>
          <w:ins w:id="3458" w:author="LUEJE Claudia" w:date="2023-06-26T17:59:00Z"/>
        </w:trPr>
        <w:tc>
          <w:tcPr>
            <w:tcW w:w="397" w:type="dxa"/>
            <w:shd w:val="clear" w:color="auto" w:fill="auto"/>
          </w:tcPr>
          <w:p w14:paraId="6AE62B1A" w14:textId="64EB1132" w:rsidR="00CA348C" w:rsidRPr="00B62EE5" w:rsidRDefault="00CA348C" w:rsidP="00B47C5C">
            <w:pPr>
              <w:pStyle w:val="KeyText"/>
              <w:rPr>
                <w:ins w:id="3459" w:author="LUEJE Claudia" w:date="2023-06-26T17:59:00Z"/>
              </w:rPr>
            </w:pPr>
            <w:ins w:id="3460" w:author="LUEJE Claudia" w:date="2023-06-26T17:59:00Z">
              <w:r w:rsidRPr="00B62EE5">
                <w:t>1</w:t>
              </w:r>
            </w:ins>
          </w:p>
        </w:tc>
        <w:tc>
          <w:tcPr>
            <w:tcW w:w="9356" w:type="dxa"/>
            <w:shd w:val="clear" w:color="auto" w:fill="auto"/>
          </w:tcPr>
          <w:p w14:paraId="1B108267" w14:textId="2BAE172C" w:rsidR="00CA348C" w:rsidRPr="00B62EE5" w:rsidRDefault="00CA348C" w:rsidP="00B47C5C">
            <w:pPr>
              <w:pStyle w:val="KeyText"/>
              <w:rPr>
                <w:ins w:id="3461" w:author="LUEJE Claudia" w:date="2023-06-26T17:59:00Z"/>
              </w:rPr>
            </w:pPr>
            <w:ins w:id="3462" w:author="LUEJE Claudia" w:date="2023-06-26T17:59:00Z">
              <w:r w:rsidRPr="00B62EE5">
                <w:t>thread length</w:t>
              </w:r>
            </w:ins>
          </w:p>
        </w:tc>
      </w:tr>
      <w:tr w:rsidR="00CA348C" w14:paraId="1262775B" w14:textId="77777777" w:rsidTr="00CA348C">
        <w:trPr>
          <w:ins w:id="3463" w:author="LUEJE Claudia" w:date="2023-06-26T17:59:00Z"/>
        </w:trPr>
        <w:tc>
          <w:tcPr>
            <w:tcW w:w="397" w:type="dxa"/>
            <w:shd w:val="clear" w:color="auto" w:fill="auto"/>
          </w:tcPr>
          <w:p w14:paraId="1157B85D" w14:textId="28FF9FFB" w:rsidR="00CA348C" w:rsidRDefault="00CA348C" w:rsidP="00B47C5C">
            <w:pPr>
              <w:pStyle w:val="KeyText"/>
              <w:rPr>
                <w:ins w:id="3464" w:author="LUEJE Claudia" w:date="2023-06-26T17:59:00Z"/>
              </w:rPr>
            </w:pPr>
            <w:ins w:id="3465" w:author="LUEJE Claudia" w:date="2023-06-26T17:59:00Z">
              <w:r>
                <w:t>2</w:t>
              </w:r>
            </w:ins>
          </w:p>
        </w:tc>
        <w:tc>
          <w:tcPr>
            <w:tcW w:w="9356" w:type="dxa"/>
            <w:shd w:val="clear" w:color="auto" w:fill="auto"/>
          </w:tcPr>
          <w:p w14:paraId="6D4886A6" w14:textId="2D1139C0" w:rsidR="00CA348C" w:rsidRDefault="00CA348C" w:rsidP="00B47C5C">
            <w:pPr>
              <w:pStyle w:val="KeyText"/>
              <w:rPr>
                <w:ins w:id="3466" w:author="LUEJE Claudia" w:date="2023-06-26T17:59:00Z"/>
              </w:rPr>
            </w:pPr>
            <w:ins w:id="3467" w:author="LUEJE Claudia" w:date="2023-06-26T17:59:00Z">
              <w:r>
                <w:t>length</w:t>
              </w:r>
            </w:ins>
          </w:p>
        </w:tc>
      </w:tr>
    </w:tbl>
    <w:p w14:paraId="072CD133" w14:textId="025DD98E" w:rsidR="001332BD" w:rsidRPr="00E956F7" w:rsidRDefault="00E4158E">
      <w:pPr>
        <w:pStyle w:val="Figuretitle0"/>
        <w:autoSpaceDE w:val="0"/>
        <w:autoSpaceDN w:val="0"/>
        <w:adjustRightInd w:val="0"/>
        <w:outlineLvl w:val="0"/>
        <w:rPr>
          <w:szCs w:val="24"/>
        </w:rPr>
      </w:pPr>
      <w:bookmarkStart w:id="3468" w:name="_Toc3557107"/>
      <w:bookmarkStart w:id="3469" w:name="_Toc34747358"/>
      <w:bookmarkStart w:id="3470" w:name="_Toc76030551"/>
      <w:bookmarkStart w:id="3471" w:name="_Toc94530837"/>
      <w:bookmarkStart w:id="3472" w:name="_Toc101428234"/>
      <w:bookmarkStart w:id="3473" w:name="_Toc110532290"/>
      <w:r w:rsidRPr="00E956F7">
        <w:rPr>
          <w:szCs w:val="24"/>
        </w:rPr>
        <w:t>Figure</w:t>
      </w:r>
      <w:del w:id="3474"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28</w:delText>
        </w:r>
        <w:r w:rsidR="00FC68DB" w:rsidRPr="00F54804">
          <w:fldChar w:fldCharType="end"/>
        </w:r>
      </w:del>
      <w:ins w:id="3475" w:author="LUEJE Claudia" w:date="2023-06-26T17:59:00Z">
        <w:r w:rsidRPr="00E956F7">
          <w:rPr>
            <w:szCs w:val="24"/>
          </w:rPr>
          <w:t> </w:t>
        </w:r>
        <w:r w:rsidR="001332BD" w:rsidRPr="00E956F7">
          <w:rPr>
            <w:szCs w:val="24"/>
          </w:rPr>
          <w:t>28</w:t>
        </w:r>
      </w:ins>
      <w:r w:rsidR="00EE1DC2" w:rsidRPr="00E956F7">
        <w:rPr>
          <w:szCs w:val="24"/>
        </w:rPr>
        <w:t xml:space="preserve"> </w:t>
      </w:r>
      <w:r w:rsidR="001332BD" w:rsidRPr="00E956F7">
        <w:rPr>
          <w:szCs w:val="24"/>
        </w:rPr>
        <w:t xml:space="preserve">— Measures of applied </w:t>
      </w:r>
      <w:del w:id="3476" w:author="LUEJE Claudia" w:date="2023-06-26T17:59:00Z">
        <w:r w:rsidR="00FC68DB" w:rsidRPr="00F54804">
          <w:delText>FDS</w:delText>
        </w:r>
      </w:del>
      <w:bookmarkEnd w:id="3468"/>
      <w:bookmarkEnd w:id="3469"/>
      <w:bookmarkEnd w:id="3470"/>
      <w:bookmarkEnd w:id="3471"/>
      <w:bookmarkEnd w:id="3472"/>
      <w:bookmarkEnd w:id="3473"/>
      <w:ins w:id="3477" w:author="LUEJE Claudia" w:date="2023-06-26T17:59:00Z">
        <w:r w:rsidR="00E31920">
          <w:rPr>
            <w:szCs w:val="24"/>
          </w:rPr>
          <w:t>flow drilled screws (</w:t>
        </w:r>
        <w:r w:rsidR="001332BD" w:rsidRPr="00E956F7">
          <w:rPr>
            <w:szCs w:val="24"/>
          </w:rPr>
          <w:t>FDS</w:t>
        </w:r>
        <w:r w:rsidR="00E31920">
          <w:rPr>
            <w:szCs w:val="24"/>
          </w:rPr>
          <w:t>s)</w:t>
        </w:r>
      </w:ins>
    </w:p>
    <w:p w14:paraId="5D624454" w14:textId="77777777" w:rsidR="001332BD" w:rsidRPr="00E956F7" w:rsidRDefault="001332BD">
      <w:pPr>
        <w:pStyle w:val="BodyText"/>
        <w:autoSpaceDE w:val="0"/>
        <w:autoSpaceDN w:val="0"/>
        <w:adjustRightInd w:val="0"/>
        <w:rPr>
          <w:szCs w:val="24"/>
        </w:rPr>
      </w:pPr>
      <w:r w:rsidRPr="00E956F7">
        <w:rPr>
          <w:szCs w:val="24"/>
        </w:rPr>
        <w:t>The basic steps in the flow drill screw process consist of:</w:t>
      </w:r>
    </w:p>
    <w:p w14:paraId="1DE42A34" w14:textId="60DD0325"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78" w:author="LUEJE Claudia" w:date="2023-06-26T17:59:00Z">
        <w:r w:rsidRPr="00E956F7">
          <w:rPr>
            <w:szCs w:val="24"/>
          </w:rPr>
          <w:t>a</w:t>
        </w:r>
        <w:r w:rsidR="008E4FD0">
          <w:rPr>
            <w:szCs w:val="24"/>
          </w:rPr>
          <w:t>)</w:t>
        </w:r>
        <w:r w:rsidRPr="00E956F7">
          <w:rPr>
            <w:szCs w:val="24"/>
          </w:rPr>
          <w:tab/>
        </w:r>
      </w:ins>
      <w:r w:rsidR="008E4FD0">
        <w:rPr>
          <w:szCs w:val="24"/>
        </w:rPr>
        <w:t>a</w:t>
      </w:r>
      <w:r w:rsidRPr="00E956F7">
        <w:rPr>
          <w:szCs w:val="24"/>
        </w:rPr>
        <w:t>pplying rotational velocity and pressure;</w:t>
      </w:r>
    </w:p>
    <w:p w14:paraId="5533BEA4" w14:textId="4C82B237" w:rsidR="001332BD" w:rsidRPr="00E956F7" w:rsidRDefault="00FC68D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79" w:author="LUEJE Claudia" w:date="2023-06-26T17:59:00Z">
        <w:r w:rsidRPr="0013175B">
          <w:rPr>
            <w:rFonts w:cs="Calibri"/>
            <w:lang w:eastAsia="en-GB"/>
          </w:rPr>
          <w:delText>Tool heats</w:delText>
        </w:r>
      </w:del>
      <w:ins w:id="3480" w:author="LUEJE Claudia" w:date="2023-06-26T17:59:00Z">
        <w:r w:rsidR="001332BD" w:rsidRPr="00E956F7">
          <w:rPr>
            <w:szCs w:val="24"/>
          </w:rPr>
          <w:t>b</w:t>
        </w:r>
        <w:r w:rsidR="008E4FD0">
          <w:rPr>
            <w:szCs w:val="24"/>
          </w:rPr>
          <w:t>)</w:t>
        </w:r>
        <w:r w:rsidR="001332BD" w:rsidRPr="00E956F7">
          <w:rPr>
            <w:szCs w:val="24"/>
          </w:rPr>
          <w:tab/>
        </w:r>
        <w:r w:rsidR="008E4FD0">
          <w:rPr>
            <w:szCs w:val="24"/>
          </w:rPr>
          <w:t>t</w:t>
        </w:r>
        <w:r w:rsidR="001332BD" w:rsidRPr="00E956F7">
          <w:rPr>
            <w:szCs w:val="24"/>
          </w:rPr>
          <w:t>ool heat</w:t>
        </w:r>
        <w:r w:rsidR="00E079F7">
          <w:rPr>
            <w:szCs w:val="24"/>
          </w:rPr>
          <w:t>ing</w:t>
        </w:r>
      </w:ins>
      <w:r w:rsidR="001332BD" w:rsidRPr="00E956F7">
        <w:rPr>
          <w:szCs w:val="24"/>
        </w:rPr>
        <w:t xml:space="preserve"> target sheet metal (or without pre-punching both sheet </w:t>
      </w:r>
      <w:del w:id="3481" w:author="LUEJE Claudia" w:date="2023-06-26T17:59:00Z">
        <w:r w:rsidRPr="0013175B">
          <w:rPr>
            <w:rFonts w:cs="Calibri"/>
            <w:lang w:eastAsia="en-GB"/>
          </w:rPr>
          <w:delText>component</w:delText>
        </w:r>
      </w:del>
      <w:ins w:id="3482" w:author="LUEJE Claudia" w:date="2023-06-26T17:59:00Z">
        <w:r w:rsidR="001332BD" w:rsidRPr="00E956F7">
          <w:rPr>
            <w:szCs w:val="24"/>
          </w:rPr>
          <w:t>component</w:t>
        </w:r>
        <w:r w:rsidR="00E079F7">
          <w:rPr>
            <w:szCs w:val="24"/>
          </w:rPr>
          <w:t>s</w:t>
        </w:r>
      </w:ins>
      <w:r w:rsidR="001332BD" w:rsidRPr="00E956F7">
        <w:rPr>
          <w:szCs w:val="24"/>
        </w:rPr>
        <w:t xml:space="preserve">) and </w:t>
      </w:r>
      <w:del w:id="3483" w:author="LUEJE Claudia" w:date="2023-06-26T17:59:00Z">
        <w:r w:rsidRPr="0013175B">
          <w:rPr>
            <w:rFonts w:cs="Calibri"/>
            <w:lang w:eastAsia="en-GB"/>
          </w:rPr>
          <w:delText>melts</w:delText>
        </w:r>
      </w:del>
      <w:ins w:id="3484" w:author="LUEJE Claudia" w:date="2023-06-26T17:59:00Z">
        <w:r w:rsidR="001332BD" w:rsidRPr="00E956F7">
          <w:rPr>
            <w:szCs w:val="24"/>
          </w:rPr>
          <w:t>melt</w:t>
        </w:r>
        <w:r w:rsidR="00E079F7">
          <w:rPr>
            <w:szCs w:val="24"/>
          </w:rPr>
          <w:t>ing</w:t>
        </w:r>
      </w:ins>
      <w:r w:rsidR="001332BD" w:rsidRPr="00E956F7">
        <w:rPr>
          <w:szCs w:val="24"/>
        </w:rPr>
        <w:t xml:space="preserve"> through it;</w:t>
      </w:r>
    </w:p>
    <w:p w14:paraId="3D258ACC" w14:textId="01FFD8DD"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85" w:author="LUEJE Claudia" w:date="2023-06-26T17:59:00Z">
        <w:r w:rsidRPr="00E956F7">
          <w:rPr>
            <w:szCs w:val="24"/>
          </w:rPr>
          <w:t>c</w:t>
        </w:r>
        <w:r w:rsidR="008E4FD0">
          <w:rPr>
            <w:szCs w:val="24"/>
          </w:rPr>
          <w:t>)</w:t>
        </w:r>
        <w:r w:rsidRPr="00E956F7">
          <w:rPr>
            <w:szCs w:val="24"/>
          </w:rPr>
          <w:tab/>
        </w:r>
      </w:ins>
      <w:r w:rsidR="008E4FD0">
        <w:rPr>
          <w:szCs w:val="24"/>
        </w:rPr>
        <w:t>s</w:t>
      </w:r>
      <w:r w:rsidRPr="00E956F7">
        <w:rPr>
          <w:szCs w:val="24"/>
        </w:rPr>
        <w:t>crew thread tapping;</w:t>
      </w:r>
    </w:p>
    <w:p w14:paraId="644A7931" w14:textId="63FF9195"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86" w:author="LUEJE Claudia" w:date="2023-06-26T17:59:00Z">
        <w:r w:rsidRPr="00E956F7">
          <w:rPr>
            <w:szCs w:val="24"/>
          </w:rPr>
          <w:t>d</w:t>
        </w:r>
        <w:r w:rsidR="008E4FD0">
          <w:rPr>
            <w:szCs w:val="24"/>
          </w:rPr>
          <w:t>)</w:t>
        </w:r>
        <w:r w:rsidRPr="00E956F7">
          <w:rPr>
            <w:szCs w:val="24"/>
          </w:rPr>
          <w:tab/>
        </w:r>
      </w:ins>
      <w:r w:rsidR="008E4FD0">
        <w:rPr>
          <w:szCs w:val="24"/>
        </w:rPr>
        <w:t>t</w:t>
      </w:r>
      <w:r w:rsidRPr="00E956F7">
        <w:rPr>
          <w:szCs w:val="24"/>
        </w:rPr>
        <w:t>ightening the screw and applying proper torque to create the desired connection.</w:t>
      </w:r>
    </w:p>
    <w:p w14:paraId="181838C6" w14:textId="77777777" w:rsidR="001332BD" w:rsidRPr="00E956F7" w:rsidRDefault="001332BD">
      <w:pPr>
        <w:pStyle w:val="BodyText"/>
        <w:autoSpaceDE w:val="0"/>
        <w:autoSpaceDN w:val="0"/>
        <w:adjustRightInd w:val="0"/>
        <w:rPr>
          <w:szCs w:val="24"/>
        </w:rPr>
      </w:pPr>
      <w:r w:rsidRPr="00E956F7">
        <w:rPr>
          <w:szCs w:val="24"/>
        </w:rPr>
        <w:t>The FDS combines the tool with the screw: The screw itself drills its hole and shapes its thread.</w:t>
      </w:r>
    </w:p>
    <w:p w14:paraId="7446D3F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Element "flow_drilled"</w:t>
      </w:r>
    </w:p>
    <w:p w14:paraId="5C3E112E" w14:textId="45A96E4D" w:rsidR="001332BD" w:rsidRPr="00E956F7" w:rsidRDefault="001332BD">
      <w:pPr>
        <w:pStyle w:val="BodyText"/>
        <w:autoSpaceDE w:val="0"/>
        <w:autoSpaceDN w:val="0"/>
        <w:adjustRightInd w:val="0"/>
        <w:rPr>
          <w:szCs w:val="24"/>
        </w:rPr>
      </w:pPr>
      <w:r w:rsidRPr="00E956F7">
        <w:rPr>
          <w:szCs w:val="24"/>
        </w:rPr>
        <w:t xml:space="preserve">For the </w:t>
      </w:r>
      <w:r w:rsidRPr="00BD5750">
        <w:rPr>
          <w:rStyle w:val="ISOCode"/>
        </w:rPr>
        <w:t>&lt;flow_drilled/&gt;</w:t>
      </w:r>
      <w:r w:rsidRPr="00E956F7">
        <w:rPr>
          <w:szCs w:val="24"/>
        </w:rPr>
        <w:t xml:space="preserve"> element, the following attributes can be specified</w:t>
      </w:r>
      <w:ins w:id="3487" w:author="LUEJE Claudia" w:date="2023-06-26T17:59:00Z">
        <w:r w:rsidR="00E079F7">
          <w:rPr>
            <w:szCs w:val="24"/>
          </w:rPr>
          <w:t xml:space="preserve"> as shown in </w:t>
        </w:r>
        <w:r w:rsidR="00E079F7" w:rsidRPr="00E079F7">
          <w:rPr>
            <w:rStyle w:val="citetbl"/>
          </w:rPr>
          <w:t>Table 60</w:t>
        </w:r>
      </w:ins>
      <w:r w:rsidRPr="00E956F7">
        <w:rPr>
          <w:szCs w:val="24"/>
        </w:rPr>
        <w:t>:</w:t>
      </w:r>
    </w:p>
    <w:p w14:paraId="5425EDF2" w14:textId="4CFBCAA9" w:rsidR="001332BD" w:rsidRPr="00E956F7" w:rsidRDefault="006F39DE">
      <w:pPr>
        <w:pStyle w:val="Tabletitle"/>
        <w:autoSpaceDE w:val="0"/>
        <w:autoSpaceDN w:val="0"/>
        <w:adjustRightInd w:val="0"/>
        <w:outlineLvl w:val="0"/>
        <w:rPr>
          <w:szCs w:val="24"/>
        </w:rPr>
      </w:pPr>
      <w:bookmarkStart w:id="3488" w:name="_Toc110532408"/>
      <w:r w:rsidRPr="00E956F7">
        <w:rPr>
          <w:szCs w:val="24"/>
        </w:rPr>
        <w:t>Table</w:t>
      </w:r>
      <w:del w:id="3489"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60</w:delText>
        </w:r>
        <w:r w:rsidR="00055698" w:rsidRPr="00F54804">
          <w:fldChar w:fldCharType="end"/>
        </w:r>
      </w:del>
      <w:ins w:id="3490" w:author="LUEJE Claudia" w:date="2023-06-26T17:59:00Z">
        <w:r w:rsidRPr="00E956F7">
          <w:rPr>
            <w:szCs w:val="24"/>
          </w:rPr>
          <w:t> </w:t>
        </w:r>
        <w:r w:rsidR="001332BD" w:rsidRPr="00E956F7">
          <w:rPr>
            <w:szCs w:val="24"/>
          </w:rPr>
          <w:t>60</w:t>
        </w:r>
      </w:ins>
      <w:r w:rsidR="00EE1DC2" w:rsidRPr="00E956F7">
        <w:rPr>
          <w:szCs w:val="24"/>
        </w:rPr>
        <w:t xml:space="preserve"> </w:t>
      </w:r>
      <w:r w:rsidR="001332BD" w:rsidRPr="00E956F7">
        <w:rPr>
          <w:szCs w:val="24"/>
        </w:rPr>
        <w:t xml:space="preserve">— Attributes of element </w:t>
      </w:r>
      <w:r w:rsidR="001332BD" w:rsidRPr="00BD5750">
        <w:rPr>
          <w:rStyle w:val="ISOCode"/>
        </w:rPr>
        <w:t>&lt;flow_drilled/&gt;</w:t>
      </w:r>
      <w:bookmarkEnd w:id="3488"/>
    </w:p>
    <w:tbl>
      <w:tblPr>
        <w:tblW w:w="903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537"/>
        <w:gridCol w:w="1276"/>
        <w:gridCol w:w="1417"/>
        <w:gridCol w:w="1276"/>
        <w:gridCol w:w="2533"/>
      </w:tblGrid>
      <w:tr w:rsidR="001332BD" w:rsidRPr="00B62EE5" w14:paraId="3232A083" w14:textId="77777777" w:rsidTr="005B271E">
        <w:trPr>
          <w:tblHeader/>
          <w:jc w:val="center"/>
        </w:trPr>
        <w:tc>
          <w:tcPr>
            <w:tcW w:w="2537" w:type="dxa"/>
            <w:tcBorders>
              <w:top w:val="single" w:sz="12" w:space="0" w:color="auto"/>
              <w:bottom w:val="single" w:sz="12" w:space="0" w:color="auto"/>
            </w:tcBorders>
            <w:shd w:val="clear" w:color="auto" w:fill="F3F3F3"/>
            <w:vAlign w:val="bottom"/>
          </w:tcPr>
          <w:p w14:paraId="2E81D415" w14:textId="6860111C" w:rsidR="001332BD" w:rsidRPr="00B62EE5" w:rsidRDefault="001332BD" w:rsidP="00EE1DC2">
            <w:pPr>
              <w:pStyle w:val="Tableheader"/>
              <w:autoSpaceDE w:val="0"/>
              <w:autoSpaceDN w:val="0"/>
              <w:adjustRightInd w:val="0"/>
              <w:rPr>
                <w:b/>
              </w:rPr>
            </w:pPr>
            <w:r w:rsidRPr="00B62EE5">
              <w:rPr>
                <w:b/>
                <w:szCs w:val="24"/>
              </w:rPr>
              <w:t>Attributes</w:t>
            </w:r>
          </w:p>
        </w:tc>
        <w:tc>
          <w:tcPr>
            <w:tcW w:w="1276" w:type="dxa"/>
            <w:tcBorders>
              <w:top w:val="single" w:sz="12" w:space="0" w:color="auto"/>
              <w:bottom w:val="single" w:sz="12" w:space="0" w:color="auto"/>
            </w:tcBorders>
            <w:shd w:val="clear" w:color="auto" w:fill="F3F3F3"/>
            <w:vAlign w:val="bottom"/>
          </w:tcPr>
          <w:p w14:paraId="45B203D8" w14:textId="44742961" w:rsidR="001332BD" w:rsidRPr="00B62EE5" w:rsidRDefault="001332BD" w:rsidP="00EE1DC2">
            <w:pPr>
              <w:pStyle w:val="Tableheader"/>
              <w:autoSpaceDE w:val="0"/>
              <w:autoSpaceDN w:val="0"/>
              <w:adjustRightInd w:val="0"/>
              <w:rPr>
                <w:b/>
              </w:rPr>
            </w:pPr>
            <w:r w:rsidRPr="00B62EE5">
              <w:rPr>
                <w:b/>
                <w:szCs w:val="24"/>
              </w:rPr>
              <w:t>Type</w:t>
            </w:r>
          </w:p>
        </w:tc>
        <w:tc>
          <w:tcPr>
            <w:tcW w:w="1417" w:type="dxa"/>
            <w:tcBorders>
              <w:top w:val="single" w:sz="12" w:space="0" w:color="auto"/>
              <w:bottom w:val="single" w:sz="12" w:space="0" w:color="auto"/>
            </w:tcBorders>
            <w:shd w:val="clear" w:color="auto" w:fill="F3F3F3"/>
            <w:vAlign w:val="bottom"/>
          </w:tcPr>
          <w:p w14:paraId="594A439E" w14:textId="69B86C19" w:rsidR="001332BD" w:rsidRPr="00B62EE5" w:rsidRDefault="001332BD" w:rsidP="00EE1DC2">
            <w:pPr>
              <w:pStyle w:val="Tableheader"/>
              <w:autoSpaceDE w:val="0"/>
              <w:autoSpaceDN w:val="0"/>
              <w:adjustRightInd w:val="0"/>
              <w:rPr>
                <w:b/>
              </w:rPr>
            </w:pPr>
            <w:r w:rsidRPr="00B62EE5">
              <w:rPr>
                <w:b/>
                <w:szCs w:val="24"/>
              </w:rPr>
              <w:t xml:space="preserve">Value </w:t>
            </w:r>
            <w:r w:rsidR="00E079F7" w:rsidRPr="00B62EE5">
              <w:rPr>
                <w:b/>
                <w:szCs w:val="24"/>
              </w:rPr>
              <w:t>s</w:t>
            </w:r>
            <w:r w:rsidRPr="00B62EE5">
              <w:rPr>
                <w:b/>
                <w:szCs w:val="24"/>
              </w:rPr>
              <w:t>pace</w:t>
            </w:r>
          </w:p>
        </w:tc>
        <w:tc>
          <w:tcPr>
            <w:tcW w:w="1276" w:type="dxa"/>
            <w:tcBorders>
              <w:top w:val="single" w:sz="12" w:space="0" w:color="auto"/>
              <w:bottom w:val="single" w:sz="12" w:space="0" w:color="auto"/>
            </w:tcBorders>
            <w:shd w:val="clear" w:color="auto" w:fill="F3F3F3"/>
            <w:vAlign w:val="bottom"/>
          </w:tcPr>
          <w:p w14:paraId="1110EF8D" w14:textId="608F624C" w:rsidR="001332BD" w:rsidRPr="00B62EE5" w:rsidRDefault="001332BD" w:rsidP="00EE1DC2">
            <w:pPr>
              <w:pStyle w:val="Tableheader"/>
              <w:autoSpaceDE w:val="0"/>
              <w:autoSpaceDN w:val="0"/>
              <w:adjustRightInd w:val="0"/>
              <w:rPr>
                <w:b/>
              </w:rPr>
            </w:pPr>
            <w:r w:rsidRPr="00B62EE5">
              <w:rPr>
                <w:b/>
                <w:szCs w:val="24"/>
              </w:rPr>
              <w:t>Use</w:t>
            </w:r>
          </w:p>
        </w:tc>
        <w:tc>
          <w:tcPr>
            <w:tcW w:w="2533" w:type="dxa"/>
            <w:tcBorders>
              <w:top w:val="single" w:sz="12" w:space="0" w:color="auto"/>
              <w:bottom w:val="single" w:sz="12" w:space="0" w:color="auto"/>
            </w:tcBorders>
            <w:shd w:val="clear" w:color="auto" w:fill="F3F3F3"/>
            <w:vAlign w:val="bottom"/>
          </w:tcPr>
          <w:p w14:paraId="51C29DF5" w14:textId="24CD18D0" w:rsidR="001332BD" w:rsidRPr="00B62EE5" w:rsidRDefault="001332BD" w:rsidP="00EE1DC2">
            <w:pPr>
              <w:pStyle w:val="Tableheader"/>
              <w:autoSpaceDE w:val="0"/>
              <w:autoSpaceDN w:val="0"/>
              <w:adjustRightInd w:val="0"/>
              <w:rPr>
                <w:b/>
              </w:rPr>
            </w:pPr>
            <w:r w:rsidRPr="00B62EE5">
              <w:rPr>
                <w:b/>
                <w:szCs w:val="24"/>
              </w:rPr>
              <w:t>Constraint</w:t>
            </w:r>
          </w:p>
        </w:tc>
      </w:tr>
      <w:tr w:rsidR="001332BD" w:rsidRPr="00E956F7" w14:paraId="757BA5D8" w14:textId="77777777" w:rsidTr="005B271E">
        <w:trPr>
          <w:jc w:val="center"/>
        </w:trPr>
        <w:tc>
          <w:tcPr>
            <w:tcW w:w="2537" w:type="dxa"/>
            <w:tcBorders>
              <w:top w:val="single" w:sz="12" w:space="0" w:color="auto"/>
            </w:tcBorders>
          </w:tcPr>
          <w:p w14:paraId="5B4499A1" w14:textId="7EF2E67F" w:rsidR="001332BD" w:rsidRPr="00E956F7" w:rsidRDefault="001332BD" w:rsidP="00EE1DC2">
            <w:pPr>
              <w:pStyle w:val="Tablebody"/>
              <w:autoSpaceDE w:val="0"/>
              <w:autoSpaceDN w:val="0"/>
              <w:adjustRightInd w:val="0"/>
              <w:rPr>
                <w:sz w:val="18"/>
                <w:szCs w:val="18"/>
              </w:rPr>
            </w:pPr>
            <w:r w:rsidRPr="00E956F7">
              <w:rPr>
                <w:szCs w:val="24"/>
              </w:rPr>
              <w:t>pre_machined_hole_diameter</w:t>
            </w:r>
          </w:p>
        </w:tc>
        <w:tc>
          <w:tcPr>
            <w:tcW w:w="1276" w:type="dxa"/>
            <w:tcBorders>
              <w:top w:val="single" w:sz="12" w:space="0" w:color="auto"/>
            </w:tcBorders>
          </w:tcPr>
          <w:p w14:paraId="71C69FBC" w14:textId="5933BC32" w:rsidR="001332BD" w:rsidRPr="00E956F7" w:rsidRDefault="001332BD" w:rsidP="00EE1DC2">
            <w:pPr>
              <w:pStyle w:val="Tablebody"/>
              <w:autoSpaceDE w:val="0"/>
              <w:autoSpaceDN w:val="0"/>
              <w:adjustRightInd w:val="0"/>
              <w:rPr>
                <w:sz w:val="18"/>
                <w:szCs w:val="18"/>
              </w:rPr>
            </w:pPr>
            <w:r w:rsidRPr="00E956F7">
              <w:rPr>
                <w:szCs w:val="24"/>
              </w:rPr>
              <w:t>Floating point</w:t>
            </w:r>
          </w:p>
        </w:tc>
        <w:tc>
          <w:tcPr>
            <w:tcW w:w="1417" w:type="dxa"/>
            <w:tcBorders>
              <w:top w:val="single" w:sz="12" w:space="0" w:color="auto"/>
            </w:tcBorders>
          </w:tcPr>
          <w:p w14:paraId="6BEADEDD" w14:textId="7D131801" w:rsidR="001332BD" w:rsidRPr="00E956F7" w:rsidRDefault="001332BD" w:rsidP="00EE1DC2">
            <w:pPr>
              <w:pStyle w:val="Tablebody"/>
              <w:autoSpaceDE w:val="0"/>
              <w:autoSpaceDN w:val="0"/>
              <w:adjustRightInd w:val="0"/>
              <w:rPr>
                <w:sz w:val="18"/>
                <w:szCs w:val="18"/>
              </w:rPr>
            </w:pPr>
            <w:r w:rsidRPr="00E956F7">
              <w:rPr>
                <w:szCs w:val="24"/>
              </w:rPr>
              <w:t>≥ 0.0</w:t>
            </w:r>
          </w:p>
        </w:tc>
        <w:tc>
          <w:tcPr>
            <w:tcW w:w="1276" w:type="dxa"/>
            <w:tcBorders>
              <w:top w:val="single" w:sz="12" w:space="0" w:color="auto"/>
            </w:tcBorders>
          </w:tcPr>
          <w:p w14:paraId="2C74AFF5" w14:textId="6842C130" w:rsidR="001332BD" w:rsidRPr="00E956F7" w:rsidRDefault="001332BD" w:rsidP="00EE1DC2">
            <w:pPr>
              <w:pStyle w:val="Tablebody"/>
              <w:autoSpaceDE w:val="0"/>
              <w:autoSpaceDN w:val="0"/>
              <w:adjustRightInd w:val="0"/>
              <w:rPr>
                <w:sz w:val="18"/>
                <w:szCs w:val="18"/>
              </w:rPr>
            </w:pPr>
            <w:r w:rsidRPr="00E956F7">
              <w:rPr>
                <w:szCs w:val="24"/>
              </w:rPr>
              <w:t>Optional</w:t>
            </w:r>
          </w:p>
        </w:tc>
        <w:tc>
          <w:tcPr>
            <w:tcW w:w="2533" w:type="dxa"/>
            <w:tcBorders>
              <w:top w:val="single" w:sz="12" w:space="0" w:color="auto"/>
            </w:tcBorders>
          </w:tcPr>
          <w:p w14:paraId="138F2498" w14:textId="59785560" w:rsidR="001332BD" w:rsidRPr="00E956F7" w:rsidRDefault="001332BD" w:rsidP="00EE1DC2">
            <w:pPr>
              <w:pStyle w:val="Tablebody"/>
              <w:autoSpaceDE w:val="0"/>
              <w:autoSpaceDN w:val="0"/>
              <w:adjustRightInd w:val="0"/>
              <w:rPr>
                <w:sz w:val="18"/>
                <w:szCs w:val="18"/>
              </w:rPr>
            </w:pPr>
            <w:r w:rsidRPr="00E956F7">
              <w:rPr>
                <w:szCs w:val="24"/>
              </w:rPr>
              <w:t>-</w:t>
            </w:r>
          </w:p>
        </w:tc>
      </w:tr>
      <w:tr w:rsidR="001332BD" w:rsidRPr="00E956F7" w14:paraId="19FB5EBA" w14:textId="77777777" w:rsidTr="005B271E">
        <w:trPr>
          <w:jc w:val="center"/>
        </w:trPr>
        <w:tc>
          <w:tcPr>
            <w:tcW w:w="2537" w:type="dxa"/>
          </w:tcPr>
          <w:p w14:paraId="23964C60" w14:textId="6F4269B9" w:rsidR="001332BD" w:rsidRPr="00E956F7" w:rsidRDefault="001332BD" w:rsidP="00EE1DC2">
            <w:pPr>
              <w:pStyle w:val="Tablebody"/>
              <w:autoSpaceDE w:val="0"/>
              <w:autoSpaceDN w:val="0"/>
              <w:adjustRightInd w:val="0"/>
              <w:rPr>
                <w:sz w:val="18"/>
                <w:szCs w:val="18"/>
              </w:rPr>
            </w:pPr>
            <w:r w:rsidRPr="00E956F7">
              <w:rPr>
                <w:szCs w:val="24"/>
              </w:rPr>
              <w:t>pre_machined_hole_index</w:t>
            </w:r>
          </w:p>
        </w:tc>
        <w:tc>
          <w:tcPr>
            <w:tcW w:w="1276" w:type="dxa"/>
          </w:tcPr>
          <w:p w14:paraId="57FCD0EC" w14:textId="59090EEF" w:rsidR="001332BD" w:rsidRPr="00E956F7" w:rsidRDefault="001332BD" w:rsidP="00EE1DC2">
            <w:pPr>
              <w:pStyle w:val="Tablebody"/>
              <w:autoSpaceDE w:val="0"/>
              <w:autoSpaceDN w:val="0"/>
              <w:adjustRightInd w:val="0"/>
              <w:rPr>
                <w:sz w:val="18"/>
                <w:szCs w:val="18"/>
              </w:rPr>
            </w:pPr>
            <w:r w:rsidRPr="00E956F7">
              <w:rPr>
                <w:szCs w:val="24"/>
              </w:rPr>
              <w:t>Integer</w:t>
            </w:r>
          </w:p>
        </w:tc>
        <w:tc>
          <w:tcPr>
            <w:tcW w:w="1417" w:type="dxa"/>
          </w:tcPr>
          <w:p w14:paraId="18E7C39B" w14:textId="3C3528DB" w:rsidR="001332BD" w:rsidRPr="00E956F7" w:rsidRDefault="001332BD" w:rsidP="00EE1DC2">
            <w:pPr>
              <w:pStyle w:val="Tablebody"/>
              <w:autoSpaceDE w:val="0"/>
              <w:autoSpaceDN w:val="0"/>
              <w:adjustRightInd w:val="0"/>
              <w:rPr>
                <w:sz w:val="18"/>
                <w:szCs w:val="18"/>
              </w:rPr>
            </w:pPr>
            <w:r w:rsidRPr="00E956F7">
              <w:rPr>
                <w:szCs w:val="24"/>
              </w:rPr>
              <w:t>&gt; 0</w:t>
            </w:r>
          </w:p>
        </w:tc>
        <w:tc>
          <w:tcPr>
            <w:tcW w:w="1276" w:type="dxa"/>
          </w:tcPr>
          <w:p w14:paraId="0E47CAEF" w14:textId="071A8A96" w:rsidR="001332BD" w:rsidRPr="00E956F7" w:rsidRDefault="001332BD" w:rsidP="00EE1DC2">
            <w:pPr>
              <w:pStyle w:val="Tablebody"/>
              <w:autoSpaceDE w:val="0"/>
              <w:autoSpaceDN w:val="0"/>
              <w:adjustRightInd w:val="0"/>
              <w:rPr>
                <w:sz w:val="18"/>
                <w:szCs w:val="18"/>
              </w:rPr>
            </w:pPr>
            <w:r w:rsidRPr="00E956F7">
              <w:rPr>
                <w:szCs w:val="24"/>
              </w:rPr>
              <w:t>Optional</w:t>
            </w:r>
          </w:p>
        </w:tc>
        <w:tc>
          <w:tcPr>
            <w:tcW w:w="2533" w:type="dxa"/>
          </w:tcPr>
          <w:p w14:paraId="7340DA15" w14:textId="729A97B3" w:rsidR="001332BD" w:rsidRPr="00E956F7" w:rsidRDefault="001332BD" w:rsidP="00EE1DC2">
            <w:pPr>
              <w:pStyle w:val="Tablebody"/>
              <w:autoSpaceDE w:val="0"/>
              <w:autoSpaceDN w:val="0"/>
              <w:adjustRightInd w:val="0"/>
              <w:rPr>
                <w:sz w:val="18"/>
                <w:szCs w:val="18"/>
              </w:rPr>
            </w:pPr>
            <w:r w:rsidRPr="00E956F7">
              <w:rPr>
                <w:szCs w:val="24"/>
              </w:rPr>
              <w:t xml:space="preserve">Exists only if </w:t>
            </w:r>
            <w:r w:rsidRPr="00BD5750">
              <w:rPr>
                <w:rStyle w:val="ISOCode"/>
              </w:rPr>
              <w:t>&lt;connected_to</w:t>
            </w:r>
            <w:del w:id="3491" w:author="LUEJE Claudia" w:date="2023-06-26T17:59:00Z">
              <w:r w:rsidR="00FC68DB" w:rsidRPr="00F54804">
                <w:rPr>
                  <w:rStyle w:val="elementdeftypeChar"/>
                  <w:rFonts w:eastAsia="Calibri"/>
                  <w:sz w:val="16"/>
                </w:rPr>
                <w:delText>&gt;</w:delText>
              </w:r>
            </w:del>
            <w:ins w:id="3492" w:author="LUEJE Claudia" w:date="2023-06-26T17:59:00Z">
              <w:r w:rsidRPr="00BD5750">
                <w:rPr>
                  <w:rStyle w:val="ISOCode"/>
                </w:rPr>
                <w:t>/&gt;</w:t>
              </w:r>
            </w:ins>
            <w:r w:rsidRPr="00E956F7">
              <w:rPr>
                <w:szCs w:val="24"/>
              </w:rPr>
              <w:t xml:space="preserve"> properly filled out with parts to be connected.</w:t>
            </w:r>
          </w:p>
        </w:tc>
      </w:tr>
      <w:tr w:rsidR="001332BD" w:rsidRPr="00E956F7" w14:paraId="4E3FFD2A" w14:textId="77777777" w:rsidTr="005B271E">
        <w:trPr>
          <w:jc w:val="center"/>
        </w:trPr>
        <w:tc>
          <w:tcPr>
            <w:tcW w:w="2537" w:type="dxa"/>
          </w:tcPr>
          <w:p w14:paraId="5B6DCC3A" w14:textId="55819DFC" w:rsidR="001332BD" w:rsidRPr="00E956F7" w:rsidRDefault="001332BD" w:rsidP="00EE1DC2">
            <w:pPr>
              <w:pStyle w:val="Tablebody"/>
              <w:autoSpaceDE w:val="0"/>
              <w:autoSpaceDN w:val="0"/>
              <w:adjustRightInd w:val="0"/>
              <w:rPr>
                <w:sz w:val="18"/>
                <w:szCs w:val="18"/>
              </w:rPr>
            </w:pPr>
            <w:r w:rsidRPr="00E956F7">
              <w:rPr>
                <w:szCs w:val="24"/>
              </w:rPr>
              <w:t>pilot_hole_diameter</w:t>
            </w:r>
          </w:p>
        </w:tc>
        <w:tc>
          <w:tcPr>
            <w:tcW w:w="1276" w:type="dxa"/>
          </w:tcPr>
          <w:p w14:paraId="1E40B1ED" w14:textId="5E0123E3" w:rsidR="001332BD" w:rsidRPr="00E956F7" w:rsidRDefault="001332BD" w:rsidP="00EE1DC2">
            <w:pPr>
              <w:pStyle w:val="Tablebody"/>
              <w:autoSpaceDE w:val="0"/>
              <w:autoSpaceDN w:val="0"/>
              <w:adjustRightInd w:val="0"/>
              <w:rPr>
                <w:sz w:val="18"/>
                <w:szCs w:val="18"/>
              </w:rPr>
            </w:pPr>
            <w:r w:rsidRPr="00E956F7">
              <w:rPr>
                <w:szCs w:val="24"/>
              </w:rPr>
              <w:t>Floating point</w:t>
            </w:r>
          </w:p>
        </w:tc>
        <w:tc>
          <w:tcPr>
            <w:tcW w:w="1417" w:type="dxa"/>
          </w:tcPr>
          <w:p w14:paraId="32F6974E" w14:textId="50789C0F" w:rsidR="001332BD" w:rsidRPr="00E956F7" w:rsidRDefault="001332BD" w:rsidP="00EE1DC2">
            <w:pPr>
              <w:pStyle w:val="Tablebody"/>
              <w:autoSpaceDE w:val="0"/>
              <w:autoSpaceDN w:val="0"/>
              <w:adjustRightInd w:val="0"/>
              <w:rPr>
                <w:sz w:val="18"/>
                <w:szCs w:val="18"/>
              </w:rPr>
            </w:pPr>
            <w:r w:rsidRPr="00E956F7">
              <w:rPr>
                <w:szCs w:val="24"/>
              </w:rPr>
              <w:t>≥ 0.0</w:t>
            </w:r>
          </w:p>
        </w:tc>
        <w:tc>
          <w:tcPr>
            <w:tcW w:w="1276" w:type="dxa"/>
          </w:tcPr>
          <w:p w14:paraId="39176CBE" w14:textId="5A07A87A" w:rsidR="001332BD" w:rsidRPr="00E956F7" w:rsidRDefault="001332BD" w:rsidP="00EE1DC2">
            <w:pPr>
              <w:pStyle w:val="Tablebody"/>
              <w:autoSpaceDE w:val="0"/>
              <w:autoSpaceDN w:val="0"/>
              <w:adjustRightInd w:val="0"/>
              <w:rPr>
                <w:sz w:val="18"/>
                <w:szCs w:val="18"/>
              </w:rPr>
            </w:pPr>
            <w:r w:rsidRPr="00E956F7">
              <w:rPr>
                <w:szCs w:val="24"/>
              </w:rPr>
              <w:t>Optional</w:t>
            </w:r>
          </w:p>
        </w:tc>
        <w:tc>
          <w:tcPr>
            <w:tcW w:w="2533" w:type="dxa"/>
          </w:tcPr>
          <w:p w14:paraId="52B393F5" w14:textId="5A370D4B" w:rsidR="001332BD" w:rsidRPr="00E956F7" w:rsidRDefault="001332BD" w:rsidP="00EE1DC2">
            <w:pPr>
              <w:pStyle w:val="Tablebody"/>
              <w:autoSpaceDE w:val="0"/>
              <w:autoSpaceDN w:val="0"/>
              <w:adjustRightInd w:val="0"/>
              <w:rPr>
                <w:sz w:val="18"/>
                <w:szCs w:val="18"/>
              </w:rPr>
            </w:pPr>
            <w:r w:rsidRPr="00E956F7">
              <w:rPr>
                <w:szCs w:val="24"/>
              </w:rPr>
              <w:t>Its definition depends on the applied FDS type.</w:t>
            </w:r>
          </w:p>
        </w:tc>
      </w:tr>
    </w:tbl>
    <w:p w14:paraId="32456635" w14:textId="60E9DD45"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93" w:author="LUEJE Claudia" w:date="2023-06-26T17:59:00Z">
        <w:r w:rsidRPr="00E956F7">
          <w:rPr>
            <w:szCs w:val="24"/>
          </w:rPr>
          <w:t>—</w:t>
        </w:r>
        <w:r w:rsidRPr="00E956F7">
          <w:rPr>
            <w:szCs w:val="24"/>
          </w:rPr>
          <w:tab/>
        </w:r>
      </w:ins>
      <w:r w:rsidRPr="00BD5750">
        <w:rPr>
          <w:rStyle w:val="ISOCode"/>
        </w:rPr>
        <w:t>pre_machined_hole_diameter</w:t>
      </w:r>
      <w:r w:rsidRPr="00E956F7">
        <w:rPr>
          <w:szCs w:val="24"/>
        </w:rPr>
        <w:t xml:space="preserve">: In order to facilitate the penetration in the metal sheet of the tip of the </w:t>
      </w:r>
      <w:del w:id="3494" w:author="LUEJE Claudia" w:date="2023-06-26T17:59:00Z">
        <w:r w:rsidR="00FC68DB" w:rsidRPr="0013175B">
          <w:rPr>
            <w:rFonts w:cs="Calibri"/>
            <w:lang w:eastAsia="en-GB"/>
          </w:rPr>
          <w:delText>Flow Drill Screw</w:delText>
        </w:r>
      </w:del>
      <w:ins w:id="3495" w:author="LUEJE Claudia" w:date="2023-06-26T17:59:00Z">
        <w:r w:rsidR="00E079F7">
          <w:rPr>
            <w:szCs w:val="24"/>
          </w:rPr>
          <w:t>FDS</w:t>
        </w:r>
      </w:ins>
      <w:r w:rsidRPr="00E956F7">
        <w:rPr>
          <w:szCs w:val="24"/>
        </w:rPr>
        <w:t xml:space="preserve">, a small hole may be machined in the sheet metal. </w:t>
      </w:r>
      <w:del w:id="3496" w:author="LUEJE Claudia" w:date="2023-06-26T17:59:00Z">
        <w:r w:rsidR="00FC68DB" w:rsidRPr="0013175B">
          <w:rPr>
            <w:rFonts w:cs="Calibri"/>
            <w:lang w:eastAsia="en-GB"/>
          </w:rPr>
          <w:delText>Besides</w:delText>
        </w:r>
      </w:del>
      <w:ins w:id="3497" w:author="LUEJE Claudia" w:date="2023-06-26T17:59:00Z">
        <w:r w:rsidR="00E079F7">
          <w:rPr>
            <w:szCs w:val="24"/>
          </w:rPr>
          <w:t>In addition</w:t>
        </w:r>
      </w:ins>
      <w:r w:rsidRPr="00E956F7">
        <w:rPr>
          <w:szCs w:val="24"/>
        </w:rPr>
        <w:t xml:space="preserve">, when the penetration happens in the phase of material forming, a small portion of the formed part </w:t>
      </w:r>
      <w:del w:id="3498" w:author="LUEJE Claudia" w:date="2023-06-26T17:59:00Z">
        <w:r w:rsidR="00FC68DB" w:rsidRPr="0013175B">
          <w:rPr>
            <w:rFonts w:cs="Calibri"/>
            <w:lang w:eastAsia="en-GB"/>
          </w:rPr>
          <w:delText>is flowing</w:delText>
        </w:r>
      </w:del>
      <w:ins w:id="3499" w:author="LUEJE Claudia" w:date="2023-06-26T17:59:00Z">
        <w:r w:rsidRPr="00E956F7">
          <w:rPr>
            <w:szCs w:val="24"/>
          </w:rPr>
          <w:t>flow</w:t>
        </w:r>
        <w:r w:rsidR="00E079F7">
          <w:rPr>
            <w:szCs w:val="24"/>
          </w:rPr>
          <w:t>s</w:t>
        </w:r>
      </w:ins>
      <w:r w:rsidRPr="00E956F7">
        <w:rPr>
          <w:szCs w:val="24"/>
        </w:rPr>
        <w:t xml:space="preserve"> opposite to the fastening direction and </w:t>
      </w:r>
      <w:del w:id="3500" w:author="LUEJE Claudia" w:date="2023-06-26T17:59:00Z">
        <w:r w:rsidR="00FC68DB" w:rsidRPr="0013175B">
          <w:rPr>
            <w:rFonts w:cs="Calibri"/>
            <w:lang w:eastAsia="en-GB"/>
          </w:rPr>
          <w:delText>creating</w:delText>
        </w:r>
      </w:del>
      <w:ins w:id="3501" w:author="LUEJE Claudia" w:date="2023-06-26T17:59:00Z">
        <w:r w:rsidRPr="00E956F7">
          <w:rPr>
            <w:szCs w:val="24"/>
          </w:rPr>
          <w:t>creat</w:t>
        </w:r>
        <w:r w:rsidR="00E079F7">
          <w:rPr>
            <w:szCs w:val="24"/>
          </w:rPr>
          <w:t>es</w:t>
        </w:r>
      </w:ins>
      <w:r w:rsidRPr="00E956F7">
        <w:rPr>
          <w:szCs w:val="24"/>
        </w:rPr>
        <w:t xml:space="preserve"> a bulge (d</w:t>
      </w:r>
      <w:r w:rsidRPr="00E956F7">
        <w:rPr>
          <w:szCs w:val="24"/>
          <w:vertAlign w:val="subscript"/>
        </w:rPr>
        <w:t>W</w:t>
      </w:r>
      <w:r w:rsidRPr="00E956F7">
        <w:rPr>
          <w:szCs w:val="24"/>
        </w:rPr>
        <w:t>) that has to be accommodated by the clearance-hole (d</w:t>
      </w:r>
      <w:r w:rsidRPr="00E956F7">
        <w:rPr>
          <w:szCs w:val="24"/>
          <w:vertAlign w:val="subscript"/>
        </w:rPr>
        <w:t>D</w:t>
      </w:r>
      <w:r w:rsidRPr="00E956F7">
        <w:rPr>
          <w:szCs w:val="24"/>
        </w:rPr>
        <w:t xml:space="preserve">). </w:t>
      </w:r>
      <w:ins w:id="3502" w:author="LUEJE Claudia" w:date="2023-06-26T17:59:00Z">
        <w:r w:rsidR="00E079F7">
          <w:rPr>
            <w:szCs w:val="24"/>
          </w:rPr>
          <w:t xml:space="preserve">The </w:t>
        </w:r>
      </w:ins>
      <w:r w:rsidR="00E079F7">
        <w:rPr>
          <w:szCs w:val="24"/>
        </w:rPr>
        <w:t>d</w:t>
      </w:r>
      <w:r w:rsidRPr="00E956F7">
        <w:rPr>
          <w:szCs w:val="24"/>
        </w:rPr>
        <w:t>efault value is 0.0, which means "no pre-machined hole or clearance hole".</w:t>
      </w:r>
      <w:ins w:id="3503" w:author="LUEJE Claudia" w:date="2023-06-26T17:59:00Z">
        <w:r w:rsidR="00DD2429">
          <w:rPr>
            <w:szCs w:val="24"/>
          </w:rPr>
          <w:t xml:space="preserve"> See </w:t>
        </w:r>
        <w:r w:rsidR="00DD2429" w:rsidRPr="00DD2429">
          <w:rPr>
            <w:rStyle w:val="citefig"/>
          </w:rPr>
          <w:t>Figure 29</w:t>
        </w:r>
        <w:r w:rsidR="00DD2429">
          <w:rPr>
            <w:szCs w:val="24"/>
          </w:rPr>
          <w:t>.</w:t>
        </w:r>
      </w:ins>
    </w:p>
    <w:p w14:paraId="06DA7830" w14:textId="77777777" w:rsidR="00FC68DB" w:rsidRPr="0013175B" w:rsidRDefault="00070B46" w:rsidP="00B202D2">
      <w:pPr>
        <w:pStyle w:val="ListParagraph"/>
        <w:keepNext/>
        <w:autoSpaceDE w:val="0"/>
        <w:autoSpaceDN w:val="0"/>
        <w:adjustRightInd w:val="0"/>
        <w:ind w:left="0"/>
        <w:jc w:val="center"/>
        <w:rPr>
          <w:del w:id="3504" w:author="LUEJE Claudia" w:date="2023-06-26T17:59:00Z"/>
        </w:rPr>
      </w:pPr>
      <w:del w:id="3505" w:author="LUEJE Claudia" w:date="2023-06-26T17:59:00Z">
        <w:r w:rsidRPr="0013175B">
          <w:rPr>
            <w:noProof/>
          </w:rPr>
          <w:drawing>
            <wp:inline distT="0" distB="0" distL="0" distR="0" wp14:anchorId="06416DEE" wp14:editId="1723088C">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del>
    </w:p>
    <w:p w14:paraId="2B6EC6BD" w14:textId="386F5E62"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506" w:author="LUEJE Claudia" w:date="2023-06-26T17:59:00Z"/>
          <w:szCs w:val="24"/>
        </w:rPr>
      </w:pPr>
      <w:ins w:id="3507" w:author="LUEJE Claudia" w:date="2023-06-26T17:59:00Z">
        <w:r>
          <w:rPr>
            <w:szCs w:val="24"/>
          </w:rPr>
          <w:t>8329_ed1fig</w:t>
        </w:r>
        <w:r w:rsidR="001332BD" w:rsidRPr="00E956F7">
          <w:rPr>
            <w:szCs w:val="24"/>
          </w:rPr>
          <w:t>29.EPS</w:t>
        </w:r>
      </w:ins>
    </w:p>
    <w:p w14:paraId="53CAFF13" w14:textId="360BA878" w:rsidR="001332BD" w:rsidRPr="00E956F7" w:rsidRDefault="00E4158E">
      <w:pPr>
        <w:pStyle w:val="Figuretitle0"/>
        <w:autoSpaceDE w:val="0"/>
        <w:autoSpaceDN w:val="0"/>
        <w:adjustRightInd w:val="0"/>
        <w:outlineLvl w:val="0"/>
        <w:rPr>
          <w:szCs w:val="24"/>
        </w:rPr>
      </w:pPr>
      <w:bookmarkStart w:id="3508" w:name="_Toc3557108"/>
      <w:bookmarkStart w:id="3509" w:name="_Toc34747359"/>
      <w:bookmarkStart w:id="3510" w:name="_Toc76030552"/>
      <w:bookmarkStart w:id="3511" w:name="_Toc94530838"/>
      <w:bookmarkStart w:id="3512" w:name="_Toc101428235"/>
      <w:bookmarkStart w:id="3513" w:name="_Toc110532291"/>
      <w:r w:rsidRPr="00E956F7">
        <w:rPr>
          <w:szCs w:val="24"/>
        </w:rPr>
        <w:t>Figure</w:t>
      </w:r>
      <w:del w:id="3514"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29</w:delText>
        </w:r>
        <w:r w:rsidR="00FC68DB" w:rsidRPr="00F54804">
          <w:fldChar w:fldCharType="end"/>
        </w:r>
      </w:del>
      <w:ins w:id="3515" w:author="LUEJE Claudia" w:date="2023-06-26T17:59:00Z">
        <w:r w:rsidRPr="00E956F7">
          <w:rPr>
            <w:szCs w:val="24"/>
          </w:rPr>
          <w:t> </w:t>
        </w:r>
        <w:r w:rsidR="001332BD" w:rsidRPr="00E956F7">
          <w:rPr>
            <w:szCs w:val="24"/>
          </w:rPr>
          <w:t>29</w:t>
        </w:r>
      </w:ins>
      <w:r w:rsidR="00EE1DC2" w:rsidRPr="00E956F7">
        <w:rPr>
          <w:szCs w:val="24"/>
        </w:rPr>
        <w:t xml:space="preserve"> </w:t>
      </w:r>
      <w:r w:rsidR="001332BD" w:rsidRPr="00E956F7">
        <w:rPr>
          <w:szCs w:val="24"/>
        </w:rPr>
        <w:t>— FDS connection</w:t>
      </w:r>
      <w:bookmarkEnd w:id="3508"/>
      <w:bookmarkEnd w:id="3509"/>
      <w:bookmarkEnd w:id="3510"/>
      <w:bookmarkEnd w:id="3511"/>
      <w:bookmarkEnd w:id="3512"/>
      <w:r w:rsidR="001332BD" w:rsidRPr="00E956F7">
        <w:rPr>
          <w:szCs w:val="24"/>
        </w:rPr>
        <w:t xml:space="preserve"> with pre-machined clearance hole</w:t>
      </w:r>
      <w:bookmarkEnd w:id="3513"/>
    </w:p>
    <w:p w14:paraId="2DA86182" w14:textId="784AD39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16" w:author="LUEJE Claudia" w:date="2023-06-26T17:59:00Z">
        <w:r w:rsidRPr="00E956F7">
          <w:rPr>
            <w:szCs w:val="24"/>
          </w:rPr>
          <w:t>—</w:t>
        </w:r>
        <w:r w:rsidRPr="00E956F7">
          <w:rPr>
            <w:szCs w:val="24"/>
          </w:rPr>
          <w:tab/>
        </w:r>
      </w:ins>
      <w:r w:rsidRPr="00BD5750">
        <w:rPr>
          <w:rStyle w:val="ISOCode"/>
        </w:rPr>
        <w:t>pre_machined_hole_index</w:t>
      </w:r>
      <w:r w:rsidRPr="00E956F7">
        <w:rPr>
          <w:szCs w:val="24"/>
        </w:rPr>
        <w:t xml:space="preserve">: If </w:t>
      </w:r>
      <w:r w:rsidRPr="00BD5750">
        <w:rPr>
          <w:rStyle w:val="ISOCode"/>
        </w:rPr>
        <w:t>pre_machined_hole_diameter</w:t>
      </w:r>
      <w:r w:rsidRPr="00E956F7">
        <w:rPr>
          <w:szCs w:val="24"/>
        </w:rPr>
        <w:t xml:space="preserve"> &gt; 0.0, then the hole is in the flange partner with index </w:t>
      </w:r>
      <w:r w:rsidRPr="00BD5750">
        <w:rPr>
          <w:rStyle w:val="ISOCode"/>
        </w:rPr>
        <w:t>pre_machined_hole_index</w:t>
      </w:r>
      <w:r w:rsidRPr="00E956F7">
        <w:rPr>
          <w:szCs w:val="24"/>
        </w:rPr>
        <w:t xml:space="preserve"> (see </w:t>
      </w:r>
      <w:del w:id="3517" w:author="LUEJE Claudia" w:date="2023-06-26T17:59:00Z">
        <w:r w:rsidR="00FC68DB" w:rsidRPr="0013175B">
          <w:rPr>
            <w:rFonts w:cs="Calibri"/>
            <w:lang w:eastAsia="en-GB"/>
          </w:rPr>
          <w:delText xml:space="preserve">section </w:delText>
        </w:r>
        <w:r w:rsidR="00FC68DB" w:rsidRPr="0013175B">
          <w:rPr>
            <w:rFonts w:cs="Calibri"/>
            <w:lang w:eastAsia="en-GB"/>
          </w:rPr>
          <w:fldChar w:fldCharType="begin"/>
        </w:r>
        <w:r w:rsidR="00FC68DB" w:rsidRPr="0013175B">
          <w:rPr>
            <w:rFonts w:cs="Calibri"/>
            <w:lang w:eastAsia="en-GB"/>
          </w:rPr>
          <w:delInstrText xml:space="preserve"> REF _Ref428891357 \r \h </w:delInstrText>
        </w:r>
        <w:r w:rsidR="00FC68DB" w:rsidRPr="0013175B">
          <w:rPr>
            <w:rFonts w:cs="Calibri"/>
            <w:lang w:eastAsia="en-GB"/>
          </w:rPr>
        </w:r>
        <w:r w:rsidR="00FC68DB" w:rsidRPr="0013175B">
          <w:rPr>
            <w:rFonts w:cs="Calibri"/>
            <w:lang w:eastAsia="en-GB"/>
          </w:rPr>
          <w:fldChar w:fldCharType="separate"/>
        </w:r>
        <w:r w:rsidR="0067475A">
          <w:rPr>
            <w:rFonts w:cs="Calibri"/>
            <w:lang w:eastAsia="en-GB"/>
          </w:rPr>
          <w:delText>4.4.2.2</w:delText>
        </w:r>
        <w:r w:rsidR="00FC68DB" w:rsidRPr="0013175B">
          <w:rPr>
            <w:rFonts w:cs="Calibri"/>
            <w:lang w:eastAsia="en-GB"/>
          </w:rPr>
          <w:fldChar w:fldCharType="end"/>
        </w:r>
        <w:r w:rsidR="00FC68DB" w:rsidRPr="0013175B">
          <w:rPr>
            <w:rFonts w:cs="Calibri"/>
            <w:lang w:eastAsia="en-GB"/>
          </w:rPr>
          <w:delText>).</w:delText>
        </w:r>
      </w:del>
      <w:ins w:id="3518"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If attribute is missing, this information is not (yet) available.</w:t>
      </w:r>
    </w:p>
    <w:p w14:paraId="2FB17764" w14:textId="69A52DE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19" w:author="LUEJE Claudia" w:date="2023-06-26T17:59:00Z">
        <w:r w:rsidRPr="00E956F7">
          <w:rPr>
            <w:szCs w:val="24"/>
          </w:rPr>
          <w:t>—</w:t>
        </w:r>
        <w:r w:rsidRPr="00E956F7">
          <w:rPr>
            <w:szCs w:val="24"/>
          </w:rPr>
          <w:tab/>
        </w:r>
      </w:ins>
      <w:r w:rsidRPr="00BD5750">
        <w:rPr>
          <w:rStyle w:val="ISOCode"/>
        </w:rPr>
        <w:t>pilot_hole_diameter</w:t>
      </w:r>
      <w:r w:rsidRPr="00E956F7">
        <w:rPr>
          <w:szCs w:val="24"/>
        </w:rPr>
        <w:t>: This hole diameter (d</w:t>
      </w:r>
      <w:r w:rsidRPr="00E956F7">
        <w:rPr>
          <w:szCs w:val="24"/>
          <w:vertAlign w:val="subscript"/>
        </w:rPr>
        <w:t>V</w:t>
      </w:r>
      <w:r w:rsidRPr="00E956F7">
        <w:rPr>
          <w:szCs w:val="24"/>
        </w:rPr>
        <w:t>) is defined in case</w:t>
      </w:r>
      <w:del w:id="3520" w:author="LUEJE Claudia" w:date="2023-06-26T17:59:00Z">
        <w:r w:rsidR="00FC68DB" w:rsidRPr="0013175B">
          <w:rPr>
            <w:rFonts w:cs="Calibri"/>
            <w:lang w:eastAsia="en-GB"/>
          </w:rPr>
          <w:delText xml:space="preserve"> of</w:delText>
        </w:r>
      </w:del>
      <w:r w:rsidRPr="00E956F7">
        <w:rPr>
          <w:szCs w:val="24"/>
        </w:rPr>
        <w:t xml:space="preserve"> the applied FDS type requires a drilled hole on the sheet metal that is going to be formed during the process.</w:t>
      </w:r>
      <w:ins w:id="3521" w:author="LUEJE Claudia" w:date="2023-06-26T17:59:00Z">
        <w:r w:rsidR="00DD2429">
          <w:rPr>
            <w:szCs w:val="24"/>
          </w:rPr>
          <w:t xml:space="preserve"> See </w:t>
        </w:r>
        <w:r w:rsidR="00DD2429" w:rsidRPr="00DD2429">
          <w:rPr>
            <w:rStyle w:val="citefig"/>
          </w:rPr>
          <w:t>Figure 30</w:t>
        </w:r>
        <w:r w:rsidR="00DD2429">
          <w:rPr>
            <w:szCs w:val="24"/>
          </w:rPr>
          <w:t>.</w:t>
        </w:r>
      </w:ins>
    </w:p>
    <w:p w14:paraId="00E02C6E" w14:textId="77777777" w:rsidR="00FC68DB" w:rsidRPr="0013175B" w:rsidRDefault="001B10EA" w:rsidP="00B202D2">
      <w:pPr>
        <w:pStyle w:val="ListParagraph"/>
        <w:autoSpaceDE w:val="0"/>
        <w:autoSpaceDN w:val="0"/>
        <w:adjustRightInd w:val="0"/>
        <w:ind w:left="0"/>
        <w:jc w:val="center"/>
        <w:rPr>
          <w:del w:id="3522" w:author="LUEJE Claudia" w:date="2023-06-26T17:59:00Z"/>
          <w:rFonts w:cs="Calibri"/>
          <w:lang w:eastAsia="en-GB"/>
        </w:rPr>
      </w:pPr>
      <w:del w:id="3523" w:author="LUEJE Claudia" w:date="2023-06-26T17:59:00Z">
        <w:r w:rsidRPr="0013175B">
          <w:rPr>
            <w:rFonts w:cs="Calibri"/>
            <w:noProof/>
            <w:lang w:eastAsia="en-GB"/>
          </w:rPr>
          <w:drawing>
            <wp:inline distT="0" distB="0" distL="0" distR="0" wp14:anchorId="33151C14" wp14:editId="4BE2F3DF">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del>
    </w:p>
    <w:p w14:paraId="463E15E3" w14:textId="31713493"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524" w:author="LUEJE Claudia" w:date="2023-06-26T17:59:00Z"/>
          <w:szCs w:val="24"/>
        </w:rPr>
      </w:pPr>
      <w:ins w:id="3525" w:author="LUEJE Claudia" w:date="2023-06-26T17:59:00Z">
        <w:r>
          <w:rPr>
            <w:szCs w:val="24"/>
          </w:rPr>
          <w:t>8329_ed1fig</w:t>
        </w:r>
        <w:r w:rsidR="001332BD" w:rsidRPr="00E956F7">
          <w:rPr>
            <w:szCs w:val="24"/>
          </w:rPr>
          <w:t>30.EPS</w:t>
        </w:r>
      </w:ins>
    </w:p>
    <w:p w14:paraId="56DA8825" w14:textId="5CB297BA" w:rsidR="001332BD" w:rsidRPr="00E956F7" w:rsidRDefault="00E4158E">
      <w:pPr>
        <w:pStyle w:val="Figuretitle0"/>
        <w:autoSpaceDE w:val="0"/>
        <w:autoSpaceDN w:val="0"/>
        <w:adjustRightInd w:val="0"/>
        <w:outlineLvl w:val="0"/>
        <w:rPr>
          <w:szCs w:val="24"/>
        </w:rPr>
      </w:pPr>
      <w:bookmarkStart w:id="3526" w:name="_Toc3557109"/>
      <w:bookmarkStart w:id="3527" w:name="_Toc34747360"/>
      <w:bookmarkStart w:id="3528" w:name="_Toc76030553"/>
      <w:bookmarkStart w:id="3529" w:name="_Toc94530839"/>
      <w:bookmarkStart w:id="3530" w:name="_Toc101428236"/>
      <w:bookmarkStart w:id="3531" w:name="_Toc110532292"/>
      <w:r w:rsidRPr="00E956F7">
        <w:rPr>
          <w:szCs w:val="24"/>
        </w:rPr>
        <w:t>Figure</w:t>
      </w:r>
      <w:del w:id="3532" w:author="LUEJE Claudia" w:date="2023-06-26T17:59:00Z">
        <w:r w:rsidR="00FC68DB" w:rsidRPr="00F5480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30</w:delText>
        </w:r>
        <w:r w:rsidR="00FC68DB" w:rsidRPr="005C2D94">
          <w:fldChar w:fldCharType="end"/>
        </w:r>
      </w:del>
      <w:ins w:id="3533" w:author="LUEJE Claudia" w:date="2023-06-26T17:59:00Z">
        <w:r w:rsidRPr="00E956F7">
          <w:rPr>
            <w:szCs w:val="24"/>
          </w:rPr>
          <w:t> </w:t>
        </w:r>
        <w:r w:rsidR="001332BD" w:rsidRPr="00E956F7">
          <w:rPr>
            <w:szCs w:val="24"/>
          </w:rPr>
          <w:t>30</w:t>
        </w:r>
      </w:ins>
      <w:r w:rsidR="00EE1DC2" w:rsidRPr="00E956F7">
        <w:rPr>
          <w:szCs w:val="24"/>
        </w:rPr>
        <w:t xml:space="preserve"> </w:t>
      </w:r>
      <w:r w:rsidR="001332BD" w:rsidRPr="00E956F7">
        <w:rPr>
          <w:szCs w:val="24"/>
        </w:rPr>
        <w:t>— Pilot hole on sheet metal</w:t>
      </w:r>
      <w:bookmarkEnd w:id="3526"/>
      <w:bookmarkEnd w:id="3527"/>
      <w:bookmarkEnd w:id="3528"/>
      <w:bookmarkEnd w:id="3529"/>
      <w:bookmarkEnd w:id="3530"/>
      <w:bookmarkEnd w:id="3531"/>
    </w:p>
    <w:p w14:paraId="18A5D5C0"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BD5750">
        <w:rPr>
          <w:rStyle w:val="ISOCode"/>
        </w:rPr>
        <w:t xml:space="preserve">&lt;flow_drilled/&gt; </w:t>
      </w:r>
      <w:r w:rsidRPr="00E956F7">
        <w:rPr>
          <w:szCs w:val="24"/>
        </w:rPr>
        <w:t>does not allow for any nested elements.</w:t>
      </w:r>
    </w:p>
    <w:p w14:paraId="2D05E637" w14:textId="4B66673A" w:rsidR="001332BD" w:rsidRPr="00E956F7" w:rsidRDefault="001332BD" w:rsidP="003D12D0">
      <w:pPr>
        <w:pStyle w:val="BodyText"/>
      </w:pPr>
      <w:r w:rsidRPr="00E956F7">
        <w:t>EXAMPLE</w:t>
      </w:r>
    </w:p>
    <w:p w14:paraId="02863F03" w14:textId="77777777" w:rsidR="000B462C" w:rsidRDefault="000B462C" w:rsidP="000B462C">
      <w:pPr>
        <w:pStyle w:val="Code-"/>
      </w:pPr>
      <w:r w:rsidRPr="00E45DCE">
        <w:t xml:space="preserve">    </w:t>
      </w:r>
      <w:r w:rsidR="001332BD" w:rsidRPr="00E45DCE">
        <w:rPr>
          <w:szCs w:val="24"/>
        </w:rPr>
        <w:t>&lt;connection_0d label="FDS_96930"&gt;</w:t>
      </w:r>
    </w:p>
    <w:p w14:paraId="27580E9B" w14:textId="77777777" w:rsidR="000B462C" w:rsidRDefault="000B462C" w:rsidP="000B462C">
      <w:pPr>
        <w:pStyle w:val="Code-"/>
      </w:pPr>
      <w:r>
        <w:t xml:space="preserve">    </w:t>
      </w:r>
      <w:r w:rsidR="001332BD" w:rsidRPr="00E45DCE">
        <w:t xml:space="preserve">    &lt;threaded_connection length="50" diameter="10"</w:t>
      </w:r>
    </w:p>
    <w:p w14:paraId="671740AD" w14:textId="77777777" w:rsidR="000B462C" w:rsidRDefault="000B462C" w:rsidP="000B462C">
      <w:pPr>
        <w:pStyle w:val="Code-"/>
      </w:pPr>
      <w:r>
        <w:t xml:space="preserve">    </w:t>
      </w:r>
      <w:r w:rsidR="001332BD" w:rsidRPr="00E45DCE">
        <w:t xml:space="preserve">          head_diameter="16" head_height="5" sink_size="1" thread_length="35" &gt;</w:t>
      </w:r>
    </w:p>
    <w:p w14:paraId="662B2DDE" w14:textId="77777777" w:rsidR="000B462C" w:rsidRDefault="000B462C" w:rsidP="000B462C">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x="0" y="0" z="-10"/&gt;</w:t>
      </w:r>
    </w:p>
    <w:p w14:paraId="2C292A66" w14:textId="77777777" w:rsidR="000B462C" w:rsidRDefault="000B462C" w:rsidP="000B462C">
      <w:pPr>
        <w:pStyle w:val="Code-"/>
      </w:pPr>
      <w:r>
        <w:rPr>
          <w:lang w:val="fr-CH"/>
        </w:rPr>
        <w:t xml:space="preserve">    </w:t>
      </w:r>
      <w:r w:rsidR="001332BD" w:rsidRPr="00E45DCE">
        <w:rPr>
          <w:lang w:val="fr-CH"/>
        </w:rPr>
        <w:t xml:space="preserve">          </w:t>
      </w:r>
      <w:r w:rsidR="001332BD" w:rsidRPr="00E45DCE">
        <w:t>&lt;screw base="1"&gt;</w:t>
      </w:r>
    </w:p>
    <w:p w14:paraId="3C226169" w14:textId="77777777" w:rsidR="000B462C" w:rsidRDefault="000B462C" w:rsidP="000B462C">
      <w:pPr>
        <w:pStyle w:val="Code-"/>
      </w:pPr>
      <w:r>
        <w:t xml:space="preserve">    </w:t>
      </w:r>
      <w:r w:rsidR="00A44835" w:rsidRPr="00E45DCE">
        <w:t xml:space="preserve">    </w:t>
      </w:r>
      <w:r w:rsidR="001332BD" w:rsidRPr="00E45DCE">
        <w:t xml:space="preserve">          &lt;flow_drilled pre_machined_hole_diameter="18.0"</w:t>
      </w:r>
    </w:p>
    <w:p w14:paraId="747D76BA" w14:textId="77777777" w:rsidR="000B462C" w:rsidRDefault="000B462C" w:rsidP="000B462C">
      <w:pPr>
        <w:pStyle w:val="Code-"/>
      </w:pPr>
      <w:r>
        <w:t xml:space="preserve">    </w:t>
      </w:r>
      <w:r w:rsidR="00A44835" w:rsidRPr="00E45DCE">
        <w:t xml:space="preserve">    </w:t>
      </w:r>
      <w:r w:rsidR="001332BD" w:rsidRPr="00E45DCE">
        <w:t xml:space="preserve">           pre_machined_hole_index="1" pilot_hole_diameter="12.0" /&gt;</w:t>
      </w:r>
    </w:p>
    <w:p w14:paraId="458FA798" w14:textId="77777777" w:rsidR="000B462C" w:rsidRDefault="000B462C" w:rsidP="000B462C">
      <w:pPr>
        <w:pStyle w:val="Code-"/>
      </w:pPr>
      <w:r>
        <w:t xml:space="preserve">    </w:t>
      </w:r>
      <w:r w:rsidR="00A44835" w:rsidRPr="00E45DCE">
        <w:rPr>
          <w:lang w:val="en-US"/>
        </w:rPr>
        <w:t xml:space="preserve">          </w:t>
      </w:r>
      <w:r w:rsidR="001332BD" w:rsidRPr="00E45DCE">
        <w:t>&lt;/screw&gt;</w:t>
      </w:r>
    </w:p>
    <w:p w14:paraId="488767EF" w14:textId="77777777" w:rsidR="000B462C" w:rsidRDefault="000B462C" w:rsidP="000B462C">
      <w:pPr>
        <w:pStyle w:val="Code-"/>
      </w:pPr>
      <w:r>
        <w:t xml:space="preserve">    </w:t>
      </w:r>
      <w:r w:rsidR="001332BD" w:rsidRPr="00E45DCE">
        <w:t xml:space="preserve">    &lt;/threaded_connection&gt;</w:t>
      </w:r>
    </w:p>
    <w:p w14:paraId="521D45B6" w14:textId="77777777" w:rsidR="000B462C" w:rsidRDefault="000B462C" w:rsidP="000B462C">
      <w:pPr>
        <w:pStyle w:val="Code-"/>
      </w:pPr>
      <w:r>
        <w:t xml:space="preserve">    </w:t>
      </w:r>
      <w:r w:rsidR="001332BD" w:rsidRPr="00E45DCE">
        <w:t xml:space="preserve">    &lt;loc&gt; 1500.3809 838.75885 730.6529 &lt;/loc&gt;</w:t>
      </w:r>
    </w:p>
    <w:p w14:paraId="4A31C6FC" w14:textId="77777777" w:rsidR="000B462C" w:rsidRDefault="000B462C" w:rsidP="000B462C">
      <w:pPr>
        <w:pStyle w:val="Code-"/>
      </w:pPr>
      <w:r>
        <w:t xml:space="preserve">    </w:t>
      </w:r>
      <w:r w:rsidR="001332BD" w:rsidRPr="00E45DCE">
        <w:t xml:space="preserve">    &lt;appdata&gt;</w:t>
      </w:r>
    </w:p>
    <w:p w14:paraId="4A739755" w14:textId="77777777" w:rsidR="00FC68DB" w:rsidRPr="0013175B" w:rsidRDefault="00FC68DB">
      <w:pPr>
        <w:pStyle w:val="XMLCode"/>
        <w:keepNext/>
        <w:rPr>
          <w:del w:id="3534" w:author="LUEJE Claudia" w:date="2023-06-26T17:59:00Z"/>
          <w:lang w:val="en-GB"/>
        </w:rPr>
      </w:pPr>
      <w:del w:id="3535" w:author="LUEJE Claudia" w:date="2023-06-26T17:59:00Z">
        <w:r w:rsidRPr="0013175B">
          <w:rPr>
            <w:lang w:val="en-GB"/>
          </w:rPr>
          <w:tab/>
          <w:delText xml:space="preserve">      ...</w:delText>
        </w:r>
      </w:del>
    </w:p>
    <w:p w14:paraId="5ABCB532" w14:textId="77777777" w:rsidR="000B462C" w:rsidRDefault="000B462C" w:rsidP="000B462C">
      <w:pPr>
        <w:pStyle w:val="Code-"/>
        <w:rPr>
          <w:ins w:id="3536" w:author="LUEJE Claudia" w:date="2023-06-26T17:59:00Z"/>
        </w:rPr>
      </w:pPr>
      <w:ins w:id="3537" w:author="LUEJE Claudia" w:date="2023-06-26T17:59:00Z">
        <w:r>
          <w:t xml:space="preserve">    </w:t>
        </w:r>
        <w:r w:rsidR="00A44835" w:rsidRPr="00E45DCE">
          <w:t xml:space="preserve">    </w:t>
        </w:r>
        <w:r w:rsidR="001332BD" w:rsidRPr="00E45DCE">
          <w:t xml:space="preserve">      ...</w:t>
        </w:r>
      </w:ins>
    </w:p>
    <w:p w14:paraId="000BB997" w14:textId="77777777" w:rsidR="000B462C" w:rsidRDefault="000B462C" w:rsidP="000B462C">
      <w:pPr>
        <w:pStyle w:val="Code-"/>
      </w:pPr>
      <w:ins w:id="3538" w:author="LUEJE Claudia" w:date="2023-06-26T17:59:00Z">
        <w:r>
          <w:t xml:space="preserve">    </w:t>
        </w:r>
      </w:ins>
      <w:r w:rsidR="001332BD" w:rsidRPr="00E45DCE">
        <w:t xml:space="preserve">    &lt;/appdata&gt;</w:t>
      </w:r>
    </w:p>
    <w:p w14:paraId="3312E1D4" w14:textId="5CDB8E6D" w:rsidR="001332BD" w:rsidRPr="00E45DCE" w:rsidRDefault="000B462C" w:rsidP="000B462C">
      <w:pPr>
        <w:pStyle w:val="Code-"/>
      </w:pPr>
      <w:r>
        <w:t xml:space="preserve">    </w:t>
      </w:r>
      <w:r w:rsidR="001332BD" w:rsidRPr="00E45DCE">
        <w:t>&lt;/connection_0d&gt;</w:t>
      </w:r>
    </w:p>
    <w:p w14:paraId="766E5568" w14:textId="6E395292" w:rsidR="001332BD" w:rsidRPr="00E45DCE" w:rsidRDefault="00A44835" w:rsidP="00E45DCE">
      <w:pPr>
        <w:pStyle w:val="Code-"/>
      </w:pPr>
      <w:r w:rsidRPr="00E45DCE">
        <w:t> </w:t>
      </w:r>
    </w:p>
    <w:p w14:paraId="01CF7D5B" w14:textId="212095A1" w:rsidR="001332BD" w:rsidRPr="00E956F7" w:rsidRDefault="001332BD">
      <w:pPr>
        <w:pStyle w:val="Heading2"/>
        <w:tabs>
          <w:tab w:val="left" w:pos="400"/>
        </w:tabs>
        <w:autoSpaceDE w:val="0"/>
        <w:autoSpaceDN w:val="0"/>
        <w:adjustRightInd w:val="0"/>
        <w:rPr>
          <w:rFonts w:eastAsia="Times New Roman"/>
          <w:szCs w:val="24"/>
        </w:rPr>
      </w:pPr>
      <w:bookmarkStart w:id="3539" w:name="_Toc413359598"/>
      <w:bookmarkStart w:id="3540" w:name="_Toc3556992"/>
      <w:bookmarkStart w:id="3541" w:name="_Toc34747242"/>
      <w:bookmarkStart w:id="3542" w:name="_Toc77102058"/>
      <w:bookmarkStart w:id="3543" w:name="_Toc110532206"/>
      <w:r w:rsidRPr="00E956F7">
        <w:rPr>
          <w:rFonts w:eastAsia="Times New Roman"/>
          <w:szCs w:val="24"/>
        </w:rPr>
        <w:t xml:space="preserve">Gum </w:t>
      </w:r>
      <w:r w:rsidR="00DD2429">
        <w:rPr>
          <w:rFonts w:eastAsia="Times New Roman"/>
          <w:szCs w:val="24"/>
        </w:rPr>
        <w:t>d</w:t>
      </w:r>
      <w:r w:rsidRPr="00E956F7">
        <w:rPr>
          <w:rFonts w:eastAsia="Times New Roman"/>
          <w:szCs w:val="24"/>
        </w:rPr>
        <w:t>rops</w:t>
      </w:r>
      <w:bookmarkEnd w:id="3539"/>
      <w:bookmarkEnd w:id="3540"/>
      <w:bookmarkEnd w:id="3541"/>
      <w:bookmarkEnd w:id="3542"/>
      <w:bookmarkEnd w:id="3543"/>
    </w:p>
    <w:p w14:paraId="1008C83B" w14:textId="4F816CC6" w:rsidR="001332BD" w:rsidRPr="00E956F7" w:rsidRDefault="001332BD">
      <w:pPr>
        <w:pStyle w:val="BodyText"/>
        <w:keepNext/>
        <w:autoSpaceDE w:val="0"/>
        <w:autoSpaceDN w:val="0"/>
        <w:adjustRightInd w:val="0"/>
        <w:rPr>
          <w:szCs w:val="24"/>
        </w:rPr>
      </w:pPr>
      <w:r w:rsidRPr="00E956F7">
        <w:rPr>
          <w:szCs w:val="24"/>
        </w:rPr>
        <w:t xml:space="preserve">A gum drop, or adhesive point, is denoted by an element </w:t>
      </w:r>
      <w:r w:rsidRPr="00BD5750">
        <w:rPr>
          <w:rStyle w:val="ISOCode"/>
        </w:rPr>
        <w:t>&lt;gumdrop/&gt;</w:t>
      </w:r>
      <w:r w:rsidRPr="00E956F7">
        <w:rPr>
          <w:szCs w:val="24"/>
        </w:rPr>
        <w:t>. This element is described completely by its attribute and nested elements</w:t>
      </w:r>
      <w:del w:id="3544" w:author="LUEJE Claudia" w:date="2023-06-26T17:59:00Z">
        <w:r w:rsidR="00FC68DB" w:rsidRPr="0013175B">
          <w:delText xml:space="preserve">. </w:delText>
        </w:r>
      </w:del>
      <w:ins w:id="3545" w:author="LUEJE Claudia" w:date="2023-06-26T17:59:00Z">
        <w:r w:rsidR="00E923C2">
          <w:rPr>
            <w:szCs w:val="24"/>
          </w:rPr>
          <w:t xml:space="preserve"> (see </w:t>
        </w:r>
        <w:r w:rsidR="00E923C2" w:rsidRPr="00E923C2">
          <w:rPr>
            <w:rStyle w:val="citetbl"/>
          </w:rPr>
          <w:t>Table 61</w:t>
        </w:r>
        <w:r w:rsidR="00E923C2">
          <w:rPr>
            <w:szCs w:val="24"/>
          </w:rPr>
          <w:t>)</w:t>
        </w:r>
        <w:r w:rsidRPr="00E956F7">
          <w:rPr>
            <w:szCs w:val="24"/>
          </w:rPr>
          <w:t>.</w:t>
        </w:r>
      </w:ins>
    </w:p>
    <w:p w14:paraId="3BF62D71" w14:textId="3336BA0D" w:rsidR="001332BD" w:rsidRPr="00E956F7" w:rsidRDefault="006F39DE">
      <w:pPr>
        <w:pStyle w:val="Tabletitle"/>
        <w:autoSpaceDE w:val="0"/>
        <w:autoSpaceDN w:val="0"/>
        <w:adjustRightInd w:val="0"/>
        <w:outlineLvl w:val="0"/>
        <w:rPr>
          <w:szCs w:val="24"/>
        </w:rPr>
      </w:pPr>
      <w:bookmarkStart w:id="3546" w:name="_Toc110532409"/>
      <w:r w:rsidRPr="00E956F7">
        <w:rPr>
          <w:szCs w:val="24"/>
        </w:rPr>
        <w:t>Table</w:t>
      </w:r>
      <w:del w:id="3547" w:author="LUEJE Claudia" w:date="2023-06-26T17:59:00Z">
        <w:r w:rsidR="00055698" w:rsidRPr="00F54804">
          <w:delText xml:space="preserve"> </w:delText>
        </w:r>
        <w:r w:rsidR="00055698" w:rsidRPr="005C2D94">
          <w:fldChar w:fldCharType="begin"/>
        </w:r>
        <w:r w:rsidR="00055698" w:rsidRPr="00F54804">
          <w:delInstrText xml:space="preserve"> SEQ Table \* ARABIC </w:delInstrText>
        </w:r>
        <w:r w:rsidR="00055698" w:rsidRPr="005C2D94">
          <w:fldChar w:fldCharType="separate"/>
        </w:r>
        <w:r w:rsidR="0067475A">
          <w:rPr>
            <w:noProof/>
          </w:rPr>
          <w:delText>61</w:delText>
        </w:r>
        <w:r w:rsidR="00055698" w:rsidRPr="005C2D94">
          <w:fldChar w:fldCharType="end"/>
        </w:r>
      </w:del>
      <w:ins w:id="3548" w:author="LUEJE Claudia" w:date="2023-06-26T17:59:00Z">
        <w:r w:rsidRPr="00E956F7">
          <w:rPr>
            <w:szCs w:val="24"/>
          </w:rPr>
          <w:t> </w:t>
        </w:r>
        <w:r w:rsidR="001332BD" w:rsidRPr="00E956F7">
          <w:rPr>
            <w:szCs w:val="24"/>
          </w:rPr>
          <w:t>61</w:t>
        </w:r>
      </w:ins>
      <w:r w:rsidR="00A44835"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&lt;gumdrop/&gt;</w:t>
      </w:r>
      <w:bookmarkEnd w:id="3546"/>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6C4C1234"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47EDD118" w14:textId="663C47EA" w:rsidR="001332BD" w:rsidRPr="00B62EE5" w:rsidRDefault="001332BD" w:rsidP="00A44835">
            <w:pPr>
              <w:pStyle w:val="Tableheader"/>
              <w:autoSpaceDE w:val="0"/>
              <w:autoSpaceDN w:val="0"/>
              <w:adjustRightInd w:val="0"/>
              <w:rPr>
                <w:b/>
              </w:rPr>
            </w:pPr>
            <w:r w:rsidRPr="00B62EE5">
              <w:rPr>
                <w:b/>
                <w:szCs w:val="24"/>
              </w:rPr>
              <w:t xml:space="preserve">Nested </w:t>
            </w:r>
            <w:r w:rsidR="00E923C2"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097B5FDC" w14:textId="37B66586" w:rsidR="001332BD" w:rsidRPr="00B62EE5" w:rsidRDefault="001332BD" w:rsidP="00A44835">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5D19421A" w14:textId="551EB780" w:rsidR="001332BD" w:rsidRPr="00B62EE5" w:rsidRDefault="001332BD" w:rsidP="00A44835">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2D09CEB7" w14:textId="19689BDC"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6BB96CC0" w14:textId="77777777" w:rsidTr="005B271E">
        <w:trPr>
          <w:jc w:val="center"/>
        </w:trPr>
        <w:tc>
          <w:tcPr>
            <w:tcW w:w="2111" w:type="dxa"/>
            <w:tcBorders>
              <w:top w:val="single" w:sz="12" w:space="0" w:color="auto"/>
            </w:tcBorders>
            <w:vAlign w:val="bottom"/>
          </w:tcPr>
          <w:p w14:paraId="3D6338EC" w14:textId="7923E178" w:rsidR="001332BD" w:rsidRPr="00E956F7" w:rsidRDefault="001332BD" w:rsidP="00A44835">
            <w:pPr>
              <w:pStyle w:val="Tablebody"/>
              <w:autoSpaceDE w:val="0"/>
              <w:autoSpaceDN w:val="0"/>
              <w:adjustRightInd w:val="0"/>
            </w:pPr>
            <w:r w:rsidRPr="00E956F7">
              <w:rPr>
                <w:szCs w:val="24"/>
              </w:rPr>
              <w:t>gumdrop</w:t>
            </w:r>
          </w:p>
        </w:tc>
        <w:tc>
          <w:tcPr>
            <w:tcW w:w="1559" w:type="dxa"/>
            <w:tcBorders>
              <w:top w:val="single" w:sz="12" w:space="0" w:color="auto"/>
            </w:tcBorders>
            <w:vAlign w:val="bottom"/>
          </w:tcPr>
          <w:p w14:paraId="228B7C18" w14:textId="657EA69E"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5C246DB3" w14:textId="46A9DD47"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7C9142B7" w14:textId="732C8BCD" w:rsidR="001332BD" w:rsidRPr="00E956F7" w:rsidRDefault="001332BD" w:rsidP="00A44835">
            <w:pPr>
              <w:pStyle w:val="Tablebody"/>
              <w:autoSpaceDE w:val="0"/>
              <w:autoSpaceDN w:val="0"/>
              <w:adjustRightInd w:val="0"/>
            </w:pPr>
            <w:r w:rsidRPr="00E956F7">
              <w:rPr>
                <w:szCs w:val="24"/>
              </w:rPr>
              <w:t>-</w:t>
            </w:r>
          </w:p>
        </w:tc>
      </w:tr>
      <w:tr w:rsidR="001332BD" w:rsidRPr="00E956F7" w14:paraId="650204A4" w14:textId="77777777" w:rsidTr="005B271E">
        <w:trPr>
          <w:jc w:val="center"/>
        </w:trPr>
        <w:tc>
          <w:tcPr>
            <w:tcW w:w="2111" w:type="dxa"/>
            <w:vAlign w:val="bottom"/>
          </w:tcPr>
          <w:p w14:paraId="438DEEC5" w14:textId="0E8612E1" w:rsidR="001332BD" w:rsidRPr="00E956F7" w:rsidRDefault="001332BD" w:rsidP="00A44835">
            <w:pPr>
              <w:pStyle w:val="Tablebody"/>
              <w:autoSpaceDE w:val="0"/>
              <w:autoSpaceDN w:val="0"/>
              <w:adjustRightInd w:val="0"/>
            </w:pPr>
            <w:r w:rsidRPr="00E956F7">
              <w:rPr>
                <w:szCs w:val="24"/>
              </w:rPr>
              <w:t>loc</w:t>
            </w:r>
          </w:p>
        </w:tc>
        <w:tc>
          <w:tcPr>
            <w:tcW w:w="1559" w:type="dxa"/>
            <w:vAlign w:val="bottom"/>
          </w:tcPr>
          <w:p w14:paraId="370DE07F" w14:textId="22EBDE10" w:rsidR="001332BD" w:rsidRPr="00E956F7" w:rsidRDefault="001332BD" w:rsidP="00A44835">
            <w:pPr>
              <w:pStyle w:val="Tablebody"/>
              <w:autoSpaceDE w:val="0"/>
              <w:autoSpaceDN w:val="0"/>
              <w:adjustRightInd w:val="0"/>
            </w:pPr>
            <w:r w:rsidRPr="00E956F7">
              <w:rPr>
                <w:szCs w:val="24"/>
              </w:rPr>
              <w:t>1</w:t>
            </w:r>
          </w:p>
        </w:tc>
        <w:tc>
          <w:tcPr>
            <w:tcW w:w="1276" w:type="dxa"/>
            <w:vAlign w:val="bottom"/>
          </w:tcPr>
          <w:p w14:paraId="2A6A3551" w14:textId="421F40D7" w:rsidR="001332BD" w:rsidRPr="00E956F7" w:rsidRDefault="001332BD" w:rsidP="00A44835">
            <w:pPr>
              <w:pStyle w:val="Tablebody"/>
              <w:autoSpaceDE w:val="0"/>
              <w:autoSpaceDN w:val="0"/>
              <w:adjustRightInd w:val="0"/>
            </w:pPr>
            <w:r w:rsidRPr="00E956F7">
              <w:rPr>
                <w:szCs w:val="24"/>
              </w:rPr>
              <w:t>Required</w:t>
            </w:r>
          </w:p>
        </w:tc>
        <w:tc>
          <w:tcPr>
            <w:tcW w:w="3526" w:type="dxa"/>
            <w:vAlign w:val="bottom"/>
          </w:tcPr>
          <w:p w14:paraId="478C1B59" w14:textId="249D33DF" w:rsidR="001332BD" w:rsidRPr="00E956F7" w:rsidRDefault="001332BD" w:rsidP="00A44835">
            <w:pPr>
              <w:pStyle w:val="Tablebody"/>
              <w:autoSpaceDE w:val="0"/>
              <w:autoSpaceDN w:val="0"/>
              <w:adjustRightInd w:val="0"/>
            </w:pPr>
            <w:r w:rsidRPr="00E956F7">
              <w:rPr>
                <w:szCs w:val="24"/>
              </w:rPr>
              <w:t>-</w:t>
            </w:r>
          </w:p>
        </w:tc>
      </w:tr>
      <w:tr w:rsidR="001332BD" w:rsidRPr="00E956F7" w14:paraId="18AA94E9" w14:textId="77777777" w:rsidTr="005B271E">
        <w:trPr>
          <w:jc w:val="center"/>
        </w:trPr>
        <w:tc>
          <w:tcPr>
            <w:tcW w:w="2111" w:type="dxa"/>
            <w:tcBorders>
              <w:bottom w:val="single" w:sz="6" w:space="0" w:color="auto"/>
            </w:tcBorders>
            <w:vAlign w:val="bottom"/>
          </w:tcPr>
          <w:p w14:paraId="1978E338" w14:textId="0E057027" w:rsidR="001332BD" w:rsidRPr="00E956F7" w:rsidRDefault="001332BD" w:rsidP="00A44835">
            <w:pPr>
              <w:pStyle w:val="Tablebody"/>
              <w:autoSpaceDE w:val="0"/>
              <w:autoSpaceDN w:val="0"/>
              <w:adjustRightInd w:val="0"/>
            </w:pPr>
            <w:r w:rsidRPr="00E956F7">
              <w:rPr>
                <w:szCs w:val="24"/>
              </w:rPr>
              <w:t>appdata</w:t>
            </w:r>
          </w:p>
        </w:tc>
        <w:tc>
          <w:tcPr>
            <w:tcW w:w="1559" w:type="dxa"/>
            <w:tcBorders>
              <w:bottom w:val="single" w:sz="6" w:space="0" w:color="auto"/>
            </w:tcBorders>
            <w:vAlign w:val="bottom"/>
          </w:tcPr>
          <w:p w14:paraId="4DB19470" w14:textId="41049BE8" w:rsidR="001332BD" w:rsidRPr="00E956F7" w:rsidRDefault="001332BD" w:rsidP="00A44835">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30987643" w14:textId="6F298A9B" w:rsidR="001332BD" w:rsidRPr="00E956F7" w:rsidRDefault="001332BD" w:rsidP="00A44835">
            <w:pPr>
              <w:pStyle w:val="Tablebody"/>
              <w:autoSpaceDE w:val="0"/>
              <w:autoSpaceDN w:val="0"/>
              <w:adjustRightInd w:val="0"/>
            </w:pPr>
            <w:r w:rsidRPr="00E956F7">
              <w:rPr>
                <w:szCs w:val="24"/>
              </w:rPr>
              <w:t>Optional</w:t>
            </w:r>
          </w:p>
        </w:tc>
        <w:tc>
          <w:tcPr>
            <w:tcW w:w="3526" w:type="dxa"/>
            <w:tcBorders>
              <w:bottom w:val="single" w:sz="6" w:space="0" w:color="auto"/>
            </w:tcBorders>
            <w:vAlign w:val="bottom"/>
          </w:tcPr>
          <w:p w14:paraId="63FDBF8E" w14:textId="16ABCEF5" w:rsidR="001332BD" w:rsidRPr="00E956F7" w:rsidRDefault="001332BD" w:rsidP="00A44835">
            <w:pPr>
              <w:pStyle w:val="Tablebody"/>
              <w:autoSpaceDE w:val="0"/>
              <w:autoSpaceDN w:val="0"/>
              <w:adjustRightInd w:val="0"/>
            </w:pPr>
            <w:r w:rsidRPr="00E956F7">
              <w:rPr>
                <w:szCs w:val="24"/>
              </w:rPr>
              <w:t>-</w:t>
            </w:r>
          </w:p>
        </w:tc>
      </w:tr>
      <w:tr w:rsidR="001332BD" w:rsidRPr="00E956F7" w14:paraId="53701955" w14:textId="77777777" w:rsidTr="005B271E">
        <w:trPr>
          <w:jc w:val="center"/>
        </w:trPr>
        <w:tc>
          <w:tcPr>
            <w:tcW w:w="2111" w:type="dxa"/>
            <w:tcBorders>
              <w:top w:val="single" w:sz="6" w:space="0" w:color="auto"/>
              <w:bottom w:val="single" w:sz="4" w:space="0" w:color="auto"/>
            </w:tcBorders>
            <w:vAlign w:val="bottom"/>
          </w:tcPr>
          <w:p w14:paraId="631F7ED1" w14:textId="1AEBE974" w:rsidR="001332BD" w:rsidRPr="00E956F7" w:rsidRDefault="001332BD" w:rsidP="00A44835">
            <w:pPr>
              <w:pStyle w:val="Tablebody"/>
              <w:autoSpaceDE w:val="0"/>
              <w:autoSpaceDN w:val="0"/>
              <w:adjustRightInd w:val="0"/>
            </w:pPr>
            <w:r w:rsidRPr="00E956F7">
              <w:rPr>
                <w:szCs w:val="24"/>
              </w:rPr>
              <w:t>femdata</w:t>
            </w:r>
          </w:p>
        </w:tc>
        <w:tc>
          <w:tcPr>
            <w:tcW w:w="1559" w:type="dxa"/>
            <w:tcBorders>
              <w:top w:val="single" w:sz="6" w:space="0" w:color="auto"/>
              <w:bottom w:val="single" w:sz="4" w:space="0" w:color="auto"/>
            </w:tcBorders>
            <w:vAlign w:val="bottom"/>
          </w:tcPr>
          <w:p w14:paraId="4A50FF67" w14:textId="1740E831" w:rsidR="001332BD" w:rsidRPr="00E956F7" w:rsidDel="009050D3" w:rsidRDefault="001332BD" w:rsidP="00A44835">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2062E657" w14:textId="4E4D3C85"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6" w:space="0" w:color="auto"/>
              <w:bottom w:val="single" w:sz="4" w:space="0" w:color="auto"/>
            </w:tcBorders>
            <w:vAlign w:val="bottom"/>
          </w:tcPr>
          <w:p w14:paraId="0D2B5BDE" w14:textId="4A8AA6ED" w:rsidR="001332BD" w:rsidRPr="00E956F7" w:rsidRDefault="001332BD" w:rsidP="00A44835">
            <w:pPr>
              <w:pStyle w:val="Tablebody"/>
              <w:autoSpaceDE w:val="0"/>
              <w:autoSpaceDN w:val="0"/>
              <w:adjustRightInd w:val="0"/>
            </w:pPr>
            <w:r w:rsidRPr="00E956F7">
              <w:rPr>
                <w:szCs w:val="24"/>
              </w:rPr>
              <w:t>-</w:t>
            </w:r>
          </w:p>
        </w:tc>
      </w:tr>
      <w:tr w:rsidR="001332BD" w:rsidRPr="00E956F7" w14:paraId="121F900C" w14:textId="77777777" w:rsidTr="005B271E">
        <w:trPr>
          <w:jc w:val="center"/>
        </w:trPr>
        <w:tc>
          <w:tcPr>
            <w:tcW w:w="2111" w:type="dxa"/>
            <w:tcBorders>
              <w:top w:val="single" w:sz="4" w:space="0" w:color="auto"/>
            </w:tcBorders>
          </w:tcPr>
          <w:p w14:paraId="0E88A8E0" w14:textId="52106100" w:rsidR="001332BD" w:rsidRPr="00E956F7" w:rsidRDefault="001332BD" w:rsidP="00A44835">
            <w:pPr>
              <w:pStyle w:val="Tablebody"/>
              <w:autoSpaceDE w:val="0"/>
              <w:autoSpaceDN w:val="0"/>
              <w:adjustRightInd w:val="0"/>
            </w:pPr>
            <w:r w:rsidRPr="00E956F7">
              <w:rPr>
                <w:szCs w:val="24"/>
              </w:rPr>
              <w:t>custom_attributes_list</w:t>
            </w:r>
          </w:p>
        </w:tc>
        <w:tc>
          <w:tcPr>
            <w:tcW w:w="1559" w:type="dxa"/>
            <w:tcBorders>
              <w:top w:val="single" w:sz="4" w:space="0" w:color="auto"/>
            </w:tcBorders>
          </w:tcPr>
          <w:p w14:paraId="2BC3486E" w14:textId="6641677A"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4" w:space="0" w:color="auto"/>
            </w:tcBorders>
          </w:tcPr>
          <w:p w14:paraId="7DBE807E" w14:textId="60DFC413"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4" w:space="0" w:color="auto"/>
            </w:tcBorders>
          </w:tcPr>
          <w:p w14:paraId="10546E7E" w14:textId="558C618F" w:rsidR="001332BD" w:rsidRPr="00E956F7" w:rsidRDefault="00FC68DB" w:rsidP="00A44835">
            <w:pPr>
              <w:pStyle w:val="Tablebody"/>
              <w:autoSpaceDE w:val="0"/>
              <w:autoSpaceDN w:val="0"/>
              <w:adjustRightInd w:val="0"/>
            </w:pPr>
            <w:del w:id="3549" w:author="LUEJE Claudia" w:date="2023-06-26T17:59:00Z">
              <w:r w:rsidRPr="00F54804">
                <w:rPr>
                  <w:rFonts w:cs="Calibri"/>
                  <w:szCs w:val="20"/>
                  <w:lang w:eastAsia="en-GB"/>
                </w:rPr>
                <w:delText xml:space="preserve">See section </w:delText>
              </w:r>
              <w:r w:rsidRPr="005C2D94">
                <w:rPr>
                  <w:rFonts w:cs="Calibri"/>
                  <w:szCs w:val="20"/>
                  <w:lang w:eastAsia="en-GB"/>
                </w:rPr>
                <w:fldChar w:fldCharType="begin"/>
              </w:r>
              <w:r w:rsidRPr="00F54804">
                <w:rPr>
                  <w:rFonts w:cs="Calibri"/>
                  <w:szCs w:val="20"/>
                  <w:lang w:eastAsia="en-GB"/>
                </w:rPr>
                <w:delInstrText xml:space="preserve"> REF _Ref428442251 \r \h </w:delInstrText>
              </w:r>
              <w:r w:rsidRPr="005C2D94">
                <w:rPr>
                  <w:rFonts w:cs="Calibri"/>
                  <w:szCs w:val="20"/>
                  <w:lang w:eastAsia="en-GB"/>
                </w:rPr>
              </w:r>
              <w:r w:rsidRPr="005C2D94">
                <w:rPr>
                  <w:rFonts w:cs="Calibri"/>
                  <w:szCs w:val="20"/>
                  <w:lang w:eastAsia="en-GB"/>
                </w:rPr>
                <w:fldChar w:fldCharType="separate"/>
              </w:r>
              <w:r w:rsidR="0067475A">
                <w:rPr>
                  <w:rFonts w:cs="Calibri"/>
                  <w:szCs w:val="20"/>
                  <w:lang w:eastAsia="en-GB"/>
                </w:rPr>
                <w:delText>5.5</w:delText>
              </w:r>
              <w:r w:rsidRPr="005C2D94">
                <w:rPr>
                  <w:rFonts w:cs="Calibri"/>
                  <w:szCs w:val="20"/>
                  <w:lang w:eastAsia="en-GB"/>
                </w:rPr>
                <w:fldChar w:fldCharType="end"/>
              </w:r>
              <w:r w:rsidRPr="00F54804">
                <w:rPr>
                  <w:rFonts w:cs="Calibri"/>
                  <w:szCs w:val="20"/>
                  <w:lang w:eastAsia="en-GB"/>
                </w:rPr>
                <w:delText xml:space="preserve"> </w:delText>
              </w:r>
              <w:r w:rsidRPr="005C2D94">
                <w:rPr>
                  <w:rFonts w:cs="Calibri"/>
                  <w:szCs w:val="20"/>
                  <w:lang w:eastAsia="en-GB"/>
                </w:rPr>
                <w:fldChar w:fldCharType="begin"/>
              </w:r>
              <w:r w:rsidRPr="00F54804">
                <w:rPr>
                  <w:rFonts w:cs="Calibri"/>
                  <w:szCs w:val="20"/>
                  <w:lang w:eastAsia="en-GB"/>
                </w:rPr>
                <w:delInstrText xml:space="preserve"> REF _Ref428442251 \h  \* MERGEFORMAT </w:delInstrText>
              </w:r>
              <w:r w:rsidRPr="005C2D94">
                <w:rPr>
                  <w:rFonts w:cs="Calibri"/>
                  <w:szCs w:val="20"/>
                  <w:lang w:eastAsia="en-GB"/>
                </w:rPr>
              </w:r>
              <w:r w:rsidRPr="005C2D9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5C2D94">
                <w:rPr>
                  <w:rFonts w:cs="Calibri"/>
                  <w:szCs w:val="20"/>
                  <w:lang w:eastAsia="en-GB"/>
                </w:rPr>
                <w:fldChar w:fldCharType="end"/>
              </w:r>
            </w:del>
            <w:ins w:id="3550"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058786D1" w14:textId="77777777" w:rsidR="00FC68DB" w:rsidRDefault="001332BD" w:rsidP="00192898">
      <w:pPr>
        <w:keepNext/>
        <w:spacing w:before="120" w:line="240" w:lineRule="auto"/>
        <w:rPr>
          <w:del w:id="3551" w:author="LUEJE Claudia" w:date="2023-06-26T17:59:00Z"/>
        </w:rPr>
      </w:pPr>
      <w:r w:rsidRPr="00E956F7">
        <w:rPr>
          <w:szCs w:val="24"/>
        </w:rPr>
        <w:t xml:space="preserve">XML specification of </w:t>
      </w:r>
      <w:r w:rsidRPr="00BD5750">
        <w:rPr>
          <w:rStyle w:val="ISOCode"/>
        </w:rPr>
        <w:t>&lt;gumdrop/&gt;</w:t>
      </w:r>
      <w:r w:rsidRPr="00E956F7">
        <w:rPr>
          <w:szCs w:val="24"/>
        </w:rPr>
        <w:t xml:space="preserve"> with following attributes</w:t>
      </w:r>
      <w:del w:id="3552" w:author="LUEJE Claudia" w:date="2023-06-26T17:59:00Z">
        <w:r w:rsidR="00FC68DB" w:rsidRPr="001668D7">
          <w:rPr>
            <w:rFonts w:ascii="Courier New" w:hAnsi="Courier New" w:cs="Courier New"/>
            <w:b/>
            <w:i/>
            <w:sz w:val="18"/>
            <w:szCs w:val="18"/>
          </w:rPr>
          <w:delText>:</w:delText>
        </w:r>
        <w:r w:rsidR="00FC68DB" w:rsidRPr="00D7391D">
          <w:delText xml:space="preserve"> </w:delText>
        </w:r>
      </w:del>
    </w:p>
    <w:p w14:paraId="571C711E" w14:textId="3B4BA790" w:rsidR="001332BD" w:rsidRPr="00E956F7" w:rsidRDefault="00E923C2">
      <w:pPr>
        <w:pStyle w:val="BodyText"/>
        <w:autoSpaceDE w:val="0"/>
        <w:autoSpaceDN w:val="0"/>
        <w:adjustRightInd w:val="0"/>
        <w:rPr>
          <w:ins w:id="3553" w:author="LUEJE Claudia" w:date="2023-06-26T17:59:00Z"/>
          <w:szCs w:val="24"/>
        </w:rPr>
      </w:pPr>
      <w:ins w:id="3554" w:author="LUEJE Claudia" w:date="2023-06-26T17:59:00Z">
        <w:r>
          <w:rPr>
            <w:szCs w:val="24"/>
          </w:rPr>
          <w:t xml:space="preserve"> as shown in </w:t>
        </w:r>
      </w:ins>
      <w:bookmarkStart w:id="3555" w:name="_Toc110532410"/>
      <w:r w:rsidRPr="00E923C2">
        <w:rPr>
          <w:rStyle w:val="citetbl"/>
        </w:rPr>
        <w:t xml:space="preserve">Table </w:t>
      </w:r>
      <w:del w:id="3556"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62</w:delText>
        </w:r>
        <w:r w:rsidR="00055698" w:rsidRPr="00F54804">
          <w:fldChar w:fldCharType="end"/>
        </w:r>
      </w:del>
      <w:ins w:id="3557" w:author="LUEJE Claudia" w:date="2023-06-26T17:59:00Z">
        <w:r w:rsidRPr="00E923C2">
          <w:rPr>
            <w:rStyle w:val="citetbl"/>
          </w:rPr>
          <w:t>62</w:t>
        </w:r>
        <w:r w:rsidR="001332BD" w:rsidRPr="00E956F7">
          <w:rPr>
            <w:szCs w:val="24"/>
          </w:rPr>
          <w:t>:</w:t>
        </w:r>
      </w:ins>
    </w:p>
    <w:p w14:paraId="792C6B5B" w14:textId="03B1982A" w:rsidR="001332BD" w:rsidRPr="00E956F7" w:rsidRDefault="006F39DE">
      <w:pPr>
        <w:pStyle w:val="Tabletitle"/>
        <w:autoSpaceDE w:val="0"/>
        <w:autoSpaceDN w:val="0"/>
        <w:adjustRightInd w:val="0"/>
        <w:outlineLvl w:val="0"/>
        <w:rPr>
          <w:szCs w:val="24"/>
        </w:rPr>
      </w:pPr>
      <w:ins w:id="3558" w:author="LUEJE Claudia" w:date="2023-06-26T17:59:00Z">
        <w:r w:rsidRPr="00E956F7">
          <w:rPr>
            <w:szCs w:val="24"/>
          </w:rPr>
          <w:t>Table </w:t>
        </w:r>
        <w:r w:rsidR="001332BD" w:rsidRPr="00E956F7">
          <w:rPr>
            <w:szCs w:val="24"/>
          </w:rPr>
          <w:t>62</w:t>
        </w:r>
      </w:ins>
      <w:r w:rsidR="00A44835" w:rsidRPr="00E956F7">
        <w:rPr>
          <w:szCs w:val="24"/>
        </w:rPr>
        <w:t xml:space="preserve"> </w:t>
      </w:r>
      <w:r w:rsidR="001332BD" w:rsidRPr="00E956F7">
        <w:rPr>
          <w:szCs w:val="24"/>
        </w:rPr>
        <w:t xml:space="preserve">— Attributes of element </w:t>
      </w:r>
      <w:r w:rsidR="001332BD" w:rsidRPr="00BD5750">
        <w:rPr>
          <w:rStyle w:val="ISOCode"/>
        </w:rPr>
        <w:t>&lt;gumdrop/&gt;</w:t>
      </w:r>
      <w:bookmarkEnd w:id="3555"/>
    </w:p>
    <w:tbl>
      <w:tblPr>
        <w:tblW w:w="90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661"/>
        <w:gridCol w:w="1559"/>
        <w:gridCol w:w="1559"/>
        <w:gridCol w:w="1276"/>
        <w:gridCol w:w="2980"/>
      </w:tblGrid>
      <w:tr w:rsidR="001332BD" w:rsidRPr="00B62EE5" w14:paraId="6777C50D" w14:textId="77777777" w:rsidTr="005B271E">
        <w:trPr>
          <w:tblHeader/>
          <w:jc w:val="center"/>
        </w:trPr>
        <w:tc>
          <w:tcPr>
            <w:tcW w:w="1661" w:type="dxa"/>
            <w:tcBorders>
              <w:top w:val="single" w:sz="12" w:space="0" w:color="auto"/>
              <w:bottom w:val="single" w:sz="12" w:space="0" w:color="auto"/>
            </w:tcBorders>
            <w:shd w:val="clear" w:color="auto" w:fill="F3F3F3"/>
            <w:vAlign w:val="bottom"/>
          </w:tcPr>
          <w:p w14:paraId="2870FD25" w14:textId="0E5B2B05" w:rsidR="001332BD" w:rsidRPr="00B62EE5" w:rsidRDefault="001332BD" w:rsidP="00A44835">
            <w:pPr>
              <w:pStyle w:val="Tableheader"/>
              <w:autoSpaceDE w:val="0"/>
              <w:autoSpaceDN w:val="0"/>
              <w:adjustRightInd w:val="0"/>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11AC3F5F" w14:textId="1BAE6CB5" w:rsidR="001332BD" w:rsidRPr="00B62EE5" w:rsidRDefault="001332BD" w:rsidP="00A44835">
            <w:pPr>
              <w:pStyle w:val="Tableheader"/>
              <w:autoSpaceDE w:val="0"/>
              <w:autoSpaceDN w:val="0"/>
              <w:adjustRightInd w:val="0"/>
              <w:rPr>
                <w:b/>
              </w:rPr>
            </w:pPr>
            <w:r w:rsidRPr="00B62EE5">
              <w:rPr>
                <w:b/>
                <w:szCs w:val="24"/>
              </w:rPr>
              <w:t>Type</w:t>
            </w:r>
          </w:p>
        </w:tc>
        <w:tc>
          <w:tcPr>
            <w:tcW w:w="1559" w:type="dxa"/>
            <w:tcBorders>
              <w:top w:val="single" w:sz="12" w:space="0" w:color="auto"/>
              <w:bottom w:val="single" w:sz="12" w:space="0" w:color="auto"/>
            </w:tcBorders>
            <w:shd w:val="clear" w:color="auto" w:fill="F3F3F3"/>
            <w:vAlign w:val="bottom"/>
          </w:tcPr>
          <w:p w14:paraId="1807EB91" w14:textId="6A5A2B41" w:rsidR="001332BD" w:rsidRPr="00B62EE5" w:rsidRDefault="001332BD" w:rsidP="00A44835">
            <w:pPr>
              <w:pStyle w:val="Tableheader"/>
              <w:autoSpaceDE w:val="0"/>
              <w:autoSpaceDN w:val="0"/>
              <w:adjustRightInd w:val="0"/>
              <w:rPr>
                <w:b/>
              </w:rPr>
            </w:pPr>
            <w:r w:rsidRPr="00B62EE5">
              <w:rPr>
                <w:b/>
                <w:szCs w:val="24"/>
              </w:rPr>
              <w:t>Value Space</w:t>
            </w:r>
          </w:p>
        </w:tc>
        <w:tc>
          <w:tcPr>
            <w:tcW w:w="1276" w:type="dxa"/>
            <w:tcBorders>
              <w:top w:val="single" w:sz="12" w:space="0" w:color="auto"/>
              <w:bottom w:val="single" w:sz="12" w:space="0" w:color="auto"/>
            </w:tcBorders>
            <w:shd w:val="clear" w:color="auto" w:fill="F3F3F3"/>
            <w:vAlign w:val="bottom"/>
          </w:tcPr>
          <w:p w14:paraId="02E4DB2B" w14:textId="281DC129" w:rsidR="001332BD" w:rsidRPr="00B62EE5" w:rsidRDefault="001332BD" w:rsidP="00A44835">
            <w:pPr>
              <w:pStyle w:val="Tableheader"/>
              <w:autoSpaceDE w:val="0"/>
              <w:autoSpaceDN w:val="0"/>
              <w:adjustRightInd w:val="0"/>
              <w:rPr>
                <w:b/>
              </w:rPr>
            </w:pPr>
            <w:r w:rsidRPr="00B62EE5">
              <w:rPr>
                <w:b/>
                <w:szCs w:val="24"/>
              </w:rPr>
              <w:t>Use</w:t>
            </w:r>
          </w:p>
        </w:tc>
        <w:tc>
          <w:tcPr>
            <w:tcW w:w="2980" w:type="dxa"/>
            <w:tcBorders>
              <w:top w:val="single" w:sz="12" w:space="0" w:color="auto"/>
              <w:bottom w:val="single" w:sz="12" w:space="0" w:color="auto"/>
            </w:tcBorders>
            <w:shd w:val="clear" w:color="auto" w:fill="F3F3F3"/>
            <w:vAlign w:val="bottom"/>
          </w:tcPr>
          <w:p w14:paraId="20B8AAA8" w14:textId="4CA77670"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7A621A9F" w14:textId="77777777" w:rsidTr="005B271E">
        <w:trPr>
          <w:jc w:val="center"/>
        </w:trPr>
        <w:tc>
          <w:tcPr>
            <w:tcW w:w="1661" w:type="dxa"/>
            <w:tcBorders>
              <w:top w:val="single" w:sz="12" w:space="0" w:color="auto"/>
            </w:tcBorders>
          </w:tcPr>
          <w:p w14:paraId="78CF6247" w14:textId="4F0C6AE6" w:rsidR="001332BD" w:rsidRPr="00E956F7" w:rsidRDefault="001332BD" w:rsidP="001332BD">
            <w:pPr>
              <w:pStyle w:val="Tablebody"/>
              <w:autoSpaceDE w:val="0"/>
              <w:autoSpaceDN w:val="0"/>
              <w:adjustRightInd w:val="0"/>
              <w:jc w:val="both"/>
            </w:pPr>
            <w:r w:rsidRPr="00E956F7">
              <w:rPr>
                <w:szCs w:val="24"/>
              </w:rPr>
              <w:t>diameter</w:t>
            </w:r>
          </w:p>
        </w:tc>
        <w:tc>
          <w:tcPr>
            <w:tcW w:w="1559" w:type="dxa"/>
            <w:tcBorders>
              <w:top w:val="single" w:sz="12" w:space="0" w:color="auto"/>
            </w:tcBorders>
          </w:tcPr>
          <w:p w14:paraId="46FA46D6" w14:textId="604FEAB6" w:rsidR="001332BD" w:rsidRPr="00E956F7" w:rsidRDefault="001332BD" w:rsidP="001332BD">
            <w:pPr>
              <w:pStyle w:val="Tablebody"/>
              <w:autoSpaceDE w:val="0"/>
              <w:autoSpaceDN w:val="0"/>
              <w:adjustRightInd w:val="0"/>
              <w:jc w:val="both"/>
            </w:pPr>
            <w:r w:rsidRPr="00E956F7">
              <w:rPr>
                <w:szCs w:val="24"/>
              </w:rPr>
              <w:t>Floating point</w:t>
            </w:r>
          </w:p>
        </w:tc>
        <w:tc>
          <w:tcPr>
            <w:tcW w:w="1559" w:type="dxa"/>
            <w:tcBorders>
              <w:top w:val="single" w:sz="12" w:space="0" w:color="auto"/>
            </w:tcBorders>
          </w:tcPr>
          <w:p w14:paraId="0A7C6220" w14:textId="655A1A1A" w:rsidR="001332BD" w:rsidRPr="00E956F7" w:rsidRDefault="001332BD" w:rsidP="001332BD">
            <w:pPr>
              <w:pStyle w:val="Tablebody"/>
              <w:autoSpaceDE w:val="0"/>
              <w:autoSpaceDN w:val="0"/>
              <w:adjustRightInd w:val="0"/>
              <w:jc w:val="both"/>
            </w:pPr>
            <w:r w:rsidRPr="00E956F7">
              <w:rPr>
                <w:szCs w:val="24"/>
              </w:rPr>
              <w:t>&gt;= 0.0</w:t>
            </w:r>
          </w:p>
        </w:tc>
        <w:tc>
          <w:tcPr>
            <w:tcW w:w="1276" w:type="dxa"/>
            <w:tcBorders>
              <w:top w:val="single" w:sz="12" w:space="0" w:color="auto"/>
            </w:tcBorders>
          </w:tcPr>
          <w:p w14:paraId="60CD2C0E" w14:textId="5C015278" w:rsidR="001332BD" w:rsidRPr="00E956F7" w:rsidRDefault="001332BD" w:rsidP="001332BD">
            <w:pPr>
              <w:pStyle w:val="Tablebody"/>
              <w:autoSpaceDE w:val="0"/>
              <w:autoSpaceDN w:val="0"/>
              <w:adjustRightInd w:val="0"/>
              <w:jc w:val="both"/>
            </w:pPr>
            <w:r w:rsidRPr="00E956F7">
              <w:rPr>
                <w:szCs w:val="24"/>
              </w:rPr>
              <w:t>Optional</w:t>
            </w:r>
          </w:p>
        </w:tc>
        <w:tc>
          <w:tcPr>
            <w:tcW w:w="2980" w:type="dxa"/>
            <w:tcBorders>
              <w:top w:val="single" w:sz="12" w:space="0" w:color="auto"/>
            </w:tcBorders>
          </w:tcPr>
          <w:p w14:paraId="3A200B66" w14:textId="6A185F62" w:rsidR="001332BD" w:rsidRPr="00E956F7" w:rsidRDefault="001332BD" w:rsidP="001332BD">
            <w:pPr>
              <w:pStyle w:val="Tablebody"/>
              <w:autoSpaceDE w:val="0"/>
              <w:autoSpaceDN w:val="0"/>
              <w:adjustRightInd w:val="0"/>
              <w:jc w:val="both"/>
            </w:pPr>
            <w:r w:rsidRPr="00E956F7">
              <w:rPr>
                <w:szCs w:val="24"/>
              </w:rPr>
              <w:t>-</w:t>
            </w:r>
          </w:p>
        </w:tc>
      </w:tr>
      <w:tr w:rsidR="001332BD" w:rsidRPr="00E956F7" w14:paraId="56AF6FFF" w14:textId="77777777" w:rsidTr="005B271E">
        <w:trPr>
          <w:jc w:val="center"/>
        </w:trPr>
        <w:tc>
          <w:tcPr>
            <w:tcW w:w="1661" w:type="dxa"/>
          </w:tcPr>
          <w:p w14:paraId="20A44C69" w14:textId="581881E6" w:rsidR="001332BD" w:rsidRPr="00E956F7" w:rsidRDefault="001332BD" w:rsidP="001332BD">
            <w:pPr>
              <w:pStyle w:val="Tablebody"/>
              <w:autoSpaceDE w:val="0"/>
              <w:autoSpaceDN w:val="0"/>
              <w:adjustRightInd w:val="0"/>
              <w:jc w:val="both"/>
            </w:pPr>
            <w:r w:rsidRPr="00E956F7">
              <w:rPr>
                <w:szCs w:val="24"/>
              </w:rPr>
              <w:t>mass</w:t>
            </w:r>
          </w:p>
        </w:tc>
        <w:tc>
          <w:tcPr>
            <w:tcW w:w="1559" w:type="dxa"/>
          </w:tcPr>
          <w:p w14:paraId="5A141B5B" w14:textId="05C7E24E" w:rsidR="001332BD" w:rsidRPr="00E956F7" w:rsidRDefault="001332BD" w:rsidP="001332BD">
            <w:pPr>
              <w:pStyle w:val="Tablebody"/>
              <w:autoSpaceDE w:val="0"/>
              <w:autoSpaceDN w:val="0"/>
              <w:adjustRightInd w:val="0"/>
              <w:jc w:val="both"/>
            </w:pPr>
            <w:r w:rsidRPr="00E956F7">
              <w:rPr>
                <w:szCs w:val="24"/>
              </w:rPr>
              <w:t>Floating point</w:t>
            </w:r>
          </w:p>
        </w:tc>
        <w:tc>
          <w:tcPr>
            <w:tcW w:w="1559" w:type="dxa"/>
          </w:tcPr>
          <w:p w14:paraId="506A4946" w14:textId="7C632B00" w:rsidR="001332BD" w:rsidRPr="00E956F7" w:rsidRDefault="001332BD" w:rsidP="001332BD">
            <w:pPr>
              <w:pStyle w:val="Tablebody"/>
              <w:autoSpaceDE w:val="0"/>
              <w:autoSpaceDN w:val="0"/>
              <w:adjustRightInd w:val="0"/>
              <w:jc w:val="both"/>
            </w:pPr>
            <w:r w:rsidRPr="00E956F7">
              <w:rPr>
                <w:szCs w:val="24"/>
              </w:rPr>
              <w:t>&gt;= 0.0</w:t>
            </w:r>
          </w:p>
        </w:tc>
        <w:tc>
          <w:tcPr>
            <w:tcW w:w="1276" w:type="dxa"/>
          </w:tcPr>
          <w:p w14:paraId="1889ECC1" w14:textId="7DCEF653" w:rsidR="001332BD" w:rsidRPr="00E956F7" w:rsidRDefault="001332BD" w:rsidP="001332BD">
            <w:pPr>
              <w:pStyle w:val="Tablebody"/>
              <w:autoSpaceDE w:val="0"/>
              <w:autoSpaceDN w:val="0"/>
              <w:adjustRightInd w:val="0"/>
              <w:jc w:val="both"/>
            </w:pPr>
            <w:r w:rsidRPr="00E956F7">
              <w:rPr>
                <w:szCs w:val="24"/>
              </w:rPr>
              <w:t>Optional</w:t>
            </w:r>
          </w:p>
        </w:tc>
        <w:tc>
          <w:tcPr>
            <w:tcW w:w="2980" w:type="dxa"/>
          </w:tcPr>
          <w:p w14:paraId="7E4C7848" w14:textId="7E58E5E6" w:rsidR="001332BD" w:rsidRPr="00E956F7" w:rsidRDefault="001332BD" w:rsidP="001332BD">
            <w:pPr>
              <w:pStyle w:val="Tablebody"/>
              <w:autoSpaceDE w:val="0"/>
              <w:autoSpaceDN w:val="0"/>
              <w:adjustRightInd w:val="0"/>
              <w:jc w:val="both"/>
            </w:pPr>
            <w:r w:rsidRPr="00E956F7">
              <w:rPr>
                <w:szCs w:val="24"/>
              </w:rPr>
              <w:t>-</w:t>
            </w:r>
          </w:p>
        </w:tc>
      </w:tr>
      <w:tr w:rsidR="001332BD" w:rsidRPr="00E956F7" w14:paraId="4417AC23" w14:textId="77777777" w:rsidTr="005B271E">
        <w:trPr>
          <w:jc w:val="center"/>
        </w:trPr>
        <w:tc>
          <w:tcPr>
            <w:tcW w:w="1661" w:type="dxa"/>
          </w:tcPr>
          <w:p w14:paraId="23685DA2" w14:textId="0743F2F3" w:rsidR="001332BD" w:rsidRPr="00E956F7" w:rsidRDefault="001332BD" w:rsidP="001332BD">
            <w:pPr>
              <w:pStyle w:val="Tablebody"/>
              <w:autoSpaceDE w:val="0"/>
              <w:autoSpaceDN w:val="0"/>
              <w:adjustRightInd w:val="0"/>
              <w:jc w:val="both"/>
            </w:pPr>
            <w:r w:rsidRPr="00E956F7">
              <w:rPr>
                <w:szCs w:val="24"/>
              </w:rPr>
              <w:t>material</w:t>
            </w:r>
          </w:p>
        </w:tc>
        <w:tc>
          <w:tcPr>
            <w:tcW w:w="1559" w:type="dxa"/>
          </w:tcPr>
          <w:p w14:paraId="75DCDB14" w14:textId="786763EF" w:rsidR="001332BD" w:rsidRPr="00E956F7" w:rsidRDefault="001332BD" w:rsidP="001332BD">
            <w:pPr>
              <w:pStyle w:val="Tablebody"/>
              <w:autoSpaceDE w:val="0"/>
              <w:autoSpaceDN w:val="0"/>
              <w:adjustRightInd w:val="0"/>
              <w:jc w:val="both"/>
            </w:pPr>
            <w:r w:rsidRPr="00E956F7">
              <w:rPr>
                <w:szCs w:val="24"/>
              </w:rPr>
              <w:t>Alphanumeric</w:t>
            </w:r>
          </w:p>
        </w:tc>
        <w:tc>
          <w:tcPr>
            <w:tcW w:w="1559" w:type="dxa"/>
          </w:tcPr>
          <w:p w14:paraId="34CD7631" w14:textId="2A1ED8A0" w:rsidR="001332BD" w:rsidRPr="00E956F7" w:rsidRDefault="001332BD" w:rsidP="001332BD">
            <w:pPr>
              <w:pStyle w:val="Tablebody"/>
              <w:autoSpaceDE w:val="0"/>
              <w:autoSpaceDN w:val="0"/>
              <w:adjustRightInd w:val="0"/>
              <w:jc w:val="both"/>
            </w:pPr>
            <w:r w:rsidRPr="00E956F7">
              <w:rPr>
                <w:szCs w:val="24"/>
              </w:rPr>
              <w:t>Alphanumeric</w:t>
            </w:r>
          </w:p>
        </w:tc>
        <w:tc>
          <w:tcPr>
            <w:tcW w:w="1276" w:type="dxa"/>
          </w:tcPr>
          <w:p w14:paraId="493C0D3E" w14:textId="59F321F8" w:rsidR="001332BD" w:rsidRPr="00E956F7" w:rsidRDefault="001332BD" w:rsidP="001332BD">
            <w:pPr>
              <w:pStyle w:val="Tablebody"/>
              <w:autoSpaceDE w:val="0"/>
              <w:autoSpaceDN w:val="0"/>
              <w:adjustRightInd w:val="0"/>
              <w:jc w:val="both"/>
            </w:pPr>
            <w:r w:rsidRPr="00E956F7">
              <w:rPr>
                <w:szCs w:val="24"/>
              </w:rPr>
              <w:t>Optional</w:t>
            </w:r>
          </w:p>
        </w:tc>
        <w:tc>
          <w:tcPr>
            <w:tcW w:w="2980" w:type="dxa"/>
          </w:tcPr>
          <w:p w14:paraId="1FD4DC64" w14:textId="62AACA17" w:rsidR="001332BD" w:rsidRPr="00E956F7" w:rsidRDefault="001332BD" w:rsidP="001332BD">
            <w:pPr>
              <w:pStyle w:val="Tablebody"/>
              <w:autoSpaceDE w:val="0"/>
              <w:autoSpaceDN w:val="0"/>
              <w:adjustRightInd w:val="0"/>
              <w:jc w:val="both"/>
            </w:pPr>
            <w:r w:rsidRPr="00E956F7">
              <w:rPr>
                <w:szCs w:val="24"/>
              </w:rPr>
              <w:t>-</w:t>
            </w:r>
          </w:p>
        </w:tc>
      </w:tr>
    </w:tbl>
    <w:p w14:paraId="27744D31" w14:textId="4C532F3E" w:rsidR="001332BD" w:rsidRPr="00E956F7" w:rsidRDefault="001332BD">
      <w:pPr>
        <w:pStyle w:val="BodyText"/>
        <w:autoSpaceDE w:val="0"/>
        <w:autoSpaceDN w:val="0"/>
        <w:adjustRightInd w:val="0"/>
        <w:rPr>
          <w:szCs w:val="24"/>
        </w:rPr>
      </w:pPr>
      <w:r w:rsidRPr="00E956F7">
        <w:rPr>
          <w:szCs w:val="24"/>
        </w:rPr>
        <w:t>The following list explains the attributes:</w:t>
      </w:r>
    </w:p>
    <w:p w14:paraId="33C20900" w14:textId="60681C8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59" w:author="LUEJE Claudia" w:date="2023-06-26T17:59:00Z">
        <w:r w:rsidRPr="00E956F7">
          <w:rPr>
            <w:szCs w:val="24"/>
          </w:rPr>
          <w:t>—</w:t>
        </w:r>
        <w:r w:rsidRPr="00E956F7">
          <w:rPr>
            <w:szCs w:val="24"/>
          </w:rPr>
          <w:tab/>
        </w:r>
      </w:ins>
      <w:r w:rsidRPr="00BD5750">
        <w:rPr>
          <w:rStyle w:val="ISOCode"/>
        </w:rPr>
        <w:t>diameter</w:t>
      </w:r>
      <w:r w:rsidRPr="00E956F7">
        <w:rPr>
          <w:szCs w:val="24"/>
        </w:rPr>
        <w:t xml:space="preserve">: The diameter of a gumdrop is specified by the attribute </w:t>
      </w:r>
      <w:r w:rsidRPr="00BD5750">
        <w:rPr>
          <w:rStyle w:val="ISOCode"/>
        </w:rPr>
        <w:t>diameter</w:t>
      </w:r>
      <w:r w:rsidRPr="00E956F7">
        <w:rPr>
          <w:szCs w:val="24"/>
        </w:rPr>
        <w:t xml:space="preserve"> for the child element of </w:t>
      </w:r>
      <w:r w:rsidRPr="00BD5750">
        <w:rPr>
          <w:rStyle w:val="ISOCode"/>
        </w:rPr>
        <w:t>&lt;connection_0d</w:t>
      </w:r>
      <w:del w:id="3560" w:author="LUEJE Claudia" w:date="2023-06-26T17:59:00Z">
        <w:r w:rsidR="00FC68DB" w:rsidRPr="0013175B">
          <w:rPr>
            <w:rFonts w:ascii="Courier New" w:hAnsi="Courier New" w:cs="Courier New"/>
            <w:b/>
            <w:i/>
            <w:sz w:val="18"/>
            <w:szCs w:val="18"/>
          </w:rPr>
          <w:delText>&gt;</w:delText>
        </w:r>
        <w:r w:rsidR="00FC68DB" w:rsidRPr="0013175B">
          <w:delText>.</w:delText>
        </w:r>
      </w:del>
      <w:ins w:id="3561" w:author="LUEJE Claudia" w:date="2023-06-26T17:59:00Z">
        <w:r w:rsidRPr="00BD5750">
          <w:rPr>
            <w:rStyle w:val="ISOCode"/>
          </w:rPr>
          <w:t>/&gt;</w:t>
        </w:r>
        <w:r w:rsidRPr="00E956F7">
          <w:rPr>
            <w:szCs w:val="24"/>
          </w:rPr>
          <w:t>.</w:t>
        </w:r>
      </w:ins>
      <w:r w:rsidRPr="00E956F7">
        <w:rPr>
          <w:szCs w:val="24"/>
        </w:rPr>
        <w:t xml:space="preserve"> It specifies the diameter of the adhesive material </w:t>
      </w:r>
      <w:r w:rsidRPr="00E923C2">
        <w:rPr>
          <w:szCs w:val="24"/>
        </w:rPr>
        <w:t>after</w:t>
      </w:r>
      <w:r w:rsidRPr="00E956F7">
        <w:rPr>
          <w:szCs w:val="24"/>
        </w:rPr>
        <w:t xml:space="preserve"> manufacturing;</w:t>
      </w:r>
    </w:p>
    <w:p w14:paraId="35E00151" w14:textId="151B190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62" w:author="LUEJE Claudia" w:date="2023-06-26T17:59:00Z">
        <w:r w:rsidRPr="00E956F7">
          <w:rPr>
            <w:szCs w:val="24"/>
          </w:rPr>
          <w:t>—</w:t>
        </w:r>
        <w:r w:rsidRPr="00E956F7">
          <w:rPr>
            <w:szCs w:val="24"/>
          </w:rPr>
          <w:tab/>
        </w:r>
      </w:ins>
      <w:r w:rsidRPr="00BD5750">
        <w:rPr>
          <w:rStyle w:val="ISOCode"/>
        </w:rPr>
        <w:t>mass</w:t>
      </w:r>
      <w:r w:rsidRPr="00E956F7">
        <w:rPr>
          <w:szCs w:val="24"/>
        </w:rPr>
        <w:t xml:space="preserve">: </w:t>
      </w:r>
      <w:del w:id="3563" w:author="LUEJE Claudia" w:date="2023-06-26T17:59:00Z">
        <w:r w:rsidR="00FC68DB" w:rsidRPr="0013175B">
          <w:delText xml:space="preserve">This is </w:delText>
        </w:r>
      </w:del>
      <w:r w:rsidRPr="00E956F7">
        <w:rPr>
          <w:szCs w:val="24"/>
        </w:rPr>
        <w:t>the mass of the glue attached;</w:t>
      </w:r>
    </w:p>
    <w:p w14:paraId="6D9F62B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64" w:author="LUEJE Claudia" w:date="2023-06-26T17:59:00Z">
        <w:r w:rsidRPr="00E956F7">
          <w:rPr>
            <w:szCs w:val="24"/>
          </w:rPr>
          <w:t>—</w:t>
        </w:r>
        <w:r w:rsidRPr="00E956F7">
          <w:rPr>
            <w:szCs w:val="24"/>
          </w:rPr>
          <w:tab/>
        </w:r>
      </w:ins>
      <w:r w:rsidRPr="00BD5750">
        <w:rPr>
          <w:rStyle w:val="ISOCode"/>
        </w:rPr>
        <w:t>material</w:t>
      </w:r>
      <w:r w:rsidRPr="00E956F7">
        <w:rPr>
          <w:szCs w:val="24"/>
        </w:rPr>
        <w:t xml:space="preserve">: the name of the adhesive material according to CAD/PDM. For CAE applications, another label from a reduced data base may be applicable. This is to be stored in </w:t>
      </w:r>
      <w:r w:rsidRPr="00BD5750">
        <w:rPr>
          <w:rStyle w:val="ISOCode"/>
        </w:rPr>
        <w:t>&lt;appdata/&gt;</w:t>
      </w:r>
      <w:r w:rsidRPr="00E956F7">
        <w:rPr>
          <w:szCs w:val="24"/>
        </w:rPr>
        <w:t>.</w:t>
      </w:r>
    </w:p>
    <w:p w14:paraId="169B85C4" w14:textId="4018A80F" w:rsidR="001332BD" w:rsidRPr="00E956F7" w:rsidRDefault="001332BD">
      <w:pPr>
        <w:pStyle w:val="BodyText"/>
        <w:autoSpaceDE w:val="0"/>
        <w:autoSpaceDN w:val="0"/>
        <w:adjustRightInd w:val="0"/>
        <w:rPr>
          <w:szCs w:val="24"/>
        </w:rPr>
      </w:pPr>
      <w:r w:rsidRPr="00E956F7">
        <w:rPr>
          <w:szCs w:val="24"/>
        </w:rPr>
        <w:t xml:space="preserve">The element </w:t>
      </w:r>
      <w:r w:rsidRPr="00BD5750">
        <w:rPr>
          <w:rStyle w:val="ISOCode"/>
        </w:rPr>
        <w:t xml:space="preserve">&lt;gumdrop/&gt; </w:t>
      </w:r>
      <w:r w:rsidRPr="00E956F7">
        <w:rPr>
          <w:szCs w:val="24"/>
        </w:rPr>
        <w:t>allows for following nested elements</w:t>
      </w:r>
      <w:ins w:id="3565" w:author="LUEJE Claudia" w:date="2023-06-26T17:59:00Z">
        <w:r w:rsidR="00E923C2">
          <w:rPr>
            <w:szCs w:val="24"/>
          </w:rPr>
          <w:t xml:space="preserve"> shown in </w:t>
        </w:r>
        <w:r w:rsidR="00E923C2" w:rsidRPr="00E923C2">
          <w:rPr>
            <w:rStyle w:val="citetbl"/>
          </w:rPr>
          <w:t>Table 63</w:t>
        </w:r>
      </w:ins>
      <w:r w:rsidRPr="00E956F7">
        <w:rPr>
          <w:szCs w:val="24"/>
        </w:rPr>
        <w:t>:</w:t>
      </w:r>
    </w:p>
    <w:p w14:paraId="67675DFB" w14:textId="4B9BB493" w:rsidR="001332BD" w:rsidRPr="00E956F7" w:rsidRDefault="006F39DE">
      <w:pPr>
        <w:pStyle w:val="Tabletitle"/>
        <w:autoSpaceDE w:val="0"/>
        <w:autoSpaceDN w:val="0"/>
        <w:adjustRightInd w:val="0"/>
        <w:outlineLvl w:val="0"/>
        <w:rPr>
          <w:szCs w:val="24"/>
        </w:rPr>
      </w:pPr>
      <w:bookmarkStart w:id="3566" w:name="_Toc110532411"/>
      <w:r w:rsidRPr="00E956F7">
        <w:rPr>
          <w:szCs w:val="24"/>
        </w:rPr>
        <w:t>Table</w:t>
      </w:r>
      <w:del w:id="3567" w:author="LUEJE Claudia" w:date="2023-06-26T17:59:00Z">
        <w:r w:rsidR="00055698" w:rsidRPr="00F54804">
          <w:delText xml:space="preserve"> </w:delText>
        </w:r>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63</w:delText>
        </w:r>
        <w:r w:rsidR="00055698" w:rsidRPr="00F54804">
          <w:fldChar w:fldCharType="end"/>
        </w:r>
      </w:del>
      <w:ins w:id="3568" w:author="LUEJE Claudia" w:date="2023-06-26T17:59:00Z">
        <w:r w:rsidRPr="00E956F7">
          <w:rPr>
            <w:szCs w:val="24"/>
          </w:rPr>
          <w:t> </w:t>
        </w:r>
        <w:r w:rsidR="001332BD" w:rsidRPr="00E956F7">
          <w:rPr>
            <w:szCs w:val="24"/>
          </w:rPr>
          <w:t>63</w:t>
        </w:r>
      </w:ins>
      <w:r w:rsidR="00A44835" w:rsidRPr="00E956F7">
        <w:rPr>
          <w:szCs w:val="24"/>
        </w:rPr>
        <w:t xml:space="preserve"> </w:t>
      </w:r>
      <w:r w:rsidR="001332BD" w:rsidRPr="00E956F7">
        <w:rPr>
          <w:szCs w:val="24"/>
        </w:rPr>
        <w:t xml:space="preserve">— Nested elements of element </w:t>
      </w:r>
      <w:r w:rsidR="001332BD" w:rsidRPr="00BD5750">
        <w:rPr>
          <w:rStyle w:val="ISOCode"/>
        </w:rPr>
        <w:t>&lt;gumdrop/&gt;</w:t>
      </w:r>
      <w:bookmarkEnd w:id="3566"/>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2D28F85F"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6283D6CD" w14:textId="0B2CB6E3" w:rsidR="001332BD" w:rsidRPr="00B62EE5" w:rsidRDefault="001332BD" w:rsidP="00A44835">
            <w:pPr>
              <w:pStyle w:val="Tableheader"/>
              <w:autoSpaceDE w:val="0"/>
              <w:autoSpaceDN w:val="0"/>
              <w:adjustRightInd w:val="0"/>
              <w:rPr>
                <w:b/>
              </w:rPr>
            </w:pPr>
            <w:r w:rsidRPr="00B62EE5">
              <w:rPr>
                <w:b/>
                <w:szCs w:val="24"/>
              </w:rPr>
              <w:t xml:space="preserve">Nested </w:t>
            </w:r>
            <w:r w:rsidR="00E923C2"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76D44E96" w14:textId="79FC8BAB" w:rsidR="001332BD" w:rsidRPr="00B62EE5" w:rsidRDefault="001332BD" w:rsidP="00A44835">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49D7C1B5" w14:textId="124D01D2" w:rsidR="001332BD" w:rsidRPr="00B62EE5" w:rsidRDefault="001332BD" w:rsidP="00A44835">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752F2846" w14:textId="3398C773"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41229048" w14:textId="77777777" w:rsidTr="005B271E">
        <w:trPr>
          <w:jc w:val="center"/>
        </w:trPr>
        <w:tc>
          <w:tcPr>
            <w:tcW w:w="2111" w:type="dxa"/>
            <w:tcBorders>
              <w:top w:val="single" w:sz="12" w:space="0" w:color="auto"/>
            </w:tcBorders>
            <w:vAlign w:val="bottom"/>
          </w:tcPr>
          <w:p w14:paraId="17CD2091" w14:textId="346F5589" w:rsidR="001332BD" w:rsidRPr="00E956F7" w:rsidRDefault="001332BD" w:rsidP="00A44835">
            <w:pPr>
              <w:pStyle w:val="Tablebody"/>
              <w:autoSpaceDE w:val="0"/>
              <w:autoSpaceDN w:val="0"/>
              <w:adjustRightInd w:val="0"/>
            </w:pPr>
            <w:r w:rsidRPr="00E956F7">
              <w:rPr>
                <w:szCs w:val="24"/>
              </w:rPr>
              <w:t>normal_direction</w:t>
            </w:r>
          </w:p>
        </w:tc>
        <w:tc>
          <w:tcPr>
            <w:tcW w:w="1559" w:type="dxa"/>
            <w:tcBorders>
              <w:top w:val="single" w:sz="12" w:space="0" w:color="auto"/>
            </w:tcBorders>
            <w:vAlign w:val="bottom"/>
          </w:tcPr>
          <w:p w14:paraId="33671C2A" w14:textId="10FEE7E0"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15B047A9" w14:textId="2DAEC445"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26B9CE0D" w14:textId="6DEBC6BF" w:rsidR="001332BD" w:rsidRPr="00E956F7" w:rsidRDefault="001332BD" w:rsidP="00A44835">
            <w:pPr>
              <w:pStyle w:val="Tablebody"/>
              <w:autoSpaceDE w:val="0"/>
              <w:autoSpaceDN w:val="0"/>
              <w:adjustRightInd w:val="0"/>
            </w:pPr>
            <w:r w:rsidRPr="00E956F7">
              <w:rPr>
                <w:szCs w:val="24"/>
              </w:rPr>
              <w:t>-</w:t>
            </w:r>
          </w:p>
        </w:tc>
      </w:tr>
      <w:tr w:rsidR="001332BD" w:rsidRPr="00E956F7" w14:paraId="26366F26" w14:textId="77777777" w:rsidTr="005B271E">
        <w:trPr>
          <w:jc w:val="center"/>
        </w:trPr>
        <w:tc>
          <w:tcPr>
            <w:tcW w:w="2111" w:type="dxa"/>
            <w:vAlign w:val="bottom"/>
          </w:tcPr>
          <w:p w14:paraId="6605DF8A" w14:textId="3F73E167" w:rsidR="001332BD" w:rsidRPr="00E956F7" w:rsidRDefault="001332BD" w:rsidP="00A44835">
            <w:pPr>
              <w:pStyle w:val="Tablebody"/>
              <w:autoSpaceDE w:val="0"/>
              <w:autoSpaceDN w:val="0"/>
              <w:adjustRightInd w:val="0"/>
            </w:pPr>
            <w:r w:rsidRPr="00E956F7">
              <w:rPr>
                <w:szCs w:val="24"/>
              </w:rPr>
              <w:t>tangential_direction</w:t>
            </w:r>
          </w:p>
        </w:tc>
        <w:tc>
          <w:tcPr>
            <w:tcW w:w="1559" w:type="dxa"/>
            <w:vAlign w:val="bottom"/>
          </w:tcPr>
          <w:p w14:paraId="0A5D929E" w14:textId="74D96A18" w:rsidR="001332BD" w:rsidRPr="00E956F7" w:rsidRDefault="001332BD" w:rsidP="00A44835">
            <w:pPr>
              <w:pStyle w:val="Tablebody"/>
              <w:autoSpaceDE w:val="0"/>
              <w:autoSpaceDN w:val="0"/>
              <w:adjustRightInd w:val="0"/>
            </w:pPr>
            <w:r w:rsidRPr="00E956F7">
              <w:rPr>
                <w:szCs w:val="24"/>
              </w:rPr>
              <w:t>1</w:t>
            </w:r>
          </w:p>
        </w:tc>
        <w:tc>
          <w:tcPr>
            <w:tcW w:w="1276" w:type="dxa"/>
            <w:vAlign w:val="bottom"/>
          </w:tcPr>
          <w:p w14:paraId="42CE76F0" w14:textId="56C07225" w:rsidR="001332BD" w:rsidRPr="00E956F7" w:rsidRDefault="001332BD" w:rsidP="00A44835">
            <w:pPr>
              <w:pStyle w:val="Tablebody"/>
              <w:autoSpaceDE w:val="0"/>
              <w:autoSpaceDN w:val="0"/>
              <w:adjustRightInd w:val="0"/>
            </w:pPr>
            <w:r w:rsidRPr="00E956F7">
              <w:rPr>
                <w:szCs w:val="24"/>
              </w:rPr>
              <w:t>Optional</w:t>
            </w:r>
          </w:p>
        </w:tc>
        <w:tc>
          <w:tcPr>
            <w:tcW w:w="3526" w:type="dxa"/>
            <w:vAlign w:val="bottom"/>
          </w:tcPr>
          <w:p w14:paraId="05B5B03B" w14:textId="2EE780EA" w:rsidR="001332BD" w:rsidRPr="00E956F7" w:rsidRDefault="001332BD" w:rsidP="00A44835">
            <w:pPr>
              <w:pStyle w:val="Tablebody"/>
              <w:autoSpaceDE w:val="0"/>
              <w:autoSpaceDN w:val="0"/>
              <w:adjustRightInd w:val="0"/>
            </w:pPr>
            <w:r w:rsidRPr="00E956F7">
              <w:rPr>
                <w:szCs w:val="24"/>
              </w:rPr>
              <w:t>-</w:t>
            </w:r>
          </w:p>
        </w:tc>
      </w:tr>
    </w:tbl>
    <w:p w14:paraId="030D3BB5" w14:textId="5F4ED3A1" w:rsidR="001332BD" w:rsidRPr="00E956F7" w:rsidRDefault="001332BD" w:rsidP="003D12D0">
      <w:pPr>
        <w:pStyle w:val="BodyText"/>
      </w:pPr>
      <w:r w:rsidRPr="00E956F7">
        <w:t>EXAMPLE</w:t>
      </w:r>
    </w:p>
    <w:p w14:paraId="6E52037D" w14:textId="77777777" w:rsidR="002039BB" w:rsidRDefault="002039BB" w:rsidP="002039BB">
      <w:pPr>
        <w:pStyle w:val="Code-"/>
      </w:pPr>
      <w:r w:rsidRPr="00E45DCE">
        <w:t xml:space="preserve">    </w:t>
      </w:r>
      <w:r w:rsidR="001332BD" w:rsidRPr="00E45DCE">
        <w:rPr>
          <w:szCs w:val="24"/>
        </w:rPr>
        <w:t>&lt;connection_0d label="DROP_2123921"&gt;</w:t>
      </w:r>
    </w:p>
    <w:p w14:paraId="2A46BDFD" w14:textId="77777777" w:rsidR="002039BB" w:rsidRDefault="002039BB" w:rsidP="002039BB">
      <w:pPr>
        <w:pStyle w:val="Code-"/>
      </w:pPr>
      <w:r>
        <w:t xml:space="preserve">    </w:t>
      </w:r>
      <w:r w:rsidR="001332BD" w:rsidRPr="00E45DCE">
        <w:t xml:space="preserve">    &lt;!-- Assumed Unit system with mass attribute with value="kg" --&gt;</w:t>
      </w:r>
    </w:p>
    <w:p w14:paraId="18D57A26" w14:textId="77777777" w:rsidR="002039BB" w:rsidRDefault="002039BB" w:rsidP="002039BB">
      <w:pPr>
        <w:pStyle w:val="Code-"/>
      </w:pPr>
      <w:r>
        <w:t xml:space="preserve">    </w:t>
      </w:r>
      <w:r w:rsidR="001332BD" w:rsidRPr="00E45DCE">
        <w:t xml:space="preserve">    </w:t>
      </w:r>
      <w:r w:rsidR="001332BD" w:rsidRPr="00E45DCE">
        <w:rPr>
          <w:b/>
        </w:rPr>
        <w:t>&lt;gumdrop diameter="5.0" mass="0.0033" material="CAD_Material" /&gt;</w:t>
      </w:r>
    </w:p>
    <w:p w14:paraId="171135EC" w14:textId="77777777" w:rsidR="002039BB" w:rsidRDefault="002039BB" w:rsidP="002039BB">
      <w:pPr>
        <w:pStyle w:val="Code-"/>
      </w:pPr>
      <w:r>
        <w:t xml:space="preserve">    </w:t>
      </w:r>
      <w:r w:rsidR="001332BD" w:rsidRPr="00E45DCE">
        <w:t xml:space="preserve">    &lt;loc&gt; 1645.83 821.145 616.585 &lt;/loc&gt;</w:t>
      </w:r>
    </w:p>
    <w:p w14:paraId="5D4981BA" w14:textId="77777777" w:rsidR="002039BB" w:rsidRDefault="002039BB" w:rsidP="002039BB">
      <w:pPr>
        <w:pStyle w:val="Code-"/>
      </w:pPr>
      <w:r>
        <w:t xml:space="preserve">    </w:t>
      </w:r>
      <w:r w:rsidR="001332BD" w:rsidRPr="00E45DCE">
        <w:t xml:space="preserve">    &lt;appdata&gt;</w:t>
      </w:r>
    </w:p>
    <w:p w14:paraId="630E9552" w14:textId="77777777" w:rsidR="002039BB" w:rsidRDefault="002039BB" w:rsidP="002039BB">
      <w:pPr>
        <w:pStyle w:val="Code-"/>
      </w:pPr>
      <w:r>
        <w:t xml:space="preserve">    </w:t>
      </w:r>
      <w:r w:rsidR="001332BD" w:rsidRPr="00E45DCE">
        <w:t xml:space="preserve">        ...</w:t>
      </w:r>
    </w:p>
    <w:p w14:paraId="3F467E40" w14:textId="77777777" w:rsidR="002039BB" w:rsidRDefault="002039BB" w:rsidP="002039BB">
      <w:pPr>
        <w:pStyle w:val="Code-"/>
      </w:pPr>
      <w:r>
        <w:t xml:space="preserve">    </w:t>
      </w:r>
      <w:r w:rsidR="001332BD" w:rsidRPr="00E45DCE">
        <w:t xml:space="preserve">    &lt;/appdata&gt;</w:t>
      </w:r>
    </w:p>
    <w:p w14:paraId="2B5AFFDA" w14:textId="0E662629" w:rsidR="001332BD" w:rsidRPr="00E45DCE" w:rsidRDefault="002039BB" w:rsidP="002039BB">
      <w:pPr>
        <w:pStyle w:val="Code-"/>
      </w:pPr>
      <w:r>
        <w:t xml:space="preserve">    </w:t>
      </w:r>
      <w:r w:rsidR="001332BD" w:rsidRPr="00E45DCE">
        <w:t>&lt;/connection_0d&gt;</w:t>
      </w:r>
    </w:p>
    <w:p w14:paraId="6DA2B2E7" w14:textId="15B62E59" w:rsidR="00A44835" w:rsidRPr="00E45DCE" w:rsidRDefault="00A44835" w:rsidP="00E45DCE">
      <w:pPr>
        <w:pStyle w:val="Code-"/>
      </w:pPr>
      <w:r w:rsidRPr="00E45DCE">
        <w:t> </w:t>
      </w:r>
    </w:p>
    <w:p w14:paraId="5D16185F" w14:textId="77777777" w:rsidR="001332BD" w:rsidRPr="00E956F7" w:rsidRDefault="001332BD">
      <w:pPr>
        <w:pStyle w:val="Heading2"/>
        <w:tabs>
          <w:tab w:val="left" w:pos="400"/>
        </w:tabs>
        <w:autoSpaceDE w:val="0"/>
        <w:autoSpaceDN w:val="0"/>
        <w:adjustRightInd w:val="0"/>
        <w:rPr>
          <w:rFonts w:eastAsia="Times New Roman"/>
          <w:szCs w:val="24"/>
        </w:rPr>
      </w:pPr>
      <w:bookmarkStart w:id="3569" w:name="_Toc428456279"/>
      <w:bookmarkStart w:id="3570" w:name="_Toc3556993"/>
      <w:bookmarkStart w:id="3571" w:name="_Toc34747243"/>
      <w:bookmarkStart w:id="3572" w:name="_Toc77102059"/>
      <w:bookmarkStart w:id="3573" w:name="_Toc110532207"/>
      <w:bookmarkEnd w:id="3569"/>
      <w:r w:rsidRPr="00E956F7">
        <w:rPr>
          <w:rFonts w:eastAsia="Times New Roman"/>
          <w:szCs w:val="24"/>
        </w:rPr>
        <w:t>Clinches</w:t>
      </w:r>
      <w:bookmarkEnd w:id="3570"/>
      <w:bookmarkEnd w:id="3571"/>
      <w:bookmarkEnd w:id="3572"/>
      <w:bookmarkEnd w:id="3573"/>
    </w:p>
    <w:p w14:paraId="33B1EDF9" w14:textId="2F6B4A7D" w:rsidR="001332BD" w:rsidRPr="00E956F7" w:rsidRDefault="001332BD">
      <w:pPr>
        <w:pStyle w:val="BodyText"/>
        <w:autoSpaceDE w:val="0"/>
        <w:autoSpaceDN w:val="0"/>
        <w:adjustRightInd w:val="0"/>
        <w:rPr>
          <w:szCs w:val="24"/>
        </w:rPr>
      </w:pPr>
      <w:r w:rsidRPr="00E956F7">
        <w:rPr>
          <w:szCs w:val="24"/>
        </w:rPr>
        <w:t>Clinching is a mechanical, cold forming fastening method to join sheet metal without additional components, using special tools to plastically form a mechanical interlock between the sheets</w:t>
      </w:r>
      <w:del w:id="3574" w:author="LUEJE Claudia" w:date="2023-06-26T17:59:00Z">
        <w:r w:rsidR="00147206">
          <w:delText xml:space="preserve"> (</w:delText>
        </w:r>
        <w:r w:rsidR="00147206">
          <w:rPr>
            <w:rFonts w:cs="Calibri"/>
            <w:color w:val="000000"/>
            <w:lang w:eastAsia="en-GB"/>
          </w:rPr>
          <w:delText xml:space="preserve">For details, see </w:delText>
        </w:r>
        <w:r w:rsidR="00A576C6">
          <w:rPr>
            <w:rStyle w:val="Hyperlink"/>
            <w:rFonts w:cs="Calibri"/>
            <w:lang w:eastAsia="en-GB"/>
          </w:rPr>
          <w:fldChar w:fldCharType="begin"/>
        </w:r>
        <w:r w:rsidR="00A576C6">
          <w:rPr>
            <w:rStyle w:val="Hyperlink"/>
            <w:rFonts w:cs="Calibri"/>
            <w:lang w:eastAsia="en-GB"/>
          </w:rPr>
          <w:delInstrText xml:space="preserve"> HYPERLINK "https://en.wikipedia.org/wiki/Clin</w:delInstrText>
        </w:r>
        <w:r w:rsidR="00A576C6">
          <w:rPr>
            <w:rStyle w:val="Hyperlink"/>
            <w:rFonts w:cs="Calibri"/>
            <w:lang w:eastAsia="en-GB"/>
          </w:rPr>
          <w:delInstrText xml:space="preserve">ching" </w:delInstrText>
        </w:r>
        <w:r w:rsidR="00A576C6">
          <w:rPr>
            <w:rStyle w:val="Hyperlink"/>
            <w:rFonts w:cs="Calibri"/>
            <w:lang w:eastAsia="en-GB"/>
          </w:rPr>
          <w:fldChar w:fldCharType="separate"/>
        </w:r>
        <w:r w:rsidR="00147206" w:rsidRPr="00147206">
          <w:rPr>
            <w:rStyle w:val="Hyperlink"/>
            <w:rFonts w:cs="Calibri"/>
            <w:lang w:eastAsia="en-GB"/>
          </w:rPr>
          <w:delText>https://en.wikipedia.org/wiki/Clinching</w:delText>
        </w:r>
        <w:r w:rsidR="00A576C6">
          <w:rPr>
            <w:rStyle w:val="Hyperlink"/>
            <w:rFonts w:cs="Calibri"/>
            <w:lang w:eastAsia="en-GB"/>
          </w:rPr>
          <w:fldChar w:fldCharType="end"/>
        </w:r>
        <w:r w:rsidR="00147206">
          <w:delText>)</w:delText>
        </w:r>
      </w:del>
      <w:ins w:id="3575" w:author="LUEJE Claudia" w:date="2023-06-26T17:59:00Z">
        <w:r w:rsidRPr="00E956F7">
          <w:rPr>
            <w:szCs w:val="24"/>
          </w:rPr>
          <w:t>.</w:t>
        </w:r>
      </w:ins>
    </w:p>
    <w:p w14:paraId="4C032DCB" w14:textId="42156425" w:rsidR="001332BD" w:rsidRPr="00E956F7" w:rsidRDefault="001332BD">
      <w:pPr>
        <w:pStyle w:val="BodyText"/>
        <w:autoSpaceDE w:val="0"/>
        <w:autoSpaceDN w:val="0"/>
        <w:adjustRightInd w:val="0"/>
        <w:rPr>
          <w:szCs w:val="24"/>
        </w:rPr>
      </w:pPr>
      <w:r w:rsidRPr="00E956F7">
        <w:rPr>
          <w:szCs w:val="24"/>
        </w:rPr>
        <w:t xml:space="preserve">In general, clinching is applied in case of lightweight metals because </w:t>
      </w:r>
      <w:del w:id="3576" w:author="LUEJE Claudia" w:date="2023-06-26T17:59:00Z">
        <w:r w:rsidR="00FC68DB" w:rsidRPr="005C2D94">
          <w:delText xml:space="preserve">of </w:delText>
        </w:r>
      </w:del>
      <w:r w:rsidRPr="00E956F7">
        <w:rPr>
          <w:szCs w:val="24"/>
        </w:rPr>
        <w:t>they can be welded in poor quality or not at all. This joining technique can be</w:t>
      </w:r>
      <w:ins w:id="3577" w:author="LUEJE Claudia" w:date="2023-06-26T17:59:00Z">
        <w:r w:rsidRPr="00E956F7">
          <w:rPr>
            <w:szCs w:val="24"/>
          </w:rPr>
          <w:t xml:space="preserve"> </w:t>
        </w:r>
        <w:r w:rsidR="00172895">
          <w:rPr>
            <w:szCs w:val="24"/>
          </w:rPr>
          <w:t>a</w:t>
        </w:r>
      </w:ins>
      <w:r w:rsidR="00172895">
        <w:rPr>
          <w:szCs w:val="24"/>
        </w:rPr>
        <w:t xml:space="preserve"> </w:t>
      </w:r>
      <w:r w:rsidRPr="00E956F7">
        <w:rPr>
          <w:szCs w:val="24"/>
        </w:rPr>
        <w:t xml:space="preserve">cost-effective alternative to spot welding for specific steel structures. Such joints can be found on </w:t>
      </w:r>
      <w:r w:rsidR="00172895">
        <w:rPr>
          <w:szCs w:val="24"/>
        </w:rPr>
        <w:t>a</w:t>
      </w:r>
      <w:r w:rsidRPr="00E956F7">
        <w:rPr>
          <w:szCs w:val="24"/>
        </w:rPr>
        <w:t xml:space="preserve">ir </w:t>
      </w:r>
      <w:r w:rsidR="00172895">
        <w:rPr>
          <w:szCs w:val="24"/>
        </w:rPr>
        <w:t>c</w:t>
      </w:r>
      <w:r w:rsidRPr="00E956F7">
        <w:rPr>
          <w:szCs w:val="24"/>
        </w:rPr>
        <w:t xml:space="preserve">onditioning </w:t>
      </w:r>
      <w:r w:rsidR="00172895">
        <w:rPr>
          <w:szCs w:val="24"/>
        </w:rPr>
        <w:t>t</w:t>
      </w:r>
      <w:r w:rsidRPr="00E956F7">
        <w:rPr>
          <w:szCs w:val="24"/>
        </w:rPr>
        <w:t xml:space="preserve">ube fixation or </w:t>
      </w:r>
      <w:r w:rsidR="00172895">
        <w:rPr>
          <w:szCs w:val="24"/>
        </w:rPr>
        <w:t>a</w:t>
      </w:r>
      <w:r w:rsidRPr="00E956F7">
        <w:rPr>
          <w:szCs w:val="24"/>
        </w:rPr>
        <w:t xml:space="preserve">ir </w:t>
      </w:r>
      <w:r w:rsidR="00172895">
        <w:rPr>
          <w:szCs w:val="24"/>
        </w:rPr>
        <w:t>b</w:t>
      </w:r>
      <w:r w:rsidRPr="00E956F7">
        <w:rPr>
          <w:szCs w:val="24"/>
        </w:rPr>
        <w:t xml:space="preserve">ag </w:t>
      </w:r>
      <w:r w:rsidR="00172895">
        <w:rPr>
          <w:szCs w:val="24"/>
        </w:rPr>
        <w:t>a</w:t>
      </w:r>
      <w:r w:rsidRPr="00E956F7">
        <w:rPr>
          <w:szCs w:val="24"/>
        </w:rPr>
        <w:t>ssemblies.</w:t>
      </w:r>
    </w:p>
    <w:p w14:paraId="31009166" w14:textId="7255F401" w:rsidR="001332BD" w:rsidRPr="00E956F7" w:rsidRDefault="001332BD">
      <w:pPr>
        <w:pStyle w:val="BodyText"/>
        <w:autoSpaceDE w:val="0"/>
        <w:autoSpaceDN w:val="0"/>
        <w:adjustRightInd w:val="0"/>
        <w:rPr>
          <w:szCs w:val="24"/>
        </w:rPr>
      </w:pPr>
      <w:r w:rsidRPr="00E956F7">
        <w:rPr>
          <w:szCs w:val="24"/>
        </w:rPr>
        <w:t>As result, the cross</w:t>
      </w:r>
      <w:ins w:id="3578" w:author="LUEJE Claudia" w:date="2023-06-26T17:59:00Z">
        <w:r w:rsidR="00172895">
          <w:rPr>
            <w:szCs w:val="24"/>
          </w:rPr>
          <w:t>-</w:t>
        </w:r>
      </w:ins>
      <w:r w:rsidRPr="00E956F7">
        <w:rPr>
          <w:szCs w:val="24"/>
        </w:rPr>
        <w:t xml:space="preserve">section of a clinch </w:t>
      </w:r>
      <w:del w:id="3579" w:author="LUEJE Claudia" w:date="2023-06-26T17:59:00Z">
        <w:r w:rsidR="00FC68DB" w:rsidRPr="00BD52D7">
          <w:delText>may</w:delText>
        </w:r>
      </w:del>
      <w:ins w:id="3580" w:author="LUEJE Claudia" w:date="2023-06-26T17:59:00Z">
        <w:r w:rsidR="00172895">
          <w:rPr>
            <w:szCs w:val="24"/>
          </w:rPr>
          <w:t>can</w:t>
        </w:r>
      </w:ins>
      <w:r w:rsidRPr="00E956F7">
        <w:rPr>
          <w:szCs w:val="24"/>
        </w:rPr>
        <w:t xml:space="preserve"> look </w:t>
      </w:r>
      <w:del w:id="3581" w:author="LUEJE Claudia" w:date="2023-06-26T17:59:00Z">
        <w:r w:rsidR="00FC68DB" w:rsidRPr="00BD52D7">
          <w:delText>like this</w:delText>
        </w:r>
      </w:del>
      <w:ins w:id="3582" w:author="LUEJE Claudia" w:date="2023-06-26T17:59:00Z">
        <w:r w:rsidR="00172895">
          <w:rPr>
            <w:szCs w:val="24"/>
          </w:rPr>
          <w:t xml:space="preserve">as shown in </w:t>
        </w:r>
        <w:r w:rsidR="00172895" w:rsidRPr="00172895">
          <w:rPr>
            <w:rStyle w:val="citefig"/>
          </w:rPr>
          <w:t>Figure 31</w:t>
        </w:r>
      </w:ins>
      <w:r w:rsidRPr="00E956F7">
        <w:rPr>
          <w:szCs w:val="24"/>
        </w:rPr>
        <w:t>:</w:t>
      </w:r>
    </w:p>
    <w:p w14:paraId="667EAC25" w14:textId="77777777" w:rsidR="00FC68DB" w:rsidRPr="00BD52D7" w:rsidRDefault="00FC68DB" w:rsidP="00B202D2">
      <w:pPr>
        <w:keepNext/>
        <w:spacing w:before="120" w:after="0"/>
        <w:jc w:val="center"/>
        <w:rPr>
          <w:del w:id="3583" w:author="LUEJE Claudia" w:date="2023-06-26T17:59:00Z"/>
        </w:rPr>
      </w:pPr>
    </w:p>
    <w:p w14:paraId="249EE2EE" w14:textId="77777777" w:rsidR="00FC68DB" w:rsidRPr="00F54804" w:rsidRDefault="00AD27E7" w:rsidP="00B202D2">
      <w:pPr>
        <w:keepNext/>
        <w:spacing w:after="0"/>
        <w:ind w:left="-851"/>
        <w:jc w:val="center"/>
        <w:rPr>
          <w:del w:id="3584" w:author="LUEJE Claudia" w:date="2023-06-26T17:59:00Z"/>
        </w:rPr>
      </w:pPr>
      <w:del w:id="3585" w:author="LUEJE Claudia" w:date="2023-06-26T17:59:00Z">
        <w:r w:rsidRPr="005B49EF">
          <w:rPr>
            <w:noProof/>
          </w:rPr>
          <w:drawing>
            <wp:inline distT="0" distB="0" distL="0" distR="0" wp14:anchorId="59AAB000" wp14:editId="042EC68C">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del>
    </w:p>
    <w:p w14:paraId="7E7495FB" w14:textId="77777777" w:rsidR="00FC68DB" w:rsidRPr="005C2D94" w:rsidRDefault="00FC68DB" w:rsidP="00B202D2">
      <w:pPr>
        <w:keepNext/>
        <w:spacing w:after="0"/>
        <w:ind w:left="-851"/>
        <w:jc w:val="center"/>
        <w:rPr>
          <w:del w:id="3586" w:author="LUEJE Claudia" w:date="2023-06-26T17:59:00Z"/>
        </w:rPr>
      </w:pPr>
    </w:p>
    <w:p w14:paraId="7DD6C8EC" w14:textId="0305494C"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587" w:author="LUEJE Claudia" w:date="2023-06-26T17:59:00Z"/>
          <w:szCs w:val="24"/>
        </w:rPr>
      </w:pPr>
      <w:ins w:id="3588" w:author="LUEJE Claudia" w:date="2023-06-26T17:59:00Z">
        <w:r>
          <w:rPr>
            <w:szCs w:val="24"/>
          </w:rPr>
          <w:t>8329_ed1fig</w:t>
        </w:r>
        <w:r w:rsidR="001332BD" w:rsidRPr="00E956F7">
          <w:rPr>
            <w:szCs w:val="24"/>
          </w:rPr>
          <w:t>31.EPS</w:t>
        </w:r>
      </w:ins>
    </w:p>
    <w:p w14:paraId="4393662D" w14:textId="77777777" w:rsidR="005F3835" w:rsidRDefault="005F3835" w:rsidP="00B47C5C">
      <w:pPr>
        <w:pStyle w:val="KeyTitle"/>
        <w:rPr>
          <w:ins w:id="3589" w:author="LUEJE Claudia" w:date="2023-06-26T17:59:00Z"/>
        </w:rPr>
      </w:pPr>
      <w:ins w:id="3590"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5F3835" w:rsidRPr="00B62EE5" w14:paraId="2AF14A0F" w14:textId="77777777" w:rsidTr="005F3835">
        <w:trPr>
          <w:ins w:id="3591" w:author="LUEJE Claudia" w:date="2023-06-26T17:59:00Z"/>
        </w:trPr>
        <w:tc>
          <w:tcPr>
            <w:tcW w:w="397" w:type="dxa"/>
            <w:shd w:val="clear" w:color="auto" w:fill="auto"/>
          </w:tcPr>
          <w:p w14:paraId="08C39A34" w14:textId="78B468D4" w:rsidR="005F3835" w:rsidRPr="00B62EE5" w:rsidRDefault="005F3835" w:rsidP="00B47C5C">
            <w:pPr>
              <w:pStyle w:val="KeyText"/>
              <w:rPr>
                <w:ins w:id="3592" w:author="LUEJE Claudia" w:date="2023-06-26T17:59:00Z"/>
              </w:rPr>
            </w:pPr>
            <w:ins w:id="3593" w:author="LUEJE Claudia" w:date="2023-06-26T17:59:00Z">
              <w:r w:rsidRPr="00B62EE5">
                <w:t>1</w:t>
              </w:r>
            </w:ins>
          </w:p>
        </w:tc>
        <w:tc>
          <w:tcPr>
            <w:tcW w:w="9356" w:type="dxa"/>
            <w:shd w:val="clear" w:color="auto" w:fill="auto"/>
          </w:tcPr>
          <w:p w14:paraId="52FF65CD" w14:textId="57F564B4" w:rsidR="005F3835" w:rsidRPr="00B62EE5" w:rsidRDefault="005F3835" w:rsidP="00B47C5C">
            <w:pPr>
              <w:pStyle w:val="KeyText"/>
              <w:rPr>
                <w:ins w:id="3594" w:author="LUEJE Claudia" w:date="2023-06-26T17:59:00Z"/>
              </w:rPr>
            </w:pPr>
            <w:ins w:id="3595" w:author="LUEJE Claudia" w:date="2023-06-26T17:59:00Z">
              <w:r w:rsidRPr="00B62EE5">
                <w:t>punch side material</w:t>
              </w:r>
            </w:ins>
          </w:p>
        </w:tc>
      </w:tr>
      <w:tr w:rsidR="005F3835" w14:paraId="0D3E3E6A" w14:textId="77777777" w:rsidTr="005F3835">
        <w:trPr>
          <w:ins w:id="3596" w:author="LUEJE Claudia" w:date="2023-06-26T17:59:00Z"/>
        </w:trPr>
        <w:tc>
          <w:tcPr>
            <w:tcW w:w="397" w:type="dxa"/>
            <w:shd w:val="clear" w:color="auto" w:fill="auto"/>
          </w:tcPr>
          <w:p w14:paraId="05B2DA19" w14:textId="3C26740B" w:rsidR="005F3835" w:rsidRDefault="005F3835" w:rsidP="00B47C5C">
            <w:pPr>
              <w:pStyle w:val="KeyText"/>
              <w:rPr>
                <w:ins w:id="3597" w:author="LUEJE Claudia" w:date="2023-06-26T17:59:00Z"/>
              </w:rPr>
            </w:pPr>
            <w:ins w:id="3598" w:author="LUEJE Claudia" w:date="2023-06-26T17:59:00Z">
              <w:r>
                <w:t>2</w:t>
              </w:r>
            </w:ins>
          </w:p>
        </w:tc>
        <w:tc>
          <w:tcPr>
            <w:tcW w:w="9356" w:type="dxa"/>
            <w:shd w:val="clear" w:color="auto" w:fill="auto"/>
          </w:tcPr>
          <w:p w14:paraId="3965B0D9" w14:textId="4182C97B" w:rsidR="005F3835" w:rsidRDefault="00172895" w:rsidP="00B47C5C">
            <w:pPr>
              <w:pStyle w:val="KeyText"/>
              <w:rPr>
                <w:ins w:id="3599" w:author="LUEJE Claudia" w:date="2023-06-26T17:59:00Z"/>
              </w:rPr>
            </w:pPr>
            <w:ins w:id="3600" w:author="LUEJE Claudia" w:date="2023-06-26T17:59:00Z">
              <w:r>
                <w:t>n</w:t>
              </w:r>
              <w:r w:rsidR="005F3835">
                <w:t>eck</w:t>
              </w:r>
            </w:ins>
          </w:p>
        </w:tc>
      </w:tr>
      <w:tr w:rsidR="005F3835" w14:paraId="61EF28F5" w14:textId="77777777" w:rsidTr="005F3835">
        <w:trPr>
          <w:ins w:id="3601" w:author="LUEJE Claudia" w:date="2023-06-26T17:59:00Z"/>
        </w:trPr>
        <w:tc>
          <w:tcPr>
            <w:tcW w:w="397" w:type="dxa"/>
            <w:shd w:val="clear" w:color="auto" w:fill="auto"/>
          </w:tcPr>
          <w:p w14:paraId="27ED2A39" w14:textId="2A3E9A8C" w:rsidR="005F3835" w:rsidRDefault="005F3835" w:rsidP="00B47C5C">
            <w:pPr>
              <w:pStyle w:val="KeyText"/>
              <w:rPr>
                <w:ins w:id="3602" w:author="LUEJE Claudia" w:date="2023-06-26T17:59:00Z"/>
              </w:rPr>
            </w:pPr>
            <w:ins w:id="3603" w:author="LUEJE Claudia" w:date="2023-06-26T17:59:00Z">
              <w:r>
                <w:t>3</w:t>
              </w:r>
            </w:ins>
          </w:p>
        </w:tc>
        <w:tc>
          <w:tcPr>
            <w:tcW w:w="9356" w:type="dxa"/>
            <w:shd w:val="clear" w:color="auto" w:fill="auto"/>
          </w:tcPr>
          <w:p w14:paraId="50798BA5" w14:textId="62920CD8" w:rsidR="005F3835" w:rsidRDefault="005F3835" w:rsidP="00B47C5C">
            <w:pPr>
              <w:pStyle w:val="KeyText"/>
              <w:rPr>
                <w:ins w:id="3604" w:author="LUEJE Claudia" w:date="2023-06-26T17:59:00Z"/>
              </w:rPr>
            </w:pPr>
            <w:ins w:id="3605" w:author="LUEJE Claudia" w:date="2023-06-26T17:59:00Z">
              <w:r>
                <w:t>die side material</w:t>
              </w:r>
            </w:ins>
          </w:p>
        </w:tc>
      </w:tr>
      <w:tr w:rsidR="005F3835" w14:paraId="31999587" w14:textId="77777777" w:rsidTr="005F3835">
        <w:trPr>
          <w:ins w:id="3606" w:author="LUEJE Claudia" w:date="2023-06-26T17:59:00Z"/>
        </w:trPr>
        <w:tc>
          <w:tcPr>
            <w:tcW w:w="397" w:type="dxa"/>
            <w:shd w:val="clear" w:color="auto" w:fill="auto"/>
          </w:tcPr>
          <w:p w14:paraId="2F032E0D" w14:textId="3EBBAA73" w:rsidR="005F3835" w:rsidRDefault="005F3835" w:rsidP="00B47C5C">
            <w:pPr>
              <w:pStyle w:val="KeyText"/>
              <w:rPr>
                <w:ins w:id="3607" w:author="LUEJE Claudia" w:date="2023-06-26T17:59:00Z"/>
              </w:rPr>
            </w:pPr>
            <w:ins w:id="3608" w:author="LUEJE Claudia" w:date="2023-06-26T17:59:00Z">
              <w:r>
                <w:t>4</w:t>
              </w:r>
            </w:ins>
          </w:p>
        </w:tc>
        <w:tc>
          <w:tcPr>
            <w:tcW w:w="9356" w:type="dxa"/>
            <w:shd w:val="clear" w:color="auto" w:fill="auto"/>
          </w:tcPr>
          <w:p w14:paraId="280A638B" w14:textId="7F1C4D93" w:rsidR="005F3835" w:rsidRDefault="005F3835" w:rsidP="00B47C5C">
            <w:pPr>
              <w:pStyle w:val="KeyText"/>
              <w:rPr>
                <w:ins w:id="3609" w:author="LUEJE Claudia" w:date="2023-06-26T17:59:00Z"/>
              </w:rPr>
            </w:pPr>
            <w:ins w:id="3610" w:author="LUEJE Claudia" w:date="2023-06-26T17:59:00Z">
              <w:r>
                <w:t>cap thickness</w:t>
              </w:r>
            </w:ins>
          </w:p>
        </w:tc>
      </w:tr>
      <w:tr w:rsidR="005F3835" w14:paraId="6D548BA5" w14:textId="77777777" w:rsidTr="005F3835">
        <w:trPr>
          <w:ins w:id="3611" w:author="LUEJE Claudia" w:date="2023-06-26T17:59:00Z"/>
        </w:trPr>
        <w:tc>
          <w:tcPr>
            <w:tcW w:w="397" w:type="dxa"/>
            <w:shd w:val="clear" w:color="auto" w:fill="auto"/>
          </w:tcPr>
          <w:p w14:paraId="6C0A2133" w14:textId="4086E375" w:rsidR="005F3835" w:rsidRDefault="005F3835" w:rsidP="00B47C5C">
            <w:pPr>
              <w:pStyle w:val="KeyText"/>
              <w:rPr>
                <w:ins w:id="3612" w:author="LUEJE Claudia" w:date="2023-06-26T17:59:00Z"/>
              </w:rPr>
            </w:pPr>
            <w:ins w:id="3613" w:author="LUEJE Claudia" w:date="2023-06-26T17:59:00Z">
              <w:r>
                <w:t>5</w:t>
              </w:r>
            </w:ins>
          </w:p>
        </w:tc>
        <w:tc>
          <w:tcPr>
            <w:tcW w:w="9356" w:type="dxa"/>
            <w:shd w:val="clear" w:color="auto" w:fill="auto"/>
          </w:tcPr>
          <w:p w14:paraId="5BA89477" w14:textId="0D7F93A9" w:rsidR="005F3835" w:rsidRDefault="00172895" w:rsidP="00B47C5C">
            <w:pPr>
              <w:pStyle w:val="KeyText"/>
              <w:rPr>
                <w:ins w:id="3614" w:author="LUEJE Claudia" w:date="2023-06-26T17:59:00Z"/>
              </w:rPr>
            </w:pPr>
            <w:ins w:id="3615" w:author="LUEJE Claudia" w:date="2023-06-26T17:59:00Z">
              <w:r>
                <w:t>i</w:t>
              </w:r>
              <w:r w:rsidR="005F3835">
                <w:t>nterlock</w:t>
              </w:r>
            </w:ins>
          </w:p>
        </w:tc>
      </w:tr>
      <w:tr w:rsidR="005F3835" w14:paraId="5C5C0D33" w14:textId="77777777" w:rsidTr="005F3835">
        <w:trPr>
          <w:ins w:id="3616" w:author="LUEJE Claudia" w:date="2023-06-26T17:59:00Z"/>
        </w:trPr>
        <w:tc>
          <w:tcPr>
            <w:tcW w:w="397" w:type="dxa"/>
            <w:shd w:val="clear" w:color="auto" w:fill="auto"/>
          </w:tcPr>
          <w:p w14:paraId="5F7E20CA" w14:textId="11D0C5A4" w:rsidR="005F3835" w:rsidRDefault="005F3835" w:rsidP="00B47C5C">
            <w:pPr>
              <w:pStyle w:val="KeyText"/>
              <w:rPr>
                <w:ins w:id="3617" w:author="LUEJE Claudia" w:date="2023-06-26T17:59:00Z"/>
              </w:rPr>
            </w:pPr>
            <w:ins w:id="3618" w:author="LUEJE Claudia" w:date="2023-06-26T17:59:00Z">
              <w:r>
                <w:t>6</w:t>
              </w:r>
            </w:ins>
          </w:p>
        </w:tc>
        <w:tc>
          <w:tcPr>
            <w:tcW w:w="9356" w:type="dxa"/>
            <w:shd w:val="clear" w:color="auto" w:fill="auto"/>
          </w:tcPr>
          <w:p w14:paraId="04BCDC4C" w14:textId="7FEC2E26" w:rsidR="005F3835" w:rsidRDefault="005F3835" w:rsidP="00B47C5C">
            <w:pPr>
              <w:pStyle w:val="KeyText"/>
              <w:rPr>
                <w:ins w:id="3619" w:author="LUEJE Claudia" w:date="2023-06-26T17:59:00Z"/>
              </w:rPr>
            </w:pPr>
            <w:ins w:id="3620" w:author="LUEJE Claudia" w:date="2023-06-26T17:59:00Z">
              <w:r>
                <w:t>button diameter</w:t>
              </w:r>
            </w:ins>
          </w:p>
        </w:tc>
      </w:tr>
    </w:tbl>
    <w:p w14:paraId="33E701E4" w14:textId="11839479" w:rsidR="001332BD" w:rsidRDefault="00E4158E">
      <w:pPr>
        <w:pStyle w:val="Figuretitle0"/>
        <w:autoSpaceDE w:val="0"/>
        <w:autoSpaceDN w:val="0"/>
        <w:adjustRightInd w:val="0"/>
        <w:outlineLvl w:val="0"/>
        <w:rPr>
          <w:szCs w:val="24"/>
        </w:rPr>
      </w:pPr>
      <w:bookmarkStart w:id="3621" w:name="_Ref428794448"/>
      <w:bookmarkStart w:id="3622" w:name="_Ref428794398"/>
      <w:bookmarkStart w:id="3623" w:name="_Toc3557111"/>
      <w:bookmarkStart w:id="3624" w:name="_Toc34747362"/>
      <w:bookmarkStart w:id="3625" w:name="_Toc76030555"/>
      <w:bookmarkStart w:id="3626" w:name="_Toc94530841"/>
      <w:bookmarkStart w:id="3627" w:name="_Toc101428237"/>
      <w:bookmarkStart w:id="3628" w:name="_Toc110532293"/>
      <w:r w:rsidRPr="00E956F7">
        <w:rPr>
          <w:szCs w:val="24"/>
        </w:rPr>
        <w:t>Figure</w:t>
      </w:r>
      <w:del w:id="3629"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31</w:delText>
        </w:r>
        <w:r w:rsidR="00FC68DB" w:rsidRPr="005C2D94">
          <w:fldChar w:fldCharType="end"/>
        </w:r>
      </w:del>
      <w:bookmarkEnd w:id="3621"/>
      <w:ins w:id="3630" w:author="LUEJE Claudia" w:date="2023-06-26T17:59:00Z">
        <w:r w:rsidRPr="00E956F7">
          <w:rPr>
            <w:szCs w:val="24"/>
          </w:rPr>
          <w:t> </w:t>
        </w:r>
        <w:r w:rsidR="001332BD" w:rsidRPr="00E956F7">
          <w:rPr>
            <w:szCs w:val="24"/>
          </w:rPr>
          <w:t>31</w:t>
        </w:r>
      </w:ins>
      <w:r w:rsidR="00A44835" w:rsidRPr="00E956F7">
        <w:rPr>
          <w:szCs w:val="24"/>
        </w:rPr>
        <w:t xml:space="preserve"> </w:t>
      </w:r>
      <w:r w:rsidR="001332BD" w:rsidRPr="00E956F7">
        <w:rPr>
          <w:szCs w:val="24"/>
        </w:rPr>
        <w:t xml:space="preserve">— Clinch </w:t>
      </w:r>
      <w:r w:rsidR="00172895">
        <w:rPr>
          <w:szCs w:val="24"/>
        </w:rPr>
        <w:t>j</w:t>
      </w:r>
      <w:r w:rsidR="001332BD" w:rsidRPr="00E956F7">
        <w:rPr>
          <w:szCs w:val="24"/>
        </w:rPr>
        <w:t xml:space="preserve">oint </w:t>
      </w:r>
      <w:r w:rsidR="00172895">
        <w:rPr>
          <w:szCs w:val="24"/>
        </w:rPr>
        <w:t>d</w:t>
      </w:r>
      <w:r w:rsidR="001332BD" w:rsidRPr="00E956F7">
        <w:rPr>
          <w:szCs w:val="24"/>
        </w:rPr>
        <w:t>imensions</w:t>
      </w:r>
      <w:bookmarkEnd w:id="3622"/>
      <w:bookmarkEnd w:id="3623"/>
      <w:bookmarkEnd w:id="3624"/>
      <w:bookmarkEnd w:id="3625"/>
      <w:bookmarkEnd w:id="3626"/>
      <w:bookmarkEnd w:id="3627"/>
      <w:bookmarkEnd w:id="3628"/>
    </w:p>
    <w:p w14:paraId="7FE38E7D" w14:textId="77777777" w:rsidR="00FC68DB" w:rsidRPr="00F54804" w:rsidRDefault="00E64A65" w:rsidP="00B202D2">
      <w:pPr>
        <w:keepNext/>
        <w:autoSpaceDE w:val="0"/>
        <w:autoSpaceDN w:val="0"/>
        <w:adjustRightInd w:val="0"/>
        <w:spacing w:after="0"/>
        <w:jc w:val="center"/>
        <w:rPr>
          <w:del w:id="3631" w:author="LUEJE Claudia" w:date="2023-06-26T17:59:00Z"/>
        </w:rPr>
      </w:pPr>
      <w:del w:id="3632" w:author="LUEJE Claudia" w:date="2023-06-26T17:59:00Z">
        <w:r w:rsidRPr="005B49EF">
          <w:rPr>
            <w:noProof/>
          </w:rPr>
          <w:drawing>
            <wp:inline distT="0" distB="0" distL="0" distR="0" wp14:anchorId="087793FE" wp14:editId="6E753529">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del>
    </w:p>
    <w:p w14:paraId="11BC3F63" w14:textId="4C8C2CF4" w:rsidR="00172895" w:rsidRPr="00B95C6F" w:rsidRDefault="00FC68DB" w:rsidP="00B95C6F">
      <w:pPr>
        <w:pStyle w:val="BodyText"/>
        <w:rPr>
          <w:rStyle w:val="citefig"/>
        </w:rPr>
      </w:pPr>
      <w:bookmarkStart w:id="3633" w:name="_Ref428798660"/>
      <w:bookmarkStart w:id="3634" w:name="_Toc3557112"/>
      <w:bookmarkStart w:id="3635" w:name="_Toc34747363"/>
      <w:bookmarkStart w:id="3636" w:name="_Toc76030556"/>
      <w:bookmarkStart w:id="3637" w:name="_Toc94530842"/>
      <w:bookmarkStart w:id="3638" w:name="_Toc101428238"/>
      <w:bookmarkStart w:id="3639" w:name="_Toc110532294"/>
      <w:del w:id="3640" w:author="LUEJE Claudia" w:date="2023-06-26T17:59:00Z">
        <w:r w:rsidRPr="005C2D94">
          <w:delText xml:space="preserve">Figure </w:delText>
        </w:r>
        <w:r w:rsidRPr="005C2D94">
          <w:fldChar w:fldCharType="begin"/>
        </w:r>
        <w:r w:rsidRPr="00F54804">
          <w:delInstrText xml:space="preserve"> SEQ Figure \* ARABIC </w:delInstrText>
        </w:r>
        <w:r w:rsidRPr="005C2D94">
          <w:fldChar w:fldCharType="separate"/>
        </w:r>
        <w:r w:rsidR="0067475A">
          <w:rPr>
            <w:noProof/>
          </w:rPr>
          <w:delText>32</w:delText>
        </w:r>
        <w:r w:rsidRPr="005C2D94">
          <w:fldChar w:fldCharType="end"/>
        </w:r>
        <w:bookmarkEnd w:id="3633"/>
        <w:r w:rsidR="00B00216">
          <w:delText xml:space="preserve"> —</w:delText>
        </w:r>
      </w:del>
      <w:ins w:id="3641" w:author="LUEJE Claudia" w:date="2023-06-26T17:59:00Z">
        <w:r w:rsidR="00B95C6F" w:rsidRPr="00B95C6F">
          <w:t>See</w:t>
        </w:r>
      </w:ins>
      <w:r w:rsidR="00B95C6F" w:rsidRPr="00B95C6F">
        <w:t xml:space="preserve"> two example clinch systems </w:t>
      </w:r>
      <w:customXmlDelRangeStart w:id="3642" w:author="LUEJE Claudia" w:date="2023-06-26T17:59:00Z"/>
      <w:sdt>
        <w:sdtPr>
          <w:id w:val="-1725829850"/>
          <w:citation/>
        </w:sdtPr>
        <w:sdtEndPr/>
        <w:sdtContent>
          <w:customXmlDelRangeEnd w:id="3642"/>
          <w:del w:id="3643" w:author="LUEJE Claudia" w:date="2023-06-26T17:59:00Z">
            <w:r w:rsidR="00E64A65" w:rsidRPr="005C2D94">
              <w:fldChar w:fldCharType="begin"/>
            </w:r>
            <w:r w:rsidR="00E64A65" w:rsidRPr="0013175B">
              <w:delInstrText xml:space="preserve"> CITATION OHa98 \l 1031 </w:delInstrText>
            </w:r>
            <w:r w:rsidR="00E64A65" w:rsidRPr="005C2D94">
              <w:fldChar w:fldCharType="separate"/>
            </w:r>
            <w:r w:rsidR="0067475A" w:rsidRPr="0067475A">
              <w:rPr>
                <w:noProof/>
              </w:rPr>
              <w:delText>[3]</w:delText>
            </w:r>
            <w:r w:rsidR="00E64A65" w:rsidRPr="005C2D94">
              <w:fldChar w:fldCharType="end"/>
            </w:r>
          </w:del>
          <w:customXmlDelRangeStart w:id="3644" w:author="LUEJE Claudia" w:date="2023-06-26T17:59:00Z"/>
        </w:sdtContent>
      </w:sdt>
      <w:customXmlDelRangeEnd w:id="3644"/>
      <w:del w:id="3645" w:author="LUEJE Claudia" w:date="2023-06-26T17:59:00Z">
        <w:r w:rsidR="00E64A65" w:rsidRPr="00F54804">
          <w:delText xml:space="preserve"> (</w:delText>
        </w:r>
      </w:del>
      <w:ins w:id="3646" w:author="LUEJE Claudia" w:date="2023-06-26T17:59:00Z">
        <w:r w:rsidR="00B95C6F" w:rsidRPr="00B95C6F">
          <w:t xml:space="preserve">in </w:t>
        </w:r>
        <w:r w:rsidR="00B95C6F" w:rsidRPr="00B95C6F">
          <w:rPr>
            <w:rStyle w:val="citefig"/>
          </w:rPr>
          <w:t>Figure 32</w:t>
        </w:r>
        <w:r w:rsidR="00B95C6F" w:rsidRPr="00B95C6F">
          <w:t xml:space="preserve"> [</w:t>
        </w:r>
      </w:ins>
      <w:r w:rsidR="00B95C6F" w:rsidRPr="00E956F7">
        <w:rPr>
          <w:szCs w:val="24"/>
        </w:rPr>
        <w:t>TOX (left) and BTM’s Tog-L-Loc system</w:t>
      </w:r>
      <w:bookmarkEnd w:id="3634"/>
      <w:bookmarkEnd w:id="3635"/>
      <w:bookmarkEnd w:id="3636"/>
      <w:bookmarkEnd w:id="3637"/>
      <w:del w:id="3647" w:author="LUEJE Claudia" w:date="2023-06-26T17:59:00Z">
        <w:r w:rsidR="00E64A65" w:rsidRPr="005C2D94">
          <w:delText>)</w:delText>
        </w:r>
      </w:del>
      <w:bookmarkEnd w:id="3638"/>
      <w:bookmarkEnd w:id="3639"/>
      <w:ins w:id="3648" w:author="LUEJE Claudia" w:date="2023-06-26T17:59:00Z">
        <w:r w:rsidR="00B95C6F">
          <w:rPr>
            <w:szCs w:val="24"/>
          </w:rPr>
          <w:t>].</w:t>
        </w:r>
      </w:ins>
    </w:p>
    <w:p w14:paraId="404060EB" w14:textId="38A561D6" w:rsidR="001332BD" w:rsidRDefault="00FC68DB">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49" w:author="LUEJE Claudia" w:date="2023-06-26T17:59:00Z"/>
          <w:szCs w:val="24"/>
        </w:rPr>
      </w:pPr>
      <w:del w:id="3650" w:author="LUEJE Claudia" w:date="2023-06-26T17:59:00Z">
        <w:r w:rsidRPr="005C2D94">
          <w:rPr>
            <w:rFonts w:cs="Calibri"/>
            <w:lang w:eastAsia="en-GB"/>
          </w:rPr>
          <w:delText xml:space="preserve">One can imagine this </w:delText>
        </w:r>
      </w:del>
      <w:ins w:id="3651" w:author="LUEJE Claudia" w:date="2023-06-26T17:59:00Z">
        <w:r w:rsidR="0055686F">
          <w:rPr>
            <w:szCs w:val="24"/>
          </w:rPr>
          <w:t>8329_ed1fig</w:t>
        </w:r>
        <w:r w:rsidR="001332BD" w:rsidRPr="00E956F7">
          <w:rPr>
            <w:szCs w:val="24"/>
          </w:rPr>
          <w:t>32.EPS</w:t>
        </w:r>
      </w:ins>
    </w:p>
    <w:p w14:paraId="739426BB" w14:textId="77777777" w:rsidR="00FB70C7" w:rsidRDefault="00FB70C7" w:rsidP="00FB70C7">
      <w:pPr>
        <w:pStyle w:val="KeyTitle"/>
        <w:rPr>
          <w:ins w:id="3652" w:author="LUEJE Claudia" w:date="2023-06-26T17:59:00Z"/>
        </w:rPr>
      </w:pPr>
      <w:ins w:id="3653"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FB70C7" w:rsidRPr="00B62EE5" w14:paraId="6BEBABB0" w14:textId="77777777" w:rsidTr="00B47C5C">
        <w:trPr>
          <w:ins w:id="3654" w:author="LUEJE Claudia" w:date="2023-06-26T17:59:00Z"/>
        </w:trPr>
        <w:tc>
          <w:tcPr>
            <w:tcW w:w="397" w:type="dxa"/>
            <w:shd w:val="clear" w:color="auto" w:fill="auto"/>
          </w:tcPr>
          <w:p w14:paraId="159ECB99" w14:textId="77777777" w:rsidR="00FB70C7" w:rsidRPr="00B62EE5" w:rsidRDefault="00FB70C7" w:rsidP="00B47C5C">
            <w:pPr>
              <w:pStyle w:val="KeyText"/>
              <w:rPr>
                <w:ins w:id="3655" w:author="LUEJE Claudia" w:date="2023-06-26T17:59:00Z"/>
              </w:rPr>
            </w:pPr>
            <w:ins w:id="3656" w:author="LUEJE Claudia" w:date="2023-06-26T17:59:00Z">
              <w:r w:rsidRPr="00B62EE5">
                <w:t>1</w:t>
              </w:r>
            </w:ins>
          </w:p>
        </w:tc>
        <w:tc>
          <w:tcPr>
            <w:tcW w:w="9356" w:type="dxa"/>
            <w:shd w:val="clear" w:color="auto" w:fill="auto"/>
          </w:tcPr>
          <w:p w14:paraId="07F56335" w14:textId="33FC8334" w:rsidR="00FB70C7" w:rsidRPr="00B62EE5" w:rsidRDefault="00FB70C7" w:rsidP="00B47C5C">
            <w:pPr>
              <w:pStyle w:val="KeyText"/>
              <w:rPr>
                <w:ins w:id="3657" w:author="LUEJE Claudia" w:date="2023-06-26T17:59:00Z"/>
              </w:rPr>
            </w:pPr>
            <w:ins w:id="3658" w:author="LUEJE Claudia" w:date="2023-06-26T17:59:00Z">
              <w:r w:rsidRPr="00B62EE5">
                <w:t>punch</w:t>
              </w:r>
            </w:ins>
          </w:p>
        </w:tc>
      </w:tr>
      <w:tr w:rsidR="00FB70C7" w14:paraId="6113F950" w14:textId="77777777" w:rsidTr="00B47C5C">
        <w:trPr>
          <w:ins w:id="3659" w:author="LUEJE Claudia" w:date="2023-06-26T17:59:00Z"/>
        </w:trPr>
        <w:tc>
          <w:tcPr>
            <w:tcW w:w="397" w:type="dxa"/>
            <w:shd w:val="clear" w:color="auto" w:fill="auto"/>
          </w:tcPr>
          <w:p w14:paraId="4B266B0F" w14:textId="77777777" w:rsidR="00FB70C7" w:rsidRDefault="00FB70C7" w:rsidP="00B47C5C">
            <w:pPr>
              <w:pStyle w:val="KeyText"/>
              <w:rPr>
                <w:ins w:id="3660" w:author="LUEJE Claudia" w:date="2023-06-26T17:59:00Z"/>
              </w:rPr>
            </w:pPr>
            <w:ins w:id="3661" w:author="LUEJE Claudia" w:date="2023-06-26T17:59:00Z">
              <w:r>
                <w:t>2</w:t>
              </w:r>
            </w:ins>
          </w:p>
        </w:tc>
        <w:tc>
          <w:tcPr>
            <w:tcW w:w="9356" w:type="dxa"/>
            <w:shd w:val="clear" w:color="auto" w:fill="auto"/>
          </w:tcPr>
          <w:p w14:paraId="1BE5FC7D" w14:textId="4A7A4C27" w:rsidR="00FB70C7" w:rsidRDefault="00FB70C7" w:rsidP="00B47C5C">
            <w:pPr>
              <w:pStyle w:val="KeyText"/>
              <w:rPr>
                <w:ins w:id="3662" w:author="LUEJE Claudia" w:date="2023-06-26T17:59:00Z"/>
              </w:rPr>
            </w:pPr>
            <w:ins w:id="3663" w:author="LUEJE Claudia" w:date="2023-06-26T17:59:00Z">
              <w:r>
                <w:t>c</w:t>
              </w:r>
              <w:r w:rsidRPr="00FB70C7">
                <w:t xml:space="preserve">linch </w:t>
              </w:r>
              <w:r>
                <w:t>j</w:t>
              </w:r>
              <w:r w:rsidRPr="00FB70C7">
                <w:t>oint</w:t>
              </w:r>
            </w:ins>
          </w:p>
        </w:tc>
      </w:tr>
      <w:tr w:rsidR="00FB70C7" w14:paraId="7F68E5C6" w14:textId="77777777" w:rsidTr="00B47C5C">
        <w:trPr>
          <w:ins w:id="3664" w:author="LUEJE Claudia" w:date="2023-06-26T17:59:00Z"/>
        </w:trPr>
        <w:tc>
          <w:tcPr>
            <w:tcW w:w="397" w:type="dxa"/>
            <w:shd w:val="clear" w:color="auto" w:fill="auto"/>
          </w:tcPr>
          <w:p w14:paraId="56504ADA" w14:textId="77777777" w:rsidR="00FB70C7" w:rsidRDefault="00FB70C7" w:rsidP="00B47C5C">
            <w:pPr>
              <w:pStyle w:val="KeyText"/>
              <w:rPr>
                <w:ins w:id="3665" w:author="LUEJE Claudia" w:date="2023-06-26T17:59:00Z"/>
              </w:rPr>
            </w:pPr>
            <w:ins w:id="3666" w:author="LUEJE Claudia" w:date="2023-06-26T17:59:00Z">
              <w:r>
                <w:t>3</w:t>
              </w:r>
            </w:ins>
          </w:p>
        </w:tc>
        <w:tc>
          <w:tcPr>
            <w:tcW w:w="9356" w:type="dxa"/>
            <w:shd w:val="clear" w:color="auto" w:fill="auto"/>
          </w:tcPr>
          <w:p w14:paraId="61547066" w14:textId="5E3066C7" w:rsidR="00FB70C7" w:rsidRDefault="00FB70C7" w:rsidP="00B47C5C">
            <w:pPr>
              <w:pStyle w:val="KeyText"/>
              <w:rPr>
                <w:ins w:id="3667" w:author="LUEJE Claudia" w:date="2023-06-26T17:59:00Z"/>
              </w:rPr>
            </w:pPr>
            <w:ins w:id="3668" w:author="LUEJE Claudia" w:date="2023-06-26T17:59:00Z">
              <w:r>
                <w:t>f</w:t>
              </w:r>
              <w:r w:rsidRPr="00FB70C7">
                <w:t xml:space="preserve">ixed </w:t>
              </w:r>
              <w:r>
                <w:t>d</w:t>
              </w:r>
              <w:r w:rsidRPr="00FB70C7">
                <w:t>ie</w:t>
              </w:r>
            </w:ins>
          </w:p>
        </w:tc>
      </w:tr>
      <w:tr w:rsidR="00FB70C7" w14:paraId="05DFF4FD" w14:textId="77777777" w:rsidTr="00B47C5C">
        <w:trPr>
          <w:ins w:id="3669" w:author="LUEJE Claudia" w:date="2023-06-26T17:59:00Z"/>
        </w:trPr>
        <w:tc>
          <w:tcPr>
            <w:tcW w:w="397" w:type="dxa"/>
            <w:shd w:val="clear" w:color="auto" w:fill="auto"/>
          </w:tcPr>
          <w:p w14:paraId="7643CC45" w14:textId="77777777" w:rsidR="00FB70C7" w:rsidRDefault="00FB70C7" w:rsidP="00B47C5C">
            <w:pPr>
              <w:pStyle w:val="KeyText"/>
              <w:rPr>
                <w:ins w:id="3670" w:author="LUEJE Claudia" w:date="2023-06-26T17:59:00Z"/>
              </w:rPr>
            </w:pPr>
            <w:ins w:id="3671" w:author="LUEJE Claudia" w:date="2023-06-26T17:59:00Z">
              <w:r>
                <w:t>4</w:t>
              </w:r>
            </w:ins>
          </w:p>
        </w:tc>
        <w:tc>
          <w:tcPr>
            <w:tcW w:w="9356" w:type="dxa"/>
            <w:shd w:val="clear" w:color="auto" w:fill="auto"/>
          </w:tcPr>
          <w:p w14:paraId="22007046" w14:textId="6F429837" w:rsidR="00FB70C7" w:rsidRDefault="00FB70C7" w:rsidP="00B95C6F">
            <w:pPr>
              <w:pStyle w:val="KeyText"/>
              <w:tabs>
                <w:tab w:val="left" w:pos="2942"/>
              </w:tabs>
              <w:rPr>
                <w:ins w:id="3672" w:author="LUEJE Claudia" w:date="2023-06-26T17:59:00Z"/>
              </w:rPr>
            </w:pPr>
            <w:ins w:id="3673" w:author="LUEJE Claudia" w:date="2023-06-26T17:59:00Z">
              <w:r>
                <w:t>o</w:t>
              </w:r>
              <w:r w:rsidRPr="00FB70C7">
                <w:t xml:space="preserve">penable </w:t>
              </w:r>
              <w:r>
                <w:t>d</w:t>
              </w:r>
              <w:r w:rsidRPr="00FB70C7">
                <w:t>ie</w:t>
              </w:r>
              <w:r w:rsidR="00B95C6F">
                <w:tab/>
              </w:r>
            </w:ins>
          </w:p>
        </w:tc>
      </w:tr>
    </w:tbl>
    <w:p w14:paraId="00D2F017" w14:textId="40F78860" w:rsidR="001332BD" w:rsidRPr="00E956F7" w:rsidRDefault="00E4158E">
      <w:pPr>
        <w:pStyle w:val="Figuretitle0"/>
        <w:autoSpaceDE w:val="0"/>
        <w:autoSpaceDN w:val="0"/>
        <w:adjustRightInd w:val="0"/>
        <w:outlineLvl w:val="0"/>
        <w:rPr>
          <w:ins w:id="3674" w:author="LUEJE Claudia" w:date="2023-06-26T17:59:00Z"/>
          <w:szCs w:val="24"/>
        </w:rPr>
      </w:pPr>
      <w:ins w:id="3675" w:author="LUEJE Claudia" w:date="2023-06-26T17:59:00Z">
        <w:r w:rsidRPr="00E956F7">
          <w:rPr>
            <w:szCs w:val="24"/>
          </w:rPr>
          <w:t>Figure </w:t>
        </w:r>
        <w:r w:rsidR="001332BD" w:rsidRPr="00E956F7">
          <w:rPr>
            <w:szCs w:val="24"/>
          </w:rPr>
          <w:t>32 — Two example clinch systems</w:t>
        </w:r>
        <w:r w:rsidR="001332BD" w:rsidRPr="00E956F7">
          <w:rPr>
            <w:szCs w:val="24"/>
            <w:vertAlign w:val="superscript"/>
          </w:rPr>
          <w:t>[</w:t>
        </w:r>
        <w:r w:rsidR="001332BD" w:rsidRPr="00E956F7">
          <w:rPr>
            <w:rStyle w:val="citebib"/>
            <w:szCs w:val="24"/>
            <w:vertAlign w:val="superscript"/>
          </w:rPr>
          <w:t>5</w:t>
        </w:r>
        <w:r w:rsidR="001332BD" w:rsidRPr="00E956F7">
          <w:rPr>
            <w:szCs w:val="24"/>
            <w:vertAlign w:val="superscript"/>
          </w:rPr>
          <w:t>]</w:t>
        </w:r>
        <w:r w:rsidR="001332BD" w:rsidRPr="00E956F7">
          <w:rPr>
            <w:szCs w:val="24"/>
          </w:rPr>
          <w:t xml:space="preserve"> </w:t>
        </w:r>
      </w:ins>
    </w:p>
    <w:p w14:paraId="3751583B" w14:textId="65844D3C" w:rsidR="001332BD" w:rsidRPr="00E956F7" w:rsidRDefault="0020219F">
      <w:pPr>
        <w:pStyle w:val="BodyText"/>
        <w:autoSpaceDE w:val="0"/>
        <w:autoSpaceDN w:val="0"/>
        <w:adjustRightInd w:val="0"/>
        <w:rPr>
          <w:szCs w:val="24"/>
        </w:rPr>
      </w:pPr>
      <w:ins w:id="3676" w:author="LUEJE Claudia" w:date="2023-06-26T17:59:00Z">
        <w:r>
          <w:rPr>
            <w:szCs w:val="24"/>
          </w:rPr>
          <w:t xml:space="preserve">The </w:t>
        </w:r>
      </w:ins>
      <w:r w:rsidR="001332BD" w:rsidRPr="00E956F7">
        <w:rPr>
          <w:szCs w:val="24"/>
        </w:rPr>
        <w:t>cross</w:t>
      </w:r>
      <w:ins w:id="3677" w:author="LUEJE Claudia" w:date="2023-06-26T17:59:00Z">
        <w:r>
          <w:rPr>
            <w:szCs w:val="24"/>
          </w:rPr>
          <w:t>-</w:t>
        </w:r>
      </w:ins>
      <w:r w:rsidR="001332BD" w:rsidRPr="00E956F7">
        <w:rPr>
          <w:szCs w:val="24"/>
        </w:rPr>
        <w:t xml:space="preserve">section </w:t>
      </w:r>
      <w:ins w:id="3678" w:author="LUEJE Claudia" w:date="2023-06-26T17:59:00Z">
        <w:r>
          <w:rPr>
            <w:szCs w:val="24"/>
          </w:rPr>
          <w:t xml:space="preserve">is </w:t>
        </w:r>
      </w:ins>
      <w:r w:rsidR="001332BD" w:rsidRPr="00E956F7">
        <w:rPr>
          <w:szCs w:val="24"/>
        </w:rPr>
        <w:t xml:space="preserve">rotated around its vertical axis, giving a pan-shaped </w:t>
      </w:r>
      <w:ins w:id="3679" w:author="LUEJE Claudia" w:date="2023-06-26T17:59:00Z">
        <w:r>
          <w:rPr>
            <w:szCs w:val="24"/>
          </w:rPr>
          <w:t xml:space="preserve">3-dimensional </w:t>
        </w:r>
      </w:ins>
      <w:r w:rsidR="001332BD" w:rsidRPr="00E956F7">
        <w:rPr>
          <w:szCs w:val="24"/>
        </w:rPr>
        <w:t>round clinch</w:t>
      </w:r>
      <w:del w:id="3680" w:author="LUEJE Claudia" w:date="2023-06-26T17:59:00Z">
        <w:r w:rsidR="00FC68DB" w:rsidRPr="001E4607">
          <w:rPr>
            <w:rFonts w:cs="Calibri"/>
            <w:lang w:eastAsia="en-GB"/>
          </w:rPr>
          <w:delText xml:space="preserve"> in 3 dimensions.</w:delText>
        </w:r>
      </w:del>
      <w:ins w:id="3681" w:author="LUEJE Claudia" w:date="2023-06-26T17:59:00Z">
        <w:r w:rsidR="001332BD" w:rsidRPr="00E956F7">
          <w:rPr>
            <w:szCs w:val="24"/>
          </w:rPr>
          <w:t>.</w:t>
        </w:r>
      </w:ins>
      <w:r w:rsidR="001332BD" w:rsidRPr="00E956F7">
        <w:rPr>
          <w:szCs w:val="24"/>
        </w:rPr>
        <w:t xml:space="preserve"> Alternatively, this cross</w:t>
      </w:r>
      <w:ins w:id="3682" w:author="LUEJE Claudia" w:date="2023-06-26T17:59:00Z">
        <w:r>
          <w:rPr>
            <w:szCs w:val="24"/>
          </w:rPr>
          <w:t>-</w:t>
        </w:r>
      </w:ins>
      <w:r w:rsidR="001332BD" w:rsidRPr="00E956F7">
        <w:rPr>
          <w:szCs w:val="24"/>
        </w:rPr>
        <w:t xml:space="preserve">section </w:t>
      </w:r>
      <w:del w:id="3683" w:author="LUEJE Claudia" w:date="2023-06-26T17:59:00Z">
        <w:r w:rsidR="00FC68DB" w:rsidRPr="001E4607">
          <w:rPr>
            <w:rFonts w:cs="Calibri"/>
            <w:lang w:eastAsia="en-GB"/>
          </w:rPr>
          <w:delText>could</w:delText>
        </w:r>
      </w:del>
      <w:ins w:id="3684" w:author="LUEJE Claudia" w:date="2023-06-26T17:59:00Z">
        <w:r w:rsidR="001332BD" w:rsidRPr="00E956F7">
          <w:rPr>
            <w:szCs w:val="24"/>
          </w:rPr>
          <w:t>c</w:t>
        </w:r>
        <w:r>
          <w:rPr>
            <w:szCs w:val="24"/>
          </w:rPr>
          <w:t>an</w:t>
        </w:r>
      </w:ins>
      <w:r w:rsidR="001332BD" w:rsidRPr="00E956F7">
        <w:rPr>
          <w:szCs w:val="24"/>
        </w:rPr>
        <w:t xml:space="preserve"> be</w:t>
      </w:r>
      <w:del w:id="3685" w:author="LUEJE Claudia" w:date="2023-06-26T17:59:00Z">
        <w:r w:rsidR="00FC68DB" w:rsidRPr="001E4607">
          <w:rPr>
            <w:rFonts w:cs="Calibri"/>
            <w:lang w:eastAsia="en-GB"/>
          </w:rPr>
          <w:delText xml:space="preserve"> the look at</w:delText>
        </w:r>
      </w:del>
      <w:r w:rsidR="001332BD" w:rsidRPr="00E956F7">
        <w:rPr>
          <w:szCs w:val="24"/>
        </w:rPr>
        <w:t xml:space="preserve"> an open edge of two stacked sheets. The shape’s height reduces, as </w:t>
      </w:r>
      <w:del w:id="3686" w:author="LUEJE Claudia" w:date="2023-06-26T17:59:00Z">
        <w:r w:rsidR="00FC68DB" w:rsidRPr="001E4607">
          <w:rPr>
            <w:rFonts w:cs="Calibri"/>
            <w:lang w:eastAsia="en-GB"/>
          </w:rPr>
          <w:delText>we proceed</w:delText>
        </w:r>
      </w:del>
      <w:ins w:id="3687" w:author="LUEJE Claudia" w:date="2023-06-26T17:59:00Z">
        <w:r>
          <w:rPr>
            <w:szCs w:val="24"/>
          </w:rPr>
          <w:t>it</w:t>
        </w:r>
        <w:r w:rsidR="001332BD" w:rsidRPr="00E956F7">
          <w:rPr>
            <w:szCs w:val="24"/>
          </w:rPr>
          <w:t xml:space="preserve"> proceed</w:t>
        </w:r>
        <w:r>
          <w:rPr>
            <w:szCs w:val="24"/>
          </w:rPr>
          <w:t>s</w:t>
        </w:r>
      </w:ins>
      <w:r w:rsidR="001332BD" w:rsidRPr="00E956F7">
        <w:rPr>
          <w:szCs w:val="24"/>
        </w:rPr>
        <w:t xml:space="preserve"> "behind the paper", resulting in a wedge-shaped 3-dimensional contour.</w:t>
      </w:r>
    </w:p>
    <w:p w14:paraId="46B299EA" w14:textId="3BCB5851" w:rsidR="001332BD" w:rsidRPr="00E956F7" w:rsidRDefault="00FC68DB">
      <w:pPr>
        <w:pStyle w:val="BodyText"/>
        <w:autoSpaceDE w:val="0"/>
        <w:autoSpaceDN w:val="0"/>
        <w:adjustRightInd w:val="0"/>
        <w:rPr>
          <w:szCs w:val="24"/>
        </w:rPr>
      </w:pPr>
      <w:del w:id="3688" w:author="LUEJE Claudia" w:date="2023-06-26T17:59:00Z">
        <w:r w:rsidRPr="000A1B7B">
          <w:rPr>
            <w:rFonts w:cs="Calibri"/>
            <w:lang w:eastAsia="en-GB"/>
          </w:rPr>
          <w:delText xml:space="preserve">Obviously, </w:delText>
        </w:r>
      </w:del>
      <w:r w:rsidR="0020219F">
        <w:rPr>
          <w:szCs w:val="24"/>
        </w:rPr>
        <w:t>A</w:t>
      </w:r>
      <w:r w:rsidR="001332BD" w:rsidRPr="00E956F7">
        <w:rPr>
          <w:szCs w:val="24"/>
        </w:rPr>
        <w:t xml:space="preserve"> wide range of geometrical shapes, produced by as many different tools, is possible. </w:t>
      </w:r>
      <w:del w:id="3689" w:author="LUEJE Claudia" w:date="2023-06-26T17:59:00Z">
        <w:r w:rsidRPr="000A1B7B">
          <w:rPr>
            <w:rFonts w:cs="Calibri"/>
            <w:lang w:eastAsia="en-GB"/>
          </w:rPr>
          <w:delText>Hence, we cannot define</w:delText>
        </w:r>
      </w:del>
      <w:ins w:id="3690" w:author="LUEJE Claudia" w:date="2023-06-26T17:59:00Z">
        <w:r w:rsidR="0020219F">
          <w:rPr>
            <w:szCs w:val="24"/>
          </w:rPr>
          <w:t>Therefore</w:t>
        </w:r>
        <w:r w:rsidR="001332BD" w:rsidRPr="00E956F7">
          <w:rPr>
            <w:szCs w:val="24"/>
          </w:rPr>
          <w:t>,</w:t>
        </w:r>
      </w:ins>
      <w:r w:rsidR="001332BD" w:rsidRPr="00E956F7">
        <w:rPr>
          <w:szCs w:val="24"/>
        </w:rPr>
        <w:t xml:space="preserve"> an enumeration of all clinches</w:t>
      </w:r>
      <w:ins w:id="3691" w:author="LUEJE Claudia" w:date="2023-06-26T17:59:00Z">
        <w:r w:rsidR="0020219F">
          <w:rPr>
            <w:szCs w:val="24"/>
          </w:rPr>
          <w:t xml:space="preserve"> cannot be defined</w:t>
        </w:r>
      </w:ins>
      <w:r w:rsidR="001332BD" w:rsidRPr="00E956F7">
        <w:rPr>
          <w:szCs w:val="24"/>
        </w:rPr>
        <w:t xml:space="preserve">, but shall </w:t>
      </w:r>
      <w:del w:id="3692" w:author="LUEJE Claudia" w:date="2023-06-26T17:59:00Z">
        <w:r w:rsidRPr="000A1B7B">
          <w:rPr>
            <w:rFonts w:cs="Calibri"/>
            <w:lang w:eastAsia="en-GB"/>
          </w:rPr>
          <w:delText>describe them</w:delText>
        </w:r>
      </w:del>
      <w:ins w:id="3693" w:author="LUEJE Claudia" w:date="2023-06-26T17:59:00Z">
        <w:r w:rsidR="0020219F">
          <w:rPr>
            <w:szCs w:val="24"/>
          </w:rPr>
          <w:t xml:space="preserve">be </w:t>
        </w:r>
        <w:r w:rsidR="001332BD" w:rsidRPr="00E956F7">
          <w:rPr>
            <w:szCs w:val="24"/>
          </w:rPr>
          <w:t>describe</w:t>
        </w:r>
        <w:r w:rsidR="0020219F">
          <w:rPr>
            <w:szCs w:val="24"/>
          </w:rPr>
          <w:t>d</w:t>
        </w:r>
      </w:ins>
      <w:r w:rsidR="001332BD" w:rsidRPr="00E956F7">
        <w:rPr>
          <w:szCs w:val="24"/>
        </w:rPr>
        <w:t xml:space="preserve"> by OEM</w:t>
      </w:r>
      <w:ins w:id="3694" w:author="LUEJE Claudia" w:date="2023-06-26T17:59:00Z">
        <w:r w:rsidR="0020219F">
          <w:rPr>
            <w:szCs w:val="24"/>
          </w:rPr>
          <w:t>-</w:t>
        </w:r>
      </w:ins>
      <w:r w:rsidR="001332BD" w:rsidRPr="00E956F7">
        <w:rPr>
          <w:szCs w:val="24"/>
        </w:rPr>
        <w:t xml:space="preserve">specific alphanumeric names. </w:t>
      </w:r>
      <w:ins w:id="3695" w:author="LUEJE Claudia" w:date="2023-06-26T17:59:00Z">
        <w:r w:rsidR="0020219F">
          <w:rPr>
            <w:szCs w:val="24"/>
          </w:rPr>
          <w:t xml:space="preserve">The </w:t>
        </w:r>
      </w:ins>
      <w:r w:rsidR="0020219F">
        <w:rPr>
          <w:szCs w:val="24"/>
        </w:rPr>
        <w:t>s</w:t>
      </w:r>
      <w:r w:rsidR="001332BD" w:rsidRPr="00E956F7">
        <w:rPr>
          <w:szCs w:val="24"/>
        </w:rPr>
        <w:t>ame is valid for the strength of the clinch</w:t>
      </w:r>
      <w:del w:id="3696" w:author="LUEJE Claudia" w:date="2023-06-26T17:59:00Z">
        <w:r w:rsidRPr="00F54804">
          <w:rPr>
            <w:rFonts w:cs="Calibri"/>
            <w:lang w:eastAsia="en-GB"/>
          </w:rPr>
          <w:delText>,</w:delText>
        </w:r>
      </w:del>
      <w:r w:rsidR="001332BD" w:rsidRPr="00E956F7">
        <w:rPr>
          <w:szCs w:val="24"/>
        </w:rPr>
        <w:t xml:space="preserve"> in terms of its strength class.</w:t>
      </w:r>
    </w:p>
    <w:p w14:paraId="4CC77A14" w14:textId="4258B19F" w:rsidR="001332BD" w:rsidRPr="00E956F7" w:rsidRDefault="001332BD">
      <w:pPr>
        <w:pStyle w:val="BodyText"/>
        <w:autoSpaceDE w:val="0"/>
        <w:autoSpaceDN w:val="0"/>
        <w:adjustRightInd w:val="0"/>
        <w:rPr>
          <w:szCs w:val="24"/>
        </w:rPr>
      </w:pPr>
      <w:r w:rsidRPr="00E956F7">
        <w:rPr>
          <w:szCs w:val="24"/>
        </w:rPr>
        <w:t xml:space="preserve">A clinch is denoted by an element </w:t>
      </w:r>
      <w:r w:rsidRPr="00BD5750">
        <w:rPr>
          <w:rStyle w:val="ISOCode"/>
        </w:rPr>
        <w:t>&lt;clinch/&gt;</w:t>
      </w:r>
      <w:r w:rsidRPr="00E956F7">
        <w:rPr>
          <w:szCs w:val="24"/>
        </w:rPr>
        <w:t>. This element is described completely by its attributes and nested elements</w:t>
      </w:r>
      <w:ins w:id="3697" w:author="LUEJE Claudia" w:date="2023-06-26T17:59:00Z">
        <w:r w:rsidR="0020219F">
          <w:rPr>
            <w:szCs w:val="24"/>
          </w:rPr>
          <w:t xml:space="preserve"> as shown in </w:t>
        </w:r>
        <w:r w:rsidR="0020219F" w:rsidRPr="0020219F">
          <w:rPr>
            <w:rStyle w:val="citetbl"/>
          </w:rPr>
          <w:t>Table 64</w:t>
        </w:r>
      </w:ins>
      <w:r w:rsidRPr="00E956F7">
        <w:rPr>
          <w:szCs w:val="24"/>
        </w:rPr>
        <w:t>.</w:t>
      </w:r>
    </w:p>
    <w:p w14:paraId="1BA32377" w14:textId="0307E143" w:rsidR="001332BD" w:rsidRPr="00E956F7" w:rsidRDefault="006F39DE">
      <w:pPr>
        <w:pStyle w:val="Tabletitle"/>
        <w:autoSpaceDE w:val="0"/>
        <w:autoSpaceDN w:val="0"/>
        <w:adjustRightInd w:val="0"/>
        <w:outlineLvl w:val="0"/>
        <w:rPr>
          <w:szCs w:val="24"/>
        </w:rPr>
      </w:pPr>
      <w:bookmarkStart w:id="3698" w:name="_Toc110532412"/>
      <w:r w:rsidRPr="00E956F7">
        <w:rPr>
          <w:szCs w:val="24"/>
        </w:rPr>
        <w:t>Table</w:t>
      </w:r>
      <w:del w:id="3699" w:author="LUEJE Claudia" w:date="2023-06-26T17:59:00Z">
        <w:r w:rsidR="00055698" w:rsidRPr="00F54804">
          <w:delText xml:space="preserve"> </w:delText>
        </w:r>
        <w:r w:rsidR="00055698" w:rsidRPr="005C2D94">
          <w:fldChar w:fldCharType="begin"/>
        </w:r>
        <w:r w:rsidR="00055698" w:rsidRPr="00F54804">
          <w:delInstrText xml:space="preserve"> SEQ Table \* ARABIC </w:delInstrText>
        </w:r>
        <w:r w:rsidR="00055698" w:rsidRPr="005C2D94">
          <w:fldChar w:fldCharType="separate"/>
        </w:r>
        <w:r w:rsidR="0067475A">
          <w:rPr>
            <w:noProof/>
          </w:rPr>
          <w:delText>64</w:delText>
        </w:r>
        <w:r w:rsidR="00055698" w:rsidRPr="005C2D94">
          <w:fldChar w:fldCharType="end"/>
        </w:r>
      </w:del>
      <w:ins w:id="3700" w:author="LUEJE Claudia" w:date="2023-06-26T17:59:00Z">
        <w:r w:rsidRPr="00E956F7">
          <w:rPr>
            <w:szCs w:val="24"/>
          </w:rPr>
          <w:t> </w:t>
        </w:r>
        <w:r w:rsidR="001332BD" w:rsidRPr="00E956F7">
          <w:rPr>
            <w:szCs w:val="24"/>
          </w:rPr>
          <w:t>64</w:t>
        </w:r>
      </w:ins>
      <w:r w:rsidR="00A44835"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&lt;clinch/&gt;</w:t>
      </w:r>
      <w:bookmarkEnd w:id="3698"/>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508A9E21"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3FDB233A" w14:textId="0B29CF79" w:rsidR="001332BD" w:rsidRPr="00B62EE5" w:rsidRDefault="001332BD" w:rsidP="00A44835">
            <w:pPr>
              <w:pStyle w:val="Tableheader"/>
              <w:autoSpaceDE w:val="0"/>
              <w:autoSpaceDN w:val="0"/>
              <w:adjustRightInd w:val="0"/>
              <w:rPr>
                <w:b/>
              </w:rPr>
            </w:pPr>
            <w:r w:rsidRPr="00B62EE5">
              <w:rPr>
                <w:b/>
                <w:szCs w:val="24"/>
              </w:rPr>
              <w:t xml:space="preserve">Nested </w:t>
            </w:r>
            <w:r w:rsidR="0020219F"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54E33672" w14:textId="75EBD5D9" w:rsidR="001332BD" w:rsidRPr="00B62EE5" w:rsidRDefault="001332BD" w:rsidP="00A44835">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2BAC8D1B" w14:textId="1DFD9D1E" w:rsidR="001332BD" w:rsidRPr="00B62EE5" w:rsidRDefault="001332BD" w:rsidP="00A44835">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15AE088C" w14:textId="014FE497"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1055E2C9" w14:textId="77777777" w:rsidTr="005B271E">
        <w:trPr>
          <w:jc w:val="center"/>
        </w:trPr>
        <w:tc>
          <w:tcPr>
            <w:tcW w:w="2111" w:type="dxa"/>
            <w:tcBorders>
              <w:top w:val="single" w:sz="12" w:space="0" w:color="auto"/>
            </w:tcBorders>
            <w:vAlign w:val="bottom"/>
          </w:tcPr>
          <w:p w14:paraId="70E12576" w14:textId="3E3139CA" w:rsidR="001332BD" w:rsidRPr="00E956F7" w:rsidRDefault="001332BD" w:rsidP="00A44835">
            <w:pPr>
              <w:pStyle w:val="Tablebody"/>
              <w:autoSpaceDE w:val="0"/>
              <w:autoSpaceDN w:val="0"/>
              <w:adjustRightInd w:val="0"/>
            </w:pPr>
            <w:r w:rsidRPr="00E956F7">
              <w:rPr>
                <w:szCs w:val="24"/>
              </w:rPr>
              <w:t>clinch</w:t>
            </w:r>
          </w:p>
        </w:tc>
        <w:tc>
          <w:tcPr>
            <w:tcW w:w="1559" w:type="dxa"/>
            <w:tcBorders>
              <w:top w:val="single" w:sz="12" w:space="0" w:color="auto"/>
            </w:tcBorders>
            <w:vAlign w:val="bottom"/>
          </w:tcPr>
          <w:p w14:paraId="08671908" w14:textId="394B162B"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7637F071" w14:textId="15B775A8"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5B100327" w14:textId="3AD66B03" w:rsidR="001332BD" w:rsidRPr="00E956F7" w:rsidRDefault="001332BD" w:rsidP="00A44835">
            <w:pPr>
              <w:pStyle w:val="Tablebody"/>
              <w:autoSpaceDE w:val="0"/>
              <w:autoSpaceDN w:val="0"/>
              <w:adjustRightInd w:val="0"/>
            </w:pPr>
            <w:r w:rsidRPr="00E956F7">
              <w:rPr>
                <w:szCs w:val="24"/>
              </w:rPr>
              <w:t>-</w:t>
            </w:r>
          </w:p>
        </w:tc>
      </w:tr>
      <w:tr w:rsidR="001332BD" w:rsidRPr="00E956F7" w14:paraId="672A6BAB" w14:textId="77777777" w:rsidTr="005B271E">
        <w:trPr>
          <w:jc w:val="center"/>
        </w:trPr>
        <w:tc>
          <w:tcPr>
            <w:tcW w:w="2111" w:type="dxa"/>
            <w:vAlign w:val="bottom"/>
          </w:tcPr>
          <w:p w14:paraId="49E9F6E9" w14:textId="1322E939" w:rsidR="001332BD" w:rsidRPr="00E956F7" w:rsidRDefault="001332BD" w:rsidP="00A44835">
            <w:pPr>
              <w:pStyle w:val="Tablebody"/>
              <w:autoSpaceDE w:val="0"/>
              <w:autoSpaceDN w:val="0"/>
              <w:adjustRightInd w:val="0"/>
            </w:pPr>
            <w:r w:rsidRPr="00E956F7">
              <w:rPr>
                <w:szCs w:val="24"/>
              </w:rPr>
              <w:t>loc</w:t>
            </w:r>
          </w:p>
        </w:tc>
        <w:tc>
          <w:tcPr>
            <w:tcW w:w="1559" w:type="dxa"/>
            <w:vAlign w:val="bottom"/>
          </w:tcPr>
          <w:p w14:paraId="2FB223D5" w14:textId="0F70E0D2" w:rsidR="001332BD" w:rsidRPr="00E956F7" w:rsidRDefault="001332BD" w:rsidP="00A44835">
            <w:pPr>
              <w:pStyle w:val="Tablebody"/>
              <w:autoSpaceDE w:val="0"/>
              <w:autoSpaceDN w:val="0"/>
              <w:adjustRightInd w:val="0"/>
            </w:pPr>
            <w:r w:rsidRPr="00E956F7">
              <w:rPr>
                <w:szCs w:val="24"/>
              </w:rPr>
              <w:t>1</w:t>
            </w:r>
          </w:p>
        </w:tc>
        <w:tc>
          <w:tcPr>
            <w:tcW w:w="1276" w:type="dxa"/>
            <w:vAlign w:val="bottom"/>
          </w:tcPr>
          <w:p w14:paraId="60157E64" w14:textId="01954AE5" w:rsidR="001332BD" w:rsidRPr="00E956F7" w:rsidRDefault="001332BD" w:rsidP="00A44835">
            <w:pPr>
              <w:pStyle w:val="Tablebody"/>
              <w:autoSpaceDE w:val="0"/>
              <w:autoSpaceDN w:val="0"/>
              <w:adjustRightInd w:val="0"/>
            </w:pPr>
            <w:r w:rsidRPr="00E956F7">
              <w:rPr>
                <w:szCs w:val="24"/>
              </w:rPr>
              <w:t>Required</w:t>
            </w:r>
          </w:p>
        </w:tc>
        <w:tc>
          <w:tcPr>
            <w:tcW w:w="3526" w:type="dxa"/>
            <w:vAlign w:val="bottom"/>
          </w:tcPr>
          <w:p w14:paraId="339E9E44" w14:textId="1D7E1285" w:rsidR="001332BD" w:rsidRPr="00E956F7" w:rsidRDefault="001332BD" w:rsidP="00A44835">
            <w:pPr>
              <w:pStyle w:val="Tablebody"/>
              <w:autoSpaceDE w:val="0"/>
              <w:autoSpaceDN w:val="0"/>
              <w:adjustRightInd w:val="0"/>
            </w:pPr>
            <w:r w:rsidRPr="00E956F7">
              <w:rPr>
                <w:szCs w:val="24"/>
              </w:rPr>
              <w:t>-</w:t>
            </w:r>
          </w:p>
        </w:tc>
      </w:tr>
      <w:tr w:rsidR="001332BD" w:rsidRPr="00E956F7" w14:paraId="71CF3CEB" w14:textId="77777777" w:rsidTr="005B271E">
        <w:trPr>
          <w:jc w:val="center"/>
        </w:trPr>
        <w:tc>
          <w:tcPr>
            <w:tcW w:w="2111" w:type="dxa"/>
            <w:tcBorders>
              <w:bottom w:val="single" w:sz="6" w:space="0" w:color="auto"/>
            </w:tcBorders>
            <w:vAlign w:val="bottom"/>
          </w:tcPr>
          <w:p w14:paraId="61717E93" w14:textId="54187ECE" w:rsidR="001332BD" w:rsidRPr="00E956F7" w:rsidRDefault="001332BD" w:rsidP="00A44835">
            <w:pPr>
              <w:pStyle w:val="Tablebody"/>
              <w:autoSpaceDE w:val="0"/>
              <w:autoSpaceDN w:val="0"/>
              <w:adjustRightInd w:val="0"/>
            </w:pPr>
            <w:r w:rsidRPr="00E956F7">
              <w:rPr>
                <w:szCs w:val="24"/>
              </w:rPr>
              <w:t>appdata</w:t>
            </w:r>
          </w:p>
        </w:tc>
        <w:tc>
          <w:tcPr>
            <w:tcW w:w="1559" w:type="dxa"/>
            <w:tcBorders>
              <w:bottom w:val="single" w:sz="6" w:space="0" w:color="auto"/>
            </w:tcBorders>
            <w:vAlign w:val="bottom"/>
          </w:tcPr>
          <w:p w14:paraId="5A11A61E" w14:textId="5A40D0D5" w:rsidR="001332BD" w:rsidRPr="00E956F7" w:rsidRDefault="001332BD" w:rsidP="00A44835">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721EA922" w14:textId="0F311A58" w:rsidR="001332BD" w:rsidRPr="00E956F7" w:rsidRDefault="001332BD" w:rsidP="00A44835">
            <w:pPr>
              <w:pStyle w:val="Tablebody"/>
              <w:autoSpaceDE w:val="0"/>
              <w:autoSpaceDN w:val="0"/>
              <w:adjustRightInd w:val="0"/>
            </w:pPr>
            <w:r w:rsidRPr="00E956F7">
              <w:rPr>
                <w:szCs w:val="24"/>
              </w:rPr>
              <w:t>Optional</w:t>
            </w:r>
          </w:p>
        </w:tc>
        <w:tc>
          <w:tcPr>
            <w:tcW w:w="3526" w:type="dxa"/>
            <w:tcBorders>
              <w:bottom w:val="single" w:sz="6" w:space="0" w:color="auto"/>
            </w:tcBorders>
            <w:vAlign w:val="bottom"/>
          </w:tcPr>
          <w:p w14:paraId="1D4B6E32" w14:textId="504D9F4E" w:rsidR="001332BD" w:rsidRPr="00E956F7" w:rsidRDefault="001332BD" w:rsidP="00A44835">
            <w:pPr>
              <w:pStyle w:val="Tablebody"/>
              <w:autoSpaceDE w:val="0"/>
              <w:autoSpaceDN w:val="0"/>
              <w:adjustRightInd w:val="0"/>
            </w:pPr>
            <w:r w:rsidRPr="00E956F7">
              <w:rPr>
                <w:szCs w:val="24"/>
              </w:rPr>
              <w:t>-</w:t>
            </w:r>
          </w:p>
        </w:tc>
      </w:tr>
      <w:tr w:rsidR="001332BD" w:rsidRPr="00E956F7" w14:paraId="48C2F1BE" w14:textId="77777777" w:rsidTr="005B271E">
        <w:trPr>
          <w:jc w:val="center"/>
        </w:trPr>
        <w:tc>
          <w:tcPr>
            <w:tcW w:w="2111" w:type="dxa"/>
            <w:tcBorders>
              <w:top w:val="single" w:sz="6" w:space="0" w:color="auto"/>
              <w:bottom w:val="single" w:sz="4" w:space="0" w:color="auto"/>
            </w:tcBorders>
            <w:vAlign w:val="bottom"/>
          </w:tcPr>
          <w:p w14:paraId="3660EB86" w14:textId="0DF702AE" w:rsidR="001332BD" w:rsidRPr="00E956F7" w:rsidRDefault="001332BD" w:rsidP="00A44835">
            <w:pPr>
              <w:pStyle w:val="Tablebody"/>
              <w:autoSpaceDE w:val="0"/>
              <w:autoSpaceDN w:val="0"/>
              <w:adjustRightInd w:val="0"/>
            </w:pPr>
            <w:r w:rsidRPr="00E956F7">
              <w:rPr>
                <w:szCs w:val="24"/>
              </w:rPr>
              <w:t>femdata</w:t>
            </w:r>
          </w:p>
        </w:tc>
        <w:tc>
          <w:tcPr>
            <w:tcW w:w="1559" w:type="dxa"/>
            <w:tcBorders>
              <w:top w:val="single" w:sz="6" w:space="0" w:color="auto"/>
              <w:bottom w:val="single" w:sz="4" w:space="0" w:color="auto"/>
            </w:tcBorders>
            <w:vAlign w:val="bottom"/>
          </w:tcPr>
          <w:p w14:paraId="3F3839BD" w14:textId="6FE1AA06" w:rsidR="001332BD" w:rsidRPr="00E956F7" w:rsidDel="009050D3" w:rsidRDefault="001332BD" w:rsidP="00A44835">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6B0BDB21" w14:textId="0EB8A96F"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6" w:space="0" w:color="auto"/>
              <w:bottom w:val="single" w:sz="4" w:space="0" w:color="auto"/>
            </w:tcBorders>
            <w:vAlign w:val="bottom"/>
          </w:tcPr>
          <w:p w14:paraId="40E2682A" w14:textId="46A69434" w:rsidR="001332BD" w:rsidRPr="00E956F7" w:rsidRDefault="001332BD" w:rsidP="00A44835">
            <w:pPr>
              <w:pStyle w:val="Tablebody"/>
              <w:autoSpaceDE w:val="0"/>
              <w:autoSpaceDN w:val="0"/>
              <w:adjustRightInd w:val="0"/>
            </w:pPr>
            <w:r w:rsidRPr="00E956F7">
              <w:rPr>
                <w:szCs w:val="24"/>
              </w:rPr>
              <w:t>-</w:t>
            </w:r>
          </w:p>
        </w:tc>
      </w:tr>
      <w:tr w:rsidR="001332BD" w:rsidRPr="00E956F7" w14:paraId="56FB4F2F" w14:textId="77777777" w:rsidTr="005B271E">
        <w:trPr>
          <w:jc w:val="center"/>
        </w:trPr>
        <w:tc>
          <w:tcPr>
            <w:tcW w:w="2111" w:type="dxa"/>
            <w:tcBorders>
              <w:top w:val="single" w:sz="4" w:space="0" w:color="auto"/>
            </w:tcBorders>
          </w:tcPr>
          <w:p w14:paraId="79C0E1BC" w14:textId="6AC1D9DE" w:rsidR="001332BD" w:rsidRPr="00E956F7" w:rsidRDefault="001332BD" w:rsidP="00A44835">
            <w:pPr>
              <w:pStyle w:val="Tablebody"/>
              <w:autoSpaceDE w:val="0"/>
              <w:autoSpaceDN w:val="0"/>
              <w:adjustRightInd w:val="0"/>
            </w:pPr>
            <w:r w:rsidRPr="00E956F7">
              <w:rPr>
                <w:szCs w:val="24"/>
              </w:rPr>
              <w:t>custom_attributes_list</w:t>
            </w:r>
          </w:p>
        </w:tc>
        <w:tc>
          <w:tcPr>
            <w:tcW w:w="1559" w:type="dxa"/>
            <w:tcBorders>
              <w:top w:val="single" w:sz="4" w:space="0" w:color="auto"/>
            </w:tcBorders>
          </w:tcPr>
          <w:p w14:paraId="77A0CFB9" w14:textId="043F8995"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4" w:space="0" w:color="auto"/>
            </w:tcBorders>
          </w:tcPr>
          <w:p w14:paraId="6F4DD1BB" w14:textId="525509AB"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4" w:space="0" w:color="auto"/>
            </w:tcBorders>
          </w:tcPr>
          <w:p w14:paraId="1773F7EF" w14:textId="605985E7" w:rsidR="001332BD" w:rsidRPr="00E956F7" w:rsidRDefault="00FC68DB" w:rsidP="00A44835">
            <w:pPr>
              <w:pStyle w:val="Tablebody"/>
              <w:autoSpaceDE w:val="0"/>
              <w:autoSpaceDN w:val="0"/>
              <w:adjustRightInd w:val="0"/>
            </w:pPr>
            <w:del w:id="3701" w:author="LUEJE Claudia" w:date="2023-06-26T17:59:00Z">
              <w:r w:rsidRPr="00F54804">
                <w:rPr>
                  <w:rFonts w:cs="Calibri"/>
                  <w:szCs w:val="20"/>
                  <w:lang w:eastAsia="en-GB"/>
                </w:rPr>
                <w:delText xml:space="preserve">See section </w:delText>
              </w:r>
              <w:r w:rsidRPr="005C2D94">
                <w:rPr>
                  <w:rFonts w:cs="Calibri"/>
                  <w:szCs w:val="20"/>
                  <w:lang w:eastAsia="en-GB"/>
                </w:rPr>
                <w:fldChar w:fldCharType="begin"/>
              </w:r>
              <w:r w:rsidRPr="00F54804">
                <w:rPr>
                  <w:rFonts w:cs="Calibri"/>
                  <w:szCs w:val="20"/>
                  <w:lang w:eastAsia="en-GB"/>
                </w:rPr>
                <w:delInstrText xml:space="preserve"> REF _Ref428442251 \r \h </w:delInstrText>
              </w:r>
              <w:r w:rsidRPr="005C2D94">
                <w:rPr>
                  <w:rFonts w:cs="Calibri"/>
                  <w:szCs w:val="20"/>
                  <w:lang w:eastAsia="en-GB"/>
                </w:rPr>
              </w:r>
              <w:r w:rsidRPr="005C2D94">
                <w:rPr>
                  <w:rFonts w:cs="Calibri"/>
                  <w:szCs w:val="20"/>
                  <w:lang w:eastAsia="en-GB"/>
                </w:rPr>
                <w:fldChar w:fldCharType="separate"/>
              </w:r>
              <w:r w:rsidR="0067475A">
                <w:rPr>
                  <w:rFonts w:cs="Calibri"/>
                  <w:szCs w:val="20"/>
                  <w:lang w:eastAsia="en-GB"/>
                </w:rPr>
                <w:delText>5.5</w:delText>
              </w:r>
              <w:r w:rsidRPr="005C2D94">
                <w:rPr>
                  <w:rFonts w:cs="Calibri"/>
                  <w:szCs w:val="20"/>
                  <w:lang w:eastAsia="en-GB"/>
                </w:rPr>
                <w:fldChar w:fldCharType="end"/>
              </w:r>
              <w:r w:rsidRPr="00F54804">
                <w:rPr>
                  <w:rFonts w:cs="Calibri"/>
                  <w:szCs w:val="20"/>
                  <w:lang w:eastAsia="en-GB"/>
                </w:rPr>
                <w:delText xml:space="preserve"> </w:delText>
              </w:r>
              <w:r w:rsidRPr="005C2D94">
                <w:rPr>
                  <w:rFonts w:cs="Calibri"/>
                  <w:szCs w:val="20"/>
                  <w:lang w:eastAsia="en-GB"/>
                </w:rPr>
                <w:fldChar w:fldCharType="begin"/>
              </w:r>
              <w:r w:rsidRPr="00F54804">
                <w:rPr>
                  <w:rFonts w:cs="Calibri"/>
                  <w:szCs w:val="20"/>
                  <w:lang w:eastAsia="en-GB"/>
                </w:rPr>
                <w:delInstrText xml:space="preserve"> REF _Ref428442251 \h  \* MERGEFORMAT </w:delInstrText>
              </w:r>
              <w:r w:rsidRPr="005C2D94">
                <w:rPr>
                  <w:rFonts w:cs="Calibri"/>
                  <w:szCs w:val="20"/>
                  <w:lang w:eastAsia="en-GB"/>
                </w:rPr>
              </w:r>
              <w:r w:rsidRPr="005C2D9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5C2D94">
                <w:rPr>
                  <w:rFonts w:cs="Calibri"/>
                  <w:szCs w:val="20"/>
                  <w:lang w:eastAsia="en-GB"/>
                </w:rPr>
                <w:fldChar w:fldCharType="end"/>
              </w:r>
            </w:del>
            <w:ins w:id="3702"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6572E275" w14:textId="77777777" w:rsidR="00FC68DB" w:rsidRDefault="001332BD" w:rsidP="00FF4261">
      <w:pPr>
        <w:keepNext/>
        <w:spacing w:line="240" w:lineRule="auto"/>
        <w:rPr>
          <w:del w:id="3703" w:author="LUEJE Claudia" w:date="2023-06-26T17:59:00Z"/>
          <w:rFonts w:ascii="Courier" w:hAnsi="Courier" w:cs="Courier"/>
          <w:b/>
          <w:bCs/>
          <w:iCs/>
          <w:sz w:val="18"/>
          <w:szCs w:val="18"/>
          <w:lang w:eastAsia="en-GB"/>
        </w:rPr>
      </w:pPr>
      <w:r w:rsidRPr="00E956F7">
        <w:rPr>
          <w:szCs w:val="24"/>
        </w:rPr>
        <w:t xml:space="preserve">XML specification of </w:t>
      </w:r>
      <w:r w:rsidRPr="00BD5750">
        <w:rPr>
          <w:rStyle w:val="ISOCode"/>
        </w:rPr>
        <w:t>&lt;clinch/&gt;</w:t>
      </w:r>
      <w:r w:rsidRPr="00E956F7">
        <w:rPr>
          <w:szCs w:val="24"/>
        </w:rPr>
        <w:t xml:space="preserve"> element</w:t>
      </w:r>
      <w:del w:id="3704" w:author="LUEJE Claudia" w:date="2023-06-26T17:59:00Z">
        <w:r w:rsidR="00FC68DB" w:rsidRPr="00BD52D7">
          <w:rPr>
            <w:rFonts w:ascii="Courier" w:hAnsi="Courier" w:cs="Courier"/>
            <w:b/>
            <w:bCs/>
            <w:iCs/>
            <w:sz w:val="18"/>
            <w:szCs w:val="18"/>
            <w:lang w:eastAsia="en-GB"/>
          </w:rPr>
          <w:delText>:</w:delText>
        </w:r>
      </w:del>
    </w:p>
    <w:p w14:paraId="24A004AF" w14:textId="036696CC" w:rsidR="001332BD" w:rsidRPr="00E956F7" w:rsidRDefault="0020219F">
      <w:pPr>
        <w:pStyle w:val="BodyText"/>
        <w:autoSpaceDE w:val="0"/>
        <w:autoSpaceDN w:val="0"/>
        <w:adjustRightInd w:val="0"/>
        <w:rPr>
          <w:ins w:id="3705" w:author="LUEJE Claudia" w:date="2023-06-26T17:59:00Z"/>
          <w:szCs w:val="24"/>
        </w:rPr>
      </w:pPr>
      <w:ins w:id="3706" w:author="LUEJE Claudia" w:date="2023-06-26T17:59:00Z">
        <w:r>
          <w:rPr>
            <w:szCs w:val="24"/>
          </w:rPr>
          <w:t xml:space="preserve"> as shown in </w:t>
        </w:r>
      </w:ins>
      <w:bookmarkStart w:id="3707" w:name="_Toc110532413"/>
      <w:r w:rsidRPr="0020219F">
        <w:rPr>
          <w:rStyle w:val="citetbl"/>
        </w:rPr>
        <w:t xml:space="preserve">Table </w:t>
      </w:r>
      <w:del w:id="3708" w:author="LUEJE Claudia" w:date="2023-06-26T17:59:00Z">
        <w:r w:rsidR="00055698" w:rsidRPr="00F54804">
          <w:fldChar w:fldCharType="begin"/>
        </w:r>
        <w:r w:rsidR="00055698" w:rsidRPr="00F54804">
          <w:delInstrText xml:space="preserve"> SEQ Table \* ARABIC </w:delInstrText>
        </w:r>
        <w:r w:rsidR="00055698" w:rsidRPr="00F54804">
          <w:fldChar w:fldCharType="separate"/>
        </w:r>
        <w:r w:rsidR="0067475A">
          <w:rPr>
            <w:noProof/>
          </w:rPr>
          <w:delText>65</w:delText>
        </w:r>
        <w:r w:rsidR="00055698" w:rsidRPr="00F54804">
          <w:fldChar w:fldCharType="end"/>
        </w:r>
      </w:del>
      <w:ins w:id="3709" w:author="LUEJE Claudia" w:date="2023-06-26T17:59:00Z">
        <w:r w:rsidRPr="0020219F">
          <w:rPr>
            <w:rStyle w:val="citetbl"/>
          </w:rPr>
          <w:t>65</w:t>
        </w:r>
        <w:r w:rsidR="001332BD" w:rsidRPr="00E956F7">
          <w:rPr>
            <w:rStyle w:val="ISOCode"/>
            <w:rFonts w:ascii="Cambria" w:hAnsi="Cambria"/>
          </w:rPr>
          <w:t>:</w:t>
        </w:r>
      </w:ins>
    </w:p>
    <w:p w14:paraId="29E073C9" w14:textId="0065C801" w:rsidR="001332BD" w:rsidRPr="00E956F7" w:rsidRDefault="006F39DE">
      <w:pPr>
        <w:pStyle w:val="Tabletitle"/>
        <w:autoSpaceDE w:val="0"/>
        <w:autoSpaceDN w:val="0"/>
        <w:adjustRightInd w:val="0"/>
        <w:outlineLvl w:val="0"/>
        <w:rPr>
          <w:szCs w:val="24"/>
        </w:rPr>
      </w:pPr>
      <w:ins w:id="3710" w:author="LUEJE Claudia" w:date="2023-06-26T17:59:00Z">
        <w:r w:rsidRPr="00E956F7">
          <w:rPr>
            <w:szCs w:val="24"/>
          </w:rPr>
          <w:t>Table </w:t>
        </w:r>
        <w:r w:rsidR="001332BD" w:rsidRPr="00E956F7">
          <w:rPr>
            <w:szCs w:val="24"/>
          </w:rPr>
          <w:t>65</w:t>
        </w:r>
      </w:ins>
      <w:r w:rsidR="00A44835" w:rsidRPr="00E956F7">
        <w:rPr>
          <w:szCs w:val="24"/>
        </w:rPr>
        <w:t xml:space="preserve"> </w:t>
      </w:r>
      <w:r w:rsidR="001332BD" w:rsidRPr="00E956F7">
        <w:rPr>
          <w:szCs w:val="24"/>
        </w:rPr>
        <w:t xml:space="preserve">— Attributes of element </w:t>
      </w:r>
      <w:r w:rsidR="001332BD" w:rsidRPr="00BD5750">
        <w:rPr>
          <w:rStyle w:val="ISOCode"/>
        </w:rPr>
        <w:t>&lt;clinch/&gt;</w:t>
      </w:r>
      <w:bookmarkEnd w:id="3707"/>
    </w:p>
    <w:tbl>
      <w:tblPr>
        <w:tblW w:w="924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531"/>
        <w:gridCol w:w="1474"/>
        <w:gridCol w:w="1134"/>
        <w:gridCol w:w="3231"/>
      </w:tblGrid>
      <w:tr w:rsidR="001332BD" w:rsidRPr="00B62EE5" w14:paraId="701A053F" w14:textId="77777777" w:rsidTr="005B271E">
        <w:trPr>
          <w:tblHeader/>
          <w:jc w:val="center"/>
        </w:trPr>
        <w:tc>
          <w:tcPr>
            <w:tcW w:w="1871" w:type="dxa"/>
            <w:tcBorders>
              <w:top w:val="single" w:sz="12" w:space="0" w:color="auto"/>
              <w:bottom w:val="single" w:sz="12" w:space="0" w:color="auto"/>
            </w:tcBorders>
            <w:shd w:val="clear" w:color="auto" w:fill="F3F3F3"/>
            <w:vAlign w:val="bottom"/>
          </w:tcPr>
          <w:p w14:paraId="391DC1BF" w14:textId="60508CAA" w:rsidR="001332BD" w:rsidRPr="00B62EE5" w:rsidRDefault="001332BD" w:rsidP="00A44835">
            <w:pPr>
              <w:pStyle w:val="Tableheader"/>
              <w:autoSpaceDE w:val="0"/>
              <w:autoSpaceDN w:val="0"/>
              <w:adjustRightInd w:val="0"/>
              <w:rPr>
                <w:b/>
              </w:rPr>
            </w:pPr>
            <w:r w:rsidRPr="00B62EE5">
              <w:rPr>
                <w:b/>
                <w:szCs w:val="24"/>
              </w:rPr>
              <w:t>Attributes</w:t>
            </w:r>
          </w:p>
        </w:tc>
        <w:tc>
          <w:tcPr>
            <w:tcW w:w="1531" w:type="dxa"/>
            <w:tcBorders>
              <w:top w:val="single" w:sz="12" w:space="0" w:color="auto"/>
              <w:bottom w:val="single" w:sz="12" w:space="0" w:color="auto"/>
            </w:tcBorders>
            <w:shd w:val="clear" w:color="auto" w:fill="F3F3F3"/>
            <w:vAlign w:val="bottom"/>
          </w:tcPr>
          <w:p w14:paraId="459E9B8C" w14:textId="2FA46576" w:rsidR="001332BD" w:rsidRPr="00B62EE5" w:rsidRDefault="001332BD" w:rsidP="00A44835">
            <w:pPr>
              <w:pStyle w:val="Tableheader"/>
              <w:autoSpaceDE w:val="0"/>
              <w:autoSpaceDN w:val="0"/>
              <w:adjustRightInd w:val="0"/>
              <w:rPr>
                <w:b/>
              </w:rPr>
            </w:pPr>
            <w:r w:rsidRPr="00B62EE5">
              <w:rPr>
                <w:b/>
                <w:szCs w:val="24"/>
              </w:rPr>
              <w:t>Type</w:t>
            </w:r>
          </w:p>
        </w:tc>
        <w:tc>
          <w:tcPr>
            <w:tcW w:w="1474" w:type="dxa"/>
            <w:tcBorders>
              <w:top w:val="single" w:sz="12" w:space="0" w:color="auto"/>
              <w:bottom w:val="single" w:sz="12" w:space="0" w:color="auto"/>
            </w:tcBorders>
            <w:shd w:val="clear" w:color="auto" w:fill="F3F3F3"/>
            <w:vAlign w:val="bottom"/>
          </w:tcPr>
          <w:p w14:paraId="70C2178F" w14:textId="0ED75B22" w:rsidR="001332BD" w:rsidRPr="00B62EE5" w:rsidRDefault="001332BD" w:rsidP="00A44835">
            <w:pPr>
              <w:pStyle w:val="Tableheader"/>
              <w:autoSpaceDE w:val="0"/>
              <w:autoSpaceDN w:val="0"/>
              <w:adjustRightInd w:val="0"/>
              <w:rPr>
                <w:b/>
              </w:rPr>
            </w:pPr>
            <w:r w:rsidRPr="00B62EE5">
              <w:rPr>
                <w:b/>
                <w:szCs w:val="24"/>
              </w:rPr>
              <w:t xml:space="preserve">Value </w:t>
            </w:r>
            <w:r w:rsidR="0020219F" w:rsidRPr="00B62EE5">
              <w:rPr>
                <w:b/>
                <w:szCs w:val="24"/>
              </w:rPr>
              <w:t>s</w:t>
            </w:r>
            <w:r w:rsidRPr="00B62EE5">
              <w:rPr>
                <w:b/>
                <w:szCs w:val="24"/>
              </w:rPr>
              <w:t>pace</w:t>
            </w:r>
          </w:p>
        </w:tc>
        <w:tc>
          <w:tcPr>
            <w:tcW w:w="1134" w:type="dxa"/>
            <w:tcBorders>
              <w:top w:val="single" w:sz="12" w:space="0" w:color="auto"/>
              <w:bottom w:val="single" w:sz="12" w:space="0" w:color="auto"/>
            </w:tcBorders>
            <w:shd w:val="clear" w:color="auto" w:fill="F3F3F3"/>
            <w:vAlign w:val="bottom"/>
          </w:tcPr>
          <w:p w14:paraId="610EB0A6" w14:textId="1659208F" w:rsidR="001332BD" w:rsidRPr="00B62EE5" w:rsidRDefault="001332BD" w:rsidP="00A44835">
            <w:pPr>
              <w:pStyle w:val="Tableheader"/>
              <w:autoSpaceDE w:val="0"/>
              <w:autoSpaceDN w:val="0"/>
              <w:adjustRightInd w:val="0"/>
              <w:rPr>
                <w:b/>
              </w:rPr>
            </w:pPr>
            <w:r w:rsidRPr="00B62EE5">
              <w:rPr>
                <w:b/>
                <w:szCs w:val="24"/>
              </w:rPr>
              <w:t>Use</w:t>
            </w:r>
          </w:p>
        </w:tc>
        <w:tc>
          <w:tcPr>
            <w:tcW w:w="3231" w:type="dxa"/>
            <w:tcBorders>
              <w:top w:val="single" w:sz="12" w:space="0" w:color="auto"/>
              <w:bottom w:val="single" w:sz="12" w:space="0" w:color="auto"/>
            </w:tcBorders>
            <w:shd w:val="clear" w:color="auto" w:fill="F3F3F3"/>
            <w:vAlign w:val="bottom"/>
          </w:tcPr>
          <w:p w14:paraId="0B9BB922" w14:textId="72D7B47F"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01967D96" w14:textId="77777777" w:rsidTr="005B271E">
        <w:trPr>
          <w:jc w:val="center"/>
        </w:trPr>
        <w:tc>
          <w:tcPr>
            <w:tcW w:w="1871" w:type="dxa"/>
            <w:tcBorders>
              <w:top w:val="single" w:sz="12" w:space="0" w:color="auto"/>
            </w:tcBorders>
          </w:tcPr>
          <w:p w14:paraId="31482F0F" w14:textId="7D7E3E65" w:rsidR="001332BD" w:rsidRPr="00E956F7" w:rsidRDefault="001332BD" w:rsidP="00A44835">
            <w:pPr>
              <w:pStyle w:val="Tablebody"/>
              <w:autoSpaceDE w:val="0"/>
              <w:autoSpaceDN w:val="0"/>
              <w:adjustRightInd w:val="0"/>
            </w:pPr>
            <w:r w:rsidRPr="00E956F7">
              <w:rPr>
                <w:szCs w:val="24"/>
              </w:rPr>
              <w:t>clinch_type</w:t>
            </w:r>
          </w:p>
        </w:tc>
        <w:tc>
          <w:tcPr>
            <w:tcW w:w="1531" w:type="dxa"/>
            <w:tcBorders>
              <w:top w:val="single" w:sz="12" w:space="0" w:color="auto"/>
            </w:tcBorders>
          </w:tcPr>
          <w:p w14:paraId="39421EF4" w14:textId="131E7245" w:rsidR="001332BD" w:rsidRPr="00E956F7" w:rsidRDefault="001332BD" w:rsidP="00A44835">
            <w:pPr>
              <w:pStyle w:val="Tablebody"/>
              <w:autoSpaceDE w:val="0"/>
              <w:autoSpaceDN w:val="0"/>
              <w:adjustRightInd w:val="0"/>
            </w:pPr>
            <w:r w:rsidRPr="00E956F7">
              <w:rPr>
                <w:szCs w:val="24"/>
              </w:rPr>
              <w:t>Alphanumeric</w:t>
            </w:r>
          </w:p>
        </w:tc>
        <w:tc>
          <w:tcPr>
            <w:tcW w:w="1474" w:type="dxa"/>
            <w:tcBorders>
              <w:top w:val="single" w:sz="12" w:space="0" w:color="auto"/>
            </w:tcBorders>
          </w:tcPr>
          <w:p w14:paraId="38AA3B93" w14:textId="5CE6806C" w:rsidR="001332BD" w:rsidRPr="00E956F7" w:rsidRDefault="001332BD" w:rsidP="00A44835">
            <w:pPr>
              <w:pStyle w:val="Tablebody"/>
              <w:autoSpaceDE w:val="0"/>
              <w:autoSpaceDN w:val="0"/>
              <w:adjustRightInd w:val="0"/>
            </w:pPr>
            <w:r w:rsidRPr="00E956F7">
              <w:rPr>
                <w:szCs w:val="24"/>
              </w:rPr>
              <w:t>Alphanumeric</w:t>
            </w:r>
          </w:p>
        </w:tc>
        <w:tc>
          <w:tcPr>
            <w:tcW w:w="1134" w:type="dxa"/>
            <w:tcBorders>
              <w:top w:val="single" w:sz="12" w:space="0" w:color="auto"/>
            </w:tcBorders>
          </w:tcPr>
          <w:p w14:paraId="75BC546F" w14:textId="327A3B5A" w:rsidR="001332BD" w:rsidRPr="00E956F7" w:rsidRDefault="001332BD" w:rsidP="00A44835">
            <w:pPr>
              <w:pStyle w:val="Tablebody"/>
              <w:autoSpaceDE w:val="0"/>
              <w:autoSpaceDN w:val="0"/>
              <w:adjustRightInd w:val="0"/>
            </w:pPr>
            <w:r w:rsidRPr="00E956F7">
              <w:rPr>
                <w:szCs w:val="24"/>
              </w:rPr>
              <w:t>Optional</w:t>
            </w:r>
          </w:p>
        </w:tc>
        <w:tc>
          <w:tcPr>
            <w:tcW w:w="3231" w:type="dxa"/>
            <w:tcBorders>
              <w:top w:val="single" w:sz="12" w:space="0" w:color="auto"/>
            </w:tcBorders>
          </w:tcPr>
          <w:p w14:paraId="550024F4" w14:textId="4E6175E4" w:rsidR="001332BD" w:rsidRPr="00E956F7" w:rsidRDefault="001332BD" w:rsidP="00A44835">
            <w:pPr>
              <w:pStyle w:val="Tablebody"/>
              <w:autoSpaceDE w:val="0"/>
              <w:autoSpaceDN w:val="0"/>
              <w:adjustRightInd w:val="0"/>
            </w:pPr>
            <w:r w:rsidRPr="00E956F7">
              <w:rPr>
                <w:szCs w:val="24"/>
              </w:rPr>
              <w:t>-</w:t>
            </w:r>
          </w:p>
        </w:tc>
      </w:tr>
      <w:tr w:rsidR="001332BD" w:rsidRPr="00E956F7" w14:paraId="03BAA39C" w14:textId="77777777" w:rsidTr="005B271E">
        <w:trPr>
          <w:jc w:val="center"/>
        </w:trPr>
        <w:tc>
          <w:tcPr>
            <w:tcW w:w="1871" w:type="dxa"/>
          </w:tcPr>
          <w:p w14:paraId="055C87E9" w14:textId="076FEA6B" w:rsidR="001332BD" w:rsidRPr="00E956F7" w:rsidRDefault="001332BD" w:rsidP="00A44835">
            <w:pPr>
              <w:pStyle w:val="Tablebody"/>
              <w:autoSpaceDE w:val="0"/>
              <w:autoSpaceDN w:val="0"/>
              <w:adjustRightInd w:val="0"/>
            </w:pPr>
            <w:r w:rsidRPr="00E956F7">
              <w:rPr>
                <w:szCs w:val="24"/>
              </w:rPr>
              <w:t>strength_class</w:t>
            </w:r>
          </w:p>
        </w:tc>
        <w:tc>
          <w:tcPr>
            <w:tcW w:w="1531" w:type="dxa"/>
          </w:tcPr>
          <w:p w14:paraId="49D6B3C3" w14:textId="187C53E5" w:rsidR="001332BD" w:rsidRPr="00E956F7" w:rsidRDefault="001332BD" w:rsidP="00A44835">
            <w:pPr>
              <w:pStyle w:val="Tablebody"/>
              <w:autoSpaceDE w:val="0"/>
              <w:autoSpaceDN w:val="0"/>
              <w:adjustRightInd w:val="0"/>
            </w:pPr>
            <w:r w:rsidRPr="00E956F7">
              <w:rPr>
                <w:szCs w:val="24"/>
              </w:rPr>
              <w:t>Alphanumeric</w:t>
            </w:r>
          </w:p>
        </w:tc>
        <w:tc>
          <w:tcPr>
            <w:tcW w:w="1474" w:type="dxa"/>
          </w:tcPr>
          <w:p w14:paraId="4CBB1511" w14:textId="228CB2C3" w:rsidR="001332BD" w:rsidRPr="00E956F7" w:rsidRDefault="001332BD" w:rsidP="00A44835">
            <w:pPr>
              <w:pStyle w:val="Tablebody"/>
              <w:autoSpaceDE w:val="0"/>
              <w:autoSpaceDN w:val="0"/>
              <w:adjustRightInd w:val="0"/>
            </w:pPr>
            <w:r w:rsidRPr="00E956F7">
              <w:rPr>
                <w:szCs w:val="24"/>
              </w:rPr>
              <w:t>Alphanumeric</w:t>
            </w:r>
          </w:p>
        </w:tc>
        <w:tc>
          <w:tcPr>
            <w:tcW w:w="1134" w:type="dxa"/>
          </w:tcPr>
          <w:p w14:paraId="402403DE" w14:textId="29CF9888" w:rsidR="001332BD" w:rsidRPr="00E956F7" w:rsidRDefault="001332BD" w:rsidP="00A44835">
            <w:pPr>
              <w:pStyle w:val="Tablebody"/>
              <w:autoSpaceDE w:val="0"/>
              <w:autoSpaceDN w:val="0"/>
              <w:adjustRightInd w:val="0"/>
            </w:pPr>
            <w:r w:rsidRPr="00E956F7">
              <w:rPr>
                <w:szCs w:val="24"/>
              </w:rPr>
              <w:t>Optional</w:t>
            </w:r>
          </w:p>
        </w:tc>
        <w:tc>
          <w:tcPr>
            <w:tcW w:w="3231" w:type="dxa"/>
          </w:tcPr>
          <w:p w14:paraId="40B53B8F" w14:textId="3F6A84C1" w:rsidR="001332BD" w:rsidRPr="00E956F7" w:rsidRDefault="001332BD" w:rsidP="00A44835">
            <w:pPr>
              <w:pStyle w:val="Tablebody"/>
              <w:autoSpaceDE w:val="0"/>
              <w:autoSpaceDN w:val="0"/>
              <w:adjustRightInd w:val="0"/>
            </w:pPr>
            <w:r w:rsidRPr="00E956F7">
              <w:rPr>
                <w:szCs w:val="24"/>
              </w:rPr>
              <w:t>It is dependent from the applied punch diameter and part materials</w:t>
            </w:r>
          </w:p>
        </w:tc>
      </w:tr>
      <w:tr w:rsidR="001332BD" w:rsidRPr="00E956F7" w14:paraId="17C4DA6F" w14:textId="77777777" w:rsidTr="005B271E">
        <w:trPr>
          <w:jc w:val="center"/>
        </w:trPr>
        <w:tc>
          <w:tcPr>
            <w:tcW w:w="1871" w:type="dxa"/>
          </w:tcPr>
          <w:p w14:paraId="2A23562A" w14:textId="7D5FA28F" w:rsidR="001332BD" w:rsidRPr="00E956F7" w:rsidRDefault="001332BD" w:rsidP="00A44835">
            <w:pPr>
              <w:pStyle w:val="Tablebody"/>
              <w:autoSpaceDE w:val="0"/>
              <w:autoSpaceDN w:val="0"/>
              <w:adjustRightInd w:val="0"/>
            </w:pPr>
            <w:r w:rsidRPr="00E956F7">
              <w:rPr>
                <w:szCs w:val="24"/>
              </w:rPr>
              <w:t>shear_strength</w:t>
            </w:r>
          </w:p>
        </w:tc>
        <w:tc>
          <w:tcPr>
            <w:tcW w:w="1531" w:type="dxa"/>
          </w:tcPr>
          <w:p w14:paraId="28AD4F78" w14:textId="1255409E" w:rsidR="001332BD" w:rsidRPr="00E956F7" w:rsidRDefault="001332BD" w:rsidP="00A44835">
            <w:pPr>
              <w:pStyle w:val="Tablebody"/>
              <w:autoSpaceDE w:val="0"/>
              <w:autoSpaceDN w:val="0"/>
              <w:adjustRightInd w:val="0"/>
            </w:pPr>
            <w:r w:rsidRPr="00E956F7">
              <w:rPr>
                <w:szCs w:val="24"/>
              </w:rPr>
              <w:t>Floating point</w:t>
            </w:r>
          </w:p>
        </w:tc>
        <w:tc>
          <w:tcPr>
            <w:tcW w:w="1474" w:type="dxa"/>
          </w:tcPr>
          <w:p w14:paraId="1BCE69A4" w14:textId="7B2391B5" w:rsidR="001332BD" w:rsidRPr="00E956F7" w:rsidRDefault="001332BD" w:rsidP="00A44835">
            <w:pPr>
              <w:pStyle w:val="Tablebody"/>
              <w:autoSpaceDE w:val="0"/>
              <w:autoSpaceDN w:val="0"/>
              <w:adjustRightInd w:val="0"/>
            </w:pPr>
            <w:r w:rsidRPr="00E956F7">
              <w:rPr>
                <w:szCs w:val="24"/>
              </w:rPr>
              <w:t>&gt; 0.0</w:t>
            </w:r>
          </w:p>
        </w:tc>
        <w:tc>
          <w:tcPr>
            <w:tcW w:w="1134" w:type="dxa"/>
          </w:tcPr>
          <w:p w14:paraId="58B77126" w14:textId="7255F483" w:rsidR="001332BD" w:rsidRPr="00E956F7" w:rsidRDefault="001332BD" w:rsidP="00A44835">
            <w:pPr>
              <w:pStyle w:val="Tablebody"/>
              <w:autoSpaceDE w:val="0"/>
              <w:autoSpaceDN w:val="0"/>
              <w:adjustRightInd w:val="0"/>
            </w:pPr>
            <w:r w:rsidRPr="00E956F7">
              <w:rPr>
                <w:szCs w:val="24"/>
              </w:rPr>
              <w:t>Optional</w:t>
            </w:r>
          </w:p>
        </w:tc>
        <w:tc>
          <w:tcPr>
            <w:tcW w:w="3231" w:type="dxa"/>
          </w:tcPr>
          <w:p w14:paraId="107C9DF8" w14:textId="1F968BD2" w:rsidR="001332BD" w:rsidRPr="00E956F7" w:rsidRDefault="001332BD" w:rsidP="00A44835">
            <w:pPr>
              <w:pStyle w:val="Tablebody"/>
              <w:autoSpaceDE w:val="0"/>
              <w:autoSpaceDN w:val="0"/>
              <w:adjustRightInd w:val="0"/>
            </w:pPr>
            <w:r w:rsidRPr="00E956F7">
              <w:rPr>
                <w:szCs w:val="24"/>
              </w:rPr>
              <w:t>-</w:t>
            </w:r>
          </w:p>
        </w:tc>
      </w:tr>
      <w:tr w:rsidR="001332BD" w:rsidRPr="00E956F7" w14:paraId="29B22D72" w14:textId="77777777" w:rsidTr="005B271E">
        <w:trPr>
          <w:jc w:val="center"/>
        </w:trPr>
        <w:tc>
          <w:tcPr>
            <w:tcW w:w="1871" w:type="dxa"/>
          </w:tcPr>
          <w:p w14:paraId="75FC95A9" w14:textId="5AFBCFC5" w:rsidR="001332BD" w:rsidRPr="00E956F7" w:rsidRDefault="001332BD" w:rsidP="00A44835">
            <w:pPr>
              <w:pStyle w:val="Tablebody"/>
              <w:autoSpaceDE w:val="0"/>
              <w:autoSpaceDN w:val="0"/>
              <w:adjustRightInd w:val="0"/>
            </w:pPr>
            <w:r w:rsidRPr="00E956F7">
              <w:rPr>
                <w:szCs w:val="24"/>
              </w:rPr>
              <w:t>peel_strength</w:t>
            </w:r>
          </w:p>
        </w:tc>
        <w:tc>
          <w:tcPr>
            <w:tcW w:w="1531" w:type="dxa"/>
          </w:tcPr>
          <w:p w14:paraId="76065D37" w14:textId="731F57A1" w:rsidR="001332BD" w:rsidRPr="00E956F7" w:rsidRDefault="001332BD" w:rsidP="00A44835">
            <w:pPr>
              <w:pStyle w:val="Tablebody"/>
              <w:autoSpaceDE w:val="0"/>
              <w:autoSpaceDN w:val="0"/>
              <w:adjustRightInd w:val="0"/>
            </w:pPr>
            <w:r w:rsidRPr="00E956F7">
              <w:rPr>
                <w:szCs w:val="24"/>
              </w:rPr>
              <w:t>Floating point</w:t>
            </w:r>
          </w:p>
        </w:tc>
        <w:tc>
          <w:tcPr>
            <w:tcW w:w="1474" w:type="dxa"/>
          </w:tcPr>
          <w:p w14:paraId="6D330BAD" w14:textId="1826B1D5" w:rsidR="001332BD" w:rsidRPr="00E956F7" w:rsidRDefault="001332BD" w:rsidP="00A44835">
            <w:pPr>
              <w:pStyle w:val="Tablebody"/>
              <w:autoSpaceDE w:val="0"/>
              <w:autoSpaceDN w:val="0"/>
              <w:adjustRightInd w:val="0"/>
            </w:pPr>
            <w:r w:rsidRPr="00E956F7">
              <w:rPr>
                <w:szCs w:val="24"/>
              </w:rPr>
              <w:t>&gt; 0.0</w:t>
            </w:r>
          </w:p>
        </w:tc>
        <w:tc>
          <w:tcPr>
            <w:tcW w:w="1134" w:type="dxa"/>
          </w:tcPr>
          <w:p w14:paraId="5A53E00F" w14:textId="2D41F48A" w:rsidR="001332BD" w:rsidRPr="00E956F7" w:rsidRDefault="001332BD" w:rsidP="00A44835">
            <w:pPr>
              <w:pStyle w:val="Tablebody"/>
              <w:autoSpaceDE w:val="0"/>
              <w:autoSpaceDN w:val="0"/>
              <w:adjustRightInd w:val="0"/>
            </w:pPr>
            <w:r w:rsidRPr="00E956F7">
              <w:rPr>
                <w:szCs w:val="24"/>
              </w:rPr>
              <w:t>Optional</w:t>
            </w:r>
          </w:p>
        </w:tc>
        <w:tc>
          <w:tcPr>
            <w:tcW w:w="3231" w:type="dxa"/>
          </w:tcPr>
          <w:p w14:paraId="5EC79529" w14:textId="44ACA84B" w:rsidR="001332BD" w:rsidRPr="00E956F7" w:rsidRDefault="001332BD" w:rsidP="00A44835">
            <w:pPr>
              <w:pStyle w:val="Tablebody"/>
              <w:autoSpaceDE w:val="0"/>
              <w:autoSpaceDN w:val="0"/>
              <w:adjustRightInd w:val="0"/>
            </w:pPr>
            <w:r w:rsidRPr="00E956F7">
              <w:rPr>
                <w:szCs w:val="24"/>
              </w:rPr>
              <w:t>-</w:t>
            </w:r>
          </w:p>
        </w:tc>
      </w:tr>
      <w:tr w:rsidR="001332BD" w:rsidRPr="00E956F7" w14:paraId="40823DDF" w14:textId="77777777" w:rsidTr="005B271E">
        <w:trPr>
          <w:jc w:val="center"/>
        </w:trPr>
        <w:tc>
          <w:tcPr>
            <w:tcW w:w="1871" w:type="dxa"/>
          </w:tcPr>
          <w:p w14:paraId="3386494E" w14:textId="500287D2" w:rsidR="001332BD" w:rsidRPr="00E956F7" w:rsidRDefault="001332BD" w:rsidP="00A44835">
            <w:pPr>
              <w:pStyle w:val="Tablebody"/>
              <w:autoSpaceDE w:val="0"/>
              <w:autoSpaceDN w:val="0"/>
              <w:adjustRightInd w:val="0"/>
            </w:pPr>
            <w:r w:rsidRPr="00E956F7">
              <w:rPr>
                <w:szCs w:val="24"/>
              </w:rPr>
              <w:t>button_diameter</w:t>
            </w:r>
          </w:p>
        </w:tc>
        <w:tc>
          <w:tcPr>
            <w:tcW w:w="1531" w:type="dxa"/>
          </w:tcPr>
          <w:p w14:paraId="41B6F57A" w14:textId="5F142B41" w:rsidR="001332BD" w:rsidRPr="00E956F7" w:rsidRDefault="001332BD" w:rsidP="00A44835">
            <w:pPr>
              <w:pStyle w:val="Tablebody"/>
              <w:autoSpaceDE w:val="0"/>
              <w:autoSpaceDN w:val="0"/>
              <w:adjustRightInd w:val="0"/>
            </w:pPr>
            <w:r w:rsidRPr="00E956F7">
              <w:rPr>
                <w:szCs w:val="24"/>
              </w:rPr>
              <w:t>Floating point</w:t>
            </w:r>
          </w:p>
        </w:tc>
        <w:tc>
          <w:tcPr>
            <w:tcW w:w="1474" w:type="dxa"/>
          </w:tcPr>
          <w:p w14:paraId="22F40F61" w14:textId="02D48508" w:rsidR="001332BD" w:rsidRPr="00E956F7" w:rsidRDefault="001332BD" w:rsidP="00A44835">
            <w:pPr>
              <w:pStyle w:val="Tablebody"/>
              <w:autoSpaceDE w:val="0"/>
              <w:autoSpaceDN w:val="0"/>
              <w:adjustRightInd w:val="0"/>
            </w:pPr>
            <w:r w:rsidRPr="00E956F7">
              <w:rPr>
                <w:szCs w:val="24"/>
              </w:rPr>
              <w:t>&gt; 0.0</w:t>
            </w:r>
          </w:p>
        </w:tc>
        <w:tc>
          <w:tcPr>
            <w:tcW w:w="1134" w:type="dxa"/>
          </w:tcPr>
          <w:p w14:paraId="07FECFB6" w14:textId="255F089C" w:rsidR="001332BD" w:rsidRPr="00E956F7" w:rsidRDefault="001332BD" w:rsidP="00A44835">
            <w:pPr>
              <w:pStyle w:val="Tablebody"/>
              <w:autoSpaceDE w:val="0"/>
              <w:autoSpaceDN w:val="0"/>
              <w:adjustRightInd w:val="0"/>
            </w:pPr>
            <w:r w:rsidRPr="00E956F7">
              <w:rPr>
                <w:szCs w:val="24"/>
              </w:rPr>
              <w:t>Optional</w:t>
            </w:r>
          </w:p>
        </w:tc>
        <w:tc>
          <w:tcPr>
            <w:tcW w:w="3231" w:type="dxa"/>
          </w:tcPr>
          <w:p w14:paraId="557339EE" w14:textId="1B9E85CD" w:rsidR="001332BD" w:rsidRPr="00E956F7" w:rsidRDefault="001332BD" w:rsidP="00A44835">
            <w:pPr>
              <w:pStyle w:val="Tablebody"/>
              <w:autoSpaceDE w:val="0"/>
              <w:autoSpaceDN w:val="0"/>
              <w:adjustRightInd w:val="0"/>
            </w:pPr>
            <w:r w:rsidRPr="00E956F7">
              <w:rPr>
                <w:szCs w:val="24"/>
              </w:rPr>
              <w:t>Dependent of punch diameter and sheet thicknesses</w:t>
            </w:r>
          </w:p>
        </w:tc>
      </w:tr>
      <w:tr w:rsidR="001332BD" w:rsidRPr="00E956F7" w14:paraId="3C0BFA30" w14:textId="77777777" w:rsidTr="005B271E">
        <w:trPr>
          <w:jc w:val="center"/>
        </w:trPr>
        <w:tc>
          <w:tcPr>
            <w:tcW w:w="1871" w:type="dxa"/>
          </w:tcPr>
          <w:p w14:paraId="5F8C68C1" w14:textId="58059F26" w:rsidR="001332BD" w:rsidRPr="00E956F7" w:rsidRDefault="001332BD" w:rsidP="00A44835">
            <w:pPr>
              <w:pStyle w:val="Tablebody"/>
              <w:autoSpaceDE w:val="0"/>
              <w:autoSpaceDN w:val="0"/>
              <w:adjustRightInd w:val="0"/>
            </w:pPr>
            <w:r w:rsidRPr="00E956F7">
              <w:rPr>
                <w:szCs w:val="24"/>
              </w:rPr>
              <w:t>die_type</w:t>
            </w:r>
          </w:p>
        </w:tc>
        <w:tc>
          <w:tcPr>
            <w:tcW w:w="1531" w:type="dxa"/>
          </w:tcPr>
          <w:p w14:paraId="289B9EAA" w14:textId="49942E72" w:rsidR="001332BD" w:rsidRPr="00E956F7" w:rsidRDefault="001332BD" w:rsidP="00A44835">
            <w:pPr>
              <w:pStyle w:val="Tablebody"/>
              <w:autoSpaceDE w:val="0"/>
              <w:autoSpaceDN w:val="0"/>
              <w:adjustRightInd w:val="0"/>
            </w:pPr>
            <w:r w:rsidRPr="00E956F7">
              <w:rPr>
                <w:szCs w:val="24"/>
              </w:rPr>
              <w:t>Alphanumeric</w:t>
            </w:r>
          </w:p>
        </w:tc>
        <w:tc>
          <w:tcPr>
            <w:tcW w:w="1474" w:type="dxa"/>
          </w:tcPr>
          <w:p w14:paraId="75229E78" w14:textId="443BF353" w:rsidR="001332BD" w:rsidRPr="00E956F7" w:rsidRDefault="001332BD" w:rsidP="00A44835">
            <w:pPr>
              <w:pStyle w:val="Tablebody"/>
              <w:autoSpaceDE w:val="0"/>
              <w:autoSpaceDN w:val="0"/>
              <w:adjustRightInd w:val="0"/>
              <w:rPr>
                <w:rFonts w:cs="Calibri"/>
              </w:rPr>
            </w:pPr>
            <w:r w:rsidRPr="00E956F7">
              <w:rPr>
                <w:szCs w:val="24"/>
              </w:rPr>
              <w:t>Alphanumeric</w:t>
            </w:r>
          </w:p>
        </w:tc>
        <w:tc>
          <w:tcPr>
            <w:tcW w:w="1134" w:type="dxa"/>
          </w:tcPr>
          <w:p w14:paraId="4C266312" w14:textId="658BAABC" w:rsidR="001332BD" w:rsidRPr="00E956F7" w:rsidRDefault="001332BD" w:rsidP="00A44835">
            <w:pPr>
              <w:pStyle w:val="Tablebody"/>
              <w:autoSpaceDE w:val="0"/>
              <w:autoSpaceDN w:val="0"/>
              <w:adjustRightInd w:val="0"/>
            </w:pPr>
            <w:r w:rsidRPr="00E956F7">
              <w:rPr>
                <w:szCs w:val="24"/>
              </w:rPr>
              <w:t>Optional</w:t>
            </w:r>
          </w:p>
        </w:tc>
        <w:tc>
          <w:tcPr>
            <w:tcW w:w="3231" w:type="dxa"/>
          </w:tcPr>
          <w:p w14:paraId="77B37E94" w14:textId="6A603C58" w:rsidR="001332BD" w:rsidRPr="00E956F7" w:rsidRDefault="001332BD" w:rsidP="00A44835">
            <w:pPr>
              <w:pStyle w:val="Tablebody"/>
              <w:autoSpaceDE w:val="0"/>
              <w:autoSpaceDN w:val="0"/>
              <w:adjustRightInd w:val="0"/>
            </w:pPr>
            <w:r w:rsidRPr="00E956F7">
              <w:rPr>
                <w:szCs w:val="24"/>
              </w:rPr>
              <w:t>"round" or "rectangular"</w:t>
            </w:r>
          </w:p>
        </w:tc>
      </w:tr>
    </w:tbl>
    <w:p w14:paraId="35FF757D" w14:textId="35258527" w:rsidR="001332BD" w:rsidRPr="00E956F7" w:rsidRDefault="001332BD">
      <w:pPr>
        <w:pStyle w:val="BodyText"/>
        <w:autoSpaceDE w:val="0"/>
        <w:autoSpaceDN w:val="0"/>
        <w:adjustRightInd w:val="0"/>
        <w:rPr>
          <w:szCs w:val="24"/>
        </w:rPr>
      </w:pPr>
      <w:r w:rsidRPr="00E956F7">
        <w:rPr>
          <w:szCs w:val="24"/>
        </w:rPr>
        <w:t>The following list explains the attributes:</w:t>
      </w:r>
    </w:p>
    <w:p w14:paraId="244B1DF8" w14:textId="0654FAA2"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1" w:author="LUEJE Claudia" w:date="2023-06-26T17:59:00Z">
        <w:r w:rsidRPr="00E956F7">
          <w:rPr>
            <w:szCs w:val="24"/>
          </w:rPr>
          <w:t>—</w:t>
        </w:r>
        <w:r w:rsidRPr="00E956F7">
          <w:rPr>
            <w:szCs w:val="24"/>
          </w:rPr>
          <w:tab/>
        </w:r>
      </w:ins>
      <w:r w:rsidRPr="00BD5750">
        <w:rPr>
          <w:rStyle w:val="ISOCode"/>
        </w:rPr>
        <w:t>clinch_type</w:t>
      </w:r>
      <w:r w:rsidRPr="00E956F7">
        <w:rPr>
          <w:szCs w:val="24"/>
        </w:rPr>
        <w:t xml:space="preserve">: the alphanumeric name of the clinch. In this </w:t>
      </w:r>
      <w:del w:id="3712" w:author="LUEJE Claudia" w:date="2023-06-26T17:59:00Z">
        <w:r w:rsidR="00055698" w:rsidRPr="00E6480C">
          <w:rPr>
            <w:rFonts w:cs="Calibri"/>
            <w:lang w:eastAsia="en-GB"/>
          </w:rPr>
          <w:delText>standard</w:delText>
        </w:r>
      </w:del>
      <w:ins w:id="3713" w:author="LUEJE Claudia" w:date="2023-06-26T17:59:00Z">
        <w:r w:rsidR="00386CCC">
          <w:rPr>
            <w:szCs w:val="24"/>
          </w:rPr>
          <w:t>document</w:t>
        </w:r>
      </w:ins>
      <w:r w:rsidRPr="00E956F7">
        <w:rPr>
          <w:szCs w:val="24"/>
        </w:rPr>
        <w:t xml:space="preserve"> we </w:t>
      </w:r>
      <w:del w:id="3714" w:author="LUEJE Claudia" w:date="2023-06-26T17:59:00Z">
        <w:r w:rsidR="00055698" w:rsidRPr="00E6480C">
          <w:rPr>
            <w:rFonts w:cs="Calibri"/>
            <w:lang w:eastAsia="en-GB"/>
          </w:rPr>
          <w:delText xml:space="preserve">will </w:delText>
        </w:r>
      </w:del>
      <w:r w:rsidRPr="00E956F7">
        <w:rPr>
          <w:szCs w:val="24"/>
        </w:rPr>
        <w:t xml:space="preserve">introduce and use </w:t>
      </w:r>
      <w:ins w:id="3715" w:author="LUEJE Claudia" w:date="2023-06-26T17:59:00Z">
        <w:r w:rsidR="00386CCC">
          <w:rPr>
            <w:szCs w:val="24"/>
          </w:rPr>
          <w:t xml:space="preserve">the two main systems </w:t>
        </w:r>
      </w:ins>
      <w:r w:rsidRPr="00E956F7">
        <w:rPr>
          <w:szCs w:val="24"/>
        </w:rPr>
        <w:t xml:space="preserve">for </w:t>
      </w:r>
      <w:ins w:id="3716" w:author="LUEJE Claudia" w:date="2023-06-26T17:59:00Z">
        <w:r w:rsidR="00386CCC">
          <w:rPr>
            <w:szCs w:val="24"/>
          </w:rPr>
          <w:t xml:space="preserve">the </w:t>
        </w:r>
      </w:ins>
      <w:r w:rsidRPr="00E956F7">
        <w:rPr>
          <w:szCs w:val="24"/>
        </w:rPr>
        <w:t xml:space="preserve">joint definition </w:t>
      </w:r>
      <w:del w:id="3717" w:author="LUEJE Claudia" w:date="2023-06-26T17:59:00Z">
        <w:r w:rsidR="00055698" w:rsidRPr="00E6480C">
          <w:rPr>
            <w:rFonts w:cs="Calibri"/>
            <w:lang w:eastAsia="en-GB"/>
          </w:rPr>
          <w:delText xml:space="preserve">the 2 main systems </w:delText>
        </w:r>
      </w:del>
      <w:r w:rsidRPr="00E956F7">
        <w:rPr>
          <w:szCs w:val="24"/>
        </w:rPr>
        <w:t>which are TOX and BTM’s Tog-L-Loc or Lance-N-Loc</w:t>
      </w:r>
      <w:customXmlDelRangeStart w:id="3718" w:author="LUEJE Claudia" w:date="2023-06-26T17:59:00Z"/>
      <w:sdt>
        <w:sdtPr>
          <w:rPr>
            <w:rFonts w:cs="Calibri"/>
            <w:lang w:eastAsia="en-GB"/>
          </w:rPr>
          <w:id w:val="189725141"/>
          <w:citation/>
        </w:sdtPr>
        <w:sdtEndPr/>
        <w:sdtContent>
          <w:customXmlDelRangeEnd w:id="3718"/>
          <w:del w:id="3719" w:author="LUEJE Claudia" w:date="2023-06-26T17:59:00Z">
            <w:r w:rsidR="00055698" w:rsidRPr="00E6480C">
              <w:rPr>
                <w:rFonts w:cs="Calibri"/>
                <w:lang w:eastAsia="en-GB"/>
              </w:rPr>
              <w:fldChar w:fldCharType="begin"/>
            </w:r>
            <w:r w:rsidR="00055698" w:rsidRPr="00E6480C">
              <w:rPr>
                <w:rFonts w:cs="Calibri"/>
                <w:lang w:eastAsia="en-GB"/>
              </w:rPr>
              <w:delInstrText xml:space="preserve"> CITATION OHa98 \l 1031 </w:delInstrText>
            </w:r>
            <w:r w:rsidR="00055698" w:rsidRPr="00E6480C">
              <w:rPr>
                <w:rFonts w:cs="Calibri"/>
                <w:lang w:eastAsia="en-GB"/>
              </w:rPr>
              <w:fldChar w:fldCharType="separate"/>
            </w:r>
            <w:r w:rsidR="0067475A" w:rsidRPr="0067475A">
              <w:rPr>
                <w:rFonts w:cs="Calibri"/>
                <w:noProof/>
                <w:lang w:eastAsia="en-GB"/>
              </w:rPr>
              <w:delText>[3]</w:delText>
            </w:r>
            <w:r w:rsidR="00055698" w:rsidRPr="00E6480C">
              <w:rPr>
                <w:rFonts w:cs="Calibri"/>
                <w:lang w:eastAsia="en-GB"/>
              </w:rPr>
              <w:fldChar w:fldCharType="end"/>
            </w:r>
          </w:del>
          <w:customXmlDelRangeStart w:id="3720" w:author="LUEJE Claudia" w:date="2023-06-26T17:59:00Z"/>
        </w:sdtContent>
      </w:sdt>
      <w:customXmlDelRangeEnd w:id="3720"/>
      <w:ins w:id="3721" w:author="LUEJE Claudia" w:date="2023-06-26T17:59:00Z">
        <w:r w:rsidRPr="00E956F7">
          <w:rPr>
            <w:szCs w:val="24"/>
            <w:vertAlign w:val="superscript"/>
          </w:rPr>
          <w:t>[</w:t>
        </w:r>
        <w:r w:rsidRPr="00E956F7">
          <w:rPr>
            <w:rStyle w:val="citebib"/>
            <w:szCs w:val="24"/>
            <w:vertAlign w:val="superscript"/>
          </w:rPr>
          <w:t>5</w:t>
        </w:r>
        <w:r w:rsidRPr="00E956F7">
          <w:rPr>
            <w:szCs w:val="24"/>
            <w:vertAlign w:val="superscript"/>
          </w:rPr>
          <w:t>]</w:t>
        </w:r>
      </w:ins>
      <w:r w:rsidRPr="00E956F7">
        <w:rPr>
          <w:szCs w:val="24"/>
        </w:rPr>
        <w:t xml:space="preserve"> system. The main difference is that the TOX system uses a fixed die whereas the BTM system employs an extending die (see </w:t>
      </w:r>
      <w:del w:id="3722" w:author="LUEJE Claudia" w:date="2023-06-26T17:59:00Z">
        <w:r w:rsidR="00055698" w:rsidRPr="00E6480C">
          <w:rPr>
            <w:rFonts w:cs="Calibri"/>
            <w:lang w:eastAsia="en-GB"/>
          </w:rPr>
          <w:fldChar w:fldCharType="begin"/>
        </w:r>
        <w:r w:rsidR="00055698" w:rsidRPr="00E6480C">
          <w:rPr>
            <w:rFonts w:cs="Calibri"/>
            <w:lang w:eastAsia="en-GB"/>
          </w:rPr>
          <w:delInstrText xml:space="preserve"> REF _Ref428798660 </w:delInstrText>
        </w:r>
        <w:r w:rsidR="00055698" w:rsidRPr="00E6480C">
          <w:rPr>
            <w:rFonts w:cs="Calibri"/>
            <w:lang w:eastAsia="en-GB"/>
          </w:rPr>
          <w:fldChar w:fldCharType="separate"/>
        </w:r>
        <w:r w:rsidR="0067475A" w:rsidRPr="005C2D94">
          <w:delText xml:space="preserve">Figure </w:delText>
        </w:r>
        <w:r w:rsidR="0067475A">
          <w:rPr>
            <w:noProof/>
          </w:rPr>
          <w:delText>32</w:delText>
        </w:r>
        <w:r w:rsidR="00055698" w:rsidRPr="00E6480C">
          <w:rPr>
            <w:rFonts w:cs="Calibri"/>
            <w:lang w:eastAsia="en-GB"/>
          </w:rPr>
          <w:fldChar w:fldCharType="end"/>
        </w:r>
        <w:r w:rsidR="00055698" w:rsidRPr="00E6480C">
          <w:rPr>
            <w:rFonts w:cs="Calibri"/>
            <w:lang w:eastAsia="en-GB"/>
          </w:rPr>
          <w:delText>).</w:delText>
        </w:r>
      </w:del>
      <w:ins w:id="3723" w:author="LUEJE Claudia" w:date="2023-06-26T17:59:00Z">
        <w:r w:rsidR="00E4158E" w:rsidRPr="00E956F7">
          <w:rPr>
            <w:rStyle w:val="citefig"/>
            <w:szCs w:val="24"/>
          </w:rPr>
          <w:t>Figure </w:t>
        </w:r>
        <w:r w:rsidRPr="00E956F7">
          <w:rPr>
            <w:rStyle w:val="citefig"/>
            <w:szCs w:val="24"/>
          </w:rPr>
          <w:t>32</w:t>
        </w:r>
        <w:r w:rsidRPr="00E956F7">
          <w:rPr>
            <w:szCs w:val="24"/>
          </w:rPr>
          <w:t>).</w:t>
        </w:r>
      </w:ins>
      <w:r w:rsidRPr="00E956F7">
        <w:rPr>
          <w:szCs w:val="24"/>
        </w:rPr>
        <w:t xml:space="preserve"> For more process and system details, refer to the documentation and website information of the specific clinch equipment supplier;</w:t>
      </w:r>
    </w:p>
    <w:p w14:paraId="70C97999" w14:textId="5A5A2E8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4" w:author="LUEJE Claudia" w:date="2023-06-26T17:59:00Z">
        <w:r w:rsidRPr="00E956F7">
          <w:rPr>
            <w:szCs w:val="24"/>
          </w:rPr>
          <w:t>—</w:t>
        </w:r>
        <w:r w:rsidRPr="00E956F7">
          <w:rPr>
            <w:szCs w:val="24"/>
          </w:rPr>
          <w:tab/>
        </w:r>
      </w:ins>
      <w:r w:rsidRPr="00BD5750">
        <w:rPr>
          <w:rStyle w:val="ISOCode"/>
        </w:rPr>
        <w:t>strength_class</w:t>
      </w:r>
      <w:r w:rsidRPr="00E956F7">
        <w:rPr>
          <w:szCs w:val="24"/>
        </w:rPr>
        <w:t xml:space="preserve">: the strength class name of the clinch. Due to the fact that the manufacturer of the applied clinching process has a specific tooling die diameter it can </w:t>
      </w:r>
      <w:del w:id="3725" w:author="LUEJE Claudia" w:date="2023-06-26T17:59:00Z">
        <w:r w:rsidR="00FC68DB" w:rsidRPr="0013175B">
          <w:rPr>
            <w:rFonts w:cs="Calibri"/>
            <w:lang w:eastAsia="en-GB"/>
          </w:rPr>
          <w:delText>be defined</w:delText>
        </w:r>
      </w:del>
      <w:ins w:id="3726" w:author="LUEJE Claudia" w:date="2023-06-26T17:59:00Z">
        <w:r w:rsidRPr="00E956F7">
          <w:rPr>
            <w:szCs w:val="24"/>
          </w:rPr>
          <w:t>define</w:t>
        </w:r>
      </w:ins>
      <w:r w:rsidRPr="00E956F7">
        <w:rPr>
          <w:szCs w:val="24"/>
        </w:rPr>
        <w:t xml:space="preserve"> the strength as </w:t>
      </w:r>
      <w:del w:id="3727" w:author="LUEJE Claudia" w:date="2023-06-26T17:59:00Z">
        <w:r w:rsidR="00FC68DB" w:rsidRPr="0013175B">
          <w:rPr>
            <w:rFonts w:cs="Calibri"/>
            <w:lang w:eastAsia="en-GB"/>
          </w:rPr>
          <w:delText>3</w:delText>
        </w:r>
      </w:del>
      <w:ins w:id="3728" w:author="LUEJE Claudia" w:date="2023-06-26T17:59:00Z">
        <w:r w:rsidR="00386CCC">
          <w:rPr>
            <w:szCs w:val="24"/>
          </w:rPr>
          <w:t>the following three</w:t>
        </w:r>
      </w:ins>
      <w:r w:rsidRPr="00E956F7">
        <w:rPr>
          <w:szCs w:val="24"/>
        </w:rPr>
        <w:t xml:space="preserve"> different classes</w:t>
      </w:r>
      <w:del w:id="3729" w:author="LUEJE Claudia" w:date="2023-06-26T17:59:00Z">
        <w:r w:rsidR="00FC68DB" w:rsidRPr="0013175B">
          <w:rPr>
            <w:rFonts w:cs="Calibri"/>
            <w:lang w:eastAsia="en-GB"/>
          </w:rPr>
          <w:delText>. Such as</w:delText>
        </w:r>
      </w:del>
      <w:r w:rsidR="00386CCC">
        <w:rPr>
          <w:szCs w:val="24"/>
        </w:rPr>
        <w:t>:</w:t>
      </w:r>
    </w:p>
    <w:p w14:paraId="7C4ADFDC" w14:textId="153490AF"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0" w:author="LUEJE Claudia" w:date="2023-06-26T17:59:00Z">
        <w:r w:rsidRPr="00E956F7">
          <w:rPr>
            <w:szCs w:val="24"/>
          </w:rPr>
          <w:t>—</w:t>
        </w:r>
        <w:r w:rsidRPr="00E956F7">
          <w:rPr>
            <w:szCs w:val="24"/>
          </w:rPr>
          <w:tab/>
        </w:r>
      </w:ins>
      <w:r w:rsidR="00386CCC">
        <w:rPr>
          <w:szCs w:val="24"/>
        </w:rPr>
        <w:t>h</w:t>
      </w:r>
      <w:r w:rsidRPr="00E956F7">
        <w:rPr>
          <w:szCs w:val="24"/>
        </w:rPr>
        <w:t xml:space="preserve">eavy </w:t>
      </w:r>
      <w:r w:rsidR="00386CCC">
        <w:rPr>
          <w:szCs w:val="24"/>
        </w:rPr>
        <w:t>d</w:t>
      </w:r>
      <w:r w:rsidRPr="00E956F7">
        <w:rPr>
          <w:szCs w:val="24"/>
        </w:rPr>
        <w:t>uty (HD) punches are 6</w:t>
      </w:r>
      <w:del w:id="3731" w:author="LUEJE Claudia" w:date="2023-06-26T17:59:00Z">
        <w:r w:rsidR="00FC68DB" w:rsidRPr="0013175B">
          <w:rPr>
            <w:sz w:val="20"/>
          </w:rPr>
          <w:delText>.4mm</w:delText>
        </w:r>
      </w:del>
      <w:ins w:id="3732" w:author="LUEJE Claudia" w:date="2023-06-26T17:59:00Z">
        <w:r w:rsidR="00A44835" w:rsidRPr="00E956F7">
          <w:rPr>
            <w:szCs w:val="24"/>
          </w:rPr>
          <w:t>,</w:t>
        </w:r>
        <w:r w:rsidRPr="00E956F7">
          <w:rPr>
            <w:szCs w:val="24"/>
          </w:rPr>
          <w:t>4</w:t>
        </w:r>
        <w:r w:rsidR="00A44835" w:rsidRPr="00E956F7">
          <w:rPr>
            <w:szCs w:val="24"/>
          </w:rPr>
          <w:t> </w:t>
        </w:r>
        <w:r w:rsidRPr="00E956F7">
          <w:rPr>
            <w:szCs w:val="24"/>
          </w:rPr>
          <w:t>mm</w:t>
        </w:r>
      </w:ins>
      <w:r w:rsidRPr="00E956F7">
        <w:rPr>
          <w:szCs w:val="24"/>
        </w:rPr>
        <w:t>/0</w:t>
      </w:r>
      <w:del w:id="3733" w:author="LUEJE Claudia" w:date="2023-06-26T17:59:00Z">
        <w:r w:rsidR="00FC68DB" w:rsidRPr="0013175B">
          <w:rPr>
            <w:sz w:val="20"/>
          </w:rPr>
          <w:delText>.</w:delText>
        </w:r>
      </w:del>
      <w:ins w:id="3734" w:author="LUEJE Claudia" w:date="2023-06-26T17:59:00Z">
        <w:r w:rsidR="00A44835" w:rsidRPr="00E956F7">
          <w:rPr>
            <w:szCs w:val="24"/>
          </w:rPr>
          <w:t>,</w:t>
        </w:r>
      </w:ins>
      <w:r w:rsidRPr="00E956F7">
        <w:rPr>
          <w:szCs w:val="24"/>
        </w:rPr>
        <w:t>25" Ø and are used for thick material up to 0</w:t>
      </w:r>
      <w:del w:id="3735" w:author="LUEJE Claudia" w:date="2023-06-26T17:59:00Z">
        <w:r w:rsidR="00FC68DB" w:rsidRPr="0013175B">
          <w:rPr>
            <w:sz w:val="20"/>
          </w:rPr>
          <w:delText>.35mm</w:delText>
        </w:r>
      </w:del>
      <w:ins w:id="3736" w:author="LUEJE Claudia" w:date="2023-06-26T17:59:00Z">
        <w:r w:rsidR="00A44835" w:rsidRPr="00E956F7">
          <w:rPr>
            <w:szCs w:val="24"/>
          </w:rPr>
          <w:t>,</w:t>
        </w:r>
        <w:r w:rsidRPr="00E956F7">
          <w:rPr>
            <w:szCs w:val="24"/>
          </w:rPr>
          <w:t>35</w:t>
        </w:r>
        <w:r w:rsidR="00A44835" w:rsidRPr="00E956F7">
          <w:rPr>
            <w:szCs w:val="24"/>
          </w:rPr>
          <w:t> </w:t>
        </w:r>
        <w:r w:rsidRPr="00E956F7">
          <w:rPr>
            <w:szCs w:val="24"/>
          </w:rPr>
          <w:t>mm</w:t>
        </w:r>
      </w:ins>
      <w:r w:rsidRPr="00E956F7">
        <w:rPr>
          <w:szCs w:val="24"/>
        </w:rPr>
        <w:t>/0</w:t>
      </w:r>
      <w:del w:id="3737" w:author="LUEJE Claudia" w:date="2023-06-26T17:59:00Z">
        <w:r w:rsidR="00FC68DB" w:rsidRPr="0013175B">
          <w:rPr>
            <w:sz w:val="20"/>
          </w:rPr>
          <w:delText>.</w:delText>
        </w:r>
      </w:del>
      <w:ins w:id="3738" w:author="LUEJE Claudia" w:date="2023-06-26T17:59:00Z">
        <w:r w:rsidR="00A44835" w:rsidRPr="00E956F7">
          <w:rPr>
            <w:szCs w:val="24"/>
          </w:rPr>
          <w:t>,</w:t>
        </w:r>
      </w:ins>
      <w:r w:rsidRPr="00E956F7">
        <w:rPr>
          <w:szCs w:val="24"/>
        </w:rPr>
        <w:t>135" thick. A HD joint is typically twice as strong as an equivalent MD joint;</w:t>
      </w:r>
    </w:p>
    <w:p w14:paraId="5F7AEFBC" w14:textId="6FA54ADC"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LUEJE Claudia" w:date="2023-06-26T17:59:00Z">
        <w:r w:rsidRPr="00E956F7">
          <w:rPr>
            <w:szCs w:val="24"/>
          </w:rPr>
          <w:t>—</w:t>
        </w:r>
        <w:r w:rsidRPr="00E956F7">
          <w:rPr>
            <w:szCs w:val="24"/>
          </w:rPr>
          <w:tab/>
        </w:r>
      </w:ins>
      <w:r w:rsidR="00386CCC">
        <w:rPr>
          <w:szCs w:val="24"/>
        </w:rPr>
        <w:t>m</w:t>
      </w:r>
      <w:r w:rsidRPr="00E956F7">
        <w:rPr>
          <w:szCs w:val="24"/>
        </w:rPr>
        <w:t xml:space="preserve">edium </w:t>
      </w:r>
      <w:r w:rsidR="00386CCC">
        <w:rPr>
          <w:szCs w:val="24"/>
        </w:rPr>
        <w:t>d</w:t>
      </w:r>
      <w:r w:rsidRPr="00E956F7">
        <w:rPr>
          <w:szCs w:val="24"/>
        </w:rPr>
        <w:t>uty (MD) punches are the most common and are approx. 4</w:t>
      </w:r>
      <w:del w:id="3740" w:author="LUEJE Claudia" w:date="2023-06-26T17:59:00Z">
        <w:r w:rsidR="00FC68DB" w:rsidRPr="0013175B">
          <w:rPr>
            <w:sz w:val="20"/>
          </w:rPr>
          <w:delText>.6mm</w:delText>
        </w:r>
      </w:del>
      <w:ins w:id="3741" w:author="LUEJE Claudia" w:date="2023-06-26T17:59:00Z">
        <w:r w:rsidR="00A44835" w:rsidRPr="00E956F7">
          <w:rPr>
            <w:szCs w:val="24"/>
          </w:rPr>
          <w:t>,</w:t>
        </w:r>
        <w:r w:rsidRPr="00E956F7">
          <w:rPr>
            <w:szCs w:val="24"/>
          </w:rPr>
          <w:t>6</w:t>
        </w:r>
        <w:r w:rsidR="00A44835" w:rsidRPr="00E956F7">
          <w:rPr>
            <w:szCs w:val="24"/>
          </w:rPr>
          <w:t> </w:t>
        </w:r>
        <w:r w:rsidRPr="00E956F7">
          <w:rPr>
            <w:szCs w:val="24"/>
          </w:rPr>
          <w:t>mm</w:t>
        </w:r>
      </w:ins>
      <w:r w:rsidRPr="00E956F7">
        <w:rPr>
          <w:szCs w:val="24"/>
        </w:rPr>
        <w:t>/0</w:t>
      </w:r>
      <w:del w:id="3742" w:author="LUEJE Claudia" w:date="2023-06-26T17:59:00Z">
        <w:r w:rsidR="00FC68DB" w:rsidRPr="0013175B">
          <w:rPr>
            <w:sz w:val="20"/>
          </w:rPr>
          <w:delText>.</w:delText>
        </w:r>
      </w:del>
      <w:ins w:id="3743" w:author="LUEJE Claudia" w:date="2023-06-26T17:59:00Z">
        <w:r w:rsidR="00A44835" w:rsidRPr="00E956F7">
          <w:rPr>
            <w:szCs w:val="24"/>
          </w:rPr>
          <w:t>,</w:t>
        </w:r>
      </w:ins>
      <w:r w:rsidRPr="00E956F7">
        <w:rPr>
          <w:szCs w:val="24"/>
        </w:rPr>
        <w:t>18" Ø and are 15 used for materials 0</w:t>
      </w:r>
      <w:del w:id="3744" w:author="LUEJE Claudia" w:date="2023-06-26T17:59:00Z">
        <w:r w:rsidR="00FC68DB" w:rsidRPr="0013175B">
          <w:rPr>
            <w:sz w:val="20"/>
          </w:rPr>
          <w:delText>.20mm</w:delText>
        </w:r>
      </w:del>
      <w:ins w:id="3745" w:author="LUEJE Claudia" w:date="2023-06-26T17:59:00Z">
        <w:r w:rsidR="00A44835" w:rsidRPr="00E956F7">
          <w:rPr>
            <w:szCs w:val="24"/>
          </w:rPr>
          <w:t>,</w:t>
        </w:r>
        <w:r w:rsidRPr="00E956F7">
          <w:rPr>
            <w:szCs w:val="24"/>
          </w:rPr>
          <w:t>20</w:t>
        </w:r>
        <w:r w:rsidR="00A44835" w:rsidRPr="00E956F7">
          <w:rPr>
            <w:szCs w:val="24"/>
          </w:rPr>
          <w:t> </w:t>
        </w:r>
        <w:r w:rsidRPr="00E956F7">
          <w:rPr>
            <w:szCs w:val="24"/>
          </w:rPr>
          <w:t>mm</w:t>
        </w:r>
      </w:ins>
      <w:r w:rsidRPr="00E956F7">
        <w:rPr>
          <w:szCs w:val="24"/>
        </w:rPr>
        <w:t>/0</w:t>
      </w:r>
      <w:del w:id="3746" w:author="LUEJE Claudia" w:date="2023-06-26T17:59:00Z">
        <w:r w:rsidR="00FC68DB" w:rsidRPr="0013175B">
          <w:rPr>
            <w:sz w:val="20"/>
          </w:rPr>
          <w:delText>.</w:delText>
        </w:r>
      </w:del>
      <w:ins w:id="3747" w:author="LUEJE Claudia" w:date="2023-06-26T17:59:00Z">
        <w:r w:rsidR="00A44835" w:rsidRPr="00E956F7">
          <w:rPr>
            <w:szCs w:val="24"/>
          </w:rPr>
          <w:t>,</w:t>
        </w:r>
      </w:ins>
      <w:r w:rsidRPr="00E956F7">
        <w:rPr>
          <w:szCs w:val="24"/>
        </w:rPr>
        <w:t>075" to 0</w:t>
      </w:r>
      <w:del w:id="3748" w:author="LUEJE Claudia" w:date="2023-06-26T17:59:00Z">
        <w:r w:rsidR="00FC68DB" w:rsidRPr="0013175B">
          <w:rPr>
            <w:sz w:val="20"/>
          </w:rPr>
          <w:delText>.025mm</w:delText>
        </w:r>
      </w:del>
      <w:ins w:id="3749" w:author="LUEJE Claudia" w:date="2023-06-26T17:59:00Z">
        <w:r w:rsidR="00A44835" w:rsidRPr="00E956F7">
          <w:rPr>
            <w:szCs w:val="24"/>
          </w:rPr>
          <w:t>,</w:t>
        </w:r>
        <w:r w:rsidRPr="00E956F7">
          <w:rPr>
            <w:szCs w:val="24"/>
          </w:rPr>
          <w:t>025</w:t>
        </w:r>
        <w:r w:rsidR="00A44835" w:rsidRPr="00E956F7">
          <w:rPr>
            <w:szCs w:val="24"/>
          </w:rPr>
          <w:t> </w:t>
        </w:r>
        <w:r w:rsidRPr="00E956F7">
          <w:rPr>
            <w:szCs w:val="24"/>
          </w:rPr>
          <w:t>mm</w:t>
        </w:r>
      </w:ins>
      <w:r w:rsidRPr="00E956F7">
        <w:rPr>
          <w:szCs w:val="24"/>
        </w:rPr>
        <w:t>/0</w:t>
      </w:r>
      <w:del w:id="3750" w:author="LUEJE Claudia" w:date="2023-06-26T17:59:00Z">
        <w:r w:rsidR="00FC68DB" w:rsidRPr="0013175B">
          <w:rPr>
            <w:sz w:val="20"/>
          </w:rPr>
          <w:delText>.</w:delText>
        </w:r>
      </w:del>
      <w:ins w:id="3751" w:author="LUEJE Claudia" w:date="2023-06-26T17:59:00Z">
        <w:r w:rsidR="00A44835" w:rsidRPr="00E956F7">
          <w:rPr>
            <w:szCs w:val="24"/>
          </w:rPr>
          <w:t>,</w:t>
        </w:r>
      </w:ins>
      <w:r w:rsidRPr="00E956F7">
        <w:rPr>
          <w:szCs w:val="24"/>
        </w:rPr>
        <w:t>010" thick;</w:t>
      </w:r>
    </w:p>
    <w:p w14:paraId="0A4BE008" w14:textId="1B8898AC" w:rsidR="001332BD" w:rsidRPr="00E956F7" w:rsidRDefault="001332B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2" w:author="LUEJE Claudia" w:date="2023-06-26T17:59:00Z">
        <w:r w:rsidRPr="00E956F7">
          <w:rPr>
            <w:szCs w:val="24"/>
          </w:rPr>
          <w:t>—</w:t>
        </w:r>
        <w:r w:rsidRPr="00E956F7">
          <w:rPr>
            <w:szCs w:val="24"/>
          </w:rPr>
          <w:tab/>
        </w:r>
      </w:ins>
      <w:r w:rsidR="00386CCC">
        <w:rPr>
          <w:szCs w:val="24"/>
        </w:rPr>
        <w:t>l</w:t>
      </w:r>
      <w:r w:rsidRPr="00E956F7">
        <w:rPr>
          <w:szCs w:val="24"/>
        </w:rPr>
        <w:t xml:space="preserve">ight </w:t>
      </w:r>
      <w:r w:rsidR="00386CCC">
        <w:rPr>
          <w:szCs w:val="24"/>
        </w:rPr>
        <w:t>d</w:t>
      </w:r>
      <w:r w:rsidRPr="00E956F7">
        <w:rPr>
          <w:szCs w:val="24"/>
        </w:rPr>
        <w:t>uty (LD) punches are 3</w:t>
      </w:r>
      <w:del w:id="3753" w:author="LUEJE Claudia" w:date="2023-06-26T17:59:00Z">
        <w:r w:rsidR="00FC68DB" w:rsidRPr="0013175B">
          <w:rPr>
            <w:sz w:val="20"/>
          </w:rPr>
          <w:delText>.0mm/</w:delText>
        </w:r>
      </w:del>
      <w:ins w:id="3754" w:author="LUEJE Claudia" w:date="2023-06-26T17:59:00Z">
        <w:r w:rsidR="00A44835" w:rsidRPr="00E956F7">
          <w:rPr>
            <w:szCs w:val="24"/>
          </w:rPr>
          <w:t>,</w:t>
        </w:r>
      </w:ins>
      <w:r w:rsidRPr="00E956F7">
        <w:rPr>
          <w:szCs w:val="24"/>
        </w:rPr>
        <w:t>0</w:t>
      </w:r>
      <w:del w:id="3755" w:author="LUEJE Claudia" w:date="2023-06-26T17:59:00Z">
        <w:r w:rsidR="00FC68DB" w:rsidRPr="0013175B">
          <w:rPr>
            <w:sz w:val="20"/>
          </w:rPr>
          <w:delText>.</w:delText>
        </w:r>
      </w:del>
      <w:ins w:id="3756" w:author="LUEJE Claudia" w:date="2023-06-26T17:59:00Z">
        <w:r w:rsidR="00A44835" w:rsidRPr="00E956F7">
          <w:rPr>
            <w:szCs w:val="24"/>
          </w:rPr>
          <w:t> </w:t>
        </w:r>
        <w:r w:rsidRPr="00E956F7">
          <w:rPr>
            <w:szCs w:val="24"/>
          </w:rPr>
          <w:t>mm/0</w:t>
        </w:r>
        <w:r w:rsidR="00A44835" w:rsidRPr="00E956F7">
          <w:rPr>
            <w:szCs w:val="24"/>
          </w:rPr>
          <w:t>,</w:t>
        </w:r>
      </w:ins>
      <w:r w:rsidRPr="00E956F7">
        <w:rPr>
          <w:szCs w:val="24"/>
        </w:rPr>
        <w:t>12" Ø and are used for thin materials up to 0</w:t>
      </w:r>
      <w:del w:id="3757" w:author="LUEJE Claudia" w:date="2023-06-26T17:59:00Z">
        <w:r w:rsidR="00FC68DB" w:rsidRPr="0013175B">
          <w:rPr>
            <w:sz w:val="20"/>
          </w:rPr>
          <w:delText>.08mm</w:delText>
        </w:r>
      </w:del>
      <w:ins w:id="3758" w:author="LUEJE Claudia" w:date="2023-06-26T17:59:00Z">
        <w:r w:rsidR="00A44835" w:rsidRPr="00E956F7">
          <w:rPr>
            <w:szCs w:val="24"/>
          </w:rPr>
          <w:t>,</w:t>
        </w:r>
        <w:r w:rsidRPr="00E956F7">
          <w:rPr>
            <w:szCs w:val="24"/>
          </w:rPr>
          <w:t>08</w:t>
        </w:r>
        <w:r w:rsidR="00A44835" w:rsidRPr="00E956F7">
          <w:rPr>
            <w:szCs w:val="24"/>
          </w:rPr>
          <w:t> </w:t>
        </w:r>
        <w:r w:rsidRPr="00E956F7">
          <w:rPr>
            <w:szCs w:val="24"/>
          </w:rPr>
          <w:t>mm</w:t>
        </w:r>
      </w:ins>
      <w:r w:rsidRPr="00E956F7">
        <w:rPr>
          <w:szCs w:val="24"/>
        </w:rPr>
        <w:t>/0</w:t>
      </w:r>
      <w:del w:id="3759" w:author="LUEJE Claudia" w:date="2023-06-26T17:59:00Z">
        <w:r w:rsidR="00FC68DB" w:rsidRPr="0013175B">
          <w:rPr>
            <w:sz w:val="20"/>
          </w:rPr>
          <w:delText>.</w:delText>
        </w:r>
      </w:del>
      <w:ins w:id="3760" w:author="LUEJE Claudia" w:date="2023-06-26T17:59:00Z">
        <w:r w:rsidR="00A44835" w:rsidRPr="00E956F7">
          <w:rPr>
            <w:szCs w:val="24"/>
          </w:rPr>
          <w:t>,</w:t>
        </w:r>
      </w:ins>
      <w:r w:rsidRPr="00E956F7">
        <w:rPr>
          <w:szCs w:val="24"/>
        </w:rPr>
        <w:t>032" thick. LD joints are typically half as strong as a MD joint.</w:t>
      </w:r>
    </w:p>
    <w:p w14:paraId="1BDE597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61" w:author="LUEJE Claudia" w:date="2023-06-26T17:59:00Z">
        <w:r w:rsidRPr="00E956F7">
          <w:rPr>
            <w:szCs w:val="24"/>
          </w:rPr>
          <w:t>—</w:t>
        </w:r>
        <w:r w:rsidRPr="00E956F7">
          <w:rPr>
            <w:szCs w:val="24"/>
          </w:rPr>
          <w:tab/>
        </w:r>
      </w:ins>
      <w:r w:rsidRPr="00BD5750">
        <w:rPr>
          <w:rStyle w:val="ISOCode"/>
        </w:rPr>
        <w:t>shear_strength</w:t>
      </w:r>
      <w:r w:rsidRPr="00E956F7">
        <w:rPr>
          <w:szCs w:val="24"/>
        </w:rPr>
        <w:t>: Shear failure where the joint fails by shearing a hole in the punch side material. It is defined as maximum measured force during the test process;</w:t>
      </w:r>
    </w:p>
    <w:p w14:paraId="3C1BEE4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62" w:author="LUEJE Claudia" w:date="2023-06-26T17:59:00Z">
        <w:r w:rsidRPr="00E956F7">
          <w:rPr>
            <w:szCs w:val="24"/>
          </w:rPr>
          <w:t>—</w:t>
        </w:r>
        <w:r w:rsidRPr="00E956F7">
          <w:rPr>
            <w:szCs w:val="24"/>
          </w:rPr>
          <w:tab/>
        </w:r>
      </w:ins>
      <w:r w:rsidRPr="00BD5750">
        <w:rPr>
          <w:rStyle w:val="ISOCode"/>
        </w:rPr>
        <w:t>peel_strength</w:t>
      </w:r>
      <w:r w:rsidRPr="00E956F7">
        <w:rPr>
          <w:szCs w:val="24"/>
        </w:rPr>
        <w:t>: Pull failure in peeling test is where the joint pulls apart leaving a "male" and "female" parts. It is defined as maximum measured force during the test process;</w:t>
      </w:r>
    </w:p>
    <w:p w14:paraId="1691A3F1" w14:textId="075DF423"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63" w:author="LUEJE Claudia" w:date="2023-06-26T17:59:00Z">
        <w:r w:rsidRPr="00E956F7">
          <w:rPr>
            <w:szCs w:val="24"/>
          </w:rPr>
          <w:t>—</w:t>
        </w:r>
        <w:r w:rsidRPr="00E956F7">
          <w:rPr>
            <w:szCs w:val="24"/>
          </w:rPr>
          <w:tab/>
        </w:r>
      </w:ins>
      <w:r w:rsidRPr="00BD5750">
        <w:rPr>
          <w:rStyle w:val="ISOCode"/>
        </w:rPr>
        <w:t>button_diameter</w:t>
      </w:r>
      <w:r w:rsidRPr="00E956F7">
        <w:rPr>
          <w:szCs w:val="24"/>
        </w:rPr>
        <w:t xml:space="preserve">: The applied button diameter to create this joint. </w:t>
      </w:r>
      <w:del w:id="3764" w:author="LUEJE Claudia" w:date="2023-06-26T17:59:00Z">
        <w:r w:rsidR="00FC68DB" w:rsidRPr="0013175B">
          <w:rPr>
            <w:rFonts w:cs="Calibri"/>
            <w:lang w:eastAsia="en-GB"/>
          </w:rPr>
          <w:delText xml:space="preserve">As rule of thumb </w:delText>
        </w:r>
      </w:del>
      <w:r w:rsidR="00386CCC">
        <w:rPr>
          <w:szCs w:val="24"/>
        </w:rPr>
        <w:t xml:space="preserve">The </w:t>
      </w:r>
      <w:r w:rsidRPr="00E956F7">
        <w:rPr>
          <w:szCs w:val="24"/>
        </w:rPr>
        <w:t xml:space="preserve">following formula can be used: </w:t>
      </w:r>
      <w:r w:rsidRPr="00386CCC">
        <w:rPr>
          <w:i/>
          <w:szCs w:val="24"/>
        </w:rPr>
        <w:t>D</w:t>
      </w:r>
      <w:r w:rsidRPr="00E956F7">
        <w:rPr>
          <w:szCs w:val="24"/>
          <w:vertAlign w:val="subscript"/>
        </w:rPr>
        <w:t>button</w:t>
      </w:r>
      <w:r w:rsidRPr="00E956F7">
        <w:rPr>
          <w:szCs w:val="24"/>
        </w:rPr>
        <w:t xml:space="preserve"> = </w:t>
      </w:r>
      <w:r w:rsidRPr="00386CCC">
        <w:rPr>
          <w:i/>
          <w:szCs w:val="24"/>
        </w:rPr>
        <w:t>d</w:t>
      </w:r>
      <w:r w:rsidRPr="00E956F7">
        <w:rPr>
          <w:szCs w:val="24"/>
          <w:vertAlign w:val="subscript"/>
        </w:rPr>
        <w:t>nom</w:t>
      </w:r>
      <w:r w:rsidRPr="00E956F7">
        <w:rPr>
          <w:szCs w:val="24"/>
        </w:rPr>
        <w:t xml:space="preserve"> x 1</w:t>
      </w:r>
      <w:del w:id="3765" w:author="LUEJE Claudia" w:date="2023-06-26T17:59:00Z">
        <w:r w:rsidR="00FC68DB" w:rsidRPr="0013175B">
          <w:delText>.</w:delText>
        </w:r>
      </w:del>
      <w:ins w:id="3766" w:author="LUEJE Claudia" w:date="2023-06-26T17:59:00Z">
        <w:r w:rsidR="00A44835" w:rsidRPr="00E956F7">
          <w:rPr>
            <w:szCs w:val="24"/>
          </w:rPr>
          <w:t>,</w:t>
        </w:r>
      </w:ins>
      <w:r w:rsidRPr="00E956F7">
        <w:rPr>
          <w:szCs w:val="24"/>
        </w:rPr>
        <w:t>4</w:t>
      </w:r>
      <w:del w:id="3767" w:author="LUEJE Claudia" w:date="2023-06-26T17:59:00Z">
        <w:r w:rsidR="00FC68DB" w:rsidRPr="0013175B">
          <w:delText>.</w:delText>
        </w:r>
      </w:del>
      <w:r w:rsidR="00386CCC">
        <w:rPr>
          <w:szCs w:val="24"/>
        </w:rPr>
        <w:t xml:space="preserve"> w</w:t>
      </w:r>
      <w:r w:rsidRPr="00E956F7">
        <w:rPr>
          <w:szCs w:val="24"/>
        </w:rPr>
        <w:t xml:space="preserve">here </w:t>
      </w:r>
      <w:r w:rsidRPr="00386CCC">
        <w:rPr>
          <w:i/>
          <w:szCs w:val="24"/>
        </w:rPr>
        <w:t>d</w:t>
      </w:r>
      <w:r w:rsidRPr="00E956F7">
        <w:rPr>
          <w:szCs w:val="24"/>
          <w:vertAlign w:val="subscript"/>
        </w:rPr>
        <w:t>nom</w:t>
      </w:r>
      <w:r w:rsidRPr="00E956F7">
        <w:rPr>
          <w:szCs w:val="24"/>
        </w:rPr>
        <w:t xml:space="preserve"> is the punch diameter;</w:t>
      </w:r>
    </w:p>
    <w:p w14:paraId="6C4B0F38" w14:textId="3A6BA22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68" w:author="LUEJE Claudia" w:date="2023-06-26T17:59:00Z">
        <w:r w:rsidRPr="00E956F7">
          <w:rPr>
            <w:szCs w:val="24"/>
          </w:rPr>
          <w:t>—</w:t>
        </w:r>
        <w:r w:rsidRPr="00E956F7">
          <w:rPr>
            <w:szCs w:val="24"/>
          </w:rPr>
          <w:tab/>
        </w:r>
      </w:ins>
      <w:r w:rsidRPr="00BD5750">
        <w:rPr>
          <w:rStyle w:val="ISOCode"/>
        </w:rPr>
        <w:t>die_type</w:t>
      </w:r>
      <w:r w:rsidRPr="00E956F7">
        <w:rPr>
          <w:szCs w:val="24"/>
        </w:rPr>
        <w:t>: The "round" dies (three and four blades) are used for drawable materials (</w:t>
      </w:r>
      <w:del w:id="3769" w:author="LUEJE Claudia" w:date="2023-06-26T17:59:00Z">
        <w:r w:rsidR="00FC68DB" w:rsidRPr="0013175B">
          <w:delText>like</w:delText>
        </w:r>
      </w:del>
      <w:ins w:id="3770" w:author="LUEJE Claudia" w:date="2023-06-26T17:59:00Z">
        <w:r w:rsidR="00386CCC">
          <w:rPr>
            <w:szCs w:val="24"/>
          </w:rPr>
          <w:t>e.g.</w:t>
        </w:r>
      </w:ins>
      <w:r w:rsidRPr="00E956F7">
        <w:rPr>
          <w:szCs w:val="24"/>
        </w:rPr>
        <w:t xml:space="preserve"> mild steel and aluminium). The "rectangular" dies (two blades) are used for hard materials (materials that do not draw very well) such as stainless steel.</w:t>
      </w:r>
    </w:p>
    <w:p w14:paraId="1693B9CD" w14:textId="11C0D4DB" w:rsidR="001332BD" w:rsidRPr="00E956F7" w:rsidRDefault="001332BD">
      <w:pPr>
        <w:pStyle w:val="BodyText"/>
        <w:autoSpaceDE w:val="0"/>
        <w:autoSpaceDN w:val="0"/>
        <w:adjustRightInd w:val="0"/>
        <w:rPr>
          <w:szCs w:val="24"/>
        </w:rPr>
      </w:pPr>
      <w:r w:rsidRPr="00E956F7">
        <w:rPr>
          <w:szCs w:val="24"/>
        </w:rPr>
        <w:t xml:space="preserve">If possible, a clinch should know the direction of fixation, </w:t>
      </w:r>
      <w:del w:id="3771" w:author="LUEJE Claudia" w:date="2023-06-26T17:59:00Z">
        <w:r w:rsidR="00C5437F">
          <w:rPr>
            <w:rFonts w:cs="Calibri"/>
            <w:lang w:eastAsia="en-GB"/>
          </w:rPr>
          <w:delText>hence</w:delText>
        </w:r>
      </w:del>
      <w:ins w:id="3772" w:author="LUEJE Claudia" w:date="2023-06-26T17:59:00Z">
        <w:r w:rsidR="00386CCC">
          <w:rPr>
            <w:szCs w:val="24"/>
          </w:rPr>
          <w:t>therefore</w:t>
        </w:r>
      </w:ins>
      <w:r w:rsidRPr="00E956F7">
        <w:rPr>
          <w:szCs w:val="24"/>
        </w:rPr>
        <w:t xml:space="preserve">, possess a nested element </w:t>
      </w:r>
      <w:r w:rsidRPr="00BD5750">
        <w:rPr>
          <w:rStyle w:val="ISOCode"/>
        </w:rPr>
        <w:t>&lt;normal_direction/&gt;</w:t>
      </w:r>
      <w:r w:rsidRPr="00E956F7">
        <w:rPr>
          <w:szCs w:val="24"/>
        </w:rPr>
        <w:t xml:space="preserve">. However, this is not mandatory in order to allow for importing incomplete data. Direction sense of </w:t>
      </w:r>
      <w:r w:rsidRPr="00BD5750">
        <w:rPr>
          <w:rStyle w:val="ISOCode"/>
        </w:rPr>
        <w:t>&lt;normal_direction/&gt;</w:t>
      </w:r>
      <w:r w:rsidRPr="00E956F7">
        <w:rPr>
          <w:szCs w:val="24"/>
        </w:rPr>
        <w:t xml:space="preserve"> is from punch to die, which represents the direction in which metal is displaced. The element’s definition can be found in </w:t>
      </w:r>
      <w:del w:id="3773" w:author="LUEJE Claudia" w:date="2023-06-26T17:59:00Z">
        <w:r w:rsidR="00FC68DB" w:rsidRPr="00BD52D7">
          <w:rPr>
            <w:rFonts w:cs="Calibri"/>
            <w:lang w:eastAsia="en-GB"/>
          </w:rPr>
          <w:delText xml:space="preserve">section </w:delText>
        </w:r>
        <w:r w:rsidR="00FC68DB" w:rsidRPr="00F54804">
          <w:rPr>
            <w:rFonts w:cs="Calibri"/>
            <w:lang w:eastAsia="en-GB"/>
          </w:rPr>
          <w:fldChar w:fldCharType="begin"/>
        </w:r>
        <w:r w:rsidR="00FC68DB" w:rsidRPr="00F54804">
          <w:rPr>
            <w:rFonts w:cs="Calibri"/>
            <w:lang w:eastAsia="en-GB"/>
          </w:rPr>
          <w:delInstrText xml:space="preserve"> REF _Ref400880511 \r \h </w:delInstrText>
        </w:r>
        <w:r w:rsidR="00FC68DB" w:rsidRPr="00F54804">
          <w:rPr>
            <w:rFonts w:cs="Calibri"/>
            <w:lang w:eastAsia="en-GB"/>
          </w:rPr>
        </w:r>
        <w:r w:rsidR="00FC68DB" w:rsidRPr="00F54804">
          <w:rPr>
            <w:rFonts w:cs="Calibri"/>
            <w:lang w:eastAsia="en-GB"/>
          </w:rPr>
          <w:fldChar w:fldCharType="separate"/>
        </w:r>
        <w:r w:rsidR="0067475A">
          <w:rPr>
            <w:rFonts w:cs="Calibri"/>
            <w:lang w:eastAsia="en-GB"/>
          </w:rPr>
          <w:delText>6.1.3</w:delText>
        </w:r>
        <w:r w:rsidR="00FC68DB" w:rsidRPr="00F54804">
          <w:rPr>
            <w:rFonts w:cs="Calibri"/>
            <w:lang w:eastAsia="en-GB"/>
          </w:rPr>
          <w:fldChar w:fldCharType="end"/>
        </w:r>
        <w:r w:rsidR="00FC68DB" w:rsidRPr="00F54804">
          <w:rPr>
            <w:rFonts w:cs="Calibri"/>
            <w:lang w:eastAsia="en-GB"/>
          </w:rPr>
          <w:delText>.</w:delText>
        </w:r>
      </w:del>
      <w:ins w:id="3774" w:author="LUEJE Claudia" w:date="2023-06-26T17:59:00Z">
        <w:r w:rsidR="00E50C0A" w:rsidRPr="00E956F7">
          <w:rPr>
            <w:rStyle w:val="citesec"/>
            <w:szCs w:val="24"/>
          </w:rPr>
          <w:t>9</w:t>
        </w:r>
        <w:r w:rsidRPr="00E956F7">
          <w:rPr>
            <w:rStyle w:val="citesec"/>
            <w:szCs w:val="24"/>
          </w:rPr>
          <w:t>.1.3</w:t>
        </w:r>
        <w:r w:rsidRPr="00E956F7">
          <w:rPr>
            <w:szCs w:val="24"/>
          </w:rPr>
          <w:t>.</w:t>
        </w:r>
      </w:ins>
    </w:p>
    <w:p w14:paraId="3C4BBB06" w14:textId="77777777" w:rsidR="001332BD" w:rsidRPr="00E956F7" w:rsidRDefault="001332BD">
      <w:pPr>
        <w:pStyle w:val="BodyText"/>
        <w:autoSpaceDE w:val="0"/>
        <w:autoSpaceDN w:val="0"/>
        <w:adjustRightInd w:val="0"/>
        <w:rPr>
          <w:szCs w:val="24"/>
        </w:rPr>
      </w:pPr>
      <w:r w:rsidRPr="00E956F7">
        <w:rPr>
          <w:szCs w:val="24"/>
        </w:rPr>
        <w:t>There is no "base" attribute for clinches since this information can be derived from connection direction.</w:t>
      </w:r>
    </w:p>
    <w:p w14:paraId="4052AEF2" w14:textId="64D32BBD" w:rsidR="001332BD" w:rsidRPr="00E956F7" w:rsidRDefault="001332BD">
      <w:pPr>
        <w:pStyle w:val="BodyText"/>
        <w:autoSpaceDE w:val="0"/>
        <w:autoSpaceDN w:val="0"/>
        <w:adjustRightInd w:val="0"/>
        <w:rPr>
          <w:szCs w:val="24"/>
        </w:rPr>
      </w:pPr>
      <w:r w:rsidRPr="00E956F7">
        <w:rPr>
          <w:szCs w:val="24"/>
        </w:rPr>
        <w:t xml:space="preserve">The element </w:t>
      </w:r>
      <w:r w:rsidRPr="00BD5750">
        <w:rPr>
          <w:rStyle w:val="ISOCode"/>
        </w:rPr>
        <w:t>&lt;clinch/&gt;</w:t>
      </w:r>
      <w:r w:rsidRPr="00E956F7">
        <w:rPr>
          <w:szCs w:val="24"/>
        </w:rPr>
        <w:t xml:space="preserve"> allows for following nested elements</w:t>
      </w:r>
      <w:ins w:id="3775" w:author="LUEJE Claudia" w:date="2023-06-26T17:59:00Z">
        <w:r w:rsidR="00386CCC">
          <w:rPr>
            <w:szCs w:val="24"/>
          </w:rPr>
          <w:t xml:space="preserve"> as shown in </w:t>
        </w:r>
        <w:r w:rsidR="00386CCC" w:rsidRPr="00386CCC">
          <w:rPr>
            <w:rStyle w:val="citetbl"/>
          </w:rPr>
          <w:t>Table 66</w:t>
        </w:r>
      </w:ins>
      <w:r w:rsidRPr="00E956F7">
        <w:rPr>
          <w:szCs w:val="24"/>
        </w:rPr>
        <w:t>:</w:t>
      </w:r>
    </w:p>
    <w:p w14:paraId="3F0E449E" w14:textId="2DB29300" w:rsidR="001332BD" w:rsidRPr="00E956F7" w:rsidRDefault="006F39DE">
      <w:pPr>
        <w:pStyle w:val="Tabletitle"/>
        <w:autoSpaceDE w:val="0"/>
        <w:autoSpaceDN w:val="0"/>
        <w:adjustRightInd w:val="0"/>
        <w:outlineLvl w:val="0"/>
        <w:rPr>
          <w:szCs w:val="24"/>
        </w:rPr>
      </w:pPr>
      <w:bookmarkStart w:id="3776" w:name="_Toc110532414"/>
      <w:r w:rsidRPr="00E956F7">
        <w:rPr>
          <w:szCs w:val="24"/>
        </w:rPr>
        <w:t>Table</w:t>
      </w:r>
      <w:del w:id="3777" w:author="LUEJE Claudia" w:date="2023-06-26T17:59:00Z">
        <w:r w:rsidR="00BF29DE" w:rsidRPr="00F54804">
          <w:delText xml:space="preserve"> </w:delText>
        </w:r>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66</w:delText>
        </w:r>
        <w:r w:rsidR="00BF29DE" w:rsidRPr="00F54804">
          <w:fldChar w:fldCharType="end"/>
        </w:r>
      </w:del>
      <w:ins w:id="3778" w:author="LUEJE Claudia" w:date="2023-06-26T17:59:00Z">
        <w:r w:rsidRPr="00E956F7">
          <w:rPr>
            <w:szCs w:val="24"/>
          </w:rPr>
          <w:t> </w:t>
        </w:r>
        <w:r w:rsidR="001332BD" w:rsidRPr="00E956F7">
          <w:rPr>
            <w:szCs w:val="24"/>
          </w:rPr>
          <w:t>66</w:t>
        </w:r>
      </w:ins>
      <w:r w:rsidR="00A44835" w:rsidRPr="00E956F7">
        <w:rPr>
          <w:szCs w:val="24"/>
        </w:rPr>
        <w:t xml:space="preserve"> </w:t>
      </w:r>
      <w:r w:rsidR="001332BD" w:rsidRPr="00E956F7">
        <w:rPr>
          <w:szCs w:val="24"/>
        </w:rPr>
        <w:t xml:space="preserve">— Nested elements of element </w:t>
      </w:r>
      <w:r w:rsidR="001332BD" w:rsidRPr="00BD5750">
        <w:rPr>
          <w:rStyle w:val="ISOCode"/>
        </w:rPr>
        <w:t>&lt;clinch/&gt;</w:t>
      </w:r>
      <w:bookmarkEnd w:id="3776"/>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292B66E5"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2A593E7F" w14:textId="405303AF" w:rsidR="001332BD" w:rsidRPr="00B62EE5" w:rsidRDefault="001332BD" w:rsidP="00A44835">
            <w:pPr>
              <w:pStyle w:val="Tableheader"/>
              <w:autoSpaceDE w:val="0"/>
              <w:autoSpaceDN w:val="0"/>
              <w:adjustRightInd w:val="0"/>
              <w:rPr>
                <w:b/>
              </w:rPr>
            </w:pPr>
            <w:r w:rsidRPr="00B62EE5">
              <w:rPr>
                <w:b/>
                <w:szCs w:val="24"/>
              </w:rPr>
              <w:t xml:space="preserve">Nested </w:t>
            </w:r>
            <w:r w:rsidR="00386CCC"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3CBF5D69" w14:textId="636D1C17" w:rsidR="001332BD" w:rsidRPr="00B62EE5" w:rsidRDefault="001332BD" w:rsidP="00A44835">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146F65BB" w14:textId="5AC25BC4" w:rsidR="001332BD" w:rsidRPr="00B62EE5" w:rsidRDefault="001332BD" w:rsidP="00A44835">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109E6F95" w14:textId="22FB4C97" w:rsidR="001332BD" w:rsidRPr="00B62EE5" w:rsidRDefault="001332BD" w:rsidP="00A44835">
            <w:pPr>
              <w:pStyle w:val="Tableheader"/>
              <w:autoSpaceDE w:val="0"/>
              <w:autoSpaceDN w:val="0"/>
              <w:adjustRightInd w:val="0"/>
              <w:rPr>
                <w:b/>
              </w:rPr>
            </w:pPr>
            <w:r w:rsidRPr="00B62EE5">
              <w:rPr>
                <w:b/>
                <w:szCs w:val="24"/>
              </w:rPr>
              <w:t>Constraint</w:t>
            </w:r>
          </w:p>
        </w:tc>
      </w:tr>
      <w:tr w:rsidR="001332BD" w:rsidRPr="00E956F7" w14:paraId="24A0333E" w14:textId="77777777" w:rsidTr="005B271E">
        <w:trPr>
          <w:jc w:val="center"/>
        </w:trPr>
        <w:tc>
          <w:tcPr>
            <w:tcW w:w="2111" w:type="dxa"/>
            <w:tcBorders>
              <w:top w:val="single" w:sz="12" w:space="0" w:color="auto"/>
            </w:tcBorders>
            <w:vAlign w:val="bottom"/>
          </w:tcPr>
          <w:p w14:paraId="011728C6" w14:textId="4A75BEBD" w:rsidR="001332BD" w:rsidRPr="00E956F7" w:rsidRDefault="001332BD" w:rsidP="00A44835">
            <w:pPr>
              <w:pStyle w:val="Tablebody"/>
              <w:autoSpaceDE w:val="0"/>
              <w:autoSpaceDN w:val="0"/>
              <w:adjustRightInd w:val="0"/>
            </w:pPr>
            <w:r w:rsidRPr="00E956F7">
              <w:rPr>
                <w:szCs w:val="24"/>
              </w:rPr>
              <w:t>normal_direction</w:t>
            </w:r>
          </w:p>
        </w:tc>
        <w:tc>
          <w:tcPr>
            <w:tcW w:w="1559" w:type="dxa"/>
            <w:tcBorders>
              <w:top w:val="single" w:sz="12" w:space="0" w:color="auto"/>
            </w:tcBorders>
            <w:vAlign w:val="bottom"/>
          </w:tcPr>
          <w:p w14:paraId="7083F5A4" w14:textId="61527CE9" w:rsidR="001332BD" w:rsidRPr="00E956F7" w:rsidRDefault="001332BD" w:rsidP="00A44835">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117379E3" w14:textId="4F5DF149" w:rsidR="001332BD" w:rsidRPr="00E956F7" w:rsidRDefault="001332BD" w:rsidP="00A44835">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1617A84C" w14:textId="341B078D" w:rsidR="001332BD" w:rsidRPr="00E956F7" w:rsidRDefault="001332BD" w:rsidP="00A44835">
            <w:pPr>
              <w:pStyle w:val="Tablebody"/>
              <w:autoSpaceDE w:val="0"/>
              <w:autoSpaceDN w:val="0"/>
              <w:adjustRightInd w:val="0"/>
            </w:pPr>
            <w:r w:rsidRPr="00E956F7">
              <w:rPr>
                <w:szCs w:val="24"/>
              </w:rPr>
              <w:t>-</w:t>
            </w:r>
          </w:p>
        </w:tc>
      </w:tr>
      <w:tr w:rsidR="001332BD" w:rsidRPr="00E956F7" w14:paraId="26D53235" w14:textId="77777777" w:rsidTr="005B271E">
        <w:trPr>
          <w:jc w:val="center"/>
        </w:trPr>
        <w:tc>
          <w:tcPr>
            <w:tcW w:w="2111" w:type="dxa"/>
            <w:vAlign w:val="bottom"/>
          </w:tcPr>
          <w:p w14:paraId="30DA9DE0" w14:textId="6AB1DAB4" w:rsidR="001332BD" w:rsidRPr="00E956F7" w:rsidRDefault="001332BD" w:rsidP="00A44835">
            <w:pPr>
              <w:pStyle w:val="Tablebody"/>
              <w:autoSpaceDE w:val="0"/>
              <w:autoSpaceDN w:val="0"/>
              <w:adjustRightInd w:val="0"/>
            </w:pPr>
            <w:r w:rsidRPr="00E956F7">
              <w:rPr>
                <w:szCs w:val="24"/>
              </w:rPr>
              <w:t>tangential_direction</w:t>
            </w:r>
          </w:p>
        </w:tc>
        <w:tc>
          <w:tcPr>
            <w:tcW w:w="1559" w:type="dxa"/>
            <w:vAlign w:val="bottom"/>
          </w:tcPr>
          <w:p w14:paraId="4DE777BC" w14:textId="2FCFC3B1" w:rsidR="001332BD" w:rsidRPr="00E956F7" w:rsidRDefault="001332BD" w:rsidP="00A44835">
            <w:pPr>
              <w:pStyle w:val="Tablebody"/>
              <w:autoSpaceDE w:val="0"/>
              <w:autoSpaceDN w:val="0"/>
              <w:adjustRightInd w:val="0"/>
            </w:pPr>
            <w:r w:rsidRPr="00E956F7">
              <w:rPr>
                <w:szCs w:val="24"/>
              </w:rPr>
              <w:t>1</w:t>
            </w:r>
          </w:p>
        </w:tc>
        <w:tc>
          <w:tcPr>
            <w:tcW w:w="1276" w:type="dxa"/>
            <w:vAlign w:val="bottom"/>
          </w:tcPr>
          <w:p w14:paraId="43E94D93" w14:textId="60F77DCA" w:rsidR="001332BD" w:rsidRPr="00E956F7" w:rsidRDefault="001332BD" w:rsidP="00A44835">
            <w:pPr>
              <w:pStyle w:val="Tablebody"/>
              <w:autoSpaceDE w:val="0"/>
              <w:autoSpaceDN w:val="0"/>
              <w:adjustRightInd w:val="0"/>
            </w:pPr>
            <w:r w:rsidRPr="00E956F7">
              <w:rPr>
                <w:szCs w:val="24"/>
              </w:rPr>
              <w:t>Optional</w:t>
            </w:r>
          </w:p>
        </w:tc>
        <w:tc>
          <w:tcPr>
            <w:tcW w:w="3526" w:type="dxa"/>
            <w:vAlign w:val="bottom"/>
          </w:tcPr>
          <w:p w14:paraId="6851D7EB" w14:textId="6202E4AD" w:rsidR="001332BD" w:rsidRPr="00E956F7" w:rsidRDefault="001332BD" w:rsidP="00A44835">
            <w:pPr>
              <w:pStyle w:val="Tablebody"/>
              <w:autoSpaceDE w:val="0"/>
              <w:autoSpaceDN w:val="0"/>
              <w:adjustRightInd w:val="0"/>
            </w:pPr>
            <w:r w:rsidRPr="00E956F7">
              <w:rPr>
                <w:szCs w:val="24"/>
              </w:rPr>
              <w:t>-</w:t>
            </w:r>
          </w:p>
        </w:tc>
      </w:tr>
    </w:tbl>
    <w:p w14:paraId="35D6F682" w14:textId="02492FD6" w:rsidR="001332BD" w:rsidRPr="00E956F7" w:rsidRDefault="001332BD" w:rsidP="003D12D0">
      <w:pPr>
        <w:pStyle w:val="BodyText"/>
      </w:pPr>
      <w:r w:rsidRPr="00E956F7">
        <w:t>EXAMPLE</w:t>
      </w:r>
    </w:p>
    <w:p w14:paraId="0BCC794D" w14:textId="77777777" w:rsidR="002039BB" w:rsidRDefault="002039BB" w:rsidP="002039BB">
      <w:pPr>
        <w:pStyle w:val="Code-"/>
      </w:pPr>
      <w:r w:rsidRPr="00E45DCE">
        <w:t xml:space="preserve">    </w:t>
      </w:r>
      <w:r w:rsidR="001332BD" w:rsidRPr="00E45DCE">
        <w:rPr>
          <w:szCs w:val="24"/>
        </w:rPr>
        <w:t>&lt;connection_0d label="CLINCH_left_2123521"&gt;</w:t>
      </w:r>
    </w:p>
    <w:p w14:paraId="6E7EC6C9" w14:textId="77777777" w:rsidR="002039BB" w:rsidRDefault="002039BB" w:rsidP="002039BB">
      <w:pPr>
        <w:pStyle w:val="Code-"/>
      </w:pPr>
      <w:r>
        <w:t xml:space="preserve">    </w:t>
      </w:r>
      <w:r w:rsidR="001332BD" w:rsidRPr="00E45DCE">
        <w:t xml:space="preserve">    &lt;!-- Unit definition and connected to is important for clinch --&gt;</w:t>
      </w:r>
    </w:p>
    <w:p w14:paraId="0806FF7E" w14:textId="77777777" w:rsidR="002039BB" w:rsidRDefault="002039BB" w:rsidP="002039BB">
      <w:pPr>
        <w:pStyle w:val="Code-"/>
      </w:pPr>
      <w:r>
        <w:t xml:space="preserve">    </w:t>
      </w:r>
      <w:r w:rsidR="001332BD" w:rsidRPr="00E45DCE">
        <w:t xml:space="preserve">    &lt;clinch clinch_type="TOX" button_diameter="3.0"</w:t>
      </w:r>
    </w:p>
    <w:p w14:paraId="071FD1E1" w14:textId="77777777" w:rsidR="002039BB" w:rsidRDefault="002039BB" w:rsidP="002039BB">
      <w:pPr>
        <w:pStyle w:val="Code-"/>
      </w:pPr>
      <w:r>
        <w:t xml:space="preserve">    </w:t>
      </w:r>
      <w:r w:rsidR="00A44835" w:rsidRPr="00E45DCE">
        <w:t xml:space="preserve">     </w:t>
      </w:r>
      <w:r w:rsidR="001332BD" w:rsidRPr="00E45DCE">
        <w:t xml:space="preserve">    strength_class="HD" shear_strength="890" peel_strength="356"&gt;</w:t>
      </w:r>
    </w:p>
    <w:p w14:paraId="62BF93C3" w14:textId="77777777" w:rsidR="002039BB" w:rsidRDefault="002039BB" w:rsidP="002039BB">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x="0" y="0" z="-10"/&gt;</w:t>
      </w:r>
    </w:p>
    <w:p w14:paraId="1F533AF9" w14:textId="77777777" w:rsidR="002039BB" w:rsidRDefault="002039BB" w:rsidP="002039BB">
      <w:pPr>
        <w:pStyle w:val="Code-"/>
      </w:pPr>
      <w:r>
        <w:rPr>
          <w:lang w:val="fr-CH"/>
        </w:rPr>
        <w:t xml:space="preserve">    </w:t>
      </w:r>
      <w:r w:rsidR="001332BD" w:rsidRPr="00E45DCE">
        <w:rPr>
          <w:lang w:val="fr-CH"/>
        </w:rPr>
        <w:t xml:space="preserve">    </w:t>
      </w:r>
      <w:r w:rsidR="001332BD" w:rsidRPr="00E45DCE">
        <w:t>&lt;/clinch&gt;</w:t>
      </w:r>
    </w:p>
    <w:p w14:paraId="504AF3D4" w14:textId="77777777" w:rsidR="002039BB" w:rsidRDefault="002039BB" w:rsidP="002039BB">
      <w:pPr>
        <w:pStyle w:val="Code-"/>
      </w:pPr>
      <w:r>
        <w:t xml:space="preserve">    </w:t>
      </w:r>
      <w:r w:rsidR="001332BD" w:rsidRPr="00E45DCE">
        <w:t xml:space="preserve">    &lt;loc&gt; 1645.83 821.145 616.585 &lt;/loc&gt;</w:t>
      </w:r>
    </w:p>
    <w:p w14:paraId="4D8E7844" w14:textId="77777777" w:rsidR="002039BB" w:rsidRDefault="002039BB" w:rsidP="002039BB">
      <w:pPr>
        <w:pStyle w:val="Code-"/>
      </w:pPr>
      <w:r>
        <w:t xml:space="preserve">    </w:t>
      </w:r>
      <w:r w:rsidR="001332BD" w:rsidRPr="00E45DCE">
        <w:t xml:space="preserve">    &lt;appdata&gt;</w:t>
      </w:r>
    </w:p>
    <w:p w14:paraId="0508B73E" w14:textId="77777777" w:rsidR="002039BB" w:rsidRDefault="002039BB" w:rsidP="002039BB">
      <w:pPr>
        <w:pStyle w:val="Code-"/>
      </w:pPr>
      <w:r>
        <w:t xml:space="preserve">    </w:t>
      </w:r>
      <w:r w:rsidR="001332BD" w:rsidRPr="00E45DCE">
        <w:t xml:space="preserve">        ...</w:t>
      </w:r>
    </w:p>
    <w:p w14:paraId="25F2973E" w14:textId="77777777" w:rsidR="002039BB" w:rsidRDefault="002039BB" w:rsidP="002039BB">
      <w:pPr>
        <w:pStyle w:val="Code-"/>
      </w:pPr>
      <w:r>
        <w:t xml:space="preserve">    </w:t>
      </w:r>
      <w:r w:rsidR="001332BD" w:rsidRPr="00E45DCE">
        <w:t xml:space="preserve">    &lt;/appdata&gt;</w:t>
      </w:r>
    </w:p>
    <w:p w14:paraId="092D7637" w14:textId="66A0E98E" w:rsidR="001332BD" w:rsidRPr="00E45DCE" w:rsidRDefault="002039BB" w:rsidP="002039BB">
      <w:pPr>
        <w:pStyle w:val="Code-"/>
      </w:pPr>
      <w:r>
        <w:t xml:space="preserve">    </w:t>
      </w:r>
      <w:r w:rsidR="001332BD" w:rsidRPr="00E45DCE">
        <w:t>&lt;/connection_0d&gt;</w:t>
      </w:r>
    </w:p>
    <w:p w14:paraId="301CC3B2" w14:textId="1F003CCE" w:rsidR="001332BD" w:rsidRPr="00E45DCE" w:rsidRDefault="008F2F92" w:rsidP="00E45DCE">
      <w:pPr>
        <w:pStyle w:val="Code-"/>
      </w:pPr>
      <w:r w:rsidRPr="00E45DCE">
        <w:t> </w:t>
      </w:r>
    </w:p>
    <w:p w14:paraId="5A8C417B" w14:textId="58779377" w:rsidR="001332BD" w:rsidRPr="00E956F7" w:rsidRDefault="001332BD">
      <w:pPr>
        <w:pStyle w:val="Heading2"/>
        <w:tabs>
          <w:tab w:val="left" w:pos="400"/>
        </w:tabs>
        <w:autoSpaceDE w:val="0"/>
        <w:autoSpaceDN w:val="0"/>
        <w:adjustRightInd w:val="0"/>
        <w:rPr>
          <w:rFonts w:eastAsia="Times New Roman"/>
          <w:szCs w:val="24"/>
        </w:rPr>
      </w:pPr>
      <w:bookmarkStart w:id="3779" w:name="_Toc3556994"/>
      <w:bookmarkStart w:id="3780" w:name="_Toc34747244"/>
      <w:bookmarkStart w:id="3781" w:name="_Toc77102060"/>
      <w:bookmarkStart w:id="3782" w:name="_Toc110532208"/>
      <w:r w:rsidRPr="00E956F7">
        <w:rPr>
          <w:rFonts w:eastAsia="Times New Roman"/>
          <w:szCs w:val="24"/>
        </w:rPr>
        <w:t xml:space="preserve">Heat </w:t>
      </w:r>
      <w:r w:rsidR="00386CCC">
        <w:rPr>
          <w:rFonts w:eastAsia="Times New Roman"/>
          <w:szCs w:val="24"/>
        </w:rPr>
        <w:t>s</w:t>
      </w:r>
      <w:r w:rsidRPr="00E956F7">
        <w:rPr>
          <w:rFonts w:eastAsia="Times New Roman"/>
          <w:szCs w:val="24"/>
        </w:rPr>
        <w:t xml:space="preserve">takes / Thermal </w:t>
      </w:r>
      <w:r w:rsidR="00386CCC">
        <w:rPr>
          <w:rFonts w:eastAsia="Times New Roman"/>
          <w:szCs w:val="24"/>
        </w:rPr>
        <w:t>s</w:t>
      </w:r>
      <w:r w:rsidRPr="00E956F7">
        <w:rPr>
          <w:rFonts w:eastAsia="Times New Roman"/>
          <w:szCs w:val="24"/>
        </w:rPr>
        <w:t>takes</w:t>
      </w:r>
      <w:bookmarkEnd w:id="3779"/>
      <w:bookmarkEnd w:id="3780"/>
      <w:bookmarkEnd w:id="3781"/>
      <w:bookmarkEnd w:id="3782"/>
    </w:p>
    <w:p w14:paraId="3C72810D" w14:textId="36BE3EBE" w:rsidR="001332BD" w:rsidRPr="00E956F7" w:rsidRDefault="001332BD">
      <w:pPr>
        <w:pStyle w:val="BodyText"/>
        <w:autoSpaceDE w:val="0"/>
        <w:autoSpaceDN w:val="0"/>
        <w:adjustRightInd w:val="0"/>
        <w:rPr>
          <w:szCs w:val="24"/>
        </w:rPr>
      </w:pPr>
      <w:r w:rsidRPr="00E956F7">
        <w:rPr>
          <w:szCs w:val="24"/>
        </w:rPr>
        <w:t xml:space="preserve">Heat stakes are well known techniques to connect a shell-type part with a thermoplastic </w:t>
      </w:r>
      <w:del w:id="3783" w:author="LUEJE Claudia" w:date="2023-06-26T17:59:00Z">
        <w:r w:rsidR="00FC68DB" w:rsidRPr="005C2D94">
          <w:rPr>
            <w:rFonts w:cs="Calibri"/>
            <w:lang w:eastAsia="en-GB"/>
          </w:rPr>
          <w:delText>other part</w:delText>
        </w:r>
      </w:del>
      <w:ins w:id="3784" w:author="LUEJE Claudia" w:date="2023-06-26T17:59:00Z">
        <w:r w:rsidRPr="00E956F7">
          <w:rPr>
            <w:szCs w:val="24"/>
          </w:rPr>
          <w:t>part.</w:t>
        </w:r>
        <w:r w:rsidR="00DF0D49">
          <w:rPr>
            <w:szCs w:val="24"/>
          </w:rPr>
          <w:t xml:space="preserve"> </w:t>
        </w:r>
        <w:r w:rsidRPr="00E956F7">
          <w:rPr>
            <w:szCs w:val="24"/>
          </w:rPr>
          <w:t>For this reason, the thermoplastic part is manufactured with appropriate stakes.</w:t>
        </w:r>
        <w:r w:rsidR="008C7085">
          <w:rPr>
            <w:szCs w:val="24"/>
          </w:rPr>
          <w:t xml:space="preserve"> See </w:t>
        </w:r>
        <w:r w:rsidR="008C7085" w:rsidRPr="008C7085">
          <w:rPr>
            <w:rStyle w:val="citefig"/>
          </w:rPr>
          <w:t>Figure 33</w:t>
        </w:r>
      </w:ins>
      <w:r w:rsidR="008C7085">
        <w:rPr>
          <w:szCs w:val="24"/>
        </w:rPr>
        <w:t>.</w:t>
      </w:r>
    </w:p>
    <w:p w14:paraId="3B79CD66" w14:textId="77777777" w:rsidR="00FC68DB" w:rsidRPr="00BD52D7" w:rsidRDefault="00FC68DB" w:rsidP="00B202D2">
      <w:pPr>
        <w:autoSpaceDE w:val="0"/>
        <w:autoSpaceDN w:val="0"/>
        <w:adjustRightInd w:val="0"/>
        <w:spacing w:after="0"/>
        <w:rPr>
          <w:del w:id="3785" w:author="LUEJE Claudia" w:date="2023-06-26T17:59:00Z"/>
          <w:rFonts w:cs="Calibri"/>
          <w:lang w:eastAsia="en-GB"/>
        </w:rPr>
      </w:pPr>
      <w:del w:id="3786" w:author="LUEJE Claudia" w:date="2023-06-26T17:59:00Z">
        <w:r w:rsidRPr="00BD52D7">
          <w:rPr>
            <w:rFonts w:cs="Calibri"/>
            <w:lang w:eastAsia="en-GB"/>
          </w:rPr>
          <w:delText>For this reason, the thermoplastic part is manufactured with appropriate stakes.</w:delText>
        </w:r>
      </w:del>
    </w:p>
    <w:p w14:paraId="4AC99BBE" w14:textId="77777777" w:rsidR="00F56BFA" w:rsidRPr="00BD52D7" w:rsidRDefault="00F56BFA" w:rsidP="00B202D2">
      <w:pPr>
        <w:autoSpaceDE w:val="0"/>
        <w:autoSpaceDN w:val="0"/>
        <w:adjustRightInd w:val="0"/>
        <w:spacing w:after="0"/>
        <w:rPr>
          <w:del w:id="3787" w:author="LUEJE Claudia" w:date="2023-06-26T17:59:00Z"/>
          <w:rFonts w:cs="Calibri"/>
          <w:lang w:eastAsia="en-GB"/>
        </w:rPr>
      </w:pPr>
    </w:p>
    <w:p w14:paraId="3368B21F" w14:textId="77777777" w:rsidR="00FC68DB" w:rsidRPr="00F54804" w:rsidRDefault="008B7504" w:rsidP="00F56BFA">
      <w:pPr>
        <w:autoSpaceDE w:val="0"/>
        <w:autoSpaceDN w:val="0"/>
        <w:adjustRightInd w:val="0"/>
        <w:spacing w:after="0"/>
        <w:jc w:val="center"/>
        <w:rPr>
          <w:del w:id="3788" w:author="LUEJE Claudia" w:date="2023-06-26T17:59:00Z"/>
          <w:rFonts w:cs="Calibri"/>
          <w:lang w:eastAsia="en-GB"/>
        </w:rPr>
      </w:pPr>
      <w:del w:id="3789" w:author="LUEJE Claudia" w:date="2023-06-26T17:59:00Z">
        <w:r w:rsidRPr="005B49EF">
          <w:rPr>
            <w:rFonts w:cs="Calibri"/>
            <w:noProof/>
            <w:lang w:eastAsia="en-GB"/>
          </w:rPr>
          <w:drawing>
            <wp:inline distT="0" distB="0" distL="0" distR="0" wp14:anchorId="528630E4" wp14:editId="010E8EAC">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del>
    </w:p>
    <w:p w14:paraId="0FCDAB4A" w14:textId="2482BA6E"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790" w:author="LUEJE Claudia" w:date="2023-06-26T17:59:00Z"/>
          <w:szCs w:val="24"/>
        </w:rPr>
      </w:pPr>
      <w:ins w:id="3791" w:author="LUEJE Claudia" w:date="2023-06-26T17:59:00Z">
        <w:r>
          <w:rPr>
            <w:szCs w:val="24"/>
          </w:rPr>
          <w:t>8329_ed1fig</w:t>
        </w:r>
        <w:r w:rsidR="001332BD" w:rsidRPr="00E956F7">
          <w:rPr>
            <w:szCs w:val="24"/>
          </w:rPr>
          <w:t>33.EPS</w:t>
        </w:r>
      </w:ins>
    </w:p>
    <w:p w14:paraId="103F78A5" w14:textId="77777777" w:rsidR="00690BDC" w:rsidRDefault="00690BDC" w:rsidP="00B47C5C">
      <w:pPr>
        <w:pStyle w:val="KeyTitle"/>
        <w:rPr>
          <w:ins w:id="3792" w:author="LUEJE Claudia" w:date="2023-06-26T17:59:00Z"/>
        </w:rPr>
      </w:pPr>
      <w:ins w:id="3793" w:author="LUEJE Claudia" w:date="2023-06-26T17:59:00Z">
        <w:r>
          <w:t>Key</w:t>
        </w:r>
      </w:ins>
    </w:p>
    <w:tbl>
      <w:tblPr>
        <w:tblW w:w="0" w:type="auto"/>
        <w:tblLayout w:type="fixed"/>
        <w:tblCellMar>
          <w:left w:w="0" w:type="dxa"/>
          <w:right w:w="0" w:type="dxa"/>
        </w:tblCellMar>
        <w:tblLook w:val="04A0" w:firstRow="1" w:lastRow="0" w:firstColumn="1" w:lastColumn="0" w:noHBand="0" w:noVBand="1"/>
      </w:tblPr>
      <w:tblGrid>
        <w:gridCol w:w="397"/>
        <w:gridCol w:w="9356"/>
      </w:tblGrid>
      <w:tr w:rsidR="00690BDC" w:rsidRPr="00B62EE5" w14:paraId="5A54415A" w14:textId="77777777" w:rsidTr="00B47C5C">
        <w:trPr>
          <w:ins w:id="3794" w:author="LUEJE Claudia" w:date="2023-06-26T17:59:00Z"/>
        </w:trPr>
        <w:tc>
          <w:tcPr>
            <w:tcW w:w="397" w:type="dxa"/>
            <w:shd w:val="clear" w:color="auto" w:fill="auto"/>
          </w:tcPr>
          <w:p w14:paraId="6E0412E7" w14:textId="3295686D" w:rsidR="00690BDC" w:rsidRPr="00B62EE5" w:rsidRDefault="00690BDC" w:rsidP="00B47C5C">
            <w:pPr>
              <w:pStyle w:val="KeyText"/>
              <w:rPr>
                <w:ins w:id="3795" w:author="LUEJE Claudia" w:date="2023-06-26T17:59:00Z"/>
              </w:rPr>
            </w:pPr>
            <w:ins w:id="3796" w:author="LUEJE Claudia" w:date="2023-06-26T17:59:00Z">
              <w:r w:rsidRPr="00B62EE5">
                <w:t>1</w:t>
              </w:r>
            </w:ins>
          </w:p>
        </w:tc>
        <w:tc>
          <w:tcPr>
            <w:tcW w:w="9356" w:type="dxa"/>
            <w:shd w:val="clear" w:color="auto" w:fill="auto"/>
          </w:tcPr>
          <w:p w14:paraId="2D561444" w14:textId="49ED0154" w:rsidR="00690BDC" w:rsidRPr="00B62EE5" w:rsidRDefault="00690BDC" w:rsidP="00B47C5C">
            <w:pPr>
              <w:pStyle w:val="KeyText"/>
              <w:rPr>
                <w:ins w:id="3797" w:author="LUEJE Claudia" w:date="2023-06-26T17:59:00Z"/>
              </w:rPr>
            </w:pPr>
            <w:ins w:id="3798" w:author="LUEJE Claudia" w:date="2023-06-26T17:59:00Z">
              <w:r w:rsidRPr="00B62EE5">
                <w:t>joined material</w:t>
              </w:r>
            </w:ins>
          </w:p>
        </w:tc>
      </w:tr>
      <w:tr w:rsidR="00690BDC" w14:paraId="734938B3" w14:textId="77777777" w:rsidTr="00B47C5C">
        <w:trPr>
          <w:ins w:id="3799" w:author="LUEJE Claudia" w:date="2023-06-26T17:59:00Z"/>
        </w:trPr>
        <w:tc>
          <w:tcPr>
            <w:tcW w:w="397" w:type="dxa"/>
            <w:shd w:val="clear" w:color="auto" w:fill="auto"/>
          </w:tcPr>
          <w:p w14:paraId="6D5C12ED" w14:textId="28D3E109" w:rsidR="00690BDC" w:rsidRDefault="00690BDC" w:rsidP="00B47C5C">
            <w:pPr>
              <w:pStyle w:val="KeyText"/>
              <w:rPr>
                <w:ins w:id="3800" w:author="LUEJE Claudia" w:date="2023-06-26T17:59:00Z"/>
              </w:rPr>
            </w:pPr>
            <w:ins w:id="3801" w:author="LUEJE Claudia" w:date="2023-06-26T17:59:00Z">
              <w:r>
                <w:t>2</w:t>
              </w:r>
            </w:ins>
          </w:p>
        </w:tc>
        <w:tc>
          <w:tcPr>
            <w:tcW w:w="9356" w:type="dxa"/>
            <w:shd w:val="clear" w:color="auto" w:fill="auto"/>
          </w:tcPr>
          <w:p w14:paraId="004F0A42" w14:textId="6382ADC0" w:rsidR="00690BDC" w:rsidRDefault="00690BDC" w:rsidP="00B47C5C">
            <w:pPr>
              <w:pStyle w:val="KeyText"/>
              <w:rPr>
                <w:ins w:id="3802" w:author="LUEJE Claudia" w:date="2023-06-26T17:59:00Z"/>
              </w:rPr>
            </w:pPr>
            <w:ins w:id="3803" w:author="LUEJE Claudia" w:date="2023-06-26T17:59:00Z">
              <w:r>
                <w:t>thermoplastic</w:t>
              </w:r>
            </w:ins>
          </w:p>
        </w:tc>
      </w:tr>
      <w:tr w:rsidR="00690BDC" w14:paraId="7746C001" w14:textId="77777777" w:rsidTr="00B47C5C">
        <w:trPr>
          <w:ins w:id="3804" w:author="LUEJE Claudia" w:date="2023-06-26T17:59:00Z"/>
        </w:trPr>
        <w:tc>
          <w:tcPr>
            <w:tcW w:w="397" w:type="dxa"/>
            <w:shd w:val="clear" w:color="auto" w:fill="auto"/>
          </w:tcPr>
          <w:p w14:paraId="5B112A1B" w14:textId="636CDC07" w:rsidR="00690BDC" w:rsidRDefault="00690BDC" w:rsidP="00B47C5C">
            <w:pPr>
              <w:pStyle w:val="KeyText"/>
              <w:rPr>
                <w:ins w:id="3805" w:author="LUEJE Claudia" w:date="2023-06-26T17:59:00Z"/>
              </w:rPr>
            </w:pPr>
            <w:ins w:id="3806" w:author="LUEJE Claudia" w:date="2023-06-26T17:59:00Z">
              <w:r>
                <w:t>3</w:t>
              </w:r>
            </w:ins>
          </w:p>
        </w:tc>
        <w:tc>
          <w:tcPr>
            <w:tcW w:w="9356" w:type="dxa"/>
            <w:shd w:val="clear" w:color="auto" w:fill="auto"/>
          </w:tcPr>
          <w:p w14:paraId="3C89386F" w14:textId="351641AB" w:rsidR="00690BDC" w:rsidRDefault="00690BDC" w:rsidP="00B47C5C">
            <w:pPr>
              <w:pStyle w:val="KeyText"/>
              <w:rPr>
                <w:ins w:id="3807" w:author="LUEJE Claudia" w:date="2023-06-26T17:59:00Z"/>
              </w:rPr>
            </w:pPr>
            <w:ins w:id="3808" w:author="LUEJE Claudia" w:date="2023-06-26T17:59:00Z">
              <w:r>
                <w:t>heat</w:t>
              </w:r>
            </w:ins>
          </w:p>
        </w:tc>
      </w:tr>
      <w:tr w:rsidR="00690BDC" w14:paraId="5FC0C9D2" w14:textId="77777777" w:rsidTr="00B47C5C">
        <w:trPr>
          <w:ins w:id="3809" w:author="LUEJE Claudia" w:date="2023-06-26T17:59:00Z"/>
        </w:trPr>
        <w:tc>
          <w:tcPr>
            <w:tcW w:w="397" w:type="dxa"/>
            <w:shd w:val="clear" w:color="auto" w:fill="auto"/>
          </w:tcPr>
          <w:p w14:paraId="7040E3B7" w14:textId="6241D680" w:rsidR="00690BDC" w:rsidRDefault="00690BDC" w:rsidP="00B47C5C">
            <w:pPr>
              <w:pStyle w:val="KeyText"/>
              <w:rPr>
                <w:ins w:id="3810" w:author="LUEJE Claudia" w:date="2023-06-26T17:59:00Z"/>
              </w:rPr>
            </w:pPr>
            <w:ins w:id="3811" w:author="LUEJE Claudia" w:date="2023-06-26T17:59:00Z">
              <w:r>
                <w:t>4</w:t>
              </w:r>
            </w:ins>
          </w:p>
        </w:tc>
        <w:tc>
          <w:tcPr>
            <w:tcW w:w="9356" w:type="dxa"/>
            <w:shd w:val="clear" w:color="auto" w:fill="auto"/>
          </w:tcPr>
          <w:p w14:paraId="046CDF57" w14:textId="1C9D82F9" w:rsidR="00690BDC" w:rsidRDefault="00690BDC" w:rsidP="00B47C5C">
            <w:pPr>
              <w:pStyle w:val="KeyText"/>
              <w:rPr>
                <w:ins w:id="3812" w:author="LUEJE Claudia" w:date="2023-06-26T17:59:00Z"/>
              </w:rPr>
            </w:pPr>
            <w:ins w:id="3813" w:author="LUEJE Claudia" w:date="2023-06-26T17:59:00Z">
              <w:r>
                <w:t>forming</w:t>
              </w:r>
            </w:ins>
          </w:p>
        </w:tc>
      </w:tr>
      <w:tr w:rsidR="00690BDC" w14:paraId="45111E5F" w14:textId="77777777" w:rsidTr="00B47C5C">
        <w:trPr>
          <w:ins w:id="3814" w:author="LUEJE Claudia" w:date="2023-06-26T17:59:00Z"/>
        </w:trPr>
        <w:tc>
          <w:tcPr>
            <w:tcW w:w="397" w:type="dxa"/>
            <w:shd w:val="clear" w:color="auto" w:fill="auto"/>
          </w:tcPr>
          <w:p w14:paraId="020B667E" w14:textId="12CEE42A" w:rsidR="00690BDC" w:rsidRDefault="00690BDC" w:rsidP="00B47C5C">
            <w:pPr>
              <w:pStyle w:val="KeyText"/>
              <w:rPr>
                <w:ins w:id="3815" w:author="LUEJE Claudia" w:date="2023-06-26T17:59:00Z"/>
              </w:rPr>
            </w:pPr>
            <w:ins w:id="3816" w:author="LUEJE Claudia" w:date="2023-06-26T17:59:00Z">
              <w:r>
                <w:t>5</w:t>
              </w:r>
            </w:ins>
          </w:p>
        </w:tc>
        <w:tc>
          <w:tcPr>
            <w:tcW w:w="9356" w:type="dxa"/>
            <w:shd w:val="clear" w:color="auto" w:fill="auto"/>
          </w:tcPr>
          <w:p w14:paraId="0A67A427" w14:textId="176F9135" w:rsidR="00690BDC" w:rsidRDefault="00690BDC" w:rsidP="00B47C5C">
            <w:pPr>
              <w:pStyle w:val="KeyText"/>
              <w:rPr>
                <w:ins w:id="3817" w:author="LUEJE Claudia" w:date="2023-06-26T17:59:00Z"/>
              </w:rPr>
            </w:pPr>
            <w:ins w:id="3818" w:author="LUEJE Claudia" w:date="2023-06-26T17:59:00Z">
              <w:r>
                <w:t>form-closed</w:t>
              </w:r>
            </w:ins>
          </w:p>
        </w:tc>
      </w:tr>
      <w:tr w:rsidR="00690BDC" w14:paraId="59D0899F" w14:textId="77777777" w:rsidTr="00B47C5C">
        <w:trPr>
          <w:ins w:id="3819" w:author="LUEJE Claudia" w:date="2023-06-26T17:59:00Z"/>
        </w:trPr>
        <w:tc>
          <w:tcPr>
            <w:tcW w:w="397" w:type="dxa"/>
            <w:shd w:val="clear" w:color="auto" w:fill="auto"/>
          </w:tcPr>
          <w:p w14:paraId="3CC707CE" w14:textId="2613D5CF" w:rsidR="00690BDC" w:rsidRDefault="00690BDC" w:rsidP="00B47C5C">
            <w:pPr>
              <w:pStyle w:val="KeyText"/>
              <w:rPr>
                <w:ins w:id="3820" w:author="LUEJE Claudia" w:date="2023-06-26T17:59:00Z"/>
              </w:rPr>
            </w:pPr>
            <w:ins w:id="3821" w:author="LUEJE Claudia" w:date="2023-06-26T17:59:00Z">
              <w:r>
                <w:t>6</w:t>
              </w:r>
            </w:ins>
          </w:p>
        </w:tc>
        <w:tc>
          <w:tcPr>
            <w:tcW w:w="9356" w:type="dxa"/>
            <w:shd w:val="clear" w:color="auto" w:fill="auto"/>
          </w:tcPr>
          <w:p w14:paraId="3A834A92" w14:textId="04B30D83" w:rsidR="00690BDC" w:rsidRDefault="00690BDC" w:rsidP="00B47C5C">
            <w:pPr>
              <w:pStyle w:val="KeyText"/>
              <w:rPr>
                <w:ins w:id="3822" w:author="LUEJE Claudia" w:date="2023-06-26T17:59:00Z"/>
              </w:rPr>
            </w:pPr>
            <w:ins w:id="3823" w:author="LUEJE Claudia" w:date="2023-06-26T17:59:00Z">
              <w:r>
                <w:t>diameter</w:t>
              </w:r>
            </w:ins>
          </w:p>
        </w:tc>
      </w:tr>
      <w:tr w:rsidR="00690BDC" w14:paraId="1BA68FE3" w14:textId="77777777" w:rsidTr="00B47C5C">
        <w:trPr>
          <w:ins w:id="3824" w:author="LUEJE Claudia" w:date="2023-06-26T17:59:00Z"/>
        </w:trPr>
        <w:tc>
          <w:tcPr>
            <w:tcW w:w="397" w:type="dxa"/>
            <w:shd w:val="clear" w:color="auto" w:fill="auto"/>
          </w:tcPr>
          <w:p w14:paraId="303C76A6" w14:textId="61FE22AA" w:rsidR="00690BDC" w:rsidRDefault="00690BDC" w:rsidP="00B47C5C">
            <w:pPr>
              <w:pStyle w:val="KeyText"/>
              <w:rPr>
                <w:ins w:id="3825" w:author="LUEJE Claudia" w:date="2023-06-26T17:59:00Z"/>
              </w:rPr>
            </w:pPr>
            <w:ins w:id="3826" w:author="LUEJE Claudia" w:date="2023-06-26T17:59:00Z">
              <w:r>
                <w:t>7</w:t>
              </w:r>
            </w:ins>
          </w:p>
        </w:tc>
        <w:tc>
          <w:tcPr>
            <w:tcW w:w="9356" w:type="dxa"/>
            <w:shd w:val="clear" w:color="auto" w:fill="auto"/>
          </w:tcPr>
          <w:p w14:paraId="1AA088A3" w14:textId="0E277449" w:rsidR="00690BDC" w:rsidRDefault="00690BDC" w:rsidP="00B47C5C">
            <w:pPr>
              <w:pStyle w:val="KeyText"/>
              <w:rPr>
                <w:ins w:id="3827" w:author="LUEJE Claudia" w:date="2023-06-26T17:59:00Z"/>
              </w:rPr>
            </w:pPr>
            <w:ins w:id="3828" w:author="LUEJE Claudia" w:date="2023-06-26T17:59:00Z">
              <w:r>
                <w:t>boss height</w:t>
              </w:r>
            </w:ins>
          </w:p>
        </w:tc>
      </w:tr>
      <w:tr w:rsidR="00690BDC" w14:paraId="2DB94286" w14:textId="77777777" w:rsidTr="00B47C5C">
        <w:trPr>
          <w:ins w:id="3829" w:author="LUEJE Claudia" w:date="2023-06-26T17:59:00Z"/>
        </w:trPr>
        <w:tc>
          <w:tcPr>
            <w:tcW w:w="397" w:type="dxa"/>
            <w:shd w:val="clear" w:color="auto" w:fill="auto"/>
          </w:tcPr>
          <w:p w14:paraId="5FEAB38E" w14:textId="6D84C3FF" w:rsidR="00690BDC" w:rsidRDefault="00690BDC" w:rsidP="00B47C5C">
            <w:pPr>
              <w:pStyle w:val="KeyText"/>
              <w:rPr>
                <w:ins w:id="3830" w:author="LUEJE Claudia" w:date="2023-06-26T17:59:00Z"/>
              </w:rPr>
            </w:pPr>
            <w:ins w:id="3831" w:author="LUEJE Claudia" w:date="2023-06-26T17:59:00Z">
              <w:r>
                <w:t>8</w:t>
              </w:r>
            </w:ins>
          </w:p>
        </w:tc>
        <w:tc>
          <w:tcPr>
            <w:tcW w:w="9356" w:type="dxa"/>
            <w:shd w:val="clear" w:color="auto" w:fill="auto"/>
          </w:tcPr>
          <w:p w14:paraId="49F7425A" w14:textId="61CAF397" w:rsidR="00690BDC" w:rsidRDefault="00B00DB1" w:rsidP="00B47C5C">
            <w:pPr>
              <w:pStyle w:val="KeyText"/>
              <w:rPr>
                <w:ins w:id="3832" w:author="LUEJE Claudia" w:date="2023-06-26T17:59:00Z"/>
              </w:rPr>
            </w:pPr>
            <w:ins w:id="3833" w:author="LUEJE Claudia" w:date="2023-06-26T17:59:00Z">
              <w:r>
                <w:t>hole diameter (&gt;D)</w:t>
              </w:r>
            </w:ins>
          </w:p>
        </w:tc>
      </w:tr>
      <w:tr w:rsidR="00690BDC" w14:paraId="6C7B4054" w14:textId="77777777" w:rsidTr="00B47C5C">
        <w:trPr>
          <w:ins w:id="3834" w:author="LUEJE Claudia" w:date="2023-06-26T17:59:00Z"/>
        </w:trPr>
        <w:tc>
          <w:tcPr>
            <w:tcW w:w="397" w:type="dxa"/>
            <w:shd w:val="clear" w:color="auto" w:fill="auto"/>
          </w:tcPr>
          <w:p w14:paraId="65E3405B" w14:textId="19601197" w:rsidR="00690BDC" w:rsidRDefault="00690BDC" w:rsidP="00B47C5C">
            <w:pPr>
              <w:pStyle w:val="KeyText"/>
              <w:rPr>
                <w:ins w:id="3835" w:author="LUEJE Claudia" w:date="2023-06-26T17:59:00Z"/>
              </w:rPr>
            </w:pPr>
            <w:ins w:id="3836" w:author="LUEJE Claudia" w:date="2023-06-26T17:59:00Z">
              <w:r>
                <w:t>9</w:t>
              </w:r>
            </w:ins>
          </w:p>
        </w:tc>
        <w:tc>
          <w:tcPr>
            <w:tcW w:w="9356" w:type="dxa"/>
            <w:shd w:val="clear" w:color="auto" w:fill="auto"/>
          </w:tcPr>
          <w:p w14:paraId="5A28DB8B" w14:textId="5DA43201" w:rsidR="00690BDC" w:rsidRDefault="00CC0304" w:rsidP="00B47C5C">
            <w:pPr>
              <w:pStyle w:val="KeyText"/>
              <w:rPr>
                <w:ins w:id="3837" w:author="LUEJE Claudia" w:date="2023-06-26T17:59:00Z"/>
              </w:rPr>
            </w:pPr>
            <w:ins w:id="3838" w:author="LUEJE Claudia" w:date="2023-06-26T17:59:00Z">
              <w:r>
                <w:t>captured material thickness (T)</w:t>
              </w:r>
            </w:ins>
          </w:p>
        </w:tc>
      </w:tr>
      <w:tr w:rsidR="00690BDC" w14:paraId="2985FA49" w14:textId="77777777" w:rsidTr="00B47C5C">
        <w:trPr>
          <w:ins w:id="3839" w:author="LUEJE Claudia" w:date="2023-06-26T17:59:00Z"/>
        </w:trPr>
        <w:tc>
          <w:tcPr>
            <w:tcW w:w="397" w:type="dxa"/>
            <w:shd w:val="clear" w:color="auto" w:fill="auto"/>
          </w:tcPr>
          <w:p w14:paraId="5654E621" w14:textId="3CA3B416" w:rsidR="00690BDC" w:rsidRDefault="00690BDC" w:rsidP="00B47C5C">
            <w:pPr>
              <w:pStyle w:val="KeyText"/>
              <w:rPr>
                <w:ins w:id="3840" w:author="LUEJE Claudia" w:date="2023-06-26T17:59:00Z"/>
              </w:rPr>
            </w:pPr>
            <w:ins w:id="3841" w:author="LUEJE Claudia" w:date="2023-06-26T17:59:00Z">
              <w:r>
                <w:t>10</w:t>
              </w:r>
            </w:ins>
          </w:p>
        </w:tc>
        <w:tc>
          <w:tcPr>
            <w:tcW w:w="9356" w:type="dxa"/>
            <w:shd w:val="clear" w:color="auto" w:fill="auto"/>
          </w:tcPr>
          <w:p w14:paraId="120D7674" w14:textId="12BC4DAA" w:rsidR="00690BDC" w:rsidRDefault="00203227" w:rsidP="00B47C5C">
            <w:pPr>
              <w:pStyle w:val="KeyText"/>
              <w:rPr>
                <w:ins w:id="3842" w:author="LUEJE Claudia" w:date="2023-06-26T17:59:00Z"/>
              </w:rPr>
            </w:pPr>
            <w:ins w:id="3843" w:author="LUEJE Claudia" w:date="2023-06-26T17:59:00Z">
              <w:r>
                <w:t>head_height</w:t>
              </w:r>
            </w:ins>
          </w:p>
        </w:tc>
      </w:tr>
      <w:tr w:rsidR="00690BDC" w14:paraId="0C37C8F4" w14:textId="77777777" w:rsidTr="00B47C5C">
        <w:trPr>
          <w:ins w:id="3844" w:author="LUEJE Claudia" w:date="2023-06-26T17:59:00Z"/>
        </w:trPr>
        <w:tc>
          <w:tcPr>
            <w:tcW w:w="397" w:type="dxa"/>
            <w:shd w:val="clear" w:color="auto" w:fill="auto"/>
          </w:tcPr>
          <w:p w14:paraId="24E04FBC" w14:textId="1A677CE1" w:rsidR="00690BDC" w:rsidRDefault="00690BDC" w:rsidP="00B47C5C">
            <w:pPr>
              <w:pStyle w:val="KeyText"/>
              <w:rPr>
                <w:ins w:id="3845" w:author="LUEJE Claudia" w:date="2023-06-26T17:59:00Z"/>
              </w:rPr>
            </w:pPr>
            <w:ins w:id="3846" w:author="LUEJE Claudia" w:date="2023-06-26T17:59:00Z">
              <w:r>
                <w:t>11</w:t>
              </w:r>
            </w:ins>
          </w:p>
        </w:tc>
        <w:tc>
          <w:tcPr>
            <w:tcW w:w="9356" w:type="dxa"/>
            <w:shd w:val="clear" w:color="auto" w:fill="auto"/>
          </w:tcPr>
          <w:p w14:paraId="4C5FA488" w14:textId="2346C8E8" w:rsidR="00690BDC" w:rsidRDefault="00695F1E" w:rsidP="00B47C5C">
            <w:pPr>
              <w:pStyle w:val="KeyText"/>
              <w:rPr>
                <w:ins w:id="3847" w:author="LUEJE Claudia" w:date="2023-06-26T17:59:00Z"/>
              </w:rPr>
            </w:pPr>
            <w:ins w:id="3848" w:author="LUEJE Claudia" w:date="2023-06-26T17:59:00Z">
              <w:r>
                <w:t>head_diameter (=2D)</w:t>
              </w:r>
            </w:ins>
          </w:p>
        </w:tc>
      </w:tr>
      <w:tr w:rsidR="00690BDC" w14:paraId="437D2230" w14:textId="77777777" w:rsidTr="00B47C5C">
        <w:trPr>
          <w:ins w:id="3849" w:author="LUEJE Claudia" w:date="2023-06-26T17:59:00Z"/>
        </w:trPr>
        <w:tc>
          <w:tcPr>
            <w:tcW w:w="397" w:type="dxa"/>
            <w:shd w:val="clear" w:color="auto" w:fill="auto"/>
          </w:tcPr>
          <w:p w14:paraId="5D102ECC" w14:textId="089F9C9E" w:rsidR="00690BDC" w:rsidRDefault="00690BDC" w:rsidP="00B47C5C">
            <w:pPr>
              <w:pStyle w:val="KeyText"/>
              <w:rPr>
                <w:ins w:id="3850" w:author="LUEJE Claudia" w:date="2023-06-26T17:59:00Z"/>
              </w:rPr>
            </w:pPr>
            <w:ins w:id="3851" w:author="LUEJE Claudia" w:date="2023-06-26T17:59:00Z">
              <w:r>
                <w:t>12</w:t>
              </w:r>
            </w:ins>
          </w:p>
        </w:tc>
        <w:tc>
          <w:tcPr>
            <w:tcW w:w="9356" w:type="dxa"/>
            <w:shd w:val="clear" w:color="auto" w:fill="auto"/>
          </w:tcPr>
          <w:p w14:paraId="50E02F23" w14:textId="2E5F6F04" w:rsidR="00690BDC" w:rsidRDefault="00695F1E" w:rsidP="00B47C5C">
            <w:pPr>
              <w:pStyle w:val="KeyText"/>
              <w:rPr>
                <w:ins w:id="3852" w:author="LUEJE Claudia" w:date="2023-06-26T17:59:00Z"/>
              </w:rPr>
            </w:pPr>
            <w:ins w:id="3853" w:author="LUEJE Claudia" w:date="2023-06-26T17:59:00Z">
              <w:r>
                <w:t>void diameter (optional)</w:t>
              </w:r>
            </w:ins>
          </w:p>
        </w:tc>
      </w:tr>
    </w:tbl>
    <w:p w14:paraId="6030E802" w14:textId="4BFCDCCD" w:rsidR="001332BD" w:rsidRPr="00E956F7" w:rsidRDefault="00E4158E">
      <w:pPr>
        <w:pStyle w:val="Figuretitle0"/>
        <w:autoSpaceDE w:val="0"/>
        <w:autoSpaceDN w:val="0"/>
        <w:adjustRightInd w:val="0"/>
        <w:outlineLvl w:val="0"/>
        <w:rPr>
          <w:szCs w:val="24"/>
        </w:rPr>
      </w:pPr>
      <w:bookmarkStart w:id="3854" w:name="_Toc3557113"/>
      <w:bookmarkStart w:id="3855" w:name="_Toc34747364"/>
      <w:bookmarkStart w:id="3856" w:name="_Toc76030557"/>
      <w:bookmarkStart w:id="3857" w:name="_Toc94530843"/>
      <w:bookmarkStart w:id="3858" w:name="_Toc101428239"/>
      <w:bookmarkStart w:id="3859" w:name="_Toc110532295"/>
      <w:r w:rsidRPr="00E956F7">
        <w:rPr>
          <w:szCs w:val="24"/>
        </w:rPr>
        <w:t>Figure</w:t>
      </w:r>
      <w:del w:id="3860"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33</w:delText>
        </w:r>
        <w:r w:rsidR="00FC68DB" w:rsidRPr="00F54804">
          <w:fldChar w:fldCharType="end"/>
        </w:r>
      </w:del>
      <w:ins w:id="3861" w:author="LUEJE Claudia" w:date="2023-06-26T17:59:00Z">
        <w:r w:rsidRPr="00E956F7">
          <w:rPr>
            <w:szCs w:val="24"/>
          </w:rPr>
          <w:t> </w:t>
        </w:r>
        <w:r w:rsidR="001332BD" w:rsidRPr="00E956F7">
          <w:rPr>
            <w:szCs w:val="24"/>
          </w:rPr>
          <w:t>33</w:t>
        </w:r>
      </w:ins>
      <w:r w:rsidR="008F2F92" w:rsidRPr="00E956F7">
        <w:rPr>
          <w:szCs w:val="24"/>
        </w:rPr>
        <w:t xml:space="preserve"> </w:t>
      </w:r>
      <w:r w:rsidR="001332BD" w:rsidRPr="00E956F7">
        <w:rPr>
          <w:szCs w:val="24"/>
        </w:rPr>
        <w:t xml:space="preserve">— Heat </w:t>
      </w:r>
      <w:r w:rsidR="008C7085">
        <w:rPr>
          <w:szCs w:val="24"/>
        </w:rPr>
        <w:t>s</w:t>
      </w:r>
      <w:r w:rsidR="001332BD" w:rsidRPr="00E956F7">
        <w:rPr>
          <w:szCs w:val="24"/>
        </w:rPr>
        <w:t>takes</w:t>
      </w:r>
      <w:del w:id="3862" w:author="LUEJE Claudia" w:date="2023-06-26T17:59:00Z">
        <w:r w:rsidR="00F56BFA" w:rsidRPr="00F54804">
          <w:delText>:</w:delText>
        </w:r>
      </w:del>
      <w:ins w:id="3863" w:author="LUEJE Claudia" w:date="2023-06-26T17:59:00Z">
        <w:r w:rsidR="008C7085">
          <w:rPr>
            <w:szCs w:val="24"/>
          </w:rPr>
          <w:t xml:space="preserve"> —</w:t>
        </w:r>
      </w:ins>
      <w:r w:rsidR="001332BD" w:rsidRPr="00E956F7">
        <w:rPr>
          <w:szCs w:val="24"/>
        </w:rPr>
        <w:t xml:space="preserve"> Process steps </w:t>
      </w:r>
      <w:del w:id="3864" w:author="LUEJE Claudia" w:date="2023-06-26T17:59:00Z">
        <w:r w:rsidR="00F56BFA" w:rsidRPr="00F54804">
          <w:delText xml:space="preserve">&amp; Design </w:delText>
        </w:r>
        <w:r w:rsidR="00F56BFA" w:rsidRPr="005C2D94">
          <w:delText>recommendations</w:delText>
        </w:r>
      </w:del>
      <w:bookmarkEnd w:id="3854"/>
      <w:bookmarkEnd w:id="3855"/>
      <w:bookmarkEnd w:id="3856"/>
      <w:bookmarkEnd w:id="3857"/>
      <w:bookmarkEnd w:id="3858"/>
      <w:bookmarkEnd w:id="3859"/>
      <w:ins w:id="3865" w:author="LUEJE Claudia" w:date="2023-06-26T17:59:00Z">
        <w:r w:rsidR="001332BD" w:rsidRPr="00E956F7">
          <w:rPr>
            <w:szCs w:val="24"/>
          </w:rPr>
          <w:t xml:space="preserve">and </w:t>
        </w:r>
        <w:r w:rsidR="008C7085">
          <w:rPr>
            <w:szCs w:val="24"/>
          </w:rPr>
          <w:t>d</w:t>
        </w:r>
        <w:r w:rsidR="001332BD" w:rsidRPr="00E956F7">
          <w:rPr>
            <w:szCs w:val="24"/>
          </w:rPr>
          <w:t>esign dimensions</w:t>
        </w:r>
      </w:ins>
    </w:p>
    <w:p w14:paraId="4F41826C" w14:textId="753F79BA" w:rsidR="001332BD" w:rsidRPr="00E956F7" w:rsidRDefault="00FC68DB">
      <w:pPr>
        <w:pStyle w:val="BodyText"/>
        <w:autoSpaceDE w:val="0"/>
        <w:autoSpaceDN w:val="0"/>
        <w:adjustRightInd w:val="0"/>
        <w:rPr>
          <w:szCs w:val="24"/>
        </w:rPr>
      </w:pPr>
      <w:del w:id="3866" w:author="LUEJE Claudia" w:date="2023-06-26T17:59:00Z">
        <w:r w:rsidRPr="005C2D94">
          <w:delText>One can imagine this</w:delText>
        </w:r>
      </w:del>
      <w:ins w:id="3867" w:author="LUEJE Claudia" w:date="2023-06-26T17:59:00Z">
        <w:r w:rsidR="00BF4C92">
          <w:rPr>
            <w:szCs w:val="24"/>
          </w:rPr>
          <w:t>The</w:t>
        </w:r>
      </w:ins>
      <w:r w:rsidR="001332BD" w:rsidRPr="00E956F7">
        <w:rPr>
          <w:szCs w:val="24"/>
        </w:rPr>
        <w:t xml:space="preserve"> cross</w:t>
      </w:r>
      <w:ins w:id="3868" w:author="LUEJE Claudia" w:date="2023-06-26T17:59:00Z">
        <w:r w:rsidR="00BF4C92">
          <w:rPr>
            <w:szCs w:val="24"/>
          </w:rPr>
          <w:t>-</w:t>
        </w:r>
      </w:ins>
      <w:r w:rsidR="001332BD" w:rsidRPr="00E956F7">
        <w:rPr>
          <w:szCs w:val="24"/>
        </w:rPr>
        <w:t xml:space="preserve">section </w:t>
      </w:r>
      <w:ins w:id="3869" w:author="LUEJE Claudia" w:date="2023-06-26T17:59:00Z">
        <w:r w:rsidR="00BF4C92">
          <w:rPr>
            <w:szCs w:val="24"/>
          </w:rPr>
          <w:t xml:space="preserve">is </w:t>
        </w:r>
      </w:ins>
      <w:r w:rsidR="001332BD" w:rsidRPr="00E956F7">
        <w:rPr>
          <w:szCs w:val="24"/>
        </w:rPr>
        <w:t xml:space="preserve">rotated around its vertical axis, giving a </w:t>
      </w:r>
      <w:ins w:id="3870" w:author="LUEJE Claudia" w:date="2023-06-26T17:59:00Z">
        <w:r w:rsidR="00BF4C92">
          <w:rPr>
            <w:szCs w:val="24"/>
          </w:rPr>
          <w:t xml:space="preserve">3-dimensional </w:t>
        </w:r>
      </w:ins>
      <w:r w:rsidR="001332BD" w:rsidRPr="00E956F7">
        <w:rPr>
          <w:szCs w:val="24"/>
        </w:rPr>
        <w:t>round shape</w:t>
      </w:r>
      <w:del w:id="3871" w:author="LUEJE Claudia" w:date="2023-06-26T17:59:00Z">
        <w:r w:rsidRPr="005C2D94">
          <w:delText xml:space="preserve"> in 3 dimensions.</w:delText>
        </w:r>
      </w:del>
      <w:ins w:id="3872" w:author="LUEJE Claudia" w:date="2023-06-26T17:59:00Z">
        <w:r w:rsidR="001332BD" w:rsidRPr="00E956F7">
          <w:rPr>
            <w:szCs w:val="24"/>
          </w:rPr>
          <w:t>.</w:t>
        </w:r>
      </w:ins>
      <w:r w:rsidR="001332BD" w:rsidRPr="00E956F7">
        <w:rPr>
          <w:szCs w:val="24"/>
        </w:rPr>
        <w:t xml:space="preserve"> This shape is most common, though not mandatory. </w:t>
      </w:r>
      <w:del w:id="3873" w:author="LUEJE Claudia" w:date="2023-06-26T17:59:00Z">
        <w:r w:rsidRPr="005C2D94">
          <w:delText xml:space="preserve">Obviously, </w:delText>
        </w:r>
      </w:del>
      <w:r w:rsidR="00BF4C92">
        <w:rPr>
          <w:szCs w:val="24"/>
        </w:rPr>
        <w:t>A</w:t>
      </w:r>
      <w:r w:rsidR="001332BD" w:rsidRPr="00E956F7">
        <w:rPr>
          <w:szCs w:val="24"/>
        </w:rPr>
        <w:t xml:space="preserve"> wide range of geometrical shapes, produced by as many different tools, is possible.</w:t>
      </w:r>
    </w:p>
    <w:p w14:paraId="1F354014" w14:textId="30E412ED" w:rsidR="001332BD" w:rsidRPr="00E956F7" w:rsidRDefault="00FC68DB">
      <w:pPr>
        <w:pStyle w:val="BodyText"/>
        <w:autoSpaceDE w:val="0"/>
        <w:autoSpaceDN w:val="0"/>
        <w:adjustRightInd w:val="0"/>
        <w:rPr>
          <w:szCs w:val="24"/>
        </w:rPr>
      </w:pPr>
      <w:del w:id="3874" w:author="LUEJE Claudia" w:date="2023-06-26T17:59:00Z">
        <w:r w:rsidRPr="000A1B7B">
          <w:delText>Hence, we cannot define</w:delText>
        </w:r>
      </w:del>
      <w:ins w:id="3875" w:author="LUEJE Claudia" w:date="2023-06-26T17:59:00Z">
        <w:r w:rsidR="00BF4C92">
          <w:rPr>
            <w:szCs w:val="24"/>
          </w:rPr>
          <w:t>Therefore</w:t>
        </w:r>
        <w:r w:rsidR="001332BD" w:rsidRPr="00E956F7">
          <w:rPr>
            <w:szCs w:val="24"/>
          </w:rPr>
          <w:t>,</w:t>
        </w:r>
      </w:ins>
      <w:r w:rsidR="001332BD" w:rsidRPr="00E956F7">
        <w:rPr>
          <w:szCs w:val="24"/>
        </w:rPr>
        <w:t xml:space="preserve"> an enumeration of all heat stakes</w:t>
      </w:r>
      <w:ins w:id="3876" w:author="LUEJE Claudia" w:date="2023-06-26T17:59:00Z">
        <w:r w:rsidR="00BF4C92">
          <w:rPr>
            <w:szCs w:val="24"/>
          </w:rPr>
          <w:t xml:space="preserve"> cannot be defined</w:t>
        </w:r>
      </w:ins>
      <w:r w:rsidR="001332BD" w:rsidRPr="00E956F7">
        <w:rPr>
          <w:szCs w:val="24"/>
        </w:rPr>
        <w:t>, but shall describe them by OEM</w:t>
      </w:r>
      <w:ins w:id="3877" w:author="LUEJE Claudia" w:date="2023-06-26T17:59:00Z">
        <w:r w:rsidR="00BF4C92">
          <w:rPr>
            <w:szCs w:val="24"/>
          </w:rPr>
          <w:t>-</w:t>
        </w:r>
      </w:ins>
      <w:r w:rsidR="001332BD" w:rsidRPr="00E956F7">
        <w:rPr>
          <w:szCs w:val="24"/>
        </w:rPr>
        <w:t>specific alphanumeric names (</w:t>
      </w:r>
      <w:del w:id="3878" w:author="LUEJE Claudia" w:date="2023-06-26T17:59:00Z">
        <w:r w:rsidR="002D061B">
          <w:delText>such as</w:delText>
        </w:r>
      </w:del>
      <w:ins w:id="3879" w:author="LUEJE Claudia" w:date="2023-06-26T17:59:00Z">
        <w:r w:rsidR="00BF4C92">
          <w:rPr>
            <w:szCs w:val="24"/>
          </w:rPr>
          <w:t>e.g.</w:t>
        </w:r>
      </w:ins>
      <w:r w:rsidR="001332BD" w:rsidRPr="00E956F7">
        <w:rPr>
          <w:szCs w:val="24"/>
        </w:rPr>
        <w:t xml:space="preserve"> flared, domed, knurled, hollow, flush</w:t>
      </w:r>
      <w:del w:id="3880" w:author="LUEJE Claudia" w:date="2023-06-26T17:59:00Z">
        <w:r w:rsidRPr="000A1B7B">
          <w:delText xml:space="preserve"> etc.).</w:delText>
        </w:r>
      </w:del>
      <w:ins w:id="3881" w:author="LUEJE Claudia" w:date="2023-06-26T17:59:00Z">
        <w:r w:rsidR="001332BD" w:rsidRPr="00E956F7">
          <w:rPr>
            <w:szCs w:val="24"/>
          </w:rPr>
          <w:t xml:space="preserve">). </w:t>
        </w:r>
        <w:r w:rsidR="00BF4C92">
          <w:rPr>
            <w:szCs w:val="24"/>
          </w:rPr>
          <w:t>The</w:t>
        </w:r>
      </w:ins>
      <w:r w:rsidR="00BF4C92">
        <w:rPr>
          <w:szCs w:val="24"/>
        </w:rPr>
        <w:t xml:space="preserve"> s</w:t>
      </w:r>
      <w:r w:rsidR="001332BD" w:rsidRPr="00E956F7">
        <w:rPr>
          <w:szCs w:val="24"/>
        </w:rPr>
        <w:t>ame is valid for the strength of the connection, in terms of its force-displacement diagram.</w:t>
      </w:r>
    </w:p>
    <w:p w14:paraId="58E806BF" w14:textId="77777777" w:rsidR="001332BD" w:rsidRPr="00E956F7" w:rsidRDefault="001332BD">
      <w:pPr>
        <w:pStyle w:val="BodyText"/>
        <w:autoSpaceDE w:val="0"/>
        <w:autoSpaceDN w:val="0"/>
        <w:adjustRightInd w:val="0"/>
        <w:rPr>
          <w:szCs w:val="24"/>
        </w:rPr>
      </w:pPr>
      <w:r w:rsidRPr="00E956F7">
        <w:rPr>
          <w:szCs w:val="24"/>
        </w:rPr>
        <w:t>Heat stakes cannot be disassembled without irreversible damage to (at least) the thermoplastic part.</w:t>
      </w:r>
    </w:p>
    <w:p w14:paraId="5857B22A" w14:textId="2010893E" w:rsidR="001332BD" w:rsidRPr="00E956F7" w:rsidRDefault="001332BD">
      <w:pPr>
        <w:pStyle w:val="BodyText"/>
        <w:autoSpaceDE w:val="0"/>
        <w:autoSpaceDN w:val="0"/>
        <w:adjustRightInd w:val="0"/>
        <w:rPr>
          <w:szCs w:val="24"/>
        </w:rPr>
      </w:pPr>
      <w:r w:rsidRPr="00E956F7">
        <w:rPr>
          <w:szCs w:val="24"/>
        </w:rPr>
        <w:t xml:space="preserve">The element </w:t>
      </w:r>
      <w:r w:rsidRPr="00BD5750">
        <w:rPr>
          <w:rStyle w:val="ISOCode"/>
        </w:rPr>
        <w:t>&lt;heat_stake/&gt;</w:t>
      </w:r>
      <w:r w:rsidRPr="00E956F7">
        <w:rPr>
          <w:szCs w:val="24"/>
        </w:rPr>
        <w:t xml:space="preserve"> is described completely by its attributes and nested elements</w:t>
      </w:r>
      <w:ins w:id="3882" w:author="LUEJE Claudia" w:date="2023-06-26T17:59:00Z">
        <w:r w:rsidR="00BF4C92">
          <w:rPr>
            <w:szCs w:val="24"/>
          </w:rPr>
          <w:t xml:space="preserve"> as shown in </w:t>
        </w:r>
        <w:r w:rsidR="00BF4C92" w:rsidRPr="00BF4C92">
          <w:rPr>
            <w:rStyle w:val="citetbl"/>
          </w:rPr>
          <w:t>Table 67</w:t>
        </w:r>
      </w:ins>
      <w:r w:rsidRPr="00E956F7">
        <w:rPr>
          <w:szCs w:val="24"/>
        </w:rPr>
        <w:t>.</w:t>
      </w:r>
    </w:p>
    <w:p w14:paraId="375ADADD" w14:textId="38B6E371" w:rsidR="001332BD" w:rsidRPr="00E956F7" w:rsidRDefault="006F39DE">
      <w:pPr>
        <w:pStyle w:val="Tabletitle"/>
        <w:autoSpaceDE w:val="0"/>
        <w:autoSpaceDN w:val="0"/>
        <w:adjustRightInd w:val="0"/>
        <w:outlineLvl w:val="0"/>
        <w:rPr>
          <w:szCs w:val="24"/>
        </w:rPr>
      </w:pPr>
      <w:bookmarkStart w:id="3883" w:name="_Toc110532415"/>
      <w:r w:rsidRPr="00E956F7">
        <w:rPr>
          <w:szCs w:val="24"/>
        </w:rPr>
        <w:t>Table</w:t>
      </w:r>
      <w:del w:id="3884" w:author="LUEJE Claudia" w:date="2023-06-26T17:59:00Z">
        <w:r w:rsidR="00BF29DE" w:rsidRPr="00F54804">
          <w:delText xml:space="preserve"> </w:delText>
        </w:r>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67</w:delText>
        </w:r>
        <w:r w:rsidR="00BF29DE" w:rsidRPr="00F54804">
          <w:fldChar w:fldCharType="end"/>
        </w:r>
      </w:del>
      <w:ins w:id="3885" w:author="LUEJE Claudia" w:date="2023-06-26T17:59:00Z">
        <w:r w:rsidRPr="00E956F7">
          <w:rPr>
            <w:szCs w:val="24"/>
          </w:rPr>
          <w:t> </w:t>
        </w:r>
        <w:r w:rsidR="001332BD" w:rsidRPr="00E956F7">
          <w:rPr>
            <w:szCs w:val="24"/>
          </w:rPr>
          <w:t>67</w:t>
        </w:r>
      </w:ins>
      <w:r w:rsidR="008F2F92"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&lt;heat_stake/&gt;</w:t>
      </w:r>
      <w:bookmarkEnd w:id="3883"/>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49F2D3D4" w14:textId="77777777" w:rsidTr="005B271E">
        <w:trPr>
          <w:trHeight w:val="325"/>
          <w:jc w:val="center"/>
        </w:trPr>
        <w:tc>
          <w:tcPr>
            <w:tcW w:w="2111" w:type="dxa"/>
            <w:tcBorders>
              <w:top w:val="single" w:sz="12" w:space="0" w:color="auto"/>
              <w:bottom w:val="single" w:sz="12" w:space="0" w:color="auto"/>
            </w:tcBorders>
            <w:shd w:val="clear" w:color="auto" w:fill="F3F3F3"/>
            <w:vAlign w:val="bottom"/>
          </w:tcPr>
          <w:p w14:paraId="78DC8D55" w14:textId="2042759C" w:rsidR="001332BD" w:rsidRPr="00B62EE5" w:rsidRDefault="001332BD" w:rsidP="008F2F92">
            <w:pPr>
              <w:pStyle w:val="Tableheader"/>
              <w:autoSpaceDE w:val="0"/>
              <w:autoSpaceDN w:val="0"/>
              <w:adjustRightInd w:val="0"/>
              <w:rPr>
                <w:b/>
              </w:rPr>
            </w:pPr>
            <w:r w:rsidRPr="00B62EE5">
              <w:rPr>
                <w:b/>
                <w:szCs w:val="24"/>
              </w:rPr>
              <w:t xml:space="preserve">Nested </w:t>
            </w:r>
            <w:r w:rsidR="00EF29A6"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4026FEEC" w14:textId="3B543417" w:rsidR="001332BD" w:rsidRPr="00B62EE5" w:rsidRDefault="001332BD" w:rsidP="008F2F92">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330E861E" w14:textId="4D90306E" w:rsidR="001332BD" w:rsidRPr="00B62EE5" w:rsidRDefault="001332BD" w:rsidP="008F2F92">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4F3BF355" w14:textId="3A14B553" w:rsidR="001332BD" w:rsidRPr="00B62EE5" w:rsidRDefault="001332BD" w:rsidP="008F2F92">
            <w:pPr>
              <w:pStyle w:val="Tableheader"/>
              <w:autoSpaceDE w:val="0"/>
              <w:autoSpaceDN w:val="0"/>
              <w:adjustRightInd w:val="0"/>
              <w:rPr>
                <w:b/>
              </w:rPr>
            </w:pPr>
            <w:r w:rsidRPr="00B62EE5">
              <w:rPr>
                <w:b/>
                <w:szCs w:val="24"/>
              </w:rPr>
              <w:t>Constraint</w:t>
            </w:r>
          </w:p>
        </w:tc>
      </w:tr>
      <w:tr w:rsidR="001332BD" w:rsidRPr="00E956F7" w14:paraId="445BD8B3" w14:textId="77777777" w:rsidTr="005B271E">
        <w:trPr>
          <w:jc w:val="center"/>
        </w:trPr>
        <w:tc>
          <w:tcPr>
            <w:tcW w:w="2111" w:type="dxa"/>
            <w:tcBorders>
              <w:top w:val="single" w:sz="12" w:space="0" w:color="auto"/>
            </w:tcBorders>
            <w:vAlign w:val="bottom"/>
          </w:tcPr>
          <w:p w14:paraId="03B53E97" w14:textId="17B3ADE6" w:rsidR="001332BD" w:rsidRPr="00E956F7" w:rsidRDefault="001332BD" w:rsidP="008F2F92">
            <w:pPr>
              <w:pStyle w:val="Tablebody"/>
              <w:autoSpaceDE w:val="0"/>
              <w:autoSpaceDN w:val="0"/>
              <w:adjustRightInd w:val="0"/>
            </w:pPr>
            <w:r w:rsidRPr="00E956F7">
              <w:rPr>
                <w:szCs w:val="24"/>
              </w:rPr>
              <w:t>heat_stake</w:t>
            </w:r>
          </w:p>
        </w:tc>
        <w:tc>
          <w:tcPr>
            <w:tcW w:w="1559" w:type="dxa"/>
            <w:tcBorders>
              <w:top w:val="single" w:sz="12" w:space="0" w:color="auto"/>
            </w:tcBorders>
            <w:vAlign w:val="bottom"/>
          </w:tcPr>
          <w:p w14:paraId="5B2EE0C6" w14:textId="3C2DED03" w:rsidR="001332BD" w:rsidRPr="00E956F7" w:rsidRDefault="001332BD" w:rsidP="008F2F92">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3071F56E" w14:textId="4C6255C4" w:rsidR="001332BD" w:rsidRPr="00E956F7" w:rsidRDefault="001332BD" w:rsidP="008F2F92">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1EE14D36" w14:textId="73341696" w:rsidR="001332BD" w:rsidRPr="00E956F7" w:rsidRDefault="001332BD" w:rsidP="008F2F92">
            <w:pPr>
              <w:pStyle w:val="Tablebody"/>
              <w:autoSpaceDE w:val="0"/>
              <w:autoSpaceDN w:val="0"/>
              <w:adjustRightInd w:val="0"/>
            </w:pPr>
            <w:r w:rsidRPr="00E956F7">
              <w:rPr>
                <w:szCs w:val="24"/>
              </w:rPr>
              <w:t>-</w:t>
            </w:r>
          </w:p>
        </w:tc>
      </w:tr>
      <w:tr w:rsidR="001332BD" w:rsidRPr="00E956F7" w14:paraId="307EDE5E" w14:textId="77777777" w:rsidTr="005B271E">
        <w:trPr>
          <w:jc w:val="center"/>
        </w:trPr>
        <w:tc>
          <w:tcPr>
            <w:tcW w:w="2111" w:type="dxa"/>
            <w:vAlign w:val="bottom"/>
          </w:tcPr>
          <w:p w14:paraId="12951AD4" w14:textId="39E9190B" w:rsidR="001332BD" w:rsidRPr="00E956F7" w:rsidRDefault="001332BD" w:rsidP="008F2F92">
            <w:pPr>
              <w:pStyle w:val="Tablebody"/>
              <w:autoSpaceDE w:val="0"/>
              <w:autoSpaceDN w:val="0"/>
              <w:adjustRightInd w:val="0"/>
            </w:pPr>
            <w:r w:rsidRPr="00E956F7">
              <w:rPr>
                <w:szCs w:val="24"/>
              </w:rPr>
              <w:t>loc</w:t>
            </w:r>
          </w:p>
        </w:tc>
        <w:tc>
          <w:tcPr>
            <w:tcW w:w="1559" w:type="dxa"/>
            <w:vAlign w:val="bottom"/>
          </w:tcPr>
          <w:p w14:paraId="7D32FBA6" w14:textId="4FE30D3C" w:rsidR="001332BD" w:rsidRPr="00E956F7" w:rsidRDefault="001332BD" w:rsidP="008F2F92">
            <w:pPr>
              <w:pStyle w:val="Tablebody"/>
              <w:autoSpaceDE w:val="0"/>
              <w:autoSpaceDN w:val="0"/>
              <w:adjustRightInd w:val="0"/>
            </w:pPr>
            <w:r w:rsidRPr="00E956F7">
              <w:rPr>
                <w:szCs w:val="24"/>
              </w:rPr>
              <w:t>1</w:t>
            </w:r>
          </w:p>
        </w:tc>
        <w:tc>
          <w:tcPr>
            <w:tcW w:w="1276" w:type="dxa"/>
            <w:vAlign w:val="bottom"/>
          </w:tcPr>
          <w:p w14:paraId="27ECF7D5" w14:textId="26CBB8A6" w:rsidR="001332BD" w:rsidRPr="00E956F7" w:rsidRDefault="001332BD" w:rsidP="008F2F92">
            <w:pPr>
              <w:pStyle w:val="Tablebody"/>
              <w:autoSpaceDE w:val="0"/>
              <w:autoSpaceDN w:val="0"/>
              <w:adjustRightInd w:val="0"/>
            </w:pPr>
            <w:r w:rsidRPr="00E956F7">
              <w:rPr>
                <w:szCs w:val="24"/>
              </w:rPr>
              <w:t>Required</w:t>
            </w:r>
          </w:p>
        </w:tc>
        <w:tc>
          <w:tcPr>
            <w:tcW w:w="3526" w:type="dxa"/>
            <w:vAlign w:val="bottom"/>
          </w:tcPr>
          <w:p w14:paraId="48EC68D7" w14:textId="09C605CF" w:rsidR="001332BD" w:rsidRPr="00E956F7" w:rsidRDefault="001332BD" w:rsidP="008F2F92">
            <w:pPr>
              <w:pStyle w:val="Tablebody"/>
              <w:autoSpaceDE w:val="0"/>
              <w:autoSpaceDN w:val="0"/>
              <w:adjustRightInd w:val="0"/>
            </w:pPr>
            <w:r w:rsidRPr="00E956F7">
              <w:rPr>
                <w:szCs w:val="24"/>
              </w:rPr>
              <w:t>-</w:t>
            </w:r>
          </w:p>
        </w:tc>
      </w:tr>
      <w:tr w:rsidR="001332BD" w:rsidRPr="00E956F7" w14:paraId="2EE6DD86" w14:textId="77777777" w:rsidTr="005B271E">
        <w:trPr>
          <w:jc w:val="center"/>
        </w:trPr>
        <w:tc>
          <w:tcPr>
            <w:tcW w:w="2111" w:type="dxa"/>
            <w:tcBorders>
              <w:bottom w:val="single" w:sz="6" w:space="0" w:color="auto"/>
            </w:tcBorders>
            <w:vAlign w:val="bottom"/>
          </w:tcPr>
          <w:p w14:paraId="0E2582F6" w14:textId="14E2B2CD" w:rsidR="001332BD" w:rsidRPr="00E956F7" w:rsidRDefault="001332BD" w:rsidP="008F2F92">
            <w:pPr>
              <w:pStyle w:val="Tablebody"/>
              <w:autoSpaceDE w:val="0"/>
              <w:autoSpaceDN w:val="0"/>
              <w:adjustRightInd w:val="0"/>
            </w:pPr>
            <w:r w:rsidRPr="00E956F7">
              <w:rPr>
                <w:szCs w:val="24"/>
              </w:rPr>
              <w:t>appdata</w:t>
            </w:r>
          </w:p>
        </w:tc>
        <w:tc>
          <w:tcPr>
            <w:tcW w:w="1559" w:type="dxa"/>
            <w:tcBorders>
              <w:bottom w:val="single" w:sz="6" w:space="0" w:color="auto"/>
            </w:tcBorders>
            <w:vAlign w:val="bottom"/>
          </w:tcPr>
          <w:p w14:paraId="501DBD6E" w14:textId="261387E9" w:rsidR="001332BD" w:rsidRPr="00E956F7" w:rsidRDefault="001332BD" w:rsidP="008F2F92">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1FF9094B" w14:textId="6DA1AFC4" w:rsidR="001332BD" w:rsidRPr="00E956F7" w:rsidRDefault="001332BD" w:rsidP="008F2F92">
            <w:pPr>
              <w:pStyle w:val="Tablebody"/>
              <w:autoSpaceDE w:val="0"/>
              <w:autoSpaceDN w:val="0"/>
              <w:adjustRightInd w:val="0"/>
            </w:pPr>
            <w:r w:rsidRPr="00E956F7">
              <w:rPr>
                <w:szCs w:val="24"/>
              </w:rPr>
              <w:t>Optional</w:t>
            </w:r>
          </w:p>
        </w:tc>
        <w:tc>
          <w:tcPr>
            <w:tcW w:w="3526" w:type="dxa"/>
            <w:tcBorders>
              <w:bottom w:val="single" w:sz="6" w:space="0" w:color="auto"/>
            </w:tcBorders>
            <w:vAlign w:val="bottom"/>
          </w:tcPr>
          <w:p w14:paraId="2FE63E0A" w14:textId="6D2A0B16" w:rsidR="001332BD" w:rsidRPr="00E956F7" w:rsidRDefault="001332BD" w:rsidP="008F2F92">
            <w:pPr>
              <w:pStyle w:val="Tablebody"/>
              <w:autoSpaceDE w:val="0"/>
              <w:autoSpaceDN w:val="0"/>
              <w:adjustRightInd w:val="0"/>
            </w:pPr>
            <w:r w:rsidRPr="00E956F7">
              <w:rPr>
                <w:szCs w:val="24"/>
              </w:rPr>
              <w:t>-</w:t>
            </w:r>
          </w:p>
        </w:tc>
      </w:tr>
      <w:tr w:rsidR="001332BD" w:rsidRPr="00E956F7" w14:paraId="1810F3F6" w14:textId="77777777" w:rsidTr="005B271E">
        <w:trPr>
          <w:jc w:val="center"/>
        </w:trPr>
        <w:tc>
          <w:tcPr>
            <w:tcW w:w="2111" w:type="dxa"/>
            <w:tcBorders>
              <w:top w:val="single" w:sz="6" w:space="0" w:color="auto"/>
              <w:bottom w:val="single" w:sz="4" w:space="0" w:color="auto"/>
            </w:tcBorders>
            <w:vAlign w:val="bottom"/>
          </w:tcPr>
          <w:p w14:paraId="69CD39FD" w14:textId="2A3752D0" w:rsidR="001332BD" w:rsidRPr="00E956F7" w:rsidRDefault="001332BD" w:rsidP="008F2F92">
            <w:pPr>
              <w:pStyle w:val="Tablebody"/>
              <w:autoSpaceDE w:val="0"/>
              <w:autoSpaceDN w:val="0"/>
              <w:adjustRightInd w:val="0"/>
            </w:pPr>
            <w:r w:rsidRPr="00E956F7">
              <w:rPr>
                <w:szCs w:val="24"/>
              </w:rPr>
              <w:t>femdata</w:t>
            </w:r>
          </w:p>
        </w:tc>
        <w:tc>
          <w:tcPr>
            <w:tcW w:w="1559" w:type="dxa"/>
            <w:tcBorders>
              <w:top w:val="single" w:sz="6" w:space="0" w:color="auto"/>
              <w:bottom w:val="single" w:sz="4" w:space="0" w:color="auto"/>
            </w:tcBorders>
            <w:vAlign w:val="bottom"/>
          </w:tcPr>
          <w:p w14:paraId="013696BA" w14:textId="196DBECB" w:rsidR="001332BD" w:rsidRPr="00E956F7" w:rsidDel="004133FC" w:rsidRDefault="001332BD" w:rsidP="008F2F92">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2640FBB2" w14:textId="50504F9D" w:rsidR="001332BD" w:rsidRPr="00E956F7" w:rsidRDefault="001332BD" w:rsidP="008F2F92">
            <w:pPr>
              <w:pStyle w:val="Tablebody"/>
              <w:autoSpaceDE w:val="0"/>
              <w:autoSpaceDN w:val="0"/>
              <w:adjustRightInd w:val="0"/>
            </w:pPr>
            <w:r w:rsidRPr="00E956F7">
              <w:rPr>
                <w:szCs w:val="24"/>
              </w:rPr>
              <w:t>Optional</w:t>
            </w:r>
          </w:p>
        </w:tc>
        <w:tc>
          <w:tcPr>
            <w:tcW w:w="3526" w:type="dxa"/>
            <w:tcBorders>
              <w:top w:val="single" w:sz="6" w:space="0" w:color="auto"/>
              <w:bottom w:val="single" w:sz="4" w:space="0" w:color="auto"/>
            </w:tcBorders>
            <w:vAlign w:val="bottom"/>
          </w:tcPr>
          <w:p w14:paraId="26048FE4" w14:textId="0FD75A18" w:rsidR="001332BD" w:rsidRPr="00E956F7" w:rsidRDefault="001332BD" w:rsidP="008F2F92">
            <w:pPr>
              <w:pStyle w:val="Tablebody"/>
              <w:autoSpaceDE w:val="0"/>
              <w:autoSpaceDN w:val="0"/>
              <w:adjustRightInd w:val="0"/>
            </w:pPr>
            <w:r w:rsidRPr="00E956F7">
              <w:rPr>
                <w:szCs w:val="24"/>
              </w:rPr>
              <w:t>-</w:t>
            </w:r>
          </w:p>
        </w:tc>
      </w:tr>
      <w:tr w:rsidR="001332BD" w:rsidRPr="00E956F7" w14:paraId="2543AD80" w14:textId="77777777" w:rsidTr="005B271E">
        <w:trPr>
          <w:jc w:val="center"/>
        </w:trPr>
        <w:tc>
          <w:tcPr>
            <w:tcW w:w="2111" w:type="dxa"/>
            <w:tcBorders>
              <w:top w:val="single" w:sz="4" w:space="0" w:color="auto"/>
            </w:tcBorders>
          </w:tcPr>
          <w:p w14:paraId="5D6BE331" w14:textId="26AC5BDA" w:rsidR="001332BD" w:rsidRPr="00E956F7" w:rsidRDefault="001332BD" w:rsidP="008F2F92">
            <w:pPr>
              <w:pStyle w:val="Tablebody"/>
              <w:autoSpaceDE w:val="0"/>
              <w:autoSpaceDN w:val="0"/>
              <w:adjustRightInd w:val="0"/>
            </w:pPr>
            <w:r w:rsidRPr="00E956F7">
              <w:rPr>
                <w:szCs w:val="24"/>
              </w:rPr>
              <w:t>custom_attributes_list</w:t>
            </w:r>
          </w:p>
        </w:tc>
        <w:tc>
          <w:tcPr>
            <w:tcW w:w="1559" w:type="dxa"/>
            <w:tcBorders>
              <w:top w:val="single" w:sz="4" w:space="0" w:color="auto"/>
            </w:tcBorders>
          </w:tcPr>
          <w:p w14:paraId="0EF7C78D" w14:textId="682C89C8" w:rsidR="001332BD" w:rsidRPr="00E956F7" w:rsidRDefault="001332BD" w:rsidP="008F2F92">
            <w:pPr>
              <w:pStyle w:val="Tablebody"/>
              <w:autoSpaceDE w:val="0"/>
              <w:autoSpaceDN w:val="0"/>
              <w:adjustRightInd w:val="0"/>
            </w:pPr>
            <w:r w:rsidRPr="00E956F7">
              <w:rPr>
                <w:szCs w:val="24"/>
              </w:rPr>
              <w:t>1</w:t>
            </w:r>
          </w:p>
        </w:tc>
        <w:tc>
          <w:tcPr>
            <w:tcW w:w="1276" w:type="dxa"/>
            <w:tcBorders>
              <w:top w:val="single" w:sz="4" w:space="0" w:color="auto"/>
            </w:tcBorders>
          </w:tcPr>
          <w:p w14:paraId="52AF27DD" w14:textId="3D2D7D73" w:rsidR="001332BD" w:rsidRPr="00E956F7" w:rsidRDefault="001332BD" w:rsidP="008F2F92">
            <w:pPr>
              <w:pStyle w:val="Tablebody"/>
              <w:autoSpaceDE w:val="0"/>
              <w:autoSpaceDN w:val="0"/>
              <w:adjustRightInd w:val="0"/>
            </w:pPr>
            <w:r w:rsidRPr="00E956F7">
              <w:rPr>
                <w:szCs w:val="24"/>
              </w:rPr>
              <w:t>Optional</w:t>
            </w:r>
          </w:p>
        </w:tc>
        <w:tc>
          <w:tcPr>
            <w:tcW w:w="3526" w:type="dxa"/>
            <w:tcBorders>
              <w:top w:val="single" w:sz="4" w:space="0" w:color="auto"/>
            </w:tcBorders>
          </w:tcPr>
          <w:p w14:paraId="2499399B" w14:textId="5B403B9E" w:rsidR="001332BD" w:rsidRPr="00E956F7" w:rsidRDefault="00FC68DB" w:rsidP="008F2F92">
            <w:pPr>
              <w:pStyle w:val="Tablebody"/>
              <w:autoSpaceDE w:val="0"/>
              <w:autoSpaceDN w:val="0"/>
              <w:adjustRightInd w:val="0"/>
            </w:pPr>
            <w:del w:id="3886"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3887"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4A3C06DF" w14:textId="77777777" w:rsidR="00FC68DB" w:rsidRDefault="001332BD" w:rsidP="009D45FB">
      <w:pPr>
        <w:pStyle w:val="normalAfterTableOrFigure"/>
        <w:keepNext/>
        <w:rPr>
          <w:del w:id="3888" w:author="LUEJE Claudia" w:date="2023-06-26T17:59:00Z"/>
          <w:lang w:eastAsia="en-GB"/>
        </w:rPr>
      </w:pPr>
      <w:r w:rsidRPr="00E956F7">
        <w:rPr>
          <w:szCs w:val="24"/>
        </w:rPr>
        <w:t xml:space="preserve">XML specification of </w:t>
      </w:r>
      <w:r w:rsidRPr="00BD5750">
        <w:rPr>
          <w:rStyle w:val="ISOCode"/>
        </w:rPr>
        <w:t>&lt;heat_stake/&gt;</w:t>
      </w:r>
      <w:r w:rsidRPr="00E956F7">
        <w:rPr>
          <w:szCs w:val="24"/>
        </w:rPr>
        <w:t xml:space="preserve"> element</w:t>
      </w:r>
      <w:del w:id="3889" w:author="LUEJE Claudia" w:date="2023-06-26T17:59:00Z">
        <w:r w:rsidR="00FC68DB" w:rsidRPr="00BD52D7">
          <w:rPr>
            <w:lang w:eastAsia="en-GB"/>
          </w:rPr>
          <w:delText>:</w:delText>
        </w:r>
      </w:del>
    </w:p>
    <w:p w14:paraId="0D7A9A38" w14:textId="7BE0771E" w:rsidR="001332BD" w:rsidRPr="00E956F7" w:rsidRDefault="002422B2">
      <w:pPr>
        <w:pStyle w:val="BodyText"/>
        <w:autoSpaceDE w:val="0"/>
        <w:autoSpaceDN w:val="0"/>
        <w:adjustRightInd w:val="0"/>
        <w:rPr>
          <w:ins w:id="3890" w:author="LUEJE Claudia" w:date="2023-06-26T17:59:00Z"/>
          <w:szCs w:val="24"/>
        </w:rPr>
      </w:pPr>
      <w:ins w:id="3891" w:author="LUEJE Claudia" w:date="2023-06-26T17:59:00Z">
        <w:r>
          <w:rPr>
            <w:szCs w:val="24"/>
          </w:rPr>
          <w:t xml:space="preserve"> as shown in </w:t>
        </w:r>
      </w:ins>
      <w:bookmarkStart w:id="3892" w:name="_Toc110532416"/>
      <w:r w:rsidRPr="002422B2">
        <w:rPr>
          <w:rStyle w:val="citetbl"/>
        </w:rPr>
        <w:t xml:space="preserve">Table </w:t>
      </w:r>
      <w:del w:id="3893" w:author="LUEJE Claudia" w:date="2023-06-26T17:59:00Z">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68</w:delText>
        </w:r>
        <w:r w:rsidR="00BF29DE" w:rsidRPr="00F54804">
          <w:fldChar w:fldCharType="end"/>
        </w:r>
      </w:del>
      <w:ins w:id="3894" w:author="LUEJE Claudia" w:date="2023-06-26T17:59:00Z">
        <w:r w:rsidRPr="002422B2">
          <w:rPr>
            <w:rStyle w:val="citetbl"/>
          </w:rPr>
          <w:t>68</w:t>
        </w:r>
        <w:r w:rsidR="001332BD" w:rsidRPr="00E956F7">
          <w:rPr>
            <w:szCs w:val="24"/>
          </w:rPr>
          <w:t>:</w:t>
        </w:r>
      </w:ins>
    </w:p>
    <w:p w14:paraId="337B1150" w14:textId="7453DC20" w:rsidR="001332BD" w:rsidRPr="00E956F7" w:rsidRDefault="006F39DE">
      <w:pPr>
        <w:pStyle w:val="Tabletitle"/>
        <w:autoSpaceDE w:val="0"/>
        <w:autoSpaceDN w:val="0"/>
        <w:adjustRightInd w:val="0"/>
        <w:outlineLvl w:val="0"/>
        <w:rPr>
          <w:szCs w:val="24"/>
        </w:rPr>
      </w:pPr>
      <w:ins w:id="3895" w:author="LUEJE Claudia" w:date="2023-06-26T17:59:00Z">
        <w:r w:rsidRPr="00E956F7">
          <w:rPr>
            <w:szCs w:val="24"/>
          </w:rPr>
          <w:t>Table </w:t>
        </w:r>
        <w:r w:rsidR="001332BD" w:rsidRPr="00E956F7">
          <w:rPr>
            <w:szCs w:val="24"/>
          </w:rPr>
          <w:t>68</w:t>
        </w:r>
      </w:ins>
      <w:r w:rsidR="008F2F92" w:rsidRPr="00E956F7">
        <w:rPr>
          <w:szCs w:val="24"/>
        </w:rPr>
        <w:t xml:space="preserve"> </w:t>
      </w:r>
      <w:r w:rsidR="001332BD" w:rsidRPr="00E956F7">
        <w:rPr>
          <w:szCs w:val="24"/>
        </w:rPr>
        <w:t xml:space="preserve">— Attributes of element </w:t>
      </w:r>
      <w:r w:rsidR="001332BD" w:rsidRPr="00BD5750">
        <w:rPr>
          <w:rStyle w:val="ISOCode"/>
        </w:rPr>
        <w:t>&lt;heat_stake/&gt;</w:t>
      </w:r>
      <w:bookmarkEnd w:id="3892"/>
    </w:p>
    <w:tbl>
      <w:tblPr>
        <w:tblW w:w="90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26"/>
        <w:gridCol w:w="1418"/>
        <w:gridCol w:w="1417"/>
        <w:gridCol w:w="992"/>
        <w:gridCol w:w="3382"/>
      </w:tblGrid>
      <w:tr w:rsidR="001332BD" w:rsidRPr="00B62EE5" w14:paraId="682F55F1" w14:textId="77777777" w:rsidTr="005B271E">
        <w:trPr>
          <w:cantSplit/>
          <w:tblHeader/>
          <w:jc w:val="center"/>
        </w:trPr>
        <w:tc>
          <w:tcPr>
            <w:tcW w:w="1826" w:type="dxa"/>
            <w:tcBorders>
              <w:top w:val="single" w:sz="12" w:space="0" w:color="auto"/>
              <w:bottom w:val="single" w:sz="12" w:space="0" w:color="auto"/>
            </w:tcBorders>
            <w:shd w:val="clear" w:color="auto" w:fill="F3F3F3"/>
            <w:vAlign w:val="bottom"/>
          </w:tcPr>
          <w:p w14:paraId="18DEA9D3" w14:textId="538381F5" w:rsidR="001332BD" w:rsidRPr="00B62EE5" w:rsidRDefault="001332BD" w:rsidP="008F2F92">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3125D0FB" w14:textId="59E39942" w:rsidR="001332BD" w:rsidRPr="00B62EE5" w:rsidRDefault="001332BD" w:rsidP="008F2F92">
            <w:pPr>
              <w:pStyle w:val="Tableheader"/>
              <w:autoSpaceDE w:val="0"/>
              <w:autoSpaceDN w:val="0"/>
              <w:adjustRightInd w:val="0"/>
              <w:rPr>
                <w:b/>
              </w:rPr>
            </w:pPr>
            <w:r w:rsidRPr="00B62EE5">
              <w:rPr>
                <w:b/>
                <w:szCs w:val="24"/>
              </w:rPr>
              <w:t>Type</w:t>
            </w:r>
          </w:p>
        </w:tc>
        <w:tc>
          <w:tcPr>
            <w:tcW w:w="1417" w:type="dxa"/>
            <w:tcBorders>
              <w:top w:val="single" w:sz="12" w:space="0" w:color="auto"/>
              <w:bottom w:val="single" w:sz="12" w:space="0" w:color="auto"/>
            </w:tcBorders>
            <w:shd w:val="clear" w:color="auto" w:fill="F3F3F3"/>
            <w:vAlign w:val="bottom"/>
          </w:tcPr>
          <w:p w14:paraId="12CEF20C" w14:textId="7D045EE8" w:rsidR="001332BD" w:rsidRPr="00B62EE5" w:rsidRDefault="001332BD" w:rsidP="008F2F92">
            <w:pPr>
              <w:pStyle w:val="Tableheader"/>
              <w:autoSpaceDE w:val="0"/>
              <w:autoSpaceDN w:val="0"/>
              <w:adjustRightInd w:val="0"/>
              <w:rPr>
                <w:b/>
              </w:rPr>
            </w:pPr>
            <w:r w:rsidRPr="00B62EE5">
              <w:rPr>
                <w:b/>
                <w:szCs w:val="24"/>
              </w:rPr>
              <w:t xml:space="preserve">Value </w:t>
            </w:r>
            <w:r w:rsidR="002422B2" w:rsidRPr="00B62EE5">
              <w:rPr>
                <w:b/>
                <w:szCs w:val="24"/>
              </w:rPr>
              <w:t>s</w:t>
            </w:r>
            <w:r w:rsidRPr="00B62EE5">
              <w:rPr>
                <w:b/>
                <w:szCs w:val="24"/>
              </w:rPr>
              <w:t>pace</w:t>
            </w:r>
          </w:p>
        </w:tc>
        <w:tc>
          <w:tcPr>
            <w:tcW w:w="992" w:type="dxa"/>
            <w:tcBorders>
              <w:top w:val="single" w:sz="12" w:space="0" w:color="auto"/>
              <w:bottom w:val="single" w:sz="12" w:space="0" w:color="auto"/>
            </w:tcBorders>
            <w:shd w:val="clear" w:color="auto" w:fill="F3F3F3"/>
            <w:vAlign w:val="bottom"/>
          </w:tcPr>
          <w:p w14:paraId="28286711" w14:textId="37C46519" w:rsidR="001332BD" w:rsidRPr="00B62EE5" w:rsidRDefault="001332BD" w:rsidP="008F2F92">
            <w:pPr>
              <w:pStyle w:val="Tableheader"/>
              <w:autoSpaceDE w:val="0"/>
              <w:autoSpaceDN w:val="0"/>
              <w:adjustRightInd w:val="0"/>
              <w:rPr>
                <w:b/>
              </w:rPr>
            </w:pPr>
            <w:r w:rsidRPr="00B62EE5">
              <w:rPr>
                <w:b/>
                <w:szCs w:val="24"/>
              </w:rPr>
              <w:t>Use</w:t>
            </w:r>
          </w:p>
        </w:tc>
        <w:tc>
          <w:tcPr>
            <w:tcW w:w="3382" w:type="dxa"/>
            <w:tcBorders>
              <w:top w:val="single" w:sz="12" w:space="0" w:color="auto"/>
              <w:bottom w:val="single" w:sz="12" w:space="0" w:color="auto"/>
            </w:tcBorders>
            <w:shd w:val="clear" w:color="auto" w:fill="F3F3F3"/>
            <w:vAlign w:val="bottom"/>
          </w:tcPr>
          <w:p w14:paraId="3106AD33" w14:textId="346CE65B" w:rsidR="001332BD" w:rsidRPr="00B62EE5" w:rsidRDefault="001332BD" w:rsidP="008F2F92">
            <w:pPr>
              <w:pStyle w:val="Tableheader"/>
              <w:autoSpaceDE w:val="0"/>
              <w:autoSpaceDN w:val="0"/>
              <w:adjustRightInd w:val="0"/>
              <w:rPr>
                <w:b/>
              </w:rPr>
            </w:pPr>
            <w:r w:rsidRPr="00B62EE5">
              <w:rPr>
                <w:b/>
                <w:szCs w:val="24"/>
              </w:rPr>
              <w:t>Constraint</w:t>
            </w:r>
          </w:p>
        </w:tc>
      </w:tr>
      <w:tr w:rsidR="001332BD" w:rsidRPr="00E956F7" w14:paraId="6D99B7C9" w14:textId="77777777" w:rsidTr="005B271E">
        <w:trPr>
          <w:cantSplit/>
          <w:jc w:val="center"/>
        </w:trPr>
        <w:tc>
          <w:tcPr>
            <w:tcW w:w="1826" w:type="dxa"/>
            <w:tcBorders>
              <w:top w:val="single" w:sz="12" w:space="0" w:color="auto"/>
            </w:tcBorders>
          </w:tcPr>
          <w:p w14:paraId="7B00E546" w14:textId="33D0D43B" w:rsidR="001332BD" w:rsidRPr="00E956F7" w:rsidRDefault="001332BD" w:rsidP="008F2F92">
            <w:pPr>
              <w:pStyle w:val="Tablebody"/>
              <w:autoSpaceDE w:val="0"/>
              <w:autoSpaceDN w:val="0"/>
              <w:adjustRightInd w:val="0"/>
            </w:pPr>
            <w:r w:rsidRPr="00E956F7">
              <w:rPr>
                <w:szCs w:val="24"/>
              </w:rPr>
              <w:t>heat_stake_type</w:t>
            </w:r>
          </w:p>
        </w:tc>
        <w:tc>
          <w:tcPr>
            <w:tcW w:w="1418" w:type="dxa"/>
            <w:tcBorders>
              <w:top w:val="single" w:sz="12" w:space="0" w:color="auto"/>
            </w:tcBorders>
          </w:tcPr>
          <w:p w14:paraId="6C68AFC1" w14:textId="41B6698B" w:rsidR="001332BD" w:rsidRPr="00E956F7" w:rsidRDefault="001332BD" w:rsidP="008F2F92">
            <w:pPr>
              <w:pStyle w:val="Tablebody"/>
              <w:autoSpaceDE w:val="0"/>
              <w:autoSpaceDN w:val="0"/>
              <w:adjustRightInd w:val="0"/>
            </w:pPr>
            <w:r w:rsidRPr="00E956F7">
              <w:rPr>
                <w:szCs w:val="24"/>
              </w:rPr>
              <w:t>Alphanumeric</w:t>
            </w:r>
          </w:p>
        </w:tc>
        <w:tc>
          <w:tcPr>
            <w:tcW w:w="1417" w:type="dxa"/>
            <w:tcBorders>
              <w:top w:val="single" w:sz="12" w:space="0" w:color="auto"/>
            </w:tcBorders>
          </w:tcPr>
          <w:p w14:paraId="072B6CBD" w14:textId="13C1A494" w:rsidR="001332BD" w:rsidRPr="00E956F7" w:rsidRDefault="001332BD" w:rsidP="008F2F92">
            <w:pPr>
              <w:pStyle w:val="Tablebody"/>
              <w:autoSpaceDE w:val="0"/>
              <w:autoSpaceDN w:val="0"/>
              <w:adjustRightInd w:val="0"/>
            </w:pPr>
            <w:r w:rsidRPr="00E956F7">
              <w:rPr>
                <w:szCs w:val="24"/>
              </w:rPr>
              <w:t>Alphanumeric</w:t>
            </w:r>
          </w:p>
        </w:tc>
        <w:tc>
          <w:tcPr>
            <w:tcW w:w="992" w:type="dxa"/>
            <w:tcBorders>
              <w:top w:val="single" w:sz="12" w:space="0" w:color="auto"/>
            </w:tcBorders>
          </w:tcPr>
          <w:p w14:paraId="27F7383F" w14:textId="027C6276" w:rsidR="001332BD" w:rsidRPr="00E956F7" w:rsidRDefault="001332BD" w:rsidP="008F2F92">
            <w:pPr>
              <w:pStyle w:val="Tablebody"/>
              <w:autoSpaceDE w:val="0"/>
              <w:autoSpaceDN w:val="0"/>
              <w:adjustRightInd w:val="0"/>
            </w:pPr>
            <w:r w:rsidRPr="00E956F7">
              <w:rPr>
                <w:szCs w:val="24"/>
              </w:rPr>
              <w:t>Optional</w:t>
            </w:r>
          </w:p>
        </w:tc>
        <w:tc>
          <w:tcPr>
            <w:tcW w:w="3382" w:type="dxa"/>
            <w:tcBorders>
              <w:top w:val="single" w:sz="12" w:space="0" w:color="auto"/>
            </w:tcBorders>
          </w:tcPr>
          <w:p w14:paraId="52359B75" w14:textId="6F561E63" w:rsidR="001332BD" w:rsidRPr="00E956F7" w:rsidRDefault="001332BD" w:rsidP="008F2F92">
            <w:pPr>
              <w:pStyle w:val="Tablebody"/>
              <w:autoSpaceDE w:val="0"/>
              <w:autoSpaceDN w:val="0"/>
              <w:adjustRightInd w:val="0"/>
            </w:pPr>
            <w:r w:rsidRPr="00E956F7">
              <w:rPr>
                <w:szCs w:val="24"/>
              </w:rPr>
              <w:t>-</w:t>
            </w:r>
          </w:p>
        </w:tc>
      </w:tr>
      <w:tr w:rsidR="001332BD" w:rsidRPr="00E956F7" w14:paraId="382D1AC7" w14:textId="77777777" w:rsidTr="005B271E">
        <w:trPr>
          <w:cantSplit/>
          <w:jc w:val="center"/>
        </w:trPr>
        <w:tc>
          <w:tcPr>
            <w:tcW w:w="1826" w:type="dxa"/>
          </w:tcPr>
          <w:p w14:paraId="3D2C8385" w14:textId="06753CF4" w:rsidR="001332BD" w:rsidRPr="00E956F7" w:rsidRDefault="001332BD" w:rsidP="008F2F92">
            <w:pPr>
              <w:pStyle w:val="Tablebody"/>
              <w:autoSpaceDE w:val="0"/>
              <w:autoSpaceDN w:val="0"/>
              <w:adjustRightInd w:val="0"/>
            </w:pPr>
            <w:r w:rsidRPr="00E956F7">
              <w:rPr>
                <w:szCs w:val="24"/>
              </w:rPr>
              <w:t>strength</w:t>
            </w:r>
          </w:p>
        </w:tc>
        <w:tc>
          <w:tcPr>
            <w:tcW w:w="1418" w:type="dxa"/>
          </w:tcPr>
          <w:p w14:paraId="6FBE5590" w14:textId="60530D29"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73E563C1" w14:textId="1FFF4894" w:rsidR="001332BD" w:rsidRPr="00E956F7" w:rsidRDefault="001332BD" w:rsidP="008F2F92">
            <w:pPr>
              <w:pStyle w:val="Tablebody"/>
              <w:autoSpaceDE w:val="0"/>
              <w:autoSpaceDN w:val="0"/>
              <w:adjustRightInd w:val="0"/>
            </w:pPr>
            <w:r w:rsidRPr="00E956F7">
              <w:rPr>
                <w:szCs w:val="24"/>
              </w:rPr>
              <w:t>&gt; 0.0</w:t>
            </w:r>
          </w:p>
        </w:tc>
        <w:tc>
          <w:tcPr>
            <w:tcW w:w="992" w:type="dxa"/>
          </w:tcPr>
          <w:p w14:paraId="4230D96D" w14:textId="2294C292" w:rsidR="001332BD" w:rsidRPr="00E956F7" w:rsidRDefault="001332BD" w:rsidP="008F2F92">
            <w:pPr>
              <w:pStyle w:val="Tablebody"/>
              <w:autoSpaceDE w:val="0"/>
              <w:autoSpaceDN w:val="0"/>
              <w:adjustRightInd w:val="0"/>
            </w:pPr>
            <w:r w:rsidRPr="00E956F7">
              <w:rPr>
                <w:szCs w:val="24"/>
              </w:rPr>
              <w:t>Optional</w:t>
            </w:r>
          </w:p>
        </w:tc>
        <w:tc>
          <w:tcPr>
            <w:tcW w:w="3382" w:type="dxa"/>
          </w:tcPr>
          <w:p w14:paraId="6711FD3E" w14:textId="1F9EEFA1" w:rsidR="001332BD" w:rsidRPr="00E956F7" w:rsidRDefault="001332BD" w:rsidP="008F2F92">
            <w:pPr>
              <w:pStyle w:val="Tablebody"/>
              <w:autoSpaceDE w:val="0"/>
              <w:autoSpaceDN w:val="0"/>
              <w:adjustRightInd w:val="0"/>
            </w:pPr>
            <w:r w:rsidRPr="00E956F7">
              <w:rPr>
                <w:szCs w:val="24"/>
              </w:rPr>
              <w:t>-</w:t>
            </w:r>
          </w:p>
        </w:tc>
      </w:tr>
      <w:tr w:rsidR="001332BD" w:rsidRPr="00E956F7" w14:paraId="5FE841F9" w14:textId="77777777" w:rsidTr="005B271E">
        <w:trPr>
          <w:cantSplit/>
          <w:jc w:val="center"/>
        </w:trPr>
        <w:tc>
          <w:tcPr>
            <w:tcW w:w="1826" w:type="dxa"/>
          </w:tcPr>
          <w:p w14:paraId="3569034F" w14:textId="1776BE8E" w:rsidR="001332BD" w:rsidRPr="00E956F7" w:rsidRDefault="001332BD" w:rsidP="008F2F92">
            <w:pPr>
              <w:pStyle w:val="Tablebody"/>
              <w:autoSpaceDE w:val="0"/>
              <w:autoSpaceDN w:val="0"/>
              <w:adjustRightInd w:val="0"/>
            </w:pPr>
            <w:r w:rsidRPr="00E956F7">
              <w:rPr>
                <w:szCs w:val="24"/>
              </w:rPr>
              <w:t>diameter</w:t>
            </w:r>
          </w:p>
        </w:tc>
        <w:tc>
          <w:tcPr>
            <w:tcW w:w="1418" w:type="dxa"/>
          </w:tcPr>
          <w:p w14:paraId="18B0BE53" w14:textId="73C47A84"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4F823AB6" w14:textId="73F83A95" w:rsidR="001332BD" w:rsidRPr="00E956F7" w:rsidRDefault="001332BD" w:rsidP="008F2F92">
            <w:pPr>
              <w:pStyle w:val="Tablebody"/>
              <w:autoSpaceDE w:val="0"/>
              <w:autoSpaceDN w:val="0"/>
              <w:adjustRightInd w:val="0"/>
            </w:pPr>
            <w:r w:rsidRPr="00E956F7">
              <w:rPr>
                <w:szCs w:val="24"/>
              </w:rPr>
              <w:t>&gt; 0.0</w:t>
            </w:r>
          </w:p>
        </w:tc>
        <w:tc>
          <w:tcPr>
            <w:tcW w:w="992" w:type="dxa"/>
          </w:tcPr>
          <w:p w14:paraId="521339AC" w14:textId="2271B925" w:rsidR="001332BD" w:rsidRPr="00E956F7" w:rsidRDefault="001332BD" w:rsidP="008F2F92">
            <w:pPr>
              <w:pStyle w:val="Tablebody"/>
              <w:autoSpaceDE w:val="0"/>
              <w:autoSpaceDN w:val="0"/>
              <w:adjustRightInd w:val="0"/>
            </w:pPr>
            <w:r w:rsidRPr="00E956F7">
              <w:rPr>
                <w:szCs w:val="24"/>
              </w:rPr>
              <w:t>Optional</w:t>
            </w:r>
          </w:p>
        </w:tc>
        <w:tc>
          <w:tcPr>
            <w:tcW w:w="3382" w:type="dxa"/>
          </w:tcPr>
          <w:p w14:paraId="4698685B" w14:textId="4D324405" w:rsidR="001332BD" w:rsidRPr="00E956F7" w:rsidRDefault="001332BD" w:rsidP="008F2F92">
            <w:pPr>
              <w:pStyle w:val="Tablebody"/>
              <w:autoSpaceDE w:val="0"/>
              <w:autoSpaceDN w:val="0"/>
              <w:adjustRightInd w:val="0"/>
            </w:pPr>
            <w:r w:rsidRPr="00E956F7">
              <w:rPr>
                <w:szCs w:val="24"/>
              </w:rPr>
              <w:t>-</w:t>
            </w:r>
          </w:p>
        </w:tc>
      </w:tr>
      <w:tr w:rsidR="001332BD" w:rsidRPr="00E956F7" w14:paraId="1B69FD2A" w14:textId="77777777" w:rsidTr="005B271E">
        <w:trPr>
          <w:cantSplit/>
          <w:jc w:val="center"/>
        </w:trPr>
        <w:tc>
          <w:tcPr>
            <w:tcW w:w="1826" w:type="dxa"/>
          </w:tcPr>
          <w:p w14:paraId="6C37E245" w14:textId="1D7255BF" w:rsidR="001332BD" w:rsidRPr="00E956F7" w:rsidRDefault="001332BD" w:rsidP="008F2F92">
            <w:pPr>
              <w:pStyle w:val="Tablebody"/>
              <w:autoSpaceDE w:val="0"/>
              <w:autoSpaceDN w:val="0"/>
              <w:adjustRightInd w:val="0"/>
            </w:pPr>
            <w:r w:rsidRPr="00E956F7">
              <w:rPr>
                <w:szCs w:val="24"/>
              </w:rPr>
              <w:t>head_diameter</w:t>
            </w:r>
          </w:p>
        </w:tc>
        <w:tc>
          <w:tcPr>
            <w:tcW w:w="1418" w:type="dxa"/>
          </w:tcPr>
          <w:p w14:paraId="36F051BA" w14:textId="71659E07"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3C7C0C56" w14:textId="0D470CAA" w:rsidR="001332BD" w:rsidRPr="00E956F7" w:rsidRDefault="001332BD" w:rsidP="008F2F92">
            <w:pPr>
              <w:pStyle w:val="Tablebody"/>
              <w:autoSpaceDE w:val="0"/>
              <w:autoSpaceDN w:val="0"/>
              <w:adjustRightInd w:val="0"/>
            </w:pPr>
            <w:r w:rsidRPr="00E956F7">
              <w:rPr>
                <w:szCs w:val="24"/>
              </w:rPr>
              <w:t>&gt; 0.0</w:t>
            </w:r>
          </w:p>
        </w:tc>
        <w:tc>
          <w:tcPr>
            <w:tcW w:w="992" w:type="dxa"/>
          </w:tcPr>
          <w:p w14:paraId="7DF208D1" w14:textId="0D1A3F90" w:rsidR="001332BD" w:rsidRPr="00E956F7" w:rsidRDefault="001332BD" w:rsidP="008F2F92">
            <w:pPr>
              <w:pStyle w:val="Tablebody"/>
              <w:autoSpaceDE w:val="0"/>
              <w:autoSpaceDN w:val="0"/>
              <w:adjustRightInd w:val="0"/>
            </w:pPr>
            <w:r w:rsidRPr="00E956F7">
              <w:rPr>
                <w:szCs w:val="24"/>
              </w:rPr>
              <w:t>Optional</w:t>
            </w:r>
          </w:p>
        </w:tc>
        <w:tc>
          <w:tcPr>
            <w:tcW w:w="3382" w:type="dxa"/>
          </w:tcPr>
          <w:p w14:paraId="4949485D" w14:textId="09F6EA87" w:rsidR="001332BD" w:rsidRPr="00E956F7" w:rsidRDefault="001332BD" w:rsidP="008F2F92">
            <w:pPr>
              <w:pStyle w:val="Tablebody"/>
              <w:autoSpaceDE w:val="0"/>
              <w:autoSpaceDN w:val="0"/>
              <w:adjustRightInd w:val="0"/>
            </w:pPr>
            <w:r w:rsidRPr="00E956F7">
              <w:rPr>
                <w:szCs w:val="24"/>
              </w:rPr>
              <w:t>diameter &lt; hole_diameter</w:t>
            </w:r>
          </w:p>
        </w:tc>
      </w:tr>
      <w:tr w:rsidR="001332BD" w:rsidRPr="00E956F7" w14:paraId="001938A9" w14:textId="77777777" w:rsidTr="005B271E">
        <w:trPr>
          <w:cantSplit/>
          <w:jc w:val="center"/>
        </w:trPr>
        <w:tc>
          <w:tcPr>
            <w:tcW w:w="1826" w:type="dxa"/>
          </w:tcPr>
          <w:p w14:paraId="4C2204E1" w14:textId="14C5D55F" w:rsidR="001332BD" w:rsidRPr="00E956F7" w:rsidRDefault="001332BD" w:rsidP="008F2F92">
            <w:pPr>
              <w:pStyle w:val="Tablebody"/>
              <w:autoSpaceDE w:val="0"/>
              <w:autoSpaceDN w:val="0"/>
              <w:adjustRightInd w:val="0"/>
            </w:pPr>
            <w:r w:rsidRPr="00E956F7">
              <w:rPr>
                <w:szCs w:val="24"/>
              </w:rPr>
              <w:t>head_height</w:t>
            </w:r>
          </w:p>
        </w:tc>
        <w:tc>
          <w:tcPr>
            <w:tcW w:w="1418" w:type="dxa"/>
          </w:tcPr>
          <w:p w14:paraId="502216A9" w14:textId="6A62E2B2"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46CC32F3" w14:textId="42C0E81D" w:rsidR="001332BD" w:rsidRPr="00E956F7" w:rsidRDefault="001332BD" w:rsidP="008F2F92">
            <w:pPr>
              <w:pStyle w:val="Tablebody"/>
              <w:autoSpaceDE w:val="0"/>
              <w:autoSpaceDN w:val="0"/>
              <w:adjustRightInd w:val="0"/>
            </w:pPr>
            <w:r w:rsidRPr="00E956F7">
              <w:rPr>
                <w:szCs w:val="24"/>
              </w:rPr>
              <w:t>≥ 0.0</w:t>
            </w:r>
          </w:p>
        </w:tc>
        <w:tc>
          <w:tcPr>
            <w:tcW w:w="992" w:type="dxa"/>
          </w:tcPr>
          <w:p w14:paraId="22CB8126" w14:textId="19E1CAA6" w:rsidR="001332BD" w:rsidRPr="00E956F7" w:rsidRDefault="001332BD" w:rsidP="008F2F92">
            <w:pPr>
              <w:pStyle w:val="Tablebody"/>
              <w:autoSpaceDE w:val="0"/>
              <w:autoSpaceDN w:val="0"/>
              <w:adjustRightInd w:val="0"/>
            </w:pPr>
            <w:r w:rsidRPr="00E956F7">
              <w:rPr>
                <w:szCs w:val="24"/>
              </w:rPr>
              <w:t>Optional</w:t>
            </w:r>
          </w:p>
        </w:tc>
        <w:tc>
          <w:tcPr>
            <w:tcW w:w="3382" w:type="dxa"/>
          </w:tcPr>
          <w:p w14:paraId="742665B8" w14:textId="2D80555C" w:rsidR="001332BD" w:rsidRPr="00E956F7" w:rsidRDefault="001332BD" w:rsidP="008F2F92">
            <w:pPr>
              <w:pStyle w:val="Tablebody"/>
              <w:autoSpaceDE w:val="0"/>
              <w:autoSpaceDN w:val="0"/>
              <w:adjustRightInd w:val="0"/>
            </w:pPr>
            <w:r w:rsidRPr="00E956F7">
              <w:rPr>
                <w:szCs w:val="24"/>
              </w:rPr>
              <w:t>-</w:t>
            </w:r>
          </w:p>
        </w:tc>
      </w:tr>
      <w:tr w:rsidR="001332BD" w:rsidRPr="00E956F7" w14:paraId="2C259DC0" w14:textId="77777777" w:rsidTr="005B271E">
        <w:trPr>
          <w:cantSplit/>
          <w:jc w:val="center"/>
        </w:trPr>
        <w:tc>
          <w:tcPr>
            <w:tcW w:w="1826" w:type="dxa"/>
          </w:tcPr>
          <w:p w14:paraId="629F65C3" w14:textId="0F52F514" w:rsidR="001332BD" w:rsidRPr="00E956F7" w:rsidRDefault="001332BD" w:rsidP="008F2F92">
            <w:pPr>
              <w:pStyle w:val="Tablebody"/>
              <w:autoSpaceDE w:val="0"/>
              <w:autoSpaceDN w:val="0"/>
              <w:adjustRightInd w:val="0"/>
            </w:pPr>
            <w:r w:rsidRPr="00E956F7">
              <w:rPr>
                <w:szCs w:val="24"/>
              </w:rPr>
              <w:t>void_diameter</w:t>
            </w:r>
          </w:p>
        </w:tc>
        <w:tc>
          <w:tcPr>
            <w:tcW w:w="1418" w:type="dxa"/>
          </w:tcPr>
          <w:p w14:paraId="180FD6CA" w14:textId="3220FB08"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32AFC88B" w14:textId="5AFE4EF5" w:rsidR="001332BD" w:rsidRPr="00E956F7" w:rsidRDefault="001332BD" w:rsidP="008F2F92">
            <w:pPr>
              <w:pStyle w:val="Tablebody"/>
              <w:autoSpaceDE w:val="0"/>
              <w:autoSpaceDN w:val="0"/>
              <w:adjustRightInd w:val="0"/>
            </w:pPr>
            <w:r w:rsidRPr="00E956F7">
              <w:rPr>
                <w:szCs w:val="24"/>
              </w:rPr>
              <w:t>≥ 0.0</w:t>
            </w:r>
          </w:p>
        </w:tc>
        <w:tc>
          <w:tcPr>
            <w:tcW w:w="992" w:type="dxa"/>
          </w:tcPr>
          <w:p w14:paraId="1CAD4913" w14:textId="6658CC6F" w:rsidR="001332BD" w:rsidRPr="00E956F7" w:rsidRDefault="001332BD" w:rsidP="008F2F92">
            <w:pPr>
              <w:pStyle w:val="Tablebody"/>
              <w:autoSpaceDE w:val="0"/>
              <w:autoSpaceDN w:val="0"/>
              <w:adjustRightInd w:val="0"/>
            </w:pPr>
            <w:r w:rsidRPr="00E956F7">
              <w:rPr>
                <w:szCs w:val="24"/>
              </w:rPr>
              <w:t>Optional</w:t>
            </w:r>
          </w:p>
        </w:tc>
        <w:tc>
          <w:tcPr>
            <w:tcW w:w="3382" w:type="dxa"/>
          </w:tcPr>
          <w:p w14:paraId="3ED929CE" w14:textId="14B4A476" w:rsidR="001332BD" w:rsidRPr="00E956F7" w:rsidRDefault="001332BD" w:rsidP="008F2F92">
            <w:pPr>
              <w:pStyle w:val="Tablebody"/>
              <w:autoSpaceDE w:val="0"/>
              <w:autoSpaceDN w:val="0"/>
              <w:adjustRightInd w:val="0"/>
            </w:pPr>
            <w:r w:rsidRPr="00E956F7">
              <w:rPr>
                <w:szCs w:val="24"/>
              </w:rPr>
              <w:t>void_diameter &lt; diameter</w:t>
            </w:r>
          </w:p>
        </w:tc>
      </w:tr>
      <w:tr w:rsidR="001332BD" w:rsidRPr="00E956F7" w14:paraId="4D91BE4B" w14:textId="77777777" w:rsidTr="005B271E">
        <w:trPr>
          <w:cantSplit/>
          <w:jc w:val="center"/>
        </w:trPr>
        <w:tc>
          <w:tcPr>
            <w:tcW w:w="1826" w:type="dxa"/>
          </w:tcPr>
          <w:p w14:paraId="3A21A764" w14:textId="51DE69B2" w:rsidR="001332BD" w:rsidRPr="00E956F7" w:rsidRDefault="001332BD" w:rsidP="008F2F92">
            <w:pPr>
              <w:pStyle w:val="Tablebody"/>
              <w:autoSpaceDE w:val="0"/>
              <w:autoSpaceDN w:val="0"/>
              <w:adjustRightInd w:val="0"/>
            </w:pPr>
            <w:r w:rsidRPr="00E956F7">
              <w:rPr>
                <w:szCs w:val="24"/>
              </w:rPr>
              <w:t>hole_diameter</w:t>
            </w:r>
          </w:p>
        </w:tc>
        <w:tc>
          <w:tcPr>
            <w:tcW w:w="1418" w:type="dxa"/>
          </w:tcPr>
          <w:p w14:paraId="381F7C99" w14:textId="231BA47F" w:rsidR="001332BD" w:rsidRPr="00E956F7" w:rsidRDefault="001332BD" w:rsidP="008F2F92">
            <w:pPr>
              <w:pStyle w:val="Tablebody"/>
              <w:autoSpaceDE w:val="0"/>
              <w:autoSpaceDN w:val="0"/>
              <w:adjustRightInd w:val="0"/>
            </w:pPr>
            <w:r w:rsidRPr="00E956F7">
              <w:rPr>
                <w:szCs w:val="24"/>
              </w:rPr>
              <w:t>Floating point</w:t>
            </w:r>
          </w:p>
        </w:tc>
        <w:tc>
          <w:tcPr>
            <w:tcW w:w="1417" w:type="dxa"/>
          </w:tcPr>
          <w:p w14:paraId="2AFBC82F" w14:textId="0C3B92AB" w:rsidR="001332BD" w:rsidRPr="00E956F7" w:rsidRDefault="001332BD" w:rsidP="008F2F92">
            <w:pPr>
              <w:pStyle w:val="Tablebody"/>
              <w:autoSpaceDE w:val="0"/>
              <w:autoSpaceDN w:val="0"/>
              <w:adjustRightInd w:val="0"/>
              <w:rPr>
                <w:rFonts w:cs="Calibri"/>
              </w:rPr>
            </w:pPr>
            <w:r w:rsidRPr="00E956F7">
              <w:rPr>
                <w:szCs w:val="24"/>
              </w:rPr>
              <w:t>&gt; 0.0</w:t>
            </w:r>
          </w:p>
        </w:tc>
        <w:tc>
          <w:tcPr>
            <w:tcW w:w="992" w:type="dxa"/>
          </w:tcPr>
          <w:p w14:paraId="183B7B4F" w14:textId="580DA3BC" w:rsidR="001332BD" w:rsidRPr="00E956F7" w:rsidRDefault="001332BD" w:rsidP="008F2F92">
            <w:pPr>
              <w:pStyle w:val="Tablebody"/>
              <w:autoSpaceDE w:val="0"/>
              <w:autoSpaceDN w:val="0"/>
              <w:adjustRightInd w:val="0"/>
            </w:pPr>
            <w:r w:rsidRPr="00E956F7">
              <w:rPr>
                <w:szCs w:val="24"/>
              </w:rPr>
              <w:t>Optional</w:t>
            </w:r>
          </w:p>
        </w:tc>
        <w:tc>
          <w:tcPr>
            <w:tcW w:w="3382" w:type="dxa"/>
          </w:tcPr>
          <w:p w14:paraId="3CF63D12" w14:textId="59DE3C6B" w:rsidR="001332BD" w:rsidRPr="00E956F7" w:rsidRDefault="001332BD" w:rsidP="008F2F92">
            <w:pPr>
              <w:pStyle w:val="Tablebody"/>
              <w:autoSpaceDE w:val="0"/>
              <w:autoSpaceDN w:val="0"/>
              <w:adjustRightInd w:val="0"/>
            </w:pPr>
            <w:r w:rsidRPr="00E956F7">
              <w:rPr>
                <w:szCs w:val="24"/>
              </w:rPr>
              <w:t>hole_diameter &lt; head_diameter</w:t>
            </w:r>
          </w:p>
        </w:tc>
      </w:tr>
    </w:tbl>
    <w:p w14:paraId="585FE94B" w14:textId="182A5262" w:rsidR="001332BD" w:rsidRPr="00E956F7" w:rsidRDefault="001332BD">
      <w:pPr>
        <w:pStyle w:val="BodyText"/>
        <w:autoSpaceDE w:val="0"/>
        <w:autoSpaceDN w:val="0"/>
        <w:adjustRightInd w:val="0"/>
        <w:rPr>
          <w:szCs w:val="24"/>
        </w:rPr>
      </w:pPr>
      <w:r w:rsidRPr="00E956F7">
        <w:rPr>
          <w:szCs w:val="24"/>
        </w:rPr>
        <w:t>The following list explains the attributes:</w:t>
      </w:r>
    </w:p>
    <w:p w14:paraId="7285D3D6" w14:textId="4E2D3FE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96" w:author="LUEJE Claudia" w:date="2023-06-26T17:59:00Z">
        <w:r w:rsidRPr="00E956F7">
          <w:rPr>
            <w:szCs w:val="24"/>
          </w:rPr>
          <w:t>—</w:t>
        </w:r>
        <w:r w:rsidRPr="00E956F7">
          <w:rPr>
            <w:szCs w:val="24"/>
          </w:rPr>
          <w:tab/>
        </w:r>
      </w:ins>
      <w:r w:rsidRPr="00BD5750">
        <w:rPr>
          <w:rStyle w:val="ISOCode"/>
        </w:rPr>
        <w:t>heat_stake_type</w:t>
      </w:r>
      <w:r w:rsidRPr="00E956F7">
        <w:rPr>
          <w:szCs w:val="24"/>
        </w:rPr>
        <w:t>: the alphanumeric name of the heat stake (</w:t>
      </w:r>
      <w:del w:id="3897" w:author="LUEJE Claudia" w:date="2023-06-26T17:59:00Z">
        <w:r w:rsidR="002D061B">
          <w:rPr>
            <w:rFonts w:cs="Calibri"/>
            <w:lang w:eastAsia="en-GB"/>
          </w:rPr>
          <w:delText>such as</w:delText>
        </w:r>
      </w:del>
      <w:ins w:id="3898" w:author="LUEJE Claudia" w:date="2023-06-26T17:59:00Z">
        <w:r w:rsidR="002422B2">
          <w:rPr>
            <w:szCs w:val="24"/>
          </w:rPr>
          <w:t>e.g.</w:t>
        </w:r>
      </w:ins>
      <w:r w:rsidRPr="00E956F7">
        <w:rPr>
          <w:szCs w:val="24"/>
        </w:rPr>
        <w:t xml:space="preserve"> domed, flared</w:t>
      </w:r>
      <w:del w:id="3899" w:author="LUEJE Claudia" w:date="2023-06-26T17:59:00Z">
        <w:r w:rsidR="00FC68DB" w:rsidRPr="0013175B">
          <w:rPr>
            <w:rFonts w:cs="Calibri"/>
            <w:lang w:eastAsia="en-GB"/>
          </w:rPr>
          <w:delText xml:space="preserve"> etc.)</w:delText>
        </w:r>
        <w:r w:rsidR="009D45FB">
          <w:rPr>
            <w:rFonts w:cs="Calibri"/>
            <w:lang w:eastAsia="en-GB"/>
          </w:rPr>
          <w:delText>;</w:delText>
        </w:r>
      </w:del>
      <w:ins w:id="3900" w:author="LUEJE Claudia" w:date="2023-06-26T17:59:00Z">
        <w:r w:rsidRPr="00E956F7">
          <w:rPr>
            <w:szCs w:val="24"/>
          </w:rPr>
          <w:t>);</w:t>
        </w:r>
      </w:ins>
    </w:p>
    <w:p w14:paraId="131CA0A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1" w:author="LUEJE Claudia" w:date="2023-06-26T17:59:00Z">
        <w:r w:rsidRPr="00E956F7">
          <w:rPr>
            <w:szCs w:val="24"/>
          </w:rPr>
          <w:t>—</w:t>
        </w:r>
        <w:r w:rsidRPr="00E956F7">
          <w:rPr>
            <w:szCs w:val="24"/>
          </w:rPr>
          <w:tab/>
        </w:r>
      </w:ins>
      <w:r w:rsidRPr="00BD5750">
        <w:rPr>
          <w:rStyle w:val="ISOCode"/>
        </w:rPr>
        <w:t>strength</w:t>
      </w:r>
      <w:r w:rsidRPr="00E956F7">
        <w:rPr>
          <w:szCs w:val="24"/>
        </w:rPr>
        <w:t>: the strength of the heat stake;</w:t>
      </w:r>
    </w:p>
    <w:p w14:paraId="4C4C9790" w14:textId="20ED2D7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2" w:author="LUEJE Claudia" w:date="2023-06-26T17:59:00Z">
        <w:r w:rsidRPr="00E956F7">
          <w:rPr>
            <w:szCs w:val="24"/>
          </w:rPr>
          <w:t>—</w:t>
        </w:r>
        <w:r w:rsidRPr="00E956F7">
          <w:rPr>
            <w:szCs w:val="24"/>
          </w:rPr>
          <w:tab/>
        </w:r>
      </w:ins>
      <w:r w:rsidRPr="00BD5750">
        <w:rPr>
          <w:rStyle w:val="ISOCode"/>
        </w:rPr>
        <w:t>diameter</w:t>
      </w:r>
      <w:r w:rsidRPr="00E956F7">
        <w:rPr>
          <w:szCs w:val="24"/>
        </w:rPr>
        <w:t xml:space="preserve">: </w:t>
      </w:r>
      <w:r w:rsidR="002422B2">
        <w:rPr>
          <w:szCs w:val="24"/>
        </w:rPr>
        <w:t>t</w:t>
      </w:r>
      <w:r w:rsidRPr="00E956F7">
        <w:rPr>
          <w:szCs w:val="24"/>
        </w:rPr>
        <w:t>he diameter of the heat stake, assuming a round/cylindrical shape;</w:t>
      </w:r>
    </w:p>
    <w:p w14:paraId="315F482E" w14:textId="34150EBE"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3" w:author="LUEJE Claudia" w:date="2023-06-26T17:59:00Z">
        <w:r w:rsidRPr="00E956F7">
          <w:rPr>
            <w:szCs w:val="24"/>
          </w:rPr>
          <w:t>—</w:t>
        </w:r>
        <w:r w:rsidRPr="00E956F7">
          <w:rPr>
            <w:szCs w:val="24"/>
          </w:rPr>
          <w:tab/>
        </w:r>
      </w:ins>
      <w:r w:rsidRPr="00BD5750">
        <w:rPr>
          <w:rStyle w:val="ISOCode"/>
        </w:rPr>
        <w:t>head_diameter</w:t>
      </w:r>
      <w:r w:rsidRPr="00E956F7">
        <w:rPr>
          <w:szCs w:val="24"/>
        </w:rPr>
        <w:t xml:space="preserve">: </w:t>
      </w:r>
      <w:r w:rsidR="002422B2">
        <w:rPr>
          <w:szCs w:val="24"/>
        </w:rPr>
        <w:t>t</w:t>
      </w:r>
      <w:r w:rsidRPr="00E956F7">
        <w:rPr>
          <w:szCs w:val="24"/>
        </w:rPr>
        <w:t>he diameter of the head of the heat stake after thermal forming, assuming the final shape is a round;</w:t>
      </w:r>
    </w:p>
    <w:p w14:paraId="2F60D08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4" w:author="LUEJE Claudia" w:date="2023-06-26T17:59:00Z">
        <w:r w:rsidRPr="00E956F7">
          <w:rPr>
            <w:szCs w:val="24"/>
          </w:rPr>
          <w:t>—</w:t>
        </w:r>
        <w:r w:rsidRPr="00E956F7">
          <w:rPr>
            <w:szCs w:val="24"/>
          </w:rPr>
          <w:tab/>
        </w:r>
      </w:ins>
      <w:r w:rsidRPr="00BD5750">
        <w:rPr>
          <w:rStyle w:val="ISOCode"/>
        </w:rPr>
        <w:t>head_height</w:t>
      </w:r>
      <w:r w:rsidRPr="00E956F7">
        <w:rPr>
          <w:szCs w:val="24"/>
        </w:rPr>
        <w:t>: the height of the head, created by the tool;</w:t>
      </w:r>
    </w:p>
    <w:p w14:paraId="302C66EB" w14:textId="79B42090"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5" w:author="LUEJE Claudia" w:date="2023-06-26T17:59:00Z">
        <w:r w:rsidRPr="00E956F7">
          <w:rPr>
            <w:szCs w:val="24"/>
          </w:rPr>
          <w:t>—</w:t>
        </w:r>
        <w:r w:rsidRPr="00E956F7">
          <w:rPr>
            <w:szCs w:val="24"/>
          </w:rPr>
          <w:tab/>
        </w:r>
      </w:ins>
      <w:r w:rsidRPr="00BD5750">
        <w:rPr>
          <w:rStyle w:val="ISOCode"/>
        </w:rPr>
        <w:t>void_diameter</w:t>
      </w:r>
      <w:r w:rsidRPr="00E956F7">
        <w:rPr>
          <w:szCs w:val="24"/>
        </w:rPr>
        <w:t xml:space="preserve">: </w:t>
      </w:r>
      <w:r w:rsidR="002422B2">
        <w:rPr>
          <w:szCs w:val="24"/>
        </w:rPr>
        <w:t>t</w:t>
      </w:r>
      <w:r w:rsidRPr="00E956F7">
        <w:rPr>
          <w:szCs w:val="24"/>
        </w:rPr>
        <w:t>he tool may form a hole/void within the stake. This is its diameter, assuming cylindrical shape;</w:t>
      </w:r>
    </w:p>
    <w:p w14:paraId="32750EBA" w14:textId="01179054"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6" w:author="LUEJE Claudia" w:date="2023-06-26T17:59:00Z">
        <w:r w:rsidRPr="00E956F7">
          <w:rPr>
            <w:szCs w:val="24"/>
          </w:rPr>
          <w:t>—</w:t>
        </w:r>
        <w:r w:rsidRPr="00E956F7">
          <w:rPr>
            <w:szCs w:val="24"/>
          </w:rPr>
          <w:tab/>
        </w:r>
      </w:ins>
      <w:r w:rsidRPr="00BD5750">
        <w:rPr>
          <w:rStyle w:val="ISOCode"/>
        </w:rPr>
        <w:t>hole_diameter</w:t>
      </w:r>
      <w:r w:rsidRPr="00E956F7">
        <w:rPr>
          <w:szCs w:val="24"/>
        </w:rPr>
        <w:t xml:space="preserve">: </w:t>
      </w:r>
      <w:r w:rsidR="002422B2">
        <w:rPr>
          <w:szCs w:val="24"/>
        </w:rPr>
        <w:t>d</w:t>
      </w:r>
      <w:r w:rsidRPr="00E956F7">
        <w:rPr>
          <w:szCs w:val="24"/>
        </w:rPr>
        <w:t>iameter of the hole(s) in the non-thermoplastic part(s).</w:t>
      </w:r>
    </w:p>
    <w:p w14:paraId="4FC2C8BD" w14:textId="38F8855D" w:rsidR="001332BD" w:rsidRPr="00E956F7" w:rsidRDefault="001332BD">
      <w:pPr>
        <w:pStyle w:val="BodyText"/>
        <w:autoSpaceDE w:val="0"/>
        <w:autoSpaceDN w:val="0"/>
        <w:adjustRightInd w:val="0"/>
        <w:rPr>
          <w:szCs w:val="24"/>
        </w:rPr>
      </w:pPr>
      <w:r w:rsidRPr="00E956F7">
        <w:rPr>
          <w:szCs w:val="24"/>
        </w:rPr>
        <w:t xml:space="preserve">If possible, a heat stake should know the direction of fixation, i.e. possess a nested element </w:t>
      </w:r>
      <w:r w:rsidRPr="00BD5750">
        <w:rPr>
          <w:rStyle w:val="ISOCode"/>
        </w:rPr>
        <w:t>&lt;normal_direction/&gt;</w:t>
      </w:r>
      <w:r w:rsidRPr="00E956F7">
        <w:rPr>
          <w:szCs w:val="24"/>
        </w:rPr>
        <w:t xml:space="preserve">. However, this is not mandatory in order to allow for importing incomplete data. Direction sense of </w:t>
      </w:r>
      <w:r w:rsidRPr="00BD5750">
        <w:rPr>
          <w:rStyle w:val="ISOCode"/>
        </w:rPr>
        <w:t>&lt;normal_direction/&gt;</w:t>
      </w:r>
      <w:r w:rsidRPr="00E956F7">
        <w:rPr>
          <w:szCs w:val="24"/>
        </w:rPr>
        <w:t xml:space="preserve"> is from tool to thermoplastic part. The element’s definition can be found in </w:t>
      </w:r>
      <w:del w:id="3907" w:author="LUEJE Claudia" w:date="2023-06-26T17:59:00Z">
        <w:r w:rsidR="00FC68DB" w:rsidRPr="00BD52D7">
          <w:rPr>
            <w:rFonts w:cs="Calibri"/>
            <w:lang w:eastAsia="en-GB"/>
          </w:rPr>
          <w:delText xml:space="preserve">section </w:delText>
        </w:r>
        <w:r w:rsidR="00FC68DB" w:rsidRPr="00F54804">
          <w:rPr>
            <w:rFonts w:cs="Calibri"/>
            <w:lang w:eastAsia="en-GB"/>
          </w:rPr>
          <w:fldChar w:fldCharType="begin"/>
        </w:r>
        <w:r w:rsidR="00FC68DB" w:rsidRPr="00F54804">
          <w:rPr>
            <w:rFonts w:cs="Calibri"/>
            <w:lang w:eastAsia="en-GB"/>
          </w:rPr>
          <w:delInstrText xml:space="preserve"> REF _Ref400880511 \r \h </w:delInstrText>
        </w:r>
        <w:r w:rsidR="00FC68DB" w:rsidRPr="00F54804">
          <w:rPr>
            <w:rFonts w:cs="Calibri"/>
            <w:lang w:eastAsia="en-GB"/>
          </w:rPr>
        </w:r>
        <w:r w:rsidR="00FC68DB" w:rsidRPr="00F54804">
          <w:rPr>
            <w:rFonts w:cs="Calibri"/>
            <w:lang w:eastAsia="en-GB"/>
          </w:rPr>
          <w:fldChar w:fldCharType="separate"/>
        </w:r>
        <w:r w:rsidR="0067475A">
          <w:rPr>
            <w:rFonts w:cs="Calibri"/>
            <w:lang w:eastAsia="en-GB"/>
          </w:rPr>
          <w:delText>6.1.3</w:delText>
        </w:r>
        <w:r w:rsidR="00FC68DB" w:rsidRPr="00F54804">
          <w:rPr>
            <w:rFonts w:cs="Calibri"/>
            <w:lang w:eastAsia="en-GB"/>
          </w:rPr>
          <w:fldChar w:fldCharType="end"/>
        </w:r>
        <w:r w:rsidR="00FC68DB" w:rsidRPr="00F54804">
          <w:rPr>
            <w:rFonts w:cs="Calibri"/>
            <w:lang w:eastAsia="en-GB"/>
          </w:rPr>
          <w:delText>.</w:delText>
        </w:r>
      </w:del>
      <w:ins w:id="3908" w:author="LUEJE Claudia" w:date="2023-06-26T17:59:00Z">
        <w:r w:rsidR="00E50C0A" w:rsidRPr="00E956F7">
          <w:rPr>
            <w:rStyle w:val="citesec"/>
            <w:szCs w:val="24"/>
          </w:rPr>
          <w:t>9</w:t>
        </w:r>
        <w:r w:rsidRPr="00E956F7">
          <w:rPr>
            <w:rStyle w:val="citesec"/>
            <w:szCs w:val="24"/>
          </w:rPr>
          <w:t>.1.3</w:t>
        </w:r>
        <w:r w:rsidRPr="00E956F7">
          <w:rPr>
            <w:szCs w:val="24"/>
          </w:rPr>
          <w:t>.</w:t>
        </w:r>
      </w:ins>
    </w:p>
    <w:p w14:paraId="7E9BEC53" w14:textId="77777777" w:rsidR="001332BD" w:rsidRPr="00E956F7" w:rsidRDefault="001332BD">
      <w:pPr>
        <w:pStyle w:val="BodyText"/>
        <w:autoSpaceDE w:val="0"/>
        <w:autoSpaceDN w:val="0"/>
        <w:adjustRightInd w:val="0"/>
        <w:rPr>
          <w:szCs w:val="24"/>
        </w:rPr>
      </w:pPr>
      <w:r w:rsidRPr="00E956F7">
        <w:rPr>
          <w:szCs w:val="24"/>
        </w:rPr>
        <w:t>There is no "base" attribute for heat stakes since this information can be derived from connection direction.</w:t>
      </w:r>
    </w:p>
    <w:p w14:paraId="3EC61B0C" w14:textId="77777777" w:rsidR="001332BD" w:rsidRPr="00E956F7" w:rsidRDefault="001332BD">
      <w:pPr>
        <w:pStyle w:val="BodyText"/>
        <w:autoSpaceDE w:val="0"/>
        <w:autoSpaceDN w:val="0"/>
        <w:adjustRightInd w:val="0"/>
        <w:rPr>
          <w:szCs w:val="24"/>
        </w:rPr>
      </w:pPr>
      <w:r w:rsidRPr="00E956F7">
        <w:rPr>
          <w:szCs w:val="24"/>
        </w:rPr>
        <w:t>The initial height of the stake (above base part) is not represented in χMCF: Before tool application, it can be derived from CAD data. After tool application (in final shape of the heat stake), this height has vanished.</w:t>
      </w:r>
    </w:p>
    <w:p w14:paraId="31210678" w14:textId="77777777" w:rsidR="00FC68DB" w:rsidRDefault="001332BD" w:rsidP="002F10A7">
      <w:pPr>
        <w:keepNext/>
        <w:rPr>
          <w:del w:id="3909" w:author="LUEJE Claudia" w:date="2023-06-26T17:59:00Z"/>
          <w:rFonts w:cs="Calibri"/>
          <w:lang w:eastAsia="en-GB"/>
        </w:rPr>
      </w:pPr>
      <w:r w:rsidRPr="00E956F7">
        <w:rPr>
          <w:szCs w:val="24"/>
        </w:rPr>
        <w:t xml:space="preserve">The element </w:t>
      </w:r>
      <w:r w:rsidRPr="00BD5750">
        <w:rPr>
          <w:rStyle w:val="ISOCode"/>
        </w:rPr>
        <w:t>&lt;heat_stake/&gt;</w:t>
      </w:r>
      <w:r w:rsidRPr="00E956F7">
        <w:rPr>
          <w:szCs w:val="24"/>
        </w:rPr>
        <w:t xml:space="preserve"> allows for following nested elements</w:t>
      </w:r>
      <w:del w:id="3910" w:author="LUEJE Claudia" w:date="2023-06-26T17:59:00Z">
        <w:r w:rsidR="00FC68DB" w:rsidRPr="00F54804">
          <w:rPr>
            <w:rFonts w:cs="Calibri"/>
            <w:lang w:eastAsia="en-GB"/>
          </w:rPr>
          <w:delText>:</w:delText>
        </w:r>
      </w:del>
    </w:p>
    <w:p w14:paraId="51086E9B" w14:textId="5B020096" w:rsidR="001332BD" w:rsidRPr="00E956F7" w:rsidRDefault="00484134">
      <w:pPr>
        <w:pStyle w:val="BodyText"/>
        <w:autoSpaceDE w:val="0"/>
        <w:autoSpaceDN w:val="0"/>
        <w:adjustRightInd w:val="0"/>
        <w:rPr>
          <w:ins w:id="3911" w:author="LUEJE Claudia" w:date="2023-06-26T17:59:00Z"/>
          <w:szCs w:val="24"/>
        </w:rPr>
      </w:pPr>
      <w:ins w:id="3912" w:author="LUEJE Claudia" w:date="2023-06-26T17:59:00Z">
        <w:r>
          <w:rPr>
            <w:szCs w:val="24"/>
          </w:rPr>
          <w:t xml:space="preserve"> as shown in </w:t>
        </w:r>
      </w:ins>
      <w:bookmarkStart w:id="3913" w:name="_Toc110532417"/>
      <w:r w:rsidRPr="00484134">
        <w:rPr>
          <w:rStyle w:val="citetbl"/>
        </w:rPr>
        <w:t xml:space="preserve">Table </w:t>
      </w:r>
      <w:del w:id="3914" w:author="LUEJE Claudia" w:date="2023-06-26T17:59:00Z">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69</w:delText>
        </w:r>
        <w:r w:rsidR="00BF29DE" w:rsidRPr="00F54804">
          <w:fldChar w:fldCharType="end"/>
        </w:r>
      </w:del>
      <w:ins w:id="3915" w:author="LUEJE Claudia" w:date="2023-06-26T17:59:00Z">
        <w:r w:rsidRPr="00484134">
          <w:rPr>
            <w:rStyle w:val="citetbl"/>
          </w:rPr>
          <w:t>69</w:t>
        </w:r>
        <w:r w:rsidR="001332BD" w:rsidRPr="00E956F7">
          <w:rPr>
            <w:szCs w:val="24"/>
          </w:rPr>
          <w:t>:</w:t>
        </w:r>
      </w:ins>
    </w:p>
    <w:p w14:paraId="4B880294" w14:textId="17BB53D3" w:rsidR="001332BD" w:rsidRPr="00E956F7" w:rsidRDefault="006F39DE">
      <w:pPr>
        <w:pStyle w:val="Tabletitle"/>
        <w:autoSpaceDE w:val="0"/>
        <w:autoSpaceDN w:val="0"/>
        <w:adjustRightInd w:val="0"/>
        <w:outlineLvl w:val="0"/>
        <w:rPr>
          <w:szCs w:val="24"/>
        </w:rPr>
      </w:pPr>
      <w:ins w:id="3916" w:author="LUEJE Claudia" w:date="2023-06-26T17:59:00Z">
        <w:r w:rsidRPr="00E956F7">
          <w:rPr>
            <w:szCs w:val="24"/>
          </w:rPr>
          <w:t>Table </w:t>
        </w:r>
        <w:r w:rsidR="001332BD" w:rsidRPr="00E956F7">
          <w:rPr>
            <w:szCs w:val="24"/>
          </w:rPr>
          <w:t>69</w:t>
        </w:r>
      </w:ins>
      <w:r w:rsidR="008F2F92" w:rsidRPr="00E956F7">
        <w:rPr>
          <w:szCs w:val="24"/>
        </w:rPr>
        <w:t xml:space="preserve"> </w:t>
      </w:r>
      <w:r w:rsidR="001332BD" w:rsidRPr="00E956F7">
        <w:rPr>
          <w:szCs w:val="24"/>
        </w:rPr>
        <w:t xml:space="preserve">— Nested elements of element </w:t>
      </w:r>
      <w:r w:rsidR="001332BD" w:rsidRPr="00BD5750">
        <w:rPr>
          <w:rStyle w:val="ISOCode"/>
        </w:rPr>
        <w:t>&lt;heat_stake/&gt;</w:t>
      </w:r>
      <w:bookmarkEnd w:id="3913"/>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12EED61A"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61B4CBC0" w14:textId="398D123D" w:rsidR="001332BD" w:rsidRPr="00B62EE5" w:rsidRDefault="001332BD" w:rsidP="008F2F92">
            <w:pPr>
              <w:pStyle w:val="Tableheader"/>
              <w:autoSpaceDE w:val="0"/>
              <w:autoSpaceDN w:val="0"/>
              <w:adjustRightInd w:val="0"/>
              <w:rPr>
                <w:b/>
              </w:rPr>
            </w:pPr>
            <w:r w:rsidRPr="00B62EE5">
              <w:rPr>
                <w:b/>
                <w:szCs w:val="24"/>
              </w:rPr>
              <w:t xml:space="preserve">Nested </w:t>
            </w:r>
            <w:r w:rsidR="00484134"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6FF979DC" w14:textId="4952F0D8" w:rsidR="001332BD" w:rsidRPr="00B62EE5" w:rsidRDefault="001332BD" w:rsidP="008F2F92">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50C4E974" w14:textId="5EC479EF" w:rsidR="001332BD" w:rsidRPr="00B62EE5" w:rsidRDefault="001332BD" w:rsidP="008F2F92">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2D3CDCC9" w14:textId="01E1080C" w:rsidR="001332BD" w:rsidRPr="00B62EE5" w:rsidRDefault="001332BD" w:rsidP="008F2F92">
            <w:pPr>
              <w:pStyle w:val="Tableheader"/>
              <w:autoSpaceDE w:val="0"/>
              <w:autoSpaceDN w:val="0"/>
              <w:adjustRightInd w:val="0"/>
              <w:rPr>
                <w:b/>
              </w:rPr>
            </w:pPr>
            <w:r w:rsidRPr="00B62EE5">
              <w:rPr>
                <w:b/>
                <w:szCs w:val="24"/>
              </w:rPr>
              <w:t>Constraint</w:t>
            </w:r>
          </w:p>
        </w:tc>
      </w:tr>
      <w:tr w:rsidR="001332BD" w:rsidRPr="00E956F7" w14:paraId="076DE81D" w14:textId="77777777" w:rsidTr="005B271E">
        <w:trPr>
          <w:jc w:val="center"/>
        </w:trPr>
        <w:tc>
          <w:tcPr>
            <w:tcW w:w="2111" w:type="dxa"/>
            <w:tcBorders>
              <w:top w:val="single" w:sz="12" w:space="0" w:color="auto"/>
            </w:tcBorders>
            <w:vAlign w:val="bottom"/>
          </w:tcPr>
          <w:p w14:paraId="6F985711" w14:textId="5C10BE7C" w:rsidR="001332BD" w:rsidRPr="00E956F7" w:rsidRDefault="001332BD" w:rsidP="008F2F92">
            <w:pPr>
              <w:pStyle w:val="Tablebody"/>
              <w:autoSpaceDE w:val="0"/>
              <w:autoSpaceDN w:val="0"/>
              <w:adjustRightInd w:val="0"/>
            </w:pPr>
            <w:r w:rsidRPr="00E956F7">
              <w:rPr>
                <w:szCs w:val="24"/>
              </w:rPr>
              <w:t>normal_direction</w:t>
            </w:r>
          </w:p>
        </w:tc>
        <w:tc>
          <w:tcPr>
            <w:tcW w:w="1559" w:type="dxa"/>
            <w:tcBorders>
              <w:top w:val="single" w:sz="12" w:space="0" w:color="auto"/>
            </w:tcBorders>
            <w:vAlign w:val="bottom"/>
          </w:tcPr>
          <w:p w14:paraId="42512D26" w14:textId="0CD9BA15" w:rsidR="001332BD" w:rsidRPr="00E956F7" w:rsidRDefault="001332BD" w:rsidP="008F2F92">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3F3DDBF4" w14:textId="60D0837F" w:rsidR="001332BD" w:rsidRPr="00E956F7" w:rsidRDefault="001332BD" w:rsidP="008F2F92">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432BEE9D" w14:textId="4DA0143E" w:rsidR="001332BD" w:rsidRPr="00E956F7" w:rsidRDefault="001332BD" w:rsidP="008F2F92">
            <w:pPr>
              <w:pStyle w:val="Tablebody"/>
              <w:autoSpaceDE w:val="0"/>
              <w:autoSpaceDN w:val="0"/>
              <w:adjustRightInd w:val="0"/>
            </w:pPr>
            <w:r w:rsidRPr="00E956F7">
              <w:rPr>
                <w:szCs w:val="24"/>
              </w:rPr>
              <w:t>-</w:t>
            </w:r>
          </w:p>
        </w:tc>
      </w:tr>
      <w:tr w:rsidR="001332BD" w:rsidRPr="00E956F7" w14:paraId="5FF87EDC" w14:textId="77777777" w:rsidTr="005B271E">
        <w:trPr>
          <w:jc w:val="center"/>
        </w:trPr>
        <w:tc>
          <w:tcPr>
            <w:tcW w:w="2111" w:type="dxa"/>
            <w:vAlign w:val="bottom"/>
          </w:tcPr>
          <w:p w14:paraId="1E6E434E" w14:textId="4F816D74" w:rsidR="001332BD" w:rsidRPr="00E956F7" w:rsidRDefault="001332BD" w:rsidP="008F2F92">
            <w:pPr>
              <w:pStyle w:val="Tablebody"/>
              <w:autoSpaceDE w:val="0"/>
              <w:autoSpaceDN w:val="0"/>
              <w:adjustRightInd w:val="0"/>
            </w:pPr>
            <w:r w:rsidRPr="00E956F7">
              <w:rPr>
                <w:szCs w:val="24"/>
              </w:rPr>
              <w:t>tangential_direction</w:t>
            </w:r>
          </w:p>
        </w:tc>
        <w:tc>
          <w:tcPr>
            <w:tcW w:w="1559" w:type="dxa"/>
            <w:vAlign w:val="bottom"/>
          </w:tcPr>
          <w:p w14:paraId="0718C59B" w14:textId="25B329E3" w:rsidR="001332BD" w:rsidRPr="00E956F7" w:rsidRDefault="001332BD" w:rsidP="008F2F92">
            <w:pPr>
              <w:pStyle w:val="Tablebody"/>
              <w:autoSpaceDE w:val="0"/>
              <w:autoSpaceDN w:val="0"/>
              <w:adjustRightInd w:val="0"/>
            </w:pPr>
            <w:r w:rsidRPr="00E956F7">
              <w:rPr>
                <w:szCs w:val="24"/>
              </w:rPr>
              <w:t>1</w:t>
            </w:r>
          </w:p>
        </w:tc>
        <w:tc>
          <w:tcPr>
            <w:tcW w:w="1276" w:type="dxa"/>
            <w:vAlign w:val="bottom"/>
          </w:tcPr>
          <w:p w14:paraId="5C617C9C" w14:textId="0BD5AFED" w:rsidR="001332BD" w:rsidRPr="00E956F7" w:rsidRDefault="001332BD" w:rsidP="008F2F92">
            <w:pPr>
              <w:pStyle w:val="Tablebody"/>
              <w:autoSpaceDE w:val="0"/>
              <w:autoSpaceDN w:val="0"/>
              <w:adjustRightInd w:val="0"/>
            </w:pPr>
            <w:r w:rsidRPr="00E956F7">
              <w:rPr>
                <w:szCs w:val="24"/>
              </w:rPr>
              <w:t>Optional</w:t>
            </w:r>
          </w:p>
        </w:tc>
        <w:tc>
          <w:tcPr>
            <w:tcW w:w="3526" w:type="dxa"/>
            <w:vAlign w:val="bottom"/>
          </w:tcPr>
          <w:p w14:paraId="22F65A72" w14:textId="664E0391" w:rsidR="001332BD" w:rsidRPr="00E956F7" w:rsidRDefault="001332BD" w:rsidP="008F2F92">
            <w:pPr>
              <w:pStyle w:val="Tablebody"/>
              <w:autoSpaceDE w:val="0"/>
              <w:autoSpaceDN w:val="0"/>
              <w:adjustRightInd w:val="0"/>
            </w:pPr>
            <w:r w:rsidRPr="00E956F7">
              <w:rPr>
                <w:szCs w:val="24"/>
              </w:rPr>
              <w:t>-</w:t>
            </w:r>
          </w:p>
        </w:tc>
      </w:tr>
    </w:tbl>
    <w:p w14:paraId="3FB679D9" w14:textId="105B8D67" w:rsidR="001332BD" w:rsidRPr="00E956F7" w:rsidRDefault="001332BD" w:rsidP="003D12D0">
      <w:pPr>
        <w:pStyle w:val="BodyText"/>
      </w:pPr>
      <w:r w:rsidRPr="00E956F7">
        <w:t>EXAMPLE</w:t>
      </w:r>
    </w:p>
    <w:p w14:paraId="44D288D6" w14:textId="77777777" w:rsidR="002039BB" w:rsidRDefault="002039BB" w:rsidP="002039BB">
      <w:pPr>
        <w:pStyle w:val="Code-"/>
      </w:pPr>
      <w:r w:rsidRPr="00E45DCE">
        <w:t xml:space="preserve">    </w:t>
      </w:r>
      <w:r w:rsidR="001332BD" w:rsidRPr="00E45DCE">
        <w:rPr>
          <w:szCs w:val="24"/>
        </w:rPr>
        <w:t>&lt;connection_0d label="HEAT_STAKE_521"&gt;</w:t>
      </w:r>
    </w:p>
    <w:p w14:paraId="7F85FE2F" w14:textId="77777777" w:rsidR="002039BB" w:rsidRDefault="002039BB" w:rsidP="002039BB">
      <w:pPr>
        <w:pStyle w:val="Code-"/>
      </w:pPr>
      <w:r>
        <w:t xml:space="preserve">    </w:t>
      </w:r>
      <w:r w:rsidR="001332BD" w:rsidRPr="00E45DCE">
        <w:t xml:space="preserve">    &lt;heat_stake heat_stake_type="domed" diameter="3.0"</w:t>
      </w:r>
    </w:p>
    <w:p w14:paraId="59F76512" w14:textId="77777777" w:rsidR="002039BB" w:rsidRDefault="002039BB" w:rsidP="002039BB">
      <w:pPr>
        <w:pStyle w:val="Code-"/>
      </w:pPr>
      <w:r>
        <w:t xml:space="preserve">    </w:t>
      </w:r>
      <w:r w:rsidR="008F2F92" w:rsidRPr="00E45DCE">
        <w:t xml:space="preserve">     </w:t>
      </w:r>
      <w:r w:rsidR="001332BD" w:rsidRPr="00E45DCE">
        <w:t xml:space="preserve">    head_diameter="6.0" head_height="2.25"&gt;</w:t>
      </w:r>
    </w:p>
    <w:p w14:paraId="60814CFC" w14:textId="77777777" w:rsidR="002039BB" w:rsidRPr="00CB2A71" w:rsidRDefault="002039BB" w:rsidP="002039BB">
      <w:pPr>
        <w:pStyle w:val="Code-"/>
        <w:rPr>
          <w:lang w:val="en-US"/>
        </w:rPr>
      </w:pPr>
      <w:r w:rsidRPr="00CB2A71">
        <w:rPr>
          <w:lang w:val="en-US"/>
        </w:rPr>
        <w:t xml:space="preserve">    </w:t>
      </w:r>
      <w:r w:rsidR="001332BD" w:rsidRPr="00CB2A71">
        <w:rPr>
          <w:lang w:val="en-US"/>
        </w:rPr>
        <w:t xml:space="preserve">        &lt;normal_direction x="0" y="0" z="-10"/&gt;</w:t>
      </w:r>
    </w:p>
    <w:p w14:paraId="4E72F3AE" w14:textId="77777777" w:rsidR="002039BB" w:rsidRDefault="002039BB" w:rsidP="002039BB">
      <w:pPr>
        <w:pStyle w:val="Code-"/>
      </w:pPr>
      <w:r w:rsidRPr="00CB2A71">
        <w:rPr>
          <w:lang w:val="en-US"/>
        </w:rPr>
        <w:t xml:space="preserve">    </w:t>
      </w:r>
      <w:r w:rsidR="001332BD" w:rsidRPr="00CB2A71">
        <w:rPr>
          <w:lang w:val="en-US"/>
        </w:rPr>
        <w:t xml:space="preserve">    </w:t>
      </w:r>
      <w:r w:rsidR="001332BD" w:rsidRPr="00E45DCE">
        <w:t>&lt;/heat_stake&gt;</w:t>
      </w:r>
    </w:p>
    <w:p w14:paraId="65F23E3D" w14:textId="77777777" w:rsidR="002039BB" w:rsidRDefault="002039BB" w:rsidP="002039BB">
      <w:pPr>
        <w:pStyle w:val="Code-"/>
      </w:pPr>
      <w:r>
        <w:t xml:space="preserve">    </w:t>
      </w:r>
      <w:r w:rsidR="001332BD" w:rsidRPr="00E45DCE">
        <w:t xml:space="preserve">    &lt;loc&gt; 1645.83 821.145 616.585 &lt;/loc&gt;</w:t>
      </w:r>
    </w:p>
    <w:p w14:paraId="4760AEEB" w14:textId="77777777" w:rsidR="002039BB" w:rsidRDefault="002039BB" w:rsidP="002039BB">
      <w:pPr>
        <w:pStyle w:val="Code-"/>
      </w:pPr>
      <w:r>
        <w:t xml:space="preserve">    </w:t>
      </w:r>
      <w:r w:rsidR="001332BD" w:rsidRPr="00E45DCE">
        <w:t xml:space="preserve">    &lt;appdata&gt;</w:t>
      </w:r>
    </w:p>
    <w:p w14:paraId="190188B0" w14:textId="77777777" w:rsidR="002039BB" w:rsidRDefault="002039BB" w:rsidP="002039BB">
      <w:pPr>
        <w:pStyle w:val="Code-"/>
      </w:pPr>
      <w:r>
        <w:t xml:space="preserve">    </w:t>
      </w:r>
      <w:r w:rsidR="001332BD" w:rsidRPr="00E45DCE">
        <w:t xml:space="preserve">        ...</w:t>
      </w:r>
    </w:p>
    <w:p w14:paraId="3020F654" w14:textId="77777777" w:rsidR="002039BB" w:rsidRDefault="002039BB" w:rsidP="002039BB">
      <w:pPr>
        <w:pStyle w:val="Code-"/>
      </w:pPr>
      <w:r>
        <w:t xml:space="preserve">    </w:t>
      </w:r>
      <w:r w:rsidR="001332BD" w:rsidRPr="00E45DCE">
        <w:t xml:space="preserve">    &lt;/appdata&gt;</w:t>
      </w:r>
    </w:p>
    <w:p w14:paraId="774C59CE" w14:textId="7B96BC98" w:rsidR="001332BD" w:rsidRPr="00E45DCE" w:rsidRDefault="002039BB" w:rsidP="002039BB">
      <w:pPr>
        <w:pStyle w:val="Code-"/>
      </w:pPr>
      <w:r>
        <w:t xml:space="preserve">    </w:t>
      </w:r>
      <w:r w:rsidR="001332BD" w:rsidRPr="00E45DCE">
        <w:t>&lt;/connection_0d&gt;</w:t>
      </w:r>
    </w:p>
    <w:p w14:paraId="471E2A4C" w14:textId="48ACB508" w:rsidR="001332BD" w:rsidRPr="00E45DCE" w:rsidRDefault="008F2F92" w:rsidP="00E45DCE">
      <w:pPr>
        <w:pStyle w:val="Code-"/>
      </w:pPr>
      <w:r w:rsidRPr="00E45DCE">
        <w:t> </w:t>
      </w:r>
    </w:p>
    <w:p w14:paraId="6B498631" w14:textId="797D9D29" w:rsidR="001332BD" w:rsidRPr="00E956F7" w:rsidRDefault="001332BD">
      <w:pPr>
        <w:pStyle w:val="Heading2"/>
        <w:tabs>
          <w:tab w:val="left" w:pos="400"/>
        </w:tabs>
        <w:autoSpaceDE w:val="0"/>
        <w:autoSpaceDN w:val="0"/>
        <w:adjustRightInd w:val="0"/>
        <w:rPr>
          <w:rFonts w:eastAsia="Times New Roman"/>
          <w:szCs w:val="24"/>
        </w:rPr>
      </w:pPr>
      <w:bookmarkStart w:id="3917" w:name="_Toc3556995"/>
      <w:bookmarkStart w:id="3918" w:name="_Toc34747245"/>
      <w:bookmarkStart w:id="3919" w:name="_Toc77102061"/>
      <w:bookmarkStart w:id="3920" w:name="_Toc110532209"/>
      <w:r w:rsidRPr="00E956F7">
        <w:rPr>
          <w:rFonts w:eastAsia="Times New Roman"/>
          <w:szCs w:val="24"/>
        </w:rPr>
        <w:t xml:space="preserve">Clips/Snap </w:t>
      </w:r>
      <w:r w:rsidR="00484134">
        <w:rPr>
          <w:rFonts w:eastAsia="Times New Roman"/>
          <w:szCs w:val="24"/>
        </w:rPr>
        <w:t>j</w:t>
      </w:r>
      <w:r w:rsidRPr="00E956F7">
        <w:rPr>
          <w:rFonts w:eastAsia="Times New Roman"/>
          <w:szCs w:val="24"/>
        </w:rPr>
        <w:t>oints</w:t>
      </w:r>
      <w:bookmarkEnd w:id="3917"/>
      <w:bookmarkEnd w:id="3918"/>
      <w:bookmarkEnd w:id="3919"/>
      <w:bookmarkEnd w:id="3920"/>
    </w:p>
    <w:p w14:paraId="7EADE4CE" w14:textId="3B0F1D23" w:rsidR="001332BD" w:rsidRPr="00E956F7" w:rsidRDefault="001332BD">
      <w:pPr>
        <w:pStyle w:val="BodyText"/>
        <w:autoSpaceDE w:val="0"/>
        <w:autoSpaceDN w:val="0"/>
        <w:adjustRightInd w:val="0"/>
        <w:rPr>
          <w:szCs w:val="24"/>
        </w:rPr>
      </w:pPr>
      <w:r w:rsidRPr="00E956F7">
        <w:rPr>
          <w:szCs w:val="24"/>
        </w:rPr>
        <w:t xml:space="preserve">In general, a clip is a fastener with an elastic component. Pushed onto a firm counterpart, this elastic component causes the clip to hook onto that part. </w:t>
      </w:r>
      <w:del w:id="3921" w:author="LUEJE Claudia" w:date="2023-06-26T17:59:00Z">
        <w:r w:rsidR="00FC68DB" w:rsidRPr="005C2D94">
          <w:rPr>
            <w:rFonts w:cs="Calibri"/>
            <w:lang w:eastAsia="en-GB"/>
          </w:rPr>
          <w:delText>It depends</w:delText>
        </w:r>
      </w:del>
      <w:ins w:id="3922" w:author="LUEJE Claudia" w:date="2023-06-26T17:59:00Z">
        <w:r w:rsidR="009E2170">
          <w:rPr>
            <w:szCs w:val="24"/>
          </w:rPr>
          <w:t>Depending</w:t>
        </w:r>
      </w:ins>
      <w:r w:rsidR="009E2170">
        <w:rPr>
          <w:szCs w:val="24"/>
        </w:rPr>
        <w:t xml:space="preserve"> on </w:t>
      </w:r>
      <w:r w:rsidRPr="00E956F7">
        <w:rPr>
          <w:szCs w:val="24"/>
        </w:rPr>
        <w:t xml:space="preserve">the type of the clip, </w:t>
      </w:r>
      <w:del w:id="3923" w:author="LUEJE Claudia" w:date="2023-06-26T17:59:00Z">
        <w:r w:rsidR="00FC68DB" w:rsidRPr="005C2D94">
          <w:rPr>
            <w:rFonts w:cs="Calibri"/>
            <w:lang w:eastAsia="en-GB"/>
          </w:rPr>
          <w:delText xml:space="preserve">whether </w:delText>
        </w:r>
      </w:del>
      <w:r w:rsidRPr="00E956F7">
        <w:rPr>
          <w:szCs w:val="24"/>
        </w:rPr>
        <w:t xml:space="preserve">it </w:t>
      </w:r>
      <w:del w:id="3924" w:author="LUEJE Claudia" w:date="2023-06-26T17:59:00Z">
        <w:r w:rsidR="00FC68DB" w:rsidRPr="005C2D94">
          <w:rPr>
            <w:rFonts w:cs="Calibri"/>
            <w:lang w:eastAsia="en-GB"/>
          </w:rPr>
          <w:delText>can</w:delText>
        </w:r>
      </w:del>
      <w:ins w:id="3925" w:author="LUEJE Claudia" w:date="2023-06-26T17:59:00Z">
        <w:r w:rsidR="009E2170">
          <w:rPr>
            <w:szCs w:val="24"/>
          </w:rPr>
          <w:t>may be able to</w:t>
        </w:r>
      </w:ins>
      <w:r w:rsidR="009E2170">
        <w:rPr>
          <w:szCs w:val="24"/>
        </w:rPr>
        <w:t xml:space="preserve"> be</w:t>
      </w:r>
      <w:r w:rsidRPr="00E956F7">
        <w:rPr>
          <w:szCs w:val="24"/>
        </w:rPr>
        <w:t xml:space="preserve"> removed without being destroyed.</w:t>
      </w:r>
    </w:p>
    <w:p w14:paraId="702FBF53" w14:textId="23E7B5C4" w:rsidR="001332BD" w:rsidRPr="00E956F7" w:rsidRDefault="001332BD">
      <w:pPr>
        <w:pStyle w:val="BodyText"/>
        <w:autoSpaceDE w:val="0"/>
        <w:autoSpaceDN w:val="0"/>
        <w:adjustRightInd w:val="0"/>
        <w:rPr>
          <w:szCs w:val="24"/>
        </w:rPr>
      </w:pPr>
      <w:r w:rsidRPr="00E956F7">
        <w:rPr>
          <w:szCs w:val="24"/>
        </w:rPr>
        <w:t xml:space="preserve">A wide and ever-increasing variety of clinches is in practical use. </w:t>
      </w:r>
      <w:ins w:id="3926" w:author="LUEJE Claudia" w:date="2023-06-26T17:59:00Z">
        <w:r w:rsidR="00837073">
          <w:rPr>
            <w:szCs w:val="24"/>
          </w:rPr>
          <w:t xml:space="preserve">See </w:t>
        </w:r>
        <w:r w:rsidR="00837073" w:rsidRPr="00837073">
          <w:rPr>
            <w:rStyle w:val="citefig"/>
          </w:rPr>
          <w:t>Figures 34 to 37</w:t>
        </w:r>
        <w:r w:rsidR="00837073">
          <w:rPr>
            <w:szCs w:val="24"/>
          </w:rPr>
          <w:t xml:space="preserve">. </w:t>
        </w:r>
      </w:ins>
      <w:r w:rsidRPr="00E956F7">
        <w:rPr>
          <w:szCs w:val="24"/>
        </w:rPr>
        <w:t>Examples are:</w:t>
      </w:r>
    </w:p>
    <w:p w14:paraId="72CBC32B" w14:textId="4C492236" w:rsidR="001332BD" w:rsidRPr="00E956F7" w:rsidRDefault="00FC68D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27" w:author="LUEJE Claudia" w:date="2023-06-26T17:59:00Z">
        <w:r w:rsidRPr="0013175B">
          <w:rPr>
            <w:rFonts w:cs="Calibri"/>
            <w:lang w:eastAsia="en-GB"/>
          </w:rPr>
          <w:delText>A so-called</w:delText>
        </w:r>
      </w:del>
      <w:ins w:id="3928" w:author="LUEJE Claudia" w:date="2023-06-26T17:59:00Z">
        <w:r w:rsidR="001332BD" w:rsidRPr="00E956F7">
          <w:rPr>
            <w:szCs w:val="24"/>
          </w:rPr>
          <w:t>—</w:t>
        </w:r>
        <w:r w:rsidR="001332BD" w:rsidRPr="00E956F7">
          <w:rPr>
            <w:szCs w:val="24"/>
          </w:rPr>
          <w:tab/>
        </w:r>
        <w:r w:rsidR="009E2170">
          <w:rPr>
            <w:szCs w:val="24"/>
          </w:rPr>
          <w:t>a</w:t>
        </w:r>
      </w:ins>
      <w:r w:rsidR="001332BD" w:rsidRPr="00E956F7">
        <w:rPr>
          <w:szCs w:val="24"/>
        </w:rPr>
        <w:t xml:space="preserve"> "Terry Clip" </w:t>
      </w:r>
      <w:del w:id="3929" w:author="LUEJE Claudia" w:date="2023-06-26T17:59:00Z">
        <w:r w:rsidRPr="0013175B">
          <w:rPr>
            <w:rFonts w:cs="Calibri"/>
            <w:lang w:eastAsia="en-GB"/>
          </w:rPr>
          <w:delText>consists</w:delText>
        </w:r>
      </w:del>
      <w:ins w:id="3930" w:author="LUEJE Claudia" w:date="2023-06-26T17:59:00Z">
        <w:r w:rsidR="001332BD" w:rsidRPr="00E956F7">
          <w:rPr>
            <w:szCs w:val="24"/>
          </w:rPr>
          <w:t>consist</w:t>
        </w:r>
        <w:r w:rsidR="009E2170">
          <w:rPr>
            <w:szCs w:val="24"/>
          </w:rPr>
          <w:t>ing</w:t>
        </w:r>
      </w:ins>
      <w:r w:rsidR="001332BD" w:rsidRPr="00E956F7">
        <w:rPr>
          <w:szCs w:val="24"/>
        </w:rPr>
        <w:t xml:space="preserve"> of a cylindrical metal band with a gap. Opening the gap, it snaps onto a tube. Frequently, there are means for fastening a screw etc. on the opposite side of the gap;</w:t>
      </w:r>
    </w:p>
    <w:p w14:paraId="0E0B37BE" w14:textId="020FDCE0"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1" w:author="LUEJE Claudia" w:date="2023-06-26T17:59:00Z">
        <w:r w:rsidRPr="00E956F7">
          <w:rPr>
            <w:szCs w:val="24"/>
          </w:rPr>
          <w:t>—</w:t>
        </w:r>
        <w:r w:rsidRPr="00E956F7">
          <w:rPr>
            <w:szCs w:val="24"/>
          </w:rPr>
          <w:tab/>
        </w:r>
      </w:ins>
      <w:r w:rsidR="009E2170">
        <w:rPr>
          <w:szCs w:val="24"/>
        </w:rPr>
        <w:t>a</w:t>
      </w:r>
      <w:r w:rsidRPr="00E956F7">
        <w:rPr>
          <w:szCs w:val="24"/>
        </w:rPr>
        <w:t xml:space="preserve"> "Hairpin Clip" is similar to a "Terry Clip" but uses some wire instead of a metal band;</w:t>
      </w:r>
    </w:p>
    <w:p w14:paraId="5F6635E2"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2" w:author="LUEJE Claudia" w:date="2023-06-26T17:59:00Z">
        <w:r w:rsidRPr="00E956F7">
          <w:rPr>
            <w:szCs w:val="24"/>
          </w:rPr>
          <w:t>—</w:t>
        </w:r>
        <w:r w:rsidRPr="00E956F7">
          <w:rPr>
            <w:szCs w:val="24"/>
          </w:rPr>
          <w:tab/>
        </w:r>
      </w:ins>
      <w:r w:rsidRPr="00E956F7">
        <w:rPr>
          <w:szCs w:val="24"/>
        </w:rPr>
        <w:t>An "R-Clip" is similar to a "Hairpin Clip". One of its legs is straight and suitable for inserting into a drilled hole of an axle;</w:t>
      </w:r>
    </w:p>
    <w:p w14:paraId="6F2E1257" w14:textId="50F6E2CD" w:rsidR="001332BD" w:rsidRPr="00E956F7" w:rsidRDefault="00FC68D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33" w:author="LUEJE Claudia" w:date="2023-06-26T17:59:00Z">
        <w:r w:rsidRPr="0013175B">
          <w:rPr>
            <w:rFonts w:cs="Calibri"/>
            <w:lang w:eastAsia="en-GB"/>
          </w:rPr>
          <w:delText>Circlips</w:delText>
        </w:r>
      </w:del>
      <w:ins w:id="3934" w:author="LUEJE Claudia" w:date="2023-06-26T17:59:00Z">
        <w:r w:rsidR="001332BD" w:rsidRPr="00E956F7">
          <w:rPr>
            <w:szCs w:val="24"/>
          </w:rPr>
          <w:t>—</w:t>
        </w:r>
        <w:r w:rsidR="001332BD" w:rsidRPr="00E956F7">
          <w:rPr>
            <w:szCs w:val="24"/>
          </w:rPr>
          <w:tab/>
        </w:r>
        <w:r w:rsidR="009E2170">
          <w:rPr>
            <w:szCs w:val="24"/>
          </w:rPr>
          <w:t>A "</w:t>
        </w:r>
        <w:r w:rsidR="001332BD" w:rsidRPr="00E956F7">
          <w:rPr>
            <w:szCs w:val="24"/>
          </w:rPr>
          <w:t>Circlip</w:t>
        </w:r>
        <w:r w:rsidR="009E2170">
          <w:rPr>
            <w:szCs w:val="24"/>
          </w:rPr>
          <w:t>"</w:t>
        </w:r>
      </w:ins>
      <w:r w:rsidR="001332BD" w:rsidRPr="00E956F7">
        <w:rPr>
          <w:szCs w:val="24"/>
        </w:rPr>
        <w:t xml:space="preserve"> (also known as a C-Clip, Seeger ring, snap ring, or Jesus clip) </w:t>
      </w:r>
      <w:del w:id="3935" w:author="LUEJE Claudia" w:date="2023-06-26T17:59:00Z">
        <w:r w:rsidRPr="0013175B">
          <w:rPr>
            <w:rFonts w:cs="Calibri"/>
            <w:lang w:eastAsia="en-GB"/>
          </w:rPr>
          <w:delText>are</w:delText>
        </w:r>
      </w:del>
      <w:ins w:id="3936" w:author="LUEJE Claudia" w:date="2023-06-26T17:59:00Z">
        <w:r w:rsidR="009E2170">
          <w:rPr>
            <w:szCs w:val="24"/>
          </w:rPr>
          <w:t>is</w:t>
        </w:r>
      </w:ins>
      <w:r w:rsidR="001332BD" w:rsidRPr="00E956F7">
        <w:rPr>
          <w:szCs w:val="24"/>
        </w:rPr>
        <w:t xml:space="preserve"> used to secure some item against sliding on an axle;</w:t>
      </w:r>
    </w:p>
    <w:p w14:paraId="55827B61" w14:textId="7611870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7" w:author="LUEJE Claudia" w:date="2023-06-26T17:59:00Z">
        <w:r w:rsidRPr="00E956F7">
          <w:rPr>
            <w:szCs w:val="24"/>
          </w:rPr>
          <w:t>—</w:t>
        </w:r>
        <w:r w:rsidRPr="00E956F7">
          <w:rPr>
            <w:szCs w:val="24"/>
          </w:rPr>
          <w:tab/>
        </w:r>
      </w:ins>
      <w:r w:rsidRPr="00E956F7">
        <w:rPr>
          <w:szCs w:val="24"/>
        </w:rPr>
        <w:t xml:space="preserve">Another sort of </w:t>
      </w:r>
      <w:del w:id="3938" w:author="LUEJE Claudia" w:date="2023-06-26T17:59:00Z">
        <w:r w:rsidR="00FC68DB" w:rsidRPr="0013175B">
          <w:rPr>
            <w:rFonts w:cs="Calibri"/>
            <w:lang w:eastAsia="en-GB"/>
          </w:rPr>
          <w:delText>clips</w:delText>
        </w:r>
      </w:del>
      <w:ins w:id="3939" w:author="LUEJE Claudia" w:date="2023-06-26T17:59:00Z">
        <w:r w:rsidRPr="00E956F7">
          <w:rPr>
            <w:szCs w:val="24"/>
          </w:rPr>
          <w:t>clip</w:t>
        </w:r>
      </w:ins>
      <w:r w:rsidRPr="00E956F7">
        <w:rPr>
          <w:szCs w:val="24"/>
        </w:rPr>
        <w:t xml:space="preserve"> is snapped into a hole in a sheet metal. Its other side is shaped to hold a certain item, </w:t>
      </w:r>
      <w:del w:id="3940" w:author="LUEJE Claudia" w:date="2023-06-26T17:59:00Z">
        <w:r w:rsidR="00FC68DB" w:rsidRPr="0013175B">
          <w:rPr>
            <w:rFonts w:cs="Calibri"/>
            <w:lang w:eastAsia="en-GB"/>
          </w:rPr>
          <w:delText>such as</w:delText>
        </w:r>
      </w:del>
      <w:ins w:id="3941" w:author="LUEJE Claudia" w:date="2023-06-26T17:59:00Z">
        <w:r w:rsidR="009E2170">
          <w:rPr>
            <w:szCs w:val="24"/>
          </w:rPr>
          <w:t>e.g.</w:t>
        </w:r>
      </w:ins>
      <w:r w:rsidRPr="00E956F7">
        <w:rPr>
          <w:szCs w:val="24"/>
        </w:rPr>
        <w:t xml:space="preserve"> a cable, a panel</w:t>
      </w:r>
      <w:del w:id="3942" w:author="LUEJE Claudia" w:date="2023-06-26T17:59:00Z">
        <w:r w:rsidR="00FC68DB" w:rsidRPr="0013175B">
          <w:rPr>
            <w:rFonts w:cs="Calibri"/>
            <w:lang w:eastAsia="en-GB"/>
          </w:rPr>
          <w:delText xml:space="preserve"> et</w:delText>
        </w:r>
        <w:r w:rsidR="00D173DC">
          <w:rPr>
            <w:rFonts w:cs="Calibri"/>
            <w:lang w:eastAsia="en-GB"/>
          </w:rPr>
          <w:delText xml:space="preserve"> cetera</w:delText>
        </w:r>
      </w:del>
      <w:r w:rsidRPr="00E956F7">
        <w:rPr>
          <w:szCs w:val="24"/>
        </w:rPr>
        <w:t>;</w:t>
      </w:r>
    </w:p>
    <w:p w14:paraId="09C4281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43" w:author="LUEJE Claudia" w:date="2023-06-26T17:59:00Z">
        <w:r w:rsidRPr="00E956F7">
          <w:rPr>
            <w:szCs w:val="24"/>
          </w:rPr>
          <w:t>—</w:t>
        </w:r>
        <w:r w:rsidRPr="00E956F7">
          <w:rPr>
            <w:szCs w:val="24"/>
          </w:rPr>
          <w:tab/>
        </w:r>
      </w:ins>
      <w:r w:rsidRPr="00E956F7">
        <w:rPr>
          <w:szCs w:val="24"/>
        </w:rPr>
        <w:t>Other clips slide onto a flat surface.</w:t>
      </w:r>
    </w:p>
    <w:p w14:paraId="1976F323" w14:textId="77777777" w:rsidR="00FC68DB" w:rsidRPr="0013175B" w:rsidRDefault="00FC68DB" w:rsidP="000B6EDA">
      <w:pPr>
        <w:pStyle w:val="ListParagraph"/>
        <w:keepNext/>
        <w:ind w:left="0"/>
        <w:jc w:val="center"/>
        <w:rPr>
          <w:del w:id="3944" w:author="LUEJE Claudia" w:date="2023-06-26T17:59:00Z"/>
        </w:rPr>
      </w:pPr>
      <w:del w:id="3945" w:author="LUEJE Claudia" w:date="2023-06-26T17:59:00Z">
        <w:r w:rsidRPr="0013175B">
          <w:rPr>
            <w:noProof/>
            <w:color w:val="0000FF"/>
          </w:rPr>
          <w:drawing>
            <wp:inline distT="0" distB="0" distL="0" distR="0" wp14:anchorId="2B9D9122" wp14:editId="56D57FF2">
              <wp:extent cx="1250830" cy="1129571"/>
              <wp:effectExtent l="0" t="0" r="0" b="0"/>
              <wp:docPr id="288" name="Picture 288" descr="File:Hairpin clip.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del>
    </w:p>
    <w:p w14:paraId="035A5179" w14:textId="77777777" w:rsidR="00FC68DB" w:rsidRPr="0013175B" w:rsidRDefault="00FC68DB" w:rsidP="000B6EDA">
      <w:pPr>
        <w:pStyle w:val="ListParagraph"/>
        <w:keepNext/>
        <w:ind w:left="0"/>
        <w:jc w:val="center"/>
        <w:rPr>
          <w:del w:id="3946" w:author="LUEJE Claudia" w:date="2023-06-26T17:59:00Z"/>
          <w:sz w:val="18"/>
        </w:rPr>
      </w:pPr>
      <w:del w:id="3947" w:author="LUEJE Claudia" w:date="2023-06-26T17:59:00Z">
        <w:r w:rsidRPr="0013175B">
          <w:rPr>
            <w:i/>
            <w:sz w:val="18"/>
          </w:rPr>
          <w:delText>Source of image</w:delText>
        </w:r>
        <w:r w:rsidRPr="0013175B">
          <w:rPr>
            <w:sz w:val="18"/>
          </w:rPr>
          <w:delText xml:space="preserve">: </w:delText>
        </w:r>
        <w:r w:rsidR="00A576C6">
          <w:rPr>
            <w:rStyle w:val="Hyperlink"/>
            <w:sz w:val="18"/>
          </w:rPr>
          <w:fldChar w:fldCharType="begin"/>
        </w:r>
        <w:r w:rsidR="00A576C6">
          <w:rPr>
            <w:rStyle w:val="Hyperlink"/>
            <w:sz w:val="18"/>
          </w:rPr>
          <w:delInstrText xml:space="preserve"> HYPERLINK "http://en.wikipedia.org/wiki/File:Hairpin_clip.png" </w:delInstrText>
        </w:r>
        <w:r w:rsidR="00A576C6">
          <w:rPr>
            <w:rStyle w:val="Hyperlink"/>
            <w:sz w:val="18"/>
          </w:rPr>
          <w:fldChar w:fldCharType="separate"/>
        </w:r>
        <w:r w:rsidRPr="0013175B">
          <w:rPr>
            <w:rStyle w:val="Hyperlink"/>
            <w:sz w:val="18"/>
          </w:rPr>
          <w:delText>http://en.wikipedia.org/wiki/File:Hairpin_clip.png</w:delText>
        </w:r>
        <w:r w:rsidR="00A576C6">
          <w:rPr>
            <w:rStyle w:val="Hyperlink"/>
            <w:sz w:val="18"/>
          </w:rPr>
          <w:fldChar w:fldCharType="end"/>
        </w:r>
      </w:del>
    </w:p>
    <w:p w14:paraId="3AF43492" w14:textId="77777777" w:rsidR="00FC68DB" w:rsidRPr="005C2D94" w:rsidRDefault="00FC68DB" w:rsidP="00BD52D7">
      <w:pPr>
        <w:pStyle w:val="Caption"/>
        <w:rPr>
          <w:del w:id="3948" w:author="LUEJE Claudia" w:date="2023-06-26T17:59:00Z"/>
        </w:rPr>
      </w:pPr>
      <w:bookmarkStart w:id="3949" w:name="_Toc3557114"/>
      <w:bookmarkStart w:id="3950" w:name="_Toc34747365"/>
      <w:bookmarkStart w:id="3951" w:name="_Toc76030558"/>
      <w:bookmarkStart w:id="3952" w:name="_Toc94530844"/>
      <w:bookmarkStart w:id="3953" w:name="_Toc101428240"/>
      <w:bookmarkStart w:id="3954" w:name="_Toc110532296"/>
      <w:del w:id="3955" w:author="LUEJE Claudia" w:date="2023-06-26T17:59:00Z">
        <w:r w:rsidRPr="00F54804">
          <w:delText xml:space="preserve">Figure </w:delText>
        </w:r>
        <w:r w:rsidRPr="00F54804">
          <w:fldChar w:fldCharType="begin"/>
        </w:r>
        <w:r w:rsidRPr="00F54804">
          <w:delInstrText xml:space="preserve"> SEQ Figure \* ARABIC </w:delInstrText>
        </w:r>
        <w:r w:rsidRPr="00F54804">
          <w:fldChar w:fldCharType="separate"/>
        </w:r>
        <w:r w:rsidR="0067475A">
          <w:rPr>
            <w:noProof/>
          </w:rPr>
          <w:delText>34</w:delText>
        </w:r>
        <w:r w:rsidRPr="00F54804">
          <w:fldChar w:fldCharType="end"/>
        </w:r>
        <w:r w:rsidR="00B00216">
          <w:delText xml:space="preserve"> —</w:delText>
        </w:r>
        <w:r w:rsidRPr="00F54804">
          <w:delText xml:space="preserve"> A "Hairpin Clip</w:delText>
        </w:r>
        <w:bookmarkEnd w:id="3949"/>
        <w:r w:rsidRPr="00F54804">
          <w:delText>"</w:delText>
        </w:r>
        <w:bookmarkEnd w:id="3950"/>
        <w:bookmarkEnd w:id="3951"/>
        <w:bookmarkEnd w:id="3952"/>
        <w:bookmarkEnd w:id="3953"/>
        <w:bookmarkEnd w:id="3954"/>
      </w:del>
    </w:p>
    <w:p w14:paraId="4591A5EC" w14:textId="77777777" w:rsidR="00FC68DB" w:rsidRPr="0013175B" w:rsidRDefault="00FC68DB" w:rsidP="000B6EDA">
      <w:pPr>
        <w:pStyle w:val="ListParagraph"/>
        <w:keepNext/>
        <w:ind w:left="0"/>
        <w:jc w:val="center"/>
        <w:rPr>
          <w:del w:id="3956" w:author="LUEJE Claudia" w:date="2023-06-26T17:59:00Z"/>
        </w:rPr>
      </w:pPr>
      <w:del w:id="3957" w:author="LUEJE Claudia" w:date="2023-06-26T17:59:00Z">
        <w:r w:rsidRPr="0013175B">
          <w:rPr>
            <w:noProof/>
          </w:rPr>
          <w:drawing>
            <wp:inline distT="0" distB="0" distL="0" distR="0" wp14:anchorId="579A4267" wp14:editId="53F23AF0">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46802" cy="959488"/>
                      </a:xfrm>
                      <a:prstGeom prst="rect">
                        <a:avLst/>
                      </a:prstGeom>
                    </pic:spPr>
                  </pic:pic>
                </a:graphicData>
              </a:graphic>
            </wp:inline>
          </w:drawing>
        </w:r>
      </w:del>
    </w:p>
    <w:p w14:paraId="7F972340" w14:textId="77777777" w:rsidR="00FC68DB" w:rsidRPr="0013175B" w:rsidRDefault="00FC68DB" w:rsidP="000B6EDA">
      <w:pPr>
        <w:pStyle w:val="ListParagraph"/>
        <w:keepNext/>
        <w:ind w:left="0"/>
        <w:jc w:val="center"/>
        <w:rPr>
          <w:del w:id="3958" w:author="LUEJE Claudia" w:date="2023-06-26T17:59:00Z"/>
        </w:rPr>
      </w:pPr>
      <w:del w:id="3959" w:author="LUEJE Claudia" w:date="2023-06-26T17:59:00Z">
        <w:r w:rsidRPr="0013175B">
          <w:rPr>
            <w:i/>
            <w:sz w:val="18"/>
          </w:rPr>
          <w:delText>Source of image</w:delText>
        </w:r>
        <w:r w:rsidRPr="0013175B">
          <w:rPr>
            <w:sz w:val="18"/>
          </w:rPr>
          <w:delText xml:space="preserve">: </w:delText>
        </w:r>
        <w:r w:rsidR="00A576C6">
          <w:rPr>
            <w:rStyle w:val="Hyperlink"/>
            <w:sz w:val="18"/>
          </w:rPr>
          <w:fldChar w:fldCharType="begin"/>
        </w:r>
        <w:r w:rsidR="00A576C6">
          <w:rPr>
            <w:rStyle w:val="Hyperlink"/>
            <w:sz w:val="18"/>
          </w:rPr>
          <w:delInstrText xml:space="preserve"> HYPERLINK "http://commons.wikimedia.org/wiki/File:Circlips_interieur.png" </w:delInstrText>
        </w:r>
        <w:r w:rsidR="00A576C6">
          <w:rPr>
            <w:rStyle w:val="Hyperlink"/>
            <w:sz w:val="18"/>
          </w:rPr>
          <w:fldChar w:fldCharType="separate"/>
        </w:r>
        <w:r w:rsidRPr="0013175B">
          <w:rPr>
            <w:rStyle w:val="Hyperlink"/>
            <w:sz w:val="18"/>
          </w:rPr>
          <w:delText>http://commons.wikimedia.org/wiki/File:Circlips_interieur.png</w:delText>
        </w:r>
        <w:r w:rsidR="00A576C6">
          <w:rPr>
            <w:rStyle w:val="Hyperlink"/>
            <w:sz w:val="18"/>
          </w:rPr>
          <w:fldChar w:fldCharType="end"/>
        </w:r>
      </w:del>
    </w:p>
    <w:p w14:paraId="42692BD5" w14:textId="77777777" w:rsidR="0055686F" w:rsidRPr="00B62EE5" w:rsidRDefault="00FC68DB">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60" w:author="LUEJE Claudia" w:date="2023-06-26T17:59:00Z"/>
          <w:szCs w:val="24"/>
        </w:rPr>
      </w:pPr>
      <w:bookmarkStart w:id="3961" w:name="_Toc3557115"/>
      <w:bookmarkStart w:id="3962" w:name="_Toc34747366"/>
      <w:bookmarkStart w:id="3963" w:name="_Toc76030559"/>
      <w:bookmarkStart w:id="3964" w:name="_Toc94530845"/>
      <w:bookmarkStart w:id="3965" w:name="_Toc101428241"/>
      <w:bookmarkStart w:id="3966" w:name="_Toc110532297"/>
      <w:del w:id="3967" w:author="LUEJE Claudia" w:date="2023-06-26T17:59:00Z">
        <w:r w:rsidRPr="00F54804">
          <w:delText xml:space="preserve">Figure </w:delText>
        </w:r>
        <w:r w:rsidRPr="00F54804">
          <w:fldChar w:fldCharType="begin"/>
        </w:r>
        <w:r w:rsidRPr="00F54804">
          <w:delInstrText xml:space="preserve"> SEQ Figure \* ARABIC </w:delInstrText>
        </w:r>
        <w:r w:rsidRPr="00F54804">
          <w:fldChar w:fldCharType="separate"/>
        </w:r>
        <w:r w:rsidR="0067475A">
          <w:rPr>
            <w:noProof/>
          </w:rPr>
          <w:delText>35</w:delText>
        </w:r>
        <w:r w:rsidRPr="00F54804">
          <w:fldChar w:fldCharType="end"/>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1"/>
      </w:tblGrid>
      <w:tr w:rsidR="008F2F92" w:rsidRPr="00B62EE5" w14:paraId="3CE8E7CC" w14:textId="77777777" w:rsidTr="008F2F92">
        <w:trPr>
          <w:ins w:id="3968" w:author="LUEJE Claudia" w:date="2023-06-26T17:59:00Z"/>
        </w:trPr>
        <w:tc>
          <w:tcPr>
            <w:tcW w:w="9741" w:type="dxa"/>
          </w:tcPr>
          <w:p w14:paraId="6CD4DB2B" w14:textId="0ECBFB02" w:rsidR="008F2F92" w:rsidRPr="00B62EE5"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69" w:author="LUEJE Claudia" w:date="2023-06-26T17:59:00Z"/>
                <w:szCs w:val="24"/>
              </w:rPr>
            </w:pPr>
            <w:ins w:id="3970" w:author="LUEJE Claudia" w:date="2023-06-26T17:59:00Z">
              <w:r w:rsidRPr="00B62EE5">
                <w:rPr>
                  <w:szCs w:val="24"/>
                </w:rPr>
                <w:t>8329_ed1fig</w:t>
              </w:r>
              <w:r w:rsidR="008F2F92" w:rsidRPr="00B62EE5">
                <w:rPr>
                  <w:szCs w:val="24"/>
                </w:rPr>
                <w:t>34.EPS</w:t>
              </w:r>
            </w:ins>
          </w:p>
        </w:tc>
      </w:tr>
    </w:tbl>
    <w:p w14:paraId="5541519A" w14:textId="08A65044" w:rsidR="001332BD" w:rsidRPr="00E956F7" w:rsidRDefault="00E4158E">
      <w:pPr>
        <w:pStyle w:val="Figuretitle0"/>
        <w:autoSpaceDE w:val="0"/>
        <w:autoSpaceDN w:val="0"/>
        <w:adjustRightInd w:val="0"/>
        <w:outlineLvl w:val="0"/>
        <w:rPr>
          <w:ins w:id="3971" w:author="LUEJE Claudia" w:date="2023-06-26T17:59:00Z"/>
          <w:szCs w:val="24"/>
        </w:rPr>
      </w:pPr>
      <w:ins w:id="3972" w:author="LUEJE Claudia" w:date="2023-06-26T17:59:00Z">
        <w:r w:rsidRPr="00E956F7">
          <w:rPr>
            <w:szCs w:val="24"/>
          </w:rPr>
          <w:t>Figure </w:t>
        </w:r>
        <w:r w:rsidR="001332BD" w:rsidRPr="00E956F7">
          <w:rPr>
            <w:szCs w:val="24"/>
          </w:rPr>
          <w:t>34</w:t>
        </w:r>
        <w:r w:rsidR="00F26159" w:rsidRPr="00E956F7">
          <w:rPr>
            <w:szCs w:val="24"/>
          </w:rPr>
          <w:t xml:space="preserve"> </w:t>
        </w:r>
        <w:r w:rsidR="001332BD" w:rsidRPr="00E956F7">
          <w:rPr>
            <w:szCs w:val="24"/>
          </w:rPr>
          <w:t xml:space="preserve">—Hairpin </w:t>
        </w:r>
        <w:r w:rsidR="009E2170">
          <w:rPr>
            <w:szCs w:val="24"/>
          </w:rPr>
          <w:t>cl</w:t>
        </w:r>
        <w:r w:rsidR="001332BD" w:rsidRPr="00E956F7">
          <w:rPr>
            <w:szCs w:val="24"/>
          </w:rPr>
          <w:t>ip</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1"/>
      </w:tblGrid>
      <w:tr w:rsidR="00F26159" w:rsidRPr="00B62EE5" w14:paraId="1482CAA3" w14:textId="77777777" w:rsidTr="00B47C5C">
        <w:trPr>
          <w:ins w:id="3973" w:author="LUEJE Claudia" w:date="2023-06-26T17:59:00Z"/>
        </w:trPr>
        <w:tc>
          <w:tcPr>
            <w:tcW w:w="9741" w:type="dxa"/>
          </w:tcPr>
          <w:p w14:paraId="074F9E91" w14:textId="0E72531A" w:rsidR="00F26159" w:rsidRPr="00B62EE5" w:rsidRDefault="0055686F" w:rsidP="00B47C5C">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74" w:author="LUEJE Claudia" w:date="2023-06-26T17:59:00Z"/>
                <w:szCs w:val="24"/>
              </w:rPr>
            </w:pPr>
            <w:ins w:id="3975" w:author="LUEJE Claudia" w:date="2023-06-26T17:59:00Z">
              <w:r w:rsidRPr="00B62EE5">
                <w:rPr>
                  <w:szCs w:val="24"/>
                </w:rPr>
                <w:t>8329_ed1fig</w:t>
              </w:r>
              <w:r w:rsidR="00F26159" w:rsidRPr="00B62EE5">
                <w:rPr>
                  <w:szCs w:val="24"/>
                </w:rPr>
                <w:t>35.EPS</w:t>
              </w:r>
            </w:ins>
          </w:p>
        </w:tc>
      </w:tr>
    </w:tbl>
    <w:p w14:paraId="1CE1B99D" w14:textId="4A86ED99" w:rsidR="001332BD" w:rsidRPr="00E956F7" w:rsidRDefault="00E4158E">
      <w:pPr>
        <w:pStyle w:val="Figuretitle0"/>
        <w:autoSpaceDE w:val="0"/>
        <w:autoSpaceDN w:val="0"/>
        <w:adjustRightInd w:val="0"/>
        <w:outlineLvl w:val="0"/>
        <w:rPr>
          <w:szCs w:val="24"/>
        </w:rPr>
      </w:pPr>
      <w:ins w:id="3976" w:author="LUEJE Claudia" w:date="2023-06-26T17:59:00Z">
        <w:r w:rsidRPr="00E956F7">
          <w:rPr>
            <w:szCs w:val="24"/>
          </w:rPr>
          <w:t>Figure </w:t>
        </w:r>
        <w:r w:rsidR="001332BD" w:rsidRPr="00E956F7">
          <w:rPr>
            <w:szCs w:val="24"/>
          </w:rPr>
          <w:t>35</w:t>
        </w:r>
      </w:ins>
      <w:r w:rsidR="00F26159" w:rsidRPr="00E956F7">
        <w:rPr>
          <w:szCs w:val="24"/>
        </w:rPr>
        <w:t xml:space="preserve"> </w:t>
      </w:r>
      <w:r w:rsidR="001332BD" w:rsidRPr="00E956F7">
        <w:rPr>
          <w:szCs w:val="24"/>
        </w:rPr>
        <w:t xml:space="preserve">— Internal and </w:t>
      </w:r>
      <w:r w:rsidR="009E2170">
        <w:rPr>
          <w:szCs w:val="24"/>
        </w:rPr>
        <w:t>e</w:t>
      </w:r>
      <w:r w:rsidR="001332BD" w:rsidRPr="00E956F7">
        <w:rPr>
          <w:szCs w:val="24"/>
        </w:rPr>
        <w:t xml:space="preserve">xternal </w:t>
      </w:r>
      <w:r w:rsidR="009E2170">
        <w:rPr>
          <w:szCs w:val="24"/>
        </w:rPr>
        <w:t>c</w:t>
      </w:r>
      <w:r w:rsidR="001332BD" w:rsidRPr="00E956F7">
        <w:rPr>
          <w:szCs w:val="24"/>
        </w:rPr>
        <w:t>irclips</w:t>
      </w:r>
      <w:bookmarkEnd w:id="3961"/>
      <w:bookmarkEnd w:id="3962"/>
      <w:bookmarkEnd w:id="3963"/>
      <w:bookmarkEnd w:id="3964"/>
      <w:bookmarkEnd w:id="3965"/>
      <w:bookmarkEnd w:id="3966"/>
    </w:p>
    <w:p w14:paraId="57C35562" w14:textId="77777777" w:rsidR="00FC68DB" w:rsidRPr="0013175B" w:rsidRDefault="00FC68DB" w:rsidP="000B6EDA">
      <w:pPr>
        <w:pStyle w:val="ListParagraph"/>
        <w:keepNext/>
        <w:ind w:left="0"/>
        <w:rPr>
          <w:del w:id="3977" w:author="LUEJE Claudia" w:date="2023-06-26T17:59:00Z"/>
        </w:rPr>
      </w:pPr>
      <w:del w:id="3978" w:author="LUEJE Claudia" w:date="2023-06-26T17:59:00Z">
        <w:r w:rsidRPr="0013175B">
          <w:rPr>
            <w:rFonts w:eastAsia="Times New Roman"/>
            <w:szCs w:val="24"/>
          </w:rPr>
          <w:tab/>
        </w:r>
        <w:r w:rsidRPr="0013175B">
          <w:rPr>
            <w:rFonts w:eastAsia="Times New Roman"/>
            <w:szCs w:val="24"/>
          </w:rPr>
          <w:tab/>
        </w:r>
        <w:r w:rsidRPr="0013175B">
          <w:rPr>
            <w:rFonts w:eastAsia="Times New Roman"/>
            <w:szCs w:val="24"/>
          </w:rPr>
          <w:tab/>
          <w:delText xml:space="preserve">   </w:delText>
        </w:r>
        <w:r w:rsidRPr="0013175B">
          <w:rPr>
            <w:noProof/>
          </w:rPr>
          <w:drawing>
            <wp:inline distT="0" distB="0" distL="0" distR="0" wp14:anchorId="7BAF639E" wp14:editId="128DAE7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delText xml:space="preserve"> </w:delText>
        </w:r>
        <w:r w:rsidRPr="0013175B">
          <w:rPr>
            <w:rFonts w:eastAsia="Times New Roman"/>
            <w:szCs w:val="24"/>
          </w:rPr>
          <w:tab/>
        </w:r>
        <w:r w:rsidRPr="0013175B">
          <w:rPr>
            <w:rFonts w:eastAsia="Times New Roman"/>
            <w:szCs w:val="24"/>
          </w:rPr>
          <w:tab/>
          <w:delText xml:space="preserve"> </w:delText>
        </w:r>
        <w:r w:rsidRPr="0013175B">
          <w:rPr>
            <w:rFonts w:eastAsia="Times New Roman"/>
            <w:noProof/>
            <w:szCs w:val="24"/>
          </w:rPr>
          <w:drawing>
            <wp:inline distT="0" distB="0" distL="0" distR="0" wp14:anchorId="606BE89F" wp14:editId="26C7F53A">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del>
    </w:p>
    <w:p w14:paraId="1A9A6C71" w14:textId="12E89160"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79" w:author="LUEJE Claudia" w:date="2023-06-26T17:59:00Z"/>
          <w:szCs w:val="24"/>
        </w:rPr>
      </w:pPr>
      <w:ins w:id="3980" w:author="LUEJE Claudia" w:date="2023-06-26T17:59:00Z">
        <w:r>
          <w:rPr>
            <w:szCs w:val="24"/>
          </w:rPr>
          <w:t>8329_ed1fig</w:t>
        </w:r>
        <w:r w:rsidR="001332BD" w:rsidRPr="00E956F7">
          <w:rPr>
            <w:szCs w:val="24"/>
          </w:rPr>
          <w:t>36.EPS</w:t>
        </w:r>
      </w:ins>
    </w:p>
    <w:p w14:paraId="313EEB91" w14:textId="60178743" w:rsidR="001332BD" w:rsidRPr="00E956F7" w:rsidRDefault="00E4158E">
      <w:pPr>
        <w:pStyle w:val="Figuretitle0"/>
        <w:autoSpaceDE w:val="0"/>
        <w:autoSpaceDN w:val="0"/>
        <w:adjustRightInd w:val="0"/>
        <w:outlineLvl w:val="0"/>
        <w:rPr>
          <w:szCs w:val="24"/>
        </w:rPr>
      </w:pPr>
      <w:bookmarkStart w:id="3981" w:name="_Toc3557116"/>
      <w:bookmarkStart w:id="3982" w:name="_Ref7727027"/>
      <w:bookmarkStart w:id="3983" w:name="_Toc34747367"/>
      <w:bookmarkStart w:id="3984" w:name="_Toc76030560"/>
      <w:bookmarkStart w:id="3985" w:name="_Toc94530846"/>
      <w:bookmarkStart w:id="3986" w:name="_Toc101428242"/>
      <w:bookmarkStart w:id="3987" w:name="_Toc110532298"/>
      <w:r w:rsidRPr="00E956F7">
        <w:rPr>
          <w:szCs w:val="24"/>
        </w:rPr>
        <w:t>Figure</w:t>
      </w:r>
      <w:del w:id="3988"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36</w:delText>
        </w:r>
        <w:r w:rsidR="00FC68DB" w:rsidRPr="00F54804">
          <w:fldChar w:fldCharType="end"/>
        </w:r>
      </w:del>
      <w:ins w:id="3989" w:author="LUEJE Claudia" w:date="2023-06-26T17:59:00Z">
        <w:r w:rsidRPr="00E956F7">
          <w:rPr>
            <w:szCs w:val="24"/>
          </w:rPr>
          <w:t> </w:t>
        </w:r>
        <w:r w:rsidR="001332BD" w:rsidRPr="00E956F7">
          <w:rPr>
            <w:szCs w:val="24"/>
          </w:rPr>
          <w:t>36</w:t>
        </w:r>
      </w:ins>
      <w:r w:rsidR="001332BD" w:rsidRPr="00E956F7">
        <w:rPr>
          <w:szCs w:val="24"/>
        </w:rPr>
        <w:t xml:space="preserve"> — Clips </w:t>
      </w:r>
      <w:r w:rsidR="00D62FEB">
        <w:rPr>
          <w:szCs w:val="24"/>
        </w:rPr>
        <w:t>p</w:t>
      </w:r>
      <w:r w:rsidR="001332BD" w:rsidRPr="00E956F7">
        <w:rPr>
          <w:szCs w:val="24"/>
        </w:rPr>
        <w:t xml:space="preserve">ushed into a </w:t>
      </w:r>
      <w:r w:rsidR="00D62FEB">
        <w:rPr>
          <w:szCs w:val="24"/>
        </w:rPr>
        <w:t>h</w:t>
      </w:r>
      <w:r w:rsidR="001332BD" w:rsidRPr="00E956F7">
        <w:rPr>
          <w:szCs w:val="24"/>
        </w:rPr>
        <w:t>ole</w:t>
      </w:r>
      <w:bookmarkEnd w:id="3981"/>
      <w:bookmarkEnd w:id="3982"/>
      <w:bookmarkEnd w:id="3983"/>
      <w:bookmarkEnd w:id="3984"/>
      <w:bookmarkEnd w:id="3985"/>
      <w:bookmarkEnd w:id="3986"/>
      <w:bookmarkEnd w:id="3987"/>
    </w:p>
    <w:p w14:paraId="01AD0357" w14:textId="77777777" w:rsidR="00FC68DB" w:rsidRPr="0013175B" w:rsidRDefault="00FC68DB" w:rsidP="000B6EDA">
      <w:pPr>
        <w:pStyle w:val="ListParagraph"/>
        <w:keepNext/>
        <w:ind w:left="0"/>
        <w:jc w:val="center"/>
        <w:rPr>
          <w:del w:id="3990" w:author="LUEJE Claudia" w:date="2023-06-26T17:59:00Z"/>
        </w:rPr>
      </w:pPr>
      <w:del w:id="3991" w:author="LUEJE Claudia" w:date="2023-06-26T17:59:00Z">
        <w:r w:rsidRPr="0013175B">
          <w:rPr>
            <w:noProof/>
          </w:rPr>
          <w:drawing>
            <wp:inline distT="0" distB="0" distL="0" distR="0" wp14:anchorId="0C809296" wp14:editId="3B84350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59F3DBCF" wp14:editId="7B4474DA">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del>
    </w:p>
    <w:p w14:paraId="6565C698" w14:textId="77777777" w:rsidR="00FC68DB" w:rsidRPr="0013175B" w:rsidRDefault="00FC68DB" w:rsidP="000B6EDA">
      <w:pPr>
        <w:pStyle w:val="ListParagraph"/>
        <w:keepNext/>
        <w:ind w:left="0"/>
        <w:rPr>
          <w:del w:id="3992" w:author="LUEJE Claudia" w:date="2023-06-26T17:59:00Z"/>
        </w:rPr>
      </w:pPr>
    </w:p>
    <w:p w14:paraId="55DFDC36" w14:textId="3499DCD5"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93" w:author="LUEJE Claudia" w:date="2023-06-26T17:59:00Z"/>
          <w:szCs w:val="24"/>
        </w:rPr>
      </w:pPr>
      <w:ins w:id="3994" w:author="LUEJE Claudia" w:date="2023-06-26T17:59:00Z">
        <w:r>
          <w:rPr>
            <w:szCs w:val="24"/>
          </w:rPr>
          <w:t>8329_ed1fig</w:t>
        </w:r>
        <w:r w:rsidR="001332BD" w:rsidRPr="00E956F7">
          <w:rPr>
            <w:szCs w:val="24"/>
          </w:rPr>
          <w:t>37.EPS</w:t>
        </w:r>
      </w:ins>
    </w:p>
    <w:p w14:paraId="080FE8D9" w14:textId="0C43DB8A" w:rsidR="001332BD" w:rsidRPr="00E956F7" w:rsidRDefault="00E4158E">
      <w:pPr>
        <w:pStyle w:val="Figuretitle0"/>
        <w:autoSpaceDE w:val="0"/>
        <w:autoSpaceDN w:val="0"/>
        <w:adjustRightInd w:val="0"/>
        <w:outlineLvl w:val="0"/>
        <w:rPr>
          <w:szCs w:val="24"/>
        </w:rPr>
      </w:pPr>
      <w:bookmarkStart w:id="3995" w:name="_Toc3557117"/>
      <w:bookmarkStart w:id="3996" w:name="_Toc34747368"/>
      <w:bookmarkStart w:id="3997" w:name="_Toc76030561"/>
      <w:bookmarkStart w:id="3998" w:name="_Toc94530847"/>
      <w:bookmarkStart w:id="3999" w:name="_Toc101428243"/>
      <w:bookmarkStart w:id="4000" w:name="_Toc110532299"/>
      <w:r w:rsidRPr="00E956F7">
        <w:rPr>
          <w:szCs w:val="24"/>
        </w:rPr>
        <w:t>Figure</w:t>
      </w:r>
      <w:del w:id="4001"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37</w:delText>
        </w:r>
        <w:r w:rsidR="00FC68DB" w:rsidRPr="00F54804">
          <w:fldChar w:fldCharType="end"/>
        </w:r>
      </w:del>
      <w:ins w:id="4002" w:author="LUEJE Claudia" w:date="2023-06-26T17:59:00Z">
        <w:r w:rsidRPr="00E956F7">
          <w:rPr>
            <w:szCs w:val="24"/>
          </w:rPr>
          <w:t> </w:t>
        </w:r>
        <w:r w:rsidR="001332BD" w:rsidRPr="00E956F7">
          <w:rPr>
            <w:szCs w:val="24"/>
          </w:rPr>
          <w:t>37</w:t>
        </w:r>
      </w:ins>
      <w:r w:rsidR="00F26159" w:rsidRPr="00E956F7">
        <w:rPr>
          <w:szCs w:val="24"/>
        </w:rPr>
        <w:t xml:space="preserve"> </w:t>
      </w:r>
      <w:r w:rsidR="001332BD" w:rsidRPr="00E956F7">
        <w:rPr>
          <w:szCs w:val="24"/>
        </w:rPr>
        <w:t xml:space="preserve">— Clips </w:t>
      </w:r>
      <w:r w:rsidR="00D62FEB">
        <w:rPr>
          <w:szCs w:val="24"/>
        </w:rPr>
        <w:t>s</w:t>
      </w:r>
      <w:r w:rsidR="001332BD" w:rsidRPr="00E956F7">
        <w:rPr>
          <w:szCs w:val="24"/>
        </w:rPr>
        <w:t xml:space="preserve">liding onto a </w:t>
      </w:r>
      <w:r w:rsidR="00D62FEB">
        <w:rPr>
          <w:szCs w:val="24"/>
        </w:rPr>
        <w:t>f</w:t>
      </w:r>
      <w:r w:rsidR="001332BD" w:rsidRPr="00E956F7">
        <w:rPr>
          <w:szCs w:val="24"/>
        </w:rPr>
        <w:t xml:space="preserve">lat </w:t>
      </w:r>
      <w:r w:rsidR="00D62FEB">
        <w:rPr>
          <w:szCs w:val="24"/>
        </w:rPr>
        <w:t>s</w:t>
      </w:r>
      <w:r w:rsidR="001332BD" w:rsidRPr="00E956F7">
        <w:rPr>
          <w:szCs w:val="24"/>
        </w:rPr>
        <w:t>urface</w:t>
      </w:r>
      <w:bookmarkEnd w:id="3995"/>
      <w:bookmarkEnd w:id="3996"/>
      <w:bookmarkEnd w:id="3997"/>
      <w:bookmarkEnd w:id="3998"/>
      <w:bookmarkEnd w:id="3999"/>
      <w:bookmarkEnd w:id="4000"/>
    </w:p>
    <w:p w14:paraId="65648F84" w14:textId="71D5B521" w:rsidR="001332BD" w:rsidRPr="00E956F7" w:rsidRDefault="001332BD">
      <w:pPr>
        <w:pStyle w:val="BodyText"/>
        <w:autoSpaceDE w:val="0"/>
        <w:autoSpaceDN w:val="0"/>
        <w:adjustRightInd w:val="0"/>
        <w:rPr>
          <w:szCs w:val="24"/>
        </w:rPr>
      </w:pPr>
      <w:r w:rsidRPr="00E956F7">
        <w:rPr>
          <w:szCs w:val="24"/>
        </w:rPr>
        <w:t xml:space="preserve">A clip is denoted by an element </w:t>
      </w:r>
      <w:r w:rsidRPr="00BD5750">
        <w:rPr>
          <w:rStyle w:val="ISOCode"/>
        </w:rPr>
        <w:t>&lt;clip/&gt;</w:t>
      </w:r>
      <w:r w:rsidRPr="00E956F7">
        <w:rPr>
          <w:szCs w:val="24"/>
        </w:rPr>
        <w:t xml:space="preserve"> and described completely by its attributes and nested elements.</w:t>
      </w:r>
      <w:ins w:id="4003" w:author="LUEJE Claudia" w:date="2023-06-26T17:59:00Z">
        <w:r w:rsidR="00D62FEB">
          <w:rPr>
            <w:szCs w:val="24"/>
          </w:rPr>
          <w:t xml:space="preserve"> See </w:t>
        </w:r>
        <w:r w:rsidR="00D62FEB" w:rsidRPr="00D62FEB">
          <w:rPr>
            <w:rStyle w:val="citetbl"/>
          </w:rPr>
          <w:t>Table 70</w:t>
        </w:r>
        <w:r w:rsidR="00D62FEB">
          <w:rPr>
            <w:szCs w:val="24"/>
          </w:rPr>
          <w:t>.</w:t>
        </w:r>
      </w:ins>
    </w:p>
    <w:p w14:paraId="5DE2AE1E" w14:textId="2249F8DA" w:rsidR="001332BD" w:rsidRPr="00E956F7" w:rsidRDefault="006F39DE">
      <w:pPr>
        <w:pStyle w:val="Tabletitle"/>
        <w:autoSpaceDE w:val="0"/>
        <w:autoSpaceDN w:val="0"/>
        <w:adjustRightInd w:val="0"/>
        <w:outlineLvl w:val="0"/>
        <w:rPr>
          <w:szCs w:val="24"/>
        </w:rPr>
      </w:pPr>
      <w:bookmarkStart w:id="4004" w:name="_Toc110532418"/>
      <w:r w:rsidRPr="00E956F7">
        <w:rPr>
          <w:szCs w:val="24"/>
        </w:rPr>
        <w:t>Table</w:t>
      </w:r>
      <w:del w:id="4005" w:author="LUEJE Claudia" w:date="2023-06-26T17:59:00Z">
        <w:r w:rsidR="00BF29DE" w:rsidRPr="00F54804">
          <w:delText xml:space="preserve"> </w:delText>
        </w:r>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70</w:delText>
        </w:r>
        <w:r w:rsidR="00BF29DE" w:rsidRPr="00F54804">
          <w:fldChar w:fldCharType="end"/>
        </w:r>
      </w:del>
      <w:ins w:id="4006" w:author="LUEJE Claudia" w:date="2023-06-26T17:59:00Z">
        <w:r w:rsidRPr="00E956F7">
          <w:rPr>
            <w:szCs w:val="24"/>
          </w:rPr>
          <w:t> </w:t>
        </w:r>
        <w:r w:rsidR="001332BD" w:rsidRPr="00E956F7">
          <w:rPr>
            <w:szCs w:val="24"/>
          </w:rPr>
          <w:t>70</w:t>
        </w:r>
      </w:ins>
      <w:r w:rsidR="00F26159"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&lt;clip/&gt;</w:t>
      </w:r>
      <w:bookmarkEnd w:id="4004"/>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02B53448" w14:textId="77777777" w:rsidTr="005B271E">
        <w:trPr>
          <w:trHeight w:val="325"/>
          <w:tblHeader/>
          <w:jc w:val="center"/>
        </w:trPr>
        <w:tc>
          <w:tcPr>
            <w:tcW w:w="2111" w:type="dxa"/>
            <w:tcBorders>
              <w:top w:val="single" w:sz="12" w:space="0" w:color="auto"/>
              <w:bottom w:val="single" w:sz="12" w:space="0" w:color="auto"/>
            </w:tcBorders>
            <w:shd w:val="clear" w:color="auto" w:fill="F3F3F3"/>
            <w:vAlign w:val="bottom"/>
          </w:tcPr>
          <w:p w14:paraId="68020E4D" w14:textId="4D7E0A23" w:rsidR="001332BD" w:rsidRPr="00B62EE5" w:rsidRDefault="001332BD" w:rsidP="00F26159">
            <w:pPr>
              <w:pStyle w:val="Tableheader"/>
              <w:autoSpaceDE w:val="0"/>
              <w:autoSpaceDN w:val="0"/>
              <w:adjustRightInd w:val="0"/>
              <w:rPr>
                <w:b/>
              </w:rPr>
            </w:pPr>
            <w:r w:rsidRPr="00B62EE5">
              <w:rPr>
                <w:b/>
                <w:szCs w:val="24"/>
              </w:rPr>
              <w:t xml:space="preserve">Nested </w:t>
            </w:r>
            <w:r w:rsidR="00D62FEB"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31EBA01A" w14:textId="672DD06B" w:rsidR="001332BD" w:rsidRPr="00B62EE5" w:rsidRDefault="001332BD" w:rsidP="00F2615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3769D026" w14:textId="64325F70" w:rsidR="001332BD" w:rsidRPr="00B62EE5" w:rsidRDefault="001332BD" w:rsidP="00F26159">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71631F50" w14:textId="707D90D2" w:rsidR="001332BD" w:rsidRPr="00B62EE5" w:rsidRDefault="001332BD" w:rsidP="00F26159">
            <w:pPr>
              <w:pStyle w:val="Tableheader"/>
              <w:autoSpaceDE w:val="0"/>
              <w:autoSpaceDN w:val="0"/>
              <w:adjustRightInd w:val="0"/>
              <w:rPr>
                <w:b/>
              </w:rPr>
            </w:pPr>
            <w:r w:rsidRPr="00B62EE5">
              <w:rPr>
                <w:b/>
                <w:szCs w:val="24"/>
              </w:rPr>
              <w:t>Constraint</w:t>
            </w:r>
          </w:p>
        </w:tc>
      </w:tr>
      <w:tr w:rsidR="001332BD" w:rsidRPr="00E956F7" w14:paraId="6000D09E" w14:textId="77777777" w:rsidTr="005B271E">
        <w:trPr>
          <w:jc w:val="center"/>
        </w:trPr>
        <w:tc>
          <w:tcPr>
            <w:tcW w:w="2111" w:type="dxa"/>
            <w:tcBorders>
              <w:top w:val="single" w:sz="12" w:space="0" w:color="auto"/>
            </w:tcBorders>
            <w:vAlign w:val="bottom"/>
          </w:tcPr>
          <w:p w14:paraId="7CA35723" w14:textId="0635CF4B" w:rsidR="001332BD" w:rsidRPr="00E956F7" w:rsidRDefault="001332BD" w:rsidP="00F26159">
            <w:pPr>
              <w:pStyle w:val="Tablebody"/>
              <w:autoSpaceDE w:val="0"/>
              <w:autoSpaceDN w:val="0"/>
              <w:adjustRightInd w:val="0"/>
            </w:pPr>
            <w:r w:rsidRPr="00E956F7">
              <w:rPr>
                <w:szCs w:val="24"/>
              </w:rPr>
              <w:t>clip</w:t>
            </w:r>
          </w:p>
        </w:tc>
        <w:tc>
          <w:tcPr>
            <w:tcW w:w="1559" w:type="dxa"/>
            <w:tcBorders>
              <w:top w:val="single" w:sz="12" w:space="0" w:color="auto"/>
            </w:tcBorders>
            <w:vAlign w:val="bottom"/>
          </w:tcPr>
          <w:p w14:paraId="2152E7A2" w14:textId="1AEB748F" w:rsidR="001332BD" w:rsidRPr="00E956F7" w:rsidRDefault="001332BD" w:rsidP="00F26159">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048CFD75" w14:textId="0D05115A"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2FE42F8C" w14:textId="5976ED7F" w:rsidR="001332BD" w:rsidRPr="00E956F7" w:rsidRDefault="001332BD" w:rsidP="00F26159">
            <w:pPr>
              <w:pStyle w:val="Tablebody"/>
              <w:autoSpaceDE w:val="0"/>
              <w:autoSpaceDN w:val="0"/>
              <w:adjustRightInd w:val="0"/>
            </w:pPr>
            <w:r w:rsidRPr="00E956F7">
              <w:rPr>
                <w:szCs w:val="24"/>
              </w:rPr>
              <w:t>-</w:t>
            </w:r>
          </w:p>
        </w:tc>
      </w:tr>
      <w:tr w:rsidR="001332BD" w:rsidRPr="00E956F7" w14:paraId="3BFB6A89" w14:textId="77777777" w:rsidTr="005B271E">
        <w:trPr>
          <w:jc w:val="center"/>
        </w:trPr>
        <w:tc>
          <w:tcPr>
            <w:tcW w:w="2111" w:type="dxa"/>
            <w:vAlign w:val="bottom"/>
          </w:tcPr>
          <w:p w14:paraId="1A503789" w14:textId="5C6F8388" w:rsidR="001332BD" w:rsidRPr="00E956F7" w:rsidRDefault="001332BD" w:rsidP="00F26159">
            <w:pPr>
              <w:pStyle w:val="Tablebody"/>
              <w:autoSpaceDE w:val="0"/>
              <w:autoSpaceDN w:val="0"/>
              <w:adjustRightInd w:val="0"/>
            </w:pPr>
            <w:r w:rsidRPr="00E956F7">
              <w:rPr>
                <w:szCs w:val="24"/>
              </w:rPr>
              <w:t>loc</w:t>
            </w:r>
          </w:p>
        </w:tc>
        <w:tc>
          <w:tcPr>
            <w:tcW w:w="1559" w:type="dxa"/>
            <w:vAlign w:val="bottom"/>
          </w:tcPr>
          <w:p w14:paraId="126F3918" w14:textId="3D080461" w:rsidR="001332BD" w:rsidRPr="00E956F7" w:rsidRDefault="001332BD" w:rsidP="00F26159">
            <w:pPr>
              <w:pStyle w:val="Tablebody"/>
              <w:autoSpaceDE w:val="0"/>
              <w:autoSpaceDN w:val="0"/>
              <w:adjustRightInd w:val="0"/>
            </w:pPr>
            <w:r w:rsidRPr="00E956F7">
              <w:rPr>
                <w:szCs w:val="24"/>
              </w:rPr>
              <w:t>1</w:t>
            </w:r>
          </w:p>
        </w:tc>
        <w:tc>
          <w:tcPr>
            <w:tcW w:w="1276" w:type="dxa"/>
            <w:vAlign w:val="bottom"/>
          </w:tcPr>
          <w:p w14:paraId="4FEE1BA5" w14:textId="611F6E11" w:rsidR="001332BD" w:rsidRPr="00E956F7" w:rsidRDefault="001332BD" w:rsidP="00F26159">
            <w:pPr>
              <w:pStyle w:val="Tablebody"/>
              <w:autoSpaceDE w:val="0"/>
              <w:autoSpaceDN w:val="0"/>
              <w:adjustRightInd w:val="0"/>
            </w:pPr>
            <w:r w:rsidRPr="00E956F7">
              <w:rPr>
                <w:szCs w:val="24"/>
              </w:rPr>
              <w:t>Required</w:t>
            </w:r>
          </w:p>
        </w:tc>
        <w:tc>
          <w:tcPr>
            <w:tcW w:w="3526" w:type="dxa"/>
            <w:vAlign w:val="bottom"/>
          </w:tcPr>
          <w:p w14:paraId="7CA75F2E" w14:textId="142AEA30" w:rsidR="001332BD" w:rsidRPr="00E956F7" w:rsidRDefault="001332BD" w:rsidP="00F26159">
            <w:pPr>
              <w:pStyle w:val="Tablebody"/>
              <w:autoSpaceDE w:val="0"/>
              <w:autoSpaceDN w:val="0"/>
              <w:adjustRightInd w:val="0"/>
            </w:pPr>
            <w:r w:rsidRPr="00E956F7">
              <w:rPr>
                <w:szCs w:val="24"/>
              </w:rPr>
              <w:t>-</w:t>
            </w:r>
          </w:p>
        </w:tc>
      </w:tr>
      <w:tr w:rsidR="001332BD" w:rsidRPr="00E956F7" w14:paraId="03B3D51B" w14:textId="77777777" w:rsidTr="005B271E">
        <w:trPr>
          <w:jc w:val="center"/>
        </w:trPr>
        <w:tc>
          <w:tcPr>
            <w:tcW w:w="2111" w:type="dxa"/>
            <w:tcBorders>
              <w:bottom w:val="single" w:sz="6" w:space="0" w:color="auto"/>
            </w:tcBorders>
            <w:vAlign w:val="bottom"/>
          </w:tcPr>
          <w:p w14:paraId="3732E94E" w14:textId="7C588483" w:rsidR="001332BD" w:rsidRPr="00E956F7" w:rsidRDefault="001332BD" w:rsidP="00F26159">
            <w:pPr>
              <w:pStyle w:val="Tablebody"/>
              <w:autoSpaceDE w:val="0"/>
              <w:autoSpaceDN w:val="0"/>
              <w:adjustRightInd w:val="0"/>
            </w:pPr>
            <w:r w:rsidRPr="00E956F7">
              <w:rPr>
                <w:szCs w:val="24"/>
              </w:rPr>
              <w:t>appdata</w:t>
            </w:r>
          </w:p>
        </w:tc>
        <w:tc>
          <w:tcPr>
            <w:tcW w:w="1559" w:type="dxa"/>
            <w:tcBorders>
              <w:bottom w:val="single" w:sz="6" w:space="0" w:color="auto"/>
            </w:tcBorders>
            <w:vAlign w:val="bottom"/>
          </w:tcPr>
          <w:p w14:paraId="372D1F84" w14:textId="49203DE5" w:rsidR="001332BD" w:rsidRPr="00E956F7" w:rsidRDefault="001332BD" w:rsidP="00F26159">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591EDE0C" w14:textId="291334CF" w:rsidR="001332BD" w:rsidRPr="00E956F7" w:rsidRDefault="001332BD" w:rsidP="00F26159">
            <w:pPr>
              <w:pStyle w:val="Tablebody"/>
              <w:autoSpaceDE w:val="0"/>
              <w:autoSpaceDN w:val="0"/>
              <w:adjustRightInd w:val="0"/>
            </w:pPr>
            <w:r w:rsidRPr="00E956F7">
              <w:rPr>
                <w:szCs w:val="24"/>
              </w:rPr>
              <w:t>Optional</w:t>
            </w:r>
          </w:p>
        </w:tc>
        <w:tc>
          <w:tcPr>
            <w:tcW w:w="3526" w:type="dxa"/>
            <w:tcBorders>
              <w:bottom w:val="single" w:sz="6" w:space="0" w:color="auto"/>
            </w:tcBorders>
            <w:vAlign w:val="bottom"/>
          </w:tcPr>
          <w:p w14:paraId="10395D0F" w14:textId="7F861036" w:rsidR="001332BD" w:rsidRPr="00E956F7" w:rsidRDefault="001332BD" w:rsidP="00F26159">
            <w:pPr>
              <w:pStyle w:val="Tablebody"/>
              <w:autoSpaceDE w:val="0"/>
              <w:autoSpaceDN w:val="0"/>
              <w:adjustRightInd w:val="0"/>
            </w:pPr>
            <w:r w:rsidRPr="00E956F7">
              <w:rPr>
                <w:szCs w:val="24"/>
              </w:rPr>
              <w:t>-</w:t>
            </w:r>
          </w:p>
        </w:tc>
      </w:tr>
      <w:tr w:rsidR="001332BD" w:rsidRPr="00E956F7" w14:paraId="3710E2FC" w14:textId="77777777" w:rsidTr="005B271E">
        <w:trPr>
          <w:jc w:val="center"/>
        </w:trPr>
        <w:tc>
          <w:tcPr>
            <w:tcW w:w="2111" w:type="dxa"/>
            <w:tcBorders>
              <w:top w:val="single" w:sz="6" w:space="0" w:color="auto"/>
              <w:bottom w:val="single" w:sz="4" w:space="0" w:color="auto"/>
            </w:tcBorders>
            <w:vAlign w:val="bottom"/>
          </w:tcPr>
          <w:p w14:paraId="25031951" w14:textId="35BBD344" w:rsidR="001332BD" w:rsidRPr="00E956F7" w:rsidRDefault="001332BD" w:rsidP="00F26159">
            <w:pPr>
              <w:pStyle w:val="Tablebody"/>
              <w:autoSpaceDE w:val="0"/>
              <w:autoSpaceDN w:val="0"/>
              <w:adjustRightInd w:val="0"/>
            </w:pPr>
            <w:r w:rsidRPr="00E956F7">
              <w:rPr>
                <w:szCs w:val="24"/>
              </w:rPr>
              <w:t>femdata</w:t>
            </w:r>
          </w:p>
        </w:tc>
        <w:tc>
          <w:tcPr>
            <w:tcW w:w="1559" w:type="dxa"/>
            <w:tcBorders>
              <w:top w:val="single" w:sz="6" w:space="0" w:color="auto"/>
              <w:bottom w:val="single" w:sz="4" w:space="0" w:color="auto"/>
            </w:tcBorders>
            <w:vAlign w:val="bottom"/>
          </w:tcPr>
          <w:p w14:paraId="02EF0E39" w14:textId="7F18B8D2" w:rsidR="001332BD" w:rsidRPr="00E956F7" w:rsidDel="004133FC" w:rsidRDefault="001332BD" w:rsidP="00F26159">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2801535C" w14:textId="4D1A3F12"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6" w:space="0" w:color="auto"/>
              <w:bottom w:val="single" w:sz="4" w:space="0" w:color="auto"/>
            </w:tcBorders>
            <w:vAlign w:val="bottom"/>
          </w:tcPr>
          <w:p w14:paraId="55E7C22C" w14:textId="18EF7681" w:rsidR="001332BD" w:rsidRPr="00E956F7" w:rsidRDefault="001332BD" w:rsidP="00F26159">
            <w:pPr>
              <w:pStyle w:val="Tablebody"/>
              <w:autoSpaceDE w:val="0"/>
              <w:autoSpaceDN w:val="0"/>
              <w:adjustRightInd w:val="0"/>
            </w:pPr>
            <w:r w:rsidRPr="00E956F7">
              <w:rPr>
                <w:szCs w:val="24"/>
              </w:rPr>
              <w:t>-</w:t>
            </w:r>
          </w:p>
        </w:tc>
      </w:tr>
      <w:tr w:rsidR="001332BD" w:rsidRPr="00E956F7" w14:paraId="427C6462" w14:textId="77777777" w:rsidTr="005B271E">
        <w:trPr>
          <w:jc w:val="center"/>
        </w:trPr>
        <w:tc>
          <w:tcPr>
            <w:tcW w:w="2111" w:type="dxa"/>
            <w:tcBorders>
              <w:top w:val="single" w:sz="4" w:space="0" w:color="auto"/>
            </w:tcBorders>
          </w:tcPr>
          <w:p w14:paraId="1DE09E96" w14:textId="6656701B" w:rsidR="001332BD" w:rsidRPr="00E956F7" w:rsidRDefault="001332BD" w:rsidP="00F26159">
            <w:pPr>
              <w:pStyle w:val="Tablebody"/>
              <w:autoSpaceDE w:val="0"/>
              <w:autoSpaceDN w:val="0"/>
              <w:adjustRightInd w:val="0"/>
            </w:pPr>
            <w:r w:rsidRPr="00E956F7">
              <w:rPr>
                <w:szCs w:val="24"/>
              </w:rPr>
              <w:t>custom_attributes_list</w:t>
            </w:r>
          </w:p>
        </w:tc>
        <w:tc>
          <w:tcPr>
            <w:tcW w:w="1559" w:type="dxa"/>
            <w:tcBorders>
              <w:top w:val="single" w:sz="4" w:space="0" w:color="auto"/>
            </w:tcBorders>
          </w:tcPr>
          <w:p w14:paraId="4D30AD71" w14:textId="5BDCFDF1" w:rsidR="001332BD" w:rsidRPr="00E956F7" w:rsidRDefault="001332BD" w:rsidP="00F26159">
            <w:pPr>
              <w:pStyle w:val="Tablebody"/>
              <w:autoSpaceDE w:val="0"/>
              <w:autoSpaceDN w:val="0"/>
              <w:adjustRightInd w:val="0"/>
            </w:pPr>
            <w:r w:rsidRPr="00E956F7">
              <w:rPr>
                <w:szCs w:val="24"/>
              </w:rPr>
              <w:t>1</w:t>
            </w:r>
          </w:p>
        </w:tc>
        <w:tc>
          <w:tcPr>
            <w:tcW w:w="1276" w:type="dxa"/>
            <w:tcBorders>
              <w:top w:val="single" w:sz="4" w:space="0" w:color="auto"/>
            </w:tcBorders>
          </w:tcPr>
          <w:p w14:paraId="5F7AB6CB" w14:textId="66069ED8"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4" w:space="0" w:color="auto"/>
            </w:tcBorders>
          </w:tcPr>
          <w:p w14:paraId="01C3756C" w14:textId="0ADC941F" w:rsidR="001332BD" w:rsidRPr="00E956F7" w:rsidRDefault="00FC68DB" w:rsidP="00F26159">
            <w:pPr>
              <w:pStyle w:val="Tablebody"/>
              <w:autoSpaceDE w:val="0"/>
              <w:autoSpaceDN w:val="0"/>
              <w:adjustRightInd w:val="0"/>
            </w:pPr>
            <w:del w:id="4007"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4008"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4B2B2355" w14:textId="77777777" w:rsidR="00FC68DB" w:rsidRDefault="001332BD" w:rsidP="0013175B">
      <w:pPr>
        <w:keepNext/>
        <w:rPr>
          <w:del w:id="4009" w:author="LUEJE Claudia" w:date="2023-06-26T17:59:00Z"/>
          <w:rFonts w:cs="Calibri"/>
          <w:lang w:eastAsia="en-GB"/>
        </w:rPr>
      </w:pPr>
      <w:r w:rsidRPr="00E956F7">
        <w:rPr>
          <w:szCs w:val="24"/>
        </w:rPr>
        <w:t xml:space="preserve">XML specification of </w:t>
      </w:r>
      <w:r w:rsidRPr="00BD5750">
        <w:rPr>
          <w:rStyle w:val="ISOCode"/>
        </w:rPr>
        <w:t>&lt;clip/&gt;</w:t>
      </w:r>
      <w:r w:rsidRPr="00E956F7">
        <w:rPr>
          <w:szCs w:val="24"/>
        </w:rPr>
        <w:t xml:space="preserve"> element</w:t>
      </w:r>
      <w:del w:id="4010" w:author="LUEJE Claudia" w:date="2023-06-26T17:59:00Z">
        <w:r w:rsidR="00FC68DB" w:rsidRPr="001E4607">
          <w:rPr>
            <w:rFonts w:cs="Calibri"/>
            <w:lang w:eastAsia="en-GB"/>
          </w:rPr>
          <w:delText>:</w:delText>
        </w:r>
      </w:del>
    </w:p>
    <w:p w14:paraId="38595568" w14:textId="50F744F3" w:rsidR="001332BD" w:rsidRPr="00E956F7" w:rsidRDefault="00D62FEB">
      <w:pPr>
        <w:pStyle w:val="BodyText"/>
        <w:autoSpaceDE w:val="0"/>
        <w:autoSpaceDN w:val="0"/>
        <w:adjustRightInd w:val="0"/>
        <w:rPr>
          <w:ins w:id="4011" w:author="LUEJE Claudia" w:date="2023-06-26T17:59:00Z"/>
          <w:szCs w:val="24"/>
        </w:rPr>
      </w:pPr>
      <w:ins w:id="4012" w:author="LUEJE Claudia" w:date="2023-06-26T17:59:00Z">
        <w:r>
          <w:rPr>
            <w:szCs w:val="24"/>
          </w:rPr>
          <w:t xml:space="preserve"> is shown in </w:t>
        </w:r>
      </w:ins>
      <w:bookmarkStart w:id="4013" w:name="_Toc110532419"/>
      <w:r w:rsidRPr="00D62FEB">
        <w:rPr>
          <w:rStyle w:val="citetbl"/>
        </w:rPr>
        <w:t xml:space="preserve">Table </w:t>
      </w:r>
      <w:del w:id="4014" w:author="LUEJE Claudia" w:date="2023-06-26T17:59:00Z">
        <w:r w:rsidR="00BF29DE" w:rsidRPr="00F54804">
          <w:fldChar w:fldCharType="begin"/>
        </w:r>
        <w:r w:rsidR="00BF29DE" w:rsidRPr="00F54804">
          <w:delInstrText xml:space="preserve"> SEQ Table \* ARABIC </w:delInstrText>
        </w:r>
        <w:r w:rsidR="00BF29DE" w:rsidRPr="00F54804">
          <w:fldChar w:fldCharType="separate"/>
        </w:r>
        <w:r w:rsidR="0067475A">
          <w:rPr>
            <w:noProof/>
          </w:rPr>
          <w:delText>71</w:delText>
        </w:r>
        <w:r w:rsidR="00BF29DE" w:rsidRPr="00F54804">
          <w:fldChar w:fldCharType="end"/>
        </w:r>
      </w:del>
      <w:ins w:id="4015" w:author="LUEJE Claudia" w:date="2023-06-26T17:59:00Z">
        <w:r w:rsidRPr="00D62FEB">
          <w:rPr>
            <w:rStyle w:val="citetbl"/>
          </w:rPr>
          <w:t>71</w:t>
        </w:r>
        <w:r w:rsidR="001332BD" w:rsidRPr="00E956F7">
          <w:rPr>
            <w:szCs w:val="24"/>
          </w:rPr>
          <w:t>:</w:t>
        </w:r>
      </w:ins>
    </w:p>
    <w:p w14:paraId="562E4501" w14:textId="4E0709F0" w:rsidR="001332BD" w:rsidRPr="00E956F7" w:rsidRDefault="006F39DE">
      <w:pPr>
        <w:pStyle w:val="Tabletitle"/>
        <w:autoSpaceDE w:val="0"/>
        <w:autoSpaceDN w:val="0"/>
        <w:adjustRightInd w:val="0"/>
        <w:outlineLvl w:val="0"/>
        <w:rPr>
          <w:szCs w:val="24"/>
        </w:rPr>
      </w:pPr>
      <w:ins w:id="4016" w:author="LUEJE Claudia" w:date="2023-06-26T17:59:00Z">
        <w:r w:rsidRPr="00E956F7">
          <w:rPr>
            <w:szCs w:val="24"/>
          </w:rPr>
          <w:t>Table </w:t>
        </w:r>
        <w:r w:rsidR="001332BD" w:rsidRPr="00E956F7">
          <w:rPr>
            <w:szCs w:val="24"/>
          </w:rPr>
          <w:t>71</w:t>
        </w:r>
      </w:ins>
      <w:r w:rsidR="00F26159" w:rsidRPr="00E956F7">
        <w:rPr>
          <w:szCs w:val="24"/>
        </w:rPr>
        <w:t xml:space="preserve"> </w:t>
      </w:r>
      <w:r w:rsidR="001332BD" w:rsidRPr="00E956F7">
        <w:rPr>
          <w:szCs w:val="24"/>
        </w:rPr>
        <w:t xml:space="preserve">— Attributes of element </w:t>
      </w:r>
      <w:r w:rsidR="001332BD" w:rsidRPr="00BD5750">
        <w:rPr>
          <w:rStyle w:val="ISOCode"/>
        </w:rPr>
        <w:t>&lt;clip/&gt;</w:t>
      </w:r>
      <w:bookmarkEnd w:id="4013"/>
    </w:p>
    <w:tbl>
      <w:tblPr>
        <w:tblW w:w="90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769"/>
        <w:gridCol w:w="1475"/>
        <w:gridCol w:w="1501"/>
        <w:gridCol w:w="993"/>
        <w:gridCol w:w="3297"/>
      </w:tblGrid>
      <w:tr w:rsidR="001332BD" w:rsidRPr="00B62EE5" w14:paraId="0AA02885" w14:textId="77777777" w:rsidTr="005B271E">
        <w:trPr>
          <w:tblHeader/>
          <w:jc w:val="center"/>
        </w:trPr>
        <w:tc>
          <w:tcPr>
            <w:tcW w:w="1769" w:type="dxa"/>
            <w:tcBorders>
              <w:top w:val="single" w:sz="12" w:space="0" w:color="auto"/>
              <w:bottom w:val="single" w:sz="12" w:space="0" w:color="auto"/>
            </w:tcBorders>
            <w:shd w:val="clear" w:color="auto" w:fill="F3F3F3"/>
            <w:vAlign w:val="bottom"/>
          </w:tcPr>
          <w:p w14:paraId="2EB61FAA" w14:textId="2B0B022E" w:rsidR="001332BD" w:rsidRPr="00B62EE5" w:rsidRDefault="001332BD" w:rsidP="00F26159">
            <w:pPr>
              <w:pStyle w:val="Tableheader"/>
              <w:tabs>
                <w:tab w:val="clear" w:pos="397"/>
                <w:tab w:val="left" w:pos="403"/>
              </w:tabs>
              <w:autoSpaceDE w:val="0"/>
              <w:autoSpaceDN w:val="0"/>
              <w:adjustRightInd w:val="0"/>
              <w:rPr>
                <w:b/>
              </w:rPr>
            </w:pPr>
            <w:r w:rsidRPr="00B62EE5">
              <w:rPr>
                <w:b/>
                <w:szCs w:val="24"/>
              </w:rPr>
              <w:t>Attributes</w:t>
            </w:r>
          </w:p>
        </w:tc>
        <w:tc>
          <w:tcPr>
            <w:tcW w:w="1475" w:type="dxa"/>
            <w:tcBorders>
              <w:top w:val="single" w:sz="12" w:space="0" w:color="auto"/>
              <w:bottom w:val="single" w:sz="12" w:space="0" w:color="auto"/>
            </w:tcBorders>
            <w:shd w:val="clear" w:color="auto" w:fill="F3F3F3"/>
            <w:vAlign w:val="bottom"/>
          </w:tcPr>
          <w:p w14:paraId="1BE97748" w14:textId="5BD080B6" w:rsidR="001332BD" w:rsidRPr="00B62EE5" w:rsidRDefault="001332BD" w:rsidP="00F26159">
            <w:pPr>
              <w:pStyle w:val="Tableheader"/>
              <w:tabs>
                <w:tab w:val="clear" w:pos="397"/>
                <w:tab w:val="left" w:pos="403"/>
              </w:tabs>
              <w:autoSpaceDE w:val="0"/>
              <w:autoSpaceDN w:val="0"/>
              <w:adjustRightInd w:val="0"/>
              <w:rPr>
                <w:b/>
              </w:rPr>
            </w:pPr>
            <w:r w:rsidRPr="00B62EE5">
              <w:rPr>
                <w:b/>
                <w:szCs w:val="24"/>
              </w:rPr>
              <w:t>Type</w:t>
            </w:r>
          </w:p>
        </w:tc>
        <w:tc>
          <w:tcPr>
            <w:tcW w:w="1501" w:type="dxa"/>
            <w:tcBorders>
              <w:top w:val="single" w:sz="12" w:space="0" w:color="auto"/>
              <w:bottom w:val="single" w:sz="12" w:space="0" w:color="auto"/>
            </w:tcBorders>
            <w:shd w:val="clear" w:color="auto" w:fill="F3F3F3"/>
            <w:vAlign w:val="bottom"/>
          </w:tcPr>
          <w:p w14:paraId="6691B34F" w14:textId="11A9D58B" w:rsidR="001332BD" w:rsidRPr="00B62EE5" w:rsidRDefault="001332BD" w:rsidP="00F26159">
            <w:pPr>
              <w:pStyle w:val="Tableheader"/>
              <w:tabs>
                <w:tab w:val="clear" w:pos="397"/>
                <w:tab w:val="left" w:pos="403"/>
              </w:tabs>
              <w:autoSpaceDE w:val="0"/>
              <w:autoSpaceDN w:val="0"/>
              <w:adjustRightInd w:val="0"/>
              <w:rPr>
                <w:b/>
              </w:rPr>
            </w:pPr>
            <w:r w:rsidRPr="00B62EE5">
              <w:rPr>
                <w:b/>
                <w:szCs w:val="24"/>
              </w:rPr>
              <w:t xml:space="preserve">Value </w:t>
            </w:r>
            <w:r w:rsidR="00D62FEB" w:rsidRPr="00B62EE5">
              <w:rPr>
                <w:b/>
                <w:szCs w:val="24"/>
              </w:rPr>
              <w:t>s</w:t>
            </w:r>
            <w:r w:rsidRPr="00B62EE5">
              <w:rPr>
                <w:b/>
                <w:szCs w:val="24"/>
              </w:rPr>
              <w:t>pace</w:t>
            </w:r>
          </w:p>
        </w:tc>
        <w:tc>
          <w:tcPr>
            <w:tcW w:w="993" w:type="dxa"/>
            <w:tcBorders>
              <w:top w:val="single" w:sz="12" w:space="0" w:color="auto"/>
              <w:bottom w:val="single" w:sz="12" w:space="0" w:color="auto"/>
            </w:tcBorders>
            <w:shd w:val="clear" w:color="auto" w:fill="F3F3F3"/>
            <w:vAlign w:val="bottom"/>
          </w:tcPr>
          <w:p w14:paraId="7E98D9B4" w14:textId="3CD1E7BE" w:rsidR="001332BD" w:rsidRPr="00B62EE5" w:rsidRDefault="001332BD" w:rsidP="00F26159">
            <w:pPr>
              <w:pStyle w:val="Tableheader"/>
              <w:tabs>
                <w:tab w:val="clear" w:pos="397"/>
                <w:tab w:val="left" w:pos="403"/>
              </w:tabs>
              <w:autoSpaceDE w:val="0"/>
              <w:autoSpaceDN w:val="0"/>
              <w:adjustRightInd w:val="0"/>
              <w:rPr>
                <w:b/>
              </w:rPr>
            </w:pPr>
            <w:r w:rsidRPr="00B62EE5">
              <w:rPr>
                <w:b/>
                <w:szCs w:val="24"/>
              </w:rPr>
              <w:t>Use</w:t>
            </w:r>
          </w:p>
        </w:tc>
        <w:tc>
          <w:tcPr>
            <w:tcW w:w="3297" w:type="dxa"/>
            <w:tcBorders>
              <w:top w:val="single" w:sz="12" w:space="0" w:color="auto"/>
              <w:bottom w:val="single" w:sz="12" w:space="0" w:color="auto"/>
            </w:tcBorders>
            <w:shd w:val="clear" w:color="auto" w:fill="F3F3F3"/>
            <w:vAlign w:val="bottom"/>
          </w:tcPr>
          <w:p w14:paraId="48E4BFD5" w14:textId="306BCF34" w:rsidR="001332BD" w:rsidRPr="00B62EE5" w:rsidRDefault="001332BD" w:rsidP="00F26159">
            <w:pPr>
              <w:pStyle w:val="Tableheader"/>
              <w:tabs>
                <w:tab w:val="clear" w:pos="397"/>
                <w:tab w:val="left" w:pos="403"/>
              </w:tabs>
              <w:autoSpaceDE w:val="0"/>
              <w:autoSpaceDN w:val="0"/>
              <w:adjustRightInd w:val="0"/>
              <w:rPr>
                <w:b/>
              </w:rPr>
            </w:pPr>
            <w:r w:rsidRPr="00B62EE5">
              <w:rPr>
                <w:b/>
                <w:szCs w:val="24"/>
              </w:rPr>
              <w:t>Constraint</w:t>
            </w:r>
          </w:p>
        </w:tc>
      </w:tr>
      <w:tr w:rsidR="001332BD" w:rsidRPr="00E956F7" w14:paraId="47925634" w14:textId="77777777" w:rsidTr="005B271E">
        <w:trPr>
          <w:jc w:val="center"/>
        </w:trPr>
        <w:tc>
          <w:tcPr>
            <w:tcW w:w="1769" w:type="dxa"/>
            <w:tcBorders>
              <w:top w:val="single" w:sz="12" w:space="0" w:color="auto"/>
            </w:tcBorders>
          </w:tcPr>
          <w:p w14:paraId="3D3F3D80" w14:textId="69366426" w:rsidR="001332BD" w:rsidRPr="00E956F7" w:rsidRDefault="001332BD" w:rsidP="00F26159">
            <w:pPr>
              <w:pStyle w:val="Tablebody"/>
              <w:tabs>
                <w:tab w:val="clear" w:pos="397"/>
                <w:tab w:val="left" w:pos="403"/>
              </w:tabs>
              <w:autoSpaceDE w:val="0"/>
              <w:autoSpaceDN w:val="0"/>
              <w:adjustRightInd w:val="0"/>
            </w:pPr>
            <w:r w:rsidRPr="00E956F7">
              <w:rPr>
                <w:szCs w:val="24"/>
              </w:rPr>
              <w:t>clip_type</w:t>
            </w:r>
          </w:p>
        </w:tc>
        <w:tc>
          <w:tcPr>
            <w:tcW w:w="1475" w:type="dxa"/>
            <w:tcBorders>
              <w:top w:val="single" w:sz="12" w:space="0" w:color="auto"/>
            </w:tcBorders>
          </w:tcPr>
          <w:p w14:paraId="3E272068" w14:textId="2DBFF421"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1501" w:type="dxa"/>
            <w:tcBorders>
              <w:top w:val="single" w:sz="12" w:space="0" w:color="auto"/>
            </w:tcBorders>
          </w:tcPr>
          <w:p w14:paraId="7E130580" w14:textId="3FA852CC"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993" w:type="dxa"/>
            <w:tcBorders>
              <w:top w:val="single" w:sz="12" w:space="0" w:color="auto"/>
            </w:tcBorders>
          </w:tcPr>
          <w:p w14:paraId="3AC709E5" w14:textId="3AD4B3F2"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Borders>
              <w:top w:val="single" w:sz="12" w:space="0" w:color="auto"/>
            </w:tcBorders>
          </w:tcPr>
          <w:p w14:paraId="00D35C8E" w14:textId="6B7AA57D"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310FEDAA" w14:textId="77777777" w:rsidTr="005B271E">
        <w:trPr>
          <w:jc w:val="center"/>
        </w:trPr>
        <w:tc>
          <w:tcPr>
            <w:tcW w:w="1769" w:type="dxa"/>
          </w:tcPr>
          <w:p w14:paraId="5401DF95" w14:textId="1438FD41" w:rsidR="001332BD" w:rsidRPr="00E956F7" w:rsidRDefault="001332BD" w:rsidP="00F26159">
            <w:pPr>
              <w:pStyle w:val="Tablebody"/>
              <w:tabs>
                <w:tab w:val="clear" w:pos="397"/>
                <w:tab w:val="left" w:pos="403"/>
              </w:tabs>
              <w:autoSpaceDE w:val="0"/>
              <w:autoSpaceDN w:val="0"/>
              <w:adjustRightInd w:val="0"/>
            </w:pPr>
            <w:r w:rsidRPr="00E956F7">
              <w:rPr>
                <w:szCs w:val="24"/>
              </w:rPr>
              <w:t>attachment_type</w:t>
            </w:r>
          </w:p>
        </w:tc>
        <w:tc>
          <w:tcPr>
            <w:tcW w:w="1475" w:type="dxa"/>
          </w:tcPr>
          <w:p w14:paraId="66EB4280" w14:textId="1DC96CDD"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1501" w:type="dxa"/>
          </w:tcPr>
          <w:p w14:paraId="6A630D80" w14:textId="3D72AA75"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993" w:type="dxa"/>
          </w:tcPr>
          <w:p w14:paraId="7509E201" w14:textId="67E59204"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17303FE5" w14:textId="54D563F7"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78EEA473" w14:textId="77777777" w:rsidTr="005B271E">
        <w:trPr>
          <w:jc w:val="center"/>
        </w:trPr>
        <w:tc>
          <w:tcPr>
            <w:tcW w:w="1769" w:type="dxa"/>
          </w:tcPr>
          <w:p w14:paraId="4B1D5272" w14:textId="5186630F" w:rsidR="001332BD" w:rsidRPr="00E956F7" w:rsidRDefault="001332BD" w:rsidP="00F26159">
            <w:pPr>
              <w:pStyle w:val="Tablebody"/>
              <w:tabs>
                <w:tab w:val="clear" w:pos="397"/>
                <w:tab w:val="left" w:pos="403"/>
              </w:tabs>
              <w:autoSpaceDE w:val="0"/>
              <w:autoSpaceDN w:val="0"/>
              <w:adjustRightInd w:val="0"/>
            </w:pPr>
            <w:r w:rsidRPr="00E956F7">
              <w:rPr>
                <w:szCs w:val="24"/>
              </w:rPr>
              <w:t>hole_diameter</w:t>
            </w:r>
          </w:p>
        </w:tc>
        <w:tc>
          <w:tcPr>
            <w:tcW w:w="1475" w:type="dxa"/>
          </w:tcPr>
          <w:p w14:paraId="3EF0C864" w14:textId="589E025A"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36446A2A" w14:textId="414BA354"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79A98BD2" w14:textId="13A17E80"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7865EAD3" w14:textId="39165E15"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6B9053CD" w14:textId="77777777" w:rsidTr="005B271E">
        <w:trPr>
          <w:jc w:val="center"/>
        </w:trPr>
        <w:tc>
          <w:tcPr>
            <w:tcW w:w="1769" w:type="dxa"/>
          </w:tcPr>
          <w:p w14:paraId="7627BD18" w14:textId="16DC51B1" w:rsidR="001332BD" w:rsidRPr="00E956F7" w:rsidRDefault="001332BD" w:rsidP="00F26159">
            <w:pPr>
              <w:pStyle w:val="Tablebody"/>
              <w:tabs>
                <w:tab w:val="clear" w:pos="397"/>
                <w:tab w:val="left" w:pos="403"/>
              </w:tabs>
              <w:autoSpaceDE w:val="0"/>
              <w:autoSpaceDN w:val="0"/>
              <w:adjustRightInd w:val="0"/>
            </w:pPr>
            <w:r w:rsidRPr="00E956F7">
              <w:rPr>
                <w:szCs w:val="24"/>
              </w:rPr>
              <w:t>hole_length</w:t>
            </w:r>
          </w:p>
        </w:tc>
        <w:tc>
          <w:tcPr>
            <w:tcW w:w="1475" w:type="dxa"/>
          </w:tcPr>
          <w:p w14:paraId="6D8E4285" w14:textId="74B6152C"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059ACB73" w14:textId="1A73BB83"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1E7BBA3E" w14:textId="2CD758CD"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77675D9F" w14:textId="77777777" w:rsidR="001332BD" w:rsidRPr="00E956F7" w:rsidRDefault="001332BD" w:rsidP="00F26159">
            <w:pPr>
              <w:pStyle w:val="Tablebody"/>
              <w:autoSpaceDE w:val="0"/>
              <w:autoSpaceDN w:val="0"/>
              <w:adjustRightInd w:val="0"/>
              <w:rPr>
                <w:szCs w:val="24"/>
              </w:rPr>
            </w:pPr>
            <w:r w:rsidRPr="00E956F7">
              <w:rPr>
                <w:szCs w:val="24"/>
              </w:rPr>
              <w:t>hole_length &gt; 0 implies</w:t>
            </w:r>
          </w:p>
          <w:p w14:paraId="49FF8B50" w14:textId="537F9864" w:rsidR="001332BD" w:rsidRPr="00E956F7" w:rsidRDefault="001332BD" w:rsidP="00F26159">
            <w:pPr>
              <w:pStyle w:val="Tablebody"/>
              <w:tabs>
                <w:tab w:val="clear" w:pos="397"/>
                <w:tab w:val="left" w:pos="403"/>
              </w:tabs>
              <w:autoSpaceDE w:val="0"/>
              <w:autoSpaceDN w:val="0"/>
              <w:adjustRightInd w:val="0"/>
            </w:pPr>
            <w:r w:rsidRPr="00E956F7">
              <w:rPr>
                <w:szCs w:val="24"/>
              </w:rPr>
              <w:t>hole_diameter &gt; 0</w:t>
            </w:r>
          </w:p>
        </w:tc>
      </w:tr>
      <w:tr w:rsidR="001332BD" w:rsidRPr="00E956F7" w14:paraId="3EB9A62A" w14:textId="77777777" w:rsidTr="005B271E">
        <w:trPr>
          <w:jc w:val="center"/>
        </w:trPr>
        <w:tc>
          <w:tcPr>
            <w:tcW w:w="1769" w:type="dxa"/>
          </w:tcPr>
          <w:p w14:paraId="1AEBD437" w14:textId="5850243F" w:rsidR="001332BD" w:rsidRPr="00E956F7" w:rsidRDefault="001332BD" w:rsidP="00F26159">
            <w:pPr>
              <w:pStyle w:val="Tablebody"/>
              <w:tabs>
                <w:tab w:val="clear" w:pos="397"/>
                <w:tab w:val="left" w:pos="403"/>
              </w:tabs>
              <w:autoSpaceDE w:val="0"/>
              <w:autoSpaceDN w:val="0"/>
              <w:adjustRightInd w:val="0"/>
            </w:pPr>
            <w:r w:rsidRPr="00E956F7">
              <w:rPr>
                <w:szCs w:val="24"/>
              </w:rPr>
              <w:t>pin_diameter</w:t>
            </w:r>
          </w:p>
        </w:tc>
        <w:tc>
          <w:tcPr>
            <w:tcW w:w="1475" w:type="dxa"/>
          </w:tcPr>
          <w:p w14:paraId="6438F574" w14:textId="60987BF1"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782D5B2C" w14:textId="1E760021"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7F0FA6BC" w14:textId="5FA01D23"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167C6EF7" w14:textId="37481EB6"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0A4D240A" w14:textId="77777777" w:rsidTr="005B271E">
        <w:trPr>
          <w:jc w:val="center"/>
        </w:trPr>
        <w:tc>
          <w:tcPr>
            <w:tcW w:w="1769" w:type="dxa"/>
          </w:tcPr>
          <w:p w14:paraId="73286814" w14:textId="430E071A" w:rsidR="001332BD" w:rsidRPr="00E956F7" w:rsidRDefault="001332BD" w:rsidP="00F26159">
            <w:pPr>
              <w:pStyle w:val="Tablebody"/>
              <w:tabs>
                <w:tab w:val="clear" w:pos="397"/>
                <w:tab w:val="left" w:pos="403"/>
              </w:tabs>
              <w:autoSpaceDE w:val="0"/>
              <w:autoSpaceDN w:val="0"/>
              <w:adjustRightInd w:val="0"/>
            </w:pPr>
            <w:r w:rsidRPr="00E956F7">
              <w:rPr>
                <w:szCs w:val="24"/>
              </w:rPr>
              <w:t>pin_width</w:t>
            </w:r>
          </w:p>
        </w:tc>
        <w:tc>
          <w:tcPr>
            <w:tcW w:w="1475" w:type="dxa"/>
          </w:tcPr>
          <w:p w14:paraId="702DCAC3" w14:textId="21ED4CDF"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27C892A7" w14:textId="30ABA951"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54AED53A" w14:textId="4DDF30F9"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350F4104" w14:textId="77777777" w:rsidR="001332BD" w:rsidRPr="00E956F7" w:rsidRDefault="001332BD" w:rsidP="00F26159">
            <w:pPr>
              <w:pStyle w:val="Tablebody"/>
              <w:autoSpaceDE w:val="0"/>
              <w:autoSpaceDN w:val="0"/>
              <w:adjustRightInd w:val="0"/>
              <w:rPr>
                <w:szCs w:val="24"/>
              </w:rPr>
            </w:pPr>
            <w:r w:rsidRPr="00E956F7">
              <w:rPr>
                <w:szCs w:val="24"/>
              </w:rPr>
              <w:t>pin_width &gt; 0 implies</w:t>
            </w:r>
          </w:p>
          <w:p w14:paraId="5D4A668D" w14:textId="253DFFBC" w:rsidR="001332BD" w:rsidRPr="00E956F7" w:rsidRDefault="001332BD" w:rsidP="00F26159">
            <w:pPr>
              <w:pStyle w:val="Tablebody"/>
              <w:tabs>
                <w:tab w:val="clear" w:pos="397"/>
                <w:tab w:val="left" w:pos="403"/>
              </w:tabs>
              <w:autoSpaceDE w:val="0"/>
              <w:autoSpaceDN w:val="0"/>
              <w:adjustRightInd w:val="0"/>
            </w:pPr>
            <w:r w:rsidRPr="00E956F7">
              <w:rPr>
                <w:szCs w:val="24"/>
              </w:rPr>
              <w:t>pin_diameter &gt; 0</w:t>
            </w:r>
          </w:p>
        </w:tc>
      </w:tr>
      <w:tr w:rsidR="001332BD" w:rsidRPr="00E956F7" w14:paraId="4F342269" w14:textId="77777777" w:rsidTr="005B271E">
        <w:trPr>
          <w:jc w:val="center"/>
        </w:trPr>
        <w:tc>
          <w:tcPr>
            <w:tcW w:w="1769" w:type="dxa"/>
          </w:tcPr>
          <w:p w14:paraId="4C6C4DED" w14:textId="7E93DC60" w:rsidR="001332BD" w:rsidRPr="00E956F7" w:rsidRDefault="001332BD" w:rsidP="00F26159">
            <w:pPr>
              <w:pStyle w:val="Tablebody"/>
              <w:tabs>
                <w:tab w:val="clear" w:pos="397"/>
                <w:tab w:val="left" w:pos="403"/>
              </w:tabs>
              <w:autoSpaceDE w:val="0"/>
              <w:autoSpaceDN w:val="0"/>
              <w:adjustRightInd w:val="0"/>
            </w:pPr>
            <w:r w:rsidRPr="00E956F7">
              <w:rPr>
                <w:szCs w:val="24"/>
              </w:rPr>
              <w:t>pin_length</w:t>
            </w:r>
          </w:p>
        </w:tc>
        <w:tc>
          <w:tcPr>
            <w:tcW w:w="1475" w:type="dxa"/>
          </w:tcPr>
          <w:p w14:paraId="71F66313" w14:textId="5CF95429"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1443B1E9" w14:textId="20686F07"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040D019A" w14:textId="51D94860"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02032F24" w14:textId="6BDF31A9"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5F135C8D" w14:textId="77777777" w:rsidTr="005B271E">
        <w:trPr>
          <w:jc w:val="center"/>
        </w:trPr>
        <w:tc>
          <w:tcPr>
            <w:tcW w:w="1769" w:type="dxa"/>
          </w:tcPr>
          <w:p w14:paraId="1E19080A" w14:textId="4C0DD0B8" w:rsidR="001332BD" w:rsidRPr="00E956F7" w:rsidRDefault="001332BD" w:rsidP="00F26159">
            <w:pPr>
              <w:pStyle w:val="Tablebody"/>
              <w:tabs>
                <w:tab w:val="clear" w:pos="397"/>
                <w:tab w:val="left" w:pos="403"/>
              </w:tabs>
              <w:autoSpaceDE w:val="0"/>
              <w:autoSpaceDN w:val="0"/>
              <w:adjustRightInd w:val="0"/>
            </w:pPr>
            <w:r w:rsidRPr="00E956F7">
              <w:rPr>
                <w:szCs w:val="24"/>
              </w:rPr>
              <w:t>strap_length</w:t>
            </w:r>
          </w:p>
        </w:tc>
        <w:tc>
          <w:tcPr>
            <w:tcW w:w="1475" w:type="dxa"/>
          </w:tcPr>
          <w:p w14:paraId="415635B5" w14:textId="739D546B" w:rsidR="001332BD" w:rsidRPr="00E956F7" w:rsidRDefault="001332BD" w:rsidP="00F26159">
            <w:pPr>
              <w:pStyle w:val="Tablebody"/>
              <w:tabs>
                <w:tab w:val="clear" w:pos="397"/>
                <w:tab w:val="left" w:pos="403"/>
              </w:tabs>
              <w:autoSpaceDE w:val="0"/>
              <w:autoSpaceDN w:val="0"/>
              <w:adjustRightInd w:val="0"/>
            </w:pPr>
            <w:r w:rsidRPr="00E956F7">
              <w:rPr>
                <w:szCs w:val="24"/>
              </w:rPr>
              <w:t>Floating point</w:t>
            </w:r>
          </w:p>
        </w:tc>
        <w:tc>
          <w:tcPr>
            <w:tcW w:w="1501" w:type="dxa"/>
          </w:tcPr>
          <w:p w14:paraId="235744EF" w14:textId="0A5B9010" w:rsidR="001332BD" w:rsidRPr="00E956F7" w:rsidRDefault="001332BD" w:rsidP="00F26159">
            <w:pPr>
              <w:pStyle w:val="Tablebody"/>
              <w:tabs>
                <w:tab w:val="clear" w:pos="397"/>
                <w:tab w:val="left" w:pos="403"/>
              </w:tabs>
              <w:autoSpaceDE w:val="0"/>
              <w:autoSpaceDN w:val="0"/>
              <w:adjustRightInd w:val="0"/>
            </w:pPr>
            <w:r w:rsidRPr="00E956F7">
              <w:rPr>
                <w:szCs w:val="24"/>
              </w:rPr>
              <w:t>≥ 0.0</w:t>
            </w:r>
          </w:p>
        </w:tc>
        <w:tc>
          <w:tcPr>
            <w:tcW w:w="993" w:type="dxa"/>
          </w:tcPr>
          <w:p w14:paraId="65FC590B" w14:textId="4CC7EA02"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1CF0DB22" w14:textId="1B5BD68C"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5D846A80" w14:textId="77777777" w:rsidTr="005B271E">
        <w:trPr>
          <w:jc w:val="center"/>
        </w:trPr>
        <w:tc>
          <w:tcPr>
            <w:tcW w:w="1769" w:type="dxa"/>
          </w:tcPr>
          <w:p w14:paraId="04D265B8" w14:textId="2E08453A" w:rsidR="001332BD" w:rsidRPr="00E956F7" w:rsidRDefault="001332BD" w:rsidP="00F26159">
            <w:pPr>
              <w:pStyle w:val="Tablebody"/>
              <w:tabs>
                <w:tab w:val="clear" w:pos="397"/>
                <w:tab w:val="left" w:pos="403"/>
              </w:tabs>
              <w:autoSpaceDE w:val="0"/>
              <w:autoSpaceDN w:val="0"/>
              <w:adjustRightInd w:val="0"/>
            </w:pPr>
            <w:r w:rsidRPr="00E956F7">
              <w:rPr>
                <w:szCs w:val="24"/>
              </w:rPr>
              <w:t>clipped_to</w:t>
            </w:r>
          </w:p>
        </w:tc>
        <w:tc>
          <w:tcPr>
            <w:tcW w:w="1475" w:type="dxa"/>
          </w:tcPr>
          <w:p w14:paraId="1694E4D1" w14:textId="23981800" w:rsidR="001332BD" w:rsidRPr="00E956F7" w:rsidRDefault="001332BD" w:rsidP="00F26159">
            <w:pPr>
              <w:pStyle w:val="Tablebody"/>
              <w:tabs>
                <w:tab w:val="clear" w:pos="397"/>
                <w:tab w:val="left" w:pos="403"/>
              </w:tabs>
              <w:autoSpaceDE w:val="0"/>
              <w:autoSpaceDN w:val="0"/>
              <w:adjustRightInd w:val="0"/>
            </w:pPr>
            <w:r w:rsidRPr="00E956F7">
              <w:rPr>
                <w:szCs w:val="24"/>
              </w:rPr>
              <w:t>Integer</w:t>
            </w:r>
          </w:p>
        </w:tc>
        <w:tc>
          <w:tcPr>
            <w:tcW w:w="1501" w:type="dxa"/>
          </w:tcPr>
          <w:p w14:paraId="691AD667" w14:textId="27D62383" w:rsidR="001332BD" w:rsidRPr="00E956F7" w:rsidRDefault="001332BD" w:rsidP="00F26159">
            <w:pPr>
              <w:pStyle w:val="Tablebody"/>
              <w:tabs>
                <w:tab w:val="clear" w:pos="397"/>
                <w:tab w:val="left" w:pos="403"/>
              </w:tabs>
              <w:autoSpaceDE w:val="0"/>
              <w:autoSpaceDN w:val="0"/>
              <w:adjustRightInd w:val="0"/>
            </w:pPr>
            <w:r w:rsidRPr="00E956F7">
              <w:rPr>
                <w:szCs w:val="24"/>
              </w:rPr>
              <w:t>&gt; 0</w:t>
            </w:r>
          </w:p>
        </w:tc>
        <w:tc>
          <w:tcPr>
            <w:tcW w:w="993" w:type="dxa"/>
          </w:tcPr>
          <w:p w14:paraId="45A01B43" w14:textId="28C1881A"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2A42BE1F" w14:textId="6D81857F"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18EB1AD9" w14:textId="77777777" w:rsidTr="005B271E">
        <w:trPr>
          <w:jc w:val="center"/>
        </w:trPr>
        <w:tc>
          <w:tcPr>
            <w:tcW w:w="1769" w:type="dxa"/>
          </w:tcPr>
          <w:p w14:paraId="3BF69607" w14:textId="716201B0" w:rsidR="001332BD" w:rsidRPr="00E956F7" w:rsidRDefault="001332BD" w:rsidP="00F26159">
            <w:pPr>
              <w:pStyle w:val="Tablebody"/>
              <w:tabs>
                <w:tab w:val="clear" w:pos="397"/>
                <w:tab w:val="left" w:pos="403"/>
              </w:tabs>
              <w:autoSpaceDE w:val="0"/>
              <w:autoSpaceDN w:val="0"/>
              <w:adjustRightInd w:val="0"/>
            </w:pPr>
            <w:r w:rsidRPr="00E956F7">
              <w:rPr>
                <w:szCs w:val="24"/>
              </w:rPr>
              <w:t>material</w:t>
            </w:r>
          </w:p>
        </w:tc>
        <w:tc>
          <w:tcPr>
            <w:tcW w:w="1475" w:type="dxa"/>
          </w:tcPr>
          <w:p w14:paraId="7DE66919" w14:textId="132153ED"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1501" w:type="dxa"/>
          </w:tcPr>
          <w:p w14:paraId="0B5AED21" w14:textId="2EB1C837"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993" w:type="dxa"/>
          </w:tcPr>
          <w:p w14:paraId="3A47C702" w14:textId="28AE0E6D"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6EAA5E28" w14:textId="4D404C35"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r w:rsidR="001332BD" w:rsidRPr="00E956F7" w14:paraId="60018D1F" w14:textId="77777777" w:rsidTr="005B271E">
        <w:trPr>
          <w:jc w:val="center"/>
        </w:trPr>
        <w:tc>
          <w:tcPr>
            <w:tcW w:w="1769" w:type="dxa"/>
          </w:tcPr>
          <w:p w14:paraId="0E71A31E" w14:textId="796395BD" w:rsidR="001332BD" w:rsidRPr="00E956F7" w:rsidRDefault="001332BD" w:rsidP="00F26159">
            <w:pPr>
              <w:pStyle w:val="Tablebody"/>
              <w:tabs>
                <w:tab w:val="clear" w:pos="397"/>
                <w:tab w:val="left" w:pos="403"/>
              </w:tabs>
              <w:autoSpaceDE w:val="0"/>
              <w:autoSpaceDN w:val="0"/>
              <w:adjustRightInd w:val="0"/>
            </w:pPr>
            <w:r w:rsidRPr="00E956F7">
              <w:rPr>
                <w:szCs w:val="24"/>
              </w:rPr>
              <w:t>part_code</w:t>
            </w:r>
          </w:p>
        </w:tc>
        <w:tc>
          <w:tcPr>
            <w:tcW w:w="1475" w:type="dxa"/>
          </w:tcPr>
          <w:p w14:paraId="388B76CA" w14:textId="6483D437"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1501" w:type="dxa"/>
          </w:tcPr>
          <w:p w14:paraId="5958E265" w14:textId="091837F6" w:rsidR="001332BD" w:rsidRPr="00E956F7" w:rsidRDefault="001332BD" w:rsidP="00F26159">
            <w:pPr>
              <w:pStyle w:val="Tablebody"/>
              <w:tabs>
                <w:tab w:val="clear" w:pos="397"/>
                <w:tab w:val="left" w:pos="403"/>
              </w:tabs>
              <w:autoSpaceDE w:val="0"/>
              <w:autoSpaceDN w:val="0"/>
              <w:adjustRightInd w:val="0"/>
            </w:pPr>
            <w:r w:rsidRPr="00E956F7">
              <w:rPr>
                <w:szCs w:val="24"/>
              </w:rPr>
              <w:t>Alphanumeric</w:t>
            </w:r>
          </w:p>
        </w:tc>
        <w:tc>
          <w:tcPr>
            <w:tcW w:w="993" w:type="dxa"/>
          </w:tcPr>
          <w:p w14:paraId="41F233AE" w14:textId="55143D6A" w:rsidR="001332BD" w:rsidRPr="00E956F7" w:rsidRDefault="001332BD" w:rsidP="00F26159">
            <w:pPr>
              <w:pStyle w:val="Tablebody"/>
              <w:tabs>
                <w:tab w:val="clear" w:pos="397"/>
                <w:tab w:val="left" w:pos="403"/>
              </w:tabs>
              <w:autoSpaceDE w:val="0"/>
              <w:autoSpaceDN w:val="0"/>
              <w:adjustRightInd w:val="0"/>
            </w:pPr>
            <w:r w:rsidRPr="00E956F7">
              <w:rPr>
                <w:szCs w:val="24"/>
              </w:rPr>
              <w:t>Optional</w:t>
            </w:r>
          </w:p>
        </w:tc>
        <w:tc>
          <w:tcPr>
            <w:tcW w:w="3297" w:type="dxa"/>
          </w:tcPr>
          <w:p w14:paraId="03B55EC6" w14:textId="16FECF94" w:rsidR="001332BD" w:rsidRPr="00E956F7" w:rsidRDefault="001332BD" w:rsidP="00F26159">
            <w:pPr>
              <w:pStyle w:val="Tablebody"/>
              <w:tabs>
                <w:tab w:val="clear" w:pos="397"/>
                <w:tab w:val="left" w:pos="403"/>
              </w:tabs>
              <w:autoSpaceDE w:val="0"/>
              <w:autoSpaceDN w:val="0"/>
              <w:adjustRightInd w:val="0"/>
            </w:pPr>
            <w:r w:rsidRPr="00E956F7">
              <w:rPr>
                <w:szCs w:val="24"/>
              </w:rPr>
              <w:t>-</w:t>
            </w:r>
          </w:p>
        </w:tc>
      </w:tr>
    </w:tbl>
    <w:p w14:paraId="5F4652E8" w14:textId="3869FD06" w:rsidR="001332BD" w:rsidRPr="00E956F7" w:rsidRDefault="001332BD">
      <w:pPr>
        <w:pStyle w:val="BodyText"/>
        <w:autoSpaceDE w:val="0"/>
        <w:autoSpaceDN w:val="0"/>
        <w:adjustRightInd w:val="0"/>
        <w:rPr>
          <w:szCs w:val="24"/>
        </w:rPr>
      </w:pPr>
      <w:r w:rsidRPr="00E956F7">
        <w:rPr>
          <w:szCs w:val="24"/>
        </w:rPr>
        <w:t>The following list explains the attributes:</w:t>
      </w:r>
    </w:p>
    <w:p w14:paraId="27E766B3" w14:textId="391D0CA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7" w:author="LUEJE Claudia" w:date="2023-06-26T17:59:00Z">
        <w:r w:rsidRPr="00E956F7">
          <w:rPr>
            <w:szCs w:val="24"/>
          </w:rPr>
          <w:t>—</w:t>
        </w:r>
        <w:r w:rsidRPr="00E956F7">
          <w:rPr>
            <w:szCs w:val="24"/>
          </w:rPr>
          <w:tab/>
        </w:r>
      </w:ins>
      <w:r w:rsidRPr="00BD5750">
        <w:rPr>
          <w:rStyle w:val="ISOCode"/>
        </w:rPr>
        <w:t>clip_type</w:t>
      </w:r>
      <w:r w:rsidRPr="00E956F7">
        <w:rPr>
          <w:szCs w:val="24"/>
        </w:rPr>
        <w:t xml:space="preserve">: the alphanumeric name of the clip, </w:t>
      </w:r>
      <w:del w:id="4018" w:author="LUEJE Claudia" w:date="2023-06-26T17:59:00Z">
        <w:r w:rsidR="002D061B">
          <w:delText>for instance</w:delText>
        </w:r>
      </w:del>
      <w:ins w:id="4019" w:author="LUEJE Claudia" w:date="2023-06-26T17:59:00Z">
        <w:r w:rsidR="00A9164D">
          <w:rPr>
            <w:szCs w:val="24"/>
          </w:rPr>
          <w:t>e.g.</w:t>
        </w:r>
      </w:ins>
      <w:r w:rsidRPr="00E956F7">
        <w:rPr>
          <w:szCs w:val="24"/>
        </w:rPr>
        <w:t xml:space="preserve"> "STRAP 5-45X8X.9-4.1 PNL";</w:t>
      </w:r>
    </w:p>
    <w:p w14:paraId="735BA163" w14:textId="2A7B0523"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0" w:author="LUEJE Claudia" w:date="2023-06-26T17:59:00Z">
        <w:r w:rsidRPr="00E956F7">
          <w:rPr>
            <w:szCs w:val="24"/>
          </w:rPr>
          <w:t>—</w:t>
        </w:r>
        <w:r w:rsidRPr="00E956F7">
          <w:rPr>
            <w:szCs w:val="24"/>
          </w:rPr>
          <w:tab/>
        </w:r>
      </w:ins>
      <w:r w:rsidRPr="00BD5750">
        <w:rPr>
          <w:rStyle w:val="ISOCode"/>
        </w:rPr>
        <w:t>attachment_type</w:t>
      </w:r>
      <w:r w:rsidRPr="00E956F7">
        <w:rPr>
          <w:szCs w:val="24"/>
        </w:rPr>
        <w:t>: the description, how the clip is fastened, e.g. "push into round hole</w:t>
      </w:r>
      <w:del w:id="4021" w:author="LUEJE Claudia" w:date="2023-06-26T17:59:00Z">
        <w:r w:rsidR="00FC68DB" w:rsidRPr="0013175B">
          <w:rPr>
            <w:rFonts w:cs="Calibri"/>
            <w:lang w:eastAsia="en-GB"/>
          </w:rPr>
          <w:delText>".</w:delText>
        </w:r>
      </w:del>
      <w:ins w:id="4022" w:author="LUEJE Claudia" w:date="2023-06-26T17:59:00Z">
        <w:r w:rsidRPr="00E956F7">
          <w:rPr>
            <w:szCs w:val="24"/>
          </w:rPr>
          <w:t>"</w:t>
        </w:r>
        <w:r w:rsidR="00A9164D">
          <w:rPr>
            <w:szCs w:val="24"/>
          </w:rPr>
          <w:t>;</w:t>
        </w:r>
      </w:ins>
    </w:p>
    <w:p w14:paraId="1D4B544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3" w:author="LUEJE Claudia" w:date="2023-06-26T17:59:00Z">
        <w:r w:rsidRPr="00E956F7">
          <w:rPr>
            <w:szCs w:val="24"/>
          </w:rPr>
          <w:t>—</w:t>
        </w:r>
        <w:r w:rsidRPr="00E956F7">
          <w:rPr>
            <w:szCs w:val="24"/>
          </w:rPr>
          <w:tab/>
        </w:r>
      </w:ins>
      <w:r w:rsidRPr="00BD5750">
        <w:rPr>
          <w:rStyle w:val="ISOCode"/>
        </w:rPr>
        <w:t>hole_diameter</w:t>
      </w:r>
      <w:r w:rsidRPr="00E956F7">
        <w:rPr>
          <w:szCs w:val="24"/>
        </w:rPr>
        <w:t>: If the clip is pushed into a hole, this attribute describes the diameter of that mating hole. If the hole is not round, the minimum diameter is meant. Default value is 0.0, which means "no hole";</w:t>
      </w:r>
    </w:p>
    <w:p w14:paraId="6DED888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4" w:author="LUEJE Claudia" w:date="2023-06-26T17:59:00Z">
        <w:r w:rsidRPr="00E956F7">
          <w:rPr>
            <w:szCs w:val="24"/>
          </w:rPr>
          <w:t>—</w:t>
        </w:r>
        <w:r w:rsidRPr="00E956F7">
          <w:rPr>
            <w:szCs w:val="24"/>
          </w:rPr>
          <w:tab/>
        </w:r>
      </w:ins>
      <w:r w:rsidRPr="00BD5750">
        <w:rPr>
          <w:rStyle w:val="ISOCode"/>
        </w:rPr>
        <w:t>hole_length</w:t>
      </w:r>
      <w:r w:rsidRPr="00E956F7">
        <w:rPr>
          <w:szCs w:val="24"/>
        </w:rPr>
        <w:t xml:space="preserve">: If the clip is pushed into a </w:t>
      </w:r>
      <w:r w:rsidRPr="00A9164D">
        <w:rPr>
          <w:szCs w:val="24"/>
        </w:rPr>
        <w:t>non</w:t>
      </w:r>
      <w:r w:rsidRPr="00E956F7">
        <w:rPr>
          <w:i/>
          <w:szCs w:val="24"/>
        </w:rPr>
        <w:t>-</w:t>
      </w:r>
      <w:r w:rsidRPr="00E956F7">
        <w:rPr>
          <w:szCs w:val="24"/>
        </w:rPr>
        <w:t>round hole, this attribute describes the maximum diameter of that hole. Default value is 0.0, which means "no hole or round hole";</w:t>
      </w:r>
    </w:p>
    <w:p w14:paraId="4C9A8CB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5" w:author="LUEJE Claudia" w:date="2023-06-26T17:59:00Z">
        <w:r w:rsidRPr="00E956F7">
          <w:rPr>
            <w:szCs w:val="24"/>
          </w:rPr>
          <w:t>—</w:t>
        </w:r>
        <w:r w:rsidRPr="00E956F7">
          <w:rPr>
            <w:szCs w:val="24"/>
          </w:rPr>
          <w:tab/>
        </w:r>
      </w:ins>
      <w:r w:rsidRPr="00BD5750">
        <w:rPr>
          <w:rStyle w:val="ISOCode"/>
        </w:rPr>
        <w:t>pin_diameter</w:t>
      </w:r>
      <w:r w:rsidRPr="00E956F7">
        <w:rPr>
          <w:szCs w:val="24"/>
        </w:rPr>
        <w:t>: If the clip is pushed into a hole, this attribute describes the diameter of the clip’s pin. If the hole is not round, the minimum diameter is meant. Default value is 0.0, which means "no hole";</w:t>
      </w:r>
    </w:p>
    <w:p w14:paraId="6015FA69" w14:textId="36CD1C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6" w:author="LUEJE Claudia" w:date="2023-06-26T17:59:00Z">
        <w:r w:rsidRPr="00E956F7">
          <w:rPr>
            <w:szCs w:val="24"/>
          </w:rPr>
          <w:t>—</w:t>
        </w:r>
        <w:r w:rsidRPr="00E956F7">
          <w:rPr>
            <w:szCs w:val="24"/>
          </w:rPr>
          <w:tab/>
        </w:r>
      </w:ins>
      <w:r w:rsidRPr="00BD5750">
        <w:rPr>
          <w:rStyle w:val="ISOCode"/>
        </w:rPr>
        <w:t>pin_width</w:t>
      </w:r>
      <w:r w:rsidRPr="00E956F7">
        <w:rPr>
          <w:szCs w:val="24"/>
        </w:rPr>
        <w:t xml:space="preserve">: If the clip is pushed into a </w:t>
      </w:r>
      <w:r w:rsidRPr="00A9164D">
        <w:rPr>
          <w:szCs w:val="24"/>
        </w:rPr>
        <w:t>non</w:t>
      </w:r>
      <w:r w:rsidRPr="00E956F7">
        <w:rPr>
          <w:i/>
          <w:szCs w:val="24"/>
        </w:rPr>
        <w:t>-</w:t>
      </w:r>
      <w:r w:rsidRPr="00E956F7">
        <w:rPr>
          <w:szCs w:val="24"/>
        </w:rPr>
        <w:t xml:space="preserve">round hole, this attribute describes the maximum diameter of the clip’s pin. </w:t>
      </w:r>
      <w:ins w:id="4027" w:author="LUEJE Claudia" w:date="2023-06-26T17:59:00Z">
        <w:r w:rsidR="00A9164D">
          <w:rPr>
            <w:szCs w:val="24"/>
          </w:rPr>
          <w:t xml:space="preserve">The </w:t>
        </w:r>
      </w:ins>
      <w:r w:rsidR="00A9164D">
        <w:rPr>
          <w:szCs w:val="24"/>
        </w:rPr>
        <w:t>d</w:t>
      </w:r>
      <w:r w:rsidRPr="00E956F7">
        <w:rPr>
          <w:szCs w:val="24"/>
        </w:rPr>
        <w:t>efault value is 0.0, which means "no hole or round hole";</w:t>
      </w:r>
    </w:p>
    <w:p w14:paraId="4634807C" w14:textId="1C2B14A8"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8" w:author="LUEJE Claudia" w:date="2023-06-26T17:59:00Z">
        <w:r w:rsidRPr="00E956F7">
          <w:rPr>
            <w:szCs w:val="24"/>
          </w:rPr>
          <w:t>—</w:t>
        </w:r>
        <w:r w:rsidRPr="00E956F7">
          <w:rPr>
            <w:szCs w:val="24"/>
          </w:rPr>
          <w:tab/>
        </w:r>
      </w:ins>
      <w:r w:rsidRPr="00BD5750">
        <w:rPr>
          <w:rStyle w:val="ISOCode"/>
        </w:rPr>
        <w:t>pin_length</w:t>
      </w:r>
      <w:r w:rsidRPr="00E956F7">
        <w:rPr>
          <w:szCs w:val="24"/>
        </w:rPr>
        <w:t xml:space="preserve">: If the clip is pushed into a hole, this attribute describes the length of the clip’s pin. </w:t>
      </w:r>
      <w:ins w:id="4029" w:author="LUEJE Claudia" w:date="2023-06-26T17:59:00Z">
        <w:r w:rsidR="00A9164D">
          <w:rPr>
            <w:szCs w:val="24"/>
          </w:rPr>
          <w:t xml:space="preserve">The </w:t>
        </w:r>
      </w:ins>
      <w:r w:rsidR="00A9164D">
        <w:rPr>
          <w:szCs w:val="24"/>
        </w:rPr>
        <w:t>d</w:t>
      </w:r>
      <w:r w:rsidRPr="00E956F7">
        <w:rPr>
          <w:szCs w:val="24"/>
        </w:rPr>
        <w:t>efault value is 0.0, which means "no hole";</w:t>
      </w:r>
    </w:p>
    <w:p w14:paraId="6731F5ED" w14:textId="05FD5BB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0" w:author="LUEJE Claudia" w:date="2023-06-26T17:59:00Z">
        <w:r w:rsidRPr="00E956F7">
          <w:rPr>
            <w:szCs w:val="24"/>
          </w:rPr>
          <w:t>—</w:t>
        </w:r>
        <w:r w:rsidRPr="00E956F7">
          <w:rPr>
            <w:szCs w:val="24"/>
          </w:rPr>
          <w:tab/>
        </w:r>
      </w:ins>
      <w:r w:rsidRPr="00BD5750">
        <w:rPr>
          <w:rStyle w:val="ISOCode"/>
        </w:rPr>
        <w:t>strap_length</w:t>
      </w:r>
      <w:r w:rsidRPr="00E956F7">
        <w:rPr>
          <w:szCs w:val="24"/>
        </w:rPr>
        <w:t>: If the clip carries a strap (</w:t>
      </w:r>
      <w:del w:id="4031" w:author="LUEJE Claudia" w:date="2023-06-26T17:59:00Z">
        <w:r w:rsidR="00FC68DB" w:rsidRPr="0013175B">
          <w:rPr>
            <w:rFonts w:cs="Calibri"/>
            <w:lang w:eastAsia="en-GB"/>
          </w:rPr>
          <w:delText xml:space="preserve">cf. to </w:delText>
        </w:r>
        <w:r w:rsidR="00FC68DB" w:rsidRPr="0013175B">
          <w:rPr>
            <w:rFonts w:cs="Calibri"/>
            <w:lang w:eastAsia="en-GB"/>
          </w:rPr>
          <w:fldChar w:fldCharType="begin"/>
        </w:r>
        <w:r w:rsidR="00FC68DB" w:rsidRPr="0013175B">
          <w:rPr>
            <w:rFonts w:cs="Calibri"/>
            <w:lang w:eastAsia="en-GB"/>
          </w:rPr>
          <w:delInstrText xml:space="preserve"> REF _Ref7727027 \h </w:delInstrText>
        </w:r>
        <w:r w:rsidR="00FC68DB" w:rsidRPr="0013175B">
          <w:rPr>
            <w:rFonts w:cs="Calibri"/>
            <w:lang w:eastAsia="en-GB"/>
          </w:rPr>
        </w:r>
        <w:r w:rsidR="00FC68DB" w:rsidRPr="0013175B">
          <w:rPr>
            <w:rFonts w:cs="Calibri"/>
            <w:lang w:eastAsia="en-GB"/>
          </w:rPr>
          <w:fldChar w:fldCharType="separate"/>
        </w:r>
        <w:r w:rsidR="0067475A" w:rsidRPr="00F54804">
          <w:delText xml:space="preserve">Figure </w:delText>
        </w:r>
        <w:r w:rsidR="0067475A">
          <w:rPr>
            <w:noProof/>
          </w:rPr>
          <w:delText>36</w:delText>
        </w:r>
        <w:r w:rsidR="0067475A">
          <w:delText xml:space="preserve"> —</w:delText>
        </w:r>
        <w:r w:rsidR="0067475A" w:rsidRPr="00F54804">
          <w:delText xml:space="preserve"> Clips Pushed into a Hole</w:delText>
        </w:r>
        <w:r w:rsidR="00FC68DB" w:rsidRPr="0013175B">
          <w:rPr>
            <w:rFonts w:cs="Calibri"/>
            <w:lang w:eastAsia="en-GB"/>
          </w:rPr>
          <w:fldChar w:fldCharType="end"/>
        </w:r>
        <w:r w:rsidR="00FC68DB" w:rsidRPr="0013175B">
          <w:rPr>
            <w:rFonts w:cs="Calibri"/>
            <w:lang w:eastAsia="en-GB"/>
          </w:rPr>
          <w:delText>,</w:delText>
        </w:r>
      </w:del>
      <w:ins w:id="4032" w:author="LUEJE Claudia" w:date="2023-06-26T17:59:00Z">
        <w:r w:rsidR="00A9164D">
          <w:rPr>
            <w:szCs w:val="24"/>
          </w:rPr>
          <w:t>see</w:t>
        </w:r>
        <w:r w:rsidRPr="00E956F7">
          <w:rPr>
            <w:szCs w:val="24"/>
          </w:rPr>
          <w:t xml:space="preserve"> </w:t>
        </w:r>
        <w:r w:rsidR="00E4158E" w:rsidRPr="00E956F7">
          <w:rPr>
            <w:rStyle w:val="citefig"/>
            <w:szCs w:val="24"/>
          </w:rPr>
          <w:t>Figure </w:t>
        </w:r>
        <w:r w:rsidRPr="00E956F7">
          <w:rPr>
            <w:rStyle w:val="citefig"/>
            <w:szCs w:val="24"/>
          </w:rPr>
          <w:t>36</w:t>
        </w:r>
        <w:r w:rsidRPr="00E956F7">
          <w:rPr>
            <w:szCs w:val="24"/>
          </w:rPr>
          <w:t xml:space="preserve"> — Clips </w:t>
        </w:r>
        <w:r w:rsidR="00A9164D">
          <w:rPr>
            <w:szCs w:val="24"/>
          </w:rPr>
          <w:t>p</w:t>
        </w:r>
        <w:r w:rsidRPr="00E956F7">
          <w:rPr>
            <w:szCs w:val="24"/>
          </w:rPr>
          <w:t xml:space="preserve">ushed into a </w:t>
        </w:r>
        <w:r w:rsidR="00A9164D">
          <w:rPr>
            <w:szCs w:val="24"/>
          </w:rPr>
          <w:t>h</w:t>
        </w:r>
        <w:r w:rsidRPr="00E956F7">
          <w:rPr>
            <w:szCs w:val="24"/>
          </w:rPr>
          <w:t>ole,</w:t>
        </w:r>
      </w:ins>
      <w:r w:rsidRPr="00E956F7">
        <w:rPr>
          <w:szCs w:val="24"/>
        </w:rPr>
        <w:t xml:space="preserve"> left picture</w:t>
      </w:r>
      <w:del w:id="4033" w:author="LUEJE Claudia" w:date="2023-06-26T17:59:00Z">
        <w:r w:rsidR="00FC68DB" w:rsidRPr="0013175B">
          <w:rPr>
            <w:rFonts w:cs="Calibri"/>
            <w:lang w:eastAsia="en-GB"/>
          </w:rPr>
          <w:delText>.),</w:delText>
        </w:r>
      </w:del>
      <w:ins w:id="4034" w:author="LUEJE Claudia" w:date="2023-06-26T17:59:00Z">
        <w:r w:rsidRPr="00E956F7">
          <w:rPr>
            <w:szCs w:val="24"/>
          </w:rPr>
          <w:t>),</w:t>
        </w:r>
      </w:ins>
      <w:r w:rsidRPr="00E956F7">
        <w:rPr>
          <w:szCs w:val="24"/>
        </w:rPr>
        <w:t xml:space="preserve"> this attribute describes the length of that strap. </w:t>
      </w:r>
      <w:ins w:id="4035" w:author="LUEJE Claudia" w:date="2023-06-26T17:59:00Z">
        <w:r w:rsidR="00A33E63">
          <w:rPr>
            <w:szCs w:val="24"/>
          </w:rPr>
          <w:t xml:space="preserve">The </w:t>
        </w:r>
      </w:ins>
      <w:r w:rsidR="00A33E63">
        <w:rPr>
          <w:szCs w:val="24"/>
        </w:rPr>
        <w:t>d</w:t>
      </w:r>
      <w:r w:rsidRPr="00E956F7">
        <w:rPr>
          <w:szCs w:val="24"/>
        </w:rPr>
        <w:t>efault value is 0.0, which means "no strap";</w:t>
      </w:r>
    </w:p>
    <w:p w14:paraId="02B47FFC" w14:textId="63B5744B"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6" w:author="LUEJE Claudia" w:date="2023-06-26T17:59:00Z">
        <w:r w:rsidRPr="00E956F7">
          <w:rPr>
            <w:szCs w:val="24"/>
          </w:rPr>
          <w:t>—</w:t>
        </w:r>
        <w:r w:rsidRPr="00E956F7">
          <w:rPr>
            <w:szCs w:val="24"/>
          </w:rPr>
          <w:tab/>
        </w:r>
      </w:ins>
      <w:r w:rsidRPr="00BD5750">
        <w:rPr>
          <w:rStyle w:val="ISOCode"/>
        </w:rPr>
        <w:t>clipped_to</w:t>
      </w:r>
      <w:r w:rsidRPr="00E956F7">
        <w:rPr>
          <w:szCs w:val="24"/>
        </w:rPr>
        <w:t xml:space="preserve">: The clip is clipped to the flange partner with this index (see </w:t>
      </w:r>
      <w:del w:id="4037" w:author="LUEJE Claudia" w:date="2023-06-26T17:59:00Z">
        <w:r w:rsidR="00FC68DB" w:rsidRPr="0013175B">
          <w:rPr>
            <w:rFonts w:cs="Calibri"/>
            <w:lang w:eastAsia="en-GB"/>
          </w:rPr>
          <w:delText xml:space="preserve">section </w:delText>
        </w:r>
        <w:r w:rsidR="00FC68DB" w:rsidRPr="0013175B">
          <w:rPr>
            <w:rFonts w:cs="Calibri"/>
            <w:lang w:eastAsia="en-GB"/>
          </w:rPr>
          <w:fldChar w:fldCharType="begin"/>
        </w:r>
        <w:r w:rsidR="00FC68DB" w:rsidRPr="0013175B">
          <w:rPr>
            <w:rFonts w:cs="Calibri"/>
            <w:lang w:eastAsia="en-GB"/>
          </w:rPr>
          <w:delInstrText xml:space="preserve"> REF _Ref428892751 \r \h </w:delInstrText>
        </w:r>
        <w:r w:rsidR="00FC68DB" w:rsidRPr="0013175B">
          <w:rPr>
            <w:rFonts w:cs="Calibri"/>
            <w:lang w:eastAsia="en-GB"/>
          </w:rPr>
        </w:r>
        <w:r w:rsidR="00FC68DB" w:rsidRPr="0013175B">
          <w:rPr>
            <w:rFonts w:cs="Calibri"/>
            <w:lang w:eastAsia="en-GB"/>
          </w:rPr>
          <w:fldChar w:fldCharType="separate"/>
        </w:r>
        <w:r w:rsidR="0067475A">
          <w:rPr>
            <w:rFonts w:cs="Calibri"/>
            <w:lang w:eastAsia="en-GB"/>
          </w:rPr>
          <w:delText>4.4.2.2</w:delText>
        </w:r>
        <w:r w:rsidR="00FC68DB" w:rsidRPr="0013175B">
          <w:rPr>
            <w:rFonts w:cs="Calibri"/>
            <w:lang w:eastAsia="en-GB"/>
          </w:rPr>
          <w:fldChar w:fldCharType="end"/>
        </w:r>
        <w:r w:rsidR="00FC68DB" w:rsidRPr="0013175B">
          <w:rPr>
            <w:rFonts w:cs="Calibri"/>
            <w:lang w:eastAsia="en-GB"/>
          </w:rPr>
          <w:delText>). If</w:delText>
        </w:r>
      </w:del>
      <w:ins w:id="4038" w:author="LUEJE Claudia" w:date="2023-06-26T17:59:00Z">
        <w:r w:rsidR="00E50C0A" w:rsidRPr="00E956F7">
          <w:rPr>
            <w:rStyle w:val="citesec"/>
            <w:szCs w:val="24"/>
          </w:rPr>
          <w:t>7</w:t>
        </w:r>
        <w:r w:rsidRPr="00E956F7">
          <w:rPr>
            <w:rStyle w:val="citesec"/>
            <w:szCs w:val="24"/>
          </w:rPr>
          <w:t>.4.2.2</w:t>
        </w:r>
        <w:r w:rsidRPr="00E956F7">
          <w:rPr>
            <w:szCs w:val="24"/>
          </w:rPr>
          <w:t xml:space="preserve">). If </w:t>
        </w:r>
        <w:r w:rsidR="00A33E63">
          <w:rPr>
            <w:szCs w:val="24"/>
          </w:rPr>
          <w:t>the</w:t>
        </w:r>
      </w:ins>
      <w:r w:rsidR="00A33E63">
        <w:rPr>
          <w:szCs w:val="24"/>
        </w:rPr>
        <w:t xml:space="preserve"> </w:t>
      </w:r>
      <w:r w:rsidRPr="00E956F7">
        <w:rPr>
          <w:szCs w:val="24"/>
        </w:rPr>
        <w:t>attribute is missing, this information is not (yet) available;</w:t>
      </w:r>
    </w:p>
    <w:p w14:paraId="619E95D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9" w:author="LUEJE Claudia" w:date="2023-06-26T17:59:00Z">
        <w:r w:rsidRPr="00E956F7">
          <w:rPr>
            <w:szCs w:val="24"/>
          </w:rPr>
          <w:t>—</w:t>
        </w:r>
        <w:r w:rsidRPr="00E956F7">
          <w:rPr>
            <w:szCs w:val="24"/>
          </w:rPr>
          <w:tab/>
        </w:r>
      </w:ins>
      <w:r w:rsidRPr="00BD5750">
        <w:rPr>
          <w:rStyle w:val="ISOCode"/>
        </w:rPr>
        <w:t>material</w:t>
      </w:r>
      <w:r w:rsidRPr="00E956F7">
        <w:rPr>
          <w:szCs w:val="24"/>
        </w:rPr>
        <w:t>: the material of the clip;</w:t>
      </w:r>
    </w:p>
    <w:p w14:paraId="1BE6B119" w14:textId="3F7A1C5B"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40" w:author="LUEJE Claudia" w:date="2023-06-26T17:59:00Z">
        <w:r w:rsidRPr="00E956F7">
          <w:rPr>
            <w:szCs w:val="24"/>
          </w:rPr>
          <w:t>—</w:t>
        </w:r>
        <w:r w:rsidRPr="00E956F7">
          <w:rPr>
            <w:szCs w:val="24"/>
          </w:rPr>
          <w:tab/>
        </w:r>
      </w:ins>
      <w:r w:rsidRPr="00BD5750">
        <w:rPr>
          <w:rStyle w:val="ISOCode"/>
        </w:rPr>
        <w:t>part_code</w:t>
      </w:r>
      <w:r w:rsidRPr="00E956F7">
        <w:rPr>
          <w:szCs w:val="24"/>
        </w:rPr>
        <w:t>: the part code of the clip, as used e.g. in a PDM system.</w:t>
      </w:r>
    </w:p>
    <w:p w14:paraId="7C24D6B5" w14:textId="77777777" w:rsidR="001332BD" w:rsidRPr="00E956F7" w:rsidRDefault="001332BD">
      <w:pPr>
        <w:pStyle w:val="BodyText"/>
        <w:autoSpaceDE w:val="0"/>
        <w:autoSpaceDN w:val="0"/>
        <w:adjustRightInd w:val="0"/>
        <w:rPr>
          <w:szCs w:val="24"/>
        </w:rPr>
      </w:pPr>
      <w:r w:rsidRPr="00E956F7">
        <w:rPr>
          <w:szCs w:val="24"/>
        </w:rPr>
        <w:t xml:space="preserve">There is no </w:t>
      </w:r>
      <w:r w:rsidRPr="00BD5750">
        <w:rPr>
          <w:rStyle w:val="ISOCode"/>
        </w:rPr>
        <w:t xml:space="preserve">base </w:t>
      </w:r>
      <w:r w:rsidRPr="00E956F7">
        <w:rPr>
          <w:szCs w:val="24"/>
        </w:rPr>
        <w:t xml:space="preserve">attribute for clips since this information is hold by attribute </w:t>
      </w:r>
      <w:r w:rsidRPr="00BD5750">
        <w:rPr>
          <w:rStyle w:val="ISOCode"/>
        </w:rPr>
        <w:t>clipped_to</w:t>
      </w:r>
      <w:r w:rsidRPr="00E956F7">
        <w:rPr>
          <w:szCs w:val="24"/>
        </w:rPr>
        <w:t>.</w:t>
      </w:r>
    </w:p>
    <w:p w14:paraId="2C4DDAA9" w14:textId="66FB7D2F" w:rsidR="001332BD" w:rsidRPr="00E956F7" w:rsidRDefault="001332BD">
      <w:pPr>
        <w:pStyle w:val="BodyText"/>
        <w:autoSpaceDE w:val="0"/>
        <w:autoSpaceDN w:val="0"/>
        <w:adjustRightInd w:val="0"/>
        <w:rPr>
          <w:szCs w:val="24"/>
        </w:rPr>
      </w:pPr>
      <w:r w:rsidRPr="00E956F7">
        <w:rPr>
          <w:szCs w:val="24"/>
        </w:rPr>
        <w:t xml:space="preserve">If possible, a clip should know the direction of fixation, i.e. possess a nested element </w:t>
      </w:r>
      <w:r w:rsidRPr="00BD5750">
        <w:rPr>
          <w:rStyle w:val="ISOCode"/>
        </w:rPr>
        <w:t>&lt;normal_direction/&gt;</w:t>
      </w:r>
      <w:r w:rsidRPr="00E956F7">
        <w:rPr>
          <w:szCs w:val="24"/>
        </w:rPr>
        <w:t xml:space="preserve">. However, this is not mandatory in order to allow for importing incomplete data. </w:t>
      </w:r>
      <w:ins w:id="4041" w:author="LUEJE Claudia" w:date="2023-06-26T17:59:00Z">
        <w:r w:rsidR="00FA4FCA">
          <w:rPr>
            <w:szCs w:val="24"/>
          </w:rPr>
          <w:t xml:space="preserve">The </w:t>
        </w:r>
      </w:ins>
      <w:r w:rsidR="00FA4FCA">
        <w:rPr>
          <w:szCs w:val="24"/>
        </w:rPr>
        <w:t>d</w:t>
      </w:r>
      <w:r w:rsidRPr="00E956F7">
        <w:rPr>
          <w:szCs w:val="24"/>
        </w:rPr>
        <w:t xml:space="preserve">irection sense of </w:t>
      </w:r>
      <w:r w:rsidRPr="00BD5750">
        <w:rPr>
          <w:rStyle w:val="ISOCode"/>
        </w:rPr>
        <w:t>&lt;normal_direction/&gt;</w:t>
      </w:r>
      <w:r w:rsidRPr="00E956F7">
        <w:rPr>
          <w:szCs w:val="24"/>
        </w:rPr>
        <w:t xml:space="preserve"> is from tool to the flange partner given by attribute </w:t>
      </w:r>
      <w:r w:rsidRPr="00BD5750">
        <w:rPr>
          <w:rStyle w:val="ISOCode"/>
        </w:rPr>
        <w:t>clipped_to</w:t>
      </w:r>
      <w:r w:rsidRPr="00E956F7">
        <w:rPr>
          <w:szCs w:val="24"/>
        </w:rPr>
        <w:t>.</w:t>
      </w:r>
    </w:p>
    <w:p w14:paraId="41CA5771" w14:textId="433B4D25" w:rsidR="001332BD" w:rsidRPr="00E956F7" w:rsidRDefault="001332BD">
      <w:pPr>
        <w:pStyle w:val="BodyText"/>
        <w:autoSpaceDE w:val="0"/>
        <w:autoSpaceDN w:val="0"/>
        <w:adjustRightInd w:val="0"/>
        <w:rPr>
          <w:szCs w:val="24"/>
        </w:rPr>
      </w:pPr>
      <w:r w:rsidRPr="00E956F7">
        <w:rPr>
          <w:szCs w:val="24"/>
        </w:rPr>
        <w:t xml:space="preserve">Element </w:t>
      </w:r>
      <w:r w:rsidRPr="00BD5750">
        <w:rPr>
          <w:rStyle w:val="ISOCode"/>
        </w:rPr>
        <w:t>&lt;tangential_direction/&gt;</w:t>
      </w:r>
      <w:r w:rsidRPr="00E956F7">
        <w:rPr>
          <w:szCs w:val="24"/>
        </w:rPr>
        <w:t xml:space="preserve"> denotes direction of (one) maximum clip diameter, perpendicular to </w:t>
      </w:r>
      <w:r w:rsidRPr="00BD5750">
        <w:rPr>
          <w:rStyle w:val="ISOCode"/>
        </w:rPr>
        <w:t>&lt;normal_direction/&gt;.</w:t>
      </w:r>
      <w:r w:rsidRPr="00E956F7">
        <w:rPr>
          <w:szCs w:val="24"/>
        </w:rPr>
        <w:t xml:space="preserve"> This gives the local x axis. The </w:t>
      </w:r>
      <w:r w:rsidRPr="00BD5750">
        <w:rPr>
          <w:rStyle w:val="ISOCode"/>
        </w:rPr>
        <w:t>&lt;normal_direction/&gt;</w:t>
      </w:r>
      <w:r w:rsidRPr="00E956F7">
        <w:rPr>
          <w:szCs w:val="24"/>
        </w:rPr>
        <w:t xml:space="preserve"> and </w:t>
      </w:r>
      <w:r w:rsidRPr="00BD5750">
        <w:rPr>
          <w:rStyle w:val="ISOCode"/>
        </w:rPr>
        <w:t>&lt;tangential_direction/&gt;</w:t>
      </w:r>
      <w:r w:rsidRPr="00E956F7">
        <w:rPr>
          <w:szCs w:val="24"/>
        </w:rPr>
        <w:t xml:space="preserve"> elements are described in </w:t>
      </w:r>
      <w:del w:id="4042" w:author="LUEJE Claudia" w:date="2023-06-26T17:59:00Z">
        <w:r w:rsidR="00FC68DB" w:rsidRPr="00F54804">
          <w:rPr>
            <w:rFonts w:cs="Calibri"/>
            <w:lang w:eastAsia="en-GB"/>
          </w:rPr>
          <w:delText xml:space="preserve">section </w:delText>
        </w:r>
        <w:r w:rsidR="00FC68DB" w:rsidRPr="00F54804">
          <w:rPr>
            <w:rFonts w:cs="Calibri"/>
            <w:lang w:eastAsia="en-GB"/>
          </w:rPr>
          <w:fldChar w:fldCharType="begin"/>
        </w:r>
        <w:r w:rsidR="00FC68DB" w:rsidRPr="00F54804">
          <w:rPr>
            <w:rFonts w:cs="Calibri"/>
            <w:lang w:eastAsia="en-GB"/>
          </w:rPr>
          <w:delInstrText xml:space="preserve"> REF _Ref400880511 \r \h </w:delInstrText>
        </w:r>
        <w:r w:rsidR="00FC68DB" w:rsidRPr="00F54804">
          <w:rPr>
            <w:rFonts w:cs="Calibri"/>
            <w:lang w:eastAsia="en-GB"/>
          </w:rPr>
        </w:r>
        <w:r w:rsidR="00FC68DB" w:rsidRPr="00F54804">
          <w:rPr>
            <w:rFonts w:cs="Calibri"/>
            <w:lang w:eastAsia="en-GB"/>
          </w:rPr>
          <w:fldChar w:fldCharType="separate"/>
        </w:r>
        <w:r w:rsidR="0067475A">
          <w:rPr>
            <w:rFonts w:cs="Calibri"/>
            <w:lang w:eastAsia="en-GB"/>
          </w:rPr>
          <w:delText>6.1.3</w:delText>
        </w:r>
        <w:r w:rsidR="00FC68DB" w:rsidRPr="00F54804">
          <w:rPr>
            <w:rFonts w:cs="Calibri"/>
            <w:lang w:eastAsia="en-GB"/>
          </w:rPr>
          <w:fldChar w:fldCharType="end"/>
        </w:r>
        <w:r w:rsidR="00FC68DB" w:rsidRPr="00F54804">
          <w:rPr>
            <w:rFonts w:cs="Calibri"/>
            <w:lang w:eastAsia="en-GB"/>
          </w:rPr>
          <w:delText>.</w:delText>
        </w:r>
      </w:del>
      <w:ins w:id="4043" w:author="LUEJE Claudia" w:date="2023-06-26T17:59:00Z">
        <w:r w:rsidRPr="00E956F7">
          <w:rPr>
            <w:rStyle w:val="citesec"/>
            <w:szCs w:val="24"/>
          </w:rPr>
          <w:t>9.1.3</w:t>
        </w:r>
        <w:r w:rsidRPr="00E956F7">
          <w:rPr>
            <w:szCs w:val="24"/>
          </w:rPr>
          <w:t>.</w:t>
        </w:r>
      </w:ins>
    </w:p>
    <w:p w14:paraId="550B4D7F" w14:textId="77777777" w:rsidR="00FC68DB" w:rsidRDefault="001332BD" w:rsidP="00B202D2">
      <w:pPr>
        <w:keepNext/>
        <w:autoSpaceDE w:val="0"/>
        <w:autoSpaceDN w:val="0"/>
        <w:adjustRightInd w:val="0"/>
        <w:spacing w:before="120"/>
        <w:rPr>
          <w:del w:id="4044" w:author="LUEJE Claudia" w:date="2023-06-26T17:59:00Z"/>
          <w:rFonts w:cs="Calibri"/>
          <w:lang w:eastAsia="en-GB"/>
        </w:rPr>
      </w:pPr>
      <w:r w:rsidRPr="00E956F7">
        <w:rPr>
          <w:szCs w:val="24"/>
        </w:rPr>
        <w:t xml:space="preserve">The element </w:t>
      </w:r>
      <w:r w:rsidRPr="00BD5750">
        <w:rPr>
          <w:rStyle w:val="ISOCode"/>
        </w:rPr>
        <w:t>&lt;clip/&gt;</w:t>
      </w:r>
      <w:r w:rsidRPr="00E956F7">
        <w:rPr>
          <w:szCs w:val="24"/>
        </w:rPr>
        <w:t xml:space="preserve"> allows for following nested elements</w:t>
      </w:r>
      <w:del w:id="4045" w:author="LUEJE Claudia" w:date="2023-06-26T17:59:00Z">
        <w:r w:rsidR="00FC68DB" w:rsidRPr="00BD52D7">
          <w:rPr>
            <w:rFonts w:cs="Calibri"/>
            <w:lang w:eastAsia="en-GB"/>
          </w:rPr>
          <w:delText>:</w:delText>
        </w:r>
      </w:del>
    </w:p>
    <w:p w14:paraId="0A895FEC" w14:textId="2DA8DECC" w:rsidR="001332BD" w:rsidRPr="00E956F7" w:rsidRDefault="00FA4FCA">
      <w:pPr>
        <w:pStyle w:val="BodyText"/>
        <w:autoSpaceDE w:val="0"/>
        <w:autoSpaceDN w:val="0"/>
        <w:adjustRightInd w:val="0"/>
        <w:rPr>
          <w:ins w:id="4046" w:author="LUEJE Claudia" w:date="2023-06-26T17:59:00Z"/>
          <w:szCs w:val="24"/>
        </w:rPr>
      </w:pPr>
      <w:ins w:id="4047" w:author="LUEJE Claudia" w:date="2023-06-26T17:59:00Z">
        <w:r>
          <w:rPr>
            <w:szCs w:val="24"/>
          </w:rPr>
          <w:t xml:space="preserve"> as shown in </w:t>
        </w:r>
      </w:ins>
      <w:bookmarkStart w:id="4048" w:name="_Toc110532420"/>
      <w:r w:rsidRPr="00FA4FCA">
        <w:rPr>
          <w:rStyle w:val="citetbl"/>
        </w:rPr>
        <w:t xml:space="preserve">Table </w:t>
      </w:r>
      <w:del w:id="4049"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72</w:delText>
        </w:r>
        <w:r w:rsidR="00461A3A" w:rsidRPr="00F54804">
          <w:fldChar w:fldCharType="end"/>
        </w:r>
      </w:del>
      <w:ins w:id="4050" w:author="LUEJE Claudia" w:date="2023-06-26T17:59:00Z">
        <w:r w:rsidRPr="00FA4FCA">
          <w:rPr>
            <w:rStyle w:val="citetbl"/>
          </w:rPr>
          <w:t>72</w:t>
        </w:r>
        <w:r w:rsidR="001332BD" w:rsidRPr="00E956F7">
          <w:rPr>
            <w:szCs w:val="24"/>
          </w:rPr>
          <w:t>:</w:t>
        </w:r>
      </w:ins>
    </w:p>
    <w:p w14:paraId="53319A5A" w14:textId="7551F734" w:rsidR="001332BD" w:rsidRPr="00E956F7" w:rsidRDefault="006F39DE">
      <w:pPr>
        <w:pStyle w:val="Tabletitle"/>
        <w:autoSpaceDE w:val="0"/>
        <w:autoSpaceDN w:val="0"/>
        <w:adjustRightInd w:val="0"/>
        <w:outlineLvl w:val="0"/>
        <w:rPr>
          <w:szCs w:val="24"/>
        </w:rPr>
      </w:pPr>
      <w:ins w:id="4051" w:author="LUEJE Claudia" w:date="2023-06-26T17:59:00Z">
        <w:r w:rsidRPr="00E956F7">
          <w:rPr>
            <w:szCs w:val="24"/>
          </w:rPr>
          <w:t>Table </w:t>
        </w:r>
        <w:r w:rsidR="001332BD" w:rsidRPr="00E956F7">
          <w:rPr>
            <w:szCs w:val="24"/>
          </w:rPr>
          <w:t>72</w:t>
        </w:r>
      </w:ins>
      <w:r w:rsidR="00F26159" w:rsidRPr="00E956F7">
        <w:rPr>
          <w:szCs w:val="24"/>
        </w:rPr>
        <w:t xml:space="preserve"> </w:t>
      </w:r>
      <w:r w:rsidR="001332BD" w:rsidRPr="00E956F7">
        <w:rPr>
          <w:szCs w:val="24"/>
        </w:rPr>
        <w:t xml:space="preserve">— Nested elements of element </w:t>
      </w:r>
      <w:r w:rsidR="001332BD" w:rsidRPr="00BD5750">
        <w:rPr>
          <w:rStyle w:val="ISOCode"/>
        </w:rPr>
        <w:t>&lt;clip/&gt;</w:t>
      </w:r>
      <w:bookmarkEnd w:id="4048"/>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2268"/>
        <w:gridCol w:w="1276"/>
        <w:gridCol w:w="2817"/>
      </w:tblGrid>
      <w:tr w:rsidR="001332BD" w:rsidRPr="00B62EE5" w14:paraId="08CCCE0F"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3705B44F" w14:textId="14630077" w:rsidR="001332BD" w:rsidRPr="00B62EE5" w:rsidRDefault="001332BD" w:rsidP="00F26159">
            <w:pPr>
              <w:pStyle w:val="Tableheader"/>
              <w:autoSpaceDE w:val="0"/>
              <w:autoSpaceDN w:val="0"/>
              <w:adjustRightInd w:val="0"/>
              <w:rPr>
                <w:b/>
              </w:rPr>
            </w:pPr>
            <w:r w:rsidRPr="00B62EE5">
              <w:rPr>
                <w:b/>
                <w:szCs w:val="24"/>
              </w:rPr>
              <w:t xml:space="preserve">Nested </w:t>
            </w:r>
            <w:r w:rsidR="00FA4FCA" w:rsidRPr="00B62EE5">
              <w:rPr>
                <w:b/>
                <w:szCs w:val="24"/>
              </w:rPr>
              <w:t>e</w:t>
            </w:r>
            <w:r w:rsidRPr="00B62EE5">
              <w:rPr>
                <w:b/>
                <w:szCs w:val="24"/>
              </w:rPr>
              <w:t>lements</w:t>
            </w:r>
          </w:p>
        </w:tc>
        <w:tc>
          <w:tcPr>
            <w:tcW w:w="2268" w:type="dxa"/>
            <w:tcBorders>
              <w:top w:val="single" w:sz="12" w:space="0" w:color="auto"/>
              <w:bottom w:val="single" w:sz="12" w:space="0" w:color="auto"/>
            </w:tcBorders>
            <w:shd w:val="clear" w:color="auto" w:fill="F3F3F3"/>
            <w:vAlign w:val="bottom"/>
          </w:tcPr>
          <w:p w14:paraId="70E30147" w14:textId="45CF06A7" w:rsidR="001332BD" w:rsidRPr="00B62EE5" w:rsidRDefault="001332BD" w:rsidP="00F2615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4FB5050A" w14:textId="57494F4A" w:rsidR="001332BD" w:rsidRPr="00B62EE5" w:rsidRDefault="001332BD" w:rsidP="00F26159">
            <w:pPr>
              <w:pStyle w:val="Tableheader"/>
              <w:autoSpaceDE w:val="0"/>
              <w:autoSpaceDN w:val="0"/>
              <w:adjustRightInd w:val="0"/>
              <w:rPr>
                <w:b/>
              </w:rPr>
            </w:pPr>
            <w:r w:rsidRPr="00B62EE5">
              <w:rPr>
                <w:b/>
                <w:szCs w:val="24"/>
              </w:rPr>
              <w:t>Use</w:t>
            </w:r>
          </w:p>
        </w:tc>
        <w:tc>
          <w:tcPr>
            <w:tcW w:w="2817" w:type="dxa"/>
            <w:tcBorders>
              <w:top w:val="single" w:sz="12" w:space="0" w:color="auto"/>
              <w:bottom w:val="single" w:sz="12" w:space="0" w:color="auto"/>
            </w:tcBorders>
            <w:shd w:val="clear" w:color="auto" w:fill="F3F3F3"/>
            <w:vAlign w:val="bottom"/>
          </w:tcPr>
          <w:p w14:paraId="6E8F4166" w14:textId="21F4A2D8" w:rsidR="001332BD" w:rsidRPr="00B62EE5" w:rsidRDefault="001332BD" w:rsidP="00F26159">
            <w:pPr>
              <w:pStyle w:val="Tableheader"/>
              <w:autoSpaceDE w:val="0"/>
              <w:autoSpaceDN w:val="0"/>
              <w:adjustRightInd w:val="0"/>
              <w:rPr>
                <w:b/>
              </w:rPr>
            </w:pPr>
            <w:r w:rsidRPr="00B62EE5">
              <w:rPr>
                <w:b/>
                <w:szCs w:val="24"/>
              </w:rPr>
              <w:t>Constraint</w:t>
            </w:r>
          </w:p>
        </w:tc>
      </w:tr>
      <w:tr w:rsidR="001332BD" w:rsidRPr="00E956F7" w14:paraId="65FE0D32" w14:textId="77777777" w:rsidTr="005B271E">
        <w:trPr>
          <w:jc w:val="center"/>
        </w:trPr>
        <w:tc>
          <w:tcPr>
            <w:tcW w:w="2111" w:type="dxa"/>
            <w:tcBorders>
              <w:top w:val="single" w:sz="12" w:space="0" w:color="auto"/>
            </w:tcBorders>
            <w:vAlign w:val="bottom"/>
          </w:tcPr>
          <w:p w14:paraId="3409CD6C" w14:textId="55C1AA97" w:rsidR="001332BD" w:rsidRPr="00E956F7" w:rsidRDefault="001332BD" w:rsidP="00F26159">
            <w:pPr>
              <w:pStyle w:val="Tablebody"/>
              <w:autoSpaceDE w:val="0"/>
              <w:autoSpaceDN w:val="0"/>
              <w:adjustRightInd w:val="0"/>
            </w:pPr>
            <w:r w:rsidRPr="00E956F7">
              <w:rPr>
                <w:szCs w:val="24"/>
              </w:rPr>
              <w:t>normal_direction</w:t>
            </w:r>
          </w:p>
        </w:tc>
        <w:tc>
          <w:tcPr>
            <w:tcW w:w="2268" w:type="dxa"/>
            <w:tcBorders>
              <w:top w:val="single" w:sz="12" w:space="0" w:color="auto"/>
            </w:tcBorders>
            <w:vAlign w:val="bottom"/>
          </w:tcPr>
          <w:p w14:paraId="771A7602" w14:textId="288778F5" w:rsidR="001332BD" w:rsidRPr="00E956F7" w:rsidRDefault="001332BD" w:rsidP="00F26159">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4D2E1965" w14:textId="1312F6C1" w:rsidR="001332BD" w:rsidRPr="00E956F7" w:rsidRDefault="001332BD" w:rsidP="00F26159">
            <w:pPr>
              <w:pStyle w:val="Tablebody"/>
              <w:autoSpaceDE w:val="0"/>
              <w:autoSpaceDN w:val="0"/>
              <w:adjustRightInd w:val="0"/>
            </w:pPr>
            <w:r w:rsidRPr="00E956F7">
              <w:rPr>
                <w:szCs w:val="24"/>
              </w:rPr>
              <w:t>Optional</w:t>
            </w:r>
          </w:p>
        </w:tc>
        <w:tc>
          <w:tcPr>
            <w:tcW w:w="2817" w:type="dxa"/>
            <w:tcBorders>
              <w:top w:val="single" w:sz="12" w:space="0" w:color="auto"/>
            </w:tcBorders>
            <w:vAlign w:val="bottom"/>
          </w:tcPr>
          <w:p w14:paraId="7C911C77" w14:textId="7254B7BB" w:rsidR="001332BD" w:rsidRPr="00E956F7" w:rsidRDefault="001332BD" w:rsidP="00F26159">
            <w:pPr>
              <w:pStyle w:val="Tablebody"/>
              <w:autoSpaceDE w:val="0"/>
              <w:autoSpaceDN w:val="0"/>
              <w:adjustRightInd w:val="0"/>
            </w:pPr>
            <w:r w:rsidRPr="00E956F7">
              <w:rPr>
                <w:szCs w:val="24"/>
              </w:rPr>
              <w:t>-</w:t>
            </w:r>
          </w:p>
        </w:tc>
      </w:tr>
      <w:tr w:rsidR="001332BD" w:rsidRPr="00E956F7" w14:paraId="61B9D513" w14:textId="77777777" w:rsidTr="005B271E">
        <w:trPr>
          <w:jc w:val="center"/>
        </w:trPr>
        <w:tc>
          <w:tcPr>
            <w:tcW w:w="2111" w:type="dxa"/>
            <w:vAlign w:val="bottom"/>
          </w:tcPr>
          <w:p w14:paraId="5E4D1CB1" w14:textId="7B164DAE" w:rsidR="001332BD" w:rsidRPr="00E956F7" w:rsidRDefault="001332BD" w:rsidP="00F26159">
            <w:pPr>
              <w:pStyle w:val="Tablebody"/>
              <w:autoSpaceDE w:val="0"/>
              <w:autoSpaceDN w:val="0"/>
              <w:adjustRightInd w:val="0"/>
            </w:pPr>
            <w:r w:rsidRPr="00E956F7">
              <w:rPr>
                <w:szCs w:val="24"/>
              </w:rPr>
              <w:t>tangential_direction</w:t>
            </w:r>
          </w:p>
        </w:tc>
        <w:tc>
          <w:tcPr>
            <w:tcW w:w="2268" w:type="dxa"/>
            <w:vAlign w:val="bottom"/>
          </w:tcPr>
          <w:p w14:paraId="4F5290DC" w14:textId="2D858C5D" w:rsidR="001332BD" w:rsidRPr="00E956F7" w:rsidRDefault="001332BD" w:rsidP="00F26159">
            <w:pPr>
              <w:pStyle w:val="Tablebody"/>
              <w:autoSpaceDE w:val="0"/>
              <w:autoSpaceDN w:val="0"/>
              <w:adjustRightInd w:val="0"/>
            </w:pPr>
            <w:r w:rsidRPr="00E956F7">
              <w:rPr>
                <w:szCs w:val="24"/>
              </w:rPr>
              <w:t>1</w:t>
            </w:r>
          </w:p>
        </w:tc>
        <w:tc>
          <w:tcPr>
            <w:tcW w:w="1276" w:type="dxa"/>
            <w:vAlign w:val="bottom"/>
          </w:tcPr>
          <w:p w14:paraId="2D8C2A9B" w14:textId="28A573F7" w:rsidR="001332BD" w:rsidRPr="00E956F7" w:rsidRDefault="001332BD" w:rsidP="00F26159">
            <w:pPr>
              <w:pStyle w:val="Tablebody"/>
              <w:autoSpaceDE w:val="0"/>
              <w:autoSpaceDN w:val="0"/>
              <w:adjustRightInd w:val="0"/>
            </w:pPr>
            <w:r w:rsidRPr="00E956F7">
              <w:rPr>
                <w:szCs w:val="24"/>
              </w:rPr>
              <w:t>Optional</w:t>
            </w:r>
          </w:p>
        </w:tc>
        <w:tc>
          <w:tcPr>
            <w:tcW w:w="2817" w:type="dxa"/>
            <w:vAlign w:val="bottom"/>
          </w:tcPr>
          <w:p w14:paraId="754B3840" w14:textId="6D9A9ABE" w:rsidR="001332BD" w:rsidRPr="00E956F7" w:rsidRDefault="001332BD" w:rsidP="00F26159">
            <w:pPr>
              <w:pStyle w:val="Tablebody"/>
              <w:autoSpaceDE w:val="0"/>
              <w:autoSpaceDN w:val="0"/>
              <w:adjustRightInd w:val="0"/>
            </w:pPr>
            <w:r w:rsidRPr="00E956F7">
              <w:rPr>
                <w:szCs w:val="24"/>
              </w:rPr>
              <w:t>-</w:t>
            </w:r>
          </w:p>
        </w:tc>
      </w:tr>
    </w:tbl>
    <w:p w14:paraId="5FC2A50B" w14:textId="36C833BA" w:rsidR="001332BD" w:rsidRPr="00E956F7" w:rsidRDefault="001332BD" w:rsidP="003D12D0">
      <w:pPr>
        <w:pStyle w:val="BodyText"/>
        <w:rPr>
          <w:lang w:val="en-US"/>
        </w:rPr>
      </w:pPr>
      <w:r w:rsidRPr="00E956F7">
        <w:t>EXAMPLE</w:t>
      </w:r>
    </w:p>
    <w:p w14:paraId="5CB3FB31" w14:textId="77777777" w:rsidR="002039BB" w:rsidRDefault="002039BB" w:rsidP="002039BB">
      <w:pPr>
        <w:pStyle w:val="Code-"/>
      </w:pPr>
      <w:r w:rsidRPr="00E45DCE">
        <w:t xml:space="preserve">    </w:t>
      </w:r>
      <w:r w:rsidR="001332BD" w:rsidRPr="00E45DCE">
        <w:rPr>
          <w:szCs w:val="24"/>
        </w:rPr>
        <w:t>&lt;connection_0d label="CLIP_1001"&gt;</w:t>
      </w:r>
    </w:p>
    <w:p w14:paraId="12E9120C" w14:textId="6C56387C" w:rsidR="002039BB" w:rsidRDefault="002039BB" w:rsidP="002039BB">
      <w:pPr>
        <w:pStyle w:val="Code-"/>
      </w:pPr>
      <w:r>
        <w:t xml:space="preserve">    </w:t>
      </w:r>
      <w:r w:rsidR="001332BD" w:rsidRPr="00E45DCE">
        <w:t xml:space="preserve">    </w:t>
      </w:r>
      <w:r w:rsidR="001332BD" w:rsidRPr="00E45DCE">
        <w:rPr>
          <w:b/>
        </w:rPr>
        <w:t>&lt;clip clipped_to="1" attachment_type="push into round hole" hole_diameter="8.0" hole_length="12.0" pin_diameter="10.0" pin_length="10.0" material="polyamid"&gt;</w:t>
      </w:r>
    </w:p>
    <w:p w14:paraId="159C1FC5" w14:textId="77777777" w:rsidR="002039BB" w:rsidRDefault="002039BB" w:rsidP="002039BB">
      <w:pPr>
        <w:pStyle w:val="Code-"/>
        <w:rPr>
          <w:lang w:val="fr-CH"/>
        </w:rPr>
      </w:pPr>
      <w:r w:rsidRPr="006C14B5">
        <w:rPr>
          <w:lang w:val="en-US"/>
        </w:rPr>
        <w:t xml:space="preserve">    </w:t>
      </w:r>
      <w:r w:rsidR="001332BD" w:rsidRPr="006C14B5">
        <w:rPr>
          <w:lang w:val="en-US"/>
        </w:rPr>
        <w:t xml:space="preserve">        </w:t>
      </w:r>
      <w:r w:rsidR="001332BD" w:rsidRPr="00E45DCE">
        <w:rPr>
          <w:lang w:val="fr-CH"/>
        </w:rPr>
        <w:t>&lt;normal_direction x="0" y="0" z="-10"/&gt;</w:t>
      </w:r>
    </w:p>
    <w:p w14:paraId="71F8AEC2" w14:textId="77777777" w:rsidR="002039BB" w:rsidRDefault="002039BB" w:rsidP="002039BB">
      <w:pPr>
        <w:pStyle w:val="Code-"/>
        <w:rPr>
          <w:lang w:val="fr-CH"/>
        </w:rPr>
      </w:pPr>
      <w:r>
        <w:rPr>
          <w:lang w:val="fr-CH"/>
        </w:rPr>
        <w:t xml:space="preserve">    </w:t>
      </w:r>
      <w:r w:rsidR="001332BD" w:rsidRPr="00E45DCE">
        <w:rPr>
          <w:lang w:val="fr-CH"/>
        </w:rPr>
        <w:t xml:space="preserve">        &lt;tangential_direction x="0" y="10" z="0"/&gt;</w:t>
      </w:r>
    </w:p>
    <w:p w14:paraId="2CA40DC5" w14:textId="77777777" w:rsidR="002039BB" w:rsidRDefault="002039BB" w:rsidP="002039BB">
      <w:pPr>
        <w:pStyle w:val="Code-"/>
      </w:pPr>
      <w:r>
        <w:rPr>
          <w:lang w:val="fr-CH"/>
        </w:rPr>
        <w:t xml:space="preserve">    </w:t>
      </w:r>
      <w:r w:rsidR="001332BD" w:rsidRPr="00E45DCE">
        <w:rPr>
          <w:lang w:val="fr-CH"/>
        </w:rPr>
        <w:t xml:space="preserve">    </w:t>
      </w:r>
      <w:r w:rsidR="001332BD" w:rsidRPr="00E45DCE">
        <w:t>&lt;/clip&gt;</w:t>
      </w:r>
    </w:p>
    <w:p w14:paraId="2B4ABC50" w14:textId="77777777" w:rsidR="002039BB" w:rsidRDefault="002039BB" w:rsidP="002039BB">
      <w:pPr>
        <w:pStyle w:val="Code-"/>
      </w:pPr>
      <w:r>
        <w:t xml:space="preserve">    </w:t>
      </w:r>
      <w:r w:rsidR="001332BD" w:rsidRPr="00E45DCE">
        <w:t xml:space="preserve">    &lt;loc&gt; 1645.83 821.145 616.585 &lt;/loc&gt;</w:t>
      </w:r>
    </w:p>
    <w:p w14:paraId="335BB752" w14:textId="77777777" w:rsidR="002039BB" w:rsidRDefault="002039BB" w:rsidP="002039BB">
      <w:pPr>
        <w:pStyle w:val="Code-"/>
      </w:pPr>
      <w:r>
        <w:t xml:space="preserve">    </w:t>
      </w:r>
      <w:r w:rsidR="001332BD" w:rsidRPr="00E45DCE">
        <w:t xml:space="preserve">    &lt;appdata&gt;</w:t>
      </w:r>
    </w:p>
    <w:p w14:paraId="7A2F3895" w14:textId="77777777" w:rsidR="002039BB" w:rsidRDefault="002039BB" w:rsidP="002039BB">
      <w:pPr>
        <w:pStyle w:val="Code-"/>
      </w:pPr>
      <w:r>
        <w:t xml:space="preserve">    </w:t>
      </w:r>
      <w:r w:rsidR="001332BD" w:rsidRPr="00E45DCE">
        <w:t xml:space="preserve">        ...</w:t>
      </w:r>
    </w:p>
    <w:p w14:paraId="609FE2EA" w14:textId="77777777" w:rsidR="002039BB" w:rsidRDefault="002039BB" w:rsidP="002039BB">
      <w:pPr>
        <w:pStyle w:val="Code-"/>
      </w:pPr>
      <w:r>
        <w:t xml:space="preserve">    </w:t>
      </w:r>
      <w:r w:rsidR="001332BD" w:rsidRPr="00E45DCE">
        <w:t xml:space="preserve">    &lt;/appdata&gt;</w:t>
      </w:r>
    </w:p>
    <w:p w14:paraId="2F19B251" w14:textId="70D11BD9" w:rsidR="001332BD" w:rsidRPr="00E45DCE" w:rsidRDefault="002039BB" w:rsidP="002039BB">
      <w:pPr>
        <w:pStyle w:val="Code-"/>
      </w:pPr>
      <w:r>
        <w:t xml:space="preserve">    </w:t>
      </w:r>
      <w:r w:rsidR="001332BD" w:rsidRPr="00E45DCE">
        <w:t>&lt;/connection_0d&gt;</w:t>
      </w:r>
    </w:p>
    <w:p w14:paraId="07DA9E94" w14:textId="77777777" w:rsidR="001332BD" w:rsidRPr="00E45DCE" w:rsidRDefault="001332BD" w:rsidP="00E45DCE">
      <w:pPr>
        <w:pStyle w:val="Code-"/>
      </w:pPr>
      <w:r w:rsidRPr="00E45DCE">
        <w:t> </w:t>
      </w:r>
    </w:p>
    <w:p w14:paraId="69023C60" w14:textId="77777777" w:rsidR="001332BD" w:rsidRPr="00E956F7" w:rsidRDefault="001332BD">
      <w:pPr>
        <w:pStyle w:val="Heading2"/>
        <w:tabs>
          <w:tab w:val="left" w:pos="400"/>
        </w:tabs>
        <w:autoSpaceDE w:val="0"/>
        <w:autoSpaceDN w:val="0"/>
        <w:adjustRightInd w:val="0"/>
        <w:rPr>
          <w:rFonts w:eastAsia="Times New Roman"/>
          <w:szCs w:val="24"/>
        </w:rPr>
      </w:pPr>
      <w:bookmarkStart w:id="4052" w:name="_Toc3556996"/>
      <w:bookmarkStart w:id="4053" w:name="_Toc34747246"/>
      <w:bookmarkStart w:id="4054" w:name="_Toc77102062"/>
      <w:bookmarkStart w:id="4055" w:name="_Toc110532210"/>
      <w:r w:rsidRPr="00E956F7">
        <w:rPr>
          <w:rFonts w:eastAsia="Times New Roman"/>
          <w:szCs w:val="24"/>
        </w:rPr>
        <w:t>Nails</w:t>
      </w:r>
      <w:bookmarkEnd w:id="4052"/>
      <w:bookmarkEnd w:id="4053"/>
      <w:bookmarkEnd w:id="4054"/>
      <w:bookmarkEnd w:id="4055"/>
    </w:p>
    <w:p w14:paraId="15D319F3" w14:textId="7FB23DBA" w:rsidR="001332BD" w:rsidRPr="00E956F7" w:rsidRDefault="001332BD">
      <w:pPr>
        <w:pStyle w:val="BodyText"/>
        <w:autoSpaceDE w:val="0"/>
        <w:autoSpaceDN w:val="0"/>
        <w:adjustRightInd w:val="0"/>
        <w:rPr>
          <w:szCs w:val="24"/>
        </w:rPr>
      </w:pPr>
      <w:r w:rsidRPr="00E956F7">
        <w:rPr>
          <w:szCs w:val="24"/>
        </w:rPr>
        <w:t>Nailing is a rather old joining method. However, with optimized nail shapes and high velocity application, it still addresses modern requirements, especially if non-steel materials are involved. The components, which are connected by this type of connector, may consist of steel, aluminium, magnesium, or plastic.</w:t>
      </w:r>
      <w:ins w:id="4056" w:author="LUEJE Claudia" w:date="2023-06-26T17:59:00Z">
        <w:r w:rsidR="00490E4E">
          <w:rPr>
            <w:szCs w:val="24"/>
          </w:rPr>
          <w:t xml:space="preserve"> See </w:t>
        </w:r>
        <w:r w:rsidR="00490E4E" w:rsidRPr="00490E4E">
          <w:rPr>
            <w:rStyle w:val="citefig"/>
          </w:rPr>
          <w:t>Figure</w:t>
        </w:r>
        <w:r w:rsidR="00C9268F">
          <w:rPr>
            <w:rStyle w:val="citefig"/>
          </w:rPr>
          <w:t>s</w:t>
        </w:r>
        <w:r w:rsidR="00490E4E" w:rsidRPr="00490E4E">
          <w:rPr>
            <w:rStyle w:val="citefig"/>
          </w:rPr>
          <w:t xml:space="preserve"> 38</w:t>
        </w:r>
        <w:r w:rsidR="00C9268F">
          <w:rPr>
            <w:rStyle w:val="citefig"/>
          </w:rPr>
          <w:t xml:space="preserve"> and 39</w:t>
        </w:r>
        <w:r w:rsidR="00490E4E">
          <w:rPr>
            <w:szCs w:val="24"/>
          </w:rPr>
          <w:t>.</w:t>
        </w:r>
      </w:ins>
    </w:p>
    <w:p w14:paraId="427813E6" w14:textId="77777777" w:rsidR="00FC68DB" w:rsidRPr="00F54804" w:rsidRDefault="001013FB" w:rsidP="00FA353C">
      <w:pPr>
        <w:keepNext/>
        <w:autoSpaceDE w:val="0"/>
        <w:autoSpaceDN w:val="0"/>
        <w:adjustRightInd w:val="0"/>
        <w:spacing w:after="0"/>
        <w:jc w:val="center"/>
        <w:rPr>
          <w:del w:id="4057" w:author="LUEJE Claudia" w:date="2023-06-26T17:59:00Z"/>
          <w:rFonts w:cs="Calibri"/>
          <w:lang w:eastAsia="en-GB"/>
        </w:rPr>
      </w:pPr>
      <w:del w:id="4058" w:author="LUEJE Claudia" w:date="2023-06-26T17:59:00Z">
        <w:r w:rsidRPr="005B49EF">
          <w:rPr>
            <w:rFonts w:cs="Calibri"/>
            <w:noProof/>
            <w:lang w:eastAsia="en-GB"/>
          </w:rPr>
          <w:drawing>
            <wp:inline distT="0" distB="0" distL="0" distR="0" wp14:anchorId="13A02597" wp14:editId="01CECCD4">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del>
    </w:p>
    <w:p w14:paraId="5E974868" w14:textId="15638A81"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59" w:author="LUEJE Claudia" w:date="2023-06-26T17:59:00Z"/>
          <w:szCs w:val="24"/>
        </w:rPr>
      </w:pPr>
      <w:ins w:id="4060" w:author="LUEJE Claudia" w:date="2023-06-26T17:59:00Z">
        <w:r>
          <w:rPr>
            <w:szCs w:val="24"/>
          </w:rPr>
          <w:t>8329_ed1fig</w:t>
        </w:r>
        <w:r w:rsidR="001332BD" w:rsidRPr="00E956F7">
          <w:rPr>
            <w:szCs w:val="24"/>
          </w:rPr>
          <w:t>38.EPS</w:t>
        </w:r>
      </w:ins>
    </w:p>
    <w:p w14:paraId="74BC9FDC" w14:textId="77777777" w:rsidR="000F0BB4" w:rsidRDefault="000F0BB4" w:rsidP="00B47C5C">
      <w:pPr>
        <w:pStyle w:val="KeyTitle"/>
        <w:rPr>
          <w:ins w:id="4061" w:author="LUEJE Claudia" w:date="2023-06-26T17:59:00Z"/>
        </w:rPr>
      </w:pPr>
      <w:ins w:id="4062"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0F0BB4" w:rsidRPr="00B62EE5" w14:paraId="3526ED38" w14:textId="77777777" w:rsidTr="000F0BB4">
        <w:trPr>
          <w:ins w:id="4063" w:author="LUEJE Claudia" w:date="2023-06-26T17:59:00Z"/>
        </w:trPr>
        <w:tc>
          <w:tcPr>
            <w:tcW w:w="397" w:type="dxa"/>
            <w:shd w:val="clear" w:color="auto" w:fill="auto"/>
          </w:tcPr>
          <w:p w14:paraId="034DC060" w14:textId="397F6431" w:rsidR="000F0BB4" w:rsidRPr="00B62EE5" w:rsidRDefault="000F0BB4" w:rsidP="00B47C5C">
            <w:pPr>
              <w:pStyle w:val="KeyText"/>
              <w:rPr>
                <w:ins w:id="4064" w:author="LUEJE Claudia" w:date="2023-06-26T17:59:00Z"/>
              </w:rPr>
            </w:pPr>
            <w:ins w:id="4065" w:author="LUEJE Claudia" w:date="2023-06-26T17:59:00Z">
              <w:r w:rsidRPr="00B62EE5">
                <w:t>1</w:t>
              </w:r>
            </w:ins>
          </w:p>
        </w:tc>
        <w:tc>
          <w:tcPr>
            <w:tcW w:w="9356" w:type="dxa"/>
            <w:shd w:val="clear" w:color="auto" w:fill="auto"/>
          </w:tcPr>
          <w:p w14:paraId="58D9C351" w14:textId="51532268" w:rsidR="000F0BB4" w:rsidRPr="00B62EE5" w:rsidRDefault="000F0BB4" w:rsidP="00B47C5C">
            <w:pPr>
              <w:pStyle w:val="KeyText"/>
              <w:rPr>
                <w:ins w:id="4066" w:author="LUEJE Claudia" w:date="2023-06-26T17:59:00Z"/>
              </w:rPr>
            </w:pPr>
            <w:ins w:id="4067" w:author="LUEJE Claudia" w:date="2023-06-26T17:59:00Z">
              <w:r w:rsidRPr="00B62EE5">
                <w:t>punch</w:t>
              </w:r>
            </w:ins>
          </w:p>
        </w:tc>
      </w:tr>
      <w:tr w:rsidR="000F0BB4" w14:paraId="6285D0E2" w14:textId="77777777" w:rsidTr="000F0BB4">
        <w:trPr>
          <w:ins w:id="4068" w:author="LUEJE Claudia" w:date="2023-06-26T17:59:00Z"/>
        </w:trPr>
        <w:tc>
          <w:tcPr>
            <w:tcW w:w="397" w:type="dxa"/>
            <w:shd w:val="clear" w:color="auto" w:fill="auto"/>
          </w:tcPr>
          <w:p w14:paraId="31675250" w14:textId="67338437" w:rsidR="000F0BB4" w:rsidRDefault="000F0BB4" w:rsidP="00B47C5C">
            <w:pPr>
              <w:pStyle w:val="KeyText"/>
              <w:rPr>
                <w:ins w:id="4069" w:author="LUEJE Claudia" w:date="2023-06-26T17:59:00Z"/>
              </w:rPr>
            </w:pPr>
            <w:ins w:id="4070" w:author="LUEJE Claudia" w:date="2023-06-26T17:59:00Z">
              <w:r>
                <w:t>2</w:t>
              </w:r>
            </w:ins>
          </w:p>
        </w:tc>
        <w:tc>
          <w:tcPr>
            <w:tcW w:w="9356" w:type="dxa"/>
            <w:shd w:val="clear" w:color="auto" w:fill="auto"/>
          </w:tcPr>
          <w:p w14:paraId="63CDA026" w14:textId="004D4B2D" w:rsidR="000F0BB4" w:rsidRDefault="000F0BB4" w:rsidP="00B47C5C">
            <w:pPr>
              <w:pStyle w:val="KeyText"/>
              <w:rPr>
                <w:ins w:id="4071" w:author="LUEJE Claudia" w:date="2023-06-26T17:59:00Z"/>
              </w:rPr>
            </w:pPr>
            <w:ins w:id="4072" w:author="LUEJE Claudia" w:date="2023-06-26T17:59:00Z">
              <w:r>
                <w:t>blank holder</w:t>
              </w:r>
            </w:ins>
          </w:p>
        </w:tc>
      </w:tr>
      <w:tr w:rsidR="000F0BB4" w14:paraId="4D093299" w14:textId="77777777" w:rsidTr="000F0BB4">
        <w:trPr>
          <w:ins w:id="4073" w:author="LUEJE Claudia" w:date="2023-06-26T17:59:00Z"/>
        </w:trPr>
        <w:tc>
          <w:tcPr>
            <w:tcW w:w="397" w:type="dxa"/>
            <w:shd w:val="clear" w:color="auto" w:fill="auto"/>
          </w:tcPr>
          <w:p w14:paraId="42AB4A57" w14:textId="3E6418B5" w:rsidR="000F0BB4" w:rsidRDefault="000F0BB4" w:rsidP="00B47C5C">
            <w:pPr>
              <w:pStyle w:val="KeyText"/>
              <w:rPr>
                <w:ins w:id="4074" w:author="LUEJE Claudia" w:date="2023-06-26T17:59:00Z"/>
              </w:rPr>
            </w:pPr>
            <w:ins w:id="4075" w:author="LUEJE Claudia" w:date="2023-06-26T17:59:00Z">
              <w:r>
                <w:t>3</w:t>
              </w:r>
            </w:ins>
          </w:p>
        </w:tc>
        <w:tc>
          <w:tcPr>
            <w:tcW w:w="9356" w:type="dxa"/>
            <w:shd w:val="clear" w:color="auto" w:fill="auto"/>
          </w:tcPr>
          <w:p w14:paraId="404FB616" w14:textId="167427A7" w:rsidR="000F0BB4" w:rsidRDefault="000F0BB4" w:rsidP="00B47C5C">
            <w:pPr>
              <w:pStyle w:val="KeyText"/>
              <w:rPr>
                <w:ins w:id="4076" w:author="LUEJE Claudia" w:date="2023-06-26T17:59:00Z"/>
              </w:rPr>
            </w:pPr>
            <w:ins w:id="4077" w:author="LUEJE Claudia" w:date="2023-06-26T17:59:00Z">
              <w:r>
                <w:t>joined sheet</w:t>
              </w:r>
            </w:ins>
          </w:p>
        </w:tc>
      </w:tr>
      <w:tr w:rsidR="000F0BB4" w14:paraId="0258E834" w14:textId="77777777" w:rsidTr="000F0BB4">
        <w:trPr>
          <w:ins w:id="4078" w:author="LUEJE Claudia" w:date="2023-06-26T17:59:00Z"/>
        </w:trPr>
        <w:tc>
          <w:tcPr>
            <w:tcW w:w="397" w:type="dxa"/>
            <w:shd w:val="clear" w:color="auto" w:fill="auto"/>
          </w:tcPr>
          <w:p w14:paraId="74E6F1CB" w14:textId="2114B2B8" w:rsidR="000F0BB4" w:rsidRDefault="000F0BB4" w:rsidP="00B47C5C">
            <w:pPr>
              <w:pStyle w:val="KeyText"/>
              <w:rPr>
                <w:ins w:id="4079" w:author="LUEJE Claudia" w:date="2023-06-26T17:59:00Z"/>
              </w:rPr>
            </w:pPr>
            <w:ins w:id="4080" w:author="LUEJE Claudia" w:date="2023-06-26T17:59:00Z">
              <w:r>
                <w:t>4</w:t>
              </w:r>
            </w:ins>
          </w:p>
        </w:tc>
        <w:tc>
          <w:tcPr>
            <w:tcW w:w="9356" w:type="dxa"/>
            <w:shd w:val="clear" w:color="auto" w:fill="auto"/>
          </w:tcPr>
          <w:p w14:paraId="5AD6ED42" w14:textId="00B06ECF" w:rsidR="000F0BB4" w:rsidRDefault="000F0BB4" w:rsidP="00B47C5C">
            <w:pPr>
              <w:pStyle w:val="KeyText"/>
              <w:rPr>
                <w:ins w:id="4081" w:author="LUEJE Claudia" w:date="2023-06-26T17:59:00Z"/>
              </w:rPr>
            </w:pPr>
            <w:ins w:id="4082" w:author="LUEJE Claudia" w:date="2023-06-26T17:59:00Z">
              <w:r>
                <w:t>base part</w:t>
              </w:r>
            </w:ins>
          </w:p>
        </w:tc>
      </w:tr>
      <w:tr w:rsidR="000F0BB4" w14:paraId="21287BBB" w14:textId="77777777" w:rsidTr="000F0BB4">
        <w:trPr>
          <w:ins w:id="4083" w:author="LUEJE Claudia" w:date="2023-06-26T17:59:00Z"/>
        </w:trPr>
        <w:tc>
          <w:tcPr>
            <w:tcW w:w="397" w:type="dxa"/>
            <w:shd w:val="clear" w:color="auto" w:fill="auto"/>
          </w:tcPr>
          <w:p w14:paraId="27D0C399" w14:textId="321903F4" w:rsidR="000F0BB4" w:rsidRDefault="000F0BB4" w:rsidP="00B47C5C">
            <w:pPr>
              <w:pStyle w:val="KeyText"/>
              <w:rPr>
                <w:ins w:id="4084" w:author="LUEJE Claudia" w:date="2023-06-26T17:59:00Z"/>
              </w:rPr>
            </w:pPr>
            <w:ins w:id="4085" w:author="LUEJE Claudia" w:date="2023-06-26T17:59:00Z">
              <w:r>
                <w:t>5</w:t>
              </w:r>
            </w:ins>
          </w:p>
        </w:tc>
        <w:tc>
          <w:tcPr>
            <w:tcW w:w="9356" w:type="dxa"/>
            <w:shd w:val="clear" w:color="auto" w:fill="auto"/>
          </w:tcPr>
          <w:p w14:paraId="0EEC7A9C" w14:textId="2BA301C6" w:rsidR="000F0BB4" w:rsidRDefault="000F0BB4" w:rsidP="00B47C5C">
            <w:pPr>
              <w:pStyle w:val="KeyText"/>
              <w:rPr>
                <w:ins w:id="4086" w:author="LUEJE Claudia" w:date="2023-06-26T17:59:00Z"/>
              </w:rPr>
            </w:pPr>
            <w:ins w:id="4087" w:author="LUEJE Claudia" w:date="2023-06-26T17:59:00Z">
              <w:r>
                <w:t>nail</w:t>
              </w:r>
            </w:ins>
          </w:p>
        </w:tc>
      </w:tr>
    </w:tbl>
    <w:p w14:paraId="6CC1A268" w14:textId="7594929D" w:rsidR="001332BD" w:rsidRPr="00E956F7" w:rsidRDefault="00E4158E">
      <w:pPr>
        <w:pStyle w:val="Figuretitle0"/>
        <w:autoSpaceDE w:val="0"/>
        <w:autoSpaceDN w:val="0"/>
        <w:adjustRightInd w:val="0"/>
        <w:outlineLvl w:val="0"/>
        <w:rPr>
          <w:szCs w:val="24"/>
        </w:rPr>
      </w:pPr>
      <w:bookmarkStart w:id="4088" w:name="_Toc3557119"/>
      <w:bookmarkStart w:id="4089" w:name="_Toc34747370"/>
      <w:bookmarkStart w:id="4090" w:name="_Toc76030563"/>
      <w:bookmarkStart w:id="4091" w:name="_Toc94530849"/>
      <w:bookmarkStart w:id="4092" w:name="_Toc101428244"/>
      <w:bookmarkStart w:id="4093" w:name="_Toc110532300"/>
      <w:r w:rsidRPr="00E956F7">
        <w:rPr>
          <w:szCs w:val="24"/>
        </w:rPr>
        <w:t>Figure</w:t>
      </w:r>
      <w:del w:id="4094"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38</w:delText>
        </w:r>
        <w:r w:rsidR="00FC68DB" w:rsidRPr="005C2D94">
          <w:fldChar w:fldCharType="end"/>
        </w:r>
      </w:del>
      <w:ins w:id="4095" w:author="LUEJE Claudia" w:date="2023-06-26T17:59:00Z">
        <w:r w:rsidRPr="00E956F7">
          <w:rPr>
            <w:szCs w:val="24"/>
          </w:rPr>
          <w:t> </w:t>
        </w:r>
        <w:r w:rsidR="001332BD" w:rsidRPr="00E956F7">
          <w:rPr>
            <w:szCs w:val="24"/>
          </w:rPr>
          <w:t>38</w:t>
        </w:r>
      </w:ins>
      <w:r w:rsidR="00F26159" w:rsidRPr="00E956F7">
        <w:rPr>
          <w:szCs w:val="24"/>
        </w:rPr>
        <w:t xml:space="preserve"> </w:t>
      </w:r>
      <w:r w:rsidR="001332BD" w:rsidRPr="00E956F7">
        <w:rPr>
          <w:szCs w:val="24"/>
        </w:rPr>
        <w:t>— Cross</w:t>
      </w:r>
      <w:ins w:id="4096" w:author="LUEJE Claudia" w:date="2023-06-26T17:59:00Z">
        <w:r w:rsidR="00490E4E">
          <w:rPr>
            <w:szCs w:val="24"/>
          </w:rPr>
          <w:t>-</w:t>
        </w:r>
      </w:ins>
      <w:r w:rsidR="00490E4E">
        <w:rPr>
          <w:szCs w:val="24"/>
        </w:rPr>
        <w:t>s</w:t>
      </w:r>
      <w:r w:rsidR="001332BD" w:rsidRPr="00E956F7">
        <w:rPr>
          <w:szCs w:val="24"/>
        </w:rPr>
        <w:t xml:space="preserve">ection of a nail joint connecting two </w:t>
      </w:r>
      <w:r w:rsidR="00490E4E">
        <w:rPr>
          <w:szCs w:val="24"/>
        </w:rPr>
        <w:t>s</w:t>
      </w:r>
      <w:r w:rsidR="001332BD" w:rsidRPr="00E956F7">
        <w:rPr>
          <w:szCs w:val="24"/>
        </w:rPr>
        <w:t>heets</w:t>
      </w:r>
      <w:bookmarkEnd w:id="4088"/>
      <w:bookmarkEnd w:id="4089"/>
      <w:bookmarkEnd w:id="4090"/>
      <w:bookmarkEnd w:id="4091"/>
      <w:bookmarkEnd w:id="4092"/>
      <w:bookmarkEnd w:id="4093"/>
    </w:p>
    <w:p w14:paraId="5B806DCF" w14:textId="4D750807" w:rsidR="001332BD" w:rsidRPr="00E956F7" w:rsidRDefault="001332BD">
      <w:pPr>
        <w:pStyle w:val="BodyText"/>
        <w:autoSpaceDE w:val="0"/>
        <w:autoSpaceDN w:val="0"/>
        <w:adjustRightInd w:val="0"/>
        <w:rPr>
          <w:szCs w:val="24"/>
        </w:rPr>
      </w:pPr>
      <w:r w:rsidRPr="00E956F7">
        <w:rPr>
          <w:szCs w:val="24"/>
        </w:rPr>
        <w:t xml:space="preserve">A nail is denoted by an element </w:t>
      </w:r>
      <w:r w:rsidRPr="00BD5750">
        <w:rPr>
          <w:rStyle w:val="ISOCode"/>
        </w:rPr>
        <w:t>&lt;nail/&gt;</w:t>
      </w:r>
      <w:r w:rsidRPr="00E956F7">
        <w:rPr>
          <w:szCs w:val="24"/>
        </w:rPr>
        <w:t>. This element is described completely by its attributes and nested elements.</w:t>
      </w:r>
      <w:ins w:id="4097" w:author="LUEJE Claudia" w:date="2023-06-26T17:59:00Z">
        <w:r w:rsidR="00157405">
          <w:rPr>
            <w:szCs w:val="24"/>
          </w:rPr>
          <w:t xml:space="preserve"> See </w:t>
        </w:r>
        <w:r w:rsidR="00157405" w:rsidRPr="00157405">
          <w:rPr>
            <w:rStyle w:val="citetbl"/>
          </w:rPr>
          <w:t>Table 73</w:t>
        </w:r>
        <w:r w:rsidR="00157405">
          <w:rPr>
            <w:szCs w:val="24"/>
          </w:rPr>
          <w:t>.</w:t>
        </w:r>
      </w:ins>
    </w:p>
    <w:p w14:paraId="69018C1E" w14:textId="5FC99AAE" w:rsidR="001332BD" w:rsidRPr="00E956F7" w:rsidRDefault="006F39DE">
      <w:pPr>
        <w:pStyle w:val="Tabletitle"/>
        <w:autoSpaceDE w:val="0"/>
        <w:autoSpaceDN w:val="0"/>
        <w:adjustRightInd w:val="0"/>
        <w:outlineLvl w:val="0"/>
        <w:rPr>
          <w:szCs w:val="24"/>
        </w:rPr>
      </w:pPr>
      <w:bookmarkStart w:id="4098" w:name="_Toc110532421"/>
      <w:r w:rsidRPr="00E956F7">
        <w:rPr>
          <w:szCs w:val="24"/>
        </w:rPr>
        <w:t>Table</w:t>
      </w:r>
      <w:del w:id="4099" w:author="LUEJE Claudia" w:date="2023-06-26T17:59:00Z">
        <w:r w:rsidR="00461A3A" w:rsidRPr="00F54804">
          <w:delText xml:space="preserve"> </w:delText>
        </w:r>
        <w:r w:rsidR="00461A3A" w:rsidRPr="005C2D94">
          <w:fldChar w:fldCharType="begin"/>
        </w:r>
        <w:r w:rsidR="00461A3A" w:rsidRPr="00F54804">
          <w:delInstrText xml:space="preserve"> SEQ Table \* ARABIC </w:delInstrText>
        </w:r>
        <w:r w:rsidR="00461A3A" w:rsidRPr="005C2D94">
          <w:fldChar w:fldCharType="separate"/>
        </w:r>
        <w:r w:rsidR="0067475A">
          <w:rPr>
            <w:noProof/>
          </w:rPr>
          <w:delText>73</w:delText>
        </w:r>
        <w:r w:rsidR="00461A3A" w:rsidRPr="005C2D94">
          <w:fldChar w:fldCharType="end"/>
        </w:r>
      </w:del>
      <w:ins w:id="4100" w:author="LUEJE Claudia" w:date="2023-06-26T17:59:00Z">
        <w:r w:rsidRPr="00E956F7">
          <w:rPr>
            <w:szCs w:val="24"/>
          </w:rPr>
          <w:t> </w:t>
        </w:r>
        <w:r w:rsidR="001332BD" w:rsidRPr="00E956F7">
          <w:rPr>
            <w:szCs w:val="24"/>
          </w:rPr>
          <w:t>73</w:t>
        </w:r>
      </w:ins>
      <w:r w:rsidR="00F26159"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&lt;nail/&gt;</w:t>
      </w:r>
      <w:bookmarkEnd w:id="4098"/>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559"/>
        <w:gridCol w:w="1276"/>
        <w:gridCol w:w="3526"/>
      </w:tblGrid>
      <w:tr w:rsidR="001332BD" w:rsidRPr="00B62EE5" w14:paraId="50B75AD2" w14:textId="77777777" w:rsidTr="005B271E">
        <w:trPr>
          <w:trHeight w:val="325"/>
          <w:tblHeader/>
          <w:jc w:val="center"/>
        </w:trPr>
        <w:tc>
          <w:tcPr>
            <w:tcW w:w="2111" w:type="dxa"/>
            <w:tcBorders>
              <w:top w:val="single" w:sz="12" w:space="0" w:color="auto"/>
              <w:bottom w:val="single" w:sz="12" w:space="0" w:color="auto"/>
            </w:tcBorders>
            <w:shd w:val="clear" w:color="auto" w:fill="F3F3F3"/>
            <w:vAlign w:val="bottom"/>
          </w:tcPr>
          <w:p w14:paraId="10C8096D" w14:textId="6F4D0B25" w:rsidR="001332BD" w:rsidRPr="00B62EE5" w:rsidRDefault="001332BD" w:rsidP="00F26159">
            <w:pPr>
              <w:pStyle w:val="Tableheader"/>
              <w:autoSpaceDE w:val="0"/>
              <w:autoSpaceDN w:val="0"/>
              <w:adjustRightInd w:val="0"/>
              <w:rPr>
                <w:b/>
              </w:rPr>
            </w:pPr>
            <w:r w:rsidRPr="00B62EE5">
              <w:rPr>
                <w:b/>
                <w:szCs w:val="24"/>
              </w:rPr>
              <w:t xml:space="preserve">Nested </w:t>
            </w:r>
            <w:r w:rsidR="00157405" w:rsidRPr="00B62EE5">
              <w:rPr>
                <w:b/>
                <w:szCs w:val="24"/>
              </w:rPr>
              <w:t>e</w:t>
            </w:r>
            <w:r w:rsidRPr="00B62EE5">
              <w:rPr>
                <w:b/>
                <w:szCs w:val="24"/>
              </w:rPr>
              <w:t>lements</w:t>
            </w:r>
          </w:p>
        </w:tc>
        <w:tc>
          <w:tcPr>
            <w:tcW w:w="1559" w:type="dxa"/>
            <w:tcBorders>
              <w:top w:val="single" w:sz="12" w:space="0" w:color="auto"/>
              <w:bottom w:val="single" w:sz="12" w:space="0" w:color="auto"/>
            </w:tcBorders>
            <w:shd w:val="clear" w:color="auto" w:fill="F3F3F3"/>
            <w:vAlign w:val="bottom"/>
          </w:tcPr>
          <w:p w14:paraId="651E5A36" w14:textId="5E1D9091" w:rsidR="001332BD" w:rsidRPr="00B62EE5" w:rsidRDefault="001332BD" w:rsidP="00F2615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5877AB9F" w14:textId="0490E5B9" w:rsidR="001332BD" w:rsidRPr="00B62EE5" w:rsidRDefault="001332BD" w:rsidP="00F26159">
            <w:pPr>
              <w:pStyle w:val="Tableheader"/>
              <w:autoSpaceDE w:val="0"/>
              <w:autoSpaceDN w:val="0"/>
              <w:adjustRightInd w:val="0"/>
              <w:rPr>
                <w:b/>
              </w:rPr>
            </w:pPr>
            <w:r w:rsidRPr="00B62EE5">
              <w:rPr>
                <w:b/>
                <w:szCs w:val="24"/>
              </w:rPr>
              <w:t>Use</w:t>
            </w:r>
          </w:p>
        </w:tc>
        <w:tc>
          <w:tcPr>
            <w:tcW w:w="3526" w:type="dxa"/>
            <w:tcBorders>
              <w:top w:val="single" w:sz="12" w:space="0" w:color="auto"/>
              <w:bottom w:val="single" w:sz="12" w:space="0" w:color="auto"/>
            </w:tcBorders>
            <w:shd w:val="clear" w:color="auto" w:fill="F3F3F3"/>
            <w:vAlign w:val="bottom"/>
          </w:tcPr>
          <w:p w14:paraId="01FFE315" w14:textId="24ECF48E" w:rsidR="001332BD" w:rsidRPr="00B62EE5" w:rsidRDefault="001332BD" w:rsidP="00F26159">
            <w:pPr>
              <w:pStyle w:val="Tableheader"/>
              <w:autoSpaceDE w:val="0"/>
              <w:autoSpaceDN w:val="0"/>
              <w:adjustRightInd w:val="0"/>
              <w:rPr>
                <w:b/>
              </w:rPr>
            </w:pPr>
            <w:r w:rsidRPr="00B62EE5">
              <w:rPr>
                <w:b/>
                <w:szCs w:val="24"/>
              </w:rPr>
              <w:t>Constraint / Remarks</w:t>
            </w:r>
          </w:p>
        </w:tc>
      </w:tr>
      <w:tr w:rsidR="001332BD" w:rsidRPr="00E956F7" w14:paraId="68E83F9C" w14:textId="77777777" w:rsidTr="005B271E">
        <w:trPr>
          <w:jc w:val="center"/>
        </w:trPr>
        <w:tc>
          <w:tcPr>
            <w:tcW w:w="2111" w:type="dxa"/>
            <w:tcBorders>
              <w:top w:val="single" w:sz="12" w:space="0" w:color="auto"/>
            </w:tcBorders>
            <w:vAlign w:val="bottom"/>
          </w:tcPr>
          <w:p w14:paraId="2523FAFE" w14:textId="03C24539" w:rsidR="001332BD" w:rsidRPr="00E956F7" w:rsidRDefault="001332BD" w:rsidP="00F26159">
            <w:pPr>
              <w:pStyle w:val="Tablebody"/>
              <w:autoSpaceDE w:val="0"/>
              <w:autoSpaceDN w:val="0"/>
              <w:adjustRightInd w:val="0"/>
            </w:pPr>
            <w:r w:rsidRPr="00E956F7">
              <w:rPr>
                <w:szCs w:val="24"/>
              </w:rPr>
              <w:t>nail</w:t>
            </w:r>
          </w:p>
        </w:tc>
        <w:tc>
          <w:tcPr>
            <w:tcW w:w="1559" w:type="dxa"/>
            <w:tcBorders>
              <w:top w:val="single" w:sz="12" w:space="0" w:color="auto"/>
            </w:tcBorders>
            <w:vAlign w:val="bottom"/>
          </w:tcPr>
          <w:p w14:paraId="70609E70" w14:textId="03B003B5" w:rsidR="001332BD" w:rsidRPr="00E956F7" w:rsidRDefault="001332BD" w:rsidP="00F26159">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45AB296C" w14:textId="44690189"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12" w:space="0" w:color="auto"/>
            </w:tcBorders>
            <w:vAlign w:val="bottom"/>
          </w:tcPr>
          <w:p w14:paraId="5260DC17" w14:textId="2C092006" w:rsidR="001332BD" w:rsidRPr="00E956F7" w:rsidRDefault="001332BD" w:rsidP="00F26159">
            <w:pPr>
              <w:pStyle w:val="Tablebody"/>
              <w:autoSpaceDE w:val="0"/>
              <w:autoSpaceDN w:val="0"/>
              <w:adjustRightInd w:val="0"/>
            </w:pPr>
            <w:r w:rsidRPr="00E956F7">
              <w:rPr>
                <w:szCs w:val="24"/>
              </w:rPr>
              <w:t>-</w:t>
            </w:r>
          </w:p>
        </w:tc>
      </w:tr>
      <w:tr w:rsidR="001332BD" w:rsidRPr="00E956F7" w14:paraId="69249307" w14:textId="77777777" w:rsidTr="005B271E">
        <w:trPr>
          <w:jc w:val="center"/>
        </w:trPr>
        <w:tc>
          <w:tcPr>
            <w:tcW w:w="2111" w:type="dxa"/>
            <w:vAlign w:val="bottom"/>
          </w:tcPr>
          <w:p w14:paraId="30DD3B09" w14:textId="572EF2D8" w:rsidR="001332BD" w:rsidRPr="00E956F7" w:rsidRDefault="001332BD" w:rsidP="00F26159">
            <w:pPr>
              <w:pStyle w:val="Tablebody"/>
              <w:autoSpaceDE w:val="0"/>
              <w:autoSpaceDN w:val="0"/>
              <w:adjustRightInd w:val="0"/>
            </w:pPr>
            <w:r w:rsidRPr="00E956F7">
              <w:rPr>
                <w:szCs w:val="24"/>
              </w:rPr>
              <w:t>loc</w:t>
            </w:r>
          </w:p>
        </w:tc>
        <w:tc>
          <w:tcPr>
            <w:tcW w:w="1559" w:type="dxa"/>
            <w:vAlign w:val="bottom"/>
          </w:tcPr>
          <w:p w14:paraId="322E894F" w14:textId="4F4871CC" w:rsidR="001332BD" w:rsidRPr="00E956F7" w:rsidRDefault="001332BD" w:rsidP="00F26159">
            <w:pPr>
              <w:pStyle w:val="Tablebody"/>
              <w:autoSpaceDE w:val="0"/>
              <w:autoSpaceDN w:val="0"/>
              <w:adjustRightInd w:val="0"/>
            </w:pPr>
            <w:r w:rsidRPr="00E956F7">
              <w:rPr>
                <w:szCs w:val="24"/>
              </w:rPr>
              <w:t>1</w:t>
            </w:r>
          </w:p>
        </w:tc>
        <w:tc>
          <w:tcPr>
            <w:tcW w:w="1276" w:type="dxa"/>
            <w:vAlign w:val="bottom"/>
          </w:tcPr>
          <w:p w14:paraId="3E5668A7" w14:textId="63DE83E3" w:rsidR="001332BD" w:rsidRPr="00E956F7" w:rsidRDefault="001332BD" w:rsidP="00F26159">
            <w:pPr>
              <w:pStyle w:val="Tablebody"/>
              <w:autoSpaceDE w:val="0"/>
              <w:autoSpaceDN w:val="0"/>
              <w:adjustRightInd w:val="0"/>
            </w:pPr>
            <w:r w:rsidRPr="00E956F7">
              <w:rPr>
                <w:szCs w:val="24"/>
              </w:rPr>
              <w:t>Required</w:t>
            </w:r>
          </w:p>
        </w:tc>
        <w:tc>
          <w:tcPr>
            <w:tcW w:w="3526" w:type="dxa"/>
            <w:vAlign w:val="bottom"/>
          </w:tcPr>
          <w:p w14:paraId="13F9970D" w14:textId="50B8C653" w:rsidR="001332BD" w:rsidRPr="00E956F7" w:rsidRDefault="001332BD" w:rsidP="00F26159">
            <w:pPr>
              <w:pStyle w:val="Tablebody"/>
              <w:autoSpaceDE w:val="0"/>
              <w:autoSpaceDN w:val="0"/>
              <w:adjustRightInd w:val="0"/>
            </w:pPr>
            <w:r w:rsidRPr="00E956F7">
              <w:rPr>
                <w:szCs w:val="24"/>
              </w:rPr>
              <w:t>-</w:t>
            </w:r>
          </w:p>
        </w:tc>
      </w:tr>
      <w:tr w:rsidR="001332BD" w:rsidRPr="00E956F7" w14:paraId="15C538F5" w14:textId="77777777" w:rsidTr="005B271E">
        <w:trPr>
          <w:jc w:val="center"/>
        </w:trPr>
        <w:tc>
          <w:tcPr>
            <w:tcW w:w="2111" w:type="dxa"/>
            <w:tcBorders>
              <w:bottom w:val="single" w:sz="6" w:space="0" w:color="auto"/>
            </w:tcBorders>
            <w:vAlign w:val="bottom"/>
          </w:tcPr>
          <w:p w14:paraId="3B29746C" w14:textId="13EA8BBB" w:rsidR="001332BD" w:rsidRPr="00E956F7" w:rsidRDefault="001332BD" w:rsidP="00F26159">
            <w:pPr>
              <w:pStyle w:val="Tablebody"/>
              <w:autoSpaceDE w:val="0"/>
              <w:autoSpaceDN w:val="0"/>
              <w:adjustRightInd w:val="0"/>
            </w:pPr>
            <w:r w:rsidRPr="00E956F7">
              <w:rPr>
                <w:szCs w:val="24"/>
              </w:rPr>
              <w:t>appdata</w:t>
            </w:r>
          </w:p>
        </w:tc>
        <w:tc>
          <w:tcPr>
            <w:tcW w:w="1559" w:type="dxa"/>
            <w:tcBorders>
              <w:bottom w:val="single" w:sz="6" w:space="0" w:color="auto"/>
            </w:tcBorders>
            <w:vAlign w:val="bottom"/>
          </w:tcPr>
          <w:p w14:paraId="406416E5" w14:textId="471342F1" w:rsidR="001332BD" w:rsidRPr="00E956F7" w:rsidRDefault="001332BD" w:rsidP="00F26159">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5ACF29DA" w14:textId="333621F2" w:rsidR="001332BD" w:rsidRPr="00E956F7" w:rsidRDefault="001332BD" w:rsidP="00F26159">
            <w:pPr>
              <w:pStyle w:val="Tablebody"/>
              <w:autoSpaceDE w:val="0"/>
              <w:autoSpaceDN w:val="0"/>
              <w:adjustRightInd w:val="0"/>
            </w:pPr>
            <w:r w:rsidRPr="00E956F7">
              <w:rPr>
                <w:szCs w:val="24"/>
              </w:rPr>
              <w:t>Optional</w:t>
            </w:r>
          </w:p>
        </w:tc>
        <w:tc>
          <w:tcPr>
            <w:tcW w:w="3526" w:type="dxa"/>
            <w:tcBorders>
              <w:bottom w:val="single" w:sz="6" w:space="0" w:color="auto"/>
            </w:tcBorders>
            <w:vAlign w:val="bottom"/>
          </w:tcPr>
          <w:p w14:paraId="58858828" w14:textId="6AE9CFD6" w:rsidR="001332BD" w:rsidRPr="00E956F7" w:rsidRDefault="001332BD" w:rsidP="00F26159">
            <w:pPr>
              <w:pStyle w:val="Tablebody"/>
              <w:autoSpaceDE w:val="0"/>
              <w:autoSpaceDN w:val="0"/>
              <w:adjustRightInd w:val="0"/>
            </w:pPr>
            <w:r w:rsidRPr="00E956F7">
              <w:rPr>
                <w:szCs w:val="24"/>
              </w:rPr>
              <w:t>-</w:t>
            </w:r>
          </w:p>
        </w:tc>
      </w:tr>
      <w:tr w:rsidR="001332BD" w:rsidRPr="00E956F7" w14:paraId="40447137" w14:textId="77777777" w:rsidTr="005B271E">
        <w:trPr>
          <w:jc w:val="center"/>
        </w:trPr>
        <w:tc>
          <w:tcPr>
            <w:tcW w:w="2111" w:type="dxa"/>
            <w:tcBorders>
              <w:top w:val="single" w:sz="6" w:space="0" w:color="auto"/>
              <w:bottom w:val="single" w:sz="4" w:space="0" w:color="auto"/>
            </w:tcBorders>
            <w:vAlign w:val="bottom"/>
          </w:tcPr>
          <w:p w14:paraId="4A26BAFD" w14:textId="18A82EDB" w:rsidR="001332BD" w:rsidRPr="00E956F7" w:rsidRDefault="001332BD" w:rsidP="00F26159">
            <w:pPr>
              <w:pStyle w:val="Tablebody"/>
              <w:autoSpaceDE w:val="0"/>
              <w:autoSpaceDN w:val="0"/>
              <w:adjustRightInd w:val="0"/>
            </w:pPr>
            <w:r w:rsidRPr="00E956F7">
              <w:rPr>
                <w:szCs w:val="24"/>
              </w:rPr>
              <w:t>femdata</w:t>
            </w:r>
          </w:p>
        </w:tc>
        <w:tc>
          <w:tcPr>
            <w:tcW w:w="1559" w:type="dxa"/>
            <w:tcBorders>
              <w:top w:val="single" w:sz="6" w:space="0" w:color="auto"/>
              <w:bottom w:val="single" w:sz="4" w:space="0" w:color="auto"/>
            </w:tcBorders>
            <w:vAlign w:val="bottom"/>
          </w:tcPr>
          <w:p w14:paraId="4AE0474A" w14:textId="48384655" w:rsidR="001332BD" w:rsidRPr="00E956F7" w:rsidDel="004133FC" w:rsidRDefault="001332BD" w:rsidP="00F26159">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191BB162" w14:textId="334C4CC3"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6" w:space="0" w:color="auto"/>
              <w:bottom w:val="single" w:sz="4" w:space="0" w:color="auto"/>
            </w:tcBorders>
            <w:vAlign w:val="bottom"/>
          </w:tcPr>
          <w:p w14:paraId="5670CBBA" w14:textId="27DA21F1" w:rsidR="001332BD" w:rsidRPr="00E956F7" w:rsidRDefault="001332BD" w:rsidP="00F26159">
            <w:pPr>
              <w:pStyle w:val="Tablebody"/>
              <w:autoSpaceDE w:val="0"/>
              <w:autoSpaceDN w:val="0"/>
              <w:adjustRightInd w:val="0"/>
            </w:pPr>
            <w:r w:rsidRPr="00E956F7">
              <w:rPr>
                <w:szCs w:val="24"/>
              </w:rPr>
              <w:t>-</w:t>
            </w:r>
          </w:p>
        </w:tc>
      </w:tr>
      <w:tr w:rsidR="001332BD" w:rsidRPr="00E956F7" w14:paraId="7F317331" w14:textId="77777777" w:rsidTr="005B271E">
        <w:trPr>
          <w:jc w:val="center"/>
        </w:trPr>
        <w:tc>
          <w:tcPr>
            <w:tcW w:w="2111" w:type="dxa"/>
            <w:tcBorders>
              <w:top w:val="single" w:sz="4" w:space="0" w:color="auto"/>
            </w:tcBorders>
          </w:tcPr>
          <w:p w14:paraId="1CB8323C" w14:textId="4481B4E8" w:rsidR="001332BD" w:rsidRPr="00E956F7" w:rsidRDefault="001332BD" w:rsidP="00F26159">
            <w:pPr>
              <w:pStyle w:val="Tablebody"/>
              <w:autoSpaceDE w:val="0"/>
              <w:autoSpaceDN w:val="0"/>
              <w:adjustRightInd w:val="0"/>
            </w:pPr>
            <w:r w:rsidRPr="00E956F7">
              <w:rPr>
                <w:szCs w:val="24"/>
              </w:rPr>
              <w:t>custom_attributes_list</w:t>
            </w:r>
          </w:p>
        </w:tc>
        <w:tc>
          <w:tcPr>
            <w:tcW w:w="1559" w:type="dxa"/>
            <w:tcBorders>
              <w:top w:val="single" w:sz="4" w:space="0" w:color="auto"/>
            </w:tcBorders>
          </w:tcPr>
          <w:p w14:paraId="616BE6CF" w14:textId="2DC66115" w:rsidR="001332BD" w:rsidRPr="00E956F7" w:rsidRDefault="001332BD" w:rsidP="00F26159">
            <w:pPr>
              <w:pStyle w:val="Tablebody"/>
              <w:autoSpaceDE w:val="0"/>
              <w:autoSpaceDN w:val="0"/>
              <w:adjustRightInd w:val="0"/>
            </w:pPr>
            <w:r w:rsidRPr="00E956F7">
              <w:rPr>
                <w:szCs w:val="24"/>
              </w:rPr>
              <w:t>1</w:t>
            </w:r>
          </w:p>
        </w:tc>
        <w:tc>
          <w:tcPr>
            <w:tcW w:w="1276" w:type="dxa"/>
            <w:tcBorders>
              <w:top w:val="single" w:sz="4" w:space="0" w:color="auto"/>
            </w:tcBorders>
          </w:tcPr>
          <w:p w14:paraId="03828A30" w14:textId="551E19B9" w:rsidR="001332BD" w:rsidRPr="00E956F7" w:rsidRDefault="001332BD" w:rsidP="00F26159">
            <w:pPr>
              <w:pStyle w:val="Tablebody"/>
              <w:autoSpaceDE w:val="0"/>
              <w:autoSpaceDN w:val="0"/>
              <w:adjustRightInd w:val="0"/>
            </w:pPr>
            <w:r w:rsidRPr="00E956F7">
              <w:rPr>
                <w:szCs w:val="24"/>
              </w:rPr>
              <w:t>Optional</w:t>
            </w:r>
          </w:p>
        </w:tc>
        <w:tc>
          <w:tcPr>
            <w:tcW w:w="3526" w:type="dxa"/>
            <w:tcBorders>
              <w:top w:val="single" w:sz="4" w:space="0" w:color="auto"/>
            </w:tcBorders>
          </w:tcPr>
          <w:p w14:paraId="41FC17FF" w14:textId="543FE98A" w:rsidR="001332BD" w:rsidRPr="00E956F7" w:rsidRDefault="00FC68DB" w:rsidP="00F26159">
            <w:pPr>
              <w:pStyle w:val="Tablebody"/>
              <w:autoSpaceDE w:val="0"/>
              <w:autoSpaceDN w:val="0"/>
              <w:adjustRightInd w:val="0"/>
            </w:pPr>
            <w:del w:id="4101" w:author="LUEJE Claudia" w:date="2023-06-26T17:59:00Z">
              <w:r w:rsidRPr="00F54804">
                <w:rPr>
                  <w:rFonts w:cs="Calibri"/>
                  <w:szCs w:val="20"/>
                  <w:lang w:eastAsia="en-GB"/>
                </w:rPr>
                <w:delText xml:space="preserve">See section </w:delText>
              </w:r>
              <w:r w:rsidRPr="005C2D94">
                <w:rPr>
                  <w:rFonts w:cs="Calibri"/>
                  <w:szCs w:val="20"/>
                  <w:lang w:eastAsia="en-GB"/>
                </w:rPr>
                <w:fldChar w:fldCharType="begin"/>
              </w:r>
              <w:r w:rsidRPr="00F54804">
                <w:rPr>
                  <w:rFonts w:cs="Calibri"/>
                  <w:szCs w:val="20"/>
                  <w:lang w:eastAsia="en-GB"/>
                </w:rPr>
                <w:delInstrText xml:space="preserve"> REF _Ref428442251 \r \h  \* MERGEFORMAT </w:delInstrText>
              </w:r>
              <w:r w:rsidRPr="005C2D94">
                <w:rPr>
                  <w:rFonts w:cs="Calibri"/>
                  <w:szCs w:val="20"/>
                  <w:lang w:eastAsia="en-GB"/>
                </w:rPr>
              </w:r>
              <w:r w:rsidRPr="005C2D94">
                <w:rPr>
                  <w:rFonts w:cs="Calibri"/>
                  <w:szCs w:val="20"/>
                  <w:lang w:eastAsia="en-GB"/>
                </w:rPr>
                <w:fldChar w:fldCharType="separate"/>
              </w:r>
              <w:r w:rsidR="0067475A">
                <w:rPr>
                  <w:rFonts w:cs="Calibri"/>
                  <w:szCs w:val="20"/>
                  <w:lang w:eastAsia="en-GB"/>
                </w:rPr>
                <w:delText>5.5</w:delText>
              </w:r>
              <w:r w:rsidRPr="005C2D94">
                <w:rPr>
                  <w:rFonts w:cs="Calibri"/>
                  <w:szCs w:val="20"/>
                  <w:lang w:eastAsia="en-GB"/>
                </w:rPr>
                <w:fldChar w:fldCharType="end"/>
              </w:r>
              <w:r w:rsidRPr="00F54804">
                <w:rPr>
                  <w:rFonts w:cs="Calibri"/>
                  <w:szCs w:val="20"/>
                  <w:lang w:eastAsia="en-GB"/>
                </w:rPr>
                <w:delText xml:space="preserve"> </w:delText>
              </w:r>
              <w:r w:rsidRPr="005C2D94">
                <w:rPr>
                  <w:rFonts w:cs="Calibri"/>
                  <w:szCs w:val="20"/>
                  <w:lang w:eastAsia="en-GB"/>
                </w:rPr>
                <w:fldChar w:fldCharType="begin"/>
              </w:r>
              <w:r w:rsidRPr="00F54804">
                <w:rPr>
                  <w:rFonts w:cs="Calibri"/>
                  <w:szCs w:val="20"/>
                  <w:lang w:eastAsia="en-GB"/>
                </w:rPr>
                <w:delInstrText xml:space="preserve"> REF _Ref428442251 \h  \* MERGEFORMAT </w:delInstrText>
              </w:r>
              <w:r w:rsidRPr="005C2D94">
                <w:rPr>
                  <w:rFonts w:cs="Calibri"/>
                  <w:szCs w:val="20"/>
                  <w:lang w:eastAsia="en-GB"/>
                </w:rPr>
              </w:r>
              <w:r w:rsidRPr="005C2D9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5C2D94">
                <w:rPr>
                  <w:rFonts w:cs="Calibri"/>
                  <w:szCs w:val="20"/>
                  <w:lang w:eastAsia="en-GB"/>
                </w:rPr>
                <w:fldChar w:fldCharType="end"/>
              </w:r>
            </w:del>
            <w:ins w:id="4102"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32EF354A" w14:textId="77777777" w:rsidR="00FC68DB" w:rsidRDefault="001332BD" w:rsidP="00192898">
      <w:pPr>
        <w:keepNext/>
        <w:spacing w:line="240" w:lineRule="auto"/>
        <w:rPr>
          <w:del w:id="4103" w:author="LUEJE Claudia" w:date="2023-06-26T17:59:00Z"/>
          <w:rFonts w:cs="Calibri"/>
          <w:lang w:eastAsia="en-GB"/>
        </w:rPr>
      </w:pPr>
      <w:r w:rsidRPr="00E956F7">
        <w:rPr>
          <w:szCs w:val="24"/>
        </w:rPr>
        <w:t xml:space="preserve">XML specification of </w:t>
      </w:r>
      <w:r w:rsidRPr="00BD5750">
        <w:rPr>
          <w:rStyle w:val="ISOCode"/>
        </w:rPr>
        <w:t>&lt;nail/&gt;</w:t>
      </w:r>
      <w:r w:rsidRPr="00E956F7">
        <w:rPr>
          <w:szCs w:val="24"/>
        </w:rPr>
        <w:t xml:space="preserve"> element</w:t>
      </w:r>
      <w:del w:id="4104" w:author="LUEJE Claudia" w:date="2023-06-26T17:59:00Z">
        <w:r w:rsidR="00FC68DB" w:rsidRPr="00BD52D7">
          <w:rPr>
            <w:rFonts w:cs="Calibri"/>
            <w:lang w:eastAsia="en-GB"/>
          </w:rPr>
          <w:delText>:</w:delText>
        </w:r>
      </w:del>
    </w:p>
    <w:p w14:paraId="7F62208A" w14:textId="1DDC2FC7" w:rsidR="001332BD" w:rsidRPr="00E956F7" w:rsidRDefault="00157405">
      <w:pPr>
        <w:pStyle w:val="BodyText"/>
        <w:autoSpaceDE w:val="0"/>
        <w:autoSpaceDN w:val="0"/>
        <w:adjustRightInd w:val="0"/>
        <w:rPr>
          <w:ins w:id="4105" w:author="LUEJE Claudia" w:date="2023-06-26T17:59:00Z"/>
          <w:szCs w:val="24"/>
        </w:rPr>
      </w:pPr>
      <w:ins w:id="4106" w:author="LUEJE Claudia" w:date="2023-06-26T17:59:00Z">
        <w:r>
          <w:rPr>
            <w:szCs w:val="24"/>
          </w:rPr>
          <w:t xml:space="preserve"> as shown in </w:t>
        </w:r>
      </w:ins>
      <w:bookmarkStart w:id="4107" w:name="_Toc110532422"/>
      <w:r w:rsidRPr="00157405">
        <w:rPr>
          <w:rStyle w:val="citetbl"/>
        </w:rPr>
        <w:t xml:space="preserve">Table </w:t>
      </w:r>
      <w:del w:id="4108"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74</w:delText>
        </w:r>
        <w:r w:rsidR="00461A3A" w:rsidRPr="00F54804">
          <w:fldChar w:fldCharType="end"/>
        </w:r>
      </w:del>
      <w:ins w:id="4109" w:author="LUEJE Claudia" w:date="2023-06-26T17:59:00Z">
        <w:r w:rsidRPr="00157405">
          <w:rPr>
            <w:rStyle w:val="citetbl"/>
          </w:rPr>
          <w:t>74</w:t>
        </w:r>
        <w:r w:rsidR="001332BD" w:rsidRPr="00E956F7">
          <w:rPr>
            <w:szCs w:val="24"/>
          </w:rPr>
          <w:t>:</w:t>
        </w:r>
      </w:ins>
    </w:p>
    <w:p w14:paraId="728745DE" w14:textId="7AF57910" w:rsidR="001332BD" w:rsidRPr="00E956F7" w:rsidRDefault="006F39DE">
      <w:pPr>
        <w:pStyle w:val="Tabletitle"/>
        <w:autoSpaceDE w:val="0"/>
        <w:autoSpaceDN w:val="0"/>
        <w:adjustRightInd w:val="0"/>
        <w:outlineLvl w:val="0"/>
        <w:rPr>
          <w:szCs w:val="24"/>
        </w:rPr>
      </w:pPr>
      <w:ins w:id="4110" w:author="LUEJE Claudia" w:date="2023-06-26T17:59:00Z">
        <w:r w:rsidRPr="00E956F7">
          <w:rPr>
            <w:szCs w:val="24"/>
          </w:rPr>
          <w:t>Table </w:t>
        </w:r>
        <w:r w:rsidR="001332BD" w:rsidRPr="00E956F7">
          <w:rPr>
            <w:szCs w:val="24"/>
          </w:rPr>
          <w:t>74</w:t>
        </w:r>
      </w:ins>
      <w:r w:rsidR="00F26159" w:rsidRPr="00E956F7">
        <w:rPr>
          <w:szCs w:val="24"/>
        </w:rPr>
        <w:t xml:space="preserve"> </w:t>
      </w:r>
      <w:r w:rsidR="001332BD" w:rsidRPr="00E956F7">
        <w:rPr>
          <w:szCs w:val="24"/>
        </w:rPr>
        <w:t xml:space="preserve">— Attributes of element </w:t>
      </w:r>
      <w:r w:rsidR="001332BD" w:rsidRPr="00BD5750">
        <w:rPr>
          <w:rStyle w:val="ISOCode"/>
        </w:rPr>
        <w:t>&lt;nail/&gt;</w:t>
      </w:r>
      <w:bookmarkEnd w:id="4107"/>
    </w:p>
    <w:tbl>
      <w:tblPr>
        <w:tblW w:w="914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26"/>
        <w:gridCol w:w="1474"/>
        <w:gridCol w:w="1474"/>
        <w:gridCol w:w="992"/>
        <w:gridCol w:w="3382"/>
      </w:tblGrid>
      <w:tr w:rsidR="001332BD" w:rsidRPr="00B62EE5" w14:paraId="0DDA9372" w14:textId="77777777" w:rsidTr="005B271E">
        <w:trPr>
          <w:cantSplit/>
          <w:tblHeader/>
          <w:jc w:val="center"/>
        </w:trPr>
        <w:tc>
          <w:tcPr>
            <w:tcW w:w="1826" w:type="dxa"/>
            <w:tcBorders>
              <w:top w:val="single" w:sz="12" w:space="0" w:color="auto"/>
              <w:bottom w:val="single" w:sz="12" w:space="0" w:color="auto"/>
            </w:tcBorders>
            <w:shd w:val="clear" w:color="auto" w:fill="F3F3F3"/>
            <w:vAlign w:val="bottom"/>
          </w:tcPr>
          <w:p w14:paraId="1A018E92" w14:textId="35BB1520" w:rsidR="001332BD" w:rsidRPr="00B62EE5" w:rsidRDefault="001332BD" w:rsidP="00F26159">
            <w:pPr>
              <w:pStyle w:val="Tableheader"/>
              <w:autoSpaceDE w:val="0"/>
              <w:autoSpaceDN w:val="0"/>
              <w:adjustRightInd w:val="0"/>
              <w:rPr>
                <w:b/>
              </w:rPr>
            </w:pPr>
            <w:r w:rsidRPr="00B62EE5">
              <w:rPr>
                <w:b/>
                <w:szCs w:val="24"/>
              </w:rPr>
              <w:t>Attributes</w:t>
            </w:r>
          </w:p>
        </w:tc>
        <w:tc>
          <w:tcPr>
            <w:tcW w:w="1474" w:type="dxa"/>
            <w:tcBorders>
              <w:top w:val="single" w:sz="12" w:space="0" w:color="auto"/>
              <w:bottom w:val="single" w:sz="12" w:space="0" w:color="auto"/>
            </w:tcBorders>
            <w:shd w:val="clear" w:color="auto" w:fill="F3F3F3"/>
            <w:vAlign w:val="bottom"/>
          </w:tcPr>
          <w:p w14:paraId="48C74005" w14:textId="49D90A3A" w:rsidR="001332BD" w:rsidRPr="00B62EE5" w:rsidRDefault="001332BD" w:rsidP="00F26159">
            <w:pPr>
              <w:pStyle w:val="Tableheader"/>
              <w:autoSpaceDE w:val="0"/>
              <w:autoSpaceDN w:val="0"/>
              <w:adjustRightInd w:val="0"/>
              <w:rPr>
                <w:b/>
              </w:rPr>
            </w:pPr>
            <w:r w:rsidRPr="00B62EE5">
              <w:rPr>
                <w:b/>
                <w:szCs w:val="24"/>
              </w:rPr>
              <w:t>Type</w:t>
            </w:r>
          </w:p>
        </w:tc>
        <w:tc>
          <w:tcPr>
            <w:tcW w:w="1474" w:type="dxa"/>
            <w:tcBorders>
              <w:top w:val="single" w:sz="12" w:space="0" w:color="auto"/>
              <w:bottom w:val="single" w:sz="12" w:space="0" w:color="auto"/>
            </w:tcBorders>
            <w:shd w:val="clear" w:color="auto" w:fill="F3F3F3"/>
            <w:vAlign w:val="bottom"/>
          </w:tcPr>
          <w:p w14:paraId="1EEFD683" w14:textId="010EFBB7" w:rsidR="001332BD" w:rsidRPr="00B62EE5" w:rsidRDefault="001332BD" w:rsidP="00F26159">
            <w:pPr>
              <w:pStyle w:val="Tableheader"/>
              <w:autoSpaceDE w:val="0"/>
              <w:autoSpaceDN w:val="0"/>
              <w:adjustRightInd w:val="0"/>
              <w:rPr>
                <w:b/>
              </w:rPr>
            </w:pPr>
            <w:r w:rsidRPr="00B62EE5">
              <w:rPr>
                <w:b/>
                <w:szCs w:val="24"/>
              </w:rPr>
              <w:t>Value Space</w:t>
            </w:r>
          </w:p>
        </w:tc>
        <w:tc>
          <w:tcPr>
            <w:tcW w:w="992" w:type="dxa"/>
            <w:tcBorders>
              <w:top w:val="single" w:sz="12" w:space="0" w:color="auto"/>
              <w:bottom w:val="single" w:sz="12" w:space="0" w:color="auto"/>
            </w:tcBorders>
            <w:shd w:val="clear" w:color="auto" w:fill="F3F3F3"/>
            <w:vAlign w:val="bottom"/>
          </w:tcPr>
          <w:p w14:paraId="72051922" w14:textId="69194511" w:rsidR="001332BD" w:rsidRPr="00B62EE5" w:rsidRDefault="001332BD" w:rsidP="00F26159">
            <w:pPr>
              <w:pStyle w:val="Tableheader"/>
              <w:autoSpaceDE w:val="0"/>
              <w:autoSpaceDN w:val="0"/>
              <w:adjustRightInd w:val="0"/>
              <w:rPr>
                <w:b/>
              </w:rPr>
            </w:pPr>
            <w:r w:rsidRPr="00B62EE5">
              <w:rPr>
                <w:b/>
                <w:szCs w:val="24"/>
              </w:rPr>
              <w:t>Use</w:t>
            </w:r>
          </w:p>
        </w:tc>
        <w:tc>
          <w:tcPr>
            <w:tcW w:w="3382" w:type="dxa"/>
            <w:tcBorders>
              <w:top w:val="single" w:sz="12" w:space="0" w:color="auto"/>
              <w:bottom w:val="single" w:sz="12" w:space="0" w:color="auto"/>
            </w:tcBorders>
            <w:shd w:val="clear" w:color="auto" w:fill="F3F3F3"/>
            <w:vAlign w:val="bottom"/>
          </w:tcPr>
          <w:p w14:paraId="48A21A5F" w14:textId="1BBEEB7E" w:rsidR="001332BD" w:rsidRPr="00B62EE5" w:rsidRDefault="001332BD" w:rsidP="00F26159">
            <w:pPr>
              <w:pStyle w:val="Tableheader"/>
              <w:autoSpaceDE w:val="0"/>
              <w:autoSpaceDN w:val="0"/>
              <w:adjustRightInd w:val="0"/>
              <w:rPr>
                <w:b/>
              </w:rPr>
            </w:pPr>
            <w:r w:rsidRPr="00B62EE5">
              <w:rPr>
                <w:b/>
                <w:szCs w:val="24"/>
              </w:rPr>
              <w:t>Constraint / Remarks</w:t>
            </w:r>
          </w:p>
        </w:tc>
      </w:tr>
      <w:tr w:rsidR="001332BD" w:rsidRPr="00E956F7" w14:paraId="4BB48FE5" w14:textId="77777777" w:rsidTr="005B271E">
        <w:trPr>
          <w:cantSplit/>
          <w:jc w:val="center"/>
        </w:trPr>
        <w:tc>
          <w:tcPr>
            <w:tcW w:w="1826" w:type="dxa"/>
            <w:tcBorders>
              <w:top w:val="single" w:sz="12" w:space="0" w:color="auto"/>
            </w:tcBorders>
          </w:tcPr>
          <w:p w14:paraId="1557233B" w14:textId="4C8BF2EB" w:rsidR="001332BD" w:rsidRPr="00E956F7" w:rsidRDefault="001332BD" w:rsidP="00F26159">
            <w:pPr>
              <w:pStyle w:val="Tablebody"/>
              <w:autoSpaceDE w:val="0"/>
              <w:autoSpaceDN w:val="0"/>
              <w:adjustRightInd w:val="0"/>
            </w:pPr>
            <w:r w:rsidRPr="00E956F7">
              <w:rPr>
                <w:szCs w:val="24"/>
              </w:rPr>
              <w:t>nail_type</w:t>
            </w:r>
          </w:p>
        </w:tc>
        <w:tc>
          <w:tcPr>
            <w:tcW w:w="1474" w:type="dxa"/>
            <w:tcBorders>
              <w:top w:val="single" w:sz="12" w:space="0" w:color="auto"/>
            </w:tcBorders>
          </w:tcPr>
          <w:p w14:paraId="4AEF455B" w14:textId="1E675212" w:rsidR="001332BD" w:rsidRPr="00E956F7" w:rsidRDefault="001332BD" w:rsidP="00F26159">
            <w:pPr>
              <w:pStyle w:val="Tablebody"/>
              <w:autoSpaceDE w:val="0"/>
              <w:autoSpaceDN w:val="0"/>
              <w:adjustRightInd w:val="0"/>
            </w:pPr>
            <w:r w:rsidRPr="00E956F7">
              <w:rPr>
                <w:szCs w:val="24"/>
              </w:rPr>
              <w:t>Alphanumeric</w:t>
            </w:r>
          </w:p>
        </w:tc>
        <w:tc>
          <w:tcPr>
            <w:tcW w:w="1474" w:type="dxa"/>
            <w:tcBorders>
              <w:top w:val="single" w:sz="12" w:space="0" w:color="auto"/>
            </w:tcBorders>
          </w:tcPr>
          <w:p w14:paraId="5844935E" w14:textId="07322574" w:rsidR="001332BD" w:rsidRPr="00E956F7" w:rsidRDefault="001332BD" w:rsidP="00F26159">
            <w:pPr>
              <w:pStyle w:val="Tablebody"/>
              <w:autoSpaceDE w:val="0"/>
              <w:autoSpaceDN w:val="0"/>
              <w:adjustRightInd w:val="0"/>
            </w:pPr>
            <w:r w:rsidRPr="00E956F7">
              <w:rPr>
                <w:szCs w:val="24"/>
              </w:rPr>
              <w:t>Alphanumeric</w:t>
            </w:r>
          </w:p>
        </w:tc>
        <w:tc>
          <w:tcPr>
            <w:tcW w:w="992" w:type="dxa"/>
            <w:tcBorders>
              <w:top w:val="single" w:sz="12" w:space="0" w:color="auto"/>
            </w:tcBorders>
          </w:tcPr>
          <w:p w14:paraId="59D658C9" w14:textId="06D5C969" w:rsidR="001332BD" w:rsidRPr="00E956F7" w:rsidRDefault="001332BD" w:rsidP="00F26159">
            <w:pPr>
              <w:pStyle w:val="Tablebody"/>
              <w:autoSpaceDE w:val="0"/>
              <w:autoSpaceDN w:val="0"/>
              <w:adjustRightInd w:val="0"/>
            </w:pPr>
            <w:r w:rsidRPr="00E956F7">
              <w:rPr>
                <w:szCs w:val="24"/>
              </w:rPr>
              <w:t>Optional</w:t>
            </w:r>
          </w:p>
        </w:tc>
        <w:tc>
          <w:tcPr>
            <w:tcW w:w="3382" w:type="dxa"/>
            <w:tcBorders>
              <w:top w:val="single" w:sz="12" w:space="0" w:color="auto"/>
            </w:tcBorders>
          </w:tcPr>
          <w:p w14:paraId="0F18F67B" w14:textId="272D71C0" w:rsidR="001332BD" w:rsidRPr="00E956F7" w:rsidRDefault="001332BD" w:rsidP="00F26159">
            <w:pPr>
              <w:pStyle w:val="Tablebody"/>
              <w:autoSpaceDE w:val="0"/>
              <w:autoSpaceDN w:val="0"/>
              <w:adjustRightInd w:val="0"/>
            </w:pPr>
            <w:r w:rsidRPr="00E956F7">
              <w:rPr>
                <w:szCs w:val="24"/>
              </w:rPr>
              <w:t>-</w:t>
            </w:r>
          </w:p>
        </w:tc>
      </w:tr>
      <w:tr w:rsidR="001332BD" w:rsidRPr="00E956F7" w14:paraId="70E77CAF" w14:textId="77777777" w:rsidTr="005B271E">
        <w:trPr>
          <w:cantSplit/>
          <w:jc w:val="center"/>
        </w:trPr>
        <w:tc>
          <w:tcPr>
            <w:tcW w:w="1826" w:type="dxa"/>
          </w:tcPr>
          <w:p w14:paraId="69011B68" w14:textId="74E45CFB" w:rsidR="001332BD" w:rsidRPr="00E956F7" w:rsidRDefault="001332BD" w:rsidP="00F26159">
            <w:pPr>
              <w:pStyle w:val="Tablebody"/>
              <w:autoSpaceDE w:val="0"/>
              <w:autoSpaceDN w:val="0"/>
              <w:adjustRightInd w:val="0"/>
            </w:pPr>
            <w:r w:rsidRPr="00E956F7">
              <w:rPr>
                <w:szCs w:val="24"/>
              </w:rPr>
              <w:t>shaft_diameter</w:t>
            </w:r>
          </w:p>
        </w:tc>
        <w:tc>
          <w:tcPr>
            <w:tcW w:w="1474" w:type="dxa"/>
          </w:tcPr>
          <w:p w14:paraId="6A854F1A" w14:textId="5D782B14"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17388EFC" w14:textId="4DCAD8DE" w:rsidR="001332BD" w:rsidRPr="00E956F7" w:rsidRDefault="001332BD" w:rsidP="00F26159">
            <w:pPr>
              <w:pStyle w:val="Tablebody"/>
              <w:autoSpaceDE w:val="0"/>
              <w:autoSpaceDN w:val="0"/>
              <w:adjustRightInd w:val="0"/>
            </w:pPr>
            <w:r w:rsidRPr="00E956F7">
              <w:rPr>
                <w:szCs w:val="24"/>
              </w:rPr>
              <w:t>&gt; 0.0</w:t>
            </w:r>
          </w:p>
        </w:tc>
        <w:tc>
          <w:tcPr>
            <w:tcW w:w="992" w:type="dxa"/>
          </w:tcPr>
          <w:p w14:paraId="6FD21AA8" w14:textId="5B7E2963" w:rsidR="001332BD" w:rsidRPr="00E956F7" w:rsidRDefault="001332BD" w:rsidP="00F26159">
            <w:pPr>
              <w:pStyle w:val="Tablebody"/>
              <w:autoSpaceDE w:val="0"/>
              <w:autoSpaceDN w:val="0"/>
              <w:adjustRightInd w:val="0"/>
            </w:pPr>
            <w:r w:rsidRPr="00E956F7">
              <w:rPr>
                <w:szCs w:val="24"/>
              </w:rPr>
              <w:t>Optional</w:t>
            </w:r>
          </w:p>
        </w:tc>
        <w:tc>
          <w:tcPr>
            <w:tcW w:w="3382" w:type="dxa"/>
          </w:tcPr>
          <w:p w14:paraId="6A559950" w14:textId="7180987D" w:rsidR="001332BD" w:rsidRPr="00E956F7" w:rsidRDefault="001332BD" w:rsidP="00F26159">
            <w:pPr>
              <w:pStyle w:val="Tablebody"/>
              <w:autoSpaceDE w:val="0"/>
              <w:autoSpaceDN w:val="0"/>
              <w:adjustRightInd w:val="0"/>
            </w:pPr>
            <w:r w:rsidRPr="00E956F7">
              <w:rPr>
                <w:szCs w:val="24"/>
              </w:rPr>
              <w:t>-</w:t>
            </w:r>
          </w:p>
        </w:tc>
      </w:tr>
      <w:tr w:rsidR="001332BD" w:rsidRPr="00E956F7" w14:paraId="1FD72316" w14:textId="77777777" w:rsidTr="005B271E">
        <w:trPr>
          <w:cantSplit/>
          <w:jc w:val="center"/>
        </w:trPr>
        <w:tc>
          <w:tcPr>
            <w:tcW w:w="1826" w:type="dxa"/>
          </w:tcPr>
          <w:p w14:paraId="7BA7319E" w14:textId="39277439" w:rsidR="001332BD" w:rsidRPr="00E956F7" w:rsidRDefault="001332BD" w:rsidP="00F26159">
            <w:pPr>
              <w:pStyle w:val="Tablebody"/>
              <w:autoSpaceDE w:val="0"/>
              <w:autoSpaceDN w:val="0"/>
              <w:adjustRightInd w:val="0"/>
            </w:pPr>
            <w:r w:rsidRPr="00E956F7">
              <w:rPr>
                <w:szCs w:val="24"/>
              </w:rPr>
              <w:t>length</w:t>
            </w:r>
          </w:p>
        </w:tc>
        <w:tc>
          <w:tcPr>
            <w:tcW w:w="1474" w:type="dxa"/>
          </w:tcPr>
          <w:p w14:paraId="582777E7" w14:textId="31A961CD"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7D2FBC58" w14:textId="53B644E1" w:rsidR="001332BD" w:rsidRPr="00E956F7" w:rsidRDefault="001332BD" w:rsidP="00F26159">
            <w:pPr>
              <w:pStyle w:val="Tablebody"/>
              <w:autoSpaceDE w:val="0"/>
              <w:autoSpaceDN w:val="0"/>
              <w:adjustRightInd w:val="0"/>
            </w:pPr>
            <w:r w:rsidRPr="00E956F7">
              <w:rPr>
                <w:szCs w:val="24"/>
              </w:rPr>
              <w:t>&gt; 0.0</w:t>
            </w:r>
          </w:p>
        </w:tc>
        <w:tc>
          <w:tcPr>
            <w:tcW w:w="992" w:type="dxa"/>
          </w:tcPr>
          <w:p w14:paraId="2B597D99" w14:textId="5860566C" w:rsidR="001332BD" w:rsidRPr="00E956F7" w:rsidRDefault="001332BD" w:rsidP="00F26159">
            <w:pPr>
              <w:pStyle w:val="Tablebody"/>
              <w:autoSpaceDE w:val="0"/>
              <w:autoSpaceDN w:val="0"/>
              <w:adjustRightInd w:val="0"/>
            </w:pPr>
            <w:r w:rsidRPr="00E956F7">
              <w:rPr>
                <w:szCs w:val="24"/>
              </w:rPr>
              <w:t>Optional</w:t>
            </w:r>
          </w:p>
        </w:tc>
        <w:tc>
          <w:tcPr>
            <w:tcW w:w="3382" w:type="dxa"/>
          </w:tcPr>
          <w:p w14:paraId="2334135A" w14:textId="704BE327" w:rsidR="001332BD" w:rsidRPr="00E956F7" w:rsidRDefault="001332BD" w:rsidP="00F26159">
            <w:pPr>
              <w:pStyle w:val="Tablebody"/>
              <w:autoSpaceDE w:val="0"/>
              <w:autoSpaceDN w:val="0"/>
              <w:adjustRightInd w:val="0"/>
            </w:pPr>
            <w:r w:rsidRPr="00E956F7">
              <w:rPr>
                <w:szCs w:val="24"/>
              </w:rPr>
              <w:t>-</w:t>
            </w:r>
          </w:p>
        </w:tc>
      </w:tr>
      <w:tr w:rsidR="001332BD" w:rsidRPr="00E956F7" w14:paraId="1667641B" w14:textId="77777777" w:rsidTr="005B271E">
        <w:trPr>
          <w:cantSplit/>
          <w:jc w:val="center"/>
        </w:trPr>
        <w:tc>
          <w:tcPr>
            <w:tcW w:w="1826" w:type="dxa"/>
          </w:tcPr>
          <w:p w14:paraId="1B69D019" w14:textId="5F096D53" w:rsidR="001332BD" w:rsidRPr="00E956F7" w:rsidRDefault="001332BD" w:rsidP="00F26159">
            <w:pPr>
              <w:pStyle w:val="Tablebody"/>
              <w:autoSpaceDE w:val="0"/>
              <w:autoSpaceDN w:val="0"/>
              <w:adjustRightInd w:val="0"/>
            </w:pPr>
            <w:r w:rsidRPr="00E956F7">
              <w:rPr>
                <w:szCs w:val="24"/>
              </w:rPr>
              <w:t>cylinder_length</w:t>
            </w:r>
          </w:p>
        </w:tc>
        <w:tc>
          <w:tcPr>
            <w:tcW w:w="1474" w:type="dxa"/>
          </w:tcPr>
          <w:p w14:paraId="4560FF09" w14:textId="30412D33"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3524DFB3" w14:textId="7B89F63D" w:rsidR="001332BD" w:rsidRPr="00E956F7" w:rsidRDefault="001332BD" w:rsidP="00F26159">
            <w:pPr>
              <w:pStyle w:val="Tablebody"/>
              <w:autoSpaceDE w:val="0"/>
              <w:autoSpaceDN w:val="0"/>
              <w:adjustRightInd w:val="0"/>
            </w:pPr>
            <w:r w:rsidRPr="00E956F7">
              <w:rPr>
                <w:szCs w:val="24"/>
              </w:rPr>
              <w:t>&gt; 0.0</w:t>
            </w:r>
          </w:p>
        </w:tc>
        <w:tc>
          <w:tcPr>
            <w:tcW w:w="992" w:type="dxa"/>
          </w:tcPr>
          <w:p w14:paraId="62A6B14A" w14:textId="7802DD0E" w:rsidR="001332BD" w:rsidRPr="00E956F7" w:rsidRDefault="001332BD" w:rsidP="00F26159">
            <w:pPr>
              <w:pStyle w:val="Tablebody"/>
              <w:autoSpaceDE w:val="0"/>
              <w:autoSpaceDN w:val="0"/>
              <w:adjustRightInd w:val="0"/>
            </w:pPr>
            <w:r w:rsidRPr="00E956F7">
              <w:rPr>
                <w:szCs w:val="24"/>
              </w:rPr>
              <w:t>Optional</w:t>
            </w:r>
          </w:p>
        </w:tc>
        <w:tc>
          <w:tcPr>
            <w:tcW w:w="3382" w:type="dxa"/>
          </w:tcPr>
          <w:p w14:paraId="2FEC46DD" w14:textId="17CDD0AE" w:rsidR="001332BD" w:rsidRPr="00E956F7" w:rsidRDefault="001332BD" w:rsidP="00F26159">
            <w:pPr>
              <w:pStyle w:val="Tablebody"/>
              <w:autoSpaceDE w:val="0"/>
              <w:autoSpaceDN w:val="0"/>
              <w:adjustRightInd w:val="0"/>
            </w:pPr>
            <w:r w:rsidRPr="00E956F7">
              <w:rPr>
                <w:szCs w:val="24"/>
              </w:rPr>
              <w:t>-</w:t>
            </w:r>
          </w:p>
        </w:tc>
      </w:tr>
      <w:tr w:rsidR="001332BD" w:rsidRPr="00E956F7" w14:paraId="609C2717" w14:textId="77777777" w:rsidTr="005B271E">
        <w:trPr>
          <w:cantSplit/>
          <w:jc w:val="center"/>
        </w:trPr>
        <w:tc>
          <w:tcPr>
            <w:tcW w:w="1826" w:type="dxa"/>
          </w:tcPr>
          <w:p w14:paraId="17780ECB" w14:textId="25C20FEF" w:rsidR="001332BD" w:rsidRPr="00E956F7" w:rsidRDefault="001332BD" w:rsidP="00F26159">
            <w:pPr>
              <w:pStyle w:val="Tablebody"/>
              <w:autoSpaceDE w:val="0"/>
              <w:autoSpaceDN w:val="0"/>
              <w:adjustRightInd w:val="0"/>
            </w:pPr>
            <w:r w:rsidRPr="00E956F7">
              <w:rPr>
                <w:szCs w:val="24"/>
              </w:rPr>
              <w:t>head_diameter</w:t>
            </w:r>
          </w:p>
        </w:tc>
        <w:tc>
          <w:tcPr>
            <w:tcW w:w="1474" w:type="dxa"/>
          </w:tcPr>
          <w:p w14:paraId="73DC30F3" w14:textId="1BBD258B"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614EC4C0" w14:textId="16CC35B4" w:rsidR="001332BD" w:rsidRPr="00E956F7" w:rsidRDefault="001332BD" w:rsidP="00F26159">
            <w:pPr>
              <w:pStyle w:val="Tablebody"/>
              <w:autoSpaceDE w:val="0"/>
              <w:autoSpaceDN w:val="0"/>
              <w:adjustRightInd w:val="0"/>
            </w:pPr>
            <w:r w:rsidRPr="00E956F7">
              <w:rPr>
                <w:szCs w:val="24"/>
              </w:rPr>
              <w:t>&gt; 0.0</w:t>
            </w:r>
          </w:p>
        </w:tc>
        <w:tc>
          <w:tcPr>
            <w:tcW w:w="992" w:type="dxa"/>
          </w:tcPr>
          <w:p w14:paraId="25DED7F0" w14:textId="5FF74C1B" w:rsidR="001332BD" w:rsidRPr="00E956F7" w:rsidRDefault="001332BD" w:rsidP="00F26159">
            <w:pPr>
              <w:pStyle w:val="Tablebody"/>
              <w:autoSpaceDE w:val="0"/>
              <w:autoSpaceDN w:val="0"/>
              <w:adjustRightInd w:val="0"/>
            </w:pPr>
            <w:r w:rsidRPr="00E956F7">
              <w:rPr>
                <w:szCs w:val="24"/>
              </w:rPr>
              <w:t>Optional</w:t>
            </w:r>
          </w:p>
        </w:tc>
        <w:tc>
          <w:tcPr>
            <w:tcW w:w="3382" w:type="dxa"/>
          </w:tcPr>
          <w:p w14:paraId="710ED206" w14:textId="29E3B650" w:rsidR="001332BD" w:rsidRPr="00E956F7" w:rsidRDefault="001332BD" w:rsidP="00F26159">
            <w:pPr>
              <w:pStyle w:val="Tablebody"/>
              <w:autoSpaceDE w:val="0"/>
              <w:autoSpaceDN w:val="0"/>
              <w:adjustRightInd w:val="0"/>
            </w:pPr>
            <w:r w:rsidRPr="00E956F7">
              <w:rPr>
                <w:szCs w:val="24"/>
              </w:rPr>
              <w:t>-</w:t>
            </w:r>
          </w:p>
        </w:tc>
      </w:tr>
      <w:tr w:rsidR="001332BD" w:rsidRPr="00E956F7" w14:paraId="67A69191" w14:textId="77777777" w:rsidTr="005B271E">
        <w:trPr>
          <w:cantSplit/>
          <w:jc w:val="center"/>
        </w:trPr>
        <w:tc>
          <w:tcPr>
            <w:tcW w:w="1826" w:type="dxa"/>
          </w:tcPr>
          <w:p w14:paraId="61948162" w14:textId="7940DF06" w:rsidR="001332BD" w:rsidRPr="00E956F7" w:rsidRDefault="001332BD" w:rsidP="00F26159">
            <w:pPr>
              <w:pStyle w:val="Tablebody"/>
              <w:autoSpaceDE w:val="0"/>
              <w:autoSpaceDN w:val="0"/>
              <w:adjustRightInd w:val="0"/>
            </w:pPr>
            <w:r w:rsidRPr="00E956F7">
              <w:rPr>
                <w:szCs w:val="24"/>
              </w:rPr>
              <w:t>head_height</w:t>
            </w:r>
          </w:p>
        </w:tc>
        <w:tc>
          <w:tcPr>
            <w:tcW w:w="1474" w:type="dxa"/>
          </w:tcPr>
          <w:p w14:paraId="19347940" w14:textId="6D99AD94"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0D1C4E44" w14:textId="7A56C8CD" w:rsidR="001332BD" w:rsidRPr="00E956F7" w:rsidRDefault="001332BD" w:rsidP="00F26159">
            <w:pPr>
              <w:pStyle w:val="Tablebody"/>
              <w:autoSpaceDE w:val="0"/>
              <w:autoSpaceDN w:val="0"/>
              <w:adjustRightInd w:val="0"/>
            </w:pPr>
            <w:r w:rsidRPr="00E956F7">
              <w:rPr>
                <w:szCs w:val="24"/>
              </w:rPr>
              <w:t>&gt; 0.0</w:t>
            </w:r>
          </w:p>
        </w:tc>
        <w:tc>
          <w:tcPr>
            <w:tcW w:w="992" w:type="dxa"/>
          </w:tcPr>
          <w:p w14:paraId="11F33B28" w14:textId="07CBC4D8" w:rsidR="001332BD" w:rsidRPr="00E956F7" w:rsidRDefault="001332BD" w:rsidP="00F26159">
            <w:pPr>
              <w:pStyle w:val="Tablebody"/>
              <w:autoSpaceDE w:val="0"/>
              <w:autoSpaceDN w:val="0"/>
              <w:adjustRightInd w:val="0"/>
            </w:pPr>
            <w:r w:rsidRPr="00E956F7">
              <w:rPr>
                <w:szCs w:val="24"/>
              </w:rPr>
              <w:t>Optional</w:t>
            </w:r>
          </w:p>
        </w:tc>
        <w:tc>
          <w:tcPr>
            <w:tcW w:w="3382" w:type="dxa"/>
          </w:tcPr>
          <w:p w14:paraId="3B3126B4" w14:textId="52F75D46" w:rsidR="001332BD" w:rsidRPr="00E956F7" w:rsidRDefault="001332BD" w:rsidP="00F26159">
            <w:pPr>
              <w:pStyle w:val="Tablebody"/>
              <w:autoSpaceDE w:val="0"/>
              <w:autoSpaceDN w:val="0"/>
              <w:adjustRightInd w:val="0"/>
            </w:pPr>
            <w:r w:rsidRPr="00E956F7">
              <w:rPr>
                <w:szCs w:val="24"/>
              </w:rPr>
              <w:t>-</w:t>
            </w:r>
          </w:p>
        </w:tc>
      </w:tr>
      <w:tr w:rsidR="001332BD" w:rsidRPr="00E956F7" w14:paraId="79CEE239" w14:textId="77777777" w:rsidTr="005B271E">
        <w:trPr>
          <w:cantSplit/>
          <w:jc w:val="center"/>
        </w:trPr>
        <w:tc>
          <w:tcPr>
            <w:tcW w:w="1826" w:type="dxa"/>
          </w:tcPr>
          <w:p w14:paraId="7C2B6122" w14:textId="735681F5" w:rsidR="001332BD" w:rsidRPr="00E956F7" w:rsidRDefault="001332BD" w:rsidP="00F26159">
            <w:pPr>
              <w:pStyle w:val="Tablebody"/>
              <w:autoSpaceDE w:val="0"/>
              <w:autoSpaceDN w:val="0"/>
              <w:adjustRightInd w:val="0"/>
            </w:pPr>
            <w:r w:rsidRPr="00E956F7">
              <w:rPr>
                <w:szCs w:val="24"/>
              </w:rPr>
              <w:t>shear_strength</w:t>
            </w:r>
          </w:p>
        </w:tc>
        <w:tc>
          <w:tcPr>
            <w:tcW w:w="1474" w:type="dxa"/>
          </w:tcPr>
          <w:p w14:paraId="273A400D" w14:textId="214CF904"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00B7FF61" w14:textId="40570E73" w:rsidR="001332BD" w:rsidRPr="00E956F7" w:rsidRDefault="001332BD" w:rsidP="00F26159">
            <w:pPr>
              <w:pStyle w:val="Tablebody"/>
              <w:autoSpaceDE w:val="0"/>
              <w:autoSpaceDN w:val="0"/>
              <w:adjustRightInd w:val="0"/>
            </w:pPr>
            <w:r w:rsidRPr="00E956F7">
              <w:rPr>
                <w:szCs w:val="24"/>
              </w:rPr>
              <w:t>&gt; 0.0</w:t>
            </w:r>
          </w:p>
        </w:tc>
        <w:tc>
          <w:tcPr>
            <w:tcW w:w="992" w:type="dxa"/>
          </w:tcPr>
          <w:p w14:paraId="2DCCD8BF" w14:textId="12ACB160" w:rsidR="001332BD" w:rsidRPr="00E956F7" w:rsidRDefault="001332BD" w:rsidP="00F26159">
            <w:pPr>
              <w:pStyle w:val="Tablebody"/>
              <w:autoSpaceDE w:val="0"/>
              <w:autoSpaceDN w:val="0"/>
              <w:adjustRightInd w:val="0"/>
            </w:pPr>
            <w:r w:rsidRPr="00E956F7">
              <w:rPr>
                <w:szCs w:val="24"/>
              </w:rPr>
              <w:t>Optional</w:t>
            </w:r>
          </w:p>
        </w:tc>
        <w:tc>
          <w:tcPr>
            <w:tcW w:w="3382" w:type="dxa"/>
          </w:tcPr>
          <w:p w14:paraId="26A3ED2F" w14:textId="1BD73D35" w:rsidR="001332BD" w:rsidRPr="00E956F7" w:rsidRDefault="001332BD" w:rsidP="00F26159">
            <w:pPr>
              <w:pStyle w:val="Tablebody"/>
              <w:autoSpaceDE w:val="0"/>
              <w:autoSpaceDN w:val="0"/>
              <w:adjustRightInd w:val="0"/>
            </w:pPr>
            <w:r w:rsidRPr="00E956F7">
              <w:rPr>
                <w:szCs w:val="24"/>
              </w:rPr>
              <w:t>Dependency from sheet thicknesses</w:t>
            </w:r>
          </w:p>
        </w:tc>
      </w:tr>
      <w:tr w:rsidR="001332BD" w:rsidRPr="00E956F7" w14:paraId="0567DE15" w14:textId="77777777" w:rsidTr="005B271E">
        <w:trPr>
          <w:cantSplit/>
          <w:jc w:val="center"/>
        </w:trPr>
        <w:tc>
          <w:tcPr>
            <w:tcW w:w="1826" w:type="dxa"/>
          </w:tcPr>
          <w:p w14:paraId="10C9AB78" w14:textId="098627BE" w:rsidR="001332BD" w:rsidRPr="00E956F7" w:rsidRDefault="001332BD" w:rsidP="00F26159">
            <w:pPr>
              <w:pStyle w:val="Tablebody"/>
              <w:autoSpaceDE w:val="0"/>
              <w:autoSpaceDN w:val="0"/>
              <w:adjustRightInd w:val="0"/>
            </w:pPr>
            <w:r w:rsidRPr="00E956F7">
              <w:rPr>
                <w:szCs w:val="24"/>
              </w:rPr>
              <w:t>peel_strength</w:t>
            </w:r>
          </w:p>
        </w:tc>
        <w:tc>
          <w:tcPr>
            <w:tcW w:w="1474" w:type="dxa"/>
          </w:tcPr>
          <w:p w14:paraId="23C3D51D" w14:textId="04D34C59" w:rsidR="001332BD" w:rsidRPr="00E956F7" w:rsidRDefault="001332BD" w:rsidP="00F26159">
            <w:pPr>
              <w:pStyle w:val="Tablebody"/>
              <w:autoSpaceDE w:val="0"/>
              <w:autoSpaceDN w:val="0"/>
              <w:adjustRightInd w:val="0"/>
            </w:pPr>
            <w:r w:rsidRPr="00E956F7">
              <w:rPr>
                <w:szCs w:val="24"/>
              </w:rPr>
              <w:t>Floating point</w:t>
            </w:r>
          </w:p>
        </w:tc>
        <w:tc>
          <w:tcPr>
            <w:tcW w:w="1474" w:type="dxa"/>
          </w:tcPr>
          <w:p w14:paraId="2AD38E0E" w14:textId="1019CA90" w:rsidR="001332BD" w:rsidRPr="00E956F7" w:rsidRDefault="001332BD" w:rsidP="00F26159">
            <w:pPr>
              <w:pStyle w:val="Tablebody"/>
              <w:autoSpaceDE w:val="0"/>
              <w:autoSpaceDN w:val="0"/>
              <w:adjustRightInd w:val="0"/>
            </w:pPr>
            <w:r w:rsidRPr="00E956F7">
              <w:rPr>
                <w:szCs w:val="24"/>
              </w:rPr>
              <w:t>&gt; 0.0</w:t>
            </w:r>
          </w:p>
        </w:tc>
        <w:tc>
          <w:tcPr>
            <w:tcW w:w="992" w:type="dxa"/>
          </w:tcPr>
          <w:p w14:paraId="10FD84BB" w14:textId="1BC664C5" w:rsidR="001332BD" w:rsidRPr="00E956F7" w:rsidRDefault="001332BD" w:rsidP="00F26159">
            <w:pPr>
              <w:pStyle w:val="Tablebody"/>
              <w:autoSpaceDE w:val="0"/>
              <w:autoSpaceDN w:val="0"/>
              <w:adjustRightInd w:val="0"/>
            </w:pPr>
            <w:r w:rsidRPr="00E956F7">
              <w:rPr>
                <w:szCs w:val="24"/>
              </w:rPr>
              <w:t>Optional</w:t>
            </w:r>
          </w:p>
        </w:tc>
        <w:tc>
          <w:tcPr>
            <w:tcW w:w="3382" w:type="dxa"/>
          </w:tcPr>
          <w:p w14:paraId="68D9C502" w14:textId="1850071F" w:rsidR="001332BD" w:rsidRPr="00E956F7" w:rsidRDefault="001332BD" w:rsidP="00F26159">
            <w:pPr>
              <w:pStyle w:val="Tablebody"/>
              <w:autoSpaceDE w:val="0"/>
              <w:autoSpaceDN w:val="0"/>
              <w:adjustRightInd w:val="0"/>
            </w:pPr>
            <w:r w:rsidRPr="00E956F7">
              <w:rPr>
                <w:szCs w:val="24"/>
              </w:rPr>
              <w:t>Dependency from sheet thicknesses</w:t>
            </w:r>
          </w:p>
        </w:tc>
      </w:tr>
      <w:tr w:rsidR="001332BD" w:rsidRPr="00E956F7" w14:paraId="0564E501" w14:textId="77777777" w:rsidTr="005B271E">
        <w:trPr>
          <w:cantSplit/>
          <w:jc w:val="center"/>
        </w:trPr>
        <w:tc>
          <w:tcPr>
            <w:tcW w:w="1826" w:type="dxa"/>
          </w:tcPr>
          <w:p w14:paraId="7CBF84DF" w14:textId="68F85670" w:rsidR="001332BD" w:rsidRPr="00E956F7" w:rsidRDefault="001332BD" w:rsidP="00F26159">
            <w:pPr>
              <w:pStyle w:val="Tablebody"/>
              <w:autoSpaceDE w:val="0"/>
              <w:autoSpaceDN w:val="0"/>
              <w:adjustRightInd w:val="0"/>
            </w:pPr>
            <w:r w:rsidRPr="00E956F7">
              <w:rPr>
                <w:szCs w:val="24"/>
              </w:rPr>
              <w:t>material</w:t>
            </w:r>
          </w:p>
        </w:tc>
        <w:tc>
          <w:tcPr>
            <w:tcW w:w="1474" w:type="dxa"/>
          </w:tcPr>
          <w:p w14:paraId="5A595685" w14:textId="7D7579FA" w:rsidR="001332BD" w:rsidRPr="00E956F7" w:rsidRDefault="001332BD" w:rsidP="00F26159">
            <w:pPr>
              <w:pStyle w:val="Tablebody"/>
              <w:autoSpaceDE w:val="0"/>
              <w:autoSpaceDN w:val="0"/>
              <w:adjustRightInd w:val="0"/>
            </w:pPr>
            <w:r w:rsidRPr="00E956F7">
              <w:rPr>
                <w:szCs w:val="24"/>
              </w:rPr>
              <w:t>Alphanumeric</w:t>
            </w:r>
          </w:p>
        </w:tc>
        <w:tc>
          <w:tcPr>
            <w:tcW w:w="1474" w:type="dxa"/>
          </w:tcPr>
          <w:p w14:paraId="305921BB" w14:textId="260E3AE0" w:rsidR="001332BD" w:rsidRPr="00E956F7" w:rsidRDefault="001332BD" w:rsidP="00F26159">
            <w:pPr>
              <w:pStyle w:val="Tablebody"/>
              <w:autoSpaceDE w:val="0"/>
              <w:autoSpaceDN w:val="0"/>
              <w:adjustRightInd w:val="0"/>
            </w:pPr>
            <w:r w:rsidRPr="00E956F7">
              <w:rPr>
                <w:szCs w:val="24"/>
              </w:rPr>
              <w:t>Alphanumeric</w:t>
            </w:r>
          </w:p>
        </w:tc>
        <w:tc>
          <w:tcPr>
            <w:tcW w:w="992" w:type="dxa"/>
          </w:tcPr>
          <w:p w14:paraId="666FCE9C" w14:textId="5647FAA2" w:rsidR="001332BD" w:rsidRPr="00E956F7" w:rsidRDefault="001332BD" w:rsidP="00F26159">
            <w:pPr>
              <w:pStyle w:val="Tablebody"/>
              <w:autoSpaceDE w:val="0"/>
              <w:autoSpaceDN w:val="0"/>
              <w:adjustRightInd w:val="0"/>
            </w:pPr>
            <w:r w:rsidRPr="00E956F7">
              <w:rPr>
                <w:szCs w:val="24"/>
              </w:rPr>
              <w:t>Optional</w:t>
            </w:r>
          </w:p>
        </w:tc>
        <w:tc>
          <w:tcPr>
            <w:tcW w:w="3382" w:type="dxa"/>
          </w:tcPr>
          <w:p w14:paraId="6A56220B" w14:textId="3A3D4FB2" w:rsidR="001332BD" w:rsidRPr="00E956F7" w:rsidRDefault="001332BD" w:rsidP="00F26159">
            <w:pPr>
              <w:pStyle w:val="Tablebody"/>
              <w:autoSpaceDE w:val="0"/>
              <w:autoSpaceDN w:val="0"/>
              <w:adjustRightInd w:val="0"/>
            </w:pPr>
            <w:r w:rsidRPr="00E956F7">
              <w:rPr>
                <w:szCs w:val="24"/>
              </w:rPr>
              <w:t>-</w:t>
            </w:r>
          </w:p>
        </w:tc>
      </w:tr>
      <w:tr w:rsidR="001332BD" w:rsidRPr="00E956F7" w14:paraId="7AEC0528" w14:textId="77777777" w:rsidTr="005B271E">
        <w:trPr>
          <w:cantSplit/>
          <w:jc w:val="center"/>
        </w:trPr>
        <w:tc>
          <w:tcPr>
            <w:tcW w:w="1826" w:type="dxa"/>
          </w:tcPr>
          <w:p w14:paraId="0AB20526" w14:textId="1974B1A6" w:rsidR="001332BD" w:rsidRPr="00E956F7" w:rsidRDefault="001332BD" w:rsidP="00F26159">
            <w:pPr>
              <w:pStyle w:val="Tablebody"/>
              <w:autoSpaceDE w:val="0"/>
              <w:autoSpaceDN w:val="0"/>
              <w:adjustRightInd w:val="0"/>
              <w:rPr>
                <w:rFonts w:cs="Calibri"/>
                <w:lang w:eastAsia="en-GB"/>
              </w:rPr>
            </w:pPr>
            <w:r w:rsidRPr="00E956F7">
              <w:rPr>
                <w:szCs w:val="24"/>
              </w:rPr>
              <w:t>part_code</w:t>
            </w:r>
          </w:p>
        </w:tc>
        <w:tc>
          <w:tcPr>
            <w:tcW w:w="1474" w:type="dxa"/>
          </w:tcPr>
          <w:p w14:paraId="6A7C359B" w14:textId="7775E2BF" w:rsidR="001332BD" w:rsidRPr="00E956F7" w:rsidRDefault="001332BD" w:rsidP="00F26159">
            <w:pPr>
              <w:pStyle w:val="Tablebody"/>
              <w:autoSpaceDE w:val="0"/>
              <w:autoSpaceDN w:val="0"/>
              <w:adjustRightInd w:val="0"/>
            </w:pPr>
            <w:r w:rsidRPr="00E956F7">
              <w:rPr>
                <w:szCs w:val="24"/>
              </w:rPr>
              <w:t>Alphanumeric</w:t>
            </w:r>
          </w:p>
        </w:tc>
        <w:tc>
          <w:tcPr>
            <w:tcW w:w="1474" w:type="dxa"/>
          </w:tcPr>
          <w:p w14:paraId="3A215AFE" w14:textId="389C99FA" w:rsidR="001332BD" w:rsidRPr="00E956F7" w:rsidRDefault="001332BD" w:rsidP="00F26159">
            <w:pPr>
              <w:pStyle w:val="Tablebody"/>
              <w:autoSpaceDE w:val="0"/>
              <w:autoSpaceDN w:val="0"/>
              <w:adjustRightInd w:val="0"/>
            </w:pPr>
            <w:r w:rsidRPr="00E956F7">
              <w:rPr>
                <w:szCs w:val="24"/>
              </w:rPr>
              <w:t>Alphanumeric</w:t>
            </w:r>
          </w:p>
        </w:tc>
        <w:tc>
          <w:tcPr>
            <w:tcW w:w="992" w:type="dxa"/>
          </w:tcPr>
          <w:p w14:paraId="2CAC9A64" w14:textId="6840A899" w:rsidR="001332BD" w:rsidRPr="00E956F7" w:rsidRDefault="001332BD" w:rsidP="00F26159">
            <w:pPr>
              <w:pStyle w:val="Tablebody"/>
              <w:autoSpaceDE w:val="0"/>
              <w:autoSpaceDN w:val="0"/>
              <w:adjustRightInd w:val="0"/>
            </w:pPr>
            <w:r w:rsidRPr="00E956F7">
              <w:rPr>
                <w:szCs w:val="24"/>
              </w:rPr>
              <w:t>Optional</w:t>
            </w:r>
          </w:p>
        </w:tc>
        <w:tc>
          <w:tcPr>
            <w:tcW w:w="3382" w:type="dxa"/>
          </w:tcPr>
          <w:p w14:paraId="74ABB92E" w14:textId="4BF1562A" w:rsidR="001332BD" w:rsidRPr="00E956F7" w:rsidRDefault="001332BD" w:rsidP="00F26159">
            <w:pPr>
              <w:pStyle w:val="Tablebody"/>
              <w:autoSpaceDE w:val="0"/>
              <w:autoSpaceDN w:val="0"/>
              <w:adjustRightInd w:val="0"/>
            </w:pPr>
            <w:r w:rsidRPr="00E956F7">
              <w:rPr>
                <w:szCs w:val="24"/>
              </w:rPr>
              <w:t>-</w:t>
            </w:r>
          </w:p>
        </w:tc>
      </w:tr>
    </w:tbl>
    <w:p w14:paraId="23219B3E" w14:textId="77777777" w:rsidR="006D1F06" w:rsidRPr="0013175B" w:rsidRDefault="006D1F06" w:rsidP="006D1F06">
      <w:pPr>
        <w:autoSpaceDE w:val="0"/>
        <w:autoSpaceDN w:val="0"/>
        <w:adjustRightInd w:val="0"/>
        <w:spacing w:after="0" w:line="240" w:lineRule="auto"/>
        <w:jc w:val="left"/>
        <w:rPr>
          <w:del w:id="4111" w:author="LUEJE Claudia" w:date="2023-06-26T17:59:00Z"/>
          <w:rStyle w:val="elementdeftypeChar"/>
          <w:rFonts w:ascii="Cambria" w:eastAsia="Calibri" w:hAnsi="Cambria" w:cs="Calibri"/>
          <w:b w:val="0"/>
          <w:bCs w:val="0"/>
          <w:i w:val="0"/>
          <w:sz w:val="22"/>
          <w:szCs w:val="22"/>
          <w:lang w:eastAsia="en-GB"/>
        </w:rPr>
      </w:pPr>
    </w:p>
    <w:p w14:paraId="5B4D6AF8" w14:textId="77777777" w:rsidR="006D1F06" w:rsidRPr="00F54804" w:rsidRDefault="006D1F06" w:rsidP="006D1F06">
      <w:pPr>
        <w:keepNext/>
        <w:autoSpaceDE w:val="0"/>
        <w:autoSpaceDN w:val="0"/>
        <w:adjustRightInd w:val="0"/>
        <w:rPr>
          <w:del w:id="4112" w:author="LUEJE Claudia" w:date="2023-06-26T17:59:00Z"/>
        </w:rPr>
      </w:pPr>
      <w:del w:id="4113" w:author="LUEJE Claudia" w:date="2023-06-26T17:59:00Z">
        <w:r w:rsidRPr="0013175B">
          <w:rPr>
            <w:noProof/>
          </w:rPr>
          <w:drawing>
            <wp:inline distT="0" distB="0" distL="0" distR="0" wp14:anchorId="440D96F1" wp14:editId="58647623">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del>
    </w:p>
    <w:p w14:paraId="7B81B3A8" w14:textId="572D7870"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114" w:author="LUEJE Claudia" w:date="2023-06-26T17:59:00Z"/>
          <w:szCs w:val="24"/>
        </w:rPr>
      </w:pPr>
      <w:ins w:id="4115" w:author="LUEJE Claudia" w:date="2023-06-26T17:59:00Z">
        <w:r>
          <w:rPr>
            <w:szCs w:val="24"/>
          </w:rPr>
          <w:t>8329_ed1fig</w:t>
        </w:r>
        <w:r w:rsidR="001332BD" w:rsidRPr="00E956F7">
          <w:rPr>
            <w:szCs w:val="24"/>
          </w:rPr>
          <w:t>39.EPS</w:t>
        </w:r>
      </w:ins>
    </w:p>
    <w:p w14:paraId="147B1E98" w14:textId="77777777" w:rsidR="00E955BE" w:rsidRDefault="00E955BE" w:rsidP="00B47C5C">
      <w:pPr>
        <w:pStyle w:val="KeyTitle"/>
        <w:rPr>
          <w:ins w:id="4116" w:author="LUEJE Claudia" w:date="2023-06-26T17:59:00Z"/>
        </w:rPr>
      </w:pPr>
      <w:ins w:id="4117"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E955BE" w:rsidRPr="00B62EE5" w14:paraId="559C47C9" w14:textId="77777777" w:rsidTr="00E955BE">
        <w:trPr>
          <w:ins w:id="4118" w:author="LUEJE Claudia" w:date="2023-06-26T17:59:00Z"/>
        </w:trPr>
        <w:tc>
          <w:tcPr>
            <w:tcW w:w="397" w:type="dxa"/>
            <w:shd w:val="clear" w:color="auto" w:fill="auto"/>
          </w:tcPr>
          <w:p w14:paraId="525179F2" w14:textId="5120E6E6" w:rsidR="00E955BE" w:rsidRPr="00B62EE5" w:rsidRDefault="00E955BE" w:rsidP="00B47C5C">
            <w:pPr>
              <w:pStyle w:val="KeyText"/>
              <w:rPr>
                <w:ins w:id="4119" w:author="LUEJE Claudia" w:date="2023-06-26T17:59:00Z"/>
              </w:rPr>
            </w:pPr>
            <w:ins w:id="4120" w:author="LUEJE Claudia" w:date="2023-06-26T17:59:00Z">
              <w:r w:rsidRPr="00B62EE5">
                <w:t>1</w:t>
              </w:r>
            </w:ins>
          </w:p>
        </w:tc>
        <w:tc>
          <w:tcPr>
            <w:tcW w:w="9356" w:type="dxa"/>
            <w:shd w:val="clear" w:color="auto" w:fill="auto"/>
          </w:tcPr>
          <w:p w14:paraId="1AC012C1" w14:textId="7AFC2646" w:rsidR="00E955BE" w:rsidRPr="00B62EE5" w:rsidRDefault="00E955BE" w:rsidP="00B47C5C">
            <w:pPr>
              <w:pStyle w:val="KeyText"/>
              <w:rPr>
                <w:ins w:id="4121" w:author="LUEJE Claudia" w:date="2023-06-26T17:59:00Z"/>
              </w:rPr>
            </w:pPr>
            <w:ins w:id="4122" w:author="LUEJE Claudia" w:date="2023-06-26T17:59:00Z">
              <w:r w:rsidRPr="00B62EE5">
                <w:t>head_height</w:t>
              </w:r>
            </w:ins>
          </w:p>
        </w:tc>
      </w:tr>
      <w:tr w:rsidR="00E955BE" w14:paraId="0F4F4544" w14:textId="77777777" w:rsidTr="00E955BE">
        <w:trPr>
          <w:ins w:id="4123" w:author="LUEJE Claudia" w:date="2023-06-26T17:59:00Z"/>
        </w:trPr>
        <w:tc>
          <w:tcPr>
            <w:tcW w:w="397" w:type="dxa"/>
            <w:shd w:val="clear" w:color="auto" w:fill="auto"/>
          </w:tcPr>
          <w:p w14:paraId="677AC368" w14:textId="7646DC52" w:rsidR="00E955BE" w:rsidRDefault="00E955BE" w:rsidP="00E955BE">
            <w:pPr>
              <w:pStyle w:val="KeyText"/>
              <w:rPr>
                <w:ins w:id="4124" w:author="LUEJE Claudia" w:date="2023-06-26T17:59:00Z"/>
              </w:rPr>
            </w:pPr>
            <w:ins w:id="4125" w:author="LUEJE Claudia" w:date="2023-06-26T17:59:00Z">
              <w:r>
                <w:t>2</w:t>
              </w:r>
            </w:ins>
          </w:p>
        </w:tc>
        <w:tc>
          <w:tcPr>
            <w:tcW w:w="9356" w:type="dxa"/>
            <w:shd w:val="clear" w:color="auto" w:fill="auto"/>
          </w:tcPr>
          <w:p w14:paraId="6BA7615E" w14:textId="4D62312A" w:rsidR="00E955BE" w:rsidRDefault="00E955BE" w:rsidP="00E955BE">
            <w:pPr>
              <w:pStyle w:val="KeyText"/>
              <w:rPr>
                <w:ins w:id="4126" w:author="LUEJE Claudia" w:date="2023-06-26T17:59:00Z"/>
              </w:rPr>
            </w:pPr>
            <w:ins w:id="4127" w:author="LUEJE Claudia" w:date="2023-06-26T17:59:00Z">
              <w:r>
                <w:t>head_diameter</w:t>
              </w:r>
            </w:ins>
          </w:p>
        </w:tc>
      </w:tr>
      <w:tr w:rsidR="00E955BE" w14:paraId="0941B048" w14:textId="77777777" w:rsidTr="00E955BE">
        <w:trPr>
          <w:ins w:id="4128" w:author="LUEJE Claudia" w:date="2023-06-26T17:59:00Z"/>
        </w:trPr>
        <w:tc>
          <w:tcPr>
            <w:tcW w:w="397" w:type="dxa"/>
            <w:shd w:val="clear" w:color="auto" w:fill="auto"/>
          </w:tcPr>
          <w:p w14:paraId="6F210DC1" w14:textId="177F1CAB" w:rsidR="00E955BE" w:rsidRDefault="00E955BE" w:rsidP="00E955BE">
            <w:pPr>
              <w:pStyle w:val="KeyText"/>
              <w:rPr>
                <w:ins w:id="4129" w:author="LUEJE Claudia" w:date="2023-06-26T17:59:00Z"/>
              </w:rPr>
            </w:pPr>
            <w:ins w:id="4130" w:author="LUEJE Claudia" w:date="2023-06-26T17:59:00Z">
              <w:r>
                <w:t>3</w:t>
              </w:r>
            </w:ins>
          </w:p>
        </w:tc>
        <w:tc>
          <w:tcPr>
            <w:tcW w:w="9356" w:type="dxa"/>
            <w:shd w:val="clear" w:color="auto" w:fill="auto"/>
          </w:tcPr>
          <w:p w14:paraId="62198CF6" w14:textId="2E349421" w:rsidR="00E955BE" w:rsidRDefault="00E955BE" w:rsidP="00E955BE">
            <w:pPr>
              <w:pStyle w:val="KeyText"/>
              <w:rPr>
                <w:ins w:id="4131" w:author="LUEJE Claudia" w:date="2023-06-26T17:59:00Z"/>
              </w:rPr>
            </w:pPr>
            <w:ins w:id="4132" w:author="LUEJE Claudia" w:date="2023-06-26T17:59:00Z">
              <w:r>
                <w:t>length</w:t>
              </w:r>
            </w:ins>
          </w:p>
        </w:tc>
      </w:tr>
      <w:tr w:rsidR="00E955BE" w14:paraId="0FCF1250" w14:textId="77777777" w:rsidTr="00E955BE">
        <w:trPr>
          <w:ins w:id="4133" w:author="LUEJE Claudia" w:date="2023-06-26T17:59:00Z"/>
        </w:trPr>
        <w:tc>
          <w:tcPr>
            <w:tcW w:w="397" w:type="dxa"/>
            <w:shd w:val="clear" w:color="auto" w:fill="auto"/>
          </w:tcPr>
          <w:p w14:paraId="381477C0" w14:textId="027B8EBD" w:rsidR="00E955BE" w:rsidRDefault="00E955BE" w:rsidP="00E955BE">
            <w:pPr>
              <w:pStyle w:val="KeyText"/>
              <w:rPr>
                <w:ins w:id="4134" w:author="LUEJE Claudia" w:date="2023-06-26T17:59:00Z"/>
              </w:rPr>
            </w:pPr>
            <w:ins w:id="4135" w:author="LUEJE Claudia" w:date="2023-06-26T17:59:00Z">
              <w:r>
                <w:t>4</w:t>
              </w:r>
            </w:ins>
          </w:p>
        </w:tc>
        <w:tc>
          <w:tcPr>
            <w:tcW w:w="9356" w:type="dxa"/>
            <w:shd w:val="clear" w:color="auto" w:fill="auto"/>
          </w:tcPr>
          <w:p w14:paraId="0442C012" w14:textId="1117958D" w:rsidR="00E955BE" w:rsidRDefault="00E955BE" w:rsidP="00E955BE">
            <w:pPr>
              <w:pStyle w:val="KeyText"/>
              <w:rPr>
                <w:ins w:id="4136" w:author="LUEJE Claudia" w:date="2023-06-26T17:59:00Z"/>
              </w:rPr>
            </w:pPr>
            <w:ins w:id="4137" w:author="LUEJE Claudia" w:date="2023-06-26T17:59:00Z">
              <w:r>
                <w:t>cylinder_length</w:t>
              </w:r>
            </w:ins>
          </w:p>
        </w:tc>
      </w:tr>
      <w:tr w:rsidR="00E955BE" w14:paraId="1CD1B45A" w14:textId="77777777" w:rsidTr="00E955BE">
        <w:trPr>
          <w:ins w:id="4138" w:author="LUEJE Claudia" w:date="2023-06-26T17:59:00Z"/>
        </w:trPr>
        <w:tc>
          <w:tcPr>
            <w:tcW w:w="397" w:type="dxa"/>
            <w:shd w:val="clear" w:color="auto" w:fill="auto"/>
          </w:tcPr>
          <w:p w14:paraId="15FE3B24" w14:textId="591F8821" w:rsidR="00E955BE" w:rsidRDefault="00E955BE" w:rsidP="00E955BE">
            <w:pPr>
              <w:pStyle w:val="KeyText"/>
              <w:rPr>
                <w:ins w:id="4139" w:author="LUEJE Claudia" w:date="2023-06-26T17:59:00Z"/>
              </w:rPr>
            </w:pPr>
            <w:ins w:id="4140" w:author="LUEJE Claudia" w:date="2023-06-26T17:59:00Z">
              <w:r>
                <w:t>5</w:t>
              </w:r>
            </w:ins>
          </w:p>
        </w:tc>
        <w:tc>
          <w:tcPr>
            <w:tcW w:w="9356" w:type="dxa"/>
            <w:shd w:val="clear" w:color="auto" w:fill="auto"/>
          </w:tcPr>
          <w:p w14:paraId="552F90C5" w14:textId="13FE5A4E" w:rsidR="00E955BE" w:rsidRDefault="00E955BE" w:rsidP="00E955BE">
            <w:pPr>
              <w:pStyle w:val="KeyText"/>
              <w:rPr>
                <w:ins w:id="4141" w:author="LUEJE Claudia" w:date="2023-06-26T17:59:00Z"/>
              </w:rPr>
            </w:pPr>
            <w:ins w:id="4142" w:author="LUEJE Claudia" w:date="2023-06-26T17:59:00Z">
              <w:r>
                <w:t>shaft_ diameter</w:t>
              </w:r>
            </w:ins>
          </w:p>
        </w:tc>
      </w:tr>
      <w:tr w:rsidR="00E955BE" w14:paraId="03B39605" w14:textId="77777777" w:rsidTr="00E955BE">
        <w:trPr>
          <w:ins w:id="4143" w:author="LUEJE Claudia" w:date="2023-06-26T17:59:00Z"/>
        </w:trPr>
        <w:tc>
          <w:tcPr>
            <w:tcW w:w="397" w:type="dxa"/>
            <w:shd w:val="clear" w:color="auto" w:fill="auto"/>
          </w:tcPr>
          <w:p w14:paraId="3400B1EB" w14:textId="29B63EEC" w:rsidR="00E955BE" w:rsidRPr="00E955BE" w:rsidRDefault="00E955BE" w:rsidP="00E955BE">
            <w:pPr>
              <w:pStyle w:val="KeyText"/>
              <w:rPr>
                <w:ins w:id="4144" w:author="LUEJE Claudia" w:date="2023-06-26T17:59:00Z"/>
                <w:vertAlign w:val="superscript"/>
              </w:rPr>
            </w:pPr>
            <w:ins w:id="4145" w:author="LUEJE Claudia" w:date="2023-06-26T17:59:00Z">
              <w:r w:rsidRPr="00E955BE">
                <w:rPr>
                  <w:vertAlign w:val="superscript"/>
                </w:rPr>
                <w:t>a</w:t>
              </w:r>
            </w:ins>
          </w:p>
        </w:tc>
        <w:tc>
          <w:tcPr>
            <w:tcW w:w="9356" w:type="dxa"/>
            <w:shd w:val="clear" w:color="auto" w:fill="auto"/>
          </w:tcPr>
          <w:p w14:paraId="19B65A51" w14:textId="40E24E02" w:rsidR="00E955BE" w:rsidRDefault="00E955BE" w:rsidP="00E955BE">
            <w:pPr>
              <w:pStyle w:val="KeyText"/>
              <w:rPr>
                <w:ins w:id="4146" w:author="LUEJE Claudia" w:date="2023-06-26T17:59:00Z"/>
              </w:rPr>
            </w:pPr>
            <w:ins w:id="4147" w:author="LUEJE Claudia" w:date="2023-06-26T17:59:00Z">
              <w:r w:rsidRPr="00E955BE">
                <w:t>Examples of different nail types</w:t>
              </w:r>
              <w:r>
                <w:t>.</w:t>
              </w:r>
            </w:ins>
          </w:p>
        </w:tc>
      </w:tr>
    </w:tbl>
    <w:p w14:paraId="39D61BBC" w14:textId="3FBBAF4C" w:rsidR="001332BD" w:rsidRPr="00E956F7" w:rsidRDefault="00E4158E">
      <w:pPr>
        <w:pStyle w:val="Figuretitle0"/>
        <w:autoSpaceDE w:val="0"/>
        <w:autoSpaceDN w:val="0"/>
        <w:adjustRightInd w:val="0"/>
        <w:outlineLvl w:val="0"/>
        <w:rPr>
          <w:szCs w:val="24"/>
        </w:rPr>
      </w:pPr>
      <w:bookmarkStart w:id="4148" w:name="_Toc101428245"/>
      <w:bookmarkStart w:id="4149" w:name="_Toc110532301"/>
      <w:r w:rsidRPr="00E956F7">
        <w:rPr>
          <w:szCs w:val="24"/>
        </w:rPr>
        <w:t>Figure</w:t>
      </w:r>
      <w:del w:id="4150" w:author="LUEJE Claudia" w:date="2023-06-26T17:59:00Z">
        <w:r w:rsidR="006D1F06" w:rsidRPr="00F54804">
          <w:delText xml:space="preserve"> </w:delText>
        </w:r>
        <w:r w:rsidR="006D1F06" w:rsidRPr="00F54804">
          <w:fldChar w:fldCharType="begin"/>
        </w:r>
        <w:r w:rsidR="006D1F06" w:rsidRPr="00F54804">
          <w:delInstrText xml:space="preserve"> SEQ Figure \* ARABIC </w:delInstrText>
        </w:r>
        <w:r w:rsidR="006D1F06" w:rsidRPr="00F54804">
          <w:fldChar w:fldCharType="separate"/>
        </w:r>
        <w:r w:rsidR="0067475A">
          <w:rPr>
            <w:noProof/>
          </w:rPr>
          <w:delText>39</w:delText>
        </w:r>
        <w:r w:rsidR="006D1F06" w:rsidRPr="00F54804">
          <w:fldChar w:fldCharType="end"/>
        </w:r>
      </w:del>
      <w:ins w:id="4151" w:author="LUEJE Claudia" w:date="2023-06-26T17:59:00Z">
        <w:r w:rsidRPr="00E956F7">
          <w:rPr>
            <w:szCs w:val="24"/>
          </w:rPr>
          <w:t> </w:t>
        </w:r>
        <w:r w:rsidR="001332BD" w:rsidRPr="00E956F7">
          <w:rPr>
            <w:szCs w:val="24"/>
          </w:rPr>
          <w:t>39</w:t>
        </w:r>
      </w:ins>
      <w:r w:rsidR="00F26159" w:rsidRPr="00E956F7">
        <w:rPr>
          <w:szCs w:val="24"/>
        </w:rPr>
        <w:t xml:space="preserve"> </w:t>
      </w:r>
      <w:r w:rsidR="001332BD" w:rsidRPr="00E956F7">
        <w:rPr>
          <w:szCs w:val="24"/>
        </w:rPr>
        <w:t xml:space="preserve">— Key measures of a nail </w:t>
      </w:r>
      <w:del w:id="4152" w:author="LUEJE Claudia" w:date="2023-06-26T17:59:00Z">
        <w:r w:rsidR="006D1F06" w:rsidRPr="00F54804">
          <w:delText>&amp;</w:delText>
        </w:r>
      </w:del>
      <w:ins w:id="4153" w:author="LUEJE Claudia" w:date="2023-06-26T17:59:00Z">
        <w:r w:rsidR="00157405">
          <w:rPr>
            <w:szCs w:val="24"/>
          </w:rPr>
          <w:t>and</w:t>
        </w:r>
      </w:ins>
      <w:r w:rsidR="001332BD" w:rsidRPr="00E956F7">
        <w:rPr>
          <w:szCs w:val="24"/>
        </w:rPr>
        <w:t xml:space="preserve"> examples of different nail types</w:t>
      </w:r>
      <w:bookmarkEnd w:id="4148"/>
      <w:bookmarkEnd w:id="4149"/>
    </w:p>
    <w:p w14:paraId="65F2BDC2" w14:textId="3A04F037" w:rsidR="001332BD" w:rsidRPr="00E956F7" w:rsidRDefault="001332BD">
      <w:pPr>
        <w:pStyle w:val="BodyText"/>
        <w:autoSpaceDE w:val="0"/>
        <w:autoSpaceDN w:val="0"/>
        <w:adjustRightInd w:val="0"/>
        <w:rPr>
          <w:szCs w:val="24"/>
        </w:rPr>
      </w:pPr>
      <w:r w:rsidRPr="00E956F7">
        <w:rPr>
          <w:szCs w:val="24"/>
        </w:rPr>
        <w:t xml:space="preserve">The following list explains the </w:t>
      </w:r>
      <w:ins w:id="4154" w:author="LUEJE Claudia" w:date="2023-06-26T17:59:00Z">
        <w:r w:rsidR="00C9268F">
          <w:rPr>
            <w:szCs w:val="24"/>
          </w:rPr>
          <w:t xml:space="preserve">following </w:t>
        </w:r>
      </w:ins>
      <w:r w:rsidRPr="00E956F7">
        <w:rPr>
          <w:szCs w:val="24"/>
        </w:rPr>
        <w:t>attributes:</w:t>
      </w:r>
    </w:p>
    <w:p w14:paraId="2C6699BD" w14:textId="365BCB08"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55" w:author="LUEJE Claudia" w:date="2023-06-26T17:59:00Z">
        <w:r w:rsidRPr="00E956F7">
          <w:rPr>
            <w:szCs w:val="24"/>
          </w:rPr>
          <w:t>—</w:t>
        </w:r>
        <w:r w:rsidRPr="00E956F7">
          <w:rPr>
            <w:szCs w:val="24"/>
          </w:rPr>
          <w:tab/>
        </w:r>
      </w:ins>
      <w:r w:rsidRPr="00BD5750">
        <w:rPr>
          <w:rStyle w:val="ISOCode"/>
        </w:rPr>
        <w:t>nail_type</w:t>
      </w:r>
      <w:r w:rsidRPr="00E956F7">
        <w:rPr>
          <w:szCs w:val="24"/>
        </w:rPr>
        <w:t>: the alphanumeric name of the nail</w:t>
      </w:r>
      <w:del w:id="4156" w:author="LUEJE Claudia" w:date="2023-06-26T17:59:00Z">
        <w:r w:rsidR="00FC68DB" w:rsidRPr="0013175B">
          <w:rPr>
            <w:rFonts w:cs="Calibri"/>
            <w:lang w:eastAsia="en-GB"/>
          </w:rPr>
          <w:delText>.</w:delText>
        </w:r>
      </w:del>
      <w:r w:rsidRPr="00E956F7">
        <w:rPr>
          <w:szCs w:val="24"/>
        </w:rPr>
        <w:t xml:space="preserve"> (</w:t>
      </w:r>
      <w:r w:rsidR="007133A4">
        <w:rPr>
          <w:szCs w:val="24"/>
        </w:rPr>
        <w:t>n</w:t>
      </w:r>
      <w:r w:rsidRPr="00E956F7">
        <w:rPr>
          <w:szCs w:val="24"/>
        </w:rPr>
        <w:t>aming convention based on supplier nail codes); for more details see</w:t>
      </w:r>
      <w:del w:id="4157" w:author="LUEJE Claudia" w:date="2023-06-26T17:59:00Z">
        <w:r w:rsidR="00147206">
          <w:rPr>
            <w:rFonts w:cs="Calibri"/>
            <w:lang w:eastAsia="en-GB"/>
          </w:rPr>
          <w:delText xml:space="preserve"> </w:delText>
        </w:r>
        <w:r w:rsidR="00A576C6">
          <w:rPr>
            <w:rStyle w:val="Hyperlink"/>
            <w:lang w:val="en-US"/>
          </w:rPr>
          <w:fldChar w:fldCharType="begin"/>
        </w:r>
        <w:r w:rsidR="00A576C6">
          <w:rPr>
            <w:rStyle w:val="Hyperlink"/>
            <w:lang w:val="en-US"/>
          </w:rPr>
          <w:delInstrText xml:space="preserve"> HYPE</w:delInstrText>
        </w:r>
        <w:r w:rsidR="00A576C6">
          <w:rPr>
            <w:rStyle w:val="Hyperlink"/>
            <w:lang w:val="en-US"/>
          </w:rPr>
          <w:delInstrText xml:space="preserve">RLINK "http://www.google.com/patents/EP1926918B1?cl=en" </w:delInstrText>
        </w:r>
        <w:r w:rsidR="00A576C6">
          <w:rPr>
            <w:rStyle w:val="Hyperlink"/>
            <w:lang w:val="en-US"/>
          </w:rPr>
          <w:fldChar w:fldCharType="separate"/>
        </w:r>
        <w:r w:rsidR="00147206" w:rsidRPr="00E64A65">
          <w:rPr>
            <w:rStyle w:val="Hyperlink"/>
            <w:lang w:val="en-US"/>
          </w:rPr>
          <w:delText>http://www.google.com/patents/EP1926918B1?cl=en</w:delText>
        </w:r>
        <w:r w:rsidR="00A576C6">
          <w:rPr>
            <w:rStyle w:val="Hyperlink"/>
            <w:lang w:val="en-US"/>
          </w:rPr>
          <w:fldChar w:fldCharType="end"/>
        </w:r>
        <w:r w:rsidR="00A25CF9">
          <w:rPr>
            <w:rStyle w:val="Hyperlink"/>
            <w:u w:val="none"/>
            <w:lang w:val="en-US"/>
          </w:rPr>
          <w:delText>;</w:delText>
        </w:r>
      </w:del>
      <w:ins w:id="4158" w:author="LUEJE Claudia" w:date="2023-06-26T17:59:00Z">
        <w:r w:rsidR="00F26159" w:rsidRPr="00E956F7">
          <w:rPr>
            <w:szCs w:val="24"/>
          </w:rPr>
          <w:t> </w:t>
        </w:r>
        <w:r w:rsidR="007133A4">
          <w:rPr>
            <w:szCs w:val="24"/>
          </w:rPr>
          <w:t xml:space="preserve">Reference </w:t>
        </w:r>
        <w:r w:rsidRPr="00E956F7">
          <w:rPr>
            <w:szCs w:val="24"/>
          </w:rPr>
          <w:t>[</w:t>
        </w:r>
        <w:r w:rsidRPr="00E956F7">
          <w:rPr>
            <w:rStyle w:val="citebib"/>
            <w:szCs w:val="24"/>
          </w:rPr>
          <w:t>6</w:t>
        </w:r>
        <w:r w:rsidRPr="00E956F7">
          <w:rPr>
            <w:szCs w:val="24"/>
          </w:rPr>
          <w:t>]</w:t>
        </w:r>
        <w:r w:rsidR="00F26159" w:rsidRPr="00E956F7">
          <w:rPr>
            <w:rStyle w:val="Hyperlink"/>
            <w:color w:val="auto"/>
            <w:szCs w:val="24"/>
            <w:u w:val="none"/>
          </w:rPr>
          <w:t>;</w:t>
        </w:r>
      </w:ins>
    </w:p>
    <w:p w14:paraId="7724AE7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59" w:author="LUEJE Claudia" w:date="2023-06-26T17:59:00Z">
        <w:r w:rsidRPr="00E956F7">
          <w:rPr>
            <w:szCs w:val="24"/>
          </w:rPr>
          <w:t>—</w:t>
        </w:r>
        <w:r w:rsidRPr="00E956F7">
          <w:rPr>
            <w:szCs w:val="24"/>
          </w:rPr>
          <w:tab/>
        </w:r>
      </w:ins>
      <w:r w:rsidRPr="00BD5750">
        <w:rPr>
          <w:rStyle w:val="ISOCode"/>
        </w:rPr>
        <w:t>shaft_diameter</w:t>
      </w:r>
      <w:r w:rsidRPr="00E956F7">
        <w:rPr>
          <w:szCs w:val="24"/>
        </w:rPr>
        <w:t>: the diameter of the shaft of the (unmounted) nail;</w:t>
      </w:r>
    </w:p>
    <w:p w14:paraId="5545FE05" w14:textId="7A88AFA5"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0" w:author="LUEJE Claudia" w:date="2023-06-26T17:59:00Z">
        <w:r w:rsidRPr="00E956F7">
          <w:rPr>
            <w:szCs w:val="24"/>
          </w:rPr>
          <w:t>—</w:t>
        </w:r>
        <w:r w:rsidRPr="00E956F7">
          <w:rPr>
            <w:szCs w:val="24"/>
          </w:rPr>
          <w:tab/>
        </w:r>
      </w:ins>
      <w:r w:rsidRPr="00BD5750">
        <w:rPr>
          <w:rStyle w:val="ISOCode"/>
        </w:rPr>
        <w:t>length</w:t>
      </w:r>
      <w:r w:rsidRPr="00E956F7">
        <w:rPr>
          <w:szCs w:val="24"/>
        </w:rPr>
        <w:t xml:space="preserve">: </w:t>
      </w:r>
      <w:del w:id="4161" w:author="LUEJE Claudia" w:date="2023-06-26T17:59:00Z">
        <w:r w:rsidR="00FC68DB" w:rsidRPr="0013175B">
          <w:rPr>
            <w:rFonts w:cs="Calibri"/>
            <w:lang w:eastAsia="en-GB"/>
          </w:rPr>
          <w:delText xml:space="preserve">is </w:delText>
        </w:r>
      </w:del>
      <w:r w:rsidRPr="00E956F7">
        <w:rPr>
          <w:szCs w:val="24"/>
        </w:rPr>
        <w:t>the overall length of the nail;</w:t>
      </w:r>
    </w:p>
    <w:p w14:paraId="792EEA2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2" w:author="LUEJE Claudia" w:date="2023-06-26T17:59:00Z">
        <w:r w:rsidRPr="00E956F7">
          <w:rPr>
            <w:szCs w:val="24"/>
          </w:rPr>
          <w:t>—</w:t>
        </w:r>
        <w:r w:rsidRPr="00E956F7">
          <w:rPr>
            <w:szCs w:val="24"/>
          </w:rPr>
          <w:tab/>
        </w:r>
      </w:ins>
      <w:r w:rsidRPr="00BD5750">
        <w:rPr>
          <w:rStyle w:val="ISOCode"/>
        </w:rPr>
        <w:t>cylinder_length</w:t>
      </w:r>
      <w:r w:rsidRPr="00E956F7">
        <w:rPr>
          <w:szCs w:val="24"/>
        </w:rPr>
        <w:t>: the length of the cylindrical part of the nail shaft;</w:t>
      </w:r>
    </w:p>
    <w:p w14:paraId="17D96F9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3" w:author="LUEJE Claudia" w:date="2023-06-26T17:59:00Z">
        <w:r w:rsidRPr="00E956F7">
          <w:rPr>
            <w:szCs w:val="24"/>
          </w:rPr>
          <w:t>—</w:t>
        </w:r>
        <w:r w:rsidRPr="00E956F7">
          <w:rPr>
            <w:szCs w:val="24"/>
          </w:rPr>
          <w:tab/>
        </w:r>
      </w:ins>
      <w:r w:rsidRPr="00BD5750">
        <w:rPr>
          <w:rStyle w:val="ISOCode"/>
        </w:rPr>
        <w:t>head_diameter</w:t>
      </w:r>
      <w:r w:rsidRPr="00E956F7">
        <w:rPr>
          <w:szCs w:val="24"/>
        </w:rPr>
        <w:t>: the diameter of the head of the nail;</w:t>
      </w:r>
    </w:p>
    <w:p w14:paraId="0B9B18A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4" w:author="LUEJE Claudia" w:date="2023-06-26T17:59:00Z">
        <w:r w:rsidRPr="00E956F7">
          <w:rPr>
            <w:szCs w:val="24"/>
          </w:rPr>
          <w:t>—</w:t>
        </w:r>
        <w:r w:rsidRPr="00E956F7">
          <w:rPr>
            <w:szCs w:val="24"/>
          </w:rPr>
          <w:tab/>
        </w:r>
      </w:ins>
      <w:r w:rsidRPr="00BD5750">
        <w:rPr>
          <w:rStyle w:val="ISOCode"/>
        </w:rPr>
        <w:t>head_height</w:t>
      </w:r>
      <w:r w:rsidRPr="00E956F7">
        <w:rPr>
          <w:szCs w:val="24"/>
        </w:rPr>
        <w:t>: the height of the nail head;</w:t>
      </w:r>
    </w:p>
    <w:p w14:paraId="580C7602" w14:textId="4ECADFE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5" w:author="LUEJE Claudia" w:date="2023-06-26T17:59:00Z">
        <w:r w:rsidRPr="00E956F7">
          <w:rPr>
            <w:szCs w:val="24"/>
          </w:rPr>
          <w:t>—</w:t>
        </w:r>
        <w:r w:rsidRPr="00E956F7">
          <w:rPr>
            <w:szCs w:val="24"/>
          </w:rPr>
          <w:tab/>
        </w:r>
      </w:ins>
      <w:r w:rsidRPr="00BD5750">
        <w:rPr>
          <w:rStyle w:val="ISOCode"/>
        </w:rPr>
        <w:t>shear_strength</w:t>
      </w:r>
      <w:r w:rsidRPr="00E956F7">
        <w:rPr>
          <w:szCs w:val="24"/>
        </w:rPr>
        <w:t xml:space="preserve">: </w:t>
      </w:r>
      <w:r w:rsidR="007133A4">
        <w:rPr>
          <w:szCs w:val="24"/>
        </w:rPr>
        <w:t>s</w:t>
      </w:r>
      <w:r w:rsidRPr="00E956F7">
        <w:rPr>
          <w:szCs w:val="24"/>
        </w:rPr>
        <w:t>hear failure where the joint fails by shearing a hole in the cover part side material. It is defined as maximum measured force during the test process;</w:t>
      </w:r>
    </w:p>
    <w:p w14:paraId="71181A4B" w14:textId="6C45DA7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6" w:author="LUEJE Claudia" w:date="2023-06-26T17:59:00Z">
        <w:r w:rsidRPr="00E956F7">
          <w:rPr>
            <w:szCs w:val="24"/>
          </w:rPr>
          <w:t>—</w:t>
        </w:r>
        <w:r w:rsidRPr="00E956F7">
          <w:rPr>
            <w:szCs w:val="24"/>
          </w:rPr>
          <w:tab/>
        </w:r>
      </w:ins>
      <w:r w:rsidRPr="00BD5750">
        <w:rPr>
          <w:rStyle w:val="ISOCode"/>
        </w:rPr>
        <w:t>peel_strength</w:t>
      </w:r>
      <w:r w:rsidRPr="00E956F7">
        <w:rPr>
          <w:szCs w:val="24"/>
        </w:rPr>
        <w:t xml:space="preserve">: </w:t>
      </w:r>
      <w:r w:rsidR="007133A4">
        <w:rPr>
          <w:szCs w:val="24"/>
        </w:rPr>
        <w:t>p</w:t>
      </w:r>
      <w:r w:rsidRPr="00E956F7">
        <w:rPr>
          <w:szCs w:val="24"/>
        </w:rPr>
        <w:t>ull failure in peeling test is where the joint, that is nail and cover sheet, pull apart leaving the base sheet part. It is defined as maximum measured force during the test process;</w:t>
      </w:r>
    </w:p>
    <w:p w14:paraId="44B59AD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7" w:author="LUEJE Claudia" w:date="2023-06-26T17:59:00Z">
        <w:r w:rsidRPr="00E956F7">
          <w:rPr>
            <w:szCs w:val="24"/>
          </w:rPr>
          <w:t>—</w:t>
        </w:r>
        <w:r w:rsidRPr="00E956F7">
          <w:rPr>
            <w:szCs w:val="24"/>
          </w:rPr>
          <w:tab/>
        </w:r>
      </w:ins>
      <w:r w:rsidRPr="00BD5750">
        <w:rPr>
          <w:rStyle w:val="ISOCode"/>
        </w:rPr>
        <w:t>material</w:t>
      </w:r>
      <w:r w:rsidRPr="00E956F7">
        <w:rPr>
          <w:szCs w:val="24"/>
        </w:rPr>
        <w:t>: the material of the nail;</w:t>
      </w:r>
    </w:p>
    <w:p w14:paraId="06022405" w14:textId="3F046BEA"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68" w:author="LUEJE Claudia" w:date="2023-06-26T17:59:00Z">
        <w:r w:rsidRPr="00E956F7">
          <w:rPr>
            <w:szCs w:val="24"/>
          </w:rPr>
          <w:t>—</w:t>
        </w:r>
        <w:r w:rsidRPr="00E956F7">
          <w:rPr>
            <w:szCs w:val="24"/>
          </w:rPr>
          <w:tab/>
        </w:r>
      </w:ins>
      <w:r w:rsidRPr="00BD5750">
        <w:rPr>
          <w:rStyle w:val="ISOCode"/>
        </w:rPr>
        <w:t>part_code</w:t>
      </w:r>
      <w:r w:rsidRPr="00E956F7">
        <w:rPr>
          <w:szCs w:val="24"/>
        </w:rPr>
        <w:t xml:space="preserve">: the part code of the nail, as used e.g. in a PDM system. </w:t>
      </w:r>
      <w:del w:id="4169" w:author="LUEJE Claudia" w:date="2023-06-26T17:59:00Z">
        <w:r w:rsidR="00FC68DB" w:rsidRPr="0013175B">
          <w:rPr>
            <w:rFonts w:cs="Calibri"/>
            <w:lang w:eastAsia="en-GB"/>
          </w:rPr>
          <w:delText>Frequently, it may</w:delText>
        </w:r>
      </w:del>
      <w:ins w:id="4170" w:author="LUEJE Claudia" w:date="2023-06-26T17:59:00Z">
        <w:r w:rsidR="007133A4">
          <w:rPr>
            <w:szCs w:val="24"/>
          </w:rPr>
          <w:t>I</w:t>
        </w:r>
        <w:r w:rsidRPr="00E956F7">
          <w:rPr>
            <w:szCs w:val="24"/>
          </w:rPr>
          <w:t xml:space="preserve">t </w:t>
        </w:r>
        <w:r w:rsidR="007133A4">
          <w:rPr>
            <w:szCs w:val="24"/>
          </w:rPr>
          <w:t>can</w:t>
        </w:r>
      </w:ins>
      <w:r w:rsidRPr="00E956F7">
        <w:rPr>
          <w:szCs w:val="24"/>
        </w:rPr>
        <w:t xml:space="preserve"> be convenient to use the nail norm (according to ISO, EN, BSW, DIN</w:t>
      </w:r>
      <w:del w:id="4171" w:author="LUEJE Claudia" w:date="2023-06-26T17:59:00Z">
        <w:r w:rsidR="00FC68DB" w:rsidRPr="0013175B">
          <w:rPr>
            <w:rFonts w:cs="Calibri"/>
            <w:lang w:eastAsia="en-GB"/>
          </w:rPr>
          <w:delText xml:space="preserve"> etc.)</w:delText>
        </w:r>
      </w:del>
      <w:ins w:id="4172" w:author="LUEJE Claudia" w:date="2023-06-26T17:59:00Z">
        <w:r w:rsidRPr="00E956F7">
          <w:rPr>
            <w:szCs w:val="24"/>
          </w:rPr>
          <w:t>)</w:t>
        </w:r>
      </w:ins>
      <w:r w:rsidRPr="00E956F7">
        <w:rPr>
          <w:szCs w:val="24"/>
        </w:rPr>
        <w:t xml:space="preserve"> as part code.</w:t>
      </w:r>
    </w:p>
    <w:p w14:paraId="1B2C753D" w14:textId="77777777" w:rsidR="001332BD" w:rsidRPr="00E956F7" w:rsidRDefault="001332BD">
      <w:pPr>
        <w:pStyle w:val="BodyText"/>
        <w:autoSpaceDE w:val="0"/>
        <w:autoSpaceDN w:val="0"/>
        <w:adjustRightInd w:val="0"/>
        <w:rPr>
          <w:szCs w:val="24"/>
        </w:rPr>
      </w:pPr>
      <w:r w:rsidRPr="00E956F7">
        <w:rPr>
          <w:szCs w:val="24"/>
        </w:rPr>
        <w:t>There is no "base" attribute for nails since this information can be derived from connection direction.</w:t>
      </w:r>
    </w:p>
    <w:p w14:paraId="139A5917" w14:textId="2C076D26" w:rsidR="001332BD" w:rsidRPr="00E956F7" w:rsidRDefault="001332BD">
      <w:pPr>
        <w:pStyle w:val="BodyText"/>
        <w:autoSpaceDE w:val="0"/>
        <w:autoSpaceDN w:val="0"/>
        <w:adjustRightInd w:val="0"/>
        <w:rPr>
          <w:szCs w:val="24"/>
        </w:rPr>
      </w:pPr>
      <w:r w:rsidRPr="00E956F7">
        <w:rPr>
          <w:szCs w:val="24"/>
        </w:rPr>
        <w:t xml:space="preserve">If possible, a </w:t>
      </w:r>
      <w:r w:rsidRPr="00BD5750">
        <w:rPr>
          <w:rStyle w:val="ISOCode"/>
        </w:rPr>
        <w:t>&lt;nail/&gt;</w:t>
      </w:r>
      <w:r w:rsidRPr="00E956F7">
        <w:rPr>
          <w:szCs w:val="24"/>
        </w:rPr>
        <w:t xml:space="preserve"> should know the direction of fixation, </w:t>
      </w:r>
      <w:del w:id="4173" w:author="LUEJE Claudia" w:date="2023-06-26T17:59:00Z">
        <w:r w:rsidR="00C5437F">
          <w:rPr>
            <w:rFonts w:cs="Calibri"/>
            <w:lang w:eastAsia="en-GB"/>
          </w:rPr>
          <w:delText>hence</w:delText>
        </w:r>
      </w:del>
      <w:ins w:id="4174" w:author="LUEJE Claudia" w:date="2023-06-26T17:59:00Z">
        <w:r w:rsidR="00EF0B4D">
          <w:rPr>
            <w:szCs w:val="24"/>
          </w:rPr>
          <w:t>therefore</w:t>
        </w:r>
      </w:ins>
      <w:r w:rsidRPr="00E956F7">
        <w:rPr>
          <w:szCs w:val="24"/>
        </w:rPr>
        <w:t xml:space="preserve">, possess a nested element </w:t>
      </w:r>
      <w:r w:rsidRPr="00BD5750">
        <w:rPr>
          <w:rStyle w:val="ISOCode"/>
        </w:rPr>
        <w:t>&lt;normal_direction/&gt;.</w:t>
      </w:r>
      <w:r w:rsidRPr="00E956F7">
        <w:rPr>
          <w:szCs w:val="24"/>
        </w:rPr>
        <w:t xml:space="preserve"> However, this is not mandatory in order to allow for importing incomplete data. </w:t>
      </w:r>
      <w:ins w:id="4175" w:author="LUEJE Claudia" w:date="2023-06-26T17:59:00Z">
        <w:r w:rsidR="00EF0B4D">
          <w:rPr>
            <w:szCs w:val="24"/>
          </w:rPr>
          <w:t xml:space="preserve">The </w:t>
        </w:r>
      </w:ins>
      <w:r w:rsidR="00EF0B4D">
        <w:rPr>
          <w:szCs w:val="24"/>
        </w:rPr>
        <w:t>d</w:t>
      </w:r>
      <w:r w:rsidRPr="00E956F7">
        <w:rPr>
          <w:szCs w:val="24"/>
        </w:rPr>
        <w:t xml:space="preserve">irection sense of </w:t>
      </w:r>
      <w:r w:rsidRPr="00BD5750">
        <w:rPr>
          <w:rStyle w:val="ISOCode"/>
        </w:rPr>
        <w:t>&lt;normal_direction/&gt;</w:t>
      </w:r>
      <w:r w:rsidRPr="00E956F7">
        <w:rPr>
          <w:szCs w:val="24"/>
        </w:rPr>
        <w:t xml:space="preserve"> is from nail head to tip. The element’s definition can be found in </w:t>
      </w:r>
      <w:del w:id="4176" w:author="LUEJE Claudia" w:date="2023-06-26T17:59:00Z">
        <w:r w:rsidR="00FC68DB" w:rsidRPr="001E4607">
          <w:rPr>
            <w:rFonts w:cs="Calibri"/>
            <w:lang w:eastAsia="en-GB"/>
          </w:rPr>
          <w:delText xml:space="preserve">section </w:delText>
        </w:r>
        <w:r w:rsidR="00FC68DB" w:rsidRPr="00F54804">
          <w:rPr>
            <w:rFonts w:cs="Calibri"/>
            <w:lang w:eastAsia="en-GB"/>
          </w:rPr>
          <w:fldChar w:fldCharType="begin"/>
        </w:r>
        <w:r w:rsidR="00FC68DB" w:rsidRPr="00F54804">
          <w:rPr>
            <w:rFonts w:cs="Calibri"/>
            <w:lang w:eastAsia="en-GB"/>
          </w:rPr>
          <w:delInstrText xml:space="preserve"> REF _Ref400880511 \r \h </w:delInstrText>
        </w:r>
        <w:r w:rsidR="00FC68DB" w:rsidRPr="00F54804">
          <w:rPr>
            <w:rFonts w:cs="Calibri"/>
            <w:lang w:eastAsia="en-GB"/>
          </w:rPr>
        </w:r>
        <w:r w:rsidR="00FC68DB" w:rsidRPr="00F54804">
          <w:rPr>
            <w:rFonts w:cs="Calibri"/>
            <w:lang w:eastAsia="en-GB"/>
          </w:rPr>
          <w:fldChar w:fldCharType="separate"/>
        </w:r>
        <w:r w:rsidR="0067475A">
          <w:rPr>
            <w:rFonts w:cs="Calibri"/>
            <w:lang w:eastAsia="en-GB"/>
          </w:rPr>
          <w:delText>6.1.3</w:delText>
        </w:r>
        <w:r w:rsidR="00FC68DB" w:rsidRPr="00F54804">
          <w:rPr>
            <w:rFonts w:cs="Calibri"/>
            <w:lang w:eastAsia="en-GB"/>
          </w:rPr>
          <w:fldChar w:fldCharType="end"/>
        </w:r>
        <w:r w:rsidR="00FC68DB" w:rsidRPr="00F54804">
          <w:rPr>
            <w:rFonts w:cs="Calibri"/>
            <w:lang w:eastAsia="en-GB"/>
          </w:rPr>
          <w:delText>.</w:delText>
        </w:r>
      </w:del>
      <w:ins w:id="4177" w:author="LUEJE Claudia" w:date="2023-06-26T17:59:00Z">
        <w:r w:rsidRPr="00E956F7">
          <w:rPr>
            <w:rStyle w:val="citesec"/>
            <w:szCs w:val="24"/>
          </w:rPr>
          <w:t>9.1.3</w:t>
        </w:r>
        <w:r w:rsidRPr="00E956F7">
          <w:rPr>
            <w:szCs w:val="24"/>
          </w:rPr>
          <w:t>.</w:t>
        </w:r>
      </w:ins>
    </w:p>
    <w:p w14:paraId="33F3271E" w14:textId="77777777" w:rsidR="00FC68DB" w:rsidRDefault="001332BD" w:rsidP="00A6261D">
      <w:pPr>
        <w:keepNext/>
        <w:autoSpaceDE w:val="0"/>
        <w:autoSpaceDN w:val="0"/>
        <w:adjustRightInd w:val="0"/>
        <w:spacing w:before="120"/>
        <w:rPr>
          <w:del w:id="4178" w:author="LUEJE Claudia" w:date="2023-06-26T17:59:00Z"/>
          <w:rFonts w:cs="Calibri"/>
          <w:lang w:eastAsia="en-GB"/>
        </w:rPr>
      </w:pPr>
      <w:r w:rsidRPr="00E956F7">
        <w:rPr>
          <w:szCs w:val="24"/>
        </w:rPr>
        <w:t xml:space="preserve">The element </w:t>
      </w:r>
      <w:r w:rsidRPr="00BD5750">
        <w:rPr>
          <w:rStyle w:val="ISOCode"/>
        </w:rPr>
        <w:t>&lt;nail/&gt;</w:t>
      </w:r>
      <w:r w:rsidRPr="00E956F7">
        <w:rPr>
          <w:szCs w:val="24"/>
        </w:rPr>
        <w:t xml:space="preserve"> allows for following nested elements</w:t>
      </w:r>
      <w:del w:id="4179" w:author="LUEJE Claudia" w:date="2023-06-26T17:59:00Z">
        <w:r w:rsidR="00FC68DB" w:rsidRPr="00BD52D7">
          <w:rPr>
            <w:rFonts w:cs="Calibri"/>
            <w:lang w:eastAsia="en-GB"/>
          </w:rPr>
          <w:delText>:</w:delText>
        </w:r>
      </w:del>
    </w:p>
    <w:p w14:paraId="2358761D" w14:textId="12307B59" w:rsidR="001332BD" w:rsidRPr="00E956F7" w:rsidRDefault="00EF0B4D">
      <w:pPr>
        <w:pStyle w:val="BodyText"/>
        <w:autoSpaceDE w:val="0"/>
        <w:autoSpaceDN w:val="0"/>
        <w:adjustRightInd w:val="0"/>
        <w:rPr>
          <w:ins w:id="4180" w:author="LUEJE Claudia" w:date="2023-06-26T17:59:00Z"/>
          <w:szCs w:val="24"/>
        </w:rPr>
      </w:pPr>
      <w:ins w:id="4181" w:author="LUEJE Claudia" w:date="2023-06-26T17:59:00Z">
        <w:r>
          <w:rPr>
            <w:szCs w:val="24"/>
          </w:rPr>
          <w:t xml:space="preserve"> as shown in </w:t>
        </w:r>
      </w:ins>
      <w:bookmarkStart w:id="4182" w:name="_Toc110532423"/>
      <w:r w:rsidRPr="00EF0B4D">
        <w:rPr>
          <w:rStyle w:val="citetbl"/>
        </w:rPr>
        <w:t xml:space="preserve">Table </w:t>
      </w:r>
      <w:del w:id="4183"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75</w:delText>
        </w:r>
        <w:r w:rsidR="00461A3A" w:rsidRPr="00F54804">
          <w:fldChar w:fldCharType="end"/>
        </w:r>
      </w:del>
      <w:ins w:id="4184" w:author="LUEJE Claudia" w:date="2023-06-26T17:59:00Z">
        <w:r w:rsidRPr="00EF0B4D">
          <w:rPr>
            <w:rStyle w:val="citetbl"/>
          </w:rPr>
          <w:t>75</w:t>
        </w:r>
        <w:r w:rsidR="001332BD" w:rsidRPr="00E956F7">
          <w:rPr>
            <w:szCs w:val="24"/>
          </w:rPr>
          <w:t>:</w:t>
        </w:r>
      </w:ins>
    </w:p>
    <w:p w14:paraId="13B7F734" w14:textId="373E465B" w:rsidR="001332BD" w:rsidRPr="00E956F7" w:rsidRDefault="006F39DE">
      <w:pPr>
        <w:pStyle w:val="Tabletitle"/>
        <w:autoSpaceDE w:val="0"/>
        <w:autoSpaceDN w:val="0"/>
        <w:adjustRightInd w:val="0"/>
        <w:outlineLvl w:val="0"/>
        <w:rPr>
          <w:szCs w:val="24"/>
        </w:rPr>
      </w:pPr>
      <w:ins w:id="4185" w:author="LUEJE Claudia" w:date="2023-06-26T17:59:00Z">
        <w:r w:rsidRPr="00E956F7">
          <w:rPr>
            <w:szCs w:val="24"/>
          </w:rPr>
          <w:t>Table </w:t>
        </w:r>
        <w:r w:rsidR="001332BD" w:rsidRPr="00E956F7">
          <w:rPr>
            <w:szCs w:val="24"/>
          </w:rPr>
          <w:t>75</w:t>
        </w:r>
      </w:ins>
      <w:r w:rsidR="00867423" w:rsidRPr="00E956F7">
        <w:rPr>
          <w:szCs w:val="24"/>
        </w:rPr>
        <w:t xml:space="preserve"> </w:t>
      </w:r>
      <w:r w:rsidR="001332BD" w:rsidRPr="00E956F7">
        <w:rPr>
          <w:szCs w:val="24"/>
        </w:rPr>
        <w:t xml:space="preserve">— Nested elements of element </w:t>
      </w:r>
      <w:r w:rsidR="001332BD" w:rsidRPr="00BD5750">
        <w:rPr>
          <w:rStyle w:val="ISOCode"/>
        </w:rPr>
        <w:t>&lt;nail/&gt;</w:t>
      </w:r>
      <w:bookmarkEnd w:id="4182"/>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2268"/>
        <w:gridCol w:w="1276"/>
        <w:gridCol w:w="2817"/>
      </w:tblGrid>
      <w:tr w:rsidR="001332BD" w:rsidRPr="00B62EE5" w14:paraId="1CBE6DBA"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10A54CFD" w14:textId="3D7EED50" w:rsidR="001332BD" w:rsidRPr="00B62EE5" w:rsidRDefault="001332BD" w:rsidP="007F60F9">
            <w:pPr>
              <w:pStyle w:val="Tableheader"/>
              <w:autoSpaceDE w:val="0"/>
              <w:autoSpaceDN w:val="0"/>
              <w:adjustRightInd w:val="0"/>
              <w:rPr>
                <w:b/>
              </w:rPr>
            </w:pPr>
            <w:r w:rsidRPr="00B62EE5">
              <w:rPr>
                <w:b/>
                <w:szCs w:val="24"/>
              </w:rPr>
              <w:t xml:space="preserve">Nested </w:t>
            </w:r>
            <w:r w:rsidR="008553BF" w:rsidRPr="00B62EE5">
              <w:rPr>
                <w:b/>
                <w:szCs w:val="24"/>
              </w:rPr>
              <w:t>e</w:t>
            </w:r>
            <w:r w:rsidRPr="00B62EE5">
              <w:rPr>
                <w:b/>
                <w:szCs w:val="24"/>
              </w:rPr>
              <w:t>lements</w:t>
            </w:r>
          </w:p>
        </w:tc>
        <w:tc>
          <w:tcPr>
            <w:tcW w:w="2268" w:type="dxa"/>
            <w:tcBorders>
              <w:top w:val="single" w:sz="12" w:space="0" w:color="auto"/>
              <w:bottom w:val="single" w:sz="12" w:space="0" w:color="auto"/>
            </w:tcBorders>
            <w:shd w:val="clear" w:color="auto" w:fill="F3F3F3"/>
            <w:vAlign w:val="bottom"/>
          </w:tcPr>
          <w:p w14:paraId="30874959" w14:textId="598DE928" w:rsidR="001332BD" w:rsidRPr="00B62EE5" w:rsidRDefault="001332BD" w:rsidP="007F60F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5115A117" w14:textId="41020EF9" w:rsidR="001332BD" w:rsidRPr="00B62EE5" w:rsidRDefault="001332BD" w:rsidP="007F60F9">
            <w:pPr>
              <w:pStyle w:val="Tableheader"/>
              <w:autoSpaceDE w:val="0"/>
              <w:autoSpaceDN w:val="0"/>
              <w:adjustRightInd w:val="0"/>
              <w:rPr>
                <w:b/>
              </w:rPr>
            </w:pPr>
            <w:r w:rsidRPr="00B62EE5">
              <w:rPr>
                <w:b/>
                <w:szCs w:val="24"/>
              </w:rPr>
              <w:t>Use</w:t>
            </w:r>
          </w:p>
        </w:tc>
        <w:tc>
          <w:tcPr>
            <w:tcW w:w="2817" w:type="dxa"/>
            <w:tcBorders>
              <w:top w:val="single" w:sz="12" w:space="0" w:color="auto"/>
              <w:bottom w:val="single" w:sz="12" w:space="0" w:color="auto"/>
            </w:tcBorders>
            <w:shd w:val="clear" w:color="auto" w:fill="F3F3F3"/>
            <w:vAlign w:val="bottom"/>
          </w:tcPr>
          <w:p w14:paraId="45D1CD51" w14:textId="2A2B260C" w:rsidR="001332BD" w:rsidRPr="00B62EE5" w:rsidRDefault="001332BD" w:rsidP="007F60F9">
            <w:pPr>
              <w:pStyle w:val="Tableheader"/>
              <w:autoSpaceDE w:val="0"/>
              <w:autoSpaceDN w:val="0"/>
              <w:adjustRightInd w:val="0"/>
              <w:rPr>
                <w:b/>
              </w:rPr>
            </w:pPr>
            <w:r w:rsidRPr="00B62EE5">
              <w:rPr>
                <w:b/>
                <w:szCs w:val="24"/>
              </w:rPr>
              <w:t>Constraint</w:t>
            </w:r>
          </w:p>
        </w:tc>
      </w:tr>
      <w:tr w:rsidR="001332BD" w:rsidRPr="00E956F7" w14:paraId="413D565D" w14:textId="77777777" w:rsidTr="005B271E">
        <w:trPr>
          <w:jc w:val="center"/>
        </w:trPr>
        <w:tc>
          <w:tcPr>
            <w:tcW w:w="2111" w:type="dxa"/>
            <w:tcBorders>
              <w:top w:val="single" w:sz="12" w:space="0" w:color="auto"/>
            </w:tcBorders>
            <w:vAlign w:val="bottom"/>
          </w:tcPr>
          <w:p w14:paraId="50842F1E" w14:textId="77DBBDC6" w:rsidR="001332BD" w:rsidRPr="00E956F7" w:rsidRDefault="001332BD" w:rsidP="007F60F9">
            <w:pPr>
              <w:pStyle w:val="Tablebody"/>
              <w:autoSpaceDE w:val="0"/>
              <w:autoSpaceDN w:val="0"/>
              <w:adjustRightInd w:val="0"/>
            </w:pPr>
            <w:r w:rsidRPr="00E956F7">
              <w:rPr>
                <w:szCs w:val="24"/>
              </w:rPr>
              <w:t>normal_direction</w:t>
            </w:r>
          </w:p>
        </w:tc>
        <w:tc>
          <w:tcPr>
            <w:tcW w:w="2268" w:type="dxa"/>
            <w:tcBorders>
              <w:top w:val="single" w:sz="12" w:space="0" w:color="auto"/>
            </w:tcBorders>
            <w:vAlign w:val="bottom"/>
          </w:tcPr>
          <w:p w14:paraId="7A1074BA" w14:textId="2A1505BF"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645AF3D0" w14:textId="07E441F6" w:rsidR="001332BD" w:rsidRPr="00E956F7" w:rsidRDefault="001332BD" w:rsidP="007F60F9">
            <w:pPr>
              <w:pStyle w:val="Tablebody"/>
              <w:autoSpaceDE w:val="0"/>
              <w:autoSpaceDN w:val="0"/>
              <w:adjustRightInd w:val="0"/>
            </w:pPr>
            <w:r w:rsidRPr="00E956F7">
              <w:rPr>
                <w:szCs w:val="24"/>
              </w:rPr>
              <w:t>Optional</w:t>
            </w:r>
          </w:p>
        </w:tc>
        <w:tc>
          <w:tcPr>
            <w:tcW w:w="2817" w:type="dxa"/>
            <w:tcBorders>
              <w:top w:val="single" w:sz="12" w:space="0" w:color="auto"/>
            </w:tcBorders>
            <w:vAlign w:val="bottom"/>
          </w:tcPr>
          <w:p w14:paraId="1048504D" w14:textId="3F549C02" w:rsidR="001332BD" w:rsidRPr="00E956F7" w:rsidRDefault="001332BD" w:rsidP="007F60F9">
            <w:pPr>
              <w:pStyle w:val="Tablebody"/>
              <w:autoSpaceDE w:val="0"/>
              <w:autoSpaceDN w:val="0"/>
              <w:adjustRightInd w:val="0"/>
            </w:pPr>
            <w:r w:rsidRPr="00E956F7">
              <w:rPr>
                <w:szCs w:val="24"/>
              </w:rPr>
              <w:t>-</w:t>
            </w:r>
          </w:p>
        </w:tc>
      </w:tr>
      <w:tr w:rsidR="001332BD" w:rsidRPr="00E956F7" w14:paraId="46B03656" w14:textId="77777777" w:rsidTr="005B271E">
        <w:trPr>
          <w:jc w:val="center"/>
        </w:trPr>
        <w:tc>
          <w:tcPr>
            <w:tcW w:w="2111" w:type="dxa"/>
            <w:vAlign w:val="bottom"/>
          </w:tcPr>
          <w:p w14:paraId="6927170F" w14:textId="7F2378E4" w:rsidR="001332BD" w:rsidRPr="00E956F7" w:rsidRDefault="001332BD" w:rsidP="007F60F9">
            <w:pPr>
              <w:pStyle w:val="Tablebody"/>
              <w:autoSpaceDE w:val="0"/>
              <w:autoSpaceDN w:val="0"/>
              <w:adjustRightInd w:val="0"/>
            </w:pPr>
            <w:r w:rsidRPr="00E956F7">
              <w:rPr>
                <w:szCs w:val="24"/>
              </w:rPr>
              <w:t>tangential_direction</w:t>
            </w:r>
          </w:p>
        </w:tc>
        <w:tc>
          <w:tcPr>
            <w:tcW w:w="2268" w:type="dxa"/>
            <w:vAlign w:val="bottom"/>
          </w:tcPr>
          <w:p w14:paraId="1BAC7C29" w14:textId="1A984CFB" w:rsidR="001332BD" w:rsidRPr="00E956F7" w:rsidRDefault="001332BD" w:rsidP="007F60F9">
            <w:pPr>
              <w:pStyle w:val="Tablebody"/>
              <w:autoSpaceDE w:val="0"/>
              <w:autoSpaceDN w:val="0"/>
              <w:adjustRightInd w:val="0"/>
            </w:pPr>
            <w:r w:rsidRPr="00E956F7">
              <w:rPr>
                <w:szCs w:val="24"/>
              </w:rPr>
              <w:t>1</w:t>
            </w:r>
          </w:p>
        </w:tc>
        <w:tc>
          <w:tcPr>
            <w:tcW w:w="1276" w:type="dxa"/>
            <w:vAlign w:val="bottom"/>
          </w:tcPr>
          <w:p w14:paraId="4323DEFA" w14:textId="34127424" w:rsidR="001332BD" w:rsidRPr="00E956F7" w:rsidRDefault="001332BD" w:rsidP="007F60F9">
            <w:pPr>
              <w:pStyle w:val="Tablebody"/>
              <w:autoSpaceDE w:val="0"/>
              <w:autoSpaceDN w:val="0"/>
              <w:adjustRightInd w:val="0"/>
            </w:pPr>
            <w:r w:rsidRPr="00E956F7">
              <w:rPr>
                <w:szCs w:val="24"/>
              </w:rPr>
              <w:t>Optional</w:t>
            </w:r>
          </w:p>
        </w:tc>
        <w:tc>
          <w:tcPr>
            <w:tcW w:w="2817" w:type="dxa"/>
            <w:vAlign w:val="bottom"/>
          </w:tcPr>
          <w:p w14:paraId="522DEB7F" w14:textId="53464153" w:rsidR="001332BD" w:rsidRPr="00E956F7" w:rsidRDefault="001332BD" w:rsidP="007F60F9">
            <w:pPr>
              <w:pStyle w:val="Tablebody"/>
              <w:autoSpaceDE w:val="0"/>
              <w:autoSpaceDN w:val="0"/>
              <w:adjustRightInd w:val="0"/>
            </w:pPr>
            <w:r w:rsidRPr="00E956F7">
              <w:rPr>
                <w:szCs w:val="24"/>
              </w:rPr>
              <w:t>-</w:t>
            </w:r>
          </w:p>
        </w:tc>
      </w:tr>
    </w:tbl>
    <w:p w14:paraId="0FDDC7D5" w14:textId="16E7FA6D" w:rsidR="001332BD" w:rsidRPr="00E956F7" w:rsidRDefault="001332BD" w:rsidP="003D12D0">
      <w:pPr>
        <w:pStyle w:val="BodyText"/>
      </w:pPr>
      <w:r w:rsidRPr="00E956F7">
        <w:t>EXAMPLE</w:t>
      </w:r>
    </w:p>
    <w:p w14:paraId="423EC5D9" w14:textId="77777777" w:rsidR="0030127C" w:rsidRDefault="0030127C" w:rsidP="0030127C">
      <w:pPr>
        <w:pStyle w:val="Code-"/>
      </w:pPr>
      <w:r w:rsidRPr="00E45DCE">
        <w:t xml:space="preserve">        </w:t>
      </w:r>
      <w:r w:rsidR="001332BD" w:rsidRPr="00E45DCE">
        <w:rPr>
          <w:szCs w:val="24"/>
        </w:rPr>
        <w:t>&lt;connection_0d label="NAIL_100"&gt;</w:t>
      </w:r>
    </w:p>
    <w:p w14:paraId="3526D79C" w14:textId="77777777" w:rsidR="0030127C" w:rsidRDefault="0030127C" w:rsidP="0030127C">
      <w:pPr>
        <w:pStyle w:val="Code-"/>
      </w:pPr>
      <w:r>
        <w:t xml:space="preserve">    </w:t>
      </w:r>
      <w:r w:rsidR="001332BD" w:rsidRPr="00E45DCE">
        <w:t xml:space="preserve">    </w:t>
      </w:r>
      <w:r w:rsidR="001332BD" w:rsidRPr="00E45DCE">
        <w:rPr>
          <w:b/>
        </w:rPr>
        <w:t>&lt;nail shaft_diameter="10.0" length="26.0" head_diameter="15.0" material="steel" shear_strength="5200" peel_strength="5000"&gt;</w:t>
      </w:r>
    </w:p>
    <w:p w14:paraId="3DD6348A" w14:textId="77777777" w:rsidR="0030127C" w:rsidRDefault="0030127C" w:rsidP="0030127C">
      <w:pPr>
        <w:pStyle w:val="Code-"/>
        <w:rPr>
          <w:lang w:val="fr-CH"/>
        </w:rPr>
      </w:pPr>
      <w:r w:rsidRPr="00CB2A71">
        <w:rPr>
          <w:lang w:val="en-US"/>
        </w:rPr>
        <w:t xml:space="preserve">    </w:t>
      </w:r>
      <w:r w:rsidR="001332BD" w:rsidRPr="00CB2A71">
        <w:rPr>
          <w:lang w:val="en-US"/>
        </w:rPr>
        <w:t xml:space="preserve">        </w:t>
      </w:r>
      <w:r w:rsidR="001332BD" w:rsidRPr="00E45DCE">
        <w:rPr>
          <w:lang w:val="fr-CH"/>
        </w:rPr>
        <w:t>&lt;normal_direction x="0" y="0" z="-10"/&gt;</w:t>
      </w:r>
    </w:p>
    <w:p w14:paraId="21CFD367" w14:textId="77777777" w:rsidR="0030127C" w:rsidRDefault="0030127C" w:rsidP="0030127C">
      <w:pPr>
        <w:pStyle w:val="Code-"/>
      </w:pPr>
      <w:r>
        <w:rPr>
          <w:lang w:val="fr-CH"/>
        </w:rPr>
        <w:t xml:space="preserve">    </w:t>
      </w:r>
      <w:r w:rsidR="001332BD" w:rsidRPr="00E45DCE">
        <w:rPr>
          <w:lang w:val="fr-CH"/>
        </w:rPr>
        <w:t xml:space="preserve">    </w:t>
      </w:r>
      <w:r w:rsidR="001332BD" w:rsidRPr="00E45DCE">
        <w:t>&lt;/nail&gt;</w:t>
      </w:r>
    </w:p>
    <w:p w14:paraId="72F1687C" w14:textId="77777777" w:rsidR="0030127C" w:rsidRDefault="0030127C" w:rsidP="0030127C">
      <w:pPr>
        <w:pStyle w:val="Code-"/>
      </w:pPr>
      <w:r>
        <w:t xml:space="preserve">    </w:t>
      </w:r>
      <w:r w:rsidR="001332BD" w:rsidRPr="00E45DCE">
        <w:t xml:space="preserve">    &lt;loc&gt; 1645.83 821.145 616.585 &lt;/loc&gt;</w:t>
      </w:r>
    </w:p>
    <w:p w14:paraId="6C674423" w14:textId="77777777" w:rsidR="0030127C" w:rsidRDefault="0030127C" w:rsidP="0030127C">
      <w:pPr>
        <w:pStyle w:val="Code-"/>
      </w:pPr>
      <w:r>
        <w:t xml:space="preserve">    </w:t>
      </w:r>
      <w:r w:rsidR="001332BD" w:rsidRPr="00E45DCE">
        <w:t xml:space="preserve">    &lt;appdata&gt;</w:t>
      </w:r>
    </w:p>
    <w:p w14:paraId="34D1C946" w14:textId="77777777" w:rsidR="0030127C" w:rsidRDefault="0030127C" w:rsidP="0030127C">
      <w:pPr>
        <w:pStyle w:val="Code-"/>
      </w:pPr>
      <w:r>
        <w:t xml:space="preserve">    </w:t>
      </w:r>
      <w:r w:rsidR="001332BD" w:rsidRPr="00E45DCE">
        <w:t xml:space="preserve">        ...</w:t>
      </w:r>
    </w:p>
    <w:p w14:paraId="7E60E24F" w14:textId="77777777" w:rsidR="0030127C" w:rsidRDefault="0030127C" w:rsidP="0030127C">
      <w:pPr>
        <w:pStyle w:val="Code-"/>
      </w:pPr>
      <w:r>
        <w:t xml:space="preserve">    </w:t>
      </w:r>
      <w:r w:rsidR="001332BD" w:rsidRPr="00E45DCE">
        <w:t xml:space="preserve">    &lt;/appdata&gt;</w:t>
      </w:r>
    </w:p>
    <w:p w14:paraId="524C19C7" w14:textId="65D6F16D" w:rsidR="001332BD" w:rsidRPr="00E45DCE" w:rsidRDefault="0030127C" w:rsidP="0030127C">
      <w:pPr>
        <w:pStyle w:val="Code-"/>
      </w:pPr>
      <w:r>
        <w:t xml:space="preserve">    </w:t>
      </w:r>
      <w:r w:rsidR="001332BD" w:rsidRPr="00E45DCE">
        <w:t>&lt;/connection_0d&gt;</w:t>
      </w:r>
    </w:p>
    <w:p w14:paraId="0A82CF2B" w14:textId="5752510D" w:rsidR="005B271E" w:rsidRPr="00E45DCE" w:rsidRDefault="005B271E" w:rsidP="00E45DCE">
      <w:pPr>
        <w:pStyle w:val="Code-"/>
      </w:pPr>
      <w:r w:rsidRPr="00E45DCE">
        <w:t> </w:t>
      </w:r>
    </w:p>
    <w:p w14:paraId="4C85D403" w14:textId="72529155" w:rsidR="001332BD" w:rsidRPr="00E956F7" w:rsidRDefault="001332BD">
      <w:pPr>
        <w:pStyle w:val="Heading2"/>
        <w:tabs>
          <w:tab w:val="left" w:pos="400"/>
        </w:tabs>
        <w:autoSpaceDE w:val="0"/>
        <w:autoSpaceDN w:val="0"/>
        <w:adjustRightInd w:val="0"/>
        <w:rPr>
          <w:rFonts w:eastAsia="Times New Roman"/>
          <w:szCs w:val="24"/>
        </w:rPr>
      </w:pPr>
      <w:bookmarkStart w:id="4186" w:name="_Toc77102063"/>
      <w:bookmarkStart w:id="4187" w:name="_Toc110532211"/>
      <w:bookmarkStart w:id="4188" w:name="_Toc27753609"/>
      <w:r w:rsidRPr="00E956F7">
        <w:rPr>
          <w:rFonts w:eastAsia="Times New Roman"/>
          <w:szCs w:val="24"/>
        </w:rPr>
        <w:t xml:space="preserve">Rotation </w:t>
      </w:r>
      <w:r w:rsidR="008553BF">
        <w:rPr>
          <w:rFonts w:eastAsia="Times New Roman"/>
          <w:szCs w:val="24"/>
        </w:rPr>
        <w:t>j</w:t>
      </w:r>
      <w:r w:rsidRPr="00E956F7">
        <w:rPr>
          <w:rFonts w:eastAsia="Times New Roman"/>
          <w:szCs w:val="24"/>
        </w:rPr>
        <w:t>oints</w:t>
      </w:r>
      <w:bookmarkEnd w:id="4186"/>
      <w:bookmarkEnd w:id="4187"/>
    </w:p>
    <w:p w14:paraId="4523666F"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189" w:name="_Toc110532212"/>
      <w:r w:rsidRPr="00E956F7">
        <w:rPr>
          <w:rFonts w:eastAsia="Times New Roman"/>
          <w:szCs w:val="24"/>
        </w:rPr>
        <w:t>General</w:t>
      </w:r>
      <w:bookmarkEnd w:id="4189"/>
    </w:p>
    <w:p w14:paraId="7A1D8703" w14:textId="6203605B" w:rsidR="001332BD" w:rsidRPr="00E956F7" w:rsidRDefault="001332BD">
      <w:pPr>
        <w:pStyle w:val="BodyText"/>
        <w:autoSpaceDE w:val="0"/>
        <w:autoSpaceDN w:val="0"/>
        <w:adjustRightInd w:val="0"/>
        <w:rPr>
          <w:szCs w:val="24"/>
        </w:rPr>
      </w:pPr>
      <w:r w:rsidRPr="00E956F7">
        <w:rPr>
          <w:szCs w:val="24"/>
        </w:rPr>
        <w:t xml:space="preserve">A rotation joint is denoted by an element </w:t>
      </w:r>
      <w:r w:rsidRPr="00BD5750">
        <w:rPr>
          <w:rStyle w:val="ISOCode"/>
        </w:rPr>
        <w:t>&lt;rotation_joint/&gt;</w:t>
      </w:r>
      <w:r w:rsidRPr="00E956F7">
        <w:rPr>
          <w:szCs w:val="24"/>
        </w:rPr>
        <w:t>. This element is described completely by its attributes and nested elements.</w:t>
      </w:r>
      <w:r w:rsidR="00625CDF">
        <w:rPr>
          <w:szCs w:val="24"/>
        </w:rPr>
        <w:t xml:space="preserve"> </w:t>
      </w:r>
      <w:ins w:id="4190" w:author="LUEJE Claudia" w:date="2023-06-26T17:59:00Z">
        <w:r w:rsidR="00625CDF">
          <w:rPr>
            <w:szCs w:val="24"/>
          </w:rPr>
          <w:t xml:space="preserve">See </w:t>
        </w:r>
        <w:r w:rsidR="00625CDF" w:rsidRPr="00625CDF">
          <w:rPr>
            <w:rStyle w:val="citetbl"/>
          </w:rPr>
          <w:t>Table 76</w:t>
        </w:r>
        <w:r w:rsidR="00625CDF">
          <w:rPr>
            <w:szCs w:val="24"/>
          </w:rPr>
          <w:t>.</w:t>
        </w:r>
      </w:ins>
    </w:p>
    <w:p w14:paraId="59D1845C" w14:textId="68F8C9D0" w:rsidR="001332BD" w:rsidRPr="00E956F7" w:rsidRDefault="006F39DE">
      <w:pPr>
        <w:pStyle w:val="Tabletitle"/>
        <w:autoSpaceDE w:val="0"/>
        <w:autoSpaceDN w:val="0"/>
        <w:adjustRightInd w:val="0"/>
        <w:outlineLvl w:val="0"/>
        <w:rPr>
          <w:szCs w:val="24"/>
        </w:rPr>
      </w:pPr>
      <w:bookmarkStart w:id="4191" w:name="_Toc110532424"/>
      <w:r w:rsidRPr="00E956F7">
        <w:rPr>
          <w:szCs w:val="24"/>
        </w:rPr>
        <w:t>Table</w:t>
      </w:r>
      <w:del w:id="4192" w:author="LUEJE Claudia" w:date="2023-06-26T17:59:00Z">
        <w:r w:rsidR="00461A3A" w:rsidRPr="00F54804">
          <w:delText xml:space="preserve"> </w:delText>
        </w:r>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76</w:delText>
        </w:r>
        <w:r w:rsidR="00461A3A" w:rsidRPr="00F54804">
          <w:fldChar w:fldCharType="end"/>
        </w:r>
      </w:del>
      <w:ins w:id="4193" w:author="LUEJE Claudia" w:date="2023-06-26T17:59:00Z">
        <w:r w:rsidRPr="00E956F7">
          <w:rPr>
            <w:szCs w:val="24"/>
          </w:rPr>
          <w:t> </w:t>
        </w:r>
        <w:r w:rsidR="001332BD" w:rsidRPr="00E956F7">
          <w:rPr>
            <w:szCs w:val="24"/>
          </w:rPr>
          <w:t>76</w:t>
        </w:r>
      </w:ins>
      <w:r w:rsidR="007F60F9" w:rsidRPr="00E956F7">
        <w:rPr>
          <w:szCs w:val="24"/>
        </w:rPr>
        <w:t xml:space="preserve"> </w:t>
      </w:r>
      <w:r w:rsidR="001332BD" w:rsidRPr="00E956F7">
        <w:rPr>
          <w:szCs w:val="24"/>
        </w:rPr>
        <w:t xml:space="preserve">— Nested elements of </w:t>
      </w:r>
      <w:r w:rsidR="001332BD" w:rsidRPr="00BD5750">
        <w:rPr>
          <w:rStyle w:val="ISOCode"/>
        </w:rPr>
        <w:t>&lt;connection_0d/&gt;</w:t>
      </w:r>
      <w:r w:rsidR="001332BD" w:rsidRPr="00E956F7">
        <w:rPr>
          <w:szCs w:val="24"/>
        </w:rPr>
        <w:t xml:space="preserve"> for </w:t>
      </w:r>
      <w:r w:rsidR="001332BD" w:rsidRPr="00BD5750">
        <w:rPr>
          <w:rStyle w:val="ISOCode"/>
        </w:rPr>
        <w:t>&lt;rotation_joint/&gt;</w:t>
      </w:r>
      <w:bookmarkEnd w:id="4191"/>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1701"/>
        <w:gridCol w:w="1276"/>
        <w:gridCol w:w="3384"/>
      </w:tblGrid>
      <w:tr w:rsidR="001332BD" w:rsidRPr="00B62EE5" w14:paraId="7A6D1A14"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1ACA95E8" w14:textId="79AA9C73" w:rsidR="001332BD" w:rsidRPr="00B62EE5" w:rsidRDefault="001332BD" w:rsidP="007F60F9">
            <w:pPr>
              <w:pStyle w:val="Tableheader"/>
              <w:autoSpaceDE w:val="0"/>
              <w:autoSpaceDN w:val="0"/>
              <w:adjustRightInd w:val="0"/>
              <w:rPr>
                <w:b/>
              </w:rPr>
            </w:pPr>
            <w:r w:rsidRPr="00B62EE5">
              <w:rPr>
                <w:b/>
                <w:szCs w:val="24"/>
              </w:rPr>
              <w:t xml:space="preserve">Nested </w:t>
            </w:r>
            <w:r w:rsidR="00625CDF" w:rsidRPr="00B62EE5">
              <w:rPr>
                <w:b/>
                <w:szCs w:val="24"/>
              </w:rPr>
              <w:t>e</w:t>
            </w:r>
            <w:r w:rsidRPr="00B62EE5">
              <w:rPr>
                <w:b/>
                <w:szCs w:val="24"/>
              </w:rPr>
              <w:t>lements</w:t>
            </w:r>
          </w:p>
        </w:tc>
        <w:tc>
          <w:tcPr>
            <w:tcW w:w="1701" w:type="dxa"/>
            <w:tcBorders>
              <w:top w:val="single" w:sz="12" w:space="0" w:color="auto"/>
              <w:bottom w:val="single" w:sz="12" w:space="0" w:color="auto"/>
            </w:tcBorders>
            <w:shd w:val="clear" w:color="auto" w:fill="F3F3F3"/>
            <w:vAlign w:val="bottom"/>
          </w:tcPr>
          <w:p w14:paraId="68E5AB7D" w14:textId="263812DB" w:rsidR="001332BD" w:rsidRPr="00B62EE5" w:rsidRDefault="001332BD" w:rsidP="007F60F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4DF0BBD1" w14:textId="5D913B67" w:rsidR="001332BD" w:rsidRPr="00B62EE5" w:rsidRDefault="001332BD" w:rsidP="007F60F9">
            <w:pPr>
              <w:pStyle w:val="Tableheader"/>
              <w:autoSpaceDE w:val="0"/>
              <w:autoSpaceDN w:val="0"/>
              <w:adjustRightInd w:val="0"/>
              <w:rPr>
                <w:b/>
              </w:rPr>
            </w:pPr>
            <w:r w:rsidRPr="00B62EE5">
              <w:rPr>
                <w:b/>
                <w:szCs w:val="24"/>
              </w:rPr>
              <w:t>Use</w:t>
            </w:r>
          </w:p>
        </w:tc>
        <w:tc>
          <w:tcPr>
            <w:tcW w:w="3384" w:type="dxa"/>
            <w:tcBorders>
              <w:top w:val="single" w:sz="12" w:space="0" w:color="auto"/>
              <w:bottom w:val="single" w:sz="12" w:space="0" w:color="auto"/>
            </w:tcBorders>
            <w:shd w:val="clear" w:color="auto" w:fill="F3F3F3"/>
            <w:vAlign w:val="bottom"/>
          </w:tcPr>
          <w:p w14:paraId="27621FDD" w14:textId="5BFC2827" w:rsidR="001332BD" w:rsidRPr="00B62EE5" w:rsidRDefault="001332BD" w:rsidP="007F60F9">
            <w:pPr>
              <w:pStyle w:val="Tableheader"/>
              <w:autoSpaceDE w:val="0"/>
              <w:autoSpaceDN w:val="0"/>
              <w:adjustRightInd w:val="0"/>
              <w:rPr>
                <w:b/>
              </w:rPr>
            </w:pPr>
            <w:r w:rsidRPr="00B62EE5">
              <w:rPr>
                <w:b/>
                <w:szCs w:val="24"/>
              </w:rPr>
              <w:t>Constraint / Remarks</w:t>
            </w:r>
          </w:p>
        </w:tc>
      </w:tr>
      <w:tr w:rsidR="001332BD" w:rsidRPr="00E956F7" w14:paraId="06CA4019" w14:textId="77777777" w:rsidTr="005B271E">
        <w:trPr>
          <w:jc w:val="center"/>
        </w:trPr>
        <w:tc>
          <w:tcPr>
            <w:tcW w:w="2111" w:type="dxa"/>
            <w:tcBorders>
              <w:top w:val="single" w:sz="12" w:space="0" w:color="auto"/>
            </w:tcBorders>
            <w:vAlign w:val="bottom"/>
          </w:tcPr>
          <w:p w14:paraId="468E6554" w14:textId="40CFB476" w:rsidR="001332BD" w:rsidRPr="00E956F7" w:rsidRDefault="001332BD" w:rsidP="007F60F9">
            <w:pPr>
              <w:pStyle w:val="Tablebody"/>
              <w:autoSpaceDE w:val="0"/>
              <w:autoSpaceDN w:val="0"/>
              <w:adjustRightInd w:val="0"/>
            </w:pPr>
            <w:r w:rsidRPr="00E956F7">
              <w:rPr>
                <w:szCs w:val="24"/>
              </w:rPr>
              <w:t>rotation_joint</w:t>
            </w:r>
          </w:p>
        </w:tc>
        <w:tc>
          <w:tcPr>
            <w:tcW w:w="1701" w:type="dxa"/>
            <w:tcBorders>
              <w:top w:val="single" w:sz="12" w:space="0" w:color="auto"/>
            </w:tcBorders>
            <w:vAlign w:val="bottom"/>
          </w:tcPr>
          <w:p w14:paraId="5FD22F4A" w14:textId="4B05222D"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12" w:space="0" w:color="auto"/>
            </w:tcBorders>
            <w:vAlign w:val="bottom"/>
          </w:tcPr>
          <w:p w14:paraId="1D6D19AE" w14:textId="5FF2A58A" w:rsidR="001332BD" w:rsidRPr="00E956F7" w:rsidRDefault="001332BD" w:rsidP="007F60F9">
            <w:pPr>
              <w:pStyle w:val="Tablebody"/>
              <w:autoSpaceDE w:val="0"/>
              <w:autoSpaceDN w:val="0"/>
              <w:adjustRightInd w:val="0"/>
            </w:pPr>
            <w:r w:rsidRPr="00E956F7">
              <w:rPr>
                <w:szCs w:val="24"/>
              </w:rPr>
              <w:t>Optional</w:t>
            </w:r>
          </w:p>
        </w:tc>
        <w:tc>
          <w:tcPr>
            <w:tcW w:w="3384" w:type="dxa"/>
            <w:tcBorders>
              <w:top w:val="single" w:sz="12" w:space="0" w:color="auto"/>
            </w:tcBorders>
            <w:vAlign w:val="bottom"/>
          </w:tcPr>
          <w:p w14:paraId="7D7EDBFC" w14:textId="749337CC" w:rsidR="001332BD" w:rsidRPr="00E956F7" w:rsidRDefault="001332BD" w:rsidP="007F60F9">
            <w:pPr>
              <w:pStyle w:val="Tablebody"/>
              <w:autoSpaceDE w:val="0"/>
              <w:autoSpaceDN w:val="0"/>
              <w:adjustRightInd w:val="0"/>
            </w:pPr>
            <w:r w:rsidRPr="00E956F7">
              <w:rPr>
                <w:szCs w:val="24"/>
              </w:rPr>
              <w:t>-</w:t>
            </w:r>
          </w:p>
        </w:tc>
      </w:tr>
      <w:tr w:rsidR="001332BD" w:rsidRPr="00E956F7" w14:paraId="5BBA2BCA" w14:textId="77777777" w:rsidTr="005B271E">
        <w:trPr>
          <w:jc w:val="center"/>
        </w:trPr>
        <w:tc>
          <w:tcPr>
            <w:tcW w:w="2111" w:type="dxa"/>
            <w:vAlign w:val="bottom"/>
          </w:tcPr>
          <w:p w14:paraId="1809A1C7" w14:textId="637EAF50" w:rsidR="001332BD" w:rsidRPr="00E956F7" w:rsidRDefault="001332BD" w:rsidP="007F60F9">
            <w:pPr>
              <w:pStyle w:val="Tablebody"/>
              <w:autoSpaceDE w:val="0"/>
              <w:autoSpaceDN w:val="0"/>
              <w:adjustRightInd w:val="0"/>
            </w:pPr>
            <w:r w:rsidRPr="00E956F7">
              <w:rPr>
                <w:szCs w:val="24"/>
              </w:rPr>
              <w:t>loc</w:t>
            </w:r>
          </w:p>
        </w:tc>
        <w:tc>
          <w:tcPr>
            <w:tcW w:w="1701" w:type="dxa"/>
            <w:vAlign w:val="bottom"/>
          </w:tcPr>
          <w:p w14:paraId="44900697" w14:textId="5A43CC81" w:rsidR="001332BD" w:rsidRPr="00E956F7" w:rsidRDefault="001332BD" w:rsidP="007F60F9">
            <w:pPr>
              <w:pStyle w:val="Tablebody"/>
              <w:autoSpaceDE w:val="0"/>
              <w:autoSpaceDN w:val="0"/>
              <w:adjustRightInd w:val="0"/>
            </w:pPr>
            <w:r w:rsidRPr="00E956F7">
              <w:rPr>
                <w:szCs w:val="24"/>
              </w:rPr>
              <w:t>1</w:t>
            </w:r>
          </w:p>
        </w:tc>
        <w:tc>
          <w:tcPr>
            <w:tcW w:w="1276" w:type="dxa"/>
            <w:vAlign w:val="bottom"/>
          </w:tcPr>
          <w:p w14:paraId="6459AAA4" w14:textId="5C862815" w:rsidR="001332BD" w:rsidRPr="00E956F7" w:rsidRDefault="001332BD" w:rsidP="007F60F9">
            <w:pPr>
              <w:pStyle w:val="Tablebody"/>
              <w:autoSpaceDE w:val="0"/>
              <w:autoSpaceDN w:val="0"/>
              <w:adjustRightInd w:val="0"/>
            </w:pPr>
            <w:r w:rsidRPr="00E956F7">
              <w:rPr>
                <w:szCs w:val="24"/>
              </w:rPr>
              <w:t>Required</w:t>
            </w:r>
          </w:p>
        </w:tc>
        <w:tc>
          <w:tcPr>
            <w:tcW w:w="3384" w:type="dxa"/>
            <w:vAlign w:val="bottom"/>
          </w:tcPr>
          <w:p w14:paraId="5EF442F9" w14:textId="204BC164" w:rsidR="001332BD" w:rsidRPr="00E956F7" w:rsidRDefault="001332BD" w:rsidP="007F60F9">
            <w:pPr>
              <w:pStyle w:val="Tablebody"/>
              <w:autoSpaceDE w:val="0"/>
              <w:autoSpaceDN w:val="0"/>
              <w:adjustRightInd w:val="0"/>
            </w:pPr>
            <w:r w:rsidRPr="00E956F7">
              <w:rPr>
                <w:szCs w:val="24"/>
              </w:rPr>
              <w:t>-</w:t>
            </w:r>
          </w:p>
        </w:tc>
      </w:tr>
      <w:tr w:rsidR="001332BD" w:rsidRPr="00E956F7" w14:paraId="3AF18202" w14:textId="77777777" w:rsidTr="005B271E">
        <w:trPr>
          <w:jc w:val="center"/>
        </w:trPr>
        <w:tc>
          <w:tcPr>
            <w:tcW w:w="2111" w:type="dxa"/>
            <w:tcBorders>
              <w:bottom w:val="single" w:sz="6" w:space="0" w:color="auto"/>
            </w:tcBorders>
            <w:vAlign w:val="bottom"/>
          </w:tcPr>
          <w:p w14:paraId="102EBC5A" w14:textId="2A0165F3" w:rsidR="001332BD" w:rsidRPr="00E956F7" w:rsidRDefault="001332BD" w:rsidP="007F60F9">
            <w:pPr>
              <w:pStyle w:val="Tablebody"/>
              <w:autoSpaceDE w:val="0"/>
              <w:autoSpaceDN w:val="0"/>
              <w:adjustRightInd w:val="0"/>
            </w:pPr>
            <w:r w:rsidRPr="00E956F7">
              <w:rPr>
                <w:szCs w:val="24"/>
              </w:rPr>
              <w:t>appdata</w:t>
            </w:r>
          </w:p>
        </w:tc>
        <w:tc>
          <w:tcPr>
            <w:tcW w:w="1701" w:type="dxa"/>
            <w:tcBorders>
              <w:bottom w:val="single" w:sz="6" w:space="0" w:color="auto"/>
            </w:tcBorders>
            <w:vAlign w:val="bottom"/>
          </w:tcPr>
          <w:p w14:paraId="6BFC859C" w14:textId="213BA276" w:rsidR="001332BD" w:rsidRPr="00E956F7" w:rsidRDefault="001332BD" w:rsidP="007F60F9">
            <w:pPr>
              <w:pStyle w:val="Tablebody"/>
              <w:autoSpaceDE w:val="0"/>
              <w:autoSpaceDN w:val="0"/>
              <w:adjustRightInd w:val="0"/>
            </w:pPr>
            <w:r w:rsidRPr="00E956F7">
              <w:rPr>
                <w:szCs w:val="24"/>
              </w:rPr>
              <w:t>1</w:t>
            </w:r>
          </w:p>
        </w:tc>
        <w:tc>
          <w:tcPr>
            <w:tcW w:w="1276" w:type="dxa"/>
            <w:tcBorders>
              <w:bottom w:val="single" w:sz="6" w:space="0" w:color="auto"/>
            </w:tcBorders>
            <w:vAlign w:val="bottom"/>
          </w:tcPr>
          <w:p w14:paraId="519EA55C" w14:textId="3A1CF251" w:rsidR="001332BD" w:rsidRPr="00E956F7" w:rsidRDefault="001332BD" w:rsidP="007F60F9">
            <w:pPr>
              <w:pStyle w:val="Tablebody"/>
              <w:autoSpaceDE w:val="0"/>
              <w:autoSpaceDN w:val="0"/>
              <w:adjustRightInd w:val="0"/>
            </w:pPr>
            <w:r w:rsidRPr="00E956F7">
              <w:rPr>
                <w:szCs w:val="24"/>
              </w:rPr>
              <w:t>Optional</w:t>
            </w:r>
          </w:p>
        </w:tc>
        <w:tc>
          <w:tcPr>
            <w:tcW w:w="3384" w:type="dxa"/>
            <w:tcBorders>
              <w:bottom w:val="single" w:sz="6" w:space="0" w:color="auto"/>
            </w:tcBorders>
            <w:vAlign w:val="bottom"/>
          </w:tcPr>
          <w:p w14:paraId="4E3AA5A5" w14:textId="2E4AD89D" w:rsidR="001332BD" w:rsidRPr="00E956F7" w:rsidRDefault="001332BD" w:rsidP="007F60F9">
            <w:pPr>
              <w:pStyle w:val="Tablebody"/>
              <w:autoSpaceDE w:val="0"/>
              <w:autoSpaceDN w:val="0"/>
              <w:adjustRightInd w:val="0"/>
            </w:pPr>
            <w:r w:rsidRPr="00E956F7">
              <w:rPr>
                <w:szCs w:val="24"/>
              </w:rPr>
              <w:t>-</w:t>
            </w:r>
          </w:p>
        </w:tc>
      </w:tr>
      <w:tr w:rsidR="001332BD" w:rsidRPr="00E956F7" w14:paraId="5DA1F67E" w14:textId="77777777" w:rsidTr="005B271E">
        <w:trPr>
          <w:jc w:val="center"/>
        </w:trPr>
        <w:tc>
          <w:tcPr>
            <w:tcW w:w="2111" w:type="dxa"/>
            <w:tcBorders>
              <w:top w:val="single" w:sz="6" w:space="0" w:color="auto"/>
              <w:bottom w:val="single" w:sz="4" w:space="0" w:color="auto"/>
            </w:tcBorders>
            <w:vAlign w:val="bottom"/>
          </w:tcPr>
          <w:p w14:paraId="5E15631D" w14:textId="317E73D4" w:rsidR="001332BD" w:rsidRPr="00E956F7" w:rsidRDefault="001332BD" w:rsidP="007F60F9">
            <w:pPr>
              <w:pStyle w:val="Tablebody"/>
              <w:autoSpaceDE w:val="0"/>
              <w:autoSpaceDN w:val="0"/>
              <w:adjustRightInd w:val="0"/>
            </w:pPr>
            <w:r w:rsidRPr="00E956F7">
              <w:rPr>
                <w:szCs w:val="24"/>
              </w:rPr>
              <w:t>femdata</w:t>
            </w:r>
          </w:p>
        </w:tc>
        <w:tc>
          <w:tcPr>
            <w:tcW w:w="1701" w:type="dxa"/>
            <w:tcBorders>
              <w:top w:val="single" w:sz="6" w:space="0" w:color="auto"/>
              <w:bottom w:val="single" w:sz="4" w:space="0" w:color="auto"/>
            </w:tcBorders>
            <w:vAlign w:val="bottom"/>
          </w:tcPr>
          <w:p w14:paraId="758827F3" w14:textId="4AB9C4B1" w:rsidR="001332BD" w:rsidRPr="00E956F7" w:rsidDel="009050D3" w:rsidRDefault="001332BD" w:rsidP="007F60F9">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03717C02" w14:textId="652A390F" w:rsidR="001332BD" w:rsidRPr="00E956F7" w:rsidRDefault="001332BD" w:rsidP="007F60F9">
            <w:pPr>
              <w:pStyle w:val="Tablebody"/>
              <w:autoSpaceDE w:val="0"/>
              <w:autoSpaceDN w:val="0"/>
              <w:adjustRightInd w:val="0"/>
            </w:pPr>
            <w:r w:rsidRPr="00E956F7">
              <w:rPr>
                <w:szCs w:val="24"/>
              </w:rPr>
              <w:t>Optional</w:t>
            </w:r>
          </w:p>
        </w:tc>
        <w:tc>
          <w:tcPr>
            <w:tcW w:w="3384" w:type="dxa"/>
            <w:tcBorders>
              <w:top w:val="single" w:sz="6" w:space="0" w:color="auto"/>
              <w:bottom w:val="single" w:sz="4" w:space="0" w:color="auto"/>
            </w:tcBorders>
            <w:vAlign w:val="bottom"/>
          </w:tcPr>
          <w:p w14:paraId="33AF0D67" w14:textId="605935E7" w:rsidR="001332BD" w:rsidRPr="00E956F7" w:rsidRDefault="001332BD" w:rsidP="007F60F9">
            <w:pPr>
              <w:pStyle w:val="Tablebody"/>
              <w:autoSpaceDE w:val="0"/>
              <w:autoSpaceDN w:val="0"/>
              <w:adjustRightInd w:val="0"/>
            </w:pPr>
            <w:r w:rsidRPr="00E956F7">
              <w:rPr>
                <w:szCs w:val="24"/>
              </w:rPr>
              <w:t>-</w:t>
            </w:r>
          </w:p>
        </w:tc>
      </w:tr>
      <w:tr w:rsidR="001332BD" w:rsidRPr="00E956F7" w14:paraId="6A257BCB" w14:textId="77777777" w:rsidTr="005B271E">
        <w:trPr>
          <w:jc w:val="center"/>
        </w:trPr>
        <w:tc>
          <w:tcPr>
            <w:tcW w:w="2111" w:type="dxa"/>
            <w:tcBorders>
              <w:top w:val="single" w:sz="4" w:space="0" w:color="auto"/>
            </w:tcBorders>
          </w:tcPr>
          <w:p w14:paraId="297A23F4" w14:textId="0F52C154" w:rsidR="001332BD" w:rsidRPr="00E956F7" w:rsidRDefault="001332BD" w:rsidP="007F60F9">
            <w:pPr>
              <w:pStyle w:val="Tablebody"/>
              <w:autoSpaceDE w:val="0"/>
              <w:autoSpaceDN w:val="0"/>
              <w:adjustRightInd w:val="0"/>
            </w:pPr>
            <w:r w:rsidRPr="00E956F7">
              <w:rPr>
                <w:szCs w:val="24"/>
              </w:rPr>
              <w:t>custom_attributes_list</w:t>
            </w:r>
          </w:p>
        </w:tc>
        <w:tc>
          <w:tcPr>
            <w:tcW w:w="1701" w:type="dxa"/>
            <w:tcBorders>
              <w:top w:val="single" w:sz="4" w:space="0" w:color="auto"/>
            </w:tcBorders>
          </w:tcPr>
          <w:p w14:paraId="4DC21BDC" w14:textId="559F2C6C"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4" w:space="0" w:color="auto"/>
            </w:tcBorders>
          </w:tcPr>
          <w:p w14:paraId="2AB3A70E" w14:textId="205BE0D8" w:rsidR="001332BD" w:rsidRPr="00E956F7" w:rsidRDefault="001332BD" w:rsidP="007F60F9">
            <w:pPr>
              <w:pStyle w:val="Tablebody"/>
              <w:autoSpaceDE w:val="0"/>
              <w:autoSpaceDN w:val="0"/>
              <w:adjustRightInd w:val="0"/>
            </w:pPr>
            <w:r w:rsidRPr="00E956F7">
              <w:rPr>
                <w:szCs w:val="24"/>
              </w:rPr>
              <w:t>Optional</w:t>
            </w:r>
          </w:p>
        </w:tc>
        <w:tc>
          <w:tcPr>
            <w:tcW w:w="3384" w:type="dxa"/>
            <w:tcBorders>
              <w:top w:val="single" w:sz="4" w:space="0" w:color="auto"/>
            </w:tcBorders>
          </w:tcPr>
          <w:p w14:paraId="491C9FA6" w14:textId="2B633184" w:rsidR="001332BD" w:rsidRPr="00E956F7" w:rsidRDefault="00FC68DB" w:rsidP="007F60F9">
            <w:pPr>
              <w:pStyle w:val="Tablebody"/>
              <w:autoSpaceDE w:val="0"/>
              <w:autoSpaceDN w:val="0"/>
              <w:adjustRightInd w:val="0"/>
            </w:pPr>
            <w:del w:id="4194"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4195" w:author="LUEJE Claudia" w:date="2023-06-26T17:59:00Z">
              <w:r w:rsidR="001332BD" w:rsidRPr="00E956F7">
                <w:rPr>
                  <w:szCs w:val="24"/>
                </w:rPr>
                <w:t xml:space="preserve">See </w:t>
              </w:r>
              <w:r w:rsidR="001332BD" w:rsidRPr="00E956F7">
                <w:rPr>
                  <w:rStyle w:val="citesec"/>
                  <w:szCs w:val="24"/>
                </w:rPr>
                <w:t>8.5</w:t>
              </w:r>
              <w:r w:rsidR="001332BD" w:rsidRPr="00E956F7">
                <w:rPr>
                  <w:szCs w:val="24"/>
                </w:rPr>
                <w:t xml:space="preserve"> Custom Attributes list</w:t>
              </w:r>
            </w:ins>
          </w:p>
        </w:tc>
      </w:tr>
    </w:tbl>
    <w:p w14:paraId="176F5F96" w14:textId="77777777" w:rsidR="00FC68DB" w:rsidRDefault="001332BD" w:rsidP="00B202D2">
      <w:pPr>
        <w:keepNext/>
        <w:spacing w:before="120"/>
        <w:rPr>
          <w:del w:id="4196" w:author="LUEJE Claudia" w:date="2023-06-26T17:59:00Z"/>
        </w:rPr>
      </w:pPr>
      <w:r w:rsidRPr="00E956F7">
        <w:rPr>
          <w:szCs w:val="24"/>
        </w:rPr>
        <w:t xml:space="preserve">XML specification of </w:t>
      </w:r>
      <w:r w:rsidRPr="00BD5750">
        <w:rPr>
          <w:rStyle w:val="ISOCode"/>
        </w:rPr>
        <w:t>&lt;rotation_joint/&gt;</w:t>
      </w:r>
      <w:r w:rsidRPr="00E956F7">
        <w:rPr>
          <w:szCs w:val="24"/>
        </w:rPr>
        <w:t xml:space="preserve"> element</w:t>
      </w:r>
      <w:del w:id="4197" w:author="LUEJE Claudia" w:date="2023-06-26T17:59:00Z">
        <w:r w:rsidR="00FC68DB" w:rsidRPr="00BD52D7">
          <w:rPr>
            <w:rFonts w:ascii="Courier New" w:hAnsi="Courier New" w:cs="Courier New"/>
            <w:b/>
            <w:i/>
            <w:sz w:val="18"/>
            <w:szCs w:val="18"/>
          </w:rPr>
          <w:delText>:</w:delText>
        </w:r>
        <w:r w:rsidR="00FC68DB" w:rsidRPr="001668D7">
          <w:delText xml:space="preserve"> </w:delText>
        </w:r>
      </w:del>
    </w:p>
    <w:p w14:paraId="3A99A837" w14:textId="26B2ADAC" w:rsidR="001332BD" w:rsidRPr="00E956F7" w:rsidRDefault="00625CDF">
      <w:pPr>
        <w:pStyle w:val="BodyText"/>
        <w:autoSpaceDE w:val="0"/>
        <w:autoSpaceDN w:val="0"/>
        <w:adjustRightInd w:val="0"/>
        <w:rPr>
          <w:ins w:id="4198" w:author="LUEJE Claudia" w:date="2023-06-26T17:59:00Z"/>
          <w:szCs w:val="24"/>
        </w:rPr>
      </w:pPr>
      <w:ins w:id="4199" w:author="LUEJE Claudia" w:date="2023-06-26T17:59:00Z">
        <w:r>
          <w:rPr>
            <w:szCs w:val="24"/>
          </w:rPr>
          <w:t xml:space="preserve"> as shown in </w:t>
        </w:r>
      </w:ins>
      <w:bookmarkStart w:id="4200" w:name="_Toc110532425"/>
      <w:r w:rsidRPr="00625CDF">
        <w:rPr>
          <w:rStyle w:val="citetbl"/>
        </w:rPr>
        <w:t xml:space="preserve">Table </w:t>
      </w:r>
      <w:del w:id="4201"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77</w:delText>
        </w:r>
        <w:r w:rsidR="00461A3A" w:rsidRPr="00F54804">
          <w:fldChar w:fldCharType="end"/>
        </w:r>
      </w:del>
      <w:ins w:id="4202" w:author="LUEJE Claudia" w:date="2023-06-26T17:59:00Z">
        <w:r w:rsidRPr="00625CDF">
          <w:rPr>
            <w:rStyle w:val="citetbl"/>
          </w:rPr>
          <w:t>77</w:t>
        </w:r>
        <w:r w:rsidR="001332BD" w:rsidRPr="00E956F7">
          <w:rPr>
            <w:szCs w:val="24"/>
          </w:rPr>
          <w:t>:</w:t>
        </w:r>
      </w:ins>
    </w:p>
    <w:p w14:paraId="33D7121C" w14:textId="79249A1B" w:rsidR="001332BD" w:rsidRPr="00E956F7" w:rsidRDefault="006F39DE">
      <w:pPr>
        <w:pStyle w:val="Tabletitle"/>
        <w:autoSpaceDE w:val="0"/>
        <w:autoSpaceDN w:val="0"/>
        <w:adjustRightInd w:val="0"/>
        <w:outlineLvl w:val="0"/>
        <w:rPr>
          <w:szCs w:val="24"/>
        </w:rPr>
      </w:pPr>
      <w:ins w:id="4203" w:author="LUEJE Claudia" w:date="2023-06-26T17:59:00Z">
        <w:r w:rsidRPr="00E956F7">
          <w:rPr>
            <w:szCs w:val="24"/>
          </w:rPr>
          <w:t>Table </w:t>
        </w:r>
        <w:r w:rsidR="001332BD" w:rsidRPr="00E956F7">
          <w:rPr>
            <w:szCs w:val="24"/>
          </w:rPr>
          <w:t>77</w:t>
        </w:r>
      </w:ins>
      <w:r w:rsidR="007F60F9" w:rsidRPr="00E956F7">
        <w:rPr>
          <w:szCs w:val="24"/>
        </w:rPr>
        <w:t xml:space="preserve"> </w:t>
      </w:r>
      <w:r w:rsidR="001332BD" w:rsidRPr="00E956F7">
        <w:rPr>
          <w:szCs w:val="24"/>
        </w:rPr>
        <w:t xml:space="preserve">— Attributes of element </w:t>
      </w:r>
      <w:r w:rsidR="001332BD" w:rsidRPr="00BD5750">
        <w:rPr>
          <w:rStyle w:val="ISOCode"/>
        </w:rPr>
        <w:t>&lt;rotation_joint/&gt;</w:t>
      </w:r>
      <w:bookmarkEnd w:id="4200"/>
    </w:p>
    <w:tbl>
      <w:tblPr>
        <w:tblW w:w="8794" w:type="dxa"/>
        <w:jc w:val="center"/>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1E0" w:firstRow="1" w:lastRow="1" w:firstColumn="1" w:lastColumn="1" w:noHBand="0" w:noVBand="0"/>
      </w:tblPr>
      <w:tblGrid>
        <w:gridCol w:w="1842"/>
        <w:gridCol w:w="1440"/>
        <w:gridCol w:w="1440"/>
        <w:gridCol w:w="1080"/>
        <w:gridCol w:w="2992"/>
      </w:tblGrid>
      <w:tr w:rsidR="001332BD" w:rsidRPr="00B62EE5" w14:paraId="6032FAB4" w14:textId="77777777" w:rsidTr="005B271E">
        <w:trPr>
          <w:tblHeader/>
          <w:jc w:val="center"/>
        </w:trPr>
        <w:tc>
          <w:tcPr>
            <w:tcW w:w="1842" w:type="dxa"/>
            <w:shd w:val="clear" w:color="auto" w:fill="F3F3F3"/>
            <w:vAlign w:val="bottom"/>
          </w:tcPr>
          <w:p w14:paraId="5F92E0C4" w14:textId="0CEA6931" w:rsidR="001332BD" w:rsidRPr="00B62EE5" w:rsidRDefault="001332BD" w:rsidP="007F60F9">
            <w:pPr>
              <w:pStyle w:val="Tableheader"/>
              <w:autoSpaceDE w:val="0"/>
              <w:autoSpaceDN w:val="0"/>
              <w:adjustRightInd w:val="0"/>
              <w:rPr>
                <w:b/>
              </w:rPr>
            </w:pPr>
            <w:r w:rsidRPr="00B62EE5">
              <w:rPr>
                <w:b/>
                <w:szCs w:val="24"/>
              </w:rPr>
              <w:t>Attributes</w:t>
            </w:r>
          </w:p>
        </w:tc>
        <w:tc>
          <w:tcPr>
            <w:tcW w:w="1440" w:type="dxa"/>
            <w:shd w:val="clear" w:color="auto" w:fill="F3F3F3"/>
            <w:vAlign w:val="bottom"/>
          </w:tcPr>
          <w:p w14:paraId="20C59599" w14:textId="48ED2ED5" w:rsidR="001332BD" w:rsidRPr="00B62EE5" w:rsidRDefault="001332BD" w:rsidP="007F60F9">
            <w:pPr>
              <w:pStyle w:val="Tableheader"/>
              <w:autoSpaceDE w:val="0"/>
              <w:autoSpaceDN w:val="0"/>
              <w:adjustRightInd w:val="0"/>
              <w:rPr>
                <w:b/>
              </w:rPr>
            </w:pPr>
            <w:r w:rsidRPr="00B62EE5">
              <w:rPr>
                <w:b/>
                <w:szCs w:val="24"/>
              </w:rPr>
              <w:t>Type</w:t>
            </w:r>
          </w:p>
        </w:tc>
        <w:tc>
          <w:tcPr>
            <w:tcW w:w="1440" w:type="dxa"/>
            <w:shd w:val="clear" w:color="auto" w:fill="F3F3F3"/>
            <w:vAlign w:val="bottom"/>
          </w:tcPr>
          <w:p w14:paraId="5708D29E" w14:textId="1AD209C3" w:rsidR="001332BD" w:rsidRPr="00B62EE5" w:rsidRDefault="001332BD" w:rsidP="007F60F9">
            <w:pPr>
              <w:pStyle w:val="Tableheader"/>
              <w:autoSpaceDE w:val="0"/>
              <w:autoSpaceDN w:val="0"/>
              <w:adjustRightInd w:val="0"/>
              <w:rPr>
                <w:b/>
              </w:rPr>
            </w:pPr>
            <w:r w:rsidRPr="00B62EE5">
              <w:rPr>
                <w:b/>
                <w:szCs w:val="24"/>
              </w:rPr>
              <w:t>Value Space</w:t>
            </w:r>
          </w:p>
        </w:tc>
        <w:tc>
          <w:tcPr>
            <w:tcW w:w="1080" w:type="dxa"/>
            <w:shd w:val="clear" w:color="auto" w:fill="F3F3F3"/>
            <w:vAlign w:val="bottom"/>
          </w:tcPr>
          <w:p w14:paraId="0884CE8B" w14:textId="18BEC7F9" w:rsidR="001332BD" w:rsidRPr="00B62EE5" w:rsidRDefault="001332BD" w:rsidP="007F60F9">
            <w:pPr>
              <w:pStyle w:val="Tableheader"/>
              <w:autoSpaceDE w:val="0"/>
              <w:autoSpaceDN w:val="0"/>
              <w:adjustRightInd w:val="0"/>
              <w:rPr>
                <w:b/>
              </w:rPr>
            </w:pPr>
            <w:r w:rsidRPr="00B62EE5">
              <w:rPr>
                <w:b/>
                <w:szCs w:val="24"/>
              </w:rPr>
              <w:t>Use</w:t>
            </w:r>
          </w:p>
        </w:tc>
        <w:tc>
          <w:tcPr>
            <w:tcW w:w="2992" w:type="dxa"/>
            <w:shd w:val="clear" w:color="auto" w:fill="F3F3F3"/>
            <w:vAlign w:val="bottom"/>
          </w:tcPr>
          <w:p w14:paraId="69F4677C" w14:textId="4CA726D2" w:rsidR="001332BD" w:rsidRPr="00B62EE5" w:rsidRDefault="001332BD" w:rsidP="007F60F9">
            <w:pPr>
              <w:pStyle w:val="Tableheader"/>
              <w:autoSpaceDE w:val="0"/>
              <w:autoSpaceDN w:val="0"/>
              <w:adjustRightInd w:val="0"/>
              <w:rPr>
                <w:b/>
              </w:rPr>
            </w:pPr>
            <w:r w:rsidRPr="00B62EE5">
              <w:rPr>
                <w:b/>
                <w:szCs w:val="24"/>
              </w:rPr>
              <w:t>Constraint / Remarks</w:t>
            </w:r>
          </w:p>
        </w:tc>
      </w:tr>
      <w:tr w:rsidR="001332BD" w:rsidRPr="00E956F7" w14:paraId="0E428312" w14:textId="77777777" w:rsidTr="005B271E">
        <w:trPr>
          <w:jc w:val="center"/>
        </w:trPr>
        <w:tc>
          <w:tcPr>
            <w:tcW w:w="1842" w:type="dxa"/>
          </w:tcPr>
          <w:p w14:paraId="1EC8B27F" w14:textId="1DE380A3" w:rsidR="001332BD" w:rsidRPr="00E956F7" w:rsidRDefault="001332BD" w:rsidP="007F60F9">
            <w:pPr>
              <w:pStyle w:val="Tablebody"/>
              <w:autoSpaceDE w:val="0"/>
              <w:autoSpaceDN w:val="0"/>
              <w:adjustRightInd w:val="0"/>
            </w:pPr>
            <w:r w:rsidRPr="00E956F7">
              <w:rPr>
                <w:szCs w:val="24"/>
              </w:rPr>
              <w:t>diameter</w:t>
            </w:r>
          </w:p>
        </w:tc>
        <w:tc>
          <w:tcPr>
            <w:tcW w:w="1440" w:type="dxa"/>
          </w:tcPr>
          <w:p w14:paraId="14746338" w14:textId="54E7718F" w:rsidR="001332BD" w:rsidRPr="00E956F7" w:rsidRDefault="001332BD" w:rsidP="007F60F9">
            <w:pPr>
              <w:pStyle w:val="Tablebody"/>
              <w:autoSpaceDE w:val="0"/>
              <w:autoSpaceDN w:val="0"/>
              <w:adjustRightInd w:val="0"/>
            </w:pPr>
            <w:r w:rsidRPr="00E956F7">
              <w:rPr>
                <w:szCs w:val="24"/>
              </w:rPr>
              <w:t>Floating point</w:t>
            </w:r>
          </w:p>
        </w:tc>
        <w:tc>
          <w:tcPr>
            <w:tcW w:w="1440" w:type="dxa"/>
          </w:tcPr>
          <w:p w14:paraId="500F0DD8" w14:textId="35FAE9CC" w:rsidR="001332BD" w:rsidRPr="00E956F7" w:rsidRDefault="001332BD" w:rsidP="007F60F9">
            <w:pPr>
              <w:pStyle w:val="Tablebody"/>
              <w:autoSpaceDE w:val="0"/>
              <w:autoSpaceDN w:val="0"/>
              <w:adjustRightInd w:val="0"/>
            </w:pPr>
            <w:r w:rsidRPr="00E956F7">
              <w:rPr>
                <w:szCs w:val="24"/>
              </w:rPr>
              <w:t>&gt; 0.0</w:t>
            </w:r>
          </w:p>
        </w:tc>
        <w:tc>
          <w:tcPr>
            <w:tcW w:w="1080" w:type="dxa"/>
          </w:tcPr>
          <w:p w14:paraId="6C9301A4" w14:textId="20098E9D" w:rsidR="001332BD" w:rsidRPr="00E956F7" w:rsidRDefault="001332BD" w:rsidP="007F60F9">
            <w:pPr>
              <w:pStyle w:val="Tablebody"/>
              <w:autoSpaceDE w:val="0"/>
              <w:autoSpaceDN w:val="0"/>
              <w:adjustRightInd w:val="0"/>
            </w:pPr>
            <w:r w:rsidRPr="00E956F7">
              <w:rPr>
                <w:szCs w:val="24"/>
              </w:rPr>
              <w:t>Optional</w:t>
            </w:r>
          </w:p>
        </w:tc>
        <w:tc>
          <w:tcPr>
            <w:tcW w:w="2992" w:type="dxa"/>
          </w:tcPr>
          <w:p w14:paraId="5EB2D92D" w14:textId="60E09E28" w:rsidR="001332BD" w:rsidRPr="00E956F7" w:rsidRDefault="001332BD" w:rsidP="007F60F9">
            <w:pPr>
              <w:pStyle w:val="Tablebody"/>
              <w:autoSpaceDE w:val="0"/>
              <w:autoSpaceDN w:val="0"/>
              <w:adjustRightInd w:val="0"/>
            </w:pPr>
            <w:r w:rsidRPr="00E956F7">
              <w:rPr>
                <w:szCs w:val="24"/>
              </w:rPr>
              <w:t>-</w:t>
            </w:r>
          </w:p>
        </w:tc>
      </w:tr>
    </w:tbl>
    <w:p w14:paraId="21ED081C" w14:textId="36593125" w:rsidR="001332BD" w:rsidRPr="00E956F7" w:rsidRDefault="001332BD">
      <w:pPr>
        <w:pStyle w:val="BodyText"/>
        <w:autoSpaceDE w:val="0"/>
        <w:autoSpaceDN w:val="0"/>
        <w:adjustRightInd w:val="0"/>
        <w:rPr>
          <w:szCs w:val="24"/>
        </w:rPr>
      </w:pPr>
      <w:r w:rsidRPr="00E956F7">
        <w:rPr>
          <w:szCs w:val="24"/>
        </w:rPr>
        <w:t>The following list explains the attribute:</w:t>
      </w:r>
    </w:p>
    <w:p w14:paraId="1D5CE4C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04" w:author="LUEJE Claudia" w:date="2023-06-26T17:59:00Z">
        <w:r w:rsidRPr="00E956F7">
          <w:rPr>
            <w:szCs w:val="24"/>
          </w:rPr>
          <w:t>—</w:t>
        </w:r>
        <w:r w:rsidRPr="00E956F7">
          <w:rPr>
            <w:szCs w:val="24"/>
          </w:rPr>
          <w:tab/>
        </w:r>
      </w:ins>
      <w:r w:rsidRPr="00BD5750">
        <w:rPr>
          <w:rStyle w:val="ISOCode"/>
        </w:rPr>
        <w:t>diameter</w:t>
      </w:r>
      <w:r w:rsidRPr="00E956F7">
        <w:rPr>
          <w:szCs w:val="24"/>
        </w:rPr>
        <w:t>: the diameter of the shaft of the rotation joint.</w:t>
      </w:r>
    </w:p>
    <w:p w14:paraId="0FC26305" w14:textId="1D36A786" w:rsidR="001332BD" w:rsidRPr="00E956F7" w:rsidRDefault="001332BD">
      <w:pPr>
        <w:pStyle w:val="BodyText"/>
        <w:autoSpaceDE w:val="0"/>
        <w:autoSpaceDN w:val="0"/>
        <w:adjustRightInd w:val="0"/>
        <w:rPr>
          <w:szCs w:val="24"/>
        </w:rPr>
      </w:pPr>
      <w:r w:rsidRPr="00E956F7">
        <w:rPr>
          <w:szCs w:val="24"/>
        </w:rPr>
        <w:t xml:space="preserve">If possible, a rotation joint should know the direction of fixation, </w:t>
      </w:r>
      <w:del w:id="4205" w:author="LUEJE Claudia" w:date="2023-06-26T17:59:00Z">
        <w:r w:rsidR="00C5437F">
          <w:delText>hence,</w:delText>
        </w:r>
      </w:del>
      <w:ins w:id="4206" w:author="LUEJE Claudia" w:date="2023-06-26T17:59:00Z">
        <w:r w:rsidR="00625CDF">
          <w:rPr>
            <w:szCs w:val="24"/>
          </w:rPr>
          <w:t>and therefore</w:t>
        </w:r>
      </w:ins>
      <w:r w:rsidRPr="00E956F7">
        <w:rPr>
          <w:szCs w:val="24"/>
        </w:rPr>
        <w:t xml:space="preserve"> possess a nested element </w:t>
      </w:r>
      <w:r w:rsidRPr="00BD5750">
        <w:rPr>
          <w:rStyle w:val="ISOCode"/>
        </w:rPr>
        <w:t>&lt;normal_direction</w:t>
      </w:r>
      <w:del w:id="4207" w:author="LUEJE Claudia" w:date="2023-06-26T17:59:00Z">
        <w:r w:rsidR="00FC68DB" w:rsidRPr="001668D7">
          <w:rPr>
            <w:rFonts w:ascii="Courier New" w:hAnsi="Courier New" w:cs="Courier New"/>
            <w:b/>
            <w:i/>
            <w:sz w:val="18"/>
            <w:szCs w:val="18"/>
          </w:rPr>
          <w:delText>&gt;</w:delText>
        </w:r>
        <w:r w:rsidR="00FC68DB" w:rsidRPr="0013175B">
          <w:delText>.</w:delText>
        </w:r>
      </w:del>
      <w:ins w:id="4208" w:author="LUEJE Claudia" w:date="2023-06-26T17:59:00Z">
        <w:r w:rsidRPr="00BD5750">
          <w:rPr>
            <w:rStyle w:val="ISOCode"/>
          </w:rPr>
          <w:t>/&gt;</w:t>
        </w:r>
        <w:r w:rsidRPr="00E956F7">
          <w:rPr>
            <w:szCs w:val="24"/>
          </w:rPr>
          <w:t>.</w:t>
        </w:r>
      </w:ins>
      <w:r w:rsidRPr="00E956F7">
        <w:rPr>
          <w:szCs w:val="24"/>
        </w:rPr>
        <w:t xml:space="preserve"> However, this is not mandatory in order to allow for importing incomplete data.</w:t>
      </w:r>
      <w:ins w:id="4209" w:author="LUEJE Claudia" w:date="2023-06-26T17:59:00Z">
        <w:r w:rsidRPr="00E956F7">
          <w:rPr>
            <w:szCs w:val="24"/>
          </w:rPr>
          <w:t xml:space="preserve"> </w:t>
        </w:r>
        <w:r w:rsidR="00625CDF">
          <w:rPr>
            <w:szCs w:val="24"/>
          </w:rPr>
          <w:t>The</w:t>
        </w:r>
      </w:ins>
      <w:r w:rsidR="00625CDF">
        <w:rPr>
          <w:szCs w:val="24"/>
        </w:rPr>
        <w:t xml:space="preserve"> d</w:t>
      </w:r>
      <w:r w:rsidRPr="00E956F7">
        <w:rPr>
          <w:szCs w:val="24"/>
        </w:rPr>
        <w:t xml:space="preserve">irection sense of </w:t>
      </w:r>
      <w:r w:rsidRPr="00BD5750">
        <w:rPr>
          <w:rStyle w:val="ISOCode"/>
        </w:rPr>
        <w:t>&lt;normal_direction/&gt;</w:t>
      </w:r>
      <w:r w:rsidRPr="00E956F7">
        <w:rPr>
          <w:szCs w:val="24"/>
        </w:rPr>
        <w:t xml:space="preserve"> is from the joint's head to point, which element’s definition can be found in </w:t>
      </w:r>
      <w:del w:id="4210" w:author="LUEJE Claudia" w:date="2023-06-26T17:59:00Z">
        <w:r w:rsidR="00FC68DB" w:rsidRPr="00F54804">
          <w:delText xml:space="preserve">section </w:delText>
        </w:r>
        <w:r w:rsidR="00FC68DB" w:rsidRPr="00F54804">
          <w:fldChar w:fldCharType="begin"/>
        </w:r>
        <w:r w:rsidR="00FC68DB" w:rsidRPr="00F54804">
          <w:delInstrText xml:space="preserve"> REF _Ref400880511 \r \h  \* MERGEFORMAT </w:delInstrText>
        </w:r>
        <w:r w:rsidR="00FC68DB" w:rsidRPr="00F54804">
          <w:fldChar w:fldCharType="separate"/>
        </w:r>
        <w:r w:rsidR="0067475A">
          <w:delText>6.1.3</w:delText>
        </w:r>
        <w:r w:rsidR="00FC68DB" w:rsidRPr="00F54804">
          <w:fldChar w:fldCharType="end"/>
        </w:r>
        <w:r w:rsidR="00FC68DB" w:rsidRPr="00F54804">
          <w:delText>.</w:delText>
        </w:r>
      </w:del>
      <w:ins w:id="4211" w:author="LUEJE Claudia" w:date="2023-06-26T17:59:00Z">
        <w:r w:rsidRPr="00E956F7">
          <w:rPr>
            <w:rStyle w:val="citesec"/>
            <w:szCs w:val="24"/>
          </w:rPr>
          <w:t>9.1.3</w:t>
        </w:r>
        <w:r w:rsidRPr="00E956F7">
          <w:rPr>
            <w:szCs w:val="24"/>
          </w:rPr>
          <w:t>.</w:t>
        </w:r>
      </w:ins>
    </w:p>
    <w:p w14:paraId="54C58CEE" w14:textId="77777777" w:rsidR="00FC68DB" w:rsidRDefault="001332BD" w:rsidP="00A6261D">
      <w:pPr>
        <w:keepNext/>
        <w:rPr>
          <w:del w:id="4212" w:author="LUEJE Claudia" w:date="2023-06-26T17:59:00Z"/>
        </w:rPr>
      </w:pPr>
      <w:r w:rsidRPr="00E956F7">
        <w:rPr>
          <w:szCs w:val="24"/>
        </w:rPr>
        <w:t xml:space="preserve">Specific subtypes of rotation joints are defined by adding related nested elements, listed in </w:t>
      </w:r>
      <w:del w:id="4213" w:author="LUEJE Claudia" w:date="2023-06-26T17:59:00Z">
        <w:r w:rsidR="00FC68DB" w:rsidRPr="0013175B">
          <w:delText xml:space="preserve">following table: </w:delText>
        </w:r>
      </w:del>
    </w:p>
    <w:p w14:paraId="2F5D626D" w14:textId="39BC6AB7" w:rsidR="001332BD" w:rsidRPr="00E956F7" w:rsidRDefault="008127B7">
      <w:pPr>
        <w:pStyle w:val="BodyText"/>
        <w:autoSpaceDE w:val="0"/>
        <w:autoSpaceDN w:val="0"/>
        <w:adjustRightInd w:val="0"/>
        <w:rPr>
          <w:ins w:id="4214" w:author="LUEJE Claudia" w:date="2023-06-26T17:59:00Z"/>
          <w:szCs w:val="24"/>
        </w:rPr>
      </w:pPr>
      <w:bookmarkStart w:id="4215" w:name="_Toc110532426"/>
      <w:r w:rsidRPr="008127B7">
        <w:rPr>
          <w:rStyle w:val="citetbl"/>
        </w:rPr>
        <w:t xml:space="preserve">Table </w:t>
      </w:r>
      <w:del w:id="4216"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78</w:delText>
        </w:r>
        <w:r w:rsidR="00461A3A" w:rsidRPr="00F54804">
          <w:fldChar w:fldCharType="end"/>
        </w:r>
      </w:del>
      <w:ins w:id="4217" w:author="LUEJE Claudia" w:date="2023-06-26T17:59:00Z">
        <w:r w:rsidRPr="008127B7">
          <w:rPr>
            <w:rStyle w:val="citetbl"/>
          </w:rPr>
          <w:t>78</w:t>
        </w:r>
        <w:r w:rsidR="001332BD" w:rsidRPr="00E956F7">
          <w:rPr>
            <w:szCs w:val="24"/>
          </w:rPr>
          <w:t>:</w:t>
        </w:r>
      </w:ins>
    </w:p>
    <w:p w14:paraId="2C95BE80" w14:textId="3C6E80EE" w:rsidR="001332BD" w:rsidRPr="00E956F7" w:rsidRDefault="006F39DE">
      <w:pPr>
        <w:pStyle w:val="Tabletitle"/>
        <w:autoSpaceDE w:val="0"/>
        <w:autoSpaceDN w:val="0"/>
        <w:adjustRightInd w:val="0"/>
        <w:outlineLvl w:val="0"/>
        <w:rPr>
          <w:szCs w:val="24"/>
        </w:rPr>
      </w:pPr>
      <w:ins w:id="4218" w:author="LUEJE Claudia" w:date="2023-06-26T17:59:00Z">
        <w:r w:rsidRPr="00E956F7">
          <w:rPr>
            <w:szCs w:val="24"/>
          </w:rPr>
          <w:t>Table </w:t>
        </w:r>
        <w:r w:rsidR="001332BD" w:rsidRPr="00E956F7">
          <w:rPr>
            <w:szCs w:val="24"/>
          </w:rPr>
          <w:t>78</w:t>
        </w:r>
      </w:ins>
      <w:r w:rsidR="007F60F9" w:rsidRPr="00E956F7">
        <w:rPr>
          <w:szCs w:val="24"/>
        </w:rPr>
        <w:t xml:space="preserve"> </w:t>
      </w:r>
      <w:r w:rsidR="001332BD" w:rsidRPr="00E956F7">
        <w:rPr>
          <w:szCs w:val="24"/>
        </w:rPr>
        <w:t xml:space="preserve">— Nested elements of element </w:t>
      </w:r>
      <w:r w:rsidR="001332BD" w:rsidRPr="00BD5750">
        <w:rPr>
          <w:rStyle w:val="ISOCode"/>
        </w:rPr>
        <w:t>&lt;rotation_joint/&gt;</w:t>
      </w:r>
      <w:bookmarkEnd w:id="4215"/>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11"/>
        <w:gridCol w:w="2268"/>
        <w:gridCol w:w="1276"/>
        <w:gridCol w:w="2817"/>
      </w:tblGrid>
      <w:tr w:rsidR="001332BD" w:rsidRPr="00B62EE5" w14:paraId="6F791DA1" w14:textId="77777777" w:rsidTr="005B271E">
        <w:trPr>
          <w:tblHeader/>
          <w:jc w:val="center"/>
        </w:trPr>
        <w:tc>
          <w:tcPr>
            <w:tcW w:w="2111" w:type="dxa"/>
            <w:tcBorders>
              <w:top w:val="single" w:sz="12" w:space="0" w:color="auto"/>
              <w:bottom w:val="single" w:sz="12" w:space="0" w:color="auto"/>
            </w:tcBorders>
            <w:shd w:val="clear" w:color="auto" w:fill="F3F3F3"/>
            <w:vAlign w:val="bottom"/>
          </w:tcPr>
          <w:p w14:paraId="038F01C7" w14:textId="30309213" w:rsidR="001332BD" w:rsidRPr="00B62EE5" w:rsidRDefault="001332BD" w:rsidP="007F60F9">
            <w:pPr>
              <w:pStyle w:val="Tableheader"/>
              <w:autoSpaceDE w:val="0"/>
              <w:autoSpaceDN w:val="0"/>
              <w:adjustRightInd w:val="0"/>
              <w:rPr>
                <w:b/>
              </w:rPr>
            </w:pPr>
            <w:r w:rsidRPr="00B62EE5">
              <w:rPr>
                <w:b/>
                <w:szCs w:val="24"/>
              </w:rPr>
              <w:t xml:space="preserve">Nested </w:t>
            </w:r>
            <w:r w:rsidR="008127B7" w:rsidRPr="00B62EE5">
              <w:rPr>
                <w:b/>
                <w:szCs w:val="24"/>
              </w:rPr>
              <w:t>e</w:t>
            </w:r>
            <w:r w:rsidRPr="00B62EE5">
              <w:rPr>
                <w:b/>
                <w:szCs w:val="24"/>
              </w:rPr>
              <w:t>lements</w:t>
            </w:r>
          </w:p>
        </w:tc>
        <w:tc>
          <w:tcPr>
            <w:tcW w:w="2268" w:type="dxa"/>
            <w:tcBorders>
              <w:top w:val="single" w:sz="12" w:space="0" w:color="auto"/>
              <w:bottom w:val="single" w:sz="12" w:space="0" w:color="auto"/>
            </w:tcBorders>
            <w:shd w:val="clear" w:color="auto" w:fill="F3F3F3"/>
            <w:vAlign w:val="bottom"/>
          </w:tcPr>
          <w:p w14:paraId="2043ED30" w14:textId="3530DAFB" w:rsidR="001332BD" w:rsidRPr="00B62EE5" w:rsidRDefault="001332BD" w:rsidP="007F60F9">
            <w:pPr>
              <w:pStyle w:val="Tableheader"/>
              <w:autoSpaceDE w:val="0"/>
              <w:autoSpaceDN w:val="0"/>
              <w:adjustRightInd w:val="0"/>
              <w:rPr>
                <w:b/>
              </w:rPr>
            </w:pPr>
            <w:r w:rsidRPr="00B62EE5">
              <w:rPr>
                <w:b/>
                <w:szCs w:val="24"/>
              </w:rPr>
              <w:t>Multiplicity</w:t>
            </w:r>
          </w:p>
        </w:tc>
        <w:tc>
          <w:tcPr>
            <w:tcW w:w="1276" w:type="dxa"/>
            <w:tcBorders>
              <w:top w:val="single" w:sz="12" w:space="0" w:color="auto"/>
              <w:bottom w:val="single" w:sz="12" w:space="0" w:color="auto"/>
            </w:tcBorders>
            <w:shd w:val="clear" w:color="auto" w:fill="F3F3F3"/>
            <w:vAlign w:val="bottom"/>
          </w:tcPr>
          <w:p w14:paraId="68EEFF43" w14:textId="18516AF8" w:rsidR="001332BD" w:rsidRPr="00B62EE5" w:rsidRDefault="001332BD" w:rsidP="007F60F9">
            <w:pPr>
              <w:pStyle w:val="Tableheader"/>
              <w:autoSpaceDE w:val="0"/>
              <w:autoSpaceDN w:val="0"/>
              <w:adjustRightInd w:val="0"/>
              <w:rPr>
                <w:b/>
              </w:rPr>
            </w:pPr>
            <w:r w:rsidRPr="00B62EE5">
              <w:rPr>
                <w:b/>
                <w:szCs w:val="24"/>
              </w:rPr>
              <w:t>Use</w:t>
            </w:r>
          </w:p>
        </w:tc>
        <w:tc>
          <w:tcPr>
            <w:tcW w:w="2817" w:type="dxa"/>
            <w:tcBorders>
              <w:top w:val="single" w:sz="12" w:space="0" w:color="auto"/>
              <w:bottom w:val="single" w:sz="12" w:space="0" w:color="auto"/>
            </w:tcBorders>
            <w:shd w:val="clear" w:color="auto" w:fill="F3F3F3"/>
            <w:vAlign w:val="bottom"/>
          </w:tcPr>
          <w:p w14:paraId="33C3895A" w14:textId="594213A5" w:rsidR="001332BD" w:rsidRPr="00B62EE5" w:rsidRDefault="001332BD" w:rsidP="007F60F9">
            <w:pPr>
              <w:pStyle w:val="Tableheader"/>
              <w:autoSpaceDE w:val="0"/>
              <w:autoSpaceDN w:val="0"/>
              <w:adjustRightInd w:val="0"/>
              <w:rPr>
                <w:b/>
              </w:rPr>
            </w:pPr>
            <w:r w:rsidRPr="00B62EE5">
              <w:rPr>
                <w:b/>
                <w:szCs w:val="24"/>
              </w:rPr>
              <w:t>Constraint / Remarks</w:t>
            </w:r>
          </w:p>
        </w:tc>
      </w:tr>
      <w:tr w:rsidR="001332BD" w:rsidRPr="00E956F7" w14:paraId="7299009F" w14:textId="77777777" w:rsidTr="005B271E">
        <w:trPr>
          <w:jc w:val="center"/>
        </w:trPr>
        <w:tc>
          <w:tcPr>
            <w:tcW w:w="2111" w:type="dxa"/>
            <w:tcBorders>
              <w:top w:val="single" w:sz="12" w:space="0" w:color="auto"/>
              <w:bottom w:val="single" w:sz="6" w:space="0" w:color="auto"/>
            </w:tcBorders>
            <w:vAlign w:val="bottom"/>
          </w:tcPr>
          <w:p w14:paraId="1472A4D3" w14:textId="209DEF51" w:rsidR="001332BD" w:rsidRPr="00E956F7" w:rsidRDefault="001332BD" w:rsidP="007F60F9">
            <w:pPr>
              <w:pStyle w:val="Tablebody"/>
              <w:autoSpaceDE w:val="0"/>
              <w:autoSpaceDN w:val="0"/>
              <w:adjustRightInd w:val="0"/>
            </w:pPr>
            <w:r w:rsidRPr="00E956F7">
              <w:rPr>
                <w:szCs w:val="24"/>
              </w:rPr>
              <w:t>normal_direction</w:t>
            </w:r>
          </w:p>
        </w:tc>
        <w:tc>
          <w:tcPr>
            <w:tcW w:w="2268" w:type="dxa"/>
            <w:tcBorders>
              <w:top w:val="single" w:sz="12" w:space="0" w:color="auto"/>
              <w:bottom w:val="single" w:sz="6" w:space="0" w:color="auto"/>
            </w:tcBorders>
            <w:vAlign w:val="bottom"/>
          </w:tcPr>
          <w:p w14:paraId="0D29E588" w14:textId="30364382"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12" w:space="0" w:color="auto"/>
              <w:bottom w:val="single" w:sz="6" w:space="0" w:color="auto"/>
            </w:tcBorders>
            <w:vAlign w:val="bottom"/>
          </w:tcPr>
          <w:p w14:paraId="1B5752B3" w14:textId="5D1F5BE5" w:rsidR="001332BD" w:rsidRPr="00E956F7" w:rsidRDefault="001332BD" w:rsidP="007F60F9">
            <w:pPr>
              <w:pStyle w:val="Tablebody"/>
              <w:autoSpaceDE w:val="0"/>
              <w:autoSpaceDN w:val="0"/>
              <w:adjustRightInd w:val="0"/>
            </w:pPr>
            <w:r w:rsidRPr="00E956F7">
              <w:rPr>
                <w:szCs w:val="24"/>
              </w:rPr>
              <w:t>Optional</w:t>
            </w:r>
          </w:p>
        </w:tc>
        <w:tc>
          <w:tcPr>
            <w:tcW w:w="2817" w:type="dxa"/>
            <w:tcBorders>
              <w:top w:val="single" w:sz="12" w:space="0" w:color="auto"/>
              <w:bottom w:val="single" w:sz="6" w:space="0" w:color="auto"/>
            </w:tcBorders>
            <w:vAlign w:val="bottom"/>
          </w:tcPr>
          <w:p w14:paraId="000C4AAA" w14:textId="019C6445" w:rsidR="001332BD" w:rsidRPr="00E956F7" w:rsidRDefault="001332BD" w:rsidP="007F60F9">
            <w:pPr>
              <w:pStyle w:val="Tablebody"/>
              <w:autoSpaceDE w:val="0"/>
              <w:autoSpaceDN w:val="0"/>
              <w:adjustRightInd w:val="0"/>
            </w:pPr>
            <w:r w:rsidRPr="00E956F7">
              <w:rPr>
                <w:szCs w:val="24"/>
              </w:rPr>
              <w:t>-</w:t>
            </w:r>
          </w:p>
        </w:tc>
      </w:tr>
      <w:tr w:rsidR="001332BD" w:rsidRPr="00E956F7" w14:paraId="16F5E7CC" w14:textId="77777777" w:rsidTr="005B271E">
        <w:trPr>
          <w:jc w:val="center"/>
        </w:trPr>
        <w:tc>
          <w:tcPr>
            <w:tcW w:w="2111" w:type="dxa"/>
            <w:tcBorders>
              <w:top w:val="single" w:sz="6" w:space="0" w:color="auto"/>
              <w:bottom w:val="single" w:sz="4" w:space="0" w:color="auto"/>
            </w:tcBorders>
            <w:vAlign w:val="bottom"/>
          </w:tcPr>
          <w:p w14:paraId="72B9BBB0" w14:textId="251A2EBE" w:rsidR="001332BD" w:rsidRPr="00E956F7" w:rsidRDefault="001332BD" w:rsidP="007F60F9">
            <w:pPr>
              <w:pStyle w:val="Tablebody"/>
              <w:autoSpaceDE w:val="0"/>
              <w:autoSpaceDN w:val="0"/>
              <w:adjustRightInd w:val="0"/>
            </w:pPr>
            <w:r w:rsidRPr="00E956F7">
              <w:rPr>
                <w:szCs w:val="24"/>
              </w:rPr>
              <w:t>tangential_direction</w:t>
            </w:r>
          </w:p>
        </w:tc>
        <w:tc>
          <w:tcPr>
            <w:tcW w:w="2268" w:type="dxa"/>
            <w:tcBorders>
              <w:top w:val="single" w:sz="6" w:space="0" w:color="auto"/>
              <w:bottom w:val="single" w:sz="4" w:space="0" w:color="auto"/>
            </w:tcBorders>
            <w:vAlign w:val="bottom"/>
          </w:tcPr>
          <w:p w14:paraId="5A623404" w14:textId="28000D27"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6" w:space="0" w:color="auto"/>
              <w:bottom w:val="single" w:sz="4" w:space="0" w:color="auto"/>
            </w:tcBorders>
            <w:vAlign w:val="bottom"/>
          </w:tcPr>
          <w:p w14:paraId="047258A5" w14:textId="77641191" w:rsidR="001332BD" w:rsidRPr="00E956F7" w:rsidRDefault="001332BD" w:rsidP="007F60F9">
            <w:pPr>
              <w:pStyle w:val="Tablebody"/>
              <w:autoSpaceDE w:val="0"/>
              <w:autoSpaceDN w:val="0"/>
              <w:adjustRightInd w:val="0"/>
            </w:pPr>
            <w:r w:rsidRPr="00E956F7">
              <w:rPr>
                <w:szCs w:val="24"/>
              </w:rPr>
              <w:t>Optional</w:t>
            </w:r>
          </w:p>
        </w:tc>
        <w:tc>
          <w:tcPr>
            <w:tcW w:w="2817" w:type="dxa"/>
            <w:tcBorders>
              <w:top w:val="single" w:sz="6" w:space="0" w:color="auto"/>
              <w:bottom w:val="single" w:sz="4" w:space="0" w:color="auto"/>
            </w:tcBorders>
            <w:vAlign w:val="bottom"/>
          </w:tcPr>
          <w:p w14:paraId="31BF6797" w14:textId="5BDC8511" w:rsidR="001332BD" w:rsidRPr="00E956F7" w:rsidRDefault="001332BD" w:rsidP="007F60F9">
            <w:pPr>
              <w:pStyle w:val="Tablebody"/>
              <w:autoSpaceDE w:val="0"/>
              <w:autoSpaceDN w:val="0"/>
              <w:adjustRightInd w:val="0"/>
            </w:pPr>
            <w:r w:rsidRPr="00E956F7">
              <w:rPr>
                <w:szCs w:val="24"/>
              </w:rPr>
              <w:t>-</w:t>
            </w:r>
          </w:p>
        </w:tc>
      </w:tr>
      <w:tr w:rsidR="001332BD" w:rsidRPr="00E956F7" w14:paraId="5E220E10" w14:textId="77777777" w:rsidTr="005B271E">
        <w:trPr>
          <w:jc w:val="center"/>
        </w:trPr>
        <w:tc>
          <w:tcPr>
            <w:tcW w:w="2111" w:type="dxa"/>
            <w:tcBorders>
              <w:top w:val="single" w:sz="4" w:space="0" w:color="auto"/>
            </w:tcBorders>
          </w:tcPr>
          <w:p w14:paraId="72CA2BB6" w14:textId="4E89B204" w:rsidR="001332BD" w:rsidRPr="00E956F7" w:rsidRDefault="001332BD" w:rsidP="007F60F9">
            <w:pPr>
              <w:pStyle w:val="Tablebody"/>
              <w:autoSpaceDE w:val="0"/>
              <w:autoSpaceDN w:val="0"/>
              <w:adjustRightInd w:val="0"/>
            </w:pPr>
            <w:r w:rsidRPr="00E956F7">
              <w:rPr>
                <w:szCs w:val="24"/>
              </w:rPr>
              <w:t>rotav</w:t>
            </w:r>
          </w:p>
        </w:tc>
        <w:tc>
          <w:tcPr>
            <w:tcW w:w="2268" w:type="dxa"/>
            <w:tcBorders>
              <w:top w:val="single" w:sz="4" w:space="0" w:color="auto"/>
            </w:tcBorders>
          </w:tcPr>
          <w:p w14:paraId="50FBE492" w14:textId="0DC10C22" w:rsidR="001332BD" w:rsidRPr="00E956F7" w:rsidRDefault="001332BD" w:rsidP="007F60F9">
            <w:pPr>
              <w:pStyle w:val="Tablebody"/>
              <w:autoSpaceDE w:val="0"/>
              <w:autoSpaceDN w:val="0"/>
              <w:adjustRightInd w:val="0"/>
            </w:pPr>
            <w:r w:rsidRPr="00E956F7">
              <w:rPr>
                <w:szCs w:val="24"/>
              </w:rPr>
              <w:t>1</w:t>
            </w:r>
          </w:p>
        </w:tc>
        <w:tc>
          <w:tcPr>
            <w:tcW w:w="1276" w:type="dxa"/>
            <w:tcBorders>
              <w:top w:val="single" w:sz="4" w:space="0" w:color="auto"/>
            </w:tcBorders>
          </w:tcPr>
          <w:p w14:paraId="6A7C8DD4" w14:textId="77E7A053" w:rsidR="001332BD" w:rsidRPr="00E956F7" w:rsidRDefault="001332BD" w:rsidP="007F60F9">
            <w:pPr>
              <w:pStyle w:val="Tablebody"/>
              <w:autoSpaceDE w:val="0"/>
              <w:autoSpaceDN w:val="0"/>
              <w:adjustRightInd w:val="0"/>
            </w:pPr>
            <w:r w:rsidRPr="00E956F7">
              <w:rPr>
                <w:szCs w:val="24"/>
              </w:rPr>
              <w:t>Required</w:t>
            </w:r>
          </w:p>
        </w:tc>
        <w:tc>
          <w:tcPr>
            <w:tcW w:w="2817" w:type="dxa"/>
            <w:tcBorders>
              <w:top w:val="single" w:sz="4" w:space="0" w:color="auto"/>
            </w:tcBorders>
          </w:tcPr>
          <w:p w14:paraId="4759E138" w14:textId="247BF36D" w:rsidR="001332BD" w:rsidRPr="00E956F7" w:rsidRDefault="001332BD" w:rsidP="007F60F9">
            <w:pPr>
              <w:pStyle w:val="Tablebody"/>
              <w:autoSpaceDE w:val="0"/>
              <w:autoSpaceDN w:val="0"/>
              <w:adjustRightInd w:val="0"/>
            </w:pPr>
            <w:r w:rsidRPr="00E956F7">
              <w:rPr>
                <w:szCs w:val="24"/>
              </w:rPr>
              <w:t> </w:t>
            </w:r>
          </w:p>
        </w:tc>
      </w:tr>
    </w:tbl>
    <w:p w14:paraId="5CBD4B9F" w14:textId="0C56C9AC" w:rsidR="001332BD" w:rsidRPr="00E956F7" w:rsidRDefault="001332BD">
      <w:pPr>
        <w:pStyle w:val="BodyText"/>
        <w:autoSpaceDE w:val="0"/>
        <w:autoSpaceDN w:val="0"/>
        <w:adjustRightInd w:val="0"/>
        <w:rPr>
          <w:szCs w:val="24"/>
        </w:rPr>
      </w:pPr>
      <w:r w:rsidRPr="00E956F7">
        <w:rPr>
          <w:szCs w:val="24"/>
        </w:rPr>
        <w:t xml:space="preserve">The subtypes are described in detail in the following </w:t>
      </w:r>
      <w:del w:id="4219" w:author="LUEJE Claudia" w:date="2023-06-26T17:59:00Z">
        <w:r w:rsidR="00FC68DB" w:rsidRPr="005C2D94">
          <w:delText xml:space="preserve">sections. </w:delText>
        </w:r>
      </w:del>
      <w:ins w:id="4220" w:author="LUEJE Claudia" w:date="2023-06-26T17:59:00Z">
        <w:r w:rsidRPr="00E956F7">
          <w:rPr>
            <w:szCs w:val="24"/>
          </w:rPr>
          <w:t>s</w:t>
        </w:r>
        <w:r w:rsidR="008127B7">
          <w:rPr>
            <w:szCs w:val="24"/>
          </w:rPr>
          <w:t>ubclauses</w:t>
        </w:r>
        <w:r w:rsidRPr="00E956F7">
          <w:rPr>
            <w:szCs w:val="24"/>
          </w:rPr>
          <w:t>.</w:t>
        </w:r>
      </w:ins>
    </w:p>
    <w:p w14:paraId="650AECF9" w14:textId="0A451FC9" w:rsidR="001332BD" w:rsidRPr="00E956F7" w:rsidRDefault="001332BD" w:rsidP="00D93C99">
      <w:pPr>
        <w:pStyle w:val="BodyText"/>
      </w:pPr>
      <w:r w:rsidRPr="00E956F7">
        <w:t>EXAMPLE</w:t>
      </w:r>
    </w:p>
    <w:p w14:paraId="159C6D51" w14:textId="681FB309" w:rsidR="0030127C" w:rsidRDefault="0030127C" w:rsidP="0030127C">
      <w:pPr>
        <w:pStyle w:val="Code-"/>
      </w:pPr>
      <w:r w:rsidRPr="00E45DCE">
        <w:t xml:space="preserve">    </w:t>
      </w:r>
      <w:r w:rsidR="001332BD" w:rsidRPr="00E45DCE">
        <w:rPr>
          <w:szCs w:val="24"/>
        </w:rPr>
        <w:t>&lt;connection_0d label="RJ_2123921"&gt;</w:t>
      </w:r>
    </w:p>
    <w:p w14:paraId="2A5E0222" w14:textId="77777777" w:rsidR="0030127C" w:rsidRDefault="0030127C" w:rsidP="0030127C">
      <w:pPr>
        <w:pStyle w:val="Code-"/>
      </w:pPr>
      <w:r>
        <w:t xml:space="preserve">    </w:t>
      </w:r>
      <w:r w:rsidR="001332BD" w:rsidRPr="00E45DCE">
        <w:t xml:space="preserve">    ...</w:t>
      </w:r>
    </w:p>
    <w:p w14:paraId="69ED268F" w14:textId="77777777" w:rsidR="0030127C" w:rsidRDefault="0030127C" w:rsidP="0030127C">
      <w:pPr>
        <w:pStyle w:val="Code-"/>
      </w:pPr>
      <w:r>
        <w:t xml:space="preserve">    </w:t>
      </w:r>
      <w:r w:rsidR="00ED7CD4" w:rsidRPr="00E45DCE">
        <w:t xml:space="preserve">    </w:t>
      </w:r>
      <w:r w:rsidR="001332BD" w:rsidRPr="00E45DCE">
        <w:rPr>
          <w:b/>
        </w:rPr>
        <w:t>&lt;rotation_joint diameter="3.0"&gt;</w:t>
      </w:r>
    </w:p>
    <w:p w14:paraId="74036087" w14:textId="77777777" w:rsidR="0030127C" w:rsidRDefault="0030127C" w:rsidP="0030127C">
      <w:pPr>
        <w:pStyle w:val="Code-"/>
        <w:rPr>
          <w:lang w:val="fr-CH"/>
        </w:rPr>
      </w:pPr>
      <w:r w:rsidRPr="00CB2A71">
        <w:rPr>
          <w:lang w:val="en-US"/>
        </w:rPr>
        <w:t xml:space="preserve">    </w:t>
      </w:r>
      <w:r w:rsidR="001332BD" w:rsidRPr="00CB2A71">
        <w:rPr>
          <w:lang w:val="en-US"/>
        </w:rPr>
        <w:t xml:space="preserve">       </w:t>
      </w:r>
      <w:r w:rsidR="001332BD" w:rsidRPr="00E45DCE">
        <w:rPr>
          <w:b/>
          <w:lang w:val="fr-CH"/>
        </w:rPr>
        <w:t>&lt;normal_direction x="0" y="0" z="3"/&gt;</w:t>
      </w:r>
    </w:p>
    <w:p w14:paraId="72A39564" w14:textId="77777777" w:rsidR="0030127C" w:rsidRDefault="0030127C" w:rsidP="0030127C">
      <w:pPr>
        <w:pStyle w:val="Code-"/>
      </w:pPr>
      <w:r>
        <w:rPr>
          <w:lang w:val="fr-CH"/>
        </w:rPr>
        <w:t xml:space="preserve">    </w:t>
      </w:r>
      <w:r w:rsidR="001332BD" w:rsidRPr="00E45DCE">
        <w:rPr>
          <w:lang w:val="fr-CH"/>
        </w:rPr>
        <w:t xml:space="preserve">       </w:t>
      </w:r>
      <w:r w:rsidR="001332BD" w:rsidRPr="00E45DCE">
        <w:rPr>
          <w:b/>
        </w:rPr>
        <w:t>&lt;rotav/&gt;</w:t>
      </w:r>
    </w:p>
    <w:p w14:paraId="5DDE356D" w14:textId="77777777" w:rsidR="0030127C" w:rsidRDefault="0030127C" w:rsidP="0030127C">
      <w:pPr>
        <w:pStyle w:val="Code-"/>
      </w:pPr>
      <w:r>
        <w:t xml:space="preserve">    </w:t>
      </w:r>
      <w:r w:rsidR="001332BD" w:rsidRPr="00E45DCE">
        <w:t xml:space="preserve">    </w:t>
      </w:r>
      <w:r w:rsidR="001332BD" w:rsidRPr="00E45DCE">
        <w:rPr>
          <w:b/>
        </w:rPr>
        <w:t>&lt;/rotation_joint&gt;</w:t>
      </w:r>
    </w:p>
    <w:p w14:paraId="5BB02C52" w14:textId="77777777" w:rsidR="0030127C" w:rsidRDefault="0030127C" w:rsidP="0030127C">
      <w:pPr>
        <w:pStyle w:val="Code-"/>
      </w:pPr>
      <w:r>
        <w:t xml:space="preserve">    </w:t>
      </w:r>
      <w:r w:rsidR="001332BD" w:rsidRPr="00E45DCE">
        <w:t xml:space="preserve">    &lt;loc&gt; 1645.83 821.145 616.585 &lt;/loc&gt;</w:t>
      </w:r>
    </w:p>
    <w:p w14:paraId="2C94D7BD" w14:textId="77777777" w:rsidR="0030127C" w:rsidRDefault="0030127C" w:rsidP="0030127C">
      <w:pPr>
        <w:pStyle w:val="Code-"/>
      </w:pPr>
      <w:r>
        <w:t xml:space="preserve">    </w:t>
      </w:r>
      <w:r w:rsidR="001332BD" w:rsidRPr="00E45DCE">
        <w:t xml:space="preserve">    &lt;appdata&gt;</w:t>
      </w:r>
    </w:p>
    <w:p w14:paraId="469D0D93" w14:textId="77777777" w:rsidR="0030127C" w:rsidRDefault="0030127C" w:rsidP="0030127C">
      <w:pPr>
        <w:pStyle w:val="Code-"/>
      </w:pPr>
      <w:r>
        <w:t xml:space="preserve">    </w:t>
      </w:r>
      <w:r w:rsidR="001332BD" w:rsidRPr="00E45DCE">
        <w:t xml:space="preserve">        ...</w:t>
      </w:r>
    </w:p>
    <w:p w14:paraId="369F8A9B" w14:textId="77777777" w:rsidR="0030127C" w:rsidRDefault="0030127C" w:rsidP="0030127C">
      <w:pPr>
        <w:pStyle w:val="Code-"/>
      </w:pPr>
      <w:r>
        <w:t xml:space="preserve">    </w:t>
      </w:r>
      <w:r w:rsidR="001332BD" w:rsidRPr="00E45DCE">
        <w:t xml:space="preserve">    &lt;/appdata&gt;</w:t>
      </w:r>
    </w:p>
    <w:p w14:paraId="7A44C4CF" w14:textId="75819382" w:rsidR="001332BD" w:rsidRDefault="0030127C" w:rsidP="0030127C">
      <w:pPr>
        <w:pStyle w:val="Code-"/>
      </w:pPr>
      <w:r>
        <w:t xml:space="preserve">    </w:t>
      </w:r>
      <w:r w:rsidR="001332BD" w:rsidRPr="00E45DCE">
        <w:t>&lt;/connection_0d&gt;</w:t>
      </w:r>
    </w:p>
    <w:p w14:paraId="0704CAE8" w14:textId="6192C18D" w:rsidR="0030127C" w:rsidRPr="00E45DCE" w:rsidRDefault="002F0121" w:rsidP="0030127C">
      <w:pPr>
        <w:pStyle w:val="Code-"/>
      </w:pPr>
      <w:r>
        <w:t> </w:t>
      </w:r>
    </w:p>
    <w:p w14:paraId="3B3F2F96"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221" w:name="_Toc77102064"/>
      <w:bookmarkStart w:id="4222" w:name="_Toc110532213"/>
      <w:r w:rsidRPr="00E956F7">
        <w:rPr>
          <w:rFonts w:eastAsia="Times New Roman"/>
          <w:szCs w:val="24"/>
        </w:rPr>
        <w:t>ROTAV</w:t>
      </w:r>
      <w:bookmarkEnd w:id="4221"/>
      <w:bookmarkEnd w:id="4222"/>
    </w:p>
    <w:p w14:paraId="02116709" w14:textId="0402BF21" w:rsidR="001332BD" w:rsidRPr="00E956F7" w:rsidRDefault="001332BD">
      <w:pPr>
        <w:pStyle w:val="BodyText"/>
        <w:autoSpaceDE w:val="0"/>
        <w:autoSpaceDN w:val="0"/>
        <w:adjustRightInd w:val="0"/>
        <w:rPr>
          <w:szCs w:val="24"/>
        </w:rPr>
      </w:pPr>
      <w:r w:rsidRPr="00E956F7">
        <w:rPr>
          <w:szCs w:val="24"/>
        </w:rPr>
        <w:t xml:space="preserve">ROTAVs are suitable for steel-aluminium connections. Joining </w:t>
      </w:r>
      <w:del w:id="4223" w:author="LUEJE Claudia" w:date="2023-06-26T17:59:00Z">
        <w:r w:rsidR="00FC68DB" w:rsidRPr="0013175B">
          <w:delText xml:space="preserve">of </w:delText>
        </w:r>
      </w:del>
      <w:r w:rsidRPr="00E956F7">
        <w:rPr>
          <w:szCs w:val="24"/>
        </w:rPr>
        <w:t xml:space="preserve">two or three sheets </w:t>
      </w:r>
      <w:del w:id="4224" w:author="LUEJE Claudia" w:date="2023-06-26T17:59:00Z">
        <w:r w:rsidR="00FC68DB" w:rsidRPr="0013175B">
          <w:delText>are</w:delText>
        </w:r>
      </w:del>
      <w:ins w:id="4225" w:author="LUEJE Claudia" w:date="2023-06-26T17:59:00Z">
        <w:r w:rsidR="008127B7">
          <w:rPr>
            <w:szCs w:val="24"/>
          </w:rPr>
          <w:t>is</w:t>
        </w:r>
      </w:ins>
      <w:r w:rsidRPr="00E956F7">
        <w:rPr>
          <w:szCs w:val="24"/>
        </w:rPr>
        <w:t xml:space="preserve"> possible. High grade steel sheets can be used. A description of this technology can be found in</w:t>
      </w:r>
      <w:r w:rsidR="008127B7">
        <w:rPr>
          <w:szCs w:val="24"/>
        </w:rPr>
        <w:t xml:space="preserve"> </w:t>
      </w:r>
      <w:customXmlDelRangeStart w:id="4226" w:author="LUEJE Claudia" w:date="2023-06-26T17:59:00Z"/>
      <w:sdt>
        <w:sdtPr>
          <w:id w:val="-1035114488"/>
          <w:citation/>
        </w:sdtPr>
        <w:sdtEndPr/>
        <w:sdtContent>
          <w:customXmlDelRangeEnd w:id="4226"/>
          <w:del w:id="4227" w:author="LUEJE Claudia" w:date="2023-06-26T17:59:00Z">
            <w:r w:rsidR="00BD7FCF" w:rsidRPr="0013175B">
              <w:fldChar w:fldCharType="begin"/>
            </w:r>
            <w:r w:rsidR="00BD7FCF" w:rsidRPr="0013175B">
              <w:delInstrText xml:space="preserve"> CITATION Zie19 \l 1031 </w:delInstrText>
            </w:r>
            <w:r w:rsidR="00BD7FCF" w:rsidRPr="0013175B">
              <w:fldChar w:fldCharType="separate"/>
            </w:r>
            <w:r w:rsidR="0067475A" w:rsidRPr="0067475A">
              <w:rPr>
                <w:noProof/>
              </w:rPr>
              <w:delText>[4]</w:delText>
            </w:r>
            <w:r w:rsidR="00BD7FCF" w:rsidRPr="0013175B">
              <w:fldChar w:fldCharType="end"/>
            </w:r>
          </w:del>
          <w:customXmlDelRangeStart w:id="4228" w:author="LUEJE Claudia" w:date="2023-06-26T17:59:00Z"/>
        </w:sdtContent>
      </w:sdt>
      <w:customXmlDelRangeEnd w:id="4228"/>
      <w:ins w:id="4229" w:author="LUEJE Claudia" w:date="2023-06-26T17:59:00Z">
        <w:r w:rsidR="008127B7">
          <w:rPr>
            <w:szCs w:val="24"/>
          </w:rPr>
          <w:t xml:space="preserve">Reference </w:t>
        </w:r>
        <w:r w:rsidRPr="008127B7">
          <w:rPr>
            <w:szCs w:val="24"/>
          </w:rPr>
          <w:t>[</w:t>
        </w:r>
        <w:r w:rsidRPr="008127B7">
          <w:rPr>
            <w:rStyle w:val="citebib"/>
            <w:szCs w:val="24"/>
          </w:rPr>
          <w:t>7</w:t>
        </w:r>
        <w:r w:rsidRPr="008127B7">
          <w:rPr>
            <w:szCs w:val="24"/>
          </w:rPr>
          <w:t>]</w:t>
        </w:r>
        <w:r w:rsidRPr="00E956F7">
          <w:rPr>
            <w:szCs w:val="24"/>
          </w:rPr>
          <w:t>.</w:t>
        </w:r>
        <w:r w:rsidR="00092F01">
          <w:rPr>
            <w:szCs w:val="24"/>
          </w:rPr>
          <w:t xml:space="preserve"> See </w:t>
        </w:r>
        <w:r w:rsidR="00092F01" w:rsidRPr="00092F01">
          <w:rPr>
            <w:rStyle w:val="citefig"/>
          </w:rPr>
          <w:t>Figures 40 and 41</w:t>
        </w:r>
      </w:ins>
      <w:r w:rsidR="00092F01">
        <w:rPr>
          <w:szCs w:val="24"/>
        </w:rPr>
        <w:t>.</w:t>
      </w:r>
    </w:p>
    <w:p w14:paraId="786B0B4F" w14:textId="77777777" w:rsidR="00D147E8" w:rsidRPr="0013175B" w:rsidRDefault="00D147E8" w:rsidP="00D147E8">
      <w:pPr>
        <w:pStyle w:val="NormalWeb"/>
        <w:spacing w:before="0" w:beforeAutospacing="0" w:after="0" w:afterAutospacing="0" w:line="315" w:lineRule="atLeast"/>
        <w:rPr>
          <w:del w:id="4230" w:author="LUEJE Claudia" w:date="2023-06-26T17:59:00Z"/>
          <w:rFonts w:asciiTheme="minorHAnsi" w:hAnsiTheme="minorHAnsi" w:cstheme="minorHAnsi"/>
          <w:sz w:val="22"/>
          <w:szCs w:val="22"/>
          <w:lang w:val="en-GB"/>
        </w:rPr>
      </w:pPr>
    </w:p>
    <w:p w14:paraId="3D9DC9FD" w14:textId="77777777" w:rsidR="00FC68DB" w:rsidRPr="00F54804" w:rsidRDefault="00E913A8" w:rsidP="0013175B">
      <w:pPr>
        <w:pStyle w:val="Note"/>
        <w:keepNext/>
        <w:spacing w:line="240" w:lineRule="auto"/>
        <w:jc w:val="center"/>
        <w:rPr>
          <w:del w:id="4231" w:author="LUEJE Claudia" w:date="2023-06-26T17:59:00Z"/>
        </w:rPr>
      </w:pPr>
      <w:del w:id="4232" w:author="LUEJE Claudia" w:date="2023-06-26T17:59:00Z">
        <w:r w:rsidRPr="005B49EF">
          <w:rPr>
            <w:noProof/>
          </w:rPr>
          <w:drawing>
            <wp:inline distT="0" distB="0" distL="0" distR="0" wp14:anchorId="695AC527" wp14:editId="5A4A45A1">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del>
    </w:p>
    <w:p w14:paraId="70AA7A11" w14:textId="22A5FB19"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33" w:author="LUEJE Claudia" w:date="2023-06-26T17:59:00Z"/>
          <w:szCs w:val="24"/>
        </w:rPr>
      </w:pPr>
      <w:ins w:id="4234" w:author="LUEJE Claudia" w:date="2023-06-26T17:59:00Z">
        <w:r>
          <w:rPr>
            <w:szCs w:val="24"/>
          </w:rPr>
          <w:t>8329_ed1fig</w:t>
        </w:r>
        <w:r w:rsidR="001332BD" w:rsidRPr="00E956F7">
          <w:rPr>
            <w:szCs w:val="24"/>
          </w:rPr>
          <w:t>40.EPS</w:t>
        </w:r>
      </w:ins>
    </w:p>
    <w:p w14:paraId="654C953F" w14:textId="77777777" w:rsidR="00B91195" w:rsidRDefault="00B91195" w:rsidP="00B47C5C">
      <w:pPr>
        <w:pStyle w:val="KeyTitle"/>
        <w:rPr>
          <w:ins w:id="4235" w:author="LUEJE Claudia" w:date="2023-06-26T17:59:00Z"/>
        </w:rPr>
      </w:pPr>
      <w:ins w:id="4236"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B91195" w:rsidRPr="00B62EE5" w14:paraId="6406B17A" w14:textId="77777777" w:rsidTr="00B91195">
        <w:trPr>
          <w:ins w:id="4237" w:author="LUEJE Claudia" w:date="2023-06-26T17:59:00Z"/>
        </w:trPr>
        <w:tc>
          <w:tcPr>
            <w:tcW w:w="397" w:type="dxa"/>
            <w:shd w:val="clear" w:color="auto" w:fill="auto"/>
          </w:tcPr>
          <w:p w14:paraId="46068CEB" w14:textId="4A6A5CE9" w:rsidR="00B91195" w:rsidRPr="00B62EE5" w:rsidRDefault="00B91195" w:rsidP="00B47C5C">
            <w:pPr>
              <w:pStyle w:val="KeyText"/>
              <w:rPr>
                <w:ins w:id="4238" w:author="LUEJE Claudia" w:date="2023-06-26T17:59:00Z"/>
              </w:rPr>
            </w:pPr>
            <w:ins w:id="4239" w:author="LUEJE Claudia" w:date="2023-06-26T17:59:00Z">
              <w:r w:rsidRPr="00B62EE5">
                <w:t>1</w:t>
              </w:r>
            </w:ins>
          </w:p>
        </w:tc>
        <w:tc>
          <w:tcPr>
            <w:tcW w:w="9356" w:type="dxa"/>
            <w:shd w:val="clear" w:color="auto" w:fill="auto"/>
          </w:tcPr>
          <w:p w14:paraId="0458F6F4" w14:textId="32BCD10C" w:rsidR="00B91195" w:rsidRPr="00B62EE5" w:rsidRDefault="00AE4787" w:rsidP="00B47C5C">
            <w:pPr>
              <w:pStyle w:val="KeyText"/>
              <w:rPr>
                <w:ins w:id="4240" w:author="LUEJE Claudia" w:date="2023-06-26T17:59:00Z"/>
              </w:rPr>
            </w:pPr>
            <w:ins w:id="4241" w:author="LUEJE Claudia" w:date="2023-06-26T17:59:00Z">
              <w:r w:rsidRPr="00B62EE5">
                <w:t>f</w:t>
              </w:r>
              <w:r w:rsidR="00B91195" w:rsidRPr="00B62EE5">
                <w:t>inding</w:t>
              </w:r>
            </w:ins>
          </w:p>
        </w:tc>
      </w:tr>
      <w:tr w:rsidR="00B91195" w14:paraId="23CC0FE8" w14:textId="77777777" w:rsidTr="00B91195">
        <w:trPr>
          <w:ins w:id="4242" w:author="LUEJE Claudia" w:date="2023-06-26T17:59:00Z"/>
        </w:trPr>
        <w:tc>
          <w:tcPr>
            <w:tcW w:w="397" w:type="dxa"/>
            <w:shd w:val="clear" w:color="auto" w:fill="auto"/>
          </w:tcPr>
          <w:p w14:paraId="6FD3700E" w14:textId="6D7B37AD" w:rsidR="00B91195" w:rsidRDefault="00B91195" w:rsidP="00B47C5C">
            <w:pPr>
              <w:pStyle w:val="KeyText"/>
              <w:rPr>
                <w:ins w:id="4243" w:author="LUEJE Claudia" w:date="2023-06-26T17:59:00Z"/>
              </w:rPr>
            </w:pPr>
            <w:ins w:id="4244" w:author="LUEJE Claudia" w:date="2023-06-26T17:59:00Z">
              <w:r>
                <w:t>2</w:t>
              </w:r>
            </w:ins>
          </w:p>
        </w:tc>
        <w:tc>
          <w:tcPr>
            <w:tcW w:w="9356" w:type="dxa"/>
            <w:shd w:val="clear" w:color="auto" w:fill="auto"/>
          </w:tcPr>
          <w:p w14:paraId="1D7EC804" w14:textId="10AC826B" w:rsidR="00B91195" w:rsidRDefault="00AE4787" w:rsidP="00B47C5C">
            <w:pPr>
              <w:pStyle w:val="KeyText"/>
              <w:rPr>
                <w:ins w:id="4245" w:author="LUEJE Claudia" w:date="2023-06-26T17:59:00Z"/>
              </w:rPr>
            </w:pPr>
            <w:ins w:id="4246" w:author="LUEJE Claudia" w:date="2023-06-26T17:59:00Z">
              <w:r>
                <w:t>p</w:t>
              </w:r>
              <w:r w:rsidR="00B91195">
                <w:t>enetrating</w:t>
              </w:r>
            </w:ins>
          </w:p>
        </w:tc>
      </w:tr>
      <w:tr w:rsidR="00B91195" w14:paraId="0BFDBD3F" w14:textId="77777777" w:rsidTr="00B91195">
        <w:trPr>
          <w:ins w:id="4247" w:author="LUEJE Claudia" w:date="2023-06-26T17:59:00Z"/>
        </w:trPr>
        <w:tc>
          <w:tcPr>
            <w:tcW w:w="397" w:type="dxa"/>
            <w:shd w:val="clear" w:color="auto" w:fill="auto"/>
          </w:tcPr>
          <w:p w14:paraId="668AF193" w14:textId="2B13CA4E" w:rsidR="00B91195" w:rsidRDefault="00B91195" w:rsidP="00B47C5C">
            <w:pPr>
              <w:pStyle w:val="KeyText"/>
              <w:rPr>
                <w:ins w:id="4248" w:author="LUEJE Claudia" w:date="2023-06-26T17:59:00Z"/>
              </w:rPr>
            </w:pPr>
            <w:ins w:id="4249" w:author="LUEJE Claudia" w:date="2023-06-26T17:59:00Z">
              <w:r>
                <w:t>3</w:t>
              </w:r>
            </w:ins>
          </w:p>
        </w:tc>
        <w:tc>
          <w:tcPr>
            <w:tcW w:w="9356" w:type="dxa"/>
            <w:shd w:val="clear" w:color="auto" w:fill="auto"/>
          </w:tcPr>
          <w:p w14:paraId="7B627A60" w14:textId="7B6CC458" w:rsidR="00B91195" w:rsidRDefault="00AE4787" w:rsidP="00B47C5C">
            <w:pPr>
              <w:pStyle w:val="KeyText"/>
              <w:rPr>
                <w:ins w:id="4250" w:author="LUEJE Claudia" w:date="2023-06-26T17:59:00Z"/>
              </w:rPr>
            </w:pPr>
            <w:ins w:id="4251" w:author="LUEJE Claudia" w:date="2023-06-26T17:59:00Z">
              <w:r>
                <w:t>s</w:t>
              </w:r>
              <w:r w:rsidR="00B91195">
                <w:t>haping</w:t>
              </w:r>
            </w:ins>
          </w:p>
        </w:tc>
      </w:tr>
      <w:tr w:rsidR="00B91195" w14:paraId="5E938B17" w14:textId="77777777" w:rsidTr="00B91195">
        <w:trPr>
          <w:ins w:id="4252" w:author="LUEJE Claudia" w:date="2023-06-26T17:59:00Z"/>
        </w:trPr>
        <w:tc>
          <w:tcPr>
            <w:tcW w:w="397" w:type="dxa"/>
            <w:shd w:val="clear" w:color="auto" w:fill="auto"/>
          </w:tcPr>
          <w:p w14:paraId="2051E3D8" w14:textId="3144DFE3" w:rsidR="00B91195" w:rsidRDefault="00B91195" w:rsidP="00B47C5C">
            <w:pPr>
              <w:pStyle w:val="KeyText"/>
              <w:rPr>
                <w:ins w:id="4253" w:author="LUEJE Claudia" w:date="2023-06-26T17:59:00Z"/>
              </w:rPr>
            </w:pPr>
            <w:ins w:id="4254" w:author="LUEJE Claudia" w:date="2023-06-26T17:59:00Z">
              <w:r>
                <w:t>4</w:t>
              </w:r>
            </w:ins>
          </w:p>
        </w:tc>
        <w:tc>
          <w:tcPr>
            <w:tcW w:w="9356" w:type="dxa"/>
            <w:shd w:val="clear" w:color="auto" w:fill="auto"/>
          </w:tcPr>
          <w:p w14:paraId="009E93AA" w14:textId="2386C8B0" w:rsidR="00B91195" w:rsidRDefault="00AE4787" w:rsidP="00B47C5C">
            <w:pPr>
              <w:pStyle w:val="KeyText"/>
              <w:rPr>
                <w:ins w:id="4255" w:author="LUEJE Claudia" w:date="2023-06-26T17:59:00Z"/>
              </w:rPr>
            </w:pPr>
            <w:ins w:id="4256" w:author="LUEJE Claudia" w:date="2023-06-26T17:59:00Z">
              <w:r>
                <w:t>w</w:t>
              </w:r>
              <w:r w:rsidR="00B91195">
                <w:t>elding</w:t>
              </w:r>
            </w:ins>
          </w:p>
        </w:tc>
      </w:tr>
    </w:tbl>
    <w:p w14:paraId="5719C80D" w14:textId="70A89B94" w:rsidR="001332BD" w:rsidRPr="00E956F7" w:rsidRDefault="00E4158E">
      <w:pPr>
        <w:pStyle w:val="Figuretitle0"/>
        <w:autoSpaceDE w:val="0"/>
        <w:autoSpaceDN w:val="0"/>
        <w:adjustRightInd w:val="0"/>
        <w:outlineLvl w:val="0"/>
        <w:rPr>
          <w:szCs w:val="24"/>
        </w:rPr>
      </w:pPr>
      <w:bookmarkStart w:id="4257" w:name="_Toc76030564"/>
      <w:bookmarkStart w:id="4258" w:name="_Toc94530850"/>
      <w:bookmarkStart w:id="4259" w:name="_Toc101428246"/>
      <w:bookmarkStart w:id="4260" w:name="_Toc110532302"/>
      <w:r w:rsidRPr="00E956F7">
        <w:rPr>
          <w:szCs w:val="24"/>
        </w:rPr>
        <w:t>Figure</w:t>
      </w:r>
      <w:del w:id="4261"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40</w:delText>
        </w:r>
        <w:r w:rsidR="00FC68DB" w:rsidRPr="00F54804">
          <w:fldChar w:fldCharType="end"/>
        </w:r>
      </w:del>
      <w:ins w:id="4262" w:author="LUEJE Claudia" w:date="2023-06-26T17:59:00Z">
        <w:r w:rsidRPr="00E956F7">
          <w:rPr>
            <w:szCs w:val="24"/>
          </w:rPr>
          <w:t> </w:t>
        </w:r>
        <w:r w:rsidR="001332BD" w:rsidRPr="00E956F7">
          <w:rPr>
            <w:szCs w:val="24"/>
          </w:rPr>
          <w:t>40</w:t>
        </w:r>
      </w:ins>
      <w:r w:rsidR="00BC5EE6" w:rsidRPr="00E956F7">
        <w:rPr>
          <w:szCs w:val="24"/>
        </w:rPr>
        <w:t xml:space="preserve"> </w:t>
      </w:r>
      <w:r w:rsidR="001332BD" w:rsidRPr="00E956F7">
        <w:rPr>
          <w:szCs w:val="24"/>
        </w:rPr>
        <w:t xml:space="preserve">— Process of </w:t>
      </w:r>
      <w:r w:rsidR="00EF1FBE">
        <w:rPr>
          <w:szCs w:val="24"/>
        </w:rPr>
        <w:t>r</w:t>
      </w:r>
      <w:r w:rsidR="001332BD" w:rsidRPr="00E956F7">
        <w:rPr>
          <w:szCs w:val="24"/>
        </w:rPr>
        <w:t xml:space="preserve">otation </w:t>
      </w:r>
      <w:r w:rsidR="00EF1FBE">
        <w:rPr>
          <w:szCs w:val="24"/>
        </w:rPr>
        <w:t>j</w:t>
      </w:r>
      <w:r w:rsidR="001332BD" w:rsidRPr="00E956F7">
        <w:rPr>
          <w:szCs w:val="24"/>
        </w:rPr>
        <w:t>oining (ROTAV</w:t>
      </w:r>
      <w:del w:id="4263" w:author="LUEJE Claudia" w:date="2023-06-26T17:59:00Z">
        <w:r w:rsidR="00FC68DB" w:rsidRPr="00F54804">
          <w:delText>)</w:delText>
        </w:r>
        <w:bookmarkEnd w:id="4257"/>
        <w:bookmarkEnd w:id="4258"/>
        <w:r w:rsidR="00345B93" w:rsidRPr="00F54804">
          <w:delText xml:space="preserve"> </w:delText>
        </w:r>
      </w:del>
      <w:customXmlDelRangeStart w:id="4264" w:author="LUEJE Claudia" w:date="2023-06-26T17:59:00Z"/>
      <w:sdt>
        <w:sdtPr>
          <w:id w:val="99845575"/>
          <w:citation/>
        </w:sdtPr>
        <w:sdtEndPr/>
        <w:sdtContent>
          <w:customXmlDelRangeEnd w:id="4264"/>
          <w:del w:id="4265" w:author="LUEJE Claudia" w:date="2023-06-26T17:59:00Z">
            <w:r w:rsidR="00345B93" w:rsidRPr="005C2D94">
              <w:fldChar w:fldCharType="begin"/>
            </w:r>
            <w:r w:rsidR="00345B93" w:rsidRPr="0013175B">
              <w:delInstrText xml:space="preserve">CITATION Zie19 \l 1031 </w:delInstrText>
            </w:r>
            <w:r w:rsidR="00345B93" w:rsidRPr="005C2D94">
              <w:fldChar w:fldCharType="separate"/>
            </w:r>
            <w:r w:rsidR="0067475A" w:rsidRPr="0067475A">
              <w:rPr>
                <w:noProof/>
              </w:rPr>
              <w:delText>[4]</w:delText>
            </w:r>
            <w:r w:rsidR="00345B93" w:rsidRPr="005C2D94">
              <w:fldChar w:fldCharType="end"/>
            </w:r>
          </w:del>
          <w:customXmlDelRangeStart w:id="4266" w:author="LUEJE Claudia" w:date="2023-06-26T17:59:00Z"/>
        </w:sdtContent>
      </w:sdt>
      <w:customXmlDelRangeEnd w:id="4266"/>
      <w:bookmarkEnd w:id="4259"/>
      <w:bookmarkEnd w:id="4260"/>
      <w:ins w:id="4267" w:author="LUEJE Claudia" w:date="2023-06-26T17:59:00Z">
        <w:r w:rsidR="001332BD" w:rsidRPr="00E956F7">
          <w:rPr>
            <w:szCs w:val="24"/>
          </w:rPr>
          <w:t>)</w:t>
        </w:r>
        <w:r w:rsidR="001332BD" w:rsidRPr="00E956F7">
          <w:rPr>
            <w:szCs w:val="24"/>
            <w:vertAlign w:val="superscript"/>
          </w:rPr>
          <w:t>[</w:t>
        </w:r>
        <w:r w:rsidR="001332BD" w:rsidRPr="00E956F7">
          <w:rPr>
            <w:rStyle w:val="citebib"/>
            <w:szCs w:val="24"/>
            <w:vertAlign w:val="superscript"/>
          </w:rPr>
          <w:t>7</w:t>
        </w:r>
        <w:r w:rsidR="001332BD" w:rsidRPr="00E956F7">
          <w:rPr>
            <w:szCs w:val="24"/>
            <w:vertAlign w:val="superscript"/>
          </w:rPr>
          <w:t>]</w:t>
        </w:r>
      </w:ins>
    </w:p>
    <w:p w14:paraId="0F6578DA" w14:textId="77777777" w:rsidR="00FC68DB" w:rsidRPr="00F54804" w:rsidRDefault="00345B93" w:rsidP="00B202D2">
      <w:pPr>
        <w:keepNext/>
        <w:jc w:val="center"/>
        <w:rPr>
          <w:del w:id="4268" w:author="LUEJE Claudia" w:date="2023-06-26T17:59:00Z"/>
        </w:rPr>
      </w:pPr>
      <w:del w:id="4269" w:author="LUEJE Claudia" w:date="2023-06-26T17:59:00Z">
        <w:r w:rsidRPr="005B49EF">
          <w:rPr>
            <w:noProof/>
          </w:rPr>
          <w:drawing>
            <wp:inline distT="0" distB="0" distL="0" distR="0" wp14:anchorId="42D9EEE1" wp14:editId="3DAE039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31C7E75" w14:textId="1CACDF00"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70" w:author="LUEJE Claudia" w:date="2023-06-26T17:59:00Z"/>
          <w:szCs w:val="24"/>
        </w:rPr>
      </w:pPr>
      <w:ins w:id="4271" w:author="LUEJE Claudia" w:date="2023-06-26T17:59:00Z">
        <w:r>
          <w:rPr>
            <w:szCs w:val="24"/>
          </w:rPr>
          <w:t>8329_ed1fig</w:t>
        </w:r>
        <w:r w:rsidR="001332BD" w:rsidRPr="00E956F7">
          <w:rPr>
            <w:szCs w:val="24"/>
          </w:rPr>
          <w:t>41.EPS</w:t>
        </w:r>
      </w:ins>
    </w:p>
    <w:p w14:paraId="472BF8EA" w14:textId="3DA8740B" w:rsidR="001332BD" w:rsidRPr="00E956F7" w:rsidRDefault="00E4158E">
      <w:pPr>
        <w:pStyle w:val="Figuretitle0"/>
        <w:autoSpaceDE w:val="0"/>
        <w:autoSpaceDN w:val="0"/>
        <w:adjustRightInd w:val="0"/>
        <w:outlineLvl w:val="0"/>
        <w:rPr>
          <w:szCs w:val="24"/>
        </w:rPr>
      </w:pPr>
      <w:bookmarkStart w:id="4272" w:name="_Toc76030565"/>
      <w:bookmarkStart w:id="4273" w:name="_Toc94530851"/>
      <w:bookmarkStart w:id="4274" w:name="_Toc101428247"/>
      <w:bookmarkStart w:id="4275" w:name="_Toc110532303"/>
      <w:r w:rsidRPr="00E956F7">
        <w:rPr>
          <w:szCs w:val="24"/>
        </w:rPr>
        <w:t>Figure</w:t>
      </w:r>
      <w:del w:id="4276"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41</w:delText>
        </w:r>
        <w:r w:rsidR="00FC68DB" w:rsidRPr="00F54804">
          <w:fldChar w:fldCharType="end"/>
        </w:r>
      </w:del>
      <w:ins w:id="4277" w:author="LUEJE Claudia" w:date="2023-06-26T17:59:00Z">
        <w:r w:rsidRPr="00E956F7">
          <w:rPr>
            <w:szCs w:val="24"/>
          </w:rPr>
          <w:t> </w:t>
        </w:r>
        <w:r w:rsidR="001332BD" w:rsidRPr="00E956F7">
          <w:rPr>
            <w:szCs w:val="24"/>
          </w:rPr>
          <w:t>41</w:t>
        </w:r>
      </w:ins>
      <w:r w:rsidR="00BC5EE6" w:rsidRPr="00E956F7">
        <w:rPr>
          <w:szCs w:val="24"/>
        </w:rPr>
        <w:t xml:space="preserve"> </w:t>
      </w:r>
      <w:r w:rsidR="001332BD" w:rsidRPr="00E956F7">
        <w:rPr>
          <w:szCs w:val="24"/>
        </w:rPr>
        <w:t>— ROTAV connecting aluminium and steel sheets</w:t>
      </w:r>
      <w:bookmarkEnd w:id="4272"/>
      <w:bookmarkEnd w:id="4273"/>
      <w:customXmlDelRangeStart w:id="4278" w:author="LUEJE Claudia" w:date="2023-06-26T17:59:00Z"/>
      <w:sdt>
        <w:sdtPr>
          <w:id w:val="1488972495"/>
          <w:citation/>
        </w:sdtPr>
        <w:sdtEndPr/>
        <w:sdtContent>
          <w:customXmlDelRangeEnd w:id="4278"/>
          <w:del w:id="4279" w:author="LUEJE Claudia" w:date="2023-06-26T17:59:00Z">
            <w:r w:rsidR="00345B93" w:rsidRPr="005C2D94">
              <w:fldChar w:fldCharType="begin"/>
            </w:r>
            <w:r w:rsidR="00345B93" w:rsidRPr="0013175B">
              <w:delInstrText xml:space="preserve">CITATION Zie19 \l 1031 </w:delInstrText>
            </w:r>
            <w:r w:rsidR="00345B93" w:rsidRPr="005C2D94">
              <w:fldChar w:fldCharType="separate"/>
            </w:r>
            <w:r w:rsidR="0067475A" w:rsidRPr="0067475A">
              <w:rPr>
                <w:noProof/>
              </w:rPr>
              <w:delText>[4]</w:delText>
            </w:r>
            <w:r w:rsidR="00345B93" w:rsidRPr="005C2D94">
              <w:fldChar w:fldCharType="end"/>
            </w:r>
          </w:del>
          <w:customXmlDelRangeStart w:id="4280" w:author="LUEJE Claudia" w:date="2023-06-26T17:59:00Z"/>
        </w:sdtContent>
      </w:sdt>
      <w:customXmlDelRangeEnd w:id="4280"/>
      <w:bookmarkEnd w:id="4274"/>
      <w:bookmarkEnd w:id="4275"/>
      <w:ins w:id="4281" w:author="LUEJE Claudia" w:date="2023-06-26T17:59:00Z">
        <w:r w:rsidR="001332BD" w:rsidRPr="00E956F7">
          <w:rPr>
            <w:szCs w:val="24"/>
            <w:vertAlign w:val="superscript"/>
          </w:rPr>
          <w:t>[</w:t>
        </w:r>
        <w:r w:rsidR="001332BD" w:rsidRPr="00E956F7">
          <w:rPr>
            <w:rStyle w:val="citebib"/>
            <w:szCs w:val="24"/>
            <w:vertAlign w:val="superscript"/>
          </w:rPr>
          <w:t>7</w:t>
        </w:r>
        <w:r w:rsidR="001332BD" w:rsidRPr="00E956F7">
          <w:rPr>
            <w:szCs w:val="24"/>
            <w:vertAlign w:val="superscript"/>
          </w:rPr>
          <w:t>]</w:t>
        </w:r>
      </w:ins>
    </w:p>
    <w:p w14:paraId="7CF8FB80" w14:textId="77777777" w:rsidR="001332BD" w:rsidRPr="00E956F7" w:rsidRDefault="001332BD">
      <w:pPr>
        <w:pStyle w:val="BodyText"/>
        <w:autoSpaceDE w:val="0"/>
        <w:autoSpaceDN w:val="0"/>
        <w:adjustRightInd w:val="0"/>
        <w:rPr>
          <w:szCs w:val="24"/>
        </w:rPr>
      </w:pPr>
      <w:r w:rsidRPr="00E956F7">
        <w:rPr>
          <w:szCs w:val="24"/>
        </w:rPr>
        <w:t>The basic steps in the ROTAV process consist of:</w:t>
      </w:r>
    </w:p>
    <w:p w14:paraId="76D55D2D" w14:textId="560FF114"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82" w:author="LUEJE Claudia" w:date="2023-06-26T17:59:00Z">
        <w:r w:rsidRPr="00E956F7">
          <w:rPr>
            <w:szCs w:val="24"/>
          </w:rPr>
          <w:t>a</w:t>
        </w:r>
        <w:r w:rsidR="00092F01">
          <w:rPr>
            <w:szCs w:val="24"/>
          </w:rPr>
          <w:t>)</w:t>
        </w:r>
        <w:r w:rsidRPr="00E956F7">
          <w:rPr>
            <w:szCs w:val="24"/>
          </w:rPr>
          <w:tab/>
        </w:r>
      </w:ins>
      <w:r w:rsidR="00092F01">
        <w:rPr>
          <w:szCs w:val="24"/>
        </w:rPr>
        <w:t>a</w:t>
      </w:r>
      <w:r w:rsidRPr="00E956F7">
        <w:rPr>
          <w:szCs w:val="24"/>
        </w:rPr>
        <w:t>pplying rotational velocity and pressure to the ROTAV plug;</w:t>
      </w:r>
    </w:p>
    <w:p w14:paraId="726474F7" w14:textId="0278AEDB"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83" w:author="LUEJE Claudia" w:date="2023-06-26T17:59:00Z">
        <w:r w:rsidRPr="00E956F7">
          <w:rPr>
            <w:szCs w:val="24"/>
          </w:rPr>
          <w:t>b</w:t>
        </w:r>
        <w:r w:rsidR="00092F01">
          <w:rPr>
            <w:szCs w:val="24"/>
          </w:rPr>
          <w:t>)</w:t>
        </w:r>
        <w:r w:rsidRPr="00E956F7">
          <w:rPr>
            <w:szCs w:val="24"/>
          </w:rPr>
          <w:tab/>
        </w:r>
      </w:ins>
      <w:r w:rsidRPr="00E956F7">
        <w:rPr>
          <w:szCs w:val="24"/>
        </w:rPr>
        <w:t xml:space="preserve">ROTAV plug </w:t>
      </w:r>
      <w:del w:id="4284" w:author="LUEJE Claudia" w:date="2023-06-26T17:59:00Z">
        <w:r w:rsidR="00FC68DB" w:rsidRPr="0013175B">
          <w:rPr>
            <w:rFonts w:cs="Calibri"/>
            <w:lang w:eastAsia="en-GB"/>
          </w:rPr>
          <w:delText>penetrates</w:delText>
        </w:r>
      </w:del>
      <w:ins w:id="4285" w:author="LUEJE Claudia" w:date="2023-06-26T17:59:00Z">
        <w:r w:rsidRPr="00E956F7">
          <w:rPr>
            <w:szCs w:val="24"/>
          </w:rPr>
          <w:t>penetrat</w:t>
        </w:r>
        <w:r w:rsidR="00092F01">
          <w:rPr>
            <w:szCs w:val="24"/>
          </w:rPr>
          <w:t>ing</w:t>
        </w:r>
      </w:ins>
      <w:r w:rsidRPr="00E956F7">
        <w:rPr>
          <w:szCs w:val="24"/>
        </w:rPr>
        <w:t xml:space="preserve"> the soft aluminium sheet;</w:t>
      </w:r>
    </w:p>
    <w:p w14:paraId="12E81E0C" w14:textId="1652C80B" w:rsidR="001332BD" w:rsidRPr="00E956F7" w:rsidRDefault="001332B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86" w:author="LUEJE Claudia" w:date="2023-06-26T17:59:00Z">
        <w:r w:rsidRPr="00E956F7">
          <w:rPr>
            <w:szCs w:val="24"/>
          </w:rPr>
          <w:t>c</w:t>
        </w:r>
        <w:r w:rsidR="00092F01">
          <w:rPr>
            <w:szCs w:val="24"/>
          </w:rPr>
          <w:t>)</w:t>
        </w:r>
        <w:r w:rsidRPr="00E956F7">
          <w:rPr>
            <w:szCs w:val="24"/>
          </w:rPr>
          <w:tab/>
        </w:r>
      </w:ins>
      <w:r w:rsidRPr="00E956F7">
        <w:rPr>
          <w:szCs w:val="24"/>
        </w:rPr>
        <w:t xml:space="preserve">ROTAV plug </w:t>
      </w:r>
      <w:del w:id="4287" w:author="LUEJE Claudia" w:date="2023-06-26T17:59:00Z">
        <w:r w:rsidR="00FC68DB" w:rsidRPr="0013175B">
          <w:rPr>
            <w:rFonts w:cs="Calibri"/>
            <w:lang w:eastAsia="en-GB"/>
          </w:rPr>
          <w:delText>heats</w:delText>
        </w:r>
      </w:del>
      <w:ins w:id="4288" w:author="LUEJE Claudia" w:date="2023-06-26T17:59:00Z">
        <w:r w:rsidRPr="00E956F7">
          <w:rPr>
            <w:szCs w:val="24"/>
          </w:rPr>
          <w:t>heat</w:t>
        </w:r>
        <w:r w:rsidR="00092F01">
          <w:rPr>
            <w:szCs w:val="24"/>
          </w:rPr>
          <w:t>ing</w:t>
        </w:r>
      </w:ins>
      <w:r w:rsidRPr="00E956F7">
        <w:rPr>
          <w:szCs w:val="24"/>
        </w:rPr>
        <w:t xml:space="preserve"> base sheet metal (or without pre-punching, both sheet components) and </w:t>
      </w:r>
      <w:del w:id="4289" w:author="LUEJE Claudia" w:date="2023-06-26T17:59:00Z">
        <w:r w:rsidR="00FC68DB" w:rsidRPr="0013175B">
          <w:rPr>
            <w:rFonts w:cs="Calibri"/>
            <w:lang w:eastAsia="en-GB"/>
          </w:rPr>
          <w:delText>melts</w:delText>
        </w:r>
      </w:del>
      <w:ins w:id="4290" w:author="LUEJE Claudia" w:date="2023-06-26T17:59:00Z">
        <w:r w:rsidRPr="00E956F7">
          <w:rPr>
            <w:szCs w:val="24"/>
          </w:rPr>
          <w:t>melt</w:t>
        </w:r>
        <w:r w:rsidR="00092F01">
          <w:rPr>
            <w:szCs w:val="24"/>
          </w:rPr>
          <w:t>ing</w:t>
        </w:r>
      </w:ins>
      <w:r w:rsidRPr="00E956F7">
        <w:rPr>
          <w:szCs w:val="24"/>
        </w:rPr>
        <w:t xml:space="preserve"> through it;</w:t>
      </w:r>
    </w:p>
    <w:p w14:paraId="6DD55EA4" w14:textId="00D10CDD" w:rsidR="001332BD" w:rsidRPr="00E956F7" w:rsidRDefault="00FC68D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91" w:author="LUEJE Claudia" w:date="2023-06-26T17:59:00Z">
        <w:r w:rsidRPr="0013175B">
          <w:rPr>
            <w:rFonts w:cs="Calibri"/>
            <w:lang w:eastAsia="en-GB"/>
          </w:rPr>
          <w:delText>Compression is applied</w:delText>
        </w:r>
      </w:del>
      <w:ins w:id="4292" w:author="LUEJE Claudia" w:date="2023-06-26T17:59:00Z">
        <w:r w:rsidR="001332BD" w:rsidRPr="00E956F7">
          <w:rPr>
            <w:szCs w:val="24"/>
          </w:rPr>
          <w:t>d</w:t>
        </w:r>
        <w:r w:rsidR="00092F01">
          <w:rPr>
            <w:szCs w:val="24"/>
          </w:rPr>
          <w:t>)</w:t>
        </w:r>
        <w:r w:rsidR="001332BD" w:rsidRPr="00E956F7">
          <w:rPr>
            <w:szCs w:val="24"/>
          </w:rPr>
          <w:tab/>
        </w:r>
        <w:r w:rsidR="00092F01">
          <w:rPr>
            <w:szCs w:val="24"/>
          </w:rPr>
          <w:t>applying c</w:t>
        </w:r>
        <w:r w:rsidR="001332BD" w:rsidRPr="00E956F7">
          <w:rPr>
            <w:szCs w:val="24"/>
          </w:rPr>
          <w:t>ompression</w:t>
        </w:r>
      </w:ins>
      <w:r w:rsidR="001332BD" w:rsidRPr="00E956F7">
        <w:rPr>
          <w:szCs w:val="24"/>
        </w:rPr>
        <w:t xml:space="preserve"> to the ROTAV arrangement to finish the desired connection.</w:t>
      </w:r>
    </w:p>
    <w:p w14:paraId="2D9CA0D5" w14:textId="77777777" w:rsidR="001332BD" w:rsidRPr="00E956F7" w:rsidRDefault="001332BD">
      <w:pPr>
        <w:pStyle w:val="BodyText"/>
        <w:autoSpaceDE w:val="0"/>
        <w:autoSpaceDN w:val="0"/>
        <w:adjustRightInd w:val="0"/>
        <w:rPr>
          <w:szCs w:val="24"/>
        </w:rPr>
      </w:pPr>
      <w:r w:rsidRPr="00E956F7">
        <w:rPr>
          <w:szCs w:val="24"/>
        </w:rPr>
        <w:t xml:space="preserve">A ROTAV connection is denoted by an element </w:t>
      </w:r>
      <w:r w:rsidRPr="00BD5750">
        <w:rPr>
          <w:rStyle w:val="ISOCode"/>
        </w:rPr>
        <w:t>&lt;rotav/&gt;</w:t>
      </w:r>
      <w:r w:rsidRPr="00E956F7">
        <w:rPr>
          <w:szCs w:val="24"/>
        </w:rPr>
        <w:t>.</w:t>
      </w:r>
    </w:p>
    <w:p w14:paraId="6EE73CF8" w14:textId="77777777" w:rsidR="00FC68DB" w:rsidRDefault="001332BD" w:rsidP="00A6261D">
      <w:pPr>
        <w:keepNext/>
        <w:autoSpaceDE w:val="0"/>
        <w:autoSpaceDN w:val="0"/>
        <w:adjustRightInd w:val="0"/>
        <w:spacing w:before="120"/>
        <w:rPr>
          <w:del w:id="4293" w:author="LUEJE Claudia" w:date="2023-06-26T17:59:00Z"/>
          <w:rFonts w:cs="Calibri"/>
          <w:lang w:eastAsia="en-GB"/>
        </w:rPr>
      </w:pPr>
      <w:r w:rsidRPr="00E956F7">
        <w:rPr>
          <w:szCs w:val="24"/>
        </w:rPr>
        <w:t xml:space="preserve">For the </w:t>
      </w:r>
      <w:r w:rsidRPr="00BD5750">
        <w:rPr>
          <w:rStyle w:val="ISOCode"/>
        </w:rPr>
        <w:t>&lt;rotav/&gt;</w:t>
      </w:r>
      <w:r w:rsidRPr="00E956F7">
        <w:rPr>
          <w:szCs w:val="24"/>
        </w:rPr>
        <w:t xml:space="preserve"> element, the following attributes can be specified</w:t>
      </w:r>
      <w:del w:id="4294" w:author="LUEJE Claudia" w:date="2023-06-26T17:59:00Z">
        <w:r w:rsidR="00FC68DB" w:rsidRPr="001E4607">
          <w:rPr>
            <w:rFonts w:cs="Calibri"/>
            <w:lang w:eastAsia="en-GB"/>
          </w:rPr>
          <w:delText>:</w:delText>
        </w:r>
      </w:del>
    </w:p>
    <w:p w14:paraId="6CD2CA8B" w14:textId="381AE943" w:rsidR="001332BD" w:rsidRPr="00E956F7" w:rsidRDefault="00092F01">
      <w:pPr>
        <w:pStyle w:val="BodyText"/>
        <w:autoSpaceDE w:val="0"/>
        <w:autoSpaceDN w:val="0"/>
        <w:adjustRightInd w:val="0"/>
        <w:rPr>
          <w:ins w:id="4295" w:author="LUEJE Claudia" w:date="2023-06-26T17:59:00Z"/>
          <w:szCs w:val="24"/>
        </w:rPr>
      </w:pPr>
      <w:ins w:id="4296" w:author="LUEJE Claudia" w:date="2023-06-26T17:59:00Z">
        <w:r>
          <w:rPr>
            <w:szCs w:val="24"/>
          </w:rPr>
          <w:t xml:space="preserve"> as shown in </w:t>
        </w:r>
      </w:ins>
      <w:bookmarkStart w:id="4297" w:name="_Toc110532427"/>
      <w:r w:rsidRPr="00092F01">
        <w:rPr>
          <w:rStyle w:val="citetbl"/>
        </w:rPr>
        <w:t xml:space="preserve">Table </w:t>
      </w:r>
      <w:del w:id="4298"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79</w:delText>
        </w:r>
        <w:r w:rsidR="00461A3A" w:rsidRPr="00F54804">
          <w:fldChar w:fldCharType="end"/>
        </w:r>
      </w:del>
      <w:ins w:id="4299" w:author="LUEJE Claudia" w:date="2023-06-26T17:59:00Z">
        <w:r w:rsidRPr="00092F01">
          <w:rPr>
            <w:rStyle w:val="citetbl"/>
          </w:rPr>
          <w:t>79</w:t>
        </w:r>
        <w:r w:rsidR="001332BD" w:rsidRPr="00E956F7">
          <w:rPr>
            <w:szCs w:val="24"/>
          </w:rPr>
          <w:t>:</w:t>
        </w:r>
      </w:ins>
    </w:p>
    <w:p w14:paraId="6DB1150E" w14:textId="0EEF96E3" w:rsidR="001332BD" w:rsidRPr="00E956F7" w:rsidRDefault="006F39DE">
      <w:pPr>
        <w:pStyle w:val="Tabletitle"/>
        <w:autoSpaceDE w:val="0"/>
        <w:autoSpaceDN w:val="0"/>
        <w:adjustRightInd w:val="0"/>
        <w:outlineLvl w:val="0"/>
        <w:rPr>
          <w:szCs w:val="24"/>
        </w:rPr>
      </w:pPr>
      <w:ins w:id="4300" w:author="LUEJE Claudia" w:date="2023-06-26T17:59:00Z">
        <w:r w:rsidRPr="00E956F7">
          <w:rPr>
            <w:szCs w:val="24"/>
          </w:rPr>
          <w:t>Table </w:t>
        </w:r>
        <w:r w:rsidR="001332BD" w:rsidRPr="00E956F7">
          <w:rPr>
            <w:szCs w:val="24"/>
          </w:rPr>
          <w:t>79</w:t>
        </w:r>
      </w:ins>
      <w:r w:rsidR="00BC5EE6" w:rsidRPr="00E956F7">
        <w:rPr>
          <w:szCs w:val="24"/>
        </w:rPr>
        <w:t xml:space="preserve"> </w:t>
      </w:r>
      <w:r w:rsidR="001332BD" w:rsidRPr="00E956F7">
        <w:rPr>
          <w:szCs w:val="24"/>
        </w:rPr>
        <w:t xml:space="preserve">— Attributes of element </w:t>
      </w:r>
      <w:r w:rsidR="001332BD" w:rsidRPr="00BD5750">
        <w:rPr>
          <w:rStyle w:val="ISOCode"/>
        </w:rPr>
        <w:t>&lt;rotav/&gt;</w:t>
      </w:r>
      <w:bookmarkEnd w:id="4297"/>
    </w:p>
    <w:tbl>
      <w:tblPr>
        <w:tblW w:w="903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258"/>
        <w:gridCol w:w="1555"/>
        <w:gridCol w:w="1417"/>
        <w:gridCol w:w="1276"/>
        <w:gridCol w:w="2533"/>
      </w:tblGrid>
      <w:tr w:rsidR="001332BD" w:rsidRPr="00B62EE5" w14:paraId="1432C9BA" w14:textId="77777777" w:rsidTr="005B271E">
        <w:trPr>
          <w:tblHeader/>
          <w:jc w:val="center"/>
        </w:trPr>
        <w:tc>
          <w:tcPr>
            <w:tcW w:w="2258" w:type="dxa"/>
            <w:tcBorders>
              <w:top w:val="single" w:sz="12" w:space="0" w:color="auto"/>
              <w:bottom w:val="single" w:sz="12" w:space="0" w:color="auto"/>
            </w:tcBorders>
            <w:shd w:val="clear" w:color="auto" w:fill="F3F3F3"/>
            <w:vAlign w:val="bottom"/>
          </w:tcPr>
          <w:p w14:paraId="306DAD54" w14:textId="67CD998E" w:rsidR="001332BD" w:rsidRPr="00B62EE5" w:rsidRDefault="001332BD" w:rsidP="00BC5EE6">
            <w:pPr>
              <w:pStyle w:val="Tableheader"/>
              <w:autoSpaceDE w:val="0"/>
              <w:autoSpaceDN w:val="0"/>
              <w:adjustRightInd w:val="0"/>
              <w:rPr>
                <w:b/>
              </w:rPr>
            </w:pPr>
            <w:r w:rsidRPr="00B62EE5">
              <w:rPr>
                <w:b/>
                <w:szCs w:val="24"/>
              </w:rPr>
              <w:t>Attributes</w:t>
            </w:r>
          </w:p>
        </w:tc>
        <w:tc>
          <w:tcPr>
            <w:tcW w:w="1555" w:type="dxa"/>
            <w:tcBorders>
              <w:top w:val="single" w:sz="12" w:space="0" w:color="auto"/>
              <w:bottom w:val="single" w:sz="12" w:space="0" w:color="auto"/>
            </w:tcBorders>
            <w:shd w:val="clear" w:color="auto" w:fill="F3F3F3"/>
            <w:vAlign w:val="bottom"/>
          </w:tcPr>
          <w:p w14:paraId="7A9F2DB4" w14:textId="05480698" w:rsidR="001332BD" w:rsidRPr="00B62EE5" w:rsidRDefault="001332BD" w:rsidP="00BC5EE6">
            <w:pPr>
              <w:pStyle w:val="Tableheader"/>
              <w:autoSpaceDE w:val="0"/>
              <w:autoSpaceDN w:val="0"/>
              <w:adjustRightInd w:val="0"/>
              <w:rPr>
                <w:b/>
              </w:rPr>
            </w:pPr>
            <w:r w:rsidRPr="00B62EE5">
              <w:rPr>
                <w:b/>
                <w:szCs w:val="24"/>
              </w:rPr>
              <w:t>Type</w:t>
            </w:r>
          </w:p>
        </w:tc>
        <w:tc>
          <w:tcPr>
            <w:tcW w:w="1417" w:type="dxa"/>
            <w:tcBorders>
              <w:top w:val="single" w:sz="12" w:space="0" w:color="auto"/>
              <w:bottom w:val="single" w:sz="12" w:space="0" w:color="auto"/>
            </w:tcBorders>
            <w:shd w:val="clear" w:color="auto" w:fill="F3F3F3"/>
            <w:vAlign w:val="bottom"/>
          </w:tcPr>
          <w:p w14:paraId="47A94974" w14:textId="0B46001F" w:rsidR="001332BD" w:rsidRPr="00B62EE5" w:rsidRDefault="001332BD" w:rsidP="00BC5EE6">
            <w:pPr>
              <w:pStyle w:val="Tableheader"/>
              <w:autoSpaceDE w:val="0"/>
              <w:autoSpaceDN w:val="0"/>
              <w:adjustRightInd w:val="0"/>
              <w:rPr>
                <w:b/>
              </w:rPr>
            </w:pPr>
            <w:r w:rsidRPr="00B62EE5">
              <w:rPr>
                <w:b/>
                <w:szCs w:val="24"/>
              </w:rPr>
              <w:t xml:space="preserve">Value </w:t>
            </w:r>
            <w:r w:rsidR="008E53D1" w:rsidRPr="00B62EE5">
              <w:rPr>
                <w:b/>
                <w:szCs w:val="24"/>
              </w:rPr>
              <w:t>s</w:t>
            </w:r>
            <w:r w:rsidRPr="00B62EE5">
              <w:rPr>
                <w:b/>
                <w:szCs w:val="24"/>
              </w:rPr>
              <w:t>pace</w:t>
            </w:r>
          </w:p>
        </w:tc>
        <w:tc>
          <w:tcPr>
            <w:tcW w:w="1276" w:type="dxa"/>
            <w:tcBorders>
              <w:top w:val="single" w:sz="12" w:space="0" w:color="auto"/>
              <w:bottom w:val="single" w:sz="12" w:space="0" w:color="auto"/>
            </w:tcBorders>
            <w:shd w:val="clear" w:color="auto" w:fill="F3F3F3"/>
            <w:vAlign w:val="bottom"/>
          </w:tcPr>
          <w:p w14:paraId="4473B2BE" w14:textId="48F05549" w:rsidR="001332BD" w:rsidRPr="00B62EE5" w:rsidRDefault="001332BD" w:rsidP="00BC5EE6">
            <w:pPr>
              <w:pStyle w:val="Tableheader"/>
              <w:autoSpaceDE w:val="0"/>
              <w:autoSpaceDN w:val="0"/>
              <w:adjustRightInd w:val="0"/>
              <w:rPr>
                <w:b/>
              </w:rPr>
            </w:pPr>
            <w:r w:rsidRPr="00B62EE5">
              <w:rPr>
                <w:b/>
                <w:szCs w:val="24"/>
              </w:rPr>
              <w:t>Use</w:t>
            </w:r>
          </w:p>
        </w:tc>
        <w:tc>
          <w:tcPr>
            <w:tcW w:w="2533" w:type="dxa"/>
            <w:tcBorders>
              <w:top w:val="single" w:sz="12" w:space="0" w:color="auto"/>
              <w:bottom w:val="single" w:sz="12" w:space="0" w:color="auto"/>
            </w:tcBorders>
            <w:shd w:val="clear" w:color="auto" w:fill="F3F3F3"/>
            <w:vAlign w:val="bottom"/>
          </w:tcPr>
          <w:p w14:paraId="259D076E" w14:textId="7A955DAF" w:rsidR="001332BD" w:rsidRPr="00B62EE5" w:rsidRDefault="001332BD" w:rsidP="00BC5EE6">
            <w:pPr>
              <w:pStyle w:val="Tableheader"/>
              <w:autoSpaceDE w:val="0"/>
              <w:autoSpaceDN w:val="0"/>
              <w:adjustRightInd w:val="0"/>
              <w:rPr>
                <w:b/>
              </w:rPr>
            </w:pPr>
            <w:r w:rsidRPr="00B62EE5">
              <w:rPr>
                <w:b/>
                <w:szCs w:val="24"/>
              </w:rPr>
              <w:t>Constraint</w:t>
            </w:r>
          </w:p>
        </w:tc>
      </w:tr>
      <w:tr w:rsidR="001332BD" w:rsidRPr="00E956F7" w14:paraId="1047ACE6" w14:textId="77777777" w:rsidTr="005B271E">
        <w:trPr>
          <w:jc w:val="center"/>
        </w:trPr>
        <w:tc>
          <w:tcPr>
            <w:tcW w:w="2258" w:type="dxa"/>
            <w:tcBorders>
              <w:top w:val="single" w:sz="12" w:space="0" w:color="auto"/>
            </w:tcBorders>
          </w:tcPr>
          <w:p w14:paraId="7B7191F9" w14:textId="1F9E6275" w:rsidR="001332BD" w:rsidRPr="00E956F7" w:rsidRDefault="001332BD" w:rsidP="00BC5EE6">
            <w:pPr>
              <w:pStyle w:val="Tablebody"/>
              <w:autoSpaceDE w:val="0"/>
              <w:autoSpaceDN w:val="0"/>
              <w:adjustRightInd w:val="0"/>
            </w:pPr>
            <w:r w:rsidRPr="00E956F7">
              <w:rPr>
                <w:szCs w:val="24"/>
              </w:rPr>
              <w:t>rotational_speed</w:t>
            </w:r>
          </w:p>
        </w:tc>
        <w:tc>
          <w:tcPr>
            <w:tcW w:w="1555" w:type="dxa"/>
            <w:tcBorders>
              <w:top w:val="single" w:sz="12" w:space="0" w:color="auto"/>
            </w:tcBorders>
          </w:tcPr>
          <w:p w14:paraId="4EFA0082" w14:textId="7946D844" w:rsidR="001332BD" w:rsidRPr="00E956F7" w:rsidRDefault="001332BD" w:rsidP="00BC5EE6">
            <w:pPr>
              <w:pStyle w:val="Tablebody"/>
              <w:autoSpaceDE w:val="0"/>
              <w:autoSpaceDN w:val="0"/>
              <w:adjustRightInd w:val="0"/>
            </w:pPr>
            <w:r w:rsidRPr="00E956F7">
              <w:rPr>
                <w:szCs w:val="24"/>
              </w:rPr>
              <w:t>Floating point</w:t>
            </w:r>
          </w:p>
        </w:tc>
        <w:tc>
          <w:tcPr>
            <w:tcW w:w="1417" w:type="dxa"/>
            <w:tcBorders>
              <w:top w:val="single" w:sz="12" w:space="0" w:color="auto"/>
            </w:tcBorders>
          </w:tcPr>
          <w:p w14:paraId="67F2493A" w14:textId="0417EE2A" w:rsidR="001332BD" w:rsidRPr="00E956F7" w:rsidRDefault="001332BD" w:rsidP="00BC5EE6">
            <w:pPr>
              <w:pStyle w:val="Tablebody"/>
              <w:autoSpaceDE w:val="0"/>
              <w:autoSpaceDN w:val="0"/>
              <w:adjustRightInd w:val="0"/>
            </w:pPr>
            <w:r w:rsidRPr="00E956F7">
              <w:rPr>
                <w:szCs w:val="24"/>
              </w:rPr>
              <w:t>≥ 0.0</w:t>
            </w:r>
          </w:p>
        </w:tc>
        <w:tc>
          <w:tcPr>
            <w:tcW w:w="1276" w:type="dxa"/>
            <w:tcBorders>
              <w:top w:val="single" w:sz="12" w:space="0" w:color="auto"/>
            </w:tcBorders>
          </w:tcPr>
          <w:p w14:paraId="54F01348" w14:textId="490FCD5B" w:rsidR="001332BD" w:rsidRPr="00E956F7" w:rsidRDefault="001332BD" w:rsidP="00BC5EE6">
            <w:pPr>
              <w:pStyle w:val="Tablebody"/>
              <w:autoSpaceDE w:val="0"/>
              <w:autoSpaceDN w:val="0"/>
              <w:adjustRightInd w:val="0"/>
            </w:pPr>
            <w:r w:rsidRPr="00E956F7">
              <w:rPr>
                <w:szCs w:val="24"/>
              </w:rPr>
              <w:t>Optional</w:t>
            </w:r>
          </w:p>
        </w:tc>
        <w:tc>
          <w:tcPr>
            <w:tcW w:w="2533" w:type="dxa"/>
            <w:tcBorders>
              <w:top w:val="single" w:sz="12" w:space="0" w:color="auto"/>
            </w:tcBorders>
          </w:tcPr>
          <w:p w14:paraId="19208980" w14:textId="16875415" w:rsidR="001332BD" w:rsidRPr="00E956F7" w:rsidRDefault="001332BD" w:rsidP="00BC5EE6">
            <w:pPr>
              <w:pStyle w:val="Tablebody"/>
              <w:autoSpaceDE w:val="0"/>
              <w:autoSpaceDN w:val="0"/>
              <w:adjustRightInd w:val="0"/>
            </w:pPr>
            <w:r w:rsidRPr="00E956F7">
              <w:rPr>
                <w:szCs w:val="24"/>
              </w:rPr>
              <w:t>-</w:t>
            </w:r>
          </w:p>
        </w:tc>
      </w:tr>
      <w:tr w:rsidR="001332BD" w:rsidRPr="00E956F7" w14:paraId="713C1B07" w14:textId="77777777" w:rsidTr="005B271E">
        <w:trPr>
          <w:jc w:val="center"/>
        </w:trPr>
        <w:tc>
          <w:tcPr>
            <w:tcW w:w="2258" w:type="dxa"/>
          </w:tcPr>
          <w:p w14:paraId="28C0AC47" w14:textId="2AA7031A" w:rsidR="001332BD" w:rsidRPr="00E956F7" w:rsidRDefault="001332BD" w:rsidP="00BC5EE6">
            <w:pPr>
              <w:pStyle w:val="Tablebody"/>
              <w:autoSpaceDE w:val="0"/>
              <w:autoSpaceDN w:val="0"/>
              <w:adjustRightInd w:val="0"/>
            </w:pPr>
            <w:r w:rsidRPr="00E956F7">
              <w:rPr>
                <w:szCs w:val="24"/>
              </w:rPr>
              <w:t>compression_force</w:t>
            </w:r>
          </w:p>
        </w:tc>
        <w:tc>
          <w:tcPr>
            <w:tcW w:w="1555" w:type="dxa"/>
          </w:tcPr>
          <w:p w14:paraId="029DE688" w14:textId="761B6476" w:rsidR="001332BD" w:rsidRPr="00E956F7" w:rsidRDefault="001332BD" w:rsidP="00BC5EE6">
            <w:pPr>
              <w:pStyle w:val="Tablebody"/>
              <w:autoSpaceDE w:val="0"/>
              <w:autoSpaceDN w:val="0"/>
              <w:adjustRightInd w:val="0"/>
            </w:pPr>
            <w:r w:rsidRPr="00E956F7">
              <w:rPr>
                <w:szCs w:val="24"/>
              </w:rPr>
              <w:t>Floating point</w:t>
            </w:r>
          </w:p>
        </w:tc>
        <w:tc>
          <w:tcPr>
            <w:tcW w:w="1417" w:type="dxa"/>
          </w:tcPr>
          <w:p w14:paraId="7EA18E7F" w14:textId="4E80973B" w:rsidR="001332BD" w:rsidRPr="00E956F7" w:rsidRDefault="001332BD" w:rsidP="00BC5EE6">
            <w:pPr>
              <w:pStyle w:val="Tablebody"/>
              <w:autoSpaceDE w:val="0"/>
              <w:autoSpaceDN w:val="0"/>
              <w:adjustRightInd w:val="0"/>
            </w:pPr>
            <w:r w:rsidRPr="00E956F7">
              <w:rPr>
                <w:szCs w:val="24"/>
              </w:rPr>
              <w:t>≥ 0.0</w:t>
            </w:r>
          </w:p>
        </w:tc>
        <w:tc>
          <w:tcPr>
            <w:tcW w:w="1276" w:type="dxa"/>
          </w:tcPr>
          <w:p w14:paraId="16E4ACF5" w14:textId="3E46CE3D" w:rsidR="001332BD" w:rsidRPr="00E956F7" w:rsidRDefault="001332BD" w:rsidP="00BC5EE6">
            <w:pPr>
              <w:pStyle w:val="Tablebody"/>
              <w:autoSpaceDE w:val="0"/>
              <w:autoSpaceDN w:val="0"/>
              <w:adjustRightInd w:val="0"/>
            </w:pPr>
            <w:r w:rsidRPr="00E956F7">
              <w:rPr>
                <w:szCs w:val="24"/>
              </w:rPr>
              <w:t>Optional</w:t>
            </w:r>
          </w:p>
        </w:tc>
        <w:tc>
          <w:tcPr>
            <w:tcW w:w="2533" w:type="dxa"/>
          </w:tcPr>
          <w:p w14:paraId="5DCBDF23" w14:textId="1A4AD927" w:rsidR="001332BD" w:rsidRPr="00E956F7" w:rsidRDefault="001332BD" w:rsidP="00BC5EE6">
            <w:pPr>
              <w:pStyle w:val="Tablebody"/>
              <w:autoSpaceDE w:val="0"/>
              <w:autoSpaceDN w:val="0"/>
              <w:adjustRightInd w:val="0"/>
            </w:pPr>
            <w:r w:rsidRPr="00E956F7">
              <w:rPr>
                <w:szCs w:val="24"/>
              </w:rPr>
              <w:t>-</w:t>
            </w:r>
          </w:p>
        </w:tc>
      </w:tr>
    </w:tbl>
    <w:p w14:paraId="06F128CE" w14:textId="5C3F2CE4" w:rsidR="001332BD" w:rsidRPr="00E956F7" w:rsidRDefault="001332BD">
      <w:pPr>
        <w:pStyle w:val="BodyText"/>
        <w:autoSpaceDE w:val="0"/>
        <w:autoSpaceDN w:val="0"/>
        <w:adjustRightInd w:val="0"/>
        <w:rPr>
          <w:szCs w:val="24"/>
        </w:rPr>
      </w:pPr>
      <w:r w:rsidRPr="00E956F7">
        <w:rPr>
          <w:szCs w:val="24"/>
        </w:rPr>
        <w:t>The following list explains the attributes:</w:t>
      </w:r>
    </w:p>
    <w:p w14:paraId="6CB7183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301" w:author="LUEJE Claudia" w:date="2023-06-26T17:59:00Z">
        <w:r w:rsidRPr="00E956F7">
          <w:rPr>
            <w:szCs w:val="24"/>
          </w:rPr>
          <w:t>—</w:t>
        </w:r>
        <w:r w:rsidRPr="00E956F7">
          <w:rPr>
            <w:szCs w:val="24"/>
          </w:rPr>
          <w:tab/>
        </w:r>
      </w:ins>
      <w:r w:rsidRPr="00BD5750">
        <w:rPr>
          <w:rStyle w:val="ISOCode"/>
        </w:rPr>
        <w:t>rotational_speed</w:t>
      </w:r>
      <w:r w:rsidRPr="00E956F7">
        <w:rPr>
          <w:szCs w:val="24"/>
        </w:rPr>
        <w:t>: In order to facilitate the penetration in the metal sheet of the tip of the ROTAV, it is rotated at a high speed;</w:t>
      </w:r>
    </w:p>
    <w:p w14:paraId="4728C45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302" w:author="LUEJE Claudia" w:date="2023-06-26T17:59:00Z">
        <w:r w:rsidRPr="00E956F7">
          <w:rPr>
            <w:szCs w:val="24"/>
          </w:rPr>
          <w:t>—</w:t>
        </w:r>
        <w:r w:rsidRPr="00E956F7">
          <w:rPr>
            <w:szCs w:val="24"/>
          </w:rPr>
          <w:tab/>
        </w:r>
      </w:ins>
      <w:r w:rsidRPr="00BD5750">
        <w:rPr>
          <w:rStyle w:val="ISOCode"/>
        </w:rPr>
        <w:t>compression_force</w:t>
      </w:r>
      <w:r w:rsidRPr="00E956F7">
        <w:rPr>
          <w:szCs w:val="24"/>
        </w:rPr>
        <w:t>: In order to achieve the fastening properties, the ROTAV is compressed with a vertical force.</w:t>
      </w:r>
    </w:p>
    <w:p w14:paraId="0201B0E7"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BD5750">
        <w:rPr>
          <w:rStyle w:val="ISOCode"/>
        </w:rPr>
        <w:t>&lt;rotav/&gt;</w:t>
      </w:r>
      <w:r w:rsidRPr="00E956F7">
        <w:rPr>
          <w:szCs w:val="24"/>
        </w:rPr>
        <w:t xml:space="preserve"> does not allow for any nested elements.</w:t>
      </w:r>
    </w:p>
    <w:p w14:paraId="15EC393B" w14:textId="7B737565" w:rsidR="001332BD" w:rsidRPr="00E956F7" w:rsidRDefault="001332BD" w:rsidP="00497671">
      <w:pPr>
        <w:pStyle w:val="BodyText"/>
      </w:pPr>
      <w:r w:rsidRPr="00E956F7">
        <w:t xml:space="preserve">EXAMPLE </w:t>
      </w:r>
      <w:del w:id="4303" w:author="LUEJE Claudia" w:date="2023-06-26T17:59:00Z">
        <w:r w:rsidR="00460F6C">
          <w:delText xml:space="preserve">A   </w:delText>
        </w:r>
      </w:del>
      <w:ins w:id="4304" w:author="LUEJE Claudia" w:date="2023-06-26T17:59:00Z">
        <w:r w:rsidR="008E53D1">
          <w:t>1</w:t>
        </w:r>
      </w:ins>
      <w:r w:rsidRPr="00E956F7">
        <w:t xml:space="preserve"> Minimum definition of a “Rotav” connection</w:t>
      </w:r>
    </w:p>
    <w:p w14:paraId="3386E7D4" w14:textId="77777777" w:rsidR="002F0121" w:rsidRDefault="002F0121" w:rsidP="002F0121">
      <w:pPr>
        <w:pStyle w:val="Code-"/>
      </w:pPr>
      <w:r w:rsidRPr="00E45DCE">
        <w:t xml:space="preserve">    </w:t>
      </w:r>
      <w:r w:rsidR="001332BD" w:rsidRPr="00E45DCE">
        <w:rPr>
          <w:szCs w:val="24"/>
        </w:rPr>
        <w:t>&lt;connection_0d label="ROTAV_96930"&gt;</w:t>
      </w:r>
    </w:p>
    <w:p w14:paraId="5FF16F82" w14:textId="77777777" w:rsidR="002F0121" w:rsidRDefault="002F0121" w:rsidP="002F0121">
      <w:pPr>
        <w:pStyle w:val="Code-"/>
      </w:pPr>
      <w:r>
        <w:t xml:space="preserve">    </w:t>
      </w:r>
      <w:r w:rsidR="001332BD" w:rsidRPr="00E45DCE">
        <w:t xml:space="preserve">    &lt;rotation_joint&gt;</w:t>
      </w:r>
    </w:p>
    <w:p w14:paraId="6B8D57D7" w14:textId="77777777" w:rsidR="002F0121" w:rsidRDefault="002F0121" w:rsidP="002F0121">
      <w:pPr>
        <w:pStyle w:val="Code-"/>
      </w:pPr>
      <w:r>
        <w:t xml:space="preserve">    </w:t>
      </w:r>
      <w:r w:rsidR="001332BD" w:rsidRPr="00E45DCE">
        <w:t xml:space="preserve"> </w:t>
      </w:r>
      <w:r w:rsidR="00BC5EE6" w:rsidRPr="00E45DCE">
        <w:t xml:space="preserve">    </w:t>
      </w:r>
      <w:r w:rsidR="001332BD" w:rsidRPr="00E45DCE">
        <w:t xml:space="preserve">   &lt;rotav/&gt;</w:t>
      </w:r>
    </w:p>
    <w:p w14:paraId="73CE7BEC" w14:textId="77777777" w:rsidR="002F0121" w:rsidRDefault="002F0121" w:rsidP="002F0121">
      <w:pPr>
        <w:pStyle w:val="Code-"/>
      </w:pPr>
      <w:r>
        <w:t xml:space="preserve">    </w:t>
      </w:r>
      <w:r w:rsidR="00BC5EE6" w:rsidRPr="00E45DCE">
        <w:t xml:space="preserve">     </w:t>
      </w:r>
      <w:r w:rsidR="001332BD" w:rsidRPr="00E45DCE">
        <w:t>&lt;/rotation_joint&gt;</w:t>
      </w:r>
    </w:p>
    <w:p w14:paraId="37D008A8" w14:textId="77777777" w:rsidR="002F0121" w:rsidRDefault="002F0121" w:rsidP="002F0121">
      <w:pPr>
        <w:pStyle w:val="Code-"/>
      </w:pPr>
      <w:r>
        <w:t xml:space="preserve">    </w:t>
      </w:r>
      <w:r w:rsidR="001332BD" w:rsidRPr="00E45DCE">
        <w:t xml:space="preserve">    &lt;loc&gt; 1500.3809 838.75885 730.6529 &lt;/loc&gt;</w:t>
      </w:r>
    </w:p>
    <w:p w14:paraId="458CF08E" w14:textId="42E8D5FF" w:rsidR="001332BD" w:rsidRPr="00E45DCE" w:rsidRDefault="002F0121" w:rsidP="002F0121">
      <w:pPr>
        <w:pStyle w:val="Code-"/>
      </w:pPr>
      <w:r>
        <w:t xml:space="preserve">    </w:t>
      </w:r>
      <w:r w:rsidR="001332BD" w:rsidRPr="00E45DCE">
        <w:t>&lt;/connection_0d&gt;</w:t>
      </w:r>
    </w:p>
    <w:p w14:paraId="4AF5515A" w14:textId="75200D21" w:rsidR="001332BD" w:rsidRPr="00E45DCE" w:rsidRDefault="0020742B" w:rsidP="00E45DCE">
      <w:pPr>
        <w:pStyle w:val="Code-"/>
      </w:pPr>
      <w:r w:rsidRPr="00E45DCE">
        <w:t> </w:t>
      </w:r>
    </w:p>
    <w:p w14:paraId="403EB466" w14:textId="176B9D87" w:rsidR="001332BD" w:rsidRPr="00E956F7" w:rsidRDefault="001332BD" w:rsidP="00497671">
      <w:pPr>
        <w:pStyle w:val="BodyText"/>
      </w:pPr>
      <w:r w:rsidRPr="00E956F7">
        <w:t xml:space="preserve">EXAMPLE </w:t>
      </w:r>
      <w:del w:id="4305" w:author="LUEJE Claudia" w:date="2023-06-26T17:59:00Z">
        <w:r w:rsidR="00460F6C">
          <w:delText>B</w:delText>
        </w:r>
        <w:r w:rsidR="00F57F4E" w:rsidRPr="004C6055" w:rsidDel="00F57F4E">
          <w:delText xml:space="preserve"> </w:delText>
        </w:r>
        <w:r w:rsidR="00460F6C">
          <w:delText xml:space="preserve">   </w:delText>
        </w:r>
      </w:del>
      <w:ins w:id="4306" w:author="LUEJE Claudia" w:date="2023-06-26T17:59:00Z">
        <w:r w:rsidR="008E53D1">
          <w:t>2</w:t>
        </w:r>
      </w:ins>
      <w:r w:rsidRPr="00E956F7">
        <w:t xml:space="preserve"> Maximum definition of a “Rotav” connection</w:t>
      </w:r>
    </w:p>
    <w:p w14:paraId="2E2D1AB7" w14:textId="77777777" w:rsidR="002F0121" w:rsidRDefault="002F0121" w:rsidP="002F0121">
      <w:pPr>
        <w:pStyle w:val="Code-"/>
      </w:pPr>
      <w:r w:rsidRPr="00E45DCE">
        <w:t xml:space="preserve">    </w:t>
      </w:r>
      <w:r w:rsidR="001332BD" w:rsidRPr="00E45DCE">
        <w:rPr>
          <w:szCs w:val="24"/>
        </w:rPr>
        <w:t>&lt;connection_0d label="ROTAV_96930"&gt;</w:t>
      </w:r>
    </w:p>
    <w:p w14:paraId="28E5A8F3" w14:textId="77777777" w:rsidR="002F0121" w:rsidRDefault="002F0121" w:rsidP="002F0121">
      <w:pPr>
        <w:pStyle w:val="Code-"/>
      </w:pPr>
      <w:r>
        <w:t xml:space="preserve">    </w:t>
      </w:r>
      <w:r w:rsidR="001332BD" w:rsidRPr="00E45DCE">
        <w:t xml:space="preserve">    &lt;rotation_joint diameter="4.0"&gt;</w:t>
      </w:r>
    </w:p>
    <w:p w14:paraId="338BF1E2" w14:textId="7CE958DE" w:rsidR="002F0121" w:rsidRDefault="002F0121" w:rsidP="002F0121">
      <w:pPr>
        <w:pStyle w:val="Code-"/>
      </w:pPr>
      <w:r>
        <w:t xml:space="preserve">    </w:t>
      </w:r>
      <w:r w:rsidR="001332BD" w:rsidRPr="00E45DCE">
        <w:t xml:space="preserve">   </w:t>
      </w:r>
      <w:r w:rsidR="00557FCE">
        <w:t xml:space="preserve">    </w:t>
      </w:r>
      <w:r w:rsidR="001332BD" w:rsidRPr="00E45DCE">
        <w:t xml:space="preserve"> &lt;rotav rotational_speed="1500000" compression_force="10000"/&gt;</w:t>
      </w:r>
    </w:p>
    <w:p w14:paraId="43F20762" w14:textId="04694F8F" w:rsidR="002F0121" w:rsidRDefault="002F0121" w:rsidP="002F0121">
      <w:pPr>
        <w:pStyle w:val="Code-"/>
        <w:rPr>
          <w:lang w:val="fr-CH"/>
        </w:rPr>
      </w:pPr>
      <w:r w:rsidRPr="00623E6E">
        <w:rPr>
          <w:lang w:val="en-US"/>
        </w:rPr>
        <w:t xml:space="preserve">    </w:t>
      </w:r>
      <w:r w:rsidR="001332BD" w:rsidRPr="00623E6E">
        <w:rPr>
          <w:lang w:val="en-US"/>
        </w:rPr>
        <w:t xml:space="preserve">   </w:t>
      </w:r>
      <w:r w:rsidR="00557FCE" w:rsidRPr="00623E6E">
        <w:rPr>
          <w:lang w:val="en-US"/>
        </w:rPr>
        <w:t xml:space="preserve">    </w:t>
      </w:r>
      <w:r w:rsidR="001332BD" w:rsidRPr="00623E6E">
        <w:rPr>
          <w:lang w:val="en-US"/>
        </w:rPr>
        <w:t xml:space="preserve"> </w:t>
      </w:r>
      <w:r w:rsidR="001332BD" w:rsidRPr="00E45DCE">
        <w:rPr>
          <w:lang w:val="fr-CH"/>
        </w:rPr>
        <w:t>&lt;normal_direction x="0" y="0" z="-10"/&gt;</w:t>
      </w:r>
    </w:p>
    <w:p w14:paraId="2A67271C" w14:textId="77777777" w:rsidR="002F0121" w:rsidRDefault="002F0121" w:rsidP="002F0121">
      <w:pPr>
        <w:pStyle w:val="Code-"/>
      </w:pPr>
      <w:r>
        <w:rPr>
          <w:lang w:val="fr-CH"/>
        </w:rPr>
        <w:t xml:space="preserve">    </w:t>
      </w:r>
      <w:r w:rsidR="0020742B" w:rsidRPr="00E45DCE">
        <w:rPr>
          <w:lang w:val="fr-CH"/>
        </w:rPr>
        <w:t xml:space="preserve">     </w:t>
      </w:r>
      <w:r w:rsidR="001332BD" w:rsidRPr="00E45DCE">
        <w:t>&lt;/rotation_joint&gt;</w:t>
      </w:r>
    </w:p>
    <w:p w14:paraId="5E8C7541" w14:textId="77777777" w:rsidR="002F0121" w:rsidRDefault="002F0121" w:rsidP="002F0121">
      <w:pPr>
        <w:pStyle w:val="Code-"/>
      </w:pPr>
      <w:r>
        <w:t xml:space="preserve">    </w:t>
      </w:r>
      <w:r w:rsidR="001332BD" w:rsidRPr="00E45DCE">
        <w:t xml:space="preserve">    &lt;loc&gt; 1500.3809 838.75885 730.6529 &lt;/loc&gt;</w:t>
      </w:r>
    </w:p>
    <w:p w14:paraId="7C44CF5E" w14:textId="77777777" w:rsidR="002F0121" w:rsidRDefault="002F0121" w:rsidP="002F0121">
      <w:pPr>
        <w:pStyle w:val="Code-"/>
      </w:pPr>
      <w:r>
        <w:t xml:space="preserve">    </w:t>
      </w:r>
      <w:r w:rsidR="001332BD" w:rsidRPr="00E45DCE">
        <w:t xml:space="preserve">    &lt;appdata&gt;</w:t>
      </w:r>
    </w:p>
    <w:p w14:paraId="16870502" w14:textId="77777777" w:rsidR="00FC68DB" w:rsidRPr="0013175B" w:rsidRDefault="00FC68DB" w:rsidP="00B202D2">
      <w:pPr>
        <w:pStyle w:val="XMLCode"/>
        <w:keepNext/>
        <w:rPr>
          <w:del w:id="4307" w:author="LUEJE Claudia" w:date="2023-06-26T17:59:00Z"/>
          <w:lang w:val="en-GB"/>
        </w:rPr>
      </w:pPr>
      <w:del w:id="4308" w:author="LUEJE Claudia" w:date="2023-06-26T17:59:00Z">
        <w:r w:rsidRPr="0013175B">
          <w:rPr>
            <w:lang w:val="en-GB"/>
          </w:rPr>
          <w:tab/>
          <w:delText xml:space="preserve">      ...</w:delText>
        </w:r>
      </w:del>
    </w:p>
    <w:p w14:paraId="3B742DA6" w14:textId="77777777" w:rsidR="002F0121" w:rsidRDefault="002F0121" w:rsidP="002F0121">
      <w:pPr>
        <w:pStyle w:val="Code-"/>
        <w:rPr>
          <w:ins w:id="4309" w:author="LUEJE Claudia" w:date="2023-06-26T17:59:00Z"/>
        </w:rPr>
      </w:pPr>
      <w:ins w:id="4310" w:author="LUEJE Claudia" w:date="2023-06-26T17:59:00Z">
        <w:r>
          <w:t xml:space="preserve">    </w:t>
        </w:r>
        <w:r w:rsidR="0020742B" w:rsidRPr="00E45DCE">
          <w:t xml:space="preserve">    </w:t>
        </w:r>
        <w:r w:rsidR="001332BD" w:rsidRPr="00E45DCE">
          <w:t xml:space="preserve">      ...</w:t>
        </w:r>
      </w:ins>
    </w:p>
    <w:p w14:paraId="0187BD4C" w14:textId="77777777" w:rsidR="002F0121" w:rsidRDefault="002F0121" w:rsidP="002F0121">
      <w:pPr>
        <w:pStyle w:val="Code-"/>
      </w:pPr>
      <w:ins w:id="4311" w:author="LUEJE Claudia" w:date="2023-06-26T17:59:00Z">
        <w:r>
          <w:t xml:space="preserve">    </w:t>
        </w:r>
      </w:ins>
      <w:r w:rsidR="001332BD" w:rsidRPr="00E45DCE">
        <w:t xml:space="preserve">    &lt;/appdata&gt;</w:t>
      </w:r>
    </w:p>
    <w:p w14:paraId="67225DBB" w14:textId="4F75C1F5" w:rsidR="001332BD" w:rsidRPr="00E45DCE" w:rsidRDefault="002F0121" w:rsidP="002F0121">
      <w:pPr>
        <w:pStyle w:val="Code-"/>
      </w:pPr>
      <w:r>
        <w:t xml:space="preserve">    </w:t>
      </w:r>
      <w:r w:rsidR="001332BD" w:rsidRPr="00E45DCE">
        <w:t>&lt;/connection_0d&gt;</w:t>
      </w:r>
      <w:bookmarkEnd w:id="4188"/>
    </w:p>
    <w:p w14:paraId="18C49C87" w14:textId="49B5A755" w:rsidR="00E57E5B" w:rsidRPr="00E45DCE" w:rsidRDefault="00E57E5B" w:rsidP="00E45DCE">
      <w:pPr>
        <w:pStyle w:val="Code-"/>
      </w:pPr>
      <w:r w:rsidRPr="00E45DCE">
        <w:t> </w:t>
      </w:r>
    </w:p>
    <w:p w14:paraId="2C72B238" w14:textId="77777777" w:rsidR="001332BD" w:rsidRPr="00E956F7" w:rsidRDefault="001332BD">
      <w:pPr>
        <w:pStyle w:val="Heading1"/>
        <w:autoSpaceDE w:val="0"/>
        <w:autoSpaceDN w:val="0"/>
        <w:adjustRightInd w:val="0"/>
        <w:rPr>
          <w:rFonts w:eastAsia="Times New Roman"/>
          <w:szCs w:val="24"/>
        </w:rPr>
      </w:pPr>
      <w:bookmarkStart w:id="4312" w:name="_Toc428537246"/>
      <w:bookmarkStart w:id="4313" w:name="_Toc428969565"/>
      <w:bookmarkStart w:id="4314" w:name="_Toc429052956"/>
      <w:bookmarkStart w:id="4315" w:name="_Toc428537247"/>
      <w:bookmarkStart w:id="4316" w:name="_Toc428965632"/>
      <w:bookmarkStart w:id="4317" w:name="_Toc428969566"/>
      <w:bookmarkStart w:id="4318" w:name="_Toc429052957"/>
      <w:bookmarkStart w:id="4319" w:name="_Toc428456280"/>
      <w:bookmarkStart w:id="4320" w:name="_Toc428537248"/>
      <w:bookmarkStart w:id="4321" w:name="_Toc428969567"/>
      <w:bookmarkStart w:id="4322" w:name="_Toc429052958"/>
      <w:bookmarkStart w:id="4323" w:name="_Toc338938901"/>
      <w:bookmarkStart w:id="4324" w:name="_Toc338939097"/>
      <w:bookmarkStart w:id="4325" w:name="_Toc3556997"/>
      <w:bookmarkStart w:id="4326" w:name="_Toc34747247"/>
      <w:bookmarkStart w:id="4327" w:name="_Toc77102065"/>
      <w:bookmarkStart w:id="4328" w:name="_Toc110532214"/>
      <w:bookmarkEnd w:id="4312"/>
      <w:bookmarkEnd w:id="4313"/>
      <w:bookmarkEnd w:id="4314"/>
      <w:bookmarkEnd w:id="4315"/>
      <w:bookmarkEnd w:id="4316"/>
      <w:bookmarkEnd w:id="4317"/>
      <w:bookmarkEnd w:id="4318"/>
      <w:bookmarkEnd w:id="4319"/>
      <w:bookmarkEnd w:id="4320"/>
      <w:bookmarkEnd w:id="4321"/>
      <w:bookmarkEnd w:id="4322"/>
      <w:r w:rsidRPr="00E956F7">
        <w:rPr>
          <w:rFonts w:eastAsia="Times New Roman"/>
          <w:szCs w:val="24"/>
        </w:rPr>
        <w:t>1D connections</w:t>
      </w:r>
      <w:bookmarkEnd w:id="4323"/>
      <w:bookmarkEnd w:id="4324"/>
      <w:bookmarkEnd w:id="4325"/>
      <w:bookmarkEnd w:id="4326"/>
      <w:bookmarkEnd w:id="4327"/>
      <w:bookmarkEnd w:id="4328"/>
    </w:p>
    <w:p w14:paraId="472BCC4F" w14:textId="72CDCD69" w:rsidR="001332BD" w:rsidRPr="00E956F7" w:rsidRDefault="001332BD">
      <w:pPr>
        <w:pStyle w:val="Heading2"/>
        <w:tabs>
          <w:tab w:val="left" w:pos="400"/>
        </w:tabs>
        <w:autoSpaceDE w:val="0"/>
        <w:autoSpaceDN w:val="0"/>
        <w:adjustRightInd w:val="0"/>
        <w:rPr>
          <w:rFonts w:eastAsia="Times New Roman"/>
          <w:szCs w:val="24"/>
        </w:rPr>
      </w:pPr>
      <w:bookmarkStart w:id="4329" w:name="_Toc3556998"/>
      <w:bookmarkStart w:id="4330" w:name="_Toc34747248"/>
      <w:bookmarkStart w:id="4331" w:name="_Toc77102066"/>
      <w:bookmarkStart w:id="4332" w:name="_Toc110532215"/>
      <w:bookmarkStart w:id="4333" w:name="_Toc338938902"/>
      <w:bookmarkStart w:id="4334" w:name="_Toc338939098"/>
      <w:r w:rsidRPr="00E956F7">
        <w:rPr>
          <w:rFonts w:eastAsia="Times New Roman"/>
          <w:szCs w:val="24"/>
        </w:rPr>
        <w:t xml:space="preserve">Generic </w:t>
      </w:r>
      <w:r w:rsidR="008E53D1">
        <w:rPr>
          <w:rFonts w:eastAsia="Times New Roman"/>
          <w:szCs w:val="24"/>
        </w:rPr>
        <w:t>d</w:t>
      </w:r>
      <w:r w:rsidRPr="00E956F7">
        <w:rPr>
          <w:rFonts w:eastAsia="Times New Roman"/>
          <w:szCs w:val="24"/>
        </w:rPr>
        <w:t>efinitions</w:t>
      </w:r>
      <w:bookmarkEnd w:id="4329"/>
      <w:bookmarkEnd w:id="4330"/>
      <w:bookmarkEnd w:id="4331"/>
      <w:bookmarkEnd w:id="4332"/>
    </w:p>
    <w:p w14:paraId="7649D4DA"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335" w:name="_Toc3556999"/>
      <w:bookmarkStart w:id="4336" w:name="_Toc34747249"/>
      <w:bookmarkStart w:id="4337" w:name="_Toc77102067"/>
      <w:bookmarkStart w:id="4338" w:name="_Toc110532216"/>
      <w:r w:rsidRPr="00E956F7">
        <w:rPr>
          <w:rFonts w:eastAsia="Times New Roman"/>
          <w:szCs w:val="24"/>
        </w:rPr>
        <w:t>Identification</w:t>
      </w:r>
      <w:bookmarkEnd w:id="4335"/>
      <w:bookmarkEnd w:id="4336"/>
      <w:bookmarkEnd w:id="4337"/>
      <w:bookmarkEnd w:id="4338"/>
    </w:p>
    <w:p w14:paraId="0977AD74" w14:textId="54D7E3B5" w:rsidR="001332BD" w:rsidRPr="00E956F7" w:rsidRDefault="001332BD">
      <w:pPr>
        <w:pStyle w:val="BodyText"/>
        <w:autoSpaceDE w:val="0"/>
        <w:autoSpaceDN w:val="0"/>
        <w:adjustRightInd w:val="0"/>
        <w:rPr>
          <w:szCs w:val="24"/>
        </w:rPr>
      </w:pPr>
      <w:r w:rsidRPr="00E956F7">
        <w:rPr>
          <w:szCs w:val="24"/>
        </w:rPr>
        <w:t xml:space="preserve">For identifying 1D connections, the same rules apply as for 0D connections, see </w:t>
      </w:r>
      <w:del w:id="4339" w:author="LUEJE Claudia" w:date="2023-06-26T17:59:00Z">
        <w:r w:rsidR="00FC68DB" w:rsidRPr="00BD52D7">
          <w:rPr>
            <w:rFonts w:cs="Calibri"/>
            <w:lang w:eastAsia="en-GB"/>
          </w:rPr>
          <w:delText xml:space="preserve">section </w:delText>
        </w:r>
        <w:r w:rsidR="00FC68DB" w:rsidRPr="00F54804">
          <w:rPr>
            <w:rFonts w:cs="Calibri"/>
            <w:lang w:eastAsia="en-GB"/>
          </w:rPr>
          <w:fldChar w:fldCharType="begin"/>
        </w:r>
        <w:r w:rsidR="00FC68DB" w:rsidRPr="00F54804">
          <w:rPr>
            <w:rFonts w:cs="Calibri"/>
            <w:lang w:eastAsia="en-GB"/>
          </w:rPr>
          <w:delInstrText xml:space="preserve"> REF _Ref428958711 \r \h </w:delInstrText>
        </w:r>
        <w:r w:rsidR="00FC68DB" w:rsidRPr="00F54804">
          <w:rPr>
            <w:rFonts w:cs="Calibri"/>
            <w:lang w:eastAsia="en-GB"/>
          </w:rPr>
        </w:r>
        <w:r w:rsidR="00FC68DB" w:rsidRPr="00F54804">
          <w:rPr>
            <w:rFonts w:cs="Calibri"/>
            <w:lang w:eastAsia="en-GB"/>
          </w:rPr>
          <w:fldChar w:fldCharType="separate"/>
        </w:r>
        <w:r w:rsidR="0067475A">
          <w:rPr>
            <w:rFonts w:cs="Calibri"/>
            <w:lang w:eastAsia="en-GB"/>
          </w:rPr>
          <w:delText>6.1.1</w:delText>
        </w:r>
        <w:r w:rsidR="00FC68DB" w:rsidRPr="00F54804">
          <w:rPr>
            <w:rFonts w:cs="Calibri"/>
            <w:lang w:eastAsia="en-GB"/>
          </w:rPr>
          <w:fldChar w:fldCharType="end"/>
        </w:r>
      </w:del>
      <w:ins w:id="4340" w:author="LUEJE Claudia" w:date="2023-06-26T17:59:00Z">
        <w:r w:rsidR="00E50C0A" w:rsidRPr="00E956F7">
          <w:rPr>
            <w:rStyle w:val="citesec"/>
            <w:szCs w:val="24"/>
          </w:rPr>
          <w:t>9</w:t>
        </w:r>
        <w:r w:rsidRPr="00E956F7">
          <w:rPr>
            <w:rStyle w:val="citesec"/>
            <w:szCs w:val="24"/>
          </w:rPr>
          <w:t>.1.1</w:t>
        </w:r>
      </w:ins>
      <w:r w:rsidRPr="00E956F7">
        <w:rPr>
          <w:szCs w:val="24"/>
        </w:rPr>
        <w:t xml:space="preserve"> identification.</w:t>
      </w:r>
    </w:p>
    <w:p w14:paraId="4F45F12A"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341" w:name="_Ref414571413"/>
      <w:bookmarkStart w:id="4342" w:name="_Ref429050458"/>
      <w:bookmarkStart w:id="4343" w:name="_Toc3557000"/>
      <w:bookmarkStart w:id="4344" w:name="_Toc34747250"/>
      <w:bookmarkStart w:id="4345" w:name="_Toc77102068"/>
      <w:bookmarkStart w:id="4346" w:name="_Toc110532217"/>
      <w:r w:rsidRPr="00E956F7">
        <w:rPr>
          <w:rFonts w:eastAsia="Times New Roman"/>
          <w:szCs w:val="24"/>
        </w:rPr>
        <w:t>L</w:t>
      </w:r>
      <w:bookmarkEnd w:id="4341"/>
      <w:r w:rsidRPr="00E956F7">
        <w:rPr>
          <w:rFonts w:eastAsia="Times New Roman"/>
          <w:szCs w:val="24"/>
        </w:rPr>
        <w:t>ocation</w:t>
      </w:r>
      <w:bookmarkEnd w:id="4342"/>
      <w:bookmarkEnd w:id="4343"/>
      <w:bookmarkEnd w:id="4344"/>
      <w:bookmarkEnd w:id="4345"/>
      <w:bookmarkEnd w:id="4346"/>
    </w:p>
    <w:p w14:paraId="4941B0AC"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78239D35" w14:textId="77777777" w:rsidR="001332BD" w:rsidRPr="00E956F7" w:rsidRDefault="001332BD">
      <w:pPr>
        <w:pStyle w:val="BodyText"/>
        <w:autoSpaceDE w:val="0"/>
        <w:autoSpaceDN w:val="0"/>
        <w:adjustRightInd w:val="0"/>
        <w:rPr>
          <w:szCs w:val="24"/>
        </w:rPr>
      </w:pPr>
      <w:r w:rsidRPr="00E956F7">
        <w:rPr>
          <w:szCs w:val="24"/>
        </w:rPr>
        <w:t>The definition of the connection line is one or multiple polylines. Each of the polylines is described as a series of points (vertices). All other curves can also be represented with this type of representation by adding necessary points and thus approximating to the needed accuracy.</w:t>
      </w:r>
    </w:p>
    <w:p w14:paraId="0952FB95" w14:textId="7947899E" w:rsidR="001332BD" w:rsidRPr="00E956F7" w:rsidRDefault="001332BD">
      <w:pPr>
        <w:pStyle w:val="BodyText"/>
        <w:autoSpaceDE w:val="0"/>
        <w:autoSpaceDN w:val="0"/>
        <w:adjustRightInd w:val="0"/>
        <w:rPr>
          <w:szCs w:val="24"/>
        </w:rPr>
      </w:pPr>
      <w:r w:rsidRPr="00E956F7">
        <w:rPr>
          <w:szCs w:val="24"/>
        </w:rPr>
        <w:t xml:space="preserve">The polylines do not need be joined to each other. This is to simulate gaps along the application of a seam or an adhesive, due to crossing another weld, or an obstacle, </w:t>
      </w:r>
      <w:del w:id="4347" w:author="LUEJE Claudia" w:date="2023-06-26T17:59:00Z">
        <w:r w:rsidR="00FC68DB" w:rsidRPr="00F54804">
          <w:rPr>
            <w:rFonts w:cs="Calibri"/>
            <w:lang w:eastAsia="en-GB"/>
          </w:rPr>
          <w:delText>like</w:delText>
        </w:r>
      </w:del>
      <w:ins w:id="4348" w:author="LUEJE Claudia" w:date="2023-06-26T17:59:00Z">
        <w:r w:rsidR="009D77EC">
          <w:rPr>
            <w:szCs w:val="24"/>
          </w:rPr>
          <w:t>such as</w:t>
        </w:r>
      </w:ins>
      <w:r w:rsidRPr="00E956F7">
        <w:rPr>
          <w:szCs w:val="24"/>
        </w:rPr>
        <w:t xml:space="preserve"> a hole in the connected sheets.</w:t>
      </w:r>
    </w:p>
    <w:p w14:paraId="4F8A4A63" w14:textId="77777777" w:rsidR="001332BD" w:rsidRPr="00E956F7" w:rsidRDefault="001332BD">
      <w:pPr>
        <w:pStyle w:val="BodyText"/>
        <w:autoSpaceDE w:val="0"/>
        <w:autoSpaceDN w:val="0"/>
        <w:adjustRightInd w:val="0"/>
        <w:rPr>
          <w:szCs w:val="24"/>
        </w:rPr>
      </w:pPr>
      <w:r w:rsidRPr="00E956F7">
        <w:rPr>
          <w:szCs w:val="24"/>
        </w:rPr>
        <w:t>The χMCF specifies the order of line sections, as well as the order of the locations within each section.</w:t>
      </w:r>
    </w:p>
    <w:p w14:paraId="075487D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"loc_list"</w:t>
      </w:r>
    </w:p>
    <w:p w14:paraId="50EC0EB5" w14:textId="77777777" w:rsidR="001332BD" w:rsidRPr="00E956F7" w:rsidRDefault="001332BD">
      <w:pPr>
        <w:pStyle w:val="BodyText"/>
        <w:autoSpaceDE w:val="0"/>
        <w:autoSpaceDN w:val="0"/>
        <w:adjustRightInd w:val="0"/>
        <w:rPr>
          <w:szCs w:val="24"/>
        </w:rPr>
      </w:pPr>
      <w:r w:rsidRPr="00E956F7">
        <w:rPr>
          <w:szCs w:val="24"/>
        </w:rPr>
        <w:t xml:space="preserve">The list of locations for the definition of the connection line is stored in the element </w:t>
      </w:r>
      <w:r w:rsidRPr="00BD5750">
        <w:rPr>
          <w:rStyle w:val="ISOCode"/>
        </w:rPr>
        <w:t>&lt;loc_list&gt;</w:t>
      </w:r>
      <w:r w:rsidRPr="00E956F7">
        <w:rPr>
          <w:szCs w:val="24"/>
        </w:rPr>
        <w:t xml:space="preserve">. This element contains nested elements </w:t>
      </w:r>
      <w:r w:rsidRPr="00BD5750">
        <w:rPr>
          <w:rStyle w:val="ISOCode"/>
        </w:rPr>
        <w:t>&lt;loc/&gt;</w:t>
      </w:r>
      <w:r w:rsidRPr="00E956F7">
        <w:rPr>
          <w:szCs w:val="24"/>
        </w:rPr>
        <w:t xml:space="preserve"> defining the location of a point of the connection line in space. These locations have to be ordered so that the line defined by the ordered list of locations specifies the connection line.</w:t>
      </w:r>
    </w:p>
    <w:p w14:paraId="0AFD1A29" w14:textId="6530F450" w:rsidR="001332BD" w:rsidRPr="00E956F7" w:rsidRDefault="001332BD">
      <w:pPr>
        <w:pStyle w:val="BodyText"/>
        <w:autoSpaceDE w:val="0"/>
        <w:autoSpaceDN w:val="0"/>
        <w:adjustRightInd w:val="0"/>
        <w:rPr>
          <w:szCs w:val="24"/>
        </w:rPr>
      </w:pPr>
      <w:r w:rsidRPr="00E956F7">
        <w:rPr>
          <w:szCs w:val="24"/>
        </w:rPr>
        <w:t xml:space="preserve">The attributes associated to the element </w:t>
      </w:r>
      <w:r w:rsidRPr="00BD5750">
        <w:rPr>
          <w:rStyle w:val="ISOCode"/>
        </w:rPr>
        <w:t>&lt;loc_list/&gt;</w:t>
      </w:r>
      <w:r w:rsidRPr="00E956F7">
        <w:rPr>
          <w:szCs w:val="24"/>
        </w:rPr>
        <w:t xml:space="preserve"> are</w:t>
      </w:r>
      <w:ins w:id="4349" w:author="LUEJE Claudia" w:date="2023-06-26T17:59:00Z">
        <w:r w:rsidR="009D77EC">
          <w:rPr>
            <w:szCs w:val="24"/>
          </w:rPr>
          <w:t xml:space="preserve"> as shown in </w:t>
        </w:r>
        <w:r w:rsidR="009D77EC" w:rsidRPr="009D77EC">
          <w:rPr>
            <w:rStyle w:val="citetbl"/>
          </w:rPr>
          <w:t>Table 80</w:t>
        </w:r>
      </w:ins>
      <w:r w:rsidRPr="00E956F7">
        <w:rPr>
          <w:szCs w:val="24"/>
        </w:rPr>
        <w:t>:</w:t>
      </w:r>
    </w:p>
    <w:p w14:paraId="2AE159A8" w14:textId="48775DB2" w:rsidR="001332BD" w:rsidRPr="00E956F7" w:rsidRDefault="006F39DE">
      <w:pPr>
        <w:pStyle w:val="Tabletitle"/>
        <w:autoSpaceDE w:val="0"/>
        <w:autoSpaceDN w:val="0"/>
        <w:adjustRightInd w:val="0"/>
        <w:outlineLvl w:val="0"/>
        <w:rPr>
          <w:szCs w:val="24"/>
        </w:rPr>
      </w:pPr>
      <w:bookmarkStart w:id="4350" w:name="_Toc110532428"/>
      <w:r w:rsidRPr="00E956F7">
        <w:rPr>
          <w:szCs w:val="24"/>
        </w:rPr>
        <w:t>Table</w:t>
      </w:r>
      <w:del w:id="4351" w:author="LUEJE Claudia" w:date="2023-06-26T17:59:00Z">
        <w:r w:rsidR="00461A3A" w:rsidRPr="00F54804">
          <w:delText xml:space="preserve"> </w:delText>
        </w:r>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80</w:delText>
        </w:r>
        <w:r w:rsidR="00461A3A" w:rsidRPr="00F54804">
          <w:fldChar w:fldCharType="end"/>
        </w:r>
      </w:del>
      <w:ins w:id="4352" w:author="LUEJE Claudia" w:date="2023-06-26T17:59:00Z">
        <w:r w:rsidRPr="00E956F7">
          <w:rPr>
            <w:szCs w:val="24"/>
          </w:rPr>
          <w:t> </w:t>
        </w:r>
        <w:r w:rsidR="001332BD" w:rsidRPr="00E956F7">
          <w:rPr>
            <w:szCs w:val="24"/>
          </w:rPr>
          <w:t>80</w:t>
        </w:r>
      </w:ins>
      <w:r w:rsidR="00E57E5B" w:rsidRPr="00E956F7">
        <w:rPr>
          <w:szCs w:val="24"/>
        </w:rPr>
        <w:t xml:space="preserve"> </w:t>
      </w:r>
      <w:r w:rsidR="001332BD" w:rsidRPr="00E956F7">
        <w:rPr>
          <w:szCs w:val="24"/>
        </w:rPr>
        <w:t xml:space="preserve">— Attributes of element </w:t>
      </w:r>
      <w:r w:rsidR="001332BD" w:rsidRPr="00BD5750">
        <w:rPr>
          <w:rStyle w:val="ISOCode"/>
        </w:rPr>
        <w:t>&lt;loc_list/&gt;</w:t>
      </w:r>
      <w:bookmarkEnd w:id="4350"/>
    </w:p>
    <w:tbl>
      <w:tblPr>
        <w:tblW w:w="8531" w:type="dxa"/>
        <w:jc w:val="center"/>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1E0" w:firstRow="1" w:lastRow="1" w:firstColumn="1" w:lastColumn="1" w:noHBand="0" w:noVBand="0"/>
      </w:tblPr>
      <w:tblGrid>
        <w:gridCol w:w="1408"/>
        <w:gridCol w:w="992"/>
        <w:gridCol w:w="1134"/>
        <w:gridCol w:w="4997"/>
      </w:tblGrid>
      <w:tr w:rsidR="001332BD" w:rsidRPr="00B62EE5" w14:paraId="54249B2E" w14:textId="77777777" w:rsidTr="005B271E">
        <w:trPr>
          <w:cantSplit/>
          <w:tblHeader/>
          <w:jc w:val="center"/>
        </w:trPr>
        <w:tc>
          <w:tcPr>
            <w:tcW w:w="1408" w:type="dxa"/>
            <w:shd w:val="clear" w:color="auto" w:fill="F3F3F3"/>
            <w:vAlign w:val="bottom"/>
          </w:tcPr>
          <w:p w14:paraId="0C9D762A" w14:textId="5AC74E32" w:rsidR="001332BD" w:rsidRPr="00B62EE5" w:rsidRDefault="001332BD" w:rsidP="00E57E5B">
            <w:pPr>
              <w:pStyle w:val="Tableheader"/>
              <w:autoSpaceDE w:val="0"/>
              <w:autoSpaceDN w:val="0"/>
              <w:adjustRightInd w:val="0"/>
              <w:rPr>
                <w:b/>
              </w:rPr>
            </w:pPr>
            <w:r w:rsidRPr="00B62EE5">
              <w:rPr>
                <w:b/>
                <w:szCs w:val="24"/>
              </w:rPr>
              <w:t>Attributes</w:t>
            </w:r>
          </w:p>
        </w:tc>
        <w:tc>
          <w:tcPr>
            <w:tcW w:w="992" w:type="dxa"/>
            <w:shd w:val="clear" w:color="auto" w:fill="F3F3F3"/>
            <w:vAlign w:val="bottom"/>
          </w:tcPr>
          <w:p w14:paraId="0FCAD0D3" w14:textId="410D2E8B" w:rsidR="001332BD" w:rsidRPr="00B62EE5" w:rsidRDefault="001332BD" w:rsidP="00E57E5B">
            <w:pPr>
              <w:pStyle w:val="Tableheader"/>
              <w:autoSpaceDE w:val="0"/>
              <w:autoSpaceDN w:val="0"/>
              <w:adjustRightInd w:val="0"/>
              <w:rPr>
                <w:b/>
              </w:rPr>
            </w:pPr>
            <w:r w:rsidRPr="00B62EE5">
              <w:rPr>
                <w:b/>
                <w:szCs w:val="24"/>
              </w:rPr>
              <w:t>Type</w:t>
            </w:r>
          </w:p>
        </w:tc>
        <w:tc>
          <w:tcPr>
            <w:tcW w:w="1134" w:type="dxa"/>
            <w:shd w:val="clear" w:color="auto" w:fill="F3F3F3"/>
            <w:vAlign w:val="bottom"/>
          </w:tcPr>
          <w:p w14:paraId="72B9DE87" w14:textId="6CB35F9E" w:rsidR="001332BD" w:rsidRPr="00B62EE5" w:rsidRDefault="001332BD" w:rsidP="00E57E5B">
            <w:pPr>
              <w:pStyle w:val="Tableheader"/>
              <w:autoSpaceDE w:val="0"/>
              <w:autoSpaceDN w:val="0"/>
              <w:adjustRightInd w:val="0"/>
              <w:rPr>
                <w:b/>
              </w:rPr>
            </w:pPr>
            <w:r w:rsidRPr="00B62EE5">
              <w:rPr>
                <w:b/>
                <w:szCs w:val="24"/>
              </w:rPr>
              <w:t>Use</w:t>
            </w:r>
          </w:p>
        </w:tc>
        <w:tc>
          <w:tcPr>
            <w:tcW w:w="4997" w:type="dxa"/>
            <w:shd w:val="clear" w:color="auto" w:fill="F3F3F3"/>
            <w:vAlign w:val="bottom"/>
          </w:tcPr>
          <w:p w14:paraId="5F9AE3DE" w14:textId="31B63B1E" w:rsidR="001332BD" w:rsidRPr="00B62EE5" w:rsidRDefault="001332BD" w:rsidP="00E57E5B">
            <w:pPr>
              <w:pStyle w:val="Tableheader"/>
              <w:autoSpaceDE w:val="0"/>
              <w:autoSpaceDN w:val="0"/>
              <w:adjustRightInd w:val="0"/>
              <w:rPr>
                <w:b/>
              </w:rPr>
            </w:pPr>
            <w:r w:rsidRPr="00B62EE5">
              <w:rPr>
                <w:b/>
                <w:szCs w:val="24"/>
              </w:rPr>
              <w:t>Constraint</w:t>
            </w:r>
          </w:p>
        </w:tc>
      </w:tr>
      <w:tr w:rsidR="001332BD" w:rsidRPr="00E956F7" w14:paraId="7754029D" w14:textId="77777777" w:rsidTr="005B271E">
        <w:trPr>
          <w:cantSplit/>
          <w:jc w:val="center"/>
        </w:trPr>
        <w:tc>
          <w:tcPr>
            <w:tcW w:w="1408" w:type="dxa"/>
            <w:vAlign w:val="center"/>
          </w:tcPr>
          <w:p w14:paraId="1B622441" w14:textId="3985DB45" w:rsidR="001332BD" w:rsidRPr="00E956F7" w:rsidRDefault="001332BD" w:rsidP="00E57E5B">
            <w:pPr>
              <w:pStyle w:val="Tablebody"/>
              <w:autoSpaceDE w:val="0"/>
              <w:autoSpaceDN w:val="0"/>
              <w:adjustRightInd w:val="0"/>
            </w:pPr>
            <w:r w:rsidRPr="00E956F7">
              <w:rPr>
                <w:szCs w:val="24"/>
              </w:rPr>
              <w:t>index</w:t>
            </w:r>
          </w:p>
        </w:tc>
        <w:tc>
          <w:tcPr>
            <w:tcW w:w="992" w:type="dxa"/>
            <w:vAlign w:val="center"/>
          </w:tcPr>
          <w:p w14:paraId="1F15A4B6" w14:textId="3C4389AD" w:rsidR="001332BD" w:rsidRPr="00E956F7" w:rsidRDefault="001332BD" w:rsidP="00E57E5B">
            <w:pPr>
              <w:pStyle w:val="Tablebody"/>
              <w:autoSpaceDE w:val="0"/>
              <w:autoSpaceDN w:val="0"/>
              <w:adjustRightInd w:val="0"/>
            </w:pPr>
            <w:r w:rsidRPr="00E956F7">
              <w:rPr>
                <w:szCs w:val="24"/>
              </w:rPr>
              <w:t>Integer</w:t>
            </w:r>
          </w:p>
        </w:tc>
        <w:tc>
          <w:tcPr>
            <w:tcW w:w="1134" w:type="dxa"/>
            <w:vAlign w:val="center"/>
          </w:tcPr>
          <w:p w14:paraId="1C5C9E74" w14:textId="36CB0F20" w:rsidR="001332BD" w:rsidRPr="00E956F7" w:rsidRDefault="001332BD" w:rsidP="00E57E5B">
            <w:pPr>
              <w:pStyle w:val="Tablebody"/>
              <w:autoSpaceDE w:val="0"/>
              <w:autoSpaceDN w:val="0"/>
              <w:adjustRightInd w:val="0"/>
            </w:pPr>
            <w:r w:rsidRPr="00E956F7">
              <w:rPr>
                <w:szCs w:val="24"/>
              </w:rPr>
              <w:t>Optional</w:t>
            </w:r>
          </w:p>
        </w:tc>
        <w:tc>
          <w:tcPr>
            <w:tcW w:w="4997" w:type="dxa"/>
          </w:tcPr>
          <w:p w14:paraId="283794CB" w14:textId="74949E88" w:rsidR="001332BD" w:rsidRPr="00E956F7" w:rsidRDefault="001332BD" w:rsidP="00E57E5B">
            <w:pPr>
              <w:pStyle w:val="Tablebody"/>
              <w:autoSpaceDE w:val="0"/>
              <w:autoSpaceDN w:val="0"/>
              <w:adjustRightInd w:val="0"/>
            </w:pPr>
            <w:r w:rsidRPr="00E956F7">
              <w:rPr>
                <w:szCs w:val="24"/>
              </w:rPr>
              <w:t xml:space="preserve">Required only if there are more than one </w:t>
            </w:r>
            <w:r w:rsidRPr="00BD5750">
              <w:rPr>
                <w:rStyle w:val="ISOCode"/>
              </w:rPr>
              <w:t>loc_list</w:t>
            </w:r>
            <w:r w:rsidRPr="00E956F7">
              <w:rPr>
                <w:szCs w:val="24"/>
              </w:rPr>
              <w:t xml:space="preserve"> elements in the </w:t>
            </w:r>
            <w:ins w:id="4353" w:author="LUEJE Claudia" w:date="2023-06-26T17:59:00Z">
              <w:r w:rsidRPr="00BD5750">
                <w:rPr>
                  <w:rStyle w:val="ISOCode"/>
                </w:rPr>
                <w:t>&lt;</w:t>
              </w:r>
            </w:ins>
            <w:r w:rsidRPr="00BD5750">
              <w:rPr>
                <w:rStyle w:val="ISOCode"/>
              </w:rPr>
              <w:t>connection</w:t>
            </w:r>
            <w:r w:rsidRPr="00E956F7">
              <w:rPr>
                <w:szCs w:val="24"/>
              </w:rPr>
              <w:t>_</w:t>
            </w:r>
            <w:r w:rsidRPr="00BD5750">
              <w:rPr>
                <w:rStyle w:val="ISOCode"/>
              </w:rPr>
              <w:t>1d</w:t>
            </w:r>
            <w:ins w:id="4354" w:author="LUEJE Claudia" w:date="2023-06-26T17:59:00Z">
              <w:r w:rsidRPr="00BD5750">
                <w:rPr>
                  <w:rStyle w:val="ISOCode"/>
                </w:rPr>
                <w:t>/&gt;.</w:t>
              </w:r>
            </w:ins>
          </w:p>
        </w:tc>
      </w:tr>
    </w:tbl>
    <w:p w14:paraId="073A6389" w14:textId="3F61D24B" w:rsidR="001332BD" w:rsidRPr="00E956F7" w:rsidRDefault="001332BD">
      <w:pPr>
        <w:pStyle w:val="BodyText"/>
        <w:autoSpaceDE w:val="0"/>
        <w:autoSpaceDN w:val="0"/>
        <w:adjustRightInd w:val="0"/>
        <w:rPr>
          <w:szCs w:val="24"/>
        </w:rPr>
      </w:pPr>
      <w:r w:rsidRPr="00E956F7">
        <w:rPr>
          <w:szCs w:val="24"/>
        </w:rPr>
        <w:t xml:space="preserve">A connection line with sharp corners can be expressed by a series of </w:t>
      </w:r>
      <w:r w:rsidRPr="00BD5750">
        <w:rPr>
          <w:rStyle w:val="ISOCode"/>
        </w:rPr>
        <w:t>&lt;loc_list</w:t>
      </w:r>
      <w:del w:id="4355" w:author="LUEJE Claudia" w:date="2023-06-26T17:59:00Z">
        <w:r w:rsidR="00FC68DB" w:rsidRPr="005C2D94">
          <w:rPr>
            <w:rStyle w:val="elementdeftypeChar"/>
            <w:rFonts w:eastAsia="Calibri"/>
          </w:rPr>
          <w:delText>&gt;</w:delText>
        </w:r>
      </w:del>
      <w:ins w:id="4356" w:author="LUEJE Claudia" w:date="2023-06-26T17:59:00Z">
        <w:r w:rsidRPr="00BD5750">
          <w:rPr>
            <w:rStyle w:val="ISOCode"/>
          </w:rPr>
          <w:t>/&gt;</w:t>
        </w:r>
      </w:ins>
      <w:r w:rsidRPr="00E956F7">
        <w:rPr>
          <w:szCs w:val="24"/>
        </w:rPr>
        <w:t xml:space="preserve"> elements. In this case, the </w:t>
      </w:r>
      <w:r w:rsidRPr="00BD5750">
        <w:rPr>
          <w:rStyle w:val="ISOCode"/>
        </w:rPr>
        <w:t>&lt;loc_list</w:t>
      </w:r>
      <w:del w:id="4357" w:author="LUEJE Claudia" w:date="2023-06-26T17:59:00Z">
        <w:r w:rsidR="00FC68DB" w:rsidRPr="00BD52D7">
          <w:rPr>
            <w:rStyle w:val="elementdeftypeChar"/>
            <w:rFonts w:eastAsia="Calibri"/>
          </w:rPr>
          <w:delText>&gt;</w:delText>
        </w:r>
      </w:del>
      <w:ins w:id="4358" w:author="LUEJE Claudia" w:date="2023-06-26T17:59:00Z">
        <w:r w:rsidRPr="00BD5750">
          <w:rPr>
            <w:rStyle w:val="ISOCode"/>
          </w:rPr>
          <w:t>/&gt;</w:t>
        </w:r>
      </w:ins>
      <w:r w:rsidRPr="00BD5750">
        <w:rPr>
          <w:rStyle w:val="ISOCode"/>
        </w:rPr>
        <w:t xml:space="preserve"> </w:t>
      </w:r>
      <w:r w:rsidRPr="00E956F7">
        <w:rPr>
          <w:szCs w:val="24"/>
        </w:rPr>
        <w:t xml:space="preserve">order is indicated by the </w:t>
      </w:r>
      <w:r w:rsidRPr="00BD5750">
        <w:rPr>
          <w:rStyle w:val="ISOCode"/>
        </w:rPr>
        <w:t>index</w:t>
      </w:r>
      <w:r w:rsidRPr="00E956F7">
        <w:rPr>
          <w:szCs w:val="24"/>
        </w:rPr>
        <w:t xml:space="preserve"> attribute.</w:t>
      </w:r>
    </w:p>
    <w:p w14:paraId="66092D00" w14:textId="2FEA1C7A"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Curves with sharp corners (</w:t>
      </w:r>
      <w:del w:id="4359" w:author="LUEJE Claudia" w:date="2023-06-26T17:59:00Z">
        <w:r w:rsidR="00147206">
          <w:delText>for example,</w:delText>
        </w:r>
      </w:del>
      <w:ins w:id="4360" w:author="LUEJE Claudia" w:date="2023-06-26T17:59:00Z">
        <w:r w:rsidR="009D77EC">
          <w:rPr>
            <w:szCs w:val="24"/>
          </w:rPr>
          <w:t>e.g.</w:t>
        </w:r>
      </w:ins>
      <w:r w:rsidRPr="00E956F7">
        <w:rPr>
          <w:szCs w:val="24"/>
        </w:rPr>
        <w:t xml:space="preserve"> 90°</w:t>
      </w:r>
      <w:r w:rsidR="00E57E5B" w:rsidRPr="00E956F7">
        <w:rPr>
          <w:szCs w:val="24"/>
        </w:rPr>
        <w:t> </w:t>
      </w:r>
      <w:r w:rsidRPr="00E956F7">
        <w:rPr>
          <w:szCs w:val="24"/>
        </w:rPr>
        <w:t xml:space="preserve">angles) are not typically represented by a single curve in CAD systems. Using multiple </w:t>
      </w:r>
      <w:r w:rsidRPr="00BD5750">
        <w:rPr>
          <w:rStyle w:val="ISOCode"/>
        </w:rPr>
        <w:t>&lt;loc_list</w:t>
      </w:r>
      <w:del w:id="4361" w:author="LUEJE Claudia" w:date="2023-06-26T17:59:00Z">
        <w:r w:rsidR="00147206" w:rsidRPr="005C5466">
          <w:rPr>
            <w:rStyle w:val="elementdeftypeChar"/>
            <w:rFonts w:eastAsia="Calibri"/>
          </w:rPr>
          <w:delText>&gt;</w:delText>
        </w:r>
      </w:del>
      <w:ins w:id="4362" w:author="LUEJE Claudia" w:date="2023-06-26T17:59:00Z">
        <w:r w:rsidRPr="00BD5750">
          <w:rPr>
            <w:rStyle w:val="ISOCode"/>
          </w:rPr>
          <w:t>/&gt;</w:t>
        </w:r>
      </w:ins>
      <w:r w:rsidRPr="00E956F7">
        <w:rPr>
          <w:szCs w:val="24"/>
        </w:rPr>
        <w:t xml:space="preserve"> elements is suitable for representing such cases.</w:t>
      </w:r>
    </w:p>
    <w:p w14:paraId="6AFEEE30" w14:textId="77777777" w:rsidR="00FC68DB" w:rsidRDefault="001332BD" w:rsidP="0013175B">
      <w:pPr>
        <w:keepNext/>
        <w:rPr>
          <w:del w:id="4363" w:author="LUEJE Claudia" w:date="2023-06-26T17:59:00Z"/>
        </w:rPr>
      </w:pPr>
      <w:r w:rsidRPr="00E956F7">
        <w:rPr>
          <w:szCs w:val="24"/>
        </w:rPr>
        <w:t xml:space="preserve">The </w:t>
      </w:r>
      <w:r w:rsidRPr="00BD5750">
        <w:rPr>
          <w:rStyle w:val="ISOCode"/>
        </w:rPr>
        <w:t>&lt;loc_list</w:t>
      </w:r>
      <w:del w:id="4364" w:author="LUEJE Claudia" w:date="2023-06-26T17:59:00Z">
        <w:r w:rsidR="00FC68DB" w:rsidRPr="000A1B7B">
          <w:rPr>
            <w:rStyle w:val="elementdeftypeChar"/>
            <w:rFonts w:eastAsia="Calibri"/>
          </w:rPr>
          <w:delText>&gt;</w:delText>
        </w:r>
      </w:del>
      <w:ins w:id="4365" w:author="LUEJE Claudia" w:date="2023-06-26T17:59:00Z">
        <w:r w:rsidRPr="00BD5750">
          <w:rPr>
            <w:rStyle w:val="ISOCode"/>
          </w:rPr>
          <w:t>/&gt;</w:t>
        </w:r>
      </w:ins>
      <w:r w:rsidRPr="00E956F7">
        <w:rPr>
          <w:szCs w:val="24"/>
        </w:rPr>
        <w:t xml:space="preserve"> element has the following nested elements</w:t>
      </w:r>
      <w:del w:id="4366" w:author="LUEJE Claudia" w:date="2023-06-26T17:59:00Z">
        <w:r w:rsidR="00FC68DB" w:rsidRPr="00726144">
          <w:delText>:</w:delText>
        </w:r>
      </w:del>
    </w:p>
    <w:p w14:paraId="0910359D" w14:textId="5104A47E" w:rsidR="001332BD" w:rsidRPr="00E956F7" w:rsidRDefault="009D77EC">
      <w:pPr>
        <w:pStyle w:val="BodyText"/>
        <w:autoSpaceDE w:val="0"/>
        <w:autoSpaceDN w:val="0"/>
        <w:adjustRightInd w:val="0"/>
        <w:rPr>
          <w:ins w:id="4367" w:author="LUEJE Claudia" w:date="2023-06-26T17:59:00Z"/>
          <w:szCs w:val="24"/>
        </w:rPr>
      </w:pPr>
      <w:ins w:id="4368" w:author="LUEJE Claudia" w:date="2023-06-26T17:59:00Z">
        <w:r>
          <w:rPr>
            <w:szCs w:val="24"/>
          </w:rPr>
          <w:t xml:space="preserve"> as shown in </w:t>
        </w:r>
      </w:ins>
      <w:bookmarkStart w:id="4369" w:name="_Toc110532429"/>
      <w:r w:rsidRPr="009D77EC">
        <w:rPr>
          <w:rStyle w:val="citetbl"/>
        </w:rPr>
        <w:t xml:space="preserve">Table </w:t>
      </w:r>
      <w:del w:id="4370"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81</w:delText>
        </w:r>
        <w:r w:rsidR="00461A3A" w:rsidRPr="00F54804">
          <w:fldChar w:fldCharType="end"/>
        </w:r>
      </w:del>
      <w:ins w:id="4371" w:author="LUEJE Claudia" w:date="2023-06-26T17:59:00Z">
        <w:r w:rsidRPr="009D77EC">
          <w:rPr>
            <w:rStyle w:val="citetbl"/>
          </w:rPr>
          <w:t>81</w:t>
        </w:r>
        <w:r>
          <w:rPr>
            <w:szCs w:val="24"/>
          </w:rPr>
          <w:t>:</w:t>
        </w:r>
      </w:ins>
    </w:p>
    <w:p w14:paraId="4DE58EFE" w14:textId="3A2755C2" w:rsidR="001332BD" w:rsidRPr="00E956F7" w:rsidRDefault="006F39DE">
      <w:pPr>
        <w:pStyle w:val="Tabletitle"/>
        <w:autoSpaceDE w:val="0"/>
        <w:autoSpaceDN w:val="0"/>
        <w:adjustRightInd w:val="0"/>
        <w:outlineLvl w:val="0"/>
        <w:rPr>
          <w:szCs w:val="24"/>
        </w:rPr>
      </w:pPr>
      <w:ins w:id="4372" w:author="LUEJE Claudia" w:date="2023-06-26T17:59:00Z">
        <w:r w:rsidRPr="00E956F7">
          <w:rPr>
            <w:szCs w:val="24"/>
          </w:rPr>
          <w:t>Table </w:t>
        </w:r>
        <w:r w:rsidR="001332BD" w:rsidRPr="00E956F7">
          <w:rPr>
            <w:szCs w:val="24"/>
          </w:rPr>
          <w:t>81</w:t>
        </w:r>
      </w:ins>
      <w:r w:rsidR="00E57E5B" w:rsidRPr="00E956F7">
        <w:rPr>
          <w:szCs w:val="24"/>
        </w:rPr>
        <w:t xml:space="preserve"> </w:t>
      </w:r>
      <w:r w:rsidR="001332BD" w:rsidRPr="00E956F7">
        <w:rPr>
          <w:szCs w:val="24"/>
        </w:rPr>
        <w:t xml:space="preserve">— Nested elements of </w:t>
      </w:r>
      <w:r w:rsidR="001332BD" w:rsidRPr="00BD5750">
        <w:rPr>
          <w:rStyle w:val="ISOCode"/>
        </w:rPr>
        <w:t>&lt;loc_list</w:t>
      </w:r>
      <w:del w:id="4373" w:author="LUEJE Claudia" w:date="2023-06-26T17:59:00Z">
        <w:r w:rsidR="00461A3A" w:rsidRPr="00F54804">
          <w:rPr>
            <w:rStyle w:val="elementdeftypeChar"/>
            <w:rFonts w:eastAsia="Calibri"/>
          </w:rPr>
          <w:delText>&gt;</w:delText>
        </w:r>
      </w:del>
      <w:bookmarkEnd w:id="4369"/>
      <w:ins w:id="4374" w:author="LUEJE Claudia" w:date="2023-06-26T17:59:00Z">
        <w:r w:rsidR="001332BD" w:rsidRPr="00BD5750">
          <w:rPr>
            <w:rStyle w:val="ISOCode"/>
          </w:rPr>
          <w:t>/&gt;</w:t>
        </w:r>
      </w:ins>
    </w:p>
    <w:tbl>
      <w:tblPr>
        <w:tblW w:w="8472" w:type="dxa"/>
        <w:jc w:val="center"/>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1E0" w:firstRow="1" w:lastRow="1" w:firstColumn="1" w:lastColumn="1" w:noHBand="0" w:noVBand="0"/>
      </w:tblPr>
      <w:tblGrid>
        <w:gridCol w:w="2221"/>
        <w:gridCol w:w="1842"/>
        <w:gridCol w:w="1701"/>
        <w:gridCol w:w="2708"/>
      </w:tblGrid>
      <w:tr w:rsidR="001332BD" w:rsidRPr="00B62EE5" w14:paraId="4F050066" w14:textId="77777777" w:rsidTr="005B271E">
        <w:trPr>
          <w:tblHeader/>
          <w:jc w:val="center"/>
        </w:trPr>
        <w:tc>
          <w:tcPr>
            <w:tcW w:w="2221" w:type="dxa"/>
            <w:shd w:val="clear" w:color="auto" w:fill="F3F3F3"/>
            <w:vAlign w:val="bottom"/>
          </w:tcPr>
          <w:p w14:paraId="2072C94E" w14:textId="4459DB3A" w:rsidR="001332BD" w:rsidRPr="00B62EE5" w:rsidRDefault="001332BD" w:rsidP="00E57E5B">
            <w:pPr>
              <w:pStyle w:val="Tableheader"/>
              <w:autoSpaceDE w:val="0"/>
              <w:autoSpaceDN w:val="0"/>
              <w:adjustRightInd w:val="0"/>
              <w:rPr>
                <w:b/>
              </w:rPr>
            </w:pPr>
            <w:r w:rsidRPr="00B62EE5">
              <w:rPr>
                <w:b/>
                <w:szCs w:val="24"/>
              </w:rPr>
              <w:t xml:space="preserve">Nested </w:t>
            </w:r>
            <w:r w:rsidR="009D77EC" w:rsidRPr="00B62EE5">
              <w:rPr>
                <w:b/>
                <w:szCs w:val="24"/>
              </w:rPr>
              <w:t>e</w:t>
            </w:r>
            <w:r w:rsidRPr="00B62EE5">
              <w:rPr>
                <w:b/>
                <w:szCs w:val="24"/>
              </w:rPr>
              <w:t>lements</w:t>
            </w:r>
          </w:p>
        </w:tc>
        <w:tc>
          <w:tcPr>
            <w:tcW w:w="1842" w:type="dxa"/>
            <w:shd w:val="clear" w:color="auto" w:fill="F3F3F3"/>
            <w:vAlign w:val="bottom"/>
          </w:tcPr>
          <w:p w14:paraId="6EA171F3" w14:textId="4E97F5CF" w:rsidR="001332BD" w:rsidRPr="00B62EE5" w:rsidRDefault="001332BD" w:rsidP="00E57E5B">
            <w:pPr>
              <w:pStyle w:val="Tableheader"/>
              <w:autoSpaceDE w:val="0"/>
              <w:autoSpaceDN w:val="0"/>
              <w:adjustRightInd w:val="0"/>
              <w:rPr>
                <w:b/>
              </w:rPr>
            </w:pPr>
            <w:r w:rsidRPr="00B62EE5">
              <w:rPr>
                <w:b/>
                <w:szCs w:val="24"/>
              </w:rPr>
              <w:t>Multiplicity</w:t>
            </w:r>
          </w:p>
        </w:tc>
        <w:tc>
          <w:tcPr>
            <w:tcW w:w="1701" w:type="dxa"/>
            <w:shd w:val="clear" w:color="auto" w:fill="F3F3F3"/>
            <w:vAlign w:val="bottom"/>
          </w:tcPr>
          <w:p w14:paraId="429D7575" w14:textId="49277187" w:rsidR="001332BD" w:rsidRPr="00B62EE5" w:rsidRDefault="001332BD" w:rsidP="00E57E5B">
            <w:pPr>
              <w:pStyle w:val="Tableheader"/>
              <w:autoSpaceDE w:val="0"/>
              <w:autoSpaceDN w:val="0"/>
              <w:adjustRightInd w:val="0"/>
              <w:rPr>
                <w:b/>
              </w:rPr>
            </w:pPr>
            <w:r w:rsidRPr="00B62EE5">
              <w:rPr>
                <w:b/>
                <w:szCs w:val="24"/>
              </w:rPr>
              <w:t>Use</w:t>
            </w:r>
          </w:p>
        </w:tc>
        <w:tc>
          <w:tcPr>
            <w:tcW w:w="2708" w:type="dxa"/>
            <w:shd w:val="clear" w:color="auto" w:fill="F3F3F3"/>
            <w:vAlign w:val="bottom"/>
          </w:tcPr>
          <w:p w14:paraId="2DAFDED9" w14:textId="452CF50D" w:rsidR="001332BD" w:rsidRPr="00B62EE5" w:rsidRDefault="001332BD" w:rsidP="00E57E5B">
            <w:pPr>
              <w:pStyle w:val="Tableheader"/>
              <w:autoSpaceDE w:val="0"/>
              <w:autoSpaceDN w:val="0"/>
              <w:adjustRightInd w:val="0"/>
              <w:rPr>
                <w:b/>
              </w:rPr>
            </w:pPr>
            <w:r w:rsidRPr="00B62EE5">
              <w:rPr>
                <w:b/>
                <w:szCs w:val="24"/>
              </w:rPr>
              <w:t>Constraint</w:t>
            </w:r>
          </w:p>
        </w:tc>
      </w:tr>
      <w:tr w:rsidR="001332BD" w:rsidRPr="00E956F7" w14:paraId="6E92B2B8" w14:textId="77777777" w:rsidTr="005B271E">
        <w:trPr>
          <w:jc w:val="center"/>
        </w:trPr>
        <w:tc>
          <w:tcPr>
            <w:tcW w:w="2221" w:type="dxa"/>
            <w:vAlign w:val="bottom"/>
          </w:tcPr>
          <w:p w14:paraId="0DED3388" w14:textId="58840D46" w:rsidR="001332BD" w:rsidRPr="00E956F7" w:rsidRDefault="001332BD" w:rsidP="00E57E5B">
            <w:pPr>
              <w:pStyle w:val="Tablebody"/>
              <w:autoSpaceDE w:val="0"/>
              <w:autoSpaceDN w:val="0"/>
              <w:adjustRightInd w:val="0"/>
            </w:pPr>
            <w:r w:rsidRPr="00E956F7">
              <w:rPr>
                <w:szCs w:val="24"/>
              </w:rPr>
              <w:t>loc</w:t>
            </w:r>
          </w:p>
        </w:tc>
        <w:tc>
          <w:tcPr>
            <w:tcW w:w="1842" w:type="dxa"/>
            <w:vAlign w:val="bottom"/>
          </w:tcPr>
          <w:p w14:paraId="5FDEA027" w14:textId="0F10405D" w:rsidR="001332BD" w:rsidRPr="00E956F7" w:rsidRDefault="001332BD" w:rsidP="00E57E5B">
            <w:pPr>
              <w:pStyle w:val="Tablebody"/>
              <w:autoSpaceDE w:val="0"/>
              <w:autoSpaceDN w:val="0"/>
              <w:adjustRightInd w:val="0"/>
            </w:pPr>
            <w:r w:rsidRPr="00E956F7">
              <w:rPr>
                <w:szCs w:val="24"/>
              </w:rPr>
              <w:t>1-*</w:t>
            </w:r>
          </w:p>
        </w:tc>
        <w:tc>
          <w:tcPr>
            <w:tcW w:w="1701" w:type="dxa"/>
            <w:vAlign w:val="bottom"/>
          </w:tcPr>
          <w:p w14:paraId="7AB2D766" w14:textId="7A40987A" w:rsidR="001332BD" w:rsidRPr="00E956F7" w:rsidRDefault="001332BD" w:rsidP="00E57E5B">
            <w:pPr>
              <w:pStyle w:val="Tablebody"/>
              <w:autoSpaceDE w:val="0"/>
              <w:autoSpaceDN w:val="0"/>
              <w:adjustRightInd w:val="0"/>
            </w:pPr>
            <w:r w:rsidRPr="00E956F7">
              <w:rPr>
                <w:szCs w:val="24"/>
              </w:rPr>
              <w:t>Required</w:t>
            </w:r>
          </w:p>
        </w:tc>
        <w:tc>
          <w:tcPr>
            <w:tcW w:w="2708" w:type="dxa"/>
            <w:vAlign w:val="bottom"/>
          </w:tcPr>
          <w:p w14:paraId="39FE5F16" w14:textId="428F22A7" w:rsidR="001332BD" w:rsidRPr="00E956F7" w:rsidRDefault="001332BD" w:rsidP="00E57E5B">
            <w:pPr>
              <w:pStyle w:val="Tablebody"/>
              <w:autoSpaceDE w:val="0"/>
              <w:autoSpaceDN w:val="0"/>
              <w:adjustRightInd w:val="0"/>
            </w:pPr>
            <w:r w:rsidRPr="00E956F7">
              <w:rPr>
                <w:szCs w:val="24"/>
              </w:rPr>
              <w:t>-</w:t>
            </w:r>
          </w:p>
        </w:tc>
      </w:tr>
    </w:tbl>
    <w:p w14:paraId="55BB497A" w14:textId="671A1D95"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"loc"</w:t>
      </w:r>
    </w:p>
    <w:p w14:paraId="0CFEA9DC" w14:textId="1211C11B" w:rsidR="001332BD" w:rsidRPr="00E956F7" w:rsidRDefault="001332BD">
      <w:pPr>
        <w:pStyle w:val="BodyText"/>
        <w:autoSpaceDE w:val="0"/>
        <w:autoSpaceDN w:val="0"/>
        <w:adjustRightInd w:val="0"/>
        <w:rPr>
          <w:szCs w:val="24"/>
        </w:rPr>
      </w:pPr>
      <w:r w:rsidRPr="00E956F7">
        <w:rPr>
          <w:szCs w:val="24"/>
        </w:rPr>
        <w:t xml:space="preserve">Each location specified by the element </w:t>
      </w:r>
      <w:r w:rsidRPr="00BD5750">
        <w:rPr>
          <w:rStyle w:val="ISOCode"/>
        </w:rPr>
        <w:t>&lt;loc/&gt;</w:t>
      </w:r>
      <w:r w:rsidRPr="00E956F7">
        <w:rPr>
          <w:szCs w:val="24"/>
        </w:rPr>
        <w:t xml:space="preserve"> contains three values specifying the x, y</w:t>
      </w:r>
      <w:del w:id="4375" w:author="LUEJE Claudia" w:date="2023-06-26T17:59:00Z">
        <w:r w:rsidR="0028507E">
          <w:delText>,</w:delText>
        </w:r>
      </w:del>
      <w:r w:rsidR="009D77EC">
        <w:rPr>
          <w:szCs w:val="24"/>
        </w:rPr>
        <w:t xml:space="preserve"> </w:t>
      </w:r>
      <w:r w:rsidRPr="00E956F7">
        <w:rPr>
          <w:szCs w:val="24"/>
        </w:rPr>
        <w:t>and z coordinates of the location.</w:t>
      </w:r>
    </w:p>
    <w:p w14:paraId="4E29E32D" w14:textId="77777777" w:rsidR="00FC68DB" w:rsidRDefault="001332BD" w:rsidP="00124007">
      <w:pPr>
        <w:keepNext/>
        <w:rPr>
          <w:del w:id="4376" w:author="LUEJE Claudia" w:date="2023-06-26T17:59:00Z"/>
        </w:rPr>
      </w:pPr>
      <w:r w:rsidRPr="00E956F7">
        <w:rPr>
          <w:szCs w:val="24"/>
        </w:rPr>
        <w:t xml:space="preserve">The attributes associated to the element </w:t>
      </w:r>
      <w:r w:rsidRPr="00BD5750">
        <w:rPr>
          <w:rStyle w:val="ISOCode"/>
        </w:rPr>
        <w:t>&lt;loc/&gt;</w:t>
      </w:r>
      <w:r w:rsidRPr="00E956F7">
        <w:rPr>
          <w:szCs w:val="24"/>
        </w:rPr>
        <w:t xml:space="preserve"> are</w:t>
      </w:r>
      <w:del w:id="4377" w:author="LUEJE Claudia" w:date="2023-06-26T17:59:00Z">
        <w:r w:rsidR="00FC68DB" w:rsidRPr="00F54804">
          <w:delText>:</w:delText>
        </w:r>
      </w:del>
    </w:p>
    <w:p w14:paraId="20C71CEA" w14:textId="37FD224B" w:rsidR="001332BD" w:rsidRPr="00E956F7" w:rsidRDefault="009D77EC">
      <w:pPr>
        <w:pStyle w:val="BodyText"/>
        <w:autoSpaceDE w:val="0"/>
        <w:autoSpaceDN w:val="0"/>
        <w:adjustRightInd w:val="0"/>
        <w:rPr>
          <w:ins w:id="4378" w:author="LUEJE Claudia" w:date="2023-06-26T17:59:00Z"/>
          <w:szCs w:val="24"/>
        </w:rPr>
      </w:pPr>
      <w:ins w:id="4379" w:author="LUEJE Claudia" w:date="2023-06-26T17:59:00Z">
        <w:r>
          <w:rPr>
            <w:szCs w:val="24"/>
          </w:rPr>
          <w:t xml:space="preserve"> as shown in </w:t>
        </w:r>
      </w:ins>
      <w:bookmarkStart w:id="4380" w:name="_Toc110532430"/>
      <w:r w:rsidRPr="009D77EC">
        <w:rPr>
          <w:rStyle w:val="citetbl"/>
        </w:rPr>
        <w:t xml:space="preserve">Table </w:t>
      </w:r>
      <w:del w:id="4381"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82</w:delText>
        </w:r>
        <w:r w:rsidR="00461A3A" w:rsidRPr="00F54804">
          <w:fldChar w:fldCharType="end"/>
        </w:r>
      </w:del>
      <w:ins w:id="4382" w:author="LUEJE Claudia" w:date="2023-06-26T17:59:00Z">
        <w:r w:rsidRPr="009D77EC">
          <w:rPr>
            <w:rStyle w:val="citetbl"/>
          </w:rPr>
          <w:t>82</w:t>
        </w:r>
        <w:r w:rsidR="001332BD" w:rsidRPr="00E956F7">
          <w:rPr>
            <w:szCs w:val="24"/>
          </w:rPr>
          <w:t>:</w:t>
        </w:r>
      </w:ins>
    </w:p>
    <w:p w14:paraId="11ACF522" w14:textId="4EA08B96" w:rsidR="001332BD" w:rsidRPr="00E956F7" w:rsidRDefault="006F39DE">
      <w:pPr>
        <w:pStyle w:val="Tabletitle"/>
        <w:autoSpaceDE w:val="0"/>
        <w:autoSpaceDN w:val="0"/>
        <w:adjustRightInd w:val="0"/>
        <w:outlineLvl w:val="0"/>
        <w:rPr>
          <w:szCs w:val="24"/>
        </w:rPr>
      </w:pPr>
      <w:ins w:id="4383" w:author="LUEJE Claudia" w:date="2023-06-26T17:59:00Z">
        <w:r w:rsidRPr="00E956F7">
          <w:rPr>
            <w:szCs w:val="24"/>
          </w:rPr>
          <w:t>Table </w:t>
        </w:r>
        <w:r w:rsidR="001332BD" w:rsidRPr="00E956F7">
          <w:rPr>
            <w:szCs w:val="24"/>
          </w:rPr>
          <w:t>82</w:t>
        </w:r>
      </w:ins>
      <w:r w:rsidR="00E57E5B" w:rsidRPr="00E956F7">
        <w:rPr>
          <w:szCs w:val="24"/>
        </w:rPr>
        <w:t xml:space="preserve"> </w:t>
      </w:r>
      <w:r w:rsidR="001332BD" w:rsidRPr="00E956F7">
        <w:rPr>
          <w:szCs w:val="24"/>
        </w:rPr>
        <w:t xml:space="preserve">— Attributes of element </w:t>
      </w:r>
      <w:r w:rsidR="001332BD" w:rsidRPr="0067058B">
        <w:rPr>
          <w:rStyle w:val="ISOCode"/>
        </w:rPr>
        <w:t>&lt;loc/&gt;</w:t>
      </w:r>
      <w:bookmarkEnd w:id="4380"/>
    </w:p>
    <w:tbl>
      <w:tblPr>
        <w:tblW w:w="8531" w:type="dxa"/>
        <w:jc w:val="center"/>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1E0" w:firstRow="1" w:lastRow="1" w:firstColumn="1" w:lastColumn="1" w:noHBand="0" w:noVBand="0"/>
      </w:tblPr>
      <w:tblGrid>
        <w:gridCol w:w="1871"/>
        <w:gridCol w:w="1800"/>
        <w:gridCol w:w="1620"/>
        <w:gridCol w:w="3240"/>
      </w:tblGrid>
      <w:tr w:rsidR="001332BD" w:rsidRPr="00B62EE5" w14:paraId="551AA1B6" w14:textId="77777777" w:rsidTr="005B271E">
        <w:trPr>
          <w:tblHeader/>
          <w:jc w:val="center"/>
        </w:trPr>
        <w:tc>
          <w:tcPr>
            <w:tcW w:w="1871" w:type="dxa"/>
            <w:shd w:val="clear" w:color="auto" w:fill="F3F3F3"/>
            <w:vAlign w:val="bottom"/>
          </w:tcPr>
          <w:p w14:paraId="71BA8F74" w14:textId="6C5242C1" w:rsidR="001332BD" w:rsidRPr="00B62EE5" w:rsidRDefault="001332BD" w:rsidP="00E57E5B">
            <w:pPr>
              <w:pStyle w:val="Tableheader"/>
              <w:autoSpaceDE w:val="0"/>
              <w:autoSpaceDN w:val="0"/>
              <w:adjustRightInd w:val="0"/>
              <w:rPr>
                <w:b/>
              </w:rPr>
            </w:pPr>
            <w:r w:rsidRPr="00B62EE5">
              <w:rPr>
                <w:b/>
                <w:szCs w:val="24"/>
              </w:rPr>
              <w:t>Attributes</w:t>
            </w:r>
          </w:p>
        </w:tc>
        <w:tc>
          <w:tcPr>
            <w:tcW w:w="1800" w:type="dxa"/>
            <w:shd w:val="clear" w:color="auto" w:fill="F3F3F3"/>
            <w:vAlign w:val="bottom"/>
          </w:tcPr>
          <w:p w14:paraId="1D1E3A99" w14:textId="5E43ED09" w:rsidR="001332BD" w:rsidRPr="00B62EE5" w:rsidRDefault="001332BD" w:rsidP="00E57E5B">
            <w:pPr>
              <w:pStyle w:val="Tableheader"/>
              <w:autoSpaceDE w:val="0"/>
              <w:autoSpaceDN w:val="0"/>
              <w:adjustRightInd w:val="0"/>
              <w:rPr>
                <w:b/>
              </w:rPr>
            </w:pPr>
            <w:r w:rsidRPr="00B62EE5">
              <w:rPr>
                <w:b/>
                <w:szCs w:val="24"/>
              </w:rPr>
              <w:t>Type</w:t>
            </w:r>
          </w:p>
        </w:tc>
        <w:tc>
          <w:tcPr>
            <w:tcW w:w="1620" w:type="dxa"/>
            <w:shd w:val="clear" w:color="auto" w:fill="F3F3F3"/>
            <w:vAlign w:val="bottom"/>
          </w:tcPr>
          <w:p w14:paraId="2BBAB0F6" w14:textId="46A3F73A" w:rsidR="001332BD" w:rsidRPr="00B62EE5" w:rsidRDefault="001332BD" w:rsidP="00E57E5B">
            <w:pPr>
              <w:pStyle w:val="Tableheader"/>
              <w:autoSpaceDE w:val="0"/>
              <w:autoSpaceDN w:val="0"/>
              <w:adjustRightInd w:val="0"/>
              <w:rPr>
                <w:b/>
              </w:rPr>
            </w:pPr>
            <w:r w:rsidRPr="00B62EE5">
              <w:rPr>
                <w:b/>
                <w:szCs w:val="24"/>
              </w:rPr>
              <w:t>Use</w:t>
            </w:r>
          </w:p>
        </w:tc>
        <w:tc>
          <w:tcPr>
            <w:tcW w:w="3240" w:type="dxa"/>
            <w:shd w:val="clear" w:color="auto" w:fill="F3F3F3"/>
            <w:vAlign w:val="bottom"/>
          </w:tcPr>
          <w:p w14:paraId="34239BBE" w14:textId="418DFBEB" w:rsidR="001332BD" w:rsidRPr="00B62EE5" w:rsidRDefault="001332BD" w:rsidP="00E57E5B">
            <w:pPr>
              <w:pStyle w:val="Tableheader"/>
              <w:autoSpaceDE w:val="0"/>
              <w:autoSpaceDN w:val="0"/>
              <w:adjustRightInd w:val="0"/>
              <w:rPr>
                <w:b/>
              </w:rPr>
            </w:pPr>
            <w:r w:rsidRPr="00B62EE5">
              <w:rPr>
                <w:b/>
                <w:szCs w:val="24"/>
              </w:rPr>
              <w:t>Constraint</w:t>
            </w:r>
          </w:p>
        </w:tc>
      </w:tr>
      <w:tr w:rsidR="001332BD" w:rsidRPr="00E956F7" w14:paraId="3491FEAE" w14:textId="77777777" w:rsidTr="005B271E">
        <w:trPr>
          <w:jc w:val="center"/>
        </w:trPr>
        <w:tc>
          <w:tcPr>
            <w:tcW w:w="1871" w:type="dxa"/>
            <w:vAlign w:val="bottom"/>
          </w:tcPr>
          <w:p w14:paraId="79BAAD36" w14:textId="3941AE3E" w:rsidR="001332BD" w:rsidRPr="00E956F7" w:rsidRDefault="001332BD" w:rsidP="00E57E5B">
            <w:pPr>
              <w:pStyle w:val="Tablebody"/>
              <w:autoSpaceDE w:val="0"/>
              <w:autoSpaceDN w:val="0"/>
              <w:adjustRightInd w:val="0"/>
            </w:pPr>
            <w:r w:rsidRPr="00E956F7">
              <w:rPr>
                <w:szCs w:val="24"/>
              </w:rPr>
              <w:t>v</w:t>
            </w:r>
          </w:p>
        </w:tc>
        <w:tc>
          <w:tcPr>
            <w:tcW w:w="1800" w:type="dxa"/>
            <w:vAlign w:val="bottom"/>
          </w:tcPr>
          <w:p w14:paraId="0993F89E" w14:textId="7914C971" w:rsidR="001332BD" w:rsidRPr="00E956F7" w:rsidRDefault="001332BD" w:rsidP="00E57E5B">
            <w:pPr>
              <w:pStyle w:val="Tablebody"/>
              <w:autoSpaceDE w:val="0"/>
              <w:autoSpaceDN w:val="0"/>
              <w:adjustRightInd w:val="0"/>
            </w:pPr>
            <w:r w:rsidRPr="00E956F7">
              <w:rPr>
                <w:szCs w:val="24"/>
              </w:rPr>
              <w:t>Floating point</w:t>
            </w:r>
          </w:p>
        </w:tc>
        <w:tc>
          <w:tcPr>
            <w:tcW w:w="1620" w:type="dxa"/>
            <w:vAlign w:val="bottom"/>
          </w:tcPr>
          <w:p w14:paraId="0CB56C97" w14:textId="260F2908" w:rsidR="001332BD" w:rsidRPr="00E956F7" w:rsidRDefault="001332BD" w:rsidP="00E57E5B">
            <w:pPr>
              <w:pStyle w:val="Tablebody"/>
              <w:autoSpaceDE w:val="0"/>
              <w:autoSpaceDN w:val="0"/>
              <w:adjustRightInd w:val="0"/>
            </w:pPr>
            <w:r w:rsidRPr="00E956F7">
              <w:rPr>
                <w:szCs w:val="24"/>
              </w:rPr>
              <w:t>Required</w:t>
            </w:r>
          </w:p>
        </w:tc>
        <w:tc>
          <w:tcPr>
            <w:tcW w:w="3240" w:type="dxa"/>
          </w:tcPr>
          <w:p w14:paraId="27139042" w14:textId="52889995" w:rsidR="001332BD" w:rsidRPr="00E956F7" w:rsidRDefault="001332BD" w:rsidP="00E57E5B">
            <w:pPr>
              <w:pStyle w:val="Tablebody"/>
              <w:autoSpaceDE w:val="0"/>
              <w:autoSpaceDN w:val="0"/>
              <w:adjustRightInd w:val="0"/>
            </w:pPr>
            <w:r w:rsidRPr="00E956F7">
              <w:rPr>
                <w:szCs w:val="24"/>
              </w:rPr>
              <w:t>-</w:t>
            </w:r>
          </w:p>
        </w:tc>
      </w:tr>
    </w:tbl>
    <w:p w14:paraId="3C3C1D52" w14:textId="0BCB30EB" w:rsidR="001332BD" w:rsidRPr="00E956F7" w:rsidRDefault="001332BD">
      <w:pPr>
        <w:pStyle w:val="BodyText"/>
        <w:autoSpaceDE w:val="0"/>
        <w:autoSpaceDN w:val="0"/>
        <w:adjustRightInd w:val="0"/>
        <w:rPr>
          <w:szCs w:val="24"/>
        </w:rPr>
      </w:pPr>
      <w:r w:rsidRPr="00E956F7">
        <w:rPr>
          <w:szCs w:val="24"/>
        </w:rPr>
        <w:t xml:space="preserve">The attribute </w:t>
      </w:r>
      <w:r w:rsidRPr="0067058B">
        <w:rPr>
          <w:rStyle w:val="ISOCode"/>
        </w:rPr>
        <w:t>v</w:t>
      </w:r>
      <w:r w:rsidRPr="00E956F7">
        <w:rPr>
          <w:szCs w:val="24"/>
        </w:rPr>
        <w:t xml:space="preserve"> is used as surrogate index to ensure proper ordering. The values are </w:t>
      </w:r>
      <w:r w:rsidR="009D77EC">
        <w:rPr>
          <w:szCs w:val="24"/>
        </w:rPr>
        <w:t>not</w:t>
      </w:r>
      <w:r w:rsidRPr="00E956F7">
        <w:rPr>
          <w:szCs w:val="24"/>
        </w:rPr>
        <w:t xml:space="preserve"> related to the attribute </w:t>
      </w:r>
      <w:r w:rsidRPr="0067058B">
        <w:rPr>
          <w:rStyle w:val="ISOCode"/>
        </w:rPr>
        <w:t>u</w:t>
      </w:r>
      <w:r w:rsidRPr="00E956F7">
        <w:rPr>
          <w:szCs w:val="24"/>
        </w:rPr>
        <w:t xml:space="preserve"> used in the </w:t>
      </w:r>
      <w:r w:rsidRPr="0067058B">
        <w:rPr>
          <w:rStyle w:val="ISOCode"/>
        </w:rPr>
        <w:t>&lt;weld_position/&gt;</w:t>
      </w:r>
      <w:r w:rsidRPr="00E956F7">
        <w:rPr>
          <w:szCs w:val="24"/>
        </w:rPr>
        <w:t xml:space="preserve"> element.</w:t>
      </w:r>
    </w:p>
    <w:p w14:paraId="693D9B78" w14:textId="77777777" w:rsidR="001332BD" w:rsidRPr="00E956F7" w:rsidRDefault="001332BD">
      <w:pPr>
        <w:pStyle w:val="BodyText"/>
        <w:autoSpaceDE w:val="0"/>
        <w:autoSpaceDN w:val="0"/>
        <w:adjustRightInd w:val="0"/>
        <w:rPr>
          <w:szCs w:val="24"/>
        </w:rPr>
      </w:pPr>
      <w:r w:rsidRPr="00E956F7">
        <w:rPr>
          <w:szCs w:val="24"/>
        </w:rPr>
        <w:t xml:space="preserve">The </w:t>
      </w:r>
      <w:r w:rsidRPr="0067058B">
        <w:rPr>
          <w:rStyle w:val="ISOCode"/>
        </w:rPr>
        <w:t>&lt;loc/&gt;</w:t>
      </w:r>
      <w:r w:rsidRPr="00E956F7">
        <w:rPr>
          <w:szCs w:val="24"/>
        </w:rPr>
        <w:t xml:space="preserve"> with the minimum value of "v" marks the start of a seam weld and max(v) is used to mark the end. The reason for that is some manufacturing techniques are not "symmetric" regarding both ends of a connection line.</w:t>
      </w:r>
    </w:p>
    <w:p w14:paraId="7B822BC6" w14:textId="05197523" w:rsidR="001332BD" w:rsidRPr="00E956F7" w:rsidRDefault="001332BD" w:rsidP="00497671">
      <w:pPr>
        <w:pStyle w:val="BodyText"/>
      </w:pPr>
      <w:r w:rsidRPr="00E956F7">
        <w:t xml:space="preserve">EXAMPLE </w:t>
      </w:r>
      <w:del w:id="4384" w:author="LUEJE Claudia" w:date="2023-06-26T17:59:00Z">
        <w:r w:rsidR="00FC68DB" w:rsidRPr="0013175B">
          <w:delText>A</w:delText>
        </w:r>
        <w:r w:rsidR="00460F6C">
          <w:delText xml:space="preserve">   </w:delText>
        </w:r>
      </w:del>
      <w:ins w:id="4385" w:author="LUEJE Claudia" w:date="2023-06-26T17:59:00Z">
        <w:r w:rsidR="00196B73">
          <w:t>1</w:t>
        </w:r>
      </w:ins>
      <w:r w:rsidRPr="00E956F7">
        <w:t xml:space="preserve"> Connection line with a single section</w:t>
      </w:r>
    </w:p>
    <w:p w14:paraId="66267057" w14:textId="77777777" w:rsidR="00D80B4C" w:rsidRDefault="00D80B4C" w:rsidP="00D80B4C">
      <w:pPr>
        <w:pStyle w:val="Code-"/>
      </w:pPr>
      <w:r w:rsidRPr="00E45DCE">
        <w:t xml:space="preserve">    </w:t>
      </w:r>
      <w:r w:rsidR="001332BD" w:rsidRPr="00E45DCE">
        <w:rPr>
          <w:szCs w:val="24"/>
        </w:rPr>
        <w:t>&lt;loc_list&gt;</w:t>
      </w:r>
    </w:p>
    <w:p w14:paraId="1D33150C" w14:textId="77777777" w:rsidR="00D80B4C" w:rsidRDefault="00D80B4C" w:rsidP="00D80B4C">
      <w:pPr>
        <w:pStyle w:val="Code-"/>
      </w:pPr>
      <w:r>
        <w:t xml:space="preserve">    </w:t>
      </w:r>
      <w:r w:rsidR="00E57E5B" w:rsidRPr="00E45DCE">
        <w:t xml:space="preserve">    </w:t>
      </w:r>
      <w:r w:rsidR="001332BD" w:rsidRPr="00E45DCE">
        <w:rPr>
          <w:b/>
        </w:rPr>
        <w:t>&lt;loc v="0"   &gt; 2581.21 -708.408 31.6532 &lt;/loc&gt;</w:t>
      </w:r>
      <w:r w:rsidR="001332BD" w:rsidRPr="00E45DCE">
        <w:t xml:space="preserve"> &lt;!-- first point --&gt;</w:t>
      </w:r>
    </w:p>
    <w:p w14:paraId="671336E8" w14:textId="77777777" w:rsidR="00D80B4C" w:rsidRDefault="00D80B4C" w:rsidP="00D80B4C">
      <w:pPr>
        <w:pStyle w:val="Code-"/>
      </w:pPr>
      <w:r>
        <w:t xml:space="preserve">    </w:t>
      </w:r>
      <w:r w:rsidR="00E57E5B" w:rsidRPr="00E45DCE">
        <w:t xml:space="preserve">    </w:t>
      </w:r>
      <w:r w:rsidR="001332BD" w:rsidRPr="00E45DCE">
        <w:rPr>
          <w:b/>
        </w:rPr>
        <w:t>&lt;loc v="0.1" &gt; 2581.42 -708.357 35.2816 &lt;/loc&gt;</w:t>
      </w:r>
    </w:p>
    <w:p w14:paraId="736D6B2B" w14:textId="77777777" w:rsidR="00D80B4C" w:rsidRDefault="00D80B4C" w:rsidP="00D80B4C">
      <w:pPr>
        <w:pStyle w:val="Code-"/>
      </w:pPr>
      <w:r>
        <w:t xml:space="preserve">    </w:t>
      </w:r>
      <w:r w:rsidR="00E57E5B" w:rsidRPr="00E45DCE">
        <w:t xml:space="preserve">    </w:t>
      </w:r>
      <w:r w:rsidR="001332BD" w:rsidRPr="00E45DCE">
        <w:rPr>
          <w:b/>
        </w:rPr>
        <w:t>&lt;loc v="2.22"&gt;</w:t>
      </w:r>
      <w:r w:rsidR="001332BD" w:rsidRPr="00E45DCE">
        <w:rPr>
          <w:b/>
        </w:rPr>
        <w:tab/>
        <w:t>2581.05 -708.302 39.0643 &lt;/loc&gt;</w:t>
      </w:r>
      <w:r w:rsidR="001332BD" w:rsidRPr="00E45DCE">
        <w:t xml:space="preserve"> &lt;!-- last  point --&gt;</w:t>
      </w:r>
    </w:p>
    <w:p w14:paraId="71369069" w14:textId="47B544D6" w:rsidR="001332BD" w:rsidRPr="00E45DCE" w:rsidRDefault="00D80B4C" w:rsidP="00D80B4C">
      <w:pPr>
        <w:pStyle w:val="Code-"/>
      </w:pPr>
      <w:r>
        <w:t xml:space="preserve">    </w:t>
      </w:r>
      <w:r w:rsidR="001332BD" w:rsidRPr="00E45DCE">
        <w:t>&lt;/loc_list&gt;</w:t>
      </w:r>
    </w:p>
    <w:p w14:paraId="554F09E0" w14:textId="46230721" w:rsidR="001332BD" w:rsidRPr="00E45DCE" w:rsidRDefault="00E57E5B" w:rsidP="00E45DCE">
      <w:pPr>
        <w:pStyle w:val="Code-"/>
      </w:pPr>
      <w:r w:rsidRPr="00E45DCE">
        <w:t> </w:t>
      </w:r>
    </w:p>
    <w:p w14:paraId="543AA86C" w14:textId="3CAF63AE" w:rsidR="001332BD" w:rsidRPr="00E956F7" w:rsidRDefault="001332BD" w:rsidP="00497671">
      <w:pPr>
        <w:pStyle w:val="BodyText"/>
      </w:pPr>
      <w:r w:rsidRPr="00E956F7">
        <w:t xml:space="preserve">EXAMPLE </w:t>
      </w:r>
      <w:del w:id="4386" w:author="LUEJE Claudia" w:date="2023-06-26T17:59:00Z">
        <w:r w:rsidR="00FC68DB" w:rsidRPr="0013175B">
          <w:delText>B</w:delText>
        </w:r>
        <w:r w:rsidR="00460F6C">
          <w:delText xml:space="preserve">   </w:delText>
        </w:r>
      </w:del>
      <w:ins w:id="4387" w:author="LUEJE Claudia" w:date="2023-06-26T17:59:00Z">
        <w:r w:rsidR="00196B73">
          <w:t>2</w:t>
        </w:r>
      </w:ins>
      <w:r w:rsidRPr="00E956F7">
        <w:t xml:space="preserve"> A connection line consisting of two disjoint sections</w:t>
      </w:r>
    </w:p>
    <w:p w14:paraId="4459F12B" w14:textId="77777777" w:rsidR="00D80B4C" w:rsidRDefault="00D80B4C" w:rsidP="00D80B4C">
      <w:pPr>
        <w:pStyle w:val="Code-"/>
      </w:pPr>
      <w:r w:rsidRPr="00E45DCE">
        <w:t xml:space="preserve">    </w:t>
      </w:r>
      <w:r w:rsidR="001332BD" w:rsidRPr="00E45DCE">
        <w:rPr>
          <w:szCs w:val="24"/>
        </w:rPr>
        <w:t>&lt;loc_list index="1"&gt; &lt;!-- first section --&gt;</w:t>
      </w:r>
    </w:p>
    <w:p w14:paraId="7D686E36" w14:textId="77777777" w:rsidR="00D80B4C" w:rsidRDefault="00D80B4C" w:rsidP="00D80B4C">
      <w:pPr>
        <w:pStyle w:val="Code-"/>
      </w:pPr>
      <w:r>
        <w:t xml:space="preserve">    </w:t>
      </w:r>
      <w:r w:rsidR="00E57E5B" w:rsidRPr="00E45DCE">
        <w:t xml:space="preserve">    </w:t>
      </w:r>
      <w:r w:rsidR="001332BD" w:rsidRPr="00E45DCE">
        <w:t>&lt;loc v="0"   &gt; 2581.21 -708.408 31.6532 &lt;/loc&gt; &lt;!-- first point --&gt;</w:t>
      </w:r>
    </w:p>
    <w:p w14:paraId="13969428" w14:textId="77777777" w:rsidR="00D80B4C" w:rsidRDefault="00D80B4C" w:rsidP="00D80B4C">
      <w:pPr>
        <w:pStyle w:val="Code-"/>
      </w:pPr>
      <w:r>
        <w:t xml:space="preserve">    </w:t>
      </w:r>
      <w:r w:rsidR="00E57E5B" w:rsidRPr="00E45DCE">
        <w:t xml:space="preserve">    </w:t>
      </w:r>
      <w:r w:rsidR="001332BD" w:rsidRPr="00E45DCE">
        <w:t>&lt;loc v="1"   &gt; 2581.42 -708.357 35.2816 &lt;/loc&gt;</w:t>
      </w:r>
    </w:p>
    <w:p w14:paraId="0C97B314" w14:textId="77777777" w:rsidR="00D80B4C" w:rsidRDefault="00D80B4C" w:rsidP="00D80B4C">
      <w:pPr>
        <w:pStyle w:val="Code-"/>
      </w:pPr>
      <w:r>
        <w:t xml:space="preserve">    </w:t>
      </w:r>
      <w:r w:rsidR="00E57E5B" w:rsidRPr="00E45DCE">
        <w:t xml:space="preserve">    </w:t>
      </w:r>
      <w:r w:rsidR="001332BD" w:rsidRPr="00E45DCE">
        <w:t>&lt;loc v="2.22"&gt; 2581.05 -708.302 39.0643 &lt;/loc&gt; &lt;!-- last  point --&gt;</w:t>
      </w:r>
    </w:p>
    <w:p w14:paraId="373FDB20" w14:textId="77777777" w:rsidR="00D80B4C" w:rsidRDefault="00D80B4C" w:rsidP="00D80B4C">
      <w:pPr>
        <w:pStyle w:val="Code-"/>
      </w:pPr>
      <w:r>
        <w:t xml:space="preserve">    </w:t>
      </w:r>
      <w:r w:rsidR="001332BD" w:rsidRPr="00E45DCE">
        <w:t>&lt;/loc_list&gt;</w:t>
      </w:r>
    </w:p>
    <w:p w14:paraId="15D406A9" w14:textId="77777777" w:rsidR="00D80B4C" w:rsidRDefault="00D80B4C" w:rsidP="00D80B4C">
      <w:pPr>
        <w:pStyle w:val="Code-"/>
      </w:pPr>
      <w:r>
        <w:t xml:space="preserve">    </w:t>
      </w:r>
      <w:r w:rsidR="001332BD" w:rsidRPr="00E45DCE">
        <w:t>&lt;loc_list index="2"&gt; &lt;!-- second section --&gt;</w:t>
      </w:r>
    </w:p>
    <w:p w14:paraId="72115A87" w14:textId="77777777" w:rsidR="00D80B4C" w:rsidRDefault="00D80B4C" w:rsidP="00D80B4C">
      <w:pPr>
        <w:pStyle w:val="Code-"/>
      </w:pPr>
      <w:r>
        <w:t xml:space="preserve">    </w:t>
      </w:r>
      <w:r w:rsidR="00E57E5B" w:rsidRPr="00E45DCE">
        <w:t xml:space="preserve">    </w:t>
      </w:r>
      <w:r w:rsidR="001332BD" w:rsidRPr="00E45DCE">
        <w:t>&lt;loc v="1"  &gt; 2581.05 -708.302 40.3340 &lt;/loc&gt;  &lt;!-- first point --&gt;</w:t>
      </w:r>
    </w:p>
    <w:p w14:paraId="1BCF9363" w14:textId="77777777" w:rsidR="00D80B4C" w:rsidRDefault="00D80B4C" w:rsidP="00D80B4C">
      <w:pPr>
        <w:pStyle w:val="Code-"/>
      </w:pPr>
      <w:r>
        <w:t xml:space="preserve">    </w:t>
      </w:r>
      <w:r w:rsidR="00E57E5B" w:rsidRPr="00E45DCE">
        <w:t xml:space="preserve">    </w:t>
      </w:r>
      <w:r w:rsidR="001332BD" w:rsidRPr="00E45DCE">
        <w:t>&lt;loc v="2.1"&gt; 2581.05 -708.302 48.5300 &lt;/loc&gt;  &lt;!-- last  point --&gt;</w:t>
      </w:r>
    </w:p>
    <w:p w14:paraId="10B8F618" w14:textId="0555FAC9" w:rsidR="001332BD" w:rsidRPr="00E45DCE" w:rsidRDefault="00D80B4C" w:rsidP="00D80B4C">
      <w:pPr>
        <w:pStyle w:val="Code-"/>
      </w:pPr>
      <w:r>
        <w:t xml:space="preserve">    </w:t>
      </w:r>
      <w:r w:rsidR="001332BD" w:rsidRPr="00E45DCE">
        <w:t>&lt;/loc_list&gt;</w:t>
      </w:r>
    </w:p>
    <w:p w14:paraId="22C59DE9" w14:textId="5E76871C" w:rsidR="001332BD" w:rsidRPr="00E45DCE" w:rsidRDefault="00E57E5B" w:rsidP="00E45DCE">
      <w:pPr>
        <w:pStyle w:val="Code-"/>
      </w:pPr>
      <w:r w:rsidRPr="00E45DCE">
        <w:t> </w:t>
      </w:r>
    </w:p>
    <w:p w14:paraId="1247A70C" w14:textId="0918A09B"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388" w:name="_Toc432343680"/>
      <w:bookmarkStart w:id="4389" w:name="_Ref69114607"/>
      <w:bookmarkStart w:id="4390" w:name="_Ref69114623"/>
      <w:bookmarkStart w:id="4391" w:name="_Toc77102069"/>
      <w:bookmarkStart w:id="4392" w:name="_Toc110532218"/>
      <w:bookmarkStart w:id="4393" w:name="_Toc3557001"/>
      <w:bookmarkStart w:id="4394" w:name="_Toc34747251"/>
      <w:r w:rsidRPr="00E956F7">
        <w:rPr>
          <w:rFonts w:eastAsia="Times New Roman"/>
          <w:szCs w:val="24"/>
        </w:rPr>
        <w:t xml:space="preserve">Intermittent </w:t>
      </w:r>
      <w:r w:rsidR="00196B73">
        <w:rPr>
          <w:rFonts w:eastAsia="Times New Roman"/>
          <w:szCs w:val="24"/>
        </w:rPr>
        <w:t>c</w:t>
      </w:r>
      <w:r w:rsidRPr="00E956F7">
        <w:rPr>
          <w:rFonts w:eastAsia="Times New Roman"/>
          <w:szCs w:val="24"/>
        </w:rPr>
        <w:t xml:space="preserve">onnection </w:t>
      </w:r>
      <w:r w:rsidR="00196B73">
        <w:rPr>
          <w:rFonts w:eastAsia="Times New Roman"/>
          <w:szCs w:val="24"/>
        </w:rPr>
        <w:t>l</w:t>
      </w:r>
      <w:r w:rsidRPr="00E956F7">
        <w:rPr>
          <w:rFonts w:eastAsia="Times New Roman"/>
          <w:szCs w:val="24"/>
        </w:rPr>
        <w:t>ines</w:t>
      </w:r>
      <w:bookmarkEnd w:id="4388"/>
      <w:bookmarkEnd w:id="4389"/>
      <w:bookmarkEnd w:id="4390"/>
      <w:bookmarkEnd w:id="4391"/>
      <w:bookmarkEnd w:id="4392"/>
    </w:p>
    <w:p w14:paraId="61E0421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73533D52" w14:textId="3F408BFB" w:rsidR="001332BD" w:rsidRPr="00E956F7" w:rsidRDefault="001332BD">
      <w:pPr>
        <w:pStyle w:val="BodyText"/>
        <w:autoSpaceDE w:val="0"/>
        <w:autoSpaceDN w:val="0"/>
        <w:adjustRightInd w:val="0"/>
        <w:rPr>
          <w:szCs w:val="24"/>
        </w:rPr>
      </w:pPr>
      <w:r w:rsidRPr="00E956F7">
        <w:rPr>
          <w:szCs w:val="24"/>
        </w:rPr>
        <w:t>Intermittent connection lines are connection lines</w:t>
      </w:r>
      <w:del w:id="4395" w:author="LUEJE Claudia" w:date="2023-06-26T17:59:00Z">
        <w:r w:rsidR="00FC68DB" w:rsidRPr="005C2D94">
          <w:delText>,</w:delText>
        </w:r>
      </w:del>
      <w:r w:rsidRPr="00E956F7">
        <w:rPr>
          <w:szCs w:val="24"/>
        </w:rPr>
        <w:t xml:space="preserve"> which are fixed only at certain </w:t>
      </w:r>
      <w:r w:rsidRPr="00C122A5">
        <w:rPr>
          <w:szCs w:val="24"/>
        </w:rPr>
        <w:t>segments</w:t>
      </w:r>
      <w:r w:rsidRPr="00E956F7">
        <w:rPr>
          <w:szCs w:val="24"/>
        </w:rPr>
        <w:t xml:space="preserve"> along their total length. Here, the word </w:t>
      </w:r>
      <w:ins w:id="4396" w:author="LUEJE Claudia" w:date="2023-06-26T17:59:00Z">
        <w:r w:rsidR="00C122A5">
          <w:rPr>
            <w:szCs w:val="24"/>
          </w:rPr>
          <w:t>"</w:t>
        </w:r>
      </w:ins>
      <w:r w:rsidRPr="00C122A5">
        <w:rPr>
          <w:szCs w:val="24"/>
        </w:rPr>
        <w:t>segment</w:t>
      </w:r>
      <w:ins w:id="4397" w:author="LUEJE Claudia" w:date="2023-06-26T17:59:00Z">
        <w:r w:rsidR="00C122A5">
          <w:rPr>
            <w:szCs w:val="24"/>
          </w:rPr>
          <w:t>"</w:t>
        </w:r>
      </w:ins>
      <w:r w:rsidRPr="00E956F7">
        <w:rPr>
          <w:szCs w:val="24"/>
        </w:rPr>
        <w:t xml:space="preserve"> shall not be confused with polygon edges, which were named segments in </w:t>
      </w:r>
      <w:del w:id="4398" w:author="LUEJE Claudia" w:date="2023-06-26T17:59:00Z">
        <w:r w:rsidR="00147206" w:rsidRPr="00147206">
          <w:delText xml:space="preserve">section </w:delText>
        </w:r>
      </w:del>
      <w:r w:rsidR="00E50C0A" w:rsidRPr="00E956F7">
        <w:rPr>
          <w:rStyle w:val="citesec"/>
          <w:szCs w:val="24"/>
        </w:rPr>
        <w:t>1</w:t>
      </w:r>
      <w:r w:rsidRPr="00E956F7">
        <w:rPr>
          <w:rStyle w:val="citesec"/>
          <w:szCs w:val="24"/>
        </w:rPr>
        <w:t>0.1.2</w:t>
      </w:r>
      <w:r w:rsidRPr="00E956F7">
        <w:rPr>
          <w:szCs w:val="24"/>
        </w:rPr>
        <w:t xml:space="preserve">, too. The gaps between the </w:t>
      </w:r>
      <w:r w:rsidRPr="00C122A5">
        <w:rPr>
          <w:szCs w:val="24"/>
        </w:rPr>
        <w:t>segments</w:t>
      </w:r>
      <w:r w:rsidRPr="00E956F7">
        <w:rPr>
          <w:szCs w:val="24"/>
        </w:rPr>
        <w:t xml:space="preserve"> are called </w:t>
      </w:r>
      <w:ins w:id="4399" w:author="LUEJE Claudia" w:date="2023-06-26T17:59:00Z">
        <w:r w:rsidR="00C122A5">
          <w:rPr>
            <w:szCs w:val="24"/>
          </w:rPr>
          <w:t>"</w:t>
        </w:r>
      </w:ins>
      <w:r w:rsidRPr="00C122A5">
        <w:rPr>
          <w:szCs w:val="24"/>
        </w:rPr>
        <w:t>spacings</w:t>
      </w:r>
      <w:ins w:id="4400" w:author="LUEJE Claudia" w:date="2023-06-26T17:59:00Z">
        <w:r w:rsidR="00C122A5">
          <w:rPr>
            <w:szCs w:val="24"/>
          </w:rPr>
          <w:t>"</w:t>
        </w:r>
      </w:ins>
      <w:r w:rsidRPr="00E956F7">
        <w:rPr>
          <w:szCs w:val="24"/>
        </w:rPr>
        <w:t xml:space="preserve"> to avoid confusion with the gap between the connected parts. The benefit of intermittent connection lines compared with individual connection lines is the reduction of administrative overhead.</w:t>
      </w:r>
    </w:p>
    <w:p w14:paraId="5B646700" w14:textId="77777777" w:rsidR="001332BD" w:rsidRPr="00E956F7" w:rsidRDefault="001332BD">
      <w:pPr>
        <w:pStyle w:val="BodyText"/>
        <w:autoSpaceDE w:val="0"/>
        <w:autoSpaceDN w:val="0"/>
        <w:adjustRightInd w:val="0"/>
        <w:rPr>
          <w:szCs w:val="24"/>
        </w:rPr>
      </w:pPr>
      <w:r w:rsidRPr="00E956F7">
        <w:rPr>
          <w:szCs w:val="24"/>
        </w:rPr>
        <w:t xml:space="preserve">Intermittent connection lines were introduced with χMCF version 3.1.1 and are only applicable to </w:t>
      </w:r>
      <w:r w:rsidRPr="00C122A5">
        <w:rPr>
          <w:szCs w:val="24"/>
        </w:rPr>
        <w:t>seam welds,</w:t>
      </w:r>
      <w:r w:rsidRPr="00E956F7">
        <w:rPr>
          <w:szCs w:val="24"/>
        </w:rPr>
        <w:t xml:space="preserve"> currently.</w:t>
      </w:r>
    </w:p>
    <w:p w14:paraId="35D060B7" w14:textId="2A46E996" w:rsidR="001332BD" w:rsidRPr="00E956F7" w:rsidRDefault="001332BD">
      <w:pPr>
        <w:pStyle w:val="BodyText"/>
        <w:autoSpaceDE w:val="0"/>
        <w:autoSpaceDN w:val="0"/>
        <w:adjustRightInd w:val="0"/>
        <w:rPr>
          <w:szCs w:val="24"/>
        </w:rPr>
      </w:pPr>
      <w:r w:rsidRPr="00E956F7">
        <w:rPr>
          <w:szCs w:val="24"/>
        </w:rPr>
        <w:t xml:space="preserve">The </w:t>
      </w:r>
      <w:r w:rsidRPr="00C122A5">
        <w:rPr>
          <w:szCs w:val="24"/>
        </w:rPr>
        <w:t>total length</w:t>
      </w:r>
      <w:r w:rsidRPr="00E956F7">
        <w:rPr>
          <w:szCs w:val="24"/>
        </w:rPr>
        <w:t xml:space="preserve"> of a connection line is the length of the </w:t>
      </w:r>
      <w:r w:rsidRPr="0067058B">
        <w:rPr>
          <w:rStyle w:val="ISOCode"/>
        </w:rPr>
        <w:t>&lt;loc_list/&gt;</w:t>
      </w:r>
      <w:r w:rsidRPr="00E956F7">
        <w:rPr>
          <w:szCs w:val="24"/>
        </w:rPr>
        <w:t xml:space="preserve"> polygon</w:t>
      </w:r>
      <w:del w:id="4401" w:author="LUEJE Claudia" w:date="2023-06-26T17:59:00Z">
        <w:r w:rsidR="00FC68DB" w:rsidRPr="00F54804">
          <w:delText>. That is,</w:delText>
        </w:r>
      </w:del>
      <w:ins w:id="4402" w:author="LUEJE Claudia" w:date="2023-06-26T17:59:00Z">
        <w:r w:rsidR="00C122A5">
          <w:rPr>
            <w:szCs w:val="24"/>
          </w:rPr>
          <w:t>, i.e.</w:t>
        </w:r>
      </w:ins>
      <w:r w:rsidRPr="00E956F7">
        <w:rPr>
          <w:szCs w:val="24"/>
        </w:rPr>
        <w:t xml:space="preserve"> the total length contains the lengths of </w:t>
      </w:r>
      <w:r w:rsidRPr="00C122A5">
        <w:rPr>
          <w:szCs w:val="24"/>
        </w:rPr>
        <w:t>both</w:t>
      </w:r>
      <w:r w:rsidRPr="00E956F7">
        <w:rPr>
          <w:szCs w:val="24"/>
        </w:rPr>
        <w:t xml:space="preserve">, the </w:t>
      </w:r>
      <w:r w:rsidRPr="00C122A5">
        <w:rPr>
          <w:szCs w:val="24"/>
        </w:rPr>
        <w:t>segments</w:t>
      </w:r>
      <w:r w:rsidRPr="00E956F7">
        <w:rPr>
          <w:szCs w:val="24"/>
        </w:rPr>
        <w:t xml:space="preserve"> and the </w:t>
      </w:r>
      <w:r w:rsidRPr="00C122A5">
        <w:rPr>
          <w:szCs w:val="24"/>
        </w:rPr>
        <w:t>spacings</w:t>
      </w:r>
      <w:r w:rsidRPr="00E956F7">
        <w:rPr>
          <w:szCs w:val="24"/>
        </w:rPr>
        <w:t xml:space="preserve"> between, before and after segments.</w:t>
      </w:r>
    </w:p>
    <w:p w14:paraId="161B0DAC" w14:textId="7D7BEB51" w:rsidR="001332BD" w:rsidRPr="00E956F7" w:rsidRDefault="001332BD">
      <w:pPr>
        <w:pStyle w:val="BodyText"/>
        <w:autoSpaceDE w:val="0"/>
        <w:autoSpaceDN w:val="0"/>
        <w:adjustRightInd w:val="0"/>
        <w:rPr>
          <w:szCs w:val="24"/>
        </w:rPr>
      </w:pPr>
      <w:r w:rsidRPr="00E956F7">
        <w:rPr>
          <w:szCs w:val="24"/>
        </w:rPr>
        <w:t xml:space="preserve">The </w:t>
      </w:r>
      <w:r w:rsidRPr="0067058B">
        <w:rPr>
          <w:rStyle w:val="ISOCode"/>
        </w:rPr>
        <w:t>&lt;loc_list/&gt;</w:t>
      </w:r>
      <w:r w:rsidRPr="00E956F7">
        <w:rPr>
          <w:szCs w:val="24"/>
        </w:rPr>
        <w:t xml:space="preserve"> polygon only </w:t>
      </w:r>
      <w:r w:rsidRPr="00C122A5">
        <w:rPr>
          <w:szCs w:val="24"/>
        </w:rPr>
        <w:t>approximates</w:t>
      </w:r>
      <w:r w:rsidRPr="00E956F7">
        <w:rPr>
          <w:szCs w:val="24"/>
        </w:rPr>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C122A5">
        <w:rPr>
          <w:szCs w:val="24"/>
        </w:rPr>
        <w:t>accuracy</w:t>
      </w:r>
      <w:r w:rsidRPr="00E956F7">
        <w:rPr>
          <w:szCs w:val="24"/>
        </w:rPr>
        <w:t xml:space="preserve"> of this polygon. Additionally, the parameters describing the segmentation shall be </w:t>
      </w:r>
      <w:r w:rsidRPr="00C122A5">
        <w:rPr>
          <w:szCs w:val="24"/>
        </w:rPr>
        <w:t>consistent</w:t>
      </w:r>
      <w:r w:rsidRPr="00E956F7">
        <w:rPr>
          <w:szCs w:val="24"/>
        </w:rPr>
        <w:t xml:space="preserve"> in the sense that the segmentation is feasible</w:t>
      </w:r>
      <w:ins w:id="4403" w:author="LUEJE Claudia" w:date="2023-06-26T17:59:00Z">
        <w:r w:rsidR="00C122A5">
          <w:rPr>
            <w:szCs w:val="24"/>
          </w:rPr>
          <w:t>,</w:t>
        </w:r>
      </w:ins>
      <w:r w:rsidRPr="00E956F7">
        <w:rPr>
          <w:szCs w:val="24"/>
        </w:rPr>
        <w:t xml:space="preserve"> both</w:t>
      </w:r>
      <w:del w:id="4404" w:author="LUEJE Claudia" w:date="2023-06-26T17:59:00Z">
        <w:r w:rsidR="00FC68DB" w:rsidRPr="005C2D94">
          <w:delText>,</w:delText>
        </w:r>
      </w:del>
      <w:r w:rsidRPr="00E956F7">
        <w:rPr>
          <w:szCs w:val="24"/>
        </w:rPr>
        <w:t xml:space="preserve"> geometrically and with respect to manufacturing. It is </w:t>
      </w:r>
      <w:r w:rsidRPr="00C122A5">
        <w:rPr>
          <w:szCs w:val="24"/>
        </w:rPr>
        <w:t>not</w:t>
      </w:r>
      <w:r w:rsidRPr="00E956F7">
        <w:rPr>
          <w:szCs w:val="24"/>
        </w:rPr>
        <w:t xml:space="preserve"> within the scope of the χMCF format to take these responsibilities since additional external information would be required.</w:t>
      </w:r>
    </w:p>
    <w:p w14:paraId="26E83403" w14:textId="053AB823" w:rsidR="001332BD" w:rsidRPr="00E956F7" w:rsidRDefault="001332BD">
      <w:pPr>
        <w:pStyle w:val="BodyText"/>
        <w:autoSpaceDE w:val="0"/>
        <w:autoSpaceDN w:val="0"/>
        <w:adjustRightInd w:val="0"/>
        <w:rPr>
          <w:szCs w:val="24"/>
        </w:rPr>
      </w:pPr>
      <w:r w:rsidRPr="00E956F7">
        <w:rPr>
          <w:szCs w:val="24"/>
        </w:rPr>
        <w:t xml:space="preserve">From applications </w:t>
      </w:r>
      <w:del w:id="4405" w:author="LUEJE Claudia" w:date="2023-06-26T17:59:00Z">
        <w:r w:rsidR="00FC68DB" w:rsidRPr="000A1B7B">
          <w:delText>like</w:delText>
        </w:r>
      </w:del>
      <w:ins w:id="4406" w:author="LUEJE Claudia" w:date="2023-06-26T17:59:00Z">
        <w:r w:rsidR="00C122A5">
          <w:rPr>
            <w:szCs w:val="24"/>
          </w:rPr>
          <w:t>such as</w:t>
        </w:r>
      </w:ins>
      <w:r w:rsidRPr="00E956F7">
        <w:rPr>
          <w:szCs w:val="24"/>
        </w:rPr>
        <w:t xml:space="preserve"> durability and fatigue, it is known that the beginnings and ends of a weld line are most crucial. Hence, it shall be guaranteed as far as possible that there exist </w:t>
      </w:r>
      <w:r w:rsidRPr="00C122A5">
        <w:rPr>
          <w:szCs w:val="24"/>
        </w:rPr>
        <w:t>complete</w:t>
      </w:r>
      <w:r w:rsidRPr="00E956F7">
        <w:rPr>
          <w:szCs w:val="24"/>
        </w:rPr>
        <w:t xml:space="preserve"> segments. </w:t>
      </w:r>
      <w:del w:id="4407" w:author="LUEJE Claudia" w:date="2023-06-26T17:59:00Z">
        <w:r w:rsidR="00FC68DB" w:rsidRPr="00F54804">
          <w:delText>But in the end</w:delText>
        </w:r>
      </w:del>
      <w:ins w:id="4408" w:author="LUEJE Claudia" w:date="2023-06-26T17:59:00Z">
        <w:r w:rsidR="00C122A5">
          <w:rPr>
            <w:szCs w:val="24"/>
          </w:rPr>
          <w:t>Ultimately</w:t>
        </w:r>
      </w:ins>
      <w:r w:rsidRPr="00E956F7">
        <w:rPr>
          <w:szCs w:val="24"/>
        </w:rPr>
        <w:t>, it is the responsibility of the χMCF creating system that chopped final segments do not occur.</w:t>
      </w:r>
    </w:p>
    <w:p w14:paraId="3520173B" w14:textId="5CB8B76B" w:rsidR="001332BD" w:rsidRPr="00E956F7" w:rsidRDefault="001332BD" w:rsidP="00917D51">
      <w:pPr>
        <w:pStyle w:val="BodyText"/>
      </w:pPr>
      <w:r w:rsidRPr="00E956F7">
        <w:t xml:space="preserve">Therefore, </w:t>
      </w:r>
      <w:ins w:id="4409" w:author="LUEJE Claudia" w:date="2023-06-26T17:59:00Z">
        <w:r w:rsidR="00C122A5">
          <w:t xml:space="preserve">the </w:t>
        </w:r>
      </w:ins>
      <w:r w:rsidRPr="00E956F7">
        <w:t>following rules apply:</w:t>
      </w:r>
    </w:p>
    <w:p w14:paraId="2B27F87E" w14:textId="30774C87" w:rsidR="001332BD" w:rsidRPr="00E956F7" w:rsidRDefault="00424ED6">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410" w:author="LUEJE Claudia" w:date="2023-06-26T17:59:00Z">
        <w:r>
          <w:rPr>
            <w:szCs w:val="24"/>
          </w:rPr>
          <w:t>a)</w:t>
        </w:r>
        <w:r w:rsidR="001332BD" w:rsidRPr="00E956F7">
          <w:rPr>
            <w:szCs w:val="24"/>
          </w:rPr>
          <w:tab/>
        </w:r>
      </w:ins>
      <w:r w:rsidR="001332BD" w:rsidRPr="00424ED6">
        <w:rPr>
          <w:szCs w:val="24"/>
        </w:rPr>
        <w:t>Master rule</w:t>
      </w:r>
      <w:r w:rsidR="001332BD" w:rsidRPr="00E956F7">
        <w:rPr>
          <w:szCs w:val="24"/>
        </w:rPr>
        <w:t>: The creating system alone is responsible for accurate and consistent definition of the segments;</w:t>
      </w:r>
    </w:p>
    <w:p w14:paraId="3774CD3F" w14:textId="00FB06C4" w:rsidR="001332BD" w:rsidRPr="00E956F7" w:rsidRDefault="00424ED6">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411" w:author="LUEJE Claudia" w:date="2023-06-26T17:59:00Z">
        <w:r>
          <w:rPr>
            <w:szCs w:val="24"/>
          </w:rPr>
          <w:t>b)</w:t>
        </w:r>
        <w:r w:rsidR="001332BD" w:rsidRPr="00E956F7">
          <w:rPr>
            <w:szCs w:val="24"/>
          </w:rPr>
          <w:tab/>
        </w:r>
      </w:ins>
      <w:r w:rsidR="001332BD" w:rsidRPr="00E956F7">
        <w:rPr>
          <w:szCs w:val="24"/>
        </w:rPr>
        <w:t xml:space="preserve">If it is required that any segment length (especially first or last) deviates from other segment lengths, a </w:t>
      </w:r>
      <w:r w:rsidR="001332BD" w:rsidRPr="0067058B">
        <w:rPr>
          <w:rStyle w:val="ISOCode"/>
        </w:rPr>
        <w:t>&lt;segment_list/&gt;</w:t>
      </w:r>
      <w:r w:rsidR="001332BD" w:rsidRPr="00E956F7">
        <w:rPr>
          <w:szCs w:val="24"/>
        </w:rPr>
        <w:t xml:space="preserve"> has to be used. </w:t>
      </w:r>
      <w:r w:rsidR="001332BD" w:rsidRPr="0067058B">
        <w:rPr>
          <w:rStyle w:val="ISOCode"/>
        </w:rPr>
        <w:t>&lt;regular_segments/&gt;</w:t>
      </w:r>
      <w:r w:rsidR="001332BD" w:rsidRPr="00E956F7">
        <w:rPr>
          <w:szCs w:val="24"/>
        </w:rPr>
        <w:t xml:space="preserve"> are </w:t>
      </w:r>
      <w:r w:rsidR="001332BD" w:rsidRPr="00424ED6">
        <w:rPr>
          <w:szCs w:val="24"/>
        </w:rPr>
        <w:t>not</w:t>
      </w:r>
      <w:r w:rsidR="001332BD" w:rsidRPr="00E956F7">
        <w:rPr>
          <w:szCs w:val="24"/>
        </w:rPr>
        <w:t xml:space="preserve"> intended to provide this feature;</w:t>
      </w:r>
    </w:p>
    <w:p w14:paraId="16F2AAB4" w14:textId="38B6CC37" w:rsidR="001332BD" w:rsidRPr="00E956F7" w:rsidRDefault="00424ED6">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412" w:author="LUEJE Claudia" w:date="2023-06-26T17:59:00Z">
        <w:r>
          <w:rPr>
            <w:szCs w:val="24"/>
          </w:rPr>
          <w:t>c)</w:t>
        </w:r>
        <w:r w:rsidR="001332BD" w:rsidRPr="00E956F7">
          <w:rPr>
            <w:szCs w:val="24"/>
          </w:rPr>
          <w:tab/>
        </w:r>
      </w:ins>
      <w:r w:rsidR="001332BD" w:rsidRPr="00E956F7">
        <w:rPr>
          <w:szCs w:val="24"/>
        </w:rPr>
        <w:t xml:space="preserve">Excess of segments at the end of a seam weld </w:t>
      </w:r>
      <w:del w:id="4413" w:author="LUEJE Claudia" w:date="2023-06-26T17:59:00Z">
        <w:r w:rsidR="00FC68DB" w:rsidRPr="0013175B">
          <w:delText>is</w:delText>
        </w:r>
      </w:del>
      <w:ins w:id="4414" w:author="LUEJE Claudia" w:date="2023-06-26T17:59:00Z">
        <w:r>
          <w:rPr>
            <w:szCs w:val="24"/>
          </w:rPr>
          <w:t>are</w:t>
        </w:r>
      </w:ins>
      <w:r w:rsidR="001332BD" w:rsidRPr="00E956F7">
        <w:rPr>
          <w:szCs w:val="24"/>
        </w:rPr>
        <w:t xml:space="preserve"> not allowed.</w:t>
      </w:r>
    </w:p>
    <w:p w14:paraId="768B736F" w14:textId="57C527FB"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Terminology</w:t>
      </w:r>
      <w:del w:id="4415" w:author="LUEJE Claudia" w:date="2023-06-26T17:59:00Z">
        <w:r w:rsidR="00FC68DB" w:rsidRPr="00F54804">
          <w:delText>:</w:delText>
        </w:r>
      </w:del>
    </w:p>
    <w:p w14:paraId="419BA565" w14:textId="77777777" w:rsidR="00FC68DB" w:rsidRPr="00F54804" w:rsidRDefault="00FC68DB" w:rsidP="00B202D2">
      <w:pPr>
        <w:keepNext/>
        <w:spacing w:before="120"/>
        <w:jc w:val="center"/>
        <w:rPr>
          <w:del w:id="4416" w:author="LUEJE Claudia" w:date="2023-06-26T17:59:00Z"/>
        </w:rPr>
      </w:pPr>
      <w:del w:id="4417" w:author="LUEJE Claudia" w:date="2023-06-26T17:59:00Z">
        <w:r w:rsidRPr="0013175B">
          <w:rPr>
            <w:noProof/>
          </w:rPr>
          <w:drawing>
            <wp:inline distT="0" distB="0" distL="0" distR="0" wp14:anchorId="0B24EC09" wp14:editId="227FCEAB">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6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del>
    </w:p>
    <w:p w14:paraId="5ED8646E" w14:textId="571DC7C3"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418" w:author="LUEJE Claudia" w:date="2023-06-26T17:59:00Z"/>
          <w:szCs w:val="24"/>
        </w:rPr>
      </w:pPr>
      <w:ins w:id="4419" w:author="LUEJE Claudia" w:date="2023-06-26T17:59:00Z">
        <w:r>
          <w:rPr>
            <w:szCs w:val="24"/>
          </w:rPr>
          <w:t>8329_ed1fig</w:t>
        </w:r>
        <w:r w:rsidR="001332BD" w:rsidRPr="00E956F7">
          <w:rPr>
            <w:szCs w:val="24"/>
          </w:rPr>
          <w:t>42.EPS</w:t>
        </w:r>
      </w:ins>
    </w:p>
    <w:p w14:paraId="13EBE7F0" w14:textId="7B294B94" w:rsidR="00557FCE" w:rsidRDefault="00557FCE" w:rsidP="00B47C5C">
      <w:pPr>
        <w:pStyle w:val="KeyTitle"/>
        <w:rPr>
          <w:ins w:id="4420" w:author="LUEJE Claudia" w:date="2023-06-26T17:59:00Z"/>
        </w:rPr>
      </w:pPr>
      <w:ins w:id="4421"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557FCE" w:rsidRPr="00B62EE5" w14:paraId="2F8D7EBA" w14:textId="77777777" w:rsidTr="00721A0D">
        <w:trPr>
          <w:ins w:id="4422" w:author="LUEJE Claudia" w:date="2023-06-26T17:59:00Z"/>
        </w:trPr>
        <w:tc>
          <w:tcPr>
            <w:tcW w:w="397" w:type="dxa"/>
            <w:shd w:val="clear" w:color="auto" w:fill="auto"/>
          </w:tcPr>
          <w:p w14:paraId="5C2D9776" w14:textId="68141812" w:rsidR="00557FCE" w:rsidRPr="00B62EE5" w:rsidRDefault="00557FCE" w:rsidP="00B47C5C">
            <w:pPr>
              <w:pStyle w:val="KeyText"/>
              <w:rPr>
                <w:ins w:id="4423" w:author="LUEJE Claudia" w:date="2023-06-26T17:59:00Z"/>
                <w:vertAlign w:val="superscript"/>
              </w:rPr>
            </w:pPr>
            <w:ins w:id="4424" w:author="LUEJE Claudia" w:date="2023-06-26T17:59:00Z">
              <w:r w:rsidRPr="00B62EE5">
                <w:rPr>
                  <w:vertAlign w:val="superscript"/>
                </w:rPr>
                <w:t>a</w:t>
              </w:r>
            </w:ins>
          </w:p>
        </w:tc>
        <w:tc>
          <w:tcPr>
            <w:tcW w:w="9356" w:type="dxa"/>
            <w:shd w:val="clear" w:color="auto" w:fill="auto"/>
          </w:tcPr>
          <w:p w14:paraId="5C186953" w14:textId="1CE7C57E" w:rsidR="00557FCE" w:rsidRPr="00B62EE5" w:rsidRDefault="00557FCE" w:rsidP="00B47C5C">
            <w:pPr>
              <w:pStyle w:val="KeyText"/>
              <w:rPr>
                <w:ins w:id="4425" w:author="LUEJE Claudia" w:date="2023-06-26T17:59:00Z"/>
              </w:rPr>
            </w:pPr>
            <w:ins w:id="4426" w:author="LUEJE Claudia" w:date="2023-06-26T17:59:00Z">
              <w:r w:rsidRPr="00B62EE5">
                <w:t>Segments.</w:t>
              </w:r>
            </w:ins>
          </w:p>
        </w:tc>
      </w:tr>
      <w:tr w:rsidR="00557FCE" w14:paraId="5A9AA124" w14:textId="77777777" w:rsidTr="00721A0D">
        <w:trPr>
          <w:ins w:id="4427" w:author="LUEJE Claudia" w:date="2023-06-26T17:59:00Z"/>
        </w:trPr>
        <w:tc>
          <w:tcPr>
            <w:tcW w:w="397" w:type="dxa"/>
            <w:shd w:val="clear" w:color="auto" w:fill="auto"/>
          </w:tcPr>
          <w:p w14:paraId="62437CC9" w14:textId="5003359D" w:rsidR="00557FCE" w:rsidRPr="00557FCE" w:rsidRDefault="00557FCE" w:rsidP="00B47C5C">
            <w:pPr>
              <w:pStyle w:val="KeyText"/>
              <w:rPr>
                <w:ins w:id="4428" w:author="LUEJE Claudia" w:date="2023-06-26T17:59:00Z"/>
                <w:vertAlign w:val="superscript"/>
              </w:rPr>
            </w:pPr>
            <w:ins w:id="4429" w:author="LUEJE Claudia" w:date="2023-06-26T17:59:00Z">
              <w:r w:rsidRPr="00557FCE">
                <w:rPr>
                  <w:vertAlign w:val="superscript"/>
                </w:rPr>
                <w:t>b</w:t>
              </w:r>
            </w:ins>
          </w:p>
        </w:tc>
        <w:tc>
          <w:tcPr>
            <w:tcW w:w="9356" w:type="dxa"/>
            <w:shd w:val="clear" w:color="auto" w:fill="auto"/>
          </w:tcPr>
          <w:p w14:paraId="52171558" w14:textId="3F3F364B" w:rsidR="00557FCE" w:rsidRDefault="00557FCE" w:rsidP="00B47C5C">
            <w:pPr>
              <w:pStyle w:val="KeyText"/>
              <w:rPr>
                <w:ins w:id="4430" w:author="LUEJE Claudia" w:date="2023-06-26T17:59:00Z"/>
              </w:rPr>
            </w:pPr>
            <w:ins w:id="4431" w:author="LUEJE Claudia" w:date="2023-06-26T17:59:00Z">
              <w:r>
                <w:t>Total length of connection.</w:t>
              </w:r>
            </w:ins>
          </w:p>
        </w:tc>
      </w:tr>
    </w:tbl>
    <w:p w14:paraId="2E91BA96" w14:textId="1C282ED8" w:rsidR="001332BD" w:rsidRPr="00E956F7" w:rsidRDefault="00E4158E">
      <w:pPr>
        <w:pStyle w:val="Figuretitle0"/>
        <w:autoSpaceDE w:val="0"/>
        <w:autoSpaceDN w:val="0"/>
        <w:adjustRightInd w:val="0"/>
        <w:outlineLvl w:val="0"/>
        <w:rPr>
          <w:szCs w:val="24"/>
        </w:rPr>
      </w:pPr>
      <w:bookmarkStart w:id="4432" w:name="_Toc76030566"/>
      <w:bookmarkStart w:id="4433" w:name="_Toc94530852"/>
      <w:bookmarkStart w:id="4434" w:name="_Toc101428248"/>
      <w:bookmarkStart w:id="4435" w:name="_Toc110532304"/>
      <w:r w:rsidRPr="00E956F7">
        <w:rPr>
          <w:szCs w:val="24"/>
        </w:rPr>
        <w:t>Figure</w:t>
      </w:r>
      <w:del w:id="4436"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42</w:delText>
        </w:r>
        <w:r w:rsidR="00FC68DB" w:rsidRPr="00F54804">
          <w:fldChar w:fldCharType="end"/>
        </w:r>
      </w:del>
      <w:ins w:id="4437" w:author="LUEJE Claudia" w:date="2023-06-26T17:59:00Z">
        <w:r w:rsidRPr="00E956F7">
          <w:rPr>
            <w:szCs w:val="24"/>
          </w:rPr>
          <w:t> </w:t>
        </w:r>
        <w:r w:rsidR="001332BD" w:rsidRPr="00E956F7">
          <w:rPr>
            <w:szCs w:val="24"/>
          </w:rPr>
          <w:t>42</w:t>
        </w:r>
      </w:ins>
      <w:r w:rsidR="00496525" w:rsidRPr="00E956F7">
        <w:rPr>
          <w:szCs w:val="24"/>
        </w:rPr>
        <w:t xml:space="preserve"> </w:t>
      </w:r>
      <w:r w:rsidR="001332BD" w:rsidRPr="00E956F7">
        <w:rPr>
          <w:szCs w:val="24"/>
        </w:rPr>
        <w:t>— Terminology of a regular intermittent weld</w:t>
      </w:r>
      <w:bookmarkEnd w:id="4432"/>
      <w:bookmarkEnd w:id="4433"/>
      <w:bookmarkEnd w:id="4434"/>
      <w:bookmarkEnd w:id="4435"/>
    </w:p>
    <w:p w14:paraId="27AFD22D" w14:textId="4C99DB33" w:rsidR="001332BD" w:rsidRPr="00E956F7" w:rsidRDefault="001332BD">
      <w:pPr>
        <w:pStyle w:val="BodyText"/>
        <w:autoSpaceDE w:val="0"/>
        <w:autoSpaceDN w:val="0"/>
        <w:adjustRightInd w:val="0"/>
        <w:rPr>
          <w:szCs w:val="24"/>
        </w:rPr>
      </w:pPr>
      <w:r w:rsidRPr="00E956F7">
        <w:rPr>
          <w:szCs w:val="24"/>
        </w:rPr>
        <w:t xml:space="preserve">In </w:t>
      </w:r>
      <w:del w:id="4438" w:author="LUEJE Claudia" w:date="2023-06-26T17:59:00Z">
        <w:r w:rsidR="00FC68DB" w:rsidRPr="005C2D94">
          <w:delText>the example above</w:delText>
        </w:r>
      </w:del>
      <w:ins w:id="4439" w:author="LUEJE Claudia" w:date="2023-06-26T17:59:00Z">
        <w:r w:rsidR="002A4CBE" w:rsidRPr="002A4CBE">
          <w:rPr>
            <w:rStyle w:val="citefig"/>
          </w:rPr>
          <w:t>Figure 42</w:t>
        </w:r>
      </w:ins>
      <w:r w:rsidRPr="00E956F7">
        <w:rPr>
          <w:szCs w:val="24"/>
        </w:rPr>
        <w:t>, the connection line has a '</w:t>
      </w:r>
      <w:r w:rsidRPr="002A4CBE">
        <w:rPr>
          <w:szCs w:val="24"/>
        </w:rPr>
        <w:t>total length'</w:t>
      </w:r>
      <w:r w:rsidRPr="00E956F7">
        <w:rPr>
          <w:szCs w:val="24"/>
        </w:rPr>
        <w:t xml:space="preserve"> of 17.0. Its </w:t>
      </w:r>
      <w:r w:rsidRPr="002A4CBE">
        <w:rPr>
          <w:szCs w:val="24"/>
        </w:rPr>
        <w:t>'number of segments'</w:t>
      </w:r>
      <w:r w:rsidRPr="00E956F7">
        <w:rPr>
          <w:szCs w:val="24"/>
        </w:rPr>
        <w:t xml:space="preserve"> is 4. Each segment is of </w:t>
      </w:r>
      <w:r w:rsidRPr="002A4CBE">
        <w:rPr>
          <w:szCs w:val="24"/>
        </w:rPr>
        <w:t>'length'</w:t>
      </w:r>
      <w:r w:rsidRPr="00E956F7">
        <w:rPr>
          <w:szCs w:val="24"/>
        </w:rPr>
        <w:t xml:space="preserve"> 2.0. The welded segments have a </w:t>
      </w:r>
      <w:r w:rsidRPr="002A4CBE">
        <w:rPr>
          <w:szCs w:val="24"/>
        </w:rPr>
        <w:t>'spacing'</w:t>
      </w:r>
      <w:r w:rsidRPr="00E956F7">
        <w:rPr>
          <w:szCs w:val="24"/>
        </w:rPr>
        <w:t xml:space="preserve"> of 3.0. Note that the first and last segments match the start and end of the connection line.</w:t>
      </w:r>
      <w:r w:rsidR="002A4CBE">
        <w:rPr>
          <w:szCs w:val="24"/>
        </w:rPr>
        <w:t xml:space="preserve"> </w:t>
      </w:r>
    </w:p>
    <w:p w14:paraId="457B1F59" w14:textId="77777777" w:rsidR="00FC68DB" w:rsidRPr="00F54804" w:rsidRDefault="00FC68DB" w:rsidP="00B202D2">
      <w:pPr>
        <w:keepNext/>
        <w:jc w:val="center"/>
        <w:rPr>
          <w:del w:id="4440" w:author="LUEJE Claudia" w:date="2023-06-26T17:59:00Z"/>
        </w:rPr>
      </w:pPr>
      <w:del w:id="4441" w:author="LUEJE Claudia" w:date="2023-06-26T17:59:00Z">
        <w:r w:rsidRPr="0013175B">
          <w:rPr>
            <w:noProof/>
          </w:rPr>
          <w:drawing>
            <wp:inline distT="0" distB="0" distL="0" distR="0" wp14:anchorId="1F6E81C9" wp14:editId="6D75B76F">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del>
    </w:p>
    <w:p w14:paraId="1F1EDF57" w14:textId="0EC08706"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442" w:author="LUEJE Claudia" w:date="2023-06-26T17:59:00Z"/>
          <w:szCs w:val="24"/>
        </w:rPr>
      </w:pPr>
      <w:ins w:id="4443" w:author="LUEJE Claudia" w:date="2023-06-26T17:59:00Z">
        <w:r>
          <w:rPr>
            <w:szCs w:val="24"/>
          </w:rPr>
          <w:t>8329_ed1fig</w:t>
        </w:r>
        <w:r w:rsidR="001332BD" w:rsidRPr="00E956F7">
          <w:rPr>
            <w:szCs w:val="24"/>
          </w:rPr>
          <w:t>43.EPS</w:t>
        </w:r>
      </w:ins>
    </w:p>
    <w:p w14:paraId="64F7FA55" w14:textId="77777777" w:rsidR="00721A0D" w:rsidRDefault="00721A0D" w:rsidP="00721A0D">
      <w:pPr>
        <w:pStyle w:val="KeyTitle"/>
        <w:rPr>
          <w:ins w:id="4444" w:author="LUEJE Claudia" w:date="2023-06-26T17:59:00Z"/>
        </w:rPr>
      </w:pPr>
      <w:ins w:id="4445"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721A0D" w:rsidRPr="00B62EE5" w14:paraId="3E90B115" w14:textId="77777777" w:rsidTr="00B47C5C">
        <w:trPr>
          <w:ins w:id="4446" w:author="LUEJE Claudia" w:date="2023-06-26T17:59:00Z"/>
        </w:trPr>
        <w:tc>
          <w:tcPr>
            <w:tcW w:w="397" w:type="dxa"/>
            <w:shd w:val="clear" w:color="auto" w:fill="auto"/>
          </w:tcPr>
          <w:p w14:paraId="184B753C" w14:textId="77777777" w:rsidR="00721A0D" w:rsidRPr="00B62EE5" w:rsidRDefault="00721A0D" w:rsidP="00B47C5C">
            <w:pPr>
              <w:pStyle w:val="KeyText"/>
              <w:rPr>
                <w:ins w:id="4447" w:author="LUEJE Claudia" w:date="2023-06-26T17:59:00Z"/>
                <w:vertAlign w:val="superscript"/>
              </w:rPr>
            </w:pPr>
            <w:ins w:id="4448" w:author="LUEJE Claudia" w:date="2023-06-26T17:59:00Z">
              <w:r w:rsidRPr="00B62EE5">
                <w:rPr>
                  <w:vertAlign w:val="superscript"/>
                </w:rPr>
                <w:t>a</w:t>
              </w:r>
            </w:ins>
          </w:p>
        </w:tc>
        <w:tc>
          <w:tcPr>
            <w:tcW w:w="9356" w:type="dxa"/>
            <w:shd w:val="clear" w:color="auto" w:fill="auto"/>
          </w:tcPr>
          <w:p w14:paraId="21DD36EC" w14:textId="29D05E19" w:rsidR="00721A0D" w:rsidRPr="00B62EE5" w:rsidRDefault="00721A0D" w:rsidP="00B47C5C">
            <w:pPr>
              <w:pStyle w:val="KeyText"/>
              <w:rPr>
                <w:ins w:id="4449" w:author="LUEJE Claudia" w:date="2023-06-26T17:59:00Z"/>
              </w:rPr>
            </w:pPr>
            <w:ins w:id="4450" w:author="LUEJE Claudia" w:date="2023-06-26T17:59:00Z">
              <w:r w:rsidRPr="00B62EE5">
                <w:t>“First.</w:t>
              </w:r>
            </w:ins>
          </w:p>
        </w:tc>
      </w:tr>
      <w:tr w:rsidR="00721A0D" w14:paraId="5BD8ACB9" w14:textId="77777777" w:rsidTr="00B47C5C">
        <w:trPr>
          <w:ins w:id="4451" w:author="LUEJE Claudia" w:date="2023-06-26T17:59:00Z"/>
        </w:trPr>
        <w:tc>
          <w:tcPr>
            <w:tcW w:w="397" w:type="dxa"/>
            <w:shd w:val="clear" w:color="auto" w:fill="auto"/>
          </w:tcPr>
          <w:p w14:paraId="4FE6590E" w14:textId="77777777" w:rsidR="00721A0D" w:rsidRPr="00557FCE" w:rsidRDefault="00721A0D" w:rsidP="00B47C5C">
            <w:pPr>
              <w:pStyle w:val="KeyText"/>
              <w:rPr>
                <w:ins w:id="4452" w:author="LUEJE Claudia" w:date="2023-06-26T17:59:00Z"/>
                <w:vertAlign w:val="superscript"/>
              </w:rPr>
            </w:pPr>
            <w:ins w:id="4453" w:author="LUEJE Claudia" w:date="2023-06-26T17:59:00Z">
              <w:r w:rsidRPr="00557FCE">
                <w:rPr>
                  <w:vertAlign w:val="superscript"/>
                </w:rPr>
                <w:t>b</w:t>
              </w:r>
            </w:ins>
          </w:p>
        </w:tc>
        <w:tc>
          <w:tcPr>
            <w:tcW w:w="9356" w:type="dxa"/>
            <w:shd w:val="clear" w:color="auto" w:fill="auto"/>
          </w:tcPr>
          <w:p w14:paraId="52F3538A" w14:textId="39B6ABD1" w:rsidR="00721A0D" w:rsidRDefault="00721A0D" w:rsidP="00B47C5C">
            <w:pPr>
              <w:pStyle w:val="KeyText"/>
              <w:rPr>
                <w:ins w:id="4454" w:author="LUEJE Claudia" w:date="2023-06-26T17:59:00Z"/>
              </w:rPr>
            </w:pPr>
            <w:ins w:id="4455" w:author="LUEJE Claudia" w:date="2023-06-26T17:59:00Z">
              <w:r>
                <w:t>Regular “spacing”.</w:t>
              </w:r>
            </w:ins>
          </w:p>
        </w:tc>
      </w:tr>
      <w:tr w:rsidR="00721A0D" w14:paraId="2FB6F655" w14:textId="77777777" w:rsidTr="00B47C5C">
        <w:trPr>
          <w:ins w:id="4456" w:author="LUEJE Claudia" w:date="2023-06-26T17:59:00Z"/>
        </w:trPr>
        <w:tc>
          <w:tcPr>
            <w:tcW w:w="397" w:type="dxa"/>
            <w:shd w:val="clear" w:color="auto" w:fill="auto"/>
          </w:tcPr>
          <w:p w14:paraId="6A64C861" w14:textId="1914E9EE" w:rsidR="00721A0D" w:rsidRPr="00557FCE" w:rsidRDefault="00721A0D" w:rsidP="00B47C5C">
            <w:pPr>
              <w:pStyle w:val="KeyText"/>
              <w:rPr>
                <w:ins w:id="4457" w:author="LUEJE Claudia" w:date="2023-06-26T17:59:00Z"/>
                <w:vertAlign w:val="superscript"/>
              </w:rPr>
            </w:pPr>
            <w:ins w:id="4458" w:author="LUEJE Claudia" w:date="2023-06-26T17:59:00Z">
              <w:r>
                <w:rPr>
                  <w:vertAlign w:val="superscript"/>
                </w:rPr>
                <w:t>c</w:t>
              </w:r>
            </w:ins>
          </w:p>
        </w:tc>
        <w:tc>
          <w:tcPr>
            <w:tcW w:w="9356" w:type="dxa"/>
            <w:shd w:val="clear" w:color="auto" w:fill="auto"/>
          </w:tcPr>
          <w:p w14:paraId="376819EA" w14:textId="3D6E33F1" w:rsidR="00721A0D" w:rsidRDefault="00721A0D" w:rsidP="00B47C5C">
            <w:pPr>
              <w:pStyle w:val="KeyText"/>
              <w:rPr>
                <w:ins w:id="4459" w:author="LUEJE Claudia" w:date="2023-06-26T17:59:00Z"/>
              </w:rPr>
            </w:pPr>
            <w:ins w:id="4460" w:author="LUEJE Claudia" w:date="2023-06-26T17:59:00Z">
              <w:r>
                <w:t>“Last.</w:t>
              </w:r>
            </w:ins>
          </w:p>
        </w:tc>
      </w:tr>
      <w:tr w:rsidR="00721A0D" w14:paraId="3A42844C" w14:textId="77777777" w:rsidTr="00B47C5C">
        <w:trPr>
          <w:ins w:id="4461" w:author="LUEJE Claudia" w:date="2023-06-26T17:59:00Z"/>
        </w:trPr>
        <w:tc>
          <w:tcPr>
            <w:tcW w:w="397" w:type="dxa"/>
            <w:shd w:val="clear" w:color="auto" w:fill="auto"/>
          </w:tcPr>
          <w:p w14:paraId="68A55058" w14:textId="24DA35F2" w:rsidR="00721A0D" w:rsidRDefault="00721A0D" w:rsidP="00B47C5C">
            <w:pPr>
              <w:pStyle w:val="KeyText"/>
              <w:rPr>
                <w:ins w:id="4462" w:author="LUEJE Claudia" w:date="2023-06-26T17:59:00Z"/>
                <w:vertAlign w:val="superscript"/>
              </w:rPr>
            </w:pPr>
            <w:ins w:id="4463" w:author="LUEJE Claudia" w:date="2023-06-26T17:59:00Z">
              <w:r>
                <w:rPr>
                  <w:vertAlign w:val="superscript"/>
                </w:rPr>
                <w:t>d</w:t>
              </w:r>
            </w:ins>
          </w:p>
        </w:tc>
        <w:tc>
          <w:tcPr>
            <w:tcW w:w="9356" w:type="dxa"/>
            <w:shd w:val="clear" w:color="auto" w:fill="auto"/>
          </w:tcPr>
          <w:p w14:paraId="290830BD" w14:textId="3AEE359D" w:rsidR="00721A0D" w:rsidRDefault="00721A0D" w:rsidP="00B47C5C">
            <w:pPr>
              <w:pStyle w:val="KeyText"/>
              <w:rPr>
                <w:ins w:id="4464" w:author="LUEJE Claudia" w:date="2023-06-26T17:59:00Z"/>
              </w:rPr>
            </w:pPr>
            <w:ins w:id="4465" w:author="LUEJE Claudia" w:date="2023-06-26T17:59:00Z">
              <w:r>
                <w:t>Total length of connection line.</w:t>
              </w:r>
            </w:ins>
          </w:p>
        </w:tc>
      </w:tr>
    </w:tbl>
    <w:p w14:paraId="7E6AE205" w14:textId="580B1F19" w:rsidR="001332BD" w:rsidRPr="00E956F7" w:rsidRDefault="00E4158E">
      <w:pPr>
        <w:pStyle w:val="Figuretitle0"/>
        <w:autoSpaceDE w:val="0"/>
        <w:autoSpaceDN w:val="0"/>
        <w:adjustRightInd w:val="0"/>
        <w:outlineLvl w:val="0"/>
        <w:rPr>
          <w:szCs w:val="24"/>
        </w:rPr>
      </w:pPr>
      <w:bookmarkStart w:id="4466" w:name="_Toc76030567"/>
      <w:bookmarkStart w:id="4467" w:name="_Toc94530853"/>
      <w:bookmarkStart w:id="4468" w:name="_Toc101428249"/>
      <w:bookmarkStart w:id="4469" w:name="_Toc110532305"/>
      <w:r w:rsidRPr="00E956F7">
        <w:rPr>
          <w:szCs w:val="24"/>
        </w:rPr>
        <w:t>Figure</w:t>
      </w:r>
      <w:del w:id="4470"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43</w:delText>
        </w:r>
        <w:r w:rsidR="00FC68DB" w:rsidRPr="00F54804">
          <w:fldChar w:fldCharType="end"/>
        </w:r>
      </w:del>
      <w:ins w:id="4471" w:author="LUEJE Claudia" w:date="2023-06-26T17:59:00Z">
        <w:r w:rsidRPr="00E956F7">
          <w:rPr>
            <w:szCs w:val="24"/>
          </w:rPr>
          <w:t> </w:t>
        </w:r>
        <w:r w:rsidR="001332BD" w:rsidRPr="00E956F7">
          <w:rPr>
            <w:szCs w:val="24"/>
          </w:rPr>
          <w:t>43</w:t>
        </w:r>
      </w:ins>
      <w:r w:rsidR="00496525" w:rsidRPr="00E956F7">
        <w:rPr>
          <w:szCs w:val="24"/>
        </w:rPr>
        <w:t xml:space="preserve"> </w:t>
      </w:r>
      <w:r w:rsidR="001332BD" w:rsidRPr="00E956F7">
        <w:rPr>
          <w:szCs w:val="24"/>
        </w:rPr>
        <w:t>— Regular intermittent weld with first spacing and last spacing</w:t>
      </w:r>
      <w:bookmarkEnd w:id="4466"/>
      <w:bookmarkEnd w:id="4467"/>
      <w:bookmarkEnd w:id="4468"/>
      <w:bookmarkEnd w:id="4469"/>
    </w:p>
    <w:p w14:paraId="656DDCB7" w14:textId="3DB4F300" w:rsidR="001332BD" w:rsidRPr="00E956F7" w:rsidRDefault="001332BD">
      <w:pPr>
        <w:pStyle w:val="BodyText"/>
        <w:autoSpaceDE w:val="0"/>
        <w:autoSpaceDN w:val="0"/>
        <w:adjustRightInd w:val="0"/>
        <w:rPr>
          <w:szCs w:val="24"/>
        </w:rPr>
      </w:pPr>
      <w:r w:rsidRPr="00E956F7">
        <w:rPr>
          <w:szCs w:val="24"/>
        </w:rPr>
        <w:t xml:space="preserve">In </w:t>
      </w:r>
      <w:del w:id="4472" w:author="LUEJE Claudia" w:date="2023-06-26T17:59:00Z">
        <w:r w:rsidR="00FC68DB" w:rsidRPr="005C2D94">
          <w:delText>the above diagram</w:delText>
        </w:r>
      </w:del>
      <w:ins w:id="4473" w:author="LUEJE Claudia" w:date="2023-06-26T17:59:00Z">
        <w:r w:rsidR="002A4CBE" w:rsidRPr="002A4CBE">
          <w:rPr>
            <w:rStyle w:val="citefig"/>
          </w:rPr>
          <w:t>Figure 43</w:t>
        </w:r>
      </w:ins>
      <w:r w:rsidRPr="00E956F7">
        <w:rPr>
          <w:szCs w:val="24"/>
        </w:rPr>
        <w:t xml:space="preserve">, the welded segments have a special </w:t>
      </w:r>
      <w:r w:rsidRPr="002A4CBE">
        <w:rPr>
          <w:szCs w:val="24"/>
        </w:rPr>
        <w:t>'first spacing'</w:t>
      </w:r>
      <w:r w:rsidRPr="00E956F7">
        <w:rPr>
          <w:szCs w:val="24"/>
        </w:rPr>
        <w:t xml:space="preserve"> of 4.0 and a </w:t>
      </w:r>
      <w:r w:rsidRPr="002A4CBE">
        <w:rPr>
          <w:szCs w:val="24"/>
        </w:rPr>
        <w:t>'last spacing'</w:t>
      </w:r>
      <w:r w:rsidRPr="00E956F7">
        <w:rPr>
          <w:szCs w:val="24"/>
        </w:rPr>
        <w:t xml:space="preserve"> of 1.0, at the beginning and end of the connection line, respectively. Note that </w:t>
      </w:r>
      <w:r w:rsidRPr="002A4CBE">
        <w:rPr>
          <w:szCs w:val="24"/>
        </w:rPr>
        <w:t>'spacing'</w:t>
      </w:r>
      <w:r w:rsidRPr="00E956F7">
        <w:rPr>
          <w:szCs w:val="24"/>
        </w:rPr>
        <w:t xml:space="preserve"> is the gap between </w:t>
      </w:r>
      <w:r w:rsidRPr="002A4CBE">
        <w:rPr>
          <w:szCs w:val="24"/>
        </w:rPr>
        <w:t>successive</w:t>
      </w:r>
      <w:r w:rsidRPr="00E956F7">
        <w:rPr>
          <w:szCs w:val="24"/>
        </w:rPr>
        <w:t xml:space="preserve"> welds, in contrast with the gap at the begin and end of the connection line.</w:t>
      </w:r>
    </w:p>
    <w:p w14:paraId="42B93EE8" w14:textId="606CFA91" w:rsidR="001332BD" w:rsidRPr="00E956F7" w:rsidRDefault="001332BD">
      <w:pPr>
        <w:pStyle w:val="BodyText"/>
        <w:autoSpaceDE w:val="0"/>
        <w:autoSpaceDN w:val="0"/>
        <w:adjustRightInd w:val="0"/>
        <w:rPr>
          <w:szCs w:val="24"/>
        </w:rPr>
      </w:pPr>
      <w:r w:rsidRPr="00E956F7">
        <w:rPr>
          <w:szCs w:val="24"/>
        </w:rPr>
        <w:t xml:space="preserve">The </w:t>
      </w:r>
      <w:r w:rsidRPr="002A4CBE">
        <w:rPr>
          <w:szCs w:val="24"/>
        </w:rPr>
        <w:t>'density'</w:t>
      </w:r>
      <w:ins w:id="4474" w:author="LUEJE Claudia" w:date="2023-06-26T17:59:00Z">
        <w:r w:rsidR="002A4CBE">
          <w:rPr>
            <w:szCs w:val="24"/>
          </w:rPr>
          <w:t>,</w:t>
        </w:r>
      </w:ins>
      <w:r w:rsidRPr="00E956F7">
        <w:rPr>
          <w:szCs w:val="24"/>
        </w:rPr>
        <w:t xml:space="preserve"> </w:t>
      </w:r>
      <w:r w:rsidRPr="00E956F7">
        <w:rPr>
          <w:i/>
          <w:szCs w:val="24"/>
        </w:rPr>
        <w:t>d</w:t>
      </w:r>
      <w:ins w:id="4475" w:author="LUEJE Claudia" w:date="2023-06-26T17:59:00Z">
        <w:r w:rsidR="002A4CBE">
          <w:rPr>
            <w:i/>
            <w:szCs w:val="24"/>
          </w:rPr>
          <w:t>,</w:t>
        </w:r>
      </w:ins>
      <w:r w:rsidRPr="00E956F7">
        <w:rPr>
          <w:szCs w:val="24"/>
        </w:rPr>
        <w:t xml:space="preserve"> of the welded portion of the weld is defined as</w:t>
      </w:r>
      <w:r w:rsidR="002A4CBE">
        <w:rPr>
          <w:szCs w:val="24"/>
        </w:rPr>
        <w:t>:</w:t>
      </w:r>
    </w:p>
    <w:p w14:paraId="61DB1692" w14:textId="77777777" w:rsidR="00FC68DB" w:rsidRPr="00F54804" w:rsidRDefault="00FC68DB" w:rsidP="00B202D2">
      <w:pPr>
        <w:rPr>
          <w:del w:id="4476" w:author="LUEJE Claudia" w:date="2023-06-26T17:59:00Z"/>
        </w:rPr>
      </w:pPr>
      <m:oMathPara>
        <m:oMath>
          <m:r>
            <w:del w:id="4477" w:author="LUEJE Claudia" w:date="2023-06-26T17:59:00Z">
              <w:rPr>
                <w:rFonts w:ascii="Cambria Math" w:hAnsi="Cambria Math"/>
              </w:rPr>
              <m:t>d</m:t>
            </w:del>
          </m:r>
          <m:r>
            <w:del w:id="4478" w:author="LUEJE Claudia" w:date="2023-06-26T17:59:00Z">
              <m:rPr>
                <m:sty m:val="p"/>
              </m:rPr>
              <w:rPr>
                <w:rFonts w:ascii="Cambria Math" w:hAnsi="Cambria Math" w:cs="Cambria Math"/>
              </w:rPr>
              <m:t>≔</m:t>
            </w:del>
          </m:r>
          <m:f>
            <m:fPr>
              <m:ctrlPr>
                <w:del w:id="4479" w:author="LUEJE Claudia" w:date="2023-06-26T17:59:00Z">
                  <w:rPr>
                    <w:rFonts w:ascii="Cambria Math" w:hAnsi="Cambria Math"/>
                  </w:rPr>
                </w:del>
              </m:ctrlPr>
            </m:fPr>
            <m:num>
              <m:r>
                <w:del w:id="4480" w:author="LUEJE Claudia" w:date="2023-06-26T17:59:00Z">
                  <m:rPr>
                    <m:sty m:val="p"/>
                  </m:rPr>
                  <w:rPr>
                    <w:rFonts w:ascii="Cambria Math" w:hAnsi="Cambria Math" w:cs="Cambria Math"/>
                  </w:rPr>
                  <m:t>length</m:t>
                </w:del>
              </m:r>
            </m:num>
            <m:den>
              <m:r>
                <w:del w:id="4481" w:author="LUEJE Claudia" w:date="2023-06-26T17:59:00Z">
                  <m:rPr>
                    <m:sty m:val="p"/>
                  </m:rPr>
                  <w:rPr>
                    <w:rFonts w:ascii="Cambria Math" w:hAnsi="Cambria Math" w:cs="Cambria Math"/>
                  </w:rPr>
                  <m:t>length+spacing</m:t>
                </w:del>
              </m:r>
            </m:den>
          </m:f>
        </m:oMath>
      </m:oMathPara>
    </w:p>
    <w:p w14:paraId="2CFDDB7F" w14:textId="77777777" w:rsidR="00FC68DB" w:rsidRPr="005C2D94" w:rsidRDefault="00FC68DB" w:rsidP="00B202D2">
      <w:pPr>
        <w:rPr>
          <w:del w:id="4482" w:author="LUEJE Claudia" w:date="2023-06-26T17:59:00Z"/>
        </w:rPr>
      </w:pPr>
      <w:del w:id="4483" w:author="LUEJE Claudia" w:date="2023-06-26T17:59:00Z">
        <w:r w:rsidRPr="005C2D94">
          <w:delText xml:space="preserve">For the example above, the density of the welded line is 2/5. </w:delText>
        </w:r>
      </w:del>
    </w:p>
    <w:p w14:paraId="21DA65AA" w14:textId="77777777" w:rsidR="00FC68DB" w:rsidRPr="00BD52D7" w:rsidRDefault="00FC68DB" w:rsidP="00B202D2">
      <w:pPr>
        <w:rPr>
          <w:del w:id="4484" w:author="LUEJE Claudia" w:date="2023-06-26T17:59:00Z"/>
        </w:rPr>
      </w:pPr>
    </w:p>
    <w:p w14:paraId="527AEC05" w14:textId="77777777" w:rsidR="00FC68DB" w:rsidRPr="00F54804" w:rsidRDefault="00FC68DB" w:rsidP="00B202D2">
      <w:pPr>
        <w:keepNext/>
        <w:jc w:val="center"/>
        <w:rPr>
          <w:del w:id="4485" w:author="LUEJE Claudia" w:date="2023-06-26T17:59:00Z"/>
        </w:rPr>
      </w:pPr>
      <w:del w:id="4486" w:author="LUEJE Claudia" w:date="2023-06-26T17:59:00Z">
        <w:r w:rsidRPr="0013175B">
          <w:rPr>
            <w:noProof/>
          </w:rPr>
          <w:drawing>
            <wp:inline distT="0" distB="0" distL="0" distR="0" wp14:anchorId="50BD5DAC" wp14:editId="0BBF71DE">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del>
    </w:p>
    <w:p w14:paraId="0F93C3FD" w14:textId="28359696" w:rsidR="00496525" w:rsidRPr="00E956F7" w:rsidRDefault="00496525" w:rsidP="00756DBE">
      <w:pPr>
        <w:pStyle w:val="Formula"/>
        <w:rPr>
          <w:ins w:id="4487" w:author="LUEJE Claudia" w:date="2023-06-26T17:59:00Z"/>
        </w:rPr>
      </w:pPr>
      <w:ins w:id="4488" w:author="LUEJE Claudia" w:date="2023-06-26T17:59:00Z">
        <w:r w:rsidRPr="00E956F7">
          <w:rPr>
            <w:position w:val="-22"/>
          </w:rPr>
          <w:object w:dxaOrig="840" w:dyaOrig="580" w14:anchorId="66DE2DA3">
            <v:shape id="_x0000_i1025" type="#_x0000_t75" style="width:41.95pt;height:28.7pt" o:ole="">
              <v:imagedata r:id="rId71" o:title=""/>
            </v:shape>
            <o:OLEObject Type="Embed" ProgID="Equation.DSMT4" ShapeID="_x0000_i1025" DrawAspect="Content" ObjectID="_1749310269" r:id="rId72"/>
          </w:object>
        </w:r>
      </w:ins>
    </w:p>
    <w:p w14:paraId="26003BFA" w14:textId="77777777" w:rsidR="00F97F72" w:rsidRDefault="00F97F72">
      <w:pPr>
        <w:pStyle w:val="BodyText"/>
        <w:autoSpaceDE w:val="0"/>
        <w:autoSpaceDN w:val="0"/>
        <w:adjustRightInd w:val="0"/>
        <w:rPr>
          <w:ins w:id="4489" w:author="LUEJE Claudia" w:date="2023-06-26T17:59:00Z"/>
          <w:szCs w:val="24"/>
        </w:rPr>
      </w:pPr>
    </w:p>
    <w:p w14:paraId="2A0F929A" w14:textId="77777777" w:rsidR="00F97F72" w:rsidRDefault="00F97F72" w:rsidP="00B47C5C">
      <w:pPr>
        <w:pStyle w:val="BodyText"/>
        <w:rPr>
          <w:ins w:id="4490" w:author="LUEJE Claudia" w:date="2023-06-26T17:59:00Z"/>
        </w:rPr>
      </w:pPr>
      <w:ins w:id="4491" w:author="LUEJE Claudia" w:date="2023-06-26T17:59:00Z">
        <w:r>
          <w:t>where</w:t>
        </w:r>
      </w:ins>
    </w:p>
    <w:tbl>
      <w:tblPr>
        <w:tblW w:w="9753" w:type="dxa"/>
        <w:tblLayout w:type="fixed"/>
        <w:tblCellMar>
          <w:left w:w="0" w:type="dxa"/>
          <w:right w:w="0" w:type="dxa"/>
        </w:tblCellMar>
        <w:tblLook w:val="04A0" w:firstRow="1" w:lastRow="0" w:firstColumn="1" w:lastColumn="0" w:noHBand="0" w:noVBand="1"/>
      </w:tblPr>
      <w:tblGrid>
        <w:gridCol w:w="397"/>
        <w:gridCol w:w="2722"/>
        <w:gridCol w:w="6634"/>
      </w:tblGrid>
      <w:tr w:rsidR="00F97F72" w:rsidRPr="00B62EE5" w14:paraId="5FDC4636" w14:textId="77777777" w:rsidTr="00F97F72">
        <w:trPr>
          <w:ins w:id="4492" w:author="LUEJE Claudia" w:date="2023-06-26T17:59:00Z"/>
        </w:trPr>
        <w:tc>
          <w:tcPr>
            <w:tcW w:w="397" w:type="dxa"/>
            <w:shd w:val="clear" w:color="auto" w:fill="auto"/>
          </w:tcPr>
          <w:p w14:paraId="3277E474" w14:textId="064A5936" w:rsidR="00F97F72" w:rsidRPr="00B62EE5" w:rsidRDefault="00F97F72" w:rsidP="00B47C5C">
            <w:pPr>
              <w:pStyle w:val="BodyText"/>
              <w:rPr>
                <w:ins w:id="4493" w:author="LUEJE Claudia" w:date="2023-06-26T17:59:00Z"/>
              </w:rPr>
            </w:pPr>
            <w:ins w:id="4494" w:author="LUEJE Claudia" w:date="2023-06-26T17:59:00Z">
              <w:r w:rsidRPr="00B62EE5">
                <w:t> </w:t>
              </w:r>
            </w:ins>
          </w:p>
        </w:tc>
        <w:tc>
          <w:tcPr>
            <w:tcW w:w="2722" w:type="dxa"/>
            <w:shd w:val="clear" w:color="auto" w:fill="auto"/>
          </w:tcPr>
          <w:p w14:paraId="3C840D0F" w14:textId="405B3699" w:rsidR="00F97F72" w:rsidRPr="00B62EE5" w:rsidRDefault="00F97F72" w:rsidP="00B47C5C">
            <w:pPr>
              <w:pStyle w:val="BodyText"/>
              <w:rPr>
                <w:ins w:id="4495" w:author="LUEJE Claudia" w:date="2023-06-26T17:59:00Z"/>
                <w:i/>
              </w:rPr>
            </w:pPr>
            <w:ins w:id="4496" w:author="LUEJE Claudia" w:date="2023-06-26T17:59:00Z">
              <w:r w:rsidRPr="00B62EE5">
                <w:rPr>
                  <w:i/>
                </w:rPr>
                <w:t>l</w:t>
              </w:r>
            </w:ins>
          </w:p>
        </w:tc>
        <w:tc>
          <w:tcPr>
            <w:tcW w:w="6634" w:type="dxa"/>
            <w:shd w:val="clear" w:color="auto" w:fill="auto"/>
          </w:tcPr>
          <w:p w14:paraId="30F5C6E6" w14:textId="276AA512" w:rsidR="00F97F72" w:rsidRPr="00B62EE5" w:rsidRDefault="00F97F72" w:rsidP="00B47C5C">
            <w:pPr>
              <w:pStyle w:val="BodyText"/>
              <w:rPr>
                <w:ins w:id="4497" w:author="LUEJE Claudia" w:date="2023-06-26T17:59:00Z"/>
              </w:rPr>
            </w:pPr>
            <w:ins w:id="4498" w:author="LUEJE Claudia" w:date="2023-06-26T17:59:00Z">
              <w:r w:rsidRPr="00B62EE5">
                <w:t>is the length;</w:t>
              </w:r>
            </w:ins>
          </w:p>
        </w:tc>
      </w:tr>
      <w:tr w:rsidR="00F97F72" w14:paraId="72F241BB" w14:textId="77777777" w:rsidTr="00F97F72">
        <w:trPr>
          <w:ins w:id="4499" w:author="LUEJE Claudia" w:date="2023-06-26T17:59:00Z"/>
        </w:trPr>
        <w:tc>
          <w:tcPr>
            <w:tcW w:w="397" w:type="dxa"/>
            <w:shd w:val="clear" w:color="auto" w:fill="auto"/>
          </w:tcPr>
          <w:p w14:paraId="207E6B99" w14:textId="77777777" w:rsidR="00F97F72" w:rsidRDefault="00F97F72" w:rsidP="00B47C5C">
            <w:pPr>
              <w:pStyle w:val="BodyText"/>
              <w:rPr>
                <w:ins w:id="4500" w:author="LUEJE Claudia" w:date="2023-06-26T17:59:00Z"/>
              </w:rPr>
            </w:pPr>
            <w:ins w:id="4501" w:author="LUEJE Claudia" w:date="2023-06-26T17:59:00Z">
              <w:r>
                <w:t> </w:t>
              </w:r>
            </w:ins>
          </w:p>
        </w:tc>
        <w:tc>
          <w:tcPr>
            <w:tcW w:w="2722" w:type="dxa"/>
            <w:shd w:val="clear" w:color="auto" w:fill="auto"/>
          </w:tcPr>
          <w:p w14:paraId="2CF2883A" w14:textId="2353C0E5" w:rsidR="00F97F72" w:rsidRPr="00F97F72" w:rsidRDefault="00F97F72" w:rsidP="00B47C5C">
            <w:pPr>
              <w:pStyle w:val="BodyText"/>
              <w:rPr>
                <w:ins w:id="4502" w:author="LUEJE Claudia" w:date="2023-06-26T17:59:00Z"/>
                <w:i/>
              </w:rPr>
            </w:pPr>
            <w:ins w:id="4503" w:author="LUEJE Claudia" w:date="2023-06-26T17:59:00Z">
              <w:r w:rsidRPr="00F97F72">
                <w:rPr>
                  <w:i/>
                </w:rPr>
                <w:t>s</w:t>
              </w:r>
            </w:ins>
          </w:p>
        </w:tc>
        <w:tc>
          <w:tcPr>
            <w:tcW w:w="6634" w:type="dxa"/>
            <w:shd w:val="clear" w:color="auto" w:fill="auto"/>
          </w:tcPr>
          <w:p w14:paraId="6F60E306" w14:textId="082CC2E1" w:rsidR="00F97F72" w:rsidRDefault="00F97F72" w:rsidP="00B47C5C">
            <w:pPr>
              <w:pStyle w:val="BodyText"/>
              <w:rPr>
                <w:ins w:id="4504" w:author="LUEJE Claudia" w:date="2023-06-26T17:59:00Z"/>
              </w:rPr>
            </w:pPr>
            <w:ins w:id="4505" w:author="LUEJE Claudia" w:date="2023-06-26T17:59:00Z">
              <w:r>
                <w:t>is the spacing;</w:t>
              </w:r>
            </w:ins>
          </w:p>
        </w:tc>
      </w:tr>
      <w:tr w:rsidR="00F97F72" w14:paraId="700D94D7" w14:textId="77777777" w:rsidTr="00F97F72">
        <w:trPr>
          <w:ins w:id="4506" w:author="LUEJE Claudia" w:date="2023-06-26T17:59:00Z"/>
        </w:trPr>
        <w:tc>
          <w:tcPr>
            <w:tcW w:w="397" w:type="dxa"/>
            <w:shd w:val="clear" w:color="auto" w:fill="auto"/>
          </w:tcPr>
          <w:p w14:paraId="52D09A25" w14:textId="77777777" w:rsidR="00F97F72" w:rsidRDefault="00F97F72" w:rsidP="00B47C5C">
            <w:pPr>
              <w:pStyle w:val="BodyText"/>
              <w:rPr>
                <w:ins w:id="4507" w:author="LUEJE Claudia" w:date="2023-06-26T17:59:00Z"/>
              </w:rPr>
            </w:pPr>
            <w:ins w:id="4508" w:author="LUEJE Claudia" w:date="2023-06-26T17:59:00Z">
              <w:r>
                <w:t> </w:t>
              </w:r>
            </w:ins>
          </w:p>
        </w:tc>
        <w:tc>
          <w:tcPr>
            <w:tcW w:w="2722" w:type="dxa"/>
            <w:shd w:val="clear" w:color="auto" w:fill="auto"/>
          </w:tcPr>
          <w:p w14:paraId="27B656FC" w14:textId="30530C74" w:rsidR="00F97F72" w:rsidRDefault="00F97F72" w:rsidP="00B47C5C">
            <w:pPr>
              <w:pStyle w:val="BodyText"/>
              <w:rPr>
                <w:ins w:id="4509" w:author="LUEJE Claudia" w:date="2023-06-26T17:59:00Z"/>
              </w:rPr>
            </w:pPr>
            <w:ins w:id="4510" w:author="LUEJE Claudia" w:date="2023-06-26T17:59:00Z">
              <w:r>
                <w:t>density of the welded line</w:t>
              </w:r>
            </w:ins>
          </w:p>
        </w:tc>
        <w:tc>
          <w:tcPr>
            <w:tcW w:w="6634" w:type="dxa"/>
            <w:shd w:val="clear" w:color="auto" w:fill="auto"/>
          </w:tcPr>
          <w:p w14:paraId="1933B759" w14:textId="517EFE5A" w:rsidR="00F97F72" w:rsidRDefault="00F97F72" w:rsidP="00B47C5C">
            <w:pPr>
              <w:pStyle w:val="BodyText"/>
              <w:rPr>
                <w:ins w:id="4511" w:author="LUEJE Claudia" w:date="2023-06-26T17:59:00Z"/>
              </w:rPr>
            </w:pPr>
            <w:ins w:id="4512" w:author="LUEJE Claudia" w:date="2023-06-26T17:59:00Z">
              <w:r>
                <w:t>2/5.</w:t>
              </w:r>
            </w:ins>
          </w:p>
        </w:tc>
      </w:tr>
    </w:tbl>
    <w:p w14:paraId="12D58C7E" w14:textId="3E01A22F" w:rsidR="000D5C71" w:rsidRDefault="000D5C71">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513" w:author="LUEJE Claudia" w:date="2023-06-26T17:59:00Z"/>
          <w:szCs w:val="24"/>
        </w:rPr>
      </w:pPr>
      <w:ins w:id="4514" w:author="LUEJE Claudia" w:date="2023-06-26T17:59:00Z">
        <w:r>
          <w:rPr>
            <w:szCs w:val="24"/>
          </w:rPr>
          <w:t> </w:t>
        </w:r>
      </w:ins>
    </w:p>
    <w:p w14:paraId="4EC5E944" w14:textId="2A1C181B"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515" w:author="LUEJE Claudia" w:date="2023-06-26T17:59:00Z"/>
          <w:szCs w:val="24"/>
        </w:rPr>
      </w:pPr>
      <w:ins w:id="4516" w:author="LUEJE Claudia" w:date="2023-06-26T17:59:00Z">
        <w:r>
          <w:rPr>
            <w:szCs w:val="24"/>
          </w:rPr>
          <w:t>8329_ed1fig</w:t>
        </w:r>
        <w:r w:rsidR="001332BD" w:rsidRPr="00E956F7">
          <w:rPr>
            <w:szCs w:val="24"/>
          </w:rPr>
          <w:t>44.EPS</w:t>
        </w:r>
      </w:ins>
    </w:p>
    <w:p w14:paraId="66DF43A0" w14:textId="77777777" w:rsidR="00E62761" w:rsidRDefault="00E62761" w:rsidP="00E62761">
      <w:pPr>
        <w:pStyle w:val="KeyTitle"/>
        <w:rPr>
          <w:ins w:id="4517" w:author="LUEJE Claudia" w:date="2023-06-26T17:59:00Z"/>
        </w:rPr>
      </w:pPr>
      <w:ins w:id="4518"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E62761" w:rsidRPr="00B62EE5" w14:paraId="0900523C" w14:textId="77777777" w:rsidTr="00B47C5C">
        <w:trPr>
          <w:ins w:id="4519" w:author="LUEJE Claudia" w:date="2023-06-26T17:59:00Z"/>
        </w:trPr>
        <w:tc>
          <w:tcPr>
            <w:tcW w:w="397" w:type="dxa"/>
            <w:shd w:val="clear" w:color="auto" w:fill="auto"/>
          </w:tcPr>
          <w:p w14:paraId="1E324FAE" w14:textId="77777777" w:rsidR="00E62761" w:rsidRPr="00B62EE5" w:rsidRDefault="00E62761" w:rsidP="00B47C5C">
            <w:pPr>
              <w:pStyle w:val="KeyText"/>
              <w:rPr>
                <w:ins w:id="4520" w:author="LUEJE Claudia" w:date="2023-06-26T17:59:00Z"/>
                <w:vertAlign w:val="superscript"/>
              </w:rPr>
            </w:pPr>
            <w:ins w:id="4521" w:author="LUEJE Claudia" w:date="2023-06-26T17:59:00Z">
              <w:r w:rsidRPr="00B62EE5">
                <w:rPr>
                  <w:vertAlign w:val="superscript"/>
                </w:rPr>
                <w:t>a</w:t>
              </w:r>
            </w:ins>
          </w:p>
        </w:tc>
        <w:tc>
          <w:tcPr>
            <w:tcW w:w="9356" w:type="dxa"/>
            <w:shd w:val="clear" w:color="auto" w:fill="auto"/>
          </w:tcPr>
          <w:p w14:paraId="0B279809" w14:textId="27F92FE8" w:rsidR="00E62761" w:rsidRPr="00B62EE5" w:rsidRDefault="00E62761" w:rsidP="00B47C5C">
            <w:pPr>
              <w:pStyle w:val="KeyText"/>
              <w:rPr>
                <w:ins w:id="4522" w:author="LUEJE Claudia" w:date="2023-06-26T17:59:00Z"/>
              </w:rPr>
            </w:pPr>
            <w:ins w:id="4523" w:author="LUEJE Claudia" w:date="2023-06-26T17:59:00Z">
              <w:r w:rsidRPr="00B62EE5">
                <w:t>Total length of connection line.</w:t>
              </w:r>
            </w:ins>
          </w:p>
        </w:tc>
      </w:tr>
    </w:tbl>
    <w:p w14:paraId="1992B7A3" w14:textId="4A801815" w:rsidR="001332BD" w:rsidRPr="00E956F7" w:rsidRDefault="00E4158E">
      <w:pPr>
        <w:pStyle w:val="Figuretitle0"/>
        <w:autoSpaceDE w:val="0"/>
        <w:autoSpaceDN w:val="0"/>
        <w:adjustRightInd w:val="0"/>
        <w:outlineLvl w:val="0"/>
        <w:rPr>
          <w:szCs w:val="24"/>
        </w:rPr>
      </w:pPr>
      <w:bookmarkStart w:id="4524" w:name="_Toc76030568"/>
      <w:bookmarkStart w:id="4525" w:name="_Toc94530854"/>
      <w:bookmarkStart w:id="4526" w:name="_Toc101428250"/>
      <w:bookmarkStart w:id="4527" w:name="_Toc110532306"/>
      <w:r w:rsidRPr="00E956F7">
        <w:rPr>
          <w:szCs w:val="24"/>
        </w:rPr>
        <w:t>Figure</w:t>
      </w:r>
      <w:del w:id="4528" w:author="LUEJE Claudia" w:date="2023-06-26T17:59:00Z">
        <w:r w:rsidR="00FC68DB" w:rsidRPr="0013175B">
          <w:rPr>
            <w:bCs/>
          </w:rPr>
          <w:delText xml:space="preserve"> </w:delText>
        </w:r>
        <w:r w:rsidR="00FC68DB" w:rsidRPr="0013175B">
          <w:rPr>
            <w:b w:val="0"/>
            <w:bCs/>
          </w:rPr>
          <w:fldChar w:fldCharType="begin"/>
        </w:r>
        <w:r w:rsidR="00FC68DB" w:rsidRPr="0013175B">
          <w:rPr>
            <w:bCs/>
          </w:rPr>
          <w:delInstrText xml:space="preserve"> SEQ Figure \* ARABIC </w:delInstrText>
        </w:r>
        <w:r w:rsidR="00FC68DB" w:rsidRPr="0013175B">
          <w:rPr>
            <w:b w:val="0"/>
            <w:bCs/>
          </w:rPr>
          <w:fldChar w:fldCharType="separate"/>
        </w:r>
        <w:r w:rsidR="0067475A">
          <w:rPr>
            <w:bCs/>
            <w:noProof/>
          </w:rPr>
          <w:delText>44</w:delText>
        </w:r>
        <w:r w:rsidR="00FC68DB" w:rsidRPr="0013175B">
          <w:rPr>
            <w:b w:val="0"/>
            <w:bCs/>
          </w:rPr>
          <w:fldChar w:fldCharType="end"/>
        </w:r>
      </w:del>
      <w:ins w:id="4529" w:author="LUEJE Claudia" w:date="2023-06-26T17:59:00Z">
        <w:r w:rsidRPr="00E956F7">
          <w:rPr>
            <w:szCs w:val="24"/>
          </w:rPr>
          <w:t> </w:t>
        </w:r>
        <w:r w:rsidR="001332BD" w:rsidRPr="00E956F7">
          <w:rPr>
            <w:szCs w:val="24"/>
          </w:rPr>
          <w:t>44</w:t>
        </w:r>
      </w:ins>
      <w:r w:rsidR="00756DBE" w:rsidRPr="00E956F7">
        <w:rPr>
          <w:szCs w:val="24"/>
        </w:rPr>
        <w:t xml:space="preserve"> </w:t>
      </w:r>
      <w:r w:rsidR="001332BD" w:rsidRPr="00E956F7">
        <w:rPr>
          <w:szCs w:val="24"/>
        </w:rPr>
        <w:t>— Irregular intermittent welds</w:t>
      </w:r>
      <w:bookmarkEnd w:id="4524"/>
      <w:bookmarkEnd w:id="4525"/>
      <w:bookmarkEnd w:id="4526"/>
      <w:bookmarkEnd w:id="4527"/>
    </w:p>
    <w:p w14:paraId="2C9BAB34" w14:textId="2F28AD94" w:rsidR="001332BD" w:rsidRPr="00E956F7" w:rsidRDefault="001332BD">
      <w:pPr>
        <w:pStyle w:val="BodyText"/>
        <w:autoSpaceDE w:val="0"/>
        <w:autoSpaceDN w:val="0"/>
        <w:adjustRightInd w:val="0"/>
        <w:rPr>
          <w:szCs w:val="24"/>
        </w:rPr>
      </w:pPr>
      <w:r w:rsidRPr="00E956F7">
        <w:rPr>
          <w:szCs w:val="24"/>
        </w:rPr>
        <w:t xml:space="preserve">The intermittent welds in </w:t>
      </w:r>
      <w:del w:id="4530" w:author="LUEJE Claudia" w:date="2023-06-26T17:59:00Z">
        <w:r w:rsidR="00FC68DB" w:rsidRPr="005C2D94">
          <w:delText>the above diagram,</w:delText>
        </w:r>
      </w:del>
      <w:ins w:id="4531" w:author="LUEJE Claudia" w:date="2023-06-26T17:59:00Z">
        <w:r w:rsidR="0006363E" w:rsidRPr="0006363E">
          <w:rPr>
            <w:rStyle w:val="citefig"/>
          </w:rPr>
          <w:t>Figure 44</w:t>
        </w:r>
      </w:ins>
      <w:r w:rsidRPr="00E956F7">
        <w:rPr>
          <w:szCs w:val="24"/>
        </w:rPr>
        <w:t xml:space="preserve"> are </w:t>
      </w:r>
      <w:r w:rsidRPr="0006363E">
        <w:rPr>
          <w:szCs w:val="24"/>
        </w:rPr>
        <w:t>not</w:t>
      </w:r>
      <w:r w:rsidRPr="00E956F7">
        <w:rPr>
          <w:szCs w:val="24"/>
        </w:rPr>
        <w:t xml:space="preserve"> regular ones. Therefore, they are treated as </w:t>
      </w:r>
      <w:r w:rsidRPr="0067058B">
        <w:rPr>
          <w:rStyle w:val="ISOCode"/>
        </w:rPr>
        <w:t>&lt;segment_list/&gt;</w:t>
      </w:r>
      <w:r w:rsidRPr="00E956F7">
        <w:rPr>
          <w:szCs w:val="24"/>
        </w:rPr>
        <w:t xml:space="preserve">, where each segment is described separately. When all welded segments have the same length and all gaps between segments have the same spacing, the connection can be represented as sequence of </w:t>
      </w:r>
      <w:r w:rsidRPr="0067058B">
        <w:rPr>
          <w:rStyle w:val="ISOCode"/>
        </w:rPr>
        <w:t>&lt;regular_segments/&gt;</w:t>
      </w:r>
      <w:r w:rsidRPr="00E956F7">
        <w:rPr>
          <w:szCs w:val="24"/>
        </w:rPr>
        <w:t>.</w:t>
      </w:r>
    </w:p>
    <w:p w14:paraId="6B03AC33" w14:textId="2509C25A" w:rsidR="001332BD" w:rsidRPr="00E956F7" w:rsidRDefault="0006363E" w:rsidP="006021E3">
      <w:pPr>
        <w:pStyle w:val="BodyText"/>
      </w:pPr>
      <w:ins w:id="4532" w:author="LUEJE Claudia" w:date="2023-06-26T17:59:00Z">
        <w:r w:rsidRPr="0006363E">
          <w:t xml:space="preserve">In </w:t>
        </w:r>
      </w:ins>
      <w:r w:rsidRPr="0006363E">
        <w:t>s</w:t>
      </w:r>
      <w:r w:rsidR="001332BD" w:rsidRPr="0006363E">
        <w:t>ummary:</w:t>
      </w:r>
      <w:r w:rsidR="001332BD" w:rsidRPr="00E956F7">
        <w:t xml:space="preserve"> For the description of an intermittent connection line, </w:t>
      </w:r>
      <w:ins w:id="4533" w:author="LUEJE Claudia" w:date="2023-06-26T17:59:00Z">
        <w:r w:rsidR="00F36D5A">
          <w:t xml:space="preserve">the </w:t>
        </w:r>
      </w:ins>
      <w:r w:rsidR="001332BD" w:rsidRPr="00E956F7">
        <w:t>following variants are available:</w:t>
      </w:r>
    </w:p>
    <w:p w14:paraId="06F2173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34" w:author="LUEJE Claudia" w:date="2023-06-26T17:59:00Z">
        <w:r w:rsidRPr="00E956F7">
          <w:rPr>
            <w:szCs w:val="24"/>
          </w:rPr>
          <w:t>—</w:t>
        </w:r>
        <w:r w:rsidRPr="00E956F7">
          <w:rPr>
            <w:szCs w:val="24"/>
          </w:rPr>
          <w:tab/>
        </w:r>
      </w:ins>
      <w:r w:rsidRPr="0067058B">
        <w:rPr>
          <w:rStyle w:val="ISOCode"/>
        </w:rPr>
        <w:t>&lt;segment_list/&gt;</w:t>
      </w:r>
      <w:r w:rsidRPr="00E956F7">
        <w:rPr>
          <w:szCs w:val="24"/>
        </w:rPr>
        <w:t xml:space="preserve">: All segments are specified </w:t>
      </w:r>
      <w:r w:rsidRPr="00F36D5A">
        <w:rPr>
          <w:szCs w:val="24"/>
        </w:rPr>
        <w:t>individually</w:t>
      </w:r>
      <w:r w:rsidRPr="00E956F7">
        <w:rPr>
          <w:szCs w:val="24"/>
        </w:rPr>
        <w:t xml:space="preserve"> with start and end given in curve length parameters of the </w:t>
      </w:r>
      <w:r w:rsidRPr="0067058B">
        <w:rPr>
          <w:rStyle w:val="ISOCode"/>
        </w:rPr>
        <w:t>&lt;loc_list/&gt;</w:t>
      </w:r>
      <w:r w:rsidRPr="00E956F7">
        <w:rPr>
          <w:szCs w:val="24"/>
        </w:rPr>
        <w:t xml:space="preserve"> polygon;</w:t>
      </w:r>
    </w:p>
    <w:p w14:paraId="10716808" w14:textId="4A79988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35" w:author="LUEJE Claudia" w:date="2023-06-26T17:59:00Z">
        <w:r w:rsidRPr="00E956F7">
          <w:rPr>
            <w:szCs w:val="24"/>
          </w:rPr>
          <w:t>—</w:t>
        </w:r>
        <w:r w:rsidRPr="00E956F7">
          <w:rPr>
            <w:szCs w:val="24"/>
          </w:rPr>
          <w:tab/>
        </w:r>
      </w:ins>
      <w:r w:rsidRPr="0067058B">
        <w:rPr>
          <w:rStyle w:val="ISOCode"/>
        </w:rPr>
        <w:t>&lt;regular_segments/&gt;</w:t>
      </w:r>
      <w:r w:rsidRPr="00E956F7">
        <w:rPr>
          <w:szCs w:val="24"/>
        </w:rPr>
        <w:t xml:space="preserve">: All segments have </w:t>
      </w:r>
      <w:r w:rsidRPr="00F36D5A">
        <w:rPr>
          <w:szCs w:val="24"/>
        </w:rPr>
        <w:t>identical length</w:t>
      </w:r>
      <w:r w:rsidRPr="00E956F7">
        <w:rPr>
          <w:szCs w:val="24"/>
        </w:rPr>
        <w:t xml:space="preserve">. All spacings have </w:t>
      </w:r>
      <w:r w:rsidRPr="00F36D5A">
        <w:rPr>
          <w:szCs w:val="24"/>
        </w:rPr>
        <w:t>identical length</w:t>
      </w:r>
      <w:r w:rsidRPr="00E956F7">
        <w:rPr>
          <w:szCs w:val="24"/>
        </w:rPr>
        <w:t xml:space="preserve"> except for a </w:t>
      </w:r>
      <w:r w:rsidRPr="00F36D5A">
        <w:rPr>
          <w:szCs w:val="24"/>
        </w:rPr>
        <w:t>first spacing</w:t>
      </w:r>
      <w:r w:rsidRPr="00E956F7">
        <w:rPr>
          <w:szCs w:val="24"/>
        </w:rPr>
        <w:t xml:space="preserve"> at the beginning of the </w:t>
      </w:r>
      <w:r w:rsidRPr="0067058B">
        <w:rPr>
          <w:rStyle w:val="ISOCode"/>
        </w:rPr>
        <w:t>&lt;loc_list/&gt;</w:t>
      </w:r>
      <w:r w:rsidRPr="00E956F7">
        <w:rPr>
          <w:szCs w:val="24"/>
        </w:rPr>
        <w:t xml:space="preserve"> polygon (</w:t>
      </w:r>
      <w:del w:id="4536" w:author="LUEJE Claudia" w:date="2023-06-26T17:59:00Z">
        <w:r w:rsidR="00C5437F">
          <w:delText>that is</w:delText>
        </w:r>
      </w:del>
      <w:ins w:id="4537" w:author="LUEJE Claudia" w:date="2023-06-26T17:59:00Z">
        <w:r w:rsidR="00F36D5A">
          <w:rPr>
            <w:szCs w:val="24"/>
          </w:rPr>
          <w:t>i.e.</w:t>
        </w:r>
      </w:ins>
      <w:r w:rsidRPr="00E956F7">
        <w:rPr>
          <w:szCs w:val="24"/>
        </w:rPr>
        <w:t xml:space="preserve"> before the first segment) and a </w:t>
      </w:r>
      <w:r w:rsidRPr="00F36D5A">
        <w:rPr>
          <w:szCs w:val="24"/>
        </w:rPr>
        <w:t>last spacing</w:t>
      </w:r>
      <w:r w:rsidRPr="00E956F7">
        <w:rPr>
          <w:szCs w:val="24"/>
        </w:rPr>
        <w:t xml:space="preserve"> at the end of the </w:t>
      </w:r>
      <w:r w:rsidRPr="0067058B">
        <w:rPr>
          <w:rStyle w:val="ISOCode"/>
        </w:rPr>
        <w:t>&lt;loc_list/&gt;</w:t>
      </w:r>
      <w:r w:rsidRPr="00E956F7">
        <w:rPr>
          <w:szCs w:val="24"/>
        </w:rPr>
        <w:t xml:space="preserve"> polygon (</w:t>
      </w:r>
      <w:del w:id="4538" w:author="LUEJE Claudia" w:date="2023-06-26T17:59:00Z">
        <w:r w:rsidR="00C5437F">
          <w:delText>that is</w:delText>
        </w:r>
      </w:del>
      <w:ins w:id="4539" w:author="LUEJE Claudia" w:date="2023-06-26T17:59:00Z">
        <w:r w:rsidR="00F36D5A">
          <w:rPr>
            <w:szCs w:val="24"/>
          </w:rPr>
          <w:t>i.e.</w:t>
        </w:r>
      </w:ins>
      <w:r w:rsidRPr="00E956F7">
        <w:rPr>
          <w:szCs w:val="24"/>
        </w:rPr>
        <w:t xml:space="preserve"> after the last segment).</w:t>
      </w:r>
    </w:p>
    <w:p w14:paraId="69B0C695" w14:textId="77777777" w:rsidR="001332BD" w:rsidRPr="00E956F7" w:rsidRDefault="001332BD">
      <w:pPr>
        <w:pStyle w:val="BodyText"/>
        <w:autoSpaceDE w:val="0"/>
        <w:autoSpaceDN w:val="0"/>
        <w:adjustRightInd w:val="0"/>
        <w:rPr>
          <w:szCs w:val="24"/>
        </w:rPr>
      </w:pPr>
      <w:r w:rsidRPr="00E956F7">
        <w:rPr>
          <w:szCs w:val="24"/>
        </w:rPr>
        <w:t xml:space="preserve">The element </w:t>
      </w:r>
      <w:bookmarkStart w:id="4540" w:name="_Hlk66958231"/>
      <w:r w:rsidRPr="0067058B">
        <w:rPr>
          <w:rStyle w:val="ISOCode"/>
        </w:rPr>
        <w:t>&lt;segment_list/&gt;</w:t>
      </w:r>
      <w:r w:rsidRPr="00E956F7">
        <w:rPr>
          <w:szCs w:val="24"/>
        </w:rPr>
        <w:t xml:space="preserve"> </w:t>
      </w:r>
      <w:bookmarkEnd w:id="4540"/>
      <w:r w:rsidRPr="00E956F7">
        <w:rPr>
          <w:szCs w:val="24"/>
        </w:rPr>
        <w:t xml:space="preserve">can only be used </w:t>
      </w:r>
      <w:r w:rsidRPr="00F36D5A">
        <w:rPr>
          <w:szCs w:val="24"/>
        </w:rPr>
        <w:t>mutually exclusively</w:t>
      </w:r>
      <w:r w:rsidRPr="00E956F7">
        <w:rPr>
          <w:szCs w:val="24"/>
        </w:rPr>
        <w:t xml:space="preserve"> to </w:t>
      </w:r>
      <w:r w:rsidRPr="0067058B">
        <w:rPr>
          <w:rStyle w:val="ISOCode"/>
        </w:rPr>
        <w:t>&lt;regular_segments/&gt;</w:t>
      </w:r>
      <w:r w:rsidRPr="00E956F7">
        <w:rPr>
          <w:szCs w:val="24"/>
        </w:rPr>
        <w:t xml:space="preserve"> element. That means, only </w:t>
      </w:r>
      <w:r w:rsidRPr="00F36D5A">
        <w:rPr>
          <w:szCs w:val="24"/>
        </w:rPr>
        <w:t>one</w:t>
      </w:r>
      <w:r w:rsidRPr="00E956F7">
        <w:rPr>
          <w:szCs w:val="24"/>
        </w:rPr>
        <w:t xml:space="preserve"> of these elements may occur in one </w:t>
      </w:r>
      <w:r w:rsidRPr="0067058B">
        <w:rPr>
          <w:rStyle w:val="ISOCode"/>
        </w:rPr>
        <w:t>&lt;weld_position/&gt;</w:t>
      </w:r>
      <w:r w:rsidRPr="00E956F7">
        <w:rPr>
          <w:szCs w:val="24"/>
        </w:rPr>
        <w:t xml:space="preserve"> element.</w:t>
      </w:r>
    </w:p>
    <w:p w14:paraId="3DBF2D80" w14:textId="77777777" w:rsidR="001332BD" w:rsidRPr="00E956F7" w:rsidRDefault="001332BD">
      <w:pPr>
        <w:pStyle w:val="BodyText"/>
        <w:autoSpaceDE w:val="0"/>
        <w:autoSpaceDN w:val="0"/>
        <w:adjustRightInd w:val="0"/>
        <w:rPr>
          <w:szCs w:val="24"/>
        </w:rPr>
      </w:pPr>
      <w:r w:rsidRPr="00E956F7">
        <w:rPr>
          <w:szCs w:val="24"/>
        </w:rPr>
        <w:t xml:space="preserve">XML specification of </w:t>
      </w:r>
      <w:r w:rsidRPr="0067058B">
        <w:rPr>
          <w:rStyle w:val="ISOCode"/>
        </w:rPr>
        <w:t>&lt;segment_list/&gt;</w:t>
      </w:r>
      <w:r w:rsidRPr="00E956F7">
        <w:rPr>
          <w:szCs w:val="24"/>
        </w:rPr>
        <w:t xml:space="preserve"> element:</w:t>
      </w:r>
    </w:p>
    <w:p w14:paraId="6A416C80" w14:textId="77777777" w:rsidR="001332BD" w:rsidRPr="00E956F7" w:rsidRDefault="001332BD">
      <w:pPr>
        <w:pStyle w:val="BodyText"/>
        <w:autoSpaceDE w:val="0"/>
        <w:autoSpaceDN w:val="0"/>
        <w:adjustRightInd w:val="0"/>
        <w:rPr>
          <w:szCs w:val="24"/>
        </w:rPr>
      </w:pPr>
      <w:r w:rsidRPr="00E956F7">
        <w:rPr>
          <w:szCs w:val="24"/>
        </w:rPr>
        <w:t xml:space="preserve">The </w:t>
      </w:r>
      <w:r w:rsidRPr="0067058B">
        <w:rPr>
          <w:rStyle w:val="ISOCode"/>
        </w:rPr>
        <w:t>&lt;segment_list/&gt;</w:t>
      </w:r>
      <w:r w:rsidRPr="00E956F7">
        <w:rPr>
          <w:szCs w:val="24"/>
        </w:rPr>
        <w:t xml:space="preserve"> element does </w:t>
      </w:r>
      <w:r w:rsidRPr="00F36D5A">
        <w:rPr>
          <w:szCs w:val="24"/>
        </w:rPr>
        <w:t>not</w:t>
      </w:r>
      <w:r w:rsidRPr="00E956F7">
        <w:rPr>
          <w:szCs w:val="24"/>
        </w:rPr>
        <w:t xml:space="preserve"> have any attributes, but at least one nested element </w:t>
      </w:r>
      <w:r w:rsidRPr="0067058B">
        <w:rPr>
          <w:rStyle w:val="ISOCode"/>
        </w:rPr>
        <w:t>&lt;segment/&gt;</w:t>
      </w:r>
      <w:r w:rsidRPr="00E956F7">
        <w:rPr>
          <w:szCs w:val="24"/>
        </w:rPr>
        <w:t>.</w:t>
      </w:r>
    </w:p>
    <w:p w14:paraId="35DD362E" w14:textId="77777777" w:rsidR="00461A3A" w:rsidRDefault="001332BD" w:rsidP="00951A4A">
      <w:pPr>
        <w:keepNext/>
        <w:rPr>
          <w:del w:id="4541" w:author="LUEJE Claudia" w:date="2023-06-26T17:59:00Z"/>
        </w:rPr>
      </w:pPr>
      <w:r w:rsidRPr="00E956F7">
        <w:rPr>
          <w:szCs w:val="24"/>
        </w:rPr>
        <w:t xml:space="preserve">XML specification of </w:t>
      </w:r>
      <w:r w:rsidRPr="0067058B">
        <w:rPr>
          <w:rStyle w:val="ISOCode"/>
        </w:rPr>
        <w:t>&lt;segment/&gt;</w:t>
      </w:r>
      <w:r w:rsidRPr="00E956F7">
        <w:rPr>
          <w:szCs w:val="24"/>
        </w:rPr>
        <w:t xml:space="preserve"> element (with L</w:t>
      </w:r>
      <w:r w:rsidRPr="00E956F7">
        <w:rPr>
          <w:szCs w:val="24"/>
          <w:vertAlign w:val="subscript"/>
        </w:rPr>
        <w:t>total</w:t>
      </w:r>
      <w:r w:rsidRPr="00E956F7">
        <w:rPr>
          <w:szCs w:val="24"/>
        </w:rPr>
        <w:t xml:space="preserve"> </w:t>
      </w:r>
      <w:r w:rsidRPr="00E956F7">
        <w:rPr>
          <w:rFonts w:cs="Cambria Math"/>
          <w:szCs w:val="24"/>
        </w:rPr>
        <w:t>≔</w:t>
      </w:r>
      <w:r w:rsidRPr="00E956F7">
        <w:rPr>
          <w:szCs w:val="24"/>
        </w:rPr>
        <w:t xml:space="preserve"> total length of the </w:t>
      </w:r>
      <w:r w:rsidRPr="0067058B">
        <w:rPr>
          <w:rStyle w:val="ISOCode"/>
        </w:rPr>
        <w:t>&lt;loc_list/&gt;</w:t>
      </w:r>
      <w:r w:rsidRPr="00E956F7">
        <w:rPr>
          <w:szCs w:val="24"/>
        </w:rPr>
        <w:t xml:space="preserve"> polygon</w:t>
      </w:r>
      <w:del w:id="4542" w:author="LUEJE Claudia" w:date="2023-06-26T17:59:00Z">
        <w:r w:rsidR="00FC68DB" w:rsidRPr="00F54804">
          <w:delText>):</w:delText>
        </w:r>
      </w:del>
    </w:p>
    <w:p w14:paraId="6AEC6501" w14:textId="027452F7" w:rsidR="001332BD" w:rsidRPr="00E956F7" w:rsidRDefault="001332BD">
      <w:pPr>
        <w:pStyle w:val="BodyText"/>
        <w:autoSpaceDE w:val="0"/>
        <w:autoSpaceDN w:val="0"/>
        <w:adjustRightInd w:val="0"/>
        <w:rPr>
          <w:ins w:id="4543" w:author="LUEJE Claudia" w:date="2023-06-26T17:59:00Z"/>
          <w:szCs w:val="24"/>
        </w:rPr>
      </w:pPr>
      <w:ins w:id="4544" w:author="LUEJE Claudia" w:date="2023-06-26T17:59:00Z">
        <w:r w:rsidRPr="00E956F7">
          <w:rPr>
            <w:szCs w:val="24"/>
          </w:rPr>
          <w:t>)</w:t>
        </w:r>
        <w:r w:rsidR="00F36D5A">
          <w:rPr>
            <w:szCs w:val="24"/>
          </w:rPr>
          <w:t xml:space="preserve"> as shown in </w:t>
        </w:r>
      </w:ins>
      <w:bookmarkStart w:id="4545" w:name="_Toc110532431"/>
      <w:r w:rsidR="00F36D5A" w:rsidRPr="00F36D5A">
        <w:rPr>
          <w:rStyle w:val="citetbl"/>
        </w:rPr>
        <w:t xml:space="preserve">Table </w:t>
      </w:r>
      <w:del w:id="4546"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83</w:delText>
        </w:r>
        <w:r w:rsidR="00461A3A" w:rsidRPr="00F54804">
          <w:fldChar w:fldCharType="end"/>
        </w:r>
      </w:del>
      <w:ins w:id="4547" w:author="LUEJE Claudia" w:date="2023-06-26T17:59:00Z">
        <w:r w:rsidR="00F36D5A" w:rsidRPr="00F36D5A">
          <w:rPr>
            <w:rStyle w:val="citetbl"/>
          </w:rPr>
          <w:t>83</w:t>
        </w:r>
        <w:r w:rsidRPr="00E956F7">
          <w:rPr>
            <w:szCs w:val="24"/>
          </w:rPr>
          <w:t>:</w:t>
        </w:r>
      </w:ins>
    </w:p>
    <w:p w14:paraId="09EBD6E5" w14:textId="1129750F" w:rsidR="001332BD" w:rsidRPr="00E956F7" w:rsidRDefault="006F39DE">
      <w:pPr>
        <w:pStyle w:val="Tabletitle"/>
        <w:autoSpaceDE w:val="0"/>
        <w:autoSpaceDN w:val="0"/>
        <w:adjustRightInd w:val="0"/>
        <w:outlineLvl w:val="0"/>
        <w:rPr>
          <w:szCs w:val="24"/>
        </w:rPr>
      </w:pPr>
      <w:ins w:id="4548" w:author="LUEJE Claudia" w:date="2023-06-26T17:59:00Z">
        <w:r w:rsidRPr="00E956F7">
          <w:rPr>
            <w:szCs w:val="24"/>
          </w:rPr>
          <w:t>Table </w:t>
        </w:r>
        <w:r w:rsidR="001332BD" w:rsidRPr="00E956F7">
          <w:rPr>
            <w:szCs w:val="24"/>
          </w:rPr>
          <w:t>83</w:t>
        </w:r>
      </w:ins>
      <w:r w:rsidR="006021E3" w:rsidRPr="00E956F7">
        <w:rPr>
          <w:szCs w:val="24"/>
        </w:rPr>
        <w:t xml:space="preserve"> </w:t>
      </w:r>
      <w:r w:rsidR="001332BD" w:rsidRPr="00E956F7">
        <w:rPr>
          <w:szCs w:val="24"/>
        </w:rPr>
        <w:t xml:space="preserve">— Attributes of element </w:t>
      </w:r>
      <w:r w:rsidR="001332BD" w:rsidRPr="0067058B">
        <w:rPr>
          <w:rStyle w:val="ISOCode"/>
        </w:rPr>
        <w:t>&lt;segment/&gt;</w:t>
      </w:r>
      <w:bookmarkEnd w:id="4545"/>
    </w:p>
    <w:tbl>
      <w:tblPr>
        <w:tblW w:w="85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093"/>
        <w:gridCol w:w="1417"/>
        <w:gridCol w:w="1418"/>
        <w:gridCol w:w="1163"/>
        <w:gridCol w:w="2409"/>
      </w:tblGrid>
      <w:tr w:rsidR="001332BD" w:rsidRPr="00B62EE5" w14:paraId="45EB074D" w14:textId="77777777" w:rsidTr="006021E3">
        <w:trPr>
          <w:tblHeader/>
          <w:jc w:val="center"/>
        </w:trPr>
        <w:tc>
          <w:tcPr>
            <w:tcW w:w="2093" w:type="dxa"/>
            <w:tcBorders>
              <w:top w:val="single" w:sz="12" w:space="0" w:color="auto"/>
              <w:bottom w:val="single" w:sz="12" w:space="0" w:color="auto"/>
            </w:tcBorders>
            <w:shd w:val="clear" w:color="auto" w:fill="F3F3F3"/>
            <w:vAlign w:val="bottom"/>
          </w:tcPr>
          <w:p w14:paraId="07E1E173" w14:textId="0ED4FDAD" w:rsidR="001332BD" w:rsidRPr="00B62EE5" w:rsidRDefault="001332BD" w:rsidP="006021E3">
            <w:pPr>
              <w:pStyle w:val="Tableheader"/>
              <w:autoSpaceDE w:val="0"/>
              <w:autoSpaceDN w:val="0"/>
              <w:adjustRightInd w:val="0"/>
              <w:rPr>
                <w:b/>
              </w:rPr>
            </w:pPr>
            <w:r w:rsidRPr="00B62EE5">
              <w:rPr>
                <w:b/>
                <w:szCs w:val="24"/>
              </w:rPr>
              <w:t>Attributes</w:t>
            </w:r>
          </w:p>
        </w:tc>
        <w:tc>
          <w:tcPr>
            <w:tcW w:w="1417" w:type="dxa"/>
            <w:tcBorders>
              <w:top w:val="single" w:sz="12" w:space="0" w:color="auto"/>
              <w:bottom w:val="single" w:sz="12" w:space="0" w:color="auto"/>
            </w:tcBorders>
            <w:shd w:val="clear" w:color="auto" w:fill="F3F3F3"/>
            <w:vAlign w:val="bottom"/>
          </w:tcPr>
          <w:p w14:paraId="7F92BB63" w14:textId="43DC3E2F" w:rsidR="001332BD" w:rsidRPr="00B62EE5" w:rsidRDefault="001332BD" w:rsidP="006021E3">
            <w:pPr>
              <w:pStyle w:val="Tableheader"/>
              <w:autoSpaceDE w:val="0"/>
              <w:autoSpaceDN w:val="0"/>
              <w:adjustRightInd w:val="0"/>
              <w:rPr>
                <w:b/>
              </w:rPr>
            </w:pPr>
            <w:r w:rsidRPr="00B62EE5">
              <w:rPr>
                <w:b/>
                <w:szCs w:val="24"/>
              </w:rPr>
              <w:t>Type</w:t>
            </w:r>
          </w:p>
        </w:tc>
        <w:tc>
          <w:tcPr>
            <w:tcW w:w="1418" w:type="dxa"/>
            <w:tcBorders>
              <w:top w:val="single" w:sz="12" w:space="0" w:color="auto"/>
              <w:bottom w:val="single" w:sz="12" w:space="0" w:color="auto"/>
            </w:tcBorders>
            <w:shd w:val="clear" w:color="auto" w:fill="F3F3F3"/>
            <w:vAlign w:val="bottom"/>
          </w:tcPr>
          <w:p w14:paraId="3B2BB129" w14:textId="2C7E6A66" w:rsidR="001332BD" w:rsidRPr="00B62EE5" w:rsidRDefault="001332BD" w:rsidP="006021E3">
            <w:pPr>
              <w:pStyle w:val="Tableheader"/>
              <w:autoSpaceDE w:val="0"/>
              <w:autoSpaceDN w:val="0"/>
              <w:adjustRightInd w:val="0"/>
              <w:rPr>
                <w:b/>
              </w:rPr>
            </w:pPr>
            <w:r w:rsidRPr="00B62EE5">
              <w:rPr>
                <w:b/>
                <w:szCs w:val="24"/>
              </w:rPr>
              <w:t xml:space="preserve">Value </w:t>
            </w:r>
            <w:r w:rsidR="00551F64" w:rsidRPr="00B62EE5">
              <w:rPr>
                <w:b/>
                <w:szCs w:val="24"/>
              </w:rPr>
              <w:t>s</w:t>
            </w:r>
            <w:r w:rsidRPr="00B62EE5">
              <w:rPr>
                <w:b/>
                <w:szCs w:val="24"/>
              </w:rPr>
              <w:t>pace</w:t>
            </w:r>
          </w:p>
        </w:tc>
        <w:tc>
          <w:tcPr>
            <w:tcW w:w="1163" w:type="dxa"/>
            <w:tcBorders>
              <w:top w:val="single" w:sz="12" w:space="0" w:color="auto"/>
              <w:bottom w:val="single" w:sz="12" w:space="0" w:color="auto"/>
            </w:tcBorders>
            <w:shd w:val="clear" w:color="auto" w:fill="F3F3F3"/>
            <w:vAlign w:val="bottom"/>
          </w:tcPr>
          <w:p w14:paraId="163856D3" w14:textId="093B65FA" w:rsidR="001332BD" w:rsidRPr="00B62EE5" w:rsidRDefault="001332BD" w:rsidP="006021E3">
            <w:pPr>
              <w:pStyle w:val="Tableheader"/>
              <w:autoSpaceDE w:val="0"/>
              <w:autoSpaceDN w:val="0"/>
              <w:adjustRightInd w:val="0"/>
              <w:rPr>
                <w:b/>
              </w:rPr>
            </w:pPr>
            <w:r w:rsidRPr="00B62EE5">
              <w:rPr>
                <w:b/>
                <w:szCs w:val="24"/>
              </w:rPr>
              <w:t>Use</w:t>
            </w:r>
          </w:p>
        </w:tc>
        <w:tc>
          <w:tcPr>
            <w:tcW w:w="2409" w:type="dxa"/>
            <w:tcBorders>
              <w:top w:val="single" w:sz="12" w:space="0" w:color="auto"/>
              <w:bottom w:val="single" w:sz="12" w:space="0" w:color="auto"/>
            </w:tcBorders>
            <w:shd w:val="clear" w:color="auto" w:fill="F3F3F3"/>
            <w:vAlign w:val="bottom"/>
          </w:tcPr>
          <w:p w14:paraId="0A67A9D5" w14:textId="031ED3DE" w:rsidR="001332BD" w:rsidRPr="00B62EE5" w:rsidRDefault="001332BD" w:rsidP="006021E3">
            <w:pPr>
              <w:pStyle w:val="Tableheader"/>
              <w:autoSpaceDE w:val="0"/>
              <w:autoSpaceDN w:val="0"/>
              <w:adjustRightInd w:val="0"/>
              <w:rPr>
                <w:b/>
              </w:rPr>
            </w:pPr>
            <w:r w:rsidRPr="00B62EE5">
              <w:rPr>
                <w:b/>
                <w:szCs w:val="24"/>
              </w:rPr>
              <w:t>Constraint</w:t>
            </w:r>
          </w:p>
        </w:tc>
      </w:tr>
      <w:tr w:rsidR="001332BD" w:rsidRPr="00E956F7" w14:paraId="1569DFBE" w14:textId="77777777" w:rsidTr="005B271E">
        <w:trPr>
          <w:jc w:val="center"/>
        </w:trPr>
        <w:tc>
          <w:tcPr>
            <w:tcW w:w="2093" w:type="dxa"/>
            <w:tcBorders>
              <w:top w:val="single" w:sz="12" w:space="0" w:color="auto"/>
            </w:tcBorders>
          </w:tcPr>
          <w:p w14:paraId="6483F448" w14:textId="793A0D16" w:rsidR="001332BD" w:rsidRPr="00E956F7" w:rsidRDefault="001332BD" w:rsidP="001332BD">
            <w:pPr>
              <w:pStyle w:val="Tablebody"/>
              <w:autoSpaceDE w:val="0"/>
              <w:autoSpaceDN w:val="0"/>
              <w:adjustRightInd w:val="0"/>
              <w:jc w:val="both"/>
            </w:pPr>
            <w:r w:rsidRPr="00E956F7">
              <w:rPr>
                <w:szCs w:val="24"/>
              </w:rPr>
              <w:t>from</w:t>
            </w:r>
          </w:p>
        </w:tc>
        <w:tc>
          <w:tcPr>
            <w:tcW w:w="1417" w:type="dxa"/>
            <w:tcBorders>
              <w:top w:val="single" w:sz="12" w:space="0" w:color="auto"/>
            </w:tcBorders>
          </w:tcPr>
          <w:p w14:paraId="353F49CB" w14:textId="72251002" w:rsidR="001332BD" w:rsidRPr="00E956F7" w:rsidRDefault="001332BD" w:rsidP="001332BD">
            <w:pPr>
              <w:pStyle w:val="Tablebody"/>
              <w:autoSpaceDE w:val="0"/>
              <w:autoSpaceDN w:val="0"/>
              <w:adjustRightInd w:val="0"/>
              <w:jc w:val="both"/>
            </w:pPr>
            <w:r w:rsidRPr="00E956F7">
              <w:rPr>
                <w:szCs w:val="24"/>
              </w:rPr>
              <w:t>Floating point</w:t>
            </w:r>
          </w:p>
        </w:tc>
        <w:tc>
          <w:tcPr>
            <w:tcW w:w="1418" w:type="dxa"/>
            <w:tcBorders>
              <w:top w:val="single" w:sz="12" w:space="0" w:color="auto"/>
            </w:tcBorders>
          </w:tcPr>
          <w:p w14:paraId="57FED034" w14:textId="41C6196E" w:rsidR="001332BD" w:rsidRPr="00E956F7" w:rsidRDefault="001332BD" w:rsidP="001332BD">
            <w:pPr>
              <w:pStyle w:val="Tablebody"/>
              <w:autoSpaceDE w:val="0"/>
              <w:autoSpaceDN w:val="0"/>
              <w:adjustRightInd w:val="0"/>
              <w:jc w:val="both"/>
            </w:pPr>
            <w:r w:rsidRPr="00E956F7">
              <w:rPr>
                <w:szCs w:val="24"/>
              </w:rPr>
              <w:t>≥ 0</w:t>
            </w:r>
          </w:p>
        </w:tc>
        <w:tc>
          <w:tcPr>
            <w:tcW w:w="1163" w:type="dxa"/>
            <w:tcBorders>
              <w:top w:val="single" w:sz="12" w:space="0" w:color="auto"/>
            </w:tcBorders>
          </w:tcPr>
          <w:p w14:paraId="65864476" w14:textId="6F8EE6EE" w:rsidR="001332BD" w:rsidRPr="00E956F7" w:rsidRDefault="001332BD" w:rsidP="001332BD">
            <w:pPr>
              <w:pStyle w:val="Tablebody"/>
              <w:autoSpaceDE w:val="0"/>
              <w:autoSpaceDN w:val="0"/>
              <w:adjustRightInd w:val="0"/>
              <w:jc w:val="both"/>
            </w:pPr>
            <w:r w:rsidRPr="00E956F7">
              <w:rPr>
                <w:szCs w:val="24"/>
              </w:rPr>
              <w:t>Required</w:t>
            </w:r>
          </w:p>
        </w:tc>
        <w:tc>
          <w:tcPr>
            <w:tcW w:w="2409" w:type="dxa"/>
            <w:vMerge w:val="restart"/>
            <w:tcBorders>
              <w:top w:val="single" w:sz="12" w:space="0" w:color="auto"/>
              <w:bottom w:val="single" w:sz="12" w:space="0" w:color="auto"/>
            </w:tcBorders>
            <w:vAlign w:val="center"/>
          </w:tcPr>
          <w:p w14:paraId="6AFD6072" w14:textId="6C87B15F" w:rsidR="001332BD" w:rsidRPr="00E956F7" w:rsidRDefault="001332BD" w:rsidP="001332BD">
            <w:pPr>
              <w:pStyle w:val="Tablebody"/>
              <w:autoSpaceDE w:val="0"/>
              <w:autoSpaceDN w:val="0"/>
              <w:adjustRightInd w:val="0"/>
              <w:jc w:val="both"/>
            </w:pPr>
            <w:r w:rsidRPr="00E956F7">
              <w:rPr>
                <w:szCs w:val="24"/>
              </w:rPr>
              <w:t>from &lt; to</w:t>
            </w:r>
          </w:p>
        </w:tc>
      </w:tr>
      <w:tr w:rsidR="001332BD" w:rsidRPr="00E956F7" w14:paraId="30D3E45F" w14:textId="77777777" w:rsidTr="006021E3">
        <w:trPr>
          <w:jc w:val="center"/>
        </w:trPr>
        <w:tc>
          <w:tcPr>
            <w:tcW w:w="2093" w:type="dxa"/>
          </w:tcPr>
          <w:p w14:paraId="19B925E9" w14:textId="478698E0" w:rsidR="001332BD" w:rsidRPr="00E956F7" w:rsidRDefault="001332BD" w:rsidP="001332BD">
            <w:pPr>
              <w:pStyle w:val="Tablebody"/>
              <w:autoSpaceDE w:val="0"/>
              <w:autoSpaceDN w:val="0"/>
              <w:adjustRightInd w:val="0"/>
              <w:jc w:val="both"/>
            </w:pPr>
            <w:r w:rsidRPr="00E956F7">
              <w:rPr>
                <w:szCs w:val="24"/>
              </w:rPr>
              <w:t>to</w:t>
            </w:r>
          </w:p>
        </w:tc>
        <w:tc>
          <w:tcPr>
            <w:tcW w:w="1417" w:type="dxa"/>
          </w:tcPr>
          <w:p w14:paraId="6EF023B9" w14:textId="3DBAFCD6" w:rsidR="001332BD" w:rsidRPr="00E956F7" w:rsidRDefault="001332BD" w:rsidP="001332BD">
            <w:pPr>
              <w:pStyle w:val="Tablebody"/>
              <w:autoSpaceDE w:val="0"/>
              <w:autoSpaceDN w:val="0"/>
              <w:adjustRightInd w:val="0"/>
              <w:jc w:val="both"/>
            </w:pPr>
            <w:r w:rsidRPr="00E956F7">
              <w:rPr>
                <w:szCs w:val="24"/>
              </w:rPr>
              <w:t>Floating point</w:t>
            </w:r>
          </w:p>
        </w:tc>
        <w:tc>
          <w:tcPr>
            <w:tcW w:w="1418" w:type="dxa"/>
          </w:tcPr>
          <w:p w14:paraId="0D97665F" w14:textId="3BA8A94F" w:rsidR="001332BD" w:rsidRPr="00E956F7" w:rsidRDefault="001332BD" w:rsidP="001332BD">
            <w:pPr>
              <w:pStyle w:val="Tablebody"/>
              <w:autoSpaceDE w:val="0"/>
              <w:autoSpaceDN w:val="0"/>
              <w:adjustRightInd w:val="0"/>
              <w:jc w:val="both"/>
            </w:pPr>
            <w:r w:rsidRPr="00E956F7">
              <w:rPr>
                <w:szCs w:val="24"/>
              </w:rPr>
              <w:t>&gt; 0</w:t>
            </w:r>
          </w:p>
        </w:tc>
        <w:tc>
          <w:tcPr>
            <w:tcW w:w="1163" w:type="dxa"/>
          </w:tcPr>
          <w:p w14:paraId="043F0F3A" w14:textId="00FB4AB6" w:rsidR="001332BD" w:rsidRPr="00E956F7" w:rsidRDefault="001332BD" w:rsidP="001332BD">
            <w:pPr>
              <w:pStyle w:val="Tablebody"/>
              <w:autoSpaceDE w:val="0"/>
              <w:autoSpaceDN w:val="0"/>
              <w:adjustRightInd w:val="0"/>
              <w:jc w:val="both"/>
            </w:pPr>
            <w:r w:rsidRPr="00E956F7">
              <w:rPr>
                <w:szCs w:val="24"/>
              </w:rPr>
              <w:t>Required</w:t>
            </w:r>
          </w:p>
        </w:tc>
        <w:tc>
          <w:tcPr>
            <w:tcW w:w="2409" w:type="dxa"/>
            <w:vMerge/>
            <w:tcBorders>
              <w:top w:val="single" w:sz="12" w:space="0" w:color="auto"/>
              <w:bottom w:val="single" w:sz="12" w:space="0" w:color="auto"/>
            </w:tcBorders>
          </w:tcPr>
          <w:p w14:paraId="0237C6D7"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both"/>
            </w:pPr>
          </w:p>
        </w:tc>
      </w:tr>
    </w:tbl>
    <w:p w14:paraId="68A02A7F" w14:textId="439F6F73" w:rsidR="001332BD" w:rsidRPr="00E956F7" w:rsidRDefault="001332BD">
      <w:pPr>
        <w:pStyle w:val="BodyText"/>
        <w:autoSpaceDE w:val="0"/>
        <w:autoSpaceDN w:val="0"/>
        <w:adjustRightInd w:val="0"/>
        <w:rPr>
          <w:szCs w:val="24"/>
        </w:rPr>
      </w:pPr>
      <w:r w:rsidRPr="00E956F7">
        <w:rPr>
          <w:szCs w:val="24"/>
        </w:rPr>
        <w:t xml:space="preserve">If there are more than one </w:t>
      </w:r>
      <w:del w:id="4549" w:author="LUEJE Claudia" w:date="2023-06-26T17:59:00Z">
        <w:r w:rsidR="00FC68DB" w:rsidRPr="005C2D94">
          <w:delText>segments</w:delText>
        </w:r>
      </w:del>
      <w:ins w:id="4550" w:author="LUEJE Claudia" w:date="2023-06-26T17:59:00Z">
        <w:r w:rsidRPr="00E956F7">
          <w:rPr>
            <w:szCs w:val="24"/>
          </w:rPr>
          <w:t>segment</w:t>
        </w:r>
      </w:ins>
      <w:r w:rsidRPr="00E956F7">
        <w:rPr>
          <w:szCs w:val="24"/>
        </w:rPr>
        <w:t xml:space="preserve"> in </w:t>
      </w:r>
      <w:r w:rsidRPr="0067058B">
        <w:rPr>
          <w:rStyle w:val="ISOCode"/>
        </w:rPr>
        <w:t>&lt;segment_list/&gt;</w:t>
      </w:r>
      <w:r w:rsidRPr="00E956F7">
        <w:rPr>
          <w:szCs w:val="24"/>
        </w:rPr>
        <w:t xml:space="preserve">, it is required that all segments </w:t>
      </w:r>
      <w:r w:rsidRPr="00E956F7">
        <w:rPr>
          <w:i/>
          <w:szCs w:val="24"/>
        </w:rPr>
        <w:t>s</w:t>
      </w:r>
      <w:r w:rsidRPr="00E956F7">
        <w:rPr>
          <w:i/>
          <w:szCs w:val="24"/>
          <w:vertAlign w:val="subscript"/>
        </w:rPr>
        <w:t>n</w:t>
      </w:r>
      <w:r w:rsidRPr="00E956F7">
        <w:rPr>
          <w:szCs w:val="24"/>
        </w:rPr>
        <w:t xml:space="preserve"> can be arranged in a way that </w:t>
      </w:r>
      <w:r w:rsidRPr="00E956F7">
        <w:rPr>
          <w:i/>
          <w:szCs w:val="24"/>
        </w:rPr>
        <w:t>s</w:t>
      </w:r>
      <w:r w:rsidRPr="00E956F7">
        <w:rPr>
          <w:i/>
          <w:szCs w:val="24"/>
          <w:vertAlign w:val="subscript"/>
        </w:rPr>
        <w:t>n</w:t>
      </w:r>
      <w:r w:rsidRPr="00E956F7">
        <w:rPr>
          <w:szCs w:val="24"/>
        </w:rPr>
        <w:t xml:space="preserve">.to &lt; </w:t>
      </w:r>
      <w:r w:rsidRPr="00E956F7">
        <w:rPr>
          <w:i/>
          <w:szCs w:val="24"/>
        </w:rPr>
        <w:t>s</w:t>
      </w:r>
      <w:r w:rsidRPr="00E956F7">
        <w:rPr>
          <w:i/>
          <w:szCs w:val="24"/>
          <w:vertAlign w:val="subscript"/>
        </w:rPr>
        <w:t>n+1</w:t>
      </w:r>
      <w:r w:rsidRPr="00E956F7">
        <w:rPr>
          <w:szCs w:val="24"/>
        </w:rPr>
        <w:t>.from.</w:t>
      </w:r>
    </w:p>
    <w:p w14:paraId="638B3043" w14:textId="56835E94" w:rsidR="001332BD" w:rsidRPr="00E956F7" w:rsidRDefault="001332BD">
      <w:pPr>
        <w:pStyle w:val="BodyText"/>
        <w:autoSpaceDE w:val="0"/>
        <w:autoSpaceDN w:val="0"/>
        <w:adjustRightInd w:val="0"/>
        <w:rPr>
          <w:szCs w:val="24"/>
        </w:rPr>
      </w:pPr>
      <w:r w:rsidRPr="00E956F7">
        <w:rPr>
          <w:szCs w:val="24"/>
        </w:rPr>
        <w:t xml:space="preserve">XML specification of </w:t>
      </w:r>
      <w:r w:rsidRPr="0067058B">
        <w:rPr>
          <w:rStyle w:val="ISOCode"/>
        </w:rPr>
        <w:t>&lt;regular_segments/&gt;</w:t>
      </w:r>
      <w:r w:rsidRPr="00E956F7">
        <w:rPr>
          <w:szCs w:val="24"/>
        </w:rPr>
        <w:t xml:space="preserve"> element (with </w:t>
      </w:r>
      <w:r w:rsidRPr="00551F64">
        <w:rPr>
          <w:i/>
          <w:szCs w:val="24"/>
        </w:rPr>
        <w:t>L</w:t>
      </w:r>
      <w:r w:rsidRPr="00E956F7">
        <w:rPr>
          <w:szCs w:val="24"/>
          <w:vertAlign w:val="subscript"/>
        </w:rPr>
        <w:t>total</w:t>
      </w:r>
      <w:r w:rsidRPr="00E956F7">
        <w:rPr>
          <w:szCs w:val="24"/>
        </w:rPr>
        <w:t xml:space="preserve"> </w:t>
      </w:r>
      <w:r w:rsidRPr="00E956F7">
        <w:rPr>
          <w:rFonts w:cs="Cambria Math"/>
          <w:szCs w:val="24"/>
        </w:rPr>
        <w:t>≔</w:t>
      </w:r>
      <w:r w:rsidRPr="00E956F7">
        <w:rPr>
          <w:szCs w:val="24"/>
        </w:rPr>
        <w:t xml:space="preserve"> length of the </w:t>
      </w:r>
      <w:r w:rsidRPr="0067058B">
        <w:rPr>
          <w:rStyle w:val="ISOCode"/>
        </w:rPr>
        <w:t>&lt;loc_list/&gt;</w:t>
      </w:r>
      <w:r w:rsidRPr="00E956F7">
        <w:rPr>
          <w:szCs w:val="24"/>
        </w:rPr>
        <w:t xml:space="preserve"> polygon and n </w:t>
      </w:r>
      <w:r w:rsidRPr="00E956F7">
        <w:rPr>
          <w:rFonts w:cs="Cambria Math"/>
          <w:szCs w:val="24"/>
        </w:rPr>
        <w:t>≔</w:t>
      </w:r>
      <w:r w:rsidRPr="00E956F7">
        <w:rPr>
          <w:szCs w:val="24"/>
        </w:rPr>
        <w:t> number of segments, both positive</w:t>
      </w:r>
      <w:del w:id="4551" w:author="LUEJE Claudia" w:date="2023-06-26T17:59:00Z">
        <w:r w:rsidR="00FC68DB" w:rsidRPr="00F54804">
          <w:rPr>
            <w:rFonts w:asciiTheme="minorHAnsi" w:hAnsiTheme="minorHAnsi" w:cstheme="minorHAnsi"/>
          </w:rPr>
          <w:delText xml:space="preserve">): </w:delText>
        </w:r>
      </w:del>
      <w:ins w:id="4552" w:author="LUEJE Claudia" w:date="2023-06-26T17:59:00Z">
        <w:r w:rsidRPr="00E956F7">
          <w:rPr>
            <w:szCs w:val="24"/>
          </w:rPr>
          <w:t>)</w:t>
        </w:r>
        <w:r w:rsidR="00551F64">
          <w:rPr>
            <w:szCs w:val="24"/>
          </w:rPr>
          <w:t xml:space="preserve"> as shown in </w:t>
        </w:r>
        <w:r w:rsidR="00551F64" w:rsidRPr="00551F64">
          <w:rPr>
            <w:rStyle w:val="citetbl"/>
          </w:rPr>
          <w:t>Table 84</w:t>
        </w:r>
        <w:r w:rsidRPr="00E956F7">
          <w:rPr>
            <w:szCs w:val="24"/>
          </w:rPr>
          <w:t>:</w:t>
        </w:r>
      </w:ins>
    </w:p>
    <w:p w14:paraId="6DC76A48" w14:textId="08D02F68" w:rsidR="001332BD" w:rsidRPr="00E956F7" w:rsidRDefault="006F39DE">
      <w:pPr>
        <w:pStyle w:val="Tabletitle"/>
        <w:autoSpaceDE w:val="0"/>
        <w:autoSpaceDN w:val="0"/>
        <w:adjustRightInd w:val="0"/>
        <w:outlineLvl w:val="0"/>
        <w:rPr>
          <w:szCs w:val="24"/>
        </w:rPr>
      </w:pPr>
      <w:bookmarkStart w:id="4553" w:name="_Ref101343985"/>
      <w:bookmarkStart w:id="4554" w:name="_Toc110532432"/>
      <w:r w:rsidRPr="00E956F7">
        <w:rPr>
          <w:szCs w:val="24"/>
        </w:rPr>
        <w:t>Table</w:t>
      </w:r>
      <w:del w:id="4555" w:author="LUEJE Claudia" w:date="2023-06-26T17:59:00Z">
        <w:r w:rsidR="00461A3A" w:rsidRPr="00F54804">
          <w:delText xml:space="preserve"> </w:delText>
        </w:r>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84</w:delText>
        </w:r>
        <w:r w:rsidR="00461A3A" w:rsidRPr="00F54804">
          <w:fldChar w:fldCharType="end"/>
        </w:r>
      </w:del>
      <w:bookmarkEnd w:id="4553"/>
      <w:ins w:id="4556" w:author="LUEJE Claudia" w:date="2023-06-26T17:59:00Z">
        <w:r w:rsidRPr="00E956F7">
          <w:rPr>
            <w:szCs w:val="24"/>
          </w:rPr>
          <w:t> </w:t>
        </w:r>
        <w:r w:rsidR="001332BD" w:rsidRPr="00E956F7">
          <w:rPr>
            <w:szCs w:val="24"/>
          </w:rPr>
          <w:t>84</w:t>
        </w:r>
      </w:ins>
      <w:r w:rsidR="001332BD" w:rsidRPr="00E956F7">
        <w:rPr>
          <w:szCs w:val="24"/>
        </w:rPr>
        <w:t xml:space="preserve"> — Attributes of element </w:t>
      </w:r>
      <w:r w:rsidR="001332BD" w:rsidRPr="0067058B">
        <w:rPr>
          <w:rStyle w:val="ISOCode"/>
        </w:rPr>
        <w:t>&lt;regular_segments/&gt;</w:t>
      </w:r>
      <w:bookmarkEnd w:id="4554"/>
    </w:p>
    <w:tbl>
      <w:tblPr>
        <w:tblW w:w="9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701"/>
        <w:gridCol w:w="1559"/>
        <w:gridCol w:w="1811"/>
        <w:gridCol w:w="1163"/>
        <w:gridCol w:w="3288"/>
      </w:tblGrid>
      <w:tr w:rsidR="001332BD" w:rsidRPr="00B62EE5" w14:paraId="1AC08E25" w14:textId="77777777" w:rsidTr="005B271E">
        <w:trPr>
          <w:tblHeader/>
          <w:jc w:val="center"/>
        </w:trPr>
        <w:tc>
          <w:tcPr>
            <w:tcW w:w="1701" w:type="dxa"/>
            <w:tcBorders>
              <w:top w:val="single" w:sz="12" w:space="0" w:color="auto"/>
              <w:bottom w:val="single" w:sz="12" w:space="0" w:color="auto"/>
            </w:tcBorders>
            <w:shd w:val="clear" w:color="auto" w:fill="F3F3F3"/>
            <w:vAlign w:val="bottom"/>
          </w:tcPr>
          <w:p w14:paraId="77F1A0CF" w14:textId="4F3115C8" w:rsidR="001332BD" w:rsidRPr="00B62EE5" w:rsidRDefault="001332BD" w:rsidP="006021E3">
            <w:pPr>
              <w:pStyle w:val="Tableheader"/>
              <w:tabs>
                <w:tab w:val="clear" w:pos="397"/>
                <w:tab w:val="left" w:pos="403"/>
              </w:tabs>
              <w:autoSpaceDE w:val="0"/>
              <w:autoSpaceDN w:val="0"/>
              <w:adjustRightInd w:val="0"/>
              <w:rPr>
                <w:b/>
              </w:rPr>
            </w:pPr>
            <w:r w:rsidRPr="00B62EE5">
              <w:rPr>
                <w:b/>
                <w:szCs w:val="24"/>
              </w:rPr>
              <w:t>Attributes</w:t>
            </w:r>
          </w:p>
        </w:tc>
        <w:tc>
          <w:tcPr>
            <w:tcW w:w="1559" w:type="dxa"/>
            <w:tcBorders>
              <w:top w:val="single" w:sz="12" w:space="0" w:color="auto"/>
              <w:bottom w:val="single" w:sz="12" w:space="0" w:color="auto"/>
            </w:tcBorders>
            <w:shd w:val="clear" w:color="auto" w:fill="F3F3F3"/>
            <w:vAlign w:val="bottom"/>
          </w:tcPr>
          <w:p w14:paraId="0BB31C30" w14:textId="118B8140" w:rsidR="001332BD" w:rsidRPr="00B62EE5" w:rsidRDefault="001332BD" w:rsidP="006021E3">
            <w:pPr>
              <w:pStyle w:val="Tableheader"/>
              <w:tabs>
                <w:tab w:val="clear" w:pos="397"/>
                <w:tab w:val="left" w:pos="403"/>
              </w:tabs>
              <w:autoSpaceDE w:val="0"/>
              <w:autoSpaceDN w:val="0"/>
              <w:adjustRightInd w:val="0"/>
              <w:rPr>
                <w:b/>
              </w:rPr>
            </w:pPr>
            <w:r w:rsidRPr="00B62EE5">
              <w:rPr>
                <w:b/>
                <w:szCs w:val="24"/>
              </w:rPr>
              <w:t>Type</w:t>
            </w:r>
          </w:p>
        </w:tc>
        <w:tc>
          <w:tcPr>
            <w:tcW w:w="1811" w:type="dxa"/>
            <w:tcBorders>
              <w:top w:val="single" w:sz="12" w:space="0" w:color="auto"/>
              <w:bottom w:val="single" w:sz="12" w:space="0" w:color="auto"/>
            </w:tcBorders>
            <w:shd w:val="clear" w:color="auto" w:fill="F3F3F3"/>
            <w:vAlign w:val="bottom"/>
          </w:tcPr>
          <w:p w14:paraId="714D21FF" w14:textId="7095AB54" w:rsidR="001332BD" w:rsidRPr="00B62EE5" w:rsidRDefault="001332BD" w:rsidP="006021E3">
            <w:pPr>
              <w:pStyle w:val="Tableheader"/>
              <w:tabs>
                <w:tab w:val="clear" w:pos="397"/>
                <w:tab w:val="left" w:pos="403"/>
              </w:tabs>
              <w:autoSpaceDE w:val="0"/>
              <w:autoSpaceDN w:val="0"/>
              <w:adjustRightInd w:val="0"/>
              <w:rPr>
                <w:b/>
              </w:rPr>
            </w:pPr>
            <w:r w:rsidRPr="00B62EE5">
              <w:rPr>
                <w:b/>
                <w:szCs w:val="24"/>
              </w:rPr>
              <w:t xml:space="preserve">Value </w:t>
            </w:r>
            <w:r w:rsidR="00551F64" w:rsidRPr="00B62EE5">
              <w:rPr>
                <w:b/>
                <w:szCs w:val="24"/>
              </w:rPr>
              <w:t>s</w:t>
            </w:r>
            <w:r w:rsidRPr="00B62EE5">
              <w:rPr>
                <w:b/>
                <w:szCs w:val="24"/>
              </w:rPr>
              <w:t>pace</w:t>
            </w:r>
          </w:p>
        </w:tc>
        <w:tc>
          <w:tcPr>
            <w:tcW w:w="1163" w:type="dxa"/>
            <w:tcBorders>
              <w:top w:val="single" w:sz="12" w:space="0" w:color="auto"/>
              <w:bottom w:val="single" w:sz="12" w:space="0" w:color="auto"/>
            </w:tcBorders>
            <w:shd w:val="clear" w:color="auto" w:fill="F3F3F3"/>
            <w:vAlign w:val="bottom"/>
          </w:tcPr>
          <w:p w14:paraId="371E1532" w14:textId="63997AA2" w:rsidR="001332BD" w:rsidRPr="00B62EE5" w:rsidRDefault="001332BD" w:rsidP="006021E3">
            <w:pPr>
              <w:pStyle w:val="Tableheader"/>
              <w:tabs>
                <w:tab w:val="clear" w:pos="397"/>
                <w:tab w:val="left" w:pos="403"/>
              </w:tabs>
              <w:autoSpaceDE w:val="0"/>
              <w:autoSpaceDN w:val="0"/>
              <w:adjustRightInd w:val="0"/>
              <w:rPr>
                <w:b/>
              </w:rPr>
            </w:pPr>
            <w:r w:rsidRPr="00B62EE5">
              <w:rPr>
                <w:b/>
                <w:szCs w:val="24"/>
              </w:rPr>
              <w:t>Use</w:t>
            </w:r>
          </w:p>
        </w:tc>
        <w:tc>
          <w:tcPr>
            <w:tcW w:w="3288" w:type="dxa"/>
            <w:tcBorders>
              <w:top w:val="single" w:sz="12" w:space="0" w:color="auto"/>
              <w:bottom w:val="single" w:sz="12" w:space="0" w:color="auto"/>
            </w:tcBorders>
            <w:shd w:val="clear" w:color="auto" w:fill="F3F3F3"/>
            <w:vAlign w:val="bottom"/>
          </w:tcPr>
          <w:p w14:paraId="181FE5D3" w14:textId="0D1B01F2" w:rsidR="001332BD" w:rsidRPr="00B62EE5" w:rsidRDefault="001332BD" w:rsidP="006021E3">
            <w:pPr>
              <w:pStyle w:val="Tableheader"/>
              <w:tabs>
                <w:tab w:val="clear" w:pos="397"/>
                <w:tab w:val="left" w:pos="403"/>
              </w:tabs>
              <w:autoSpaceDE w:val="0"/>
              <w:autoSpaceDN w:val="0"/>
              <w:adjustRightInd w:val="0"/>
              <w:rPr>
                <w:b/>
              </w:rPr>
            </w:pPr>
            <w:r w:rsidRPr="00B62EE5">
              <w:rPr>
                <w:b/>
                <w:szCs w:val="24"/>
              </w:rPr>
              <w:t>Constraint</w:t>
            </w:r>
          </w:p>
        </w:tc>
      </w:tr>
      <w:tr w:rsidR="001332BD" w:rsidRPr="00E956F7" w:rsidDel="00144CA8" w14:paraId="4C39FD2C" w14:textId="77777777" w:rsidTr="005B271E">
        <w:trPr>
          <w:jc w:val="center"/>
        </w:trPr>
        <w:tc>
          <w:tcPr>
            <w:tcW w:w="1701" w:type="dxa"/>
            <w:tcBorders>
              <w:top w:val="single" w:sz="12" w:space="0" w:color="auto"/>
            </w:tcBorders>
          </w:tcPr>
          <w:p w14:paraId="6819E7A6" w14:textId="1AA05C52" w:rsidR="001332BD" w:rsidRPr="00E956F7" w:rsidRDefault="001332BD" w:rsidP="006021E3">
            <w:pPr>
              <w:pStyle w:val="Tablebody"/>
              <w:tabs>
                <w:tab w:val="clear" w:pos="397"/>
                <w:tab w:val="left" w:pos="403"/>
              </w:tabs>
              <w:autoSpaceDE w:val="0"/>
              <w:autoSpaceDN w:val="0"/>
              <w:adjustRightInd w:val="0"/>
            </w:pPr>
            <w:r w:rsidRPr="00E956F7">
              <w:rPr>
                <w:szCs w:val="24"/>
              </w:rPr>
              <w:t>num_segments</w:t>
            </w:r>
          </w:p>
        </w:tc>
        <w:tc>
          <w:tcPr>
            <w:tcW w:w="1559" w:type="dxa"/>
            <w:tcBorders>
              <w:top w:val="single" w:sz="12" w:space="0" w:color="auto"/>
            </w:tcBorders>
          </w:tcPr>
          <w:p w14:paraId="44D8ACB6" w14:textId="7B351F75" w:rsidR="001332BD" w:rsidRPr="00E956F7" w:rsidRDefault="001332BD" w:rsidP="006021E3">
            <w:pPr>
              <w:pStyle w:val="Tablebody"/>
              <w:tabs>
                <w:tab w:val="clear" w:pos="397"/>
                <w:tab w:val="left" w:pos="403"/>
              </w:tabs>
              <w:autoSpaceDE w:val="0"/>
              <w:autoSpaceDN w:val="0"/>
              <w:adjustRightInd w:val="0"/>
            </w:pPr>
            <w:r w:rsidRPr="00E956F7">
              <w:rPr>
                <w:szCs w:val="24"/>
              </w:rPr>
              <w:t>Integer</w:t>
            </w:r>
          </w:p>
        </w:tc>
        <w:tc>
          <w:tcPr>
            <w:tcW w:w="1811" w:type="dxa"/>
            <w:tcBorders>
              <w:top w:val="single" w:sz="12" w:space="0" w:color="auto"/>
            </w:tcBorders>
          </w:tcPr>
          <w:p w14:paraId="4766A10D" w14:textId="2E0F8993" w:rsidR="001332BD" w:rsidRPr="00E956F7" w:rsidRDefault="001332BD" w:rsidP="006021E3">
            <w:pPr>
              <w:pStyle w:val="Tablebody"/>
              <w:tabs>
                <w:tab w:val="clear" w:pos="397"/>
                <w:tab w:val="left" w:pos="403"/>
              </w:tabs>
              <w:autoSpaceDE w:val="0"/>
              <w:autoSpaceDN w:val="0"/>
              <w:adjustRightInd w:val="0"/>
            </w:pPr>
            <w:r w:rsidRPr="00E956F7">
              <w:rPr>
                <w:szCs w:val="24"/>
              </w:rPr>
              <w:t>&gt; 0</w:t>
            </w:r>
          </w:p>
        </w:tc>
        <w:tc>
          <w:tcPr>
            <w:tcW w:w="1163" w:type="dxa"/>
            <w:tcBorders>
              <w:top w:val="single" w:sz="12" w:space="0" w:color="auto"/>
            </w:tcBorders>
          </w:tcPr>
          <w:p w14:paraId="473D4EE2" w14:textId="1C36C25F" w:rsidR="001332BD" w:rsidRPr="00E956F7" w:rsidRDefault="001332BD" w:rsidP="006021E3">
            <w:pPr>
              <w:pStyle w:val="Tablebody"/>
              <w:tabs>
                <w:tab w:val="clear" w:pos="397"/>
                <w:tab w:val="left" w:pos="403"/>
              </w:tabs>
              <w:autoSpaceDE w:val="0"/>
              <w:autoSpaceDN w:val="0"/>
              <w:adjustRightInd w:val="0"/>
            </w:pPr>
            <w:r w:rsidRPr="00E956F7">
              <w:rPr>
                <w:szCs w:val="24"/>
              </w:rPr>
              <w:t>Required</w:t>
            </w:r>
          </w:p>
        </w:tc>
        <w:tc>
          <w:tcPr>
            <w:tcW w:w="3288" w:type="dxa"/>
            <w:tcBorders>
              <w:top w:val="single" w:sz="12" w:space="0" w:color="auto"/>
            </w:tcBorders>
            <w:vAlign w:val="center"/>
          </w:tcPr>
          <w:p w14:paraId="160801CE" w14:textId="0491356D" w:rsidR="001332BD" w:rsidRPr="00E956F7" w:rsidDel="00144CA8" w:rsidRDefault="005B271E" w:rsidP="006021E3">
            <w:pPr>
              <w:pStyle w:val="Tablebody"/>
              <w:tabs>
                <w:tab w:val="clear" w:pos="397"/>
                <w:tab w:val="left" w:pos="403"/>
              </w:tabs>
              <w:autoSpaceDE w:val="0"/>
              <w:autoSpaceDN w:val="0"/>
              <w:adjustRightInd w:val="0"/>
            </w:pPr>
            <w:r w:rsidRPr="00E956F7">
              <w:t> </w:t>
            </w:r>
          </w:p>
        </w:tc>
      </w:tr>
      <w:tr w:rsidR="001332BD" w:rsidRPr="00E956F7" w14:paraId="367B43A2" w14:textId="77777777" w:rsidTr="005B271E">
        <w:trPr>
          <w:jc w:val="center"/>
        </w:trPr>
        <w:tc>
          <w:tcPr>
            <w:tcW w:w="1701" w:type="dxa"/>
          </w:tcPr>
          <w:p w14:paraId="67B269CF" w14:textId="4EBD4AF6" w:rsidR="001332BD" w:rsidRPr="00E956F7" w:rsidRDefault="001332BD" w:rsidP="006021E3">
            <w:pPr>
              <w:pStyle w:val="Tablebody"/>
              <w:tabs>
                <w:tab w:val="clear" w:pos="397"/>
                <w:tab w:val="left" w:pos="403"/>
              </w:tabs>
              <w:autoSpaceDE w:val="0"/>
              <w:autoSpaceDN w:val="0"/>
              <w:adjustRightInd w:val="0"/>
            </w:pPr>
            <w:r w:rsidRPr="00E956F7">
              <w:rPr>
                <w:szCs w:val="24"/>
              </w:rPr>
              <w:t>length</w:t>
            </w:r>
          </w:p>
        </w:tc>
        <w:tc>
          <w:tcPr>
            <w:tcW w:w="1559" w:type="dxa"/>
          </w:tcPr>
          <w:p w14:paraId="42920876" w14:textId="253BE5B1"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Pr>
          <w:p w14:paraId="775B5DAC" w14:textId="56C29C37" w:rsidR="001332BD" w:rsidRPr="00E956F7" w:rsidRDefault="001332BD" w:rsidP="006021E3">
            <w:pPr>
              <w:pStyle w:val="Tablebody"/>
              <w:tabs>
                <w:tab w:val="clear" w:pos="397"/>
                <w:tab w:val="left" w:pos="403"/>
              </w:tabs>
              <w:autoSpaceDE w:val="0"/>
              <w:autoSpaceDN w:val="0"/>
              <w:adjustRightInd w:val="0"/>
            </w:pPr>
            <w:r w:rsidRPr="00E956F7">
              <w:rPr>
                <w:szCs w:val="24"/>
              </w:rPr>
              <w:t>&gt; 0</w:t>
            </w:r>
          </w:p>
        </w:tc>
        <w:tc>
          <w:tcPr>
            <w:tcW w:w="1163" w:type="dxa"/>
          </w:tcPr>
          <w:p w14:paraId="07258247" w14:textId="235B085C" w:rsidR="001332BD" w:rsidRPr="00E956F7" w:rsidRDefault="001332BD" w:rsidP="006021E3">
            <w:pPr>
              <w:pStyle w:val="Tablebody"/>
              <w:tabs>
                <w:tab w:val="clear" w:pos="397"/>
                <w:tab w:val="left" w:pos="403"/>
              </w:tabs>
              <w:autoSpaceDE w:val="0"/>
              <w:autoSpaceDN w:val="0"/>
              <w:adjustRightInd w:val="0"/>
            </w:pPr>
            <w:r w:rsidRPr="00E956F7">
              <w:rPr>
                <w:szCs w:val="24"/>
              </w:rPr>
              <w:t>Required</w:t>
            </w:r>
          </w:p>
        </w:tc>
        <w:tc>
          <w:tcPr>
            <w:tcW w:w="3288" w:type="dxa"/>
            <w:vMerge w:val="restart"/>
            <w:vAlign w:val="center"/>
          </w:tcPr>
          <w:p w14:paraId="45039BC2" w14:textId="72320907" w:rsidR="001332BD" w:rsidRPr="00E956F7" w:rsidRDefault="005B271E" w:rsidP="006021E3">
            <w:pPr>
              <w:pStyle w:val="Tablebody"/>
              <w:tabs>
                <w:tab w:val="clear" w:pos="397"/>
                <w:tab w:val="left" w:pos="403"/>
              </w:tabs>
              <w:autoSpaceDE w:val="0"/>
              <w:autoSpaceDN w:val="0"/>
              <w:adjustRightInd w:val="0"/>
              <w:rPr>
                <w:lang w:val="en-US"/>
              </w:rPr>
            </w:pPr>
            <w:r w:rsidRPr="00E956F7">
              <w:rPr>
                <w:lang w:val="en-US"/>
              </w:rPr>
              <w:t> </w:t>
            </w:r>
          </w:p>
        </w:tc>
      </w:tr>
      <w:tr w:rsidR="001332BD" w:rsidRPr="00E956F7" w14:paraId="5921F44D" w14:textId="77777777" w:rsidTr="005B271E">
        <w:trPr>
          <w:jc w:val="center"/>
        </w:trPr>
        <w:tc>
          <w:tcPr>
            <w:tcW w:w="1701" w:type="dxa"/>
          </w:tcPr>
          <w:p w14:paraId="31DE75BE" w14:textId="0FDF86C9" w:rsidR="001332BD" w:rsidRPr="00E956F7" w:rsidRDefault="001332BD" w:rsidP="006021E3">
            <w:pPr>
              <w:pStyle w:val="Tablebody"/>
              <w:tabs>
                <w:tab w:val="clear" w:pos="397"/>
                <w:tab w:val="left" w:pos="403"/>
              </w:tabs>
              <w:autoSpaceDE w:val="0"/>
              <w:autoSpaceDN w:val="0"/>
              <w:adjustRightInd w:val="0"/>
            </w:pPr>
            <w:r w:rsidRPr="00E956F7">
              <w:rPr>
                <w:szCs w:val="24"/>
              </w:rPr>
              <w:t>spacing</w:t>
            </w:r>
          </w:p>
        </w:tc>
        <w:tc>
          <w:tcPr>
            <w:tcW w:w="1559" w:type="dxa"/>
          </w:tcPr>
          <w:p w14:paraId="3E57D656" w14:textId="08EE36F8"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Pr>
          <w:p w14:paraId="4AC672B0" w14:textId="60241037" w:rsidR="001332BD" w:rsidRPr="00E956F7" w:rsidRDefault="001332BD" w:rsidP="006021E3">
            <w:pPr>
              <w:pStyle w:val="Tablebody"/>
              <w:tabs>
                <w:tab w:val="clear" w:pos="397"/>
                <w:tab w:val="left" w:pos="403"/>
              </w:tabs>
              <w:autoSpaceDE w:val="0"/>
              <w:autoSpaceDN w:val="0"/>
              <w:adjustRightInd w:val="0"/>
            </w:pPr>
            <w:r w:rsidRPr="00E956F7">
              <w:rPr>
                <w:szCs w:val="24"/>
              </w:rPr>
              <w:t>&gt; 0</w:t>
            </w:r>
          </w:p>
        </w:tc>
        <w:tc>
          <w:tcPr>
            <w:tcW w:w="1163" w:type="dxa"/>
          </w:tcPr>
          <w:p w14:paraId="3A2AB4C9" w14:textId="38DC883C" w:rsidR="001332BD" w:rsidRPr="00E956F7" w:rsidRDefault="001332BD" w:rsidP="006021E3">
            <w:pPr>
              <w:pStyle w:val="Tablebody"/>
              <w:tabs>
                <w:tab w:val="clear" w:pos="397"/>
                <w:tab w:val="left" w:pos="403"/>
              </w:tabs>
              <w:autoSpaceDE w:val="0"/>
              <w:autoSpaceDN w:val="0"/>
              <w:adjustRightInd w:val="0"/>
            </w:pPr>
            <w:r w:rsidRPr="00E956F7">
              <w:rPr>
                <w:szCs w:val="24"/>
              </w:rPr>
              <w:t>Required</w:t>
            </w:r>
          </w:p>
        </w:tc>
        <w:tc>
          <w:tcPr>
            <w:tcW w:w="3288" w:type="dxa"/>
            <w:vMerge/>
          </w:tcPr>
          <w:p w14:paraId="13665D9C" w14:textId="77777777" w:rsidR="001332BD" w:rsidRPr="00E956F7" w:rsidRDefault="001332BD" w:rsidP="006021E3">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pPr>
          </w:p>
        </w:tc>
      </w:tr>
      <w:tr w:rsidR="001332BD" w:rsidRPr="00E956F7" w14:paraId="209A70B0" w14:textId="77777777" w:rsidTr="005B271E">
        <w:trPr>
          <w:jc w:val="center"/>
        </w:trPr>
        <w:tc>
          <w:tcPr>
            <w:tcW w:w="1701" w:type="dxa"/>
          </w:tcPr>
          <w:p w14:paraId="06A60485" w14:textId="64757C79" w:rsidR="001332BD" w:rsidRPr="00E956F7" w:rsidRDefault="001332BD" w:rsidP="006021E3">
            <w:pPr>
              <w:pStyle w:val="Tablebody"/>
              <w:tabs>
                <w:tab w:val="clear" w:pos="397"/>
                <w:tab w:val="left" w:pos="403"/>
              </w:tabs>
              <w:autoSpaceDE w:val="0"/>
              <w:autoSpaceDN w:val="0"/>
              <w:adjustRightInd w:val="0"/>
            </w:pPr>
            <w:r w:rsidRPr="00E956F7">
              <w:rPr>
                <w:szCs w:val="24"/>
              </w:rPr>
              <w:t>first_spacing</w:t>
            </w:r>
          </w:p>
        </w:tc>
        <w:tc>
          <w:tcPr>
            <w:tcW w:w="1559" w:type="dxa"/>
          </w:tcPr>
          <w:p w14:paraId="2A080DED" w14:textId="6328C0FF"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Pr>
          <w:p w14:paraId="120B0C00" w14:textId="1AE1179C" w:rsidR="001332BD" w:rsidRPr="00E956F7" w:rsidRDefault="001332BD" w:rsidP="006021E3">
            <w:pPr>
              <w:pStyle w:val="Tablebody"/>
              <w:tabs>
                <w:tab w:val="clear" w:pos="397"/>
                <w:tab w:val="left" w:pos="403"/>
              </w:tabs>
              <w:autoSpaceDE w:val="0"/>
              <w:autoSpaceDN w:val="0"/>
              <w:adjustRightInd w:val="0"/>
            </w:pPr>
            <w:r w:rsidRPr="00E956F7">
              <w:rPr>
                <w:szCs w:val="24"/>
              </w:rPr>
              <w:t xml:space="preserve">≥ 0.0 </w:t>
            </w:r>
            <w:r w:rsidRPr="00E956F7">
              <w:rPr>
                <w:szCs w:val="24"/>
              </w:rPr>
              <w:br/>
              <w:t>(default: 0)</w:t>
            </w:r>
          </w:p>
        </w:tc>
        <w:tc>
          <w:tcPr>
            <w:tcW w:w="1163" w:type="dxa"/>
          </w:tcPr>
          <w:p w14:paraId="4CD819BE" w14:textId="3C801DD5" w:rsidR="001332BD" w:rsidRPr="00E956F7" w:rsidRDefault="001332BD" w:rsidP="006021E3">
            <w:pPr>
              <w:pStyle w:val="Tablebody"/>
              <w:tabs>
                <w:tab w:val="clear" w:pos="397"/>
                <w:tab w:val="left" w:pos="403"/>
              </w:tabs>
              <w:autoSpaceDE w:val="0"/>
              <w:autoSpaceDN w:val="0"/>
              <w:adjustRightInd w:val="0"/>
            </w:pPr>
            <w:r w:rsidRPr="00E956F7">
              <w:rPr>
                <w:szCs w:val="24"/>
              </w:rPr>
              <w:t>Optional</w:t>
            </w:r>
          </w:p>
        </w:tc>
        <w:tc>
          <w:tcPr>
            <w:tcW w:w="3288" w:type="dxa"/>
            <w:vMerge/>
          </w:tcPr>
          <w:p w14:paraId="19605B47" w14:textId="77777777" w:rsidR="001332BD" w:rsidRPr="00E956F7" w:rsidRDefault="001332BD" w:rsidP="006021E3">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pPr>
          </w:p>
        </w:tc>
      </w:tr>
      <w:tr w:rsidR="001332BD" w:rsidRPr="00E956F7" w14:paraId="2E62D458" w14:textId="77777777" w:rsidTr="005B271E">
        <w:trPr>
          <w:jc w:val="center"/>
        </w:trPr>
        <w:tc>
          <w:tcPr>
            <w:tcW w:w="1701" w:type="dxa"/>
            <w:tcBorders>
              <w:bottom w:val="single" w:sz="4" w:space="0" w:color="auto"/>
            </w:tcBorders>
          </w:tcPr>
          <w:p w14:paraId="5FE1C4C3" w14:textId="130AA311" w:rsidR="001332BD" w:rsidRPr="00E956F7" w:rsidRDefault="001332BD" w:rsidP="006021E3">
            <w:pPr>
              <w:pStyle w:val="Tablebody"/>
              <w:tabs>
                <w:tab w:val="clear" w:pos="397"/>
                <w:tab w:val="left" w:pos="403"/>
              </w:tabs>
              <w:autoSpaceDE w:val="0"/>
              <w:autoSpaceDN w:val="0"/>
              <w:adjustRightInd w:val="0"/>
            </w:pPr>
            <w:r w:rsidRPr="00E956F7">
              <w:rPr>
                <w:szCs w:val="24"/>
              </w:rPr>
              <w:t>last_spacing</w:t>
            </w:r>
          </w:p>
        </w:tc>
        <w:tc>
          <w:tcPr>
            <w:tcW w:w="1559" w:type="dxa"/>
            <w:tcBorders>
              <w:bottom w:val="single" w:sz="4" w:space="0" w:color="auto"/>
            </w:tcBorders>
          </w:tcPr>
          <w:p w14:paraId="734648D9" w14:textId="75F57FFE"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Borders>
              <w:bottom w:val="single" w:sz="4" w:space="0" w:color="auto"/>
            </w:tcBorders>
          </w:tcPr>
          <w:p w14:paraId="6A65AF21" w14:textId="5C5BA5D7" w:rsidR="001332BD" w:rsidRPr="00E956F7" w:rsidRDefault="001332BD" w:rsidP="006021E3">
            <w:pPr>
              <w:pStyle w:val="Tablebody"/>
              <w:tabs>
                <w:tab w:val="clear" w:pos="397"/>
                <w:tab w:val="left" w:pos="403"/>
              </w:tabs>
              <w:autoSpaceDE w:val="0"/>
              <w:autoSpaceDN w:val="0"/>
              <w:adjustRightInd w:val="0"/>
            </w:pPr>
            <w:r w:rsidRPr="00E956F7">
              <w:rPr>
                <w:szCs w:val="24"/>
              </w:rPr>
              <w:t xml:space="preserve">≥ 0.0 </w:t>
            </w:r>
            <w:r w:rsidRPr="00E956F7">
              <w:rPr>
                <w:szCs w:val="24"/>
              </w:rPr>
              <w:br/>
              <w:t>(default: 0)</w:t>
            </w:r>
          </w:p>
        </w:tc>
        <w:tc>
          <w:tcPr>
            <w:tcW w:w="1163" w:type="dxa"/>
            <w:tcBorders>
              <w:bottom w:val="single" w:sz="4" w:space="0" w:color="auto"/>
            </w:tcBorders>
          </w:tcPr>
          <w:p w14:paraId="59FC8065" w14:textId="71B30F2D" w:rsidR="001332BD" w:rsidRPr="00E956F7" w:rsidRDefault="001332BD" w:rsidP="006021E3">
            <w:pPr>
              <w:pStyle w:val="Tablebody"/>
              <w:tabs>
                <w:tab w:val="clear" w:pos="397"/>
                <w:tab w:val="left" w:pos="403"/>
              </w:tabs>
              <w:autoSpaceDE w:val="0"/>
              <w:autoSpaceDN w:val="0"/>
              <w:adjustRightInd w:val="0"/>
            </w:pPr>
            <w:r w:rsidRPr="00E956F7">
              <w:rPr>
                <w:szCs w:val="24"/>
              </w:rPr>
              <w:t>Optional</w:t>
            </w:r>
          </w:p>
        </w:tc>
        <w:tc>
          <w:tcPr>
            <w:tcW w:w="3288" w:type="dxa"/>
            <w:vMerge/>
            <w:tcBorders>
              <w:bottom w:val="single" w:sz="4" w:space="0" w:color="auto"/>
            </w:tcBorders>
          </w:tcPr>
          <w:p w14:paraId="46D682C0" w14:textId="77777777" w:rsidR="001332BD" w:rsidRPr="00E956F7" w:rsidRDefault="001332BD" w:rsidP="006021E3">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pPr>
          </w:p>
        </w:tc>
      </w:tr>
      <w:tr w:rsidR="001332BD" w:rsidRPr="00E956F7" w14:paraId="3C0E4D0D" w14:textId="77777777" w:rsidTr="006021E3">
        <w:trPr>
          <w:jc w:val="center"/>
        </w:trPr>
        <w:tc>
          <w:tcPr>
            <w:tcW w:w="1701" w:type="dxa"/>
            <w:tcBorders>
              <w:top w:val="single" w:sz="4" w:space="0" w:color="auto"/>
              <w:bottom w:val="single" w:sz="6" w:space="0" w:color="auto"/>
            </w:tcBorders>
          </w:tcPr>
          <w:p w14:paraId="20791095" w14:textId="0EF3A50B" w:rsidR="001332BD" w:rsidRPr="00E956F7" w:rsidRDefault="001332BD" w:rsidP="006021E3">
            <w:pPr>
              <w:pStyle w:val="Tablebody"/>
              <w:tabs>
                <w:tab w:val="clear" w:pos="397"/>
                <w:tab w:val="left" w:pos="403"/>
              </w:tabs>
              <w:autoSpaceDE w:val="0"/>
              <w:autoSpaceDN w:val="0"/>
              <w:adjustRightInd w:val="0"/>
            </w:pPr>
            <w:r w:rsidRPr="00E956F7">
              <w:rPr>
                <w:szCs w:val="24"/>
              </w:rPr>
              <w:t>keep</w:t>
            </w:r>
          </w:p>
        </w:tc>
        <w:tc>
          <w:tcPr>
            <w:tcW w:w="1559" w:type="dxa"/>
            <w:tcBorders>
              <w:top w:val="single" w:sz="4" w:space="0" w:color="auto"/>
              <w:bottom w:val="single" w:sz="6" w:space="0" w:color="auto"/>
            </w:tcBorders>
          </w:tcPr>
          <w:p w14:paraId="5F7DEB16" w14:textId="75DAF0BC" w:rsidR="001332BD" w:rsidRPr="00E956F7" w:rsidRDefault="001332BD" w:rsidP="006021E3">
            <w:pPr>
              <w:pStyle w:val="Tablebody"/>
              <w:tabs>
                <w:tab w:val="clear" w:pos="397"/>
                <w:tab w:val="left" w:pos="403"/>
              </w:tabs>
              <w:autoSpaceDE w:val="0"/>
              <w:autoSpaceDN w:val="0"/>
              <w:adjustRightInd w:val="0"/>
            </w:pPr>
            <w:r w:rsidRPr="00E956F7">
              <w:rPr>
                <w:szCs w:val="24"/>
              </w:rPr>
              <w:t>Selection</w:t>
            </w:r>
          </w:p>
        </w:tc>
        <w:tc>
          <w:tcPr>
            <w:tcW w:w="1811" w:type="dxa"/>
            <w:tcBorders>
              <w:top w:val="single" w:sz="4" w:space="0" w:color="auto"/>
              <w:bottom w:val="single" w:sz="6" w:space="0" w:color="auto"/>
            </w:tcBorders>
          </w:tcPr>
          <w:p w14:paraId="7CB0855A" w14:textId="7C1B0C8F" w:rsidR="001332BD" w:rsidRPr="00E956F7" w:rsidRDefault="001332BD" w:rsidP="006021E3">
            <w:pPr>
              <w:pStyle w:val="Tablebody"/>
              <w:tabs>
                <w:tab w:val="clear" w:pos="397"/>
                <w:tab w:val="left" w:pos="403"/>
              </w:tabs>
              <w:autoSpaceDE w:val="0"/>
              <w:autoSpaceDN w:val="0"/>
              <w:adjustRightInd w:val="0"/>
            </w:pPr>
            <w:r w:rsidRPr="00E956F7">
              <w:rPr>
                <w:szCs w:val="24"/>
              </w:rPr>
              <w:t xml:space="preserve">spacing, </w:t>
            </w:r>
            <w:r w:rsidRPr="00E956F7">
              <w:rPr>
                <w:szCs w:val="24"/>
              </w:rPr>
              <w:br/>
              <w:t xml:space="preserve">length, </w:t>
            </w:r>
            <w:r w:rsidRPr="00E956F7">
              <w:rPr>
                <w:szCs w:val="24"/>
              </w:rPr>
              <w:br/>
              <w:t>density (default)</w:t>
            </w:r>
          </w:p>
        </w:tc>
        <w:tc>
          <w:tcPr>
            <w:tcW w:w="1163" w:type="dxa"/>
            <w:tcBorders>
              <w:top w:val="single" w:sz="4" w:space="0" w:color="auto"/>
              <w:bottom w:val="single" w:sz="6" w:space="0" w:color="auto"/>
            </w:tcBorders>
          </w:tcPr>
          <w:p w14:paraId="1AF8D026" w14:textId="75CA5F9F" w:rsidR="001332BD" w:rsidRPr="00E956F7" w:rsidRDefault="001332BD" w:rsidP="006021E3">
            <w:pPr>
              <w:pStyle w:val="Tablebody"/>
              <w:tabs>
                <w:tab w:val="clear" w:pos="397"/>
                <w:tab w:val="left" w:pos="403"/>
              </w:tabs>
              <w:autoSpaceDE w:val="0"/>
              <w:autoSpaceDN w:val="0"/>
              <w:adjustRightInd w:val="0"/>
            </w:pPr>
            <w:r w:rsidRPr="00E956F7">
              <w:rPr>
                <w:szCs w:val="24"/>
              </w:rPr>
              <w:t>Optional</w:t>
            </w:r>
          </w:p>
        </w:tc>
        <w:tc>
          <w:tcPr>
            <w:tcW w:w="3288" w:type="dxa"/>
            <w:tcBorders>
              <w:top w:val="single" w:sz="4" w:space="0" w:color="auto"/>
              <w:bottom w:val="single" w:sz="6" w:space="0" w:color="auto"/>
            </w:tcBorders>
          </w:tcPr>
          <w:p w14:paraId="5655FE6C" w14:textId="6A524BC7" w:rsidR="001332BD" w:rsidRPr="00E956F7" w:rsidRDefault="005B271E" w:rsidP="006021E3">
            <w:pPr>
              <w:pStyle w:val="Tablebody"/>
              <w:tabs>
                <w:tab w:val="clear" w:pos="397"/>
                <w:tab w:val="left" w:pos="403"/>
              </w:tabs>
              <w:autoSpaceDE w:val="0"/>
              <w:autoSpaceDN w:val="0"/>
              <w:adjustRightInd w:val="0"/>
            </w:pPr>
            <w:r w:rsidRPr="00E956F7">
              <w:rPr>
                <w:szCs w:val="24"/>
              </w:rPr>
              <w:t> </w:t>
            </w:r>
          </w:p>
        </w:tc>
      </w:tr>
      <w:tr w:rsidR="001332BD" w:rsidRPr="00E956F7" w14:paraId="7E914AD4" w14:textId="77777777" w:rsidTr="005B271E">
        <w:trPr>
          <w:jc w:val="center"/>
        </w:trPr>
        <w:tc>
          <w:tcPr>
            <w:tcW w:w="1701" w:type="dxa"/>
            <w:tcBorders>
              <w:top w:val="single" w:sz="6" w:space="0" w:color="auto"/>
            </w:tcBorders>
          </w:tcPr>
          <w:p w14:paraId="0BAEC112" w14:textId="1EC8B09A" w:rsidR="001332BD" w:rsidRPr="00E956F7" w:rsidRDefault="001332BD" w:rsidP="006021E3">
            <w:pPr>
              <w:pStyle w:val="Tablebody"/>
              <w:tabs>
                <w:tab w:val="clear" w:pos="397"/>
                <w:tab w:val="left" w:pos="403"/>
              </w:tabs>
              <w:autoSpaceDE w:val="0"/>
              <w:autoSpaceDN w:val="0"/>
              <w:adjustRightInd w:val="0"/>
            </w:pPr>
            <w:r w:rsidRPr="00E956F7">
              <w:rPr>
                <w:szCs w:val="24"/>
              </w:rPr>
              <w:t>max_percentage_of_compensation</w:t>
            </w:r>
          </w:p>
        </w:tc>
        <w:tc>
          <w:tcPr>
            <w:tcW w:w="1559" w:type="dxa"/>
            <w:tcBorders>
              <w:top w:val="single" w:sz="6" w:space="0" w:color="auto"/>
            </w:tcBorders>
          </w:tcPr>
          <w:p w14:paraId="4A317EBE" w14:textId="6A27850F"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Borders>
              <w:top w:val="single" w:sz="6" w:space="0" w:color="auto"/>
            </w:tcBorders>
          </w:tcPr>
          <w:p w14:paraId="67D8297F" w14:textId="5D2D4139" w:rsidR="001332BD" w:rsidRPr="00E956F7" w:rsidRDefault="001332BD" w:rsidP="006021E3">
            <w:pPr>
              <w:pStyle w:val="Tablebody"/>
              <w:tabs>
                <w:tab w:val="clear" w:pos="397"/>
                <w:tab w:val="left" w:pos="403"/>
              </w:tabs>
              <w:autoSpaceDE w:val="0"/>
              <w:autoSpaceDN w:val="0"/>
              <w:adjustRightInd w:val="0"/>
            </w:pPr>
            <w:r w:rsidRPr="00E956F7">
              <w:rPr>
                <w:szCs w:val="24"/>
              </w:rPr>
              <w:t xml:space="preserve">&gt; 0.0 and ≤ 100.0 </w:t>
            </w:r>
            <w:r w:rsidRPr="00E956F7">
              <w:rPr>
                <w:szCs w:val="24"/>
              </w:rPr>
              <w:br/>
              <w:t>(default: 1.0)</w:t>
            </w:r>
          </w:p>
        </w:tc>
        <w:tc>
          <w:tcPr>
            <w:tcW w:w="1163" w:type="dxa"/>
            <w:tcBorders>
              <w:top w:val="single" w:sz="6" w:space="0" w:color="auto"/>
            </w:tcBorders>
          </w:tcPr>
          <w:p w14:paraId="6ABCCB3F" w14:textId="2EA4C7C7" w:rsidR="001332BD" w:rsidRPr="00E956F7" w:rsidRDefault="001332BD" w:rsidP="006021E3">
            <w:pPr>
              <w:pStyle w:val="Tablebody"/>
              <w:tabs>
                <w:tab w:val="clear" w:pos="397"/>
                <w:tab w:val="left" w:pos="403"/>
              </w:tabs>
              <w:autoSpaceDE w:val="0"/>
              <w:autoSpaceDN w:val="0"/>
              <w:adjustRightInd w:val="0"/>
            </w:pPr>
            <w:r w:rsidRPr="00E956F7">
              <w:rPr>
                <w:szCs w:val="24"/>
              </w:rPr>
              <w:t>Optional</w:t>
            </w:r>
          </w:p>
        </w:tc>
        <w:tc>
          <w:tcPr>
            <w:tcW w:w="3288" w:type="dxa"/>
            <w:vMerge w:val="restart"/>
            <w:tcBorders>
              <w:top w:val="single" w:sz="6" w:space="0" w:color="auto"/>
              <w:bottom w:val="single" w:sz="12" w:space="0" w:color="auto"/>
            </w:tcBorders>
          </w:tcPr>
          <w:p w14:paraId="6B752B4A" w14:textId="77777777" w:rsidR="001332BD" w:rsidRPr="00E956F7" w:rsidRDefault="001332BD" w:rsidP="006021E3">
            <w:pPr>
              <w:pStyle w:val="Tablebody"/>
              <w:autoSpaceDE w:val="0"/>
              <w:autoSpaceDN w:val="0"/>
              <w:adjustRightInd w:val="0"/>
              <w:rPr>
                <w:szCs w:val="24"/>
              </w:rPr>
            </w:pPr>
            <w:r w:rsidRPr="00E956F7">
              <w:rPr>
                <w:szCs w:val="24"/>
              </w:rPr>
              <w:t>If both attributes are missing, default of "max_percentage_of_compensation" is used.</w:t>
            </w:r>
          </w:p>
          <w:p w14:paraId="5B5C4A0A" w14:textId="090AAB60" w:rsidR="001332BD" w:rsidRPr="00E956F7" w:rsidRDefault="001332BD" w:rsidP="006021E3">
            <w:pPr>
              <w:pStyle w:val="Tablebody"/>
              <w:tabs>
                <w:tab w:val="clear" w:pos="397"/>
                <w:tab w:val="left" w:pos="403"/>
              </w:tabs>
              <w:autoSpaceDE w:val="0"/>
              <w:autoSpaceDN w:val="0"/>
              <w:adjustRightInd w:val="0"/>
            </w:pPr>
            <w:r w:rsidRPr="00E956F7">
              <w:rPr>
                <w:szCs w:val="24"/>
              </w:rPr>
              <w:t>Only one of "max_absolute_compensation" or "max_percentage_of_compensation" may be specified.</w:t>
            </w:r>
          </w:p>
        </w:tc>
      </w:tr>
      <w:tr w:rsidR="001332BD" w:rsidRPr="00E956F7" w14:paraId="4CFCB1E0" w14:textId="77777777" w:rsidTr="006021E3">
        <w:trPr>
          <w:jc w:val="center"/>
        </w:trPr>
        <w:tc>
          <w:tcPr>
            <w:tcW w:w="1701" w:type="dxa"/>
          </w:tcPr>
          <w:p w14:paraId="26F0A81E" w14:textId="7B4342A1" w:rsidR="001332BD" w:rsidRPr="00E956F7" w:rsidRDefault="001332BD" w:rsidP="006021E3">
            <w:pPr>
              <w:pStyle w:val="Tablebody"/>
              <w:tabs>
                <w:tab w:val="clear" w:pos="397"/>
                <w:tab w:val="left" w:pos="403"/>
              </w:tabs>
              <w:autoSpaceDE w:val="0"/>
              <w:autoSpaceDN w:val="0"/>
              <w:adjustRightInd w:val="0"/>
            </w:pPr>
            <w:r w:rsidRPr="00E956F7">
              <w:rPr>
                <w:szCs w:val="24"/>
              </w:rPr>
              <w:t>max_absolute_compensation</w:t>
            </w:r>
          </w:p>
        </w:tc>
        <w:tc>
          <w:tcPr>
            <w:tcW w:w="1559" w:type="dxa"/>
          </w:tcPr>
          <w:p w14:paraId="796E5F89" w14:textId="023E6AE1" w:rsidR="001332BD" w:rsidRPr="00E956F7" w:rsidRDefault="001332BD" w:rsidP="006021E3">
            <w:pPr>
              <w:pStyle w:val="Tablebody"/>
              <w:tabs>
                <w:tab w:val="clear" w:pos="397"/>
                <w:tab w:val="left" w:pos="403"/>
              </w:tabs>
              <w:autoSpaceDE w:val="0"/>
              <w:autoSpaceDN w:val="0"/>
              <w:adjustRightInd w:val="0"/>
            </w:pPr>
            <w:r w:rsidRPr="00E956F7">
              <w:rPr>
                <w:szCs w:val="24"/>
              </w:rPr>
              <w:t>Floating point</w:t>
            </w:r>
          </w:p>
        </w:tc>
        <w:tc>
          <w:tcPr>
            <w:tcW w:w="1811" w:type="dxa"/>
          </w:tcPr>
          <w:p w14:paraId="1A540667" w14:textId="094FEA4E" w:rsidR="001332BD" w:rsidRPr="00E956F7" w:rsidRDefault="001332BD" w:rsidP="006021E3">
            <w:pPr>
              <w:pStyle w:val="Tablebody"/>
              <w:tabs>
                <w:tab w:val="clear" w:pos="397"/>
                <w:tab w:val="left" w:pos="403"/>
              </w:tabs>
              <w:autoSpaceDE w:val="0"/>
              <w:autoSpaceDN w:val="0"/>
              <w:adjustRightInd w:val="0"/>
            </w:pPr>
            <w:r w:rsidRPr="00E956F7">
              <w:rPr>
                <w:szCs w:val="24"/>
              </w:rPr>
              <w:t>≥ 0.0</w:t>
            </w:r>
          </w:p>
        </w:tc>
        <w:tc>
          <w:tcPr>
            <w:tcW w:w="1163" w:type="dxa"/>
          </w:tcPr>
          <w:p w14:paraId="24866C2B" w14:textId="20B752BB" w:rsidR="001332BD" w:rsidRPr="00E956F7" w:rsidRDefault="001332BD" w:rsidP="006021E3">
            <w:pPr>
              <w:pStyle w:val="Tablebody"/>
              <w:tabs>
                <w:tab w:val="clear" w:pos="397"/>
                <w:tab w:val="left" w:pos="403"/>
              </w:tabs>
              <w:autoSpaceDE w:val="0"/>
              <w:autoSpaceDN w:val="0"/>
              <w:adjustRightInd w:val="0"/>
            </w:pPr>
            <w:r w:rsidRPr="00E956F7">
              <w:rPr>
                <w:szCs w:val="24"/>
              </w:rPr>
              <w:t>Optional</w:t>
            </w:r>
          </w:p>
        </w:tc>
        <w:tc>
          <w:tcPr>
            <w:tcW w:w="3288" w:type="dxa"/>
            <w:vMerge/>
            <w:tcBorders>
              <w:top w:val="single" w:sz="12" w:space="0" w:color="auto"/>
              <w:bottom w:val="single" w:sz="12" w:space="0" w:color="auto"/>
            </w:tcBorders>
          </w:tcPr>
          <w:p w14:paraId="53F083CA" w14:textId="77777777" w:rsidR="001332BD" w:rsidRPr="00E956F7" w:rsidRDefault="001332BD" w:rsidP="006021E3">
            <w:pPr>
              <w:pStyle w:val="Tablebody"/>
              <w:tabs>
                <w:tab w:val="clear" w:pos="397"/>
                <w:tab w:val="clear" w:pos="794"/>
                <w:tab w:val="clear" w:pos="1191"/>
                <w:tab w:val="clear" w:pos="1588"/>
                <w:tab w:val="clear" w:pos="1985"/>
                <w:tab w:val="clear" w:pos="2381"/>
                <w:tab w:val="clear" w:pos="2778"/>
                <w:tab w:val="clear" w:pos="3175"/>
                <w:tab w:val="clear" w:pos="3572"/>
                <w:tab w:val="clear" w:pos="3969"/>
                <w:tab w:val="left" w:pos="403"/>
              </w:tabs>
            </w:pPr>
          </w:p>
        </w:tc>
      </w:tr>
    </w:tbl>
    <w:p w14:paraId="1E1977AC" w14:textId="35B761E1" w:rsidR="001332BD" w:rsidRPr="00E956F7" w:rsidRDefault="001332BD">
      <w:pPr>
        <w:pStyle w:val="BodyText"/>
        <w:autoSpaceDE w:val="0"/>
        <w:autoSpaceDN w:val="0"/>
        <w:adjustRightInd w:val="0"/>
        <w:rPr>
          <w:szCs w:val="24"/>
        </w:rPr>
      </w:pPr>
      <w:r w:rsidRPr="00E956F7">
        <w:rPr>
          <w:szCs w:val="24"/>
        </w:rPr>
        <w:t xml:space="preserve">Description of </w:t>
      </w:r>
      <w:r w:rsidRPr="0067058B">
        <w:rPr>
          <w:rStyle w:val="ISOCode"/>
        </w:rPr>
        <w:t>&lt;regular_segments/&gt;</w:t>
      </w:r>
      <w:r w:rsidRPr="00E956F7">
        <w:rPr>
          <w:szCs w:val="24"/>
        </w:rPr>
        <w:t xml:space="preserve"> requires parameters with specific semantics, as listed in </w:t>
      </w:r>
      <w:del w:id="4557" w:author="LUEJE Claudia" w:date="2023-06-26T17:59:00Z">
        <w:r w:rsidR="00461A3A">
          <w:fldChar w:fldCharType="begin"/>
        </w:r>
        <w:r w:rsidR="00461A3A">
          <w:delInstrText xml:space="preserve"> REF _Ref101343985 \h </w:delInstrText>
        </w:r>
        <w:r w:rsidR="00461A3A">
          <w:fldChar w:fldCharType="separate"/>
        </w:r>
        <w:r w:rsidR="0067475A" w:rsidRPr="00F54804">
          <w:delText xml:space="preserve">Table </w:delText>
        </w:r>
        <w:r w:rsidR="0067475A">
          <w:rPr>
            <w:noProof/>
          </w:rPr>
          <w:delText>84</w:delText>
        </w:r>
        <w:r w:rsidR="00461A3A">
          <w:fldChar w:fldCharType="end"/>
        </w:r>
        <w:r w:rsidR="00FC68DB" w:rsidRPr="00F54804">
          <w:delText xml:space="preserve">: </w:delText>
        </w:r>
      </w:del>
      <w:ins w:id="4558" w:author="LUEJE Claudia" w:date="2023-06-26T17:59:00Z">
        <w:r w:rsidR="006F39DE" w:rsidRPr="00E956F7">
          <w:rPr>
            <w:rStyle w:val="citetbl"/>
            <w:szCs w:val="24"/>
          </w:rPr>
          <w:t>Table </w:t>
        </w:r>
        <w:r w:rsidRPr="00E956F7">
          <w:rPr>
            <w:rStyle w:val="citetbl"/>
            <w:szCs w:val="24"/>
          </w:rPr>
          <w:t>84</w:t>
        </w:r>
        <w:r w:rsidRPr="00E956F7">
          <w:rPr>
            <w:szCs w:val="24"/>
          </w:rPr>
          <w:t>:</w:t>
        </w:r>
      </w:ins>
    </w:p>
    <w:p w14:paraId="5210D13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59" w:author="LUEJE Claudia" w:date="2023-06-26T17:59:00Z">
        <w:r w:rsidRPr="00E956F7">
          <w:rPr>
            <w:szCs w:val="24"/>
          </w:rPr>
          <w:t>—</w:t>
        </w:r>
        <w:r w:rsidRPr="00E956F7">
          <w:rPr>
            <w:szCs w:val="24"/>
          </w:rPr>
          <w:tab/>
        </w:r>
      </w:ins>
      <w:r w:rsidRPr="0067058B">
        <w:rPr>
          <w:rStyle w:val="ISOCode"/>
        </w:rPr>
        <w:t>num_segments</w:t>
      </w:r>
      <w:r w:rsidRPr="00E956F7">
        <w:t>: Prescribed number of welded segments;</w:t>
      </w:r>
    </w:p>
    <w:p w14:paraId="6A36C24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0" w:author="LUEJE Claudia" w:date="2023-06-26T17:59:00Z">
        <w:r w:rsidRPr="00E956F7">
          <w:rPr>
            <w:szCs w:val="24"/>
          </w:rPr>
          <w:t>—</w:t>
        </w:r>
        <w:r w:rsidRPr="00E956F7">
          <w:rPr>
            <w:szCs w:val="24"/>
          </w:rPr>
          <w:tab/>
        </w:r>
      </w:ins>
      <w:r w:rsidRPr="0067058B">
        <w:rPr>
          <w:rStyle w:val="ISOCode"/>
        </w:rPr>
        <w:t>length</w:t>
      </w:r>
      <w:r w:rsidRPr="00E956F7">
        <w:rPr>
          <w:szCs w:val="24"/>
        </w:rPr>
        <w:t>: Prescribed length of every segment;</w:t>
      </w:r>
    </w:p>
    <w:p w14:paraId="51C830C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1" w:author="LUEJE Claudia" w:date="2023-06-26T17:59:00Z">
        <w:r w:rsidRPr="00E956F7">
          <w:rPr>
            <w:szCs w:val="24"/>
          </w:rPr>
          <w:t>—</w:t>
        </w:r>
        <w:r w:rsidRPr="00E956F7">
          <w:rPr>
            <w:szCs w:val="24"/>
          </w:rPr>
          <w:tab/>
        </w:r>
      </w:ins>
      <w:r w:rsidRPr="0067058B">
        <w:rPr>
          <w:rStyle w:val="ISOCode"/>
        </w:rPr>
        <w:t>spacing</w:t>
      </w:r>
      <w:r w:rsidRPr="00E956F7">
        <w:rPr>
          <w:szCs w:val="24"/>
        </w:rPr>
        <w:t xml:space="preserve">: Prescribed length of any </w:t>
      </w:r>
      <w:r w:rsidRPr="00551F64">
        <w:rPr>
          <w:szCs w:val="24"/>
        </w:rPr>
        <w:t>inner</w:t>
      </w:r>
      <w:r w:rsidRPr="00E956F7">
        <w:rPr>
          <w:szCs w:val="24"/>
        </w:rPr>
        <w:t xml:space="preserve"> spacing, a spacing between two segments;</w:t>
      </w:r>
    </w:p>
    <w:p w14:paraId="080510D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2" w:author="LUEJE Claudia" w:date="2023-06-26T17:59:00Z">
        <w:r w:rsidRPr="00E956F7">
          <w:rPr>
            <w:szCs w:val="24"/>
          </w:rPr>
          <w:t>—</w:t>
        </w:r>
        <w:r w:rsidRPr="00E956F7">
          <w:rPr>
            <w:szCs w:val="24"/>
          </w:rPr>
          <w:tab/>
        </w:r>
      </w:ins>
      <w:r w:rsidRPr="0067058B">
        <w:rPr>
          <w:rStyle w:val="ISOCode"/>
        </w:rPr>
        <w:t>first_spacing</w:t>
      </w:r>
      <w:r w:rsidRPr="00E956F7">
        <w:rPr>
          <w:szCs w:val="24"/>
        </w:rPr>
        <w:t>: Length of the spacing before the first segment, if any;</w:t>
      </w:r>
    </w:p>
    <w:p w14:paraId="45642FA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3" w:author="LUEJE Claudia" w:date="2023-06-26T17:59:00Z">
        <w:r w:rsidRPr="00E956F7">
          <w:rPr>
            <w:szCs w:val="24"/>
          </w:rPr>
          <w:t>—</w:t>
        </w:r>
        <w:r w:rsidRPr="00E956F7">
          <w:rPr>
            <w:szCs w:val="24"/>
          </w:rPr>
          <w:tab/>
        </w:r>
      </w:ins>
      <w:r w:rsidRPr="0067058B">
        <w:rPr>
          <w:rStyle w:val="ISOCode"/>
        </w:rPr>
        <w:t>last_spacing:</w:t>
      </w:r>
      <w:r w:rsidRPr="00E956F7">
        <w:rPr>
          <w:szCs w:val="24"/>
        </w:rPr>
        <w:t xml:space="preserve"> Length of the spacing after the last segment, if any;</w:t>
      </w:r>
    </w:p>
    <w:p w14:paraId="2F84AC7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4" w:author="LUEJE Claudia" w:date="2023-06-26T17:59:00Z">
        <w:r w:rsidRPr="00E956F7">
          <w:rPr>
            <w:szCs w:val="24"/>
          </w:rPr>
          <w:t>—</w:t>
        </w:r>
        <w:r w:rsidRPr="00E956F7">
          <w:rPr>
            <w:szCs w:val="24"/>
          </w:rPr>
          <w:tab/>
        </w:r>
      </w:ins>
      <w:r w:rsidRPr="0067058B">
        <w:rPr>
          <w:rStyle w:val="ISOCode"/>
        </w:rPr>
        <w:t>keep</w:t>
      </w:r>
      <w:r w:rsidRPr="00E956F7">
        <w:rPr>
          <w:szCs w:val="24"/>
        </w:rPr>
        <w:t xml:space="preserve">: Strategy about how to cope with the case that all prescribed segments and spacings together differ from the total length of the </w:t>
      </w:r>
      <w:r w:rsidRPr="0067058B">
        <w:rPr>
          <w:rStyle w:val="ISOCode"/>
        </w:rPr>
        <w:t>&lt;loc_list/&gt;</w:t>
      </w:r>
      <w:r w:rsidRPr="00E956F7">
        <w:rPr>
          <w:szCs w:val="24"/>
        </w:rPr>
        <w:t xml:space="preserve"> polygon;</w:t>
      </w:r>
    </w:p>
    <w:p w14:paraId="0FD98E81" w14:textId="3C971819"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65" w:author="LUEJE Claudia" w:date="2023-06-26T17:59:00Z">
        <w:r w:rsidRPr="00E956F7">
          <w:rPr>
            <w:szCs w:val="24"/>
          </w:rPr>
          <w:t>—</w:t>
        </w:r>
        <w:r w:rsidRPr="00E956F7">
          <w:rPr>
            <w:szCs w:val="24"/>
          </w:rPr>
          <w:tab/>
        </w:r>
      </w:ins>
      <w:r w:rsidRPr="0067058B">
        <w:rPr>
          <w:rStyle w:val="ISOCode"/>
        </w:rPr>
        <w:t>max_percentage_of_compensation</w:t>
      </w:r>
      <w:r w:rsidRPr="00E956F7">
        <w:rPr>
          <w:szCs w:val="24"/>
        </w:rPr>
        <w:t>: The maximum allowable deviation, as a percentage</w:t>
      </w:r>
      <w:del w:id="4566" w:author="LUEJE Claudia" w:date="2023-06-26T17:59:00Z">
        <w:r w:rsidR="00FC68DB" w:rsidRPr="0013175B">
          <w:rPr>
            <w:rFonts w:asciiTheme="minorHAnsi" w:hAnsiTheme="minorHAnsi" w:cstheme="minorHAnsi"/>
          </w:rPr>
          <w:delText>,</w:delText>
        </w:r>
      </w:del>
      <w:r w:rsidR="00551F64">
        <w:rPr>
          <w:szCs w:val="24"/>
        </w:rPr>
        <w:t xml:space="preserve"> </w:t>
      </w:r>
      <w:r w:rsidRPr="00E956F7">
        <w:rPr>
          <w:szCs w:val="24"/>
        </w:rPr>
        <w:t>of the resulting size of length or spacing over its prescribed size. A warning has to be issued</w:t>
      </w:r>
      <w:del w:id="4567" w:author="LUEJE Claudia" w:date="2023-06-26T17:59:00Z">
        <w:r w:rsidR="00FC68DB" w:rsidRPr="0013175B">
          <w:rPr>
            <w:rFonts w:asciiTheme="minorHAnsi" w:hAnsiTheme="minorHAnsi" w:cstheme="minorHAnsi"/>
          </w:rPr>
          <w:delText>,</w:delText>
        </w:r>
      </w:del>
      <w:r w:rsidRPr="00E956F7">
        <w:rPr>
          <w:szCs w:val="24"/>
        </w:rPr>
        <w:t xml:space="preserve"> if adjusted value deviates from prescribed value by more than </w:t>
      </w:r>
      <w:r w:rsidRPr="0067058B">
        <w:rPr>
          <w:rStyle w:val="ISOCode"/>
        </w:rPr>
        <w:t>max_percentage_of_compensation</w:t>
      </w:r>
      <w:r w:rsidRPr="00E956F7">
        <w:rPr>
          <w:szCs w:val="24"/>
        </w:rPr>
        <w:t>. Valid range is from 0</w:t>
      </w:r>
      <w:r w:rsidR="00622D2F">
        <w:rPr>
          <w:szCs w:val="24"/>
        </w:rPr>
        <w:t>.</w:t>
      </w:r>
      <w:r w:rsidRPr="00E956F7">
        <w:rPr>
          <w:szCs w:val="24"/>
        </w:rPr>
        <w:t>0 to 100</w:t>
      </w:r>
      <w:r w:rsidR="00622D2F">
        <w:rPr>
          <w:szCs w:val="24"/>
        </w:rPr>
        <w:t>.</w:t>
      </w:r>
      <w:r w:rsidRPr="00E956F7">
        <w:rPr>
          <w:szCs w:val="24"/>
        </w:rPr>
        <w:t xml:space="preserve">0 </w:t>
      </w:r>
      <w:del w:id="4568" w:author="LUEJE Claudia" w:date="2023-06-26T17:59:00Z">
        <w:r w:rsidR="00FC68DB" w:rsidRPr="00F54804">
          <w:rPr>
            <w:rFonts w:asciiTheme="minorHAnsi" w:hAnsiTheme="minorHAnsi" w:cstheme="minorHAnsi"/>
          </w:rPr>
          <w:delText>percent</w:delText>
        </w:r>
        <w:r w:rsidR="00561670">
          <w:rPr>
            <w:rFonts w:asciiTheme="minorHAnsi" w:hAnsiTheme="minorHAnsi" w:cstheme="minorHAnsi"/>
          </w:rPr>
          <w:delText>;</w:delText>
        </w:r>
      </w:del>
      <w:ins w:id="4569" w:author="LUEJE Claudia" w:date="2023-06-26T17:59:00Z">
        <w:r w:rsidR="00551F64">
          <w:rPr>
            <w:szCs w:val="24"/>
          </w:rPr>
          <w:t>%</w:t>
        </w:r>
        <w:r w:rsidRPr="00E956F7">
          <w:rPr>
            <w:szCs w:val="24"/>
          </w:rPr>
          <w:t>;</w:t>
        </w:r>
      </w:ins>
    </w:p>
    <w:p w14:paraId="283C9799" w14:textId="0B844742"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70" w:author="LUEJE Claudia" w:date="2023-06-26T17:59:00Z">
        <w:r w:rsidRPr="00E956F7">
          <w:rPr>
            <w:szCs w:val="24"/>
          </w:rPr>
          <w:t>—</w:t>
        </w:r>
        <w:r w:rsidRPr="00E956F7">
          <w:rPr>
            <w:szCs w:val="24"/>
          </w:rPr>
          <w:tab/>
        </w:r>
      </w:ins>
      <w:r w:rsidRPr="0067058B">
        <w:rPr>
          <w:rStyle w:val="ISOCode"/>
        </w:rPr>
        <w:t>max_absolute_compensation</w:t>
      </w:r>
      <w:r w:rsidRPr="00E956F7">
        <w:rPr>
          <w:szCs w:val="24"/>
        </w:rPr>
        <w:t>: The maximum allowed deviation, in length units, of the difference between the resulting size of length or spacing and its prescribed size. A warning has to be issued</w:t>
      </w:r>
      <w:del w:id="4571" w:author="LUEJE Claudia" w:date="2023-06-26T17:59:00Z">
        <w:r w:rsidR="00FC68DB" w:rsidRPr="0013175B">
          <w:rPr>
            <w:rFonts w:asciiTheme="minorHAnsi" w:hAnsiTheme="minorHAnsi" w:cstheme="minorHAnsi"/>
          </w:rPr>
          <w:delText>,</w:delText>
        </w:r>
      </w:del>
      <w:r w:rsidRPr="00E956F7">
        <w:rPr>
          <w:szCs w:val="24"/>
        </w:rPr>
        <w:t xml:space="preserve"> if adjusted value deviates from prescribed value by more than </w:t>
      </w:r>
      <w:r w:rsidRPr="0067058B">
        <w:rPr>
          <w:rStyle w:val="ISOCode"/>
        </w:rPr>
        <w:t>max_absolute_compensation</w:t>
      </w:r>
      <w:r w:rsidRPr="00E956F7">
        <w:rPr>
          <w:szCs w:val="24"/>
        </w:rPr>
        <w:t>.</w:t>
      </w:r>
    </w:p>
    <w:p w14:paraId="37908CEB" w14:textId="77777777" w:rsidR="001332BD" w:rsidRPr="00E956F7" w:rsidRDefault="001332BD">
      <w:pPr>
        <w:pStyle w:val="BodyText"/>
        <w:autoSpaceDE w:val="0"/>
        <w:autoSpaceDN w:val="0"/>
        <w:adjustRightInd w:val="0"/>
        <w:rPr>
          <w:szCs w:val="24"/>
        </w:rPr>
      </w:pPr>
      <w:r w:rsidRPr="00E956F7">
        <w:rPr>
          <w:szCs w:val="24"/>
        </w:rPr>
        <w:t>Semantics of the different possible values of keep parameter:</w:t>
      </w:r>
    </w:p>
    <w:p w14:paraId="3F7AE00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72" w:author="LUEJE Claudia" w:date="2023-06-26T17:59:00Z">
        <w:r w:rsidRPr="00E956F7">
          <w:rPr>
            <w:szCs w:val="24"/>
          </w:rPr>
          <w:t>—</w:t>
        </w:r>
        <w:r w:rsidRPr="00E956F7">
          <w:rPr>
            <w:szCs w:val="24"/>
          </w:rPr>
          <w:tab/>
        </w:r>
      </w:ins>
      <w:r w:rsidRPr="0067058B">
        <w:rPr>
          <w:rStyle w:val="ISOCode"/>
        </w:rPr>
        <w:t>spacing</w:t>
      </w:r>
      <w:r w:rsidRPr="00E956F7">
        <w:rPr>
          <w:szCs w:val="24"/>
        </w:rPr>
        <w:t>: Spacing between segments is kept. Length is adjusted;</w:t>
      </w:r>
    </w:p>
    <w:p w14:paraId="67F1190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73" w:author="LUEJE Claudia" w:date="2023-06-26T17:59:00Z">
        <w:r w:rsidRPr="00E956F7">
          <w:rPr>
            <w:szCs w:val="24"/>
          </w:rPr>
          <w:t>—</w:t>
        </w:r>
        <w:r w:rsidRPr="00E956F7">
          <w:rPr>
            <w:szCs w:val="24"/>
          </w:rPr>
          <w:tab/>
        </w:r>
      </w:ins>
      <w:r w:rsidRPr="0067058B">
        <w:rPr>
          <w:rStyle w:val="ISOCode"/>
        </w:rPr>
        <w:t>length</w:t>
      </w:r>
      <w:r w:rsidRPr="00E956F7">
        <w:rPr>
          <w:szCs w:val="24"/>
        </w:rPr>
        <w:t>: Segment lengths are kept. Spacing between segments is adjusted;</w:t>
      </w:r>
    </w:p>
    <w:p w14:paraId="275ADD84" w14:textId="6CAE701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74" w:author="LUEJE Claudia" w:date="2023-06-26T17:59:00Z">
        <w:r w:rsidRPr="00E956F7">
          <w:rPr>
            <w:szCs w:val="24"/>
          </w:rPr>
          <w:t>—</w:t>
        </w:r>
        <w:r w:rsidRPr="00E956F7">
          <w:rPr>
            <w:szCs w:val="24"/>
          </w:rPr>
          <w:tab/>
        </w:r>
      </w:ins>
      <w:r w:rsidRPr="0067058B">
        <w:rPr>
          <w:rStyle w:val="ISOCode"/>
        </w:rPr>
        <w:t>density</w:t>
      </w:r>
      <w:r w:rsidRPr="00E956F7">
        <w:rPr>
          <w:szCs w:val="24"/>
        </w:rPr>
        <w:t xml:space="preserve">: Effective density </w:t>
      </w:r>
      <w:r w:rsidRPr="00E956F7">
        <w:rPr>
          <w:i/>
          <w:szCs w:val="24"/>
        </w:rPr>
        <w:t>d</w:t>
      </w:r>
      <w:r w:rsidRPr="00E956F7">
        <w:rPr>
          <w:szCs w:val="24"/>
        </w:rPr>
        <w:t xml:space="preserve"> is kept. This implies that both</w:t>
      </w:r>
      <w:del w:id="4575" w:author="LUEJE Claudia" w:date="2023-06-26T17:59:00Z">
        <w:r w:rsidR="00FC68DB" w:rsidRPr="0013175B">
          <w:rPr>
            <w:rFonts w:asciiTheme="minorHAnsi" w:hAnsiTheme="minorHAnsi" w:cstheme="minorHAnsi"/>
          </w:rPr>
          <w:delText>,</w:delText>
        </w:r>
      </w:del>
      <w:r w:rsidRPr="00E956F7">
        <w:rPr>
          <w:szCs w:val="24"/>
        </w:rPr>
        <w:t xml:space="preserve"> segment lengths and spacing absorb the change proportionally, but first_spacing and last_spacing remain unchanged.</w:t>
      </w:r>
    </w:p>
    <w:p w14:paraId="63F0E9F7" w14:textId="7B0EF646" w:rsidR="001332BD" w:rsidRPr="00E956F7" w:rsidRDefault="001332BD">
      <w:pPr>
        <w:pStyle w:val="BodyText"/>
        <w:autoSpaceDE w:val="0"/>
        <w:autoSpaceDN w:val="0"/>
        <w:adjustRightInd w:val="0"/>
        <w:rPr>
          <w:szCs w:val="24"/>
        </w:rPr>
      </w:pPr>
      <w:r w:rsidRPr="00E956F7">
        <w:rPr>
          <w:szCs w:val="24"/>
        </w:rPr>
        <w:t xml:space="preserve">In </w:t>
      </w:r>
      <w:del w:id="4576" w:author="LUEJE Claudia" w:date="2023-06-26T17:59:00Z">
        <w:r w:rsidR="00FC68DB" w:rsidRPr="00F54804">
          <w:delText>any case</w:delText>
        </w:r>
      </w:del>
      <w:ins w:id="4577" w:author="LUEJE Claudia" w:date="2023-06-26T17:59:00Z">
        <w:r w:rsidR="00551F64">
          <w:rPr>
            <w:szCs w:val="24"/>
          </w:rPr>
          <w:t>all</w:t>
        </w:r>
        <w:r w:rsidRPr="00E956F7">
          <w:rPr>
            <w:szCs w:val="24"/>
          </w:rPr>
          <w:t xml:space="preserve"> case</w:t>
        </w:r>
        <w:r w:rsidR="00551F64">
          <w:rPr>
            <w:szCs w:val="24"/>
          </w:rPr>
          <w:t>s</w:t>
        </w:r>
      </w:ins>
      <w:r w:rsidRPr="00E956F7">
        <w:rPr>
          <w:szCs w:val="24"/>
        </w:rPr>
        <w:t>, the number of segments is kept unchanged.</w:t>
      </w:r>
    </w:p>
    <w:p w14:paraId="2C4CA0D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Formulae for adjusting the segment sizes according to the total length of the connection line</w:t>
      </w:r>
    </w:p>
    <w:p w14:paraId="12C33877" w14:textId="080AC60E" w:rsidR="001332BD" w:rsidRPr="00E956F7" w:rsidRDefault="001332BD">
      <w:pPr>
        <w:pStyle w:val="BodyText"/>
        <w:autoSpaceDE w:val="0"/>
        <w:autoSpaceDN w:val="0"/>
        <w:adjustRightInd w:val="0"/>
        <w:rPr>
          <w:szCs w:val="24"/>
        </w:rPr>
      </w:pPr>
      <w:r w:rsidRPr="00E956F7">
        <w:rPr>
          <w:szCs w:val="24"/>
        </w:rPr>
        <w:t xml:space="preserve">The welded segments in a connection line are spread over the </w:t>
      </w:r>
      <w:r w:rsidRPr="00896A81">
        <w:rPr>
          <w:szCs w:val="24"/>
        </w:rPr>
        <w:t>free area</w:t>
      </w:r>
      <w:r w:rsidRPr="00E956F7">
        <w:rPr>
          <w:szCs w:val="24"/>
        </w:rPr>
        <w:t xml:space="preserve"> between the margins. The size of the free area is given by (</w:t>
      </w:r>
      <w:r w:rsidR="00896A81">
        <w:rPr>
          <w:szCs w:val="24"/>
        </w:rPr>
        <w:t>d</w:t>
      </w:r>
      <w:r w:rsidRPr="00E956F7">
        <w:rPr>
          <w:szCs w:val="24"/>
        </w:rPr>
        <w:t xml:space="preserve">etails are given in </w:t>
      </w:r>
      <w:del w:id="4578" w:author="LUEJE Claudia" w:date="2023-06-26T17:59:00Z">
        <w:r w:rsidR="003D7421">
          <w:fldChar w:fldCharType="begin"/>
        </w:r>
        <w:r w:rsidR="003D7421">
          <w:delInstrText xml:space="preserve"> REF _Ref101250163 \r \h </w:delInstrText>
        </w:r>
        <w:r w:rsidR="003D7421">
          <w:fldChar w:fldCharType="separate"/>
        </w:r>
        <w:r w:rsidR="0067475A">
          <w:delText>Annex A</w:delText>
        </w:r>
        <w:r w:rsidR="003D7421">
          <w:fldChar w:fldCharType="end"/>
        </w:r>
        <w:r w:rsidR="003D7421">
          <w:delText>)</w:delText>
        </w:r>
        <w:r w:rsidR="00FC68DB" w:rsidRPr="005C2D94">
          <w:delText>:</w:delText>
        </w:r>
      </w:del>
      <w:ins w:id="4579" w:author="LUEJE Claudia" w:date="2023-06-26T17:59:00Z">
        <w:r w:rsidRPr="00E956F7">
          <w:rPr>
            <w:rStyle w:val="citeapp"/>
            <w:szCs w:val="24"/>
          </w:rPr>
          <w:t>Annex A</w:t>
        </w:r>
        <w:r w:rsidRPr="00E956F7">
          <w:rPr>
            <w:szCs w:val="24"/>
          </w:rPr>
          <w:t>):</w:t>
        </w:r>
      </w:ins>
    </w:p>
    <w:p w14:paraId="205CCCD9" w14:textId="77777777" w:rsidR="00FC68DB" w:rsidRPr="00F54804" w:rsidRDefault="00A576C6" w:rsidP="00B202D2">
      <w:pPr>
        <w:jc w:val="center"/>
        <w:rPr>
          <w:del w:id="4580" w:author="LUEJE Claudia" w:date="2023-06-26T17:59:00Z"/>
        </w:rPr>
      </w:pPr>
      <m:oMath>
        <m:sSub>
          <m:sSubPr>
            <m:ctrlPr>
              <w:del w:id="4581" w:author="LUEJE Claudia" w:date="2023-06-26T17:59:00Z">
                <w:rPr>
                  <w:rFonts w:ascii="Cambria Math" w:hAnsi="Cambria Math"/>
                  <w:i/>
                </w:rPr>
              </w:del>
            </m:ctrlPr>
          </m:sSubPr>
          <m:e>
            <m:r>
              <w:del w:id="4582" w:author="LUEJE Claudia" w:date="2023-06-26T17:59:00Z">
                <w:rPr>
                  <w:rFonts w:ascii="Cambria Math" w:hAnsi="Cambria Math"/>
                </w:rPr>
                <m:t>L</m:t>
              </w:del>
            </m:r>
            <m:r>
              <w:del w:id="4583" w:author="LUEJE Claudia" w:date="2023-06-26T17:59:00Z">
                <w:rPr>
                  <w:rFonts w:ascii="Cambria Math" w:hAnsi="Cambria Math"/>
                </w:rPr>
                <m:t>=</m:t>
              </w:del>
            </m:r>
            <m:r>
              <w:del w:id="4584" w:author="LUEJE Claudia" w:date="2023-06-26T17:59:00Z">
                <w:rPr>
                  <w:rFonts w:ascii="Cambria Math" w:hAnsi="Cambria Math"/>
                </w:rPr>
                <m:t>L</m:t>
              </w:del>
            </m:r>
          </m:e>
          <m:sub>
            <m:r>
              <w:del w:id="4585" w:author="LUEJE Claudia" w:date="2023-06-26T17:59:00Z">
                <w:rPr>
                  <w:rFonts w:ascii="Cambria Math" w:hAnsi="Cambria Math"/>
                </w:rPr>
                <m:t>total</m:t>
              </w:del>
            </m:r>
          </m:sub>
        </m:sSub>
        <m:r>
          <w:del w:id="4586" w:author="LUEJE Claudia" w:date="2023-06-26T17:59:00Z">
            <w:rPr>
              <w:rFonts w:ascii="Cambria Math" w:hAnsi="Cambria Math"/>
            </w:rPr>
            <m:t>-</m:t>
          </w:del>
        </m:r>
        <m:sSub>
          <m:sSubPr>
            <m:ctrlPr>
              <w:del w:id="4587" w:author="LUEJE Claudia" w:date="2023-06-26T17:59:00Z">
                <w:rPr>
                  <w:rFonts w:ascii="Cambria Math" w:hAnsi="Cambria Math"/>
                  <w:i/>
                </w:rPr>
              </w:del>
            </m:ctrlPr>
          </m:sSubPr>
          <m:e>
            <m:r>
              <w:del w:id="4588" w:author="LUEJE Claudia" w:date="2023-06-26T17:59:00Z">
                <w:rPr>
                  <w:rFonts w:ascii="Cambria Math" w:hAnsi="Cambria Math"/>
                </w:rPr>
                <m:t>m</m:t>
              </w:del>
            </m:r>
          </m:e>
          <m:sub>
            <m:r>
              <w:del w:id="4589" w:author="LUEJE Claudia" w:date="2023-06-26T17:59:00Z">
                <w:rPr>
                  <w:rFonts w:ascii="Cambria Math" w:hAnsi="Cambria Math"/>
                </w:rPr>
                <m:t>first</m:t>
              </w:del>
            </m:r>
          </m:sub>
        </m:sSub>
        <m:r>
          <w:del w:id="4590" w:author="LUEJE Claudia" w:date="2023-06-26T17:59:00Z">
            <w:rPr>
              <w:rFonts w:ascii="Cambria Math" w:hAnsi="Cambria Math"/>
            </w:rPr>
            <m:t>-</m:t>
          </w:del>
        </m:r>
        <m:sSub>
          <m:sSubPr>
            <m:ctrlPr>
              <w:del w:id="4591" w:author="LUEJE Claudia" w:date="2023-06-26T17:59:00Z">
                <w:rPr>
                  <w:rFonts w:ascii="Cambria Math" w:hAnsi="Cambria Math"/>
                  <w:i/>
                </w:rPr>
              </w:del>
            </m:ctrlPr>
          </m:sSubPr>
          <m:e>
            <m:r>
              <w:del w:id="4592" w:author="LUEJE Claudia" w:date="2023-06-26T17:59:00Z">
                <w:rPr>
                  <w:rFonts w:ascii="Cambria Math" w:hAnsi="Cambria Math"/>
                </w:rPr>
                <m:t>m</m:t>
              </w:del>
            </m:r>
          </m:e>
          <m:sub>
            <m:r>
              <w:del w:id="4593" w:author="LUEJE Claudia" w:date="2023-06-26T17:59:00Z">
                <w:rPr>
                  <w:rFonts w:ascii="Cambria Math" w:hAnsi="Cambria Math"/>
                </w:rPr>
                <m:t>last</m:t>
              </w:del>
            </m:r>
          </m:sub>
        </m:sSub>
      </m:oMath>
      <w:del w:id="4594" w:author="LUEJE Claudia" w:date="2023-06-26T17:59:00Z">
        <w:r w:rsidR="00FC68DB" w:rsidRPr="00F54804">
          <w:tab/>
        </w:r>
        <w:r w:rsidR="00FC68DB" w:rsidRPr="00F54804">
          <w:tab/>
          <w:delText xml:space="preserve">where </w:delTex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total</m:t>
                  </m:r>
                  <m:r>
                    <w:rPr>
                      <w:rFonts w:ascii="Cambria Math" w:hAnsi="Cambria Math"/>
                    </w:rPr>
                    <m:t xml:space="preserve"> </m:t>
                  </m:r>
                  <m:r>
                    <w:rPr>
                      <w:rFonts w:ascii="Cambria Math" w:hAnsi="Cambria Math"/>
                    </w:rPr>
                    <m:t>lengt</m:t>
                  </m:r>
                  <m:r>
                    <w:rPr>
                      <w:rFonts w:ascii="Cambria Math" w:hAnsi="Cambria Math"/>
                    </w:rPr>
                    <m:t>h</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polyline</m:t>
                  </m:r>
                  <m:r>
                    <w:rPr>
                      <w:rFonts w:ascii="Cambria Math" w:hAnsi="Cambria Math"/>
                    </w:rPr>
                    <m:t xml:space="preserv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m:t>
                  </m:r>
                  <m:r>
                    <w:rPr>
                      <w:rFonts w:ascii="Cambria Math" w:hAnsi="Cambria Math"/>
                    </w:rPr>
                    <m:t>first</m:t>
                  </m:r>
                  <m:r>
                    <w:rPr>
                      <w:rFonts w:ascii="Cambria Math" w:hAnsi="Cambria Math"/>
                    </w:rPr>
                    <m:t>_</m:t>
                  </m:r>
                  <m:r>
                    <w:rPr>
                      <w:rFonts w:ascii="Cambria Math" w:hAnsi="Cambria Math"/>
                    </w:rPr>
                    <m:t>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m:t>
                  </m:r>
                  <m:r>
                    <w:rPr>
                      <w:rFonts w:ascii="Cambria Math" w:hAnsi="Cambria Math"/>
                    </w:rPr>
                    <m:t>last</m:t>
                  </m:r>
                  <m:r>
                    <w:rPr>
                      <w:rFonts w:ascii="Cambria Math" w:hAnsi="Cambria Math"/>
                    </w:rPr>
                    <m:t>_</m:t>
                  </m:r>
                  <m:r>
                    <w:rPr>
                      <w:rFonts w:ascii="Cambria Math" w:hAnsi="Cambria Math"/>
                    </w:rPr>
                    <m:t>spacing</m:t>
                  </m:r>
                </m:e>
              </m:eqArr>
            </m:e>
          </m:d>
        </m:oMath>
      </w:del>
    </w:p>
    <w:p w14:paraId="6659F755" w14:textId="2E9064ED" w:rsidR="001332BD" w:rsidRPr="00E956F7" w:rsidRDefault="00896A81">
      <w:pPr>
        <w:pStyle w:val="Formula"/>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595" w:author="LUEJE Claudia" w:date="2023-06-26T17:59:00Z"/>
          <w:szCs w:val="24"/>
        </w:rPr>
      </w:pPr>
      <w:ins w:id="4596" w:author="LUEJE Claudia" w:date="2023-06-26T17:59:00Z">
        <w:r w:rsidRPr="00896A81">
          <w:rPr>
            <w:position w:val="-12"/>
            <w:szCs w:val="24"/>
          </w:rPr>
          <w:object w:dxaOrig="2200" w:dyaOrig="340" w14:anchorId="42F8ACF9">
            <v:shape id="_x0000_i1026" type="#_x0000_t75" style="width:109.55pt;height:17.65pt" o:ole="">
              <v:imagedata r:id="rId73" o:title=""/>
            </v:shape>
            <o:OLEObject Type="Embed" ProgID="Equation.DSMT4" ShapeID="_x0000_i1026" DrawAspect="Content" ObjectID="_1749310270" r:id="rId74"/>
          </w:object>
        </w:r>
        <w:r w:rsidR="001332BD" w:rsidRPr="00E956F7">
          <w:rPr>
            <w:szCs w:val="24"/>
          </w:rPr>
          <w:t xml:space="preserve">      where </w:t>
        </w:r>
        <w:r w:rsidRPr="00E956F7">
          <w:rPr>
            <w:position w:val="-48"/>
            <w:szCs w:val="24"/>
          </w:rPr>
          <w:object w:dxaOrig="3620" w:dyaOrig="1080" w14:anchorId="5910B5CE">
            <v:shape id="_x0000_i1027" type="#_x0000_t75" style="width:181.55pt;height:54.35pt" o:ole="">
              <v:imagedata r:id="rId75" o:title=""/>
            </v:shape>
            <o:OLEObject Type="Embed" ProgID="Equation.DSMT4" ShapeID="_x0000_i1027" DrawAspect="Content" ObjectID="_1749310271" r:id="rId76"/>
          </w:object>
        </w:r>
      </w:ins>
    </w:p>
    <w:p w14:paraId="24726A5F" w14:textId="77777777" w:rsidR="001332BD" w:rsidRPr="00E956F7" w:rsidRDefault="001332BD">
      <w:pPr>
        <w:pStyle w:val="BodyText"/>
        <w:autoSpaceDE w:val="0"/>
        <w:autoSpaceDN w:val="0"/>
        <w:adjustRightInd w:val="0"/>
        <w:rPr>
          <w:szCs w:val="24"/>
        </w:rPr>
      </w:pPr>
      <w:r w:rsidRPr="00E956F7">
        <w:rPr>
          <w:szCs w:val="24"/>
        </w:rPr>
        <w:t xml:space="preserve">The </w:t>
      </w:r>
      <w:r w:rsidRPr="00896A81">
        <w:rPr>
          <w:szCs w:val="24"/>
        </w:rPr>
        <w:t>number of segments,</w:t>
      </w:r>
      <w:r w:rsidRPr="00E956F7">
        <w:rPr>
          <w:szCs w:val="24"/>
        </w:rPr>
        <w:t xml:space="preserve"> n, is given by attribute </w:t>
      </w:r>
      <w:r w:rsidRPr="0067058B">
        <w:rPr>
          <w:rStyle w:val="ISOCode"/>
        </w:rPr>
        <w:t>num_segments</w:t>
      </w:r>
      <w:r w:rsidRPr="00E956F7">
        <w:rPr>
          <w:szCs w:val="24"/>
        </w:rPr>
        <w:t>.</w:t>
      </w:r>
    </w:p>
    <w:p w14:paraId="546786F7" w14:textId="232B586E" w:rsidR="001332BD" w:rsidRPr="00E956F7" w:rsidRDefault="00FC68DB" w:rsidP="00CB2CFA">
      <w:pPr>
        <w:pStyle w:val="Note"/>
      </w:pPr>
      <w:del w:id="4597" w:author="LUEJE Claudia" w:date="2023-06-26T17:59:00Z">
        <w:r w:rsidRPr="000A1B7B">
          <w:delText xml:space="preserve">NB. </w:delText>
        </w:r>
      </w:del>
      <w:ins w:id="4598" w:author="LUEJE Claudia" w:date="2023-06-26T17:59:00Z">
        <w:r w:rsidR="00896A81">
          <w:t>NOTE</w:t>
        </w:r>
        <w:r w:rsidR="00896A81">
          <w:tab/>
        </w:r>
      </w:ins>
      <w:r w:rsidR="00896A81">
        <w:t>T</w:t>
      </w:r>
      <w:r w:rsidR="001332BD" w:rsidRPr="00E956F7">
        <w:t xml:space="preserve">he </w:t>
      </w:r>
      <w:r w:rsidR="001332BD" w:rsidRPr="00896A81">
        <w:t>number of spacings</w:t>
      </w:r>
      <w:r w:rsidR="001332BD" w:rsidRPr="00E956F7">
        <w:t xml:space="preserve"> is always n-1.</w:t>
      </w:r>
    </w:p>
    <w:p w14:paraId="22B1A45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99" w:author="LUEJE Claudia" w:date="2023-06-26T17:59:00Z">
        <w:r w:rsidRPr="00E956F7">
          <w:rPr>
            <w:szCs w:val="24"/>
          </w:rPr>
          <w:t>—</w:t>
        </w:r>
        <w:r w:rsidRPr="00E956F7">
          <w:rPr>
            <w:szCs w:val="24"/>
          </w:rPr>
          <w:tab/>
        </w:r>
      </w:ins>
      <w:r w:rsidRPr="00E956F7">
        <w:rPr>
          <w:szCs w:val="24"/>
        </w:rPr>
        <w:t xml:space="preserve">When </w:t>
      </w:r>
      <w:r w:rsidRPr="00CB2CFA">
        <w:rPr>
          <w:szCs w:val="24"/>
        </w:rPr>
        <w:t>keep = "length",</w:t>
      </w:r>
      <w:r w:rsidRPr="00E956F7">
        <w:rPr>
          <w:szCs w:val="24"/>
        </w:rPr>
        <w:t xml:space="preserve"> the </w:t>
      </w:r>
      <w:r w:rsidRPr="00CB2CFA">
        <w:rPr>
          <w:szCs w:val="24"/>
        </w:rPr>
        <w:t>adjusted spacing</w:t>
      </w:r>
      <w:r w:rsidRPr="00E956F7">
        <w:rPr>
          <w:szCs w:val="24"/>
        </w:rPr>
        <w:t xml:space="preserve"> is calculated with this formula:</w:t>
      </w:r>
    </w:p>
    <w:p w14:paraId="50EC4542" w14:textId="77777777" w:rsidR="00FC68DB" w:rsidRPr="00F54804" w:rsidRDefault="00A576C6" w:rsidP="00B202D2">
      <w:pPr>
        <w:pStyle w:val="ListParagraph"/>
        <w:rPr>
          <w:del w:id="4600" w:author="LUEJE Claudia" w:date="2023-06-26T17:59:00Z"/>
        </w:rPr>
      </w:pPr>
      <m:oMathPara>
        <m:oMath>
          <m:bar>
            <m:barPr>
              <m:pos m:val="top"/>
              <m:ctrlPr>
                <w:del w:id="4601" w:author="LUEJE Claudia" w:date="2023-06-26T17:59:00Z">
                  <w:rPr>
                    <w:rFonts w:ascii="Cambria Math" w:hAnsi="Cambria Math"/>
                    <w:i/>
                  </w:rPr>
                </w:del>
              </m:ctrlPr>
            </m:barPr>
            <m:e>
              <m:r>
                <w:del w:id="4602" w:author="LUEJE Claudia" w:date="2023-06-26T17:59:00Z">
                  <w:rPr>
                    <w:rFonts w:ascii="Cambria Math" w:hAnsi="Cambria Math"/>
                  </w:rPr>
                  <m:t>s</m:t>
                </w:del>
              </m:r>
            </m:e>
          </m:bar>
          <m:r>
            <w:del w:id="4603" w:author="LUEJE Claudia" w:date="2023-06-26T17:59:00Z">
              <w:rPr>
                <w:rFonts w:ascii="Cambria Math" w:hAnsi="Cambria Math"/>
              </w:rPr>
              <m:t>=</m:t>
            </w:del>
          </m:r>
          <m:f>
            <m:fPr>
              <m:ctrlPr>
                <w:del w:id="4604" w:author="LUEJE Claudia" w:date="2023-06-26T17:59:00Z">
                  <w:rPr>
                    <w:rFonts w:ascii="Cambria Math" w:hAnsi="Cambria Math"/>
                    <w:i/>
                  </w:rPr>
                </w:del>
              </m:ctrlPr>
            </m:fPr>
            <m:num>
              <m:r>
                <w:del w:id="4605" w:author="LUEJE Claudia" w:date="2023-06-26T17:59:00Z">
                  <w:rPr>
                    <w:rFonts w:ascii="Cambria Math" w:hAnsi="Cambria Math"/>
                  </w:rPr>
                  <m:t>L</m:t>
                </w:del>
              </m:r>
              <m:r>
                <w:del w:id="4606" w:author="LUEJE Claudia" w:date="2023-06-26T17:59:00Z">
                  <w:rPr>
                    <w:rFonts w:ascii="Cambria Math" w:hAnsi="Cambria Math"/>
                  </w:rPr>
                  <m:t>-</m:t>
                </w:del>
              </m:r>
              <m:r>
                <w:del w:id="4607" w:author="LUEJE Claudia" w:date="2023-06-26T17:59:00Z">
                  <w:rPr>
                    <w:rFonts w:ascii="Cambria Math" w:hAnsi="Cambria Math"/>
                  </w:rPr>
                  <m:t>nl</m:t>
                </w:del>
              </m:r>
            </m:num>
            <m:den>
              <m:r>
                <w:del w:id="4608" w:author="LUEJE Claudia" w:date="2023-06-26T17:59:00Z">
                  <w:rPr>
                    <w:rFonts w:ascii="Cambria Math" w:hAnsi="Cambria Math"/>
                  </w:rPr>
                  <m:t>n</m:t>
                </w:del>
              </m:r>
              <m:r>
                <w:del w:id="4609" w:author="LUEJE Claudia" w:date="2023-06-26T17:59:00Z">
                  <w:rPr>
                    <w:rFonts w:ascii="Cambria Math" w:hAnsi="Cambria Math"/>
                  </w:rPr>
                  <m:t>-</m:t>
                </w:del>
              </m:r>
              <m:r>
                <w:del w:id="4610" w:author="LUEJE Claudia" w:date="2023-06-26T17:59:00Z">
                  <w:rPr>
                    <w:rFonts w:ascii="Cambria Math" w:hAnsi="Cambria Math"/>
                  </w:rPr>
                  <m:t>1</m:t>
                </w:del>
              </m:r>
            </m:den>
          </m:f>
        </m:oMath>
      </m:oMathPara>
    </w:p>
    <w:p w14:paraId="13FBA6E8" w14:textId="77777777" w:rsidR="001332BD" w:rsidRPr="00E956F7" w:rsidRDefault="001332BD">
      <w:pPr>
        <w:pStyle w:val="Formula"/>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11" w:author="LUEJE Claudia" w:date="2023-06-26T17:59:00Z"/>
          <w:szCs w:val="24"/>
        </w:rPr>
      </w:pPr>
      <w:ins w:id="4612" w:author="LUEJE Claudia" w:date="2023-06-26T17:59:00Z">
        <w:r w:rsidRPr="00E956F7">
          <w:rPr>
            <w:position w:val="-22"/>
            <w:szCs w:val="24"/>
          </w:rPr>
          <w:object w:dxaOrig="920" w:dyaOrig="580" w14:anchorId="711B8882">
            <v:shape id="_x0000_i1028" type="#_x0000_t75" style="width:45.95pt;height:28.7pt" o:ole="">
              <v:imagedata r:id="rId77" o:title=""/>
            </v:shape>
            <o:OLEObject Type="Embed" ProgID="Equation.DSMT4" ShapeID="_x0000_i1028" DrawAspect="Content" ObjectID="_1749310272" r:id="rId78"/>
          </w:object>
        </w:r>
      </w:ins>
    </w:p>
    <w:p w14:paraId="383ED65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613" w:author="LUEJE Claudia" w:date="2023-06-26T17:59:00Z">
        <w:r w:rsidRPr="00E956F7">
          <w:rPr>
            <w:szCs w:val="24"/>
          </w:rPr>
          <w:t>—</w:t>
        </w:r>
        <w:r w:rsidRPr="00E956F7">
          <w:rPr>
            <w:szCs w:val="24"/>
          </w:rPr>
          <w:tab/>
        </w:r>
      </w:ins>
      <w:r w:rsidRPr="00E956F7">
        <w:rPr>
          <w:szCs w:val="24"/>
        </w:rPr>
        <w:t xml:space="preserve">When </w:t>
      </w:r>
      <w:r w:rsidRPr="00CB2CFA">
        <w:rPr>
          <w:szCs w:val="24"/>
        </w:rPr>
        <w:t>keep = "spacing", the adjusted length</w:t>
      </w:r>
      <w:r w:rsidRPr="00E956F7">
        <w:rPr>
          <w:szCs w:val="24"/>
        </w:rPr>
        <w:t xml:space="preserve"> is calculated with this formula:</w:t>
      </w:r>
    </w:p>
    <w:p w14:paraId="1329D1E4" w14:textId="77777777" w:rsidR="00FC68DB" w:rsidRPr="00F54804" w:rsidRDefault="00A576C6" w:rsidP="00B202D2">
      <w:pPr>
        <w:pStyle w:val="ListParagraph"/>
        <w:rPr>
          <w:del w:id="4614" w:author="LUEJE Claudia" w:date="2023-06-26T17:59:00Z"/>
        </w:rPr>
      </w:pPr>
      <m:oMathPara>
        <m:oMathParaPr>
          <m:jc m:val="center"/>
        </m:oMathParaPr>
        <m:oMath>
          <m:bar>
            <m:barPr>
              <m:pos m:val="top"/>
              <m:ctrlPr>
                <w:del w:id="4615" w:author="LUEJE Claudia" w:date="2023-06-26T17:59:00Z">
                  <w:rPr>
                    <w:rFonts w:ascii="Cambria Math" w:hAnsi="Cambria Math"/>
                    <w:i/>
                  </w:rPr>
                </w:del>
              </m:ctrlPr>
            </m:barPr>
            <m:e>
              <m:r>
                <w:del w:id="4616" w:author="LUEJE Claudia" w:date="2023-06-26T17:59:00Z">
                  <w:rPr>
                    <w:rFonts w:ascii="Cambria Math" w:hAnsi="Cambria Math"/>
                  </w:rPr>
                  <m:t>l</m:t>
                </w:del>
              </m:r>
            </m:e>
          </m:bar>
          <m:r>
            <w:del w:id="4617" w:author="LUEJE Claudia" w:date="2023-06-26T17:59:00Z">
              <w:rPr>
                <w:rFonts w:ascii="Cambria Math" w:hAnsi="Cambria Math"/>
              </w:rPr>
              <m:t>=</m:t>
            </w:del>
          </m:r>
          <m:f>
            <m:fPr>
              <m:ctrlPr>
                <w:del w:id="4618" w:author="LUEJE Claudia" w:date="2023-06-26T17:59:00Z">
                  <w:rPr>
                    <w:rFonts w:ascii="Cambria Math" w:hAnsi="Cambria Math"/>
                    <w:i/>
                  </w:rPr>
                </w:del>
              </m:ctrlPr>
            </m:fPr>
            <m:num>
              <m:r>
                <w:del w:id="4619" w:author="LUEJE Claudia" w:date="2023-06-26T17:59:00Z">
                  <w:rPr>
                    <w:rFonts w:ascii="Cambria Math" w:hAnsi="Cambria Math"/>
                  </w:rPr>
                  <m:t>L</m:t>
                </w:del>
              </m:r>
              <m:r>
                <w:del w:id="4620" w:author="LUEJE Claudia" w:date="2023-06-26T17:59:00Z">
                  <w:rPr>
                    <w:rFonts w:ascii="Cambria Math" w:hAnsi="Cambria Math"/>
                  </w:rPr>
                  <m:t>-</m:t>
                </w:del>
              </m:r>
              <m:d>
                <m:dPr>
                  <m:ctrlPr>
                    <w:del w:id="4621" w:author="LUEJE Claudia" w:date="2023-06-26T17:59:00Z">
                      <w:rPr>
                        <w:rFonts w:ascii="Cambria Math" w:hAnsi="Cambria Math"/>
                        <w:i/>
                      </w:rPr>
                    </w:del>
                  </m:ctrlPr>
                </m:dPr>
                <m:e>
                  <m:r>
                    <w:del w:id="4622" w:author="LUEJE Claudia" w:date="2023-06-26T17:59:00Z">
                      <w:rPr>
                        <w:rFonts w:ascii="Cambria Math" w:hAnsi="Cambria Math"/>
                      </w:rPr>
                      <m:t>n</m:t>
                    </w:del>
                  </m:r>
                  <m:r>
                    <w:del w:id="4623" w:author="LUEJE Claudia" w:date="2023-06-26T17:59:00Z">
                      <w:rPr>
                        <w:rFonts w:ascii="Cambria Math" w:hAnsi="Cambria Math"/>
                      </w:rPr>
                      <m:t>-</m:t>
                    </w:del>
                  </m:r>
                  <m:r>
                    <w:del w:id="4624" w:author="LUEJE Claudia" w:date="2023-06-26T17:59:00Z">
                      <w:rPr>
                        <w:rFonts w:ascii="Cambria Math" w:hAnsi="Cambria Math"/>
                      </w:rPr>
                      <m:t>1</m:t>
                    </w:del>
                  </m:r>
                </m:e>
              </m:d>
              <m:r>
                <w:del w:id="4625" w:author="LUEJE Claudia" w:date="2023-06-26T17:59:00Z">
                  <w:rPr>
                    <w:rFonts w:ascii="Cambria Math" w:hAnsi="Cambria Math"/>
                  </w:rPr>
                  <m:t>s</m:t>
                </w:del>
              </m:r>
            </m:num>
            <m:den>
              <m:r>
                <w:del w:id="4626" w:author="LUEJE Claudia" w:date="2023-06-26T17:59:00Z">
                  <w:rPr>
                    <w:rFonts w:ascii="Cambria Math" w:hAnsi="Cambria Math"/>
                  </w:rPr>
                  <m:t>n</m:t>
                </w:del>
              </m:r>
            </m:den>
          </m:f>
        </m:oMath>
      </m:oMathPara>
    </w:p>
    <w:p w14:paraId="5DB0B891" w14:textId="77777777" w:rsidR="001332BD" w:rsidRPr="00E956F7" w:rsidRDefault="001332BD">
      <w:pPr>
        <w:pStyle w:val="Formula"/>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27" w:author="LUEJE Claudia" w:date="2023-06-26T17:59:00Z"/>
          <w:szCs w:val="24"/>
        </w:rPr>
      </w:pPr>
      <w:ins w:id="4628" w:author="LUEJE Claudia" w:date="2023-06-26T17:59:00Z">
        <w:r w:rsidRPr="00E956F7">
          <w:rPr>
            <w:position w:val="-22"/>
            <w:szCs w:val="24"/>
          </w:rPr>
          <w:object w:dxaOrig="1420" w:dyaOrig="600" w14:anchorId="4850D9EA">
            <v:shape id="_x0000_i1029" type="#_x0000_t75" style="width:71.1pt;height:30.05pt" o:ole="">
              <v:imagedata r:id="rId79" o:title=""/>
            </v:shape>
            <o:OLEObject Type="Embed" ProgID="Equation.DSMT4" ShapeID="_x0000_i1029" DrawAspect="Content" ObjectID="_1749310273" r:id="rId80"/>
          </w:object>
        </w:r>
      </w:ins>
    </w:p>
    <w:p w14:paraId="5FA5760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629" w:author="LUEJE Claudia" w:date="2023-06-26T17:59:00Z">
        <w:r w:rsidRPr="00E956F7">
          <w:rPr>
            <w:szCs w:val="24"/>
          </w:rPr>
          <w:t>—</w:t>
        </w:r>
        <w:r w:rsidRPr="00E956F7">
          <w:rPr>
            <w:szCs w:val="24"/>
          </w:rPr>
          <w:tab/>
        </w:r>
      </w:ins>
      <w:r w:rsidRPr="00E956F7">
        <w:rPr>
          <w:szCs w:val="24"/>
        </w:rPr>
        <w:t xml:space="preserve">When </w:t>
      </w:r>
      <w:r w:rsidRPr="00CB2CFA">
        <w:rPr>
          <w:szCs w:val="24"/>
        </w:rPr>
        <w:t>keep = "density", the adjusted length and adjusted spacing</w:t>
      </w:r>
      <w:r w:rsidRPr="00E956F7">
        <w:rPr>
          <w:szCs w:val="24"/>
        </w:rPr>
        <w:t xml:space="preserve"> are given by these formulae:</w:t>
      </w:r>
    </w:p>
    <w:p w14:paraId="4665D44C" w14:textId="77777777" w:rsidR="00FC68DB" w:rsidRPr="00F54804" w:rsidRDefault="00A576C6" w:rsidP="00B202D2">
      <w:pPr>
        <w:pStyle w:val="ListParagraph"/>
        <w:rPr>
          <w:del w:id="4630" w:author="LUEJE Claudia" w:date="2023-06-26T17:59:00Z"/>
        </w:rPr>
      </w:pPr>
      <m:oMathPara>
        <m:oMath>
          <m:bar>
            <m:barPr>
              <m:pos m:val="top"/>
              <m:ctrlPr>
                <w:del w:id="4631" w:author="LUEJE Claudia" w:date="2023-06-26T17:59:00Z">
                  <w:rPr>
                    <w:rFonts w:ascii="Cambria Math" w:eastAsia="Times New Roman" w:hAnsi="Cambria Math"/>
                    <w:i/>
                    <w:szCs w:val="24"/>
                  </w:rPr>
                </w:del>
              </m:ctrlPr>
            </m:barPr>
            <m:e>
              <m:r>
                <w:del w:id="4632" w:author="LUEJE Claudia" w:date="2023-06-26T17:59:00Z">
                  <w:rPr>
                    <w:rFonts w:ascii="Cambria Math" w:hAnsi="Cambria Math"/>
                  </w:rPr>
                  <m:t>l</m:t>
                </w:del>
              </m:r>
            </m:e>
          </m:bar>
          <m:r>
            <w:del w:id="4633" w:author="LUEJE Claudia" w:date="2023-06-26T17:59:00Z">
              <w:rPr>
                <w:rFonts w:ascii="Cambria Math" w:hAnsi="Cambria Math"/>
              </w:rPr>
              <m:t>=</m:t>
            </w:del>
          </m:r>
          <m:f>
            <m:fPr>
              <m:ctrlPr>
                <w:del w:id="4634" w:author="LUEJE Claudia" w:date="2023-06-26T17:59:00Z">
                  <w:rPr>
                    <w:rFonts w:ascii="Cambria Math" w:eastAsia="Times New Roman" w:hAnsi="Cambria Math"/>
                    <w:i/>
                    <w:szCs w:val="24"/>
                  </w:rPr>
                </w:del>
              </m:ctrlPr>
            </m:fPr>
            <m:num>
              <m:r>
                <w:del w:id="4635" w:author="LUEJE Claudia" w:date="2023-06-26T17:59:00Z">
                  <w:rPr>
                    <w:rFonts w:ascii="Cambria Math" w:hAnsi="Cambria Math"/>
                  </w:rPr>
                  <m:t>dL</m:t>
                </w:del>
              </m:r>
            </m:num>
            <m:den>
              <m:r>
                <w:del w:id="4636" w:author="LUEJE Claudia" w:date="2023-06-26T17:59:00Z">
                  <w:rPr>
                    <w:rFonts w:ascii="Cambria Math" w:hAnsi="Cambria Math"/>
                  </w:rPr>
                  <m:t>n</m:t>
                </w:del>
              </m:r>
              <m:r>
                <w:del w:id="4637" w:author="LUEJE Claudia" w:date="2023-06-26T17:59:00Z">
                  <w:rPr>
                    <w:rFonts w:ascii="Cambria Math" w:hAnsi="Cambria Math"/>
                  </w:rPr>
                  <m:t>-</m:t>
                </w:del>
              </m:r>
              <m:r>
                <w:del w:id="4638" w:author="LUEJE Claudia" w:date="2023-06-26T17:59:00Z">
                  <w:rPr>
                    <w:rFonts w:ascii="Cambria Math" w:hAnsi="Cambria Math"/>
                  </w:rPr>
                  <m:t>1+</m:t>
                </w:del>
              </m:r>
              <m:r>
                <w:del w:id="4639" w:author="LUEJE Claudia" w:date="2023-06-26T17:59:00Z">
                  <w:rPr>
                    <w:rFonts w:ascii="Cambria Math" w:hAnsi="Cambria Math"/>
                  </w:rPr>
                  <m:t>d</m:t>
                </w:del>
              </m:r>
            </m:den>
          </m:f>
        </m:oMath>
      </m:oMathPara>
    </w:p>
    <w:p w14:paraId="69ADE533" w14:textId="77777777" w:rsidR="001332BD" w:rsidRPr="00E956F7" w:rsidRDefault="001332BD">
      <w:pPr>
        <w:pStyle w:val="Formula"/>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40" w:author="LUEJE Claudia" w:date="2023-06-26T17:59:00Z"/>
          <w:szCs w:val="24"/>
        </w:rPr>
      </w:pPr>
      <w:ins w:id="4641" w:author="LUEJE Claudia" w:date="2023-06-26T17:59:00Z">
        <w:r w:rsidRPr="00E956F7">
          <w:rPr>
            <w:position w:val="-22"/>
            <w:szCs w:val="24"/>
          </w:rPr>
          <w:object w:dxaOrig="1160" w:dyaOrig="580" w14:anchorId="60C4B50E">
            <v:shape id="_x0000_i1030" type="#_x0000_t75" style="width:57.85pt;height:28.7pt" o:ole="">
              <v:imagedata r:id="rId81" o:title=""/>
            </v:shape>
            <o:OLEObject Type="Embed" ProgID="Equation.DSMT4" ShapeID="_x0000_i1030" DrawAspect="Content" ObjectID="_1749310274" r:id="rId82"/>
          </w:object>
        </w:r>
      </w:ins>
    </w:p>
    <w:p w14:paraId="4F3EBCA1" w14:textId="77777777" w:rsidR="001332BD" w:rsidRPr="00E956F7" w:rsidRDefault="001332BD" w:rsidP="006D0367">
      <w:pPr>
        <w:pStyle w:val="BodyTextindent1"/>
      </w:pPr>
      <w:r w:rsidRPr="00E956F7">
        <w:t>and</w:t>
      </w:r>
    </w:p>
    <w:p w14:paraId="4B8E317D" w14:textId="77777777" w:rsidR="00FC68DB" w:rsidRPr="00F54804" w:rsidRDefault="00A576C6" w:rsidP="00B202D2">
      <w:pPr>
        <w:pStyle w:val="ListParagraph"/>
        <w:rPr>
          <w:del w:id="4642" w:author="LUEJE Claudia" w:date="2023-06-26T17:59:00Z"/>
        </w:rPr>
      </w:pPr>
      <m:oMathPara>
        <m:oMath>
          <m:bar>
            <m:barPr>
              <m:pos m:val="top"/>
              <m:ctrlPr>
                <w:del w:id="4643" w:author="LUEJE Claudia" w:date="2023-06-26T17:59:00Z">
                  <w:rPr>
                    <w:rFonts w:ascii="Cambria Math" w:eastAsia="Times New Roman" w:hAnsi="Cambria Math"/>
                    <w:i/>
                    <w:szCs w:val="24"/>
                  </w:rPr>
                </w:del>
              </m:ctrlPr>
            </m:barPr>
            <m:e>
              <m:r>
                <w:del w:id="4644" w:author="LUEJE Claudia" w:date="2023-06-26T17:59:00Z">
                  <w:rPr>
                    <w:rFonts w:ascii="Cambria Math" w:hAnsi="Cambria Math"/>
                  </w:rPr>
                  <m:t>s</m:t>
                </w:del>
              </m:r>
            </m:e>
          </m:bar>
          <m:r>
            <w:del w:id="4645" w:author="LUEJE Claudia" w:date="2023-06-26T17:59:00Z">
              <w:rPr>
                <w:rFonts w:ascii="Cambria Math" w:hAnsi="Cambria Math"/>
              </w:rPr>
              <m:t>=</m:t>
            </w:del>
          </m:r>
          <m:f>
            <m:fPr>
              <m:ctrlPr>
                <w:del w:id="4646" w:author="LUEJE Claudia" w:date="2023-06-26T17:59:00Z">
                  <w:rPr>
                    <w:rFonts w:ascii="Cambria Math" w:eastAsia="Times New Roman" w:hAnsi="Cambria Math"/>
                    <w:i/>
                    <w:szCs w:val="24"/>
                  </w:rPr>
                </w:del>
              </m:ctrlPr>
            </m:fPr>
            <m:num>
              <m:d>
                <m:dPr>
                  <m:ctrlPr>
                    <w:del w:id="4647" w:author="LUEJE Claudia" w:date="2023-06-26T17:59:00Z">
                      <w:rPr>
                        <w:rFonts w:ascii="Cambria Math" w:hAnsi="Cambria Math"/>
                        <w:i/>
                      </w:rPr>
                    </w:del>
                  </m:ctrlPr>
                </m:dPr>
                <m:e>
                  <m:r>
                    <w:del w:id="4648" w:author="LUEJE Claudia" w:date="2023-06-26T17:59:00Z">
                      <w:rPr>
                        <w:rFonts w:ascii="Cambria Math" w:hAnsi="Cambria Math"/>
                      </w:rPr>
                      <m:t>1-</m:t>
                    </w:del>
                  </m:r>
                  <m:r>
                    <w:del w:id="4649" w:author="LUEJE Claudia" w:date="2023-06-26T17:59:00Z">
                      <w:rPr>
                        <w:rFonts w:ascii="Cambria Math" w:hAnsi="Cambria Math"/>
                      </w:rPr>
                      <m:t>d</m:t>
                    </w:del>
                  </m:r>
                </m:e>
              </m:d>
              <m:r>
                <w:del w:id="4650" w:author="LUEJE Claudia" w:date="2023-06-26T17:59:00Z">
                  <w:rPr>
                    <w:rFonts w:ascii="Cambria Math" w:hAnsi="Cambria Math"/>
                  </w:rPr>
                  <m:t>L</m:t>
                </w:del>
              </m:r>
            </m:num>
            <m:den>
              <m:r>
                <w:del w:id="4651" w:author="LUEJE Claudia" w:date="2023-06-26T17:59:00Z">
                  <w:rPr>
                    <w:rFonts w:ascii="Cambria Math" w:hAnsi="Cambria Math"/>
                  </w:rPr>
                  <m:t>n</m:t>
                </w:del>
              </m:r>
              <m:r>
                <w:del w:id="4652" w:author="LUEJE Claudia" w:date="2023-06-26T17:59:00Z">
                  <w:rPr>
                    <w:rFonts w:ascii="Cambria Math" w:hAnsi="Cambria Math"/>
                  </w:rPr>
                  <m:t>-</m:t>
                </w:del>
              </m:r>
              <m:r>
                <w:del w:id="4653" w:author="LUEJE Claudia" w:date="2023-06-26T17:59:00Z">
                  <w:rPr>
                    <w:rFonts w:ascii="Cambria Math" w:hAnsi="Cambria Math"/>
                  </w:rPr>
                  <m:t>1+</m:t>
                </w:del>
              </m:r>
              <m:r>
                <w:del w:id="4654" w:author="LUEJE Claudia" w:date="2023-06-26T17:59:00Z">
                  <w:rPr>
                    <w:rFonts w:ascii="Cambria Math" w:hAnsi="Cambria Math"/>
                  </w:rPr>
                  <m:t>d</m:t>
                </w:del>
              </m:r>
            </m:den>
          </m:f>
        </m:oMath>
      </m:oMathPara>
    </w:p>
    <w:p w14:paraId="34D743EE" w14:textId="77777777" w:rsidR="001332BD" w:rsidRPr="00E956F7" w:rsidRDefault="001332BD">
      <w:pPr>
        <w:pStyle w:val="Formula"/>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55" w:author="LUEJE Claudia" w:date="2023-06-26T17:59:00Z"/>
          <w:szCs w:val="24"/>
        </w:rPr>
      </w:pPr>
      <w:ins w:id="4656" w:author="LUEJE Claudia" w:date="2023-06-26T17:59:00Z">
        <w:r w:rsidRPr="00E956F7">
          <w:rPr>
            <w:position w:val="-22"/>
            <w:szCs w:val="24"/>
          </w:rPr>
          <w:object w:dxaOrig="1160" w:dyaOrig="600" w14:anchorId="7562CC20">
            <v:shape id="_x0000_i1031" type="#_x0000_t75" style="width:57.85pt;height:30.05pt" o:ole="">
              <v:imagedata r:id="rId83" o:title=""/>
            </v:shape>
            <o:OLEObject Type="Embed" ProgID="Equation.DSMT4" ShapeID="_x0000_i1031" DrawAspect="Content" ObjectID="_1749310275" r:id="rId84"/>
          </w:object>
        </w:r>
      </w:ins>
    </w:p>
    <w:p w14:paraId="34CD1669" w14:textId="77777777" w:rsidR="00CB2CFA" w:rsidRDefault="00CB2CFA" w:rsidP="00B47C5C">
      <w:pPr>
        <w:pStyle w:val="BodyText"/>
      </w:pPr>
      <w:r>
        <w:t>where</w:t>
      </w:r>
    </w:p>
    <w:p w14:paraId="0A609FA9" w14:textId="77777777" w:rsidR="00CB2CFA" w:rsidRPr="00B62EE5" w:rsidRDefault="00FC68DB" w:rsidP="00B47C5C">
      <w:pPr>
        <w:pStyle w:val="BodyText"/>
        <w:rPr>
          <w:del w:id="4657" w:author="LUEJE Claudia" w:date="2023-06-26T17:59:00Z"/>
        </w:rPr>
      </w:pPr>
      <m:oMath>
        <m:r>
          <w:del w:id="4658" w:author="LUEJE Claudia" w:date="2023-06-26T17:59:00Z">
            <w:rPr>
              <w:rFonts w:ascii="Cambria Math" w:hAnsi="Cambria Math"/>
            </w:rPr>
            <m:t>d: prescribed density</m:t>
          </w:del>
        </m:r>
      </m:oMath>
      <w:del w:id="4659" w:author="LUEJE Claudia" w:date="2023-06-26T17:59:00Z">
        <w:r w:rsidRPr="0013175B">
          <w:delText xml:space="preserve">, </w:delText>
        </w:r>
      </w:del>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CB2CFA" w:rsidRPr="00B62EE5" w14:paraId="2DFD2B49" w14:textId="77777777" w:rsidTr="00CB2CFA">
        <w:trPr>
          <w:ins w:id="4660" w:author="LUEJE Claudia" w:date="2023-06-26T17:59:00Z"/>
        </w:trPr>
        <w:tc>
          <w:tcPr>
            <w:tcW w:w="397" w:type="dxa"/>
            <w:shd w:val="clear" w:color="auto" w:fill="auto"/>
          </w:tcPr>
          <w:p w14:paraId="3AE180A7" w14:textId="020EBC76" w:rsidR="00CB2CFA" w:rsidRPr="00B62EE5" w:rsidRDefault="00CB2CFA" w:rsidP="00B47C5C">
            <w:pPr>
              <w:pStyle w:val="BodyText"/>
              <w:rPr>
                <w:ins w:id="4661" w:author="LUEJE Claudia" w:date="2023-06-26T17:59:00Z"/>
              </w:rPr>
            </w:pPr>
            <w:ins w:id="4662" w:author="LUEJE Claudia" w:date="2023-06-26T17:59:00Z">
              <w:r w:rsidRPr="00B62EE5">
                <w:t> </w:t>
              </w:r>
            </w:ins>
          </w:p>
        </w:tc>
        <w:tc>
          <w:tcPr>
            <w:tcW w:w="397" w:type="dxa"/>
            <w:shd w:val="clear" w:color="auto" w:fill="auto"/>
          </w:tcPr>
          <w:p w14:paraId="78115D95" w14:textId="434D6F08" w:rsidR="00CB2CFA" w:rsidRPr="00B62EE5" w:rsidRDefault="002F2576" w:rsidP="00B47C5C">
            <w:pPr>
              <w:pStyle w:val="BodyText"/>
              <w:rPr>
                <w:ins w:id="4663" w:author="LUEJE Claudia" w:date="2023-06-26T17:59:00Z"/>
                <w:i/>
              </w:rPr>
            </w:pPr>
            <w:ins w:id="4664" w:author="LUEJE Claudia" w:date="2023-06-26T17:59:00Z">
              <w:r w:rsidRPr="00B62EE5">
                <w:rPr>
                  <w:i/>
                </w:rPr>
                <w:t>d</w:t>
              </w:r>
            </w:ins>
          </w:p>
        </w:tc>
        <w:tc>
          <w:tcPr>
            <w:tcW w:w="8959" w:type="dxa"/>
            <w:shd w:val="clear" w:color="auto" w:fill="auto"/>
          </w:tcPr>
          <w:p w14:paraId="4D4011F1" w14:textId="55DCB5D0" w:rsidR="00CB2CFA" w:rsidRPr="00B62EE5" w:rsidRDefault="002F2576" w:rsidP="00B47C5C">
            <w:pPr>
              <w:pStyle w:val="BodyText"/>
              <w:rPr>
                <w:ins w:id="4665" w:author="LUEJE Claudia" w:date="2023-06-26T17:59:00Z"/>
              </w:rPr>
            </w:pPr>
            <w:ins w:id="4666" w:author="LUEJE Claudia" w:date="2023-06-26T17:59:00Z">
              <w:r w:rsidRPr="00B62EE5">
                <w:t>i</w:t>
              </w:r>
              <w:r w:rsidR="00CB2CFA" w:rsidRPr="00B62EE5">
                <w:t xml:space="preserve">s prescribed density </w:t>
              </w:r>
            </w:ins>
          </w:p>
        </w:tc>
      </w:tr>
    </w:tbl>
    <w:p w14:paraId="4155DA53" w14:textId="37D9D0FE" w:rsidR="001332BD" w:rsidRPr="00E956F7" w:rsidRDefault="001332BD" w:rsidP="00DB49B7">
      <w:pPr>
        <w:pStyle w:val="BodyTextindent1"/>
      </w:pPr>
      <w:r w:rsidRPr="00E956F7">
        <w:t xml:space="preserve">calculated by </w:t>
      </w:r>
      <w:del w:id="4667" w:author="LUEJE Claudia" w:date="2023-06-26T17:59:00Z">
        <w:r w:rsidR="00FC68DB" w:rsidRPr="0013175B">
          <w:delText xml:space="preserve"> </w:delTex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delText xml:space="preserve">  .</w:delText>
        </w:r>
      </w:del>
      <w:ins w:id="4668" w:author="LUEJE Claudia" w:date="2023-06-26T17:59:00Z">
        <w:r w:rsidRPr="00E956F7">
          <w:rPr>
            <w:position w:val="-22"/>
          </w:rPr>
          <w:object w:dxaOrig="800" w:dyaOrig="580" w14:anchorId="60D465B7">
            <v:shape id="_x0000_i1032" type="#_x0000_t75" style="width:40.2pt;height:28.7pt" o:ole="">
              <v:imagedata r:id="rId85" o:title=""/>
            </v:shape>
            <o:OLEObject Type="Embed" ProgID="Equation.DSMT4" ShapeID="_x0000_i1032" DrawAspect="Content" ObjectID="_1749310276" r:id="rId86"/>
          </w:object>
        </w:r>
        <w:r w:rsidRPr="00E956F7">
          <w:t>.</w:t>
        </w:r>
      </w:ins>
    </w:p>
    <w:p w14:paraId="15A58C54" w14:textId="3A336C64" w:rsidR="001332BD" w:rsidRPr="00E956F7" w:rsidRDefault="001332BD" w:rsidP="00497671">
      <w:pPr>
        <w:pStyle w:val="BodyText"/>
      </w:pPr>
      <w:r w:rsidRPr="00497671">
        <w:t xml:space="preserve">EXAMPLE </w:t>
      </w:r>
      <w:del w:id="4669" w:author="LUEJE Claudia" w:date="2023-06-26T17:59:00Z">
        <w:r w:rsidR="00FC68DB" w:rsidRPr="0013175B">
          <w:delText>A</w:delText>
        </w:r>
        <w:r w:rsidR="00460F6C">
          <w:delText xml:space="preserve">   </w:delText>
        </w:r>
      </w:del>
      <w:ins w:id="4670" w:author="LUEJE Claudia" w:date="2023-06-26T17:59:00Z">
        <w:r w:rsidR="00CB2CFA">
          <w:t>1</w:t>
        </w:r>
      </w:ins>
      <w:r w:rsidRPr="00497671">
        <w:t xml:space="preserve"> </w:t>
      </w:r>
      <w:r w:rsidRPr="00497671">
        <w:rPr>
          <w:rStyle w:val="ISOCode"/>
        </w:rPr>
        <w:t>&lt;corner_weld/&gt;</w:t>
      </w:r>
      <w:r w:rsidRPr="00497671">
        <w:rPr>
          <w:rFonts w:cs="Courier New"/>
        </w:rPr>
        <w:t xml:space="preserve"> with </w:t>
      </w:r>
      <w:bookmarkStart w:id="4671" w:name="_Hlk66958266"/>
      <w:r w:rsidRPr="00497671">
        <w:rPr>
          <w:rStyle w:val="ISOCode"/>
        </w:rPr>
        <w:t>&lt;regular_segments/&gt;</w:t>
      </w:r>
      <w:r w:rsidRPr="00497671">
        <w:rPr>
          <w:rFonts w:cs="Courier New"/>
        </w:rPr>
        <w:t xml:space="preserve"> </w:t>
      </w:r>
      <w:bookmarkEnd w:id="4671"/>
      <w:r w:rsidRPr="00497671">
        <w:rPr>
          <w:rFonts w:cs="Courier New"/>
        </w:rPr>
        <w:t>and “Required” attributes only</w:t>
      </w:r>
      <w:ins w:id="4672" w:author="LUEJE Claudia" w:date="2023-06-26T17:59:00Z">
        <w:r w:rsidR="00853B09">
          <w:rPr>
            <w:rFonts w:cs="Courier New"/>
          </w:rPr>
          <w:t xml:space="preserve"> (see </w:t>
        </w:r>
        <w:r w:rsidR="00853B09" w:rsidRPr="00853B09">
          <w:rPr>
            <w:rStyle w:val="citefig"/>
          </w:rPr>
          <w:t>Figure 45</w:t>
        </w:r>
        <w:r w:rsidR="00853B09">
          <w:rPr>
            <w:rFonts w:cs="Courier New"/>
          </w:rPr>
          <w:t>)</w:t>
        </w:r>
        <w:r w:rsidRPr="00497671">
          <w:rPr>
            <w:rFonts w:cs="Courier New"/>
          </w:rPr>
          <w:t>.</w:t>
        </w:r>
      </w:ins>
    </w:p>
    <w:p w14:paraId="61D217DC" w14:textId="77777777" w:rsidR="00FC68DB" w:rsidRPr="00F54804" w:rsidRDefault="00FC68DB" w:rsidP="00A76BFE">
      <w:pPr>
        <w:pStyle w:val="Example"/>
        <w:rPr>
          <w:del w:id="4673" w:author="LUEJE Claudia" w:date="2023-06-26T17:59:00Z"/>
        </w:rPr>
      </w:pPr>
      <w:del w:id="4674" w:author="LUEJE Claudia" w:date="2023-06-26T17:59:00Z">
        <w:r w:rsidRPr="0013175B">
          <w:rPr>
            <w:noProof/>
          </w:rPr>
          <w:drawing>
            <wp:inline distT="0" distB="0" distL="0" distR="0" wp14:anchorId="5D2AFF53" wp14:editId="5591FDD9">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29113" cy="938213"/>
                      </a:xfrm>
                      <a:prstGeom prst="rect">
                        <a:avLst/>
                      </a:prstGeom>
                    </pic:spPr>
                  </pic:pic>
                </a:graphicData>
              </a:graphic>
            </wp:inline>
          </w:drawing>
        </w:r>
      </w:del>
    </w:p>
    <w:p w14:paraId="53EA4377" w14:textId="77777777" w:rsidR="00FC68DB" w:rsidRPr="0013175B" w:rsidRDefault="00FC68DB" w:rsidP="00B202D2">
      <w:pPr>
        <w:pStyle w:val="XMLCode"/>
        <w:keepNext/>
        <w:rPr>
          <w:del w:id="4675" w:author="LUEJE Claudia" w:date="2023-06-26T17:59:00Z"/>
          <w:lang w:val="en-GB"/>
        </w:rPr>
      </w:pPr>
    </w:p>
    <w:p w14:paraId="0B0534C1" w14:textId="26DEBD31"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76" w:author="LUEJE Claudia" w:date="2023-06-26T17:59:00Z"/>
          <w:szCs w:val="24"/>
        </w:rPr>
      </w:pPr>
      <w:ins w:id="4677" w:author="LUEJE Claudia" w:date="2023-06-26T17:59:00Z">
        <w:r>
          <w:rPr>
            <w:szCs w:val="24"/>
          </w:rPr>
          <w:t>8329_ed1fig</w:t>
        </w:r>
        <w:r w:rsidR="001332BD" w:rsidRPr="00E956F7">
          <w:rPr>
            <w:szCs w:val="24"/>
          </w:rPr>
          <w:t>45.EPS</w:t>
        </w:r>
      </w:ins>
    </w:p>
    <w:p w14:paraId="2B87D000" w14:textId="77777777" w:rsidR="00C00A02" w:rsidRDefault="00C00A02" w:rsidP="00C00A02">
      <w:pPr>
        <w:pStyle w:val="KeyTitle"/>
        <w:rPr>
          <w:ins w:id="4678" w:author="LUEJE Claudia" w:date="2023-06-26T17:59:00Z"/>
        </w:rPr>
      </w:pPr>
      <w:ins w:id="4679"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00A02" w:rsidRPr="00B62EE5" w14:paraId="57F3AE85" w14:textId="77777777" w:rsidTr="00B47C5C">
        <w:trPr>
          <w:ins w:id="4680" w:author="LUEJE Claudia" w:date="2023-06-26T17:59:00Z"/>
        </w:trPr>
        <w:tc>
          <w:tcPr>
            <w:tcW w:w="397" w:type="dxa"/>
            <w:shd w:val="clear" w:color="auto" w:fill="auto"/>
          </w:tcPr>
          <w:p w14:paraId="14435E4E" w14:textId="77777777" w:rsidR="00C00A02" w:rsidRPr="00B62EE5" w:rsidRDefault="00C00A02" w:rsidP="00B47C5C">
            <w:pPr>
              <w:pStyle w:val="KeyText"/>
              <w:rPr>
                <w:ins w:id="4681" w:author="LUEJE Claudia" w:date="2023-06-26T17:59:00Z"/>
                <w:vertAlign w:val="superscript"/>
              </w:rPr>
            </w:pPr>
            <w:ins w:id="4682" w:author="LUEJE Claudia" w:date="2023-06-26T17:59:00Z">
              <w:r w:rsidRPr="00B62EE5">
                <w:rPr>
                  <w:vertAlign w:val="superscript"/>
                </w:rPr>
                <w:t>a</w:t>
              </w:r>
            </w:ins>
          </w:p>
        </w:tc>
        <w:tc>
          <w:tcPr>
            <w:tcW w:w="9356" w:type="dxa"/>
            <w:shd w:val="clear" w:color="auto" w:fill="auto"/>
          </w:tcPr>
          <w:p w14:paraId="778582B1" w14:textId="4A0C41D7" w:rsidR="00C00A02" w:rsidRPr="00B62EE5" w:rsidRDefault="00C00A02" w:rsidP="00B47C5C">
            <w:pPr>
              <w:pStyle w:val="KeyText"/>
              <w:rPr>
                <w:ins w:id="4683" w:author="LUEJE Claudia" w:date="2023-06-26T17:59:00Z"/>
              </w:rPr>
            </w:pPr>
            <w:ins w:id="4684" w:author="LUEJE Claudia" w:date="2023-06-26T17:59:00Z">
              <w:r w:rsidRPr="00B62EE5">
                <w:t>Total = 17.</w:t>
              </w:r>
            </w:ins>
          </w:p>
        </w:tc>
      </w:tr>
    </w:tbl>
    <w:p w14:paraId="61C59977" w14:textId="0BBCDA04" w:rsidR="001332BD" w:rsidRPr="00E956F7" w:rsidRDefault="00E4158E">
      <w:pPr>
        <w:pStyle w:val="Figuretitle0"/>
        <w:autoSpaceDE w:val="0"/>
        <w:autoSpaceDN w:val="0"/>
        <w:adjustRightInd w:val="0"/>
        <w:outlineLvl w:val="0"/>
        <w:rPr>
          <w:ins w:id="4685" w:author="LUEJE Claudia" w:date="2023-06-26T17:59:00Z"/>
          <w:szCs w:val="24"/>
        </w:rPr>
      </w:pPr>
      <w:ins w:id="4686" w:author="LUEJE Claudia" w:date="2023-06-26T17:59:00Z">
        <w:r w:rsidRPr="00E956F7">
          <w:rPr>
            <w:szCs w:val="24"/>
          </w:rPr>
          <w:t>Figure </w:t>
        </w:r>
        <w:r w:rsidR="001332BD" w:rsidRPr="00E956F7">
          <w:rPr>
            <w:szCs w:val="24"/>
          </w:rPr>
          <w:t>45</w:t>
        </w:r>
        <w:r w:rsidR="006021E3" w:rsidRPr="00E956F7">
          <w:rPr>
            <w:szCs w:val="24"/>
          </w:rPr>
          <w:t xml:space="preserve"> </w:t>
        </w:r>
        <w:r w:rsidR="001332BD" w:rsidRPr="00E956F7">
          <w:rPr>
            <w:szCs w:val="24"/>
          </w:rPr>
          <w:t>— &lt;corner_weld/&gt; with &lt;regular_segments/&gt; and “Required” attributes only</w:t>
        </w:r>
      </w:ins>
    </w:p>
    <w:p w14:paraId="54F971CA" w14:textId="77777777" w:rsidR="00D80B4C" w:rsidRDefault="00D80B4C" w:rsidP="00D80B4C">
      <w:pPr>
        <w:pStyle w:val="Code-"/>
      </w:pPr>
      <w:ins w:id="4687" w:author="LUEJE Claudia" w:date="2023-06-26T17:59:00Z">
        <w:r w:rsidRPr="00E45DCE">
          <w:t xml:space="preserve">    </w:t>
        </w:r>
      </w:ins>
      <w:r w:rsidR="001332BD" w:rsidRPr="00E45DCE">
        <w:rPr>
          <w:szCs w:val="24"/>
        </w:rPr>
        <w:t>&lt;seamweld&gt;</w:t>
      </w:r>
    </w:p>
    <w:p w14:paraId="5477E899" w14:textId="77777777" w:rsidR="00D80B4C" w:rsidRDefault="00D80B4C" w:rsidP="00D80B4C">
      <w:pPr>
        <w:pStyle w:val="Code-"/>
      </w:pPr>
      <w:r>
        <w:t xml:space="preserve">    </w:t>
      </w:r>
      <w:r w:rsidR="001332BD" w:rsidRPr="00E45DCE">
        <w:t xml:space="preserve">    &lt;corner_weld base=”1” technology="resistance”&gt;</w:t>
      </w:r>
    </w:p>
    <w:p w14:paraId="16261BBE" w14:textId="77777777" w:rsidR="00D80B4C" w:rsidRDefault="00D80B4C" w:rsidP="00D80B4C">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0BAF365E" w14:textId="77777777" w:rsidR="00D80B4C" w:rsidRDefault="00D80B4C" w:rsidP="00D80B4C">
      <w:pPr>
        <w:pStyle w:val="Code-"/>
      </w:pPr>
      <w:r w:rsidRPr="00CB2A71">
        <w:rPr>
          <w:lang w:val="fr-CH"/>
        </w:rPr>
        <w:t xml:space="preserve">    </w:t>
      </w:r>
      <w:r w:rsidR="001332BD" w:rsidRPr="00CB2A71">
        <w:rPr>
          <w:lang w:val="fr-CH"/>
        </w:rPr>
        <w:t xml:space="preserve">            </w:t>
      </w:r>
      <w:r w:rsidR="001332BD" w:rsidRPr="00E45DCE">
        <w:rPr>
          <w:b/>
        </w:rPr>
        <w:t>&lt;regular_segments num_segments="4" length="2" spacing="3"/&gt;</w:t>
      </w:r>
    </w:p>
    <w:p w14:paraId="65EA9E62"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7D073500" w14:textId="77777777" w:rsidR="00D80B4C" w:rsidRDefault="00D80B4C" w:rsidP="00D80B4C">
      <w:pPr>
        <w:pStyle w:val="Code-"/>
      </w:pPr>
      <w:r>
        <w:t xml:space="preserve">    </w:t>
      </w:r>
      <w:r w:rsidR="001332BD" w:rsidRPr="00E45DCE">
        <w:t xml:space="preserve">        &lt;sheet_parameter ... /&gt;</w:t>
      </w:r>
    </w:p>
    <w:p w14:paraId="38909DDB" w14:textId="77777777" w:rsidR="00D80B4C" w:rsidRDefault="00D80B4C" w:rsidP="00D80B4C">
      <w:pPr>
        <w:pStyle w:val="Code-"/>
      </w:pPr>
      <w:r>
        <w:t xml:space="preserve">    </w:t>
      </w:r>
      <w:r w:rsidR="001332BD" w:rsidRPr="00E45DCE">
        <w:t xml:space="preserve">    &lt;/corner_weld&gt;</w:t>
      </w:r>
    </w:p>
    <w:p w14:paraId="2D254E43" w14:textId="1F04AEDB" w:rsidR="001332BD" w:rsidRPr="00E45DCE" w:rsidRDefault="00D80B4C" w:rsidP="00D80B4C">
      <w:pPr>
        <w:pStyle w:val="Code-"/>
      </w:pPr>
      <w:r>
        <w:t xml:space="preserve">    </w:t>
      </w:r>
      <w:r w:rsidR="001332BD" w:rsidRPr="00E45DCE">
        <w:t>&lt;/seamweld&gt;</w:t>
      </w:r>
    </w:p>
    <w:p w14:paraId="0B383862" w14:textId="77777777" w:rsidR="001332BD" w:rsidRPr="00E45DCE" w:rsidRDefault="001332BD" w:rsidP="00E45DCE">
      <w:pPr>
        <w:pStyle w:val="Code-"/>
      </w:pPr>
      <w:r w:rsidRPr="00E45DCE">
        <w:t> </w:t>
      </w:r>
    </w:p>
    <w:p w14:paraId="06D7CB7E" w14:textId="74C437B3" w:rsidR="001332BD" w:rsidRPr="00E956F7" w:rsidRDefault="001332BD" w:rsidP="00497671">
      <w:pPr>
        <w:pStyle w:val="BodyText"/>
      </w:pPr>
      <w:r w:rsidRPr="00497671">
        <w:t xml:space="preserve">EXAMPLE </w:t>
      </w:r>
      <w:del w:id="4688" w:author="LUEJE Claudia" w:date="2023-06-26T17:59:00Z">
        <w:r w:rsidR="00FC68DB" w:rsidRPr="0013175B">
          <w:delText>B</w:delText>
        </w:r>
        <w:r w:rsidR="00460F6C">
          <w:delText xml:space="preserve">   </w:delText>
        </w:r>
      </w:del>
      <w:ins w:id="4689" w:author="LUEJE Claudia" w:date="2023-06-26T17:59:00Z">
        <w:r w:rsidR="00853B09">
          <w:t>2</w:t>
        </w:r>
      </w:ins>
      <w:r w:rsidRPr="00497671">
        <w:t xml:space="preserve"> Regular single sided welding (a </w:t>
      </w:r>
      <w:r w:rsidRPr="00497671">
        <w:rPr>
          <w:rStyle w:val="ISOCode"/>
        </w:rPr>
        <w:t>&lt;corner_weld/&gt;</w:t>
      </w:r>
      <w:r w:rsidRPr="00497671">
        <w:rPr>
          <w:rFonts w:cs="Courier New"/>
        </w:rPr>
        <w:t xml:space="preserve"> with </w:t>
      </w:r>
      <w:r w:rsidRPr="00497671">
        <w:rPr>
          <w:rStyle w:val="ISOCode"/>
        </w:rPr>
        <w:t>&lt;regular_segments/&gt;</w:t>
      </w:r>
      <w:r w:rsidRPr="00497671">
        <w:rPr>
          <w:rFonts w:cs="Courier New"/>
        </w:rPr>
        <w:t xml:space="preserve"> and all attributes</w:t>
      </w:r>
      <w:del w:id="4690" w:author="LUEJE Claudia" w:date="2023-06-26T17:59:00Z">
        <w:r w:rsidR="00460F6C">
          <w:delText>)</w:delText>
        </w:r>
      </w:del>
      <w:ins w:id="4691" w:author="LUEJE Claudia" w:date="2023-06-26T17:59:00Z">
        <w:r w:rsidRPr="00497671">
          <w:rPr>
            <w:rFonts w:cs="Courier New"/>
          </w:rPr>
          <w:t>)</w:t>
        </w:r>
        <w:r w:rsidR="00853B09">
          <w:rPr>
            <w:rFonts w:cs="Courier New"/>
          </w:rPr>
          <w:t xml:space="preserve">. See </w:t>
        </w:r>
        <w:r w:rsidR="00853B09" w:rsidRPr="00853B09">
          <w:rPr>
            <w:rStyle w:val="citefig"/>
          </w:rPr>
          <w:t>Figure 46</w:t>
        </w:r>
        <w:r w:rsidR="00853B09">
          <w:rPr>
            <w:rFonts w:cs="Courier New"/>
          </w:rPr>
          <w:t>.</w:t>
        </w:r>
      </w:ins>
    </w:p>
    <w:p w14:paraId="2699CA2F" w14:textId="77777777" w:rsidR="00FC68DB" w:rsidRPr="00F54804" w:rsidRDefault="00FC68DB" w:rsidP="00A76BFE">
      <w:pPr>
        <w:pStyle w:val="Example"/>
        <w:rPr>
          <w:del w:id="4692" w:author="LUEJE Claudia" w:date="2023-06-26T17:59:00Z"/>
        </w:rPr>
      </w:pPr>
      <w:del w:id="4693" w:author="LUEJE Claudia" w:date="2023-06-26T17:59:00Z">
        <w:r w:rsidRPr="0013175B">
          <w:rPr>
            <w:noProof/>
          </w:rPr>
          <w:drawing>
            <wp:inline distT="0" distB="0" distL="0" distR="0" wp14:anchorId="740691F8" wp14:editId="3B1AD9B2">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del>
    </w:p>
    <w:p w14:paraId="74EE4629" w14:textId="77777777" w:rsidR="00FC68DB" w:rsidRPr="0013175B" w:rsidRDefault="00FC68DB" w:rsidP="00B202D2">
      <w:pPr>
        <w:pStyle w:val="XMLCode"/>
        <w:keepNext/>
        <w:rPr>
          <w:del w:id="4694" w:author="LUEJE Claudia" w:date="2023-06-26T17:59:00Z"/>
          <w:lang w:val="en-GB"/>
        </w:rPr>
      </w:pPr>
    </w:p>
    <w:p w14:paraId="1FA6439E" w14:textId="294CA829"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695" w:author="LUEJE Claudia" w:date="2023-06-26T17:59:00Z"/>
          <w:szCs w:val="24"/>
        </w:rPr>
      </w:pPr>
      <w:ins w:id="4696" w:author="LUEJE Claudia" w:date="2023-06-26T17:59:00Z">
        <w:r>
          <w:rPr>
            <w:szCs w:val="24"/>
          </w:rPr>
          <w:t>8329_ed1fig</w:t>
        </w:r>
        <w:r w:rsidR="001332BD" w:rsidRPr="00E956F7">
          <w:rPr>
            <w:szCs w:val="24"/>
          </w:rPr>
          <w:t>46.EPS</w:t>
        </w:r>
      </w:ins>
    </w:p>
    <w:p w14:paraId="1E322089" w14:textId="77777777" w:rsidR="00C00A02" w:rsidRDefault="00C00A02" w:rsidP="00C00A02">
      <w:pPr>
        <w:pStyle w:val="KeyTitle"/>
        <w:rPr>
          <w:ins w:id="4697" w:author="LUEJE Claudia" w:date="2023-06-26T17:59:00Z"/>
        </w:rPr>
      </w:pPr>
      <w:ins w:id="4698"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00A02" w:rsidRPr="00B62EE5" w14:paraId="3C8C1867" w14:textId="77777777" w:rsidTr="00B47C5C">
        <w:trPr>
          <w:ins w:id="4699" w:author="LUEJE Claudia" w:date="2023-06-26T17:59:00Z"/>
        </w:trPr>
        <w:tc>
          <w:tcPr>
            <w:tcW w:w="397" w:type="dxa"/>
            <w:shd w:val="clear" w:color="auto" w:fill="auto"/>
          </w:tcPr>
          <w:p w14:paraId="0416DDF2" w14:textId="77777777" w:rsidR="00C00A02" w:rsidRPr="00B62EE5" w:rsidRDefault="00C00A02" w:rsidP="00B47C5C">
            <w:pPr>
              <w:pStyle w:val="KeyText"/>
              <w:rPr>
                <w:ins w:id="4700" w:author="LUEJE Claudia" w:date="2023-06-26T17:59:00Z"/>
                <w:vertAlign w:val="superscript"/>
              </w:rPr>
            </w:pPr>
            <w:ins w:id="4701" w:author="LUEJE Claudia" w:date="2023-06-26T17:59:00Z">
              <w:r w:rsidRPr="00B62EE5">
                <w:rPr>
                  <w:vertAlign w:val="superscript"/>
                </w:rPr>
                <w:t>a</w:t>
              </w:r>
            </w:ins>
          </w:p>
        </w:tc>
        <w:tc>
          <w:tcPr>
            <w:tcW w:w="9356" w:type="dxa"/>
            <w:shd w:val="clear" w:color="auto" w:fill="auto"/>
          </w:tcPr>
          <w:p w14:paraId="7C4D4CE6" w14:textId="27674BB5" w:rsidR="00C00A02" w:rsidRPr="00B62EE5" w:rsidRDefault="00C00A02" w:rsidP="00B47C5C">
            <w:pPr>
              <w:pStyle w:val="KeyText"/>
              <w:rPr>
                <w:ins w:id="4702" w:author="LUEJE Claudia" w:date="2023-06-26T17:59:00Z"/>
              </w:rPr>
            </w:pPr>
            <w:ins w:id="4703" w:author="LUEJE Claudia" w:date="2023-06-26T17:59:00Z">
              <w:r w:rsidRPr="00B62EE5">
                <w:t>Total = 14,435.</w:t>
              </w:r>
            </w:ins>
          </w:p>
        </w:tc>
      </w:tr>
    </w:tbl>
    <w:p w14:paraId="487CC9A2" w14:textId="2150EE60" w:rsidR="001332BD" w:rsidRPr="00E956F7" w:rsidRDefault="00E4158E">
      <w:pPr>
        <w:pStyle w:val="Figuretitle0"/>
        <w:autoSpaceDE w:val="0"/>
        <w:autoSpaceDN w:val="0"/>
        <w:adjustRightInd w:val="0"/>
        <w:outlineLvl w:val="0"/>
        <w:rPr>
          <w:ins w:id="4704" w:author="LUEJE Claudia" w:date="2023-06-26T17:59:00Z"/>
          <w:szCs w:val="24"/>
        </w:rPr>
      </w:pPr>
      <w:ins w:id="4705" w:author="LUEJE Claudia" w:date="2023-06-26T17:59:00Z">
        <w:r w:rsidRPr="00E956F7">
          <w:rPr>
            <w:szCs w:val="24"/>
          </w:rPr>
          <w:t>Figure </w:t>
        </w:r>
        <w:r w:rsidR="001332BD" w:rsidRPr="00E956F7">
          <w:rPr>
            <w:szCs w:val="24"/>
          </w:rPr>
          <w:t>46</w:t>
        </w:r>
        <w:r w:rsidR="006021E3" w:rsidRPr="00E956F7">
          <w:rPr>
            <w:szCs w:val="24"/>
          </w:rPr>
          <w:t xml:space="preserve"> </w:t>
        </w:r>
        <w:r w:rsidR="001332BD" w:rsidRPr="00E956F7">
          <w:rPr>
            <w:szCs w:val="24"/>
          </w:rPr>
          <w:t>— Regular single sided welding (a &lt;corner_weld/&gt; with &lt;regular_segments/&gt; and all attributes)</w:t>
        </w:r>
      </w:ins>
    </w:p>
    <w:p w14:paraId="22374297" w14:textId="77777777" w:rsidR="00D80B4C" w:rsidRDefault="00D80B4C" w:rsidP="00D80B4C">
      <w:pPr>
        <w:pStyle w:val="Code-"/>
      </w:pPr>
      <w:ins w:id="4706" w:author="LUEJE Claudia" w:date="2023-06-26T17:59:00Z">
        <w:r w:rsidRPr="00E45DCE">
          <w:t xml:space="preserve">    </w:t>
        </w:r>
      </w:ins>
      <w:r w:rsidR="001332BD" w:rsidRPr="00E45DCE">
        <w:rPr>
          <w:szCs w:val="24"/>
        </w:rPr>
        <w:t>&lt;seamweld&gt;</w:t>
      </w:r>
    </w:p>
    <w:p w14:paraId="72D9FAC6" w14:textId="77777777" w:rsidR="00D80B4C" w:rsidRDefault="00D80B4C" w:rsidP="00D80B4C">
      <w:pPr>
        <w:pStyle w:val="Code-"/>
      </w:pPr>
      <w:r>
        <w:t xml:space="preserve">    </w:t>
      </w:r>
      <w:r w:rsidR="001332BD" w:rsidRPr="00E45DCE">
        <w:t xml:space="preserve">    &lt;corner_weld base=”1” technology="resistance”&gt;</w:t>
      </w:r>
    </w:p>
    <w:p w14:paraId="03E59F0C" w14:textId="77777777" w:rsidR="00D80B4C" w:rsidRDefault="00D80B4C" w:rsidP="00D80B4C">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6E0CF253" w14:textId="77777777" w:rsidR="00D80B4C" w:rsidRDefault="00D80B4C" w:rsidP="00D80B4C">
      <w:pPr>
        <w:pStyle w:val="Code-"/>
      </w:pPr>
      <w:r>
        <w:rPr>
          <w:lang w:val="fr-CH"/>
        </w:rPr>
        <w:t xml:space="preserve">    </w:t>
      </w:r>
      <w:r w:rsidR="001332BD" w:rsidRPr="00E45DCE">
        <w:rPr>
          <w:lang w:val="fr-CH"/>
        </w:rPr>
        <w:t xml:space="preserve">            </w:t>
      </w:r>
      <w:r w:rsidR="001332BD" w:rsidRPr="00E45DCE">
        <w:rPr>
          <w:b/>
        </w:rPr>
        <w:t>&lt;regular_segments</w:t>
      </w:r>
    </w:p>
    <w:p w14:paraId="686EC376" w14:textId="77777777" w:rsidR="00D80B4C" w:rsidRDefault="00D80B4C" w:rsidP="00D80B4C">
      <w:pPr>
        <w:pStyle w:val="Code-"/>
      </w:pPr>
      <w:r>
        <w:t xml:space="preserve">    </w:t>
      </w:r>
      <w:r w:rsidR="001332BD" w:rsidRPr="00E45DCE">
        <w:t xml:space="preserve">                </w:t>
      </w:r>
      <w:r w:rsidR="001332BD" w:rsidRPr="00E45DCE">
        <w:rPr>
          <w:b/>
        </w:rPr>
        <w:t>num_segments="3"</w:t>
      </w:r>
    </w:p>
    <w:p w14:paraId="73436924" w14:textId="77777777" w:rsidR="00D80B4C" w:rsidRDefault="00D80B4C" w:rsidP="00D80B4C">
      <w:pPr>
        <w:pStyle w:val="Code-"/>
      </w:pPr>
      <w:r>
        <w:t xml:space="preserve">    </w:t>
      </w:r>
      <w:r w:rsidR="001332BD" w:rsidRPr="00E45DCE">
        <w:t xml:space="preserve">                </w:t>
      </w:r>
      <w:r w:rsidR="001332BD" w:rsidRPr="00E45DCE">
        <w:rPr>
          <w:b/>
        </w:rPr>
        <w:t>first_spacing="1.0" last_spacing="0.5" length="2.0" spacing="3.5"</w:t>
      </w:r>
    </w:p>
    <w:p w14:paraId="1C290865" w14:textId="77777777" w:rsidR="00D80B4C" w:rsidRDefault="00D80B4C" w:rsidP="00D80B4C">
      <w:pPr>
        <w:pStyle w:val="Code-"/>
      </w:pPr>
      <w:r>
        <w:t xml:space="preserve">    </w:t>
      </w:r>
      <w:r w:rsidR="001332BD" w:rsidRPr="00E45DCE">
        <w:t xml:space="preserve">                </w:t>
      </w:r>
      <w:r w:rsidR="001332BD" w:rsidRPr="00E45DCE">
        <w:rPr>
          <w:b/>
        </w:rPr>
        <w:t>keep="length" max_absolute_compensation="0.2"/&gt;</w:t>
      </w:r>
    </w:p>
    <w:p w14:paraId="7F924463"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399F2789" w14:textId="77777777" w:rsidR="00D80B4C" w:rsidRDefault="00D80B4C" w:rsidP="00D80B4C">
      <w:pPr>
        <w:pStyle w:val="Code-"/>
      </w:pPr>
      <w:r>
        <w:t xml:space="preserve">    </w:t>
      </w:r>
      <w:r w:rsidR="001332BD" w:rsidRPr="00E45DCE">
        <w:t xml:space="preserve">        &lt;sheet_parameter ... /&gt;</w:t>
      </w:r>
    </w:p>
    <w:p w14:paraId="73CC9BE0" w14:textId="77777777" w:rsidR="00D80B4C" w:rsidRDefault="00D80B4C" w:rsidP="00D80B4C">
      <w:pPr>
        <w:pStyle w:val="Code-"/>
      </w:pPr>
      <w:r>
        <w:t xml:space="preserve">    </w:t>
      </w:r>
      <w:r w:rsidR="001332BD" w:rsidRPr="00E45DCE">
        <w:t xml:space="preserve">    &lt;/corner_weld&gt;</w:t>
      </w:r>
    </w:p>
    <w:p w14:paraId="7E57C72D" w14:textId="0B84D6B1" w:rsidR="001332BD" w:rsidRPr="00E45DCE" w:rsidRDefault="00D80B4C" w:rsidP="00D80B4C">
      <w:pPr>
        <w:pStyle w:val="Code-"/>
      </w:pPr>
      <w:r>
        <w:t xml:space="preserve">    </w:t>
      </w:r>
      <w:r w:rsidR="001332BD" w:rsidRPr="00E45DCE">
        <w:t>&lt;/seamweld&gt;</w:t>
      </w:r>
    </w:p>
    <w:p w14:paraId="101E4C39" w14:textId="77777777" w:rsidR="00FC68DB" w:rsidRPr="0013175B" w:rsidRDefault="00FC68DB" w:rsidP="00B202D2">
      <w:pPr>
        <w:pStyle w:val="XMLCode"/>
        <w:keepNext/>
        <w:rPr>
          <w:del w:id="4707" w:author="LUEJE Claudia" w:date="2023-06-26T17:59:00Z"/>
          <w:lang w:val="en-GB"/>
        </w:rPr>
      </w:pPr>
    </w:p>
    <w:p w14:paraId="755ECFEA" w14:textId="77777777" w:rsidR="00FC68DB" w:rsidRPr="0013175B" w:rsidRDefault="00FC68DB" w:rsidP="00B202D2">
      <w:pPr>
        <w:pStyle w:val="XMLCode"/>
        <w:keepNext/>
        <w:rPr>
          <w:del w:id="4708" w:author="LUEJE Claudia" w:date="2023-06-26T17:59:00Z"/>
          <w:lang w:val="en-GB"/>
        </w:rPr>
      </w:pPr>
      <w:del w:id="4709" w:author="LUEJE Claudia" w:date="2023-06-26T17:59:00Z">
        <w:r w:rsidRPr="0013175B">
          <w:rPr>
            <w:lang w:val="en-GB"/>
          </w:rPr>
          <w:delText>...</w:delText>
        </w:r>
      </w:del>
    </w:p>
    <w:p w14:paraId="515B4077" w14:textId="77777777" w:rsidR="00FC68DB" w:rsidRPr="0013175B" w:rsidRDefault="00FC68DB" w:rsidP="00B202D2">
      <w:pPr>
        <w:pStyle w:val="XMLCode"/>
        <w:keepNext/>
        <w:rPr>
          <w:del w:id="4710" w:author="LUEJE Claudia" w:date="2023-06-26T17:59:00Z"/>
          <w:lang w:val="en-GB"/>
        </w:rPr>
      </w:pPr>
    </w:p>
    <w:p w14:paraId="77985764" w14:textId="77777777" w:rsidR="00D80B4C" w:rsidRDefault="006021E3" w:rsidP="00D80B4C">
      <w:pPr>
        <w:pStyle w:val="Code-"/>
        <w:rPr>
          <w:ins w:id="4711" w:author="LUEJE Claudia" w:date="2023-06-26T17:59:00Z"/>
        </w:rPr>
      </w:pPr>
      <w:ins w:id="4712" w:author="LUEJE Claudia" w:date="2023-06-26T17:59:00Z">
        <w:r w:rsidRPr="00E45DCE">
          <w:t> </w:t>
        </w:r>
      </w:ins>
    </w:p>
    <w:p w14:paraId="576F8DF4" w14:textId="2A5D9044" w:rsidR="001332BD" w:rsidRPr="00E45DCE" w:rsidRDefault="00D80B4C" w:rsidP="00D80B4C">
      <w:pPr>
        <w:pStyle w:val="Code-"/>
        <w:rPr>
          <w:ins w:id="4713" w:author="LUEJE Claudia" w:date="2023-06-26T17:59:00Z"/>
        </w:rPr>
      </w:pPr>
      <w:ins w:id="4714" w:author="LUEJE Claudia" w:date="2023-06-26T17:59:00Z">
        <w:r>
          <w:t xml:space="preserve">    </w:t>
        </w:r>
        <w:r w:rsidR="001332BD" w:rsidRPr="00E45DCE">
          <w:t>...</w:t>
        </w:r>
      </w:ins>
    </w:p>
    <w:p w14:paraId="6DA5B409" w14:textId="7BE39A5D" w:rsidR="001332BD" w:rsidRPr="00E45DCE" w:rsidRDefault="006021E3" w:rsidP="00E45DCE">
      <w:pPr>
        <w:pStyle w:val="Code-"/>
        <w:rPr>
          <w:ins w:id="4715" w:author="LUEJE Claudia" w:date="2023-06-26T17:59:00Z"/>
        </w:rPr>
      </w:pPr>
      <w:ins w:id="4716" w:author="LUEJE Claudia" w:date="2023-06-26T17:59:00Z">
        <w:r w:rsidRPr="00E45DCE">
          <w:t> </w:t>
        </w:r>
      </w:ins>
    </w:p>
    <w:p w14:paraId="2A1DE15F" w14:textId="77777777" w:rsidR="00D80B4C" w:rsidRDefault="00D80B4C" w:rsidP="00D80B4C">
      <w:pPr>
        <w:pStyle w:val="Code-"/>
      </w:pPr>
      <w:ins w:id="4717" w:author="LUEJE Claudia" w:date="2023-06-26T17:59:00Z">
        <w:r w:rsidRPr="00E45DCE">
          <w:t xml:space="preserve">    </w:t>
        </w:r>
      </w:ins>
      <w:r w:rsidR="001332BD" w:rsidRPr="00E45DCE">
        <w:t>&lt;seamweld&gt;</w:t>
      </w:r>
    </w:p>
    <w:p w14:paraId="61AD0B5B" w14:textId="77777777" w:rsidR="00D80B4C" w:rsidRDefault="00D80B4C" w:rsidP="00D80B4C">
      <w:pPr>
        <w:pStyle w:val="Code-"/>
      </w:pPr>
      <w:r>
        <w:t xml:space="preserve">    </w:t>
      </w:r>
      <w:r w:rsidR="001332BD" w:rsidRPr="00E45DCE">
        <w:t xml:space="preserve">    &lt;corner_weld base=”1” technology="resistance”&gt;</w:t>
      </w:r>
    </w:p>
    <w:p w14:paraId="57A03758" w14:textId="77777777" w:rsidR="00D80B4C" w:rsidRDefault="00D80B4C" w:rsidP="00D80B4C">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2FD561BC" w14:textId="77777777" w:rsidR="00D80B4C" w:rsidRDefault="00D80B4C" w:rsidP="00D80B4C">
      <w:pPr>
        <w:pStyle w:val="Code-"/>
      </w:pPr>
      <w:r>
        <w:rPr>
          <w:lang w:val="fr-CH"/>
        </w:rPr>
        <w:t xml:space="preserve">    </w:t>
      </w:r>
      <w:r w:rsidR="001332BD" w:rsidRPr="00E45DCE">
        <w:rPr>
          <w:lang w:val="fr-CH"/>
        </w:rPr>
        <w:t xml:space="preserve">            </w:t>
      </w:r>
      <w:r w:rsidR="001332BD" w:rsidRPr="00E45DCE">
        <w:rPr>
          <w:b/>
        </w:rPr>
        <w:t>&lt;regular_segments</w:t>
      </w:r>
    </w:p>
    <w:p w14:paraId="389D31B7" w14:textId="77777777" w:rsidR="00D80B4C" w:rsidRDefault="00D80B4C" w:rsidP="00D80B4C">
      <w:pPr>
        <w:pStyle w:val="Code-"/>
      </w:pPr>
      <w:r>
        <w:t xml:space="preserve">    </w:t>
      </w:r>
      <w:r w:rsidR="001332BD" w:rsidRPr="00E45DCE">
        <w:t xml:space="preserve">                </w:t>
      </w:r>
      <w:r w:rsidR="001332BD" w:rsidRPr="00E45DCE">
        <w:rPr>
          <w:b/>
        </w:rPr>
        <w:t>num_segments="3"</w:t>
      </w:r>
    </w:p>
    <w:p w14:paraId="54ED3263" w14:textId="77777777" w:rsidR="00D80B4C" w:rsidRDefault="00D80B4C" w:rsidP="00D80B4C">
      <w:pPr>
        <w:pStyle w:val="Code-"/>
      </w:pPr>
      <w:r>
        <w:t xml:space="preserve">    </w:t>
      </w:r>
      <w:r w:rsidR="001332BD" w:rsidRPr="00E45DCE">
        <w:t xml:space="preserve">                </w:t>
      </w:r>
      <w:r w:rsidR="001332BD" w:rsidRPr="00E45DCE">
        <w:rPr>
          <w:b/>
        </w:rPr>
        <w:t>first_spacing="1.0" last_spacing="0.5" length="2.0" spacing="3.5"</w:t>
      </w:r>
    </w:p>
    <w:p w14:paraId="3F8CA20F" w14:textId="77777777" w:rsidR="00D80B4C" w:rsidRDefault="00D80B4C" w:rsidP="00D80B4C">
      <w:pPr>
        <w:pStyle w:val="Code-"/>
      </w:pPr>
      <w:r>
        <w:t xml:space="preserve">    </w:t>
      </w:r>
      <w:r w:rsidR="001332BD" w:rsidRPr="00E45DCE">
        <w:t xml:space="preserve">                </w:t>
      </w:r>
      <w:r w:rsidR="001332BD" w:rsidRPr="00E45DCE">
        <w:rPr>
          <w:b/>
        </w:rPr>
        <w:t>keep="length" max_percentage_of_compensation="3.0"/&gt;</w:t>
      </w:r>
    </w:p>
    <w:p w14:paraId="1777F2D9"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273CFD50" w14:textId="77777777" w:rsidR="00D80B4C" w:rsidRDefault="00D80B4C" w:rsidP="00D80B4C">
      <w:pPr>
        <w:pStyle w:val="Code-"/>
      </w:pPr>
      <w:r>
        <w:t xml:space="preserve">    </w:t>
      </w:r>
      <w:r w:rsidR="001332BD" w:rsidRPr="00E45DCE">
        <w:t xml:space="preserve">        &lt;sheet_parameter ... /&gt;</w:t>
      </w:r>
    </w:p>
    <w:p w14:paraId="006771AA" w14:textId="77777777" w:rsidR="00D80B4C" w:rsidRDefault="00D80B4C" w:rsidP="00D80B4C">
      <w:pPr>
        <w:pStyle w:val="Code-"/>
      </w:pPr>
      <w:r>
        <w:t xml:space="preserve">    </w:t>
      </w:r>
      <w:r w:rsidR="001332BD" w:rsidRPr="00E45DCE">
        <w:t xml:space="preserve">    &lt;/corner_weld&gt;</w:t>
      </w:r>
    </w:p>
    <w:p w14:paraId="34448E9D" w14:textId="1B804686" w:rsidR="001332BD" w:rsidRPr="00E45DCE" w:rsidRDefault="00D80B4C" w:rsidP="00D80B4C">
      <w:pPr>
        <w:pStyle w:val="Code-"/>
      </w:pPr>
      <w:r>
        <w:t xml:space="preserve">    </w:t>
      </w:r>
      <w:r w:rsidR="001332BD" w:rsidRPr="00E45DCE">
        <w:t>&lt;/seamweld&gt;</w:t>
      </w:r>
    </w:p>
    <w:p w14:paraId="451FDAB3" w14:textId="77777777" w:rsidR="001332BD" w:rsidRPr="00E45DCE" w:rsidRDefault="001332BD" w:rsidP="00E45DCE">
      <w:pPr>
        <w:pStyle w:val="Code-"/>
      </w:pPr>
      <w:r w:rsidRPr="00E45DCE">
        <w:t> </w:t>
      </w:r>
    </w:p>
    <w:p w14:paraId="7215F1AC" w14:textId="00652A9D" w:rsidR="001332BD" w:rsidRPr="00E956F7" w:rsidRDefault="001332BD" w:rsidP="00497671">
      <w:pPr>
        <w:pStyle w:val="BodyText"/>
      </w:pPr>
      <w:r w:rsidRPr="00497671">
        <w:t xml:space="preserve">EXAMPLE </w:t>
      </w:r>
      <w:del w:id="4718" w:author="LUEJE Claudia" w:date="2023-06-26T17:59:00Z">
        <w:r w:rsidR="00FC68DB" w:rsidRPr="0013175B">
          <w:delText>C</w:delText>
        </w:r>
      </w:del>
      <w:ins w:id="4719" w:author="LUEJE Claudia" w:date="2023-06-26T17:59:00Z">
        <w:r w:rsidR="00853B09">
          <w:t>3</w:t>
        </w:r>
      </w:ins>
      <w:r w:rsidRPr="00497671">
        <w:t xml:space="preserve"> Staggered welding (a </w:t>
      </w:r>
      <w:r w:rsidRPr="00497671">
        <w:rPr>
          <w:rStyle w:val="ISOCode"/>
        </w:rPr>
        <w:t>&lt;corner_weld/&gt;</w:t>
      </w:r>
      <w:r w:rsidRPr="00497671">
        <w:rPr>
          <w:rFonts w:cs="Courier New"/>
        </w:rPr>
        <w:t xml:space="preserve"> welded from both sides in alternating sequence, with two </w:t>
      </w:r>
      <w:r w:rsidRPr="00497671">
        <w:rPr>
          <w:rStyle w:val="ISOCode"/>
        </w:rPr>
        <w:t>&lt;regular_segments/&gt;</w:t>
      </w:r>
      <w:r w:rsidRPr="00497671">
        <w:rPr>
          <w:rFonts w:cs="Courier New"/>
        </w:rPr>
        <w:t xml:space="preserve"> for the two </w:t>
      </w:r>
      <w:r w:rsidRPr="00497671">
        <w:rPr>
          <w:rStyle w:val="ISOCode"/>
        </w:rPr>
        <w:t>&lt;weld_position/&gt;</w:t>
      </w:r>
      <w:r w:rsidRPr="00497671">
        <w:rPr>
          <w:rFonts w:cs="Courier New"/>
        </w:rPr>
        <w:t>s</w:t>
      </w:r>
      <w:del w:id="4720" w:author="LUEJE Claudia" w:date="2023-06-26T17:59:00Z">
        <w:r w:rsidR="00FC68DB" w:rsidRPr="004C6055">
          <w:delText>)</w:delText>
        </w:r>
      </w:del>
      <w:ins w:id="4721" w:author="LUEJE Claudia" w:date="2023-06-26T17:59:00Z">
        <w:r w:rsidRPr="00497671">
          <w:rPr>
            <w:rFonts w:cs="Courier New"/>
          </w:rPr>
          <w:t>)</w:t>
        </w:r>
        <w:r w:rsidR="00C013B0">
          <w:rPr>
            <w:rFonts w:cs="Courier New"/>
          </w:rPr>
          <w:t xml:space="preserve">.  See </w:t>
        </w:r>
        <w:r w:rsidR="00C013B0" w:rsidRPr="00C013B0">
          <w:rPr>
            <w:rStyle w:val="citefig"/>
          </w:rPr>
          <w:t>Figure 47</w:t>
        </w:r>
        <w:r w:rsidR="00C013B0">
          <w:rPr>
            <w:rFonts w:cs="Courier New"/>
          </w:rPr>
          <w:t>.</w:t>
        </w:r>
      </w:ins>
    </w:p>
    <w:p w14:paraId="44208068" w14:textId="77777777" w:rsidR="00FC68DB" w:rsidRPr="00F54804" w:rsidRDefault="00FC68DB" w:rsidP="00B202D2">
      <w:pPr>
        <w:keepNext/>
        <w:autoSpaceDE w:val="0"/>
        <w:autoSpaceDN w:val="0"/>
        <w:adjustRightInd w:val="0"/>
        <w:spacing w:after="0"/>
        <w:rPr>
          <w:del w:id="4722" w:author="LUEJE Claudia" w:date="2023-06-26T17:59:00Z"/>
          <w:b/>
          <w:sz w:val="24"/>
        </w:rPr>
      </w:pPr>
      <w:del w:id="4723" w:author="LUEJE Claudia" w:date="2023-06-26T17:59:00Z">
        <w:r w:rsidRPr="0013175B">
          <w:rPr>
            <w:noProof/>
          </w:rPr>
          <w:drawing>
            <wp:inline distT="0" distB="0" distL="0" distR="0" wp14:anchorId="2DEAF88A" wp14:editId="2A4D976F">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del>
    </w:p>
    <w:p w14:paraId="4EE53BDC" w14:textId="444513B9"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724" w:author="LUEJE Claudia" w:date="2023-06-26T17:59:00Z"/>
          <w:szCs w:val="24"/>
        </w:rPr>
      </w:pPr>
      <w:ins w:id="4725" w:author="LUEJE Claudia" w:date="2023-06-26T17:59:00Z">
        <w:r>
          <w:rPr>
            <w:szCs w:val="24"/>
          </w:rPr>
          <w:t>8329_ed1fig</w:t>
        </w:r>
        <w:r w:rsidR="001332BD" w:rsidRPr="00E956F7">
          <w:rPr>
            <w:szCs w:val="24"/>
          </w:rPr>
          <w:t>47.EPS</w:t>
        </w:r>
      </w:ins>
    </w:p>
    <w:p w14:paraId="247C3CFD" w14:textId="77777777" w:rsidR="000A577A" w:rsidRDefault="000A577A" w:rsidP="000A577A">
      <w:pPr>
        <w:pStyle w:val="KeyTitle"/>
        <w:rPr>
          <w:ins w:id="4726" w:author="LUEJE Claudia" w:date="2023-06-26T17:59:00Z"/>
        </w:rPr>
      </w:pPr>
      <w:ins w:id="4727"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0A577A" w:rsidRPr="00B62EE5" w14:paraId="46E51A65" w14:textId="77777777" w:rsidTr="00B47C5C">
        <w:trPr>
          <w:ins w:id="4728" w:author="LUEJE Claudia" w:date="2023-06-26T17:59:00Z"/>
        </w:trPr>
        <w:tc>
          <w:tcPr>
            <w:tcW w:w="397" w:type="dxa"/>
            <w:shd w:val="clear" w:color="auto" w:fill="auto"/>
          </w:tcPr>
          <w:p w14:paraId="4D3C7CB8" w14:textId="77777777" w:rsidR="000A577A" w:rsidRPr="00B62EE5" w:rsidRDefault="000A577A" w:rsidP="00B47C5C">
            <w:pPr>
              <w:pStyle w:val="KeyText"/>
              <w:rPr>
                <w:ins w:id="4729" w:author="LUEJE Claudia" w:date="2023-06-26T17:59:00Z"/>
                <w:vertAlign w:val="superscript"/>
              </w:rPr>
            </w:pPr>
            <w:ins w:id="4730" w:author="LUEJE Claudia" w:date="2023-06-26T17:59:00Z">
              <w:r w:rsidRPr="00B62EE5">
                <w:rPr>
                  <w:vertAlign w:val="superscript"/>
                </w:rPr>
                <w:t>a</w:t>
              </w:r>
            </w:ins>
          </w:p>
        </w:tc>
        <w:tc>
          <w:tcPr>
            <w:tcW w:w="9356" w:type="dxa"/>
            <w:shd w:val="clear" w:color="auto" w:fill="auto"/>
          </w:tcPr>
          <w:p w14:paraId="24896B46" w14:textId="06B6A5C4" w:rsidR="000A577A" w:rsidRPr="00B62EE5" w:rsidRDefault="000A577A" w:rsidP="00B47C5C">
            <w:pPr>
              <w:pStyle w:val="KeyText"/>
              <w:rPr>
                <w:ins w:id="4731" w:author="LUEJE Claudia" w:date="2023-06-26T17:59:00Z"/>
              </w:rPr>
            </w:pPr>
            <w:ins w:id="4732" w:author="LUEJE Claudia" w:date="2023-06-26T17:59:00Z">
              <w:r w:rsidRPr="00B62EE5">
                <w:t>Total = 14,5.</w:t>
              </w:r>
            </w:ins>
          </w:p>
        </w:tc>
      </w:tr>
    </w:tbl>
    <w:p w14:paraId="4B3641CF" w14:textId="00A628E2" w:rsidR="001332BD" w:rsidRPr="00E956F7" w:rsidRDefault="00E4158E">
      <w:pPr>
        <w:pStyle w:val="Figuretitle0"/>
        <w:autoSpaceDE w:val="0"/>
        <w:autoSpaceDN w:val="0"/>
        <w:adjustRightInd w:val="0"/>
        <w:outlineLvl w:val="0"/>
        <w:rPr>
          <w:ins w:id="4733" w:author="LUEJE Claudia" w:date="2023-06-26T17:59:00Z"/>
          <w:szCs w:val="24"/>
        </w:rPr>
      </w:pPr>
      <w:ins w:id="4734" w:author="LUEJE Claudia" w:date="2023-06-26T17:59:00Z">
        <w:r w:rsidRPr="00E956F7">
          <w:rPr>
            <w:szCs w:val="24"/>
          </w:rPr>
          <w:t>Figure </w:t>
        </w:r>
        <w:r w:rsidR="001332BD" w:rsidRPr="00E956F7">
          <w:rPr>
            <w:szCs w:val="24"/>
          </w:rPr>
          <w:t>47</w:t>
        </w:r>
        <w:r w:rsidR="006021E3" w:rsidRPr="00E956F7">
          <w:rPr>
            <w:szCs w:val="24"/>
          </w:rPr>
          <w:t xml:space="preserve"> </w:t>
        </w:r>
        <w:r w:rsidR="001332BD" w:rsidRPr="00E956F7">
          <w:rPr>
            <w:szCs w:val="24"/>
          </w:rPr>
          <w:t>— Staggered welding</w:t>
        </w:r>
      </w:ins>
    </w:p>
    <w:p w14:paraId="7BAC8731" w14:textId="77777777" w:rsidR="00D80B4C" w:rsidRDefault="00D80B4C" w:rsidP="00D80B4C">
      <w:pPr>
        <w:pStyle w:val="Code-"/>
      </w:pPr>
      <w:ins w:id="4735" w:author="LUEJE Claudia" w:date="2023-06-26T17:59:00Z">
        <w:r w:rsidRPr="00E45DCE">
          <w:t xml:space="preserve">    </w:t>
        </w:r>
      </w:ins>
      <w:r w:rsidR="001332BD" w:rsidRPr="00E45DCE">
        <w:rPr>
          <w:szCs w:val="24"/>
        </w:rPr>
        <w:t>&lt;seamweld&gt;</w:t>
      </w:r>
    </w:p>
    <w:p w14:paraId="6DC4F827" w14:textId="77777777" w:rsidR="00D80B4C" w:rsidRDefault="00D80B4C" w:rsidP="00D80B4C">
      <w:pPr>
        <w:pStyle w:val="Code-"/>
      </w:pPr>
      <w:r>
        <w:t xml:space="preserve">    </w:t>
      </w:r>
      <w:r w:rsidR="001332BD" w:rsidRPr="00E45DCE">
        <w:t xml:space="preserve">    &lt;corner_weld base=”1” technology="resistance”&gt;</w:t>
      </w:r>
    </w:p>
    <w:p w14:paraId="1316CA6B" w14:textId="77777777" w:rsidR="00D80B4C" w:rsidRDefault="00D80B4C" w:rsidP="00D80B4C">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40D0D959" w14:textId="77777777" w:rsidR="00D80B4C" w:rsidRDefault="00D80B4C" w:rsidP="00D80B4C">
      <w:pPr>
        <w:pStyle w:val="Code-"/>
      </w:pPr>
      <w:r>
        <w:rPr>
          <w:lang w:val="fr-CH"/>
        </w:rPr>
        <w:t xml:space="preserve">    </w:t>
      </w:r>
      <w:r w:rsidR="001332BD" w:rsidRPr="00E45DCE">
        <w:rPr>
          <w:lang w:val="fr-CH"/>
        </w:rPr>
        <w:t xml:space="preserve">            </w:t>
      </w:r>
      <w:r w:rsidR="001332BD" w:rsidRPr="00E45DCE">
        <w:rPr>
          <w:b/>
        </w:rPr>
        <w:t>&lt;regular_segments</w:t>
      </w:r>
    </w:p>
    <w:p w14:paraId="33D12C37" w14:textId="77777777" w:rsidR="00D80B4C" w:rsidRDefault="00D80B4C" w:rsidP="00D80B4C">
      <w:pPr>
        <w:pStyle w:val="Code-"/>
      </w:pPr>
      <w:r>
        <w:t xml:space="preserve">    </w:t>
      </w:r>
      <w:r w:rsidR="001332BD" w:rsidRPr="00E45DCE">
        <w:t xml:space="preserve">                </w:t>
      </w:r>
      <w:r w:rsidR="001332BD" w:rsidRPr="00E45DCE">
        <w:rPr>
          <w:b/>
        </w:rPr>
        <w:t>first_spacing="2.5" num_segments="3" spacing="3.0" length="2.0"/&gt;</w:t>
      </w:r>
    </w:p>
    <w:p w14:paraId="5E6C34D9"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5AA3324A" w14:textId="77777777" w:rsidR="00D80B4C" w:rsidRPr="00CB2A71" w:rsidRDefault="00D80B4C" w:rsidP="00D80B4C">
      <w:pPr>
        <w:pStyle w:val="Code-"/>
        <w:rPr>
          <w:lang w:val="en-US"/>
        </w:rPr>
      </w:pPr>
      <w:r w:rsidRPr="00CB2A71">
        <w:rPr>
          <w:lang w:val="en-US"/>
        </w:rPr>
        <w:t xml:space="preserve">    </w:t>
      </w:r>
      <w:r w:rsidR="001332BD" w:rsidRPr="00CB2A71">
        <w:rPr>
          <w:lang w:val="en-US"/>
        </w:rPr>
        <w:t xml:space="preserve">        </w:t>
      </w:r>
      <w:r w:rsidR="001332BD" w:rsidRPr="00CB2A71">
        <w:rPr>
          <w:b/>
          <w:lang w:val="en-US"/>
        </w:rPr>
        <w:t>&lt;weld_position u="0.5" x="-1" y="0" z="1"&gt;</w:t>
      </w:r>
    </w:p>
    <w:p w14:paraId="1684D169" w14:textId="77777777" w:rsidR="00D80B4C" w:rsidRDefault="00D80B4C" w:rsidP="00D80B4C">
      <w:pPr>
        <w:pStyle w:val="Code-"/>
      </w:pPr>
      <w:r w:rsidRPr="00CB2A71">
        <w:rPr>
          <w:lang w:val="en-US"/>
        </w:rPr>
        <w:t xml:space="preserve">    </w:t>
      </w:r>
      <w:r w:rsidR="001332BD" w:rsidRPr="00CB2A71">
        <w:rPr>
          <w:lang w:val="en-US"/>
        </w:rPr>
        <w:t xml:space="preserve">            </w:t>
      </w:r>
      <w:r w:rsidR="001332BD" w:rsidRPr="00E45DCE">
        <w:rPr>
          <w:b/>
        </w:rPr>
        <w:t>&lt;regular_segments</w:t>
      </w:r>
    </w:p>
    <w:p w14:paraId="78F88CC7" w14:textId="77777777" w:rsidR="00D80B4C" w:rsidRDefault="00D80B4C" w:rsidP="00D80B4C">
      <w:pPr>
        <w:pStyle w:val="Code-"/>
      </w:pPr>
      <w:r>
        <w:t xml:space="preserve">    </w:t>
      </w:r>
      <w:r w:rsidR="001332BD" w:rsidRPr="00E45DCE">
        <w:t xml:space="preserve">                </w:t>
      </w:r>
      <w:r w:rsidR="001332BD" w:rsidRPr="00E45DCE">
        <w:rPr>
          <w:b/>
        </w:rPr>
        <w:t>last_spacing="2.5" num_segments="3" spacing="3.0" length="2.0"/&gt;</w:t>
      </w:r>
    </w:p>
    <w:p w14:paraId="2AB34BEB"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5B62FB61" w14:textId="77777777" w:rsidR="00D80B4C" w:rsidRDefault="00D80B4C" w:rsidP="00D80B4C">
      <w:pPr>
        <w:pStyle w:val="Code-"/>
      </w:pPr>
      <w:r>
        <w:t xml:space="preserve">    </w:t>
      </w:r>
      <w:r w:rsidR="001332BD" w:rsidRPr="00E45DCE">
        <w:t xml:space="preserve">        &lt;sheet_parameter ... /&gt;</w:t>
      </w:r>
    </w:p>
    <w:p w14:paraId="453F9C3E" w14:textId="77777777" w:rsidR="00D80B4C" w:rsidRDefault="00D80B4C" w:rsidP="00D80B4C">
      <w:pPr>
        <w:pStyle w:val="Code-"/>
      </w:pPr>
      <w:r>
        <w:t xml:space="preserve">    </w:t>
      </w:r>
      <w:r w:rsidR="001332BD" w:rsidRPr="00E45DCE">
        <w:t xml:space="preserve">    &lt;/corner_weld&gt;</w:t>
      </w:r>
    </w:p>
    <w:p w14:paraId="3EC98A1E" w14:textId="3459BD1B" w:rsidR="001332BD" w:rsidRPr="00E45DCE" w:rsidRDefault="00D80B4C" w:rsidP="00D80B4C">
      <w:pPr>
        <w:pStyle w:val="Code-"/>
      </w:pPr>
      <w:r>
        <w:t xml:space="preserve">    </w:t>
      </w:r>
      <w:r w:rsidR="001332BD" w:rsidRPr="00E45DCE">
        <w:t>&lt;/seamweld&gt;</w:t>
      </w:r>
    </w:p>
    <w:p w14:paraId="54C48693" w14:textId="77777777" w:rsidR="001332BD" w:rsidRPr="00E45DCE" w:rsidRDefault="001332BD" w:rsidP="00E45DCE">
      <w:pPr>
        <w:pStyle w:val="Code-"/>
      </w:pPr>
      <w:r w:rsidRPr="00E45DCE">
        <w:t> </w:t>
      </w:r>
    </w:p>
    <w:p w14:paraId="126BA1E7" w14:textId="784DD4D7" w:rsidR="001332BD" w:rsidRPr="00E956F7" w:rsidRDefault="001332BD" w:rsidP="00497671">
      <w:pPr>
        <w:pStyle w:val="BodyText"/>
      </w:pPr>
      <w:r w:rsidRPr="00497671">
        <w:t xml:space="preserve">EXAMPLE </w:t>
      </w:r>
      <w:del w:id="4736" w:author="LUEJE Claudia" w:date="2023-06-26T17:59:00Z">
        <w:r w:rsidR="00FC68DB" w:rsidRPr="0013175B">
          <w:delText>D</w:delText>
        </w:r>
        <w:r w:rsidR="00460F6C">
          <w:delText xml:space="preserve">   </w:delText>
        </w:r>
      </w:del>
      <w:ins w:id="4737" w:author="LUEJE Claudia" w:date="2023-06-26T17:59:00Z">
        <w:r w:rsidR="00E12A43">
          <w:t>4</w:t>
        </w:r>
      </w:ins>
      <w:r w:rsidRPr="00497671">
        <w:t xml:space="preserve"> Definition of a </w:t>
      </w:r>
      <w:r w:rsidRPr="00497671">
        <w:rPr>
          <w:rStyle w:val="ISOCode"/>
        </w:rPr>
        <w:t>&lt;corner_weld/&gt;</w:t>
      </w:r>
      <w:r w:rsidRPr="00497671">
        <w:rPr>
          <w:rFonts w:cs="Courier New"/>
        </w:rPr>
        <w:t xml:space="preserve"> with </w:t>
      </w:r>
      <w:bookmarkStart w:id="4738" w:name="_Hlk64538969"/>
      <w:r w:rsidRPr="00497671">
        <w:rPr>
          <w:rStyle w:val="ISOCode"/>
        </w:rPr>
        <w:t>&lt;segment_list</w:t>
      </w:r>
      <w:del w:id="4739" w:author="LUEJE Claudia" w:date="2023-06-26T17:59:00Z">
        <w:r w:rsidR="00FC68DB" w:rsidRPr="004C6055">
          <w:rPr>
            <w:rStyle w:val="elementdeftypeChar"/>
            <w:rFonts w:ascii="Cambria" w:eastAsia="Calibri" w:hAnsi="Cambria" w:cs="Times New Roman"/>
            <w:b w:val="0"/>
            <w:bCs w:val="0"/>
            <w:i w:val="0"/>
            <w:sz w:val="20"/>
            <w:szCs w:val="20"/>
            <w:lang w:eastAsia="en-US"/>
          </w:rPr>
          <w:delText>/&gt;</w:delText>
        </w:r>
      </w:del>
      <w:bookmarkEnd w:id="4738"/>
      <w:ins w:id="4740" w:author="LUEJE Claudia" w:date="2023-06-26T17:59:00Z">
        <w:r w:rsidRPr="00497671">
          <w:rPr>
            <w:rStyle w:val="ISOCode"/>
          </w:rPr>
          <w:t>/&gt;</w:t>
        </w:r>
        <w:r w:rsidR="00E12A43">
          <w:rPr>
            <w:rStyle w:val="ISOCode"/>
          </w:rPr>
          <w:t xml:space="preserve">. </w:t>
        </w:r>
        <w:r w:rsidR="00E12A43" w:rsidRPr="00E12A43">
          <w:t>S</w:t>
        </w:r>
        <w:r w:rsidR="00E12A43" w:rsidRPr="00E12A43">
          <w:rPr>
            <w:rStyle w:val="ISOCode"/>
            <w:rFonts w:ascii="Cambria" w:hAnsi="Cambria"/>
          </w:rPr>
          <w:t xml:space="preserve">ee </w:t>
        </w:r>
        <w:r w:rsidR="00E12A43" w:rsidRPr="00E12A43">
          <w:rPr>
            <w:rStyle w:val="citefig"/>
          </w:rPr>
          <w:t>Figure 48</w:t>
        </w:r>
        <w:r w:rsidR="00E12A43" w:rsidRPr="00E12A43">
          <w:rPr>
            <w:rStyle w:val="ISOCode"/>
            <w:rFonts w:ascii="Cambria" w:hAnsi="Cambria"/>
          </w:rPr>
          <w:t>.</w:t>
        </w:r>
      </w:ins>
    </w:p>
    <w:p w14:paraId="5CEB2C6C" w14:textId="77777777" w:rsidR="00FC68DB" w:rsidRPr="00F54804" w:rsidRDefault="00FC68DB" w:rsidP="00B202D2">
      <w:pPr>
        <w:keepNext/>
        <w:autoSpaceDE w:val="0"/>
        <w:autoSpaceDN w:val="0"/>
        <w:adjustRightInd w:val="0"/>
        <w:spacing w:after="0"/>
        <w:rPr>
          <w:del w:id="4741" w:author="LUEJE Claudia" w:date="2023-06-26T17:59:00Z"/>
          <w:b/>
          <w:sz w:val="24"/>
        </w:rPr>
      </w:pPr>
      <w:del w:id="4742" w:author="LUEJE Claudia" w:date="2023-06-26T17:59:00Z">
        <w:r w:rsidRPr="0013175B">
          <w:rPr>
            <w:noProof/>
          </w:rPr>
          <w:drawing>
            <wp:inline distT="0" distB="0" distL="0" distR="0" wp14:anchorId="2DB168F4" wp14:editId="0A14200D">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59450" cy="1002366"/>
                      </a:xfrm>
                      <a:prstGeom prst="rect">
                        <a:avLst/>
                      </a:prstGeom>
                    </pic:spPr>
                  </pic:pic>
                </a:graphicData>
              </a:graphic>
            </wp:inline>
          </w:drawing>
        </w:r>
      </w:del>
    </w:p>
    <w:p w14:paraId="45140FDD" w14:textId="77777777" w:rsidR="00FC68DB" w:rsidRPr="0013175B" w:rsidRDefault="00FC68DB" w:rsidP="00B202D2">
      <w:pPr>
        <w:pStyle w:val="XMLCode"/>
        <w:keepNext/>
        <w:rPr>
          <w:del w:id="4743" w:author="LUEJE Claudia" w:date="2023-06-26T17:59:00Z"/>
          <w:lang w:val="en-GB"/>
        </w:rPr>
      </w:pPr>
    </w:p>
    <w:p w14:paraId="462ECEFE" w14:textId="40D035D2"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744" w:author="LUEJE Claudia" w:date="2023-06-26T17:59:00Z"/>
          <w:szCs w:val="24"/>
        </w:rPr>
      </w:pPr>
      <w:ins w:id="4745" w:author="LUEJE Claudia" w:date="2023-06-26T17:59:00Z">
        <w:r>
          <w:rPr>
            <w:szCs w:val="24"/>
          </w:rPr>
          <w:t>8329_ed1fig</w:t>
        </w:r>
        <w:r w:rsidR="001332BD" w:rsidRPr="00E956F7">
          <w:rPr>
            <w:szCs w:val="24"/>
          </w:rPr>
          <w:t>48.EPS</w:t>
        </w:r>
      </w:ins>
    </w:p>
    <w:p w14:paraId="71C1D6CD" w14:textId="77777777" w:rsidR="00C00A02" w:rsidRDefault="00C00A02" w:rsidP="00C00A02">
      <w:pPr>
        <w:pStyle w:val="KeyTitle"/>
        <w:rPr>
          <w:ins w:id="4746" w:author="LUEJE Claudia" w:date="2023-06-26T17:59:00Z"/>
        </w:rPr>
      </w:pPr>
      <w:ins w:id="4747"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C00A02" w:rsidRPr="00B62EE5" w14:paraId="20B8AA69" w14:textId="77777777" w:rsidTr="00B47C5C">
        <w:trPr>
          <w:ins w:id="4748" w:author="LUEJE Claudia" w:date="2023-06-26T17:59:00Z"/>
        </w:trPr>
        <w:tc>
          <w:tcPr>
            <w:tcW w:w="397" w:type="dxa"/>
            <w:shd w:val="clear" w:color="auto" w:fill="auto"/>
          </w:tcPr>
          <w:p w14:paraId="345A7374" w14:textId="77777777" w:rsidR="00C00A02" w:rsidRPr="00B62EE5" w:rsidRDefault="00C00A02" w:rsidP="00B47C5C">
            <w:pPr>
              <w:pStyle w:val="KeyText"/>
              <w:rPr>
                <w:ins w:id="4749" w:author="LUEJE Claudia" w:date="2023-06-26T17:59:00Z"/>
                <w:vertAlign w:val="superscript"/>
              </w:rPr>
            </w:pPr>
            <w:ins w:id="4750" w:author="LUEJE Claudia" w:date="2023-06-26T17:59:00Z">
              <w:r w:rsidRPr="00B62EE5">
                <w:rPr>
                  <w:vertAlign w:val="superscript"/>
                </w:rPr>
                <w:t>a</w:t>
              </w:r>
            </w:ins>
          </w:p>
        </w:tc>
        <w:tc>
          <w:tcPr>
            <w:tcW w:w="9356" w:type="dxa"/>
            <w:shd w:val="clear" w:color="auto" w:fill="auto"/>
          </w:tcPr>
          <w:p w14:paraId="0D0C0215" w14:textId="6560226B" w:rsidR="00C00A02" w:rsidRPr="00B62EE5" w:rsidRDefault="00C00A02" w:rsidP="00B47C5C">
            <w:pPr>
              <w:pStyle w:val="KeyText"/>
              <w:rPr>
                <w:ins w:id="4751" w:author="LUEJE Claudia" w:date="2023-06-26T17:59:00Z"/>
              </w:rPr>
            </w:pPr>
            <w:ins w:id="4752" w:author="LUEJE Claudia" w:date="2023-06-26T17:59:00Z">
              <w:r w:rsidRPr="00B62EE5">
                <w:t>Total length of connection line.</w:t>
              </w:r>
            </w:ins>
          </w:p>
        </w:tc>
      </w:tr>
    </w:tbl>
    <w:p w14:paraId="0CC7C955" w14:textId="0A980A94" w:rsidR="001332BD" w:rsidRPr="00E956F7" w:rsidRDefault="00E4158E">
      <w:pPr>
        <w:pStyle w:val="Figuretitle0"/>
        <w:autoSpaceDE w:val="0"/>
        <w:autoSpaceDN w:val="0"/>
        <w:adjustRightInd w:val="0"/>
        <w:outlineLvl w:val="0"/>
        <w:rPr>
          <w:ins w:id="4753" w:author="LUEJE Claudia" w:date="2023-06-26T17:59:00Z"/>
          <w:szCs w:val="24"/>
        </w:rPr>
      </w:pPr>
      <w:ins w:id="4754" w:author="LUEJE Claudia" w:date="2023-06-26T17:59:00Z">
        <w:r w:rsidRPr="00E956F7">
          <w:rPr>
            <w:szCs w:val="24"/>
          </w:rPr>
          <w:t>Figure </w:t>
        </w:r>
        <w:r w:rsidR="001332BD" w:rsidRPr="00E956F7">
          <w:rPr>
            <w:szCs w:val="24"/>
          </w:rPr>
          <w:t>48</w:t>
        </w:r>
        <w:r w:rsidR="006021E3" w:rsidRPr="00E956F7">
          <w:rPr>
            <w:szCs w:val="24"/>
          </w:rPr>
          <w:t xml:space="preserve"> </w:t>
        </w:r>
        <w:r w:rsidR="001332BD" w:rsidRPr="00E956F7">
          <w:rPr>
            <w:szCs w:val="24"/>
          </w:rPr>
          <w:t>— Definition of a &lt;corner_weld/&gt; with &lt;segment_list/&gt;</w:t>
        </w:r>
      </w:ins>
    </w:p>
    <w:p w14:paraId="4FC1714E" w14:textId="77777777" w:rsidR="00D80B4C" w:rsidRDefault="00D80B4C" w:rsidP="00D80B4C">
      <w:pPr>
        <w:pStyle w:val="Code-"/>
      </w:pPr>
      <w:ins w:id="4755" w:author="LUEJE Claudia" w:date="2023-06-26T17:59:00Z">
        <w:r w:rsidRPr="00E45DCE">
          <w:t xml:space="preserve">    </w:t>
        </w:r>
      </w:ins>
      <w:r w:rsidR="001332BD" w:rsidRPr="00E45DCE">
        <w:rPr>
          <w:szCs w:val="24"/>
        </w:rPr>
        <w:t>&lt;seamweld&gt;</w:t>
      </w:r>
    </w:p>
    <w:p w14:paraId="0E6009A3" w14:textId="77777777" w:rsidR="00D80B4C" w:rsidRDefault="00D80B4C" w:rsidP="00D80B4C">
      <w:pPr>
        <w:pStyle w:val="Code-"/>
      </w:pPr>
      <w:r>
        <w:t xml:space="preserve">    </w:t>
      </w:r>
      <w:r w:rsidR="001332BD" w:rsidRPr="00E45DCE">
        <w:t xml:space="preserve">    &lt;corner_weld base=”1” technology="resistance”&gt;</w:t>
      </w:r>
    </w:p>
    <w:p w14:paraId="00C703E9" w14:textId="77777777" w:rsidR="00D80B4C" w:rsidRDefault="00D80B4C" w:rsidP="00D80B4C">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02FC1618" w14:textId="77777777" w:rsidR="00D80B4C" w:rsidRDefault="00D80B4C" w:rsidP="00D80B4C">
      <w:pPr>
        <w:pStyle w:val="Code-"/>
      </w:pPr>
      <w:r>
        <w:rPr>
          <w:lang w:val="fr-CH"/>
        </w:rPr>
        <w:t xml:space="preserve">    </w:t>
      </w:r>
      <w:r w:rsidR="001332BD" w:rsidRPr="00E45DCE">
        <w:rPr>
          <w:lang w:val="fr-CH"/>
        </w:rPr>
        <w:t xml:space="preserve">            </w:t>
      </w:r>
      <w:r w:rsidR="001332BD" w:rsidRPr="00E45DCE">
        <w:rPr>
          <w:b/>
        </w:rPr>
        <w:t>&lt;segment_list&gt;</w:t>
      </w:r>
    </w:p>
    <w:p w14:paraId="0B9121C7" w14:textId="77777777" w:rsidR="00D80B4C" w:rsidRDefault="00D80B4C" w:rsidP="00D80B4C">
      <w:pPr>
        <w:pStyle w:val="Code-"/>
      </w:pPr>
      <w:r>
        <w:t xml:space="preserve">    </w:t>
      </w:r>
      <w:r w:rsidR="001332BD" w:rsidRPr="00E45DCE">
        <w:t xml:space="preserve">                </w:t>
      </w:r>
      <w:r w:rsidR="001332BD" w:rsidRPr="00E45DCE">
        <w:rPr>
          <w:b/>
        </w:rPr>
        <w:t>&lt;segment from="4.0" to="7.0" /&gt;</w:t>
      </w:r>
    </w:p>
    <w:p w14:paraId="06D6E5F0" w14:textId="77777777" w:rsidR="00D80B4C" w:rsidRDefault="00D80B4C" w:rsidP="00D80B4C">
      <w:pPr>
        <w:pStyle w:val="Code-"/>
      </w:pPr>
      <w:r>
        <w:t xml:space="preserve">    </w:t>
      </w:r>
      <w:r w:rsidR="001332BD" w:rsidRPr="00E45DCE">
        <w:t xml:space="preserve">                </w:t>
      </w:r>
      <w:r w:rsidR="001332BD" w:rsidRPr="00E45DCE">
        <w:rPr>
          <w:b/>
        </w:rPr>
        <w:t>&lt;segment from="9.0" to="10.0" /&gt;</w:t>
      </w:r>
    </w:p>
    <w:p w14:paraId="68552342" w14:textId="77777777" w:rsidR="00D80B4C" w:rsidRDefault="00D80B4C" w:rsidP="00D80B4C">
      <w:pPr>
        <w:pStyle w:val="Code-"/>
      </w:pPr>
      <w:r>
        <w:t xml:space="preserve">    </w:t>
      </w:r>
      <w:r w:rsidR="001332BD" w:rsidRPr="00E45DCE">
        <w:t xml:space="preserve">                </w:t>
      </w:r>
      <w:r w:rsidR="001332BD" w:rsidRPr="00E45DCE">
        <w:rPr>
          <w:b/>
        </w:rPr>
        <w:t>&lt;segment from="13.0" to="15.0" /&gt;</w:t>
      </w:r>
    </w:p>
    <w:p w14:paraId="1BE68077" w14:textId="77777777" w:rsidR="00D80B4C" w:rsidRDefault="00D80B4C" w:rsidP="00D80B4C">
      <w:pPr>
        <w:pStyle w:val="Code-"/>
      </w:pPr>
      <w:r>
        <w:t xml:space="preserve">    </w:t>
      </w:r>
      <w:r w:rsidR="001332BD" w:rsidRPr="00E45DCE">
        <w:t xml:space="preserve">                </w:t>
      </w:r>
      <w:r w:rsidR="001332BD" w:rsidRPr="00E45DCE">
        <w:rPr>
          <w:b/>
        </w:rPr>
        <w:t>&lt;segment from="16.0" to="17.0" /&gt;</w:t>
      </w:r>
    </w:p>
    <w:p w14:paraId="137FC788" w14:textId="77777777" w:rsidR="00D80B4C" w:rsidRDefault="00D80B4C" w:rsidP="00D80B4C">
      <w:pPr>
        <w:pStyle w:val="Code-"/>
      </w:pPr>
      <w:r>
        <w:t xml:space="preserve">    </w:t>
      </w:r>
      <w:r w:rsidR="001332BD" w:rsidRPr="00E45DCE">
        <w:t xml:space="preserve">            </w:t>
      </w:r>
      <w:r w:rsidR="001332BD" w:rsidRPr="00E45DCE">
        <w:rPr>
          <w:b/>
        </w:rPr>
        <w:t>&lt;/segment_list&gt;</w:t>
      </w:r>
    </w:p>
    <w:p w14:paraId="302132CE" w14:textId="77777777" w:rsidR="00D80B4C" w:rsidRDefault="00D80B4C" w:rsidP="00D80B4C">
      <w:pPr>
        <w:pStyle w:val="Code-"/>
      </w:pPr>
      <w:r>
        <w:t xml:space="preserve">    </w:t>
      </w:r>
      <w:r w:rsidR="001332BD" w:rsidRPr="00E45DCE">
        <w:t xml:space="preserve">        </w:t>
      </w:r>
      <w:r w:rsidR="001332BD" w:rsidRPr="00E45DCE">
        <w:rPr>
          <w:b/>
        </w:rPr>
        <w:t>&lt;/weld_position</w:t>
      </w:r>
      <w:r w:rsidR="001332BD" w:rsidRPr="00E45DCE">
        <w:t>&gt;</w:t>
      </w:r>
    </w:p>
    <w:p w14:paraId="7748B414" w14:textId="77777777" w:rsidR="00D80B4C" w:rsidRDefault="00D80B4C" w:rsidP="00D80B4C">
      <w:pPr>
        <w:pStyle w:val="Code-"/>
      </w:pPr>
      <w:r>
        <w:t xml:space="preserve">    </w:t>
      </w:r>
      <w:r w:rsidR="001332BD" w:rsidRPr="00E45DCE">
        <w:t xml:space="preserve">        &lt;sheet_parameter ... /&gt;</w:t>
      </w:r>
    </w:p>
    <w:p w14:paraId="68EE66E8" w14:textId="77777777" w:rsidR="00D80B4C" w:rsidRDefault="00D80B4C" w:rsidP="00D80B4C">
      <w:pPr>
        <w:pStyle w:val="Code-"/>
      </w:pPr>
      <w:r>
        <w:t xml:space="preserve">    </w:t>
      </w:r>
      <w:r w:rsidR="001332BD" w:rsidRPr="00E45DCE">
        <w:t xml:space="preserve">    &lt;/corner_weld&gt;</w:t>
      </w:r>
    </w:p>
    <w:p w14:paraId="0B3B0E87" w14:textId="1CEEB51D" w:rsidR="001332BD" w:rsidRPr="00E45DCE" w:rsidRDefault="00D80B4C" w:rsidP="00D80B4C">
      <w:pPr>
        <w:pStyle w:val="Code-"/>
      </w:pPr>
      <w:r>
        <w:t xml:space="preserve">    </w:t>
      </w:r>
      <w:r w:rsidR="001332BD" w:rsidRPr="00E45DCE">
        <w:t>&lt;/seamweld&gt;</w:t>
      </w:r>
    </w:p>
    <w:p w14:paraId="73A8FFF2" w14:textId="09682EE8" w:rsidR="001332BD" w:rsidRPr="00E45DCE" w:rsidRDefault="00770363" w:rsidP="00E45DCE">
      <w:pPr>
        <w:pStyle w:val="Code-"/>
      </w:pPr>
      <w:r>
        <w:t> </w:t>
      </w:r>
    </w:p>
    <w:p w14:paraId="356FDBE1" w14:textId="77777777"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The order of &lt;segment/&gt; lines is arbitrary since segments are not allowed to overlap.</w:t>
      </w:r>
    </w:p>
    <w:p w14:paraId="1F530F0C" w14:textId="2C9546F6"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756" w:name="_Toc77102070"/>
      <w:bookmarkStart w:id="4757" w:name="_Toc110532219"/>
      <w:r w:rsidRPr="00E956F7">
        <w:rPr>
          <w:rFonts w:eastAsia="Times New Roman"/>
          <w:szCs w:val="24"/>
        </w:rPr>
        <w:t xml:space="preserve">Type </w:t>
      </w:r>
      <w:r w:rsidR="00F752B4">
        <w:rPr>
          <w:rFonts w:eastAsia="Times New Roman"/>
          <w:szCs w:val="24"/>
        </w:rPr>
        <w:t>s</w:t>
      </w:r>
      <w:r w:rsidRPr="00E956F7">
        <w:rPr>
          <w:rFonts w:eastAsia="Times New Roman"/>
          <w:szCs w:val="24"/>
        </w:rPr>
        <w:t>pecification</w:t>
      </w:r>
      <w:bookmarkEnd w:id="4393"/>
      <w:bookmarkEnd w:id="4394"/>
      <w:bookmarkEnd w:id="4756"/>
      <w:bookmarkEnd w:id="4757"/>
    </w:p>
    <w:p w14:paraId="5074FDB3" w14:textId="411E4A2B" w:rsidR="001332BD" w:rsidRPr="00E956F7" w:rsidRDefault="001332BD">
      <w:pPr>
        <w:pStyle w:val="BodyText"/>
        <w:autoSpaceDE w:val="0"/>
        <w:autoSpaceDN w:val="0"/>
        <w:adjustRightInd w:val="0"/>
        <w:rPr>
          <w:szCs w:val="24"/>
        </w:rPr>
      </w:pPr>
      <w:r w:rsidRPr="00E956F7">
        <w:rPr>
          <w:szCs w:val="24"/>
        </w:rPr>
        <w:t xml:space="preserve">Each connection is identified by its type. The XML definitions of all 1D connections </w:t>
      </w:r>
      <w:del w:id="4758" w:author="LUEJE Claudia" w:date="2023-06-26T17:59:00Z">
        <w:r w:rsidR="00FC68DB" w:rsidRPr="00F54804">
          <w:delText>are containing</w:delText>
        </w:r>
      </w:del>
      <w:ins w:id="4759" w:author="LUEJE Claudia" w:date="2023-06-26T17:59:00Z">
        <w:r w:rsidRPr="00E956F7">
          <w:rPr>
            <w:szCs w:val="24"/>
          </w:rPr>
          <w:t>contain</w:t>
        </w:r>
      </w:ins>
      <w:r w:rsidRPr="00E956F7">
        <w:rPr>
          <w:szCs w:val="24"/>
        </w:rPr>
        <w:t xml:space="preserve"> the following elements</w:t>
      </w:r>
      <w:ins w:id="4760" w:author="LUEJE Claudia" w:date="2023-06-26T17:59:00Z">
        <w:r w:rsidR="00F752B4">
          <w:rPr>
            <w:szCs w:val="24"/>
          </w:rPr>
          <w:t xml:space="preserve"> as shown in </w:t>
        </w:r>
        <w:r w:rsidR="00F752B4" w:rsidRPr="00F752B4">
          <w:rPr>
            <w:rStyle w:val="citetbl"/>
          </w:rPr>
          <w:t>Table 85</w:t>
        </w:r>
      </w:ins>
      <w:r w:rsidRPr="00E956F7">
        <w:rPr>
          <w:szCs w:val="24"/>
        </w:rPr>
        <w:t>:</w:t>
      </w:r>
    </w:p>
    <w:p w14:paraId="33359AAA" w14:textId="42103D58" w:rsidR="001332BD" w:rsidRPr="00E956F7" w:rsidRDefault="006F39DE">
      <w:pPr>
        <w:pStyle w:val="Tabletitle"/>
        <w:autoSpaceDE w:val="0"/>
        <w:autoSpaceDN w:val="0"/>
        <w:adjustRightInd w:val="0"/>
        <w:outlineLvl w:val="0"/>
        <w:rPr>
          <w:szCs w:val="24"/>
        </w:rPr>
      </w:pPr>
      <w:bookmarkStart w:id="4761" w:name="_Toc110532433"/>
      <w:r w:rsidRPr="00E956F7">
        <w:rPr>
          <w:szCs w:val="24"/>
        </w:rPr>
        <w:t>Table</w:t>
      </w:r>
      <w:del w:id="4762" w:author="LUEJE Claudia" w:date="2023-06-26T17:59:00Z">
        <w:r w:rsidR="00461A3A" w:rsidRPr="00F54804">
          <w:delText xml:space="preserve"> </w:delText>
        </w:r>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85</w:delText>
        </w:r>
        <w:r w:rsidR="00461A3A" w:rsidRPr="00F54804">
          <w:fldChar w:fldCharType="end"/>
        </w:r>
      </w:del>
      <w:ins w:id="4763" w:author="LUEJE Claudia" w:date="2023-06-26T17:59:00Z">
        <w:r w:rsidRPr="00E956F7">
          <w:rPr>
            <w:szCs w:val="24"/>
          </w:rPr>
          <w:t> </w:t>
        </w:r>
        <w:r w:rsidR="001332BD" w:rsidRPr="00E956F7">
          <w:rPr>
            <w:szCs w:val="24"/>
          </w:rPr>
          <w:t>85</w:t>
        </w:r>
      </w:ins>
      <w:r w:rsidR="006021E3" w:rsidRPr="00E956F7">
        <w:rPr>
          <w:szCs w:val="24"/>
        </w:rPr>
        <w:t xml:space="preserve"> </w:t>
      </w:r>
      <w:r w:rsidR="001332BD" w:rsidRPr="00E956F7">
        <w:rPr>
          <w:szCs w:val="24"/>
        </w:rPr>
        <w:t xml:space="preserve">— Nested elements of element </w:t>
      </w:r>
      <w:r w:rsidR="001332BD" w:rsidRPr="0067058B">
        <w:rPr>
          <w:rStyle w:val="ISOCode"/>
        </w:rPr>
        <w:t>&lt;connection_1d/&gt;</w:t>
      </w:r>
      <w:bookmarkEnd w:id="4761"/>
    </w:p>
    <w:tbl>
      <w:tblPr>
        <w:tblW w:w="86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406"/>
        <w:gridCol w:w="1810"/>
        <w:gridCol w:w="1701"/>
        <w:gridCol w:w="2708"/>
      </w:tblGrid>
      <w:tr w:rsidR="001332BD" w:rsidRPr="00B62EE5" w14:paraId="3F5BF4AE" w14:textId="77777777" w:rsidTr="005B271E">
        <w:trPr>
          <w:cantSplit/>
          <w:tblHeader/>
          <w:jc w:val="center"/>
        </w:trPr>
        <w:tc>
          <w:tcPr>
            <w:tcW w:w="2406" w:type="dxa"/>
            <w:tcBorders>
              <w:top w:val="single" w:sz="12" w:space="0" w:color="auto"/>
              <w:bottom w:val="single" w:sz="12" w:space="0" w:color="auto"/>
            </w:tcBorders>
            <w:shd w:val="clear" w:color="auto" w:fill="F3F3F3"/>
            <w:vAlign w:val="bottom"/>
          </w:tcPr>
          <w:p w14:paraId="52C8972E" w14:textId="13CD5519" w:rsidR="001332BD" w:rsidRPr="00B62EE5" w:rsidRDefault="001332BD" w:rsidP="006021E3">
            <w:pPr>
              <w:pStyle w:val="Tableheader"/>
              <w:autoSpaceDE w:val="0"/>
              <w:autoSpaceDN w:val="0"/>
              <w:adjustRightInd w:val="0"/>
              <w:rPr>
                <w:b/>
              </w:rPr>
            </w:pPr>
            <w:r w:rsidRPr="00B62EE5">
              <w:rPr>
                <w:b/>
                <w:szCs w:val="24"/>
              </w:rPr>
              <w:t xml:space="preserve">Nested </w:t>
            </w:r>
            <w:r w:rsidR="00F752B4" w:rsidRPr="00B62EE5">
              <w:rPr>
                <w:b/>
                <w:szCs w:val="24"/>
              </w:rPr>
              <w:t>e</w:t>
            </w:r>
            <w:r w:rsidRPr="00B62EE5">
              <w:rPr>
                <w:b/>
                <w:szCs w:val="24"/>
              </w:rPr>
              <w:t>lements</w:t>
            </w:r>
          </w:p>
        </w:tc>
        <w:tc>
          <w:tcPr>
            <w:tcW w:w="1810" w:type="dxa"/>
            <w:tcBorders>
              <w:top w:val="single" w:sz="12" w:space="0" w:color="auto"/>
              <w:bottom w:val="single" w:sz="12" w:space="0" w:color="auto"/>
            </w:tcBorders>
            <w:shd w:val="clear" w:color="auto" w:fill="F3F3F3"/>
            <w:vAlign w:val="bottom"/>
          </w:tcPr>
          <w:p w14:paraId="745CA5E9" w14:textId="140F18D3" w:rsidR="001332BD" w:rsidRPr="00B62EE5" w:rsidRDefault="001332BD" w:rsidP="006021E3">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2155D28F" w14:textId="57AB67BD" w:rsidR="001332BD" w:rsidRPr="00B62EE5" w:rsidRDefault="001332BD" w:rsidP="006021E3">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vAlign w:val="bottom"/>
          </w:tcPr>
          <w:p w14:paraId="747B759D" w14:textId="01F05F48" w:rsidR="001332BD" w:rsidRPr="00B62EE5" w:rsidRDefault="001332BD" w:rsidP="006021E3">
            <w:pPr>
              <w:pStyle w:val="Tableheader"/>
              <w:autoSpaceDE w:val="0"/>
              <w:autoSpaceDN w:val="0"/>
              <w:adjustRightInd w:val="0"/>
              <w:rPr>
                <w:b/>
              </w:rPr>
            </w:pPr>
            <w:r w:rsidRPr="00B62EE5">
              <w:rPr>
                <w:b/>
                <w:szCs w:val="24"/>
              </w:rPr>
              <w:t>Constraint / Remarks</w:t>
            </w:r>
          </w:p>
        </w:tc>
      </w:tr>
      <w:tr w:rsidR="001332BD" w:rsidRPr="00E956F7" w14:paraId="6F14B981" w14:textId="77777777" w:rsidTr="005B271E">
        <w:trPr>
          <w:cantSplit/>
          <w:jc w:val="center"/>
        </w:trPr>
        <w:tc>
          <w:tcPr>
            <w:tcW w:w="2406" w:type="dxa"/>
            <w:tcBorders>
              <w:top w:val="single" w:sz="12" w:space="0" w:color="auto"/>
            </w:tcBorders>
            <w:vAlign w:val="bottom"/>
          </w:tcPr>
          <w:p w14:paraId="45C69FBC" w14:textId="79A57EE4" w:rsidR="001332BD" w:rsidRPr="00E956F7" w:rsidRDefault="001332BD" w:rsidP="006021E3">
            <w:pPr>
              <w:pStyle w:val="Tablebody"/>
              <w:autoSpaceDE w:val="0"/>
              <w:autoSpaceDN w:val="0"/>
              <w:adjustRightInd w:val="0"/>
            </w:pPr>
            <w:r w:rsidRPr="00E956F7">
              <w:rPr>
                <w:szCs w:val="24"/>
              </w:rPr>
              <w:t>seamweld</w:t>
            </w:r>
          </w:p>
        </w:tc>
        <w:tc>
          <w:tcPr>
            <w:tcW w:w="1810" w:type="dxa"/>
            <w:tcBorders>
              <w:top w:val="single" w:sz="12" w:space="0" w:color="auto"/>
            </w:tcBorders>
            <w:vAlign w:val="bottom"/>
          </w:tcPr>
          <w:p w14:paraId="6FEAD80B" w14:textId="2DE8C32A" w:rsidR="001332BD" w:rsidRPr="00E956F7" w:rsidRDefault="001332BD" w:rsidP="006021E3">
            <w:pPr>
              <w:pStyle w:val="Tablebody"/>
              <w:autoSpaceDE w:val="0"/>
              <w:autoSpaceDN w:val="0"/>
              <w:adjustRightInd w:val="0"/>
            </w:pPr>
            <w:r w:rsidRPr="00E956F7">
              <w:rPr>
                <w:szCs w:val="24"/>
              </w:rPr>
              <w:t>1</w:t>
            </w:r>
          </w:p>
        </w:tc>
        <w:tc>
          <w:tcPr>
            <w:tcW w:w="1701" w:type="dxa"/>
            <w:tcBorders>
              <w:top w:val="single" w:sz="12" w:space="0" w:color="auto"/>
            </w:tcBorders>
            <w:vAlign w:val="bottom"/>
          </w:tcPr>
          <w:p w14:paraId="1F6F1BA7" w14:textId="2C2189FD" w:rsidR="001332BD" w:rsidRPr="00E956F7" w:rsidRDefault="001332BD" w:rsidP="006021E3">
            <w:pPr>
              <w:pStyle w:val="Tablebody"/>
              <w:autoSpaceDE w:val="0"/>
              <w:autoSpaceDN w:val="0"/>
              <w:adjustRightInd w:val="0"/>
            </w:pPr>
            <w:r w:rsidRPr="00E956F7">
              <w:rPr>
                <w:szCs w:val="24"/>
              </w:rPr>
              <w:t>Optional</w:t>
            </w:r>
          </w:p>
        </w:tc>
        <w:tc>
          <w:tcPr>
            <w:tcW w:w="2708" w:type="dxa"/>
            <w:tcBorders>
              <w:top w:val="single" w:sz="12" w:space="0" w:color="auto"/>
            </w:tcBorders>
            <w:vAlign w:val="bottom"/>
          </w:tcPr>
          <w:p w14:paraId="0484A0AD" w14:textId="21B2F1D7" w:rsidR="001332BD" w:rsidRPr="00E956F7" w:rsidRDefault="001332BD" w:rsidP="006021E3">
            <w:pPr>
              <w:pStyle w:val="Tablebody"/>
              <w:autoSpaceDE w:val="0"/>
              <w:autoSpaceDN w:val="0"/>
              <w:adjustRightInd w:val="0"/>
            </w:pPr>
            <w:r w:rsidRPr="00E956F7">
              <w:rPr>
                <w:szCs w:val="24"/>
              </w:rPr>
              <w:t>-</w:t>
            </w:r>
          </w:p>
        </w:tc>
      </w:tr>
      <w:tr w:rsidR="001332BD" w:rsidRPr="00E956F7" w14:paraId="032B7DA4" w14:textId="77777777" w:rsidTr="005B271E">
        <w:trPr>
          <w:cantSplit/>
          <w:jc w:val="center"/>
        </w:trPr>
        <w:tc>
          <w:tcPr>
            <w:tcW w:w="2406" w:type="dxa"/>
            <w:vAlign w:val="bottom"/>
          </w:tcPr>
          <w:p w14:paraId="091D6D99" w14:textId="4EDDAE62" w:rsidR="001332BD" w:rsidRPr="00E956F7" w:rsidRDefault="001332BD" w:rsidP="006021E3">
            <w:pPr>
              <w:pStyle w:val="Tablebody"/>
              <w:autoSpaceDE w:val="0"/>
              <w:autoSpaceDN w:val="0"/>
              <w:adjustRightInd w:val="0"/>
            </w:pPr>
            <w:r w:rsidRPr="00E956F7">
              <w:rPr>
                <w:szCs w:val="24"/>
              </w:rPr>
              <w:t>adhesive_line</w:t>
            </w:r>
          </w:p>
        </w:tc>
        <w:tc>
          <w:tcPr>
            <w:tcW w:w="1810" w:type="dxa"/>
            <w:vAlign w:val="bottom"/>
          </w:tcPr>
          <w:p w14:paraId="49023111" w14:textId="6AFDD367" w:rsidR="001332BD" w:rsidRPr="00E956F7" w:rsidRDefault="001332BD" w:rsidP="006021E3">
            <w:pPr>
              <w:pStyle w:val="Tablebody"/>
              <w:autoSpaceDE w:val="0"/>
              <w:autoSpaceDN w:val="0"/>
              <w:adjustRightInd w:val="0"/>
            </w:pPr>
            <w:r w:rsidRPr="00E956F7">
              <w:rPr>
                <w:szCs w:val="24"/>
              </w:rPr>
              <w:t>1</w:t>
            </w:r>
          </w:p>
        </w:tc>
        <w:tc>
          <w:tcPr>
            <w:tcW w:w="1701" w:type="dxa"/>
            <w:vAlign w:val="bottom"/>
          </w:tcPr>
          <w:p w14:paraId="742132A3" w14:textId="5F02A2C1" w:rsidR="001332BD" w:rsidRPr="00E956F7" w:rsidRDefault="001332BD" w:rsidP="006021E3">
            <w:pPr>
              <w:pStyle w:val="Tablebody"/>
              <w:autoSpaceDE w:val="0"/>
              <w:autoSpaceDN w:val="0"/>
              <w:adjustRightInd w:val="0"/>
            </w:pPr>
            <w:r w:rsidRPr="00E956F7">
              <w:rPr>
                <w:szCs w:val="24"/>
              </w:rPr>
              <w:t>Optional</w:t>
            </w:r>
          </w:p>
        </w:tc>
        <w:tc>
          <w:tcPr>
            <w:tcW w:w="2708" w:type="dxa"/>
            <w:vAlign w:val="bottom"/>
          </w:tcPr>
          <w:p w14:paraId="38A092C6" w14:textId="7185C8BA" w:rsidR="001332BD" w:rsidRPr="00E956F7" w:rsidRDefault="001332BD" w:rsidP="006021E3">
            <w:pPr>
              <w:pStyle w:val="Tablebody"/>
              <w:autoSpaceDE w:val="0"/>
              <w:autoSpaceDN w:val="0"/>
              <w:adjustRightInd w:val="0"/>
            </w:pPr>
            <w:r w:rsidRPr="00E956F7">
              <w:rPr>
                <w:szCs w:val="24"/>
              </w:rPr>
              <w:t>-</w:t>
            </w:r>
          </w:p>
        </w:tc>
      </w:tr>
      <w:tr w:rsidR="001332BD" w:rsidRPr="00E956F7" w14:paraId="54F07775" w14:textId="77777777" w:rsidTr="005B271E">
        <w:trPr>
          <w:cantSplit/>
          <w:jc w:val="center"/>
        </w:trPr>
        <w:tc>
          <w:tcPr>
            <w:tcW w:w="2406" w:type="dxa"/>
            <w:vAlign w:val="bottom"/>
          </w:tcPr>
          <w:p w14:paraId="367FA989" w14:textId="7133ACE8" w:rsidR="001332BD" w:rsidRPr="00E956F7" w:rsidRDefault="001332BD" w:rsidP="006021E3">
            <w:pPr>
              <w:pStyle w:val="Tablebody"/>
              <w:autoSpaceDE w:val="0"/>
              <w:autoSpaceDN w:val="0"/>
              <w:adjustRightInd w:val="0"/>
            </w:pPr>
            <w:r w:rsidRPr="00E956F7">
              <w:rPr>
                <w:szCs w:val="24"/>
              </w:rPr>
              <w:t>hemming</w:t>
            </w:r>
          </w:p>
        </w:tc>
        <w:tc>
          <w:tcPr>
            <w:tcW w:w="1810" w:type="dxa"/>
            <w:vAlign w:val="bottom"/>
          </w:tcPr>
          <w:p w14:paraId="5A97C603" w14:textId="688ED50A" w:rsidR="001332BD" w:rsidRPr="00E956F7" w:rsidRDefault="001332BD" w:rsidP="006021E3">
            <w:pPr>
              <w:pStyle w:val="Tablebody"/>
              <w:autoSpaceDE w:val="0"/>
              <w:autoSpaceDN w:val="0"/>
              <w:adjustRightInd w:val="0"/>
            </w:pPr>
            <w:r w:rsidRPr="00E956F7">
              <w:rPr>
                <w:szCs w:val="24"/>
              </w:rPr>
              <w:t>1</w:t>
            </w:r>
          </w:p>
        </w:tc>
        <w:tc>
          <w:tcPr>
            <w:tcW w:w="1701" w:type="dxa"/>
            <w:vAlign w:val="bottom"/>
          </w:tcPr>
          <w:p w14:paraId="0B943863" w14:textId="4F5E658C" w:rsidR="001332BD" w:rsidRPr="00E956F7" w:rsidRDefault="001332BD" w:rsidP="006021E3">
            <w:pPr>
              <w:pStyle w:val="Tablebody"/>
              <w:autoSpaceDE w:val="0"/>
              <w:autoSpaceDN w:val="0"/>
              <w:adjustRightInd w:val="0"/>
            </w:pPr>
            <w:r w:rsidRPr="00E956F7">
              <w:rPr>
                <w:szCs w:val="24"/>
              </w:rPr>
              <w:t>Optional</w:t>
            </w:r>
          </w:p>
        </w:tc>
        <w:tc>
          <w:tcPr>
            <w:tcW w:w="2708" w:type="dxa"/>
            <w:vAlign w:val="bottom"/>
          </w:tcPr>
          <w:p w14:paraId="5043D287" w14:textId="14E2F20E" w:rsidR="001332BD" w:rsidRPr="00E956F7" w:rsidRDefault="001332BD" w:rsidP="006021E3">
            <w:pPr>
              <w:pStyle w:val="Tablebody"/>
              <w:autoSpaceDE w:val="0"/>
              <w:autoSpaceDN w:val="0"/>
              <w:adjustRightInd w:val="0"/>
            </w:pPr>
            <w:r w:rsidRPr="00E956F7">
              <w:rPr>
                <w:szCs w:val="24"/>
              </w:rPr>
              <w:t>-</w:t>
            </w:r>
          </w:p>
        </w:tc>
      </w:tr>
      <w:tr w:rsidR="001332BD" w:rsidRPr="00E956F7" w14:paraId="28337D8C" w14:textId="77777777" w:rsidTr="005B271E">
        <w:trPr>
          <w:cantSplit/>
          <w:jc w:val="center"/>
        </w:trPr>
        <w:tc>
          <w:tcPr>
            <w:tcW w:w="2406" w:type="dxa"/>
            <w:vAlign w:val="bottom"/>
          </w:tcPr>
          <w:p w14:paraId="2823AB5B" w14:textId="69F57D00" w:rsidR="001332BD" w:rsidRPr="00E956F7" w:rsidRDefault="001332BD" w:rsidP="006021E3">
            <w:pPr>
              <w:pStyle w:val="Tablebody"/>
              <w:autoSpaceDE w:val="0"/>
              <w:autoSpaceDN w:val="0"/>
              <w:adjustRightInd w:val="0"/>
            </w:pPr>
            <w:r w:rsidRPr="00E956F7">
              <w:rPr>
                <w:szCs w:val="24"/>
              </w:rPr>
              <w:t>sequence_connection_0d</w:t>
            </w:r>
          </w:p>
        </w:tc>
        <w:tc>
          <w:tcPr>
            <w:tcW w:w="1810" w:type="dxa"/>
            <w:vAlign w:val="bottom"/>
          </w:tcPr>
          <w:p w14:paraId="7B719274" w14:textId="738A410F" w:rsidR="001332BD" w:rsidRPr="00E956F7" w:rsidRDefault="001332BD" w:rsidP="006021E3">
            <w:pPr>
              <w:pStyle w:val="Tablebody"/>
              <w:autoSpaceDE w:val="0"/>
              <w:autoSpaceDN w:val="0"/>
              <w:adjustRightInd w:val="0"/>
            </w:pPr>
            <w:r w:rsidRPr="00E956F7">
              <w:rPr>
                <w:szCs w:val="24"/>
              </w:rPr>
              <w:t>1</w:t>
            </w:r>
          </w:p>
        </w:tc>
        <w:tc>
          <w:tcPr>
            <w:tcW w:w="1701" w:type="dxa"/>
            <w:vAlign w:val="bottom"/>
          </w:tcPr>
          <w:p w14:paraId="4F0C6885" w14:textId="06F42C18" w:rsidR="001332BD" w:rsidRPr="00E956F7" w:rsidRDefault="001332BD" w:rsidP="006021E3">
            <w:pPr>
              <w:pStyle w:val="Tablebody"/>
              <w:autoSpaceDE w:val="0"/>
              <w:autoSpaceDN w:val="0"/>
              <w:adjustRightInd w:val="0"/>
            </w:pPr>
            <w:r w:rsidRPr="00E956F7">
              <w:rPr>
                <w:szCs w:val="24"/>
              </w:rPr>
              <w:t>Optional</w:t>
            </w:r>
          </w:p>
        </w:tc>
        <w:tc>
          <w:tcPr>
            <w:tcW w:w="2708" w:type="dxa"/>
            <w:vAlign w:val="bottom"/>
          </w:tcPr>
          <w:p w14:paraId="2A12A43D" w14:textId="1F378B4F" w:rsidR="001332BD" w:rsidRPr="00E956F7" w:rsidRDefault="001332BD" w:rsidP="006021E3">
            <w:pPr>
              <w:pStyle w:val="Tablebody"/>
              <w:autoSpaceDE w:val="0"/>
              <w:autoSpaceDN w:val="0"/>
              <w:adjustRightInd w:val="0"/>
            </w:pPr>
            <w:r w:rsidRPr="00E956F7">
              <w:rPr>
                <w:szCs w:val="24"/>
              </w:rPr>
              <w:t>-</w:t>
            </w:r>
          </w:p>
        </w:tc>
      </w:tr>
      <w:tr w:rsidR="001332BD" w:rsidRPr="00E956F7" w14:paraId="7B44C58B" w14:textId="77777777" w:rsidTr="005B271E">
        <w:trPr>
          <w:cantSplit/>
          <w:jc w:val="center"/>
        </w:trPr>
        <w:tc>
          <w:tcPr>
            <w:tcW w:w="2406" w:type="dxa"/>
            <w:vAlign w:val="bottom"/>
          </w:tcPr>
          <w:p w14:paraId="5A641EFA" w14:textId="662B8BD1" w:rsidR="001332BD" w:rsidRPr="00E956F7" w:rsidRDefault="001332BD" w:rsidP="006021E3">
            <w:pPr>
              <w:pStyle w:val="Tablebody"/>
              <w:autoSpaceDE w:val="0"/>
              <w:autoSpaceDN w:val="0"/>
              <w:adjustRightInd w:val="0"/>
            </w:pPr>
            <w:r w:rsidRPr="00E956F7">
              <w:rPr>
                <w:szCs w:val="24"/>
              </w:rPr>
              <w:t>contact_list</w:t>
            </w:r>
          </w:p>
        </w:tc>
        <w:tc>
          <w:tcPr>
            <w:tcW w:w="1810" w:type="dxa"/>
            <w:vAlign w:val="bottom"/>
          </w:tcPr>
          <w:p w14:paraId="4E0542B9" w14:textId="376D442D" w:rsidR="001332BD" w:rsidRPr="00E956F7" w:rsidRDefault="001332BD" w:rsidP="006021E3">
            <w:pPr>
              <w:pStyle w:val="Tablebody"/>
              <w:autoSpaceDE w:val="0"/>
              <w:autoSpaceDN w:val="0"/>
              <w:adjustRightInd w:val="0"/>
            </w:pPr>
            <w:r w:rsidRPr="00E956F7">
              <w:rPr>
                <w:szCs w:val="24"/>
              </w:rPr>
              <w:t>1</w:t>
            </w:r>
          </w:p>
        </w:tc>
        <w:tc>
          <w:tcPr>
            <w:tcW w:w="1701" w:type="dxa"/>
            <w:vAlign w:val="bottom"/>
          </w:tcPr>
          <w:p w14:paraId="3ADD8E3F" w14:textId="189080E9" w:rsidR="001332BD" w:rsidRPr="00E956F7" w:rsidRDefault="001332BD" w:rsidP="006021E3">
            <w:pPr>
              <w:pStyle w:val="Tablebody"/>
              <w:autoSpaceDE w:val="0"/>
              <w:autoSpaceDN w:val="0"/>
              <w:adjustRightInd w:val="0"/>
            </w:pPr>
            <w:r w:rsidRPr="00E956F7">
              <w:rPr>
                <w:szCs w:val="24"/>
              </w:rPr>
              <w:t>Optional</w:t>
            </w:r>
          </w:p>
        </w:tc>
        <w:tc>
          <w:tcPr>
            <w:tcW w:w="2708" w:type="dxa"/>
            <w:vAlign w:val="bottom"/>
          </w:tcPr>
          <w:p w14:paraId="60A6D4F6" w14:textId="040E3E20" w:rsidR="001332BD" w:rsidRPr="00E956F7" w:rsidRDefault="00FC68DB" w:rsidP="006021E3">
            <w:pPr>
              <w:pStyle w:val="Tablebody"/>
              <w:autoSpaceDE w:val="0"/>
              <w:autoSpaceDN w:val="0"/>
              <w:adjustRightInd w:val="0"/>
            </w:pPr>
            <w:del w:id="4764"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_Ref414837767 \r \h </w:delInstrText>
              </w:r>
              <w:r w:rsidRPr="00F54804">
                <w:rPr>
                  <w:szCs w:val="20"/>
                </w:rPr>
              </w:r>
              <w:r w:rsidRPr="00F54804">
                <w:rPr>
                  <w:szCs w:val="20"/>
                </w:rPr>
                <w:fldChar w:fldCharType="separate"/>
              </w:r>
              <w:r w:rsidR="0067475A">
                <w:rPr>
                  <w:szCs w:val="20"/>
                </w:rPr>
                <w:delText>4.4.3.6</w:delText>
              </w:r>
              <w:r w:rsidRPr="00F54804">
                <w:rPr>
                  <w:szCs w:val="20"/>
                </w:rPr>
                <w:fldChar w:fldCharType="end"/>
              </w:r>
              <w:r w:rsidRPr="00F54804">
                <w:rPr>
                  <w:szCs w:val="20"/>
                </w:rPr>
                <w:delText xml:space="preserve">. </w:delText>
              </w:r>
            </w:del>
            <w:ins w:id="4765" w:author="LUEJE Claudia" w:date="2023-06-26T17:59:00Z">
              <w:r w:rsidR="001332BD" w:rsidRPr="00E956F7">
                <w:rPr>
                  <w:szCs w:val="24"/>
                </w:rPr>
                <w:t xml:space="preserve">See </w:t>
              </w:r>
              <w:r w:rsidR="00E50C0A" w:rsidRPr="00E956F7">
                <w:rPr>
                  <w:rStyle w:val="citesec"/>
                  <w:szCs w:val="24"/>
                </w:rPr>
                <w:t>7</w:t>
              </w:r>
              <w:r w:rsidR="001332BD" w:rsidRPr="00E956F7">
                <w:rPr>
                  <w:rStyle w:val="citesec"/>
                  <w:szCs w:val="24"/>
                </w:rPr>
                <w:t>.4.3.6</w:t>
              </w:r>
              <w:r w:rsidR="001332BD" w:rsidRPr="00E956F7">
                <w:rPr>
                  <w:szCs w:val="24"/>
                </w:rPr>
                <w:t>.</w:t>
              </w:r>
            </w:ins>
          </w:p>
        </w:tc>
      </w:tr>
      <w:tr w:rsidR="001332BD" w:rsidRPr="00E956F7" w14:paraId="2F9E422A" w14:textId="77777777" w:rsidTr="005B271E">
        <w:trPr>
          <w:cantSplit/>
          <w:jc w:val="center"/>
        </w:trPr>
        <w:tc>
          <w:tcPr>
            <w:tcW w:w="2406" w:type="dxa"/>
            <w:vAlign w:val="bottom"/>
          </w:tcPr>
          <w:p w14:paraId="185B6015" w14:textId="025DB7D7" w:rsidR="001332BD" w:rsidRPr="00E956F7" w:rsidRDefault="001332BD" w:rsidP="006021E3">
            <w:pPr>
              <w:pStyle w:val="Tablebody"/>
              <w:autoSpaceDE w:val="0"/>
              <w:autoSpaceDN w:val="0"/>
              <w:adjustRightInd w:val="0"/>
            </w:pPr>
            <w:r w:rsidRPr="00E956F7">
              <w:rPr>
                <w:szCs w:val="24"/>
              </w:rPr>
              <w:t>stacking</w:t>
            </w:r>
          </w:p>
        </w:tc>
        <w:tc>
          <w:tcPr>
            <w:tcW w:w="1810" w:type="dxa"/>
            <w:vAlign w:val="bottom"/>
          </w:tcPr>
          <w:p w14:paraId="0481BF67" w14:textId="5918E763" w:rsidR="001332BD" w:rsidRPr="00E956F7" w:rsidRDefault="001332BD" w:rsidP="006021E3">
            <w:pPr>
              <w:pStyle w:val="Tablebody"/>
              <w:autoSpaceDE w:val="0"/>
              <w:autoSpaceDN w:val="0"/>
              <w:adjustRightInd w:val="0"/>
            </w:pPr>
            <w:r w:rsidRPr="00E956F7">
              <w:rPr>
                <w:szCs w:val="24"/>
              </w:rPr>
              <w:t>1</w:t>
            </w:r>
          </w:p>
        </w:tc>
        <w:tc>
          <w:tcPr>
            <w:tcW w:w="1701" w:type="dxa"/>
            <w:vAlign w:val="bottom"/>
          </w:tcPr>
          <w:p w14:paraId="0098879F" w14:textId="2CA8A8C2" w:rsidR="001332BD" w:rsidRPr="00E956F7" w:rsidRDefault="001332BD" w:rsidP="006021E3">
            <w:pPr>
              <w:pStyle w:val="Tablebody"/>
              <w:autoSpaceDE w:val="0"/>
              <w:autoSpaceDN w:val="0"/>
              <w:adjustRightInd w:val="0"/>
            </w:pPr>
            <w:r w:rsidRPr="00E956F7">
              <w:rPr>
                <w:szCs w:val="24"/>
              </w:rPr>
              <w:t>Optional</w:t>
            </w:r>
          </w:p>
        </w:tc>
        <w:tc>
          <w:tcPr>
            <w:tcW w:w="2708" w:type="dxa"/>
            <w:vAlign w:val="bottom"/>
          </w:tcPr>
          <w:p w14:paraId="769790E3" w14:textId="31720D58" w:rsidR="001332BD" w:rsidRPr="00E956F7" w:rsidRDefault="00FC68DB" w:rsidP="006021E3">
            <w:pPr>
              <w:pStyle w:val="Tablebody"/>
              <w:autoSpaceDE w:val="0"/>
              <w:autoSpaceDN w:val="0"/>
              <w:adjustRightInd w:val="0"/>
            </w:pPr>
            <w:del w:id="4766"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_Ref21651717 \n \h </w:delInstrText>
              </w:r>
              <w:r w:rsidRPr="00F54804">
                <w:rPr>
                  <w:szCs w:val="20"/>
                </w:rPr>
              </w:r>
              <w:r w:rsidRPr="00F54804">
                <w:rPr>
                  <w:szCs w:val="20"/>
                </w:rPr>
                <w:fldChar w:fldCharType="separate"/>
              </w:r>
              <w:r w:rsidR="0067475A">
                <w:rPr>
                  <w:szCs w:val="20"/>
                </w:rPr>
                <w:delText>4.4.2.4</w:delText>
              </w:r>
              <w:r w:rsidRPr="00F54804">
                <w:rPr>
                  <w:szCs w:val="20"/>
                </w:rPr>
                <w:fldChar w:fldCharType="end"/>
              </w:r>
            </w:del>
            <w:ins w:id="4767" w:author="LUEJE Claudia" w:date="2023-06-26T17:59:00Z">
              <w:r w:rsidR="001332BD" w:rsidRPr="00E956F7">
                <w:rPr>
                  <w:szCs w:val="24"/>
                </w:rPr>
                <w:t xml:space="preserve">See </w:t>
              </w:r>
              <w:r w:rsidR="00E50C0A" w:rsidRPr="00E956F7">
                <w:rPr>
                  <w:rStyle w:val="citesec"/>
                  <w:szCs w:val="24"/>
                </w:rPr>
                <w:t>7</w:t>
              </w:r>
              <w:r w:rsidR="001332BD" w:rsidRPr="00E956F7">
                <w:rPr>
                  <w:rStyle w:val="citesec"/>
                  <w:szCs w:val="24"/>
                </w:rPr>
                <w:t>.4.2.4</w:t>
              </w:r>
            </w:ins>
          </w:p>
        </w:tc>
      </w:tr>
    </w:tbl>
    <w:p w14:paraId="7F76B9E3" w14:textId="77777777" w:rsidR="00461A3A" w:rsidRPr="005C2D94" w:rsidRDefault="00461A3A" w:rsidP="00BD52D7">
      <w:pPr>
        <w:pStyle w:val="Caption"/>
        <w:rPr>
          <w:del w:id="4768" w:author="LUEJE Claudia" w:date="2023-06-26T17:59:00Z"/>
          <w:lang w:eastAsia="x-none"/>
        </w:rPr>
      </w:pPr>
    </w:p>
    <w:p w14:paraId="17AC0AC2" w14:textId="389C1B7D" w:rsidR="001332BD" w:rsidRPr="00E956F7" w:rsidRDefault="00461A3A">
      <w:pPr>
        <w:pStyle w:val="BodyText"/>
        <w:autoSpaceDE w:val="0"/>
        <w:autoSpaceDN w:val="0"/>
        <w:adjustRightInd w:val="0"/>
        <w:rPr>
          <w:szCs w:val="24"/>
        </w:rPr>
      </w:pPr>
      <w:del w:id="4769" w:author="LUEJE Claudia" w:date="2023-06-26T17:59:00Z">
        <w:r>
          <w:delText>NOTE</w:delText>
        </w:r>
        <w:r w:rsidR="00DD71FD">
          <w:tab/>
        </w:r>
      </w:del>
      <w:r w:rsidR="001332BD" w:rsidRPr="00E956F7">
        <w:rPr>
          <w:szCs w:val="24"/>
        </w:rPr>
        <w:t>Only one of the elements (</w:t>
      </w:r>
      <w:r w:rsidR="001332BD" w:rsidRPr="0067058B">
        <w:rPr>
          <w:rStyle w:val="ISOCode"/>
        </w:rPr>
        <w:t>seamweld</w:t>
      </w:r>
      <w:r w:rsidR="001332BD" w:rsidRPr="00E956F7">
        <w:rPr>
          <w:szCs w:val="24"/>
        </w:rPr>
        <w:t xml:space="preserve">, </w:t>
      </w:r>
      <w:r w:rsidR="001332BD" w:rsidRPr="0067058B">
        <w:rPr>
          <w:rStyle w:val="ISOCode"/>
        </w:rPr>
        <w:t>adhesive_line,</w:t>
      </w:r>
      <w:r w:rsidR="001332BD" w:rsidRPr="00E956F7">
        <w:rPr>
          <w:szCs w:val="24"/>
        </w:rPr>
        <w:t xml:space="preserve"> </w:t>
      </w:r>
      <w:r w:rsidR="001332BD" w:rsidRPr="0067058B">
        <w:rPr>
          <w:rStyle w:val="ISOCode"/>
        </w:rPr>
        <w:t>hemming</w:t>
      </w:r>
      <w:r w:rsidR="001332BD" w:rsidRPr="00E956F7">
        <w:rPr>
          <w:szCs w:val="24"/>
        </w:rPr>
        <w:t xml:space="preserve">, </w:t>
      </w:r>
      <w:r w:rsidR="001332BD" w:rsidRPr="0067058B">
        <w:rPr>
          <w:rStyle w:val="ISOCode"/>
        </w:rPr>
        <w:t>sequence_connection_0d</w:t>
      </w:r>
      <w:r w:rsidR="001332BD" w:rsidRPr="00E956F7">
        <w:rPr>
          <w:szCs w:val="24"/>
        </w:rPr>
        <w:t xml:space="preserve">) shall exist in a </w:t>
      </w:r>
      <w:r w:rsidR="001332BD" w:rsidRPr="0067058B">
        <w:rPr>
          <w:rStyle w:val="ISOCode"/>
        </w:rPr>
        <w:t>&lt;connection_1d</w:t>
      </w:r>
      <w:del w:id="4770" w:author="LUEJE Claudia" w:date="2023-06-26T17:59:00Z">
        <w:r w:rsidR="00FC68DB" w:rsidRPr="00951A4A">
          <w:rPr>
            <w:rStyle w:val="elementdeftypeChar"/>
            <w:rFonts w:ascii="Cambria" w:eastAsia="Calibri" w:hAnsi="Cambria" w:cs="Times New Roman"/>
            <w:b w:val="0"/>
            <w:bCs w:val="0"/>
            <w:i w:val="0"/>
            <w:sz w:val="20"/>
            <w:szCs w:val="20"/>
            <w:lang w:eastAsia="en-US"/>
          </w:rPr>
          <w:delText>&gt;</w:delText>
        </w:r>
        <w:r w:rsidR="00FC68DB" w:rsidRPr="00951A4A">
          <w:delText>.</w:delText>
        </w:r>
      </w:del>
      <w:ins w:id="4771" w:author="LUEJE Claudia" w:date="2023-06-26T17:59:00Z">
        <w:r w:rsidR="001332BD" w:rsidRPr="0067058B">
          <w:rPr>
            <w:rStyle w:val="ISOCode"/>
          </w:rPr>
          <w:t>/&gt;</w:t>
        </w:r>
        <w:r w:rsidR="001332BD" w:rsidRPr="00E956F7">
          <w:rPr>
            <w:szCs w:val="24"/>
          </w:rPr>
          <w:t>.</w:t>
        </w:r>
      </w:ins>
      <w:r w:rsidR="001332BD" w:rsidRPr="00E956F7">
        <w:rPr>
          <w:szCs w:val="24"/>
        </w:rPr>
        <w:t xml:space="preserve"> If none of the type elements exist, then this will default to </w:t>
      </w:r>
      <w:r w:rsidR="001332BD" w:rsidRPr="0067058B">
        <w:rPr>
          <w:rStyle w:val="ISOCode"/>
        </w:rPr>
        <w:t>&lt;seamweld/&gt;</w:t>
      </w:r>
      <w:r w:rsidR="001332BD" w:rsidRPr="00E956F7">
        <w:rPr>
          <w:szCs w:val="24"/>
        </w:rPr>
        <w:t>.</w:t>
      </w:r>
    </w:p>
    <w:p w14:paraId="3E256255" w14:textId="741C7749" w:rsidR="001332BD" w:rsidRPr="00E956F7" w:rsidRDefault="001332BD">
      <w:pPr>
        <w:pStyle w:val="Heading2"/>
        <w:tabs>
          <w:tab w:val="left" w:pos="400"/>
        </w:tabs>
        <w:autoSpaceDE w:val="0"/>
        <w:autoSpaceDN w:val="0"/>
        <w:adjustRightInd w:val="0"/>
        <w:rPr>
          <w:rFonts w:eastAsia="Times New Roman"/>
          <w:szCs w:val="24"/>
        </w:rPr>
      </w:pPr>
      <w:bookmarkStart w:id="4772" w:name="_Toc3557002"/>
      <w:bookmarkStart w:id="4773" w:name="_Toc34747252"/>
      <w:bookmarkStart w:id="4774" w:name="_Toc77102071"/>
      <w:bookmarkStart w:id="4775" w:name="_Toc110532220"/>
      <w:r w:rsidRPr="00E956F7">
        <w:rPr>
          <w:rFonts w:eastAsia="Times New Roman"/>
          <w:szCs w:val="24"/>
        </w:rPr>
        <w:t xml:space="preserve">Seam </w:t>
      </w:r>
      <w:r w:rsidR="00F752B4">
        <w:rPr>
          <w:rFonts w:eastAsia="Times New Roman"/>
          <w:szCs w:val="24"/>
        </w:rPr>
        <w:t>w</w:t>
      </w:r>
      <w:r w:rsidRPr="00E956F7">
        <w:rPr>
          <w:rFonts w:eastAsia="Times New Roman"/>
          <w:szCs w:val="24"/>
        </w:rPr>
        <w:t>eld</w:t>
      </w:r>
      <w:bookmarkEnd w:id="1268"/>
      <w:r w:rsidRPr="00E956F7">
        <w:rPr>
          <w:rFonts w:eastAsia="Times New Roman"/>
          <w:szCs w:val="24"/>
        </w:rPr>
        <w:t>s</w:t>
      </w:r>
      <w:bookmarkEnd w:id="4333"/>
      <w:bookmarkEnd w:id="4334"/>
      <w:bookmarkEnd w:id="4772"/>
      <w:bookmarkEnd w:id="4773"/>
      <w:bookmarkEnd w:id="4774"/>
      <w:bookmarkEnd w:id="4775"/>
    </w:p>
    <w:p w14:paraId="3B3A3703" w14:textId="09807D1F"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776" w:name="_Toc338938903"/>
      <w:bookmarkStart w:id="4777" w:name="_Toc338939099"/>
      <w:bookmarkStart w:id="4778" w:name="_Toc3557003"/>
      <w:bookmarkStart w:id="4779" w:name="_Toc34747253"/>
      <w:bookmarkStart w:id="4780" w:name="_Toc77102072"/>
      <w:bookmarkStart w:id="4781" w:name="_Toc110532221"/>
      <w:r w:rsidRPr="00E956F7">
        <w:rPr>
          <w:rFonts w:eastAsia="Times New Roman"/>
          <w:szCs w:val="24"/>
        </w:rPr>
        <w:t xml:space="preserve">Description and </w:t>
      </w:r>
      <w:r w:rsidR="00F752B4">
        <w:rPr>
          <w:rFonts w:eastAsia="Times New Roman"/>
          <w:szCs w:val="24"/>
        </w:rPr>
        <w:t>m</w:t>
      </w:r>
      <w:r w:rsidRPr="00E956F7">
        <w:rPr>
          <w:rFonts w:eastAsia="Times New Roman"/>
          <w:szCs w:val="24"/>
        </w:rPr>
        <w:t xml:space="preserve">odelling </w:t>
      </w:r>
      <w:r w:rsidR="00F752B4">
        <w:rPr>
          <w:rFonts w:eastAsia="Times New Roman"/>
          <w:szCs w:val="24"/>
        </w:rPr>
        <w:t>p</w:t>
      </w:r>
      <w:r w:rsidRPr="00E956F7">
        <w:rPr>
          <w:rFonts w:eastAsia="Times New Roman"/>
          <w:szCs w:val="24"/>
        </w:rPr>
        <w:t>arameters</w:t>
      </w:r>
      <w:bookmarkEnd w:id="1269"/>
      <w:bookmarkEnd w:id="4776"/>
      <w:bookmarkEnd w:id="4777"/>
      <w:bookmarkEnd w:id="4778"/>
      <w:bookmarkEnd w:id="4779"/>
      <w:bookmarkEnd w:id="4780"/>
      <w:bookmarkEnd w:id="4781"/>
    </w:p>
    <w:p w14:paraId="435D49A7" w14:textId="77777777" w:rsidR="001332BD" w:rsidRPr="00E956F7" w:rsidRDefault="001332BD">
      <w:pPr>
        <w:pStyle w:val="BodyText"/>
        <w:autoSpaceDE w:val="0"/>
        <w:autoSpaceDN w:val="0"/>
        <w:adjustRightInd w:val="0"/>
        <w:rPr>
          <w:szCs w:val="24"/>
        </w:rPr>
      </w:pPr>
      <w:r w:rsidRPr="00E956F7">
        <w:rPr>
          <w:szCs w:val="24"/>
        </w:rPr>
        <w:t>To be able to use the χMCF file as a description for seam welds in the process it is necessary to use the modelling described in this document.</w:t>
      </w:r>
    </w:p>
    <w:p w14:paraId="6CDF6428" w14:textId="214CC21D" w:rsidR="001332BD" w:rsidRPr="00E956F7" w:rsidRDefault="001332BD">
      <w:pPr>
        <w:pStyle w:val="BodyText"/>
        <w:autoSpaceDE w:val="0"/>
        <w:autoSpaceDN w:val="0"/>
        <w:adjustRightInd w:val="0"/>
        <w:rPr>
          <w:szCs w:val="24"/>
        </w:rPr>
      </w:pPr>
      <w:r w:rsidRPr="00E956F7">
        <w:rPr>
          <w:szCs w:val="24"/>
        </w:rPr>
        <w:t>The description of seam welds made up from different modelling types is handled in the way that these welds are split up into separate seam welds</w:t>
      </w:r>
      <w:ins w:id="4782" w:author="LUEJE Claudia" w:date="2023-06-26T17:59:00Z">
        <w:r w:rsidR="00F752B4">
          <w:rPr>
            <w:szCs w:val="24"/>
          </w:rPr>
          <w:t>,</w:t>
        </w:r>
      </w:ins>
      <w:r w:rsidRPr="00E956F7">
        <w:rPr>
          <w:szCs w:val="24"/>
        </w:rPr>
        <w:t xml:space="preserve"> each of them containing the specific information representing the intended modelling.</w:t>
      </w:r>
    </w:p>
    <w:p w14:paraId="5112403A" w14:textId="57D75962" w:rsidR="001332BD" w:rsidRPr="00E956F7" w:rsidRDefault="001332BD">
      <w:pPr>
        <w:pStyle w:val="BodyText"/>
        <w:autoSpaceDE w:val="0"/>
        <w:autoSpaceDN w:val="0"/>
        <w:adjustRightInd w:val="0"/>
        <w:rPr>
          <w:szCs w:val="24"/>
        </w:rPr>
      </w:pPr>
      <w:r w:rsidRPr="00E956F7">
        <w:rPr>
          <w:szCs w:val="24"/>
        </w:rPr>
        <w:t>This</w:t>
      </w:r>
      <w:r w:rsidR="00F752B4">
        <w:rPr>
          <w:szCs w:val="24"/>
        </w:rPr>
        <w:t xml:space="preserve"> </w:t>
      </w:r>
      <w:del w:id="4783" w:author="LUEJE Claudia" w:date="2023-06-26T17:59:00Z">
        <w:r w:rsidR="00FC68DB" w:rsidRPr="00F54804">
          <w:delText>assures</w:delText>
        </w:r>
      </w:del>
      <w:ins w:id="4784" w:author="LUEJE Claudia" w:date="2023-06-26T17:59:00Z">
        <w:r w:rsidR="00F752B4">
          <w:rPr>
            <w:szCs w:val="24"/>
          </w:rPr>
          <w:t>ensures</w:t>
        </w:r>
      </w:ins>
      <w:r w:rsidRPr="00E956F7">
        <w:rPr>
          <w:szCs w:val="24"/>
        </w:rPr>
        <w:t xml:space="preserve"> that a seam weld definition only represents one cross</w:t>
      </w:r>
      <w:ins w:id="4785" w:author="LUEJE Claudia" w:date="2023-06-26T17:59:00Z">
        <w:r w:rsidR="00F752B4">
          <w:rPr>
            <w:szCs w:val="24"/>
          </w:rPr>
          <w:t>-</w:t>
        </w:r>
      </w:ins>
      <w:r w:rsidRPr="00E956F7">
        <w:rPr>
          <w:szCs w:val="24"/>
        </w:rPr>
        <w:t>section with the welding parameters for all the welded sides.</w:t>
      </w:r>
    </w:p>
    <w:p w14:paraId="7B8CEFAC" w14:textId="77777777" w:rsidR="00FC68DB" w:rsidRPr="00F54804" w:rsidRDefault="00FC68DB" w:rsidP="00A20C99">
      <w:pPr>
        <w:keepNext/>
        <w:rPr>
          <w:del w:id="4786" w:author="LUEJE Claudia" w:date="2023-06-26T17:59:00Z"/>
        </w:rPr>
      </w:pPr>
      <w:del w:id="4787" w:author="LUEJE Claudia" w:date="2023-06-26T17:59:00Z">
        <w:r w:rsidRPr="00F54804">
          <w:delText>There is a demand for handling weld lines exceeding the actual contact polygon of the involved parts, which is presented in the following figure:</w:delText>
        </w:r>
      </w:del>
    </w:p>
    <w:p w14:paraId="68D388FA" w14:textId="77777777" w:rsidR="00FC68DB" w:rsidRPr="00F54804" w:rsidRDefault="00FC68DB" w:rsidP="00B202D2">
      <w:pPr>
        <w:keepNext/>
        <w:ind w:left="-709"/>
        <w:jc w:val="center"/>
        <w:rPr>
          <w:del w:id="4788" w:author="LUEJE Claudia" w:date="2023-06-26T17:59:00Z"/>
        </w:rPr>
      </w:pPr>
      <w:del w:id="4789" w:author="LUEJE Claudia" w:date="2023-06-26T17:59:00Z">
        <w:r w:rsidRPr="0013175B">
          <w:rPr>
            <w:noProof/>
          </w:rPr>
          <w:drawing>
            <wp:inline distT="0" distB="0" distL="0" distR="0" wp14:anchorId="1FCEFC1A" wp14:editId="62AA34C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95663" cy="1908416"/>
                      </a:xfrm>
                      <a:prstGeom prst="rect">
                        <a:avLst/>
                      </a:prstGeom>
                    </pic:spPr>
                  </pic:pic>
                </a:graphicData>
              </a:graphic>
            </wp:inline>
          </w:drawing>
        </w:r>
      </w:del>
    </w:p>
    <w:p w14:paraId="163AC374" w14:textId="77777777" w:rsidR="00FC68DB" w:rsidRPr="005C2D94" w:rsidRDefault="00FC68DB" w:rsidP="00BD52D7">
      <w:pPr>
        <w:pStyle w:val="Caption"/>
        <w:rPr>
          <w:del w:id="4790" w:author="LUEJE Claudia" w:date="2023-06-26T17:59:00Z"/>
        </w:rPr>
      </w:pPr>
      <w:bookmarkStart w:id="4791" w:name="_Toc3557121"/>
      <w:bookmarkStart w:id="4792" w:name="_Toc34747372"/>
      <w:bookmarkStart w:id="4793" w:name="_Toc76030570"/>
      <w:bookmarkStart w:id="4794" w:name="_Toc94530855"/>
      <w:bookmarkStart w:id="4795" w:name="_Toc101428251"/>
      <w:bookmarkStart w:id="4796" w:name="_Toc110532307"/>
      <w:del w:id="4797" w:author="LUEJE Claudia" w:date="2023-06-26T17:59:00Z">
        <w:r w:rsidRPr="00F54804">
          <w:delText xml:space="preserve">Figure </w:delText>
        </w:r>
        <w:r w:rsidRPr="00F54804">
          <w:fldChar w:fldCharType="begin"/>
        </w:r>
        <w:r w:rsidRPr="00F54804">
          <w:delInstrText xml:space="preserve"> SEQ Figure \* ARABIC </w:delInstrText>
        </w:r>
        <w:r w:rsidRPr="00F54804">
          <w:fldChar w:fldCharType="separate"/>
        </w:r>
        <w:r w:rsidR="0067475A">
          <w:rPr>
            <w:noProof/>
          </w:rPr>
          <w:delText>45</w:delText>
        </w:r>
        <w:r w:rsidRPr="00F54804">
          <w:fldChar w:fldCharType="end"/>
        </w:r>
        <w:r w:rsidR="00B00216">
          <w:delText xml:space="preserve"> —</w:delText>
        </w:r>
        <w:r w:rsidRPr="00F54804">
          <w:delText xml:space="preserve"> Longitudinal stiffener</w:delText>
        </w:r>
        <w:r w:rsidR="0067674E" w:rsidRPr="00F54804">
          <w:delText xml:space="preserve"> (</w:delText>
        </w:r>
        <w:r w:rsidRPr="005C2D94">
          <w:delText>top view</w:delText>
        </w:r>
        <w:bookmarkEnd w:id="4791"/>
        <w:bookmarkEnd w:id="4792"/>
        <w:bookmarkEnd w:id="4793"/>
        <w:bookmarkEnd w:id="4794"/>
        <w:r w:rsidR="0067674E" w:rsidRPr="005C2D94">
          <w:delText>)</w:delText>
        </w:r>
        <w:bookmarkEnd w:id="4795"/>
        <w:bookmarkEnd w:id="4796"/>
      </w:del>
    </w:p>
    <w:p w14:paraId="6768EA71" w14:textId="77777777" w:rsidR="00FC68DB" w:rsidRPr="000A1B7B" w:rsidRDefault="00FC68DB" w:rsidP="00A20C99">
      <w:pPr>
        <w:autoSpaceDE w:val="0"/>
        <w:autoSpaceDN w:val="0"/>
        <w:adjustRightInd w:val="0"/>
        <w:rPr>
          <w:del w:id="4798" w:author="LUEJE Claudia" w:date="2023-06-26T17:59:00Z"/>
          <w:rFonts w:cs="Calibri"/>
          <w:lang w:eastAsia="en-GB"/>
        </w:rPr>
      </w:pPr>
      <w:del w:id="4799" w:author="LUEJE Claudia" w:date="2023-06-26T17:59:00Z">
        <w:r w:rsidRPr="005C2D94">
          <w:rPr>
            <w:rFonts w:cs="Calibri"/>
            <w:lang w:eastAsia="en-GB"/>
          </w:rPr>
          <w:delText>Standard conform polygons may well exceed the contact area. However, χMCF version 3.1 does not state anything about the physical meaning or the implications for CAE and CAM. Hence,</w:delText>
        </w:r>
        <w:r w:rsidRPr="00BD52D7">
          <w:rPr>
            <w:rFonts w:cs="Calibri"/>
            <w:lang w:eastAsia="en-GB"/>
          </w:rPr>
          <w:delText xml:space="preserve"> later versions of χMCF may specify details about what should happen with exceeding parts of a weld line in CAE and CAM. In CAE, for example, hexahedron or tetrahedron could be generated on the exceeding polygons, if their height or thickness is provided.</w:delText>
        </w:r>
      </w:del>
    </w:p>
    <w:p w14:paraId="4436C7EA" w14:textId="6A0EBF32" w:rsidR="001332BD" w:rsidRPr="00E956F7" w:rsidRDefault="00FC68DB" w:rsidP="00DE2A4B">
      <w:pPr>
        <w:pStyle w:val="Note"/>
      </w:pPr>
      <w:del w:id="4800" w:author="LUEJE Claudia" w:date="2023-06-26T17:59:00Z">
        <w:r w:rsidRPr="000A1B7B">
          <w:rPr>
            <w:rFonts w:cs="Calibri"/>
            <w:b/>
            <w:i/>
            <w:lang w:eastAsia="en-GB"/>
          </w:rPr>
          <w:delText>Remark</w:delText>
        </w:r>
        <w:r w:rsidRPr="00726144">
          <w:rPr>
            <w:rFonts w:cs="Calibri"/>
            <w:lang w:eastAsia="en-GB"/>
          </w:rPr>
          <w:delText>:</w:delText>
        </w:r>
        <w:r w:rsidRPr="00F54804">
          <w:rPr>
            <w:rFonts w:ascii="Calibri,Bold" w:eastAsia="Calibri,Bold" w:cs="Calibri,Bold"/>
            <w:b/>
            <w:bCs/>
            <w:lang w:eastAsia="en-GB"/>
          </w:rPr>
          <w:delText xml:space="preserve"> </w:delText>
        </w:r>
      </w:del>
      <w:ins w:id="4801" w:author="LUEJE Claudia" w:date="2023-06-26T17:59:00Z">
        <w:r w:rsidR="00F752B4" w:rsidRPr="00F752B4">
          <w:t>NOTE</w:t>
        </w:r>
        <w:r w:rsidR="00F752B4">
          <w:rPr>
            <w:b/>
          </w:rPr>
          <w:tab/>
        </w:r>
      </w:ins>
      <w:r w:rsidR="001332BD" w:rsidRPr="00E956F7">
        <w:t>It is</w:t>
      </w:r>
      <w:del w:id="4802" w:author="LUEJE Claudia" w:date="2023-06-26T17:59:00Z">
        <w:r w:rsidRPr="00F54804">
          <w:rPr>
            <w:rFonts w:cs="Calibri"/>
            <w:lang w:eastAsia="en-GB"/>
          </w:rPr>
          <w:delText xml:space="preserve"> well</w:delText>
        </w:r>
      </w:del>
      <w:r w:rsidR="001332BD" w:rsidRPr="00E956F7">
        <w:t xml:space="preserve"> known that several welding technologies produce material structures which are oriented. In </w:t>
      </w:r>
      <w:del w:id="4803" w:author="LUEJE Claudia" w:date="2023-06-26T17:59:00Z">
        <w:r w:rsidRPr="00F54804">
          <w:rPr>
            <w:rFonts w:cs="Calibri"/>
            <w:lang w:eastAsia="en-GB"/>
          </w:rPr>
          <w:delText>especially</w:delText>
        </w:r>
      </w:del>
      <w:ins w:id="4804" w:author="LUEJE Claudia" w:date="2023-06-26T17:59:00Z">
        <w:r w:rsidR="00DC40DB">
          <w:t>particular</w:t>
        </w:r>
      </w:ins>
      <w:r w:rsidR="001332BD" w:rsidRPr="00E956F7">
        <w:t xml:space="preserve">, there is a difference between the start and the end of a weld line. χMCF knows about the orientation of a weld line and </w:t>
      </w:r>
      <w:del w:id="4805" w:author="LUEJE Claudia" w:date="2023-06-26T17:59:00Z">
        <w:r w:rsidRPr="00F54804">
          <w:rPr>
            <w:rFonts w:cs="Calibri"/>
            <w:lang w:eastAsia="en-GB"/>
          </w:rPr>
          <w:delText>hence</w:delText>
        </w:r>
      </w:del>
      <w:ins w:id="4806" w:author="LUEJE Claudia" w:date="2023-06-26T17:59:00Z">
        <w:r w:rsidR="00DC40DB">
          <w:t>therefore</w:t>
        </w:r>
      </w:ins>
      <w:r w:rsidR="001332BD" w:rsidRPr="00E956F7">
        <w:t xml:space="preserve"> can distinguish between start and end. But it does not yet provide means to transport details about what is the difference between both, neither for CAE nor CAM.</w:t>
      </w:r>
    </w:p>
    <w:p w14:paraId="04A0237E" w14:textId="6BA9ED2F"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4807" w:name="_Toc288196463"/>
      <w:bookmarkStart w:id="4808" w:name="_Toc288200761"/>
      <w:bookmarkStart w:id="4809" w:name="_Toc338938907"/>
      <w:bookmarkStart w:id="4810" w:name="_Toc338939104"/>
      <w:bookmarkStart w:id="4811" w:name="_Toc3557004"/>
      <w:bookmarkStart w:id="4812" w:name="_Toc34747254"/>
      <w:bookmarkStart w:id="4813" w:name="_Toc77102073"/>
      <w:bookmarkStart w:id="4814" w:name="_Toc110532222"/>
      <w:bookmarkStart w:id="4815" w:name="_Toc288196487"/>
      <w:bookmarkStart w:id="4816" w:name="_Toc288200789"/>
      <w:bookmarkStart w:id="4817" w:name="_Toc338938910"/>
      <w:bookmarkStart w:id="4818" w:name="_Toc338939129"/>
      <w:r w:rsidRPr="00E956F7">
        <w:rPr>
          <w:rFonts w:eastAsia="Times New Roman"/>
          <w:szCs w:val="24"/>
        </w:rPr>
        <w:t xml:space="preserve">Seam </w:t>
      </w:r>
      <w:r w:rsidR="00DC40DB">
        <w:rPr>
          <w:rFonts w:eastAsia="Times New Roman"/>
          <w:szCs w:val="24"/>
        </w:rPr>
        <w:t>w</w:t>
      </w:r>
      <w:r w:rsidRPr="00E956F7">
        <w:rPr>
          <w:rFonts w:eastAsia="Times New Roman"/>
          <w:szCs w:val="24"/>
        </w:rPr>
        <w:t xml:space="preserve">eld </w:t>
      </w:r>
      <w:r w:rsidR="00DC40DB">
        <w:rPr>
          <w:rFonts w:eastAsia="Times New Roman"/>
          <w:szCs w:val="24"/>
        </w:rPr>
        <w:t>d</w:t>
      </w:r>
      <w:r w:rsidRPr="00E956F7">
        <w:rPr>
          <w:rFonts w:eastAsia="Times New Roman"/>
          <w:szCs w:val="24"/>
        </w:rPr>
        <w:t>efinition</w:t>
      </w:r>
      <w:bookmarkEnd w:id="4807"/>
      <w:bookmarkEnd w:id="4808"/>
      <w:bookmarkEnd w:id="4809"/>
      <w:bookmarkEnd w:id="4810"/>
      <w:r w:rsidRPr="00E956F7">
        <w:rPr>
          <w:rFonts w:eastAsia="Times New Roman"/>
          <w:szCs w:val="24"/>
        </w:rPr>
        <w:t xml:space="preserve"> </w:t>
      </w:r>
      <w:r w:rsidR="00DC40DB">
        <w:rPr>
          <w:rFonts w:eastAsia="Times New Roman"/>
          <w:szCs w:val="24"/>
        </w:rPr>
        <w:t>o</w:t>
      </w:r>
      <w:r w:rsidRPr="00E956F7">
        <w:rPr>
          <w:rFonts w:eastAsia="Times New Roman"/>
          <w:szCs w:val="24"/>
        </w:rPr>
        <w:t>verview</w:t>
      </w:r>
      <w:bookmarkEnd w:id="4811"/>
      <w:bookmarkEnd w:id="4812"/>
      <w:bookmarkEnd w:id="4813"/>
      <w:bookmarkEnd w:id="4814"/>
    </w:p>
    <w:p w14:paraId="0E7E5731" w14:textId="52C9C199" w:rsidR="001332BD" w:rsidRPr="00E956F7" w:rsidRDefault="001332BD">
      <w:pPr>
        <w:pStyle w:val="BodyText"/>
        <w:autoSpaceDE w:val="0"/>
        <w:autoSpaceDN w:val="0"/>
        <w:adjustRightInd w:val="0"/>
        <w:rPr>
          <w:szCs w:val="24"/>
        </w:rPr>
      </w:pPr>
      <w:r w:rsidRPr="00E956F7">
        <w:rPr>
          <w:szCs w:val="24"/>
        </w:rPr>
        <w:t xml:space="preserve">The weld definition depends on the type of the weld. For each of the different weld types, the parameters and their meaning can be different. The detailed description can be found in the next </w:t>
      </w:r>
      <w:del w:id="4819" w:author="LUEJE Claudia" w:date="2023-06-26T17:59:00Z">
        <w:r w:rsidR="00FC68DB" w:rsidRPr="00F54804">
          <w:delText>sections</w:delText>
        </w:r>
      </w:del>
      <w:ins w:id="4820" w:author="LUEJE Claudia" w:date="2023-06-26T17:59:00Z">
        <w:r w:rsidRPr="00E956F7">
          <w:rPr>
            <w:szCs w:val="24"/>
          </w:rPr>
          <w:t>s</w:t>
        </w:r>
        <w:r w:rsidR="004B23EF">
          <w:rPr>
            <w:szCs w:val="24"/>
          </w:rPr>
          <w:t>ubclauses</w:t>
        </w:r>
      </w:ins>
      <w:r w:rsidRPr="00E956F7">
        <w:rPr>
          <w:szCs w:val="24"/>
        </w:rPr>
        <w:t xml:space="preserve"> describing each weld type separately.</w:t>
      </w:r>
    </w:p>
    <w:p w14:paraId="1FE3B20B" w14:textId="383B840A" w:rsidR="001332BD" w:rsidRPr="00E956F7" w:rsidRDefault="00FC68DB">
      <w:pPr>
        <w:pStyle w:val="BodyText"/>
        <w:autoSpaceDE w:val="0"/>
        <w:autoSpaceDN w:val="0"/>
        <w:adjustRightInd w:val="0"/>
        <w:rPr>
          <w:szCs w:val="24"/>
        </w:rPr>
      </w:pPr>
      <w:del w:id="4821" w:author="LUEJE Claudia" w:date="2023-06-26T17:59:00Z">
        <w:r w:rsidRPr="00F54804">
          <w:delText>The table shown below</w:delText>
        </w:r>
      </w:del>
      <w:ins w:id="4822" w:author="LUEJE Claudia" w:date="2023-06-26T17:59:00Z">
        <w:r w:rsidR="0098700D" w:rsidRPr="0098700D">
          <w:rPr>
            <w:rStyle w:val="citefig"/>
          </w:rPr>
          <w:t>Figure 49</w:t>
        </w:r>
      </w:ins>
      <w:r w:rsidR="001332BD" w:rsidRPr="00E956F7">
        <w:rPr>
          <w:szCs w:val="24"/>
        </w:rPr>
        <w:t xml:space="preserve"> provides an overview </w:t>
      </w:r>
      <w:del w:id="4823" w:author="LUEJE Claudia" w:date="2023-06-26T17:59:00Z">
        <w:r w:rsidRPr="00F54804">
          <w:delText>over</w:delText>
        </w:r>
      </w:del>
      <w:ins w:id="4824" w:author="LUEJE Claudia" w:date="2023-06-26T17:59:00Z">
        <w:r w:rsidR="001332BD" w:rsidRPr="00E956F7">
          <w:rPr>
            <w:szCs w:val="24"/>
          </w:rPr>
          <w:t>o</w:t>
        </w:r>
        <w:r w:rsidR="0098700D">
          <w:rPr>
            <w:szCs w:val="24"/>
          </w:rPr>
          <w:t>f</w:t>
        </w:r>
      </w:ins>
      <w:r w:rsidR="001332BD" w:rsidRPr="00E956F7">
        <w:rPr>
          <w:szCs w:val="24"/>
        </w:rPr>
        <w:t xml:space="preserve"> the current seam weld types and their parameters.</w:t>
      </w:r>
    </w:p>
    <w:p w14:paraId="7D320F28" w14:textId="77777777" w:rsidR="001332BD" w:rsidRPr="00E956F7" w:rsidRDefault="001332BD">
      <w:pPr>
        <w:pStyle w:val="BodyText"/>
        <w:autoSpaceDE w:val="0"/>
        <w:autoSpaceDN w:val="0"/>
        <w:adjustRightInd w:val="0"/>
        <w:rPr>
          <w:szCs w:val="24"/>
        </w:rPr>
      </w:pPr>
      <w:r w:rsidRPr="00E956F7">
        <w:rPr>
          <w:szCs w:val="24"/>
        </w:rPr>
        <w:t>For each of the weld types it provides the following information:</w:t>
      </w:r>
    </w:p>
    <w:p w14:paraId="047C7675" w14:textId="45F77563" w:rsidR="001332BD" w:rsidRPr="00E956F7" w:rsidRDefault="001332BD">
      <w:pPr>
        <w:pStyle w:val="ListContinue1"/>
        <w:tabs>
          <w:tab w:val="left" w:pos="397"/>
          <w:tab w:val="left" w:pos="454"/>
          <w:tab w:val="left" w:pos="56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25" w:author="LUEJE Claudia" w:date="2023-06-26T17:59:00Z">
        <w:r w:rsidRPr="00E956F7">
          <w:rPr>
            <w:szCs w:val="24"/>
          </w:rPr>
          <w:t>—</w:t>
        </w:r>
        <w:r w:rsidRPr="00E956F7">
          <w:rPr>
            <w:szCs w:val="24"/>
          </w:rPr>
          <w:tab/>
        </w:r>
      </w:ins>
      <w:r w:rsidR="0098700D">
        <w:rPr>
          <w:szCs w:val="24"/>
        </w:rPr>
        <w:t>t</w:t>
      </w:r>
      <w:r w:rsidRPr="00E956F7">
        <w:rPr>
          <w:szCs w:val="24"/>
        </w:rPr>
        <w:t>ype of the weld;</w:t>
      </w:r>
    </w:p>
    <w:p w14:paraId="35D922F9" w14:textId="7D7E0DE2"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26" w:author="LUEJE Claudia" w:date="2023-06-26T17:59:00Z">
        <w:r w:rsidRPr="00E956F7">
          <w:rPr>
            <w:szCs w:val="24"/>
          </w:rPr>
          <w:t>—</w:t>
        </w:r>
        <w:r w:rsidRPr="00E956F7">
          <w:rPr>
            <w:szCs w:val="24"/>
          </w:rPr>
          <w:tab/>
        </w:r>
      </w:ins>
      <w:r w:rsidR="0098700D">
        <w:rPr>
          <w:szCs w:val="24"/>
        </w:rPr>
        <w:t>n</w:t>
      </w:r>
      <w:r w:rsidRPr="00E956F7">
        <w:rPr>
          <w:szCs w:val="24"/>
        </w:rPr>
        <w:t>umber of weld positions for the type;</w:t>
      </w:r>
    </w:p>
    <w:p w14:paraId="661F7456" w14:textId="37E13CE6"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27" w:author="LUEJE Claudia" w:date="2023-06-26T17:59:00Z">
        <w:r w:rsidRPr="00E956F7">
          <w:rPr>
            <w:szCs w:val="24"/>
          </w:rPr>
          <w:t>—</w:t>
        </w:r>
        <w:r w:rsidRPr="00E956F7">
          <w:rPr>
            <w:szCs w:val="24"/>
          </w:rPr>
          <w:tab/>
        </w:r>
      </w:ins>
      <w:r w:rsidR="0098700D">
        <w:rPr>
          <w:szCs w:val="24"/>
        </w:rPr>
        <w:t>s</w:t>
      </w:r>
      <w:r w:rsidRPr="00E956F7">
        <w:rPr>
          <w:szCs w:val="24"/>
        </w:rPr>
        <w:t>upported technology;</w:t>
      </w:r>
    </w:p>
    <w:p w14:paraId="5FBEE4D3" w14:textId="5E453C76"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28" w:author="LUEJE Claudia" w:date="2023-06-26T17:59:00Z">
        <w:r w:rsidRPr="00E956F7">
          <w:rPr>
            <w:szCs w:val="24"/>
          </w:rPr>
          <w:t>—</w:t>
        </w:r>
        <w:r w:rsidRPr="00E956F7">
          <w:rPr>
            <w:szCs w:val="24"/>
          </w:rPr>
          <w:tab/>
        </w:r>
      </w:ins>
      <w:r w:rsidR="0098700D">
        <w:rPr>
          <w:szCs w:val="24"/>
        </w:rPr>
        <w:t>w</w:t>
      </w:r>
      <w:r w:rsidRPr="00E956F7">
        <w:rPr>
          <w:szCs w:val="24"/>
        </w:rPr>
        <w:t xml:space="preserve">idely used weld sections for the respective weld type (other </w:t>
      </w:r>
      <w:del w:id="4829" w:author="LUEJE Claudia" w:date="2023-06-26T17:59:00Z">
        <w:r w:rsidR="003959AA" w:rsidRPr="0013175B">
          <w:delText>section</w:delText>
        </w:r>
      </w:del>
      <w:ins w:id="4830" w:author="LUEJE Claudia" w:date="2023-06-26T17:59:00Z">
        <w:r w:rsidRPr="00E956F7">
          <w:rPr>
            <w:szCs w:val="24"/>
          </w:rPr>
          <w:t>section</w:t>
        </w:r>
        <w:r w:rsidR="0098700D">
          <w:rPr>
            <w:szCs w:val="24"/>
          </w:rPr>
          <w:t>s</w:t>
        </w:r>
      </w:ins>
      <w:r w:rsidRPr="00E956F7">
        <w:rPr>
          <w:szCs w:val="24"/>
        </w:rPr>
        <w:t xml:space="preserve"> are generally enabled by the standard, but feasibility and compatibility have to be ensured by the designer);</w:t>
      </w:r>
    </w:p>
    <w:p w14:paraId="395D6DD6" w14:textId="42618B84"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31" w:author="LUEJE Claudia" w:date="2023-06-26T17:59:00Z">
        <w:r w:rsidRPr="00E956F7">
          <w:rPr>
            <w:szCs w:val="24"/>
          </w:rPr>
          <w:t>—</w:t>
        </w:r>
        <w:r w:rsidRPr="00E956F7">
          <w:rPr>
            <w:szCs w:val="24"/>
          </w:rPr>
          <w:tab/>
        </w:r>
      </w:ins>
      <w:r w:rsidR="0098700D">
        <w:rPr>
          <w:szCs w:val="24"/>
        </w:rPr>
        <w:t>r</w:t>
      </w:r>
      <w:r w:rsidRPr="00E956F7">
        <w:rPr>
          <w:szCs w:val="24"/>
        </w:rPr>
        <w:t>equired parameters;</w:t>
      </w:r>
    </w:p>
    <w:p w14:paraId="504B75E5" w14:textId="5B37305B"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32" w:author="LUEJE Claudia" w:date="2023-06-26T17:59:00Z">
        <w:r w:rsidRPr="00E956F7">
          <w:rPr>
            <w:szCs w:val="24"/>
          </w:rPr>
          <w:t>—</w:t>
        </w:r>
        <w:r w:rsidRPr="00E956F7">
          <w:rPr>
            <w:szCs w:val="24"/>
          </w:rPr>
          <w:tab/>
        </w:r>
      </w:ins>
      <w:r w:rsidR="0098700D">
        <w:rPr>
          <w:szCs w:val="24"/>
        </w:rPr>
        <w:t xml:space="preserve">optional </w:t>
      </w:r>
      <w:r w:rsidRPr="00E956F7">
        <w:rPr>
          <w:szCs w:val="24"/>
        </w:rPr>
        <w:t>parameters with their default values;</w:t>
      </w:r>
    </w:p>
    <w:p w14:paraId="79F6B325" w14:textId="11176CEB"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33" w:author="LUEJE Claudia" w:date="2023-06-26T17:59:00Z">
        <w:r w:rsidRPr="00E956F7">
          <w:rPr>
            <w:szCs w:val="24"/>
          </w:rPr>
          <w:t>—</w:t>
        </w:r>
        <w:r w:rsidRPr="00E956F7">
          <w:rPr>
            <w:szCs w:val="24"/>
          </w:rPr>
          <w:tab/>
        </w:r>
      </w:ins>
      <w:r w:rsidR="0098700D">
        <w:rPr>
          <w:szCs w:val="24"/>
        </w:rPr>
        <w:t>s</w:t>
      </w:r>
      <w:r w:rsidRPr="00E956F7">
        <w:rPr>
          <w:szCs w:val="24"/>
        </w:rPr>
        <w:t>ection drawing related to the weld type.</w:t>
      </w:r>
    </w:p>
    <w:p w14:paraId="0843944C" w14:textId="212D69FD" w:rsidR="001332BD" w:rsidRPr="00E956F7" w:rsidRDefault="001332BD">
      <w:pPr>
        <w:pStyle w:val="BodyText"/>
        <w:autoSpaceDE w:val="0"/>
        <w:autoSpaceDN w:val="0"/>
        <w:adjustRightInd w:val="0"/>
        <w:rPr>
          <w:szCs w:val="24"/>
        </w:rPr>
      </w:pPr>
      <w:r w:rsidRPr="00E956F7">
        <w:rPr>
          <w:szCs w:val="24"/>
        </w:rPr>
        <w:t>For the given combinations of weld type, technology</w:t>
      </w:r>
      <w:del w:id="4834" w:author="LUEJE Claudia" w:date="2023-06-26T17:59:00Z">
        <w:r w:rsidR="00FC68DB" w:rsidRPr="00F54804">
          <w:delText>,</w:delText>
        </w:r>
      </w:del>
      <w:r w:rsidRPr="00E956F7">
        <w:rPr>
          <w:szCs w:val="24"/>
        </w:rPr>
        <w:t xml:space="preserve"> and section</w:t>
      </w:r>
      <w:ins w:id="4835" w:author="LUEJE Claudia" w:date="2023-06-26T17:59:00Z">
        <w:r w:rsidR="0098700D">
          <w:rPr>
            <w:szCs w:val="24"/>
          </w:rPr>
          <w:t>,</w:t>
        </w:r>
      </w:ins>
      <w:r w:rsidRPr="00E956F7">
        <w:rPr>
          <w:szCs w:val="24"/>
        </w:rPr>
        <w:t xml:space="preserve"> the parameters and the section drawings are provided. The section drawings do not show the specific sections possible for a technology.</w:t>
      </w:r>
    </w:p>
    <w:p w14:paraId="239CD2D8" w14:textId="77777777" w:rsidR="001332BD" w:rsidRPr="00E956F7" w:rsidRDefault="001332BD">
      <w:pPr>
        <w:pStyle w:val="BodyText"/>
        <w:autoSpaceDE w:val="0"/>
        <w:autoSpaceDN w:val="0"/>
        <w:adjustRightInd w:val="0"/>
        <w:rPr>
          <w:szCs w:val="24"/>
        </w:rPr>
      </w:pPr>
      <w:r w:rsidRPr="00E956F7">
        <w:rPr>
          <w:szCs w:val="24"/>
        </w:rPr>
        <w:t>The sheet parameters describing the sheet thickness in the following document sections are not part of the χMCF file contents. They are used in the weld specific sections to describe parameters stored in the χMCF file and their relations.</w:t>
      </w:r>
    </w:p>
    <w:p w14:paraId="52517AE4" w14:textId="78DAEB8F" w:rsidR="001332BD" w:rsidRDefault="001332BD">
      <w:pPr>
        <w:pStyle w:val="BodyText"/>
        <w:autoSpaceDE w:val="0"/>
        <w:autoSpaceDN w:val="0"/>
        <w:adjustRightInd w:val="0"/>
        <w:rPr>
          <w:szCs w:val="24"/>
        </w:rPr>
      </w:pPr>
      <w:r w:rsidRPr="00E956F7">
        <w:rPr>
          <w:szCs w:val="24"/>
        </w:rPr>
        <w:t>The variety is to be handled by the application using the χMCF file inside the process. All the information stored for the weld together with the model is sufficient to determine the specific type of connection.</w:t>
      </w:r>
    </w:p>
    <w:p w14:paraId="6647D0B2" w14:textId="77777777" w:rsidR="00F16E77" w:rsidRPr="00F54804" w:rsidRDefault="00B60994" w:rsidP="008A6448">
      <w:pPr>
        <w:keepNext/>
        <w:jc w:val="center"/>
        <w:rPr>
          <w:del w:id="4836" w:author="LUEJE Claudia" w:date="2023-06-26T17:59:00Z"/>
        </w:rPr>
      </w:pPr>
      <w:bookmarkStart w:id="4837" w:name="_MON_1364796837"/>
      <w:bookmarkStart w:id="4838" w:name="_MON_1364796880"/>
      <w:bookmarkStart w:id="4839" w:name="_MON_1364796906"/>
      <w:bookmarkStart w:id="4840" w:name="_MON_1364797126"/>
      <w:bookmarkStart w:id="4841" w:name="_MON_1364797186"/>
      <w:bookmarkStart w:id="4842" w:name="_MON_1364797218"/>
      <w:bookmarkStart w:id="4843" w:name="_MON_1364797858"/>
      <w:bookmarkStart w:id="4844" w:name="_MON_1364798353"/>
      <w:bookmarkStart w:id="4845" w:name="_MON_1364798519"/>
      <w:bookmarkStart w:id="4846" w:name="_MON_1364798747"/>
      <w:bookmarkStart w:id="4847" w:name="_MON_1364798771"/>
      <w:bookmarkStart w:id="4848" w:name="_MON_1364799011"/>
      <w:bookmarkStart w:id="4849" w:name="_MON_1364801153"/>
      <w:bookmarkStart w:id="4850" w:name="_MON_1364801290"/>
      <w:bookmarkStart w:id="4851" w:name="_MON_1364801615"/>
      <w:bookmarkStart w:id="4852" w:name="_MON_1364801624"/>
      <w:bookmarkStart w:id="4853" w:name="_MON_1364801706"/>
      <w:bookmarkStart w:id="4854" w:name="_MON_1364801789"/>
      <w:bookmarkStart w:id="4855" w:name="_MON_1364801849"/>
      <w:bookmarkStart w:id="4856" w:name="_MON_1364801901"/>
      <w:bookmarkStart w:id="4857" w:name="_MON_1364804394"/>
      <w:bookmarkStart w:id="4858" w:name="_MON_1364804536"/>
      <w:bookmarkStart w:id="4859" w:name="_MON_1364804660"/>
      <w:bookmarkStart w:id="4860" w:name="_MON_1364804697"/>
      <w:bookmarkStart w:id="4861" w:name="_MON_1364804737"/>
      <w:bookmarkStart w:id="4862" w:name="_MON_1364804801"/>
      <w:bookmarkStart w:id="4863" w:name="_MON_1364805030"/>
      <w:bookmarkStart w:id="4864" w:name="_MON_1364805461"/>
      <w:bookmarkStart w:id="4865" w:name="_MON_1364819404"/>
      <w:bookmarkStart w:id="4866" w:name="_MON_1364908755"/>
      <w:bookmarkStart w:id="4867" w:name="_MON_1364925659"/>
      <w:bookmarkStart w:id="4868" w:name="_MON_1364928250"/>
      <w:bookmarkStart w:id="4869" w:name="_MON_1365309185"/>
      <w:bookmarkStart w:id="4870" w:name="_MON_1365312010"/>
      <w:bookmarkStart w:id="4871" w:name="_MON_1365319861"/>
      <w:bookmarkStart w:id="4872" w:name="_MON_1365320347"/>
      <w:bookmarkStart w:id="4873" w:name="_MON_1365320586"/>
      <w:bookmarkStart w:id="4874" w:name="_MON_1365322967"/>
      <w:bookmarkStart w:id="4875" w:name="_MON_1376134054"/>
      <w:bookmarkStart w:id="4876" w:name="_MON_1376234613"/>
      <w:bookmarkStart w:id="4877" w:name="_MON_1378813652"/>
      <w:bookmarkStart w:id="4878" w:name="_MON_1378813684"/>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del w:id="4879" w:author="LUEJE Claudia" w:date="2023-06-26T17:59:00Z">
        <w:r w:rsidRPr="005B49EF">
          <w:rPr>
            <w:noProof/>
          </w:rPr>
          <w:drawing>
            <wp:inline distT="0" distB="0" distL="0" distR="0" wp14:anchorId="6C1E28EF" wp14:editId="5C1544B8">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del>
    </w:p>
    <w:tbl>
      <w:tblPr>
        <w:tblW w:w="8982" w:type="dxa"/>
        <w:tblCellMar>
          <w:left w:w="70" w:type="dxa"/>
          <w:right w:w="70" w:type="dxa"/>
        </w:tblCellMar>
        <w:tblLook w:val="04A0" w:firstRow="1" w:lastRow="0" w:firstColumn="1" w:lastColumn="0" w:noHBand="0" w:noVBand="1"/>
      </w:tblPr>
      <w:tblGrid>
        <w:gridCol w:w="726"/>
        <w:gridCol w:w="828"/>
        <w:gridCol w:w="994"/>
        <w:gridCol w:w="780"/>
        <w:gridCol w:w="960"/>
        <w:gridCol w:w="1420"/>
        <w:gridCol w:w="1206"/>
        <w:gridCol w:w="2068"/>
      </w:tblGrid>
      <w:tr w:rsidR="004240C2" w:rsidRPr="00B62EE5" w14:paraId="1AEDDC3F" w14:textId="77777777" w:rsidTr="0098700D">
        <w:trPr>
          <w:trHeight w:val="300"/>
          <w:ins w:id="4880" w:author="LUEJE Claudia" w:date="2023-06-26T17:59:00Z"/>
        </w:trPr>
        <w:tc>
          <w:tcPr>
            <w:tcW w:w="726"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68A88E81" w14:textId="572C19A1"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81" w:author="LUEJE Claudia" w:date="2023-06-26T17:59:00Z"/>
                <w:b/>
                <w:lang w:val="de-DE"/>
              </w:rPr>
            </w:pPr>
            <w:ins w:id="4882" w:author="LUEJE Claudia" w:date="2023-06-26T17:59:00Z">
              <w:r w:rsidRPr="00B62EE5">
                <w:rPr>
                  <w:b/>
                  <w:lang w:val="de-DE"/>
                </w:rPr>
                <w:t xml:space="preserve">Weld </w:t>
              </w:r>
              <w:r w:rsidRPr="00B62EE5">
                <w:rPr>
                  <w:b/>
                  <w:lang w:val="de-DE"/>
                </w:rPr>
                <w:br/>
              </w:r>
              <w:r w:rsidR="0098700D" w:rsidRPr="00B62EE5">
                <w:rPr>
                  <w:b/>
                  <w:lang w:val="de-DE"/>
                </w:rPr>
                <w:t>t</w:t>
              </w:r>
              <w:r w:rsidRPr="00B62EE5">
                <w:rPr>
                  <w:b/>
                  <w:lang w:val="de-DE"/>
                </w:rPr>
                <w:t>ype</w:t>
              </w:r>
            </w:ins>
          </w:p>
        </w:tc>
        <w:tc>
          <w:tcPr>
            <w:tcW w:w="828"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256FD2A4" w14:textId="1C59D3F3"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83" w:author="LUEJE Claudia" w:date="2023-06-26T17:59:00Z"/>
                <w:b/>
                <w:lang w:val="de-DE"/>
              </w:rPr>
            </w:pPr>
            <w:ins w:id="4884" w:author="LUEJE Claudia" w:date="2023-06-26T17:59:00Z">
              <w:r w:rsidRPr="00B62EE5">
                <w:rPr>
                  <w:b/>
                  <w:lang w:val="de-DE"/>
                </w:rPr>
                <w:t># Weld P</w:t>
              </w:r>
              <w:r w:rsidR="0098700D" w:rsidRPr="00B62EE5">
                <w:rPr>
                  <w:b/>
                  <w:lang w:val="de-DE"/>
                </w:rPr>
                <w:t>p</w:t>
              </w:r>
              <w:r w:rsidRPr="00B62EE5">
                <w:rPr>
                  <w:b/>
                  <w:lang w:val="de-DE"/>
                </w:rPr>
                <w:t>sitions</w:t>
              </w:r>
            </w:ins>
          </w:p>
        </w:tc>
        <w:tc>
          <w:tcPr>
            <w:tcW w:w="994" w:type="dxa"/>
            <w:tcBorders>
              <w:top w:val="single" w:sz="8" w:space="0" w:color="auto"/>
              <w:left w:val="nil"/>
              <w:bottom w:val="nil"/>
              <w:right w:val="nil"/>
            </w:tcBorders>
            <w:shd w:val="clear" w:color="000000" w:fill="F2F2F2"/>
            <w:vAlign w:val="center"/>
            <w:hideMark/>
          </w:tcPr>
          <w:p w14:paraId="4DF0A702" w14:textId="77777777"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85" w:author="LUEJE Claudia" w:date="2023-06-26T17:59:00Z"/>
                <w:b/>
                <w:lang w:val="de-DE"/>
              </w:rPr>
            </w:pPr>
            <w:ins w:id="4886" w:author="LUEJE Claudia" w:date="2023-06-26T17:59:00Z">
              <w:r w:rsidRPr="00B62EE5">
                <w:rPr>
                  <w:b/>
                  <w:lang w:val="de-DE"/>
                </w:rPr>
                <w:t>Welding</w:t>
              </w:r>
            </w:ins>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2443D1DE" w14:textId="77777777"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87" w:author="LUEJE Claudia" w:date="2023-06-26T17:59:00Z"/>
                <w:b/>
                <w:lang w:val="de-DE"/>
              </w:rPr>
            </w:pPr>
            <w:ins w:id="4888" w:author="LUEJE Claudia" w:date="2023-06-26T17:59:00Z">
              <w:r w:rsidRPr="00B62EE5">
                <w:rPr>
                  <w:b/>
                  <w:lang w:val="de-DE"/>
                </w:rPr>
                <w:t>Section</w:t>
              </w:r>
            </w:ins>
          </w:p>
        </w:tc>
        <w:tc>
          <w:tcPr>
            <w:tcW w:w="3586" w:type="dxa"/>
            <w:gridSpan w:val="3"/>
            <w:tcBorders>
              <w:top w:val="single" w:sz="8" w:space="0" w:color="auto"/>
              <w:left w:val="nil"/>
              <w:bottom w:val="nil"/>
              <w:right w:val="single" w:sz="4" w:space="0" w:color="000000"/>
            </w:tcBorders>
            <w:shd w:val="clear" w:color="000000" w:fill="F2F2F2"/>
            <w:noWrap/>
            <w:vAlign w:val="center"/>
            <w:hideMark/>
          </w:tcPr>
          <w:p w14:paraId="58D6F8D4" w14:textId="1403F0C1"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89" w:author="LUEJE Claudia" w:date="2023-06-26T17:59:00Z"/>
                <w:b/>
                <w:lang w:val="de-DE"/>
              </w:rPr>
            </w:pPr>
            <w:ins w:id="4890" w:author="LUEJE Claudia" w:date="2023-06-26T17:59:00Z">
              <w:r w:rsidRPr="00B62EE5">
                <w:rPr>
                  <w:b/>
                  <w:lang w:val="de-DE"/>
                </w:rPr>
                <w:t xml:space="preserve">Weld </w:t>
              </w:r>
              <w:r w:rsidR="0098700D" w:rsidRPr="00B62EE5">
                <w:rPr>
                  <w:b/>
                  <w:lang w:val="de-DE"/>
                </w:rPr>
                <w:t>p</w:t>
              </w:r>
              <w:r w:rsidRPr="00B62EE5">
                <w:rPr>
                  <w:b/>
                  <w:lang w:val="de-DE"/>
                </w:rPr>
                <w:t>arameter</w:t>
              </w:r>
            </w:ins>
          </w:p>
        </w:tc>
        <w:tc>
          <w:tcPr>
            <w:tcW w:w="2068"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4A14CC49" w14:textId="77777777" w:rsidR="004240C2" w:rsidRPr="00B62EE5"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91" w:author="LUEJE Claudia" w:date="2023-06-26T17:59:00Z"/>
                <w:b/>
                <w:lang w:val="de-DE"/>
              </w:rPr>
            </w:pPr>
            <w:ins w:id="4892" w:author="LUEJE Claudia" w:date="2023-06-26T17:59:00Z">
              <w:r w:rsidRPr="00B62EE5">
                <w:rPr>
                  <w:b/>
                  <w:lang w:val="de-DE"/>
                </w:rPr>
                <w:t>Layout</w:t>
              </w:r>
            </w:ins>
          </w:p>
        </w:tc>
      </w:tr>
      <w:tr w:rsidR="004240C2" w:rsidRPr="004240C2" w14:paraId="5665EB9E" w14:textId="77777777" w:rsidTr="0098700D">
        <w:trPr>
          <w:trHeight w:val="495"/>
          <w:ins w:id="4893" w:author="LUEJE Claudia" w:date="2023-06-26T17:59:00Z"/>
        </w:trPr>
        <w:tc>
          <w:tcPr>
            <w:tcW w:w="726" w:type="dxa"/>
            <w:vMerge/>
            <w:tcBorders>
              <w:top w:val="single" w:sz="8" w:space="0" w:color="auto"/>
              <w:left w:val="single" w:sz="8" w:space="0" w:color="auto"/>
              <w:bottom w:val="single" w:sz="8" w:space="0" w:color="000000"/>
              <w:right w:val="single" w:sz="4" w:space="0" w:color="auto"/>
            </w:tcBorders>
            <w:vAlign w:val="center"/>
            <w:hideMark/>
          </w:tcPr>
          <w:p w14:paraId="32271A8E" w14:textId="77777777" w:rsidR="004240C2" w:rsidRPr="004240C2" w:rsidRDefault="004240C2" w:rsidP="00E90E6A">
            <w:pPr>
              <w:rPr>
                <w:ins w:id="4894" w:author="LUEJE Claudia" w:date="2023-06-26T17:59:00Z"/>
                <w:lang w:val="de-DE"/>
              </w:rPr>
            </w:pPr>
          </w:p>
        </w:tc>
        <w:tc>
          <w:tcPr>
            <w:tcW w:w="828" w:type="dxa"/>
            <w:vMerge/>
            <w:tcBorders>
              <w:top w:val="single" w:sz="8" w:space="0" w:color="auto"/>
              <w:left w:val="single" w:sz="4" w:space="0" w:color="auto"/>
              <w:bottom w:val="single" w:sz="8" w:space="0" w:color="000000"/>
              <w:right w:val="single" w:sz="4" w:space="0" w:color="auto"/>
            </w:tcBorders>
            <w:vAlign w:val="center"/>
            <w:hideMark/>
          </w:tcPr>
          <w:p w14:paraId="21327FDF" w14:textId="77777777" w:rsidR="004240C2" w:rsidRPr="004240C2" w:rsidRDefault="004240C2" w:rsidP="00E90E6A">
            <w:pPr>
              <w:rPr>
                <w:ins w:id="4895" w:author="LUEJE Claudia" w:date="2023-06-26T17:59:00Z"/>
                <w:lang w:val="de-DE"/>
              </w:rPr>
            </w:pPr>
          </w:p>
        </w:tc>
        <w:tc>
          <w:tcPr>
            <w:tcW w:w="994" w:type="dxa"/>
            <w:tcBorders>
              <w:top w:val="nil"/>
              <w:left w:val="nil"/>
              <w:bottom w:val="single" w:sz="8" w:space="0" w:color="auto"/>
              <w:right w:val="nil"/>
            </w:tcBorders>
            <w:shd w:val="clear" w:color="000000" w:fill="F2F2F2"/>
            <w:vAlign w:val="center"/>
            <w:hideMark/>
          </w:tcPr>
          <w:p w14:paraId="29605006"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96" w:author="LUEJE Claudia" w:date="2023-06-26T17:59:00Z"/>
                <w:lang w:val="de-DE"/>
              </w:rPr>
            </w:pPr>
            <w:ins w:id="4897" w:author="LUEJE Claudia" w:date="2023-06-26T17:59:00Z">
              <w:r w:rsidRPr="00E90E6A">
                <w:rPr>
                  <w:b/>
                  <w:lang w:val="de-DE"/>
                </w:rPr>
                <w:t>Technology</w:t>
              </w:r>
            </w:ins>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6EEAD0FE"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rPr>
                <w:ins w:id="4898" w:author="LUEJE Claudia" w:date="2023-06-26T17:59:00Z"/>
                <w:lang w:val="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41607FCF"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899" w:author="LUEJE Claudia" w:date="2023-06-26T17:59:00Z"/>
                <w:lang w:val="de-DE"/>
              </w:rPr>
            </w:pPr>
            <w:ins w:id="4900" w:author="LUEJE Claudia" w:date="2023-06-26T17:59:00Z">
              <w:r w:rsidRPr="00E90E6A">
                <w:rPr>
                  <w:b/>
                  <w:lang w:val="de-DE"/>
                </w:rPr>
                <w:t>Required</w:t>
              </w:r>
            </w:ins>
          </w:p>
        </w:tc>
        <w:tc>
          <w:tcPr>
            <w:tcW w:w="1420" w:type="dxa"/>
            <w:tcBorders>
              <w:top w:val="nil"/>
              <w:left w:val="nil"/>
              <w:bottom w:val="single" w:sz="8" w:space="0" w:color="auto"/>
              <w:right w:val="nil"/>
            </w:tcBorders>
            <w:shd w:val="clear" w:color="000000" w:fill="F2F2F2"/>
            <w:noWrap/>
            <w:vAlign w:val="center"/>
            <w:hideMark/>
          </w:tcPr>
          <w:p w14:paraId="2E13F274"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01" w:author="LUEJE Claudia" w:date="2023-06-26T17:59:00Z"/>
                <w:lang w:val="de-DE"/>
              </w:rPr>
            </w:pPr>
            <w:ins w:id="4902" w:author="LUEJE Claudia" w:date="2023-06-26T17:59:00Z">
              <w:r w:rsidRPr="00E90E6A">
                <w:rPr>
                  <w:b/>
                  <w:lang w:val="de-DE"/>
                </w:rPr>
                <w:t>Optional</w:t>
              </w:r>
            </w:ins>
          </w:p>
        </w:tc>
        <w:tc>
          <w:tcPr>
            <w:tcW w:w="1206" w:type="dxa"/>
            <w:tcBorders>
              <w:top w:val="nil"/>
              <w:left w:val="single" w:sz="4" w:space="0" w:color="auto"/>
              <w:bottom w:val="single" w:sz="8" w:space="0" w:color="auto"/>
              <w:right w:val="nil"/>
            </w:tcBorders>
            <w:shd w:val="clear" w:color="000000" w:fill="F2F2F2"/>
            <w:noWrap/>
            <w:vAlign w:val="center"/>
            <w:hideMark/>
          </w:tcPr>
          <w:p w14:paraId="4E492634"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03" w:author="LUEJE Claudia" w:date="2023-06-26T17:59:00Z"/>
                <w:lang w:val="de-DE"/>
              </w:rPr>
            </w:pPr>
            <w:ins w:id="4904" w:author="LUEJE Claudia" w:date="2023-06-26T17:59:00Z">
              <w:r w:rsidRPr="00E90E6A">
                <w:rPr>
                  <w:b/>
                  <w:lang w:val="de-DE"/>
                </w:rPr>
                <w:t>Fixed</w:t>
              </w:r>
            </w:ins>
          </w:p>
        </w:tc>
        <w:tc>
          <w:tcPr>
            <w:tcW w:w="2068" w:type="dxa"/>
            <w:vMerge/>
            <w:tcBorders>
              <w:top w:val="single" w:sz="8" w:space="0" w:color="auto"/>
              <w:left w:val="single" w:sz="4" w:space="0" w:color="auto"/>
              <w:bottom w:val="single" w:sz="8" w:space="0" w:color="000000"/>
              <w:right w:val="single" w:sz="8" w:space="0" w:color="auto"/>
            </w:tcBorders>
            <w:vAlign w:val="center"/>
            <w:hideMark/>
          </w:tcPr>
          <w:p w14:paraId="674B7F77" w14:textId="77777777" w:rsidR="004240C2" w:rsidRPr="004240C2" w:rsidRDefault="004240C2" w:rsidP="00E90E6A">
            <w:pPr>
              <w:pStyle w:val="Tableheader--"/>
              <w:tabs>
                <w:tab w:val="clear" w:pos="397"/>
                <w:tab w:val="clear" w:pos="794"/>
                <w:tab w:val="clear" w:pos="1191"/>
                <w:tab w:val="clear" w:pos="1588"/>
                <w:tab w:val="clear" w:pos="1985"/>
                <w:tab w:val="clear" w:pos="2381"/>
                <w:tab w:val="clear" w:pos="2778"/>
                <w:tab w:val="clear" w:pos="3175"/>
                <w:tab w:val="clear" w:pos="3572"/>
                <w:tab w:val="clear" w:pos="3969"/>
              </w:tabs>
              <w:rPr>
                <w:ins w:id="4905" w:author="LUEJE Claudia" w:date="2023-06-26T17:59:00Z"/>
                <w:lang w:val="de-DE"/>
              </w:rPr>
            </w:pPr>
          </w:p>
        </w:tc>
      </w:tr>
      <w:tr w:rsidR="004240C2" w:rsidRPr="004240C2" w14:paraId="4983F0AF" w14:textId="77777777" w:rsidTr="0098700D">
        <w:trPr>
          <w:trHeight w:val="300"/>
          <w:ins w:id="4906"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1F0D021D" w14:textId="4A827888"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07" w:author="LUEJE Claudia" w:date="2023-06-26T17:59:00Z"/>
                <w:lang w:val="de-DE"/>
              </w:rPr>
            </w:pPr>
            <w:ins w:id="4908" w:author="LUEJE Claudia" w:date="2023-06-26T17:59:00Z">
              <w:r w:rsidRPr="00E90E6A">
                <w:rPr>
                  <w:b/>
                  <w:lang w:val="de-DE"/>
                </w:rPr>
                <w:t xml:space="preserve">Butt </w:t>
              </w:r>
              <w:r w:rsidRPr="00E90E6A">
                <w:rPr>
                  <w:b/>
                  <w:lang w:val="de-DE"/>
                </w:rPr>
                <w:br/>
              </w:r>
              <w:r w:rsidR="0098700D">
                <w:rPr>
                  <w:b/>
                  <w:lang w:val="de-DE"/>
                </w:rPr>
                <w:t>w</w:t>
              </w:r>
              <w:r w:rsidRPr="00E90E6A">
                <w:rPr>
                  <w:b/>
                  <w:lang w:val="de-DE"/>
                </w:rPr>
                <w:t>eld</w:t>
              </w:r>
            </w:ins>
          </w:p>
        </w:tc>
        <w:tc>
          <w:tcPr>
            <w:tcW w:w="828" w:type="dxa"/>
            <w:tcBorders>
              <w:top w:val="nil"/>
              <w:left w:val="nil"/>
              <w:bottom w:val="single" w:sz="4" w:space="0" w:color="auto"/>
              <w:right w:val="single" w:sz="4" w:space="0" w:color="auto"/>
            </w:tcBorders>
            <w:vAlign w:val="center"/>
            <w:hideMark/>
          </w:tcPr>
          <w:p w14:paraId="5116D3B9"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09" w:author="LUEJE Claudia" w:date="2023-06-26T17:59:00Z"/>
                <w:lang w:val="de-DE"/>
              </w:rPr>
            </w:pPr>
            <w:ins w:id="4910" w:author="LUEJE Claudia" w:date="2023-06-26T17:59:00Z">
              <w:r w:rsidRPr="00E90E6A">
                <w:rPr>
                  <w:b/>
                  <w:lang w:val="de-DE"/>
                </w:rPr>
                <w:t>1</w:t>
              </w:r>
            </w:ins>
          </w:p>
        </w:tc>
        <w:tc>
          <w:tcPr>
            <w:tcW w:w="994" w:type="dxa"/>
            <w:tcBorders>
              <w:top w:val="nil"/>
              <w:left w:val="nil"/>
              <w:bottom w:val="single" w:sz="4" w:space="0" w:color="auto"/>
              <w:right w:val="nil"/>
            </w:tcBorders>
            <w:hideMark/>
          </w:tcPr>
          <w:p w14:paraId="73C53B18"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11" w:author="LUEJE Claudia" w:date="2023-06-26T17:59:00Z"/>
                <w:lang w:val="de-DE"/>
              </w:rPr>
            </w:pPr>
            <w:ins w:id="4912"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7078EE38"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13" w:author="LUEJE Claudia" w:date="2023-06-26T17:59:00Z"/>
                <w:lang w:val="de-DE"/>
              </w:rPr>
            </w:pPr>
            <w:ins w:id="4914" w:author="LUEJE Claudia" w:date="2023-06-26T17:59:00Z">
              <w:r w:rsidRPr="00E90E6A">
                <w:rPr>
                  <w:b/>
                  <w:lang w:val="de-DE"/>
                </w:rPr>
                <w:t>I</w:t>
              </w:r>
            </w:ins>
          </w:p>
        </w:tc>
        <w:tc>
          <w:tcPr>
            <w:tcW w:w="960" w:type="dxa"/>
            <w:tcBorders>
              <w:top w:val="nil"/>
              <w:left w:val="nil"/>
              <w:bottom w:val="single" w:sz="4" w:space="0" w:color="auto"/>
              <w:right w:val="single" w:sz="4" w:space="0" w:color="auto"/>
            </w:tcBorders>
            <w:vAlign w:val="center"/>
            <w:hideMark/>
          </w:tcPr>
          <w:p w14:paraId="6A57C6C3"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15" w:author="LUEJE Claudia" w:date="2023-06-26T17:59:00Z"/>
                <w:lang w:val="de-DE"/>
              </w:rPr>
            </w:pPr>
            <w:ins w:id="4916" w:author="LUEJE Claudia" w:date="2023-06-26T17:59:00Z">
              <w:r w:rsidRPr="00E90E6A">
                <w:rPr>
                  <w:b/>
                  <w:lang w:val="de-DE"/>
                </w:rPr>
                <w:t>width</w:t>
              </w:r>
            </w:ins>
          </w:p>
        </w:tc>
        <w:tc>
          <w:tcPr>
            <w:tcW w:w="1420" w:type="dxa"/>
            <w:tcBorders>
              <w:top w:val="nil"/>
              <w:left w:val="nil"/>
              <w:bottom w:val="single" w:sz="4" w:space="0" w:color="auto"/>
              <w:right w:val="nil"/>
            </w:tcBorders>
            <w:vAlign w:val="center"/>
            <w:hideMark/>
          </w:tcPr>
          <w:p w14:paraId="447120C0"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17" w:author="LUEJE Claudia" w:date="2023-06-26T17:59:00Z"/>
                <w:lang w:val="de-DE"/>
              </w:rPr>
            </w:pPr>
            <w:ins w:id="4918"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43022D88"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19" w:author="LUEJE Claudia" w:date="2023-06-26T17:59:00Z"/>
                <w:lang w:val="de-DE"/>
              </w:rPr>
            </w:pPr>
            <w:ins w:id="4920" w:author="LUEJE Claudia" w:date="2023-06-26T17:59:00Z">
              <w:r w:rsidRPr="00E90E6A">
                <w:rPr>
                  <w:b/>
                  <w:lang w:val="de-DE"/>
                </w:rPr>
                <w:t>-</w:t>
              </w:r>
            </w:ins>
          </w:p>
        </w:tc>
        <w:tc>
          <w:tcPr>
            <w:tcW w:w="2068" w:type="dxa"/>
            <w:vMerge w:val="restart"/>
            <w:tcBorders>
              <w:top w:val="nil"/>
              <w:left w:val="single" w:sz="4" w:space="0" w:color="auto"/>
              <w:bottom w:val="nil"/>
              <w:right w:val="single" w:sz="8" w:space="0" w:color="auto"/>
            </w:tcBorders>
            <w:noWrap/>
            <w:vAlign w:val="center"/>
          </w:tcPr>
          <w:p w14:paraId="2FEA45C9" w14:textId="574047A9" w:rsidR="004240C2" w:rsidRPr="004240C2" w:rsidRDefault="00C648DF" w:rsidP="00C648DF">
            <w:pPr>
              <w:pStyle w:val="FigureGraphic"/>
              <w:rPr>
                <w:ins w:id="4921" w:author="LUEJE Claudia" w:date="2023-06-26T17:59:00Z"/>
                <w:lang w:val="de-DE"/>
              </w:rPr>
            </w:pPr>
            <w:ins w:id="4922" w:author="LUEJE Claudia" w:date="2023-06-26T17:59:00Z">
              <w:r w:rsidRPr="00C648DF">
                <w:rPr>
                  <w:lang w:val="de-DE"/>
                </w:rPr>
                <w:t>8329_ed1fig49a</w:t>
              </w:r>
              <w:r>
                <w:rPr>
                  <w:lang w:val="de-DE"/>
                </w:rPr>
                <w:t>.EPS</w:t>
              </w:r>
            </w:ins>
          </w:p>
        </w:tc>
      </w:tr>
      <w:tr w:rsidR="004240C2" w:rsidRPr="004240C2" w14:paraId="24AFCF41" w14:textId="77777777" w:rsidTr="0098700D">
        <w:trPr>
          <w:trHeight w:val="300"/>
          <w:ins w:id="4923"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65B53A0C"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24"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7480BB58"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25" w:author="LUEJE Claudia" w:date="2023-06-26T17:59:00Z"/>
                <w:lang w:val="de-DE"/>
              </w:rPr>
            </w:pPr>
            <w:ins w:id="4926" w:author="LUEJE Claudia" w:date="2023-06-26T17:59:00Z">
              <w:r w:rsidRPr="00E90E6A">
                <w:rPr>
                  <w:b/>
                  <w:lang w:val="de-DE"/>
                </w:rPr>
                <w:t> </w:t>
              </w:r>
            </w:ins>
          </w:p>
        </w:tc>
        <w:tc>
          <w:tcPr>
            <w:tcW w:w="994" w:type="dxa"/>
            <w:tcBorders>
              <w:top w:val="nil"/>
              <w:left w:val="nil"/>
              <w:bottom w:val="single" w:sz="4" w:space="0" w:color="auto"/>
              <w:right w:val="nil"/>
            </w:tcBorders>
            <w:hideMark/>
          </w:tcPr>
          <w:p w14:paraId="09A008C5"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27" w:author="LUEJE Claudia" w:date="2023-06-26T17:59:00Z"/>
                <w:lang w:val="de-DE"/>
              </w:rPr>
            </w:pPr>
            <w:ins w:id="4928"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5B7D3353"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29" w:author="LUEJE Claudia" w:date="2023-06-26T17:59:00Z"/>
                <w:lang w:val="de-DE"/>
              </w:rPr>
            </w:pPr>
            <w:ins w:id="4930" w:author="LUEJE Claudia" w:date="2023-06-26T17:59:00Z">
              <w:r w:rsidRPr="00E90E6A">
                <w:rPr>
                  <w:b/>
                  <w:lang w:val="de-DE"/>
                </w:rPr>
                <w:t>V</w:t>
              </w:r>
            </w:ins>
          </w:p>
        </w:tc>
        <w:tc>
          <w:tcPr>
            <w:tcW w:w="960" w:type="dxa"/>
            <w:tcBorders>
              <w:top w:val="nil"/>
              <w:left w:val="nil"/>
              <w:bottom w:val="single" w:sz="4" w:space="0" w:color="auto"/>
              <w:right w:val="single" w:sz="4" w:space="0" w:color="auto"/>
            </w:tcBorders>
            <w:vAlign w:val="center"/>
            <w:hideMark/>
          </w:tcPr>
          <w:p w14:paraId="6D26D51C"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31" w:author="LUEJE Claudia" w:date="2023-06-26T17:59:00Z"/>
                <w:lang w:val="de-DE"/>
              </w:rPr>
            </w:pPr>
            <w:ins w:id="4932" w:author="LUEJE Claudia" w:date="2023-06-26T17:59:00Z">
              <w:r w:rsidRPr="00E90E6A">
                <w:rPr>
                  <w:b/>
                  <w:lang w:val="de-DE"/>
                </w:rPr>
                <w:t>width</w:t>
              </w:r>
            </w:ins>
          </w:p>
        </w:tc>
        <w:tc>
          <w:tcPr>
            <w:tcW w:w="1420" w:type="dxa"/>
            <w:tcBorders>
              <w:top w:val="nil"/>
              <w:left w:val="nil"/>
              <w:bottom w:val="single" w:sz="4" w:space="0" w:color="auto"/>
              <w:right w:val="nil"/>
            </w:tcBorders>
            <w:vAlign w:val="center"/>
            <w:hideMark/>
          </w:tcPr>
          <w:p w14:paraId="05CA8AD6"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33" w:author="LUEJE Claudia" w:date="2023-06-26T17:59:00Z"/>
                <w:lang w:val="de-DE"/>
              </w:rPr>
            </w:pPr>
            <w:ins w:id="4934"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463CEA5D"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35" w:author="LUEJE Claudia" w:date="2023-06-26T17:59:00Z"/>
                <w:lang w:val="de-DE"/>
              </w:rPr>
            </w:pPr>
            <w:ins w:id="4936" w:author="LUEJE Claudia" w:date="2023-06-26T17:59:00Z">
              <w:r w:rsidRPr="00E90E6A">
                <w:rPr>
                  <w:b/>
                  <w:lang w:val="de-DE"/>
                </w:rPr>
                <w:t>-</w:t>
              </w:r>
            </w:ins>
          </w:p>
        </w:tc>
        <w:tc>
          <w:tcPr>
            <w:tcW w:w="2068" w:type="dxa"/>
            <w:vMerge/>
            <w:tcBorders>
              <w:top w:val="nil"/>
              <w:left w:val="single" w:sz="4" w:space="0" w:color="auto"/>
              <w:bottom w:val="nil"/>
              <w:right w:val="single" w:sz="8" w:space="0" w:color="auto"/>
            </w:tcBorders>
            <w:vAlign w:val="center"/>
            <w:hideMark/>
          </w:tcPr>
          <w:p w14:paraId="29F7DB96"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37" w:author="LUEJE Claudia" w:date="2023-06-26T17:59:00Z"/>
                <w:lang w:val="de-DE"/>
              </w:rPr>
            </w:pPr>
          </w:p>
        </w:tc>
      </w:tr>
      <w:tr w:rsidR="004240C2" w:rsidRPr="004240C2" w14:paraId="34E05E2D" w14:textId="77777777" w:rsidTr="0098700D">
        <w:trPr>
          <w:trHeight w:val="300"/>
          <w:ins w:id="4938"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07AEA837"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39"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5277F0EA"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40" w:author="LUEJE Claudia" w:date="2023-06-26T17:59:00Z"/>
                <w:lang w:val="de-DE"/>
              </w:rPr>
            </w:pPr>
            <w:ins w:id="4941" w:author="LUEJE Claudia" w:date="2023-06-26T17:59:00Z">
              <w:r w:rsidRPr="00E90E6A">
                <w:rPr>
                  <w:b/>
                  <w:lang w:val="de-DE"/>
                </w:rPr>
                <w:t> </w:t>
              </w:r>
            </w:ins>
          </w:p>
        </w:tc>
        <w:tc>
          <w:tcPr>
            <w:tcW w:w="994" w:type="dxa"/>
            <w:tcBorders>
              <w:top w:val="nil"/>
              <w:left w:val="nil"/>
              <w:bottom w:val="single" w:sz="4" w:space="0" w:color="auto"/>
              <w:right w:val="nil"/>
            </w:tcBorders>
            <w:hideMark/>
          </w:tcPr>
          <w:p w14:paraId="5E621DEB"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42" w:author="LUEJE Claudia" w:date="2023-06-26T17:59:00Z"/>
                <w:lang w:val="de-DE"/>
              </w:rPr>
            </w:pPr>
            <w:ins w:id="4943"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7522A333"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44" w:author="LUEJE Claudia" w:date="2023-06-26T17:59:00Z"/>
                <w:lang w:val="de-DE"/>
              </w:rPr>
            </w:pPr>
            <w:ins w:id="4945" w:author="LUEJE Claudia" w:date="2023-06-26T17:59:00Z">
              <w:r w:rsidRPr="00E90E6A">
                <w:rPr>
                  <w:b/>
                  <w:lang w:val="de-DE"/>
                </w:rPr>
                <w:t>U</w:t>
              </w:r>
            </w:ins>
          </w:p>
        </w:tc>
        <w:tc>
          <w:tcPr>
            <w:tcW w:w="960" w:type="dxa"/>
            <w:tcBorders>
              <w:top w:val="nil"/>
              <w:left w:val="nil"/>
              <w:bottom w:val="single" w:sz="4" w:space="0" w:color="auto"/>
              <w:right w:val="single" w:sz="4" w:space="0" w:color="auto"/>
            </w:tcBorders>
            <w:vAlign w:val="center"/>
            <w:hideMark/>
          </w:tcPr>
          <w:p w14:paraId="4CDBCBC5"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46" w:author="LUEJE Claudia" w:date="2023-06-26T17:59:00Z"/>
                <w:lang w:val="de-DE"/>
              </w:rPr>
            </w:pPr>
            <w:ins w:id="4947" w:author="LUEJE Claudia" w:date="2023-06-26T17:59:00Z">
              <w:r w:rsidRPr="00E90E6A">
                <w:rPr>
                  <w:b/>
                  <w:lang w:val="de-DE"/>
                </w:rPr>
                <w:t>width</w:t>
              </w:r>
            </w:ins>
          </w:p>
        </w:tc>
        <w:tc>
          <w:tcPr>
            <w:tcW w:w="1420" w:type="dxa"/>
            <w:tcBorders>
              <w:top w:val="nil"/>
              <w:left w:val="nil"/>
              <w:bottom w:val="single" w:sz="4" w:space="0" w:color="auto"/>
              <w:right w:val="nil"/>
            </w:tcBorders>
            <w:vAlign w:val="center"/>
            <w:hideMark/>
          </w:tcPr>
          <w:p w14:paraId="2725224E"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48" w:author="LUEJE Claudia" w:date="2023-06-26T17:59:00Z"/>
                <w:lang w:val="de-DE"/>
              </w:rPr>
            </w:pPr>
            <w:ins w:id="4949"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56A1C6BA"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50" w:author="LUEJE Claudia" w:date="2023-06-26T17:59:00Z"/>
                <w:lang w:val="de-DE"/>
              </w:rPr>
            </w:pPr>
            <w:ins w:id="4951" w:author="LUEJE Claudia" w:date="2023-06-26T17:59:00Z">
              <w:r w:rsidRPr="00E90E6A">
                <w:rPr>
                  <w:b/>
                  <w:lang w:val="de-DE"/>
                </w:rPr>
                <w:t>-</w:t>
              </w:r>
            </w:ins>
          </w:p>
        </w:tc>
        <w:tc>
          <w:tcPr>
            <w:tcW w:w="2068" w:type="dxa"/>
            <w:vMerge/>
            <w:tcBorders>
              <w:top w:val="nil"/>
              <w:left w:val="single" w:sz="4" w:space="0" w:color="auto"/>
              <w:bottom w:val="nil"/>
              <w:right w:val="single" w:sz="8" w:space="0" w:color="auto"/>
            </w:tcBorders>
            <w:vAlign w:val="center"/>
            <w:hideMark/>
          </w:tcPr>
          <w:p w14:paraId="1751B6D9"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52" w:author="LUEJE Claudia" w:date="2023-06-26T17:59:00Z"/>
                <w:lang w:val="de-DE"/>
              </w:rPr>
            </w:pPr>
          </w:p>
        </w:tc>
      </w:tr>
      <w:tr w:rsidR="004240C2" w:rsidRPr="004240C2" w14:paraId="4C4012F4" w14:textId="77777777" w:rsidTr="0098700D">
        <w:trPr>
          <w:trHeight w:val="300"/>
          <w:ins w:id="4953"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1E89B8CB"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54"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2483126C"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55" w:author="LUEJE Claudia" w:date="2023-06-26T17:59:00Z"/>
                <w:lang w:val="de-DE"/>
              </w:rPr>
            </w:pPr>
            <w:ins w:id="4956" w:author="LUEJE Claudia" w:date="2023-06-26T17:59:00Z">
              <w:r w:rsidRPr="00E90E6A">
                <w:rPr>
                  <w:b/>
                  <w:lang w:val="de-DE"/>
                </w:rPr>
                <w:t> </w:t>
              </w:r>
            </w:ins>
          </w:p>
        </w:tc>
        <w:tc>
          <w:tcPr>
            <w:tcW w:w="994" w:type="dxa"/>
            <w:tcBorders>
              <w:top w:val="nil"/>
              <w:left w:val="nil"/>
              <w:bottom w:val="single" w:sz="4" w:space="0" w:color="auto"/>
              <w:right w:val="nil"/>
            </w:tcBorders>
            <w:hideMark/>
          </w:tcPr>
          <w:p w14:paraId="5366886F"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57" w:author="LUEJE Claudia" w:date="2023-06-26T17:59:00Z"/>
                <w:lang w:val="de-DE"/>
              </w:rPr>
            </w:pPr>
            <w:ins w:id="4958"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1F8CE3F1"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59" w:author="LUEJE Claudia" w:date="2023-06-26T17:59:00Z"/>
                <w:lang w:val="de-DE"/>
              </w:rPr>
            </w:pPr>
            <w:ins w:id="4960" w:author="LUEJE Claudia" w:date="2023-06-26T17:59:00Z">
              <w:r w:rsidRPr="00E90E6A">
                <w:rPr>
                  <w:b/>
                  <w:lang w:val="de-DE"/>
                </w:rPr>
                <w:t>X</w:t>
              </w:r>
            </w:ins>
          </w:p>
        </w:tc>
        <w:tc>
          <w:tcPr>
            <w:tcW w:w="960" w:type="dxa"/>
            <w:tcBorders>
              <w:top w:val="nil"/>
              <w:left w:val="nil"/>
              <w:bottom w:val="single" w:sz="4" w:space="0" w:color="auto"/>
              <w:right w:val="single" w:sz="4" w:space="0" w:color="auto"/>
            </w:tcBorders>
            <w:vAlign w:val="center"/>
            <w:hideMark/>
          </w:tcPr>
          <w:p w14:paraId="7B115150"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61" w:author="LUEJE Claudia" w:date="2023-06-26T17:59:00Z"/>
                <w:lang w:val="de-DE"/>
              </w:rPr>
            </w:pPr>
            <w:ins w:id="4962" w:author="LUEJE Claudia" w:date="2023-06-26T17:59:00Z">
              <w:r w:rsidRPr="00E90E6A">
                <w:rPr>
                  <w:b/>
                  <w:lang w:val="de-DE"/>
                </w:rPr>
                <w:t>width</w:t>
              </w:r>
            </w:ins>
          </w:p>
        </w:tc>
        <w:tc>
          <w:tcPr>
            <w:tcW w:w="1420" w:type="dxa"/>
            <w:tcBorders>
              <w:top w:val="nil"/>
              <w:left w:val="nil"/>
              <w:bottom w:val="single" w:sz="4" w:space="0" w:color="auto"/>
              <w:right w:val="nil"/>
            </w:tcBorders>
            <w:vAlign w:val="center"/>
            <w:hideMark/>
          </w:tcPr>
          <w:p w14:paraId="6269762D"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63" w:author="LUEJE Claudia" w:date="2023-06-26T17:59:00Z"/>
                <w:lang w:val="de-DE"/>
              </w:rPr>
            </w:pPr>
            <w:ins w:id="4964"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02E78FF7"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65" w:author="LUEJE Claudia" w:date="2023-06-26T17:59:00Z"/>
                <w:lang w:val="de-DE"/>
              </w:rPr>
            </w:pPr>
            <w:ins w:id="4966" w:author="LUEJE Claudia" w:date="2023-06-26T17:59:00Z">
              <w:r w:rsidRPr="00E90E6A">
                <w:rPr>
                  <w:b/>
                  <w:lang w:val="de-DE"/>
                </w:rPr>
                <w:t>-</w:t>
              </w:r>
            </w:ins>
          </w:p>
        </w:tc>
        <w:tc>
          <w:tcPr>
            <w:tcW w:w="2068" w:type="dxa"/>
            <w:vMerge/>
            <w:tcBorders>
              <w:top w:val="nil"/>
              <w:left w:val="single" w:sz="4" w:space="0" w:color="auto"/>
              <w:bottom w:val="nil"/>
              <w:right w:val="single" w:sz="8" w:space="0" w:color="auto"/>
            </w:tcBorders>
            <w:vAlign w:val="center"/>
            <w:hideMark/>
          </w:tcPr>
          <w:p w14:paraId="088AB4A0"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67" w:author="LUEJE Claudia" w:date="2023-06-26T17:59:00Z"/>
                <w:lang w:val="de-DE"/>
              </w:rPr>
            </w:pPr>
          </w:p>
        </w:tc>
      </w:tr>
      <w:tr w:rsidR="004240C2" w:rsidRPr="004240C2" w14:paraId="60A2D3CA" w14:textId="77777777" w:rsidTr="0098700D">
        <w:trPr>
          <w:trHeight w:val="300"/>
          <w:ins w:id="4968"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5123E748"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69"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696C9F1A"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70" w:author="LUEJE Claudia" w:date="2023-06-26T17:59:00Z"/>
                <w:lang w:val="de-DE"/>
              </w:rPr>
            </w:pPr>
            <w:ins w:id="4971" w:author="LUEJE Claudia" w:date="2023-06-26T17:59:00Z">
              <w:r w:rsidRPr="00E90E6A">
                <w:rPr>
                  <w:b/>
                  <w:lang w:val="de-DE"/>
                </w:rPr>
                <w:t> </w:t>
              </w:r>
            </w:ins>
          </w:p>
        </w:tc>
        <w:tc>
          <w:tcPr>
            <w:tcW w:w="994" w:type="dxa"/>
            <w:tcBorders>
              <w:top w:val="nil"/>
              <w:left w:val="nil"/>
              <w:bottom w:val="single" w:sz="4" w:space="0" w:color="auto"/>
              <w:right w:val="nil"/>
            </w:tcBorders>
            <w:hideMark/>
          </w:tcPr>
          <w:p w14:paraId="0720A282"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72" w:author="LUEJE Claudia" w:date="2023-06-26T17:59:00Z"/>
                <w:lang w:val="de-DE"/>
              </w:rPr>
            </w:pPr>
            <w:ins w:id="4973"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0A070496"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74" w:author="LUEJE Claudia" w:date="2023-06-26T17:59:00Z"/>
                <w:lang w:val="de-DE"/>
              </w:rPr>
            </w:pPr>
            <w:ins w:id="4975" w:author="LUEJE Claudia" w:date="2023-06-26T17:59:00Z">
              <w:r w:rsidRPr="00E90E6A">
                <w:rPr>
                  <w:b/>
                  <w:lang w:val="de-DE"/>
                </w:rPr>
                <w:t>Y</w:t>
              </w:r>
            </w:ins>
          </w:p>
        </w:tc>
        <w:tc>
          <w:tcPr>
            <w:tcW w:w="960" w:type="dxa"/>
            <w:tcBorders>
              <w:top w:val="nil"/>
              <w:left w:val="nil"/>
              <w:bottom w:val="single" w:sz="4" w:space="0" w:color="auto"/>
              <w:right w:val="single" w:sz="4" w:space="0" w:color="auto"/>
            </w:tcBorders>
            <w:vAlign w:val="center"/>
            <w:hideMark/>
          </w:tcPr>
          <w:p w14:paraId="4A479A2D"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76" w:author="LUEJE Claudia" w:date="2023-06-26T17:59:00Z"/>
                <w:lang w:val="de-DE"/>
              </w:rPr>
            </w:pPr>
            <w:ins w:id="4977" w:author="LUEJE Claudia" w:date="2023-06-26T17:59:00Z">
              <w:r w:rsidRPr="00E90E6A">
                <w:rPr>
                  <w:b/>
                  <w:lang w:val="de-DE"/>
                </w:rPr>
                <w:t>width</w:t>
              </w:r>
            </w:ins>
          </w:p>
        </w:tc>
        <w:tc>
          <w:tcPr>
            <w:tcW w:w="1420" w:type="dxa"/>
            <w:tcBorders>
              <w:top w:val="nil"/>
              <w:left w:val="nil"/>
              <w:bottom w:val="single" w:sz="4" w:space="0" w:color="auto"/>
              <w:right w:val="nil"/>
            </w:tcBorders>
            <w:vAlign w:val="center"/>
            <w:hideMark/>
          </w:tcPr>
          <w:p w14:paraId="37F28637"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78" w:author="LUEJE Claudia" w:date="2023-06-26T17:59:00Z"/>
                <w:lang w:val="de-DE"/>
              </w:rPr>
            </w:pPr>
            <w:ins w:id="4979"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6E13CBF6"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80" w:author="LUEJE Claudia" w:date="2023-06-26T17:59:00Z"/>
                <w:lang w:val="de-DE"/>
              </w:rPr>
            </w:pPr>
            <w:ins w:id="4981" w:author="LUEJE Claudia" w:date="2023-06-26T17:59:00Z">
              <w:r w:rsidRPr="00E90E6A">
                <w:rPr>
                  <w:b/>
                  <w:lang w:val="de-DE"/>
                </w:rPr>
                <w:t>-</w:t>
              </w:r>
            </w:ins>
          </w:p>
        </w:tc>
        <w:tc>
          <w:tcPr>
            <w:tcW w:w="2068" w:type="dxa"/>
            <w:vMerge/>
            <w:tcBorders>
              <w:top w:val="nil"/>
              <w:left w:val="single" w:sz="4" w:space="0" w:color="auto"/>
              <w:bottom w:val="nil"/>
              <w:right w:val="single" w:sz="8" w:space="0" w:color="auto"/>
            </w:tcBorders>
            <w:vAlign w:val="center"/>
            <w:hideMark/>
          </w:tcPr>
          <w:p w14:paraId="0884905C"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82" w:author="LUEJE Claudia" w:date="2023-06-26T17:59:00Z"/>
                <w:lang w:val="de-DE"/>
              </w:rPr>
            </w:pPr>
          </w:p>
        </w:tc>
      </w:tr>
      <w:tr w:rsidR="004240C2" w:rsidRPr="004240C2" w14:paraId="1AA46CB9" w14:textId="77777777" w:rsidTr="0098700D">
        <w:trPr>
          <w:trHeight w:val="300"/>
          <w:ins w:id="4983"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61A3D954"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4984"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65D54966"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85" w:author="LUEJE Claudia" w:date="2023-06-26T17:59:00Z"/>
                <w:lang w:val="de-DE"/>
              </w:rPr>
            </w:pPr>
            <w:ins w:id="4986" w:author="LUEJE Claudia" w:date="2023-06-26T17:59:00Z">
              <w:r w:rsidRPr="00E90E6A">
                <w:rPr>
                  <w:b/>
                  <w:lang w:val="de-DE"/>
                </w:rPr>
                <w:t> </w:t>
              </w:r>
            </w:ins>
          </w:p>
        </w:tc>
        <w:tc>
          <w:tcPr>
            <w:tcW w:w="994" w:type="dxa"/>
            <w:tcBorders>
              <w:top w:val="nil"/>
              <w:left w:val="nil"/>
              <w:bottom w:val="single" w:sz="4" w:space="0" w:color="auto"/>
              <w:right w:val="nil"/>
            </w:tcBorders>
            <w:hideMark/>
          </w:tcPr>
          <w:p w14:paraId="426DBEBF"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87" w:author="LUEJE Claudia" w:date="2023-06-26T17:59:00Z"/>
                <w:lang w:val="de-DE"/>
              </w:rPr>
            </w:pPr>
            <w:ins w:id="4988"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073B866C"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89" w:author="LUEJE Claudia" w:date="2023-06-26T17:59:00Z"/>
                <w:lang w:val="de-DE"/>
              </w:rPr>
            </w:pPr>
            <w:ins w:id="4990" w:author="LUEJE Claudia" w:date="2023-06-26T17:59:00Z">
              <w:r w:rsidRPr="00E90E6A">
                <w:rPr>
                  <w:b/>
                  <w:lang w:val="de-DE"/>
                </w:rPr>
                <w:t>Radius</w:t>
              </w:r>
            </w:ins>
          </w:p>
        </w:tc>
        <w:tc>
          <w:tcPr>
            <w:tcW w:w="960" w:type="dxa"/>
            <w:tcBorders>
              <w:top w:val="nil"/>
              <w:left w:val="nil"/>
              <w:bottom w:val="single" w:sz="4" w:space="0" w:color="auto"/>
              <w:right w:val="single" w:sz="4" w:space="0" w:color="auto"/>
            </w:tcBorders>
            <w:vAlign w:val="center"/>
            <w:hideMark/>
          </w:tcPr>
          <w:p w14:paraId="11A09954"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91" w:author="LUEJE Claudia" w:date="2023-06-26T17:59:00Z"/>
                <w:lang w:val="de-DE"/>
              </w:rPr>
            </w:pPr>
            <w:ins w:id="4992" w:author="LUEJE Claudia" w:date="2023-06-26T17:59:00Z">
              <w:r w:rsidRPr="00E90E6A">
                <w:rPr>
                  <w:b/>
                  <w:lang w:val="de-DE"/>
                </w:rPr>
                <w:t> </w:t>
              </w:r>
            </w:ins>
          </w:p>
        </w:tc>
        <w:tc>
          <w:tcPr>
            <w:tcW w:w="1420" w:type="dxa"/>
            <w:tcBorders>
              <w:top w:val="nil"/>
              <w:left w:val="nil"/>
              <w:bottom w:val="single" w:sz="4" w:space="0" w:color="auto"/>
              <w:right w:val="nil"/>
            </w:tcBorders>
            <w:vAlign w:val="center"/>
            <w:hideMark/>
          </w:tcPr>
          <w:p w14:paraId="5926F8EA"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93" w:author="LUEJE Claudia" w:date="2023-06-26T17:59:00Z"/>
                <w:lang w:val="de-DE"/>
              </w:rPr>
            </w:pPr>
            <w:ins w:id="4994" w:author="LUEJE Claudia" w:date="2023-06-26T17:59:00Z">
              <w:r w:rsidRPr="00E90E6A">
                <w:rPr>
                  <w:b/>
                  <w:lang w:val="de-DE"/>
                </w:rPr>
                <w:t>-</w:t>
              </w:r>
            </w:ins>
          </w:p>
        </w:tc>
        <w:tc>
          <w:tcPr>
            <w:tcW w:w="1206" w:type="dxa"/>
            <w:tcBorders>
              <w:top w:val="nil"/>
              <w:left w:val="single" w:sz="4" w:space="0" w:color="auto"/>
              <w:bottom w:val="single" w:sz="4" w:space="0" w:color="auto"/>
              <w:right w:val="nil"/>
            </w:tcBorders>
            <w:vAlign w:val="center"/>
            <w:hideMark/>
          </w:tcPr>
          <w:p w14:paraId="47281B33" w14:textId="77777777" w:rsidR="004240C2" w:rsidRPr="004240C2" w:rsidRDefault="004240C2"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95" w:author="LUEJE Claudia" w:date="2023-06-26T17:59:00Z"/>
                <w:lang w:val="de-DE"/>
              </w:rPr>
            </w:pPr>
            <w:ins w:id="4996" w:author="LUEJE Claudia" w:date="2023-06-26T17:59:00Z">
              <w:r w:rsidRPr="00E90E6A">
                <w:rPr>
                  <w:b/>
                  <w:lang w:val="de-DE"/>
                </w:rPr>
                <w:t>-</w:t>
              </w:r>
            </w:ins>
          </w:p>
        </w:tc>
        <w:tc>
          <w:tcPr>
            <w:tcW w:w="2068" w:type="dxa"/>
            <w:tcBorders>
              <w:top w:val="nil"/>
              <w:left w:val="single" w:sz="4" w:space="0" w:color="auto"/>
              <w:bottom w:val="single" w:sz="4" w:space="0" w:color="auto"/>
              <w:right w:val="single" w:sz="8" w:space="0" w:color="auto"/>
            </w:tcBorders>
            <w:noWrap/>
            <w:vAlign w:val="center"/>
          </w:tcPr>
          <w:p w14:paraId="68A84679" w14:textId="78A2EEBC" w:rsidR="004240C2" w:rsidRPr="004240C2" w:rsidRDefault="00C648DF" w:rsidP="00E90E6A">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4997" w:author="LUEJE Claudia" w:date="2023-06-26T17:59:00Z"/>
                <w:lang w:val="de-DE"/>
              </w:rPr>
            </w:pPr>
            <w:ins w:id="4998" w:author="LUEJE Claudia" w:date="2023-06-26T17:59:00Z">
              <w:r>
                <w:rPr>
                  <w:lang w:val="de-DE"/>
                </w:rPr>
                <w:t> </w:t>
              </w:r>
            </w:ins>
          </w:p>
        </w:tc>
      </w:tr>
      <w:tr w:rsidR="00C648DF" w:rsidRPr="004240C2" w14:paraId="17A8F108" w14:textId="77777777" w:rsidTr="0098700D">
        <w:trPr>
          <w:trHeight w:val="480"/>
          <w:ins w:id="4999"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30EBA3BD" w14:textId="3F7A2EFE"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00" w:author="LUEJE Claudia" w:date="2023-06-26T17:59:00Z"/>
                <w:lang w:val="de-DE"/>
              </w:rPr>
            </w:pPr>
            <w:ins w:id="5001" w:author="LUEJE Claudia" w:date="2023-06-26T17:59:00Z">
              <w:r w:rsidRPr="00E90E6A">
                <w:rPr>
                  <w:b/>
                  <w:lang w:val="de-DE"/>
                </w:rPr>
                <w:t xml:space="preserve">Corner </w:t>
              </w:r>
              <w:r w:rsidR="0098700D">
                <w:rPr>
                  <w:b/>
                  <w:lang w:val="de-DE"/>
                </w:rPr>
                <w:t>w</w:t>
              </w:r>
              <w:r w:rsidRPr="00E90E6A">
                <w:rPr>
                  <w:b/>
                  <w:lang w:val="de-DE"/>
                </w:rPr>
                <w:t>eld</w:t>
              </w:r>
            </w:ins>
          </w:p>
        </w:tc>
        <w:tc>
          <w:tcPr>
            <w:tcW w:w="828" w:type="dxa"/>
            <w:vMerge w:val="restart"/>
            <w:tcBorders>
              <w:top w:val="nil"/>
              <w:left w:val="single" w:sz="4" w:space="0" w:color="auto"/>
              <w:bottom w:val="single" w:sz="4" w:space="0" w:color="000000"/>
              <w:right w:val="single" w:sz="4" w:space="0" w:color="auto"/>
            </w:tcBorders>
            <w:vAlign w:val="center"/>
            <w:hideMark/>
          </w:tcPr>
          <w:p w14:paraId="5AF55BC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02" w:author="LUEJE Claudia" w:date="2023-06-26T17:59:00Z"/>
                <w:lang w:val="de-DE"/>
              </w:rPr>
            </w:pPr>
            <w:ins w:id="5003" w:author="LUEJE Claudia" w:date="2023-06-26T17:59:00Z">
              <w:r w:rsidRPr="00E90E6A">
                <w:rPr>
                  <w:b/>
                  <w:lang w:val="de-DE"/>
                </w:rPr>
                <w:t>1-2</w:t>
              </w:r>
            </w:ins>
          </w:p>
        </w:tc>
        <w:tc>
          <w:tcPr>
            <w:tcW w:w="994" w:type="dxa"/>
            <w:vMerge w:val="restart"/>
            <w:tcBorders>
              <w:top w:val="nil"/>
              <w:left w:val="single" w:sz="4" w:space="0" w:color="auto"/>
              <w:bottom w:val="single" w:sz="4" w:space="0" w:color="000000"/>
              <w:right w:val="single" w:sz="4" w:space="0" w:color="auto"/>
            </w:tcBorders>
            <w:vAlign w:val="center"/>
            <w:hideMark/>
          </w:tcPr>
          <w:p w14:paraId="11CEE47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04" w:author="LUEJE Claudia" w:date="2023-06-26T17:59:00Z"/>
                <w:lang w:val="de-DE"/>
              </w:rPr>
            </w:pPr>
            <w:ins w:id="5005" w:author="LUEJE Claudia" w:date="2023-06-26T17:59:00Z">
              <w:r w:rsidRPr="00E90E6A">
                <w:rPr>
                  <w:b/>
                  <w:lang w:val="de-DE"/>
                </w:rPr>
                <w:t>Fillet</w:t>
              </w:r>
            </w:ins>
          </w:p>
        </w:tc>
        <w:tc>
          <w:tcPr>
            <w:tcW w:w="780" w:type="dxa"/>
            <w:tcBorders>
              <w:top w:val="nil"/>
              <w:left w:val="nil"/>
              <w:bottom w:val="single" w:sz="4" w:space="0" w:color="auto"/>
              <w:right w:val="single" w:sz="4" w:space="0" w:color="auto"/>
            </w:tcBorders>
            <w:vAlign w:val="center"/>
            <w:hideMark/>
          </w:tcPr>
          <w:p w14:paraId="492091A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06" w:author="LUEJE Claudia" w:date="2023-06-26T17:59:00Z"/>
                <w:lang w:val="de-DE"/>
              </w:rPr>
            </w:pPr>
            <w:ins w:id="5007" w:author="LUEJE Claudia" w:date="2023-06-26T17:59:00Z">
              <w:r w:rsidRPr="00E90E6A">
                <w:rPr>
                  <w:b/>
                  <w:lang w:val="de-DE"/>
                </w:rPr>
                <w:t>Fillet</w:t>
              </w:r>
            </w:ins>
          </w:p>
        </w:tc>
        <w:tc>
          <w:tcPr>
            <w:tcW w:w="960" w:type="dxa"/>
            <w:tcBorders>
              <w:top w:val="nil"/>
              <w:left w:val="nil"/>
              <w:bottom w:val="single" w:sz="4" w:space="0" w:color="auto"/>
              <w:right w:val="single" w:sz="4" w:space="0" w:color="auto"/>
            </w:tcBorders>
            <w:vAlign w:val="center"/>
            <w:hideMark/>
          </w:tcPr>
          <w:p w14:paraId="017FE83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08" w:author="LUEJE Claudia" w:date="2023-06-26T17:59:00Z"/>
                <w:lang w:val="de-DE"/>
              </w:rPr>
            </w:pPr>
            <w:ins w:id="5009" w:author="LUEJE Claudia" w:date="2023-06-26T17:59:00Z">
              <w:r w:rsidRPr="00E90E6A">
                <w:rPr>
                  <w:b/>
                  <w:lang w:val="de-DE"/>
                </w:rPr>
                <w:t>thickness</w:t>
              </w:r>
            </w:ins>
          </w:p>
        </w:tc>
        <w:tc>
          <w:tcPr>
            <w:tcW w:w="1420" w:type="dxa"/>
            <w:tcBorders>
              <w:top w:val="nil"/>
              <w:left w:val="nil"/>
              <w:bottom w:val="single" w:sz="4" w:space="0" w:color="auto"/>
              <w:right w:val="nil"/>
            </w:tcBorders>
            <w:vAlign w:val="center"/>
            <w:hideMark/>
          </w:tcPr>
          <w:p w14:paraId="22FC633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10" w:author="LUEJE Claudia" w:date="2023-06-26T17:59:00Z"/>
                <w:lang w:val="de-DE"/>
              </w:rPr>
            </w:pPr>
            <w:ins w:id="5011"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4776272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12" w:author="LUEJE Claudia" w:date="2023-06-26T17:59:00Z"/>
                <w:lang w:val="de-DE"/>
              </w:rPr>
            </w:pPr>
            <w:ins w:id="5013" w:author="LUEJE Claudia" w:date="2023-06-26T17:59:00Z">
              <w:r w:rsidRPr="00E90E6A">
                <w:rPr>
                  <w:b/>
                  <w:lang w:val="de-DE"/>
                </w:rPr>
                <w:t>-</w:t>
              </w:r>
            </w:ins>
          </w:p>
        </w:tc>
        <w:tc>
          <w:tcPr>
            <w:tcW w:w="2068" w:type="dxa"/>
            <w:vMerge w:val="restart"/>
            <w:tcBorders>
              <w:top w:val="nil"/>
              <w:left w:val="single" w:sz="4" w:space="0" w:color="auto"/>
              <w:bottom w:val="single" w:sz="4" w:space="0" w:color="000000"/>
              <w:right w:val="single" w:sz="8" w:space="0" w:color="auto"/>
            </w:tcBorders>
            <w:noWrap/>
            <w:vAlign w:val="center"/>
          </w:tcPr>
          <w:p w14:paraId="18307FF1" w14:textId="17DF9D51" w:rsidR="00C648DF" w:rsidRPr="00E90E6A" w:rsidRDefault="00C648DF" w:rsidP="00C648DF">
            <w:pPr>
              <w:pStyle w:val="FigureGraphic"/>
              <w:rPr>
                <w:ins w:id="5014" w:author="LUEJE Claudia" w:date="2023-06-26T17:59:00Z"/>
                <w:rFonts w:ascii="Arial" w:hAnsi="Arial" w:cs="Arial"/>
                <w:sz w:val="14"/>
                <w:szCs w:val="14"/>
                <w:lang w:val="de-DE" w:eastAsia="de-DE"/>
              </w:rPr>
            </w:pPr>
            <w:ins w:id="5015" w:author="LUEJE Claudia" w:date="2023-06-26T17:59:00Z">
              <w:r w:rsidRPr="00C648DF">
                <w:rPr>
                  <w:lang w:val="de-DE"/>
                </w:rPr>
                <w:t>8329_ed1fig49</w:t>
              </w:r>
              <w:r>
                <w:rPr>
                  <w:lang w:val="de-DE"/>
                </w:rPr>
                <w:t>b.EPS</w:t>
              </w:r>
            </w:ins>
          </w:p>
        </w:tc>
      </w:tr>
      <w:tr w:rsidR="00C648DF" w:rsidRPr="004240C2" w14:paraId="02B6B115" w14:textId="77777777" w:rsidTr="0098700D">
        <w:trPr>
          <w:trHeight w:val="300"/>
          <w:ins w:id="5016"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4733876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17"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1EDDC5B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18" w:author="LUEJE Claudia" w:date="2023-06-26T17:59:00Z"/>
                <w:lang w:val="de-DE"/>
              </w:rPr>
            </w:pPr>
          </w:p>
        </w:tc>
        <w:tc>
          <w:tcPr>
            <w:tcW w:w="994" w:type="dxa"/>
            <w:vMerge/>
            <w:tcBorders>
              <w:top w:val="nil"/>
              <w:left w:val="single" w:sz="4" w:space="0" w:color="auto"/>
              <w:bottom w:val="single" w:sz="4" w:space="0" w:color="000000"/>
              <w:right w:val="single" w:sz="4" w:space="0" w:color="auto"/>
            </w:tcBorders>
            <w:vAlign w:val="center"/>
            <w:hideMark/>
          </w:tcPr>
          <w:p w14:paraId="3CF7EFA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19" w:author="LUEJE Claudia" w:date="2023-06-26T17:59:00Z"/>
                <w:lang w:val="de-DE"/>
              </w:rPr>
            </w:pPr>
          </w:p>
        </w:tc>
        <w:tc>
          <w:tcPr>
            <w:tcW w:w="780" w:type="dxa"/>
            <w:tcBorders>
              <w:top w:val="nil"/>
              <w:left w:val="nil"/>
              <w:bottom w:val="nil"/>
              <w:right w:val="single" w:sz="4" w:space="0" w:color="auto"/>
            </w:tcBorders>
            <w:vAlign w:val="center"/>
            <w:hideMark/>
          </w:tcPr>
          <w:p w14:paraId="0EB0B2A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20" w:author="LUEJE Claudia" w:date="2023-06-26T17:59:00Z"/>
                <w:lang w:val="de-DE"/>
              </w:rPr>
            </w:pPr>
            <w:ins w:id="5021" w:author="LUEJE Claudia" w:date="2023-06-26T17:59:00Z">
              <w:r w:rsidRPr="00E90E6A">
                <w:rPr>
                  <w:b/>
                  <w:lang w:val="de-DE"/>
                </w:rPr>
                <w:t>HV</w:t>
              </w:r>
            </w:ins>
          </w:p>
        </w:tc>
        <w:tc>
          <w:tcPr>
            <w:tcW w:w="960" w:type="dxa"/>
            <w:tcBorders>
              <w:top w:val="nil"/>
              <w:left w:val="nil"/>
              <w:bottom w:val="nil"/>
              <w:right w:val="single" w:sz="4" w:space="0" w:color="auto"/>
            </w:tcBorders>
            <w:vAlign w:val="center"/>
            <w:hideMark/>
          </w:tcPr>
          <w:p w14:paraId="2BC28F3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22" w:author="LUEJE Claudia" w:date="2023-06-26T17:59:00Z"/>
                <w:lang w:val="de-DE"/>
              </w:rPr>
            </w:pPr>
            <w:ins w:id="5023" w:author="LUEJE Claudia" w:date="2023-06-26T17:59:00Z">
              <w:r w:rsidRPr="00E90E6A">
                <w:rPr>
                  <w:b/>
                  <w:lang w:val="de-DE"/>
                </w:rPr>
                <w:t>thickness</w:t>
              </w:r>
            </w:ins>
          </w:p>
        </w:tc>
        <w:tc>
          <w:tcPr>
            <w:tcW w:w="1420" w:type="dxa"/>
            <w:tcBorders>
              <w:top w:val="nil"/>
              <w:left w:val="nil"/>
              <w:bottom w:val="nil"/>
              <w:right w:val="nil"/>
            </w:tcBorders>
            <w:vAlign w:val="center"/>
            <w:hideMark/>
          </w:tcPr>
          <w:p w14:paraId="61FD86C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24" w:author="LUEJE Claudia" w:date="2023-06-26T17:59:00Z"/>
                <w:lang w:val="de-DE"/>
              </w:rPr>
            </w:pPr>
            <w:ins w:id="5025" w:author="LUEJE Claudia" w:date="2023-06-26T17:59:00Z">
              <w:r w:rsidRPr="00E90E6A">
                <w:rPr>
                  <w:b/>
                  <w:lang w:val="de-DE"/>
                </w:rPr>
                <w:t>gap=0, angle=45</w:t>
              </w:r>
            </w:ins>
          </w:p>
        </w:tc>
        <w:tc>
          <w:tcPr>
            <w:tcW w:w="1206" w:type="dxa"/>
            <w:tcBorders>
              <w:top w:val="nil"/>
              <w:left w:val="single" w:sz="4" w:space="0" w:color="auto"/>
              <w:bottom w:val="nil"/>
              <w:right w:val="nil"/>
            </w:tcBorders>
            <w:vAlign w:val="center"/>
            <w:hideMark/>
          </w:tcPr>
          <w:p w14:paraId="5627560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26" w:author="LUEJE Claudia" w:date="2023-06-26T17:59:00Z"/>
                <w:lang w:val="de-DE"/>
              </w:rPr>
            </w:pPr>
            <w:ins w:id="5027" w:author="LUEJE Claudia" w:date="2023-06-26T17:59:00Z">
              <w:r w:rsidRPr="00E90E6A">
                <w:rPr>
                  <w:b/>
                  <w:lang w:val="de-DE"/>
                </w:rPr>
                <w:t>penetration=1</w:t>
              </w:r>
            </w:ins>
          </w:p>
        </w:tc>
        <w:tc>
          <w:tcPr>
            <w:tcW w:w="2068" w:type="dxa"/>
            <w:vMerge/>
            <w:tcBorders>
              <w:top w:val="nil"/>
              <w:left w:val="single" w:sz="4" w:space="0" w:color="auto"/>
              <w:bottom w:val="single" w:sz="4" w:space="0" w:color="000000"/>
              <w:right w:val="single" w:sz="8" w:space="0" w:color="auto"/>
            </w:tcBorders>
            <w:vAlign w:val="center"/>
            <w:hideMark/>
          </w:tcPr>
          <w:p w14:paraId="3E1D3CE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28" w:author="LUEJE Claudia" w:date="2023-06-26T17:59:00Z"/>
                <w:lang w:val="de-DE"/>
              </w:rPr>
            </w:pPr>
          </w:p>
        </w:tc>
      </w:tr>
      <w:tr w:rsidR="00C648DF" w:rsidRPr="004240C2" w14:paraId="1DBF6373" w14:textId="77777777" w:rsidTr="0098700D">
        <w:trPr>
          <w:trHeight w:val="480"/>
          <w:ins w:id="5029"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35B41E7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30"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5A0178A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31" w:author="LUEJE Claudia" w:date="2023-06-26T17:59:00Z"/>
                <w:lang w:val="de-DE"/>
              </w:rPr>
            </w:pPr>
          </w:p>
        </w:tc>
        <w:tc>
          <w:tcPr>
            <w:tcW w:w="994" w:type="dxa"/>
            <w:vMerge/>
            <w:tcBorders>
              <w:top w:val="nil"/>
              <w:left w:val="single" w:sz="4" w:space="0" w:color="auto"/>
              <w:bottom w:val="single" w:sz="4" w:space="0" w:color="000000"/>
              <w:right w:val="single" w:sz="4" w:space="0" w:color="auto"/>
            </w:tcBorders>
            <w:vAlign w:val="center"/>
            <w:hideMark/>
          </w:tcPr>
          <w:p w14:paraId="057F4D3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32" w:author="LUEJE Claudia" w:date="2023-06-26T17:59:00Z"/>
                <w:lang w:val="de-DE"/>
              </w:rPr>
            </w:pPr>
          </w:p>
        </w:tc>
        <w:tc>
          <w:tcPr>
            <w:tcW w:w="780" w:type="dxa"/>
            <w:tcBorders>
              <w:top w:val="nil"/>
              <w:left w:val="nil"/>
              <w:bottom w:val="single" w:sz="4" w:space="0" w:color="auto"/>
              <w:right w:val="single" w:sz="4" w:space="0" w:color="auto"/>
            </w:tcBorders>
            <w:vAlign w:val="center"/>
            <w:hideMark/>
          </w:tcPr>
          <w:p w14:paraId="7FC295B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33" w:author="LUEJE Claudia" w:date="2023-06-26T17:59:00Z"/>
                <w:lang w:val="de-DE"/>
              </w:rPr>
            </w:pPr>
            <w:ins w:id="5034" w:author="LUEJE Claudia" w:date="2023-06-26T17:59:00Z">
              <w:r w:rsidRPr="00E90E6A">
                <w:rPr>
                  <w:b/>
                  <w:lang w:val="de-DE"/>
                </w:rPr>
                <w:t>U</w:t>
              </w:r>
            </w:ins>
          </w:p>
        </w:tc>
        <w:tc>
          <w:tcPr>
            <w:tcW w:w="960" w:type="dxa"/>
            <w:tcBorders>
              <w:top w:val="single" w:sz="4" w:space="0" w:color="auto"/>
              <w:left w:val="nil"/>
              <w:bottom w:val="single" w:sz="4" w:space="0" w:color="auto"/>
              <w:right w:val="single" w:sz="4" w:space="0" w:color="auto"/>
            </w:tcBorders>
            <w:vAlign w:val="center"/>
            <w:hideMark/>
          </w:tcPr>
          <w:p w14:paraId="66F7748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35" w:author="LUEJE Claudia" w:date="2023-06-26T17:59:00Z"/>
                <w:lang w:val="de-DE"/>
              </w:rPr>
            </w:pPr>
            <w:ins w:id="5036"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3E3E95C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37" w:author="LUEJE Claudia" w:date="2023-06-26T17:59:00Z"/>
                <w:lang w:val="de-DE"/>
              </w:rPr>
            </w:pPr>
            <w:ins w:id="5038" w:author="LUEJE Claudia" w:date="2023-06-26T17:59:00Z">
              <w:r w:rsidRPr="00E90E6A">
                <w:rPr>
                  <w:b/>
                  <w:lang w:val="de-DE"/>
                </w:rPr>
                <w:t>penetration=0, gap=0, angle=45</w:t>
              </w:r>
            </w:ins>
          </w:p>
        </w:tc>
        <w:tc>
          <w:tcPr>
            <w:tcW w:w="1206" w:type="dxa"/>
            <w:tcBorders>
              <w:top w:val="nil"/>
              <w:left w:val="single" w:sz="4" w:space="0" w:color="auto"/>
              <w:bottom w:val="single" w:sz="4" w:space="0" w:color="auto"/>
              <w:right w:val="nil"/>
            </w:tcBorders>
            <w:vAlign w:val="center"/>
            <w:hideMark/>
          </w:tcPr>
          <w:p w14:paraId="0205676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39" w:author="LUEJE Claudia" w:date="2023-06-26T17:59:00Z"/>
                <w:lang w:val="de-DE"/>
              </w:rPr>
            </w:pPr>
            <w:ins w:id="5040" w:author="LUEJE Claudia" w:date="2023-06-26T17:59:00Z">
              <w:r w:rsidRPr="00E90E6A">
                <w:rPr>
                  <w:b/>
                  <w:lang w:val="de-DE"/>
                </w:rPr>
                <w:t> </w:t>
              </w:r>
            </w:ins>
          </w:p>
        </w:tc>
        <w:tc>
          <w:tcPr>
            <w:tcW w:w="2068" w:type="dxa"/>
            <w:vMerge/>
            <w:tcBorders>
              <w:top w:val="nil"/>
              <w:left w:val="single" w:sz="4" w:space="0" w:color="auto"/>
              <w:bottom w:val="single" w:sz="4" w:space="0" w:color="000000"/>
              <w:right w:val="single" w:sz="8" w:space="0" w:color="auto"/>
            </w:tcBorders>
            <w:vAlign w:val="center"/>
            <w:hideMark/>
          </w:tcPr>
          <w:p w14:paraId="245CF8B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41" w:author="LUEJE Claudia" w:date="2023-06-26T17:59:00Z"/>
                <w:lang w:val="de-DE"/>
              </w:rPr>
            </w:pPr>
          </w:p>
        </w:tc>
      </w:tr>
      <w:tr w:rsidR="00C648DF" w:rsidRPr="004240C2" w14:paraId="0888B0D4" w14:textId="77777777" w:rsidTr="0098700D">
        <w:trPr>
          <w:trHeight w:val="480"/>
          <w:ins w:id="5042"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5256F5C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43" w:author="LUEJE Claudia" w:date="2023-06-26T17:59:00Z"/>
                <w:lang w:val="de-DE"/>
              </w:rPr>
            </w:pPr>
            <w:ins w:id="5044" w:author="LUEJE Claudia" w:date="2023-06-26T17:59:00Z">
              <w:r w:rsidRPr="00E90E6A">
                <w:rPr>
                  <w:b/>
                  <w:lang w:val="de-DE"/>
                </w:rPr>
                <w:t> </w:t>
              </w:r>
            </w:ins>
          </w:p>
        </w:tc>
        <w:tc>
          <w:tcPr>
            <w:tcW w:w="828" w:type="dxa"/>
            <w:vMerge w:val="restart"/>
            <w:tcBorders>
              <w:top w:val="nil"/>
              <w:left w:val="single" w:sz="4" w:space="0" w:color="auto"/>
              <w:bottom w:val="single" w:sz="4" w:space="0" w:color="000000"/>
              <w:right w:val="single" w:sz="4" w:space="0" w:color="auto"/>
            </w:tcBorders>
            <w:vAlign w:val="center"/>
            <w:hideMark/>
          </w:tcPr>
          <w:p w14:paraId="6D1F228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45" w:author="LUEJE Claudia" w:date="2023-06-26T17:59:00Z"/>
                <w:lang w:val="de-DE"/>
              </w:rPr>
            </w:pPr>
            <w:ins w:id="5046" w:author="LUEJE Claudia" w:date="2023-06-26T17:59:00Z">
              <w:r w:rsidRPr="00E90E6A">
                <w:rPr>
                  <w:b/>
                  <w:lang w:val="de-DE"/>
                </w:rPr>
                <w:t>2-4</w:t>
              </w:r>
            </w:ins>
          </w:p>
        </w:tc>
        <w:tc>
          <w:tcPr>
            <w:tcW w:w="994" w:type="dxa"/>
            <w:vMerge w:val="restart"/>
            <w:tcBorders>
              <w:top w:val="nil"/>
              <w:left w:val="single" w:sz="4" w:space="0" w:color="auto"/>
              <w:bottom w:val="nil"/>
              <w:right w:val="single" w:sz="4" w:space="0" w:color="auto"/>
            </w:tcBorders>
            <w:vAlign w:val="center"/>
            <w:hideMark/>
          </w:tcPr>
          <w:p w14:paraId="5E7BF24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47" w:author="LUEJE Claudia" w:date="2023-06-26T17:59:00Z"/>
                <w:lang w:val="de-DE"/>
              </w:rPr>
            </w:pPr>
            <w:ins w:id="5048" w:author="LUEJE Claudia" w:date="2023-06-26T17:59:00Z">
              <w:r w:rsidRPr="00E90E6A">
                <w:rPr>
                  <w:b/>
                  <w:lang w:val="de-DE"/>
                </w:rPr>
                <w:t>Fillet</w:t>
              </w:r>
            </w:ins>
          </w:p>
        </w:tc>
        <w:tc>
          <w:tcPr>
            <w:tcW w:w="780" w:type="dxa"/>
            <w:tcBorders>
              <w:top w:val="nil"/>
              <w:left w:val="nil"/>
              <w:bottom w:val="single" w:sz="4" w:space="0" w:color="auto"/>
              <w:right w:val="single" w:sz="4" w:space="0" w:color="auto"/>
            </w:tcBorders>
            <w:vAlign w:val="center"/>
            <w:hideMark/>
          </w:tcPr>
          <w:p w14:paraId="540A5CD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49" w:author="LUEJE Claudia" w:date="2023-06-26T17:59:00Z"/>
                <w:lang w:val="de-DE"/>
              </w:rPr>
            </w:pPr>
            <w:ins w:id="5050" w:author="LUEJE Claudia" w:date="2023-06-26T17:59:00Z">
              <w:r w:rsidRPr="00E90E6A">
                <w:rPr>
                  <w:b/>
                  <w:lang w:val="de-DE"/>
                </w:rPr>
                <w:t>Fillet</w:t>
              </w:r>
            </w:ins>
          </w:p>
        </w:tc>
        <w:tc>
          <w:tcPr>
            <w:tcW w:w="960" w:type="dxa"/>
            <w:tcBorders>
              <w:top w:val="nil"/>
              <w:left w:val="nil"/>
              <w:bottom w:val="single" w:sz="4" w:space="0" w:color="auto"/>
              <w:right w:val="single" w:sz="4" w:space="0" w:color="auto"/>
            </w:tcBorders>
            <w:vAlign w:val="center"/>
            <w:hideMark/>
          </w:tcPr>
          <w:p w14:paraId="2C98962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51" w:author="LUEJE Claudia" w:date="2023-06-26T17:59:00Z"/>
                <w:lang w:val="de-DE"/>
              </w:rPr>
            </w:pPr>
            <w:ins w:id="5052" w:author="LUEJE Claudia" w:date="2023-06-26T17:59:00Z">
              <w:r w:rsidRPr="00E90E6A">
                <w:rPr>
                  <w:b/>
                  <w:lang w:val="de-DE"/>
                </w:rPr>
                <w:t>thickness</w:t>
              </w:r>
            </w:ins>
          </w:p>
        </w:tc>
        <w:tc>
          <w:tcPr>
            <w:tcW w:w="1420" w:type="dxa"/>
            <w:tcBorders>
              <w:top w:val="nil"/>
              <w:left w:val="nil"/>
              <w:bottom w:val="single" w:sz="4" w:space="0" w:color="auto"/>
              <w:right w:val="nil"/>
            </w:tcBorders>
            <w:vAlign w:val="center"/>
            <w:hideMark/>
          </w:tcPr>
          <w:p w14:paraId="74C4F4D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53" w:author="LUEJE Claudia" w:date="2023-06-26T17:59:00Z"/>
                <w:lang w:val="de-DE"/>
              </w:rPr>
            </w:pPr>
            <w:ins w:id="5054"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42F0B49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55" w:author="LUEJE Claudia" w:date="2023-06-26T17:59:00Z"/>
                <w:lang w:val="de-DE"/>
              </w:rPr>
            </w:pPr>
            <w:ins w:id="5056" w:author="LUEJE Claudia" w:date="2023-06-26T17:59:00Z">
              <w:r w:rsidRPr="00E90E6A">
                <w:rPr>
                  <w:b/>
                  <w:lang w:val="de-DE"/>
                </w:rPr>
                <w:t>-</w:t>
              </w:r>
            </w:ins>
          </w:p>
        </w:tc>
        <w:tc>
          <w:tcPr>
            <w:tcW w:w="2068" w:type="dxa"/>
            <w:vMerge w:val="restart"/>
            <w:tcBorders>
              <w:top w:val="nil"/>
              <w:left w:val="single" w:sz="4" w:space="0" w:color="auto"/>
              <w:bottom w:val="single" w:sz="4" w:space="0" w:color="000000"/>
              <w:right w:val="single" w:sz="8" w:space="0" w:color="auto"/>
            </w:tcBorders>
            <w:noWrap/>
            <w:vAlign w:val="center"/>
          </w:tcPr>
          <w:p w14:paraId="27AF3B75" w14:textId="57A95864" w:rsidR="00C648DF" w:rsidRPr="004240C2" w:rsidRDefault="00C648DF" w:rsidP="00C648DF">
            <w:pPr>
              <w:pStyle w:val="FigureGraphic"/>
              <w:rPr>
                <w:ins w:id="5057" w:author="LUEJE Claudia" w:date="2023-06-26T17:59:00Z"/>
                <w:lang w:val="de-DE"/>
              </w:rPr>
            </w:pPr>
            <w:ins w:id="5058" w:author="LUEJE Claudia" w:date="2023-06-26T17:59:00Z">
              <w:r w:rsidRPr="00C648DF">
                <w:rPr>
                  <w:lang w:val="de-DE"/>
                </w:rPr>
                <w:t>8329_ed1fig49</w:t>
              </w:r>
              <w:r>
                <w:rPr>
                  <w:lang w:val="de-DE"/>
                </w:rPr>
                <w:t>c.EPS</w:t>
              </w:r>
            </w:ins>
          </w:p>
        </w:tc>
      </w:tr>
      <w:tr w:rsidR="00C648DF" w:rsidRPr="004240C2" w14:paraId="5E82C57F" w14:textId="77777777" w:rsidTr="0098700D">
        <w:trPr>
          <w:trHeight w:val="259"/>
          <w:ins w:id="5059"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7EF466C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60"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01175E6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61" w:author="LUEJE Claudia" w:date="2023-06-26T17:59:00Z"/>
                <w:lang w:val="de-DE"/>
              </w:rPr>
            </w:pPr>
          </w:p>
        </w:tc>
        <w:tc>
          <w:tcPr>
            <w:tcW w:w="994" w:type="dxa"/>
            <w:vMerge/>
            <w:tcBorders>
              <w:top w:val="nil"/>
              <w:left w:val="single" w:sz="4" w:space="0" w:color="auto"/>
              <w:bottom w:val="nil"/>
              <w:right w:val="single" w:sz="4" w:space="0" w:color="auto"/>
            </w:tcBorders>
            <w:vAlign w:val="center"/>
            <w:hideMark/>
          </w:tcPr>
          <w:p w14:paraId="788E1A6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62" w:author="LUEJE Claudia" w:date="2023-06-26T17:59:00Z"/>
                <w:lang w:val="de-DE"/>
              </w:rPr>
            </w:pPr>
          </w:p>
        </w:tc>
        <w:tc>
          <w:tcPr>
            <w:tcW w:w="780" w:type="dxa"/>
            <w:tcBorders>
              <w:top w:val="nil"/>
              <w:left w:val="nil"/>
              <w:bottom w:val="nil"/>
              <w:right w:val="single" w:sz="4" w:space="0" w:color="auto"/>
            </w:tcBorders>
            <w:vAlign w:val="center"/>
            <w:hideMark/>
          </w:tcPr>
          <w:p w14:paraId="7E97614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63" w:author="LUEJE Claudia" w:date="2023-06-26T17:59:00Z"/>
                <w:lang w:val="de-DE"/>
              </w:rPr>
            </w:pPr>
            <w:ins w:id="5064" w:author="LUEJE Claudia" w:date="2023-06-26T17:59:00Z">
              <w:r w:rsidRPr="00E90E6A">
                <w:rPr>
                  <w:b/>
                  <w:lang w:val="de-DE"/>
                </w:rPr>
                <w:t>HV</w:t>
              </w:r>
            </w:ins>
          </w:p>
        </w:tc>
        <w:tc>
          <w:tcPr>
            <w:tcW w:w="960" w:type="dxa"/>
            <w:tcBorders>
              <w:top w:val="nil"/>
              <w:left w:val="nil"/>
              <w:bottom w:val="nil"/>
              <w:right w:val="single" w:sz="4" w:space="0" w:color="auto"/>
            </w:tcBorders>
            <w:vAlign w:val="center"/>
            <w:hideMark/>
          </w:tcPr>
          <w:p w14:paraId="107B6B8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65" w:author="LUEJE Claudia" w:date="2023-06-26T17:59:00Z"/>
                <w:lang w:val="de-DE"/>
              </w:rPr>
            </w:pPr>
            <w:ins w:id="5066" w:author="LUEJE Claudia" w:date="2023-06-26T17:59:00Z">
              <w:r w:rsidRPr="00E90E6A">
                <w:rPr>
                  <w:b/>
                  <w:lang w:val="de-DE"/>
                </w:rPr>
                <w:t>thickness</w:t>
              </w:r>
            </w:ins>
          </w:p>
        </w:tc>
        <w:tc>
          <w:tcPr>
            <w:tcW w:w="1420" w:type="dxa"/>
            <w:tcBorders>
              <w:top w:val="nil"/>
              <w:left w:val="nil"/>
              <w:bottom w:val="nil"/>
              <w:right w:val="nil"/>
            </w:tcBorders>
            <w:vAlign w:val="center"/>
            <w:hideMark/>
          </w:tcPr>
          <w:p w14:paraId="69D8332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67" w:author="LUEJE Claudia" w:date="2023-06-26T17:59:00Z"/>
                <w:lang w:val="de-DE"/>
              </w:rPr>
            </w:pPr>
            <w:ins w:id="5068" w:author="LUEJE Claudia" w:date="2023-06-26T17:59:00Z">
              <w:r w:rsidRPr="00E90E6A">
                <w:rPr>
                  <w:b/>
                  <w:lang w:val="de-DE"/>
                </w:rPr>
                <w:t>gap=0, angle=45</w:t>
              </w:r>
            </w:ins>
          </w:p>
        </w:tc>
        <w:tc>
          <w:tcPr>
            <w:tcW w:w="1206" w:type="dxa"/>
            <w:tcBorders>
              <w:top w:val="nil"/>
              <w:left w:val="single" w:sz="4" w:space="0" w:color="auto"/>
              <w:bottom w:val="nil"/>
              <w:right w:val="nil"/>
            </w:tcBorders>
            <w:vAlign w:val="center"/>
            <w:hideMark/>
          </w:tcPr>
          <w:p w14:paraId="262FC36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69" w:author="LUEJE Claudia" w:date="2023-06-26T17:59:00Z"/>
                <w:lang w:val="de-DE"/>
              </w:rPr>
            </w:pPr>
            <w:ins w:id="5070" w:author="LUEJE Claudia" w:date="2023-06-26T17:59:00Z">
              <w:r w:rsidRPr="00E90E6A">
                <w:rPr>
                  <w:b/>
                  <w:lang w:val="de-DE"/>
                </w:rPr>
                <w:t>penetration=1</w:t>
              </w:r>
            </w:ins>
          </w:p>
        </w:tc>
        <w:tc>
          <w:tcPr>
            <w:tcW w:w="2068" w:type="dxa"/>
            <w:vMerge/>
            <w:tcBorders>
              <w:top w:val="nil"/>
              <w:left w:val="single" w:sz="4" w:space="0" w:color="auto"/>
              <w:bottom w:val="single" w:sz="4" w:space="0" w:color="000000"/>
              <w:right w:val="single" w:sz="8" w:space="0" w:color="auto"/>
            </w:tcBorders>
            <w:vAlign w:val="center"/>
            <w:hideMark/>
          </w:tcPr>
          <w:p w14:paraId="1168048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71" w:author="LUEJE Claudia" w:date="2023-06-26T17:59:00Z"/>
                <w:lang w:val="de-DE"/>
              </w:rPr>
            </w:pPr>
          </w:p>
        </w:tc>
      </w:tr>
      <w:tr w:rsidR="00C648DF" w:rsidRPr="004240C2" w14:paraId="1976D9BE" w14:textId="77777777" w:rsidTr="0098700D">
        <w:trPr>
          <w:trHeight w:val="480"/>
          <w:ins w:id="5072"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59DF8F2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73"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708381D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74" w:author="LUEJE Claudia" w:date="2023-06-26T17:59:00Z"/>
                <w:lang w:val="de-DE"/>
              </w:rPr>
            </w:pPr>
          </w:p>
        </w:tc>
        <w:tc>
          <w:tcPr>
            <w:tcW w:w="994" w:type="dxa"/>
            <w:vMerge/>
            <w:tcBorders>
              <w:top w:val="nil"/>
              <w:left w:val="single" w:sz="4" w:space="0" w:color="auto"/>
              <w:bottom w:val="nil"/>
              <w:right w:val="single" w:sz="4" w:space="0" w:color="auto"/>
            </w:tcBorders>
            <w:vAlign w:val="center"/>
            <w:hideMark/>
          </w:tcPr>
          <w:p w14:paraId="0019EC0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75" w:author="LUEJE Claudia" w:date="2023-06-26T17:59:00Z"/>
                <w:lang w:val="de-DE"/>
              </w:rPr>
            </w:pPr>
          </w:p>
        </w:tc>
        <w:tc>
          <w:tcPr>
            <w:tcW w:w="780" w:type="dxa"/>
            <w:tcBorders>
              <w:top w:val="nil"/>
              <w:left w:val="nil"/>
              <w:bottom w:val="nil"/>
              <w:right w:val="single" w:sz="4" w:space="0" w:color="auto"/>
            </w:tcBorders>
            <w:vAlign w:val="center"/>
            <w:hideMark/>
          </w:tcPr>
          <w:p w14:paraId="7D8196C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76" w:author="LUEJE Claudia" w:date="2023-06-26T17:59:00Z"/>
                <w:lang w:val="de-DE"/>
              </w:rPr>
            </w:pPr>
            <w:ins w:id="5077" w:author="LUEJE Claudia" w:date="2023-06-26T17:59:00Z">
              <w:r w:rsidRPr="00E90E6A">
                <w:rPr>
                  <w:b/>
                  <w:lang w:val="de-DE"/>
                </w:rPr>
                <w:t>U</w:t>
              </w:r>
            </w:ins>
          </w:p>
        </w:tc>
        <w:tc>
          <w:tcPr>
            <w:tcW w:w="960" w:type="dxa"/>
            <w:tcBorders>
              <w:top w:val="single" w:sz="4" w:space="0" w:color="auto"/>
              <w:left w:val="nil"/>
              <w:bottom w:val="nil"/>
              <w:right w:val="single" w:sz="4" w:space="0" w:color="auto"/>
            </w:tcBorders>
            <w:vAlign w:val="center"/>
            <w:hideMark/>
          </w:tcPr>
          <w:p w14:paraId="6F82F56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78" w:author="LUEJE Claudia" w:date="2023-06-26T17:59:00Z"/>
                <w:lang w:val="de-DE"/>
              </w:rPr>
            </w:pPr>
            <w:ins w:id="5079" w:author="LUEJE Claudia" w:date="2023-06-26T17:59:00Z">
              <w:r w:rsidRPr="00E90E6A">
                <w:rPr>
                  <w:b/>
                  <w:lang w:val="de-DE"/>
                </w:rPr>
                <w:t>thickness</w:t>
              </w:r>
            </w:ins>
          </w:p>
        </w:tc>
        <w:tc>
          <w:tcPr>
            <w:tcW w:w="1420" w:type="dxa"/>
            <w:tcBorders>
              <w:top w:val="single" w:sz="4" w:space="0" w:color="auto"/>
              <w:left w:val="nil"/>
              <w:bottom w:val="nil"/>
              <w:right w:val="nil"/>
            </w:tcBorders>
            <w:vAlign w:val="center"/>
            <w:hideMark/>
          </w:tcPr>
          <w:p w14:paraId="0E0DBAF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80" w:author="LUEJE Claudia" w:date="2023-06-26T17:59:00Z"/>
                <w:lang w:val="de-DE"/>
              </w:rPr>
            </w:pPr>
            <w:ins w:id="5081"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3FC9D53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82" w:author="LUEJE Claudia" w:date="2023-06-26T17:59:00Z"/>
                <w:lang w:val="de-DE"/>
              </w:rPr>
            </w:pPr>
            <w:ins w:id="5083" w:author="LUEJE Claudia" w:date="2023-06-26T17:59:00Z">
              <w:r w:rsidRPr="00E90E6A">
                <w:rPr>
                  <w:b/>
                  <w:lang w:val="de-DE"/>
                </w:rPr>
                <w:t> </w:t>
              </w:r>
            </w:ins>
          </w:p>
        </w:tc>
        <w:tc>
          <w:tcPr>
            <w:tcW w:w="2068" w:type="dxa"/>
            <w:vMerge/>
            <w:tcBorders>
              <w:top w:val="nil"/>
              <w:left w:val="single" w:sz="4" w:space="0" w:color="auto"/>
              <w:bottom w:val="single" w:sz="4" w:space="0" w:color="000000"/>
              <w:right w:val="single" w:sz="8" w:space="0" w:color="auto"/>
            </w:tcBorders>
            <w:vAlign w:val="center"/>
            <w:hideMark/>
          </w:tcPr>
          <w:p w14:paraId="3D05901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84" w:author="LUEJE Claudia" w:date="2023-06-26T17:59:00Z"/>
                <w:lang w:val="de-DE"/>
              </w:rPr>
            </w:pPr>
          </w:p>
        </w:tc>
      </w:tr>
      <w:tr w:rsidR="00C648DF" w:rsidRPr="004240C2" w14:paraId="2BF4B60A" w14:textId="77777777" w:rsidTr="0098700D">
        <w:trPr>
          <w:trHeight w:val="300"/>
          <w:ins w:id="5085"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7F8C17C0" w14:textId="65506B50"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86" w:author="LUEJE Claudia" w:date="2023-06-26T17:59:00Z"/>
                <w:lang w:val="de-DE"/>
              </w:rPr>
            </w:pPr>
            <w:ins w:id="5087" w:author="LUEJE Claudia" w:date="2023-06-26T17:59:00Z">
              <w:r w:rsidRPr="00E90E6A">
                <w:rPr>
                  <w:b/>
                  <w:lang w:val="de-DE"/>
                </w:rPr>
                <w:t xml:space="preserve">Edge </w:t>
              </w:r>
              <w:r w:rsidRPr="00E90E6A">
                <w:rPr>
                  <w:b/>
                  <w:lang w:val="de-DE"/>
                </w:rPr>
                <w:br/>
              </w:r>
              <w:r w:rsidR="0098700D">
                <w:rPr>
                  <w:b/>
                  <w:lang w:val="de-DE"/>
                </w:rPr>
                <w:t>w</w:t>
              </w:r>
              <w:r w:rsidRPr="00E90E6A">
                <w:rPr>
                  <w:b/>
                  <w:lang w:val="de-DE"/>
                </w:rPr>
                <w:t>eld</w:t>
              </w:r>
            </w:ins>
          </w:p>
        </w:tc>
        <w:tc>
          <w:tcPr>
            <w:tcW w:w="828" w:type="dxa"/>
            <w:tcBorders>
              <w:top w:val="nil"/>
              <w:left w:val="nil"/>
              <w:bottom w:val="single" w:sz="4" w:space="0" w:color="auto"/>
              <w:right w:val="single" w:sz="4" w:space="0" w:color="auto"/>
            </w:tcBorders>
            <w:vAlign w:val="center"/>
            <w:hideMark/>
          </w:tcPr>
          <w:p w14:paraId="3C7816C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88" w:author="LUEJE Claudia" w:date="2023-06-26T17:59:00Z"/>
                <w:lang w:val="de-DE"/>
              </w:rPr>
            </w:pPr>
            <w:ins w:id="5089" w:author="LUEJE Claudia" w:date="2023-06-26T17:59:00Z">
              <w:r w:rsidRPr="00E90E6A">
                <w:rPr>
                  <w:b/>
                  <w:lang w:val="de-DE"/>
                </w:rPr>
                <w:t>1</w:t>
              </w:r>
            </w:ins>
          </w:p>
        </w:tc>
        <w:tc>
          <w:tcPr>
            <w:tcW w:w="994" w:type="dxa"/>
            <w:tcBorders>
              <w:top w:val="single" w:sz="4" w:space="0" w:color="auto"/>
              <w:left w:val="nil"/>
              <w:bottom w:val="single" w:sz="4" w:space="0" w:color="auto"/>
              <w:right w:val="nil"/>
            </w:tcBorders>
            <w:hideMark/>
          </w:tcPr>
          <w:p w14:paraId="660E13F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90" w:author="LUEJE Claudia" w:date="2023-06-26T17:59:00Z"/>
                <w:lang w:val="de-DE"/>
              </w:rPr>
            </w:pPr>
            <w:ins w:id="5091" w:author="LUEJE Claudia" w:date="2023-06-26T17:59:00Z">
              <w:r w:rsidRPr="00E90E6A">
                <w:rPr>
                  <w:b/>
                  <w:lang w:val="de-DE"/>
                </w:rPr>
                <w:t> </w:t>
              </w:r>
            </w:ins>
          </w:p>
        </w:tc>
        <w:tc>
          <w:tcPr>
            <w:tcW w:w="780" w:type="dxa"/>
            <w:tcBorders>
              <w:top w:val="single" w:sz="4" w:space="0" w:color="auto"/>
              <w:left w:val="single" w:sz="4" w:space="0" w:color="auto"/>
              <w:bottom w:val="single" w:sz="4" w:space="0" w:color="auto"/>
              <w:right w:val="single" w:sz="4" w:space="0" w:color="auto"/>
            </w:tcBorders>
            <w:vAlign w:val="center"/>
            <w:hideMark/>
          </w:tcPr>
          <w:p w14:paraId="45212F3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92" w:author="LUEJE Claudia" w:date="2023-06-26T17:59:00Z"/>
                <w:lang w:val="de-DE"/>
              </w:rPr>
            </w:pPr>
            <w:ins w:id="5093" w:author="LUEJE Claudia" w:date="2023-06-26T17:59:00Z">
              <w:r w:rsidRPr="00E90E6A">
                <w:rPr>
                  <w:b/>
                  <w:lang w:val="de-DE"/>
                </w:rPr>
                <w:t>I</w:t>
              </w:r>
            </w:ins>
          </w:p>
        </w:tc>
        <w:tc>
          <w:tcPr>
            <w:tcW w:w="960" w:type="dxa"/>
            <w:tcBorders>
              <w:top w:val="single" w:sz="4" w:space="0" w:color="auto"/>
              <w:left w:val="nil"/>
              <w:bottom w:val="nil"/>
              <w:right w:val="single" w:sz="4" w:space="0" w:color="auto"/>
            </w:tcBorders>
            <w:vAlign w:val="center"/>
            <w:hideMark/>
          </w:tcPr>
          <w:p w14:paraId="251C4EA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94" w:author="LUEJE Claudia" w:date="2023-06-26T17:59:00Z"/>
                <w:lang w:val="de-DE"/>
              </w:rPr>
            </w:pPr>
            <w:ins w:id="5095" w:author="LUEJE Claudia" w:date="2023-06-26T17:59:00Z">
              <w:r w:rsidRPr="00E90E6A">
                <w:rPr>
                  <w:b/>
                  <w:lang w:val="de-DE"/>
                </w:rPr>
                <w:t>width</w:t>
              </w:r>
            </w:ins>
          </w:p>
        </w:tc>
        <w:tc>
          <w:tcPr>
            <w:tcW w:w="1420" w:type="dxa"/>
            <w:tcBorders>
              <w:top w:val="single" w:sz="4" w:space="0" w:color="auto"/>
              <w:left w:val="nil"/>
              <w:bottom w:val="nil"/>
              <w:right w:val="nil"/>
            </w:tcBorders>
            <w:vAlign w:val="center"/>
            <w:hideMark/>
          </w:tcPr>
          <w:p w14:paraId="4A0347E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096" w:author="LUEJE Claudia" w:date="2023-06-26T17:59:00Z"/>
                <w:lang w:val="de-DE"/>
              </w:rPr>
            </w:pPr>
            <w:ins w:id="5097" w:author="LUEJE Claudia" w:date="2023-06-26T17:59:00Z">
              <w:r w:rsidRPr="00E90E6A">
                <w:rPr>
                  <w:b/>
                  <w:lang w:val="de-DE"/>
                </w:rPr>
                <w:t>gap=0</w:t>
              </w:r>
            </w:ins>
          </w:p>
        </w:tc>
        <w:tc>
          <w:tcPr>
            <w:tcW w:w="1206" w:type="dxa"/>
            <w:tcBorders>
              <w:top w:val="single" w:sz="4" w:space="0" w:color="auto"/>
              <w:left w:val="single" w:sz="4" w:space="0" w:color="auto"/>
              <w:bottom w:val="nil"/>
              <w:right w:val="nil"/>
            </w:tcBorders>
            <w:noWrap/>
            <w:vAlign w:val="center"/>
            <w:hideMark/>
          </w:tcPr>
          <w:p w14:paraId="7AEAF2F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098" w:author="LUEJE Claudia" w:date="2023-06-26T17:59:00Z"/>
                <w:lang w:val="de-DE"/>
              </w:rPr>
            </w:pPr>
            <w:ins w:id="5099" w:author="LUEJE Claudia" w:date="2023-06-26T17:59:00Z">
              <w:r w:rsidRPr="00E90E6A">
                <w:rPr>
                  <w:b/>
                  <w:lang w:val="de-DE"/>
                </w:rPr>
                <w:t>-</w:t>
              </w:r>
            </w:ins>
          </w:p>
        </w:tc>
        <w:tc>
          <w:tcPr>
            <w:tcW w:w="2068" w:type="dxa"/>
            <w:vMerge w:val="restart"/>
            <w:tcBorders>
              <w:top w:val="nil"/>
              <w:left w:val="single" w:sz="4" w:space="0" w:color="auto"/>
              <w:bottom w:val="single" w:sz="4" w:space="0" w:color="000000"/>
              <w:right w:val="single" w:sz="8" w:space="0" w:color="auto"/>
            </w:tcBorders>
            <w:noWrap/>
            <w:vAlign w:val="center"/>
          </w:tcPr>
          <w:p w14:paraId="0AB71030" w14:textId="46E2C0EF" w:rsidR="00C648DF" w:rsidRPr="004240C2" w:rsidRDefault="00C648DF" w:rsidP="00C648DF">
            <w:pPr>
              <w:pStyle w:val="FigureGraphic"/>
              <w:rPr>
                <w:ins w:id="5100" w:author="LUEJE Claudia" w:date="2023-06-26T17:59:00Z"/>
                <w:lang w:val="de-DE"/>
              </w:rPr>
            </w:pPr>
            <w:ins w:id="5101" w:author="LUEJE Claudia" w:date="2023-06-26T17:59:00Z">
              <w:r w:rsidRPr="00C648DF">
                <w:rPr>
                  <w:lang w:val="de-DE"/>
                </w:rPr>
                <w:t>8329_ed1fig49</w:t>
              </w:r>
              <w:r>
                <w:rPr>
                  <w:lang w:val="de-DE"/>
                </w:rPr>
                <w:t>d.EPS</w:t>
              </w:r>
            </w:ins>
          </w:p>
        </w:tc>
      </w:tr>
      <w:tr w:rsidR="00C648DF" w:rsidRPr="004240C2" w14:paraId="197775F0" w14:textId="77777777" w:rsidTr="0098700D">
        <w:trPr>
          <w:trHeight w:val="300"/>
          <w:ins w:id="5102"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65F864B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03"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053D8EF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04" w:author="LUEJE Claudia" w:date="2023-06-26T17:59:00Z"/>
                <w:lang w:val="de-DE"/>
              </w:rPr>
            </w:pPr>
            <w:ins w:id="5105" w:author="LUEJE Claudia" w:date="2023-06-26T17:59:00Z">
              <w:r w:rsidRPr="00E90E6A">
                <w:rPr>
                  <w:b/>
                  <w:lang w:val="de-DE"/>
                </w:rPr>
                <w:t>1</w:t>
              </w:r>
            </w:ins>
          </w:p>
        </w:tc>
        <w:tc>
          <w:tcPr>
            <w:tcW w:w="994" w:type="dxa"/>
            <w:tcBorders>
              <w:top w:val="nil"/>
              <w:left w:val="nil"/>
              <w:bottom w:val="single" w:sz="4" w:space="0" w:color="auto"/>
              <w:right w:val="nil"/>
            </w:tcBorders>
            <w:hideMark/>
          </w:tcPr>
          <w:p w14:paraId="25A2473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06" w:author="LUEJE Claudia" w:date="2023-06-26T17:59:00Z"/>
                <w:lang w:val="de-DE"/>
              </w:rPr>
            </w:pPr>
            <w:ins w:id="5107"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5D92C645"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08" w:author="LUEJE Claudia" w:date="2023-06-26T17:59:00Z"/>
                <w:lang w:val="de-DE"/>
              </w:rPr>
            </w:pPr>
            <w:ins w:id="5109" w:author="LUEJE Claudia" w:date="2023-06-26T17:59:00Z">
              <w:r w:rsidRPr="00E90E6A">
                <w:rPr>
                  <w:b/>
                  <w:lang w:val="de-DE"/>
                </w:rPr>
                <w:t>V</w:t>
              </w:r>
            </w:ins>
          </w:p>
        </w:tc>
        <w:tc>
          <w:tcPr>
            <w:tcW w:w="960" w:type="dxa"/>
            <w:tcBorders>
              <w:top w:val="nil"/>
              <w:left w:val="nil"/>
              <w:bottom w:val="nil"/>
              <w:right w:val="single" w:sz="4" w:space="0" w:color="auto"/>
            </w:tcBorders>
            <w:vAlign w:val="center"/>
            <w:hideMark/>
          </w:tcPr>
          <w:p w14:paraId="62CD353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10" w:author="LUEJE Claudia" w:date="2023-06-26T17:59:00Z"/>
                <w:lang w:val="de-DE"/>
              </w:rPr>
            </w:pPr>
            <w:ins w:id="5111" w:author="LUEJE Claudia" w:date="2023-06-26T17:59:00Z">
              <w:r w:rsidRPr="00E90E6A">
                <w:rPr>
                  <w:b/>
                  <w:lang w:val="de-DE"/>
                </w:rPr>
                <w:t> </w:t>
              </w:r>
            </w:ins>
          </w:p>
        </w:tc>
        <w:tc>
          <w:tcPr>
            <w:tcW w:w="1420" w:type="dxa"/>
            <w:tcBorders>
              <w:top w:val="nil"/>
              <w:left w:val="nil"/>
              <w:bottom w:val="nil"/>
              <w:right w:val="nil"/>
            </w:tcBorders>
            <w:vAlign w:val="center"/>
            <w:hideMark/>
          </w:tcPr>
          <w:p w14:paraId="7580156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12" w:author="LUEJE Claudia" w:date="2023-06-26T17:59:00Z"/>
                <w:lang w:val="de-DE"/>
              </w:rPr>
            </w:pPr>
            <w:ins w:id="5113" w:author="LUEJE Claudia" w:date="2023-06-26T17:59:00Z">
              <w:r w:rsidRPr="00E90E6A">
                <w:rPr>
                  <w:b/>
                  <w:lang w:val="de-DE"/>
                </w:rPr>
                <w:t> </w:t>
              </w:r>
            </w:ins>
          </w:p>
        </w:tc>
        <w:tc>
          <w:tcPr>
            <w:tcW w:w="1206" w:type="dxa"/>
            <w:tcBorders>
              <w:top w:val="nil"/>
              <w:left w:val="single" w:sz="4" w:space="0" w:color="auto"/>
              <w:bottom w:val="nil"/>
              <w:right w:val="nil"/>
            </w:tcBorders>
            <w:noWrap/>
            <w:vAlign w:val="center"/>
            <w:hideMark/>
          </w:tcPr>
          <w:p w14:paraId="4DC25C7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14" w:author="LUEJE Claudia" w:date="2023-06-26T17:59:00Z"/>
                <w:lang w:val="de-DE"/>
              </w:rPr>
            </w:pPr>
            <w:ins w:id="5115" w:author="LUEJE Claudia" w:date="2023-06-26T17:59:00Z">
              <w:r w:rsidRPr="00E90E6A">
                <w:rPr>
                  <w:b/>
                  <w:lang w:val="de-DE"/>
                </w:rPr>
                <w:t>-</w:t>
              </w:r>
            </w:ins>
          </w:p>
        </w:tc>
        <w:tc>
          <w:tcPr>
            <w:tcW w:w="2068" w:type="dxa"/>
            <w:vMerge/>
            <w:tcBorders>
              <w:top w:val="nil"/>
              <w:left w:val="single" w:sz="4" w:space="0" w:color="auto"/>
              <w:bottom w:val="single" w:sz="4" w:space="0" w:color="000000"/>
              <w:right w:val="single" w:sz="8" w:space="0" w:color="auto"/>
            </w:tcBorders>
            <w:vAlign w:val="center"/>
            <w:hideMark/>
          </w:tcPr>
          <w:p w14:paraId="346172A2" w14:textId="77777777" w:rsidR="00C648DF" w:rsidRPr="004240C2" w:rsidRDefault="00C648DF" w:rsidP="00C648DF">
            <w:pPr>
              <w:pStyle w:val="FigureGraphic"/>
              <w:rPr>
                <w:ins w:id="5116" w:author="LUEJE Claudia" w:date="2023-06-26T17:59:00Z"/>
                <w:lang w:val="de-DE"/>
              </w:rPr>
            </w:pPr>
          </w:p>
        </w:tc>
      </w:tr>
      <w:tr w:rsidR="00C648DF" w:rsidRPr="004240C2" w14:paraId="2E5CE56A" w14:textId="77777777" w:rsidTr="0098700D">
        <w:trPr>
          <w:trHeight w:val="300"/>
          <w:ins w:id="5117"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16F43DC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18"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32F38B2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19" w:author="LUEJE Claudia" w:date="2023-06-26T17:59:00Z"/>
                <w:lang w:val="de-DE"/>
              </w:rPr>
            </w:pPr>
            <w:ins w:id="5120" w:author="LUEJE Claudia" w:date="2023-06-26T17:59:00Z">
              <w:r w:rsidRPr="00E90E6A">
                <w:rPr>
                  <w:b/>
                  <w:lang w:val="de-DE"/>
                </w:rPr>
                <w:t>1</w:t>
              </w:r>
            </w:ins>
          </w:p>
        </w:tc>
        <w:tc>
          <w:tcPr>
            <w:tcW w:w="994" w:type="dxa"/>
            <w:tcBorders>
              <w:top w:val="nil"/>
              <w:left w:val="nil"/>
              <w:bottom w:val="single" w:sz="4" w:space="0" w:color="auto"/>
              <w:right w:val="nil"/>
            </w:tcBorders>
            <w:hideMark/>
          </w:tcPr>
          <w:p w14:paraId="442D70E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21" w:author="LUEJE Claudia" w:date="2023-06-26T17:59:00Z"/>
                <w:lang w:val="de-DE"/>
              </w:rPr>
            </w:pPr>
            <w:ins w:id="5122" w:author="LUEJE Claudia" w:date="2023-06-26T17:59:00Z">
              <w:r w:rsidRPr="00E90E6A">
                <w:rPr>
                  <w:b/>
                  <w:lang w:val="de-DE"/>
                </w:rPr>
                <w:t> </w:t>
              </w:r>
            </w:ins>
          </w:p>
        </w:tc>
        <w:tc>
          <w:tcPr>
            <w:tcW w:w="780" w:type="dxa"/>
            <w:tcBorders>
              <w:top w:val="nil"/>
              <w:left w:val="single" w:sz="4" w:space="0" w:color="auto"/>
              <w:bottom w:val="single" w:sz="4" w:space="0" w:color="auto"/>
              <w:right w:val="single" w:sz="4" w:space="0" w:color="auto"/>
            </w:tcBorders>
            <w:vAlign w:val="center"/>
            <w:hideMark/>
          </w:tcPr>
          <w:p w14:paraId="1E50B6F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23" w:author="LUEJE Claudia" w:date="2023-06-26T17:59:00Z"/>
                <w:lang w:val="de-DE"/>
              </w:rPr>
            </w:pPr>
            <w:ins w:id="5124" w:author="LUEJE Claudia" w:date="2023-06-26T17:59:00Z">
              <w:r w:rsidRPr="00E90E6A">
                <w:rPr>
                  <w:b/>
                  <w:lang w:val="de-DE"/>
                </w:rPr>
                <w:t>U</w:t>
              </w:r>
            </w:ins>
          </w:p>
        </w:tc>
        <w:tc>
          <w:tcPr>
            <w:tcW w:w="960" w:type="dxa"/>
            <w:tcBorders>
              <w:top w:val="nil"/>
              <w:left w:val="nil"/>
              <w:bottom w:val="single" w:sz="4" w:space="0" w:color="auto"/>
              <w:right w:val="single" w:sz="4" w:space="0" w:color="auto"/>
            </w:tcBorders>
            <w:vAlign w:val="center"/>
            <w:hideMark/>
          </w:tcPr>
          <w:p w14:paraId="1988F1C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25" w:author="LUEJE Claudia" w:date="2023-06-26T17:59:00Z"/>
                <w:lang w:val="de-DE"/>
              </w:rPr>
            </w:pPr>
            <w:ins w:id="5126" w:author="LUEJE Claudia" w:date="2023-06-26T17:59:00Z">
              <w:r w:rsidRPr="00E90E6A">
                <w:rPr>
                  <w:b/>
                  <w:lang w:val="de-DE"/>
                </w:rPr>
                <w:t> </w:t>
              </w:r>
            </w:ins>
          </w:p>
        </w:tc>
        <w:tc>
          <w:tcPr>
            <w:tcW w:w="1420" w:type="dxa"/>
            <w:tcBorders>
              <w:top w:val="nil"/>
              <w:left w:val="nil"/>
              <w:bottom w:val="single" w:sz="4" w:space="0" w:color="auto"/>
              <w:right w:val="nil"/>
            </w:tcBorders>
            <w:vAlign w:val="center"/>
            <w:hideMark/>
          </w:tcPr>
          <w:p w14:paraId="35B078B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27" w:author="LUEJE Claudia" w:date="2023-06-26T17:59:00Z"/>
                <w:lang w:val="de-DE"/>
              </w:rPr>
            </w:pPr>
            <w:ins w:id="5128" w:author="LUEJE Claudia" w:date="2023-06-26T17:59:00Z">
              <w:r w:rsidRPr="00E90E6A">
                <w:rPr>
                  <w:b/>
                  <w:lang w:val="de-DE"/>
                </w:rPr>
                <w:t> </w:t>
              </w:r>
            </w:ins>
          </w:p>
        </w:tc>
        <w:tc>
          <w:tcPr>
            <w:tcW w:w="1206" w:type="dxa"/>
            <w:tcBorders>
              <w:top w:val="nil"/>
              <w:left w:val="single" w:sz="4" w:space="0" w:color="auto"/>
              <w:bottom w:val="single" w:sz="4" w:space="0" w:color="auto"/>
              <w:right w:val="nil"/>
            </w:tcBorders>
            <w:noWrap/>
            <w:vAlign w:val="center"/>
            <w:hideMark/>
          </w:tcPr>
          <w:p w14:paraId="4E15113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29" w:author="LUEJE Claudia" w:date="2023-06-26T17:59:00Z"/>
                <w:lang w:val="de-DE"/>
              </w:rPr>
            </w:pPr>
            <w:ins w:id="5130" w:author="LUEJE Claudia" w:date="2023-06-26T17:59:00Z">
              <w:r w:rsidRPr="00E90E6A">
                <w:rPr>
                  <w:b/>
                  <w:lang w:val="de-DE"/>
                </w:rPr>
                <w:t>-</w:t>
              </w:r>
            </w:ins>
          </w:p>
        </w:tc>
        <w:tc>
          <w:tcPr>
            <w:tcW w:w="2068" w:type="dxa"/>
            <w:vMerge/>
            <w:tcBorders>
              <w:top w:val="nil"/>
              <w:left w:val="single" w:sz="4" w:space="0" w:color="auto"/>
              <w:bottom w:val="single" w:sz="4" w:space="0" w:color="000000"/>
              <w:right w:val="single" w:sz="8" w:space="0" w:color="auto"/>
            </w:tcBorders>
            <w:vAlign w:val="center"/>
            <w:hideMark/>
          </w:tcPr>
          <w:p w14:paraId="1942AFBF" w14:textId="77777777" w:rsidR="00C648DF" w:rsidRPr="004240C2" w:rsidRDefault="00C648DF" w:rsidP="00C648DF">
            <w:pPr>
              <w:pStyle w:val="FigureGraphic"/>
              <w:rPr>
                <w:ins w:id="5131" w:author="LUEJE Claudia" w:date="2023-06-26T17:59:00Z"/>
                <w:lang w:val="de-DE"/>
              </w:rPr>
            </w:pPr>
          </w:p>
        </w:tc>
      </w:tr>
      <w:tr w:rsidR="00C648DF" w:rsidRPr="004240C2" w14:paraId="1E0DFEBC" w14:textId="77777777" w:rsidTr="0098700D">
        <w:trPr>
          <w:trHeight w:val="300"/>
          <w:ins w:id="5132"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3CD9E1BC" w14:textId="65EAD042"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33" w:author="LUEJE Claudia" w:date="2023-06-26T17:59:00Z"/>
                <w:lang w:val="de-DE"/>
              </w:rPr>
            </w:pPr>
            <w:ins w:id="5134" w:author="LUEJE Claudia" w:date="2023-06-26T17:59:00Z">
              <w:r w:rsidRPr="00E90E6A">
                <w:rPr>
                  <w:b/>
                  <w:lang w:val="de-DE"/>
                </w:rPr>
                <w:t>I-</w:t>
              </w:r>
              <w:r w:rsidR="0098700D">
                <w:rPr>
                  <w:b/>
                  <w:lang w:val="de-DE"/>
                </w:rPr>
                <w:t>w</w:t>
              </w:r>
              <w:r w:rsidRPr="00E90E6A">
                <w:rPr>
                  <w:b/>
                  <w:lang w:val="de-DE"/>
                </w:rPr>
                <w:t>eld</w:t>
              </w:r>
            </w:ins>
          </w:p>
        </w:tc>
        <w:tc>
          <w:tcPr>
            <w:tcW w:w="828" w:type="dxa"/>
            <w:tcBorders>
              <w:top w:val="nil"/>
              <w:left w:val="nil"/>
              <w:bottom w:val="single" w:sz="4" w:space="0" w:color="auto"/>
              <w:right w:val="single" w:sz="4" w:space="0" w:color="auto"/>
            </w:tcBorders>
            <w:vAlign w:val="center"/>
            <w:hideMark/>
          </w:tcPr>
          <w:p w14:paraId="0DB5B50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35" w:author="LUEJE Claudia" w:date="2023-06-26T17:59:00Z"/>
                <w:lang w:val="de-DE"/>
              </w:rPr>
            </w:pPr>
            <w:ins w:id="5136" w:author="LUEJE Claudia" w:date="2023-06-26T17:59:00Z">
              <w:r w:rsidRPr="00E90E6A">
                <w:rPr>
                  <w:b/>
                  <w:lang w:val="de-DE"/>
                </w:rPr>
                <w:t>1</w:t>
              </w:r>
            </w:ins>
          </w:p>
        </w:tc>
        <w:tc>
          <w:tcPr>
            <w:tcW w:w="994" w:type="dxa"/>
            <w:tcBorders>
              <w:top w:val="nil"/>
              <w:left w:val="nil"/>
              <w:bottom w:val="single" w:sz="4" w:space="0" w:color="auto"/>
              <w:right w:val="nil"/>
            </w:tcBorders>
            <w:vAlign w:val="center"/>
            <w:hideMark/>
          </w:tcPr>
          <w:p w14:paraId="0EEF7FB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37" w:author="LUEJE Claudia" w:date="2023-06-26T17:59:00Z"/>
                <w:lang w:val="de-DE"/>
              </w:rPr>
            </w:pPr>
            <w:ins w:id="5138" w:author="LUEJE Claudia" w:date="2023-06-26T17:59:00Z">
              <w:r w:rsidRPr="00E90E6A">
                <w:rPr>
                  <w:b/>
                  <w:lang w:val="de-DE"/>
                </w:rPr>
                <w:t>Laser</w:t>
              </w:r>
            </w:ins>
          </w:p>
        </w:tc>
        <w:tc>
          <w:tcPr>
            <w:tcW w:w="780" w:type="dxa"/>
            <w:tcBorders>
              <w:top w:val="nil"/>
              <w:left w:val="single" w:sz="4" w:space="0" w:color="auto"/>
              <w:bottom w:val="single" w:sz="4" w:space="0" w:color="auto"/>
              <w:right w:val="single" w:sz="4" w:space="0" w:color="auto"/>
            </w:tcBorders>
            <w:vAlign w:val="center"/>
            <w:hideMark/>
          </w:tcPr>
          <w:p w14:paraId="1502D6E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39" w:author="LUEJE Claudia" w:date="2023-06-26T17:59:00Z"/>
                <w:lang w:val="de-DE"/>
              </w:rPr>
            </w:pPr>
            <w:ins w:id="5140" w:author="LUEJE Claudia" w:date="2023-06-26T17:59:00Z">
              <w:r w:rsidRPr="00E90E6A">
                <w:rPr>
                  <w:b/>
                  <w:lang w:val="de-DE"/>
                </w:rPr>
                <w:t>-</w:t>
              </w:r>
            </w:ins>
          </w:p>
        </w:tc>
        <w:tc>
          <w:tcPr>
            <w:tcW w:w="960" w:type="dxa"/>
            <w:tcBorders>
              <w:top w:val="nil"/>
              <w:left w:val="nil"/>
              <w:bottom w:val="nil"/>
              <w:right w:val="single" w:sz="4" w:space="0" w:color="auto"/>
            </w:tcBorders>
            <w:vAlign w:val="center"/>
            <w:hideMark/>
          </w:tcPr>
          <w:p w14:paraId="28FB7D2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41" w:author="LUEJE Claudia" w:date="2023-06-26T17:59:00Z"/>
                <w:lang w:val="de-DE"/>
              </w:rPr>
            </w:pPr>
            <w:ins w:id="5142" w:author="LUEJE Claudia" w:date="2023-06-26T17:59:00Z">
              <w:r w:rsidRPr="00E90E6A">
                <w:rPr>
                  <w:b/>
                  <w:lang w:val="de-DE"/>
                </w:rPr>
                <w:t>width</w:t>
              </w:r>
            </w:ins>
          </w:p>
        </w:tc>
        <w:tc>
          <w:tcPr>
            <w:tcW w:w="1420" w:type="dxa"/>
            <w:tcBorders>
              <w:top w:val="nil"/>
              <w:left w:val="nil"/>
              <w:bottom w:val="nil"/>
              <w:right w:val="nil"/>
            </w:tcBorders>
            <w:vAlign w:val="center"/>
            <w:hideMark/>
          </w:tcPr>
          <w:p w14:paraId="52FD89E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43" w:author="LUEJE Claudia" w:date="2023-06-26T17:59:00Z"/>
                <w:lang w:val="de-DE"/>
              </w:rPr>
            </w:pPr>
            <w:ins w:id="5144" w:author="LUEJE Claudia" w:date="2023-06-26T17:59:00Z">
              <w:r w:rsidRPr="00E90E6A">
                <w:rPr>
                  <w:b/>
                  <w:lang w:val="de-DE"/>
                </w:rPr>
                <w:t>gap=0</w:t>
              </w:r>
            </w:ins>
          </w:p>
        </w:tc>
        <w:tc>
          <w:tcPr>
            <w:tcW w:w="1206" w:type="dxa"/>
            <w:tcBorders>
              <w:top w:val="nil"/>
              <w:left w:val="single" w:sz="4" w:space="0" w:color="auto"/>
              <w:bottom w:val="nil"/>
              <w:right w:val="nil"/>
            </w:tcBorders>
            <w:vAlign w:val="center"/>
            <w:hideMark/>
          </w:tcPr>
          <w:p w14:paraId="63A02DF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45" w:author="LUEJE Claudia" w:date="2023-06-26T17:59:00Z"/>
                <w:lang w:val="de-DE"/>
              </w:rPr>
            </w:pPr>
            <w:ins w:id="5146" w:author="LUEJE Claudia" w:date="2023-06-26T17:59:00Z">
              <w:r w:rsidRPr="00E90E6A">
                <w:rPr>
                  <w:b/>
                  <w:lang w:val="de-DE"/>
                </w:rPr>
                <w:t>-</w:t>
              </w:r>
            </w:ins>
          </w:p>
        </w:tc>
        <w:tc>
          <w:tcPr>
            <w:tcW w:w="2068" w:type="dxa"/>
            <w:vMerge w:val="restart"/>
            <w:tcBorders>
              <w:top w:val="nil"/>
              <w:left w:val="single" w:sz="4" w:space="0" w:color="auto"/>
              <w:bottom w:val="single" w:sz="4" w:space="0" w:color="000000"/>
              <w:right w:val="single" w:sz="8" w:space="0" w:color="auto"/>
            </w:tcBorders>
            <w:noWrap/>
            <w:vAlign w:val="center"/>
          </w:tcPr>
          <w:p w14:paraId="131169A1" w14:textId="04106952" w:rsidR="00C648DF" w:rsidRPr="004240C2" w:rsidRDefault="00C648DF" w:rsidP="00C648DF">
            <w:pPr>
              <w:pStyle w:val="FigureGraphic"/>
              <w:rPr>
                <w:ins w:id="5147" w:author="LUEJE Claudia" w:date="2023-06-26T17:59:00Z"/>
                <w:lang w:val="de-DE"/>
              </w:rPr>
            </w:pPr>
            <w:ins w:id="5148" w:author="LUEJE Claudia" w:date="2023-06-26T17:59:00Z">
              <w:r w:rsidRPr="00C648DF">
                <w:rPr>
                  <w:lang w:val="de-DE"/>
                </w:rPr>
                <w:t>8329_ed1fig49</w:t>
              </w:r>
              <w:r>
                <w:rPr>
                  <w:lang w:val="de-DE"/>
                </w:rPr>
                <w:t>e.EPS</w:t>
              </w:r>
            </w:ins>
          </w:p>
        </w:tc>
      </w:tr>
      <w:tr w:rsidR="00C648DF" w:rsidRPr="004240C2" w14:paraId="232350CC" w14:textId="77777777" w:rsidTr="0098700D">
        <w:trPr>
          <w:trHeight w:val="300"/>
          <w:ins w:id="5149"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19F2437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50"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7E123B6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51" w:author="LUEJE Claudia" w:date="2023-06-26T17:59:00Z"/>
                <w:lang w:val="de-DE"/>
              </w:rPr>
            </w:pPr>
            <w:ins w:id="5152" w:author="LUEJE Claudia" w:date="2023-06-26T17:59:00Z">
              <w:r w:rsidRPr="00E90E6A">
                <w:rPr>
                  <w:b/>
                  <w:lang w:val="de-DE"/>
                </w:rPr>
                <w:t>1</w:t>
              </w:r>
            </w:ins>
          </w:p>
        </w:tc>
        <w:tc>
          <w:tcPr>
            <w:tcW w:w="994" w:type="dxa"/>
            <w:tcBorders>
              <w:top w:val="nil"/>
              <w:left w:val="nil"/>
              <w:bottom w:val="single" w:sz="4" w:space="0" w:color="auto"/>
              <w:right w:val="nil"/>
            </w:tcBorders>
            <w:vAlign w:val="center"/>
            <w:hideMark/>
          </w:tcPr>
          <w:p w14:paraId="1C7D300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53" w:author="LUEJE Claudia" w:date="2023-06-26T17:59:00Z"/>
                <w:lang w:val="de-DE"/>
              </w:rPr>
            </w:pPr>
            <w:ins w:id="5154" w:author="LUEJE Claudia" w:date="2023-06-26T17:59:00Z">
              <w:r w:rsidRPr="00E90E6A">
                <w:rPr>
                  <w:b/>
                  <w:lang w:val="de-DE"/>
                </w:rPr>
                <w:t>Fillet</w:t>
              </w:r>
            </w:ins>
          </w:p>
        </w:tc>
        <w:tc>
          <w:tcPr>
            <w:tcW w:w="780" w:type="dxa"/>
            <w:tcBorders>
              <w:top w:val="nil"/>
              <w:left w:val="single" w:sz="4" w:space="0" w:color="auto"/>
              <w:bottom w:val="single" w:sz="4" w:space="0" w:color="auto"/>
              <w:right w:val="single" w:sz="4" w:space="0" w:color="auto"/>
            </w:tcBorders>
            <w:vAlign w:val="center"/>
            <w:hideMark/>
          </w:tcPr>
          <w:p w14:paraId="09A8B8D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55" w:author="LUEJE Claudia" w:date="2023-06-26T17:59:00Z"/>
                <w:lang w:val="de-DE"/>
              </w:rPr>
            </w:pPr>
            <w:ins w:id="5156" w:author="LUEJE Claudia" w:date="2023-06-26T17:59:00Z">
              <w:r w:rsidRPr="00E90E6A">
                <w:rPr>
                  <w:b/>
                  <w:lang w:val="de-DE"/>
                </w:rPr>
                <w:t>U</w:t>
              </w:r>
            </w:ins>
          </w:p>
        </w:tc>
        <w:tc>
          <w:tcPr>
            <w:tcW w:w="960" w:type="dxa"/>
            <w:tcBorders>
              <w:top w:val="nil"/>
              <w:left w:val="nil"/>
              <w:bottom w:val="single" w:sz="4" w:space="0" w:color="auto"/>
              <w:right w:val="single" w:sz="4" w:space="0" w:color="auto"/>
            </w:tcBorders>
            <w:vAlign w:val="center"/>
            <w:hideMark/>
          </w:tcPr>
          <w:p w14:paraId="28C7D55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57" w:author="LUEJE Claudia" w:date="2023-06-26T17:59:00Z"/>
                <w:lang w:val="de-DE"/>
              </w:rPr>
            </w:pPr>
            <w:ins w:id="5158" w:author="LUEJE Claudia" w:date="2023-06-26T17:59:00Z">
              <w:r w:rsidRPr="00E90E6A">
                <w:rPr>
                  <w:b/>
                  <w:lang w:val="de-DE"/>
                </w:rPr>
                <w:t> </w:t>
              </w:r>
            </w:ins>
          </w:p>
        </w:tc>
        <w:tc>
          <w:tcPr>
            <w:tcW w:w="1420" w:type="dxa"/>
            <w:tcBorders>
              <w:top w:val="nil"/>
              <w:left w:val="nil"/>
              <w:bottom w:val="single" w:sz="4" w:space="0" w:color="auto"/>
              <w:right w:val="nil"/>
            </w:tcBorders>
            <w:vAlign w:val="center"/>
            <w:hideMark/>
          </w:tcPr>
          <w:p w14:paraId="15503E2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59" w:author="LUEJE Claudia" w:date="2023-06-26T17:59:00Z"/>
                <w:lang w:val="de-DE"/>
              </w:rPr>
            </w:pPr>
            <w:ins w:id="5160" w:author="LUEJE Claudia" w:date="2023-06-26T17:59:00Z">
              <w:r w:rsidRPr="00E90E6A">
                <w:rPr>
                  <w:b/>
                  <w:lang w:val="de-DE"/>
                </w:rPr>
                <w:t> </w:t>
              </w:r>
            </w:ins>
          </w:p>
        </w:tc>
        <w:tc>
          <w:tcPr>
            <w:tcW w:w="1206" w:type="dxa"/>
            <w:tcBorders>
              <w:top w:val="nil"/>
              <w:left w:val="single" w:sz="4" w:space="0" w:color="auto"/>
              <w:bottom w:val="single" w:sz="4" w:space="0" w:color="auto"/>
              <w:right w:val="nil"/>
            </w:tcBorders>
            <w:vAlign w:val="center"/>
            <w:hideMark/>
          </w:tcPr>
          <w:p w14:paraId="426D25F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61" w:author="LUEJE Claudia" w:date="2023-06-26T17:59:00Z"/>
                <w:lang w:val="de-DE"/>
              </w:rPr>
            </w:pPr>
            <w:ins w:id="5162" w:author="LUEJE Claudia" w:date="2023-06-26T17:59:00Z">
              <w:r w:rsidRPr="00E90E6A">
                <w:rPr>
                  <w:b/>
                  <w:lang w:val="de-DE"/>
                </w:rPr>
                <w:t> </w:t>
              </w:r>
            </w:ins>
          </w:p>
        </w:tc>
        <w:tc>
          <w:tcPr>
            <w:tcW w:w="2068" w:type="dxa"/>
            <w:vMerge/>
            <w:tcBorders>
              <w:top w:val="nil"/>
              <w:left w:val="single" w:sz="4" w:space="0" w:color="auto"/>
              <w:bottom w:val="single" w:sz="4" w:space="0" w:color="000000"/>
              <w:right w:val="single" w:sz="8" w:space="0" w:color="auto"/>
            </w:tcBorders>
            <w:vAlign w:val="center"/>
            <w:hideMark/>
          </w:tcPr>
          <w:p w14:paraId="7055B590" w14:textId="77777777" w:rsidR="00C648DF" w:rsidRPr="004240C2" w:rsidRDefault="00C648DF" w:rsidP="00C648DF">
            <w:pPr>
              <w:pStyle w:val="FigureGraphic"/>
              <w:rPr>
                <w:ins w:id="5163" w:author="LUEJE Claudia" w:date="2023-06-26T17:59:00Z"/>
                <w:lang w:val="de-DE"/>
              </w:rPr>
            </w:pPr>
          </w:p>
        </w:tc>
      </w:tr>
      <w:tr w:rsidR="00C648DF" w:rsidRPr="004240C2" w14:paraId="31BA242E" w14:textId="77777777" w:rsidTr="0098700D">
        <w:trPr>
          <w:trHeight w:val="480"/>
          <w:ins w:id="5164"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1CDF62C6" w14:textId="642D93CD"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65" w:author="LUEJE Claudia" w:date="2023-06-26T17:59:00Z"/>
                <w:lang w:val="de-DE"/>
              </w:rPr>
            </w:pPr>
            <w:ins w:id="5166" w:author="LUEJE Claudia" w:date="2023-06-26T17:59:00Z">
              <w:r w:rsidRPr="00E90E6A">
                <w:rPr>
                  <w:b/>
                  <w:lang w:val="de-DE"/>
                </w:rPr>
                <w:t xml:space="preserve">Overlap </w:t>
              </w:r>
              <w:r w:rsidR="0098700D">
                <w:rPr>
                  <w:b/>
                  <w:lang w:val="de-DE"/>
                </w:rPr>
                <w:t>w</w:t>
              </w:r>
              <w:r w:rsidRPr="00E90E6A">
                <w:rPr>
                  <w:b/>
                  <w:lang w:val="de-DE"/>
                </w:rPr>
                <w:t>eld</w:t>
              </w:r>
            </w:ins>
          </w:p>
        </w:tc>
        <w:tc>
          <w:tcPr>
            <w:tcW w:w="828" w:type="dxa"/>
            <w:tcBorders>
              <w:top w:val="nil"/>
              <w:left w:val="nil"/>
              <w:bottom w:val="single" w:sz="4" w:space="0" w:color="auto"/>
              <w:right w:val="single" w:sz="4" w:space="0" w:color="auto"/>
            </w:tcBorders>
            <w:vAlign w:val="center"/>
            <w:hideMark/>
          </w:tcPr>
          <w:p w14:paraId="40DD166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67" w:author="LUEJE Claudia" w:date="2023-06-26T17:59:00Z"/>
                <w:lang w:val="de-DE"/>
              </w:rPr>
            </w:pPr>
            <w:ins w:id="5168" w:author="LUEJE Claudia" w:date="2023-06-26T17:59:00Z">
              <w:r w:rsidRPr="00E90E6A">
                <w:rPr>
                  <w:b/>
                  <w:lang w:val="de-DE"/>
                </w:rPr>
                <w:t>1</w:t>
              </w:r>
            </w:ins>
          </w:p>
        </w:tc>
        <w:tc>
          <w:tcPr>
            <w:tcW w:w="994" w:type="dxa"/>
            <w:tcBorders>
              <w:top w:val="nil"/>
              <w:left w:val="nil"/>
              <w:bottom w:val="single" w:sz="4" w:space="0" w:color="auto"/>
              <w:right w:val="nil"/>
            </w:tcBorders>
            <w:vAlign w:val="center"/>
            <w:hideMark/>
          </w:tcPr>
          <w:p w14:paraId="7CB14A6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69" w:author="LUEJE Claudia" w:date="2023-06-26T17:59:00Z"/>
                <w:lang w:val="de-DE"/>
              </w:rPr>
            </w:pPr>
            <w:ins w:id="5170" w:author="LUEJE Claudia" w:date="2023-06-26T17:59:00Z">
              <w:r w:rsidRPr="00E90E6A">
                <w:rPr>
                  <w:b/>
                  <w:lang w:val="de-DE"/>
                </w:rPr>
                <w:t>Fillet</w:t>
              </w:r>
            </w:ins>
          </w:p>
        </w:tc>
        <w:tc>
          <w:tcPr>
            <w:tcW w:w="780" w:type="dxa"/>
            <w:tcBorders>
              <w:top w:val="nil"/>
              <w:left w:val="single" w:sz="4" w:space="0" w:color="auto"/>
              <w:bottom w:val="single" w:sz="4" w:space="0" w:color="auto"/>
              <w:right w:val="single" w:sz="4" w:space="0" w:color="auto"/>
            </w:tcBorders>
            <w:vAlign w:val="center"/>
            <w:hideMark/>
          </w:tcPr>
          <w:p w14:paraId="38803B3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71" w:author="LUEJE Claudia" w:date="2023-06-26T17:59:00Z"/>
                <w:lang w:val="de-DE"/>
              </w:rPr>
            </w:pPr>
            <w:ins w:id="5172" w:author="LUEJE Claudia" w:date="2023-06-26T17:59:00Z">
              <w:r w:rsidRPr="00E90E6A">
                <w:rPr>
                  <w:b/>
                  <w:lang w:val="de-DE"/>
                </w:rPr>
                <w:t>-</w:t>
              </w:r>
            </w:ins>
          </w:p>
        </w:tc>
        <w:tc>
          <w:tcPr>
            <w:tcW w:w="960" w:type="dxa"/>
            <w:tcBorders>
              <w:top w:val="single" w:sz="4" w:space="0" w:color="auto"/>
              <w:left w:val="nil"/>
              <w:bottom w:val="single" w:sz="4" w:space="0" w:color="auto"/>
              <w:right w:val="single" w:sz="4" w:space="0" w:color="auto"/>
            </w:tcBorders>
            <w:vAlign w:val="center"/>
            <w:hideMark/>
          </w:tcPr>
          <w:p w14:paraId="2A6C991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73" w:author="LUEJE Claudia" w:date="2023-06-26T17:59:00Z"/>
                <w:lang w:val="de-DE"/>
              </w:rPr>
            </w:pPr>
            <w:ins w:id="5174"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233A586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75" w:author="LUEJE Claudia" w:date="2023-06-26T17:59:00Z"/>
                <w:lang w:val="de-DE"/>
              </w:rPr>
            </w:pPr>
            <w:ins w:id="5176"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105E5F15"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77" w:author="LUEJE Claudia" w:date="2023-06-26T17:59:00Z"/>
                <w:lang w:val="de-DE"/>
              </w:rPr>
            </w:pPr>
            <w:ins w:id="5178" w:author="LUEJE Claudia" w:date="2023-06-26T17:59:00Z">
              <w:r w:rsidRPr="00E90E6A">
                <w:rPr>
                  <w:b/>
                  <w:lang w:val="de-DE"/>
                </w:rPr>
                <w:t>-</w:t>
              </w:r>
            </w:ins>
          </w:p>
        </w:tc>
        <w:tc>
          <w:tcPr>
            <w:tcW w:w="2068" w:type="dxa"/>
            <w:tcBorders>
              <w:top w:val="nil"/>
              <w:left w:val="single" w:sz="4" w:space="0" w:color="auto"/>
              <w:bottom w:val="single" w:sz="4" w:space="0" w:color="auto"/>
              <w:right w:val="single" w:sz="8" w:space="0" w:color="auto"/>
            </w:tcBorders>
            <w:noWrap/>
            <w:vAlign w:val="center"/>
          </w:tcPr>
          <w:p w14:paraId="0F725F2E" w14:textId="04A51E26" w:rsidR="00C648DF" w:rsidRPr="004240C2" w:rsidRDefault="00C648DF" w:rsidP="00C648DF">
            <w:pPr>
              <w:pStyle w:val="FigureGraphic"/>
              <w:rPr>
                <w:ins w:id="5179" w:author="LUEJE Claudia" w:date="2023-06-26T17:59:00Z"/>
                <w:lang w:val="de-DE"/>
              </w:rPr>
            </w:pPr>
            <w:ins w:id="5180" w:author="LUEJE Claudia" w:date="2023-06-26T17:59:00Z">
              <w:r w:rsidRPr="00C648DF">
                <w:rPr>
                  <w:lang w:val="de-DE"/>
                </w:rPr>
                <w:t>8329_ed1fig49</w:t>
              </w:r>
              <w:r>
                <w:rPr>
                  <w:lang w:val="de-DE"/>
                </w:rPr>
                <w:t>f.EPS</w:t>
              </w:r>
            </w:ins>
          </w:p>
        </w:tc>
      </w:tr>
      <w:tr w:rsidR="00C648DF" w:rsidRPr="004240C2" w14:paraId="0439F42B" w14:textId="77777777" w:rsidTr="0098700D">
        <w:trPr>
          <w:trHeight w:val="480"/>
          <w:ins w:id="5181"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4D0AC29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82"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30D7F87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83" w:author="LUEJE Claudia" w:date="2023-06-26T17:59:00Z"/>
                <w:lang w:val="de-DE"/>
              </w:rPr>
            </w:pPr>
            <w:ins w:id="5184" w:author="LUEJE Claudia" w:date="2023-06-26T17:59:00Z">
              <w:r w:rsidRPr="00E90E6A">
                <w:rPr>
                  <w:b/>
                  <w:lang w:val="de-DE"/>
                </w:rPr>
                <w:t>2</w:t>
              </w:r>
            </w:ins>
          </w:p>
        </w:tc>
        <w:tc>
          <w:tcPr>
            <w:tcW w:w="994" w:type="dxa"/>
            <w:tcBorders>
              <w:top w:val="nil"/>
              <w:left w:val="nil"/>
              <w:bottom w:val="single" w:sz="4" w:space="0" w:color="auto"/>
              <w:right w:val="nil"/>
            </w:tcBorders>
            <w:vAlign w:val="center"/>
            <w:hideMark/>
          </w:tcPr>
          <w:p w14:paraId="6862DBD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85" w:author="LUEJE Claudia" w:date="2023-06-26T17:59:00Z"/>
                <w:lang w:val="de-DE"/>
              </w:rPr>
            </w:pPr>
            <w:ins w:id="5186" w:author="LUEJE Claudia" w:date="2023-06-26T17:59:00Z">
              <w:r w:rsidRPr="00E90E6A">
                <w:rPr>
                  <w:b/>
                  <w:lang w:val="de-DE"/>
                </w:rPr>
                <w:t>Fillet</w:t>
              </w:r>
            </w:ins>
          </w:p>
        </w:tc>
        <w:tc>
          <w:tcPr>
            <w:tcW w:w="780" w:type="dxa"/>
            <w:tcBorders>
              <w:top w:val="nil"/>
              <w:left w:val="single" w:sz="4" w:space="0" w:color="auto"/>
              <w:bottom w:val="single" w:sz="4" w:space="0" w:color="auto"/>
              <w:right w:val="single" w:sz="4" w:space="0" w:color="auto"/>
            </w:tcBorders>
            <w:vAlign w:val="center"/>
            <w:hideMark/>
          </w:tcPr>
          <w:p w14:paraId="3399C52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87" w:author="LUEJE Claudia" w:date="2023-06-26T17:59:00Z"/>
                <w:lang w:val="de-DE"/>
              </w:rPr>
            </w:pPr>
            <w:ins w:id="5188" w:author="LUEJE Claudia" w:date="2023-06-26T17:59:00Z">
              <w:r w:rsidRPr="00E90E6A">
                <w:rPr>
                  <w:b/>
                  <w:lang w:val="de-DE"/>
                </w:rPr>
                <w:t>-</w:t>
              </w:r>
            </w:ins>
          </w:p>
        </w:tc>
        <w:tc>
          <w:tcPr>
            <w:tcW w:w="960" w:type="dxa"/>
            <w:tcBorders>
              <w:top w:val="single" w:sz="4" w:space="0" w:color="auto"/>
              <w:left w:val="nil"/>
              <w:bottom w:val="single" w:sz="4" w:space="0" w:color="auto"/>
              <w:right w:val="single" w:sz="4" w:space="0" w:color="auto"/>
            </w:tcBorders>
            <w:vAlign w:val="center"/>
            <w:hideMark/>
          </w:tcPr>
          <w:p w14:paraId="2D2DBD3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89" w:author="LUEJE Claudia" w:date="2023-06-26T17:59:00Z"/>
                <w:lang w:val="de-DE"/>
              </w:rPr>
            </w:pPr>
            <w:ins w:id="5190"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4EC0C27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91" w:author="LUEJE Claudia" w:date="2023-06-26T17:59:00Z"/>
                <w:lang w:val="de-DE"/>
              </w:rPr>
            </w:pPr>
            <w:ins w:id="5192" w:author="LUEJE Claudia" w:date="2023-06-26T17:59:00Z">
              <w:r w:rsidRPr="00E90E6A">
                <w:rPr>
                  <w:b/>
                  <w:lang w:val="de-DE"/>
                </w:rPr>
                <w:t>penetration=0, gap=0, angle=45</w:t>
              </w:r>
            </w:ins>
          </w:p>
        </w:tc>
        <w:tc>
          <w:tcPr>
            <w:tcW w:w="1206" w:type="dxa"/>
            <w:tcBorders>
              <w:top w:val="single" w:sz="4" w:space="0" w:color="auto"/>
              <w:left w:val="single" w:sz="4" w:space="0" w:color="auto"/>
              <w:bottom w:val="nil"/>
              <w:right w:val="nil"/>
            </w:tcBorders>
            <w:vAlign w:val="center"/>
            <w:hideMark/>
          </w:tcPr>
          <w:p w14:paraId="53F1471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93" w:author="LUEJE Claudia" w:date="2023-06-26T17:59:00Z"/>
                <w:lang w:val="de-DE"/>
              </w:rPr>
            </w:pPr>
            <w:ins w:id="5194" w:author="LUEJE Claudia" w:date="2023-06-26T17:59:00Z">
              <w:r w:rsidRPr="00E90E6A">
                <w:rPr>
                  <w:b/>
                  <w:lang w:val="de-DE"/>
                </w:rPr>
                <w:t>-</w:t>
              </w:r>
            </w:ins>
          </w:p>
        </w:tc>
        <w:tc>
          <w:tcPr>
            <w:tcW w:w="2068" w:type="dxa"/>
            <w:tcBorders>
              <w:top w:val="nil"/>
              <w:left w:val="single" w:sz="4" w:space="0" w:color="auto"/>
              <w:bottom w:val="single" w:sz="4" w:space="0" w:color="auto"/>
              <w:right w:val="single" w:sz="8" w:space="0" w:color="auto"/>
            </w:tcBorders>
            <w:noWrap/>
            <w:vAlign w:val="center"/>
          </w:tcPr>
          <w:p w14:paraId="6A421559" w14:textId="4D82437D" w:rsidR="00C648DF" w:rsidRPr="004240C2" w:rsidRDefault="00C648DF" w:rsidP="00C648DF">
            <w:pPr>
              <w:pStyle w:val="FigureGraphic"/>
              <w:rPr>
                <w:ins w:id="5195" w:author="LUEJE Claudia" w:date="2023-06-26T17:59:00Z"/>
                <w:lang w:val="de-DE"/>
              </w:rPr>
            </w:pPr>
            <w:ins w:id="5196" w:author="LUEJE Claudia" w:date="2023-06-26T17:59:00Z">
              <w:r w:rsidRPr="00C648DF">
                <w:rPr>
                  <w:lang w:val="de-DE"/>
                </w:rPr>
                <w:t>8329_ed1fig49g</w:t>
              </w:r>
              <w:r>
                <w:rPr>
                  <w:lang w:val="de-DE"/>
                </w:rPr>
                <w:t>.EPS</w:t>
              </w:r>
            </w:ins>
          </w:p>
        </w:tc>
      </w:tr>
      <w:tr w:rsidR="00C648DF" w:rsidRPr="004240C2" w14:paraId="6ECBDC15" w14:textId="77777777" w:rsidTr="0098700D">
        <w:trPr>
          <w:trHeight w:val="480"/>
          <w:ins w:id="5197"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3E58BA4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198" w:author="LUEJE Claudia" w:date="2023-06-26T17:59:00Z"/>
                <w:lang w:val="de-DE"/>
              </w:rPr>
            </w:pPr>
          </w:p>
        </w:tc>
        <w:tc>
          <w:tcPr>
            <w:tcW w:w="828" w:type="dxa"/>
            <w:tcBorders>
              <w:top w:val="nil"/>
              <w:left w:val="nil"/>
              <w:bottom w:val="single" w:sz="4" w:space="0" w:color="auto"/>
              <w:right w:val="single" w:sz="4" w:space="0" w:color="auto"/>
            </w:tcBorders>
            <w:vAlign w:val="center"/>
            <w:hideMark/>
          </w:tcPr>
          <w:p w14:paraId="6CEE6F5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199" w:author="LUEJE Claudia" w:date="2023-06-26T17:59:00Z"/>
                <w:lang w:val="de-DE"/>
              </w:rPr>
            </w:pPr>
            <w:ins w:id="5200" w:author="LUEJE Claudia" w:date="2023-06-26T17:59:00Z">
              <w:r w:rsidRPr="00E90E6A">
                <w:rPr>
                  <w:b/>
                  <w:lang w:val="de-DE"/>
                </w:rPr>
                <w:t>2</w:t>
              </w:r>
            </w:ins>
          </w:p>
        </w:tc>
        <w:tc>
          <w:tcPr>
            <w:tcW w:w="994" w:type="dxa"/>
            <w:tcBorders>
              <w:top w:val="nil"/>
              <w:left w:val="nil"/>
              <w:bottom w:val="single" w:sz="4" w:space="0" w:color="auto"/>
              <w:right w:val="nil"/>
            </w:tcBorders>
            <w:vAlign w:val="center"/>
            <w:hideMark/>
          </w:tcPr>
          <w:p w14:paraId="1233002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01" w:author="LUEJE Claudia" w:date="2023-06-26T17:59:00Z"/>
                <w:lang w:val="de-DE"/>
              </w:rPr>
            </w:pPr>
            <w:ins w:id="5202" w:author="LUEJE Claudia" w:date="2023-06-26T17:59:00Z">
              <w:r w:rsidRPr="00E90E6A">
                <w:rPr>
                  <w:b/>
                  <w:lang w:val="de-DE"/>
                </w:rPr>
                <w:t>Fillet</w:t>
              </w:r>
            </w:ins>
          </w:p>
        </w:tc>
        <w:tc>
          <w:tcPr>
            <w:tcW w:w="780" w:type="dxa"/>
            <w:tcBorders>
              <w:top w:val="nil"/>
              <w:left w:val="single" w:sz="4" w:space="0" w:color="auto"/>
              <w:bottom w:val="single" w:sz="4" w:space="0" w:color="auto"/>
              <w:right w:val="single" w:sz="4" w:space="0" w:color="auto"/>
            </w:tcBorders>
            <w:vAlign w:val="center"/>
            <w:hideMark/>
          </w:tcPr>
          <w:p w14:paraId="4999A90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03" w:author="LUEJE Claudia" w:date="2023-06-26T17:59:00Z"/>
                <w:lang w:val="de-DE"/>
              </w:rPr>
            </w:pPr>
            <w:ins w:id="5204" w:author="LUEJE Claudia" w:date="2023-06-26T17:59:00Z">
              <w:r w:rsidRPr="00E90E6A">
                <w:rPr>
                  <w:b/>
                  <w:lang w:val="de-DE"/>
                </w:rPr>
                <w:t>-</w:t>
              </w:r>
            </w:ins>
          </w:p>
        </w:tc>
        <w:tc>
          <w:tcPr>
            <w:tcW w:w="960" w:type="dxa"/>
            <w:tcBorders>
              <w:top w:val="single" w:sz="4" w:space="0" w:color="auto"/>
              <w:left w:val="nil"/>
              <w:bottom w:val="single" w:sz="4" w:space="0" w:color="auto"/>
              <w:right w:val="single" w:sz="4" w:space="0" w:color="auto"/>
            </w:tcBorders>
            <w:vAlign w:val="center"/>
            <w:hideMark/>
          </w:tcPr>
          <w:p w14:paraId="26F5D7E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05" w:author="LUEJE Claudia" w:date="2023-06-26T17:59:00Z"/>
                <w:lang w:val="de-DE"/>
              </w:rPr>
            </w:pPr>
            <w:ins w:id="5206"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4069279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07" w:author="LUEJE Claudia" w:date="2023-06-26T17:59:00Z"/>
                <w:lang w:val="de-DE"/>
              </w:rPr>
            </w:pPr>
            <w:ins w:id="5208" w:author="LUEJE Claudia" w:date="2023-06-26T17:59:00Z">
              <w:r w:rsidRPr="00E90E6A">
                <w:rPr>
                  <w:b/>
                  <w:lang w:val="de-DE"/>
                </w:rPr>
                <w:t>penetration=0, gap=0, angle=45</w:t>
              </w:r>
            </w:ins>
          </w:p>
        </w:tc>
        <w:tc>
          <w:tcPr>
            <w:tcW w:w="1206" w:type="dxa"/>
            <w:tcBorders>
              <w:top w:val="single" w:sz="4" w:space="0" w:color="auto"/>
              <w:left w:val="single" w:sz="4" w:space="0" w:color="auto"/>
              <w:bottom w:val="nil"/>
              <w:right w:val="nil"/>
            </w:tcBorders>
            <w:vAlign w:val="center"/>
            <w:hideMark/>
          </w:tcPr>
          <w:p w14:paraId="1D1FAD4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09" w:author="LUEJE Claudia" w:date="2023-06-26T17:59:00Z"/>
                <w:lang w:val="de-DE"/>
              </w:rPr>
            </w:pPr>
            <w:ins w:id="5210" w:author="LUEJE Claudia" w:date="2023-06-26T17:59:00Z">
              <w:r w:rsidRPr="00E90E6A">
                <w:rPr>
                  <w:b/>
                  <w:lang w:val="de-DE"/>
                </w:rPr>
                <w:t>-</w:t>
              </w:r>
            </w:ins>
          </w:p>
        </w:tc>
        <w:tc>
          <w:tcPr>
            <w:tcW w:w="2068" w:type="dxa"/>
            <w:tcBorders>
              <w:top w:val="nil"/>
              <w:left w:val="single" w:sz="4" w:space="0" w:color="auto"/>
              <w:bottom w:val="single" w:sz="4" w:space="0" w:color="auto"/>
              <w:right w:val="single" w:sz="8" w:space="0" w:color="auto"/>
            </w:tcBorders>
            <w:noWrap/>
            <w:vAlign w:val="center"/>
          </w:tcPr>
          <w:p w14:paraId="63487C0D" w14:textId="1963E848" w:rsidR="00C648DF" w:rsidRPr="004240C2" w:rsidRDefault="00C648DF" w:rsidP="00C648DF">
            <w:pPr>
              <w:pStyle w:val="FigureGraphic"/>
              <w:rPr>
                <w:ins w:id="5211" w:author="LUEJE Claudia" w:date="2023-06-26T17:59:00Z"/>
                <w:lang w:val="de-DE"/>
              </w:rPr>
            </w:pPr>
            <w:ins w:id="5212" w:author="LUEJE Claudia" w:date="2023-06-26T17:59:00Z">
              <w:r w:rsidRPr="00C648DF">
                <w:rPr>
                  <w:lang w:val="de-DE"/>
                </w:rPr>
                <w:t>8329_ed1fig49h</w:t>
              </w:r>
              <w:r>
                <w:rPr>
                  <w:lang w:val="de-DE"/>
                </w:rPr>
                <w:t>.EPS</w:t>
              </w:r>
            </w:ins>
          </w:p>
        </w:tc>
      </w:tr>
      <w:tr w:rsidR="00C648DF" w:rsidRPr="004240C2" w14:paraId="0A4FB73E" w14:textId="77777777" w:rsidTr="0098700D">
        <w:trPr>
          <w:trHeight w:val="480"/>
          <w:ins w:id="5213" w:author="LUEJE Claudia" w:date="2023-06-26T17:59:00Z"/>
        </w:trPr>
        <w:tc>
          <w:tcPr>
            <w:tcW w:w="726" w:type="dxa"/>
            <w:vMerge w:val="restart"/>
            <w:tcBorders>
              <w:top w:val="nil"/>
              <w:left w:val="single" w:sz="8" w:space="0" w:color="auto"/>
              <w:bottom w:val="single" w:sz="4" w:space="0" w:color="000000"/>
              <w:right w:val="single" w:sz="4" w:space="0" w:color="auto"/>
            </w:tcBorders>
            <w:vAlign w:val="center"/>
            <w:hideMark/>
          </w:tcPr>
          <w:p w14:paraId="1DC6F7E9" w14:textId="6FDC1636"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14" w:author="LUEJE Claudia" w:date="2023-06-26T17:59:00Z"/>
                <w:lang w:val="de-DE"/>
              </w:rPr>
            </w:pPr>
            <w:ins w:id="5215" w:author="LUEJE Claudia" w:date="2023-06-26T17:59:00Z">
              <w:r w:rsidRPr="00E90E6A">
                <w:rPr>
                  <w:b/>
                  <w:lang w:val="de-DE"/>
                </w:rPr>
                <w:t>Y-</w:t>
              </w:r>
              <w:r w:rsidR="0098700D">
                <w:rPr>
                  <w:b/>
                  <w:lang w:val="de-DE"/>
                </w:rPr>
                <w:t>j</w:t>
              </w:r>
              <w:r w:rsidRPr="00E90E6A">
                <w:rPr>
                  <w:b/>
                  <w:lang w:val="de-DE"/>
                </w:rPr>
                <w:t>oint</w:t>
              </w:r>
            </w:ins>
          </w:p>
        </w:tc>
        <w:tc>
          <w:tcPr>
            <w:tcW w:w="828" w:type="dxa"/>
            <w:vMerge w:val="restart"/>
            <w:tcBorders>
              <w:top w:val="nil"/>
              <w:left w:val="single" w:sz="4" w:space="0" w:color="auto"/>
              <w:bottom w:val="single" w:sz="4" w:space="0" w:color="000000"/>
              <w:right w:val="single" w:sz="4" w:space="0" w:color="auto"/>
            </w:tcBorders>
            <w:vAlign w:val="center"/>
            <w:hideMark/>
          </w:tcPr>
          <w:p w14:paraId="752156D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16" w:author="LUEJE Claudia" w:date="2023-06-26T17:59:00Z"/>
                <w:lang w:val="de-DE"/>
              </w:rPr>
            </w:pPr>
            <w:ins w:id="5217" w:author="LUEJE Claudia" w:date="2023-06-26T17:59:00Z">
              <w:r w:rsidRPr="00E90E6A">
                <w:rPr>
                  <w:b/>
                  <w:lang w:val="de-DE"/>
                </w:rPr>
                <w:t>1-2</w:t>
              </w:r>
            </w:ins>
          </w:p>
        </w:tc>
        <w:tc>
          <w:tcPr>
            <w:tcW w:w="994" w:type="dxa"/>
            <w:vMerge w:val="restart"/>
            <w:tcBorders>
              <w:top w:val="nil"/>
              <w:left w:val="single" w:sz="4" w:space="0" w:color="auto"/>
              <w:bottom w:val="single" w:sz="4" w:space="0" w:color="000000"/>
              <w:right w:val="single" w:sz="4" w:space="0" w:color="auto"/>
            </w:tcBorders>
            <w:vAlign w:val="center"/>
            <w:hideMark/>
          </w:tcPr>
          <w:p w14:paraId="1B0E8FD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18" w:author="LUEJE Claudia" w:date="2023-06-26T17:59:00Z"/>
                <w:lang w:val="de-DE"/>
              </w:rPr>
            </w:pPr>
            <w:ins w:id="5219" w:author="LUEJE Claudia" w:date="2023-06-26T17:59:00Z">
              <w:r w:rsidRPr="00E90E6A">
                <w:rPr>
                  <w:b/>
                  <w:lang w:val="de-DE"/>
                </w:rPr>
                <w:t>Fillet</w:t>
              </w:r>
            </w:ins>
          </w:p>
        </w:tc>
        <w:tc>
          <w:tcPr>
            <w:tcW w:w="780" w:type="dxa"/>
            <w:tcBorders>
              <w:top w:val="nil"/>
              <w:left w:val="nil"/>
              <w:bottom w:val="single" w:sz="4" w:space="0" w:color="auto"/>
              <w:right w:val="single" w:sz="4" w:space="0" w:color="auto"/>
            </w:tcBorders>
            <w:vAlign w:val="center"/>
            <w:hideMark/>
          </w:tcPr>
          <w:p w14:paraId="18B0007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20" w:author="LUEJE Claudia" w:date="2023-06-26T17:59:00Z"/>
                <w:lang w:val="de-DE"/>
              </w:rPr>
            </w:pPr>
            <w:ins w:id="5221" w:author="LUEJE Claudia" w:date="2023-06-26T17:59:00Z">
              <w:r w:rsidRPr="00E90E6A">
                <w:rPr>
                  <w:b/>
                  <w:lang w:val="de-DE"/>
                </w:rPr>
                <w:t>Fillet</w:t>
              </w:r>
            </w:ins>
          </w:p>
        </w:tc>
        <w:tc>
          <w:tcPr>
            <w:tcW w:w="960" w:type="dxa"/>
            <w:tcBorders>
              <w:top w:val="single" w:sz="4" w:space="0" w:color="auto"/>
              <w:left w:val="nil"/>
              <w:bottom w:val="single" w:sz="4" w:space="0" w:color="auto"/>
              <w:right w:val="single" w:sz="4" w:space="0" w:color="auto"/>
            </w:tcBorders>
            <w:vAlign w:val="center"/>
            <w:hideMark/>
          </w:tcPr>
          <w:p w14:paraId="330FCB2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22" w:author="LUEJE Claudia" w:date="2023-06-26T17:59:00Z"/>
                <w:lang w:val="de-DE"/>
              </w:rPr>
            </w:pPr>
            <w:ins w:id="5223"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7FF04CE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24" w:author="LUEJE Claudia" w:date="2023-06-26T17:59:00Z"/>
                <w:lang w:val="de-DE"/>
              </w:rPr>
            </w:pPr>
            <w:ins w:id="5225" w:author="LUEJE Claudia" w:date="2023-06-26T17:59:00Z">
              <w:r w:rsidRPr="00E90E6A">
                <w:rPr>
                  <w:b/>
                  <w:lang w:val="de-DE"/>
                </w:rPr>
                <w:t>penetration=0, gap=0, angle=45</w:t>
              </w:r>
            </w:ins>
          </w:p>
        </w:tc>
        <w:tc>
          <w:tcPr>
            <w:tcW w:w="1206" w:type="dxa"/>
            <w:tcBorders>
              <w:top w:val="single" w:sz="4" w:space="0" w:color="auto"/>
              <w:left w:val="single" w:sz="4" w:space="0" w:color="auto"/>
              <w:bottom w:val="nil"/>
              <w:right w:val="nil"/>
            </w:tcBorders>
            <w:vAlign w:val="center"/>
            <w:hideMark/>
          </w:tcPr>
          <w:p w14:paraId="40C4638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26" w:author="LUEJE Claudia" w:date="2023-06-26T17:59:00Z"/>
                <w:lang w:val="de-DE"/>
              </w:rPr>
            </w:pPr>
            <w:ins w:id="5227" w:author="LUEJE Claudia" w:date="2023-06-26T17:59:00Z">
              <w:r w:rsidRPr="00E90E6A">
                <w:rPr>
                  <w:b/>
                  <w:lang w:val="de-DE"/>
                </w:rPr>
                <w:t>-</w:t>
              </w:r>
            </w:ins>
          </w:p>
        </w:tc>
        <w:tc>
          <w:tcPr>
            <w:tcW w:w="2068" w:type="dxa"/>
            <w:vMerge w:val="restart"/>
            <w:tcBorders>
              <w:top w:val="nil"/>
              <w:left w:val="single" w:sz="4" w:space="0" w:color="auto"/>
              <w:bottom w:val="nil"/>
              <w:right w:val="single" w:sz="8" w:space="0" w:color="auto"/>
            </w:tcBorders>
            <w:noWrap/>
            <w:vAlign w:val="center"/>
          </w:tcPr>
          <w:p w14:paraId="0B244AA1" w14:textId="28D2CBC7" w:rsidR="00C648DF" w:rsidRPr="004240C2" w:rsidRDefault="00C648DF" w:rsidP="00C648DF">
            <w:pPr>
              <w:pStyle w:val="FigureGraphic"/>
              <w:rPr>
                <w:ins w:id="5228" w:author="LUEJE Claudia" w:date="2023-06-26T17:59:00Z"/>
                <w:lang w:val="de-DE"/>
              </w:rPr>
            </w:pPr>
            <w:ins w:id="5229" w:author="LUEJE Claudia" w:date="2023-06-26T17:59:00Z">
              <w:r w:rsidRPr="00C648DF">
                <w:rPr>
                  <w:lang w:val="de-DE"/>
                </w:rPr>
                <w:t>8329_ed1fig49i</w:t>
              </w:r>
              <w:r>
                <w:rPr>
                  <w:lang w:val="de-DE"/>
                </w:rPr>
                <w:t>.EPS</w:t>
              </w:r>
            </w:ins>
          </w:p>
        </w:tc>
      </w:tr>
      <w:tr w:rsidR="00C648DF" w:rsidRPr="004240C2" w14:paraId="39DC7A4F" w14:textId="77777777" w:rsidTr="0098700D">
        <w:trPr>
          <w:trHeight w:val="480"/>
          <w:ins w:id="5230"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2F357435"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31"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30B7CEF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32" w:author="LUEJE Claudia" w:date="2023-06-26T17:59:00Z"/>
                <w:lang w:val="de-DE"/>
              </w:rPr>
            </w:pPr>
          </w:p>
        </w:tc>
        <w:tc>
          <w:tcPr>
            <w:tcW w:w="994" w:type="dxa"/>
            <w:vMerge/>
            <w:tcBorders>
              <w:top w:val="nil"/>
              <w:left w:val="single" w:sz="4" w:space="0" w:color="auto"/>
              <w:bottom w:val="single" w:sz="4" w:space="0" w:color="000000"/>
              <w:right w:val="single" w:sz="4" w:space="0" w:color="auto"/>
            </w:tcBorders>
            <w:vAlign w:val="center"/>
            <w:hideMark/>
          </w:tcPr>
          <w:p w14:paraId="168B14E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33" w:author="LUEJE Claudia" w:date="2023-06-26T17:59:00Z"/>
                <w:lang w:val="de-DE"/>
              </w:rPr>
            </w:pPr>
          </w:p>
        </w:tc>
        <w:tc>
          <w:tcPr>
            <w:tcW w:w="780" w:type="dxa"/>
            <w:tcBorders>
              <w:top w:val="nil"/>
              <w:left w:val="nil"/>
              <w:bottom w:val="nil"/>
              <w:right w:val="single" w:sz="4" w:space="0" w:color="auto"/>
            </w:tcBorders>
            <w:vAlign w:val="center"/>
            <w:hideMark/>
          </w:tcPr>
          <w:p w14:paraId="70AC8B9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34" w:author="LUEJE Claudia" w:date="2023-06-26T17:59:00Z"/>
                <w:lang w:val="de-DE"/>
              </w:rPr>
            </w:pPr>
            <w:ins w:id="5235" w:author="LUEJE Claudia" w:date="2023-06-26T17:59:00Z">
              <w:r w:rsidRPr="00E90E6A">
                <w:rPr>
                  <w:b/>
                  <w:lang w:val="de-DE"/>
                </w:rPr>
                <w:t>HV</w:t>
              </w:r>
            </w:ins>
          </w:p>
        </w:tc>
        <w:tc>
          <w:tcPr>
            <w:tcW w:w="960" w:type="dxa"/>
            <w:tcBorders>
              <w:top w:val="nil"/>
              <w:left w:val="nil"/>
              <w:bottom w:val="nil"/>
              <w:right w:val="single" w:sz="4" w:space="0" w:color="auto"/>
            </w:tcBorders>
            <w:vAlign w:val="center"/>
            <w:hideMark/>
          </w:tcPr>
          <w:p w14:paraId="2675401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36" w:author="LUEJE Claudia" w:date="2023-06-26T17:59:00Z"/>
                <w:lang w:val="de-DE"/>
              </w:rPr>
            </w:pPr>
            <w:ins w:id="5237" w:author="LUEJE Claudia" w:date="2023-06-26T17:59:00Z">
              <w:r w:rsidRPr="00E90E6A">
                <w:rPr>
                  <w:b/>
                  <w:lang w:val="de-DE"/>
                </w:rPr>
                <w:t>thickness</w:t>
              </w:r>
            </w:ins>
          </w:p>
        </w:tc>
        <w:tc>
          <w:tcPr>
            <w:tcW w:w="1420" w:type="dxa"/>
            <w:tcBorders>
              <w:top w:val="nil"/>
              <w:left w:val="nil"/>
              <w:bottom w:val="nil"/>
              <w:right w:val="nil"/>
            </w:tcBorders>
            <w:vAlign w:val="center"/>
            <w:hideMark/>
          </w:tcPr>
          <w:p w14:paraId="7B28401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38" w:author="LUEJE Claudia" w:date="2023-06-26T17:59:00Z"/>
                <w:lang w:val="de-DE"/>
              </w:rPr>
            </w:pPr>
            <w:ins w:id="5239" w:author="LUEJE Claudia" w:date="2023-06-26T17:59:00Z">
              <w:r w:rsidRPr="00E90E6A">
                <w:rPr>
                  <w:b/>
                  <w:lang w:val="de-DE"/>
                </w:rPr>
                <w:t>gap=0, angle=45</w:t>
              </w:r>
            </w:ins>
          </w:p>
        </w:tc>
        <w:tc>
          <w:tcPr>
            <w:tcW w:w="1206" w:type="dxa"/>
            <w:tcBorders>
              <w:top w:val="nil"/>
              <w:left w:val="single" w:sz="4" w:space="0" w:color="auto"/>
              <w:bottom w:val="nil"/>
              <w:right w:val="nil"/>
            </w:tcBorders>
            <w:vAlign w:val="center"/>
            <w:hideMark/>
          </w:tcPr>
          <w:p w14:paraId="522EAF3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40" w:author="LUEJE Claudia" w:date="2023-06-26T17:59:00Z"/>
                <w:lang w:val="de-DE"/>
              </w:rPr>
            </w:pPr>
            <w:ins w:id="5241" w:author="LUEJE Claudia" w:date="2023-06-26T17:59:00Z">
              <w:r w:rsidRPr="00E90E6A">
                <w:rPr>
                  <w:b/>
                  <w:lang w:val="de-DE"/>
                </w:rPr>
                <w:t>penetration=1</w:t>
              </w:r>
            </w:ins>
          </w:p>
        </w:tc>
        <w:tc>
          <w:tcPr>
            <w:tcW w:w="2068" w:type="dxa"/>
            <w:vMerge/>
            <w:tcBorders>
              <w:top w:val="nil"/>
              <w:left w:val="single" w:sz="4" w:space="0" w:color="auto"/>
              <w:bottom w:val="nil"/>
              <w:right w:val="single" w:sz="8" w:space="0" w:color="auto"/>
            </w:tcBorders>
            <w:vAlign w:val="center"/>
            <w:hideMark/>
          </w:tcPr>
          <w:p w14:paraId="6405495E" w14:textId="77777777" w:rsidR="00C648DF" w:rsidRPr="004240C2" w:rsidRDefault="00C648DF" w:rsidP="00C648DF">
            <w:pPr>
              <w:pStyle w:val="FigureGraphic"/>
              <w:rPr>
                <w:ins w:id="5242" w:author="LUEJE Claudia" w:date="2023-06-26T17:59:00Z"/>
                <w:lang w:val="de-DE"/>
              </w:rPr>
            </w:pPr>
          </w:p>
        </w:tc>
      </w:tr>
      <w:tr w:rsidR="00C648DF" w:rsidRPr="004240C2" w14:paraId="5FD141E9" w14:textId="77777777" w:rsidTr="0098700D">
        <w:trPr>
          <w:trHeight w:val="480"/>
          <w:ins w:id="5243" w:author="LUEJE Claudia" w:date="2023-06-26T17:59:00Z"/>
        </w:trPr>
        <w:tc>
          <w:tcPr>
            <w:tcW w:w="726" w:type="dxa"/>
            <w:vMerge/>
            <w:tcBorders>
              <w:top w:val="nil"/>
              <w:left w:val="single" w:sz="8" w:space="0" w:color="auto"/>
              <w:bottom w:val="single" w:sz="4" w:space="0" w:color="000000"/>
              <w:right w:val="single" w:sz="4" w:space="0" w:color="auto"/>
            </w:tcBorders>
            <w:vAlign w:val="center"/>
            <w:hideMark/>
          </w:tcPr>
          <w:p w14:paraId="5A4CF66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44"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55958EC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45" w:author="LUEJE Claudia" w:date="2023-06-26T17:59:00Z"/>
                <w:lang w:val="de-DE"/>
              </w:rPr>
            </w:pPr>
          </w:p>
        </w:tc>
        <w:tc>
          <w:tcPr>
            <w:tcW w:w="994" w:type="dxa"/>
            <w:vMerge/>
            <w:tcBorders>
              <w:top w:val="nil"/>
              <w:left w:val="single" w:sz="4" w:space="0" w:color="auto"/>
              <w:bottom w:val="single" w:sz="4" w:space="0" w:color="000000"/>
              <w:right w:val="single" w:sz="4" w:space="0" w:color="auto"/>
            </w:tcBorders>
            <w:vAlign w:val="center"/>
            <w:hideMark/>
          </w:tcPr>
          <w:p w14:paraId="65926AF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46" w:author="LUEJE Claudia" w:date="2023-06-26T17:59:00Z"/>
                <w:lang w:val="de-DE"/>
              </w:rPr>
            </w:pPr>
          </w:p>
        </w:tc>
        <w:tc>
          <w:tcPr>
            <w:tcW w:w="780" w:type="dxa"/>
            <w:tcBorders>
              <w:top w:val="single" w:sz="4" w:space="0" w:color="auto"/>
              <w:left w:val="nil"/>
              <w:bottom w:val="nil"/>
              <w:right w:val="single" w:sz="4" w:space="0" w:color="auto"/>
            </w:tcBorders>
            <w:vAlign w:val="center"/>
            <w:hideMark/>
          </w:tcPr>
          <w:p w14:paraId="3D1D5773"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47" w:author="LUEJE Claudia" w:date="2023-06-26T17:59:00Z"/>
                <w:lang w:val="de-DE"/>
              </w:rPr>
            </w:pPr>
            <w:ins w:id="5248" w:author="LUEJE Claudia" w:date="2023-06-26T17:59:00Z">
              <w:r w:rsidRPr="00E90E6A">
                <w:rPr>
                  <w:b/>
                  <w:lang w:val="de-DE"/>
                </w:rPr>
                <w:t>HY</w:t>
              </w:r>
            </w:ins>
          </w:p>
        </w:tc>
        <w:tc>
          <w:tcPr>
            <w:tcW w:w="960" w:type="dxa"/>
            <w:tcBorders>
              <w:top w:val="single" w:sz="4" w:space="0" w:color="auto"/>
              <w:left w:val="nil"/>
              <w:bottom w:val="nil"/>
              <w:right w:val="single" w:sz="4" w:space="0" w:color="auto"/>
            </w:tcBorders>
            <w:vAlign w:val="center"/>
            <w:hideMark/>
          </w:tcPr>
          <w:p w14:paraId="29B09D9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49" w:author="LUEJE Claudia" w:date="2023-06-26T17:59:00Z"/>
                <w:lang w:val="de-DE"/>
              </w:rPr>
            </w:pPr>
            <w:ins w:id="5250" w:author="LUEJE Claudia" w:date="2023-06-26T17:59:00Z">
              <w:r w:rsidRPr="00E90E6A">
                <w:rPr>
                  <w:b/>
                  <w:lang w:val="de-DE"/>
                </w:rPr>
                <w:t>thickness</w:t>
              </w:r>
            </w:ins>
          </w:p>
        </w:tc>
        <w:tc>
          <w:tcPr>
            <w:tcW w:w="1420" w:type="dxa"/>
            <w:tcBorders>
              <w:top w:val="single" w:sz="4" w:space="0" w:color="auto"/>
              <w:left w:val="nil"/>
              <w:bottom w:val="nil"/>
              <w:right w:val="nil"/>
            </w:tcBorders>
            <w:vAlign w:val="center"/>
            <w:hideMark/>
          </w:tcPr>
          <w:p w14:paraId="779A4FE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51" w:author="LUEJE Claudia" w:date="2023-06-26T17:59:00Z"/>
                <w:lang w:val="de-DE"/>
              </w:rPr>
            </w:pPr>
            <w:ins w:id="5252"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75F8CEB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53" w:author="LUEJE Claudia" w:date="2023-06-26T17:59:00Z"/>
                <w:lang w:val="de-DE"/>
              </w:rPr>
            </w:pPr>
            <w:ins w:id="5254" w:author="LUEJE Claudia" w:date="2023-06-26T17:59:00Z">
              <w:r w:rsidRPr="00E90E6A">
                <w:rPr>
                  <w:b/>
                  <w:lang w:val="de-DE"/>
                </w:rPr>
                <w:t>-</w:t>
              </w:r>
            </w:ins>
          </w:p>
        </w:tc>
        <w:tc>
          <w:tcPr>
            <w:tcW w:w="2068" w:type="dxa"/>
            <w:vMerge/>
            <w:tcBorders>
              <w:top w:val="nil"/>
              <w:left w:val="single" w:sz="4" w:space="0" w:color="auto"/>
              <w:bottom w:val="nil"/>
              <w:right w:val="single" w:sz="8" w:space="0" w:color="auto"/>
            </w:tcBorders>
            <w:vAlign w:val="center"/>
            <w:hideMark/>
          </w:tcPr>
          <w:p w14:paraId="651E8B42" w14:textId="77777777" w:rsidR="00C648DF" w:rsidRPr="004240C2" w:rsidRDefault="00C648DF" w:rsidP="00C648DF">
            <w:pPr>
              <w:pStyle w:val="FigureGraphic"/>
              <w:rPr>
                <w:ins w:id="5255" w:author="LUEJE Claudia" w:date="2023-06-26T17:59:00Z"/>
                <w:lang w:val="de-DE"/>
              </w:rPr>
            </w:pPr>
          </w:p>
        </w:tc>
      </w:tr>
      <w:tr w:rsidR="00C648DF" w:rsidRPr="004240C2" w14:paraId="2EFFC21D" w14:textId="77777777" w:rsidTr="0098700D">
        <w:trPr>
          <w:trHeight w:val="480"/>
          <w:ins w:id="5256" w:author="LUEJE Claudia" w:date="2023-06-26T17:59:00Z"/>
        </w:trPr>
        <w:tc>
          <w:tcPr>
            <w:tcW w:w="726" w:type="dxa"/>
            <w:vMerge w:val="restart"/>
            <w:tcBorders>
              <w:top w:val="single" w:sz="4" w:space="0" w:color="auto"/>
              <w:left w:val="single" w:sz="8" w:space="0" w:color="auto"/>
              <w:bottom w:val="single" w:sz="4" w:space="0" w:color="000000"/>
              <w:right w:val="single" w:sz="4" w:space="0" w:color="auto"/>
            </w:tcBorders>
            <w:vAlign w:val="center"/>
            <w:hideMark/>
          </w:tcPr>
          <w:p w14:paraId="79DA66CD" w14:textId="488DE19C"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57" w:author="LUEJE Claudia" w:date="2023-06-26T17:59:00Z"/>
                <w:lang w:val="de-DE"/>
              </w:rPr>
            </w:pPr>
            <w:ins w:id="5258" w:author="LUEJE Claudia" w:date="2023-06-26T17:59:00Z">
              <w:r w:rsidRPr="00E90E6A">
                <w:rPr>
                  <w:b/>
                  <w:lang w:val="de-DE"/>
                </w:rPr>
                <w:t>K-</w:t>
              </w:r>
              <w:r w:rsidR="0098700D">
                <w:rPr>
                  <w:b/>
                  <w:lang w:val="de-DE"/>
                </w:rPr>
                <w:t>j</w:t>
              </w:r>
              <w:r w:rsidRPr="00E90E6A">
                <w:rPr>
                  <w:b/>
                  <w:lang w:val="de-DE"/>
                </w:rPr>
                <w:t>oint</w:t>
              </w:r>
            </w:ins>
          </w:p>
        </w:tc>
        <w:tc>
          <w:tcPr>
            <w:tcW w:w="828" w:type="dxa"/>
            <w:vMerge w:val="restart"/>
            <w:tcBorders>
              <w:top w:val="nil"/>
              <w:left w:val="single" w:sz="4" w:space="0" w:color="auto"/>
              <w:bottom w:val="single" w:sz="4" w:space="0" w:color="000000"/>
              <w:right w:val="single" w:sz="4" w:space="0" w:color="auto"/>
            </w:tcBorders>
            <w:vAlign w:val="center"/>
            <w:hideMark/>
          </w:tcPr>
          <w:p w14:paraId="4AA6BA8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59" w:author="LUEJE Claudia" w:date="2023-06-26T17:59:00Z"/>
                <w:lang w:val="de-DE"/>
              </w:rPr>
            </w:pPr>
            <w:ins w:id="5260" w:author="LUEJE Claudia" w:date="2023-06-26T17:59:00Z">
              <w:r w:rsidRPr="00E90E6A">
                <w:rPr>
                  <w:b/>
                  <w:lang w:val="de-DE"/>
                </w:rPr>
                <w:t>2-3</w:t>
              </w:r>
            </w:ins>
          </w:p>
        </w:tc>
        <w:tc>
          <w:tcPr>
            <w:tcW w:w="994" w:type="dxa"/>
            <w:vMerge w:val="restart"/>
            <w:tcBorders>
              <w:top w:val="single" w:sz="4" w:space="0" w:color="auto"/>
              <w:left w:val="single" w:sz="4" w:space="0" w:color="auto"/>
              <w:bottom w:val="single" w:sz="4" w:space="0" w:color="000000"/>
              <w:right w:val="single" w:sz="4" w:space="0" w:color="auto"/>
            </w:tcBorders>
            <w:vAlign w:val="center"/>
            <w:hideMark/>
          </w:tcPr>
          <w:p w14:paraId="794F018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61" w:author="LUEJE Claudia" w:date="2023-06-26T17:59:00Z"/>
                <w:lang w:val="de-DE"/>
              </w:rPr>
            </w:pPr>
            <w:ins w:id="5262" w:author="LUEJE Claudia" w:date="2023-06-26T17:59:00Z">
              <w:r w:rsidRPr="00E90E6A">
                <w:rPr>
                  <w:b/>
                  <w:lang w:val="de-DE"/>
                </w:rPr>
                <w:t>Fillet</w:t>
              </w:r>
            </w:ins>
          </w:p>
        </w:tc>
        <w:tc>
          <w:tcPr>
            <w:tcW w:w="780" w:type="dxa"/>
            <w:tcBorders>
              <w:top w:val="single" w:sz="4" w:space="0" w:color="auto"/>
              <w:left w:val="nil"/>
              <w:bottom w:val="single" w:sz="4" w:space="0" w:color="auto"/>
              <w:right w:val="single" w:sz="4" w:space="0" w:color="auto"/>
            </w:tcBorders>
            <w:vAlign w:val="center"/>
            <w:hideMark/>
          </w:tcPr>
          <w:p w14:paraId="66FB214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63" w:author="LUEJE Claudia" w:date="2023-06-26T17:59:00Z"/>
                <w:lang w:val="de-DE"/>
              </w:rPr>
            </w:pPr>
            <w:ins w:id="5264" w:author="LUEJE Claudia" w:date="2023-06-26T17:59:00Z">
              <w:r w:rsidRPr="00E90E6A">
                <w:rPr>
                  <w:b/>
                  <w:lang w:val="de-DE"/>
                </w:rPr>
                <w:t>Fillet</w:t>
              </w:r>
            </w:ins>
          </w:p>
        </w:tc>
        <w:tc>
          <w:tcPr>
            <w:tcW w:w="960" w:type="dxa"/>
            <w:tcBorders>
              <w:top w:val="single" w:sz="4" w:space="0" w:color="auto"/>
              <w:left w:val="nil"/>
              <w:bottom w:val="single" w:sz="4" w:space="0" w:color="auto"/>
              <w:right w:val="single" w:sz="4" w:space="0" w:color="auto"/>
            </w:tcBorders>
            <w:vAlign w:val="center"/>
            <w:hideMark/>
          </w:tcPr>
          <w:p w14:paraId="4B38EE05"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65" w:author="LUEJE Claudia" w:date="2023-06-26T17:59:00Z"/>
                <w:lang w:val="de-DE"/>
              </w:rPr>
            </w:pPr>
            <w:ins w:id="5266"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6210235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67" w:author="LUEJE Claudia" w:date="2023-06-26T17:59:00Z"/>
                <w:lang w:val="de-DE"/>
              </w:rPr>
            </w:pPr>
            <w:ins w:id="5268" w:author="LUEJE Claudia" w:date="2023-06-26T17:59:00Z">
              <w:r w:rsidRPr="00E90E6A">
                <w:rPr>
                  <w:b/>
                  <w:lang w:val="de-DE"/>
                </w:rPr>
                <w:t>penetration=0, gap=0, angle=45</w:t>
              </w:r>
            </w:ins>
          </w:p>
        </w:tc>
        <w:tc>
          <w:tcPr>
            <w:tcW w:w="1206" w:type="dxa"/>
            <w:tcBorders>
              <w:top w:val="single" w:sz="4" w:space="0" w:color="auto"/>
              <w:left w:val="single" w:sz="4" w:space="0" w:color="auto"/>
              <w:bottom w:val="nil"/>
              <w:right w:val="nil"/>
            </w:tcBorders>
            <w:vAlign w:val="center"/>
            <w:hideMark/>
          </w:tcPr>
          <w:p w14:paraId="20296FB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69" w:author="LUEJE Claudia" w:date="2023-06-26T17:59:00Z"/>
                <w:lang w:val="de-DE"/>
              </w:rPr>
            </w:pPr>
            <w:ins w:id="5270" w:author="LUEJE Claudia" w:date="2023-06-26T17:59:00Z">
              <w:r w:rsidRPr="00E90E6A">
                <w:rPr>
                  <w:b/>
                  <w:lang w:val="de-DE"/>
                </w:rPr>
                <w:t>-</w:t>
              </w:r>
            </w:ins>
          </w:p>
        </w:tc>
        <w:tc>
          <w:tcPr>
            <w:tcW w:w="2068" w:type="dxa"/>
            <w:vMerge w:val="restart"/>
            <w:tcBorders>
              <w:top w:val="single" w:sz="4" w:space="0" w:color="auto"/>
              <w:left w:val="single" w:sz="4" w:space="0" w:color="auto"/>
              <w:bottom w:val="single" w:sz="4" w:space="0" w:color="000000"/>
              <w:right w:val="single" w:sz="8" w:space="0" w:color="auto"/>
            </w:tcBorders>
            <w:noWrap/>
            <w:vAlign w:val="center"/>
            <w:hideMark/>
          </w:tcPr>
          <w:p w14:paraId="1EFB6FE1" w14:textId="39E05EEB" w:rsidR="00C648DF" w:rsidRPr="004240C2" w:rsidRDefault="00C648DF" w:rsidP="00C648DF">
            <w:pPr>
              <w:pStyle w:val="FigureGraphic"/>
              <w:rPr>
                <w:ins w:id="5271" w:author="LUEJE Claudia" w:date="2023-06-26T17:59:00Z"/>
                <w:lang w:val="de-DE"/>
              </w:rPr>
            </w:pPr>
            <w:ins w:id="5272" w:author="LUEJE Claudia" w:date="2023-06-26T17:59:00Z">
              <w:r w:rsidRPr="00C648DF">
                <w:rPr>
                  <w:lang w:val="de-DE"/>
                </w:rPr>
                <w:t>8329_ed1fig49j</w:t>
              </w:r>
              <w:r>
                <w:rPr>
                  <w:lang w:val="de-DE"/>
                </w:rPr>
                <w:t>.EPS</w:t>
              </w:r>
            </w:ins>
          </w:p>
        </w:tc>
      </w:tr>
      <w:tr w:rsidR="00C648DF" w:rsidRPr="004240C2" w14:paraId="57316640" w14:textId="77777777" w:rsidTr="0098700D">
        <w:trPr>
          <w:trHeight w:val="480"/>
          <w:ins w:id="5273" w:author="LUEJE Claudia" w:date="2023-06-26T17:59:00Z"/>
        </w:trPr>
        <w:tc>
          <w:tcPr>
            <w:tcW w:w="726" w:type="dxa"/>
            <w:vMerge/>
            <w:tcBorders>
              <w:top w:val="single" w:sz="4" w:space="0" w:color="auto"/>
              <w:left w:val="single" w:sz="8" w:space="0" w:color="auto"/>
              <w:bottom w:val="single" w:sz="4" w:space="0" w:color="000000"/>
              <w:right w:val="single" w:sz="4" w:space="0" w:color="auto"/>
            </w:tcBorders>
            <w:vAlign w:val="center"/>
            <w:hideMark/>
          </w:tcPr>
          <w:p w14:paraId="24C68EE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74"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7066035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75" w:author="LUEJE Claudia" w:date="2023-06-26T17:59:00Z"/>
                <w:lang w:val="de-DE"/>
              </w:rPr>
            </w:pPr>
          </w:p>
        </w:tc>
        <w:tc>
          <w:tcPr>
            <w:tcW w:w="994" w:type="dxa"/>
            <w:vMerge/>
            <w:tcBorders>
              <w:top w:val="single" w:sz="4" w:space="0" w:color="auto"/>
              <w:left w:val="single" w:sz="4" w:space="0" w:color="auto"/>
              <w:bottom w:val="single" w:sz="4" w:space="0" w:color="000000"/>
              <w:right w:val="single" w:sz="4" w:space="0" w:color="auto"/>
            </w:tcBorders>
            <w:vAlign w:val="center"/>
            <w:hideMark/>
          </w:tcPr>
          <w:p w14:paraId="149C3539"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76" w:author="LUEJE Claudia" w:date="2023-06-26T17:59:00Z"/>
                <w:lang w:val="de-DE"/>
              </w:rPr>
            </w:pPr>
          </w:p>
        </w:tc>
        <w:tc>
          <w:tcPr>
            <w:tcW w:w="780" w:type="dxa"/>
            <w:tcBorders>
              <w:top w:val="nil"/>
              <w:left w:val="nil"/>
              <w:bottom w:val="nil"/>
              <w:right w:val="single" w:sz="4" w:space="0" w:color="auto"/>
            </w:tcBorders>
            <w:vAlign w:val="center"/>
            <w:hideMark/>
          </w:tcPr>
          <w:p w14:paraId="47B279C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77" w:author="LUEJE Claudia" w:date="2023-06-26T17:59:00Z"/>
                <w:lang w:val="de-DE"/>
              </w:rPr>
            </w:pPr>
            <w:ins w:id="5278" w:author="LUEJE Claudia" w:date="2023-06-26T17:59:00Z">
              <w:r w:rsidRPr="00E90E6A">
                <w:rPr>
                  <w:b/>
                  <w:lang w:val="de-DE"/>
                </w:rPr>
                <w:t>HV</w:t>
              </w:r>
            </w:ins>
          </w:p>
        </w:tc>
        <w:tc>
          <w:tcPr>
            <w:tcW w:w="960" w:type="dxa"/>
            <w:tcBorders>
              <w:top w:val="nil"/>
              <w:left w:val="nil"/>
              <w:bottom w:val="nil"/>
              <w:right w:val="single" w:sz="4" w:space="0" w:color="auto"/>
            </w:tcBorders>
            <w:vAlign w:val="center"/>
            <w:hideMark/>
          </w:tcPr>
          <w:p w14:paraId="24F7090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79" w:author="LUEJE Claudia" w:date="2023-06-26T17:59:00Z"/>
                <w:lang w:val="de-DE"/>
              </w:rPr>
            </w:pPr>
            <w:ins w:id="5280" w:author="LUEJE Claudia" w:date="2023-06-26T17:59:00Z">
              <w:r w:rsidRPr="00E90E6A">
                <w:rPr>
                  <w:b/>
                  <w:lang w:val="de-DE"/>
                </w:rPr>
                <w:t>thickness</w:t>
              </w:r>
            </w:ins>
          </w:p>
        </w:tc>
        <w:tc>
          <w:tcPr>
            <w:tcW w:w="1420" w:type="dxa"/>
            <w:tcBorders>
              <w:top w:val="nil"/>
              <w:left w:val="nil"/>
              <w:bottom w:val="nil"/>
              <w:right w:val="nil"/>
            </w:tcBorders>
            <w:vAlign w:val="center"/>
            <w:hideMark/>
          </w:tcPr>
          <w:p w14:paraId="342353A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81" w:author="LUEJE Claudia" w:date="2023-06-26T17:59:00Z"/>
                <w:lang w:val="de-DE"/>
              </w:rPr>
            </w:pPr>
            <w:ins w:id="5282" w:author="LUEJE Claudia" w:date="2023-06-26T17:59:00Z">
              <w:r w:rsidRPr="00E90E6A">
                <w:rPr>
                  <w:b/>
                  <w:lang w:val="de-DE"/>
                </w:rPr>
                <w:t>gap=0, angle=45</w:t>
              </w:r>
            </w:ins>
          </w:p>
        </w:tc>
        <w:tc>
          <w:tcPr>
            <w:tcW w:w="1206" w:type="dxa"/>
            <w:tcBorders>
              <w:top w:val="nil"/>
              <w:left w:val="single" w:sz="4" w:space="0" w:color="auto"/>
              <w:bottom w:val="nil"/>
              <w:right w:val="nil"/>
            </w:tcBorders>
            <w:vAlign w:val="center"/>
            <w:hideMark/>
          </w:tcPr>
          <w:p w14:paraId="4A4CE0E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83" w:author="LUEJE Claudia" w:date="2023-06-26T17:59:00Z"/>
                <w:lang w:val="de-DE"/>
              </w:rPr>
            </w:pPr>
            <w:ins w:id="5284" w:author="LUEJE Claudia" w:date="2023-06-26T17:59:00Z">
              <w:r w:rsidRPr="00E90E6A">
                <w:rPr>
                  <w:b/>
                  <w:lang w:val="de-DE"/>
                </w:rPr>
                <w:t>penetration=1</w:t>
              </w:r>
            </w:ins>
          </w:p>
        </w:tc>
        <w:tc>
          <w:tcPr>
            <w:tcW w:w="2068" w:type="dxa"/>
            <w:vMerge/>
            <w:tcBorders>
              <w:top w:val="single" w:sz="4" w:space="0" w:color="auto"/>
              <w:left w:val="single" w:sz="4" w:space="0" w:color="auto"/>
              <w:bottom w:val="single" w:sz="4" w:space="0" w:color="000000"/>
              <w:right w:val="single" w:sz="8" w:space="0" w:color="auto"/>
            </w:tcBorders>
            <w:vAlign w:val="center"/>
            <w:hideMark/>
          </w:tcPr>
          <w:p w14:paraId="025D7A81" w14:textId="77777777" w:rsidR="00C648DF" w:rsidRPr="004240C2" w:rsidRDefault="00C648DF" w:rsidP="00C648DF">
            <w:pPr>
              <w:pStyle w:val="FigureGraphic"/>
              <w:rPr>
                <w:ins w:id="5285" w:author="LUEJE Claudia" w:date="2023-06-26T17:59:00Z"/>
                <w:lang w:val="de-DE"/>
              </w:rPr>
            </w:pPr>
          </w:p>
        </w:tc>
      </w:tr>
      <w:tr w:rsidR="00C648DF" w:rsidRPr="004240C2" w14:paraId="5A2E37E1" w14:textId="77777777" w:rsidTr="0098700D">
        <w:trPr>
          <w:trHeight w:val="480"/>
          <w:ins w:id="5286" w:author="LUEJE Claudia" w:date="2023-06-26T17:59:00Z"/>
        </w:trPr>
        <w:tc>
          <w:tcPr>
            <w:tcW w:w="726" w:type="dxa"/>
            <w:vMerge/>
            <w:tcBorders>
              <w:top w:val="single" w:sz="4" w:space="0" w:color="auto"/>
              <w:left w:val="single" w:sz="8" w:space="0" w:color="auto"/>
              <w:bottom w:val="single" w:sz="4" w:space="0" w:color="000000"/>
              <w:right w:val="single" w:sz="4" w:space="0" w:color="auto"/>
            </w:tcBorders>
            <w:vAlign w:val="center"/>
            <w:hideMark/>
          </w:tcPr>
          <w:p w14:paraId="1D2C98B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87" w:author="LUEJE Claudia" w:date="2023-06-26T17:59:00Z"/>
                <w:lang w:val="de-DE"/>
              </w:rPr>
            </w:pPr>
          </w:p>
        </w:tc>
        <w:tc>
          <w:tcPr>
            <w:tcW w:w="828" w:type="dxa"/>
            <w:vMerge/>
            <w:tcBorders>
              <w:top w:val="nil"/>
              <w:left w:val="single" w:sz="4" w:space="0" w:color="auto"/>
              <w:bottom w:val="single" w:sz="4" w:space="0" w:color="000000"/>
              <w:right w:val="single" w:sz="4" w:space="0" w:color="auto"/>
            </w:tcBorders>
            <w:vAlign w:val="center"/>
            <w:hideMark/>
          </w:tcPr>
          <w:p w14:paraId="52EB91C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88" w:author="LUEJE Claudia" w:date="2023-06-26T17:59:00Z"/>
                <w:lang w:val="de-DE"/>
              </w:rPr>
            </w:pPr>
          </w:p>
        </w:tc>
        <w:tc>
          <w:tcPr>
            <w:tcW w:w="994" w:type="dxa"/>
            <w:vMerge/>
            <w:tcBorders>
              <w:top w:val="single" w:sz="4" w:space="0" w:color="auto"/>
              <w:left w:val="single" w:sz="4" w:space="0" w:color="auto"/>
              <w:bottom w:val="single" w:sz="4" w:space="0" w:color="000000"/>
              <w:right w:val="single" w:sz="4" w:space="0" w:color="auto"/>
            </w:tcBorders>
            <w:vAlign w:val="center"/>
            <w:hideMark/>
          </w:tcPr>
          <w:p w14:paraId="32453FD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89" w:author="LUEJE Claudia" w:date="2023-06-26T17:59:00Z"/>
                <w:lang w:val="de-DE"/>
              </w:rPr>
            </w:pPr>
          </w:p>
        </w:tc>
        <w:tc>
          <w:tcPr>
            <w:tcW w:w="780" w:type="dxa"/>
            <w:tcBorders>
              <w:top w:val="single" w:sz="4" w:space="0" w:color="auto"/>
              <w:left w:val="nil"/>
              <w:bottom w:val="single" w:sz="4" w:space="0" w:color="auto"/>
              <w:right w:val="single" w:sz="4" w:space="0" w:color="auto"/>
            </w:tcBorders>
            <w:vAlign w:val="center"/>
            <w:hideMark/>
          </w:tcPr>
          <w:p w14:paraId="25AED0D5"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90" w:author="LUEJE Claudia" w:date="2023-06-26T17:59:00Z"/>
                <w:lang w:val="de-DE"/>
              </w:rPr>
            </w:pPr>
            <w:ins w:id="5291" w:author="LUEJE Claudia" w:date="2023-06-26T17:59:00Z">
              <w:r w:rsidRPr="00E90E6A">
                <w:rPr>
                  <w:b/>
                  <w:lang w:val="de-DE"/>
                </w:rPr>
                <w:t>HY</w:t>
              </w:r>
            </w:ins>
          </w:p>
        </w:tc>
        <w:tc>
          <w:tcPr>
            <w:tcW w:w="960" w:type="dxa"/>
            <w:tcBorders>
              <w:top w:val="single" w:sz="4" w:space="0" w:color="auto"/>
              <w:left w:val="nil"/>
              <w:bottom w:val="single" w:sz="4" w:space="0" w:color="auto"/>
              <w:right w:val="single" w:sz="4" w:space="0" w:color="auto"/>
            </w:tcBorders>
            <w:vAlign w:val="center"/>
            <w:hideMark/>
          </w:tcPr>
          <w:p w14:paraId="3E8E37E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92" w:author="LUEJE Claudia" w:date="2023-06-26T17:59:00Z"/>
                <w:lang w:val="de-DE"/>
              </w:rPr>
            </w:pPr>
            <w:ins w:id="5293" w:author="LUEJE Claudia" w:date="2023-06-26T17:59:00Z">
              <w:r w:rsidRPr="00E90E6A">
                <w:rPr>
                  <w:b/>
                  <w:lang w:val="de-DE"/>
                </w:rPr>
                <w:t>thickness</w:t>
              </w:r>
            </w:ins>
          </w:p>
        </w:tc>
        <w:tc>
          <w:tcPr>
            <w:tcW w:w="1420" w:type="dxa"/>
            <w:tcBorders>
              <w:top w:val="single" w:sz="4" w:space="0" w:color="auto"/>
              <w:left w:val="nil"/>
              <w:bottom w:val="single" w:sz="4" w:space="0" w:color="auto"/>
              <w:right w:val="nil"/>
            </w:tcBorders>
            <w:vAlign w:val="center"/>
            <w:hideMark/>
          </w:tcPr>
          <w:p w14:paraId="7104299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294" w:author="LUEJE Claudia" w:date="2023-06-26T17:59:00Z"/>
                <w:lang w:val="de-DE"/>
              </w:rPr>
            </w:pPr>
            <w:ins w:id="5295" w:author="LUEJE Claudia" w:date="2023-06-26T17:59:00Z">
              <w:r w:rsidRPr="00E90E6A">
                <w:rPr>
                  <w:b/>
                  <w:lang w:val="de-DE"/>
                </w:rPr>
                <w:t>penetration=0, gap=0, angle=45</w:t>
              </w:r>
            </w:ins>
          </w:p>
        </w:tc>
        <w:tc>
          <w:tcPr>
            <w:tcW w:w="1206" w:type="dxa"/>
            <w:tcBorders>
              <w:top w:val="nil"/>
              <w:left w:val="single" w:sz="4" w:space="0" w:color="auto"/>
              <w:bottom w:val="single" w:sz="4" w:space="0" w:color="auto"/>
              <w:right w:val="nil"/>
            </w:tcBorders>
            <w:vAlign w:val="center"/>
            <w:hideMark/>
          </w:tcPr>
          <w:p w14:paraId="47BC1298"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296" w:author="LUEJE Claudia" w:date="2023-06-26T17:59:00Z"/>
                <w:lang w:val="de-DE"/>
              </w:rPr>
            </w:pPr>
            <w:ins w:id="5297" w:author="LUEJE Claudia" w:date="2023-06-26T17:59:00Z">
              <w:r w:rsidRPr="00E90E6A">
                <w:rPr>
                  <w:b/>
                  <w:lang w:val="de-DE"/>
                </w:rPr>
                <w:t>-</w:t>
              </w:r>
            </w:ins>
          </w:p>
        </w:tc>
        <w:tc>
          <w:tcPr>
            <w:tcW w:w="2068" w:type="dxa"/>
            <w:vMerge/>
            <w:tcBorders>
              <w:top w:val="single" w:sz="4" w:space="0" w:color="auto"/>
              <w:left w:val="single" w:sz="4" w:space="0" w:color="auto"/>
              <w:bottom w:val="single" w:sz="4" w:space="0" w:color="000000"/>
              <w:right w:val="single" w:sz="8" w:space="0" w:color="auto"/>
            </w:tcBorders>
            <w:vAlign w:val="center"/>
            <w:hideMark/>
          </w:tcPr>
          <w:p w14:paraId="15222691" w14:textId="77777777" w:rsidR="00C648DF" w:rsidRPr="004240C2" w:rsidRDefault="00C648DF" w:rsidP="00C648DF">
            <w:pPr>
              <w:pStyle w:val="FigureGraphic"/>
              <w:rPr>
                <w:ins w:id="5298" w:author="LUEJE Claudia" w:date="2023-06-26T17:59:00Z"/>
                <w:lang w:val="de-DE"/>
              </w:rPr>
            </w:pPr>
          </w:p>
        </w:tc>
      </w:tr>
      <w:tr w:rsidR="00C648DF" w:rsidRPr="004240C2" w14:paraId="08B29460" w14:textId="77777777" w:rsidTr="0098700D">
        <w:trPr>
          <w:trHeight w:val="480"/>
          <w:ins w:id="5299" w:author="LUEJE Claudia" w:date="2023-06-26T17:59:00Z"/>
        </w:trPr>
        <w:tc>
          <w:tcPr>
            <w:tcW w:w="726" w:type="dxa"/>
            <w:vMerge w:val="restart"/>
            <w:tcBorders>
              <w:top w:val="nil"/>
              <w:left w:val="single" w:sz="8" w:space="0" w:color="auto"/>
              <w:bottom w:val="single" w:sz="8" w:space="0" w:color="000000"/>
              <w:right w:val="single" w:sz="4" w:space="0" w:color="auto"/>
            </w:tcBorders>
            <w:vAlign w:val="center"/>
            <w:hideMark/>
          </w:tcPr>
          <w:p w14:paraId="3A229D36" w14:textId="704AED06"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00" w:author="LUEJE Claudia" w:date="2023-06-26T17:59:00Z"/>
                <w:lang w:val="de-DE"/>
              </w:rPr>
            </w:pPr>
            <w:ins w:id="5301" w:author="LUEJE Claudia" w:date="2023-06-26T17:59:00Z">
              <w:r w:rsidRPr="00E90E6A">
                <w:rPr>
                  <w:b/>
                  <w:lang w:val="de-DE"/>
                </w:rPr>
                <w:t>Cross-</w:t>
              </w:r>
              <w:r w:rsidR="0098700D">
                <w:rPr>
                  <w:b/>
                  <w:lang w:val="de-DE"/>
                </w:rPr>
                <w:t>j</w:t>
              </w:r>
              <w:r w:rsidRPr="00E90E6A">
                <w:rPr>
                  <w:b/>
                  <w:lang w:val="de-DE"/>
                </w:rPr>
                <w:t>oint</w:t>
              </w:r>
            </w:ins>
          </w:p>
        </w:tc>
        <w:tc>
          <w:tcPr>
            <w:tcW w:w="828" w:type="dxa"/>
            <w:vMerge w:val="restart"/>
            <w:tcBorders>
              <w:top w:val="nil"/>
              <w:left w:val="single" w:sz="4" w:space="0" w:color="auto"/>
              <w:bottom w:val="single" w:sz="8" w:space="0" w:color="000000"/>
              <w:right w:val="single" w:sz="4" w:space="0" w:color="auto"/>
            </w:tcBorders>
            <w:vAlign w:val="center"/>
            <w:hideMark/>
          </w:tcPr>
          <w:p w14:paraId="5CF5FEB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02" w:author="LUEJE Claudia" w:date="2023-06-26T17:59:00Z"/>
                <w:lang w:val="de-DE"/>
              </w:rPr>
            </w:pPr>
            <w:ins w:id="5303" w:author="LUEJE Claudia" w:date="2023-06-26T17:59:00Z">
              <w:r w:rsidRPr="00E90E6A">
                <w:rPr>
                  <w:b/>
                  <w:lang w:val="de-DE"/>
                </w:rPr>
                <w:t>2-4</w:t>
              </w:r>
            </w:ins>
          </w:p>
        </w:tc>
        <w:tc>
          <w:tcPr>
            <w:tcW w:w="994" w:type="dxa"/>
            <w:vMerge w:val="restart"/>
            <w:tcBorders>
              <w:top w:val="nil"/>
              <w:left w:val="single" w:sz="4" w:space="0" w:color="auto"/>
              <w:bottom w:val="single" w:sz="8" w:space="0" w:color="000000"/>
              <w:right w:val="single" w:sz="4" w:space="0" w:color="auto"/>
            </w:tcBorders>
            <w:vAlign w:val="center"/>
            <w:hideMark/>
          </w:tcPr>
          <w:p w14:paraId="643A04C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04" w:author="LUEJE Claudia" w:date="2023-06-26T17:59:00Z"/>
                <w:lang w:val="de-DE"/>
              </w:rPr>
            </w:pPr>
            <w:ins w:id="5305" w:author="LUEJE Claudia" w:date="2023-06-26T17:59:00Z">
              <w:r w:rsidRPr="00E90E6A">
                <w:rPr>
                  <w:b/>
                  <w:lang w:val="de-DE"/>
                </w:rPr>
                <w:t>Fillet</w:t>
              </w:r>
            </w:ins>
          </w:p>
        </w:tc>
        <w:tc>
          <w:tcPr>
            <w:tcW w:w="780" w:type="dxa"/>
            <w:tcBorders>
              <w:top w:val="nil"/>
              <w:left w:val="nil"/>
              <w:bottom w:val="single" w:sz="4" w:space="0" w:color="auto"/>
              <w:right w:val="single" w:sz="4" w:space="0" w:color="auto"/>
            </w:tcBorders>
            <w:vAlign w:val="center"/>
            <w:hideMark/>
          </w:tcPr>
          <w:p w14:paraId="20D7278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06" w:author="LUEJE Claudia" w:date="2023-06-26T17:59:00Z"/>
                <w:lang w:val="de-DE"/>
              </w:rPr>
            </w:pPr>
            <w:ins w:id="5307" w:author="LUEJE Claudia" w:date="2023-06-26T17:59:00Z">
              <w:r w:rsidRPr="00E90E6A">
                <w:rPr>
                  <w:b/>
                  <w:lang w:val="de-DE"/>
                </w:rPr>
                <w:t>Fillet</w:t>
              </w:r>
            </w:ins>
          </w:p>
        </w:tc>
        <w:tc>
          <w:tcPr>
            <w:tcW w:w="960" w:type="dxa"/>
            <w:tcBorders>
              <w:top w:val="nil"/>
              <w:left w:val="nil"/>
              <w:bottom w:val="single" w:sz="4" w:space="0" w:color="auto"/>
              <w:right w:val="single" w:sz="4" w:space="0" w:color="auto"/>
            </w:tcBorders>
            <w:vAlign w:val="center"/>
            <w:hideMark/>
          </w:tcPr>
          <w:p w14:paraId="7913637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08" w:author="LUEJE Claudia" w:date="2023-06-26T17:59:00Z"/>
                <w:lang w:val="de-DE"/>
              </w:rPr>
            </w:pPr>
            <w:ins w:id="5309" w:author="LUEJE Claudia" w:date="2023-06-26T17:59:00Z">
              <w:r w:rsidRPr="00E90E6A">
                <w:rPr>
                  <w:b/>
                  <w:lang w:val="de-DE"/>
                </w:rPr>
                <w:t>thickness</w:t>
              </w:r>
            </w:ins>
          </w:p>
        </w:tc>
        <w:tc>
          <w:tcPr>
            <w:tcW w:w="1420" w:type="dxa"/>
            <w:tcBorders>
              <w:top w:val="nil"/>
              <w:left w:val="nil"/>
              <w:bottom w:val="single" w:sz="4" w:space="0" w:color="auto"/>
              <w:right w:val="nil"/>
            </w:tcBorders>
            <w:vAlign w:val="center"/>
            <w:hideMark/>
          </w:tcPr>
          <w:p w14:paraId="77DACF3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10" w:author="LUEJE Claudia" w:date="2023-06-26T17:59:00Z"/>
                <w:lang w:val="de-DE"/>
              </w:rPr>
            </w:pPr>
            <w:ins w:id="5311" w:author="LUEJE Claudia" w:date="2023-06-26T17:59:00Z">
              <w:r w:rsidRPr="00E90E6A">
                <w:rPr>
                  <w:b/>
                  <w:lang w:val="de-DE"/>
                </w:rPr>
                <w:t>penetration=0, gap=0, angle=45</w:t>
              </w:r>
            </w:ins>
          </w:p>
        </w:tc>
        <w:tc>
          <w:tcPr>
            <w:tcW w:w="1206" w:type="dxa"/>
            <w:tcBorders>
              <w:top w:val="nil"/>
              <w:left w:val="single" w:sz="4" w:space="0" w:color="auto"/>
              <w:bottom w:val="nil"/>
              <w:right w:val="nil"/>
            </w:tcBorders>
            <w:vAlign w:val="center"/>
            <w:hideMark/>
          </w:tcPr>
          <w:p w14:paraId="204DA4FE"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12" w:author="LUEJE Claudia" w:date="2023-06-26T17:59:00Z"/>
                <w:lang w:val="de-DE"/>
              </w:rPr>
            </w:pPr>
            <w:ins w:id="5313" w:author="LUEJE Claudia" w:date="2023-06-26T17:59:00Z">
              <w:r w:rsidRPr="00E90E6A">
                <w:rPr>
                  <w:b/>
                  <w:lang w:val="de-DE"/>
                </w:rPr>
                <w:t>-</w:t>
              </w:r>
            </w:ins>
          </w:p>
        </w:tc>
        <w:tc>
          <w:tcPr>
            <w:tcW w:w="2068" w:type="dxa"/>
            <w:vMerge w:val="restart"/>
            <w:tcBorders>
              <w:top w:val="nil"/>
              <w:left w:val="single" w:sz="4" w:space="0" w:color="auto"/>
              <w:bottom w:val="single" w:sz="8" w:space="0" w:color="000000"/>
              <w:right w:val="single" w:sz="8" w:space="0" w:color="auto"/>
            </w:tcBorders>
            <w:noWrap/>
            <w:vAlign w:val="center"/>
            <w:hideMark/>
          </w:tcPr>
          <w:p w14:paraId="1068347F" w14:textId="6FA63E1A" w:rsidR="00C648DF" w:rsidRPr="004240C2" w:rsidRDefault="00C648DF" w:rsidP="00C648DF">
            <w:pPr>
              <w:pStyle w:val="FigureGraphic"/>
              <w:rPr>
                <w:ins w:id="5314" w:author="LUEJE Claudia" w:date="2023-06-26T17:59:00Z"/>
                <w:lang w:val="de-DE"/>
              </w:rPr>
            </w:pPr>
            <w:ins w:id="5315" w:author="LUEJE Claudia" w:date="2023-06-26T17:59:00Z">
              <w:r w:rsidRPr="00C648DF">
                <w:rPr>
                  <w:lang w:val="de-DE"/>
                </w:rPr>
                <w:t>8329_ed1fig49k</w:t>
              </w:r>
              <w:r>
                <w:rPr>
                  <w:lang w:val="de-DE"/>
                </w:rPr>
                <w:t>.EPS</w:t>
              </w:r>
            </w:ins>
          </w:p>
        </w:tc>
      </w:tr>
      <w:tr w:rsidR="00C648DF" w:rsidRPr="004240C2" w14:paraId="7FD0AD05" w14:textId="77777777" w:rsidTr="0098700D">
        <w:trPr>
          <w:trHeight w:val="480"/>
          <w:ins w:id="5316" w:author="LUEJE Claudia" w:date="2023-06-26T17:59:00Z"/>
        </w:trPr>
        <w:tc>
          <w:tcPr>
            <w:tcW w:w="726" w:type="dxa"/>
            <w:vMerge/>
            <w:tcBorders>
              <w:top w:val="nil"/>
              <w:left w:val="single" w:sz="8" w:space="0" w:color="auto"/>
              <w:bottom w:val="single" w:sz="8" w:space="0" w:color="000000"/>
              <w:right w:val="single" w:sz="4" w:space="0" w:color="auto"/>
            </w:tcBorders>
            <w:vAlign w:val="center"/>
            <w:hideMark/>
          </w:tcPr>
          <w:p w14:paraId="45F2EF1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17" w:author="LUEJE Claudia" w:date="2023-06-26T17:59:00Z"/>
                <w:lang w:val="de-DE"/>
              </w:rPr>
            </w:pPr>
          </w:p>
        </w:tc>
        <w:tc>
          <w:tcPr>
            <w:tcW w:w="828" w:type="dxa"/>
            <w:vMerge/>
            <w:tcBorders>
              <w:top w:val="nil"/>
              <w:left w:val="single" w:sz="4" w:space="0" w:color="auto"/>
              <w:bottom w:val="single" w:sz="8" w:space="0" w:color="000000"/>
              <w:right w:val="single" w:sz="4" w:space="0" w:color="auto"/>
            </w:tcBorders>
            <w:vAlign w:val="center"/>
            <w:hideMark/>
          </w:tcPr>
          <w:p w14:paraId="13CBBC8C"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18" w:author="LUEJE Claudia" w:date="2023-06-26T17:59:00Z"/>
                <w:lang w:val="de-DE"/>
              </w:rPr>
            </w:pPr>
          </w:p>
        </w:tc>
        <w:tc>
          <w:tcPr>
            <w:tcW w:w="994" w:type="dxa"/>
            <w:vMerge/>
            <w:tcBorders>
              <w:top w:val="nil"/>
              <w:left w:val="single" w:sz="4" w:space="0" w:color="auto"/>
              <w:bottom w:val="single" w:sz="8" w:space="0" w:color="000000"/>
              <w:right w:val="single" w:sz="4" w:space="0" w:color="auto"/>
            </w:tcBorders>
            <w:vAlign w:val="center"/>
            <w:hideMark/>
          </w:tcPr>
          <w:p w14:paraId="0A0D0341"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19" w:author="LUEJE Claudia" w:date="2023-06-26T17:59:00Z"/>
                <w:lang w:val="de-DE"/>
              </w:rPr>
            </w:pPr>
          </w:p>
        </w:tc>
        <w:tc>
          <w:tcPr>
            <w:tcW w:w="780" w:type="dxa"/>
            <w:tcBorders>
              <w:top w:val="nil"/>
              <w:left w:val="nil"/>
              <w:bottom w:val="nil"/>
              <w:right w:val="single" w:sz="4" w:space="0" w:color="auto"/>
            </w:tcBorders>
            <w:vAlign w:val="center"/>
            <w:hideMark/>
          </w:tcPr>
          <w:p w14:paraId="30429787"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20" w:author="LUEJE Claudia" w:date="2023-06-26T17:59:00Z"/>
                <w:lang w:val="de-DE"/>
              </w:rPr>
            </w:pPr>
            <w:ins w:id="5321" w:author="LUEJE Claudia" w:date="2023-06-26T17:59:00Z">
              <w:r w:rsidRPr="00E90E6A">
                <w:rPr>
                  <w:b/>
                  <w:lang w:val="de-DE"/>
                </w:rPr>
                <w:t>HV</w:t>
              </w:r>
            </w:ins>
          </w:p>
        </w:tc>
        <w:tc>
          <w:tcPr>
            <w:tcW w:w="960" w:type="dxa"/>
            <w:tcBorders>
              <w:top w:val="nil"/>
              <w:left w:val="nil"/>
              <w:bottom w:val="nil"/>
              <w:right w:val="single" w:sz="4" w:space="0" w:color="auto"/>
            </w:tcBorders>
            <w:vAlign w:val="center"/>
            <w:hideMark/>
          </w:tcPr>
          <w:p w14:paraId="05BBD16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22" w:author="LUEJE Claudia" w:date="2023-06-26T17:59:00Z"/>
                <w:lang w:val="de-DE"/>
              </w:rPr>
            </w:pPr>
            <w:ins w:id="5323" w:author="LUEJE Claudia" w:date="2023-06-26T17:59:00Z">
              <w:r w:rsidRPr="00E90E6A">
                <w:rPr>
                  <w:b/>
                  <w:lang w:val="de-DE"/>
                </w:rPr>
                <w:t>thickness</w:t>
              </w:r>
            </w:ins>
          </w:p>
        </w:tc>
        <w:tc>
          <w:tcPr>
            <w:tcW w:w="1420" w:type="dxa"/>
            <w:tcBorders>
              <w:top w:val="nil"/>
              <w:left w:val="nil"/>
              <w:bottom w:val="nil"/>
              <w:right w:val="nil"/>
            </w:tcBorders>
            <w:vAlign w:val="center"/>
            <w:hideMark/>
          </w:tcPr>
          <w:p w14:paraId="115C976A"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24" w:author="LUEJE Claudia" w:date="2023-06-26T17:59:00Z"/>
                <w:lang w:val="de-DE"/>
              </w:rPr>
            </w:pPr>
            <w:ins w:id="5325" w:author="LUEJE Claudia" w:date="2023-06-26T17:59:00Z">
              <w:r w:rsidRPr="00E90E6A">
                <w:rPr>
                  <w:b/>
                  <w:lang w:val="de-DE"/>
                </w:rPr>
                <w:t>gap=0, angle=45</w:t>
              </w:r>
            </w:ins>
          </w:p>
        </w:tc>
        <w:tc>
          <w:tcPr>
            <w:tcW w:w="1206" w:type="dxa"/>
            <w:tcBorders>
              <w:top w:val="nil"/>
              <w:left w:val="single" w:sz="4" w:space="0" w:color="auto"/>
              <w:bottom w:val="nil"/>
              <w:right w:val="nil"/>
            </w:tcBorders>
            <w:vAlign w:val="center"/>
            <w:hideMark/>
          </w:tcPr>
          <w:p w14:paraId="282965D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26" w:author="LUEJE Claudia" w:date="2023-06-26T17:59:00Z"/>
                <w:lang w:val="de-DE"/>
              </w:rPr>
            </w:pPr>
            <w:ins w:id="5327" w:author="LUEJE Claudia" w:date="2023-06-26T17:59:00Z">
              <w:r w:rsidRPr="00E90E6A">
                <w:rPr>
                  <w:b/>
                  <w:lang w:val="de-DE"/>
                </w:rPr>
                <w:t>penetration=1</w:t>
              </w:r>
            </w:ins>
          </w:p>
        </w:tc>
        <w:tc>
          <w:tcPr>
            <w:tcW w:w="2068" w:type="dxa"/>
            <w:vMerge/>
            <w:tcBorders>
              <w:top w:val="nil"/>
              <w:left w:val="single" w:sz="4" w:space="0" w:color="auto"/>
              <w:bottom w:val="single" w:sz="8" w:space="0" w:color="000000"/>
              <w:right w:val="single" w:sz="8" w:space="0" w:color="auto"/>
            </w:tcBorders>
            <w:vAlign w:val="center"/>
            <w:hideMark/>
          </w:tcPr>
          <w:p w14:paraId="5733F87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28" w:author="LUEJE Claudia" w:date="2023-06-26T17:59:00Z"/>
                <w:lang w:val="de-DE"/>
              </w:rPr>
            </w:pPr>
          </w:p>
        </w:tc>
      </w:tr>
      <w:tr w:rsidR="00C648DF" w:rsidRPr="004240C2" w14:paraId="0FE9BA3D" w14:textId="77777777" w:rsidTr="0098700D">
        <w:trPr>
          <w:trHeight w:val="480"/>
          <w:ins w:id="5329" w:author="LUEJE Claudia" w:date="2023-06-26T17:59:00Z"/>
        </w:trPr>
        <w:tc>
          <w:tcPr>
            <w:tcW w:w="726" w:type="dxa"/>
            <w:vMerge/>
            <w:tcBorders>
              <w:top w:val="nil"/>
              <w:left w:val="single" w:sz="8" w:space="0" w:color="auto"/>
              <w:bottom w:val="single" w:sz="8" w:space="0" w:color="000000"/>
              <w:right w:val="single" w:sz="4" w:space="0" w:color="auto"/>
            </w:tcBorders>
            <w:vAlign w:val="center"/>
            <w:hideMark/>
          </w:tcPr>
          <w:p w14:paraId="038AA250"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30" w:author="LUEJE Claudia" w:date="2023-06-26T17:59:00Z"/>
                <w:lang w:val="de-DE"/>
              </w:rPr>
            </w:pPr>
          </w:p>
        </w:tc>
        <w:tc>
          <w:tcPr>
            <w:tcW w:w="828" w:type="dxa"/>
            <w:vMerge/>
            <w:tcBorders>
              <w:top w:val="nil"/>
              <w:left w:val="single" w:sz="4" w:space="0" w:color="auto"/>
              <w:bottom w:val="single" w:sz="8" w:space="0" w:color="000000"/>
              <w:right w:val="single" w:sz="4" w:space="0" w:color="auto"/>
            </w:tcBorders>
            <w:vAlign w:val="center"/>
            <w:hideMark/>
          </w:tcPr>
          <w:p w14:paraId="78819686"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31" w:author="LUEJE Claudia" w:date="2023-06-26T17:59:00Z"/>
                <w:lang w:val="de-DE"/>
              </w:rPr>
            </w:pPr>
          </w:p>
        </w:tc>
        <w:tc>
          <w:tcPr>
            <w:tcW w:w="994" w:type="dxa"/>
            <w:vMerge/>
            <w:tcBorders>
              <w:top w:val="nil"/>
              <w:left w:val="single" w:sz="4" w:space="0" w:color="auto"/>
              <w:bottom w:val="single" w:sz="8" w:space="0" w:color="000000"/>
              <w:right w:val="single" w:sz="4" w:space="0" w:color="auto"/>
            </w:tcBorders>
            <w:vAlign w:val="center"/>
            <w:hideMark/>
          </w:tcPr>
          <w:p w14:paraId="1E788D1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32" w:author="LUEJE Claudia" w:date="2023-06-26T17:59:00Z"/>
                <w:lang w:val="de-DE"/>
              </w:rPr>
            </w:pPr>
          </w:p>
        </w:tc>
        <w:tc>
          <w:tcPr>
            <w:tcW w:w="780" w:type="dxa"/>
            <w:tcBorders>
              <w:top w:val="single" w:sz="4" w:space="0" w:color="auto"/>
              <w:left w:val="nil"/>
              <w:bottom w:val="single" w:sz="8" w:space="0" w:color="auto"/>
              <w:right w:val="single" w:sz="4" w:space="0" w:color="auto"/>
            </w:tcBorders>
            <w:vAlign w:val="center"/>
            <w:hideMark/>
          </w:tcPr>
          <w:p w14:paraId="11CA63E2"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33" w:author="LUEJE Claudia" w:date="2023-06-26T17:59:00Z"/>
                <w:lang w:val="de-DE"/>
              </w:rPr>
            </w:pPr>
            <w:ins w:id="5334" w:author="LUEJE Claudia" w:date="2023-06-26T17:59:00Z">
              <w:r w:rsidRPr="00E90E6A">
                <w:rPr>
                  <w:b/>
                  <w:lang w:val="de-DE"/>
                </w:rPr>
                <w:t>HY</w:t>
              </w:r>
            </w:ins>
          </w:p>
        </w:tc>
        <w:tc>
          <w:tcPr>
            <w:tcW w:w="960" w:type="dxa"/>
            <w:tcBorders>
              <w:top w:val="single" w:sz="4" w:space="0" w:color="auto"/>
              <w:left w:val="nil"/>
              <w:bottom w:val="single" w:sz="8" w:space="0" w:color="auto"/>
              <w:right w:val="single" w:sz="4" w:space="0" w:color="auto"/>
            </w:tcBorders>
            <w:vAlign w:val="center"/>
            <w:hideMark/>
          </w:tcPr>
          <w:p w14:paraId="1C66A07B"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35" w:author="LUEJE Claudia" w:date="2023-06-26T17:59:00Z"/>
                <w:lang w:val="de-DE"/>
              </w:rPr>
            </w:pPr>
            <w:ins w:id="5336" w:author="LUEJE Claudia" w:date="2023-06-26T17:59:00Z">
              <w:r w:rsidRPr="00E90E6A">
                <w:rPr>
                  <w:b/>
                  <w:lang w:val="de-DE"/>
                </w:rPr>
                <w:t>thickness</w:t>
              </w:r>
            </w:ins>
          </w:p>
        </w:tc>
        <w:tc>
          <w:tcPr>
            <w:tcW w:w="1420" w:type="dxa"/>
            <w:tcBorders>
              <w:top w:val="single" w:sz="4" w:space="0" w:color="auto"/>
              <w:left w:val="nil"/>
              <w:bottom w:val="single" w:sz="8" w:space="0" w:color="auto"/>
              <w:right w:val="nil"/>
            </w:tcBorders>
            <w:vAlign w:val="center"/>
            <w:hideMark/>
          </w:tcPr>
          <w:p w14:paraId="28275E2F"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37" w:author="LUEJE Claudia" w:date="2023-06-26T17:59:00Z"/>
                <w:lang w:val="de-DE"/>
              </w:rPr>
            </w:pPr>
            <w:ins w:id="5338" w:author="LUEJE Claudia" w:date="2023-06-26T17:59:00Z">
              <w:r w:rsidRPr="00E90E6A">
                <w:rPr>
                  <w:b/>
                  <w:lang w:val="de-DE"/>
                </w:rPr>
                <w:t>penetration=0, gap=0, angle=45</w:t>
              </w:r>
            </w:ins>
          </w:p>
        </w:tc>
        <w:tc>
          <w:tcPr>
            <w:tcW w:w="1206" w:type="dxa"/>
            <w:tcBorders>
              <w:top w:val="nil"/>
              <w:left w:val="single" w:sz="4" w:space="0" w:color="auto"/>
              <w:bottom w:val="single" w:sz="8" w:space="0" w:color="auto"/>
              <w:right w:val="nil"/>
            </w:tcBorders>
            <w:vAlign w:val="center"/>
            <w:hideMark/>
          </w:tcPr>
          <w:p w14:paraId="09550034"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center"/>
              <w:rPr>
                <w:ins w:id="5339" w:author="LUEJE Claudia" w:date="2023-06-26T17:59:00Z"/>
                <w:lang w:val="de-DE"/>
              </w:rPr>
            </w:pPr>
            <w:ins w:id="5340" w:author="LUEJE Claudia" w:date="2023-06-26T17:59:00Z">
              <w:r w:rsidRPr="00E90E6A">
                <w:rPr>
                  <w:b/>
                  <w:lang w:val="de-DE"/>
                </w:rPr>
                <w:t>-</w:t>
              </w:r>
            </w:ins>
          </w:p>
        </w:tc>
        <w:tc>
          <w:tcPr>
            <w:tcW w:w="2068" w:type="dxa"/>
            <w:vMerge/>
            <w:tcBorders>
              <w:top w:val="nil"/>
              <w:left w:val="single" w:sz="4" w:space="0" w:color="auto"/>
              <w:bottom w:val="single" w:sz="8" w:space="0" w:color="000000"/>
              <w:right w:val="single" w:sz="8" w:space="0" w:color="auto"/>
            </w:tcBorders>
            <w:vAlign w:val="center"/>
            <w:hideMark/>
          </w:tcPr>
          <w:p w14:paraId="1CF5772D" w14:textId="77777777" w:rsidR="00C648DF" w:rsidRPr="004240C2" w:rsidRDefault="00C648DF" w:rsidP="00C648DF">
            <w:pPr>
              <w:pStyle w:val="Tablebody--"/>
              <w:tabs>
                <w:tab w:val="clear" w:pos="397"/>
                <w:tab w:val="clear" w:pos="794"/>
                <w:tab w:val="clear" w:pos="1191"/>
                <w:tab w:val="clear" w:pos="1588"/>
                <w:tab w:val="clear" w:pos="1985"/>
                <w:tab w:val="clear" w:pos="2381"/>
                <w:tab w:val="clear" w:pos="2778"/>
                <w:tab w:val="clear" w:pos="3175"/>
                <w:tab w:val="clear" w:pos="3572"/>
                <w:tab w:val="clear" w:pos="3969"/>
              </w:tabs>
              <w:rPr>
                <w:ins w:id="5341" w:author="LUEJE Claudia" w:date="2023-06-26T17:59:00Z"/>
                <w:lang w:val="de-DE"/>
              </w:rPr>
            </w:pPr>
          </w:p>
        </w:tc>
      </w:tr>
    </w:tbl>
    <w:p w14:paraId="43BE3CBA" w14:textId="36FA3643" w:rsidR="001332BD" w:rsidRPr="00E956F7" w:rsidRDefault="00E4158E">
      <w:pPr>
        <w:pStyle w:val="Figuretitle0"/>
        <w:autoSpaceDE w:val="0"/>
        <w:autoSpaceDN w:val="0"/>
        <w:adjustRightInd w:val="0"/>
        <w:outlineLvl w:val="0"/>
        <w:rPr>
          <w:szCs w:val="24"/>
        </w:rPr>
      </w:pPr>
      <w:bookmarkStart w:id="5342" w:name="_Toc3557122"/>
      <w:bookmarkStart w:id="5343" w:name="_Toc34747373"/>
      <w:bookmarkStart w:id="5344" w:name="_Toc76030571"/>
      <w:bookmarkStart w:id="5345" w:name="_Toc94530856"/>
      <w:bookmarkStart w:id="5346" w:name="_Toc101428252"/>
      <w:bookmarkStart w:id="5347" w:name="_Toc110532308"/>
      <w:r w:rsidRPr="00E956F7">
        <w:rPr>
          <w:szCs w:val="24"/>
        </w:rPr>
        <w:t>Figure</w:t>
      </w:r>
      <w:del w:id="5348"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46</w:delText>
        </w:r>
        <w:r w:rsidR="00FC68DB" w:rsidRPr="005C2D94">
          <w:fldChar w:fldCharType="end"/>
        </w:r>
      </w:del>
      <w:ins w:id="5349" w:author="LUEJE Claudia" w:date="2023-06-26T17:59:00Z">
        <w:r w:rsidRPr="00E956F7">
          <w:rPr>
            <w:szCs w:val="24"/>
          </w:rPr>
          <w:t> </w:t>
        </w:r>
        <w:r w:rsidR="001332BD" w:rsidRPr="00E956F7">
          <w:rPr>
            <w:szCs w:val="24"/>
          </w:rPr>
          <w:t>49</w:t>
        </w:r>
      </w:ins>
      <w:r w:rsidR="006021E3" w:rsidRPr="00E956F7">
        <w:rPr>
          <w:szCs w:val="24"/>
        </w:rPr>
        <w:t xml:space="preserve"> </w:t>
      </w:r>
      <w:r w:rsidR="001332BD" w:rsidRPr="00E956F7">
        <w:rPr>
          <w:szCs w:val="24"/>
        </w:rPr>
        <w:t>— Seam weld types and attributes</w:t>
      </w:r>
      <w:bookmarkEnd w:id="5342"/>
      <w:bookmarkEnd w:id="5343"/>
      <w:bookmarkEnd w:id="5344"/>
      <w:bookmarkEnd w:id="5345"/>
      <w:bookmarkEnd w:id="5346"/>
      <w:bookmarkEnd w:id="5347"/>
    </w:p>
    <w:p w14:paraId="742C7B11" w14:textId="220F1896"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350" w:name="_Toc3557005"/>
      <w:bookmarkStart w:id="5351" w:name="_Toc34747255"/>
      <w:bookmarkStart w:id="5352" w:name="_Toc77102074"/>
      <w:bookmarkStart w:id="5353" w:name="_Toc110532223"/>
      <w:r w:rsidRPr="00E956F7">
        <w:rPr>
          <w:rFonts w:eastAsia="Times New Roman"/>
          <w:szCs w:val="24"/>
        </w:rPr>
        <w:t xml:space="preserve">Specific XML </w:t>
      </w:r>
      <w:r w:rsidR="000E25BA">
        <w:rPr>
          <w:rFonts w:eastAsia="Times New Roman"/>
          <w:szCs w:val="24"/>
        </w:rPr>
        <w:t>r</w:t>
      </w:r>
      <w:r w:rsidRPr="00E956F7">
        <w:rPr>
          <w:rFonts w:eastAsia="Times New Roman"/>
          <w:szCs w:val="24"/>
        </w:rPr>
        <w:t>ealization</w:t>
      </w:r>
      <w:bookmarkEnd w:id="5350"/>
      <w:bookmarkEnd w:id="5351"/>
      <w:bookmarkEnd w:id="5352"/>
      <w:bookmarkEnd w:id="5353"/>
    </w:p>
    <w:p w14:paraId="697A30A9" w14:textId="77777777" w:rsidR="001332BD" w:rsidRPr="00E956F7" w:rsidRDefault="001332BD">
      <w:pPr>
        <w:pStyle w:val="BodyText"/>
        <w:autoSpaceDE w:val="0"/>
        <w:autoSpaceDN w:val="0"/>
        <w:adjustRightInd w:val="0"/>
        <w:rPr>
          <w:szCs w:val="24"/>
        </w:rPr>
      </w:pPr>
      <w:r w:rsidRPr="00E956F7">
        <w:rPr>
          <w:szCs w:val="24"/>
        </w:rPr>
        <w:t>This part of the XML structure describes the data stored for each of the seam welds. This includes the details necessary to describe each connection in depth.</w:t>
      </w:r>
    </w:p>
    <w:p w14:paraId="0FA9BC68" w14:textId="0CBDEE68" w:rsidR="001332BD" w:rsidRPr="00E956F7" w:rsidRDefault="001332BD">
      <w:pPr>
        <w:pStyle w:val="BodyText"/>
        <w:autoSpaceDE w:val="0"/>
        <w:autoSpaceDN w:val="0"/>
        <w:adjustRightInd w:val="0"/>
        <w:rPr>
          <w:szCs w:val="24"/>
        </w:rPr>
      </w:pPr>
      <w:bookmarkStart w:id="5354" w:name="XMLStructureSeamWelds"/>
      <w:bookmarkEnd w:id="5354"/>
      <w:r w:rsidRPr="00E956F7">
        <w:rPr>
          <w:szCs w:val="24"/>
        </w:rPr>
        <w:t>Inside the XML definition of the seam weld each of the welds related to a connection is stored in a separate weld position inside the specific subtype definition.</w:t>
      </w:r>
      <w:ins w:id="5355" w:author="LUEJE Claudia" w:date="2023-06-26T17:59:00Z">
        <w:r w:rsidR="000E25BA">
          <w:rPr>
            <w:szCs w:val="24"/>
          </w:rPr>
          <w:t xml:space="preserve"> See </w:t>
        </w:r>
        <w:r w:rsidR="000E25BA" w:rsidRPr="000E25BA">
          <w:rPr>
            <w:rStyle w:val="citefig"/>
          </w:rPr>
          <w:t>Figure 50</w:t>
        </w:r>
        <w:r w:rsidR="000E25BA">
          <w:rPr>
            <w:szCs w:val="24"/>
          </w:rPr>
          <w:t>.</w:t>
        </w:r>
      </w:ins>
    </w:p>
    <w:p w14:paraId="38008600" w14:textId="77777777" w:rsidR="00FC68DB" w:rsidRPr="00F54804" w:rsidRDefault="00FC68DB" w:rsidP="00B202D2">
      <w:pPr>
        <w:keepNext/>
        <w:jc w:val="center"/>
        <w:rPr>
          <w:del w:id="5356" w:author="LUEJE Claudia" w:date="2023-06-26T17:59:00Z"/>
        </w:rPr>
      </w:pPr>
      <w:del w:id="5357" w:author="LUEJE Claudia" w:date="2023-06-26T17:59:00Z">
        <w:r w:rsidRPr="0013175B">
          <w:rPr>
            <w:noProof/>
          </w:rPr>
          <w:drawing>
            <wp:inline distT="0" distB="0" distL="0" distR="0" wp14:anchorId="072189CA" wp14:editId="2CAFD16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del>
    </w:p>
    <w:p w14:paraId="16CA0E03" w14:textId="216E330F" w:rsidR="0059564F" w:rsidRDefault="0059564F" w:rsidP="00AE2068">
      <w:pPr>
        <w:pStyle w:val="FigureGraphic"/>
        <w:rPr>
          <w:ins w:id="5358" w:author="LUEJE Claudia" w:date="2023-06-26T17:59:00Z"/>
        </w:rPr>
      </w:pPr>
      <w:ins w:id="5359" w:author="LUEJE Claudia" w:date="2023-06-26T17:59:00Z">
        <w:r w:rsidRPr="0059564F">
          <w:t>8329_ed1fig50</w:t>
        </w:r>
        <w:r>
          <w:t>.EPS</w:t>
        </w:r>
      </w:ins>
    </w:p>
    <w:p w14:paraId="6922C1B1" w14:textId="7001B0D6" w:rsidR="001332BD" w:rsidRPr="00E956F7" w:rsidRDefault="00E4158E">
      <w:pPr>
        <w:pStyle w:val="Figuretitle0"/>
        <w:autoSpaceDE w:val="0"/>
        <w:autoSpaceDN w:val="0"/>
        <w:adjustRightInd w:val="0"/>
        <w:outlineLvl w:val="0"/>
        <w:rPr>
          <w:szCs w:val="24"/>
        </w:rPr>
      </w:pPr>
      <w:bookmarkStart w:id="5360" w:name="_Toc3557123"/>
      <w:bookmarkStart w:id="5361" w:name="_Toc34747374"/>
      <w:bookmarkStart w:id="5362" w:name="_Toc76030572"/>
      <w:bookmarkStart w:id="5363" w:name="_Toc94530857"/>
      <w:bookmarkStart w:id="5364" w:name="_Toc101428253"/>
      <w:bookmarkStart w:id="5365" w:name="_Toc110532309"/>
      <w:r w:rsidRPr="00E956F7">
        <w:rPr>
          <w:szCs w:val="24"/>
        </w:rPr>
        <w:t>Figure</w:t>
      </w:r>
      <w:del w:id="5366"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47</w:delText>
        </w:r>
        <w:r w:rsidR="00FC68DB" w:rsidRPr="005C2D94">
          <w:fldChar w:fldCharType="end"/>
        </w:r>
      </w:del>
      <w:ins w:id="5367" w:author="LUEJE Claudia" w:date="2023-06-26T17:59:00Z">
        <w:r w:rsidRPr="00E956F7">
          <w:rPr>
            <w:szCs w:val="24"/>
          </w:rPr>
          <w:t> </w:t>
        </w:r>
        <w:r w:rsidR="001332BD" w:rsidRPr="00E956F7">
          <w:rPr>
            <w:szCs w:val="24"/>
          </w:rPr>
          <w:t>50</w:t>
        </w:r>
      </w:ins>
      <w:r w:rsidR="006021E3" w:rsidRPr="00E956F7">
        <w:rPr>
          <w:szCs w:val="24"/>
        </w:rPr>
        <w:t xml:space="preserve"> </w:t>
      </w:r>
      <w:r w:rsidR="001332BD" w:rsidRPr="00E956F7">
        <w:rPr>
          <w:szCs w:val="24"/>
        </w:rPr>
        <w:t xml:space="preserve">— χMCF </w:t>
      </w:r>
      <w:r w:rsidR="000E25BA">
        <w:rPr>
          <w:szCs w:val="24"/>
        </w:rPr>
        <w:t>s</w:t>
      </w:r>
      <w:r w:rsidR="001332BD" w:rsidRPr="00E956F7">
        <w:rPr>
          <w:szCs w:val="24"/>
        </w:rPr>
        <w:t xml:space="preserve">tructure of a </w:t>
      </w:r>
      <w:r w:rsidR="000E25BA">
        <w:rPr>
          <w:szCs w:val="24"/>
        </w:rPr>
        <w:t>s</w:t>
      </w:r>
      <w:r w:rsidR="001332BD" w:rsidRPr="00E956F7">
        <w:rPr>
          <w:szCs w:val="24"/>
        </w:rPr>
        <w:t xml:space="preserve">eam </w:t>
      </w:r>
      <w:r w:rsidR="000E25BA">
        <w:rPr>
          <w:szCs w:val="24"/>
        </w:rPr>
        <w:t>w</w:t>
      </w:r>
      <w:r w:rsidR="001332BD" w:rsidRPr="00E956F7">
        <w:rPr>
          <w:szCs w:val="24"/>
        </w:rPr>
        <w:t>eld (connection_1d)</w:t>
      </w:r>
      <w:bookmarkEnd w:id="5360"/>
      <w:bookmarkEnd w:id="5361"/>
      <w:bookmarkEnd w:id="5362"/>
      <w:bookmarkEnd w:id="5363"/>
      <w:bookmarkEnd w:id="5364"/>
      <w:bookmarkEnd w:id="5365"/>
    </w:p>
    <w:p w14:paraId="756D8228" w14:textId="6C171AD1"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368" w:name="_Toc3557006"/>
      <w:bookmarkStart w:id="5369" w:name="_Toc34747256"/>
      <w:bookmarkStart w:id="5370" w:name="_Toc77102075"/>
      <w:bookmarkStart w:id="5371" w:name="_Toc110532224"/>
      <w:r w:rsidRPr="00E956F7">
        <w:rPr>
          <w:rFonts w:eastAsia="Times New Roman"/>
          <w:szCs w:val="24"/>
        </w:rPr>
        <w:t xml:space="preserve">Generic </w:t>
      </w:r>
      <w:r w:rsidR="000E25BA">
        <w:rPr>
          <w:rFonts w:eastAsia="Times New Roman"/>
          <w:szCs w:val="24"/>
        </w:rPr>
        <w:t>s</w:t>
      </w:r>
      <w:r w:rsidRPr="00E956F7">
        <w:rPr>
          <w:rFonts w:eastAsia="Times New Roman"/>
          <w:szCs w:val="24"/>
        </w:rPr>
        <w:t xml:space="preserve">eam </w:t>
      </w:r>
      <w:r w:rsidR="00094EB1">
        <w:rPr>
          <w:rFonts w:eastAsia="Times New Roman"/>
          <w:szCs w:val="24"/>
        </w:rPr>
        <w:t>w</w:t>
      </w:r>
      <w:r w:rsidRPr="00E956F7">
        <w:rPr>
          <w:rFonts w:eastAsia="Times New Roman"/>
          <w:szCs w:val="24"/>
        </w:rPr>
        <w:t xml:space="preserve">eld </w:t>
      </w:r>
      <w:r w:rsidR="00094EB1">
        <w:rPr>
          <w:rFonts w:eastAsia="Times New Roman"/>
          <w:szCs w:val="24"/>
        </w:rPr>
        <w:t>d</w:t>
      </w:r>
      <w:r w:rsidRPr="00E956F7">
        <w:rPr>
          <w:rFonts w:eastAsia="Times New Roman"/>
          <w:szCs w:val="24"/>
        </w:rPr>
        <w:t>efinition</w:t>
      </w:r>
      <w:bookmarkEnd w:id="4815"/>
      <w:bookmarkEnd w:id="4816"/>
      <w:bookmarkEnd w:id="4817"/>
      <w:bookmarkEnd w:id="4818"/>
      <w:bookmarkEnd w:id="5368"/>
      <w:bookmarkEnd w:id="5369"/>
      <w:bookmarkEnd w:id="5370"/>
      <w:bookmarkEnd w:id="5371"/>
    </w:p>
    <w:p w14:paraId="05273717" w14:textId="5BCA8FEA"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372" w:name="_Ref414571756"/>
      <w:bookmarkStart w:id="5373" w:name="_Toc3557008"/>
      <w:bookmarkStart w:id="5374" w:name="_Toc34747258"/>
      <w:bookmarkStart w:id="5375" w:name="_Toc77102077"/>
      <w:r w:rsidRPr="00E956F7">
        <w:rPr>
          <w:rFonts w:eastAsia="Times New Roman"/>
          <w:szCs w:val="24"/>
        </w:rPr>
        <w:t xml:space="preserve">Type </w:t>
      </w:r>
      <w:r w:rsidR="00094EB1">
        <w:rPr>
          <w:rFonts w:eastAsia="Times New Roman"/>
          <w:szCs w:val="24"/>
        </w:rPr>
        <w:t>s</w:t>
      </w:r>
      <w:r w:rsidRPr="00E956F7">
        <w:rPr>
          <w:rFonts w:eastAsia="Times New Roman"/>
          <w:szCs w:val="24"/>
        </w:rPr>
        <w:t>pecification</w:t>
      </w:r>
      <w:bookmarkEnd w:id="5372"/>
      <w:bookmarkEnd w:id="5373"/>
      <w:bookmarkEnd w:id="5374"/>
      <w:bookmarkEnd w:id="5375"/>
    </w:p>
    <w:p w14:paraId="4C7918E3" w14:textId="14C01342" w:rsidR="001332BD" w:rsidRPr="00E956F7" w:rsidRDefault="001332BD">
      <w:pPr>
        <w:pStyle w:val="BodyText"/>
        <w:autoSpaceDE w:val="0"/>
        <w:autoSpaceDN w:val="0"/>
        <w:adjustRightInd w:val="0"/>
        <w:rPr>
          <w:szCs w:val="24"/>
        </w:rPr>
      </w:pPr>
      <w:r w:rsidRPr="00E956F7">
        <w:rPr>
          <w:szCs w:val="24"/>
        </w:rPr>
        <w:t xml:space="preserve">Each seam weld is identified by main type of the weld and described more precisely by its subtype. This means there is a general category that includes several subcases. Detailed information can be seen under </w:t>
      </w:r>
      <w:ins w:id="5376" w:author="LUEJE Claudia" w:date="2023-06-26T17:59:00Z">
        <w:r w:rsidR="00094EB1">
          <w:rPr>
            <w:szCs w:val="24"/>
          </w:rPr>
          <w:t xml:space="preserve">the </w:t>
        </w:r>
      </w:ins>
      <w:r w:rsidRPr="00E956F7">
        <w:rPr>
          <w:szCs w:val="24"/>
        </w:rPr>
        <w:t>definition of element main type and subtype.</w:t>
      </w:r>
    </w:p>
    <w:p w14:paraId="5CBCAAC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Definition of main type</w:t>
      </w:r>
    </w:p>
    <w:p w14:paraId="4CEFBCB4" w14:textId="0BEA0013" w:rsidR="001332BD" w:rsidRPr="00E956F7" w:rsidRDefault="001332BD">
      <w:pPr>
        <w:pStyle w:val="BodyText"/>
        <w:autoSpaceDE w:val="0"/>
        <w:autoSpaceDN w:val="0"/>
        <w:adjustRightInd w:val="0"/>
        <w:rPr>
          <w:szCs w:val="24"/>
        </w:rPr>
      </w:pPr>
      <w:r w:rsidRPr="00E956F7">
        <w:rPr>
          <w:szCs w:val="24"/>
        </w:rPr>
        <w:t xml:space="preserve">The element main type for seam welding always has the value </w:t>
      </w:r>
      <w:r w:rsidRPr="0067058B">
        <w:rPr>
          <w:rStyle w:val="ISOCode"/>
        </w:rPr>
        <w:t>seamweld</w:t>
      </w:r>
      <w:r w:rsidRPr="00E956F7">
        <w:rPr>
          <w:szCs w:val="24"/>
        </w:rPr>
        <w:t xml:space="preserve">. This is located directly below the </w:t>
      </w:r>
      <w:r w:rsidRPr="0067058B">
        <w:rPr>
          <w:rStyle w:val="ISOCode"/>
        </w:rPr>
        <w:t>&lt;connection_1d/&gt;</w:t>
      </w:r>
      <w:r w:rsidRPr="00E956F7">
        <w:rPr>
          <w:szCs w:val="24"/>
        </w:rPr>
        <w:t xml:space="preserve"> element. It is used to define the connection as </w:t>
      </w:r>
      <w:del w:id="5377" w:author="LUEJE Claudia" w:date="2023-06-26T17:59:00Z">
        <w:r w:rsidR="00FC68DB" w:rsidRPr="00F54804">
          <w:delText>general</w:delText>
        </w:r>
      </w:del>
      <w:ins w:id="5378" w:author="LUEJE Claudia" w:date="2023-06-26T17:59:00Z">
        <w:r w:rsidRPr="00E956F7">
          <w:rPr>
            <w:szCs w:val="24"/>
          </w:rPr>
          <w:t>general</w:t>
        </w:r>
        <w:r w:rsidR="00094EB1">
          <w:rPr>
            <w:szCs w:val="24"/>
          </w:rPr>
          <w:t>ly</w:t>
        </w:r>
      </w:ins>
      <w:r w:rsidRPr="00E956F7">
        <w:rPr>
          <w:szCs w:val="24"/>
        </w:rPr>
        <w:t xml:space="preserve"> as it can be.</w:t>
      </w:r>
    </w:p>
    <w:p w14:paraId="2B1195F8" w14:textId="77777777" w:rsidR="00FC68DB" w:rsidRDefault="001332BD" w:rsidP="00951A4A">
      <w:pPr>
        <w:keepNext/>
        <w:rPr>
          <w:del w:id="5379" w:author="LUEJE Claudia" w:date="2023-06-26T17:59:00Z"/>
        </w:rPr>
      </w:pPr>
      <w:r w:rsidRPr="00E956F7">
        <w:rPr>
          <w:szCs w:val="24"/>
        </w:rPr>
        <w:t>The XML definition of seam weld main type contains the following nested elements</w:t>
      </w:r>
      <w:del w:id="5380" w:author="LUEJE Claudia" w:date="2023-06-26T17:59:00Z">
        <w:r w:rsidR="00FC68DB" w:rsidRPr="00F54804">
          <w:delText>:</w:delText>
        </w:r>
      </w:del>
    </w:p>
    <w:p w14:paraId="24271245" w14:textId="5CB3265B" w:rsidR="001332BD" w:rsidRPr="00E956F7" w:rsidRDefault="00094EB1">
      <w:pPr>
        <w:pStyle w:val="BodyText"/>
        <w:autoSpaceDE w:val="0"/>
        <w:autoSpaceDN w:val="0"/>
        <w:adjustRightInd w:val="0"/>
        <w:rPr>
          <w:ins w:id="5381" w:author="LUEJE Claudia" w:date="2023-06-26T17:59:00Z"/>
          <w:szCs w:val="24"/>
        </w:rPr>
      </w:pPr>
      <w:ins w:id="5382" w:author="LUEJE Claudia" w:date="2023-06-26T17:59:00Z">
        <w:r>
          <w:rPr>
            <w:szCs w:val="24"/>
          </w:rPr>
          <w:t xml:space="preserve"> as shown in </w:t>
        </w:r>
      </w:ins>
      <w:bookmarkStart w:id="5383" w:name="_Toc110532434"/>
      <w:r w:rsidRPr="00094EB1">
        <w:rPr>
          <w:rStyle w:val="citetbl"/>
        </w:rPr>
        <w:t xml:space="preserve">Table </w:t>
      </w:r>
      <w:del w:id="5384" w:author="LUEJE Claudia" w:date="2023-06-26T17:59:00Z">
        <w:r w:rsidR="00461A3A" w:rsidRPr="005C2D94">
          <w:fldChar w:fldCharType="begin"/>
        </w:r>
        <w:r w:rsidR="00461A3A" w:rsidRPr="00F54804">
          <w:delInstrText xml:space="preserve"> SEQ Table \* ARABIC </w:delInstrText>
        </w:r>
        <w:r w:rsidR="00461A3A" w:rsidRPr="005C2D94">
          <w:fldChar w:fldCharType="separate"/>
        </w:r>
        <w:r w:rsidR="0067475A">
          <w:rPr>
            <w:noProof/>
          </w:rPr>
          <w:delText>86</w:delText>
        </w:r>
        <w:r w:rsidR="00461A3A" w:rsidRPr="005C2D94">
          <w:fldChar w:fldCharType="end"/>
        </w:r>
      </w:del>
      <w:ins w:id="5385" w:author="LUEJE Claudia" w:date="2023-06-26T17:59:00Z">
        <w:r w:rsidRPr="00094EB1">
          <w:rPr>
            <w:rStyle w:val="citetbl"/>
          </w:rPr>
          <w:t>86</w:t>
        </w:r>
        <w:r w:rsidR="001332BD" w:rsidRPr="00E956F7">
          <w:rPr>
            <w:szCs w:val="24"/>
          </w:rPr>
          <w:t>:</w:t>
        </w:r>
      </w:ins>
    </w:p>
    <w:p w14:paraId="09F4A27C" w14:textId="596CD051" w:rsidR="001332BD" w:rsidRPr="00E956F7" w:rsidRDefault="006F39DE">
      <w:pPr>
        <w:pStyle w:val="Tabletitle"/>
        <w:autoSpaceDE w:val="0"/>
        <w:autoSpaceDN w:val="0"/>
        <w:adjustRightInd w:val="0"/>
        <w:outlineLvl w:val="0"/>
        <w:rPr>
          <w:szCs w:val="24"/>
        </w:rPr>
      </w:pPr>
      <w:ins w:id="5386" w:author="LUEJE Claudia" w:date="2023-06-26T17:59:00Z">
        <w:r w:rsidRPr="00E956F7">
          <w:rPr>
            <w:szCs w:val="24"/>
          </w:rPr>
          <w:t>Table </w:t>
        </w:r>
        <w:r w:rsidR="001332BD" w:rsidRPr="00E956F7">
          <w:rPr>
            <w:szCs w:val="24"/>
          </w:rPr>
          <w:t>86</w:t>
        </w:r>
      </w:ins>
      <w:r w:rsidR="006021E3" w:rsidRPr="00E956F7">
        <w:rPr>
          <w:szCs w:val="24"/>
        </w:rPr>
        <w:t xml:space="preserve"> </w:t>
      </w:r>
      <w:r w:rsidR="001332BD" w:rsidRPr="00E956F7">
        <w:rPr>
          <w:szCs w:val="24"/>
        </w:rPr>
        <w:t xml:space="preserve">— Nested elements of element </w:t>
      </w:r>
      <w:r w:rsidR="001332BD" w:rsidRPr="0067058B">
        <w:rPr>
          <w:rStyle w:val="ISOCode"/>
        </w:rPr>
        <w:t>&lt;seamweld/&gt;</w:t>
      </w:r>
      <w:bookmarkEnd w:id="5383"/>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221"/>
        <w:gridCol w:w="1842"/>
        <w:gridCol w:w="1701"/>
        <w:gridCol w:w="2708"/>
      </w:tblGrid>
      <w:tr w:rsidR="001332BD" w:rsidRPr="00B62EE5" w14:paraId="3AB3F66C" w14:textId="77777777" w:rsidTr="005B271E">
        <w:trPr>
          <w:cantSplit/>
          <w:tblHeader/>
          <w:jc w:val="center"/>
        </w:trPr>
        <w:tc>
          <w:tcPr>
            <w:tcW w:w="2221" w:type="dxa"/>
            <w:tcBorders>
              <w:top w:val="single" w:sz="12" w:space="0" w:color="auto"/>
              <w:bottom w:val="single" w:sz="12" w:space="0" w:color="auto"/>
            </w:tcBorders>
            <w:shd w:val="clear" w:color="auto" w:fill="F3F3F3"/>
          </w:tcPr>
          <w:p w14:paraId="6265BCAC" w14:textId="6F4D36FB" w:rsidR="001332BD" w:rsidRPr="00B62EE5" w:rsidRDefault="001332BD" w:rsidP="006021E3">
            <w:pPr>
              <w:pStyle w:val="Tableheader"/>
              <w:autoSpaceDE w:val="0"/>
              <w:autoSpaceDN w:val="0"/>
              <w:adjustRightInd w:val="0"/>
              <w:rPr>
                <w:b/>
              </w:rPr>
            </w:pPr>
            <w:r w:rsidRPr="00B62EE5">
              <w:rPr>
                <w:b/>
                <w:szCs w:val="24"/>
              </w:rPr>
              <w:t xml:space="preserve">Nested </w:t>
            </w:r>
            <w:r w:rsidR="00094EB1" w:rsidRPr="00B62EE5">
              <w:rPr>
                <w:b/>
                <w:szCs w:val="24"/>
              </w:rPr>
              <w:t>e</w:t>
            </w:r>
            <w:r w:rsidRPr="00B62EE5">
              <w:rPr>
                <w:b/>
                <w:szCs w:val="24"/>
              </w:rPr>
              <w:t>lements</w:t>
            </w:r>
          </w:p>
        </w:tc>
        <w:tc>
          <w:tcPr>
            <w:tcW w:w="1842" w:type="dxa"/>
            <w:tcBorders>
              <w:top w:val="single" w:sz="12" w:space="0" w:color="auto"/>
              <w:bottom w:val="single" w:sz="12" w:space="0" w:color="auto"/>
            </w:tcBorders>
            <w:shd w:val="clear" w:color="auto" w:fill="F3F3F3"/>
          </w:tcPr>
          <w:p w14:paraId="74040007" w14:textId="001DFEE4" w:rsidR="001332BD" w:rsidRPr="00B62EE5" w:rsidRDefault="001332BD" w:rsidP="006021E3">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tcPr>
          <w:p w14:paraId="5881FBCF" w14:textId="15BF4503" w:rsidR="001332BD" w:rsidRPr="00B62EE5" w:rsidRDefault="001332BD" w:rsidP="006021E3">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tcPr>
          <w:p w14:paraId="0DA62A5D" w14:textId="5A389630" w:rsidR="001332BD" w:rsidRPr="00B62EE5" w:rsidRDefault="001332BD" w:rsidP="006021E3">
            <w:pPr>
              <w:pStyle w:val="Tableheader"/>
              <w:autoSpaceDE w:val="0"/>
              <w:autoSpaceDN w:val="0"/>
              <w:adjustRightInd w:val="0"/>
              <w:rPr>
                <w:b/>
              </w:rPr>
            </w:pPr>
            <w:r w:rsidRPr="00B62EE5">
              <w:rPr>
                <w:b/>
                <w:szCs w:val="24"/>
              </w:rPr>
              <w:t>Constraint</w:t>
            </w:r>
          </w:p>
        </w:tc>
      </w:tr>
      <w:tr w:rsidR="001332BD" w:rsidRPr="00E956F7" w14:paraId="6C48419B" w14:textId="77777777" w:rsidTr="005B271E">
        <w:trPr>
          <w:cantSplit/>
          <w:jc w:val="center"/>
        </w:trPr>
        <w:tc>
          <w:tcPr>
            <w:tcW w:w="2221" w:type="dxa"/>
            <w:tcBorders>
              <w:top w:val="single" w:sz="12" w:space="0" w:color="auto"/>
            </w:tcBorders>
          </w:tcPr>
          <w:p w14:paraId="25014F66" w14:textId="7DF2AC9A" w:rsidR="001332BD" w:rsidRPr="00E956F7" w:rsidRDefault="001332BD" w:rsidP="006021E3">
            <w:pPr>
              <w:pStyle w:val="Tablebody"/>
              <w:autoSpaceDE w:val="0"/>
              <w:autoSpaceDN w:val="0"/>
              <w:adjustRightInd w:val="0"/>
            </w:pPr>
            <w:r w:rsidRPr="00E956F7">
              <w:rPr>
                <w:szCs w:val="24"/>
              </w:rPr>
              <w:t>butt_joint</w:t>
            </w:r>
          </w:p>
        </w:tc>
        <w:tc>
          <w:tcPr>
            <w:tcW w:w="1842" w:type="dxa"/>
            <w:tcBorders>
              <w:top w:val="single" w:sz="12" w:space="0" w:color="auto"/>
            </w:tcBorders>
          </w:tcPr>
          <w:p w14:paraId="3E4FBE71" w14:textId="2C86509A" w:rsidR="001332BD" w:rsidRPr="00E956F7" w:rsidRDefault="001332BD" w:rsidP="006021E3">
            <w:pPr>
              <w:pStyle w:val="Tablebody"/>
              <w:autoSpaceDE w:val="0"/>
              <w:autoSpaceDN w:val="0"/>
              <w:adjustRightInd w:val="0"/>
            </w:pPr>
            <w:r w:rsidRPr="00E956F7">
              <w:rPr>
                <w:szCs w:val="24"/>
              </w:rPr>
              <w:t>1</w:t>
            </w:r>
          </w:p>
        </w:tc>
        <w:tc>
          <w:tcPr>
            <w:tcW w:w="1701" w:type="dxa"/>
            <w:tcBorders>
              <w:top w:val="single" w:sz="12" w:space="0" w:color="auto"/>
            </w:tcBorders>
          </w:tcPr>
          <w:p w14:paraId="1449CC58" w14:textId="4A24E9E8" w:rsidR="001332BD" w:rsidRPr="00E956F7" w:rsidRDefault="001332BD" w:rsidP="006021E3">
            <w:pPr>
              <w:pStyle w:val="Tablebody"/>
              <w:autoSpaceDE w:val="0"/>
              <w:autoSpaceDN w:val="0"/>
              <w:adjustRightInd w:val="0"/>
            </w:pPr>
            <w:r w:rsidRPr="00E956F7">
              <w:rPr>
                <w:szCs w:val="24"/>
              </w:rPr>
              <w:t>Optional</w:t>
            </w:r>
          </w:p>
        </w:tc>
        <w:tc>
          <w:tcPr>
            <w:tcW w:w="2708" w:type="dxa"/>
            <w:tcBorders>
              <w:top w:val="single" w:sz="12" w:space="0" w:color="auto"/>
            </w:tcBorders>
          </w:tcPr>
          <w:p w14:paraId="6E3116E5" w14:textId="1D7D0682" w:rsidR="001332BD" w:rsidRPr="00E956F7" w:rsidRDefault="001332BD" w:rsidP="006021E3">
            <w:pPr>
              <w:pStyle w:val="Tablebody"/>
              <w:autoSpaceDE w:val="0"/>
              <w:autoSpaceDN w:val="0"/>
              <w:adjustRightInd w:val="0"/>
            </w:pPr>
            <w:r w:rsidRPr="00E956F7">
              <w:rPr>
                <w:szCs w:val="24"/>
              </w:rPr>
              <w:t>-</w:t>
            </w:r>
          </w:p>
        </w:tc>
      </w:tr>
      <w:tr w:rsidR="001332BD" w:rsidRPr="00E956F7" w14:paraId="52AEB24B" w14:textId="77777777" w:rsidTr="005B271E">
        <w:trPr>
          <w:cantSplit/>
          <w:jc w:val="center"/>
        </w:trPr>
        <w:tc>
          <w:tcPr>
            <w:tcW w:w="2221" w:type="dxa"/>
          </w:tcPr>
          <w:p w14:paraId="2B09BF3C" w14:textId="4270257E" w:rsidR="001332BD" w:rsidRPr="00E956F7" w:rsidRDefault="001332BD" w:rsidP="006021E3">
            <w:pPr>
              <w:pStyle w:val="Tablebody"/>
              <w:autoSpaceDE w:val="0"/>
              <w:autoSpaceDN w:val="0"/>
              <w:adjustRightInd w:val="0"/>
            </w:pPr>
            <w:r w:rsidRPr="00E956F7">
              <w:rPr>
                <w:szCs w:val="24"/>
              </w:rPr>
              <w:t>corner_weld</w:t>
            </w:r>
          </w:p>
        </w:tc>
        <w:tc>
          <w:tcPr>
            <w:tcW w:w="1842" w:type="dxa"/>
          </w:tcPr>
          <w:p w14:paraId="2FFA383D" w14:textId="19C6D14E" w:rsidR="001332BD" w:rsidRPr="00E956F7" w:rsidRDefault="001332BD" w:rsidP="006021E3">
            <w:pPr>
              <w:pStyle w:val="Tablebody"/>
              <w:tabs>
                <w:tab w:val="left" w:pos="1367"/>
              </w:tabs>
              <w:autoSpaceDE w:val="0"/>
              <w:autoSpaceDN w:val="0"/>
              <w:adjustRightInd w:val="0"/>
            </w:pPr>
            <w:r w:rsidRPr="00E956F7">
              <w:rPr>
                <w:szCs w:val="24"/>
              </w:rPr>
              <w:t>1</w:t>
            </w:r>
          </w:p>
        </w:tc>
        <w:tc>
          <w:tcPr>
            <w:tcW w:w="1701" w:type="dxa"/>
          </w:tcPr>
          <w:p w14:paraId="2D4C5507" w14:textId="06C4A59A" w:rsidR="001332BD" w:rsidRPr="00E956F7" w:rsidRDefault="001332BD" w:rsidP="006021E3">
            <w:pPr>
              <w:pStyle w:val="Tablebody"/>
              <w:autoSpaceDE w:val="0"/>
              <w:autoSpaceDN w:val="0"/>
              <w:adjustRightInd w:val="0"/>
            </w:pPr>
            <w:r w:rsidRPr="00E956F7">
              <w:rPr>
                <w:szCs w:val="24"/>
              </w:rPr>
              <w:t>Optional</w:t>
            </w:r>
          </w:p>
        </w:tc>
        <w:tc>
          <w:tcPr>
            <w:tcW w:w="2708" w:type="dxa"/>
          </w:tcPr>
          <w:p w14:paraId="6466B15A" w14:textId="6F68AC03" w:rsidR="001332BD" w:rsidRPr="00E956F7" w:rsidRDefault="001332BD" w:rsidP="006021E3">
            <w:pPr>
              <w:pStyle w:val="Tablebody"/>
              <w:autoSpaceDE w:val="0"/>
              <w:autoSpaceDN w:val="0"/>
              <w:adjustRightInd w:val="0"/>
            </w:pPr>
            <w:r w:rsidRPr="00E956F7">
              <w:rPr>
                <w:szCs w:val="24"/>
              </w:rPr>
              <w:t>-</w:t>
            </w:r>
          </w:p>
        </w:tc>
      </w:tr>
      <w:tr w:rsidR="001332BD" w:rsidRPr="00E956F7" w14:paraId="4FF17368" w14:textId="77777777" w:rsidTr="005B271E">
        <w:trPr>
          <w:cantSplit/>
          <w:jc w:val="center"/>
        </w:trPr>
        <w:tc>
          <w:tcPr>
            <w:tcW w:w="2221" w:type="dxa"/>
          </w:tcPr>
          <w:p w14:paraId="12FAD6F8" w14:textId="595059B2" w:rsidR="001332BD" w:rsidRPr="00E956F7" w:rsidRDefault="001332BD" w:rsidP="006021E3">
            <w:pPr>
              <w:pStyle w:val="Tablebody"/>
              <w:autoSpaceDE w:val="0"/>
              <w:autoSpaceDN w:val="0"/>
              <w:adjustRightInd w:val="0"/>
            </w:pPr>
            <w:r w:rsidRPr="00E956F7">
              <w:rPr>
                <w:szCs w:val="24"/>
              </w:rPr>
              <w:t>edge_weld</w:t>
            </w:r>
          </w:p>
        </w:tc>
        <w:tc>
          <w:tcPr>
            <w:tcW w:w="1842" w:type="dxa"/>
          </w:tcPr>
          <w:p w14:paraId="3C1594E7" w14:textId="4197CFE3" w:rsidR="001332BD" w:rsidRPr="00E956F7" w:rsidRDefault="001332BD" w:rsidP="006021E3">
            <w:pPr>
              <w:pStyle w:val="Tablebody"/>
              <w:autoSpaceDE w:val="0"/>
              <w:autoSpaceDN w:val="0"/>
              <w:adjustRightInd w:val="0"/>
            </w:pPr>
            <w:r w:rsidRPr="00E956F7">
              <w:rPr>
                <w:szCs w:val="24"/>
              </w:rPr>
              <w:t>1</w:t>
            </w:r>
          </w:p>
        </w:tc>
        <w:tc>
          <w:tcPr>
            <w:tcW w:w="1701" w:type="dxa"/>
          </w:tcPr>
          <w:p w14:paraId="22FE2D39" w14:textId="789A8C68" w:rsidR="001332BD" w:rsidRPr="00E956F7" w:rsidRDefault="001332BD" w:rsidP="006021E3">
            <w:pPr>
              <w:pStyle w:val="Tablebody"/>
              <w:autoSpaceDE w:val="0"/>
              <w:autoSpaceDN w:val="0"/>
              <w:adjustRightInd w:val="0"/>
            </w:pPr>
            <w:r w:rsidRPr="00E956F7">
              <w:rPr>
                <w:szCs w:val="24"/>
              </w:rPr>
              <w:t>Optional</w:t>
            </w:r>
          </w:p>
        </w:tc>
        <w:tc>
          <w:tcPr>
            <w:tcW w:w="2708" w:type="dxa"/>
          </w:tcPr>
          <w:p w14:paraId="0C19AC3E" w14:textId="1F596E88" w:rsidR="001332BD" w:rsidRPr="00E956F7" w:rsidRDefault="001332BD" w:rsidP="006021E3">
            <w:pPr>
              <w:pStyle w:val="Tablebody"/>
              <w:autoSpaceDE w:val="0"/>
              <w:autoSpaceDN w:val="0"/>
              <w:adjustRightInd w:val="0"/>
            </w:pPr>
            <w:r w:rsidRPr="00E956F7">
              <w:rPr>
                <w:szCs w:val="24"/>
              </w:rPr>
              <w:t>-</w:t>
            </w:r>
          </w:p>
        </w:tc>
      </w:tr>
      <w:tr w:rsidR="001332BD" w:rsidRPr="00E956F7" w14:paraId="2CA43113" w14:textId="77777777" w:rsidTr="005B271E">
        <w:trPr>
          <w:cantSplit/>
          <w:jc w:val="center"/>
        </w:trPr>
        <w:tc>
          <w:tcPr>
            <w:tcW w:w="2221" w:type="dxa"/>
          </w:tcPr>
          <w:p w14:paraId="7CE52F0D" w14:textId="1214FC6F" w:rsidR="001332BD" w:rsidRPr="00E956F7" w:rsidRDefault="001332BD" w:rsidP="006021E3">
            <w:pPr>
              <w:pStyle w:val="Tablebody"/>
              <w:autoSpaceDE w:val="0"/>
              <w:autoSpaceDN w:val="0"/>
              <w:adjustRightInd w:val="0"/>
            </w:pPr>
            <w:r w:rsidRPr="00E956F7">
              <w:rPr>
                <w:szCs w:val="24"/>
              </w:rPr>
              <w:t>i_weld</w:t>
            </w:r>
          </w:p>
        </w:tc>
        <w:tc>
          <w:tcPr>
            <w:tcW w:w="1842" w:type="dxa"/>
          </w:tcPr>
          <w:p w14:paraId="7F4AF07E" w14:textId="719FB6B9" w:rsidR="001332BD" w:rsidRPr="00E956F7" w:rsidRDefault="001332BD" w:rsidP="006021E3">
            <w:pPr>
              <w:pStyle w:val="Tablebody"/>
              <w:autoSpaceDE w:val="0"/>
              <w:autoSpaceDN w:val="0"/>
              <w:adjustRightInd w:val="0"/>
            </w:pPr>
            <w:r w:rsidRPr="00E956F7">
              <w:rPr>
                <w:szCs w:val="24"/>
              </w:rPr>
              <w:t>1</w:t>
            </w:r>
          </w:p>
        </w:tc>
        <w:tc>
          <w:tcPr>
            <w:tcW w:w="1701" w:type="dxa"/>
          </w:tcPr>
          <w:p w14:paraId="78F90BD4" w14:textId="67EB333B" w:rsidR="001332BD" w:rsidRPr="00E956F7" w:rsidRDefault="001332BD" w:rsidP="006021E3">
            <w:pPr>
              <w:pStyle w:val="Tablebody"/>
              <w:autoSpaceDE w:val="0"/>
              <w:autoSpaceDN w:val="0"/>
              <w:adjustRightInd w:val="0"/>
            </w:pPr>
            <w:r w:rsidRPr="00E956F7">
              <w:rPr>
                <w:szCs w:val="24"/>
              </w:rPr>
              <w:t>Optional</w:t>
            </w:r>
          </w:p>
        </w:tc>
        <w:tc>
          <w:tcPr>
            <w:tcW w:w="2708" w:type="dxa"/>
          </w:tcPr>
          <w:p w14:paraId="0547C02D" w14:textId="450EE73D" w:rsidR="001332BD" w:rsidRPr="00E956F7" w:rsidRDefault="001332BD" w:rsidP="006021E3">
            <w:pPr>
              <w:pStyle w:val="Tablebody"/>
              <w:autoSpaceDE w:val="0"/>
              <w:autoSpaceDN w:val="0"/>
              <w:adjustRightInd w:val="0"/>
            </w:pPr>
            <w:r w:rsidRPr="00E956F7">
              <w:rPr>
                <w:szCs w:val="24"/>
              </w:rPr>
              <w:t>-</w:t>
            </w:r>
          </w:p>
        </w:tc>
      </w:tr>
      <w:tr w:rsidR="001332BD" w:rsidRPr="00E956F7" w14:paraId="62606C47" w14:textId="77777777" w:rsidTr="005B271E">
        <w:trPr>
          <w:cantSplit/>
          <w:jc w:val="center"/>
        </w:trPr>
        <w:tc>
          <w:tcPr>
            <w:tcW w:w="2221" w:type="dxa"/>
          </w:tcPr>
          <w:p w14:paraId="31FB7E9E" w14:textId="736DA5BD" w:rsidR="001332BD" w:rsidRPr="00E956F7" w:rsidRDefault="001332BD" w:rsidP="006021E3">
            <w:pPr>
              <w:pStyle w:val="Tablebody"/>
              <w:autoSpaceDE w:val="0"/>
              <w:autoSpaceDN w:val="0"/>
              <w:adjustRightInd w:val="0"/>
            </w:pPr>
            <w:r w:rsidRPr="00E956F7">
              <w:rPr>
                <w:szCs w:val="24"/>
              </w:rPr>
              <w:t>overlap_weld</w:t>
            </w:r>
          </w:p>
        </w:tc>
        <w:tc>
          <w:tcPr>
            <w:tcW w:w="1842" w:type="dxa"/>
          </w:tcPr>
          <w:p w14:paraId="18354FA3" w14:textId="44424C57" w:rsidR="001332BD" w:rsidRPr="00E956F7" w:rsidRDefault="001332BD" w:rsidP="006021E3">
            <w:pPr>
              <w:pStyle w:val="Tablebody"/>
              <w:autoSpaceDE w:val="0"/>
              <w:autoSpaceDN w:val="0"/>
              <w:adjustRightInd w:val="0"/>
            </w:pPr>
            <w:r w:rsidRPr="00E956F7">
              <w:rPr>
                <w:szCs w:val="24"/>
              </w:rPr>
              <w:t>1</w:t>
            </w:r>
          </w:p>
        </w:tc>
        <w:tc>
          <w:tcPr>
            <w:tcW w:w="1701" w:type="dxa"/>
          </w:tcPr>
          <w:p w14:paraId="503CEAB1" w14:textId="19103628" w:rsidR="001332BD" w:rsidRPr="00E956F7" w:rsidRDefault="001332BD" w:rsidP="006021E3">
            <w:pPr>
              <w:pStyle w:val="Tablebody"/>
              <w:autoSpaceDE w:val="0"/>
              <w:autoSpaceDN w:val="0"/>
              <w:adjustRightInd w:val="0"/>
            </w:pPr>
            <w:r w:rsidRPr="00E956F7">
              <w:rPr>
                <w:szCs w:val="24"/>
              </w:rPr>
              <w:t>Optional</w:t>
            </w:r>
          </w:p>
        </w:tc>
        <w:tc>
          <w:tcPr>
            <w:tcW w:w="2708" w:type="dxa"/>
          </w:tcPr>
          <w:p w14:paraId="4C047745" w14:textId="31994DE8" w:rsidR="001332BD" w:rsidRPr="00E956F7" w:rsidRDefault="001332BD" w:rsidP="006021E3">
            <w:pPr>
              <w:pStyle w:val="Tablebody"/>
              <w:autoSpaceDE w:val="0"/>
              <w:autoSpaceDN w:val="0"/>
              <w:adjustRightInd w:val="0"/>
            </w:pPr>
            <w:r w:rsidRPr="00E956F7">
              <w:rPr>
                <w:szCs w:val="24"/>
              </w:rPr>
              <w:t>-</w:t>
            </w:r>
          </w:p>
        </w:tc>
      </w:tr>
      <w:tr w:rsidR="001332BD" w:rsidRPr="00E956F7" w14:paraId="69906943" w14:textId="77777777" w:rsidTr="005B271E">
        <w:trPr>
          <w:cantSplit/>
          <w:jc w:val="center"/>
        </w:trPr>
        <w:tc>
          <w:tcPr>
            <w:tcW w:w="2221" w:type="dxa"/>
          </w:tcPr>
          <w:p w14:paraId="2826D44F" w14:textId="6E828392" w:rsidR="001332BD" w:rsidRPr="00E956F7" w:rsidRDefault="001332BD" w:rsidP="006021E3">
            <w:pPr>
              <w:pStyle w:val="Tablebody"/>
              <w:autoSpaceDE w:val="0"/>
              <w:autoSpaceDN w:val="0"/>
              <w:adjustRightInd w:val="0"/>
            </w:pPr>
            <w:r w:rsidRPr="00E956F7">
              <w:rPr>
                <w:szCs w:val="24"/>
              </w:rPr>
              <w:t>y_joint</w:t>
            </w:r>
          </w:p>
        </w:tc>
        <w:tc>
          <w:tcPr>
            <w:tcW w:w="1842" w:type="dxa"/>
          </w:tcPr>
          <w:p w14:paraId="74AB9F7B" w14:textId="7F415841" w:rsidR="001332BD" w:rsidRPr="00E956F7" w:rsidRDefault="001332BD" w:rsidP="006021E3">
            <w:pPr>
              <w:pStyle w:val="Tablebody"/>
              <w:autoSpaceDE w:val="0"/>
              <w:autoSpaceDN w:val="0"/>
              <w:adjustRightInd w:val="0"/>
            </w:pPr>
            <w:r w:rsidRPr="00E956F7">
              <w:rPr>
                <w:szCs w:val="24"/>
              </w:rPr>
              <w:t>1</w:t>
            </w:r>
          </w:p>
        </w:tc>
        <w:tc>
          <w:tcPr>
            <w:tcW w:w="1701" w:type="dxa"/>
          </w:tcPr>
          <w:p w14:paraId="77122824" w14:textId="7B5AF440" w:rsidR="001332BD" w:rsidRPr="00E956F7" w:rsidRDefault="001332BD" w:rsidP="006021E3">
            <w:pPr>
              <w:pStyle w:val="Tablebody"/>
              <w:autoSpaceDE w:val="0"/>
              <w:autoSpaceDN w:val="0"/>
              <w:adjustRightInd w:val="0"/>
            </w:pPr>
            <w:r w:rsidRPr="00E956F7">
              <w:rPr>
                <w:szCs w:val="24"/>
              </w:rPr>
              <w:t>Optional</w:t>
            </w:r>
          </w:p>
        </w:tc>
        <w:tc>
          <w:tcPr>
            <w:tcW w:w="2708" w:type="dxa"/>
          </w:tcPr>
          <w:p w14:paraId="0E9AF407" w14:textId="13F1045A" w:rsidR="001332BD" w:rsidRPr="00E956F7" w:rsidRDefault="001332BD" w:rsidP="006021E3">
            <w:pPr>
              <w:pStyle w:val="Tablebody"/>
              <w:autoSpaceDE w:val="0"/>
              <w:autoSpaceDN w:val="0"/>
              <w:adjustRightInd w:val="0"/>
            </w:pPr>
            <w:r w:rsidRPr="00E956F7">
              <w:rPr>
                <w:szCs w:val="24"/>
              </w:rPr>
              <w:t>-</w:t>
            </w:r>
          </w:p>
        </w:tc>
      </w:tr>
      <w:tr w:rsidR="001332BD" w:rsidRPr="00E956F7" w14:paraId="2DD88516" w14:textId="77777777" w:rsidTr="005B271E">
        <w:trPr>
          <w:cantSplit/>
          <w:jc w:val="center"/>
        </w:trPr>
        <w:tc>
          <w:tcPr>
            <w:tcW w:w="2221" w:type="dxa"/>
          </w:tcPr>
          <w:p w14:paraId="64231C6F" w14:textId="5BB81FFB" w:rsidR="001332BD" w:rsidRPr="00E956F7" w:rsidRDefault="001332BD" w:rsidP="006021E3">
            <w:pPr>
              <w:pStyle w:val="Tablebody"/>
              <w:autoSpaceDE w:val="0"/>
              <w:autoSpaceDN w:val="0"/>
              <w:adjustRightInd w:val="0"/>
            </w:pPr>
            <w:r w:rsidRPr="00E956F7">
              <w:rPr>
                <w:szCs w:val="24"/>
              </w:rPr>
              <w:t>k_joint</w:t>
            </w:r>
          </w:p>
        </w:tc>
        <w:tc>
          <w:tcPr>
            <w:tcW w:w="1842" w:type="dxa"/>
          </w:tcPr>
          <w:p w14:paraId="3206BA26" w14:textId="36DC2064" w:rsidR="001332BD" w:rsidRPr="00E956F7" w:rsidRDefault="001332BD" w:rsidP="006021E3">
            <w:pPr>
              <w:pStyle w:val="Tablebody"/>
              <w:autoSpaceDE w:val="0"/>
              <w:autoSpaceDN w:val="0"/>
              <w:adjustRightInd w:val="0"/>
            </w:pPr>
            <w:r w:rsidRPr="00E956F7">
              <w:rPr>
                <w:szCs w:val="24"/>
              </w:rPr>
              <w:t>1</w:t>
            </w:r>
          </w:p>
        </w:tc>
        <w:tc>
          <w:tcPr>
            <w:tcW w:w="1701" w:type="dxa"/>
          </w:tcPr>
          <w:p w14:paraId="472005E4" w14:textId="143ACBC0" w:rsidR="001332BD" w:rsidRPr="00E956F7" w:rsidRDefault="001332BD" w:rsidP="006021E3">
            <w:pPr>
              <w:pStyle w:val="Tablebody"/>
              <w:autoSpaceDE w:val="0"/>
              <w:autoSpaceDN w:val="0"/>
              <w:adjustRightInd w:val="0"/>
            </w:pPr>
            <w:r w:rsidRPr="00E956F7">
              <w:rPr>
                <w:szCs w:val="24"/>
              </w:rPr>
              <w:t>Optional</w:t>
            </w:r>
          </w:p>
        </w:tc>
        <w:tc>
          <w:tcPr>
            <w:tcW w:w="2708" w:type="dxa"/>
          </w:tcPr>
          <w:p w14:paraId="328EDD9C" w14:textId="707357A6" w:rsidR="001332BD" w:rsidRPr="00E956F7" w:rsidRDefault="001332BD" w:rsidP="006021E3">
            <w:pPr>
              <w:pStyle w:val="Tablebody"/>
              <w:autoSpaceDE w:val="0"/>
              <w:autoSpaceDN w:val="0"/>
              <w:adjustRightInd w:val="0"/>
            </w:pPr>
            <w:r w:rsidRPr="00E956F7">
              <w:rPr>
                <w:szCs w:val="24"/>
              </w:rPr>
              <w:t>-</w:t>
            </w:r>
          </w:p>
        </w:tc>
      </w:tr>
      <w:tr w:rsidR="001332BD" w:rsidRPr="00E956F7" w14:paraId="65CF6651" w14:textId="77777777" w:rsidTr="005B271E">
        <w:trPr>
          <w:cantSplit/>
          <w:jc w:val="center"/>
        </w:trPr>
        <w:tc>
          <w:tcPr>
            <w:tcW w:w="2221" w:type="dxa"/>
          </w:tcPr>
          <w:p w14:paraId="6676678B" w14:textId="4CAAE329" w:rsidR="001332BD" w:rsidRPr="00E956F7" w:rsidRDefault="001332BD" w:rsidP="006021E3">
            <w:pPr>
              <w:pStyle w:val="Tablebody"/>
              <w:autoSpaceDE w:val="0"/>
              <w:autoSpaceDN w:val="0"/>
              <w:adjustRightInd w:val="0"/>
            </w:pPr>
            <w:r w:rsidRPr="00E956F7">
              <w:rPr>
                <w:szCs w:val="24"/>
              </w:rPr>
              <w:t>cruciform_joint</w:t>
            </w:r>
          </w:p>
        </w:tc>
        <w:tc>
          <w:tcPr>
            <w:tcW w:w="1842" w:type="dxa"/>
          </w:tcPr>
          <w:p w14:paraId="676F356E" w14:textId="5E7BEAB9" w:rsidR="001332BD" w:rsidRPr="00E956F7" w:rsidRDefault="001332BD" w:rsidP="006021E3">
            <w:pPr>
              <w:pStyle w:val="Tablebody"/>
              <w:autoSpaceDE w:val="0"/>
              <w:autoSpaceDN w:val="0"/>
              <w:adjustRightInd w:val="0"/>
            </w:pPr>
            <w:r w:rsidRPr="00E956F7">
              <w:rPr>
                <w:szCs w:val="24"/>
              </w:rPr>
              <w:t>1</w:t>
            </w:r>
          </w:p>
        </w:tc>
        <w:tc>
          <w:tcPr>
            <w:tcW w:w="1701" w:type="dxa"/>
          </w:tcPr>
          <w:p w14:paraId="3061B96B" w14:textId="69AE51D4" w:rsidR="001332BD" w:rsidRPr="00E956F7" w:rsidRDefault="001332BD" w:rsidP="006021E3">
            <w:pPr>
              <w:pStyle w:val="Tablebody"/>
              <w:autoSpaceDE w:val="0"/>
              <w:autoSpaceDN w:val="0"/>
              <w:adjustRightInd w:val="0"/>
            </w:pPr>
            <w:r w:rsidRPr="00E956F7">
              <w:rPr>
                <w:szCs w:val="24"/>
              </w:rPr>
              <w:t>Optional</w:t>
            </w:r>
          </w:p>
        </w:tc>
        <w:tc>
          <w:tcPr>
            <w:tcW w:w="2708" w:type="dxa"/>
          </w:tcPr>
          <w:p w14:paraId="30130C66" w14:textId="4CC4B365" w:rsidR="001332BD" w:rsidRPr="00E956F7" w:rsidRDefault="001332BD" w:rsidP="006021E3">
            <w:pPr>
              <w:pStyle w:val="Tablebody"/>
              <w:autoSpaceDE w:val="0"/>
              <w:autoSpaceDN w:val="0"/>
              <w:adjustRightInd w:val="0"/>
            </w:pPr>
            <w:r w:rsidRPr="00E956F7">
              <w:rPr>
                <w:szCs w:val="24"/>
              </w:rPr>
              <w:t>-</w:t>
            </w:r>
          </w:p>
        </w:tc>
      </w:tr>
      <w:tr w:rsidR="001332BD" w:rsidRPr="00E956F7" w14:paraId="2144E1B3" w14:textId="77777777" w:rsidTr="005B271E">
        <w:trPr>
          <w:cantSplit/>
          <w:jc w:val="center"/>
        </w:trPr>
        <w:tc>
          <w:tcPr>
            <w:tcW w:w="2221" w:type="dxa"/>
          </w:tcPr>
          <w:p w14:paraId="60951348" w14:textId="023FFEA9" w:rsidR="001332BD" w:rsidRPr="00E956F7" w:rsidRDefault="001332BD" w:rsidP="006021E3">
            <w:pPr>
              <w:pStyle w:val="Tablebody"/>
              <w:autoSpaceDE w:val="0"/>
              <w:autoSpaceDN w:val="0"/>
              <w:adjustRightInd w:val="0"/>
            </w:pPr>
            <w:r w:rsidRPr="00E956F7">
              <w:rPr>
                <w:szCs w:val="24"/>
              </w:rPr>
              <w:t>flared_joint</w:t>
            </w:r>
          </w:p>
        </w:tc>
        <w:tc>
          <w:tcPr>
            <w:tcW w:w="1842" w:type="dxa"/>
          </w:tcPr>
          <w:p w14:paraId="52119389" w14:textId="22F32545" w:rsidR="001332BD" w:rsidRPr="00E956F7" w:rsidRDefault="001332BD" w:rsidP="006021E3">
            <w:pPr>
              <w:pStyle w:val="Tablebody"/>
              <w:autoSpaceDE w:val="0"/>
              <w:autoSpaceDN w:val="0"/>
              <w:adjustRightInd w:val="0"/>
            </w:pPr>
            <w:r w:rsidRPr="00E956F7">
              <w:rPr>
                <w:szCs w:val="24"/>
              </w:rPr>
              <w:t>1</w:t>
            </w:r>
          </w:p>
        </w:tc>
        <w:tc>
          <w:tcPr>
            <w:tcW w:w="1701" w:type="dxa"/>
          </w:tcPr>
          <w:p w14:paraId="0755DB92" w14:textId="624D8AC7" w:rsidR="001332BD" w:rsidRPr="00E956F7" w:rsidRDefault="001332BD" w:rsidP="006021E3">
            <w:pPr>
              <w:pStyle w:val="Tablebody"/>
              <w:autoSpaceDE w:val="0"/>
              <w:autoSpaceDN w:val="0"/>
              <w:adjustRightInd w:val="0"/>
            </w:pPr>
            <w:r w:rsidRPr="00E956F7">
              <w:rPr>
                <w:szCs w:val="24"/>
              </w:rPr>
              <w:t>Optional</w:t>
            </w:r>
          </w:p>
        </w:tc>
        <w:tc>
          <w:tcPr>
            <w:tcW w:w="2708" w:type="dxa"/>
          </w:tcPr>
          <w:p w14:paraId="03D519A1" w14:textId="71BE61C4" w:rsidR="001332BD" w:rsidRPr="00E956F7" w:rsidRDefault="001332BD" w:rsidP="006021E3">
            <w:pPr>
              <w:pStyle w:val="Tablebody"/>
              <w:autoSpaceDE w:val="0"/>
              <w:autoSpaceDN w:val="0"/>
              <w:adjustRightInd w:val="0"/>
            </w:pPr>
            <w:r w:rsidRPr="00E956F7">
              <w:rPr>
                <w:szCs w:val="24"/>
              </w:rPr>
              <w:t>-</w:t>
            </w:r>
          </w:p>
        </w:tc>
      </w:tr>
    </w:tbl>
    <w:p w14:paraId="491DD3A6" w14:textId="5FD3540A" w:rsidR="001332BD" w:rsidRPr="00E956F7" w:rsidRDefault="001332BD" w:rsidP="00497671">
      <w:pPr>
        <w:pStyle w:val="BodyText"/>
      </w:pPr>
      <w:bookmarkStart w:id="5387" w:name="_Toc338939134"/>
      <w:bookmarkStart w:id="5388" w:name="_Toc288196488"/>
      <w:bookmarkStart w:id="5389" w:name="_Toc288200790"/>
      <w:bookmarkStart w:id="5390" w:name="_Toc338939130"/>
      <w:r w:rsidRPr="00E956F7">
        <w:t xml:space="preserve">EXAMPLE </w:t>
      </w:r>
      <w:del w:id="5391" w:author="LUEJE Claudia" w:date="2023-06-26T17:59:00Z">
        <w:r w:rsidR="00FC68DB" w:rsidRPr="0013175B">
          <w:delText xml:space="preserve">A </w:delText>
        </w:r>
        <w:r w:rsidR="004C41B1">
          <w:delText xml:space="preserve">  </w:delText>
        </w:r>
      </w:del>
      <w:r w:rsidRPr="00E956F7">
        <w:t xml:space="preserve"> Main type as seamweld</w:t>
      </w:r>
    </w:p>
    <w:p w14:paraId="4FCF33FD" w14:textId="77777777" w:rsidR="0028521A" w:rsidRDefault="0028521A" w:rsidP="0028521A">
      <w:pPr>
        <w:pStyle w:val="Code-"/>
      </w:pPr>
      <w:r w:rsidRPr="00E45DCE">
        <w:t xml:space="preserve">    </w:t>
      </w:r>
      <w:r w:rsidR="001332BD" w:rsidRPr="00E45DCE">
        <w:rPr>
          <w:szCs w:val="24"/>
        </w:rPr>
        <w:t>&lt;connection_1d&gt;</w:t>
      </w:r>
    </w:p>
    <w:p w14:paraId="7B5DE78A" w14:textId="77777777" w:rsidR="0028521A" w:rsidRDefault="0028521A" w:rsidP="0028521A">
      <w:pPr>
        <w:pStyle w:val="Code-"/>
      </w:pPr>
      <w:r>
        <w:t xml:space="preserve">    </w:t>
      </w:r>
      <w:r w:rsidR="001332BD" w:rsidRPr="00E45DCE">
        <w:t xml:space="preserve">    </w:t>
      </w:r>
      <w:r w:rsidR="001332BD" w:rsidRPr="00E45DCE">
        <w:rPr>
          <w:b/>
        </w:rPr>
        <w:t>&lt;seamweld&gt;</w:t>
      </w:r>
    </w:p>
    <w:p w14:paraId="6FC08BD2" w14:textId="77777777" w:rsidR="0028521A" w:rsidRDefault="0028521A" w:rsidP="0028521A">
      <w:pPr>
        <w:pStyle w:val="Code-"/>
      </w:pPr>
      <w:r>
        <w:t xml:space="preserve">    </w:t>
      </w:r>
      <w:r w:rsidR="001332BD" w:rsidRPr="00E45DCE">
        <w:t xml:space="preserve">        </w:t>
      </w:r>
      <w:r w:rsidR="001332BD" w:rsidRPr="00E45DCE">
        <w:rPr>
          <w:b/>
        </w:rPr>
        <w:t>...</w:t>
      </w:r>
    </w:p>
    <w:p w14:paraId="1EF87A3C" w14:textId="77777777" w:rsidR="0028521A" w:rsidRDefault="0028521A" w:rsidP="0028521A">
      <w:pPr>
        <w:pStyle w:val="Code-"/>
      </w:pPr>
      <w:r>
        <w:t xml:space="preserve">    </w:t>
      </w:r>
      <w:r w:rsidR="001332BD" w:rsidRPr="00E45DCE">
        <w:t xml:space="preserve">    </w:t>
      </w:r>
      <w:r w:rsidR="001332BD" w:rsidRPr="00E45DCE">
        <w:rPr>
          <w:b/>
        </w:rPr>
        <w:t>&lt;/seamweld&gt;</w:t>
      </w:r>
    </w:p>
    <w:p w14:paraId="71A9FA4D" w14:textId="3D7611CF" w:rsidR="001332BD" w:rsidRPr="00E45DCE" w:rsidRDefault="0028521A" w:rsidP="0028521A">
      <w:pPr>
        <w:pStyle w:val="Code-"/>
      </w:pPr>
      <w:r>
        <w:t xml:space="preserve">    </w:t>
      </w:r>
      <w:r w:rsidR="001332BD" w:rsidRPr="00E45DCE">
        <w:t>&lt;/connection_1d&gt;</w:t>
      </w:r>
    </w:p>
    <w:p w14:paraId="20F45954" w14:textId="3E80A428" w:rsidR="001332BD" w:rsidRPr="00E45DCE" w:rsidRDefault="006021E3" w:rsidP="00E45DCE">
      <w:pPr>
        <w:pStyle w:val="Code-"/>
      </w:pPr>
      <w:r w:rsidRPr="00E45DCE">
        <w:t> </w:t>
      </w:r>
    </w:p>
    <w:p w14:paraId="5913C102" w14:textId="0F147C2D"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The differentiator for the specific seam weld is stored as</w:t>
      </w:r>
      <w:ins w:id="5392" w:author="LUEJE Claudia" w:date="2023-06-26T17:59:00Z">
        <w:r w:rsidRPr="00E956F7">
          <w:rPr>
            <w:szCs w:val="24"/>
          </w:rPr>
          <w:t xml:space="preserve"> </w:t>
        </w:r>
        <w:r w:rsidR="00094EB1">
          <w:rPr>
            <w:szCs w:val="24"/>
          </w:rPr>
          <w:t>a</w:t>
        </w:r>
      </w:ins>
      <w:r w:rsidR="00094EB1">
        <w:rPr>
          <w:szCs w:val="24"/>
        </w:rPr>
        <w:t xml:space="preserve"> </w:t>
      </w:r>
      <w:r w:rsidRPr="00E956F7">
        <w:rPr>
          <w:szCs w:val="24"/>
        </w:rPr>
        <w:t>value in the subtype element which is described below.</w:t>
      </w:r>
    </w:p>
    <w:p w14:paraId="65E04D3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Definition of subtype</w:t>
      </w:r>
      <w:bookmarkEnd w:id="5387"/>
    </w:p>
    <w:p w14:paraId="68FFB2AA" w14:textId="77777777" w:rsidR="001332BD" w:rsidRPr="00E956F7" w:rsidRDefault="001332BD">
      <w:pPr>
        <w:pStyle w:val="BodyText"/>
        <w:autoSpaceDE w:val="0"/>
        <w:autoSpaceDN w:val="0"/>
        <w:adjustRightInd w:val="0"/>
        <w:rPr>
          <w:szCs w:val="24"/>
        </w:rPr>
      </w:pPr>
      <w:r w:rsidRPr="00E956F7">
        <w:rPr>
          <w:szCs w:val="24"/>
        </w:rPr>
        <w:t>Different kinds of welds are distinguished through the definition of a subtype of the seam weld.</w:t>
      </w:r>
    </w:p>
    <w:p w14:paraId="3476029E" w14:textId="244B14C8" w:rsidR="001332BD" w:rsidRPr="00E956F7" w:rsidRDefault="001332BD">
      <w:pPr>
        <w:pStyle w:val="BodyText"/>
        <w:autoSpaceDE w:val="0"/>
        <w:autoSpaceDN w:val="0"/>
        <w:adjustRightInd w:val="0"/>
        <w:rPr>
          <w:szCs w:val="24"/>
        </w:rPr>
      </w:pPr>
      <w:r w:rsidRPr="00E956F7">
        <w:rPr>
          <w:szCs w:val="24"/>
        </w:rPr>
        <w:t>Valid values for the subtype element are:</w:t>
      </w:r>
    </w:p>
    <w:p w14:paraId="2E4F3F97" w14:textId="2CCD609B"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393" w:author="LUEJE Claudia" w:date="2023-06-26T17:59:00Z">
        <w:r>
          <w:rPr>
            <w:szCs w:val="24"/>
          </w:rPr>
          <w:t>—</w:t>
        </w:r>
        <w:r>
          <w:rPr>
            <w:szCs w:val="24"/>
          </w:rPr>
          <w:tab/>
        </w:r>
      </w:ins>
      <w:r w:rsidR="001332BD" w:rsidRPr="0067058B">
        <w:rPr>
          <w:rStyle w:val="ISOCode"/>
        </w:rPr>
        <w:t>butt_joint;</w:t>
      </w:r>
    </w:p>
    <w:p w14:paraId="314755AE" w14:textId="3B3B5609"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394" w:author="LUEJE Claudia" w:date="2023-06-26T17:59:00Z">
        <w:r>
          <w:rPr>
            <w:szCs w:val="24"/>
          </w:rPr>
          <w:t>—</w:t>
        </w:r>
        <w:r>
          <w:rPr>
            <w:szCs w:val="24"/>
          </w:rPr>
          <w:tab/>
        </w:r>
      </w:ins>
      <w:r w:rsidR="001332BD" w:rsidRPr="0067058B">
        <w:rPr>
          <w:rStyle w:val="ISOCode"/>
        </w:rPr>
        <w:t>corner_weld;</w:t>
      </w:r>
    </w:p>
    <w:p w14:paraId="18AEB52D" w14:textId="02EBE75A"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395" w:author="LUEJE Claudia" w:date="2023-06-26T17:59:00Z">
        <w:r>
          <w:rPr>
            <w:szCs w:val="24"/>
          </w:rPr>
          <w:t>—</w:t>
        </w:r>
        <w:r>
          <w:rPr>
            <w:szCs w:val="24"/>
          </w:rPr>
          <w:tab/>
        </w:r>
      </w:ins>
      <w:r w:rsidR="001332BD" w:rsidRPr="0067058B">
        <w:rPr>
          <w:rStyle w:val="ISOCode"/>
        </w:rPr>
        <w:t>edge_weld;</w:t>
      </w:r>
    </w:p>
    <w:p w14:paraId="01694556" w14:textId="494BDB73"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396" w:author="LUEJE Claudia" w:date="2023-06-26T17:59:00Z">
        <w:r>
          <w:rPr>
            <w:szCs w:val="24"/>
          </w:rPr>
          <w:t>—</w:t>
        </w:r>
        <w:r>
          <w:rPr>
            <w:szCs w:val="24"/>
          </w:rPr>
          <w:tab/>
        </w:r>
      </w:ins>
      <w:r w:rsidR="001332BD" w:rsidRPr="0067058B">
        <w:rPr>
          <w:rStyle w:val="ISOCode"/>
        </w:rPr>
        <w:t>i_weld</w:t>
      </w:r>
      <w:r w:rsidR="001332BD" w:rsidRPr="00E956F7">
        <w:rPr>
          <w:szCs w:val="24"/>
        </w:rPr>
        <w:t xml:space="preserve"> (not be confused with cross section "I", </w:t>
      </w:r>
      <w:del w:id="5397" w:author="LUEJE Claudia" w:date="2023-06-26T17:59:00Z">
        <w:r w:rsidR="00FC68DB" w:rsidRPr="0013175B">
          <w:delText xml:space="preserve">cf. section </w:delText>
        </w:r>
        <w:r w:rsidR="00FC68DB" w:rsidRPr="0013175B">
          <w:fldChar w:fldCharType="begin"/>
        </w:r>
        <w:r w:rsidR="00FC68DB" w:rsidRPr="0013175B">
          <w:delInstrText xml:space="preserve"> REF _Ref397524978 \r \h </w:delInstrText>
        </w:r>
        <w:r w:rsidR="00FC68DB" w:rsidRPr="0013175B">
          <w:fldChar w:fldCharType="separate"/>
        </w:r>
        <w:r w:rsidR="0067475A">
          <w:delText>7.2.4.5</w:delText>
        </w:r>
        <w:r w:rsidR="00FC68DB" w:rsidRPr="0013175B">
          <w:fldChar w:fldCharType="end"/>
        </w:r>
        <w:r w:rsidR="00FC68DB" w:rsidRPr="0013175B">
          <w:delText>!)</w:delText>
        </w:r>
        <w:r w:rsidR="005E67EA" w:rsidRPr="005E67EA">
          <w:rPr>
            <w:rStyle w:val="XMLElement"/>
            <w:rFonts w:asciiTheme="minorHAnsi" w:hAnsiTheme="minorHAnsi" w:cstheme="minorHAnsi"/>
            <w:b w:val="0"/>
            <w:bCs/>
            <w:i w:val="0"/>
            <w:iCs/>
          </w:rPr>
          <w:delText xml:space="preserve"> </w:delText>
        </w:r>
        <w:r w:rsidR="005E67EA">
          <w:rPr>
            <w:rStyle w:val="XMLElement"/>
            <w:rFonts w:asciiTheme="minorHAnsi" w:hAnsiTheme="minorHAnsi" w:cstheme="minorHAnsi"/>
            <w:b w:val="0"/>
            <w:bCs/>
            <w:i w:val="0"/>
            <w:iCs/>
          </w:rPr>
          <w:delText>;</w:delText>
        </w:r>
        <w:r w:rsidR="00FC68DB" w:rsidRPr="0013175B">
          <w:rPr>
            <w:rStyle w:val="XMLElement"/>
          </w:rPr>
          <w:delText xml:space="preserve"> </w:delText>
        </w:r>
      </w:del>
      <w:ins w:id="5398" w:author="LUEJE Claudia" w:date="2023-06-26T17:59:00Z">
        <w:r w:rsidR="004B61F3">
          <w:rPr>
            <w:szCs w:val="24"/>
          </w:rPr>
          <w:t>see</w:t>
        </w:r>
        <w:r w:rsidR="006021E3" w:rsidRPr="00E956F7">
          <w:rPr>
            <w:rStyle w:val="citesec"/>
          </w:rPr>
          <w:t> 10.2.4.4</w:t>
        </w:r>
        <w:r w:rsidR="001332BD" w:rsidRPr="00E956F7">
          <w:rPr>
            <w:szCs w:val="24"/>
          </w:rPr>
          <w:t>)</w:t>
        </w:r>
        <w:r w:rsidR="001332BD" w:rsidRPr="00E956F7">
          <w:rPr>
            <w:b/>
            <w:i/>
            <w:szCs w:val="24"/>
          </w:rPr>
          <w:t>;</w:t>
        </w:r>
      </w:ins>
    </w:p>
    <w:p w14:paraId="3E959A62" w14:textId="2AAE3A81"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399" w:author="LUEJE Claudia" w:date="2023-06-26T17:59:00Z">
        <w:r>
          <w:rPr>
            <w:szCs w:val="24"/>
          </w:rPr>
          <w:t>—</w:t>
        </w:r>
        <w:r>
          <w:rPr>
            <w:szCs w:val="24"/>
          </w:rPr>
          <w:tab/>
        </w:r>
      </w:ins>
      <w:r w:rsidR="001332BD" w:rsidRPr="0067058B">
        <w:rPr>
          <w:rStyle w:val="ISOCode"/>
        </w:rPr>
        <w:t>overlap_weld;</w:t>
      </w:r>
    </w:p>
    <w:p w14:paraId="0C50668A" w14:textId="249DBE56"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00" w:author="LUEJE Claudia" w:date="2023-06-26T17:59:00Z">
        <w:r>
          <w:rPr>
            <w:szCs w:val="24"/>
          </w:rPr>
          <w:t>—</w:t>
        </w:r>
        <w:r>
          <w:rPr>
            <w:szCs w:val="24"/>
          </w:rPr>
          <w:tab/>
        </w:r>
      </w:ins>
      <w:r w:rsidR="001332BD" w:rsidRPr="0067058B">
        <w:rPr>
          <w:rStyle w:val="ISOCode"/>
        </w:rPr>
        <w:t>y_joint;</w:t>
      </w:r>
    </w:p>
    <w:p w14:paraId="037A7F46" w14:textId="36D250C6"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01" w:author="LUEJE Claudia" w:date="2023-06-26T17:59:00Z">
        <w:r>
          <w:rPr>
            <w:szCs w:val="24"/>
          </w:rPr>
          <w:t>—</w:t>
        </w:r>
        <w:r>
          <w:rPr>
            <w:szCs w:val="24"/>
          </w:rPr>
          <w:tab/>
        </w:r>
      </w:ins>
      <w:r w:rsidR="001332BD" w:rsidRPr="0067058B">
        <w:rPr>
          <w:rStyle w:val="ISOCode"/>
        </w:rPr>
        <w:t>k_joint;</w:t>
      </w:r>
    </w:p>
    <w:p w14:paraId="0D714A51" w14:textId="4AB66ACA"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02" w:author="LUEJE Claudia" w:date="2023-06-26T17:59:00Z">
        <w:r>
          <w:rPr>
            <w:szCs w:val="24"/>
          </w:rPr>
          <w:t>—</w:t>
        </w:r>
        <w:r>
          <w:rPr>
            <w:szCs w:val="24"/>
          </w:rPr>
          <w:tab/>
        </w:r>
      </w:ins>
      <w:r w:rsidR="001332BD" w:rsidRPr="0067058B">
        <w:rPr>
          <w:rStyle w:val="ISOCode"/>
        </w:rPr>
        <w:t>cruciform_joint;</w:t>
      </w:r>
    </w:p>
    <w:p w14:paraId="4E3CCD82" w14:textId="4AC6A589" w:rsidR="001332BD" w:rsidRPr="00E956F7" w:rsidRDefault="0067058B">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03" w:author="LUEJE Claudia" w:date="2023-06-26T17:59:00Z">
        <w:r>
          <w:rPr>
            <w:szCs w:val="24"/>
          </w:rPr>
          <w:t>—</w:t>
        </w:r>
        <w:r>
          <w:rPr>
            <w:szCs w:val="24"/>
          </w:rPr>
          <w:tab/>
        </w:r>
      </w:ins>
      <w:r w:rsidR="001332BD" w:rsidRPr="0067058B">
        <w:rPr>
          <w:rStyle w:val="ISOCode"/>
        </w:rPr>
        <w:t>flared_joint.</w:t>
      </w:r>
    </w:p>
    <w:p w14:paraId="7E2EA01E" w14:textId="77777777" w:rsidR="00FC68DB" w:rsidRDefault="001332BD" w:rsidP="00DD71FD">
      <w:pPr>
        <w:keepNext/>
        <w:spacing w:line="240" w:lineRule="auto"/>
        <w:rPr>
          <w:del w:id="5404" w:author="LUEJE Claudia" w:date="2023-06-26T17:59:00Z"/>
        </w:rPr>
      </w:pPr>
      <w:bookmarkStart w:id="5405" w:name="_Toc288196490"/>
      <w:bookmarkStart w:id="5406" w:name="_Toc288200792"/>
      <w:bookmarkStart w:id="5407" w:name="_Toc338939132"/>
      <w:bookmarkStart w:id="5408" w:name="_Toc288196468"/>
      <w:bookmarkStart w:id="5409" w:name="_Toc288200771"/>
      <w:bookmarkStart w:id="5410" w:name="_Toc338938904"/>
      <w:bookmarkStart w:id="5411" w:name="_Toc338939100"/>
      <w:bookmarkEnd w:id="5388"/>
      <w:bookmarkEnd w:id="5389"/>
      <w:bookmarkEnd w:id="5390"/>
      <w:r w:rsidRPr="00E956F7">
        <w:rPr>
          <w:szCs w:val="24"/>
        </w:rPr>
        <w:t>Each subtype element can contain the following attributes</w:t>
      </w:r>
      <w:del w:id="5412" w:author="LUEJE Claudia" w:date="2023-06-26T17:59:00Z">
        <w:r w:rsidR="00FC68DB" w:rsidRPr="005C2D94">
          <w:delText>:</w:delText>
        </w:r>
      </w:del>
    </w:p>
    <w:p w14:paraId="0DA4C407" w14:textId="5DC19AD4" w:rsidR="001332BD" w:rsidRPr="00E956F7" w:rsidRDefault="004B61F3">
      <w:pPr>
        <w:pStyle w:val="BodyText"/>
        <w:autoSpaceDE w:val="0"/>
        <w:autoSpaceDN w:val="0"/>
        <w:adjustRightInd w:val="0"/>
        <w:rPr>
          <w:ins w:id="5413" w:author="LUEJE Claudia" w:date="2023-06-26T17:59:00Z"/>
          <w:szCs w:val="24"/>
        </w:rPr>
      </w:pPr>
      <w:ins w:id="5414" w:author="LUEJE Claudia" w:date="2023-06-26T17:59:00Z">
        <w:r>
          <w:rPr>
            <w:szCs w:val="24"/>
          </w:rPr>
          <w:t xml:space="preserve"> as shown in </w:t>
        </w:r>
      </w:ins>
      <w:bookmarkStart w:id="5415" w:name="_Toc110532435"/>
      <w:r w:rsidRPr="004B61F3">
        <w:rPr>
          <w:rStyle w:val="citetbl"/>
        </w:rPr>
        <w:t xml:space="preserve">Table </w:t>
      </w:r>
      <w:del w:id="5416" w:author="LUEJE Claudia" w:date="2023-06-26T17:59:00Z">
        <w:r w:rsidR="00461A3A" w:rsidRPr="00F54804">
          <w:fldChar w:fldCharType="begin"/>
        </w:r>
        <w:r w:rsidR="00461A3A" w:rsidRPr="00F54804">
          <w:delInstrText xml:space="preserve"> SEQ Table \* ARABIC </w:delInstrText>
        </w:r>
        <w:r w:rsidR="00461A3A" w:rsidRPr="00F54804">
          <w:fldChar w:fldCharType="separate"/>
        </w:r>
        <w:r w:rsidR="0067475A">
          <w:rPr>
            <w:noProof/>
          </w:rPr>
          <w:delText>87</w:delText>
        </w:r>
        <w:r w:rsidR="00461A3A" w:rsidRPr="00F54804">
          <w:fldChar w:fldCharType="end"/>
        </w:r>
      </w:del>
      <w:ins w:id="5417" w:author="LUEJE Claudia" w:date="2023-06-26T17:59:00Z">
        <w:r w:rsidRPr="004B61F3">
          <w:rPr>
            <w:rStyle w:val="citetbl"/>
          </w:rPr>
          <w:t>87</w:t>
        </w:r>
        <w:r w:rsidR="001332BD" w:rsidRPr="00E956F7">
          <w:rPr>
            <w:szCs w:val="24"/>
          </w:rPr>
          <w:t>:</w:t>
        </w:r>
      </w:ins>
    </w:p>
    <w:p w14:paraId="0501052E" w14:textId="734CE07D" w:rsidR="001332BD" w:rsidRPr="00E956F7" w:rsidRDefault="006F39DE">
      <w:pPr>
        <w:pStyle w:val="Tabletitle"/>
        <w:autoSpaceDE w:val="0"/>
        <w:autoSpaceDN w:val="0"/>
        <w:adjustRightInd w:val="0"/>
        <w:outlineLvl w:val="0"/>
        <w:rPr>
          <w:szCs w:val="24"/>
        </w:rPr>
      </w:pPr>
      <w:ins w:id="5418" w:author="LUEJE Claudia" w:date="2023-06-26T17:59:00Z">
        <w:r w:rsidRPr="00E956F7">
          <w:rPr>
            <w:szCs w:val="24"/>
          </w:rPr>
          <w:t>Table </w:t>
        </w:r>
        <w:r w:rsidR="001332BD" w:rsidRPr="00E956F7">
          <w:rPr>
            <w:szCs w:val="24"/>
          </w:rPr>
          <w:t>87</w:t>
        </w:r>
      </w:ins>
      <w:r w:rsidR="006021E3" w:rsidRPr="00E956F7">
        <w:rPr>
          <w:szCs w:val="24"/>
        </w:rPr>
        <w:t xml:space="preserve"> </w:t>
      </w:r>
      <w:r w:rsidR="001332BD" w:rsidRPr="00E956F7">
        <w:rPr>
          <w:szCs w:val="24"/>
        </w:rPr>
        <w:t xml:space="preserve">— Attributes of element </w:t>
      </w:r>
      <w:r w:rsidR="001332BD" w:rsidRPr="00615F56">
        <w:rPr>
          <w:rStyle w:val="ISOCode"/>
        </w:rPr>
        <w:t>&lt;subtype/&gt;</w:t>
      </w:r>
      <w:bookmarkEnd w:id="5415"/>
    </w:p>
    <w:tbl>
      <w:tblPr>
        <w:tblW w:w="910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60"/>
        <w:gridCol w:w="1701"/>
        <w:gridCol w:w="1701"/>
        <w:gridCol w:w="1701"/>
        <w:gridCol w:w="2437"/>
      </w:tblGrid>
      <w:tr w:rsidR="001332BD" w:rsidRPr="00B62EE5" w14:paraId="02D777B6" w14:textId="77777777" w:rsidTr="005B271E">
        <w:trPr>
          <w:cantSplit/>
          <w:tblHeader/>
          <w:jc w:val="center"/>
        </w:trPr>
        <w:tc>
          <w:tcPr>
            <w:tcW w:w="1560" w:type="dxa"/>
            <w:tcBorders>
              <w:top w:val="single" w:sz="12" w:space="0" w:color="auto"/>
              <w:bottom w:val="single" w:sz="12" w:space="0" w:color="auto"/>
            </w:tcBorders>
            <w:shd w:val="clear" w:color="auto" w:fill="F3F3F3"/>
            <w:vAlign w:val="bottom"/>
          </w:tcPr>
          <w:p w14:paraId="45738EC3" w14:textId="72268EE8" w:rsidR="001332BD" w:rsidRPr="00B62EE5" w:rsidRDefault="001332BD" w:rsidP="006021E3">
            <w:pPr>
              <w:pStyle w:val="Tableheader"/>
              <w:autoSpaceDE w:val="0"/>
              <w:autoSpaceDN w:val="0"/>
              <w:adjustRightInd w:val="0"/>
              <w:rPr>
                <w:b/>
              </w:rPr>
            </w:pPr>
            <w:r w:rsidRPr="00B62EE5">
              <w:rPr>
                <w:b/>
                <w:szCs w:val="24"/>
              </w:rPr>
              <w:t>Attributes</w:t>
            </w:r>
          </w:p>
        </w:tc>
        <w:tc>
          <w:tcPr>
            <w:tcW w:w="1701" w:type="dxa"/>
            <w:tcBorders>
              <w:top w:val="single" w:sz="12" w:space="0" w:color="auto"/>
              <w:bottom w:val="single" w:sz="12" w:space="0" w:color="auto"/>
            </w:tcBorders>
            <w:shd w:val="clear" w:color="auto" w:fill="F3F3F3"/>
            <w:vAlign w:val="bottom"/>
          </w:tcPr>
          <w:p w14:paraId="7D38A621" w14:textId="428049D7" w:rsidR="001332BD" w:rsidRPr="00B62EE5" w:rsidRDefault="001332BD" w:rsidP="006021E3">
            <w:pPr>
              <w:pStyle w:val="Tableheader"/>
              <w:autoSpaceDE w:val="0"/>
              <w:autoSpaceDN w:val="0"/>
              <w:adjustRightInd w:val="0"/>
              <w:rPr>
                <w:b/>
              </w:rPr>
            </w:pPr>
            <w:r w:rsidRPr="00B62EE5">
              <w:rPr>
                <w:b/>
                <w:szCs w:val="24"/>
              </w:rPr>
              <w:t>Type</w:t>
            </w:r>
          </w:p>
        </w:tc>
        <w:tc>
          <w:tcPr>
            <w:tcW w:w="1701" w:type="dxa"/>
            <w:tcBorders>
              <w:top w:val="single" w:sz="12" w:space="0" w:color="auto"/>
              <w:bottom w:val="single" w:sz="12" w:space="0" w:color="auto"/>
            </w:tcBorders>
            <w:shd w:val="clear" w:color="auto" w:fill="F3F3F3"/>
          </w:tcPr>
          <w:p w14:paraId="014A3149" w14:textId="5714FAC1" w:rsidR="001332BD" w:rsidRPr="00B62EE5" w:rsidRDefault="001332BD" w:rsidP="006021E3">
            <w:pPr>
              <w:pStyle w:val="Tableheader"/>
              <w:autoSpaceDE w:val="0"/>
              <w:autoSpaceDN w:val="0"/>
              <w:adjustRightInd w:val="0"/>
              <w:rPr>
                <w:b/>
              </w:rPr>
            </w:pPr>
            <w:r w:rsidRPr="00B62EE5">
              <w:rPr>
                <w:b/>
                <w:szCs w:val="24"/>
              </w:rPr>
              <w:t xml:space="preserve">Value </w:t>
            </w:r>
            <w:r w:rsidR="004B61F3" w:rsidRPr="00B62EE5">
              <w:rPr>
                <w:b/>
                <w:szCs w:val="24"/>
              </w:rPr>
              <w:t>s</w:t>
            </w:r>
            <w:r w:rsidRPr="00B62EE5">
              <w:rPr>
                <w:b/>
                <w:szCs w:val="24"/>
              </w:rPr>
              <w:t>pace</w:t>
            </w:r>
          </w:p>
        </w:tc>
        <w:tc>
          <w:tcPr>
            <w:tcW w:w="1701" w:type="dxa"/>
            <w:tcBorders>
              <w:top w:val="single" w:sz="12" w:space="0" w:color="auto"/>
              <w:bottom w:val="single" w:sz="12" w:space="0" w:color="auto"/>
            </w:tcBorders>
            <w:shd w:val="clear" w:color="auto" w:fill="F3F3F3"/>
            <w:vAlign w:val="bottom"/>
          </w:tcPr>
          <w:p w14:paraId="16516336" w14:textId="2D7C5406" w:rsidR="001332BD" w:rsidRPr="00B62EE5" w:rsidRDefault="001332BD" w:rsidP="006021E3">
            <w:pPr>
              <w:pStyle w:val="Tableheader"/>
              <w:autoSpaceDE w:val="0"/>
              <w:autoSpaceDN w:val="0"/>
              <w:adjustRightInd w:val="0"/>
              <w:rPr>
                <w:b/>
              </w:rPr>
            </w:pPr>
            <w:r w:rsidRPr="00B62EE5">
              <w:rPr>
                <w:b/>
                <w:szCs w:val="24"/>
              </w:rPr>
              <w:t>Use</w:t>
            </w:r>
          </w:p>
        </w:tc>
        <w:tc>
          <w:tcPr>
            <w:tcW w:w="2437" w:type="dxa"/>
            <w:tcBorders>
              <w:top w:val="single" w:sz="12" w:space="0" w:color="auto"/>
              <w:bottom w:val="single" w:sz="12" w:space="0" w:color="auto"/>
            </w:tcBorders>
            <w:shd w:val="clear" w:color="auto" w:fill="F3F3F3"/>
            <w:vAlign w:val="bottom"/>
          </w:tcPr>
          <w:p w14:paraId="4B57D01B" w14:textId="265DDE8A" w:rsidR="001332BD" w:rsidRPr="00B62EE5" w:rsidRDefault="001332BD" w:rsidP="006021E3">
            <w:pPr>
              <w:pStyle w:val="Tableheader"/>
              <w:autoSpaceDE w:val="0"/>
              <w:autoSpaceDN w:val="0"/>
              <w:adjustRightInd w:val="0"/>
              <w:rPr>
                <w:b/>
              </w:rPr>
            </w:pPr>
            <w:r w:rsidRPr="00B62EE5">
              <w:rPr>
                <w:b/>
                <w:szCs w:val="24"/>
              </w:rPr>
              <w:t>Constraint</w:t>
            </w:r>
          </w:p>
        </w:tc>
      </w:tr>
      <w:tr w:rsidR="001332BD" w:rsidRPr="00E956F7" w14:paraId="3D4C4094" w14:textId="77777777" w:rsidTr="005B271E">
        <w:trPr>
          <w:cantSplit/>
          <w:jc w:val="center"/>
        </w:trPr>
        <w:tc>
          <w:tcPr>
            <w:tcW w:w="1560" w:type="dxa"/>
            <w:tcBorders>
              <w:top w:val="single" w:sz="12" w:space="0" w:color="auto"/>
              <w:bottom w:val="single" w:sz="4" w:space="0" w:color="auto"/>
            </w:tcBorders>
            <w:vAlign w:val="bottom"/>
          </w:tcPr>
          <w:p w14:paraId="1F183F76" w14:textId="50780D5F" w:rsidR="001332BD" w:rsidRPr="00E956F7" w:rsidRDefault="001332BD" w:rsidP="006021E3">
            <w:pPr>
              <w:pStyle w:val="Tablebody"/>
              <w:autoSpaceDE w:val="0"/>
              <w:autoSpaceDN w:val="0"/>
              <w:adjustRightInd w:val="0"/>
            </w:pPr>
            <w:r w:rsidRPr="00E956F7">
              <w:rPr>
                <w:szCs w:val="24"/>
              </w:rPr>
              <w:t>base</w:t>
            </w:r>
          </w:p>
        </w:tc>
        <w:tc>
          <w:tcPr>
            <w:tcW w:w="1701" w:type="dxa"/>
            <w:tcBorders>
              <w:top w:val="single" w:sz="12" w:space="0" w:color="auto"/>
              <w:bottom w:val="single" w:sz="4" w:space="0" w:color="auto"/>
            </w:tcBorders>
            <w:vAlign w:val="bottom"/>
          </w:tcPr>
          <w:p w14:paraId="00474A25" w14:textId="278F95F2" w:rsidR="001332BD" w:rsidRPr="00E956F7" w:rsidRDefault="001332BD" w:rsidP="006021E3">
            <w:pPr>
              <w:pStyle w:val="Tablebody"/>
              <w:autoSpaceDE w:val="0"/>
              <w:autoSpaceDN w:val="0"/>
              <w:adjustRightInd w:val="0"/>
            </w:pPr>
            <w:r w:rsidRPr="00E956F7">
              <w:rPr>
                <w:szCs w:val="24"/>
              </w:rPr>
              <w:t>Integer</w:t>
            </w:r>
          </w:p>
        </w:tc>
        <w:tc>
          <w:tcPr>
            <w:tcW w:w="1701" w:type="dxa"/>
            <w:tcBorders>
              <w:top w:val="single" w:sz="12" w:space="0" w:color="auto"/>
              <w:bottom w:val="single" w:sz="4" w:space="0" w:color="auto"/>
            </w:tcBorders>
          </w:tcPr>
          <w:p w14:paraId="49F4215E" w14:textId="19ED87EB" w:rsidR="001332BD" w:rsidRPr="00E956F7" w:rsidRDefault="001332BD" w:rsidP="006021E3">
            <w:pPr>
              <w:pStyle w:val="Tablebody"/>
              <w:autoSpaceDE w:val="0"/>
              <w:autoSpaceDN w:val="0"/>
              <w:adjustRightInd w:val="0"/>
            </w:pPr>
            <w:r w:rsidRPr="00E956F7">
              <w:rPr>
                <w:szCs w:val="24"/>
              </w:rPr>
              <w:t>&gt; 0</w:t>
            </w:r>
          </w:p>
        </w:tc>
        <w:tc>
          <w:tcPr>
            <w:tcW w:w="1701" w:type="dxa"/>
            <w:tcBorders>
              <w:top w:val="single" w:sz="12" w:space="0" w:color="auto"/>
              <w:bottom w:val="single" w:sz="4" w:space="0" w:color="auto"/>
            </w:tcBorders>
            <w:vAlign w:val="bottom"/>
          </w:tcPr>
          <w:p w14:paraId="35B0E845" w14:textId="7C6DB61B" w:rsidR="001332BD" w:rsidRPr="00E956F7" w:rsidRDefault="001332BD" w:rsidP="006021E3">
            <w:pPr>
              <w:pStyle w:val="Tablebody"/>
              <w:autoSpaceDE w:val="0"/>
              <w:autoSpaceDN w:val="0"/>
              <w:adjustRightInd w:val="0"/>
            </w:pPr>
            <w:r w:rsidRPr="00E956F7">
              <w:rPr>
                <w:szCs w:val="24"/>
              </w:rPr>
              <w:t>Optional</w:t>
            </w:r>
          </w:p>
        </w:tc>
        <w:tc>
          <w:tcPr>
            <w:tcW w:w="2437" w:type="dxa"/>
            <w:tcBorders>
              <w:top w:val="single" w:sz="12" w:space="0" w:color="auto"/>
              <w:bottom w:val="single" w:sz="4" w:space="0" w:color="auto"/>
            </w:tcBorders>
            <w:vAlign w:val="bottom"/>
          </w:tcPr>
          <w:p w14:paraId="5ECB6E1D" w14:textId="40FF4919" w:rsidR="001332BD" w:rsidRPr="00E956F7" w:rsidRDefault="001332BD" w:rsidP="006021E3">
            <w:pPr>
              <w:pStyle w:val="Tablebody"/>
              <w:autoSpaceDE w:val="0"/>
              <w:autoSpaceDN w:val="0"/>
              <w:adjustRightInd w:val="0"/>
            </w:pPr>
            <w:r w:rsidRPr="00E956F7">
              <w:rPr>
                <w:szCs w:val="24"/>
              </w:rPr>
              <w:t>-</w:t>
            </w:r>
          </w:p>
        </w:tc>
      </w:tr>
      <w:tr w:rsidR="001332BD" w:rsidRPr="00E956F7" w14:paraId="4E252B40" w14:textId="77777777" w:rsidTr="005B271E">
        <w:trPr>
          <w:cantSplit/>
          <w:jc w:val="center"/>
        </w:trPr>
        <w:tc>
          <w:tcPr>
            <w:tcW w:w="1560" w:type="dxa"/>
            <w:tcBorders>
              <w:top w:val="single" w:sz="4" w:space="0" w:color="auto"/>
              <w:bottom w:val="single" w:sz="12" w:space="0" w:color="auto"/>
            </w:tcBorders>
          </w:tcPr>
          <w:p w14:paraId="315632C7" w14:textId="56E6691E" w:rsidR="001332BD" w:rsidRPr="00E956F7" w:rsidRDefault="001332BD" w:rsidP="006021E3">
            <w:pPr>
              <w:pStyle w:val="Tablebody"/>
              <w:autoSpaceDE w:val="0"/>
              <w:autoSpaceDN w:val="0"/>
              <w:adjustRightInd w:val="0"/>
            </w:pPr>
            <w:r w:rsidRPr="00E956F7">
              <w:rPr>
                <w:szCs w:val="24"/>
              </w:rPr>
              <w:t>technology</w:t>
            </w:r>
          </w:p>
        </w:tc>
        <w:tc>
          <w:tcPr>
            <w:tcW w:w="1701" w:type="dxa"/>
            <w:tcBorders>
              <w:top w:val="single" w:sz="4" w:space="0" w:color="auto"/>
              <w:bottom w:val="single" w:sz="12" w:space="0" w:color="auto"/>
            </w:tcBorders>
          </w:tcPr>
          <w:p w14:paraId="52E6BAEF" w14:textId="0A05CDC5" w:rsidR="001332BD" w:rsidRPr="00E956F7" w:rsidRDefault="001332BD" w:rsidP="006021E3">
            <w:pPr>
              <w:pStyle w:val="Tablebody"/>
              <w:autoSpaceDE w:val="0"/>
              <w:autoSpaceDN w:val="0"/>
              <w:adjustRightInd w:val="0"/>
            </w:pPr>
            <w:r w:rsidRPr="00E956F7">
              <w:rPr>
                <w:szCs w:val="24"/>
              </w:rPr>
              <w:t>Selection</w:t>
            </w:r>
          </w:p>
        </w:tc>
        <w:tc>
          <w:tcPr>
            <w:tcW w:w="1701" w:type="dxa"/>
            <w:tcBorders>
              <w:top w:val="single" w:sz="4" w:space="0" w:color="auto"/>
              <w:bottom w:val="single" w:sz="12" w:space="0" w:color="auto"/>
            </w:tcBorders>
          </w:tcPr>
          <w:p w14:paraId="789E36F7" w14:textId="0B660DD6" w:rsidR="001332BD" w:rsidRPr="00E956F7" w:rsidRDefault="001332BD" w:rsidP="006021E3">
            <w:pPr>
              <w:pStyle w:val="Tablebody"/>
              <w:autoSpaceDE w:val="0"/>
              <w:autoSpaceDN w:val="0"/>
              <w:adjustRightInd w:val="0"/>
            </w:pPr>
            <w:r w:rsidRPr="00E956F7">
              <w:rPr>
                <w:szCs w:val="24"/>
              </w:rPr>
              <w:t>resistance</w:t>
            </w:r>
            <w:r w:rsidRPr="00E956F7">
              <w:rPr>
                <w:szCs w:val="24"/>
              </w:rPr>
              <w:br/>
              <w:t>arc</w:t>
            </w:r>
            <w:r w:rsidRPr="00E956F7">
              <w:rPr>
                <w:szCs w:val="24"/>
              </w:rPr>
              <w:br/>
              <w:t>laser</w:t>
            </w:r>
            <w:r w:rsidRPr="00E956F7">
              <w:rPr>
                <w:szCs w:val="24"/>
              </w:rPr>
              <w:br/>
              <w:t>friction</w:t>
            </w:r>
            <w:r w:rsidRPr="00E956F7">
              <w:rPr>
                <w:szCs w:val="24"/>
              </w:rPr>
              <w:br/>
              <w:t>brazing</w:t>
            </w:r>
          </w:p>
        </w:tc>
        <w:tc>
          <w:tcPr>
            <w:tcW w:w="1701" w:type="dxa"/>
            <w:tcBorders>
              <w:top w:val="single" w:sz="4" w:space="0" w:color="auto"/>
              <w:bottom w:val="single" w:sz="12" w:space="0" w:color="auto"/>
            </w:tcBorders>
          </w:tcPr>
          <w:p w14:paraId="68AFA142" w14:textId="05F58A3D" w:rsidR="001332BD" w:rsidRPr="00E956F7" w:rsidRDefault="001332BD" w:rsidP="006021E3">
            <w:pPr>
              <w:pStyle w:val="Tablebody"/>
              <w:autoSpaceDE w:val="0"/>
              <w:autoSpaceDN w:val="0"/>
              <w:adjustRightInd w:val="0"/>
            </w:pPr>
            <w:r w:rsidRPr="00E956F7">
              <w:rPr>
                <w:szCs w:val="24"/>
              </w:rPr>
              <w:t>Optional</w:t>
            </w:r>
          </w:p>
        </w:tc>
        <w:tc>
          <w:tcPr>
            <w:tcW w:w="2437" w:type="dxa"/>
            <w:tcBorders>
              <w:top w:val="single" w:sz="4" w:space="0" w:color="auto"/>
              <w:bottom w:val="single" w:sz="12" w:space="0" w:color="auto"/>
            </w:tcBorders>
          </w:tcPr>
          <w:p w14:paraId="34CA40D0" w14:textId="718F8801" w:rsidR="001332BD" w:rsidRPr="00E956F7" w:rsidRDefault="001332BD" w:rsidP="006021E3">
            <w:pPr>
              <w:pStyle w:val="Tablebody"/>
              <w:autoSpaceDE w:val="0"/>
              <w:autoSpaceDN w:val="0"/>
              <w:adjustRightInd w:val="0"/>
            </w:pPr>
            <w:r w:rsidRPr="00E956F7">
              <w:rPr>
                <w:szCs w:val="24"/>
              </w:rPr>
              <w:t>-</w:t>
            </w:r>
          </w:p>
        </w:tc>
      </w:tr>
    </w:tbl>
    <w:p w14:paraId="00686652" w14:textId="584CD694" w:rsidR="001332BD" w:rsidRPr="00E956F7" w:rsidRDefault="001332BD">
      <w:pPr>
        <w:pStyle w:val="BodyText"/>
        <w:autoSpaceDE w:val="0"/>
        <w:autoSpaceDN w:val="0"/>
        <w:adjustRightInd w:val="0"/>
        <w:rPr>
          <w:szCs w:val="24"/>
        </w:rPr>
      </w:pPr>
      <w:r w:rsidRPr="00E956F7">
        <w:rPr>
          <w:szCs w:val="24"/>
        </w:rPr>
        <w:t>Each subtype element contains the following nested elements</w:t>
      </w:r>
      <w:ins w:id="5419" w:author="LUEJE Claudia" w:date="2023-06-26T17:59:00Z">
        <w:r w:rsidR="004B61F3">
          <w:rPr>
            <w:szCs w:val="24"/>
          </w:rPr>
          <w:t xml:space="preserve"> as shown in </w:t>
        </w:r>
        <w:r w:rsidR="004B61F3" w:rsidRPr="004B61F3">
          <w:rPr>
            <w:rStyle w:val="citetbl"/>
          </w:rPr>
          <w:t>Table 88</w:t>
        </w:r>
      </w:ins>
      <w:r w:rsidRPr="00E956F7">
        <w:rPr>
          <w:szCs w:val="24"/>
        </w:rPr>
        <w:t>:</w:t>
      </w:r>
    </w:p>
    <w:p w14:paraId="402A02A6" w14:textId="675DA1A3" w:rsidR="001332BD" w:rsidRPr="00E956F7" w:rsidRDefault="006F39DE">
      <w:pPr>
        <w:pStyle w:val="Tabletitle"/>
        <w:autoSpaceDE w:val="0"/>
        <w:autoSpaceDN w:val="0"/>
        <w:adjustRightInd w:val="0"/>
        <w:outlineLvl w:val="0"/>
        <w:rPr>
          <w:szCs w:val="24"/>
        </w:rPr>
      </w:pPr>
      <w:bookmarkStart w:id="5420" w:name="_Toc110532436"/>
      <w:r w:rsidRPr="00E956F7">
        <w:rPr>
          <w:szCs w:val="24"/>
        </w:rPr>
        <w:t>Table</w:t>
      </w:r>
      <w:del w:id="5421" w:author="LUEJE Claudia" w:date="2023-06-26T17:59:00Z">
        <w:r w:rsidR="00BC532A" w:rsidRPr="00F54804">
          <w:delText xml:space="preserve"> </w:delText>
        </w:r>
        <w:r w:rsidR="00BC532A" w:rsidRPr="00F54804">
          <w:fldChar w:fldCharType="begin"/>
        </w:r>
        <w:r w:rsidR="00BC532A" w:rsidRPr="00F54804">
          <w:delInstrText xml:space="preserve"> SEQ Table \* ARABIC </w:delInstrText>
        </w:r>
        <w:r w:rsidR="00BC532A" w:rsidRPr="00F54804">
          <w:fldChar w:fldCharType="separate"/>
        </w:r>
        <w:r w:rsidR="0067475A">
          <w:rPr>
            <w:noProof/>
          </w:rPr>
          <w:delText>88</w:delText>
        </w:r>
        <w:r w:rsidR="00BC532A" w:rsidRPr="00F54804">
          <w:fldChar w:fldCharType="end"/>
        </w:r>
      </w:del>
      <w:ins w:id="5422" w:author="LUEJE Claudia" w:date="2023-06-26T17:59:00Z">
        <w:r w:rsidRPr="00E956F7">
          <w:rPr>
            <w:szCs w:val="24"/>
          </w:rPr>
          <w:t> </w:t>
        </w:r>
        <w:r w:rsidR="001332BD" w:rsidRPr="00E956F7">
          <w:rPr>
            <w:szCs w:val="24"/>
          </w:rPr>
          <w:t>88</w:t>
        </w:r>
      </w:ins>
      <w:r w:rsidR="006021E3" w:rsidRPr="00E956F7">
        <w:rPr>
          <w:szCs w:val="24"/>
        </w:rPr>
        <w:t xml:space="preserve"> </w:t>
      </w:r>
      <w:r w:rsidR="001332BD" w:rsidRPr="00E956F7">
        <w:rPr>
          <w:szCs w:val="24"/>
        </w:rPr>
        <w:t xml:space="preserve">— Nested elements of element </w:t>
      </w:r>
      <w:r w:rsidR="001332BD" w:rsidRPr="00615F56">
        <w:rPr>
          <w:rStyle w:val="ISOCode"/>
        </w:rPr>
        <w:t>&lt;subtype/&gt;</w:t>
      </w:r>
      <w:bookmarkEnd w:id="5420"/>
    </w:p>
    <w:tbl>
      <w:tblPr>
        <w:tblW w:w="861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182"/>
        <w:gridCol w:w="1701"/>
        <w:gridCol w:w="1701"/>
        <w:gridCol w:w="3029"/>
      </w:tblGrid>
      <w:tr w:rsidR="001332BD" w:rsidRPr="00B62EE5" w14:paraId="4001E0BC" w14:textId="77777777" w:rsidTr="005B271E">
        <w:trPr>
          <w:jc w:val="center"/>
        </w:trPr>
        <w:tc>
          <w:tcPr>
            <w:tcW w:w="2182" w:type="dxa"/>
            <w:tcBorders>
              <w:top w:val="single" w:sz="12" w:space="0" w:color="auto"/>
              <w:bottom w:val="single" w:sz="12" w:space="0" w:color="auto"/>
            </w:tcBorders>
            <w:shd w:val="clear" w:color="auto" w:fill="F3F3F3"/>
            <w:vAlign w:val="bottom"/>
          </w:tcPr>
          <w:p w14:paraId="73431639" w14:textId="68D1248E" w:rsidR="001332BD" w:rsidRPr="00B62EE5" w:rsidRDefault="001332BD" w:rsidP="006021E3">
            <w:pPr>
              <w:pStyle w:val="Tableheader"/>
              <w:autoSpaceDE w:val="0"/>
              <w:autoSpaceDN w:val="0"/>
              <w:adjustRightInd w:val="0"/>
              <w:rPr>
                <w:b/>
              </w:rPr>
            </w:pPr>
            <w:r w:rsidRPr="00B62EE5">
              <w:rPr>
                <w:b/>
                <w:szCs w:val="24"/>
              </w:rPr>
              <w:t>Nested Elements</w:t>
            </w:r>
          </w:p>
        </w:tc>
        <w:tc>
          <w:tcPr>
            <w:tcW w:w="1701" w:type="dxa"/>
            <w:tcBorders>
              <w:top w:val="single" w:sz="12" w:space="0" w:color="auto"/>
              <w:bottom w:val="single" w:sz="12" w:space="0" w:color="auto"/>
            </w:tcBorders>
            <w:shd w:val="clear" w:color="auto" w:fill="F3F3F3"/>
            <w:vAlign w:val="bottom"/>
          </w:tcPr>
          <w:p w14:paraId="6FB873C7" w14:textId="04092843" w:rsidR="001332BD" w:rsidRPr="00B62EE5" w:rsidRDefault="001332BD" w:rsidP="006021E3">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123E88DD" w14:textId="7558D19A" w:rsidR="001332BD" w:rsidRPr="00B62EE5" w:rsidRDefault="001332BD" w:rsidP="006021E3">
            <w:pPr>
              <w:pStyle w:val="Tableheader"/>
              <w:autoSpaceDE w:val="0"/>
              <w:autoSpaceDN w:val="0"/>
              <w:adjustRightInd w:val="0"/>
              <w:rPr>
                <w:b/>
              </w:rPr>
            </w:pPr>
            <w:r w:rsidRPr="00B62EE5">
              <w:rPr>
                <w:b/>
                <w:szCs w:val="24"/>
              </w:rPr>
              <w:t>Use</w:t>
            </w:r>
          </w:p>
        </w:tc>
        <w:tc>
          <w:tcPr>
            <w:tcW w:w="3029" w:type="dxa"/>
            <w:tcBorders>
              <w:top w:val="single" w:sz="12" w:space="0" w:color="auto"/>
              <w:bottom w:val="single" w:sz="12" w:space="0" w:color="auto"/>
            </w:tcBorders>
            <w:shd w:val="clear" w:color="auto" w:fill="F3F3F3"/>
            <w:vAlign w:val="bottom"/>
          </w:tcPr>
          <w:p w14:paraId="04154B99" w14:textId="7638A04D" w:rsidR="001332BD" w:rsidRPr="00B62EE5" w:rsidRDefault="001332BD" w:rsidP="006021E3">
            <w:pPr>
              <w:pStyle w:val="Tableheader"/>
              <w:autoSpaceDE w:val="0"/>
              <w:autoSpaceDN w:val="0"/>
              <w:adjustRightInd w:val="0"/>
              <w:rPr>
                <w:b/>
              </w:rPr>
            </w:pPr>
            <w:r w:rsidRPr="00B62EE5">
              <w:rPr>
                <w:b/>
                <w:szCs w:val="24"/>
              </w:rPr>
              <w:t>Constraint</w:t>
            </w:r>
          </w:p>
        </w:tc>
      </w:tr>
      <w:tr w:rsidR="001332BD" w:rsidRPr="00E956F7" w14:paraId="246DC10D" w14:textId="77777777" w:rsidTr="005B271E">
        <w:trPr>
          <w:jc w:val="center"/>
        </w:trPr>
        <w:tc>
          <w:tcPr>
            <w:tcW w:w="2182" w:type="dxa"/>
            <w:tcBorders>
              <w:top w:val="single" w:sz="12" w:space="0" w:color="auto"/>
            </w:tcBorders>
            <w:vAlign w:val="bottom"/>
          </w:tcPr>
          <w:p w14:paraId="23174FF6" w14:textId="00861A51" w:rsidR="001332BD" w:rsidRPr="00E956F7" w:rsidRDefault="001332BD" w:rsidP="006021E3">
            <w:pPr>
              <w:pStyle w:val="Tablebody"/>
              <w:autoSpaceDE w:val="0"/>
              <w:autoSpaceDN w:val="0"/>
              <w:adjustRightInd w:val="0"/>
            </w:pPr>
            <w:r w:rsidRPr="00E956F7">
              <w:rPr>
                <w:szCs w:val="24"/>
              </w:rPr>
              <w:t>weld_position</w:t>
            </w:r>
          </w:p>
        </w:tc>
        <w:tc>
          <w:tcPr>
            <w:tcW w:w="1701" w:type="dxa"/>
            <w:tcBorders>
              <w:top w:val="single" w:sz="12" w:space="0" w:color="auto"/>
            </w:tcBorders>
            <w:vAlign w:val="bottom"/>
          </w:tcPr>
          <w:p w14:paraId="506344AB" w14:textId="07DD371B" w:rsidR="001332BD" w:rsidRPr="00E956F7" w:rsidRDefault="001332BD" w:rsidP="006021E3">
            <w:pPr>
              <w:pStyle w:val="Tablebody"/>
              <w:autoSpaceDE w:val="0"/>
              <w:autoSpaceDN w:val="0"/>
              <w:adjustRightInd w:val="0"/>
            </w:pPr>
            <w:r w:rsidRPr="00E956F7">
              <w:rPr>
                <w:szCs w:val="24"/>
              </w:rPr>
              <w:t>1 - *</w:t>
            </w:r>
          </w:p>
        </w:tc>
        <w:tc>
          <w:tcPr>
            <w:tcW w:w="1701" w:type="dxa"/>
            <w:tcBorders>
              <w:top w:val="single" w:sz="12" w:space="0" w:color="auto"/>
            </w:tcBorders>
            <w:vAlign w:val="bottom"/>
          </w:tcPr>
          <w:p w14:paraId="0B4E25B9" w14:textId="07BC428D" w:rsidR="001332BD" w:rsidRPr="00E956F7" w:rsidRDefault="001332BD" w:rsidP="006021E3">
            <w:pPr>
              <w:pStyle w:val="Tablebody"/>
              <w:autoSpaceDE w:val="0"/>
              <w:autoSpaceDN w:val="0"/>
              <w:adjustRightInd w:val="0"/>
            </w:pPr>
            <w:r w:rsidRPr="00E956F7">
              <w:rPr>
                <w:szCs w:val="24"/>
              </w:rPr>
              <w:t>Optional</w:t>
            </w:r>
          </w:p>
        </w:tc>
        <w:tc>
          <w:tcPr>
            <w:tcW w:w="3029" w:type="dxa"/>
            <w:tcBorders>
              <w:top w:val="single" w:sz="12" w:space="0" w:color="auto"/>
            </w:tcBorders>
            <w:vAlign w:val="bottom"/>
          </w:tcPr>
          <w:p w14:paraId="5009D644" w14:textId="2D2FC32A" w:rsidR="001332BD" w:rsidRPr="00E956F7" w:rsidRDefault="001332BD" w:rsidP="006021E3">
            <w:pPr>
              <w:pStyle w:val="Tablebody"/>
              <w:autoSpaceDE w:val="0"/>
              <w:autoSpaceDN w:val="0"/>
              <w:adjustRightInd w:val="0"/>
            </w:pPr>
            <w:r w:rsidRPr="00E956F7">
              <w:rPr>
                <w:szCs w:val="24"/>
              </w:rPr>
              <w:t>-</w:t>
            </w:r>
          </w:p>
        </w:tc>
      </w:tr>
      <w:tr w:rsidR="001332BD" w:rsidRPr="00E956F7" w14:paraId="07CC8F0C" w14:textId="77777777" w:rsidTr="005B271E">
        <w:trPr>
          <w:jc w:val="center"/>
        </w:trPr>
        <w:tc>
          <w:tcPr>
            <w:tcW w:w="2182" w:type="dxa"/>
            <w:vAlign w:val="bottom"/>
          </w:tcPr>
          <w:p w14:paraId="2193DB1A" w14:textId="51EF45DB" w:rsidR="001332BD" w:rsidRPr="00E956F7" w:rsidRDefault="001332BD" w:rsidP="006021E3">
            <w:pPr>
              <w:pStyle w:val="Tablebody"/>
              <w:autoSpaceDE w:val="0"/>
              <w:autoSpaceDN w:val="0"/>
              <w:adjustRightInd w:val="0"/>
            </w:pPr>
            <w:r w:rsidRPr="00E956F7">
              <w:rPr>
                <w:szCs w:val="24"/>
              </w:rPr>
              <w:t>sheet_parameter</w:t>
            </w:r>
          </w:p>
        </w:tc>
        <w:tc>
          <w:tcPr>
            <w:tcW w:w="1701" w:type="dxa"/>
            <w:vAlign w:val="bottom"/>
          </w:tcPr>
          <w:p w14:paraId="404943F2" w14:textId="10C6FBAE" w:rsidR="001332BD" w:rsidRPr="00E956F7" w:rsidRDefault="001332BD" w:rsidP="006021E3">
            <w:pPr>
              <w:pStyle w:val="Tablebody"/>
              <w:autoSpaceDE w:val="0"/>
              <w:autoSpaceDN w:val="0"/>
              <w:adjustRightInd w:val="0"/>
            </w:pPr>
            <w:r w:rsidRPr="00E956F7">
              <w:rPr>
                <w:szCs w:val="24"/>
              </w:rPr>
              <w:t>1 - *</w:t>
            </w:r>
          </w:p>
        </w:tc>
        <w:tc>
          <w:tcPr>
            <w:tcW w:w="1701" w:type="dxa"/>
            <w:vAlign w:val="bottom"/>
          </w:tcPr>
          <w:p w14:paraId="55C06A0A" w14:textId="0865F3C9" w:rsidR="001332BD" w:rsidRPr="00E956F7" w:rsidRDefault="001332BD" w:rsidP="006021E3">
            <w:pPr>
              <w:pStyle w:val="Tablebody"/>
              <w:autoSpaceDE w:val="0"/>
              <w:autoSpaceDN w:val="0"/>
              <w:adjustRightInd w:val="0"/>
            </w:pPr>
            <w:r w:rsidRPr="00E956F7">
              <w:rPr>
                <w:szCs w:val="24"/>
              </w:rPr>
              <w:t>Optional</w:t>
            </w:r>
          </w:p>
        </w:tc>
        <w:tc>
          <w:tcPr>
            <w:tcW w:w="3029" w:type="dxa"/>
            <w:vAlign w:val="bottom"/>
          </w:tcPr>
          <w:p w14:paraId="51B0D447" w14:textId="1F117576" w:rsidR="001332BD" w:rsidRPr="00E956F7" w:rsidRDefault="001332BD" w:rsidP="006021E3">
            <w:pPr>
              <w:pStyle w:val="Tablebody"/>
              <w:autoSpaceDE w:val="0"/>
              <w:autoSpaceDN w:val="0"/>
              <w:adjustRightInd w:val="0"/>
            </w:pPr>
            <w:r w:rsidRPr="00E956F7">
              <w:rPr>
                <w:szCs w:val="24"/>
              </w:rPr>
              <w:t>-</w:t>
            </w:r>
          </w:p>
        </w:tc>
      </w:tr>
    </w:tbl>
    <w:p w14:paraId="5FF4043F" w14:textId="469F3B8B"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 xml:space="preserve">The number of elements of </w:t>
      </w:r>
      <w:r w:rsidRPr="00615F56">
        <w:rPr>
          <w:rStyle w:val="ISOCode"/>
        </w:rPr>
        <w:t>&lt;weld_position/&gt;</w:t>
      </w:r>
      <w:r w:rsidRPr="00E956F7">
        <w:rPr>
          <w:szCs w:val="24"/>
        </w:rPr>
        <w:t xml:space="preserve"> is dependent on the specific subtype.</w:t>
      </w:r>
    </w:p>
    <w:p w14:paraId="2F53C51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3BBD0C40" w14:textId="7F73554B"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base</w:t>
      </w:r>
      <w:r w:rsidRPr="00E956F7">
        <w:rPr>
          <w:szCs w:val="24"/>
        </w:rPr>
        <w:t xml:space="preserve"> defines the index of the base sheet for the weld. It references the attribute </w:t>
      </w:r>
      <w:r w:rsidRPr="00615F56">
        <w:rPr>
          <w:rStyle w:val="ISOCode"/>
        </w:rPr>
        <w:t>index</w:t>
      </w:r>
      <w:r w:rsidRPr="00E956F7">
        <w:rPr>
          <w:szCs w:val="24"/>
        </w:rPr>
        <w:t xml:space="preserve"> inside the element </w:t>
      </w:r>
      <w:r w:rsidRPr="00615F56">
        <w:rPr>
          <w:rStyle w:val="ISOCode"/>
        </w:rPr>
        <w:t>&lt;part</w:t>
      </w:r>
      <w:del w:id="5423" w:author="LUEJE Claudia" w:date="2023-06-26T17:59:00Z">
        <w:r w:rsidR="00FC68DB" w:rsidRPr="00F54804">
          <w:rPr>
            <w:rStyle w:val="XMLElement"/>
          </w:rPr>
          <w:delText>&gt;</w:delText>
        </w:r>
      </w:del>
      <w:ins w:id="5424" w:author="LUEJE Claudia" w:date="2023-06-26T17:59:00Z">
        <w:r w:rsidRPr="00615F56">
          <w:rPr>
            <w:rStyle w:val="ISOCode"/>
          </w:rPr>
          <w:t>/&gt;</w:t>
        </w:r>
      </w:ins>
      <w:r w:rsidRPr="00E956F7">
        <w:rPr>
          <w:szCs w:val="24"/>
        </w:rPr>
        <w:t xml:space="preserve"> of the </w:t>
      </w:r>
      <w:r w:rsidRPr="00615F56">
        <w:rPr>
          <w:rStyle w:val="ISOCode"/>
        </w:rPr>
        <w:t>&lt;connected_to</w:t>
      </w:r>
      <w:del w:id="5425" w:author="LUEJE Claudia" w:date="2023-06-26T17:59:00Z">
        <w:r w:rsidR="00FC68DB" w:rsidRPr="00F54804">
          <w:rPr>
            <w:rStyle w:val="XMLElement"/>
          </w:rPr>
          <w:delText>&gt;</w:delText>
        </w:r>
      </w:del>
      <w:ins w:id="5426" w:author="LUEJE Claudia" w:date="2023-06-26T17:59:00Z">
        <w:r w:rsidRPr="00615F56">
          <w:rPr>
            <w:rStyle w:val="ISOCode"/>
          </w:rPr>
          <w:t>/&gt;</w:t>
        </w:r>
      </w:ins>
      <w:r w:rsidRPr="00615F56">
        <w:rPr>
          <w:rStyle w:val="ISOCode"/>
        </w:rPr>
        <w:t xml:space="preserve"> </w:t>
      </w:r>
      <w:r w:rsidRPr="00E956F7">
        <w:rPr>
          <w:szCs w:val="24"/>
        </w:rPr>
        <w:t xml:space="preserve">element. This </w:t>
      </w:r>
      <w:del w:id="5427" w:author="LUEJE Claudia" w:date="2023-06-26T17:59:00Z">
        <w:r w:rsidR="00FC68DB" w:rsidRPr="00F54804">
          <w:delText>could</w:delText>
        </w:r>
      </w:del>
      <w:ins w:id="5428" w:author="LUEJE Claudia" w:date="2023-06-26T17:59:00Z">
        <w:r w:rsidRPr="00E956F7">
          <w:rPr>
            <w:szCs w:val="24"/>
          </w:rPr>
          <w:t>c</w:t>
        </w:r>
        <w:r w:rsidR="004B61F3">
          <w:rPr>
            <w:szCs w:val="24"/>
          </w:rPr>
          <w:t>an</w:t>
        </w:r>
      </w:ins>
      <w:r w:rsidRPr="00E956F7">
        <w:rPr>
          <w:szCs w:val="24"/>
        </w:rPr>
        <w:t xml:space="preserve"> be useful when the angle of the weld itself is not symmetrical between the welded sheet and the base sheet. That means it is crucial to be identified to which sheet part the angle is being measured.</w:t>
      </w:r>
    </w:p>
    <w:p w14:paraId="5E8BC79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"technology"</w:t>
      </w:r>
    </w:p>
    <w:p w14:paraId="3375E678" w14:textId="77777777" w:rsidR="001332BD" w:rsidRPr="00E956F7" w:rsidRDefault="001332BD">
      <w:pPr>
        <w:pStyle w:val="BodyText"/>
        <w:autoSpaceDE w:val="0"/>
        <w:autoSpaceDN w:val="0"/>
        <w:adjustRightInd w:val="0"/>
        <w:rPr>
          <w:szCs w:val="24"/>
        </w:rPr>
      </w:pPr>
      <w:r w:rsidRPr="00E956F7">
        <w:rPr>
          <w:szCs w:val="24"/>
        </w:rPr>
        <w:t>The technology used to weld the connection can be specified for each of the welds of a connection separately.</w:t>
      </w:r>
    </w:p>
    <w:p w14:paraId="4D175CEA" w14:textId="661ABE4F" w:rsidR="001332BD" w:rsidRPr="00E956F7" w:rsidRDefault="001332BD">
      <w:pPr>
        <w:pStyle w:val="BodyText"/>
        <w:autoSpaceDE w:val="0"/>
        <w:autoSpaceDN w:val="0"/>
        <w:adjustRightInd w:val="0"/>
        <w:rPr>
          <w:szCs w:val="24"/>
        </w:rPr>
      </w:pPr>
      <w:r w:rsidRPr="00E956F7">
        <w:rPr>
          <w:szCs w:val="24"/>
        </w:rPr>
        <w:t>This technology can be one of</w:t>
      </w:r>
      <w:ins w:id="5429" w:author="LUEJE Claudia" w:date="2023-06-26T17:59:00Z">
        <w:r w:rsidR="004B61F3">
          <w:rPr>
            <w:szCs w:val="24"/>
          </w:rPr>
          <w:t xml:space="preserve"> the following:</w:t>
        </w:r>
      </w:ins>
    </w:p>
    <w:p w14:paraId="14545640" w14:textId="11BF67AB"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0" w:author="LUEJE Claudia" w:date="2023-06-26T17:59:00Z">
        <w:r w:rsidRPr="00E956F7">
          <w:rPr>
            <w:szCs w:val="24"/>
          </w:rPr>
          <w:t>—</w:t>
        </w:r>
        <w:r w:rsidRPr="00E956F7">
          <w:rPr>
            <w:szCs w:val="24"/>
          </w:rPr>
          <w:tab/>
        </w:r>
      </w:ins>
      <w:r w:rsidR="004B61F3">
        <w:rPr>
          <w:szCs w:val="24"/>
        </w:rPr>
        <w:t>r</w:t>
      </w:r>
      <w:r w:rsidRPr="00E956F7">
        <w:rPr>
          <w:szCs w:val="24"/>
        </w:rPr>
        <w:t>esistance welding;</w:t>
      </w:r>
    </w:p>
    <w:p w14:paraId="027D958B" w14:textId="4D5865EF"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1" w:author="LUEJE Claudia" w:date="2023-06-26T17:59:00Z">
        <w:r w:rsidRPr="00E956F7">
          <w:rPr>
            <w:szCs w:val="24"/>
          </w:rPr>
          <w:t>—</w:t>
        </w:r>
        <w:r w:rsidRPr="00E956F7">
          <w:rPr>
            <w:szCs w:val="24"/>
          </w:rPr>
          <w:tab/>
        </w:r>
      </w:ins>
      <w:r w:rsidR="004B61F3">
        <w:rPr>
          <w:szCs w:val="24"/>
        </w:rPr>
        <w:t>a</w:t>
      </w:r>
      <w:r w:rsidRPr="00E956F7">
        <w:rPr>
          <w:szCs w:val="24"/>
        </w:rPr>
        <w:t>rc welding;</w:t>
      </w:r>
    </w:p>
    <w:p w14:paraId="26DEA321" w14:textId="069C2126"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2" w:author="LUEJE Claudia" w:date="2023-06-26T17:59:00Z">
        <w:r w:rsidRPr="00E956F7">
          <w:rPr>
            <w:szCs w:val="24"/>
          </w:rPr>
          <w:t>—</w:t>
        </w:r>
        <w:r w:rsidRPr="00E956F7">
          <w:rPr>
            <w:szCs w:val="24"/>
          </w:rPr>
          <w:tab/>
        </w:r>
      </w:ins>
      <w:r w:rsidR="004B61F3">
        <w:rPr>
          <w:szCs w:val="24"/>
        </w:rPr>
        <w:t>e</w:t>
      </w:r>
      <w:r w:rsidRPr="00E956F7">
        <w:rPr>
          <w:szCs w:val="24"/>
        </w:rPr>
        <w:t>nergy beam welding (</w:t>
      </w:r>
      <w:ins w:id="5433" w:author="LUEJE Claudia" w:date="2023-06-26T17:59:00Z">
        <w:r w:rsidR="004B61F3">
          <w:rPr>
            <w:szCs w:val="24"/>
          </w:rPr>
          <w:t xml:space="preserve">e.g. </w:t>
        </w:r>
      </w:ins>
      <w:r w:rsidRPr="00E956F7">
        <w:rPr>
          <w:szCs w:val="24"/>
        </w:rPr>
        <w:t>laser</w:t>
      </w:r>
      <w:del w:id="5434" w:author="LUEJE Claudia" w:date="2023-06-26T17:59:00Z">
        <w:r w:rsidR="002D061B">
          <w:delText>, for example</w:delText>
        </w:r>
      </w:del>
      <w:r w:rsidRPr="00E956F7">
        <w:rPr>
          <w:szCs w:val="24"/>
        </w:rPr>
        <w:t>);</w:t>
      </w:r>
    </w:p>
    <w:p w14:paraId="4624F438" w14:textId="32363259"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5" w:author="LUEJE Claudia" w:date="2023-06-26T17:59:00Z">
        <w:r w:rsidRPr="00E956F7">
          <w:rPr>
            <w:szCs w:val="24"/>
          </w:rPr>
          <w:t>—</w:t>
        </w:r>
        <w:r w:rsidRPr="00E956F7">
          <w:rPr>
            <w:szCs w:val="24"/>
          </w:rPr>
          <w:tab/>
        </w:r>
      </w:ins>
      <w:r w:rsidR="004B61F3">
        <w:rPr>
          <w:szCs w:val="24"/>
        </w:rPr>
        <w:t>f</w:t>
      </w:r>
      <w:r w:rsidRPr="00E956F7">
        <w:rPr>
          <w:szCs w:val="24"/>
        </w:rPr>
        <w:t>riction welding;</w:t>
      </w:r>
    </w:p>
    <w:p w14:paraId="12B9E0E9" w14:textId="3EA82F1C" w:rsidR="001332BD" w:rsidRPr="00E956F7" w:rsidRDefault="001332BD">
      <w:pPr>
        <w:pStyle w:val="ListContinue1"/>
        <w:tabs>
          <w:tab w:val="left" w:pos="397"/>
          <w:tab w:val="left" w:pos="454"/>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6" w:author="LUEJE Claudia" w:date="2023-06-26T17:59:00Z">
        <w:r w:rsidRPr="00E956F7">
          <w:rPr>
            <w:szCs w:val="24"/>
          </w:rPr>
          <w:t>—</w:t>
        </w:r>
        <w:r w:rsidRPr="00E956F7">
          <w:rPr>
            <w:szCs w:val="24"/>
          </w:rPr>
          <w:tab/>
        </w:r>
      </w:ins>
      <w:r w:rsidR="004B61F3">
        <w:rPr>
          <w:szCs w:val="24"/>
        </w:rPr>
        <w:t>b</w:t>
      </w:r>
      <w:r w:rsidRPr="00E956F7">
        <w:rPr>
          <w:szCs w:val="24"/>
        </w:rPr>
        <w:t>razing (not allowed for I-</w:t>
      </w:r>
      <w:r w:rsidR="004B61F3">
        <w:rPr>
          <w:szCs w:val="24"/>
        </w:rPr>
        <w:t>w</w:t>
      </w:r>
      <w:r w:rsidRPr="00E956F7">
        <w:rPr>
          <w:szCs w:val="24"/>
        </w:rPr>
        <w:t>elds, for technical reasons).</w:t>
      </w:r>
    </w:p>
    <w:p w14:paraId="7FF618F1" w14:textId="77777777" w:rsidR="001332BD" w:rsidRPr="00E956F7" w:rsidRDefault="001332BD">
      <w:pPr>
        <w:pStyle w:val="BodyText"/>
        <w:autoSpaceDE w:val="0"/>
        <w:autoSpaceDN w:val="0"/>
        <w:adjustRightInd w:val="0"/>
        <w:rPr>
          <w:szCs w:val="24"/>
        </w:rPr>
      </w:pPr>
      <w:r w:rsidRPr="00E956F7">
        <w:rPr>
          <w:szCs w:val="24"/>
        </w:rPr>
        <w:t xml:space="preserve">In addition to the technology, there is a specification for each of the weld positions whether the welding introduces additional material (attribute </w:t>
      </w:r>
      <w:r w:rsidRPr="00615F56">
        <w:rPr>
          <w:rStyle w:val="ISOCode"/>
        </w:rPr>
        <w:t>filler</w:t>
      </w:r>
      <w:r w:rsidRPr="00E956F7">
        <w:rPr>
          <w:szCs w:val="24"/>
        </w:rPr>
        <w:t>).</w:t>
      </w:r>
    </w:p>
    <w:p w14:paraId="1F27CEA3"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technology</w:t>
      </w:r>
      <w:r w:rsidRPr="00E956F7">
        <w:rPr>
          <w:szCs w:val="24"/>
        </w:rPr>
        <w:t xml:space="preserve"> defines the welding technology used for its subtype.</w:t>
      </w:r>
    </w:p>
    <w:p w14:paraId="552F0B12" w14:textId="77777777" w:rsidR="001332BD" w:rsidRPr="00E956F7" w:rsidRDefault="001332BD">
      <w:pPr>
        <w:pStyle w:val="BodyText"/>
        <w:autoSpaceDE w:val="0"/>
        <w:autoSpaceDN w:val="0"/>
        <w:adjustRightInd w:val="0"/>
        <w:rPr>
          <w:szCs w:val="24"/>
        </w:rPr>
      </w:pPr>
      <w:r w:rsidRPr="00E956F7">
        <w:rPr>
          <w:szCs w:val="24"/>
        </w:rPr>
        <w:t>Possible values are:</w:t>
      </w:r>
    </w:p>
    <w:p w14:paraId="08C892C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7" w:author="LUEJE Claudia" w:date="2023-06-26T17:59:00Z">
        <w:r w:rsidRPr="00E956F7">
          <w:rPr>
            <w:szCs w:val="24"/>
          </w:rPr>
          <w:t>—</w:t>
        </w:r>
        <w:r w:rsidRPr="00E956F7">
          <w:rPr>
            <w:szCs w:val="24"/>
          </w:rPr>
          <w:tab/>
        </w:r>
      </w:ins>
      <w:r w:rsidRPr="00615F56">
        <w:rPr>
          <w:rStyle w:val="ISOCode"/>
        </w:rPr>
        <w:t>resistance;</w:t>
      </w:r>
    </w:p>
    <w:p w14:paraId="11B46D1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8" w:author="LUEJE Claudia" w:date="2023-06-26T17:59:00Z">
        <w:r w:rsidRPr="00E956F7">
          <w:rPr>
            <w:szCs w:val="24"/>
          </w:rPr>
          <w:t>—</w:t>
        </w:r>
        <w:r w:rsidRPr="00E956F7">
          <w:rPr>
            <w:szCs w:val="24"/>
          </w:rPr>
          <w:tab/>
        </w:r>
      </w:ins>
      <w:r w:rsidRPr="00615F56">
        <w:rPr>
          <w:rStyle w:val="ISOCode"/>
        </w:rPr>
        <w:t>arc;</w:t>
      </w:r>
    </w:p>
    <w:p w14:paraId="51CA8C3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39" w:author="LUEJE Claudia" w:date="2023-06-26T17:59:00Z">
        <w:r w:rsidRPr="00E956F7">
          <w:rPr>
            <w:szCs w:val="24"/>
          </w:rPr>
          <w:t>—</w:t>
        </w:r>
        <w:r w:rsidRPr="00E956F7">
          <w:rPr>
            <w:szCs w:val="24"/>
          </w:rPr>
          <w:tab/>
        </w:r>
      </w:ins>
      <w:r w:rsidRPr="00615F56">
        <w:rPr>
          <w:rStyle w:val="ISOCode"/>
        </w:rPr>
        <w:t>laser</w:t>
      </w:r>
      <w:r w:rsidRPr="00E956F7">
        <w:rPr>
          <w:szCs w:val="24"/>
        </w:rPr>
        <w:t xml:space="preserve"> (energy beam / laser);</w:t>
      </w:r>
    </w:p>
    <w:p w14:paraId="6271C09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40" w:author="LUEJE Claudia" w:date="2023-06-26T17:59:00Z">
        <w:r w:rsidRPr="00E956F7">
          <w:rPr>
            <w:szCs w:val="24"/>
          </w:rPr>
          <w:t>—</w:t>
        </w:r>
        <w:r w:rsidRPr="00E956F7">
          <w:rPr>
            <w:szCs w:val="24"/>
          </w:rPr>
          <w:tab/>
        </w:r>
      </w:ins>
      <w:r w:rsidRPr="00615F56">
        <w:rPr>
          <w:rStyle w:val="ISOCode"/>
        </w:rPr>
        <w:t>friction;</w:t>
      </w:r>
    </w:p>
    <w:p w14:paraId="40F5696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441" w:author="LUEJE Claudia" w:date="2023-06-26T17:59:00Z">
        <w:r w:rsidRPr="00E956F7">
          <w:rPr>
            <w:szCs w:val="24"/>
          </w:rPr>
          <w:t>—</w:t>
        </w:r>
        <w:r w:rsidRPr="00E956F7">
          <w:rPr>
            <w:szCs w:val="24"/>
          </w:rPr>
          <w:tab/>
        </w:r>
      </w:ins>
      <w:r w:rsidRPr="00615F56">
        <w:rPr>
          <w:rStyle w:val="ISOCode"/>
        </w:rPr>
        <w:t>brazing.</w:t>
      </w:r>
    </w:p>
    <w:p w14:paraId="21DA198C" w14:textId="77777777" w:rsidR="001332BD" w:rsidRPr="00E956F7" w:rsidRDefault="001332BD" w:rsidP="00497671">
      <w:pPr>
        <w:pStyle w:val="BodyText"/>
      </w:pPr>
      <w:r w:rsidRPr="00E956F7">
        <w:t>EXAMPLE Main type as seamweld with butt_joint as subtype</w:t>
      </w:r>
    </w:p>
    <w:p w14:paraId="3690C361" w14:textId="77777777" w:rsidR="0028521A" w:rsidRDefault="0028521A" w:rsidP="0028521A">
      <w:pPr>
        <w:pStyle w:val="Code-"/>
      </w:pPr>
      <w:bookmarkStart w:id="5442" w:name="_Toc288196493"/>
      <w:bookmarkStart w:id="5443" w:name="_Toc288200795"/>
      <w:r w:rsidRPr="00E45DCE">
        <w:t xml:space="preserve">    </w:t>
      </w:r>
      <w:r w:rsidR="001332BD" w:rsidRPr="00E45DCE">
        <w:rPr>
          <w:szCs w:val="24"/>
        </w:rPr>
        <w:t>&lt;connection_1d&gt;</w:t>
      </w:r>
    </w:p>
    <w:p w14:paraId="53662840" w14:textId="77777777" w:rsidR="0028521A" w:rsidRDefault="0028521A" w:rsidP="0028521A">
      <w:pPr>
        <w:pStyle w:val="Code-"/>
      </w:pPr>
      <w:r>
        <w:t xml:space="preserve">    </w:t>
      </w:r>
      <w:r w:rsidR="001332BD" w:rsidRPr="00E45DCE">
        <w:t xml:space="preserve">    </w:t>
      </w:r>
      <w:r w:rsidR="001332BD" w:rsidRPr="00E45DCE">
        <w:rPr>
          <w:b/>
        </w:rPr>
        <w:t>&lt;seamweld&gt;</w:t>
      </w:r>
    </w:p>
    <w:p w14:paraId="18D7323E" w14:textId="77777777" w:rsidR="0028521A" w:rsidRDefault="0028521A" w:rsidP="0028521A">
      <w:pPr>
        <w:pStyle w:val="Code-"/>
      </w:pPr>
      <w:r>
        <w:t xml:space="preserve">    </w:t>
      </w:r>
      <w:r w:rsidR="001332BD" w:rsidRPr="00E45DCE">
        <w:t xml:space="preserve">        </w:t>
      </w:r>
      <w:r w:rsidR="001332BD" w:rsidRPr="00E45DCE">
        <w:rPr>
          <w:b/>
        </w:rPr>
        <w:t>&lt;butt_joint base="1" technology="resistance"&gt;</w:t>
      </w:r>
    </w:p>
    <w:p w14:paraId="765EDC65" w14:textId="77777777" w:rsidR="0028521A" w:rsidRDefault="0028521A" w:rsidP="0028521A">
      <w:pPr>
        <w:pStyle w:val="Code-"/>
      </w:pPr>
      <w:r>
        <w:t xml:space="preserve">    </w:t>
      </w:r>
      <w:r w:rsidR="001332BD" w:rsidRPr="00E45DCE">
        <w:t xml:space="preserve">            </w:t>
      </w:r>
      <w:r w:rsidR="001332BD" w:rsidRPr="00E45DCE">
        <w:rPr>
          <w:b/>
        </w:rPr>
        <w:t>...</w:t>
      </w:r>
    </w:p>
    <w:p w14:paraId="46690810" w14:textId="77777777" w:rsidR="0028521A" w:rsidRDefault="0028521A" w:rsidP="0028521A">
      <w:pPr>
        <w:pStyle w:val="Code-"/>
      </w:pPr>
      <w:r>
        <w:t xml:space="preserve">    </w:t>
      </w:r>
      <w:r w:rsidR="001332BD" w:rsidRPr="00E45DCE">
        <w:t xml:space="preserve">            &lt;weld_position ... /&gt;</w:t>
      </w:r>
    </w:p>
    <w:p w14:paraId="7BE7779F" w14:textId="77777777" w:rsidR="0028521A" w:rsidRDefault="0028521A" w:rsidP="0028521A">
      <w:pPr>
        <w:pStyle w:val="Code-"/>
      </w:pPr>
      <w:r>
        <w:t xml:space="preserve">    </w:t>
      </w:r>
      <w:r w:rsidR="001332BD" w:rsidRPr="00E45DCE">
        <w:t xml:space="preserve">            </w:t>
      </w:r>
      <w:r w:rsidR="001332BD" w:rsidRPr="00E45DCE">
        <w:rPr>
          <w:b/>
        </w:rPr>
        <w:t>&lt;sheet_parameter ... /&gt;</w:t>
      </w:r>
    </w:p>
    <w:p w14:paraId="2BC01E23" w14:textId="77777777" w:rsidR="0028521A" w:rsidRDefault="0028521A" w:rsidP="0028521A">
      <w:pPr>
        <w:pStyle w:val="Code-"/>
      </w:pPr>
      <w:r>
        <w:t xml:space="preserve">    </w:t>
      </w:r>
      <w:r w:rsidR="001332BD" w:rsidRPr="00E45DCE">
        <w:t xml:space="preserve">            </w:t>
      </w:r>
      <w:r w:rsidR="001332BD" w:rsidRPr="00E45DCE">
        <w:rPr>
          <w:b/>
        </w:rPr>
        <w:t>...</w:t>
      </w:r>
    </w:p>
    <w:p w14:paraId="3953418A" w14:textId="77777777" w:rsidR="0028521A" w:rsidRDefault="0028521A" w:rsidP="0028521A">
      <w:pPr>
        <w:pStyle w:val="Code-"/>
      </w:pPr>
      <w:r>
        <w:t xml:space="preserve">    </w:t>
      </w:r>
      <w:r w:rsidR="001332BD" w:rsidRPr="00E45DCE">
        <w:t xml:space="preserve">        </w:t>
      </w:r>
      <w:r w:rsidR="001332BD" w:rsidRPr="00E45DCE">
        <w:rPr>
          <w:b/>
        </w:rPr>
        <w:t>&lt;/butt_joint&gt;</w:t>
      </w:r>
    </w:p>
    <w:p w14:paraId="3636522E" w14:textId="77777777" w:rsidR="0028521A" w:rsidRDefault="0028521A" w:rsidP="0028521A">
      <w:pPr>
        <w:pStyle w:val="Code-"/>
      </w:pPr>
      <w:r>
        <w:t xml:space="preserve">    </w:t>
      </w:r>
      <w:r w:rsidR="001332BD" w:rsidRPr="00E45DCE">
        <w:t xml:space="preserve">    </w:t>
      </w:r>
      <w:r w:rsidR="001332BD" w:rsidRPr="00E45DCE">
        <w:rPr>
          <w:b/>
        </w:rPr>
        <w:t>&lt;/seamweld&gt;</w:t>
      </w:r>
    </w:p>
    <w:p w14:paraId="542EF5F2" w14:textId="5CFB7FA2" w:rsidR="001332BD" w:rsidRPr="00E45DCE" w:rsidRDefault="0028521A" w:rsidP="0028521A">
      <w:pPr>
        <w:pStyle w:val="Code-"/>
      </w:pPr>
      <w:r>
        <w:t xml:space="preserve">    </w:t>
      </w:r>
      <w:r w:rsidR="001332BD" w:rsidRPr="00E45DCE">
        <w:t>&lt;/connection_1d&gt;</w:t>
      </w:r>
    </w:p>
    <w:p w14:paraId="289E2C2B" w14:textId="2C0482BB" w:rsidR="001332BD" w:rsidRPr="00E45DCE" w:rsidRDefault="006021E3" w:rsidP="00E45DCE">
      <w:pPr>
        <w:pStyle w:val="Code-"/>
      </w:pPr>
      <w:r w:rsidRPr="00E45DCE">
        <w:t> </w:t>
      </w:r>
      <w:bookmarkEnd w:id="5405"/>
      <w:bookmarkEnd w:id="5406"/>
      <w:bookmarkEnd w:id="5407"/>
      <w:bookmarkEnd w:id="5408"/>
      <w:bookmarkEnd w:id="5409"/>
      <w:bookmarkEnd w:id="5410"/>
      <w:bookmarkEnd w:id="5411"/>
      <w:bookmarkEnd w:id="5442"/>
      <w:bookmarkEnd w:id="5443"/>
    </w:p>
    <w:p w14:paraId="57112CA2" w14:textId="112B4CB4"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444" w:name="GenericSeamWeldWeldPosition"/>
      <w:bookmarkStart w:id="5445" w:name="GenericSeamWelParameters"/>
      <w:bookmarkStart w:id="5446" w:name="GenericSeamWeldSubType"/>
      <w:bookmarkStart w:id="5447" w:name="GenericSeamWeldWeldingPosition"/>
      <w:bookmarkStart w:id="5448" w:name="_Toc3557009"/>
      <w:bookmarkStart w:id="5449" w:name="_Toc34747259"/>
      <w:bookmarkStart w:id="5450" w:name="_Toc77102078"/>
      <w:bookmarkStart w:id="5451" w:name="_Toc338938905"/>
      <w:bookmarkStart w:id="5452" w:name="_Toc338939101"/>
      <w:bookmarkStart w:id="5453" w:name="_Toc338939136"/>
      <w:bookmarkEnd w:id="5444"/>
      <w:bookmarkEnd w:id="5445"/>
      <w:bookmarkEnd w:id="5446"/>
      <w:bookmarkEnd w:id="5447"/>
      <w:r w:rsidRPr="00E956F7">
        <w:rPr>
          <w:rFonts w:eastAsia="Times New Roman"/>
          <w:szCs w:val="24"/>
        </w:rPr>
        <w:t xml:space="preserve">Weld </w:t>
      </w:r>
      <w:r w:rsidR="005B79B3">
        <w:rPr>
          <w:rFonts w:eastAsia="Times New Roman"/>
          <w:szCs w:val="24"/>
        </w:rPr>
        <w:t>p</w:t>
      </w:r>
      <w:r w:rsidRPr="00E956F7">
        <w:rPr>
          <w:rFonts w:eastAsia="Times New Roman"/>
          <w:szCs w:val="24"/>
        </w:rPr>
        <w:t xml:space="preserve">osition and </w:t>
      </w:r>
      <w:r w:rsidR="005B79B3">
        <w:rPr>
          <w:rFonts w:eastAsia="Times New Roman"/>
          <w:szCs w:val="24"/>
        </w:rPr>
        <w:t>s</w:t>
      </w:r>
      <w:r w:rsidRPr="00E956F7">
        <w:rPr>
          <w:rFonts w:eastAsia="Times New Roman"/>
          <w:szCs w:val="24"/>
        </w:rPr>
        <w:t xml:space="preserve">heet </w:t>
      </w:r>
      <w:r w:rsidR="005B79B3">
        <w:rPr>
          <w:rFonts w:eastAsia="Times New Roman"/>
          <w:szCs w:val="24"/>
        </w:rPr>
        <w:t>m</w:t>
      </w:r>
      <w:r w:rsidRPr="00E956F7">
        <w:rPr>
          <w:rFonts w:eastAsia="Times New Roman"/>
          <w:szCs w:val="24"/>
        </w:rPr>
        <w:t xml:space="preserve">etal </w:t>
      </w:r>
      <w:r w:rsidR="005B79B3">
        <w:rPr>
          <w:rFonts w:eastAsia="Times New Roman"/>
          <w:szCs w:val="24"/>
        </w:rPr>
        <w:t>p</w:t>
      </w:r>
      <w:r w:rsidRPr="00E956F7">
        <w:rPr>
          <w:rFonts w:eastAsia="Times New Roman"/>
          <w:szCs w:val="24"/>
        </w:rPr>
        <w:t>arameters</w:t>
      </w:r>
      <w:bookmarkEnd w:id="5448"/>
      <w:bookmarkEnd w:id="5449"/>
      <w:bookmarkEnd w:id="5450"/>
    </w:p>
    <w:p w14:paraId="48EA39D6" w14:textId="419A201A" w:rsidR="001332BD" w:rsidRPr="00E956F7" w:rsidRDefault="00FC68DB">
      <w:pPr>
        <w:pStyle w:val="BodyText"/>
        <w:autoSpaceDE w:val="0"/>
        <w:autoSpaceDN w:val="0"/>
        <w:adjustRightInd w:val="0"/>
        <w:rPr>
          <w:szCs w:val="24"/>
        </w:rPr>
      </w:pPr>
      <w:del w:id="5454" w:author="LUEJE Claudia" w:date="2023-06-26T17:59:00Z">
        <w:r w:rsidRPr="00F54804">
          <w:delText xml:space="preserve">We have to collect and put into separate groups </w:delText>
        </w:r>
      </w:del>
      <w:r w:rsidR="005B79B3">
        <w:rPr>
          <w:szCs w:val="24"/>
        </w:rPr>
        <w:t>T</w:t>
      </w:r>
      <w:r w:rsidR="005B79B3" w:rsidRPr="00E956F7">
        <w:rPr>
          <w:szCs w:val="24"/>
        </w:rPr>
        <w:t>he parameters that can be observed in terms of welding processes</w:t>
      </w:r>
      <w:ins w:id="5455" w:author="LUEJE Claudia" w:date="2023-06-26T17:59:00Z">
        <w:r w:rsidR="005B79B3" w:rsidRPr="00E956F7">
          <w:rPr>
            <w:szCs w:val="24"/>
          </w:rPr>
          <w:t xml:space="preserve"> </w:t>
        </w:r>
        <w:r w:rsidR="001332BD" w:rsidRPr="00E956F7">
          <w:rPr>
            <w:szCs w:val="24"/>
          </w:rPr>
          <w:t xml:space="preserve">have to </w:t>
        </w:r>
        <w:r w:rsidR="005B79B3">
          <w:rPr>
            <w:szCs w:val="24"/>
          </w:rPr>
          <w:t xml:space="preserve">be </w:t>
        </w:r>
        <w:r w:rsidR="001332BD" w:rsidRPr="00E956F7">
          <w:rPr>
            <w:szCs w:val="24"/>
          </w:rPr>
          <w:t>collect</w:t>
        </w:r>
        <w:r w:rsidR="005B79B3">
          <w:rPr>
            <w:szCs w:val="24"/>
          </w:rPr>
          <w:t>ed</w:t>
        </w:r>
        <w:r w:rsidR="001332BD" w:rsidRPr="00E956F7">
          <w:rPr>
            <w:szCs w:val="24"/>
          </w:rPr>
          <w:t xml:space="preserve"> and put into separate groups</w:t>
        </w:r>
      </w:ins>
      <w:r w:rsidR="001332BD" w:rsidRPr="00E956F7">
        <w:rPr>
          <w:szCs w:val="24"/>
        </w:rPr>
        <w:t xml:space="preserve">. Some of the used and measured parameters are related to the involved sheet metal parts, describing the thickness of the sheet and the applied sheet angle between </w:t>
      </w:r>
      <w:del w:id="5456" w:author="LUEJE Claudia" w:date="2023-06-26T17:59:00Z">
        <w:r w:rsidRPr="00F54804">
          <w:delText>to</w:delText>
        </w:r>
      </w:del>
      <w:ins w:id="5457" w:author="LUEJE Claudia" w:date="2023-06-26T17:59:00Z">
        <w:r w:rsidR="001332BD" w:rsidRPr="00E956F7">
          <w:rPr>
            <w:szCs w:val="24"/>
          </w:rPr>
          <w:t>t</w:t>
        </w:r>
        <w:r w:rsidR="005B79B3">
          <w:rPr>
            <w:szCs w:val="24"/>
          </w:rPr>
          <w:t>he</w:t>
        </w:r>
      </w:ins>
      <w:r w:rsidR="001332BD" w:rsidRPr="00E956F7">
        <w:rPr>
          <w:szCs w:val="24"/>
        </w:rPr>
        <w:t xml:space="preserve"> sheet metal parts.</w:t>
      </w:r>
    </w:p>
    <w:p w14:paraId="36DFB9F2" w14:textId="77777777" w:rsidR="00FC68DB" w:rsidRPr="005D0CF9" w:rsidRDefault="001332BD" w:rsidP="006A1028">
      <w:pPr>
        <w:rPr>
          <w:del w:id="5458" w:author="LUEJE Claudia" w:date="2023-06-26T17:59:00Z"/>
          <w:lang w:val="en-US"/>
        </w:rPr>
      </w:pPr>
      <w:r w:rsidRPr="00E956F7">
        <w:rPr>
          <w:szCs w:val="24"/>
        </w:rPr>
        <w:t xml:space="preserve">On the other hand, </w:t>
      </w:r>
      <w:del w:id="5459" w:author="LUEJE Claudia" w:date="2023-06-26T17:59:00Z">
        <w:r w:rsidR="00FC68DB" w:rsidRPr="005C2D94">
          <w:delText xml:space="preserve">we can distinguish </w:delText>
        </w:r>
      </w:del>
      <w:r w:rsidR="005B79B3" w:rsidRPr="00E956F7">
        <w:rPr>
          <w:szCs w:val="24"/>
        </w:rPr>
        <w:t>the parameters that are mentioned in terms of the welding process related to the weld itself</w:t>
      </w:r>
      <w:del w:id="5460" w:author="LUEJE Claudia" w:date="2023-06-26T17:59:00Z">
        <w:r w:rsidR="00FC68DB" w:rsidRPr="005C2D94">
          <w:delText>.</w:delText>
        </w:r>
      </w:del>
      <w:ins w:id="5461" w:author="LUEJE Claudia" w:date="2023-06-26T17:59:00Z">
        <w:r w:rsidR="005B79B3" w:rsidRPr="00E956F7">
          <w:rPr>
            <w:szCs w:val="24"/>
          </w:rPr>
          <w:t xml:space="preserve"> </w:t>
        </w:r>
        <w:r w:rsidRPr="00E956F7">
          <w:rPr>
            <w:szCs w:val="24"/>
          </w:rPr>
          <w:t xml:space="preserve">can </w:t>
        </w:r>
        <w:r w:rsidR="005B79B3">
          <w:rPr>
            <w:szCs w:val="24"/>
          </w:rPr>
          <w:t xml:space="preserve">be </w:t>
        </w:r>
        <w:r w:rsidRPr="00E956F7">
          <w:rPr>
            <w:szCs w:val="24"/>
          </w:rPr>
          <w:t>distinguish</w:t>
        </w:r>
        <w:r w:rsidR="005B79B3">
          <w:rPr>
            <w:szCs w:val="24"/>
          </w:rPr>
          <w:t>ed</w:t>
        </w:r>
        <w:r w:rsidRPr="00E956F7">
          <w:rPr>
            <w:szCs w:val="24"/>
          </w:rPr>
          <w:t>.</w:t>
        </w:r>
      </w:ins>
      <w:r w:rsidRPr="00E956F7">
        <w:rPr>
          <w:szCs w:val="24"/>
        </w:rPr>
        <w:t xml:space="preserve"> The detailed description of these parameters can be seen for </w:t>
      </w:r>
      <w:r w:rsidR="005B79B3">
        <w:rPr>
          <w:szCs w:val="24"/>
        </w:rPr>
        <w:t>s</w:t>
      </w:r>
      <w:r w:rsidRPr="00E956F7">
        <w:rPr>
          <w:szCs w:val="24"/>
        </w:rPr>
        <w:t xml:space="preserve">heet </w:t>
      </w:r>
      <w:r w:rsidR="005B79B3">
        <w:rPr>
          <w:szCs w:val="24"/>
        </w:rPr>
        <w:t>p</w:t>
      </w:r>
      <w:r w:rsidRPr="00E956F7">
        <w:rPr>
          <w:szCs w:val="24"/>
        </w:rPr>
        <w:t xml:space="preserve">arameters in </w:t>
      </w:r>
      <w:del w:id="5462" w:author="LUEJE Claudia" w:date="2023-06-26T17:59:00Z">
        <w:r w:rsidR="00FC68DB" w:rsidRPr="005C2D94">
          <w:delText>chap</w:delText>
        </w:r>
        <w:r w:rsidR="00FC68DB" w:rsidRPr="001E4607">
          <w:delText xml:space="preserve">ter </w:delText>
        </w:r>
        <w:r w:rsidR="005D0CF9">
          <w:fldChar w:fldCharType="begin"/>
        </w:r>
        <w:r w:rsidR="005D0CF9">
          <w:delInstrText xml:space="preserve"> REF _Hlk101443281 \r \h </w:delInstrText>
        </w:r>
        <w:r w:rsidR="005D0CF9">
          <w:fldChar w:fldCharType="separate"/>
        </w:r>
        <w:r w:rsidR="0067475A">
          <w:delText>7.2.4.4</w:delText>
        </w:r>
        <w:r w:rsidR="005D0CF9">
          <w:fldChar w:fldCharType="end"/>
        </w:r>
      </w:del>
      <w:ins w:id="5463" w:author="LUEJE Claudia" w:date="2023-06-26T17:59:00Z">
        <w:r w:rsidRPr="00E956F7">
          <w:rPr>
            <w:rStyle w:val="citesec"/>
            <w:szCs w:val="24"/>
          </w:rPr>
          <w:t>10.2.4.3</w:t>
        </w:r>
      </w:ins>
      <w:r w:rsidRPr="00E956F7">
        <w:rPr>
          <w:szCs w:val="24"/>
        </w:rPr>
        <w:t xml:space="preserve"> and for </w:t>
      </w:r>
      <w:r w:rsidR="005B79B3">
        <w:rPr>
          <w:szCs w:val="24"/>
        </w:rPr>
        <w:t>w</w:t>
      </w:r>
      <w:r w:rsidRPr="00E956F7">
        <w:rPr>
          <w:szCs w:val="24"/>
        </w:rPr>
        <w:t xml:space="preserve">eld </w:t>
      </w:r>
      <w:r w:rsidR="005B79B3">
        <w:rPr>
          <w:szCs w:val="24"/>
        </w:rPr>
        <w:t>p</w:t>
      </w:r>
      <w:r w:rsidRPr="00E956F7">
        <w:rPr>
          <w:szCs w:val="24"/>
        </w:rPr>
        <w:t xml:space="preserve">osition </w:t>
      </w:r>
      <w:r w:rsidR="005B79B3">
        <w:rPr>
          <w:szCs w:val="24"/>
        </w:rPr>
        <w:t>p</w:t>
      </w:r>
      <w:r w:rsidRPr="00E956F7">
        <w:rPr>
          <w:szCs w:val="24"/>
        </w:rPr>
        <w:t xml:space="preserve">arameters in </w:t>
      </w:r>
      <w:del w:id="5464" w:author="LUEJE Claudia" w:date="2023-06-26T17:59:00Z">
        <w:r w:rsidR="00FC68DB" w:rsidRPr="005D0CF9">
          <w:rPr>
            <w:lang w:val="en-US"/>
          </w:rPr>
          <w:delText xml:space="preserve">chapter </w:delText>
        </w:r>
        <w:r w:rsidR="00FC68DB" w:rsidRPr="00F54804">
          <w:fldChar w:fldCharType="begin"/>
        </w:r>
        <w:r w:rsidR="00FC68DB" w:rsidRPr="005D0CF9">
          <w:rPr>
            <w:lang w:val="en-US"/>
          </w:rPr>
          <w:delInstrText xml:space="preserve"> REF _Ref397524978 \r \h </w:delInstrText>
        </w:r>
        <w:r w:rsidR="00FC68DB" w:rsidRPr="00F54804">
          <w:fldChar w:fldCharType="separate"/>
        </w:r>
        <w:r w:rsidR="0067475A">
          <w:rPr>
            <w:lang w:val="en-US"/>
          </w:rPr>
          <w:delText>7.2.4.5</w:delText>
        </w:r>
        <w:r w:rsidR="00FC68DB" w:rsidRPr="00F54804">
          <w:fldChar w:fldCharType="end"/>
        </w:r>
        <w:r w:rsidR="00FC68DB" w:rsidRPr="005D0CF9">
          <w:rPr>
            <w:lang w:val="en-US"/>
          </w:rPr>
          <w:delText>.</w:delText>
        </w:r>
      </w:del>
    </w:p>
    <w:p w14:paraId="3FED3B3A" w14:textId="77777777" w:rsidR="00FC68DB" w:rsidRPr="00F54804" w:rsidRDefault="00FC68DB" w:rsidP="00B202D2">
      <w:pPr>
        <w:keepNext/>
        <w:jc w:val="center"/>
        <w:rPr>
          <w:del w:id="5465" w:author="LUEJE Claudia" w:date="2023-06-26T17:59:00Z"/>
        </w:rPr>
      </w:pPr>
      <w:del w:id="5466" w:author="LUEJE Claudia" w:date="2023-06-26T17:59:00Z">
        <w:r w:rsidRPr="0013175B">
          <w:rPr>
            <w:noProof/>
          </w:rPr>
          <w:drawing>
            <wp:inline distT="0" distB="0" distL="0" distR="0" wp14:anchorId="0B05F066" wp14:editId="7DE421B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33EF41B4" wp14:editId="7CB85B8C">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del>
    </w:p>
    <w:p w14:paraId="5CB9B1AA" w14:textId="479CFCCD" w:rsidR="001332BD" w:rsidRPr="00E956F7" w:rsidRDefault="001332BD">
      <w:pPr>
        <w:pStyle w:val="BodyText"/>
        <w:autoSpaceDE w:val="0"/>
        <w:autoSpaceDN w:val="0"/>
        <w:adjustRightInd w:val="0"/>
        <w:rPr>
          <w:ins w:id="5467" w:author="LUEJE Claudia" w:date="2023-06-26T17:59:00Z"/>
          <w:szCs w:val="24"/>
        </w:rPr>
      </w:pPr>
      <w:ins w:id="5468" w:author="LUEJE Claudia" w:date="2023-06-26T17:59:00Z">
        <w:r w:rsidRPr="00E956F7">
          <w:rPr>
            <w:rStyle w:val="citesec"/>
            <w:szCs w:val="24"/>
          </w:rPr>
          <w:t>10.2.4.4</w:t>
        </w:r>
        <w:r w:rsidRPr="00E956F7">
          <w:rPr>
            <w:szCs w:val="24"/>
          </w:rPr>
          <w:t>.</w:t>
        </w:r>
        <w:r w:rsidR="005B79B3">
          <w:rPr>
            <w:szCs w:val="24"/>
          </w:rPr>
          <w:t xml:space="preserve"> See </w:t>
        </w:r>
      </w:ins>
      <w:bookmarkStart w:id="5469" w:name="_Ref397587838"/>
      <w:bookmarkStart w:id="5470" w:name="_Toc3557124"/>
      <w:bookmarkStart w:id="5471" w:name="_Toc34747375"/>
      <w:bookmarkStart w:id="5472" w:name="_Toc76030573"/>
      <w:bookmarkStart w:id="5473" w:name="_Toc94530858"/>
      <w:bookmarkStart w:id="5474" w:name="_Toc101428254"/>
      <w:bookmarkStart w:id="5475" w:name="_Toc110532310"/>
      <w:r w:rsidR="005B79B3" w:rsidRPr="005B79B3">
        <w:rPr>
          <w:rStyle w:val="citefig"/>
        </w:rPr>
        <w:t xml:space="preserve">Figure </w:t>
      </w:r>
      <w:del w:id="5476"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48</w:delText>
        </w:r>
        <w:r w:rsidR="00FC68DB" w:rsidRPr="00F54804">
          <w:fldChar w:fldCharType="end"/>
        </w:r>
      </w:del>
      <w:bookmarkEnd w:id="5469"/>
      <w:ins w:id="5477" w:author="LUEJE Claudia" w:date="2023-06-26T17:59:00Z">
        <w:r w:rsidR="005B79B3" w:rsidRPr="005B79B3">
          <w:rPr>
            <w:rStyle w:val="citefig"/>
          </w:rPr>
          <w:t>51</w:t>
        </w:r>
        <w:r w:rsidR="005B79B3">
          <w:rPr>
            <w:szCs w:val="24"/>
          </w:rPr>
          <w:t>.</w:t>
        </w:r>
      </w:ins>
    </w:p>
    <w:p w14:paraId="5AE1A850" w14:textId="29C9A6DD"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478" w:author="LUEJE Claudia" w:date="2023-06-26T17:59:00Z"/>
          <w:szCs w:val="24"/>
        </w:rPr>
      </w:pPr>
      <w:ins w:id="5479" w:author="LUEJE Claudia" w:date="2023-06-26T17:59:00Z">
        <w:r>
          <w:rPr>
            <w:szCs w:val="24"/>
          </w:rPr>
          <w:t>8329_ed1fig</w:t>
        </w:r>
        <w:r w:rsidR="001332BD" w:rsidRPr="00E956F7">
          <w:rPr>
            <w:szCs w:val="24"/>
          </w:rPr>
          <w:t>51.EPS</w:t>
        </w:r>
      </w:ins>
    </w:p>
    <w:p w14:paraId="098E6C88" w14:textId="77777777" w:rsidR="00C1599C" w:rsidRDefault="00C1599C" w:rsidP="00B47C5C">
      <w:pPr>
        <w:pStyle w:val="KeyTitle"/>
        <w:rPr>
          <w:ins w:id="5480" w:author="LUEJE Claudia" w:date="2023-06-26T17:59:00Z"/>
        </w:rPr>
      </w:pPr>
      <w:ins w:id="5481"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C1599C" w:rsidRPr="00B62EE5" w14:paraId="68DEDB83" w14:textId="77777777" w:rsidTr="00C1599C">
        <w:trPr>
          <w:ins w:id="5482" w:author="LUEJE Claudia" w:date="2023-06-26T17:59:00Z"/>
        </w:trPr>
        <w:tc>
          <w:tcPr>
            <w:tcW w:w="397" w:type="dxa"/>
            <w:shd w:val="clear" w:color="auto" w:fill="auto"/>
          </w:tcPr>
          <w:p w14:paraId="37E65022" w14:textId="49605A30" w:rsidR="00C1599C" w:rsidRPr="00B62EE5" w:rsidRDefault="00C1599C" w:rsidP="00B47C5C">
            <w:pPr>
              <w:pStyle w:val="KeyText"/>
              <w:rPr>
                <w:ins w:id="5483" w:author="LUEJE Claudia" w:date="2023-06-26T17:59:00Z"/>
              </w:rPr>
            </w:pPr>
            <w:ins w:id="5484" w:author="LUEJE Claudia" w:date="2023-06-26T17:59:00Z">
              <w:r w:rsidRPr="00B62EE5">
                <w:rPr>
                  <w:i/>
                </w:rPr>
                <w:t>t</w:t>
              </w:r>
              <w:r w:rsidRPr="00B62EE5">
                <w:rPr>
                  <w:vertAlign w:val="subscript"/>
                </w:rPr>
                <w:t>i</w:t>
              </w:r>
            </w:ins>
          </w:p>
        </w:tc>
        <w:tc>
          <w:tcPr>
            <w:tcW w:w="4479" w:type="dxa"/>
            <w:shd w:val="clear" w:color="auto" w:fill="auto"/>
          </w:tcPr>
          <w:p w14:paraId="199D0112" w14:textId="11612AEE" w:rsidR="00C1599C" w:rsidRPr="00B62EE5" w:rsidRDefault="00C1599C" w:rsidP="00B47C5C">
            <w:pPr>
              <w:pStyle w:val="KeyText"/>
              <w:rPr>
                <w:ins w:id="5485" w:author="LUEJE Claudia" w:date="2023-06-26T17:59:00Z"/>
              </w:rPr>
            </w:pPr>
            <w:ins w:id="5486" w:author="LUEJE Claudia" w:date="2023-06-26T17:59:00Z">
              <w:r w:rsidRPr="00B62EE5">
                <w:t>sheet thickness</w:t>
              </w:r>
            </w:ins>
          </w:p>
        </w:tc>
        <w:tc>
          <w:tcPr>
            <w:tcW w:w="397" w:type="dxa"/>
            <w:shd w:val="clear" w:color="auto" w:fill="auto"/>
          </w:tcPr>
          <w:p w14:paraId="373EC56A" w14:textId="1856439D" w:rsidR="00C1599C" w:rsidRPr="00B62EE5" w:rsidRDefault="00C1599C" w:rsidP="00B47C5C">
            <w:pPr>
              <w:pStyle w:val="KeyText"/>
              <w:rPr>
                <w:ins w:id="5487" w:author="LUEJE Claudia" w:date="2023-06-26T17:59:00Z"/>
              </w:rPr>
            </w:pPr>
            <w:ins w:id="5488" w:author="LUEJE Claudia" w:date="2023-06-26T17:59:00Z">
              <w:r w:rsidRPr="00B62EE5">
                <w:rPr>
                  <w:i/>
                </w:rPr>
                <w:t>a</w:t>
              </w:r>
              <w:r w:rsidRPr="00B62EE5">
                <w:rPr>
                  <w:vertAlign w:val="subscript"/>
                </w:rPr>
                <w:t>i</w:t>
              </w:r>
            </w:ins>
          </w:p>
        </w:tc>
        <w:tc>
          <w:tcPr>
            <w:tcW w:w="4479" w:type="dxa"/>
            <w:shd w:val="clear" w:color="auto" w:fill="auto"/>
          </w:tcPr>
          <w:p w14:paraId="7E283DFC" w14:textId="4C3AA39F" w:rsidR="00C1599C" w:rsidRPr="00B62EE5" w:rsidRDefault="00C1599C" w:rsidP="00B47C5C">
            <w:pPr>
              <w:pStyle w:val="KeyText"/>
              <w:rPr>
                <w:ins w:id="5489" w:author="LUEJE Claudia" w:date="2023-06-26T17:59:00Z"/>
              </w:rPr>
            </w:pPr>
            <w:ins w:id="5490" w:author="LUEJE Claudia" w:date="2023-06-26T17:59:00Z">
              <w:r w:rsidRPr="00B62EE5">
                <w:t>weld throat thickness</w:t>
              </w:r>
            </w:ins>
          </w:p>
        </w:tc>
      </w:tr>
      <w:tr w:rsidR="00C1599C" w14:paraId="4EDADDA4" w14:textId="77777777" w:rsidTr="00C1599C">
        <w:trPr>
          <w:ins w:id="5491" w:author="LUEJE Claudia" w:date="2023-06-26T17:59:00Z"/>
        </w:trPr>
        <w:tc>
          <w:tcPr>
            <w:tcW w:w="397" w:type="dxa"/>
            <w:shd w:val="clear" w:color="auto" w:fill="auto"/>
          </w:tcPr>
          <w:p w14:paraId="4898313E" w14:textId="57B8B823" w:rsidR="00C1599C" w:rsidRPr="00F239B1" w:rsidRDefault="00C1599C" w:rsidP="00B47C5C">
            <w:pPr>
              <w:pStyle w:val="KeyText"/>
              <w:rPr>
                <w:ins w:id="5492" w:author="LUEJE Claudia" w:date="2023-06-26T17:59:00Z"/>
                <w:i/>
              </w:rPr>
            </w:pPr>
            <w:ins w:id="5493" w:author="LUEJE Claudia" w:date="2023-06-26T17:59:00Z">
              <w:r w:rsidRPr="00F239B1">
                <w:rPr>
                  <w:i/>
                </w:rPr>
                <w:t>α</w:t>
              </w:r>
            </w:ins>
          </w:p>
        </w:tc>
        <w:tc>
          <w:tcPr>
            <w:tcW w:w="4479" w:type="dxa"/>
            <w:shd w:val="clear" w:color="auto" w:fill="auto"/>
          </w:tcPr>
          <w:p w14:paraId="11A5ECA5" w14:textId="70FB52D3" w:rsidR="00C1599C" w:rsidRDefault="00C1599C" w:rsidP="00B47C5C">
            <w:pPr>
              <w:pStyle w:val="KeyText"/>
              <w:rPr>
                <w:ins w:id="5494" w:author="LUEJE Claudia" w:date="2023-06-26T17:59:00Z"/>
              </w:rPr>
            </w:pPr>
            <w:ins w:id="5495" w:author="LUEJE Claudia" w:date="2023-06-26T17:59:00Z">
              <w:r>
                <w:t>joint angle</w:t>
              </w:r>
            </w:ins>
          </w:p>
        </w:tc>
        <w:tc>
          <w:tcPr>
            <w:tcW w:w="397" w:type="dxa"/>
            <w:shd w:val="clear" w:color="auto" w:fill="auto"/>
          </w:tcPr>
          <w:p w14:paraId="2574369B" w14:textId="2D7F7759" w:rsidR="00C1599C" w:rsidRDefault="00C1599C" w:rsidP="00B47C5C">
            <w:pPr>
              <w:pStyle w:val="KeyText"/>
              <w:rPr>
                <w:ins w:id="5496" w:author="LUEJE Claudia" w:date="2023-06-26T17:59:00Z"/>
              </w:rPr>
            </w:pPr>
            <w:ins w:id="5497" w:author="LUEJE Claudia" w:date="2023-06-26T17:59:00Z">
              <w:r w:rsidRPr="00F239B1">
                <w:rPr>
                  <w:i/>
                </w:rPr>
                <w:t>β</w:t>
              </w:r>
              <w:r w:rsidRPr="00C1599C">
                <w:rPr>
                  <w:vertAlign w:val="subscript"/>
                </w:rPr>
                <w:t>i</w:t>
              </w:r>
            </w:ins>
          </w:p>
        </w:tc>
        <w:tc>
          <w:tcPr>
            <w:tcW w:w="4479" w:type="dxa"/>
            <w:shd w:val="clear" w:color="auto" w:fill="auto"/>
          </w:tcPr>
          <w:p w14:paraId="765FA8C7" w14:textId="22C055F0" w:rsidR="00C1599C" w:rsidRDefault="00C1599C" w:rsidP="00B47C5C">
            <w:pPr>
              <w:pStyle w:val="KeyText"/>
              <w:rPr>
                <w:ins w:id="5498" w:author="LUEJE Claudia" w:date="2023-06-26T17:59:00Z"/>
              </w:rPr>
            </w:pPr>
            <w:ins w:id="5499" w:author="LUEJE Claudia" w:date="2023-06-26T17:59:00Z">
              <w:r>
                <w:t>weld angle</w:t>
              </w:r>
            </w:ins>
          </w:p>
        </w:tc>
      </w:tr>
      <w:tr w:rsidR="00C1599C" w14:paraId="3F275205" w14:textId="77777777" w:rsidTr="00C1599C">
        <w:trPr>
          <w:ins w:id="5500" w:author="LUEJE Claudia" w:date="2023-06-26T17:59:00Z"/>
        </w:trPr>
        <w:tc>
          <w:tcPr>
            <w:tcW w:w="397" w:type="dxa"/>
            <w:shd w:val="clear" w:color="auto" w:fill="auto"/>
          </w:tcPr>
          <w:p w14:paraId="3D75C674" w14:textId="18621859" w:rsidR="00C1599C" w:rsidRPr="00F239B1" w:rsidRDefault="00C1599C" w:rsidP="00B47C5C">
            <w:pPr>
              <w:pStyle w:val="KeyText"/>
              <w:rPr>
                <w:ins w:id="5501" w:author="LUEJE Claudia" w:date="2023-06-26T17:59:00Z"/>
                <w:i/>
              </w:rPr>
            </w:pPr>
            <w:ins w:id="5502" w:author="LUEJE Claudia" w:date="2023-06-26T17:59:00Z">
              <w:r w:rsidRPr="00F239B1">
                <w:rPr>
                  <w:i/>
                </w:rPr>
                <w:t>c</w:t>
              </w:r>
            </w:ins>
          </w:p>
        </w:tc>
        <w:tc>
          <w:tcPr>
            <w:tcW w:w="4479" w:type="dxa"/>
            <w:shd w:val="clear" w:color="auto" w:fill="auto"/>
          </w:tcPr>
          <w:p w14:paraId="6A4B1CDD" w14:textId="2B400593" w:rsidR="00C1599C" w:rsidRDefault="00C1599C" w:rsidP="00B47C5C">
            <w:pPr>
              <w:pStyle w:val="KeyText"/>
              <w:rPr>
                <w:ins w:id="5503" w:author="LUEJE Claudia" w:date="2023-06-26T17:59:00Z"/>
              </w:rPr>
            </w:pPr>
            <w:ins w:id="5504" w:author="LUEJE Claudia" w:date="2023-06-26T17:59:00Z">
              <w:r>
                <w:t>gap</w:t>
              </w:r>
            </w:ins>
          </w:p>
        </w:tc>
        <w:tc>
          <w:tcPr>
            <w:tcW w:w="397" w:type="dxa"/>
            <w:shd w:val="clear" w:color="auto" w:fill="auto"/>
          </w:tcPr>
          <w:p w14:paraId="5E9F4A7C" w14:textId="47ADA344" w:rsidR="00C1599C" w:rsidRPr="00F239B1" w:rsidRDefault="00C1599C" w:rsidP="00B47C5C">
            <w:pPr>
              <w:pStyle w:val="KeyText"/>
              <w:rPr>
                <w:ins w:id="5505" w:author="LUEJE Claudia" w:date="2023-06-26T17:59:00Z"/>
                <w:i/>
              </w:rPr>
            </w:pPr>
            <w:ins w:id="5506" w:author="LUEJE Claudia" w:date="2023-06-26T17:59:00Z">
              <w:r w:rsidRPr="00F239B1">
                <w:rPr>
                  <w:i/>
                </w:rPr>
                <w:t>η</w:t>
              </w:r>
            </w:ins>
          </w:p>
        </w:tc>
        <w:tc>
          <w:tcPr>
            <w:tcW w:w="4479" w:type="dxa"/>
            <w:shd w:val="clear" w:color="auto" w:fill="auto"/>
          </w:tcPr>
          <w:p w14:paraId="1FF96F16" w14:textId="6DACF18A" w:rsidR="00C1599C" w:rsidRDefault="00C1599C" w:rsidP="00B47C5C">
            <w:pPr>
              <w:pStyle w:val="KeyText"/>
              <w:rPr>
                <w:ins w:id="5507" w:author="LUEJE Claudia" w:date="2023-06-26T17:59:00Z"/>
              </w:rPr>
            </w:pPr>
            <w:ins w:id="5508" w:author="LUEJE Claudia" w:date="2023-06-26T17:59:00Z">
              <w:r>
                <w:t>penetration rate</w:t>
              </w:r>
            </w:ins>
          </w:p>
        </w:tc>
      </w:tr>
    </w:tbl>
    <w:p w14:paraId="1E02F1F0" w14:textId="3632CA70" w:rsidR="001332BD" w:rsidRPr="00E956F7" w:rsidRDefault="00E4158E">
      <w:pPr>
        <w:pStyle w:val="Figuretitle0"/>
        <w:autoSpaceDE w:val="0"/>
        <w:autoSpaceDN w:val="0"/>
        <w:adjustRightInd w:val="0"/>
        <w:outlineLvl w:val="0"/>
        <w:rPr>
          <w:szCs w:val="24"/>
        </w:rPr>
      </w:pPr>
      <w:ins w:id="5509" w:author="LUEJE Claudia" w:date="2023-06-26T17:59:00Z">
        <w:r w:rsidRPr="00E956F7">
          <w:rPr>
            <w:szCs w:val="24"/>
          </w:rPr>
          <w:t>Figure </w:t>
        </w:r>
        <w:r w:rsidR="001332BD" w:rsidRPr="00E956F7">
          <w:rPr>
            <w:szCs w:val="24"/>
          </w:rPr>
          <w:t>51</w:t>
        </w:r>
      </w:ins>
      <w:r w:rsidR="001332BD" w:rsidRPr="00E956F7">
        <w:rPr>
          <w:szCs w:val="24"/>
        </w:rPr>
        <w:t xml:space="preserve"> — Sheet </w:t>
      </w:r>
      <w:r w:rsidR="005B79B3">
        <w:rPr>
          <w:szCs w:val="24"/>
        </w:rPr>
        <w:t>p</w:t>
      </w:r>
      <w:r w:rsidR="001332BD" w:rsidRPr="00E956F7">
        <w:rPr>
          <w:szCs w:val="24"/>
        </w:rPr>
        <w:t xml:space="preserve">arameters vs. </w:t>
      </w:r>
      <w:r w:rsidR="005B79B3">
        <w:rPr>
          <w:szCs w:val="24"/>
        </w:rPr>
        <w:t>w</w:t>
      </w:r>
      <w:r w:rsidR="001332BD" w:rsidRPr="00E956F7">
        <w:rPr>
          <w:szCs w:val="24"/>
        </w:rPr>
        <w:t xml:space="preserve">eld </w:t>
      </w:r>
      <w:r w:rsidR="005B79B3">
        <w:rPr>
          <w:szCs w:val="24"/>
        </w:rPr>
        <w:t>p</w:t>
      </w:r>
      <w:r w:rsidR="001332BD" w:rsidRPr="00E956F7">
        <w:rPr>
          <w:szCs w:val="24"/>
        </w:rPr>
        <w:t xml:space="preserve">osition </w:t>
      </w:r>
      <w:r w:rsidR="005B79B3">
        <w:rPr>
          <w:szCs w:val="24"/>
        </w:rPr>
        <w:t>p</w:t>
      </w:r>
      <w:r w:rsidR="001332BD" w:rsidRPr="00E956F7">
        <w:rPr>
          <w:szCs w:val="24"/>
        </w:rPr>
        <w:t>arameters</w:t>
      </w:r>
      <w:bookmarkEnd w:id="5470"/>
      <w:bookmarkEnd w:id="5471"/>
      <w:bookmarkEnd w:id="5472"/>
      <w:bookmarkEnd w:id="5473"/>
      <w:bookmarkEnd w:id="5474"/>
      <w:bookmarkEnd w:id="5475"/>
    </w:p>
    <w:p w14:paraId="720834BD" w14:textId="68EA6061"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510" w:name="_Hlk101443281"/>
      <w:r w:rsidRPr="00E956F7">
        <w:rPr>
          <w:rFonts w:eastAsia="Times New Roman"/>
          <w:szCs w:val="24"/>
        </w:rPr>
        <w:t xml:space="preserve">Parameters </w:t>
      </w:r>
      <w:r w:rsidR="00F239B1">
        <w:rPr>
          <w:rFonts w:eastAsia="Times New Roman"/>
          <w:szCs w:val="24"/>
        </w:rPr>
        <w:t>a</w:t>
      </w:r>
      <w:r w:rsidRPr="00E956F7">
        <w:rPr>
          <w:rFonts w:eastAsia="Times New Roman"/>
          <w:szCs w:val="24"/>
        </w:rPr>
        <w:t xml:space="preserve">ssigned to a </w:t>
      </w:r>
      <w:r w:rsidR="00F239B1">
        <w:rPr>
          <w:rFonts w:eastAsia="Times New Roman"/>
          <w:szCs w:val="24"/>
        </w:rPr>
        <w:t>s</w:t>
      </w:r>
      <w:r w:rsidRPr="00E956F7">
        <w:rPr>
          <w:rFonts w:eastAsia="Times New Roman"/>
          <w:szCs w:val="24"/>
        </w:rPr>
        <w:t xml:space="preserve">pecific </w:t>
      </w:r>
      <w:r w:rsidR="00F239B1">
        <w:rPr>
          <w:rFonts w:eastAsia="Times New Roman"/>
          <w:szCs w:val="24"/>
        </w:rPr>
        <w:t>s</w:t>
      </w:r>
      <w:r w:rsidRPr="00E956F7">
        <w:rPr>
          <w:rFonts w:eastAsia="Times New Roman"/>
          <w:szCs w:val="24"/>
        </w:rPr>
        <w:t xml:space="preserve">heet of the </w:t>
      </w:r>
      <w:r w:rsidR="00F239B1">
        <w:rPr>
          <w:rFonts w:eastAsia="Times New Roman"/>
          <w:szCs w:val="24"/>
        </w:rPr>
        <w:t>f</w:t>
      </w:r>
      <w:r w:rsidRPr="00E956F7">
        <w:rPr>
          <w:rFonts w:eastAsia="Times New Roman"/>
          <w:szCs w:val="24"/>
        </w:rPr>
        <w:t>lange</w:t>
      </w:r>
      <w:bookmarkEnd w:id="5510"/>
    </w:p>
    <w:p w14:paraId="3FDC2B7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General</w:t>
      </w:r>
    </w:p>
    <w:p w14:paraId="7C7CA1B0" w14:textId="13D5CC89" w:rsidR="001332BD" w:rsidRPr="00E956F7" w:rsidRDefault="001332BD">
      <w:pPr>
        <w:pStyle w:val="BodyText"/>
        <w:autoSpaceDE w:val="0"/>
        <w:autoSpaceDN w:val="0"/>
        <w:adjustRightInd w:val="0"/>
        <w:rPr>
          <w:szCs w:val="24"/>
        </w:rPr>
      </w:pPr>
      <w:r w:rsidRPr="00E956F7">
        <w:rPr>
          <w:szCs w:val="24"/>
        </w:rPr>
        <w:t xml:space="preserve">In a welded connection there are different kinds of parameters that </w:t>
      </w:r>
      <w:del w:id="5511" w:author="LUEJE Claudia" w:date="2023-06-26T17:59:00Z">
        <w:r w:rsidR="00A96355" w:rsidRPr="001829EE">
          <w:rPr>
            <w:bCs/>
          </w:rPr>
          <w:delText>have to</w:delText>
        </w:r>
      </w:del>
      <w:ins w:id="5512" w:author="LUEJE Claudia" w:date="2023-06-26T17:59:00Z">
        <w:r w:rsidR="00EE0FDC">
          <w:rPr>
            <w:szCs w:val="24"/>
          </w:rPr>
          <w:t>shall</w:t>
        </w:r>
      </w:ins>
      <w:r w:rsidRPr="00E956F7">
        <w:rPr>
          <w:szCs w:val="24"/>
        </w:rPr>
        <w:t xml:space="preserve"> be assigned to either welded sheet metal or the created weld itself. Thus, </w:t>
      </w:r>
      <w:del w:id="5513" w:author="LUEJE Claudia" w:date="2023-06-26T17:59:00Z">
        <w:r w:rsidR="00A96355" w:rsidRPr="001829EE">
          <w:rPr>
            <w:bCs/>
          </w:rPr>
          <w:delText xml:space="preserve">we can group and put </w:delText>
        </w:r>
      </w:del>
      <w:r w:rsidR="00EE0FDC" w:rsidRPr="00E956F7">
        <w:rPr>
          <w:szCs w:val="24"/>
        </w:rPr>
        <w:t xml:space="preserve">all </w:t>
      </w:r>
      <w:ins w:id="5514" w:author="LUEJE Claudia" w:date="2023-06-26T17:59:00Z">
        <w:r w:rsidR="00EE0FDC">
          <w:rPr>
            <w:szCs w:val="24"/>
          </w:rPr>
          <w:t xml:space="preserve">of </w:t>
        </w:r>
      </w:ins>
      <w:r w:rsidR="00EE0FDC" w:rsidRPr="00E956F7">
        <w:rPr>
          <w:szCs w:val="24"/>
        </w:rPr>
        <w:t>those parameters</w:t>
      </w:r>
      <w:ins w:id="5515" w:author="LUEJE Claudia" w:date="2023-06-26T17:59:00Z">
        <w:r w:rsidR="00EE0FDC" w:rsidRPr="00E956F7">
          <w:rPr>
            <w:szCs w:val="24"/>
          </w:rPr>
          <w:t xml:space="preserve"> </w:t>
        </w:r>
        <w:r w:rsidR="00EE0FDC">
          <w:rPr>
            <w:szCs w:val="24"/>
          </w:rPr>
          <w:t>can be grouped and put</w:t>
        </w:r>
      </w:ins>
      <w:r w:rsidR="00EE0FDC">
        <w:rPr>
          <w:szCs w:val="24"/>
        </w:rPr>
        <w:t xml:space="preserve"> </w:t>
      </w:r>
      <w:r w:rsidR="00EE0FDC" w:rsidRPr="00E956F7">
        <w:rPr>
          <w:szCs w:val="24"/>
        </w:rPr>
        <w:t>under two elements directly under the parent subtype element</w:t>
      </w:r>
      <w:r w:rsidRPr="00E956F7">
        <w:rPr>
          <w:szCs w:val="24"/>
        </w:rPr>
        <w:t>. These are the &lt;sheet_parameter/&gt; and the &lt;weld_position/&gt;.</w:t>
      </w:r>
    </w:p>
    <w:p w14:paraId="5453C9E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Element "sheet_parameter"</w:t>
      </w:r>
    </w:p>
    <w:p w14:paraId="2D74C123"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615F56">
        <w:rPr>
          <w:rStyle w:val="ISOCode"/>
        </w:rPr>
        <w:t>&lt;sheet_parameter/&gt;</w:t>
      </w:r>
      <w:r w:rsidRPr="00E956F7">
        <w:rPr>
          <w:szCs w:val="24"/>
        </w:rPr>
        <w:t xml:space="preserve"> describes the sheet in order to identify the correct sheet when multiple sheets are connected. Furthermore, it defines as an attribute the corresponding gap applied between the welded sheet and the base sheet, which is in general the applied gap between the welded sheets involved in the welding process.</w:t>
      </w:r>
    </w:p>
    <w:p w14:paraId="732233FA" w14:textId="520DA999" w:rsidR="001332BD" w:rsidRPr="00E956F7" w:rsidRDefault="001332BD">
      <w:pPr>
        <w:pStyle w:val="BodyText"/>
        <w:autoSpaceDE w:val="0"/>
        <w:autoSpaceDN w:val="0"/>
        <w:adjustRightInd w:val="0"/>
        <w:rPr>
          <w:szCs w:val="24"/>
        </w:rPr>
      </w:pPr>
      <w:r w:rsidRPr="00E956F7">
        <w:rPr>
          <w:szCs w:val="24"/>
        </w:rPr>
        <w:t>It is defined using the following attributes</w:t>
      </w:r>
      <w:ins w:id="5516" w:author="LUEJE Claudia" w:date="2023-06-26T17:59:00Z">
        <w:r w:rsidR="00EE0FDC">
          <w:rPr>
            <w:szCs w:val="24"/>
          </w:rPr>
          <w:t xml:space="preserve"> shown in </w:t>
        </w:r>
        <w:r w:rsidR="00EE0FDC" w:rsidRPr="00EE0FDC">
          <w:rPr>
            <w:rStyle w:val="citetbl"/>
          </w:rPr>
          <w:t>Table 89</w:t>
        </w:r>
      </w:ins>
      <w:r w:rsidRPr="00E956F7">
        <w:rPr>
          <w:szCs w:val="24"/>
        </w:rPr>
        <w:t>:</w:t>
      </w:r>
    </w:p>
    <w:p w14:paraId="0230FCFA" w14:textId="0C144DF5" w:rsidR="001332BD" w:rsidRPr="00E956F7" w:rsidRDefault="006F39DE">
      <w:pPr>
        <w:pStyle w:val="Tabletitle"/>
        <w:autoSpaceDE w:val="0"/>
        <w:autoSpaceDN w:val="0"/>
        <w:adjustRightInd w:val="0"/>
        <w:outlineLvl w:val="0"/>
        <w:rPr>
          <w:szCs w:val="24"/>
        </w:rPr>
      </w:pPr>
      <w:bookmarkStart w:id="5517" w:name="_Toc110532437"/>
      <w:r w:rsidRPr="00E956F7">
        <w:rPr>
          <w:szCs w:val="24"/>
        </w:rPr>
        <w:t>Table</w:t>
      </w:r>
      <w:del w:id="5518" w:author="LUEJE Claudia" w:date="2023-06-26T17:59:00Z">
        <w:r w:rsidR="00BC532A" w:rsidRPr="00F54804">
          <w:delText xml:space="preserve"> </w:delText>
        </w:r>
        <w:r w:rsidR="00BC532A" w:rsidRPr="00F54804">
          <w:fldChar w:fldCharType="begin"/>
        </w:r>
        <w:r w:rsidR="00BC532A" w:rsidRPr="00F54804">
          <w:delInstrText xml:space="preserve"> SEQ Table \* ARABIC </w:delInstrText>
        </w:r>
        <w:r w:rsidR="00BC532A" w:rsidRPr="00F54804">
          <w:fldChar w:fldCharType="separate"/>
        </w:r>
        <w:r w:rsidR="0067475A">
          <w:rPr>
            <w:noProof/>
          </w:rPr>
          <w:delText>89</w:delText>
        </w:r>
        <w:r w:rsidR="00BC532A" w:rsidRPr="00F54804">
          <w:fldChar w:fldCharType="end"/>
        </w:r>
      </w:del>
      <w:ins w:id="5519" w:author="LUEJE Claudia" w:date="2023-06-26T17:59:00Z">
        <w:r w:rsidRPr="00E956F7">
          <w:rPr>
            <w:szCs w:val="24"/>
          </w:rPr>
          <w:t> </w:t>
        </w:r>
        <w:r w:rsidR="001332BD" w:rsidRPr="00E956F7">
          <w:rPr>
            <w:szCs w:val="24"/>
          </w:rPr>
          <w:t>89</w:t>
        </w:r>
      </w:ins>
      <w:r w:rsidR="006021E3" w:rsidRPr="00E956F7">
        <w:rPr>
          <w:szCs w:val="24"/>
        </w:rPr>
        <w:t xml:space="preserve"> </w:t>
      </w:r>
      <w:r w:rsidR="001332BD" w:rsidRPr="00E956F7">
        <w:rPr>
          <w:szCs w:val="24"/>
        </w:rPr>
        <w:t xml:space="preserve">— Attributes of element </w:t>
      </w:r>
      <w:r w:rsidR="001332BD" w:rsidRPr="00615F56">
        <w:rPr>
          <w:rStyle w:val="ISOCode"/>
        </w:rPr>
        <w:t>&lt;sheet_parameter/&gt;</w:t>
      </w:r>
      <w:bookmarkEnd w:id="5517"/>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1620"/>
        <w:gridCol w:w="3240"/>
      </w:tblGrid>
      <w:tr w:rsidR="001332BD" w:rsidRPr="00B62EE5" w14:paraId="73E6A5D2" w14:textId="77777777" w:rsidTr="005B271E">
        <w:trPr>
          <w:cantSplit/>
          <w:jc w:val="center"/>
        </w:trPr>
        <w:tc>
          <w:tcPr>
            <w:tcW w:w="1871" w:type="dxa"/>
            <w:tcBorders>
              <w:top w:val="single" w:sz="12" w:space="0" w:color="auto"/>
              <w:bottom w:val="single" w:sz="12" w:space="0" w:color="auto"/>
            </w:tcBorders>
            <w:shd w:val="clear" w:color="auto" w:fill="F3F3F3"/>
          </w:tcPr>
          <w:p w14:paraId="567982FD" w14:textId="34998A12" w:rsidR="001332BD" w:rsidRPr="00B62EE5" w:rsidRDefault="001332BD" w:rsidP="006021E3">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0EA2FFC7" w14:textId="1F568586" w:rsidR="001332BD" w:rsidRPr="00B62EE5" w:rsidRDefault="001332BD" w:rsidP="006021E3">
            <w:pPr>
              <w:pStyle w:val="Tableheader"/>
              <w:autoSpaceDE w:val="0"/>
              <w:autoSpaceDN w:val="0"/>
              <w:adjustRightInd w:val="0"/>
              <w:rPr>
                <w:b/>
              </w:rPr>
            </w:pPr>
            <w:r w:rsidRPr="00B62EE5">
              <w:rPr>
                <w:b/>
                <w:szCs w:val="24"/>
              </w:rPr>
              <w:t>Type</w:t>
            </w:r>
          </w:p>
        </w:tc>
        <w:tc>
          <w:tcPr>
            <w:tcW w:w="1620" w:type="dxa"/>
            <w:tcBorders>
              <w:top w:val="single" w:sz="12" w:space="0" w:color="auto"/>
              <w:bottom w:val="single" w:sz="12" w:space="0" w:color="auto"/>
            </w:tcBorders>
            <w:shd w:val="clear" w:color="auto" w:fill="F3F3F3"/>
          </w:tcPr>
          <w:p w14:paraId="1E3B1CEF" w14:textId="71E50A6E" w:rsidR="001332BD" w:rsidRPr="00B62EE5" w:rsidRDefault="001332BD" w:rsidP="006021E3">
            <w:pPr>
              <w:pStyle w:val="Tableheader"/>
              <w:autoSpaceDE w:val="0"/>
              <w:autoSpaceDN w:val="0"/>
              <w:adjustRightInd w:val="0"/>
              <w:rPr>
                <w:b/>
              </w:rPr>
            </w:pPr>
            <w:r w:rsidRPr="00B62EE5">
              <w:rPr>
                <w:b/>
                <w:szCs w:val="24"/>
              </w:rPr>
              <w:t>Use</w:t>
            </w:r>
          </w:p>
        </w:tc>
        <w:tc>
          <w:tcPr>
            <w:tcW w:w="3240" w:type="dxa"/>
            <w:tcBorders>
              <w:top w:val="single" w:sz="12" w:space="0" w:color="auto"/>
              <w:bottom w:val="single" w:sz="12" w:space="0" w:color="auto"/>
            </w:tcBorders>
            <w:shd w:val="clear" w:color="auto" w:fill="F3F3F3"/>
          </w:tcPr>
          <w:p w14:paraId="5CD1B3AC" w14:textId="5C974A1E" w:rsidR="001332BD" w:rsidRPr="00B62EE5" w:rsidRDefault="001332BD" w:rsidP="006021E3">
            <w:pPr>
              <w:pStyle w:val="Tableheader"/>
              <w:autoSpaceDE w:val="0"/>
              <w:autoSpaceDN w:val="0"/>
              <w:adjustRightInd w:val="0"/>
              <w:rPr>
                <w:b/>
              </w:rPr>
            </w:pPr>
            <w:r w:rsidRPr="00B62EE5">
              <w:rPr>
                <w:b/>
                <w:szCs w:val="24"/>
              </w:rPr>
              <w:t>Constraint / Remarks</w:t>
            </w:r>
          </w:p>
        </w:tc>
      </w:tr>
      <w:tr w:rsidR="001332BD" w:rsidRPr="00E956F7" w14:paraId="271480E2" w14:textId="77777777" w:rsidTr="005B271E">
        <w:trPr>
          <w:cantSplit/>
          <w:jc w:val="center"/>
        </w:trPr>
        <w:tc>
          <w:tcPr>
            <w:tcW w:w="1871" w:type="dxa"/>
            <w:tcBorders>
              <w:top w:val="single" w:sz="12" w:space="0" w:color="auto"/>
            </w:tcBorders>
          </w:tcPr>
          <w:p w14:paraId="72746F68" w14:textId="585924D4" w:rsidR="001332BD" w:rsidRPr="00E956F7" w:rsidRDefault="001332BD" w:rsidP="006021E3">
            <w:pPr>
              <w:pStyle w:val="Tablebody"/>
              <w:autoSpaceDE w:val="0"/>
              <w:autoSpaceDN w:val="0"/>
              <w:adjustRightInd w:val="0"/>
            </w:pPr>
            <w:r w:rsidRPr="00E956F7">
              <w:rPr>
                <w:szCs w:val="24"/>
              </w:rPr>
              <w:t>index</w:t>
            </w:r>
          </w:p>
        </w:tc>
        <w:tc>
          <w:tcPr>
            <w:tcW w:w="1800" w:type="dxa"/>
            <w:tcBorders>
              <w:top w:val="single" w:sz="12" w:space="0" w:color="auto"/>
            </w:tcBorders>
          </w:tcPr>
          <w:p w14:paraId="77E2EE60" w14:textId="387B759A" w:rsidR="001332BD" w:rsidRPr="00E956F7" w:rsidRDefault="001332BD" w:rsidP="006021E3">
            <w:pPr>
              <w:pStyle w:val="Tablebody"/>
              <w:autoSpaceDE w:val="0"/>
              <w:autoSpaceDN w:val="0"/>
              <w:adjustRightInd w:val="0"/>
            </w:pPr>
            <w:r w:rsidRPr="00E956F7">
              <w:rPr>
                <w:szCs w:val="24"/>
              </w:rPr>
              <w:t>Integer</w:t>
            </w:r>
          </w:p>
        </w:tc>
        <w:tc>
          <w:tcPr>
            <w:tcW w:w="1620" w:type="dxa"/>
            <w:tcBorders>
              <w:top w:val="single" w:sz="12" w:space="0" w:color="auto"/>
            </w:tcBorders>
          </w:tcPr>
          <w:p w14:paraId="57DFD3FB" w14:textId="13020AB1" w:rsidR="001332BD" w:rsidRPr="00E956F7" w:rsidRDefault="001332BD" w:rsidP="006021E3">
            <w:pPr>
              <w:pStyle w:val="Tablebody"/>
              <w:autoSpaceDE w:val="0"/>
              <w:autoSpaceDN w:val="0"/>
              <w:adjustRightInd w:val="0"/>
            </w:pPr>
            <w:r w:rsidRPr="00E956F7">
              <w:rPr>
                <w:szCs w:val="24"/>
              </w:rPr>
              <w:t>Required</w:t>
            </w:r>
          </w:p>
        </w:tc>
        <w:tc>
          <w:tcPr>
            <w:tcW w:w="3240" w:type="dxa"/>
            <w:tcBorders>
              <w:top w:val="single" w:sz="12" w:space="0" w:color="auto"/>
            </w:tcBorders>
          </w:tcPr>
          <w:p w14:paraId="40D42ECF" w14:textId="01FF6D99" w:rsidR="001332BD" w:rsidRPr="00E956F7" w:rsidRDefault="001332BD" w:rsidP="006021E3">
            <w:pPr>
              <w:pStyle w:val="Tablebody"/>
              <w:autoSpaceDE w:val="0"/>
              <w:autoSpaceDN w:val="0"/>
              <w:adjustRightInd w:val="0"/>
            </w:pPr>
            <w:r w:rsidRPr="00E956F7">
              <w:rPr>
                <w:szCs w:val="24"/>
              </w:rPr>
              <w:t xml:space="preserve">It shall be referenced to </w:t>
            </w:r>
            <w:r w:rsidRPr="00615F56">
              <w:rPr>
                <w:rStyle w:val="ISOCode"/>
              </w:rPr>
              <w:t>&lt;part</w:t>
            </w:r>
            <w:del w:id="5520" w:author="LUEJE Claudia" w:date="2023-06-26T17:59:00Z">
              <w:r w:rsidR="00FC68DB" w:rsidRPr="00F54804">
                <w:rPr>
                  <w:rFonts w:ascii="Courier New" w:hAnsi="Courier New" w:cs="Courier New"/>
                  <w:b/>
                  <w:i/>
                  <w:sz w:val="18"/>
                  <w:szCs w:val="20"/>
                </w:rPr>
                <w:delText>&gt;</w:delText>
              </w:r>
            </w:del>
            <w:ins w:id="5521" w:author="LUEJE Claudia" w:date="2023-06-26T17:59:00Z">
              <w:r w:rsidRPr="00615F56">
                <w:rPr>
                  <w:rStyle w:val="ISOCode"/>
                </w:rPr>
                <w:t>/&gt;</w:t>
              </w:r>
            </w:ins>
            <w:r w:rsidRPr="00E956F7">
              <w:rPr>
                <w:szCs w:val="24"/>
              </w:rPr>
              <w:t xml:space="preserve"> index attribute</w:t>
            </w:r>
          </w:p>
        </w:tc>
      </w:tr>
      <w:tr w:rsidR="001332BD" w:rsidRPr="00E956F7" w14:paraId="6C34F96D" w14:textId="77777777" w:rsidTr="005B271E">
        <w:trPr>
          <w:cantSplit/>
          <w:jc w:val="center"/>
        </w:trPr>
        <w:tc>
          <w:tcPr>
            <w:tcW w:w="1871" w:type="dxa"/>
          </w:tcPr>
          <w:p w14:paraId="58A13518" w14:textId="5DC198CE" w:rsidR="001332BD" w:rsidRPr="00E956F7" w:rsidRDefault="001332BD" w:rsidP="006021E3">
            <w:pPr>
              <w:pStyle w:val="Tablebody"/>
              <w:autoSpaceDE w:val="0"/>
              <w:autoSpaceDN w:val="0"/>
              <w:adjustRightInd w:val="0"/>
            </w:pPr>
            <w:r w:rsidRPr="00E956F7">
              <w:rPr>
                <w:szCs w:val="24"/>
              </w:rPr>
              <w:t>gap</w:t>
            </w:r>
          </w:p>
        </w:tc>
        <w:tc>
          <w:tcPr>
            <w:tcW w:w="1800" w:type="dxa"/>
          </w:tcPr>
          <w:p w14:paraId="3B7EAF23" w14:textId="50692698"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0611AE41" w14:textId="18734A24" w:rsidR="001332BD" w:rsidRPr="00E956F7" w:rsidRDefault="001332BD" w:rsidP="006021E3">
            <w:pPr>
              <w:pStyle w:val="Tablebody"/>
              <w:autoSpaceDE w:val="0"/>
              <w:autoSpaceDN w:val="0"/>
              <w:adjustRightInd w:val="0"/>
            </w:pPr>
            <w:r w:rsidRPr="00E956F7">
              <w:rPr>
                <w:szCs w:val="24"/>
              </w:rPr>
              <w:t>Optional</w:t>
            </w:r>
          </w:p>
        </w:tc>
        <w:tc>
          <w:tcPr>
            <w:tcW w:w="3240" w:type="dxa"/>
          </w:tcPr>
          <w:p w14:paraId="6F56B399" w14:textId="5EEB5E29" w:rsidR="001332BD" w:rsidRPr="00E956F7" w:rsidRDefault="001332BD" w:rsidP="006021E3">
            <w:pPr>
              <w:pStyle w:val="Tablebody"/>
              <w:autoSpaceDE w:val="0"/>
              <w:autoSpaceDN w:val="0"/>
              <w:adjustRightInd w:val="0"/>
            </w:pPr>
            <w:r w:rsidRPr="00E956F7">
              <w:rPr>
                <w:szCs w:val="24"/>
              </w:rPr>
              <w:t>Default value is 0</w:t>
            </w:r>
          </w:p>
        </w:tc>
      </w:tr>
      <w:tr w:rsidR="001332BD" w:rsidRPr="00E956F7" w14:paraId="6A758ADB" w14:textId="77777777" w:rsidTr="005B271E">
        <w:trPr>
          <w:cantSplit/>
          <w:jc w:val="center"/>
        </w:trPr>
        <w:tc>
          <w:tcPr>
            <w:tcW w:w="1871" w:type="dxa"/>
          </w:tcPr>
          <w:p w14:paraId="4751CCBF" w14:textId="7E1B7BD2" w:rsidR="001332BD" w:rsidRPr="00E956F7" w:rsidRDefault="001332BD" w:rsidP="006021E3">
            <w:pPr>
              <w:pStyle w:val="Tablebody"/>
              <w:autoSpaceDE w:val="0"/>
              <w:autoSpaceDN w:val="0"/>
              <w:adjustRightInd w:val="0"/>
            </w:pPr>
            <w:r w:rsidRPr="00E956F7">
              <w:rPr>
                <w:szCs w:val="24"/>
              </w:rPr>
              <w:t>sheet_thickness</w:t>
            </w:r>
          </w:p>
        </w:tc>
        <w:tc>
          <w:tcPr>
            <w:tcW w:w="1800" w:type="dxa"/>
          </w:tcPr>
          <w:p w14:paraId="2828A8DC" w14:textId="72F99735"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3AE2C1DC" w14:textId="41C4CB34" w:rsidR="001332BD" w:rsidRPr="00E956F7" w:rsidRDefault="001332BD" w:rsidP="006021E3">
            <w:pPr>
              <w:pStyle w:val="Tablebody"/>
              <w:autoSpaceDE w:val="0"/>
              <w:autoSpaceDN w:val="0"/>
              <w:adjustRightInd w:val="0"/>
            </w:pPr>
            <w:r w:rsidRPr="00E956F7">
              <w:rPr>
                <w:szCs w:val="24"/>
              </w:rPr>
              <w:t>Optional</w:t>
            </w:r>
          </w:p>
        </w:tc>
        <w:tc>
          <w:tcPr>
            <w:tcW w:w="3240" w:type="dxa"/>
          </w:tcPr>
          <w:p w14:paraId="2833E8C5" w14:textId="3FB9FD5E" w:rsidR="001332BD" w:rsidRPr="00E956F7" w:rsidRDefault="001332BD" w:rsidP="006021E3">
            <w:pPr>
              <w:pStyle w:val="Tablebody"/>
              <w:autoSpaceDE w:val="0"/>
              <w:autoSpaceDN w:val="0"/>
              <w:adjustRightInd w:val="0"/>
            </w:pPr>
            <w:r w:rsidRPr="00E956F7">
              <w:rPr>
                <w:szCs w:val="24"/>
              </w:rPr>
              <w:t>-</w:t>
            </w:r>
          </w:p>
        </w:tc>
      </w:tr>
      <w:tr w:rsidR="001332BD" w:rsidRPr="00E956F7" w14:paraId="43B6BCEF" w14:textId="77777777" w:rsidTr="005B271E">
        <w:trPr>
          <w:cantSplit/>
          <w:jc w:val="center"/>
        </w:trPr>
        <w:tc>
          <w:tcPr>
            <w:tcW w:w="1871" w:type="dxa"/>
          </w:tcPr>
          <w:p w14:paraId="3A5CE3BA" w14:textId="29FE11FB" w:rsidR="001332BD" w:rsidRPr="00E956F7" w:rsidRDefault="001332BD" w:rsidP="006021E3">
            <w:pPr>
              <w:pStyle w:val="Tablebody"/>
              <w:autoSpaceDE w:val="0"/>
              <w:autoSpaceDN w:val="0"/>
              <w:adjustRightInd w:val="0"/>
            </w:pPr>
            <w:r w:rsidRPr="00E956F7">
              <w:rPr>
                <w:szCs w:val="24"/>
              </w:rPr>
              <w:t>sheet_angle</w:t>
            </w:r>
          </w:p>
        </w:tc>
        <w:tc>
          <w:tcPr>
            <w:tcW w:w="1800" w:type="dxa"/>
          </w:tcPr>
          <w:p w14:paraId="18992D31" w14:textId="1469248D"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47676361" w14:textId="0D5398B0" w:rsidR="001332BD" w:rsidRPr="00E956F7" w:rsidRDefault="001332BD" w:rsidP="006021E3">
            <w:pPr>
              <w:pStyle w:val="Tablebody"/>
              <w:autoSpaceDE w:val="0"/>
              <w:autoSpaceDN w:val="0"/>
              <w:adjustRightInd w:val="0"/>
            </w:pPr>
            <w:r w:rsidRPr="00E956F7">
              <w:rPr>
                <w:szCs w:val="24"/>
              </w:rPr>
              <w:t>Optional</w:t>
            </w:r>
          </w:p>
        </w:tc>
        <w:tc>
          <w:tcPr>
            <w:tcW w:w="3240" w:type="dxa"/>
          </w:tcPr>
          <w:p w14:paraId="645C4B04" w14:textId="3E04BAEB" w:rsidR="001332BD" w:rsidRPr="00E956F7" w:rsidRDefault="001332BD" w:rsidP="006021E3">
            <w:pPr>
              <w:pStyle w:val="Tablebody"/>
              <w:autoSpaceDE w:val="0"/>
              <w:autoSpaceDN w:val="0"/>
              <w:adjustRightInd w:val="0"/>
            </w:pPr>
            <w:r w:rsidRPr="00E956F7">
              <w:rPr>
                <w:szCs w:val="24"/>
              </w:rPr>
              <w:t>-</w:t>
            </w:r>
          </w:p>
        </w:tc>
      </w:tr>
    </w:tbl>
    <w:p w14:paraId="217FDA8B" w14:textId="3910A1E0"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"index"</w:t>
      </w:r>
    </w:p>
    <w:p w14:paraId="40EFC390" w14:textId="3F1C45E6"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index</w:t>
      </w:r>
      <w:r w:rsidRPr="00E956F7">
        <w:rPr>
          <w:szCs w:val="24"/>
        </w:rPr>
        <w:t xml:space="preserve"> shall be referenced to the </w:t>
      </w:r>
      <w:r w:rsidR="00EE0FDC">
        <w:rPr>
          <w:szCs w:val="24"/>
        </w:rPr>
        <w:t>p</w:t>
      </w:r>
      <w:r w:rsidRPr="00E956F7">
        <w:rPr>
          <w:szCs w:val="24"/>
        </w:rPr>
        <w:t xml:space="preserve">art index. The </w:t>
      </w:r>
      <w:r w:rsidRPr="00615F56">
        <w:rPr>
          <w:rStyle w:val="ISOCode"/>
        </w:rPr>
        <w:t>index</w:t>
      </w:r>
      <w:r w:rsidRPr="00E956F7">
        <w:rPr>
          <w:szCs w:val="24"/>
        </w:rPr>
        <w:t xml:space="preserve"> needs to be unique only within the parent element </w:t>
      </w:r>
      <w:r w:rsidRPr="00615F56">
        <w:rPr>
          <w:rStyle w:val="ISOCode"/>
        </w:rPr>
        <w:t>&lt;connected_to</w:t>
      </w:r>
      <w:del w:id="5522" w:author="LUEJE Claudia" w:date="2023-06-26T17:59:00Z">
        <w:r w:rsidR="00FC68DB" w:rsidRPr="00F54804">
          <w:rPr>
            <w:rFonts w:ascii="Courier New" w:hAnsi="Courier New" w:cs="Courier New"/>
            <w:b/>
            <w:i/>
            <w:sz w:val="18"/>
            <w:szCs w:val="18"/>
          </w:rPr>
          <w:delText>&gt;.</w:delText>
        </w:r>
      </w:del>
      <w:ins w:id="5523" w:author="LUEJE Claudia" w:date="2023-06-26T17:59:00Z">
        <w:r w:rsidRPr="00615F56">
          <w:rPr>
            <w:rStyle w:val="ISOCode"/>
          </w:rPr>
          <w:t>/&gt;.</w:t>
        </w:r>
      </w:ins>
      <w:r w:rsidRPr="00E956F7">
        <w:rPr>
          <w:szCs w:val="24"/>
        </w:rPr>
        <w:t xml:space="preserve"> For specific connections, it is used as the matching index for the subjected welded sheet.</w:t>
      </w:r>
    </w:p>
    <w:p w14:paraId="492E469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"gap"</w:t>
      </w:r>
    </w:p>
    <w:p w14:paraId="0F565863" w14:textId="3AB24EB1"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gap</w:t>
      </w:r>
      <w:r w:rsidRPr="00E956F7">
        <w:rPr>
          <w:szCs w:val="24"/>
        </w:rPr>
        <w:t xml:space="preserve"> is numerical in the range [0, </w:t>
      </w:r>
      <w:del w:id="5524" w:author="LUEJE Claudia" w:date="2023-06-26T17:59:00Z">
        <w:r w:rsidR="00FC68DB" w:rsidRPr="00F54804">
          <w:rPr>
            <w:rStyle w:val="Strong"/>
          </w:rPr>
          <w:sym w:font="Symbol" w:char="F0A5"/>
        </w:r>
        <w:r w:rsidR="00FC68DB" w:rsidRPr="00F54804">
          <w:delText>).</w:delText>
        </w:r>
      </w:del>
      <w:ins w:id="5525" w:author="LUEJE Claudia" w:date="2023-06-26T17:59:00Z">
        <w:r w:rsidRPr="00E956F7">
          <w:rPr>
            <w:b/>
            <w:szCs w:val="24"/>
          </w:rPr>
          <w:t>∞</w:t>
        </w:r>
        <w:r w:rsidRPr="00E956F7">
          <w:rPr>
            <w:szCs w:val="24"/>
          </w:rPr>
          <w:t>).</w:t>
        </w:r>
      </w:ins>
      <w:r w:rsidRPr="00E956F7">
        <w:rPr>
          <w:szCs w:val="24"/>
        </w:rPr>
        <w:t xml:space="preserve"> It defines the distance between the base and the connected sheet.</w:t>
      </w:r>
    </w:p>
    <w:p w14:paraId="7E897F6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"sheet_thickness"</w:t>
      </w:r>
    </w:p>
    <w:p w14:paraId="7BEA0136" w14:textId="4C3CC265"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sheet_thickness</w:t>
      </w:r>
      <w:r w:rsidRPr="00E956F7">
        <w:rPr>
          <w:szCs w:val="24"/>
        </w:rPr>
        <w:t xml:space="preserve"> is numerical in the range (0, </w:t>
      </w:r>
      <w:del w:id="5526" w:author="LUEJE Claudia" w:date="2023-06-26T17:59:00Z">
        <w:r w:rsidR="00FC68DB" w:rsidRPr="00F54804">
          <w:rPr>
            <w:rStyle w:val="Strong"/>
          </w:rPr>
          <w:sym w:font="Symbol" w:char="F0A5"/>
        </w:r>
        <w:r w:rsidR="00FC68DB" w:rsidRPr="00F54804">
          <w:delText>).</w:delText>
        </w:r>
      </w:del>
      <w:ins w:id="5527" w:author="LUEJE Claudia" w:date="2023-06-26T17:59:00Z">
        <w:r w:rsidRPr="00E956F7">
          <w:rPr>
            <w:b/>
            <w:szCs w:val="24"/>
          </w:rPr>
          <w:t>∞</w:t>
        </w:r>
        <w:r w:rsidRPr="00E956F7">
          <w:rPr>
            <w:szCs w:val="24"/>
          </w:rPr>
          <w:t>).</w:t>
        </w:r>
      </w:ins>
      <w:r w:rsidRPr="00E956F7">
        <w:rPr>
          <w:szCs w:val="24"/>
        </w:rPr>
        <w:t xml:space="preserve"> It defines the CAD related input for the thickness measure of the connected sheet (in the example in </w:t>
      </w:r>
      <w:del w:id="5528" w:author="LUEJE Claudia" w:date="2023-06-26T17:59:00Z">
        <w:r w:rsidR="00FC68DB" w:rsidRPr="00F54804">
          <w:fldChar w:fldCharType="begin"/>
        </w:r>
        <w:r w:rsidR="00FC68DB" w:rsidRPr="00F54804">
          <w:delInstrText xml:space="preserve"> REF _Ref397587838 \h </w:delInstrText>
        </w:r>
        <w:r w:rsidR="00FC68DB" w:rsidRPr="00F54804">
          <w:fldChar w:fldCharType="separate"/>
        </w:r>
        <w:r w:rsidR="0067475A" w:rsidRPr="00F54804">
          <w:delText xml:space="preserve">Figure </w:delText>
        </w:r>
        <w:r w:rsidR="0067475A">
          <w:rPr>
            <w:noProof/>
          </w:rPr>
          <w:delText>48</w:delText>
        </w:r>
        <w:r w:rsidR="00FC68DB" w:rsidRPr="00F54804">
          <w:fldChar w:fldCharType="end"/>
        </w:r>
      </w:del>
      <w:ins w:id="5529" w:author="LUEJE Claudia" w:date="2023-06-26T17:59:00Z">
        <w:r w:rsidR="00E4158E" w:rsidRPr="00E956F7">
          <w:rPr>
            <w:rStyle w:val="citefig"/>
            <w:szCs w:val="24"/>
          </w:rPr>
          <w:t>Figure </w:t>
        </w:r>
        <w:r w:rsidRPr="00E956F7">
          <w:rPr>
            <w:rStyle w:val="citefig"/>
            <w:szCs w:val="24"/>
          </w:rPr>
          <w:t>51</w:t>
        </w:r>
      </w:ins>
      <w:r w:rsidRPr="00E956F7">
        <w:rPr>
          <w:szCs w:val="24"/>
        </w:rPr>
        <w:t xml:space="preserve"> this is </w:t>
      </w:r>
      <w:r w:rsidRPr="00EE0FDC">
        <w:rPr>
          <w:i/>
          <w:szCs w:val="24"/>
        </w:rPr>
        <w:t>t</w:t>
      </w:r>
      <w:r w:rsidRPr="00E956F7">
        <w:rPr>
          <w:szCs w:val="24"/>
          <w:vertAlign w:val="subscript"/>
        </w:rPr>
        <w:t>2</w:t>
      </w:r>
      <w:r w:rsidRPr="00E956F7">
        <w:rPr>
          <w:szCs w:val="24"/>
        </w:rPr>
        <w:t xml:space="preserve">). In case </w:t>
      </w:r>
      <w:del w:id="5530" w:author="LUEJE Claudia" w:date="2023-06-26T17:59:00Z">
        <w:r w:rsidR="00FC68DB" w:rsidRPr="005C2D94">
          <w:delText xml:space="preserve">of </w:delText>
        </w:r>
      </w:del>
      <w:r w:rsidRPr="00E956F7">
        <w:rPr>
          <w:szCs w:val="24"/>
        </w:rPr>
        <w:t xml:space="preserve">more than 1 welded sheet </w:t>
      </w:r>
      <w:del w:id="5531" w:author="LUEJE Claudia" w:date="2023-06-26T17:59:00Z">
        <w:r w:rsidR="00FC68DB" w:rsidRPr="005C2D94">
          <w:delText>exist</w:delText>
        </w:r>
      </w:del>
      <w:ins w:id="5532" w:author="LUEJE Claudia" w:date="2023-06-26T17:59:00Z">
        <w:r w:rsidRPr="00E956F7">
          <w:rPr>
            <w:szCs w:val="24"/>
          </w:rPr>
          <w:t>exist</w:t>
        </w:r>
        <w:r w:rsidR="00EE0FDC">
          <w:rPr>
            <w:szCs w:val="24"/>
          </w:rPr>
          <w:t>s,</w:t>
        </w:r>
      </w:ins>
      <w:r w:rsidRPr="00E956F7">
        <w:rPr>
          <w:szCs w:val="24"/>
        </w:rPr>
        <w:t xml:space="preserve"> see the definition example in </w:t>
      </w:r>
      <w:del w:id="5533" w:author="LUEJE Claudia" w:date="2023-06-26T17:59:00Z">
        <w:r w:rsidR="00FC68DB" w:rsidRPr="00F54804">
          <w:fldChar w:fldCharType="begin"/>
        </w:r>
        <w:r w:rsidR="00FC68DB" w:rsidRPr="00F54804">
          <w:delInstrText xml:space="preserve"> REF _Ref397588351 \r \h </w:delInstrText>
        </w:r>
        <w:r w:rsidR="00FC68DB" w:rsidRPr="00F54804">
          <w:fldChar w:fldCharType="separate"/>
        </w:r>
        <w:r w:rsidR="0067475A">
          <w:delText>7.2.11.6</w:delText>
        </w:r>
        <w:r w:rsidR="00FC68DB" w:rsidRPr="00F54804">
          <w:fldChar w:fldCharType="end"/>
        </w:r>
        <w:r w:rsidR="00FC68DB" w:rsidRPr="00F54804">
          <w:delText>.</w:delText>
        </w:r>
      </w:del>
      <w:ins w:id="5534" w:author="LUEJE Claudia" w:date="2023-06-26T17:59:00Z">
        <w:r w:rsidRPr="00E956F7">
          <w:rPr>
            <w:rStyle w:val="citesec"/>
            <w:szCs w:val="24"/>
          </w:rPr>
          <w:t>10.2.11.6</w:t>
        </w:r>
        <w:r w:rsidRPr="00E956F7">
          <w:rPr>
            <w:szCs w:val="24"/>
          </w:rPr>
          <w:t>.</w:t>
        </w:r>
      </w:ins>
    </w:p>
    <w:p w14:paraId="5B3D709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"sheet_angle"</w:t>
      </w:r>
    </w:p>
    <w:p w14:paraId="5F167547" w14:textId="77777777"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sheet_angle</w:t>
      </w:r>
      <w:r w:rsidRPr="00E956F7">
        <w:rPr>
          <w:szCs w:val="24"/>
        </w:rPr>
        <w:t xml:space="preserve"> is numerical in the range [0, 360). It defines the angle between the base sheet and the connected sheet middle lines.</w:t>
      </w:r>
    </w:p>
    <w:p w14:paraId="7B9E05BF" w14:textId="39C4D512" w:rsidR="001332BD" w:rsidRPr="00E956F7" w:rsidRDefault="001332BD" w:rsidP="00497671">
      <w:pPr>
        <w:pStyle w:val="BodyText"/>
      </w:pPr>
      <w:r w:rsidRPr="00E956F7">
        <w:t>EXAMPLE</w:t>
      </w:r>
    </w:p>
    <w:p w14:paraId="10EC8220" w14:textId="77777777" w:rsidR="008238FA" w:rsidRDefault="008238FA" w:rsidP="008238FA">
      <w:pPr>
        <w:pStyle w:val="Code-"/>
      </w:pPr>
      <w:r w:rsidRPr="00E45DCE">
        <w:t xml:space="preserve">    </w:t>
      </w:r>
      <w:r w:rsidR="001332BD" w:rsidRPr="00E45DCE">
        <w:rPr>
          <w:szCs w:val="24"/>
        </w:rPr>
        <w:t>&lt;connection_1d&gt;</w:t>
      </w:r>
    </w:p>
    <w:p w14:paraId="6845C3F0" w14:textId="77777777" w:rsidR="008238FA" w:rsidRDefault="008238FA" w:rsidP="008238FA">
      <w:pPr>
        <w:pStyle w:val="Code-"/>
      </w:pPr>
      <w:r>
        <w:t xml:space="preserve">    </w:t>
      </w:r>
      <w:r w:rsidR="001332BD" w:rsidRPr="00E45DCE">
        <w:t xml:space="preserve">    &lt;seamweld&gt;</w:t>
      </w:r>
    </w:p>
    <w:p w14:paraId="231C3A50" w14:textId="77777777" w:rsidR="008238FA" w:rsidRDefault="008238FA" w:rsidP="008238FA">
      <w:pPr>
        <w:pStyle w:val="Code-"/>
      </w:pPr>
      <w:r>
        <w:t xml:space="preserve">    </w:t>
      </w:r>
      <w:r w:rsidR="001332BD" w:rsidRPr="00E45DCE">
        <w:t xml:space="preserve">        &lt;corner_weld base="1" technology="resistance"&gt;</w:t>
      </w:r>
    </w:p>
    <w:p w14:paraId="543FF8DD" w14:textId="77777777" w:rsidR="008238FA" w:rsidRDefault="008238FA" w:rsidP="008238FA">
      <w:pPr>
        <w:pStyle w:val="Code-"/>
      </w:pPr>
      <w:r>
        <w:t xml:space="preserve">    </w:t>
      </w:r>
      <w:r w:rsidR="001332BD" w:rsidRPr="00E45DCE">
        <w:t xml:space="preserve">            &lt;weld_position .../&gt;</w:t>
      </w:r>
    </w:p>
    <w:p w14:paraId="5D8C7B2A" w14:textId="77777777" w:rsidR="008238FA" w:rsidRDefault="008238FA" w:rsidP="008238FA">
      <w:pPr>
        <w:pStyle w:val="Code-"/>
      </w:pPr>
      <w:r>
        <w:t xml:space="preserve">    </w:t>
      </w:r>
      <w:r w:rsidR="001332BD" w:rsidRPr="00E45DCE">
        <w:t xml:space="preserve">            </w:t>
      </w:r>
      <w:r w:rsidR="001332BD" w:rsidRPr="00E45DCE">
        <w:rPr>
          <w:b/>
        </w:rPr>
        <w:t>&lt;sheet_parameter index="2" gap="1.0" sheet_thickness="1.5" sheet_angle="90"/&gt;</w:t>
      </w:r>
    </w:p>
    <w:p w14:paraId="5B471652" w14:textId="77777777" w:rsidR="008238FA" w:rsidRDefault="008238FA" w:rsidP="008238FA">
      <w:pPr>
        <w:pStyle w:val="Code-"/>
      </w:pPr>
      <w:r>
        <w:t xml:space="preserve">    </w:t>
      </w:r>
      <w:r w:rsidR="001332BD" w:rsidRPr="00E45DCE">
        <w:t xml:space="preserve">        &lt;/corner_weld&gt;</w:t>
      </w:r>
    </w:p>
    <w:p w14:paraId="128C5BBE" w14:textId="77777777" w:rsidR="008238FA" w:rsidRDefault="008238FA" w:rsidP="008238FA">
      <w:pPr>
        <w:pStyle w:val="Code-"/>
      </w:pPr>
      <w:r>
        <w:t xml:space="preserve">    </w:t>
      </w:r>
      <w:r w:rsidR="001332BD" w:rsidRPr="00E45DCE">
        <w:t xml:space="preserve">    &lt;/seamweld&gt;</w:t>
      </w:r>
    </w:p>
    <w:p w14:paraId="6D86E229" w14:textId="2DA849BD" w:rsidR="001332BD" w:rsidRPr="00E45DCE" w:rsidRDefault="008238FA" w:rsidP="008238FA">
      <w:pPr>
        <w:pStyle w:val="Code-"/>
      </w:pPr>
      <w:r>
        <w:t xml:space="preserve">    </w:t>
      </w:r>
      <w:r w:rsidR="001332BD" w:rsidRPr="00E45DCE">
        <w:t>&lt;/connection_1d&gt;</w:t>
      </w:r>
    </w:p>
    <w:p w14:paraId="6A9F2804" w14:textId="293A8ECC" w:rsidR="001332BD" w:rsidRPr="00E45DCE" w:rsidRDefault="006021E3" w:rsidP="00E45DCE">
      <w:pPr>
        <w:pStyle w:val="Code-"/>
      </w:pPr>
      <w:r w:rsidRPr="00E45DCE">
        <w:t> </w:t>
      </w:r>
    </w:p>
    <w:p w14:paraId="76CF1BA8" w14:textId="44D93CED"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535" w:name="_Welding_Position"/>
      <w:bookmarkStart w:id="5536" w:name="_Ref397524978"/>
      <w:bookmarkStart w:id="5537" w:name="_Toc3557011"/>
      <w:bookmarkStart w:id="5538" w:name="_Toc34747261"/>
      <w:bookmarkStart w:id="5539" w:name="_Toc77102080"/>
      <w:bookmarkEnd w:id="5535"/>
      <w:r w:rsidRPr="00E956F7">
        <w:rPr>
          <w:rFonts w:eastAsia="Times New Roman"/>
          <w:szCs w:val="24"/>
        </w:rPr>
        <w:t xml:space="preserve">Welding </w:t>
      </w:r>
      <w:r w:rsidR="00EE0FDC">
        <w:rPr>
          <w:rFonts w:eastAsia="Times New Roman"/>
          <w:szCs w:val="24"/>
        </w:rPr>
        <w:t>p</w:t>
      </w:r>
      <w:r w:rsidRPr="00E956F7">
        <w:rPr>
          <w:rFonts w:eastAsia="Times New Roman"/>
          <w:szCs w:val="24"/>
        </w:rPr>
        <w:t>osition</w:t>
      </w:r>
      <w:bookmarkEnd w:id="5451"/>
      <w:bookmarkEnd w:id="5452"/>
      <w:bookmarkEnd w:id="5536"/>
      <w:bookmarkEnd w:id="5537"/>
      <w:bookmarkEnd w:id="5538"/>
      <w:bookmarkEnd w:id="5539"/>
    </w:p>
    <w:p w14:paraId="0265060E" w14:textId="5C80F876"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Basic </w:t>
      </w:r>
      <w:r w:rsidR="00EE0FDC">
        <w:rPr>
          <w:rFonts w:eastAsia="Times New Roman"/>
          <w:szCs w:val="24"/>
        </w:rPr>
        <w:t>d</w:t>
      </w:r>
      <w:r w:rsidRPr="00E956F7">
        <w:rPr>
          <w:rFonts w:eastAsia="Times New Roman"/>
          <w:szCs w:val="24"/>
        </w:rPr>
        <w:t>efinitions</w:t>
      </w:r>
    </w:p>
    <w:p w14:paraId="78A5EAAC" w14:textId="51FA87EA" w:rsidR="001332BD" w:rsidRPr="00E956F7" w:rsidRDefault="001332BD">
      <w:pPr>
        <w:pStyle w:val="BodyText"/>
        <w:autoSpaceDE w:val="0"/>
        <w:autoSpaceDN w:val="0"/>
        <w:adjustRightInd w:val="0"/>
        <w:rPr>
          <w:szCs w:val="24"/>
        </w:rPr>
      </w:pPr>
      <w:r w:rsidRPr="00E956F7">
        <w:rPr>
          <w:szCs w:val="24"/>
        </w:rPr>
        <w:t xml:space="preserve">The position of the welding on the seam weld is specified by an orientation vector pointing from the weld root into the side where the welding takes place (see </w:t>
      </w:r>
      <w:del w:id="5540" w:author="LUEJE Claudia" w:date="2023-06-26T17:59:00Z">
        <w:r w:rsidR="00FC68DB" w:rsidRPr="00F54804">
          <w:fldChar w:fldCharType="begin"/>
        </w:r>
        <w:r w:rsidR="00FC68DB" w:rsidRPr="00F54804">
          <w:delInstrText xml:space="preserve"> REF _Ref397529286 \h </w:delInstrText>
        </w:r>
        <w:r w:rsidR="00FC68DB" w:rsidRPr="00F54804">
          <w:fldChar w:fldCharType="separate"/>
        </w:r>
        <w:r w:rsidR="0067475A" w:rsidRPr="00F54804">
          <w:delText xml:space="preserve">Figure </w:delText>
        </w:r>
        <w:r w:rsidR="0067475A">
          <w:rPr>
            <w:noProof/>
          </w:rPr>
          <w:delText>49</w:delText>
        </w:r>
        <w:r w:rsidR="00FC68DB" w:rsidRPr="00F54804">
          <w:fldChar w:fldCharType="end"/>
        </w:r>
        <w:r w:rsidR="00FC68DB" w:rsidRPr="00F54804">
          <w:delText>).</w:delText>
        </w:r>
      </w:del>
      <w:ins w:id="5541" w:author="LUEJE Claudia" w:date="2023-06-26T17:59:00Z">
        <w:r w:rsidR="00E4158E" w:rsidRPr="00E956F7">
          <w:rPr>
            <w:rStyle w:val="citefig"/>
            <w:szCs w:val="24"/>
          </w:rPr>
          <w:t>Figure </w:t>
        </w:r>
        <w:r w:rsidRPr="00E956F7">
          <w:rPr>
            <w:rStyle w:val="citefig"/>
            <w:szCs w:val="24"/>
          </w:rPr>
          <w:t>52</w:t>
        </w:r>
        <w:r w:rsidRPr="00E956F7">
          <w:rPr>
            <w:szCs w:val="24"/>
          </w:rPr>
          <w:t>).</w:t>
        </w:r>
      </w:ins>
    </w:p>
    <w:p w14:paraId="1028D368" w14:textId="77777777" w:rsidR="001332BD" w:rsidRPr="00E956F7" w:rsidRDefault="001332BD">
      <w:pPr>
        <w:pStyle w:val="BodyText"/>
        <w:autoSpaceDE w:val="0"/>
        <w:autoSpaceDN w:val="0"/>
        <w:adjustRightInd w:val="0"/>
        <w:rPr>
          <w:szCs w:val="24"/>
        </w:rPr>
      </w:pPr>
      <w:r w:rsidRPr="00E956F7">
        <w:rPr>
          <w:szCs w:val="24"/>
        </w:rPr>
        <w:t>The origin of this orientation vector is located directly on the connection line. The position on the connection line is determined by a fraction in the range [0, 1] of the complete line. The fraction is applied to the length of the connection line measured as sum of all segment lengths in space.</w:t>
      </w:r>
    </w:p>
    <w:p w14:paraId="0942FE33" w14:textId="1D31718A" w:rsidR="001332BD" w:rsidRPr="00E956F7" w:rsidRDefault="001332BD">
      <w:pPr>
        <w:pStyle w:val="BodyText"/>
        <w:autoSpaceDE w:val="0"/>
        <w:autoSpaceDN w:val="0"/>
        <w:adjustRightInd w:val="0"/>
        <w:rPr>
          <w:szCs w:val="24"/>
        </w:rPr>
      </w:pPr>
      <w:r w:rsidRPr="00E956F7">
        <w:rPr>
          <w:szCs w:val="24"/>
        </w:rPr>
        <w:t xml:space="preserve">A connection can be welded at different positions. This is depending on the seam weld type and can be between two and five positions (by combing </w:t>
      </w:r>
      <w:ins w:id="5542" w:author="LUEJE Claudia" w:date="2023-06-26T17:59:00Z">
        <w:r w:rsidR="0003034F">
          <w:rPr>
            <w:szCs w:val="24"/>
          </w:rPr>
          <w:t xml:space="preserve">a </w:t>
        </w:r>
      </w:ins>
      <w:r w:rsidRPr="00E956F7">
        <w:rPr>
          <w:szCs w:val="24"/>
        </w:rPr>
        <w:t>K-</w:t>
      </w:r>
      <w:r w:rsidR="00430C74">
        <w:rPr>
          <w:szCs w:val="24"/>
        </w:rPr>
        <w:t>j</w:t>
      </w:r>
      <w:r w:rsidRPr="00E956F7">
        <w:rPr>
          <w:szCs w:val="24"/>
        </w:rPr>
        <w:t>oint with a Y-</w:t>
      </w:r>
      <w:r w:rsidR="00430C74">
        <w:rPr>
          <w:szCs w:val="24"/>
        </w:rPr>
        <w:t>j</w:t>
      </w:r>
      <w:r w:rsidRPr="00E956F7">
        <w:rPr>
          <w:szCs w:val="24"/>
        </w:rPr>
        <w:t>oint). Each position represents a welding performed from one side of the structure.</w:t>
      </w:r>
    </w:p>
    <w:p w14:paraId="6A1E8D97" w14:textId="133CF314" w:rsidR="001332BD" w:rsidRPr="00E956F7" w:rsidRDefault="001332BD">
      <w:pPr>
        <w:pStyle w:val="BodyText"/>
        <w:autoSpaceDE w:val="0"/>
        <w:autoSpaceDN w:val="0"/>
        <w:adjustRightInd w:val="0"/>
        <w:rPr>
          <w:szCs w:val="24"/>
        </w:rPr>
      </w:pPr>
      <w:r w:rsidRPr="00E956F7">
        <w:rPr>
          <w:szCs w:val="24"/>
        </w:rPr>
        <w:t xml:space="preserve">Details for each seam weld type are described inside the specific </w:t>
      </w:r>
      <w:del w:id="5543" w:author="LUEJE Claudia" w:date="2023-06-26T17:59:00Z">
        <w:r w:rsidR="00FC68DB" w:rsidRPr="00F54804">
          <w:delText>chapter (see</w:delText>
        </w:r>
        <w:r w:rsidR="00A96355">
          <w:delText xml:space="preserve"> also</w:delText>
        </w:r>
        <w:r w:rsidR="00FC68DB" w:rsidRPr="00F54804">
          <w:delText xml:space="preserve"> </w:delText>
        </w:r>
        <w:r w:rsidR="00FC68DB" w:rsidRPr="00F54804">
          <w:fldChar w:fldCharType="begin"/>
        </w:r>
        <w:r w:rsidR="00FC68DB" w:rsidRPr="00F54804">
          <w:delInstrText xml:space="preserve"> REF ModelizationWeldDefinition \r \h  \* MERGEFORMAT </w:delInstrText>
        </w:r>
        <w:r w:rsidR="00FC68DB" w:rsidRPr="00F54804">
          <w:fldChar w:fldCharType="separate"/>
        </w:r>
        <w:r w:rsidR="0067475A">
          <w:delText>7.2.5</w:delText>
        </w:r>
        <w:r w:rsidR="00FC68DB" w:rsidRPr="00F54804">
          <w:fldChar w:fldCharType="end"/>
        </w:r>
        <w:r w:rsidR="00FC68DB" w:rsidRPr="00F54804">
          <w:delText>).</w:delText>
        </w:r>
      </w:del>
      <w:ins w:id="5544" w:author="LUEJE Claudia" w:date="2023-06-26T17:59:00Z">
        <w:r w:rsidRPr="00E956F7">
          <w:rPr>
            <w:szCs w:val="24"/>
          </w:rPr>
          <w:t xml:space="preserve">section (see also </w:t>
        </w:r>
        <w:r w:rsidRPr="00E956F7">
          <w:rPr>
            <w:rStyle w:val="citesec"/>
            <w:szCs w:val="24"/>
          </w:rPr>
          <w:t>10.2.5</w:t>
        </w:r>
        <w:r w:rsidRPr="00E956F7">
          <w:rPr>
            <w:szCs w:val="24"/>
          </w:rPr>
          <w:t>).</w:t>
        </w:r>
      </w:ins>
    </w:p>
    <w:p w14:paraId="2445FC4A" w14:textId="77777777" w:rsidR="00FC68DB" w:rsidRPr="00F54804" w:rsidRDefault="00FC68DB" w:rsidP="00B202D2">
      <w:pPr>
        <w:keepNext/>
        <w:jc w:val="center"/>
        <w:rPr>
          <w:del w:id="5545" w:author="LUEJE Claudia" w:date="2023-06-26T17:59:00Z"/>
        </w:rPr>
      </w:pPr>
      <w:bookmarkStart w:id="5546" w:name="_Toc338939102"/>
      <w:del w:id="5547" w:author="LUEJE Claudia" w:date="2023-06-26T17:59:00Z">
        <w:r w:rsidRPr="0013175B">
          <w:rPr>
            <w:noProof/>
          </w:rPr>
          <w:drawing>
            <wp:inline distT="0" distB="0" distL="0" distR="0" wp14:anchorId="2BEC7B4D" wp14:editId="2A42F956">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del>
    </w:p>
    <w:p w14:paraId="312ADA5C" w14:textId="01C36E07"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548" w:author="LUEJE Claudia" w:date="2023-06-26T17:59:00Z"/>
          <w:szCs w:val="24"/>
        </w:rPr>
      </w:pPr>
      <w:ins w:id="5549" w:author="LUEJE Claudia" w:date="2023-06-26T17:59:00Z">
        <w:r>
          <w:rPr>
            <w:szCs w:val="24"/>
          </w:rPr>
          <w:t>8329_ed1fig</w:t>
        </w:r>
        <w:r w:rsidR="001332BD" w:rsidRPr="00E956F7">
          <w:rPr>
            <w:szCs w:val="24"/>
          </w:rPr>
          <w:t>52.EPS</w:t>
        </w:r>
      </w:ins>
    </w:p>
    <w:p w14:paraId="5407C29A" w14:textId="66643334" w:rsidR="001332BD" w:rsidRPr="00E956F7" w:rsidRDefault="00E4158E">
      <w:pPr>
        <w:pStyle w:val="Figuretitle0"/>
        <w:autoSpaceDE w:val="0"/>
        <w:autoSpaceDN w:val="0"/>
        <w:adjustRightInd w:val="0"/>
        <w:outlineLvl w:val="0"/>
        <w:rPr>
          <w:szCs w:val="24"/>
        </w:rPr>
      </w:pPr>
      <w:bookmarkStart w:id="5550" w:name="_Ref397529286"/>
      <w:bookmarkStart w:id="5551" w:name="_Toc3557125"/>
      <w:bookmarkStart w:id="5552" w:name="_Toc34747376"/>
      <w:bookmarkStart w:id="5553" w:name="_Toc76030574"/>
      <w:bookmarkStart w:id="5554" w:name="_Toc94530859"/>
      <w:bookmarkStart w:id="5555" w:name="_Toc101428255"/>
      <w:bookmarkStart w:id="5556" w:name="_Toc110532311"/>
      <w:r w:rsidRPr="00E956F7">
        <w:rPr>
          <w:szCs w:val="24"/>
        </w:rPr>
        <w:t>Figure</w:t>
      </w:r>
      <w:del w:id="5557" w:author="LUEJE Claudia" w:date="2023-06-26T17:59:00Z">
        <w:r w:rsidR="00FC68DB" w:rsidRPr="00F54804">
          <w:delText xml:space="preserve"> </w:delText>
        </w:r>
        <w:bookmarkStart w:id="5558" w:name="Figure10"/>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49</w:delText>
        </w:r>
        <w:r w:rsidR="00FC68DB" w:rsidRPr="00F54804">
          <w:fldChar w:fldCharType="end"/>
        </w:r>
      </w:del>
      <w:bookmarkEnd w:id="5558"/>
      <w:bookmarkEnd w:id="5550"/>
      <w:ins w:id="5559" w:author="LUEJE Claudia" w:date="2023-06-26T17:59:00Z">
        <w:r w:rsidRPr="00E956F7">
          <w:rPr>
            <w:szCs w:val="24"/>
          </w:rPr>
          <w:t> </w:t>
        </w:r>
        <w:r w:rsidR="001332BD" w:rsidRPr="00E956F7">
          <w:rPr>
            <w:szCs w:val="24"/>
          </w:rPr>
          <w:t>52</w:t>
        </w:r>
      </w:ins>
      <w:r w:rsidR="001332BD" w:rsidRPr="00E956F7">
        <w:rPr>
          <w:szCs w:val="24"/>
        </w:rPr>
        <w:t xml:space="preserve"> — Welding </w:t>
      </w:r>
      <w:r w:rsidR="00430C74">
        <w:rPr>
          <w:szCs w:val="24"/>
        </w:rPr>
        <w:t>p</w:t>
      </w:r>
      <w:r w:rsidR="001332BD" w:rsidRPr="00E956F7">
        <w:rPr>
          <w:szCs w:val="24"/>
        </w:rPr>
        <w:t>osition of a Y-</w:t>
      </w:r>
      <w:r w:rsidR="00430C74">
        <w:rPr>
          <w:szCs w:val="24"/>
        </w:rPr>
        <w:t>j</w:t>
      </w:r>
      <w:r w:rsidR="001332BD" w:rsidRPr="00E956F7">
        <w:rPr>
          <w:szCs w:val="24"/>
        </w:rPr>
        <w:t>oint</w:t>
      </w:r>
      <w:bookmarkEnd w:id="5551"/>
      <w:bookmarkEnd w:id="5552"/>
      <w:bookmarkEnd w:id="5553"/>
      <w:bookmarkEnd w:id="5554"/>
      <w:bookmarkEnd w:id="5555"/>
      <w:bookmarkEnd w:id="5556"/>
    </w:p>
    <w:p w14:paraId="48C17D37" w14:textId="6C37D5D4"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Primary and </w:t>
      </w:r>
      <w:r w:rsidR="00010DE7">
        <w:rPr>
          <w:rFonts w:eastAsia="Times New Roman"/>
          <w:szCs w:val="24"/>
        </w:rPr>
        <w:t>s</w:t>
      </w:r>
      <w:r w:rsidRPr="00E956F7">
        <w:rPr>
          <w:rFonts w:eastAsia="Times New Roman"/>
          <w:szCs w:val="24"/>
        </w:rPr>
        <w:t xml:space="preserve">econdary </w:t>
      </w:r>
      <w:r w:rsidR="00010DE7">
        <w:rPr>
          <w:rFonts w:eastAsia="Times New Roman"/>
          <w:szCs w:val="24"/>
        </w:rPr>
        <w:t>s</w:t>
      </w:r>
      <w:r w:rsidRPr="00E956F7">
        <w:rPr>
          <w:rFonts w:eastAsia="Times New Roman"/>
          <w:szCs w:val="24"/>
        </w:rPr>
        <w:t>ides</w:t>
      </w:r>
      <w:bookmarkEnd w:id="5546"/>
    </w:p>
    <w:p w14:paraId="41ED76B4" w14:textId="35130613" w:rsidR="001332BD" w:rsidRPr="00E956F7" w:rsidRDefault="001332BD">
      <w:pPr>
        <w:pStyle w:val="BodyText"/>
        <w:autoSpaceDE w:val="0"/>
        <w:autoSpaceDN w:val="0"/>
        <w:adjustRightInd w:val="0"/>
        <w:rPr>
          <w:szCs w:val="24"/>
        </w:rPr>
      </w:pPr>
      <w:r w:rsidRPr="00E956F7">
        <w:rPr>
          <w:szCs w:val="24"/>
        </w:rPr>
        <w:t>For weld definitions needing a specific side</w:t>
      </w:r>
      <w:ins w:id="5560" w:author="LUEJE Claudia" w:date="2023-06-26T17:59:00Z">
        <w:r w:rsidR="00010DE7">
          <w:rPr>
            <w:szCs w:val="24"/>
          </w:rPr>
          <w:t>,</w:t>
        </w:r>
      </w:ins>
      <w:r w:rsidRPr="00E956F7">
        <w:rPr>
          <w:szCs w:val="24"/>
        </w:rPr>
        <w:t xml:space="preserve"> the orientation vector defines the primary side. All other sides are named secondary side not specifying any precedence on them.</w:t>
      </w:r>
    </w:p>
    <w:p w14:paraId="4DEFBB6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561" w:name="_Toc288196495"/>
      <w:bookmarkStart w:id="5562" w:name="_Toc288200797"/>
      <w:bookmarkStart w:id="5563" w:name="_Toc338939138"/>
      <w:bookmarkEnd w:id="5453"/>
      <w:r w:rsidRPr="00E956F7">
        <w:rPr>
          <w:rFonts w:eastAsia="Times New Roman"/>
          <w:szCs w:val="24"/>
        </w:rPr>
        <w:t>Element "weld_position</w:t>
      </w:r>
      <w:bookmarkEnd w:id="5561"/>
      <w:bookmarkEnd w:id="5562"/>
      <w:bookmarkEnd w:id="5563"/>
      <w:r w:rsidRPr="00E956F7">
        <w:rPr>
          <w:rFonts w:eastAsia="Times New Roman"/>
          <w:szCs w:val="24"/>
        </w:rPr>
        <w:t>"</w:t>
      </w:r>
    </w:p>
    <w:p w14:paraId="00F5E485" w14:textId="77777777" w:rsidR="001332BD" w:rsidRPr="00E956F7" w:rsidRDefault="001332BD">
      <w:pPr>
        <w:pStyle w:val="BodyText"/>
        <w:autoSpaceDE w:val="0"/>
        <w:autoSpaceDN w:val="0"/>
        <w:adjustRightInd w:val="0"/>
        <w:rPr>
          <w:szCs w:val="24"/>
        </w:rPr>
      </w:pPr>
      <w:r w:rsidRPr="00E956F7">
        <w:rPr>
          <w:szCs w:val="24"/>
        </w:rPr>
        <w:t xml:space="preserve">The element </w:t>
      </w:r>
      <w:r w:rsidRPr="00615F56">
        <w:rPr>
          <w:rStyle w:val="ISOCode"/>
        </w:rPr>
        <w:t>&lt;weld_position/&gt;</w:t>
      </w:r>
      <w:r w:rsidRPr="00E956F7">
        <w:rPr>
          <w:szCs w:val="24"/>
        </w:rPr>
        <w:t xml:space="preserve"> describes the location of the weld relative to the connection line specified in </w:t>
      </w:r>
      <w:r w:rsidRPr="00615F56">
        <w:rPr>
          <w:rStyle w:val="ISOCode"/>
        </w:rPr>
        <w:t>loc_list</w:t>
      </w:r>
      <w:r w:rsidRPr="00E956F7">
        <w:rPr>
          <w:szCs w:val="24"/>
        </w:rPr>
        <w:t>.</w:t>
      </w:r>
    </w:p>
    <w:p w14:paraId="2D0D3F5D" w14:textId="77777777" w:rsidR="00FC68DB" w:rsidRDefault="001332BD" w:rsidP="00B202D2">
      <w:pPr>
        <w:keepNext/>
        <w:spacing w:before="240"/>
        <w:rPr>
          <w:del w:id="5564" w:author="LUEJE Claudia" w:date="2023-06-26T17:59:00Z"/>
        </w:rPr>
      </w:pPr>
      <w:r w:rsidRPr="00E956F7">
        <w:rPr>
          <w:szCs w:val="24"/>
        </w:rPr>
        <w:t xml:space="preserve">Each </w:t>
      </w:r>
      <w:r w:rsidRPr="00615F56">
        <w:rPr>
          <w:rStyle w:val="ISOCode"/>
        </w:rPr>
        <w:t>&lt;weld_position/&gt;</w:t>
      </w:r>
      <w:r w:rsidRPr="00E956F7">
        <w:rPr>
          <w:szCs w:val="24"/>
        </w:rPr>
        <w:t xml:space="preserve"> element can contain the following nested elements</w:t>
      </w:r>
      <w:del w:id="5565" w:author="LUEJE Claudia" w:date="2023-06-26T17:59:00Z">
        <w:r w:rsidR="00FC68DB" w:rsidRPr="00F54804">
          <w:delText xml:space="preserve">: </w:delText>
        </w:r>
      </w:del>
    </w:p>
    <w:p w14:paraId="744C8453" w14:textId="704494B8" w:rsidR="001332BD" w:rsidRPr="00E956F7" w:rsidRDefault="00010DE7">
      <w:pPr>
        <w:pStyle w:val="BodyText"/>
        <w:autoSpaceDE w:val="0"/>
        <w:autoSpaceDN w:val="0"/>
        <w:adjustRightInd w:val="0"/>
        <w:rPr>
          <w:ins w:id="5566" w:author="LUEJE Claudia" w:date="2023-06-26T17:59:00Z"/>
          <w:szCs w:val="24"/>
        </w:rPr>
      </w:pPr>
      <w:ins w:id="5567" w:author="LUEJE Claudia" w:date="2023-06-26T17:59:00Z">
        <w:r>
          <w:rPr>
            <w:szCs w:val="24"/>
          </w:rPr>
          <w:t xml:space="preserve"> as shown in </w:t>
        </w:r>
      </w:ins>
      <w:bookmarkStart w:id="5568" w:name="_Toc110532438"/>
      <w:r w:rsidRPr="00010DE7">
        <w:rPr>
          <w:rStyle w:val="citetbl"/>
        </w:rPr>
        <w:t xml:space="preserve">Table </w:t>
      </w:r>
      <w:del w:id="5569" w:author="LUEJE Claudia" w:date="2023-06-26T17:59:00Z">
        <w:r w:rsidR="00BC532A" w:rsidRPr="00F54804">
          <w:fldChar w:fldCharType="begin"/>
        </w:r>
        <w:r w:rsidR="00BC532A" w:rsidRPr="00F54804">
          <w:delInstrText xml:space="preserve"> SEQ Table \* ARABIC </w:delInstrText>
        </w:r>
        <w:r w:rsidR="00BC532A" w:rsidRPr="00F54804">
          <w:fldChar w:fldCharType="separate"/>
        </w:r>
        <w:r w:rsidR="0067475A">
          <w:rPr>
            <w:noProof/>
          </w:rPr>
          <w:delText>90</w:delText>
        </w:r>
        <w:r w:rsidR="00BC532A" w:rsidRPr="00F54804">
          <w:fldChar w:fldCharType="end"/>
        </w:r>
      </w:del>
      <w:ins w:id="5570" w:author="LUEJE Claudia" w:date="2023-06-26T17:59:00Z">
        <w:r w:rsidRPr="00010DE7">
          <w:rPr>
            <w:rStyle w:val="citetbl"/>
          </w:rPr>
          <w:t>90</w:t>
        </w:r>
        <w:r w:rsidR="001332BD" w:rsidRPr="00E956F7">
          <w:rPr>
            <w:szCs w:val="24"/>
          </w:rPr>
          <w:t>:</w:t>
        </w:r>
      </w:ins>
    </w:p>
    <w:p w14:paraId="367D6555" w14:textId="6DAE4332" w:rsidR="001332BD" w:rsidRPr="00E956F7" w:rsidRDefault="006F39DE">
      <w:pPr>
        <w:pStyle w:val="Tabletitle"/>
        <w:autoSpaceDE w:val="0"/>
        <w:autoSpaceDN w:val="0"/>
        <w:adjustRightInd w:val="0"/>
        <w:outlineLvl w:val="0"/>
        <w:rPr>
          <w:szCs w:val="24"/>
        </w:rPr>
      </w:pPr>
      <w:ins w:id="5571" w:author="LUEJE Claudia" w:date="2023-06-26T17:59:00Z">
        <w:r w:rsidRPr="00E956F7">
          <w:rPr>
            <w:szCs w:val="24"/>
          </w:rPr>
          <w:t>Table </w:t>
        </w:r>
        <w:r w:rsidR="001332BD" w:rsidRPr="00E956F7">
          <w:rPr>
            <w:szCs w:val="24"/>
          </w:rPr>
          <w:t>90</w:t>
        </w:r>
      </w:ins>
      <w:r w:rsidR="006021E3" w:rsidRPr="00E956F7">
        <w:rPr>
          <w:szCs w:val="24"/>
        </w:rPr>
        <w:t xml:space="preserve"> </w:t>
      </w:r>
      <w:r w:rsidR="001332BD" w:rsidRPr="00E956F7">
        <w:rPr>
          <w:szCs w:val="24"/>
        </w:rPr>
        <w:t xml:space="preserve">— Nested elements of element </w:t>
      </w:r>
      <w:r w:rsidR="001332BD" w:rsidRPr="00615F56">
        <w:rPr>
          <w:rStyle w:val="ISOCode"/>
        </w:rPr>
        <w:t>&lt;subtype/&gt;</w:t>
      </w:r>
      <w:bookmarkEnd w:id="556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1332BD" w:rsidRPr="00B62EE5" w14:paraId="42BB309F" w14:textId="77777777" w:rsidTr="006021E3">
        <w:trPr>
          <w:jc w:val="center"/>
        </w:trPr>
        <w:tc>
          <w:tcPr>
            <w:tcW w:w="1899" w:type="dxa"/>
            <w:tcBorders>
              <w:top w:val="single" w:sz="12" w:space="0" w:color="auto"/>
              <w:left w:val="single" w:sz="12" w:space="0" w:color="auto"/>
              <w:bottom w:val="single" w:sz="12" w:space="0" w:color="auto"/>
              <w:right w:val="single" w:sz="6" w:space="0" w:color="auto"/>
            </w:tcBorders>
            <w:shd w:val="clear" w:color="auto" w:fill="F3F3F3"/>
            <w:vAlign w:val="bottom"/>
          </w:tcPr>
          <w:p w14:paraId="739293FC" w14:textId="53E1AC50" w:rsidR="001332BD" w:rsidRPr="00B62EE5" w:rsidRDefault="001332BD" w:rsidP="006021E3">
            <w:pPr>
              <w:pStyle w:val="Tableheader"/>
              <w:autoSpaceDE w:val="0"/>
              <w:autoSpaceDN w:val="0"/>
              <w:adjustRightInd w:val="0"/>
              <w:rPr>
                <w:b/>
              </w:rPr>
            </w:pPr>
            <w:r w:rsidRPr="00B62EE5">
              <w:rPr>
                <w:b/>
                <w:szCs w:val="24"/>
              </w:rPr>
              <w:t xml:space="preserve">Nested </w:t>
            </w:r>
            <w:r w:rsidR="00010DE7" w:rsidRPr="00B62EE5">
              <w:rPr>
                <w:b/>
                <w:szCs w:val="24"/>
              </w:rPr>
              <w:t>e</w:t>
            </w:r>
            <w:r w:rsidRPr="00B62EE5">
              <w:rPr>
                <w:b/>
                <w:szCs w:val="24"/>
              </w:rPr>
              <w:t>lements</w:t>
            </w:r>
          </w:p>
        </w:tc>
        <w:tc>
          <w:tcPr>
            <w:tcW w:w="1417" w:type="dxa"/>
            <w:tcBorders>
              <w:top w:val="single" w:sz="12" w:space="0" w:color="auto"/>
              <w:left w:val="single" w:sz="6" w:space="0" w:color="auto"/>
              <w:bottom w:val="single" w:sz="12" w:space="0" w:color="auto"/>
              <w:right w:val="single" w:sz="6" w:space="0" w:color="auto"/>
            </w:tcBorders>
            <w:shd w:val="clear" w:color="auto" w:fill="F3F3F3"/>
            <w:vAlign w:val="bottom"/>
          </w:tcPr>
          <w:p w14:paraId="59440F2D" w14:textId="06863096" w:rsidR="001332BD" w:rsidRPr="00B62EE5" w:rsidRDefault="001332BD" w:rsidP="006021E3">
            <w:pPr>
              <w:pStyle w:val="Tableheader"/>
              <w:autoSpaceDE w:val="0"/>
              <w:autoSpaceDN w:val="0"/>
              <w:adjustRightInd w:val="0"/>
              <w:rPr>
                <w:b/>
              </w:rPr>
            </w:pPr>
            <w:r w:rsidRPr="00B62EE5">
              <w:rPr>
                <w:b/>
                <w:szCs w:val="24"/>
              </w:rPr>
              <w:t>Multiplicity</w:t>
            </w:r>
          </w:p>
        </w:tc>
        <w:tc>
          <w:tcPr>
            <w:tcW w:w="1134" w:type="dxa"/>
            <w:tcBorders>
              <w:top w:val="single" w:sz="12" w:space="0" w:color="auto"/>
              <w:left w:val="single" w:sz="6" w:space="0" w:color="auto"/>
              <w:bottom w:val="single" w:sz="12" w:space="0" w:color="auto"/>
              <w:right w:val="single" w:sz="6" w:space="0" w:color="auto"/>
            </w:tcBorders>
            <w:shd w:val="clear" w:color="auto" w:fill="F3F3F3"/>
            <w:vAlign w:val="bottom"/>
          </w:tcPr>
          <w:p w14:paraId="23070917" w14:textId="6994EDC1" w:rsidR="001332BD" w:rsidRPr="00B62EE5" w:rsidRDefault="001332BD" w:rsidP="006021E3">
            <w:pPr>
              <w:pStyle w:val="Tableheader"/>
              <w:autoSpaceDE w:val="0"/>
              <w:autoSpaceDN w:val="0"/>
              <w:adjustRightInd w:val="0"/>
              <w:rPr>
                <w:b/>
              </w:rPr>
            </w:pPr>
            <w:r w:rsidRPr="00B62EE5">
              <w:rPr>
                <w:b/>
                <w:szCs w:val="24"/>
              </w:rPr>
              <w:t>Use</w:t>
            </w:r>
          </w:p>
        </w:tc>
        <w:tc>
          <w:tcPr>
            <w:tcW w:w="4163" w:type="dxa"/>
            <w:tcBorders>
              <w:top w:val="single" w:sz="12" w:space="0" w:color="auto"/>
              <w:left w:val="single" w:sz="6" w:space="0" w:color="auto"/>
              <w:bottom w:val="single" w:sz="12" w:space="0" w:color="auto"/>
              <w:right w:val="single" w:sz="12" w:space="0" w:color="auto"/>
            </w:tcBorders>
            <w:shd w:val="clear" w:color="auto" w:fill="F3F3F3"/>
            <w:vAlign w:val="bottom"/>
          </w:tcPr>
          <w:p w14:paraId="5FF485BB" w14:textId="0B1FC849" w:rsidR="001332BD" w:rsidRPr="00B62EE5" w:rsidRDefault="001332BD" w:rsidP="006021E3">
            <w:pPr>
              <w:pStyle w:val="Tableheader"/>
              <w:autoSpaceDE w:val="0"/>
              <w:autoSpaceDN w:val="0"/>
              <w:adjustRightInd w:val="0"/>
              <w:rPr>
                <w:b/>
              </w:rPr>
            </w:pPr>
            <w:r w:rsidRPr="00B62EE5">
              <w:rPr>
                <w:b/>
                <w:szCs w:val="24"/>
              </w:rPr>
              <w:t>Constraint</w:t>
            </w:r>
          </w:p>
        </w:tc>
      </w:tr>
      <w:tr w:rsidR="001332BD" w:rsidRPr="00E956F7" w14:paraId="7840FE7E" w14:textId="77777777" w:rsidTr="006021E3">
        <w:trPr>
          <w:jc w:val="center"/>
        </w:trPr>
        <w:tc>
          <w:tcPr>
            <w:tcW w:w="1899" w:type="dxa"/>
            <w:tcBorders>
              <w:top w:val="single" w:sz="12" w:space="0" w:color="auto"/>
              <w:left w:val="single" w:sz="12" w:space="0" w:color="auto"/>
              <w:bottom w:val="single" w:sz="6" w:space="0" w:color="auto"/>
              <w:right w:val="single" w:sz="6" w:space="0" w:color="auto"/>
            </w:tcBorders>
            <w:vAlign w:val="bottom"/>
          </w:tcPr>
          <w:p w14:paraId="22452DDD" w14:textId="6ED1A85A" w:rsidR="001332BD" w:rsidRPr="00E956F7" w:rsidRDefault="001332BD" w:rsidP="006021E3">
            <w:pPr>
              <w:pStyle w:val="Tablebody"/>
              <w:autoSpaceDE w:val="0"/>
              <w:autoSpaceDN w:val="0"/>
              <w:adjustRightInd w:val="0"/>
            </w:pPr>
            <w:r w:rsidRPr="00E956F7">
              <w:rPr>
                <w:szCs w:val="24"/>
              </w:rPr>
              <w:t>segment_list</w:t>
            </w:r>
          </w:p>
        </w:tc>
        <w:tc>
          <w:tcPr>
            <w:tcW w:w="1417" w:type="dxa"/>
            <w:tcBorders>
              <w:top w:val="single" w:sz="12" w:space="0" w:color="auto"/>
              <w:left w:val="single" w:sz="6" w:space="0" w:color="auto"/>
              <w:bottom w:val="single" w:sz="6" w:space="0" w:color="auto"/>
              <w:right w:val="single" w:sz="6" w:space="0" w:color="auto"/>
            </w:tcBorders>
            <w:vAlign w:val="bottom"/>
          </w:tcPr>
          <w:p w14:paraId="52FD328D" w14:textId="1427868F" w:rsidR="001332BD" w:rsidRPr="00E956F7" w:rsidRDefault="001332BD" w:rsidP="006021E3">
            <w:pPr>
              <w:pStyle w:val="Tablebody"/>
              <w:autoSpaceDE w:val="0"/>
              <w:autoSpaceDN w:val="0"/>
              <w:adjustRightInd w:val="0"/>
            </w:pPr>
            <w:r w:rsidRPr="00E956F7">
              <w:rPr>
                <w:szCs w:val="24"/>
              </w:rPr>
              <w:t>0 - 1</w:t>
            </w:r>
          </w:p>
        </w:tc>
        <w:tc>
          <w:tcPr>
            <w:tcW w:w="1134" w:type="dxa"/>
            <w:tcBorders>
              <w:top w:val="single" w:sz="12" w:space="0" w:color="auto"/>
              <w:left w:val="single" w:sz="6" w:space="0" w:color="auto"/>
              <w:bottom w:val="single" w:sz="6" w:space="0" w:color="auto"/>
              <w:right w:val="single" w:sz="6" w:space="0" w:color="auto"/>
            </w:tcBorders>
            <w:vAlign w:val="bottom"/>
          </w:tcPr>
          <w:p w14:paraId="56893F10" w14:textId="3D88C01B" w:rsidR="001332BD" w:rsidRPr="00E956F7" w:rsidRDefault="001332BD" w:rsidP="006021E3">
            <w:pPr>
              <w:pStyle w:val="Tablebody"/>
              <w:autoSpaceDE w:val="0"/>
              <w:autoSpaceDN w:val="0"/>
              <w:adjustRightInd w:val="0"/>
            </w:pPr>
            <w:r w:rsidRPr="00E956F7">
              <w:rPr>
                <w:szCs w:val="24"/>
              </w:rPr>
              <w:t>Optional</w:t>
            </w:r>
          </w:p>
        </w:tc>
        <w:tc>
          <w:tcPr>
            <w:tcW w:w="4163" w:type="dxa"/>
            <w:vMerge w:val="restart"/>
            <w:tcBorders>
              <w:top w:val="single" w:sz="12" w:space="0" w:color="auto"/>
              <w:left w:val="single" w:sz="6" w:space="0" w:color="auto"/>
              <w:bottom w:val="single" w:sz="12" w:space="0" w:color="auto"/>
              <w:right w:val="single" w:sz="12" w:space="0" w:color="auto"/>
            </w:tcBorders>
            <w:vAlign w:val="center"/>
          </w:tcPr>
          <w:p w14:paraId="6A451B9B" w14:textId="120A510E" w:rsidR="001332BD" w:rsidRPr="00E956F7" w:rsidRDefault="001332BD" w:rsidP="006021E3">
            <w:pPr>
              <w:pStyle w:val="Tablebody"/>
              <w:autoSpaceDE w:val="0"/>
              <w:autoSpaceDN w:val="0"/>
              <w:adjustRightInd w:val="0"/>
            </w:pPr>
            <w:r w:rsidRPr="00E956F7">
              <w:rPr>
                <w:szCs w:val="24"/>
              </w:rPr>
              <w:t xml:space="preserve">mutually exclusive – For details, see </w:t>
            </w:r>
            <w:del w:id="5572" w:author="LUEJE Claudia" w:date="2023-06-26T17:59:00Z">
              <w:r w:rsidR="00FC68DB" w:rsidRPr="00F54804">
                <w:rPr>
                  <w:szCs w:val="20"/>
                </w:rPr>
                <w:delText>section </w:delText>
              </w:r>
              <w:r w:rsidR="00FC68DB" w:rsidRPr="00F54804">
                <w:rPr>
                  <w:szCs w:val="20"/>
                </w:rPr>
                <w:fldChar w:fldCharType="begin"/>
              </w:r>
              <w:r w:rsidR="00FC68DB" w:rsidRPr="00F54804">
                <w:rPr>
                  <w:szCs w:val="20"/>
                </w:rPr>
                <w:delInstrText xml:space="preserve"> REF _Ref69114607 \r \h  \* MERGEFORMAT </w:delInstrText>
              </w:r>
              <w:r w:rsidR="00FC68DB" w:rsidRPr="00F54804">
                <w:rPr>
                  <w:szCs w:val="20"/>
                </w:rPr>
              </w:r>
              <w:r w:rsidR="00FC68DB" w:rsidRPr="00F54804">
                <w:rPr>
                  <w:szCs w:val="20"/>
                </w:rPr>
                <w:fldChar w:fldCharType="separate"/>
              </w:r>
              <w:r w:rsidR="0067475A">
                <w:rPr>
                  <w:szCs w:val="20"/>
                </w:rPr>
                <w:delText>7.1.3</w:delText>
              </w:r>
              <w:r w:rsidR="00FC68DB" w:rsidRPr="00F54804">
                <w:rPr>
                  <w:szCs w:val="20"/>
                </w:rPr>
                <w:fldChar w:fldCharType="end"/>
              </w:r>
              <w:r w:rsidR="00FC68DB" w:rsidRPr="00F54804">
                <w:rPr>
                  <w:szCs w:val="20"/>
                </w:rPr>
                <w:delText xml:space="preserve"> </w:delText>
              </w:r>
              <w:r w:rsidR="00FC68DB" w:rsidRPr="00F54804">
                <w:rPr>
                  <w:szCs w:val="20"/>
                </w:rPr>
                <w:fldChar w:fldCharType="begin"/>
              </w:r>
              <w:r w:rsidR="00FC68DB" w:rsidRPr="00F54804">
                <w:rPr>
                  <w:szCs w:val="20"/>
                </w:rPr>
                <w:delInstrText xml:space="preserve"> REF _Ref69114623 \h  \* MERGEFORMAT </w:delInstrText>
              </w:r>
              <w:r w:rsidR="00FC68DB" w:rsidRPr="00F54804">
                <w:rPr>
                  <w:szCs w:val="20"/>
                </w:rPr>
              </w:r>
              <w:r w:rsidR="00FC68DB" w:rsidRPr="00F54804">
                <w:rPr>
                  <w:szCs w:val="20"/>
                </w:rPr>
                <w:fldChar w:fldCharType="separate"/>
              </w:r>
              <w:r w:rsidR="0067475A" w:rsidRPr="0067475A">
                <w:rPr>
                  <w:szCs w:val="20"/>
                </w:rPr>
                <w:delText>Intermittent Connection Lines</w:delText>
              </w:r>
              <w:r w:rsidR="00FC68DB" w:rsidRPr="00F54804">
                <w:rPr>
                  <w:szCs w:val="20"/>
                </w:rPr>
                <w:fldChar w:fldCharType="end"/>
              </w:r>
              <w:r w:rsidR="00FC68DB" w:rsidRPr="00F54804">
                <w:rPr>
                  <w:szCs w:val="20"/>
                </w:rPr>
                <w:delText xml:space="preserve">. </w:delText>
              </w:r>
            </w:del>
            <w:ins w:id="5573" w:author="LUEJE Claudia" w:date="2023-06-26T17:59:00Z">
              <w:r w:rsidRPr="00E956F7">
                <w:rPr>
                  <w:rStyle w:val="citesec"/>
                  <w:szCs w:val="24"/>
                </w:rPr>
                <w:t>10.1.3</w:t>
              </w:r>
              <w:r w:rsidRPr="00E956F7">
                <w:rPr>
                  <w:szCs w:val="24"/>
                </w:rPr>
                <w:t xml:space="preserve"> Intermittent Connection Lines.</w:t>
              </w:r>
            </w:ins>
          </w:p>
        </w:tc>
      </w:tr>
      <w:tr w:rsidR="001332BD" w:rsidRPr="00E956F7" w14:paraId="0D724622" w14:textId="77777777" w:rsidTr="006021E3">
        <w:trPr>
          <w:jc w:val="center"/>
        </w:trPr>
        <w:tc>
          <w:tcPr>
            <w:tcW w:w="1899" w:type="dxa"/>
            <w:tcBorders>
              <w:top w:val="single" w:sz="6" w:space="0" w:color="auto"/>
              <w:left w:val="single" w:sz="12" w:space="0" w:color="auto"/>
              <w:bottom w:val="single" w:sz="12" w:space="0" w:color="auto"/>
              <w:right w:val="single" w:sz="6" w:space="0" w:color="auto"/>
            </w:tcBorders>
            <w:vAlign w:val="bottom"/>
          </w:tcPr>
          <w:p w14:paraId="70702B45" w14:textId="4F3BE253" w:rsidR="001332BD" w:rsidRPr="00E956F7" w:rsidRDefault="001332BD" w:rsidP="006021E3">
            <w:pPr>
              <w:pStyle w:val="Tablebody"/>
              <w:autoSpaceDE w:val="0"/>
              <w:autoSpaceDN w:val="0"/>
              <w:adjustRightInd w:val="0"/>
            </w:pPr>
            <w:r w:rsidRPr="00E956F7">
              <w:rPr>
                <w:szCs w:val="24"/>
              </w:rPr>
              <w:t>regular_segments</w:t>
            </w:r>
          </w:p>
        </w:tc>
        <w:tc>
          <w:tcPr>
            <w:tcW w:w="1417" w:type="dxa"/>
            <w:tcBorders>
              <w:top w:val="single" w:sz="6" w:space="0" w:color="auto"/>
              <w:left w:val="single" w:sz="6" w:space="0" w:color="auto"/>
              <w:bottom w:val="single" w:sz="12" w:space="0" w:color="auto"/>
              <w:right w:val="single" w:sz="6" w:space="0" w:color="auto"/>
            </w:tcBorders>
            <w:vAlign w:val="bottom"/>
          </w:tcPr>
          <w:p w14:paraId="1A38EDE1" w14:textId="24277976" w:rsidR="001332BD" w:rsidRPr="00E956F7" w:rsidRDefault="001332BD" w:rsidP="006021E3">
            <w:pPr>
              <w:pStyle w:val="Tablebody"/>
              <w:autoSpaceDE w:val="0"/>
              <w:autoSpaceDN w:val="0"/>
              <w:adjustRightInd w:val="0"/>
            </w:pPr>
            <w:r w:rsidRPr="00E956F7">
              <w:rPr>
                <w:szCs w:val="24"/>
              </w:rPr>
              <w:t>0 - 1</w:t>
            </w:r>
          </w:p>
        </w:tc>
        <w:tc>
          <w:tcPr>
            <w:tcW w:w="1134" w:type="dxa"/>
            <w:tcBorders>
              <w:top w:val="single" w:sz="6" w:space="0" w:color="auto"/>
              <w:left w:val="single" w:sz="6" w:space="0" w:color="auto"/>
              <w:bottom w:val="single" w:sz="12" w:space="0" w:color="auto"/>
              <w:right w:val="single" w:sz="6" w:space="0" w:color="auto"/>
            </w:tcBorders>
            <w:vAlign w:val="bottom"/>
          </w:tcPr>
          <w:p w14:paraId="150A954D" w14:textId="058522A1" w:rsidR="001332BD" w:rsidRPr="00E956F7" w:rsidRDefault="001332BD" w:rsidP="006021E3">
            <w:pPr>
              <w:pStyle w:val="Tablebody"/>
              <w:autoSpaceDE w:val="0"/>
              <w:autoSpaceDN w:val="0"/>
              <w:adjustRightInd w:val="0"/>
            </w:pPr>
            <w:r w:rsidRPr="00E956F7">
              <w:rPr>
                <w:szCs w:val="24"/>
              </w:rPr>
              <w:t>Optional</w:t>
            </w:r>
          </w:p>
        </w:tc>
        <w:tc>
          <w:tcPr>
            <w:tcW w:w="4163" w:type="dxa"/>
            <w:vMerge/>
            <w:tcBorders>
              <w:top w:val="single" w:sz="6" w:space="0" w:color="auto"/>
              <w:left w:val="single" w:sz="6" w:space="0" w:color="auto"/>
              <w:bottom w:val="single" w:sz="12" w:space="0" w:color="auto"/>
              <w:right w:val="single" w:sz="12" w:space="0" w:color="auto"/>
            </w:tcBorders>
            <w:vAlign w:val="bottom"/>
          </w:tcPr>
          <w:p w14:paraId="520E662A" w14:textId="77777777" w:rsidR="001332BD" w:rsidRPr="00E956F7" w:rsidRDefault="001332BD" w:rsidP="001332BD">
            <w:pPr>
              <w:pStyle w:val="Tablebody"/>
              <w:tabs>
                <w:tab w:val="clear" w:pos="397"/>
                <w:tab w:val="clear" w:pos="794"/>
                <w:tab w:val="clear" w:pos="1191"/>
                <w:tab w:val="clear" w:pos="1588"/>
                <w:tab w:val="clear" w:pos="1985"/>
                <w:tab w:val="clear" w:pos="2381"/>
                <w:tab w:val="clear" w:pos="2778"/>
                <w:tab w:val="clear" w:pos="3175"/>
                <w:tab w:val="clear" w:pos="3572"/>
                <w:tab w:val="clear" w:pos="3969"/>
              </w:tabs>
              <w:jc w:val="both"/>
            </w:pPr>
          </w:p>
        </w:tc>
      </w:tr>
    </w:tbl>
    <w:p w14:paraId="30D44374" w14:textId="77777777" w:rsidR="00FC68DB" w:rsidRDefault="001332BD" w:rsidP="0013175B">
      <w:pPr>
        <w:keepNext/>
        <w:rPr>
          <w:del w:id="5574" w:author="LUEJE Claudia" w:date="2023-06-26T17:59:00Z"/>
        </w:rPr>
      </w:pPr>
      <w:r w:rsidRPr="00E956F7">
        <w:rPr>
          <w:szCs w:val="24"/>
        </w:rPr>
        <w:t xml:space="preserve">The element </w:t>
      </w:r>
      <w:r w:rsidRPr="00615F56">
        <w:rPr>
          <w:rStyle w:val="ISOCode"/>
        </w:rPr>
        <w:t>&lt;weld_position/&gt;</w:t>
      </w:r>
      <w:r w:rsidRPr="00E956F7">
        <w:rPr>
          <w:szCs w:val="24"/>
        </w:rPr>
        <w:t xml:space="preserve"> is defined using the following attributes</w:t>
      </w:r>
      <w:del w:id="5575" w:author="LUEJE Claudia" w:date="2023-06-26T17:59:00Z">
        <w:r w:rsidR="00FC68DB" w:rsidRPr="00BD52D7">
          <w:delText>:</w:delText>
        </w:r>
      </w:del>
    </w:p>
    <w:p w14:paraId="5FE341D1" w14:textId="5A2C89E9" w:rsidR="001332BD" w:rsidRPr="00E956F7" w:rsidRDefault="00010DE7">
      <w:pPr>
        <w:pStyle w:val="BodyText"/>
        <w:autoSpaceDE w:val="0"/>
        <w:autoSpaceDN w:val="0"/>
        <w:adjustRightInd w:val="0"/>
        <w:rPr>
          <w:ins w:id="5576" w:author="LUEJE Claudia" w:date="2023-06-26T17:59:00Z"/>
          <w:szCs w:val="24"/>
        </w:rPr>
      </w:pPr>
      <w:ins w:id="5577" w:author="LUEJE Claudia" w:date="2023-06-26T17:59:00Z">
        <w:r>
          <w:rPr>
            <w:szCs w:val="24"/>
          </w:rPr>
          <w:t xml:space="preserve"> as shown in </w:t>
        </w:r>
      </w:ins>
      <w:bookmarkStart w:id="5578" w:name="_Toc110532439"/>
      <w:r w:rsidRPr="00010DE7">
        <w:rPr>
          <w:rStyle w:val="citetbl"/>
        </w:rPr>
        <w:t xml:space="preserve">Table </w:t>
      </w:r>
      <w:del w:id="5579" w:author="LUEJE Claudia" w:date="2023-06-26T17:59:00Z">
        <w:r w:rsidR="00BC532A" w:rsidRPr="00F54804">
          <w:fldChar w:fldCharType="begin"/>
        </w:r>
        <w:r w:rsidR="00BC532A" w:rsidRPr="00F54804">
          <w:delInstrText xml:space="preserve"> SEQ Table \* ARABIC </w:delInstrText>
        </w:r>
        <w:r w:rsidR="00BC532A" w:rsidRPr="00F54804">
          <w:fldChar w:fldCharType="separate"/>
        </w:r>
        <w:r w:rsidR="0067475A">
          <w:rPr>
            <w:noProof/>
          </w:rPr>
          <w:delText>91</w:delText>
        </w:r>
        <w:r w:rsidR="00BC532A" w:rsidRPr="00F54804">
          <w:fldChar w:fldCharType="end"/>
        </w:r>
      </w:del>
      <w:ins w:id="5580" w:author="LUEJE Claudia" w:date="2023-06-26T17:59:00Z">
        <w:r w:rsidRPr="00010DE7">
          <w:rPr>
            <w:rStyle w:val="citetbl"/>
          </w:rPr>
          <w:t>91</w:t>
        </w:r>
        <w:r w:rsidR="001332BD" w:rsidRPr="00E956F7">
          <w:rPr>
            <w:szCs w:val="24"/>
          </w:rPr>
          <w:t>:</w:t>
        </w:r>
      </w:ins>
    </w:p>
    <w:p w14:paraId="2C60C8FE" w14:textId="69FF4884" w:rsidR="001332BD" w:rsidRPr="00E956F7" w:rsidRDefault="006F39DE">
      <w:pPr>
        <w:pStyle w:val="Tabletitle"/>
        <w:autoSpaceDE w:val="0"/>
        <w:autoSpaceDN w:val="0"/>
        <w:adjustRightInd w:val="0"/>
        <w:outlineLvl w:val="0"/>
        <w:rPr>
          <w:szCs w:val="24"/>
        </w:rPr>
      </w:pPr>
      <w:ins w:id="5581" w:author="LUEJE Claudia" w:date="2023-06-26T17:59:00Z">
        <w:r w:rsidRPr="00E956F7">
          <w:rPr>
            <w:szCs w:val="24"/>
          </w:rPr>
          <w:t>Table </w:t>
        </w:r>
        <w:r w:rsidR="001332BD" w:rsidRPr="00E956F7">
          <w:rPr>
            <w:szCs w:val="24"/>
          </w:rPr>
          <w:t>91</w:t>
        </w:r>
      </w:ins>
      <w:r w:rsidR="006021E3" w:rsidRPr="00E956F7">
        <w:rPr>
          <w:szCs w:val="24"/>
        </w:rPr>
        <w:t xml:space="preserve"> </w:t>
      </w:r>
      <w:r w:rsidR="001332BD" w:rsidRPr="00E956F7">
        <w:rPr>
          <w:szCs w:val="24"/>
        </w:rPr>
        <w:t xml:space="preserve">— Attributes of element </w:t>
      </w:r>
      <w:r w:rsidR="001332BD" w:rsidRPr="00615F56">
        <w:rPr>
          <w:rStyle w:val="ISOCode"/>
        </w:rPr>
        <w:t>&lt;weld_position/&gt;</w:t>
      </w:r>
      <w:bookmarkEnd w:id="5578"/>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1620"/>
        <w:gridCol w:w="3240"/>
      </w:tblGrid>
      <w:tr w:rsidR="001332BD" w:rsidRPr="00B62EE5" w14:paraId="137823DA" w14:textId="77777777" w:rsidTr="005B271E">
        <w:trPr>
          <w:tblHeader/>
          <w:jc w:val="center"/>
        </w:trPr>
        <w:tc>
          <w:tcPr>
            <w:tcW w:w="1871" w:type="dxa"/>
            <w:tcBorders>
              <w:top w:val="single" w:sz="12" w:space="0" w:color="auto"/>
              <w:bottom w:val="single" w:sz="12" w:space="0" w:color="auto"/>
            </w:tcBorders>
            <w:shd w:val="clear" w:color="auto" w:fill="F3F3F3"/>
          </w:tcPr>
          <w:p w14:paraId="0B1A2071" w14:textId="34B8617B" w:rsidR="001332BD" w:rsidRPr="00B62EE5" w:rsidRDefault="001332BD" w:rsidP="006021E3">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045B380A" w14:textId="583919D1" w:rsidR="001332BD" w:rsidRPr="00B62EE5" w:rsidRDefault="001332BD" w:rsidP="006021E3">
            <w:pPr>
              <w:pStyle w:val="Tableheader"/>
              <w:autoSpaceDE w:val="0"/>
              <w:autoSpaceDN w:val="0"/>
              <w:adjustRightInd w:val="0"/>
              <w:rPr>
                <w:b/>
              </w:rPr>
            </w:pPr>
            <w:r w:rsidRPr="00B62EE5">
              <w:rPr>
                <w:b/>
                <w:szCs w:val="24"/>
              </w:rPr>
              <w:t>Type</w:t>
            </w:r>
          </w:p>
        </w:tc>
        <w:tc>
          <w:tcPr>
            <w:tcW w:w="1620" w:type="dxa"/>
            <w:tcBorders>
              <w:top w:val="single" w:sz="12" w:space="0" w:color="auto"/>
              <w:bottom w:val="single" w:sz="12" w:space="0" w:color="auto"/>
            </w:tcBorders>
            <w:shd w:val="clear" w:color="auto" w:fill="F3F3F3"/>
          </w:tcPr>
          <w:p w14:paraId="3A8198D2" w14:textId="62CE898C" w:rsidR="001332BD" w:rsidRPr="00B62EE5" w:rsidRDefault="001332BD" w:rsidP="006021E3">
            <w:pPr>
              <w:pStyle w:val="Tableheader"/>
              <w:autoSpaceDE w:val="0"/>
              <w:autoSpaceDN w:val="0"/>
              <w:adjustRightInd w:val="0"/>
              <w:rPr>
                <w:b/>
              </w:rPr>
            </w:pPr>
            <w:r w:rsidRPr="00B62EE5">
              <w:rPr>
                <w:b/>
                <w:szCs w:val="24"/>
              </w:rPr>
              <w:t>Use</w:t>
            </w:r>
          </w:p>
        </w:tc>
        <w:tc>
          <w:tcPr>
            <w:tcW w:w="3240" w:type="dxa"/>
            <w:tcBorders>
              <w:top w:val="single" w:sz="12" w:space="0" w:color="auto"/>
              <w:bottom w:val="single" w:sz="12" w:space="0" w:color="auto"/>
            </w:tcBorders>
            <w:shd w:val="clear" w:color="auto" w:fill="F3F3F3"/>
          </w:tcPr>
          <w:p w14:paraId="18D08B2E" w14:textId="554B62B7" w:rsidR="001332BD" w:rsidRPr="00B62EE5" w:rsidRDefault="001332BD" w:rsidP="006021E3">
            <w:pPr>
              <w:pStyle w:val="Tableheader"/>
              <w:autoSpaceDE w:val="0"/>
              <w:autoSpaceDN w:val="0"/>
              <w:adjustRightInd w:val="0"/>
              <w:rPr>
                <w:b/>
              </w:rPr>
            </w:pPr>
            <w:r w:rsidRPr="00B62EE5">
              <w:rPr>
                <w:b/>
                <w:szCs w:val="24"/>
              </w:rPr>
              <w:t>Constraint / Remarks</w:t>
            </w:r>
          </w:p>
        </w:tc>
      </w:tr>
      <w:tr w:rsidR="001332BD" w:rsidRPr="00E956F7" w14:paraId="56254FED" w14:textId="77777777" w:rsidTr="005B271E">
        <w:trPr>
          <w:jc w:val="center"/>
        </w:trPr>
        <w:tc>
          <w:tcPr>
            <w:tcW w:w="1871" w:type="dxa"/>
            <w:tcBorders>
              <w:top w:val="single" w:sz="12" w:space="0" w:color="auto"/>
            </w:tcBorders>
          </w:tcPr>
          <w:p w14:paraId="03042842" w14:textId="5795057A" w:rsidR="001332BD" w:rsidRPr="00E956F7" w:rsidRDefault="001332BD" w:rsidP="006021E3">
            <w:pPr>
              <w:pStyle w:val="Tablebody"/>
              <w:autoSpaceDE w:val="0"/>
              <w:autoSpaceDN w:val="0"/>
              <w:adjustRightInd w:val="0"/>
            </w:pPr>
            <w:r w:rsidRPr="00E956F7">
              <w:rPr>
                <w:szCs w:val="24"/>
              </w:rPr>
              <w:t>base</w:t>
            </w:r>
          </w:p>
        </w:tc>
        <w:tc>
          <w:tcPr>
            <w:tcW w:w="1800" w:type="dxa"/>
            <w:tcBorders>
              <w:top w:val="single" w:sz="12" w:space="0" w:color="auto"/>
            </w:tcBorders>
          </w:tcPr>
          <w:p w14:paraId="51891915" w14:textId="4FDFDA21" w:rsidR="001332BD" w:rsidRPr="00E956F7" w:rsidRDefault="001332BD" w:rsidP="006021E3">
            <w:pPr>
              <w:pStyle w:val="Tablebody"/>
              <w:autoSpaceDE w:val="0"/>
              <w:autoSpaceDN w:val="0"/>
              <w:adjustRightInd w:val="0"/>
            </w:pPr>
            <w:r w:rsidRPr="00E956F7">
              <w:rPr>
                <w:szCs w:val="24"/>
              </w:rPr>
              <w:t>Integer</w:t>
            </w:r>
          </w:p>
        </w:tc>
        <w:tc>
          <w:tcPr>
            <w:tcW w:w="1620" w:type="dxa"/>
            <w:tcBorders>
              <w:top w:val="single" w:sz="12" w:space="0" w:color="auto"/>
            </w:tcBorders>
          </w:tcPr>
          <w:p w14:paraId="139421CF" w14:textId="66771B48" w:rsidR="001332BD" w:rsidRPr="00E956F7" w:rsidRDefault="001332BD" w:rsidP="006021E3">
            <w:pPr>
              <w:pStyle w:val="Tablebody"/>
              <w:autoSpaceDE w:val="0"/>
              <w:autoSpaceDN w:val="0"/>
              <w:adjustRightInd w:val="0"/>
            </w:pPr>
            <w:r w:rsidRPr="00E956F7">
              <w:rPr>
                <w:szCs w:val="24"/>
              </w:rPr>
              <w:t>Optional</w:t>
            </w:r>
          </w:p>
        </w:tc>
        <w:tc>
          <w:tcPr>
            <w:tcW w:w="3240" w:type="dxa"/>
            <w:tcBorders>
              <w:top w:val="single" w:sz="12" w:space="0" w:color="auto"/>
            </w:tcBorders>
          </w:tcPr>
          <w:p w14:paraId="34E1D140" w14:textId="1333A2CC" w:rsidR="001332BD" w:rsidRPr="00E956F7" w:rsidRDefault="001332BD" w:rsidP="006021E3">
            <w:pPr>
              <w:pStyle w:val="Tablebody"/>
              <w:autoSpaceDE w:val="0"/>
              <w:autoSpaceDN w:val="0"/>
              <w:adjustRightInd w:val="0"/>
            </w:pPr>
            <w:r w:rsidRPr="00E956F7">
              <w:rPr>
                <w:szCs w:val="24"/>
              </w:rPr>
              <w:t>Value only for specific weld types</w:t>
            </w:r>
          </w:p>
        </w:tc>
      </w:tr>
      <w:tr w:rsidR="001332BD" w:rsidRPr="00E956F7" w14:paraId="662F8EFA" w14:textId="77777777" w:rsidTr="005B271E">
        <w:trPr>
          <w:jc w:val="center"/>
        </w:trPr>
        <w:tc>
          <w:tcPr>
            <w:tcW w:w="1871" w:type="dxa"/>
          </w:tcPr>
          <w:p w14:paraId="70782278" w14:textId="1BDB7E54" w:rsidR="001332BD" w:rsidRPr="00E956F7" w:rsidRDefault="001332BD" w:rsidP="006021E3">
            <w:pPr>
              <w:pStyle w:val="Tablebody"/>
              <w:autoSpaceDE w:val="0"/>
              <w:autoSpaceDN w:val="0"/>
              <w:adjustRightInd w:val="0"/>
            </w:pPr>
            <w:r w:rsidRPr="00E956F7">
              <w:rPr>
                <w:szCs w:val="24"/>
              </w:rPr>
              <w:t>u</w:t>
            </w:r>
          </w:p>
        </w:tc>
        <w:tc>
          <w:tcPr>
            <w:tcW w:w="1800" w:type="dxa"/>
          </w:tcPr>
          <w:p w14:paraId="4BCF3A99" w14:textId="78AB8615"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6807D3B9" w14:textId="288BA252" w:rsidR="001332BD" w:rsidRPr="00E956F7" w:rsidRDefault="001332BD" w:rsidP="006021E3">
            <w:pPr>
              <w:pStyle w:val="Tablebody"/>
              <w:autoSpaceDE w:val="0"/>
              <w:autoSpaceDN w:val="0"/>
              <w:adjustRightInd w:val="0"/>
            </w:pPr>
            <w:r w:rsidRPr="00E956F7">
              <w:rPr>
                <w:szCs w:val="24"/>
              </w:rPr>
              <w:t>Required</w:t>
            </w:r>
          </w:p>
        </w:tc>
        <w:tc>
          <w:tcPr>
            <w:tcW w:w="3240" w:type="dxa"/>
          </w:tcPr>
          <w:p w14:paraId="0F525FBD" w14:textId="7EDCC9A4" w:rsidR="001332BD" w:rsidRPr="00E956F7" w:rsidRDefault="001332BD" w:rsidP="006021E3">
            <w:pPr>
              <w:pStyle w:val="Tablebody"/>
              <w:autoSpaceDE w:val="0"/>
              <w:autoSpaceDN w:val="0"/>
              <w:adjustRightInd w:val="0"/>
            </w:pPr>
            <w:r w:rsidRPr="00E956F7">
              <w:rPr>
                <w:szCs w:val="24"/>
              </w:rPr>
              <w:t>0 ≤ u ≤ 1</w:t>
            </w:r>
          </w:p>
        </w:tc>
      </w:tr>
      <w:tr w:rsidR="001332BD" w:rsidRPr="00E956F7" w14:paraId="0806011D" w14:textId="77777777" w:rsidTr="005B271E">
        <w:trPr>
          <w:jc w:val="center"/>
        </w:trPr>
        <w:tc>
          <w:tcPr>
            <w:tcW w:w="1871" w:type="dxa"/>
          </w:tcPr>
          <w:p w14:paraId="498D0B4D" w14:textId="7704AD9B" w:rsidR="001332BD" w:rsidRPr="00E956F7" w:rsidRDefault="001332BD" w:rsidP="006021E3">
            <w:pPr>
              <w:pStyle w:val="Tablebody"/>
              <w:autoSpaceDE w:val="0"/>
              <w:autoSpaceDN w:val="0"/>
              <w:adjustRightInd w:val="0"/>
            </w:pPr>
            <w:r w:rsidRPr="00E956F7">
              <w:rPr>
                <w:szCs w:val="24"/>
              </w:rPr>
              <w:t>x</w:t>
            </w:r>
          </w:p>
        </w:tc>
        <w:tc>
          <w:tcPr>
            <w:tcW w:w="1800" w:type="dxa"/>
          </w:tcPr>
          <w:p w14:paraId="42F753D3" w14:textId="677B12EB"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2557B11A" w14:textId="267806A5" w:rsidR="001332BD" w:rsidRPr="00E956F7" w:rsidRDefault="001332BD" w:rsidP="006021E3">
            <w:pPr>
              <w:pStyle w:val="Tablebody"/>
              <w:autoSpaceDE w:val="0"/>
              <w:autoSpaceDN w:val="0"/>
              <w:adjustRightInd w:val="0"/>
            </w:pPr>
            <w:r w:rsidRPr="00E956F7">
              <w:rPr>
                <w:szCs w:val="24"/>
              </w:rPr>
              <w:t>Required</w:t>
            </w:r>
          </w:p>
        </w:tc>
        <w:tc>
          <w:tcPr>
            <w:tcW w:w="3240" w:type="dxa"/>
          </w:tcPr>
          <w:p w14:paraId="3031F80E" w14:textId="2E726B4A" w:rsidR="001332BD" w:rsidRPr="00E956F7" w:rsidRDefault="001332BD" w:rsidP="006021E3">
            <w:pPr>
              <w:pStyle w:val="Tablebody"/>
              <w:autoSpaceDE w:val="0"/>
              <w:autoSpaceDN w:val="0"/>
              <w:adjustRightInd w:val="0"/>
            </w:pPr>
            <w:r w:rsidRPr="00E956F7">
              <w:rPr>
                <w:szCs w:val="24"/>
              </w:rPr>
              <w:t>-</w:t>
            </w:r>
          </w:p>
        </w:tc>
      </w:tr>
      <w:tr w:rsidR="001332BD" w:rsidRPr="00E956F7" w14:paraId="48BEC18B" w14:textId="77777777" w:rsidTr="005B271E">
        <w:trPr>
          <w:jc w:val="center"/>
        </w:trPr>
        <w:tc>
          <w:tcPr>
            <w:tcW w:w="1871" w:type="dxa"/>
          </w:tcPr>
          <w:p w14:paraId="696568B5" w14:textId="22405464" w:rsidR="001332BD" w:rsidRPr="00E956F7" w:rsidRDefault="001332BD" w:rsidP="006021E3">
            <w:pPr>
              <w:pStyle w:val="Tablebody"/>
              <w:autoSpaceDE w:val="0"/>
              <w:autoSpaceDN w:val="0"/>
              <w:adjustRightInd w:val="0"/>
            </w:pPr>
            <w:r w:rsidRPr="00E956F7">
              <w:rPr>
                <w:szCs w:val="24"/>
              </w:rPr>
              <w:t>y</w:t>
            </w:r>
          </w:p>
        </w:tc>
        <w:tc>
          <w:tcPr>
            <w:tcW w:w="1800" w:type="dxa"/>
          </w:tcPr>
          <w:p w14:paraId="726EEA47" w14:textId="7C75EF78"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241E8FAB" w14:textId="76FCD6BC" w:rsidR="001332BD" w:rsidRPr="00E956F7" w:rsidRDefault="001332BD" w:rsidP="006021E3">
            <w:pPr>
              <w:pStyle w:val="Tablebody"/>
              <w:autoSpaceDE w:val="0"/>
              <w:autoSpaceDN w:val="0"/>
              <w:adjustRightInd w:val="0"/>
            </w:pPr>
            <w:r w:rsidRPr="00E956F7">
              <w:rPr>
                <w:szCs w:val="24"/>
              </w:rPr>
              <w:t>Required</w:t>
            </w:r>
          </w:p>
        </w:tc>
        <w:tc>
          <w:tcPr>
            <w:tcW w:w="3240" w:type="dxa"/>
          </w:tcPr>
          <w:p w14:paraId="437A5FEC" w14:textId="262B4376" w:rsidR="001332BD" w:rsidRPr="00E956F7" w:rsidRDefault="001332BD" w:rsidP="006021E3">
            <w:pPr>
              <w:pStyle w:val="Tablebody"/>
              <w:autoSpaceDE w:val="0"/>
              <w:autoSpaceDN w:val="0"/>
              <w:adjustRightInd w:val="0"/>
            </w:pPr>
            <w:r w:rsidRPr="00E956F7">
              <w:rPr>
                <w:szCs w:val="24"/>
              </w:rPr>
              <w:t>-</w:t>
            </w:r>
          </w:p>
        </w:tc>
      </w:tr>
      <w:tr w:rsidR="001332BD" w:rsidRPr="00E956F7" w14:paraId="3702F165" w14:textId="77777777" w:rsidTr="005B271E">
        <w:trPr>
          <w:jc w:val="center"/>
        </w:trPr>
        <w:tc>
          <w:tcPr>
            <w:tcW w:w="1871" w:type="dxa"/>
          </w:tcPr>
          <w:p w14:paraId="5913BF0C" w14:textId="4ED2B371" w:rsidR="001332BD" w:rsidRPr="00E956F7" w:rsidRDefault="001332BD" w:rsidP="006021E3">
            <w:pPr>
              <w:pStyle w:val="Tablebody"/>
              <w:autoSpaceDE w:val="0"/>
              <w:autoSpaceDN w:val="0"/>
              <w:adjustRightInd w:val="0"/>
            </w:pPr>
            <w:r w:rsidRPr="00E956F7">
              <w:rPr>
                <w:szCs w:val="24"/>
              </w:rPr>
              <w:t>z</w:t>
            </w:r>
          </w:p>
        </w:tc>
        <w:tc>
          <w:tcPr>
            <w:tcW w:w="1800" w:type="dxa"/>
          </w:tcPr>
          <w:p w14:paraId="6595091F" w14:textId="3645EF2A"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218BDB55" w14:textId="29A73059" w:rsidR="001332BD" w:rsidRPr="00E956F7" w:rsidRDefault="001332BD" w:rsidP="006021E3">
            <w:pPr>
              <w:pStyle w:val="Tablebody"/>
              <w:autoSpaceDE w:val="0"/>
              <w:autoSpaceDN w:val="0"/>
              <w:adjustRightInd w:val="0"/>
            </w:pPr>
            <w:r w:rsidRPr="00E956F7">
              <w:rPr>
                <w:szCs w:val="24"/>
              </w:rPr>
              <w:t>Required</w:t>
            </w:r>
          </w:p>
        </w:tc>
        <w:tc>
          <w:tcPr>
            <w:tcW w:w="3240" w:type="dxa"/>
          </w:tcPr>
          <w:p w14:paraId="0D6A0308" w14:textId="6B616DD7" w:rsidR="001332BD" w:rsidRPr="00E956F7" w:rsidRDefault="001332BD" w:rsidP="006021E3">
            <w:pPr>
              <w:pStyle w:val="Tablebody"/>
              <w:autoSpaceDE w:val="0"/>
              <w:autoSpaceDN w:val="0"/>
              <w:adjustRightInd w:val="0"/>
            </w:pPr>
            <w:r w:rsidRPr="00E956F7">
              <w:rPr>
                <w:szCs w:val="24"/>
              </w:rPr>
              <w:t>-</w:t>
            </w:r>
          </w:p>
        </w:tc>
      </w:tr>
      <w:tr w:rsidR="001332BD" w:rsidRPr="00E956F7" w14:paraId="57E6AFB3" w14:textId="77777777" w:rsidTr="005B271E">
        <w:trPr>
          <w:jc w:val="center"/>
        </w:trPr>
        <w:tc>
          <w:tcPr>
            <w:tcW w:w="1871" w:type="dxa"/>
          </w:tcPr>
          <w:p w14:paraId="06F37EF8" w14:textId="7659E5A0" w:rsidR="001332BD" w:rsidRPr="00E956F7" w:rsidRDefault="001332BD" w:rsidP="006021E3">
            <w:pPr>
              <w:pStyle w:val="Tablebody"/>
              <w:autoSpaceDE w:val="0"/>
              <w:autoSpaceDN w:val="0"/>
              <w:adjustRightInd w:val="0"/>
            </w:pPr>
            <w:r w:rsidRPr="00E956F7">
              <w:rPr>
                <w:szCs w:val="24"/>
              </w:rPr>
              <w:t>reference</w:t>
            </w:r>
          </w:p>
        </w:tc>
        <w:tc>
          <w:tcPr>
            <w:tcW w:w="1800" w:type="dxa"/>
          </w:tcPr>
          <w:p w14:paraId="465AAA50" w14:textId="07EAA6AD" w:rsidR="001332BD" w:rsidRPr="00E956F7" w:rsidRDefault="001332BD" w:rsidP="006021E3">
            <w:pPr>
              <w:pStyle w:val="Tablebody"/>
              <w:autoSpaceDE w:val="0"/>
              <w:autoSpaceDN w:val="0"/>
              <w:adjustRightInd w:val="0"/>
            </w:pPr>
            <w:r w:rsidRPr="00E956F7">
              <w:rPr>
                <w:szCs w:val="24"/>
              </w:rPr>
              <w:t>Boolean</w:t>
            </w:r>
          </w:p>
        </w:tc>
        <w:tc>
          <w:tcPr>
            <w:tcW w:w="1620" w:type="dxa"/>
          </w:tcPr>
          <w:p w14:paraId="1F449E13" w14:textId="70D23E80" w:rsidR="001332BD" w:rsidRPr="00E956F7" w:rsidRDefault="001332BD" w:rsidP="006021E3">
            <w:pPr>
              <w:pStyle w:val="Tablebody"/>
              <w:autoSpaceDE w:val="0"/>
              <w:autoSpaceDN w:val="0"/>
              <w:adjustRightInd w:val="0"/>
            </w:pPr>
            <w:r w:rsidRPr="00E956F7">
              <w:rPr>
                <w:szCs w:val="24"/>
              </w:rPr>
              <w:t>Optional</w:t>
            </w:r>
          </w:p>
        </w:tc>
        <w:tc>
          <w:tcPr>
            <w:tcW w:w="3240" w:type="dxa"/>
          </w:tcPr>
          <w:p w14:paraId="2670FEAB" w14:textId="13A549BA" w:rsidR="001332BD" w:rsidRPr="00E956F7" w:rsidRDefault="001332BD" w:rsidP="006021E3">
            <w:pPr>
              <w:pStyle w:val="Tablebody"/>
              <w:autoSpaceDE w:val="0"/>
              <w:autoSpaceDN w:val="0"/>
              <w:adjustRightInd w:val="0"/>
            </w:pPr>
            <w:r w:rsidRPr="00E956F7">
              <w:rPr>
                <w:szCs w:val="24"/>
              </w:rPr>
              <w:t>"false"</w:t>
            </w:r>
          </w:p>
        </w:tc>
      </w:tr>
      <w:tr w:rsidR="001332BD" w:rsidRPr="00E956F7" w14:paraId="43799D0D" w14:textId="77777777" w:rsidTr="005B271E">
        <w:trPr>
          <w:jc w:val="center"/>
        </w:trPr>
        <w:tc>
          <w:tcPr>
            <w:tcW w:w="1871" w:type="dxa"/>
          </w:tcPr>
          <w:p w14:paraId="47EF4E1A" w14:textId="0CF3C3B6" w:rsidR="001332BD" w:rsidRPr="00E956F7" w:rsidRDefault="001332BD" w:rsidP="006021E3">
            <w:pPr>
              <w:pStyle w:val="Tablebody"/>
              <w:autoSpaceDE w:val="0"/>
              <w:autoSpaceDN w:val="0"/>
              <w:adjustRightInd w:val="0"/>
            </w:pPr>
            <w:r w:rsidRPr="00E956F7">
              <w:rPr>
                <w:szCs w:val="24"/>
              </w:rPr>
              <w:t>section</w:t>
            </w:r>
          </w:p>
        </w:tc>
        <w:tc>
          <w:tcPr>
            <w:tcW w:w="1800" w:type="dxa"/>
          </w:tcPr>
          <w:p w14:paraId="429420C0" w14:textId="1CCBB11D" w:rsidR="001332BD" w:rsidRPr="00E956F7" w:rsidRDefault="001332BD" w:rsidP="006021E3">
            <w:pPr>
              <w:pStyle w:val="Tablebody"/>
              <w:autoSpaceDE w:val="0"/>
              <w:autoSpaceDN w:val="0"/>
              <w:adjustRightInd w:val="0"/>
            </w:pPr>
            <w:r w:rsidRPr="00E956F7">
              <w:rPr>
                <w:szCs w:val="24"/>
              </w:rPr>
              <w:t>Selection</w:t>
            </w:r>
          </w:p>
        </w:tc>
        <w:tc>
          <w:tcPr>
            <w:tcW w:w="1620" w:type="dxa"/>
          </w:tcPr>
          <w:p w14:paraId="47B92F68" w14:textId="030E72C4" w:rsidR="001332BD" w:rsidRPr="00E956F7" w:rsidRDefault="001332BD" w:rsidP="006021E3">
            <w:pPr>
              <w:pStyle w:val="Tablebody"/>
              <w:autoSpaceDE w:val="0"/>
              <w:autoSpaceDN w:val="0"/>
              <w:adjustRightInd w:val="0"/>
            </w:pPr>
            <w:r w:rsidRPr="00E956F7">
              <w:rPr>
                <w:szCs w:val="24"/>
              </w:rPr>
              <w:t>Optional</w:t>
            </w:r>
          </w:p>
        </w:tc>
        <w:tc>
          <w:tcPr>
            <w:tcW w:w="3240" w:type="dxa"/>
          </w:tcPr>
          <w:p w14:paraId="265C7177" w14:textId="6D6614E1" w:rsidR="001332BD" w:rsidRPr="00E956F7" w:rsidRDefault="001332BD" w:rsidP="006021E3">
            <w:pPr>
              <w:pStyle w:val="Tablebody"/>
              <w:autoSpaceDE w:val="0"/>
              <w:autoSpaceDN w:val="0"/>
              <w:adjustRightInd w:val="0"/>
            </w:pPr>
            <w:r w:rsidRPr="00E956F7">
              <w:rPr>
                <w:szCs w:val="24"/>
              </w:rPr>
              <w:t>-</w:t>
            </w:r>
          </w:p>
        </w:tc>
      </w:tr>
      <w:tr w:rsidR="001332BD" w:rsidRPr="00E956F7" w14:paraId="0C081668" w14:textId="77777777" w:rsidTr="005B271E">
        <w:trPr>
          <w:jc w:val="center"/>
        </w:trPr>
        <w:tc>
          <w:tcPr>
            <w:tcW w:w="1871" w:type="dxa"/>
          </w:tcPr>
          <w:p w14:paraId="2B8AC5C1" w14:textId="5AE011DB" w:rsidR="001332BD" w:rsidRPr="00E956F7" w:rsidRDefault="001332BD" w:rsidP="006021E3">
            <w:pPr>
              <w:pStyle w:val="Tablebody"/>
              <w:autoSpaceDE w:val="0"/>
              <w:autoSpaceDN w:val="0"/>
              <w:adjustRightInd w:val="0"/>
            </w:pPr>
            <w:r w:rsidRPr="00E956F7">
              <w:rPr>
                <w:szCs w:val="24"/>
              </w:rPr>
              <w:t>thickness</w:t>
            </w:r>
          </w:p>
        </w:tc>
        <w:tc>
          <w:tcPr>
            <w:tcW w:w="1800" w:type="dxa"/>
          </w:tcPr>
          <w:p w14:paraId="05D14247" w14:textId="4BD757EA"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47E84402" w14:textId="654B46F5" w:rsidR="001332BD" w:rsidRPr="00E956F7" w:rsidRDefault="001332BD" w:rsidP="006021E3">
            <w:pPr>
              <w:pStyle w:val="Tablebody"/>
              <w:autoSpaceDE w:val="0"/>
              <w:autoSpaceDN w:val="0"/>
              <w:adjustRightInd w:val="0"/>
            </w:pPr>
            <w:r w:rsidRPr="00E956F7">
              <w:rPr>
                <w:szCs w:val="24"/>
              </w:rPr>
              <w:t>Optional</w:t>
            </w:r>
          </w:p>
        </w:tc>
        <w:tc>
          <w:tcPr>
            <w:tcW w:w="3240" w:type="dxa"/>
          </w:tcPr>
          <w:p w14:paraId="3485CCA1" w14:textId="4E301CC0" w:rsidR="001332BD" w:rsidRPr="00E956F7" w:rsidRDefault="001332BD" w:rsidP="006021E3">
            <w:pPr>
              <w:pStyle w:val="Tablebody"/>
              <w:autoSpaceDE w:val="0"/>
              <w:autoSpaceDN w:val="0"/>
              <w:adjustRightInd w:val="0"/>
            </w:pPr>
            <w:r w:rsidRPr="00E956F7">
              <w:rPr>
                <w:szCs w:val="24"/>
              </w:rPr>
              <w:t>Value only for specific weld types</w:t>
            </w:r>
          </w:p>
        </w:tc>
      </w:tr>
      <w:tr w:rsidR="001332BD" w:rsidRPr="00E956F7" w14:paraId="3ABF738C" w14:textId="77777777" w:rsidTr="005B271E">
        <w:trPr>
          <w:jc w:val="center"/>
        </w:trPr>
        <w:tc>
          <w:tcPr>
            <w:tcW w:w="1871" w:type="dxa"/>
          </w:tcPr>
          <w:p w14:paraId="2D50460F" w14:textId="3DDC6E70" w:rsidR="001332BD" w:rsidRPr="00E956F7" w:rsidRDefault="001332BD" w:rsidP="006021E3">
            <w:pPr>
              <w:pStyle w:val="Tablebody"/>
              <w:autoSpaceDE w:val="0"/>
              <w:autoSpaceDN w:val="0"/>
              <w:adjustRightInd w:val="0"/>
            </w:pPr>
            <w:r w:rsidRPr="00E956F7">
              <w:rPr>
                <w:szCs w:val="24"/>
              </w:rPr>
              <w:t>width</w:t>
            </w:r>
          </w:p>
        </w:tc>
        <w:tc>
          <w:tcPr>
            <w:tcW w:w="1800" w:type="dxa"/>
          </w:tcPr>
          <w:p w14:paraId="7B9C82B7" w14:textId="19DB04DB"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3E4F9B72" w14:textId="4323473F" w:rsidR="001332BD" w:rsidRPr="00E956F7" w:rsidRDefault="001332BD" w:rsidP="006021E3">
            <w:pPr>
              <w:pStyle w:val="Tablebody"/>
              <w:autoSpaceDE w:val="0"/>
              <w:autoSpaceDN w:val="0"/>
              <w:adjustRightInd w:val="0"/>
            </w:pPr>
            <w:r w:rsidRPr="00E956F7">
              <w:rPr>
                <w:szCs w:val="24"/>
              </w:rPr>
              <w:t>Optional</w:t>
            </w:r>
          </w:p>
        </w:tc>
        <w:tc>
          <w:tcPr>
            <w:tcW w:w="3240" w:type="dxa"/>
          </w:tcPr>
          <w:p w14:paraId="0F0B2CB9" w14:textId="4164156F" w:rsidR="001332BD" w:rsidRPr="00E956F7" w:rsidRDefault="001332BD" w:rsidP="006021E3">
            <w:pPr>
              <w:pStyle w:val="Tablebody"/>
              <w:autoSpaceDE w:val="0"/>
              <w:autoSpaceDN w:val="0"/>
              <w:adjustRightInd w:val="0"/>
            </w:pPr>
            <w:r w:rsidRPr="00E956F7">
              <w:rPr>
                <w:szCs w:val="24"/>
              </w:rPr>
              <w:t>Value only for specific weld types</w:t>
            </w:r>
          </w:p>
        </w:tc>
      </w:tr>
      <w:tr w:rsidR="001332BD" w:rsidRPr="00E956F7" w14:paraId="694E4873" w14:textId="77777777" w:rsidTr="005B271E">
        <w:trPr>
          <w:jc w:val="center"/>
        </w:trPr>
        <w:tc>
          <w:tcPr>
            <w:tcW w:w="1871" w:type="dxa"/>
          </w:tcPr>
          <w:p w14:paraId="5DC0A07E" w14:textId="5F040442" w:rsidR="001332BD" w:rsidRPr="00E956F7" w:rsidRDefault="001332BD" w:rsidP="006021E3">
            <w:pPr>
              <w:pStyle w:val="Tablebody"/>
              <w:autoSpaceDE w:val="0"/>
              <w:autoSpaceDN w:val="0"/>
              <w:adjustRightInd w:val="0"/>
            </w:pPr>
            <w:r w:rsidRPr="00E956F7">
              <w:rPr>
                <w:szCs w:val="24"/>
              </w:rPr>
              <w:t>angle</w:t>
            </w:r>
          </w:p>
        </w:tc>
        <w:tc>
          <w:tcPr>
            <w:tcW w:w="1800" w:type="dxa"/>
          </w:tcPr>
          <w:p w14:paraId="41D9EB6C" w14:textId="54E76876"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60296C6B" w14:textId="2D2B4D04" w:rsidR="001332BD" w:rsidRPr="00E956F7" w:rsidRDefault="001332BD" w:rsidP="006021E3">
            <w:pPr>
              <w:pStyle w:val="Tablebody"/>
              <w:autoSpaceDE w:val="0"/>
              <w:autoSpaceDN w:val="0"/>
              <w:adjustRightInd w:val="0"/>
            </w:pPr>
            <w:r w:rsidRPr="00E956F7">
              <w:rPr>
                <w:szCs w:val="24"/>
              </w:rPr>
              <w:t>Optional</w:t>
            </w:r>
          </w:p>
        </w:tc>
        <w:tc>
          <w:tcPr>
            <w:tcW w:w="3240" w:type="dxa"/>
          </w:tcPr>
          <w:p w14:paraId="30312B13" w14:textId="25331DE5" w:rsidR="001332BD" w:rsidRPr="00E956F7" w:rsidRDefault="001332BD" w:rsidP="006021E3">
            <w:pPr>
              <w:pStyle w:val="Tablebody"/>
              <w:autoSpaceDE w:val="0"/>
              <w:autoSpaceDN w:val="0"/>
              <w:adjustRightInd w:val="0"/>
            </w:pPr>
            <w:r w:rsidRPr="00E956F7">
              <w:rPr>
                <w:szCs w:val="24"/>
              </w:rPr>
              <w:t>-</w:t>
            </w:r>
          </w:p>
        </w:tc>
      </w:tr>
      <w:tr w:rsidR="001332BD" w:rsidRPr="00E956F7" w14:paraId="08C72B66" w14:textId="77777777" w:rsidTr="005B271E">
        <w:trPr>
          <w:jc w:val="center"/>
        </w:trPr>
        <w:tc>
          <w:tcPr>
            <w:tcW w:w="1871" w:type="dxa"/>
          </w:tcPr>
          <w:p w14:paraId="7B3E47BA" w14:textId="79CD559D" w:rsidR="001332BD" w:rsidRPr="00E956F7" w:rsidRDefault="001332BD" w:rsidP="006021E3">
            <w:pPr>
              <w:pStyle w:val="Tablebody"/>
              <w:autoSpaceDE w:val="0"/>
              <w:autoSpaceDN w:val="0"/>
              <w:adjustRightInd w:val="0"/>
            </w:pPr>
            <w:r w:rsidRPr="00E956F7">
              <w:rPr>
                <w:szCs w:val="24"/>
              </w:rPr>
              <w:t>filler</w:t>
            </w:r>
          </w:p>
        </w:tc>
        <w:tc>
          <w:tcPr>
            <w:tcW w:w="1800" w:type="dxa"/>
          </w:tcPr>
          <w:p w14:paraId="1F52B69D" w14:textId="4EEA0DCC" w:rsidR="001332BD" w:rsidRPr="00E956F7" w:rsidRDefault="001332BD" w:rsidP="006021E3">
            <w:pPr>
              <w:pStyle w:val="Tablebody"/>
              <w:autoSpaceDE w:val="0"/>
              <w:autoSpaceDN w:val="0"/>
              <w:adjustRightInd w:val="0"/>
            </w:pPr>
            <w:r w:rsidRPr="00E956F7">
              <w:rPr>
                <w:szCs w:val="24"/>
              </w:rPr>
              <w:t>Selection</w:t>
            </w:r>
          </w:p>
        </w:tc>
        <w:tc>
          <w:tcPr>
            <w:tcW w:w="1620" w:type="dxa"/>
          </w:tcPr>
          <w:p w14:paraId="43346B3E" w14:textId="0C154ECD" w:rsidR="001332BD" w:rsidRPr="00E956F7" w:rsidRDefault="001332BD" w:rsidP="006021E3">
            <w:pPr>
              <w:pStyle w:val="Tablebody"/>
              <w:autoSpaceDE w:val="0"/>
              <w:autoSpaceDN w:val="0"/>
              <w:adjustRightInd w:val="0"/>
            </w:pPr>
            <w:r w:rsidRPr="00E956F7">
              <w:rPr>
                <w:szCs w:val="24"/>
              </w:rPr>
              <w:t>Optional</w:t>
            </w:r>
          </w:p>
        </w:tc>
        <w:tc>
          <w:tcPr>
            <w:tcW w:w="3240" w:type="dxa"/>
          </w:tcPr>
          <w:p w14:paraId="4D030AEE" w14:textId="2F0CAA58" w:rsidR="001332BD" w:rsidRPr="00E956F7" w:rsidRDefault="001332BD" w:rsidP="006021E3">
            <w:pPr>
              <w:pStyle w:val="Tablebody"/>
              <w:autoSpaceDE w:val="0"/>
              <w:autoSpaceDN w:val="0"/>
              <w:adjustRightInd w:val="0"/>
            </w:pPr>
            <w:r w:rsidRPr="00E956F7">
              <w:rPr>
                <w:szCs w:val="24"/>
              </w:rPr>
              <w:t>-</w:t>
            </w:r>
          </w:p>
        </w:tc>
      </w:tr>
      <w:tr w:rsidR="001332BD" w:rsidRPr="00E956F7" w14:paraId="0E5ABBEE" w14:textId="77777777" w:rsidTr="005B271E">
        <w:trPr>
          <w:jc w:val="center"/>
        </w:trPr>
        <w:tc>
          <w:tcPr>
            <w:tcW w:w="1871" w:type="dxa"/>
          </w:tcPr>
          <w:p w14:paraId="5BD8A0D9" w14:textId="7E47AB57" w:rsidR="001332BD" w:rsidRPr="00E956F7" w:rsidRDefault="001332BD" w:rsidP="006021E3">
            <w:pPr>
              <w:pStyle w:val="Tablebody"/>
              <w:autoSpaceDE w:val="0"/>
              <w:autoSpaceDN w:val="0"/>
              <w:adjustRightInd w:val="0"/>
            </w:pPr>
            <w:r w:rsidRPr="00E956F7">
              <w:rPr>
                <w:szCs w:val="24"/>
              </w:rPr>
              <w:t>filler_material</w:t>
            </w:r>
          </w:p>
        </w:tc>
        <w:tc>
          <w:tcPr>
            <w:tcW w:w="1800" w:type="dxa"/>
          </w:tcPr>
          <w:p w14:paraId="209F98E6" w14:textId="390FB4C6" w:rsidR="001332BD" w:rsidRPr="00E956F7" w:rsidRDefault="001332BD" w:rsidP="006021E3">
            <w:pPr>
              <w:pStyle w:val="Tablebody"/>
              <w:autoSpaceDE w:val="0"/>
              <w:autoSpaceDN w:val="0"/>
              <w:adjustRightInd w:val="0"/>
            </w:pPr>
            <w:r w:rsidRPr="00E956F7">
              <w:rPr>
                <w:szCs w:val="24"/>
              </w:rPr>
              <w:t>Alphanumeric</w:t>
            </w:r>
          </w:p>
        </w:tc>
        <w:tc>
          <w:tcPr>
            <w:tcW w:w="1620" w:type="dxa"/>
          </w:tcPr>
          <w:p w14:paraId="25B970E5" w14:textId="1CE7470D" w:rsidR="001332BD" w:rsidRPr="00E956F7" w:rsidRDefault="001332BD" w:rsidP="006021E3">
            <w:pPr>
              <w:pStyle w:val="Tablebody"/>
              <w:autoSpaceDE w:val="0"/>
              <w:autoSpaceDN w:val="0"/>
              <w:adjustRightInd w:val="0"/>
            </w:pPr>
            <w:r w:rsidRPr="00E956F7">
              <w:rPr>
                <w:szCs w:val="24"/>
              </w:rPr>
              <w:t>Optional</w:t>
            </w:r>
          </w:p>
        </w:tc>
        <w:tc>
          <w:tcPr>
            <w:tcW w:w="3240" w:type="dxa"/>
          </w:tcPr>
          <w:p w14:paraId="562CC3A7" w14:textId="596643A9" w:rsidR="001332BD" w:rsidRPr="00E956F7" w:rsidRDefault="001332BD" w:rsidP="006021E3">
            <w:pPr>
              <w:pStyle w:val="Tablebody"/>
              <w:autoSpaceDE w:val="0"/>
              <w:autoSpaceDN w:val="0"/>
              <w:adjustRightInd w:val="0"/>
            </w:pPr>
            <w:r w:rsidRPr="00E956F7">
              <w:rPr>
                <w:szCs w:val="24"/>
              </w:rPr>
              <w:t>-</w:t>
            </w:r>
          </w:p>
        </w:tc>
      </w:tr>
      <w:tr w:rsidR="001332BD" w:rsidRPr="00E956F7" w14:paraId="320B9BB5" w14:textId="77777777" w:rsidTr="005B271E">
        <w:trPr>
          <w:jc w:val="center"/>
        </w:trPr>
        <w:tc>
          <w:tcPr>
            <w:tcW w:w="1871" w:type="dxa"/>
          </w:tcPr>
          <w:p w14:paraId="49E86045" w14:textId="375ECF8E" w:rsidR="001332BD" w:rsidRPr="00E956F7" w:rsidRDefault="001332BD" w:rsidP="006021E3">
            <w:pPr>
              <w:pStyle w:val="Tablebody"/>
              <w:autoSpaceDE w:val="0"/>
              <w:autoSpaceDN w:val="0"/>
              <w:adjustRightInd w:val="0"/>
            </w:pPr>
            <w:r w:rsidRPr="00E956F7">
              <w:rPr>
                <w:szCs w:val="24"/>
              </w:rPr>
              <w:t>shape</w:t>
            </w:r>
          </w:p>
        </w:tc>
        <w:tc>
          <w:tcPr>
            <w:tcW w:w="1800" w:type="dxa"/>
          </w:tcPr>
          <w:p w14:paraId="72C2037E" w14:textId="20817CDE" w:rsidR="001332BD" w:rsidRPr="00E956F7" w:rsidRDefault="001332BD" w:rsidP="006021E3">
            <w:pPr>
              <w:pStyle w:val="Tablebody"/>
              <w:autoSpaceDE w:val="0"/>
              <w:autoSpaceDN w:val="0"/>
              <w:adjustRightInd w:val="0"/>
            </w:pPr>
            <w:r w:rsidRPr="00E956F7">
              <w:rPr>
                <w:szCs w:val="24"/>
              </w:rPr>
              <w:t>Selection</w:t>
            </w:r>
          </w:p>
        </w:tc>
        <w:tc>
          <w:tcPr>
            <w:tcW w:w="1620" w:type="dxa"/>
          </w:tcPr>
          <w:p w14:paraId="180CDD1B" w14:textId="2638137D" w:rsidR="001332BD" w:rsidRPr="00E956F7" w:rsidRDefault="001332BD" w:rsidP="006021E3">
            <w:pPr>
              <w:pStyle w:val="Tablebody"/>
              <w:autoSpaceDE w:val="0"/>
              <w:autoSpaceDN w:val="0"/>
              <w:adjustRightInd w:val="0"/>
            </w:pPr>
            <w:r w:rsidRPr="00E956F7">
              <w:rPr>
                <w:szCs w:val="24"/>
              </w:rPr>
              <w:t>Optional</w:t>
            </w:r>
          </w:p>
        </w:tc>
        <w:tc>
          <w:tcPr>
            <w:tcW w:w="3240" w:type="dxa"/>
          </w:tcPr>
          <w:p w14:paraId="408B10AD" w14:textId="1D278FBA" w:rsidR="001332BD" w:rsidRPr="00E956F7" w:rsidRDefault="001332BD" w:rsidP="006021E3">
            <w:pPr>
              <w:pStyle w:val="Tablebody"/>
              <w:autoSpaceDE w:val="0"/>
              <w:autoSpaceDN w:val="0"/>
              <w:adjustRightInd w:val="0"/>
            </w:pPr>
            <w:r w:rsidRPr="00E956F7">
              <w:rPr>
                <w:szCs w:val="24"/>
              </w:rPr>
              <w:t>-</w:t>
            </w:r>
          </w:p>
        </w:tc>
      </w:tr>
      <w:tr w:rsidR="001332BD" w:rsidRPr="00E956F7" w14:paraId="4695B0F8" w14:textId="77777777" w:rsidTr="005B271E">
        <w:trPr>
          <w:jc w:val="center"/>
        </w:trPr>
        <w:tc>
          <w:tcPr>
            <w:tcW w:w="1871" w:type="dxa"/>
          </w:tcPr>
          <w:p w14:paraId="026146F3" w14:textId="7520B91D" w:rsidR="001332BD" w:rsidRPr="00E956F7" w:rsidRDefault="001332BD" w:rsidP="006021E3">
            <w:pPr>
              <w:pStyle w:val="Tablebody"/>
              <w:autoSpaceDE w:val="0"/>
              <w:autoSpaceDN w:val="0"/>
              <w:adjustRightInd w:val="0"/>
            </w:pPr>
            <w:r w:rsidRPr="00E956F7">
              <w:rPr>
                <w:szCs w:val="24"/>
              </w:rPr>
              <w:t>penetration</w:t>
            </w:r>
          </w:p>
        </w:tc>
        <w:tc>
          <w:tcPr>
            <w:tcW w:w="1800" w:type="dxa"/>
          </w:tcPr>
          <w:p w14:paraId="68EB83BC" w14:textId="7AABD11A" w:rsidR="001332BD" w:rsidRPr="00E956F7" w:rsidRDefault="001332BD" w:rsidP="006021E3">
            <w:pPr>
              <w:pStyle w:val="Tablebody"/>
              <w:autoSpaceDE w:val="0"/>
              <w:autoSpaceDN w:val="0"/>
              <w:adjustRightInd w:val="0"/>
            </w:pPr>
            <w:r w:rsidRPr="00E956F7">
              <w:rPr>
                <w:szCs w:val="24"/>
              </w:rPr>
              <w:t>Floating point</w:t>
            </w:r>
          </w:p>
        </w:tc>
        <w:tc>
          <w:tcPr>
            <w:tcW w:w="1620" w:type="dxa"/>
          </w:tcPr>
          <w:p w14:paraId="2E29AAA0" w14:textId="1DEFCA73" w:rsidR="001332BD" w:rsidRPr="00E956F7" w:rsidRDefault="001332BD" w:rsidP="006021E3">
            <w:pPr>
              <w:pStyle w:val="Tablebody"/>
              <w:autoSpaceDE w:val="0"/>
              <w:autoSpaceDN w:val="0"/>
              <w:adjustRightInd w:val="0"/>
            </w:pPr>
            <w:r w:rsidRPr="00E956F7">
              <w:rPr>
                <w:szCs w:val="24"/>
              </w:rPr>
              <w:t>Optional</w:t>
            </w:r>
          </w:p>
        </w:tc>
        <w:tc>
          <w:tcPr>
            <w:tcW w:w="3240" w:type="dxa"/>
          </w:tcPr>
          <w:p w14:paraId="0F83991D" w14:textId="2B8B09B0" w:rsidR="001332BD" w:rsidRPr="00E956F7" w:rsidRDefault="001332BD" w:rsidP="006021E3">
            <w:pPr>
              <w:pStyle w:val="Tablebody"/>
              <w:autoSpaceDE w:val="0"/>
              <w:autoSpaceDN w:val="0"/>
              <w:adjustRightInd w:val="0"/>
            </w:pPr>
            <w:r w:rsidRPr="00E956F7">
              <w:rPr>
                <w:szCs w:val="24"/>
              </w:rPr>
              <w:t>0 ≤ penetration ≤ 1</w:t>
            </w:r>
          </w:p>
        </w:tc>
      </w:tr>
    </w:tbl>
    <w:p w14:paraId="5F69A10F" w14:textId="79B3A880" w:rsidR="001332BD" w:rsidRPr="00E956F7" w:rsidRDefault="001332BD">
      <w:pPr>
        <w:pStyle w:val="BodyText"/>
        <w:autoSpaceDE w:val="0"/>
        <w:autoSpaceDN w:val="0"/>
        <w:adjustRightInd w:val="0"/>
        <w:rPr>
          <w:szCs w:val="24"/>
        </w:rPr>
      </w:pPr>
      <w:r w:rsidRPr="00E956F7">
        <w:rPr>
          <w:szCs w:val="24"/>
        </w:rPr>
        <w:t xml:space="preserve">Depending on </w:t>
      </w:r>
      <w:ins w:id="5582" w:author="LUEJE Claudia" w:date="2023-06-26T17:59:00Z">
        <w:r w:rsidR="00010DE7">
          <w:rPr>
            <w:szCs w:val="24"/>
          </w:rPr>
          <w:t xml:space="preserve">the </w:t>
        </w:r>
      </w:ins>
      <w:r w:rsidRPr="00E956F7">
        <w:rPr>
          <w:szCs w:val="24"/>
        </w:rPr>
        <w:t xml:space="preserve">subtype the attributes of the element </w:t>
      </w:r>
      <w:r w:rsidRPr="00615F56">
        <w:rPr>
          <w:rStyle w:val="ISOCode"/>
        </w:rPr>
        <w:t>&lt;weld_position/&gt;</w:t>
      </w:r>
      <w:r w:rsidRPr="00E956F7">
        <w:rPr>
          <w:szCs w:val="24"/>
        </w:rPr>
        <w:t xml:space="preserve"> are different. Each of the </w:t>
      </w:r>
      <w:del w:id="5583" w:author="LUEJE Claudia" w:date="2023-06-26T17:59:00Z">
        <w:r w:rsidR="00FC68DB" w:rsidRPr="00BD52D7">
          <w:delText>subtype is supporting</w:delText>
        </w:r>
      </w:del>
      <w:ins w:id="5584" w:author="LUEJE Claudia" w:date="2023-06-26T17:59:00Z">
        <w:r w:rsidRPr="00E956F7">
          <w:rPr>
            <w:szCs w:val="24"/>
          </w:rPr>
          <w:t>subtype</w:t>
        </w:r>
        <w:r w:rsidR="00010DE7">
          <w:rPr>
            <w:szCs w:val="24"/>
          </w:rPr>
          <w:t>s</w:t>
        </w:r>
        <w:r w:rsidRPr="00E956F7">
          <w:rPr>
            <w:szCs w:val="24"/>
          </w:rPr>
          <w:t xml:space="preserve"> support</w:t>
        </w:r>
        <w:r w:rsidR="00010DE7">
          <w:rPr>
            <w:szCs w:val="24"/>
          </w:rPr>
          <w:t>s</w:t>
        </w:r>
      </w:ins>
      <w:r w:rsidRPr="00E956F7">
        <w:rPr>
          <w:szCs w:val="24"/>
        </w:rPr>
        <w:t xml:space="preserve"> its specific combination of attributes. </w:t>
      </w:r>
      <w:ins w:id="5585" w:author="LUEJE Claudia" w:date="2023-06-26T17:59:00Z">
        <w:r w:rsidR="00010DE7">
          <w:rPr>
            <w:szCs w:val="24"/>
          </w:rPr>
          <w:t xml:space="preserve">The </w:t>
        </w:r>
      </w:ins>
      <w:r w:rsidR="00010DE7">
        <w:rPr>
          <w:szCs w:val="24"/>
        </w:rPr>
        <w:t>d</w:t>
      </w:r>
      <w:r w:rsidRPr="00E956F7">
        <w:rPr>
          <w:szCs w:val="24"/>
        </w:rPr>
        <w:t>escription of the specific combination can be found in the specific weld section below.</w:t>
      </w:r>
    </w:p>
    <w:p w14:paraId="7254A293" w14:textId="721FC8B4" w:rsidR="001332BD" w:rsidRPr="00E956F7" w:rsidRDefault="001332BD" w:rsidP="00497671">
      <w:pPr>
        <w:pStyle w:val="BodyText"/>
      </w:pPr>
      <w:r w:rsidRPr="00E956F7">
        <w:t>EXAMPLE</w:t>
      </w:r>
    </w:p>
    <w:p w14:paraId="2615EBA1" w14:textId="77777777" w:rsidR="008238FA" w:rsidRDefault="008238FA" w:rsidP="008238FA">
      <w:pPr>
        <w:pStyle w:val="Code-"/>
      </w:pPr>
      <w:r w:rsidRPr="00E45DCE">
        <w:t xml:space="preserve">    </w:t>
      </w:r>
      <w:r w:rsidR="001332BD" w:rsidRPr="00E45DCE">
        <w:rPr>
          <w:szCs w:val="24"/>
        </w:rPr>
        <w:t>&lt;connection_1d&gt;</w:t>
      </w:r>
    </w:p>
    <w:p w14:paraId="147F7518" w14:textId="77777777" w:rsidR="008238FA" w:rsidRDefault="008238FA" w:rsidP="008238FA">
      <w:pPr>
        <w:pStyle w:val="Code-"/>
      </w:pPr>
      <w:r>
        <w:t xml:space="preserve">    </w:t>
      </w:r>
      <w:r w:rsidR="001332BD" w:rsidRPr="00E45DCE">
        <w:t xml:space="preserve">    &lt;seamweld&gt;</w:t>
      </w:r>
    </w:p>
    <w:p w14:paraId="28392495" w14:textId="77777777" w:rsidR="008238FA" w:rsidRDefault="008238FA" w:rsidP="008238FA">
      <w:pPr>
        <w:pStyle w:val="Code-"/>
      </w:pPr>
      <w:r>
        <w:t xml:space="preserve">    </w:t>
      </w:r>
      <w:r w:rsidR="001332BD" w:rsidRPr="00E45DCE">
        <w:t xml:space="preserve">        &lt;corner_weld base="1" technology="resistance"&gt;</w:t>
      </w:r>
    </w:p>
    <w:p w14:paraId="79038227" w14:textId="77777777" w:rsidR="008238FA" w:rsidRDefault="008238FA" w:rsidP="008238FA">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w:t>
      </w:r>
    </w:p>
    <w:p w14:paraId="1253572C" w14:textId="77777777" w:rsidR="008238FA" w:rsidRDefault="008238FA" w:rsidP="008238FA">
      <w:pPr>
        <w:pStyle w:val="Code-"/>
      </w:pPr>
      <w:r>
        <w:rPr>
          <w:lang w:val="fr-CH"/>
        </w:rPr>
        <w:t xml:space="preserve">    </w:t>
      </w:r>
      <w:r w:rsidR="001332BD" w:rsidRPr="00E45DCE">
        <w:rPr>
          <w:lang w:val="fr-CH"/>
        </w:rPr>
        <w:t xml:space="preserve">                           </w:t>
      </w:r>
      <w:r w:rsidR="001332BD" w:rsidRPr="00E45DCE">
        <w:rPr>
          <w:b/>
        </w:rPr>
        <w:t>reference="true"</w:t>
      </w:r>
    </w:p>
    <w:p w14:paraId="6F38DEB4" w14:textId="77777777" w:rsidR="008238FA" w:rsidRDefault="008238FA" w:rsidP="008238FA">
      <w:pPr>
        <w:pStyle w:val="Code-"/>
      </w:pPr>
      <w:r>
        <w:t xml:space="preserve">    </w:t>
      </w:r>
      <w:r w:rsidR="001332BD" w:rsidRPr="00E45DCE">
        <w:t xml:space="preserve">                           </w:t>
      </w:r>
      <w:r w:rsidR="001332BD" w:rsidRPr="00E45DCE">
        <w:rPr>
          <w:b/>
        </w:rPr>
        <w:t>section="HV"</w:t>
      </w:r>
    </w:p>
    <w:p w14:paraId="4C1D042E" w14:textId="77777777" w:rsidR="008238FA" w:rsidRDefault="008238FA" w:rsidP="008238FA">
      <w:pPr>
        <w:pStyle w:val="Code-"/>
      </w:pPr>
      <w:r>
        <w:t xml:space="preserve">    </w:t>
      </w:r>
      <w:r w:rsidR="001332BD" w:rsidRPr="00E45DCE">
        <w:t xml:space="preserve">                           </w:t>
      </w:r>
      <w:r w:rsidR="001332BD" w:rsidRPr="00E45DCE">
        <w:rPr>
          <w:b/>
        </w:rPr>
        <w:t>thickness="0.5"</w:t>
      </w:r>
    </w:p>
    <w:p w14:paraId="33092DD2" w14:textId="77777777" w:rsidR="008238FA" w:rsidRDefault="008238FA" w:rsidP="008238FA">
      <w:pPr>
        <w:pStyle w:val="Code-"/>
      </w:pPr>
      <w:r>
        <w:t xml:space="preserve">    </w:t>
      </w:r>
      <w:r w:rsidR="001332BD" w:rsidRPr="00E45DCE">
        <w:t xml:space="preserve">                           </w:t>
      </w:r>
      <w:r w:rsidR="001332BD" w:rsidRPr="00E45DCE">
        <w:rPr>
          <w:b/>
        </w:rPr>
        <w:t>angle="45"</w:t>
      </w:r>
    </w:p>
    <w:p w14:paraId="036B95EA" w14:textId="77777777" w:rsidR="008238FA" w:rsidRDefault="008238FA" w:rsidP="008238FA">
      <w:pPr>
        <w:pStyle w:val="Code-"/>
      </w:pPr>
      <w:r>
        <w:t xml:space="preserve">    </w:t>
      </w:r>
      <w:r w:rsidR="001332BD" w:rsidRPr="00E45DCE">
        <w:t xml:space="preserve">                           </w:t>
      </w:r>
      <w:r w:rsidR="001332BD" w:rsidRPr="00E45DCE">
        <w:rPr>
          <w:b/>
        </w:rPr>
        <w:t>filler="yes"</w:t>
      </w:r>
    </w:p>
    <w:p w14:paraId="183AB23E" w14:textId="77777777" w:rsidR="008238FA" w:rsidRDefault="008238FA" w:rsidP="008238FA">
      <w:pPr>
        <w:pStyle w:val="Code-"/>
      </w:pPr>
      <w:r>
        <w:t xml:space="preserve">    </w:t>
      </w:r>
      <w:r w:rsidR="006021E3" w:rsidRPr="00E45DCE">
        <w:t xml:space="preserve">                           </w:t>
      </w:r>
      <w:r w:rsidR="001332BD" w:rsidRPr="00E45DCE">
        <w:rPr>
          <w:b/>
        </w:rPr>
        <w:t>filler_material=" E7018-X"</w:t>
      </w:r>
    </w:p>
    <w:p w14:paraId="196BA6D7" w14:textId="77777777" w:rsidR="008238FA" w:rsidRDefault="008238FA" w:rsidP="008238FA">
      <w:pPr>
        <w:pStyle w:val="Code-"/>
      </w:pPr>
      <w:r>
        <w:t xml:space="preserve">    </w:t>
      </w:r>
      <w:r w:rsidR="001332BD" w:rsidRPr="00E45DCE">
        <w:t xml:space="preserve">                           </w:t>
      </w:r>
      <w:r w:rsidR="001332BD" w:rsidRPr="00E45DCE">
        <w:rPr>
          <w:b/>
        </w:rPr>
        <w:t>shape="straight"</w:t>
      </w:r>
    </w:p>
    <w:p w14:paraId="20A61098" w14:textId="77777777" w:rsidR="008238FA" w:rsidRDefault="008238FA" w:rsidP="008238FA">
      <w:pPr>
        <w:pStyle w:val="Code-"/>
      </w:pPr>
      <w:r>
        <w:t xml:space="preserve">    </w:t>
      </w:r>
      <w:r w:rsidR="001332BD" w:rsidRPr="00E45DCE">
        <w:t xml:space="preserve">                           </w:t>
      </w:r>
      <w:r w:rsidR="001332BD" w:rsidRPr="00E45DCE">
        <w:rPr>
          <w:b/>
        </w:rPr>
        <w:t>penetration="0.6"/&gt;</w:t>
      </w:r>
    </w:p>
    <w:p w14:paraId="7821D913" w14:textId="77777777" w:rsidR="008238FA" w:rsidRDefault="008238FA" w:rsidP="008238FA">
      <w:pPr>
        <w:pStyle w:val="Code-"/>
      </w:pPr>
      <w:r>
        <w:t xml:space="preserve">    </w:t>
      </w:r>
      <w:r w:rsidR="001332BD" w:rsidRPr="00E45DCE">
        <w:t xml:space="preserve">            &lt;sheet_parameter index="2" gap="1.0"/&gt;</w:t>
      </w:r>
    </w:p>
    <w:p w14:paraId="542CB037" w14:textId="77777777" w:rsidR="008238FA" w:rsidRDefault="008238FA" w:rsidP="008238FA">
      <w:pPr>
        <w:pStyle w:val="Code-"/>
      </w:pPr>
      <w:r>
        <w:t xml:space="preserve">    </w:t>
      </w:r>
      <w:r w:rsidR="001332BD" w:rsidRPr="00E45DCE">
        <w:t xml:space="preserve">        &lt;/corner_weld&gt;</w:t>
      </w:r>
    </w:p>
    <w:p w14:paraId="5E3D9BB8" w14:textId="77777777" w:rsidR="008238FA" w:rsidRDefault="008238FA" w:rsidP="008238FA">
      <w:pPr>
        <w:pStyle w:val="Code-"/>
      </w:pPr>
      <w:r>
        <w:t xml:space="preserve">    </w:t>
      </w:r>
      <w:r w:rsidR="001332BD" w:rsidRPr="00E45DCE">
        <w:t xml:space="preserve">    &lt;/seamweld&gt;</w:t>
      </w:r>
    </w:p>
    <w:p w14:paraId="28CC3D8C" w14:textId="7C8BC1F9" w:rsidR="001332BD" w:rsidRPr="00E45DCE" w:rsidRDefault="008238FA" w:rsidP="008238FA">
      <w:pPr>
        <w:pStyle w:val="Code-"/>
      </w:pPr>
      <w:r>
        <w:t xml:space="preserve">    </w:t>
      </w:r>
      <w:r w:rsidR="001332BD" w:rsidRPr="00E45DCE">
        <w:t>&lt;/connection_1d&gt;</w:t>
      </w:r>
    </w:p>
    <w:p w14:paraId="3E61FEBF" w14:textId="470C02DD" w:rsidR="001332BD" w:rsidRPr="00E45DCE" w:rsidRDefault="006021E3" w:rsidP="00E45DCE">
      <w:pPr>
        <w:pStyle w:val="Code-"/>
      </w:pPr>
      <w:r w:rsidRPr="00E45DCE">
        <w:t> </w:t>
      </w:r>
    </w:p>
    <w:p w14:paraId="5076CBE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5586" w:name="_Toc338939139"/>
      <w:r w:rsidRPr="00E956F7">
        <w:rPr>
          <w:rFonts w:eastAsia="Times New Roman"/>
          <w:szCs w:val="24"/>
          <w:lang w:val="fr-CH"/>
        </w:rPr>
        <w:t>Attributes "u", "x", "y", "z</w:t>
      </w:r>
      <w:bookmarkEnd w:id="5586"/>
      <w:r w:rsidRPr="00E956F7">
        <w:rPr>
          <w:rFonts w:eastAsia="Times New Roman"/>
          <w:szCs w:val="24"/>
          <w:lang w:val="fr-CH"/>
        </w:rPr>
        <w:t>"</w:t>
      </w:r>
    </w:p>
    <w:p w14:paraId="7878AFE2"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u</w:t>
      </w:r>
      <w:r w:rsidRPr="00E956F7">
        <w:rPr>
          <w:szCs w:val="24"/>
        </w:rPr>
        <w:t xml:space="preserve"> specifies the relative location on the connection line defined in </w:t>
      </w:r>
      <w:r w:rsidRPr="00615F56">
        <w:rPr>
          <w:rStyle w:val="ISOCode"/>
        </w:rPr>
        <w:t>loc_list</w:t>
      </w:r>
      <w:r w:rsidRPr="00E956F7">
        <w:rPr>
          <w:szCs w:val="24"/>
        </w:rPr>
        <w:t xml:space="preserve">. Value </w:t>
      </w:r>
      <w:r w:rsidRPr="00615F56">
        <w:rPr>
          <w:rStyle w:val="ISOCode"/>
        </w:rPr>
        <w:t>u=0</w:t>
      </w:r>
      <w:r w:rsidRPr="00E956F7">
        <w:rPr>
          <w:szCs w:val="24"/>
        </w:rPr>
        <w:t xml:space="preserve"> represents the first location of the connection line matching the element </w:t>
      </w:r>
      <w:r w:rsidRPr="00615F56">
        <w:rPr>
          <w:rStyle w:val="ISOCode"/>
        </w:rPr>
        <w:t>loc</w:t>
      </w:r>
      <w:r w:rsidRPr="00E956F7">
        <w:rPr>
          <w:szCs w:val="24"/>
        </w:rPr>
        <w:t xml:space="preserve"> specified with the lowest value for the attribute </w:t>
      </w:r>
      <w:r w:rsidRPr="00615F56">
        <w:rPr>
          <w:rStyle w:val="ISOCode"/>
        </w:rPr>
        <w:t>u</w:t>
      </w:r>
      <w:r w:rsidRPr="00E956F7">
        <w:rPr>
          <w:szCs w:val="24"/>
        </w:rPr>
        <w:t xml:space="preserve">. Value </w:t>
      </w:r>
      <w:r w:rsidRPr="00615F56">
        <w:rPr>
          <w:rStyle w:val="ISOCode"/>
        </w:rPr>
        <w:t xml:space="preserve">u=1 </w:t>
      </w:r>
      <w:r w:rsidRPr="00E956F7">
        <w:rPr>
          <w:szCs w:val="24"/>
        </w:rPr>
        <w:t xml:space="preserve">represents the last location of this line matching the element </w:t>
      </w:r>
      <w:r w:rsidRPr="00615F56">
        <w:rPr>
          <w:rStyle w:val="ISOCode"/>
        </w:rPr>
        <w:t>loc</w:t>
      </w:r>
      <w:r w:rsidRPr="00E956F7">
        <w:rPr>
          <w:szCs w:val="24"/>
        </w:rPr>
        <w:t xml:space="preserve"> with highest value for the attribute value </w:t>
      </w:r>
      <w:r w:rsidRPr="00615F56">
        <w:rPr>
          <w:rStyle w:val="ISOCode"/>
        </w:rPr>
        <w:t>u</w:t>
      </w:r>
      <w:r w:rsidRPr="00E956F7">
        <w:rPr>
          <w:szCs w:val="24"/>
        </w:rPr>
        <w:t>. Values in between are specifying the point located at the specified fraction of the line measure in summed up lengths of the segments of the connection line in space.</w:t>
      </w:r>
    </w:p>
    <w:p w14:paraId="49006AEF" w14:textId="7C54362D" w:rsidR="001332BD" w:rsidRPr="00E956F7" w:rsidRDefault="001332BD">
      <w:pPr>
        <w:pStyle w:val="BodyText"/>
        <w:autoSpaceDE w:val="0"/>
        <w:autoSpaceDN w:val="0"/>
        <w:adjustRightInd w:val="0"/>
        <w:rPr>
          <w:szCs w:val="24"/>
        </w:rPr>
      </w:pPr>
      <w:r w:rsidRPr="00E956F7">
        <w:rPr>
          <w:szCs w:val="24"/>
        </w:rPr>
        <w:t xml:space="preserve">The attributes </w:t>
      </w:r>
      <w:r w:rsidRPr="00615F56">
        <w:rPr>
          <w:rStyle w:val="ISOCode"/>
        </w:rPr>
        <w:t>x</w:t>
      </w:r>
      <w:r w:rsidRPr="00E956F7">
        <w:rPr>
          <w:szCs w:val="24"/>
        </w:rPr>
        <w:t xml:space="preserve">, </w:t>
      </w:r>
      <w:r w:rsidRPr="00615F56">
        <w:rPr>
          <w:rStyle w:val="ISOCode"/>
        </w:rPr>
        <w:t>y</w:t>
      </w:r>
      <w:r w:rsidRPr="00E956F7">
        <w:rPr>
          <w:szCs w:val="24"/>
        </w:rPr>
        <w:t xml:space="preserve">, </w:t>
      </w:r>
      <w:r w:rsidRPr="00615F56">
        <w:rPr>
          <w:rStyle w:val="ISOCode"/>
        </w:rPr>
        <w:t>z</w:t>
      </w:r>
      <w:r w:rsidRPr="00E956F7">
        <w:rPr>
          <w:szCs w:val="24"/>
        </w:rPr>
        <w:t xml:space="preserve"> </w:t>
      </w:r>
      <w:del w:id="5587" w:author="LUEJE Claudia" w:date="2023-06-26T17:59:00Z">
        <w:r w:rsidR="00FC68DB" w:rsidRPr="00F54804">
          <w:delText>are specifying</w:delText>
        </w:r>
      </w:del>
      <w:ins w:id="5588" w:author="LUEJE Claudia" w:date="2023-06-26T17:59:00Z">
        <w:r w:rsidRPr="00E956F7">
          <w:rPr>
            <w:szCs w:val="24"/>
          </w:rPr>
          <w:t>specify</w:t>
        </w:r>
      </w:ins>
      <w:r w:rsidRPr="00E956F7">
        <w:rPr>
          <w:szCs w:val="24"/>
        </w:rPr>
        <w:t xml:space="preserve"> the direction vector in</w:t>
      </w:r>
      <w:ins w:id="5589" w:author="LUEJE Claudia" w:date="2023-06-26T17:59:00Z">
        <w:r w:rsidRPr="00E956F7">
          <w:rPr>
            <w:szCs w:val="24"/>
          </w:rPr>
          <w:t xml:space="preserve"> </w:t>
        </w:r>
        <w:r w:rsidR="00010DE7">
          <w:rPr>
            <w:szCs w:val="24"/>
          </w:rPr>
          <w:t>the</w:t>
        </w:r>
      </w:ins>
      <w:r w:rsidR="00010DE7">
        <w:rPr>
          <w:szCs w:val="24"/>
        </w:rPr>
        <w:t xml:space="preserve"> </w:t>
      </w:r>
      <w:r w:rsidRPr="00E956F7">
        <w:rPr>
          <w:szCs w:val="24"/>
        </w:rPr>
        <w:t xml:space="preserve">global coordinate system into the quadrant of the welding. The origin of this vector is defined by </w:t>
      </w:r>
      <w:r w:rsidRPr="00615F56">
        <w:rPr>
          <w:rStyle w:val="ISOCode"/>
        </w:rPr>
        <w:t>u</w:t>
      </w:r>
      <w:r w:rsidRPr="00E956F7">
        <w:rPr>
          <w:szCs w:val="24"/>
        </w:rPr>
        <w:t xml:space="preserve"> and the </w:t>
      </w:r>
      <w:r w:rsidRPr="00615F56">
        <w:rPr>
          <w:rStyle w:val="ISOCode"/>
        </w:rPr>
        <w:t>loc_list</w:t>
      </w:r>
      <w:r w:rsidRPr="00E956F7">
        <w:rPr>
          <w:szCs w:val="24"/>
        </w:rPr>
        <w:t>.</w:t>
      </w:r>
    </w:p>
    <w:p w14:paraId="30133A27" w14:textId="70B57F0A" w:rsidR="001332BD" w:rsidRPr="00E956F7" w:rsidRDefault="001332BD">
      <w:pPr>
        <w:pStyle w:val="BodyText"/>
        <w:autoSpaceDE w:val="0"/>
        <w:autoSpaceDN w:val="0"/>
        <w:adjustRightInd w:val="0"/>
        <w:rPr>
          <w:szCs w:val="24"/>
        </w:rPr>
      </w:pPr>
      <w:r w:rsidRPr="00E956F7">
        <w:rPr>
          <w:szCs w:val="24"/>
        </w:rPr>
        <w:t>The length of the vector has no specific meaning</w:t>
      </w:r>
      <w:del w:id="5590" w:author="LUEJE Claudia" w:date="2023-06-26T17:59:00Z">
        <w:r w:rsidR="00FC68DB" w:rsidRPr="00F54804">
          <w:delText>,</w:delText>
        </w:r>
      </w:del>
      <w:ins w:id="5591" w:author="LUEJE Claudia" w:date="2023-06-26T17:59:00Z">
        <w:r w:rsidR="00010DE7">
          <w:rPr>
            <w:szCs w:val="24"/>
          </w:rPr>
          <w:t>;</w:t>
        </w:r>
      </w:ins>
      <w:r w:rsidRPr="00E956F7">
        <w:rPr>
          <w:szCs w:val="24"/>
        </w:rPr>
        <w:t xml:space="preserve"> only the direction is used. However, it should be sufficiently long to be unambiguous as it is presented in </w:t>
      </w:r>
      <w:del w:id="5592" w:author="LUEJE Claudia" w:date="2023-06-26T17:59:00Z">
        <w:r w:rsidR="00FC68DB" w:rsidRPr="00F54804">
          <w:fldChar w:fldCharType="begin"/>
        </w:r>
        <w:r w:rsidR="00FC68DB" w:rsidRPr="00F54804">
          <w:delInstrText xml:space="preserve"> REF _Ref397529572 \h </w:delInstrText>
        </w:r>
        <w:r w:rsidR="00FC68DB" w:rsidRPr="00F54804">
          <w:fldChar w:fldCharType="separate"/>
        </w:r>
        <w:r w:rsidR="0067475A" w:rsidRPr="00F54804">
          <w:delText xml:space="preserve">Figure </w:delText>
        </w:r>
        <w:r w:rsidR="0067475A">
          <w:rPr>
            <w:noProof/>
          </w:rPr>
          <w:delText>50</w:delText>
        </w:r>
        <w:r w:rsidR="00FC68DB" w:rsidRPr="00F54804">
          <w:fldChar w:fldCharType="end"/>
        </w:r>
        <w:r w:rsidR="00FC68DB" w:rsidRPr="00F54804">
          <w:delText>.</w:delText>
        </w:r>
      </w:del>
      <w:ins w:id="5593" w:author="LUEJE Claudia" w:date="2023-06-26T17:59:00Z">
        <w:r w:rsidR="00E4158E" w:rsidRPr="00E956F7">
          <w:rPr>
            <w:rStyle w:val="citefig"/>
            <w:szCs w:val="24"/>
          </w:rPr>
          <w:t>Figure </w:t>
        </w:r>
        <w:r w:rsidRPr="00E956F7">
          <w:rPr>
            <w:rStyle w:val="citefig"/>
            <w:szCs w:val="24"/>
          </w:rPr>
          <w:t>53</w:t>
        </w:r>
        <w:r w:rsidRPr="00E956F7">
          <w:rPr>
            <w:szCs w:val="24"/>
          </w:rPr>
          <w:t>.</w:t>
        </w:r>
      </w:ins>
    </w:p>
    <w:p w14:paraId="7DD79B90" w14:textId="77777777" w:rsidR="00FC68DB" w:rsidRPr="00F54804" w:rsidRDefault="003E2EDD" w:rsidP="003A4064">
      <w:pPr>
        <w:keepNext/>
        <w:jc w:val="center"/>
        <w:rPr>
          <w:del w:id="5594" w:author="LUEJE Claudia" w:date="2023-06-26T17:59:00Z"/>
        </w:rPr>
      </w:pPr>
      <w:del w:id="5595" w:author="LUEJE Claudia" w:date="2023-06-26T17:59:00Z">
        <w:r w:rsidRPr="0013175B">
          <w:rPr>
            <w:noProof/>
          </w:rPr>
          <mc:AlternateContent>
            <mc:Choice Requires="wps">
              <w:drawing>
                <wp:anchor distT="0" distB="0" distL="114300" distR="114300" simplePos="0" relativeHeight="251663360" behindDoc="0" locked="0" layoutInCell="1" allowOverlap="1" wp14:anchorId="5377EA1C" wp14:editId="3A5D0552">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DA1E9C4" wp14:editId="6791C8E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del>
    </w:p>
    <w:p w14:paraId="6CAAB026" w14:textId="254B4CF5"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596" w:author="LUEJE Claudia" w:date="2023-06-26T17:59:00Z"/>
          <w:szCs w:val="24"/>
        </w:rPr>
      </w:pPr>
      <w:ins w:id="5597" w:author="LUEJE Claudia" w:date="2023-06-26T17:59:00Z">
        <w:r>
          <w:rPr>
            <w:szCs w:val="24"/>
          </w:rPr>
          <w:t>8329_ed1fig</w:t>
        </w:r>
        <w:r w:rsidR="006021E3" w:rsidRPr="00E956F7">
          <w:rPr>
            <w:szCs w:val="24"/>
          </w:rPr>
          <w:t>53</w:t>
        </w:r>
        <w:r w:rsidR="001332BD" w:rsidRPr="00E956F7">
          <w:rPr>
            <w:szCs w:val="24"/>
          </w:rPr>
          <w:t>.EPS</w:t>
        </w:r>
      </w:ins>
    </w:p>
    <w:p w14:paraId="67315586" w14:textId="77777777" w:rsidR="002B22F1" w:rsidRDefault="002B22F1" w:rsidP="00B47C5C">
      <w:pPr>
        <w:pStyle w:val="KeyTitle"/>
        <w:rPr>
          <w:ins w:id="5598" w:author="LUEJE Claudia" w:date="2023-06-26T17:59:00Z"/>
        </w:rPr>
      </w:pPr>
      <w:ins w:id="5599"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2B22F1" w:rsidRPr="00B62EE5" w14:paraId="3D8A9CF7" w14:textId="77777777" w:rsidTr="002B22F1">
        <w:trPr>
          <w:ins w:id="5600" w:author="LUEJE Claudia" w:date="2023-06-26T17:59:00Z"/>
        </w:trPr>
        <w:tc>
          <w:tcPr>
            <w:tcW w:w="397" w:type="dxa"/>
            <w:shd w:val="clear" w:color="auto" w:fill="auto"/>
          </w:tcPr>
          <w:p w14:paraId="6AAADD74" w14:textId="12AB01A7" w:rsidR="002B22F1" w:rsidRPr="00B62EE5" w:rsidRDefault="002B22F1" w:rsidP="00B47C5C">
            <w:pPr>
              <w:pStyle w:val="KeyText"/>
              <w:rPr>
                <w:ins w:id="5601" w:author="LUEJE Claudia" w:date="2023-06-26T17:59:00Z"/>
              </w:rPr>
            </w:pPr>
            <w:ins w:id="5602" w:author="LUEJE Claudia" w:date="2023-06-26T17:59:00Z">
              <w:r w:rsidRPr="00B62EE5">
                <w:t>1</w:t>
              </w:r>
            </w:ins>
          </w:p>
        </w:tc>
        <w:tc>
          <w:tcPr>
            <w:tcW w:w="9356" w:type="dxa"/>
            <w:shd w:val="clear" w:color="auto" w:fill="auto"/>
          </w:tcPr>
          <w:p w14:paraId="37FE9AEF" w14:textId="49874DFC" w:rsidR="002B22F1" w:rsidRPr="00B62EE5" w:rsidRDefault="002B22F1" w:rsidP="00B47C5C">
            <w:pPr>
              <w:pStyle w:val="KeyText"/>
              <w:rPr>
                <w:ins w:id="5603" w:author="LUEJE Claudia" w:date="2023-06-26T17:59:00Z"/>
              </w:rPr>
            </w:pPr>
            <w:ins w:id="5604" w:author="LUEJE Claudia" w:date="2023-06-26T17:59:00Z">
              <w:r w:rsidRPr="00B62EE5">
                <w:t>vague</w:t>
              </w:r>
            </w:ins>
          </w:p>
        </w:tc>
      </w:tr>
      <w:tr w:rsidR="002B22F1" w14:paraId="79965BBA" w14:textId="77777777" w:rsidTr="002B22F1">
        <w:trPr>
          <w:ins w:id="5605" w:author="LUEJE Claudia" w:date="2023-06-26T17:59:00Z"/>
        </w:trPr>
        <w:tc>
          <w:tcPr>
            <w:tcW w:w="397" w:type="dxa"/>
            <w:shd w:val="clear" w:color="auto" w:fill="auto"/>
          </w:tcPr>
          <w:p w14:paraId="09B476EA" w14:textId="456B1499" w:rsidR="002B22F1" w:rsidRDefault="002B22F1" w:rsidP="00B47C5C">
            <w:pPr>
              <w:pStyle w:val="KeyText"/>
              <w:rPr>
                <w:ins w:id="5606" w:author="LUEJE Claudia" w:date="2023-06-26T17:59:00Z"/>
              </w:rPr>
            </w:pPr>
            <w:ins w:id="5607" w:author="LUEJE Claudia" w:date="2023-06-26T17:59:00Z">
              <w:r>
                <w:t>2</w:t>
              </w:r>
            </w:ins>
          </w:p>
        </w:tc>
        <w:tc>
          <w:tcPr>
            <w:tcW w:w="9356" w:type="dxa"/>
            <w:shd w:val="clear" w:color="auto" w:fill="auto"/>
          </w:tcPr>
          <w:p w14:paraId="6B42B7E9" w14:textId="0FECD13B" w:rsidR="002B22F1" w:rsidRDefault="002B22F1" w:rsidP="00B47C5C">
            <w:pPr>
              <w:pStyle w:val="KeyText"/>
              <w:rPr>
                <w:ins w:id="5608" w:author="LUEJE Claudia" w:date="2023-06-26T17:59:00Z"/>
              </w:rPr>
            </w:pPr>
            <w:ins w:id="5609" w:author="LUEJE Claudia" w:date="2023-06-26T17:59:00Z">
              <w:r>
                <w:t>the weld</w:t>
              </w:r>
            </w:ins>
          </w:p>
        </w:tc>
      </w:tr>
      <w:tr w:rsidR="002B22F1" w14:paraId="164E5557" w14:textId="77777777" w:rsidTr="002B22F1">
        <w:trPr>
          <w:ins w:id="5610" w:author="LUEJE Claudia" w:date="2023-06-26T17:59:00Z"/>
        </w:trPr>
        <w:tc>
          <w:tcPr>
            <w:tcW w:w="397" w:type="dxa"/>
            <w:shd w:val="clear" w:color="auto" w:fill="auto"/>
          </w:tcPr>
          <w:p w14:paraId="1849F8F7" w14:textId="3801FC83" w:rsidR="002B22F1" w:rsidRPr="002B22F1" w:rsidRDefault="002B22F1" w:rsidP="00B47C5C">
            <w:pPr>
              <w:pStyle w:val="KeyText"/>
              <w:rPr>
                <w:ins w:id="5611" w:author="LUEJE Claudia" w:date="2023-06-26T17:59:00Z"/>
                <w:vertAlign w:val="superscript"/>
              </w:rPr>
            </w:pPr>
            <w:ins w:id="5612" w:author="LUEJE Claudia" w:date="2023-06-26T17:59:00Z">
              <w:r w:rsidRPr="002B22F1">
                <w:rPr>
                  <w:vertAlign w:val="superscript"/>
                </w:rPr>
                <w:t>a</w:t>
              </w:r>
            </w:ins>
          </w:p>
        </w:tc>
        <w:tc>
          <w:tcPr>
            <w:tcW w:w="9356" w:type="dxa"/>
            <w:shd w:val="clear" w:color="auto" w:fill="auto"/>
          </w:tcPr>
          <w:p w14:paraId="68E0E216" w14:textId="1F8DD59C" w:rsidR="002B22F1" w:rsidRDefault="002B22F1" w:rsidP="00B47C5C">
            <w:pPr>
              <w:pStyle w:val="KeyText"/>
              <w:rPr>
                <w:ins w:id="5613" w:author="LUEJE Claudia" w:date="2023-06-26T17:59:00Z"/>
              </w:rPr>
            </w:pPr>
            <w:ins w:id="5614" w:author="LUEJE Claudia" w:date="2023-06-26T17:59:00Z">
              <w:r>
                <w:t>Good.</w:t>
              </w:r>
            </w:ins>
          </w:p>
        </w:tc>
      </w:tr>
    </w:tbl>
    <w:p w14:paraId="6B3494AB" w14:textId="5ED58223" w:rsidR="001332BD" w:rsidRPr="00E956F7" w:rsidRDefault="00E4158E">
      <w:pPr>
        <w:pStyle w:val="Figuretitle0"/>
        <w:autoSpaceDE w:val="0"/>
        <w:autoSpaceDN w:val="0"/>
        <w:adjustRightInd w:val="0"/>
        <w:outlineLvl w:val="0"/>
        <w:rPr>
          <w:szCs w:val="24"/>
        </w:rPr>
      </w:pPr>
      <w:bookmarkStart w:id="5615" w:name="_Ref397529572"/>
      <w:bookmarkStart w:id="5616" w:name="Figure11"/>
      <w:bookmarkStart w:id="5617" w:name="_Toc3557126"/>
      <w:bookmarkStart w:id="5618" w:name="_Toc34747377"/>
      <w:bookmarkStart w:id="5619" w:name="_Toc76030575"/>
      <w:bookmarkStart w:id="5620" w:name="_Toc94530860"/>
      <w:bookmarkStart w:id="5621" w:name="_Toc101428256"/>
      <w:bookmarkStart w:id="5622" w:name="_Toc110532312"/>
      <w:r w:rsidRPr="00E956F7">
        <w:rPr>
          <w:szCs w:val="24"/>
        </w:rPr>
        <w:t>Figure</w:t>
      </w:r>
      <w:del w:id="5623"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50</w:delText>
        </w:r>
        <w:r w:rsidR="00FC68DB" w:rsidRPr="00F54804">
          <w:fldChar w:fldCharType="end"/>
        </w:r>
      </w:del>
      <w:bookmarkEnd w:id="5615"/>
      <w:bookmarkEnd w:id="5616"/>
      <w:ins w:id="5624" w:author="LUEJE Claudia" w:date="2023-06-26T17:59:00Z">
        <w:r w:rsidRPr="00E956F7">
          <w:rPr>
            <w:szCs w:val="24"/>
          </w:rPr>
          <w:t> </w:t>
        </w:r>
        <w:r w:rsidR="001332BD" w:rsidRPr="00E956F7">
          <w:rPr>
            <w:szCs w:val="24"/>
          </w:rPr>
          <w:t>53</w:t>
        </w:r>
      </w:ins>
      <w:r w:rsidR="001332BD" w:rsidRPr="00E956F7">
        <w:rPr>
          <w:szCs w:val="24"/>
        </w:rPr>
        <w:t xml:space="preserve"> — Welding </w:t>
      </w:r>
      <w:r w:rsidR="00010DE7">
        <w:rPr>
          <w:szCs w:val="24"/>
        </w:rPr>
        <w:t>p</w:t>
      </w:r>
      <w:r w:rsidR="001332BD" w:rsidRPr="00E956F7">
        <w:rPr>
          <w:szCs w:val="24"/>
        </w:rPr>
        <w:t>osition vector direction and length</w:t>
      </w:r>
      <w:bookmarkEnd w:id="5617"/>
      <w:bookmarkEnd w:id="5618"/>
      <w:bookmarkEnd w:id="5619"/>
      <w:bookmarkEnd w:id="5620"/>
      <w:bookmarkEnd w:id="5621"/>
      <w:bookmarkEnd w:id="5622"/>
    </w:p>
    <w:p w14:paraId="5B384F7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625" w:name="_Toc338939140"/>
      <w:bookmarkStart w:id="5626" w:name="_Toc338939137"/>
      <w:bookmarkStart w:id="5627" w:name="_Toc338938906"/>
      <w:bookmarkStart w:id="5628" w:name="_Toc338939103"/>
      <w:r w:rsidRPr="00E956F7">
        <w:rPr>
          <w:rFonts w:eastAsia="Times New Roman"/>
          <w:szCs w:val="24"/>
        </w:rPr>
        <w:t>Attribute "reference</w:t>
      </w:r>
      <w:bookmarkEnd w:id="5625"/>
      <w:r w:rsidRPr="00E956F7">
        <w:rPr>
          <w:rFonts w:eastAsia="Times New Roman"/>
          <w:szCs w:val="24"/>
        </w:rPr>
        <w:t>"</w:t>
      </w:r>
    </w:p>
    <w:p w14:paraId="1A4E79DB"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reference</w:t>
      </w:r>
      <w:r w:rsidRPr="00E956F7">
        <w:rPr>
          <w:szCs w:val="24"/>
        </w:rPr>
        <w:t xml:space="preserve"> specifies this weld position to be the reference for welds that need such a reference. In case of butt-welds or cruciform joints this is needed to specify a specific side for one of the attributes (see there).</w:t>
      </w:r>
    </w:p>
    <w:p w14:paraId="4FA57B4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p>
    <w:p w14:paraId="1A785ABF"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section</w:t>
      </w:r>
      <w:r w:rsidRPr="00E956F7">
        <w:rPr>
          <w:szCs w:val="24"/>
        </w:rPr>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163E0B16" w14:textId="367FD0A3" w:rsidR="001332BD" w:rsidRPr="00E956F7" w:rsidRDefault="001332BD">
      <w:pPr>
        <w:pStyle w:val="BodyText"/>
        <w:autoSpaceDE w:val="0"/>
        <w:autoSpaceDN w:val="0"/>
        <w:adjustRightInd w:val="0"/>
        <w:rPr>
          <w:szCs w:val="24"/>
        </w:rPr>
      </w:pPr>
      <w:r w:rsidRPr="00E956F7">
        <w:rPr>
          <w:szCs w:val="24"/>
        </w:rPr>
        <w:t xml:space="preserve">In most cases the sections "Fillet", "HV" and "HY" are used in seam weld connections when the head of a sheet is welded on a base sheet. Connections putting two sheet heads together </w:t>
      </w:r>
      <w:del w:id="5629" w:author="LUEJE Claudia" w:date="2023-06-26T17:59:00Z">
        <w:r w:rsidR="00FC68DB" w:rsidRPr="00F54804">
          <w:delText xml:space="preserve">are </w:delText>
        </w:r>
      </w:del>
      <w:r w:rsidRPr="00E956F7">
        <w:rPr>
          <w:szCs w:val="24"/>
        </w:rPr>
        <w:t xml:space="preserve">mostly </w:t>
      </w:r>
      <w:del w:id="5630" w:author="LUEJE Claudia" w:date="2023-06-26T17:59:00Z">
        <w:r w:rsidR="00FC68DB" w:rsidRPr="00F54804">
          <w:delText>using</w:delText>
        </w:r>
      </w:del>
      <w:ins w:id="5631" w:author="LUEJE Claudia" w:date="2023-06-26T17:59:00Z">
        <w:r w:rsidRPr="00E956F7">
          <w:rPr>
            <w:szCs w:val="24"/>
          </w:rPr>
          <w:t>us</w:t>
        </w:r>
        <w:r w:rsidR="001C198C">
          <w:rPr>
            <w:szCs w:val="24"/>
          </w:rPr>
          <w:t>e</w:t>
        </w:r>
      </w:ins>
      <w:r w:rsidRPr="00E956F7">
        <w:rPr>
          <w:szCs w:val="24"/>
        </w:rPr>
        <w:t xml:space="preserve"> the section types "I", "V", "X" and "Y".</w:t>
      </w:r>
    </w:p>
    <w:p w14:paraId="653BF939" w14:textId="77777777" w:rsidR="001332BD" w:rsidRPr="00E956F7" w:rsidRDefault="001332BD">
      <w:pPr>
        <w:pStyle w:val="BodyText"/>
        <w:autoSpaceDE w:val="0"/>
        <w:autoSpaceDN w:val="0"/>
        <w:adjustRightInd w:val="0"/>
        <w:rPr>
          <w:szCs w:val="24"/>
        </w:rPr>
      </w:pPr>
      <w:r w:rsidRPr="00E956F7">
        <w:rPr>
          <w:szCs w:val="24"/>
        </w:rPr>
        <w:t>Widely used values are:</w:t>
      </w:r>
    </w:p>
    <w:p w14:paraId="48D4DC5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32" w:author="LUEJE Claudia" w:date="2023-06-26T17:59:00Z">
        <w:r w:rsidRPr="00E956F7">
          <w:rPr>
            <w:szCs w:val="24"/>
          </w:rPr>
          <w:t>—</w:t>
        </w:r>
        <w:r w:rsidRPr="00E956F7">
          <w:rPr>
            <w:szCs w:val="24"/>
          </w:rPr>
          <w:tab/>
        </w:r>
      </w:ins>
      <w:r w:rsidRPr="00615F56">
        <w:rPr>
          <w:rStyle w:val="ISOCode"/>
        </w:rPr>
        <w:t>I;</w:t>
      </w:r>
    </w:p>
    <w:p w14:paraId="2914FCB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3" w:author="LUEJE Claudia" w:date="2023-06-26T17:59:00Z">
        <w:r w:rsidRPr="00E956F7">
          <w:rPr>
            <w:szCs w:val="24"/>
            <w:lang w:val="fr-CH"/>
          </w:rPr>
          <w:t>—</w:t>
        </w:r>
        <w:r w:rsidRPr="00E956F7">
          <w:rPr>
            <w:szCs w:val="24"/>
            <w:lang w:val="fr-CH"/>
          </w:rPr>
          <w:tab/>
        </w:r>
      </w:ins>
      <w:r w:rsidRPr="00EF4722">
        <w:rPr>
          <w:rStyle w:val="ISOCode"/>
          <w:lang w:val="fr-CH"/>
        </w:rPr>
        <w:t>V;</w:t>
      </w:r>
    </w:p>
    <w:p w14:paraId="253105C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4" w:author="LUEJE Claudia" w:date="2023-06-26T17:59:00Z">
        <w:r w:rsidRPr="00E956F7">
          <w:rPr>
            <w:szCs w:val="24"/>
            <w:lang w:val="fr-CH"/>
          </w:rPr>
          <w:t>—</w:t>
        </w:r>
        <w:r w:rsidRPr="00E956F7">
          <w:rPr>
            <w:szCs w:val="24"/>
            <w:lang w:val="fr-CH"/>
          </w:rPr>
          <w:tab/>
        </w:r>
      </w:ins>
      <w:r w:rsidRPr="00EF4722">
        <w:rPr>
          <w:rStyle w:val="ISOCode"/>
          <w:lang w:val="fr-CH"/>
        </w:rPr>
        <w:t>U;</w:t>
      </w:r>
    </w:p>
    <w:p w14:paraId="64B672D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5" w:author="LUEJE Claudia" w:date="2023-06-26T17:59:00Z">
        <w:r w:rsidRPr="00E956F7">
          <w:rPr>
            <w:szCs w:val="24"/>
            <w:lang w:val="fr-CH"/>
          </w:rPr>
          <w:t>—</w:t>
        </w:r>
        <w:r w:rsidRPr="00E956F7">
          <w:rPr>
            <w:szCs w:val="24"/>
            <w:lang w:val="fr-CH"/>
          </w:rPr>
          <w:tab/>
        </w:r>
      </w:ins>
      <w:r w:rsidRPr="00EF4722">
        <w:rPr>
          <w:rStyle w:val="ISOCode"/>
          <w:lang w:val="fr-CH"/>
        </w:rPr>
        <w:t>X;</w:t>
      </w:r>
    </w:p>
    <w:p w14:paraId="46605EA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6" w:author="LUEJE Claudia" w:date="2023-06-26T17:59:00Z">
        <w:r w:rsidRPr="00E956F7">
          <w:rPr>
            <w:szCs w:val="24"/>
            <w:lang w:val="fr-CH"/>
          </w:rPr>
          <w:t>—</w:t>
        </w:r>
        <w:r w:rsidRPr="00E956F7">
          <w:rPr>
            <w:szCs w:val="24"/>
            <w:lang w:val="fr-CH"/>
          </w:rPr>
          <w:tab/>
        </w:r>
      </w:ins>
      <w:r w:rsidRPr="00EF4722">
        <w:rPr>
          <w:rStyle w:val="ISOCode"/>
          <w:lang w:val="fr-CH"/>
        </w:rPr>
        <w:t>Y;</w:t>
      </w:r>
    </w:p>
    <w:p w14:paraId="7A1BD72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7" w:author="LUEJE Claudia" w:date="2023-06-26T17:59:00Z">
        <w:r w:rsidRPr="00E956F7">
          <w:rPr>
            <w:szCs w:val="24"/>
            <w:lang w:val="fr-CH"/>
          </w:rPr>
          <w:t>—</w:t>
        </w:r>
        <w:r w:rsidRPr="00E956F7">
          <w:rPr>
            <w:szCs w:val="24"/>
            <w:lang w:val="fr-CH"/>
          </w:rPr>
          <w:tab/>
        </w:r>
      </w:ins>
      <w:r w:rsidRPr="00EF4722">
        <w:rPr>
          <w:rStyle w:val="ISOCode"/>
          <w:lang w:val="fr-CH"/>
        </w:rPr>
        <w:t>HV;</w:t>
      </w:r>
    </w:p>
    <w:p w14:paraId="1919CCA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8" w:author="LUEJE Claudia" w:date="2023-06-26T17:59:00Z">
        <w:r w:rsidRPr="00E956F7">
          <w:rPr>
            <w:szCs w:val="24"/>
            <w:lang w:val="fr-CH"/>
          </w:rPr>
          <w:t>—</w:t>
        </w:r>
        <w:r w:rsidRPr="00E956F7">
          <w:rPr>
            <w:szCs w:val="24"/>
            <w:lang w:val="fr-CH"/>
          </w:rPr>
          <w:tab/>
        </w:r>
      </w:ins>
      <w:r w:rsidRPr="00EF4722">
        <w:rPr>
          <w:rStyle w:val="ISOCode"/>
          <w:lang w:val="fr-CH"/>
        </w:rPr>
        <w:t>HY;</w:t>
      </w:r>
    </w:p>
    <w:p w14:paraId="0DCC383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639" w:author="LUEJE Claudia" w:date="2023-06-26T17:59:00Z">
        <w:r w:rsidRPr="00E956F7">
          <w:rPr>
            <w:szCs w:val="24"/>
            <w:lang w:val="fr-CH"/>
          </w:rPr>
          <w:t>—</w:t>
        </w:r>
        <w:r w:rsidRPr="00E956F7">
          <w:rPr>
            <w:szCs w:val="24"/>
            <w:lang w:val="fr-CH"/>
          </w:rPr>
          <w:tab/>
        </w:r>
      </w:ins>
      <w:r w:rsidRPr="00EF4722">
        <w:rPr>
          <w:rStyle w:val="ISOCode"/>
          <w:lang w:val="fr-CH"/>
        </w:rPr>
        <w:t>Fillet;</w:t>
      </w:r>
    </w:p>
    <w:p w14:paraId="6E94ABB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40" w:author="LUEJE Claudia" w:date="2023-06-26T17:59:00Z">
        <w:r w:rsidRPr="00E956F7">
          <w:rPr>
            <w:szCs w:val="24"/>
          </w:rPr>
          <w:t>—</w:t>
        </w:r>
        <w:r w:rsidRPr="00E956F7">
          <w:rPr>
            <w:szCs w:val="24"/>
          </w:rPr>
          <w:tab/>
        </w:r>
      </w:ins>
      <w:r w:rsidRPr="00615F56">
        <w:rPr>
          <w:rStyle w:val="ISOCode"/>
        </w:rPr>
        <w:t>Radius.</w:t>
      </w:r>
    </w:p>
    <w:p w14:paraId="588D0F6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"I"</w:t>
      </w:r>
    </w:p>
    <w:p w14:paraId="3694E6F8" w14:textId="77777777" w:rsidR="001332BD" w:rsidRPr="00E956F7" w:rsidRDefault="001332BD">
      <w:pPr>
        <w:pStyle w:val="BodyText"/>
        <w:autoSpaceDE w:val="0"/>
        <w:autoSpaceDN w:val="0"/>
        <w:adjustRightInd w:val="0"/>
        <w:rPr>
          <w:szCs w:val="24"/>
        </w:rPr>
      </w:pPr>
      <w:r w:rsidRPr="00E956F7">
        <w:rPr>
          <w:szCs w:val="24"/>
        </w:rPr>
        <w:t>The section "I" describes the filling of the weld normally on the head sides of a connection. The section is filled completely and may be welded from one or two sides.</w:t>
      </w:r>
    </w:p>
    <w:p w14:paraId="096D77F0" w14:textId="544AE592" w:rsidR="001332BD" w:rsidRPr="00E956F7" w:rsidRDefault="00FC68DB">
      <w:pPr>
        <w:pStyle w:val="BodyText"/>
        <w:autoSpaceDE w:val="0"/>
        <w:autoSpaceDN w:val="0"/>
        <w:adjustRightInd w:val="0"/>
        <w:rPr>
          <w:szCs w:val="24"/>
        </w:rPr>
      </w:pPr>
      <w:del w:id="5641" w:author="LUEJE Claudia" w:date="2023-06-26T17:59:00Z">
        <w:r w:rsidRPr="00BD52D7">
          <w:rPr>
            <w:b/>
            <w:u w:val="single"/>
          </w:rPr>
          <w:delText>Remark:</w:delText>
        </w:r>
        <w:r w:rsidRPr="00BD52D7">
          <w:delText xml:space="preserve"> </w:delText>
        </w:r>
      </w:del>
      <w:r w:rsidR="001332BD" w:rsidRPr="00E956F7">
        <w:rPr>
          <w:szCs w:val="24"/>
        </w:rPr>
        <w:t>Section "I" is not be confused with seam weld subtype "</w:t>
      </w:r>
      <w:r w:rsidR="001332BD" w:rsidRPr="00615F56">
        <w:rPr>
          <w:rStyle w:val="ISOCode"/>
        </w:rPr>
        <w:t>i_weld</w:t>
      </w:r>
      <w:r w:rsidR="001332BD" w:rsidRPr="00E956F7">
        <w:rPr>
          <w:szCs w:val="24"/>
        </w:rPr>
        <w:t>" (</w:t>
      </w:r>
      <w:del w:id="5642" w:author="LUEJE Claudia" w:date="2023-06-26T17:59:00Z">
        <w:r w:rsidRPr="00F54804">
          <w:delText xml:space="preserve">cf. section </w:delText>
        </w:r>
        <w:r w:rsidRPr="00F54804">
          <w:fldChar w:fldCharType="begin"/>
        </w:r>
        <w:r w:rsidRPr="00F54804">
          <w:delInstrText xml:space="preserve"> REF _Ref414571756 \r \h </w:delInstrText>
        </w:r>
        <w:r w:rsidRPr="00F54804">
          <w:fldChar w:fldCharType="separate"/>
        </w:r>
        <w:r w:rsidR="0067475A">
          <w:delText>7.2.4.1</w:delText>
        </w:r>
        <w:r w:rsidRPr="00F54804">
          <w:fldChar w:fldCharType="end"/>
        </w:r>
        <w:r w:rsidRPr="00F54804">
          <w:delText xml:space="preserve"> </w:delText>
        </w:r>
        <w:r w:rsidRPr="00F54804">
          <w:fldChar w:fldCharType="begin"/>
        </w:r>
        <w:r w:rsidRPr="00F54804">
          <w:delInstrText xml:space="preserve"> REF _Ref414571756 \h </w:delInstrText>
        </w:r>
        <w:r w:rsidRPr="00F54804">
          <w:fldChar w:fldCharType="separate"/>
        </w:r>
        <w:r w:rsidR="0067475A" w:rsidRPr="00BD52D7">
          <w:delText>Type Specification</w:delText>
        </w:r>
        <w:r w:rsidRPr="00F54804">
          <w:fldChar w:fldCharType="end"/>
        </w:r>
        <w:r w:rsidRPr="00F54804">
          <w:delText xml:space="preserve">)! </w:delText>
        </w:r>
      </w:del>
      <w:ins w:id="5643" w:author="LUEJE Claudia" w:date="2023-06-26T17:59:00Z">
        <w:r w:rsidR="001C198C">
          <w:rPr>
            <w:szCs w:val="24"/>
          </w:rPr>
          <w:t xml:space="preserve">see </w:t>
        </w:r>
        <w:r w:rsidR="00E50C0A" w:rsidRPr="00E956F7">
          <w:rPr>
            <w:rStyle w:val="citesec"/>
            <w:szCs w:val="24"/>
          </w:rPr>
          <w:t>1</w:t>
        </w:r>
        <w:r w:rsidR="001332BD" w:rsidRPr="00E956F7">
          <w:rPr>
            <w:rStyle w:val="citesec"/>
            <w:szCs w:val="24"/>
          </w:rPr>
          <w:t>0.2.4.1</w:t>
        </w:r>
        <w:r w:rsidR="001332BD" w:rsidRPr="00E956F7">
          <w:rPr>
            <w:szCs w:val="24"/>
          </w:rPr>
          <w:t xml:space="preserve"> Type Specification)</w:t>
        </w:r>
        <w:r w:rsidR="001C198C">
          <w:rPr>
            <w:szCs w:val="24"/>
          </w:rPr>
          <w:t>.</w:t>
        </w:r>
      </w:ins>
    </w:p>
    <w:p w14:paraId="479EDC5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"V"</w:t>
      </w:r>
    </w:p>
    <w:p w14:paraId="34790C78" w14:textId="5855FBC3" w:rsidR="001332BD" w:rsidRPr="00E956F7" w:rsidRDefault="001332BD">
      <w:pPr>
        <w:pStyle w:val="BodyText"/>
        <w:autoSpaceDE w:val="0"/>
        <w:autoSpaceDN w:val="0"/>
        <w:adjustRightInd w:val="0"/>
        <w:rPr>
          <w:szCs w:val="24"/>
        </w:rPr>
      </w:pPr>
      <w:r w:rsidRPr="00E956F7">
        <w:rPr>
          <w:szCs w:val="24"/>
        </w:rPr>
        <w:t xml:space="preserve">The section "V" describes the one-sided filling of the weld with welding material </w:t>
      </w:r>
      <w:del w:id="5644" w:author="LUEJE Claudia" w:date="2023-06-26T17:59:00Z">
        <w:r w:rsidR="00FC68DB" w:rsidRPr="00F54804">
          <w:delText>looking</w:delText>
        </w:r>
      </w:del>
      <w:ins w:id="5645" w:author="LUEJE Claudia" w:date="2023-06-26T17:59:00Z">
        <w:r w:rsidR="001C198C">
          <w:rPr>
            <w:szCs w:val="24"/>
          </w:rPr>
          <w:t>that looks</w:t>
        </w:r>
      </w:ins>
      <w:r w:rsidR="001C198C">
        <w:rPr>
          <w:szCs w:val="24"/>
        </w:rPr>
        <w:t xml:space="preserve"> like</w:t>
      </w:r>
      <w:r w:rsidRPr="00E956F7">
        <w:rPr>
          <w:szCs w:val="24"/>
        </w:rPr>
        <w:t xml:space="preserve"> a "V". The weld filling provides full penetration.</w:t>
      </w:r>
    </w:p>
    <w:p w14:paraId="22E016E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"U"</w:t>
      </w:r>
    </w:p>
    <w:p w14:paraId="09DBAEC8" w14:textId="75A84CFD" w:rsidR="001332BD" w:rsidRPr="00E956F7" w:rsidRDefault="001332BD">
      <w:pPr>
        <w:pStyle w:val="BodyText"/>
        <w:autoSpaceDE w:val="0"/>
        <w:autoSpaceDN w:val="0"/>
        <w:adjustRightInd w:val="0"/>
        <w:rPr>
          <w:szCs w:val="24"/>
        </w:rPr>
      </w:pPr>
      <w:r w:rsidRPr="00E956F7">
        <w:rPr>
          <w:szCs w:val="24"/>
        </w:rPr>
        <w:t xml:space="preserve">The section "U" describes the one-sided filling of the weld with welding material </w:t>
      </w:r>
      <w:del w:id="5646" w:author="LUEJE Claudia" w:date="2023-06-26T17:59:00Z">
        <w:r w:rsidR="00FC68DB" w:rsidRPr="00F54804">
          <w:delText>looking</w:delText>
        </w:r>
      </w:del>
      <w:ins w:id="5647" w:author="LUEJE Claudia" w:date="2023-06-26T17:59:00Z">
        <w:r w:rsidR="001C198C">
          <w:rPr>
            <w:szCs w:val="24"/>
          </w:rPr>
          <w:t>that looks</w:t>
        </w:r>
      </w:ins>
      <w:r w:rsidRPr="00E956F7">
        <w:rPr>
          <w:szCs w:val="24"/>
        </w:rPr>
        <w:t xml:space="preserve"> like a "U". The penetration in most cases is less than full penetration.</w:t>
      </w:r>
    </w:p>
    <w:p w14:paraId="4BCCE2B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"X"</w:t>
      </w:r>
    </w:p>
    <w:p w14:paraId="0E2302FE" w14:textId="549E8E5B" w:rsidR="001332BD" w:rsidRPr="00E956F7" w:rsidRDefault="001332BD">
      <w:pPr>
        <w:pStyle w:val="BodyText"/>
        <w:autoSpaceDE w:val="0"/>
        <w:autoSpaceDN w:val="0"/>
        <w:adjustRightInd w:val="0"/>
        <w:rPr>
          <w:szCs w:val="24"/>
        </w:rPr>
      </w:pPr>
      <w:r w:rsidRPr="00E956F7">
        <w:rPr>
          <w:szCs w:val="24"/>
        </w:rPr>
        <w:t>The section "X" describes the filling of a two-side weld with welding material</w:t>
      </w:r>
      <w:r w:rsidR="001C198C">
        <w:rPr>
          <w:szCs w:val="24"/>
        </w:rPr>
        <w:t xml:space="preserve"> </w:t>
      </w:r>
      <w:del w:id="5648" w:author="LUEJE Claudia" w:date="2023-06-26T17:59:00Z">
        <w:r w:rsidR="00FC68DB" w:rsidRPr="00F54804">
          <w:delText>looking</w:delText>
        </w:r>
      </w:del>
      <w:ins w:id="5649" w:author="LUEJE Claudia" w:date="2023-06-26T17:59:00Z">
        <w:r w:rsidR="001C198C">
          <w:rPr>
            <w:szCs w:val="24"/>
          </w:rPr>
          <w:t>that looks</w:t>
        </w:r>
      </w:ins>
      <w:r w:rsidRPr="00E956F7">
        <w:rPr>
          <w:szCs w:val="24"/>
        </w:rPr>
        <w:t xml:space="preserve"> like an "X". The weld filling provides full penetration.</w:t>
      </w:r>
    </w:p>
    <w:p w14:paraId="703682B1"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"Y"</w:t>
      </w:r>
    </w:p>
    <w:p w14:paraId="7640B7E2" w14:textId="5236A27C" w:rsidR="001332BD" w:rsidRPr="00E956F7" w:rsidRDefault="001332BD">
      <w:pPr>
        <w:pStyle w:val="BodyText"/>
        <w:autoSpaceDE w:val="0"/>
        <w:autoSpaceDN w:val="0"/>
        <w:adjustRightInd w:val="0"/>
        <w:rPr>
          <w:szCs w:val="24"/>
        </w:rPr>
      </w:pPr>
      <w:r w:rsidRPr="00E956F7">
        <w:rPr>
          <w:szCs w:val="24"/>
        </w:rPr>
        <w:t xml:space="preserve">The section "Y" describes the one-sided filling of the weld with welding material </w:t>
      </w:r>
      <w:del w:id="5650" w:author="LUEJE Claudia" w:date="2023-06-26T17:59:00Z">
        <w:r w:rsidR="00FC68DB" w:rsidRPr="00F54804">
          <w:delText>looking</w:delText>
        </w:r>
      </w:del>
      <w:ins w:id="5651" w:author="LUEJE Claudia" w:date="2023-06-26T17:59:00Z">
        <w:r w:rsidR="001C198C">
          <w:rPr>
            <w:szCs w:val="24"/>
          </w:rPr>
          <w:t>that looks</w:t>
        </w:r>
      </w:ins>
      <w:r w:rsidRPr="00E956F7">
        <w:rPr>
          <w:szCs w:val="24"/>
        </w:rPr>
        <w:t xml:space="preserve"> like a "</w:t>
      </w:r>
      <w:del w:id="5652" w:author="LUEJE Claudia" w:date="2023-06-26T17:59:00Z">
        <w:r w:rsidR="00FC68DB" w:rsidRPr="00F54804">
          <w:delText>v</w:delText>
        </w:r>
      </w:del>
      <w:ins w:id="5653" w:author="LUEJE Claudia" w:date="2023-06-26T17:59:00Z">
        <w:r w:rsidR="001C198C">
          <w:rPr>
            <w:szCs w:val="24"/>
          </w:rPr>
          <w:t>Y</w:t>
        </w:r>
      </w:ins>
      <w:r w:rsidRPr="00E956F7">
        <w:rPr>
          <w:szCs w:val="24"/>
        </w:rPr>
        <w:t>". Only a part of the gap between the welded sheets is filled thus there is no full penetration.</w:t>
      </w:r>
    </w:p>
    <w:p w14:paraId="2BDB556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"HV"</w:t>
      </w:r>
    </w:p>
    <w:p w14:paraId="18685DCF" w14:textId="1504625D" w:rsidR="001332BD" w:rsidRPr="00E956F7" w:rsidRDefault="001332BD">
      <w:pPr>
        <w:pStyle w:val="BodyText"/>
        <w:autoSpaceDE w:val="0"/>
        <w:autoSpaceDN w:val="0"/>
        <w:adjustRightInd w:val="0"/>
        <w:rPr>
          <w:szCs w:val="24"/>
        </w:rPr>
      </w:pPr>
      <w:r w:rsidRPr="00E956F7">
        <w:rPr>
          <w:szCs w:val="24"/>
        </w:rPr>
        <w:t>The section "HV" describes the filling of a one-sided weld with a full penetration. The welded sheet is normally</w:t>
      </w:r>
      <w:del w:id="5654" w:author="LUEJE Claudia" w:date="2023-06-26T17:59:00Z">
        <w:r w:rsidR="00FC68DB" w:rsidRPr="00F54804">
          <w:delText xml:space="preserve"> be</w:delText>
        </w:r>
      </w:del>
      <w:r w:rsidRPr="00E956F7">
        <w:rPr>
          <w:szCs w:val="24"/>
        </w:rPr>
        <w:t xml:space="preserve"> phased to take full advantage of the full penetration.</w:t>
      </w:r>
    </w:p>
    <w:p w14:paraId="76E39EA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"HY"</w:t>
      </w:r>
    </w:p>
    <w:p w14:paraId="154B0979" w14:textId="77777777" w:rsidR="001332BD" w:rsidRPr="00E956F7" w:rsidRDefault="001332BD" w:rsidP="00BC779A">
      <w:pPr>
        <w:pStyle w:val="BodyText"/>
      </w:pPr>
      <w:r w:rsidRPr="00E956F7">
        <w:t>The section "HY" describes a filling of a one-side weld, but the penetration is only partial. In common cases the welded sheet is phased partially to take again advantage of the penetration at that area.</w:t>
      </w:r>
    </w:p>
    <w:p w14:paraId="7AB72A77"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"Fillet"</w:t>
      </w:r>
    </w:p>
    <w:p w14:paraId="5FE50A52" w14:textId="643E522A" w:rsidR="001332BD" w:rsidRPr="00E956F7" w:rsidRDefault="001332BD">
      <w:pPr>
        <w:pStyle w:val="BodyText"/>
        <w:autoSpaceDE w:val="0"/>
        <w:autoSpaceDN w:val="0"/>
        <w:adjustRightInd w:val="0"/>
        <w:rPr>
          <w:szCs w:val="24"/>
        </w:rPr>
      </w:pPr>
      <w:r w:rsidRPr="00E956F7">
        <w:rPr>
          <w:szCs w:val="24"/>
        </w:rPr>
        <w:t xml:space="preserve">The section "Fillet" describes a one-sided welding placed on the outside of the welded sheets. Depending on the sheet thicknesses there </w:t>
      </w:r>
      <w:del w:id="5655" w:author="LUEJE Claudia" w:date="2023-06-26T17:59:00Z">
        <w:r w:rsidR="00FC68DB" w:rsidRPr="00F54804">
          <w:delText>might</w:delText>
        </w:r>
      </w:del>
      <w:ins w:id="5656" w:author="LUEJE Claudia" w:date="2023-06-26T17:59:00Z">
        <w:r w:rsidR="001C198C">
          <w:rPr>
            <w:szCs w:val="24"/>
          </w:rPr>
          <w:t>can</w:t>
        </w:r>
      </w:ins>
      <w:r w:rsidRPr="00E956F7">
        <w:rPr>
          <w:szCs w:val="24"/>
        </w:rPr>
        <w:t xml:space="preserve"> be a penetration.</w:t>
      </w:r>
    </w:p>
    <w:p w14:paraId="70C9C5A0"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Section "Radius"</w:t>
      </w:r>
    </w:p>
    <w:p w14:paraId="07AF832A" w14:textId="77777777" w:rsidR="001332BD" w:rsidRPr="00E956F7" w:rsidRDefault="001332BD">
      <w:pPr>
        <w:pStyle w:val="BodyText"/>
        <w:autoSpaceDE w:val="0"/>
        <w:autoSpaceDN w:val="0"/>
        <w:adjustRightInd w:val="0"/>
        <w:rPr>
          <w:szCs w:val="24"/>
        </w:rPr>
      </w:pPr>
      <w:r w:rsidRPr="00E956F7">
        <w:rPr>
          <w:szCs w:val="24"/>
        </w:rPr>
        <w:t>The section "Radius" describes a special case where the welding material looks like a circle but not filling the complete gap between the welded sheets. In most cases there is no full penetration.</w:t>
      </w:r>
    </w:p>
    <w:p w14:paraId="7347956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"thickness"</w:t>
      </w:r>
    </w:p>
    <w:p w14:paraId="1C3C9F7D" w14:textId="30A784FA"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thickness</w:t>
      </w:r>
      <w:r w:rsidRPr="00E956F7">
        <w:rPr>
          <w:szCs w:val="24"/>
        </w:rPr>
        <w:t xml:space="preserve"> is a numerical value in the range of (0, </w:t>
      </w:r>
      <w:del w:id="5657" w:author="LUEJE Claudia" w:date="2023-06-26T17:59:00Z">
        <w:r w:rsidR="00FC68DB" w:rsidRPr="00F54804">
          <w:rPr>
            <w:rStyle w:val="Strong"/>
          </w:rPr>
          <w:sym w:font="Symbol" w:char="F0A5"/>
        </w:r>
        <w:r w:rsidR="00FC68DB" w:rsidRPr="00F54804">
          <w:delText>).</w:delText>
        </w:r>
      </w:del>
      <w:ins w:id="5658" w:author="LUEJE Claudia" w:date="2023-06-26T17:59:00Z">
        <w:r w:rsidRPr="00E956F7">
          <w:rPr>
            <w:b/>
            <w:szCs w:val="24"/>
          </w:rPr>
          <w:t>∞</w:t>
        </w:r>
        <w:r w:rsidRPr="00E956F7">
          <w:rPr>
            <w:szCs w:val="24"/>
          </w:rPr>
          <w:t>).</w:t>
        </w:r>
      </w:ins>
      <w:r w:rsidRPr="00E956F7">
        <w:rPr>
          <w:szCs w:val="24"/>
        </w:rPr>
        <w:t xml:space="preserve"> It describes the distance between the weld root and the weld surface. It is used</w:t>
      </w:r>
      <w:del w:id="5659" w:author="LUEJE Claudia" w:date="2023-06-26T17:59:00Z">
        <w:r w:rsidR="00FC68DB" w:rsidRPr="005C2D94">
          <w:delText xml:space="preserve"> for</w:delText>
        </w:r>
      </w:del>
      <w:r w:rsidRPr="00E956F7">
        <w:rPr>
          <w:szCs w:val="24"/>
        </w:rPr>
        <w:t xml:space="preserve"> to describe the throat thickness of the weld.</w:t>
      </w:r>
    </w:p>
    <w:p w14:paraId="5CBF421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"width"</w:t>
      </w:r>
    </w:p>
    <w:p w14:paraId="30568734" w14:textId="25A52E7C"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width</w:t>
      </w:r>
      <w:r w:rsidRPr="00E956F7">
        <w:rPr>
          <w:szCs w:val="24"/>
        </w:rPr>
        <w:t xml:space="preserve"> is a numerical value in the range of (0, </w:t>
      </w:r>
      <w:del w:id="5660" w:author="LUEJE Claudia" w:date="2023-06-26T17:59:00Z">
        <w:r w:rsidR="00FC68DB" w:rsidRPr="00F54804">
          <w:rPr>
            <w:rStyle w:val="Strong"/>
          </w:rPr>
          <w:sym w:font="Symbol" w:char="F0A5"/>
        </w:r>
        <w:r w:rsidR="00FC68DB" w:rsidRPr="00F54804">
          <w:delText>).</w:delText>
        </w:r>
      </w:del>
      <w:ins w:id="5661" w:author="LUEJE Claudia" w:date="2023-06-26T17:59:00Z">
        <w:r w:rsidRPr="00E956F7">
          <w:rPr>
            <w:b/>
            <w:szCs w:val="24"/>
          </w:rPr>
          <w:t>∞</w:t>
        </w:r>
        <w:r w:rsidRPr="00E956F7">
          <w:rPr>
            <w:szCs w:val="24"/>
          </w:rPr>
          <w:t>).</w:t>
        </w:r>
      </w:ins>
    </w:p>
    <w:p w14:paraId="028DA77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"angle"</w:t>
      </w:r>
    </w:p>
    <w:p w14:paraId="0F5F38D6" w14:textId="77777777"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angle</w:t>
      </w:r>
      <w:r w:rsidRPr="00E956F7">
        <w:rPr>
          <w:szCs w:val="24"/>
        </w:rPr>
        <w:t xml:space="preserve"> is a numerical value. This attribute of the </w:t>
      </w:r>
      <w:r w:rsidRPr="00615F56">
        <w:rPr>
          <w:rStyle w:val="ISOCode"/>
        </w:rPr>
        <w:t>&lt;weld_position/&gt;</w:t>
      </w:r>
      <w:r w:rsidRPr="00E956F7">
        <w:rPr>
          <w:szCs w:val="24"/>
        </w:rPr>
        <w:t xml:space="preserve"> element describes the angle between the weld face and the base sheet face.</w:t>
      </w:r>
    </w:p>
    <w:p w14:paraId="531415B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w:t>
      </w:r>
    </w:p>
    <w:p w14:paraId="449262F4"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filler</w:t>
      </w:r>
      <w:r w:rsidRPr="00E956F7">
        <w:rPr>
          <w:szCs w:val="24"/>
        </w:rPr>
        <w:t xml:space="preserve"> specifies whether the welding is performed using filling material. This is the case for resistance or arc welding but not for laser welding.</w:t>
      </w:r>
    </w:p>
    <w:p w14:paraId="3EEAF113" w14:textId="77777777" w:rsidR="001332BD" w:rsidRPr="00E956F7" w:rsidRDefault="001332BD">
      <w:pPr>
        <w:pStyle w:val="BodyText"/>
        <w:autoSpaceDE w:val="0"/>
        <w:autoSpaceDN w:val="0"/>
        <w:adjustRightInd w:val="0"/>
        <w:rPr>
          <w:szCs w:val="24"/>
        </w:rPr>
      </w:pPr>
      <w:r w:rsidRPr="00E956F7">
        <w:rPr>
          <w:szCs w:val="24"/>
        </w:rPr>
        <w:t>The allowed values are:</w:t>
      </w:r>
    </w:p>
    <w:p w14:paraId="562F35D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62" w:author="LUEJE Claudia" w:date="2023-06-26T17:59:00Z">
        <w:r w:rsidRPr="00E956F7">
          <w:rPr>
            <w:szCs w:val="24"/>
          </w:rPr>
          <w:t>—</w:t>
        </w:r>
        <w:r w:rsidRPr="00E956F7">
          <w:rPr>
            <w:szCs w:val="24"/>
          </w:rPr>
          <w:tab/>
        </w:r>
      </w:ins>
      <w:r w:rsidRPr="00615F56">
        <w:rPr>
          <w:rStyle w:val="ISOCode"/>
        </w:rPr>
        <w:t>yes;</w:t>
      </w:r>
    </w:p>
    <w:p w14:paraId="6C31BEC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63" w:author="LUEJE Claudia" w:date="2023-06-26T17:59:00Z">
        <w:r w:rsidRPr="00E956F7">
          <w:rPr>
            <w:szCs w:val="24"/>
          </w:rPr>
          <w:t>—</w:t>
        </w:r>
        <w:r w:rsidRPr="00E956F7">
          <w:rPr>
            <w:szCs w:val="24"/>
          </w:rPr>
          <w:tab/>
        </w:r>
      </w:ins>
      <w:r w:rsidRPr="00615F56">
        <w:rPr>
          <w:rStyle w:val="ISOCode"/>
        </w:rPr>
        <w:t>no.</w:t>
      </w:r>
    </w:p>
    <w:p w14:paraId="4B70457C" w14:textId="27D994A5" w:rsidR="001332BD" w:rsidRPr="00E956F7" w:rsidRDefault="001332BD">
      <w:pPr>
        <w:pStyle w:val="BodyText"/>
        <w:autoSpaceDE w:val="0"/>
        <w:autoSpaceDN w:val="0"/>
        <w:adjustRightInd w:val="0"/>
        <w:rPr>
          <w:szCs w:val="24"/>
        </w:rPr>
      </w:pPr>
      <w:r w:rsidRPr="00E956F7">
        <w:rPr>
          <w:szCs w:val="24"/>
        </w:rPr>
        <w:t>According to</w:t>
      </w:r>
      <w:ins w:id="5664" w:author="LUEJE Claudia" w:date="2023-06-26T17:59:00Z">
        <w:r w:rsidRPr="00E956F7">
          <w:rPr>
            <w:szCs w:val="24"/>
          </w:rPr>
          <w:t xml:space="preserve"> </w:t>
        </w:r>
        <w:r w:rsidR="001C198C">
          <w:rPr>
            <w:szCs w:val="24"/>
          </w:rPr>
          <w:t>the</w:t>
        </w:r>
      </w:ins>
      <w:r w:rsidR="001C198C">
        <w:rPr>
          <w:szCs w:val="24"/>
        </w:rPr>
        <w:t xml:space="preserve"> </w:t>
      </w:r>
      <w:r w:rsidRPr="00E956F7">
        <w:rPr>
          <w:szCs w:val="24"/>
        </w:rPr>
        <w:t xml:space="preserve">above rule on filling material, the default values are depending on the attribute value of </w:t>
      </w:r>
      <w:r w:rsidRPr="00615F56">
        <w:rPr>
          <w:rStyle w:val="ISOCode"/>
        </w:rPr>
        <w:t>technology</w:t>
      </w:r>
      <w:r w:rsidRPr="00E956F7">
        <w:rPr>
          <w:szCs w:val="24"/>
        </w:rPr>
        <w:t xml:space="preserve"> of the element subtype</w:t>
      </w:r>
      <w:ins w:id="5665" w:author="LUEJE Claudia" w:date="2023-06-26T17:59:00Z">
        <w:r w:rsidR="001C198C">
          <w:rPr>
            <w:szCs w:val="24"/>
          </w:rPr>
          <w:t xml:space="preserve"> as shown in </w:t>
        </w:r>
        <w:r w:rsidR="001C198C" w:rsidRPr="001C198C">
          <w:rPr>
            <w:rStyle w:val="citetbl"/>
          </w:rPr>
          <w:t>Table 92</w:t>
        </w:r>
      </w:ins>
      <w:r w:rsidRPr="00E956F7">
        <w:rPr>
          <w:szCs w:val="24"/>
        </w:rPr>
        <w:t>:</w:t>
      </w:r>
    </w:p>
    <w:p w14:paraId="2D268F9F" w14:textId="4CF4FF59" w:rsidR="001332BD" w:rsidRPr="00E956F7" w:rsidRDefault="006F39DE">
      <w:pPr>
        <w:pStyle w:val="Tabletitle"/>
        <w:autoSpaceDE w:val="0"/>
        <w:autoSpaceDN w:val="0"/>
        <w:adjustRightInd w:val="0"/>
        <w:outlineLvl w:val="0"/>
        <w:rPr>
          <w:szCs w:val="24"/>
        </w:rPr>
      </w:pPr>
      <w:bookmarkStart w:id="5666" w:name="_Toc110532440"/>
      <w:r w:rsidRPr="00E956F7">
        <w:rPr>
          <w:szCs w:val="24"/>
        </w:rPr>
        <w:t>Table</w:t>
      </w:r>
      <w:del w:id="5667" w:author="LUEJE Claudia" w:date="2023-06-26T17:59:00Z">
        <w:r w:rsidR="00BC532A" w:rsidRPr="00F54804">
          <w:delText xml:space="preserve"> </w:delText>
        </w:r>
        <w:r w:rsidR="00BC532A" w:rsidRPr="00F54804">
          <w:fldChar w:fldCharType="begin"/>
        </w:r>
        <w:r w:rsidR="00BC532A" w:rsidRPr="00F54804">
          <w:delInstrText xml:space="preserve"> SEQ Table \* ARABIC </w:delInstrText>
        </w:r>
        <w:r w:rsidR="00BC532A" w:rsidRPr="00F54804">
          <w:fldChar w:fldCharType="separate"/>
        </w:r>
        <w:r w:rsidR="0067475A">
          <w:rPr>
            <w:noProof/>
          </w:rPr>
          <w:delText>92</w:delText>
        </w:r>
        <w:r w:rsidR="00BC532A" w:rsidRPr="00F54804">
          <w:fldChar w:fldCharType="end"/>
        </w:r>
      </w:del>
      <w:ins w:id="5668" w:author="LUEJE Claudia" w:date="2023-06-26T17:59:00Z">
        <w:r w:rsidRPr="00E956F7">
          <w:rPr>
            <w:szCs w:val="24"/>
          </w:rPr>
          <w:t> </w:t>
        </w:r>
        <w:r w:rsidR="001332BD" w:rsidRPr="00E956F7">
          <w:rPr>
            <w:szCs w:val="24"/>
          </w:rPr>
          <w:t>92</w:t>
        </w:r>
      </w:ins>
      <w:r w:rsidR="00BC779A" w:rsidRPr="00E956F7">
        <w:rPr>
          <w:szCs w:val="24"/>
        </w:rPr>
        <w:t xml:space="preserve"> </w:t>
      </w:r>
      <w:r w:rsidR="001332BD" w:rsidRPr="00E956F7">
        <w:rPr>
          <w:szCs w:val="24"/>
        </w:rPr>
        <w:t>— Default values of attribute "filler", dependent from attribute "technology"</w:t>
      </w:r>
      <w:bookmarkEnd w:id="5666"/>
    </w:p>
    <w:tbl>
      <w:tblPr>
        <w:tblW w:w="616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158"/>
        <w:gridCol w:w="3003"/>
      </w:tblGrid>
      <w:tr w:rsidR="001332BD" w:rsidRPr="00B62EE5" w14:paraId="2007B783" w14:textId="77777777" w:rsidTr="005B271E">
        <w:trPr>
          <w:cantSplit/>
          <w:tblHeader/>
          <w:jc w:val="center"/>
        </w:trPr>
        <w:tc>
          <w:tcPr>
            <w:tcW w:w="3158" w:type="dxa"/>
            <w:tcBorders>
              <w:top w:val="single" w:sz="12" w:space="0" w:color="auto"/>
              <w:bottom w:val="single" w:sz="12" w:space="0" w:color="auto"/>
            </w:tcBorders>
            <w:shd w:val="clear" w:color="auto" w:fill="F3F3F3"/>
          </w:tcPr>
          <w:p w14:paraId="04996A26" w14:textId="18BE96BE" w:rsidR="001332BD" w:rsidRPr="00B62EE5" w:rsidRDefault="001332BD" w:rsidP="00BC779A">
            <w:pPr>
              <w:pStyle w:val="Tableheader"/>
              <w:autoSpaceDE w:val="0"/>
              <w:autoSpaceDN w:val="0"/>
              <w:adjustRightInd w:val="0"/>
              <w:rPr>
                <w:b/>
              </w:rPr>
            </w:pPr>
            <w:r w:rsidRPr="00B62EE5">
              <w:rPr>
                <w:b/>
                <w:szCs w:val="24"/>
              </w:rPr>
              <w:t>Attribute value "technology"</w:t>
            </w:r>
          </w:p>
        </w:tc>
        <w:tc>
          <w:tcPr>
            <w:tcW w:w="3003" w:type="dxa"/>
            <w:tcBorders>
              <w:top w:val="single" w:sz="12" w:space="0" w:color="auto"/>
              <w:bottom w:val="single" w:sz="12" w:space="0" w:color="auto"/>
            </w:tcBorders>
            <w:shd w:val="clear" w:color="auto" w:fill="F3F3F3"/>
          </w:tcPr>
          <w:p w14:paraId="0C89DD9E" w14:textId="19FC9B7F" w:rsidR="001332BD" w:rsidRPr="00B62EE5" w:rsidRDefault="001332BD" w:rsidP="00BC779A">
            <w:pPr>
              <w:pStyle w:val="Tableheader"/>
              <w:autoSpaceDE w:val="0"/>
              <w:autoSpaceDN w:val="0"/>
              <w:adjustRightInd w:val="0"/>
              <w:rPr>
                <w:b/>
              </w:rPr>
            </w:pPr>
            <w:r w:rsidRPr="00B62EE5">
              <w:rPr>
                <w:b/>
                <w:szCs w:val="24"/>
              </w:rPr>
              <w:t>Default value "filler"</w:t>
            </w:r>
          </w:p>
        </w:tc>
      </w:tr>
      <w:tr w:rsidR="001332BD" w:rsidRPr="00E956F7" w14:paraId="4EEB91E1" w14:textId="77777777" w:rsidTr="005B271E">
        <w:trPr>
          <w:cantSplit/>
          <w:jc w:val="center"/>
        </w:trPr>
        <w:tc>
          <w:tcPr>
            <w:tcW w:w="3158" w:type="dxa"/>
            <w:tcBorders>
              <w:top w:val="single" w:sz="12" w:space="0" w:color="auto"/>
            </w:tcBorders>
          </w:tcPr>
          <w:p w14:paraId="6317F082" w14:textId="532BD7DB" w:rsidR="001332BD" w:rsidRPr="00E956F7" w:rsidRDefault="001332BD" w:rsidP="00BC779A">
            <w:pPr>
              <w:pStyle w:val="Tablebody"/>
              <w:autoSpaceDE w:val="0"/>
              <w:autoSpaceDN w:val="0"/>
              <w:adjustRightInd w:val="0"/>
            </w:pPr>
            <w:r w:rsidRPr="00E956F7">
              <w:rPr>
                <w:szCs w:val="24"/>
              </w:rPr>
              <w:t>resistance</w:t>
            </w:r>
          </w:p>
        </w:tc>
        <w:tc>
          <w:tcPr>
            <w:tcW w:w="3003" w:type="dxa"/>
            <w:tcBorders>
              <w:top w:val="single" w:sz="12" w:space="0" w:color="auto"/>
            </w:tcBorders>
          </w:tcPr>
          <w:p w14:paraId="287295DA" w14:textId="0356CB99" w:rsidR="001332BD" w:rsidRPr="00E956F7" w:rsidRDefault="001332BD" w:rsidP="00BC779A">
            <w:pPr>
              <w:pStyle w:val="Tablebody"/>
              <w:autoSpaceDE w:val="0"/>
              <w:autoSpaceDN w:val="0"/>
              <w:adjustRightInd w:val="0"/>
            </w:pPr>
            <w:r w:rsidRPr="00E956F7">
              <w:rPr>
                <w:szCs w:val="24"/>
              </w:rPr>
              <w:t>Yes</w:t>
            </w:r>
          </w:p>
        </w:tc>
      </w:tr>
      <w:tr w:rsidR="001332BD" w:rsidRPr="00E956F7" w14:paraId="48B93B3B" w14:textId="77777777" w:rsidTr="005B271E">
        <w:trPr>
          <w:cantSplit/>
          <w:jc w:val="center"/>
        </w:trPr>
        <w:tc>
          <w:tcPr>
            <w:tcW w:w="3158" w:type="dxa"/>
          </w:tcPr>
          <w:p w14:paraId="3E483BBB" w14:textId="408DEDC6" w:rsidR="001332BD" w:rsidRPr="00E956F7" w:rsidRDefault="001332BD" w:rsidP="00BC779A">
            <w:pPr>
              <w:pStyle w:val="Tablebody"/>
              <w:autoSpaceDE w:val="0"/>
              <w:autoSpaceDN w:val="0"/>
              <w:adjustRightInd w:val="0"/>
            </w:pPr>
            <w:r w:rsidRPr="00E956F7">
              <w:rPr>
                <w:szCs w:val="24"/>
              </w:rPr>
              <w:t>arc</w:t>
            </w:r>
          </w:p>
        </w:tc>
        <w:tc>
          <w:tcPr>
            <w:tcW w:w="3003" w:type="dxa"/>
          </w:tcPr>
          <w:p w14:paraId="74284A59" w14:textId="496AB218" w:rsidR="001332BD" w:rsidRPr="00E956F7" w:rsidRDefault="001332BD" w:rsidP="00BC779A">
            <w:pPr>
              <w:pStyle w:val="Tablebody"/>
              <w:autoSpaceDE w:val="0"/>
              <w:autoSpaceDN w:val="0"/>
              <w:adjustRightInd w:val="0"/>
            </w:pPr>
            <w:r w:rsidRPr="00E956F7">
              <w:rPr>
                <w:szCs w:val="24"/>
              </w:rPr>
              <w:t>Yes</w:t>
            </w:r>
          </w:p>
        </w:tc>
      </w:tr>
      <w:tr w:rsidR="001332BD" w:rsidRPr="00E956F7" w14:paraId="5FE30F77" w14:textId="77777777" w:rsidTr="005B271E">
        <w:trPr>
          <w:cantSplit/>
          <w:jc w:val="center"/>
        </w:trPr>
        <w:tc>
          <w:tcPr>
            <w:tcW w:w="3158" w:type="dxa"/>
          </w:tcPr>
          <w:p w14:paraId="05222CDD" w14:textId="76012ADF" w:rsidR="001332BD" w:rsidRPr="00E956F7" w:rsidRDefault="001332BD" w:rsidP="00BC779A">
            <w:pPr>
              <w:pStyle w:val="Tablebody"/>
              <w:autoSpaceDE w:val="0"/>
              <w:autoSpaceDN w:val="0"/>
              <w:adjustRightInd w:val="0"/>
            </w:pPr>
            <w:r w:rsidRPr="00E956F7">
              <w:rPr>
                <w:szCs w:val="24"/>
              </w:rPr>
              <w:t>laser</w:t>
            </w:r>
          </w:p>
        </w:tc>
        <w:tc>
          <w:tcPr>
            <w:tcW w:w="3003" w:type="dxa"/>
          </w:tcPr>
          <w:p w14:paraId="0B1FD961" w14:textId="5399B4F2" w:rsidR="001332BD" w:rsidRPr="00E956F7" w:rsidRDefault="001332BD" w:rsidP="00BC779A">
            <w:pPr>
              <w:pStyle w:val="Tablebody"/>
              <w:autoSpaceDE w:val="0"/>
              <w:autoSpaceDN w:val="0"/>
              <w:adjustRightInd w:val="0"/>
            </w:pPr>
            <w:r w:rsidRPr="00E956F7">
              <w:rPr>
                <w:szCs w:val="24"/>
              </w:rPr>
              <w:t>No</w:t>
            </w:r>
          </w:p>
        </w:tc>
      </w:tr>
    </w:tbl>
    <w:p w14:paraId="7839D5B5" w14:textId="084D293B"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669" w:name="_Toc338939148"/>
      <w:bookmarkStart w:id="5670" w:name="_Toc288196499"/>
      <w:bookmarkStart w:id="5671" w:name="_Toc288200801"/>
      <w:bookmarkEnd w:id="5626"/>
      <w:bookmarkEnd w:id="5627"/>
      <w:bookmarkEnd w:id="5628"/>
      <w:r w:rsidRPr="00E956F7">
        <w:rPr>
          <w:rFonts w:eastAsia="Times New Roman"/>
          <w:szCs w:val="24"/>
        </w:rPr>
        <w:t>Attribute "filler_material"</w:t>
      </w:r>
    </w:p>
    <w:p w14:paraId="5DC88048" w14:textId="77777777" w:rsidR="001332BD" w:rsidRPr="00E956F7" w:rsidRDefault="001332BD">
      <w:pPr>
        <w:pStyle w:val="BodyText"/>
        <w:autoSpaceDE w:val="0"/>
        <w:autoSpaceDN w:val="0"/>
        <w:adjustRightInd w:val="0"/>
        <w:rPr>
          <w:szCs w:val="24"/>
        </w:rPr>
      </w:pPr>
      <w:r w:rsidRPr="00E956F7">
        <w:rPr>
          <w:szCs w:val="24"/>
        </w:rPr>
        <w:t>The attribute filler_material specifies the applied material during the welding process.</w:t>
      </w:r>
    </w:p>
    <w:p w14:paraId="6FEE29F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"shape</w:t>
      </w:r>
      <w:bookmarkEnd w:id="5669"/>
      <w:r w:rsidRPr="00E956F7">
        <w:rPr>
          <w:rFonts w:eastAsia="Times New Roman"/>
          <w:szCs w:val="24"/>
        </w:rPr>
        <w:t>"</w:t>
      </w:r>
    </w:p>
    <w:p w14:paraId="1ECDB4F7"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615F56">
        <w:rPr>
          <w:rStyle w:val="ISOCode"/>
        </w:rPr>
        <w:t>shape</w:t>
      </w:r>
      <w:r w:rsidRPr="00E956F7">
        <w:rPr>
          <w:szCs w:val="24"/>
        </w:rPr>
        <w:t xml:space="preserve"> defines the shape of the weld throat. Allowed values are:</w:t>
      </w:r>
    </w:p>
    <w:p w14:paraId="54A42A7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2" w:author="LUEJE Claudia" w:date="2023-06-26T17:59:00Z">
        <w:r w:rsidRPr="00E956F7">
          <w:rPr>
            <w:szCs w:val="24"/>
          </w:rPr>
          <w:t>—</w:t>
        </w:r>
        <w:r w:rsidRPr="00E956F7">
          <w:rPr>
            <w:szCs w:val="24"/>
          </w:rPr>
          <w:tab/>
        </w:r>
      </w:ins>
      <w:r w:rsidRPr="00615F56">
        <w:rPr>
          <w:rStyle w:val="ISOCode"/>
        </w:rPr>
        <w:t>straight;</w:t>
      </w:r>
    </w:p>
    <w:p w14:paraId="38FEF78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3" w:author="LUEJE Claudia" w:date="2023-06-26T17:59:00Z">
        <w:r w:rsidRPr="00E956F7">
          <w:rPr>
            <w:szCs w:val="24"/>
          </w:rPr>
          <w:t>—</w:t>
        </w:r>
        <w:r w:rsidRPr="00E956F7">
          <w:rPr>
            <w:szCs w:val="24"/>
          </w:rPr>
          <w:tab/>
        </w:r>
      </w:ins>
      <w:r w:rsidRPr="00615F56">
        <w:rPr>
          <w:rStyle w:val="ISOCode"/>
        </w:rPr>
        <w:t>convex;</w:t>
      </w:r>
    </w:p>
    <w:p w14:paraId="286B6C2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4" w:author="LUEJE Claudia" w:date="2023-06-26T17:59:00Z">
        <w:r w:rsidRPr="00E956F7">
          <w:rPr>
            <w:szCs w:val="24"/>
          </w:rPr>
          <w:t>—</w:t>
        </w:r>
        <w:r w:rsidRPr="00E956F7">
          <w:rPr>
            <w:szCs w:val="24"/>
          </w:rPr>
          <w:tab/>
        </w:r>
      </w:ins>
      <w:r w:rsidRPr="00615F56">
        <w:rPr>
          <w:rStyle w:val="ISOCode"/>
        </w:rPr>
        <w:t>concave.</w:t>
      </w:r>
    </w:p>
    <w:p w14:paraId="3C221500" w14:textId="73694527" w:rsidR="001332BD" w:rsidRPr="00E956F7" w:rsidRDefault="001332BD">
      <w:pPr>
        <w:pStyle w:val="BodyText"/>
        <w:autoSpaceDE w:val="0"/>
        <w:autoSpaceDN w:val="0"/>
        <w:adjustRightInd w:val="0"/>
        <w:rPr>
          <w:szCs w:val="24"/>
        </w:rPr>
      </w:pPr>
      <w:r w:rsidRPr="00E956F7">
        <w:rPr>
          <w:szCs w:val="24"/>
        </w:rPr>
        <w:t>Independent of the shape, the weld position attributes (</w:t>
      </w:r>
      <w:ins w:id="5675" w:author="LUEJE Claudia" w:date="2023-06-26T17:59:00Z">
        <w:r w:rsidR="00506AFA">
          <w:rPr>
            <w:szCs w:val="24"/>
          </w:rPr>
          <w:t xml:space="preserve">e.g. </w:t>
        </w:r>
      </w:ins>
      <w:r w:rsidRPr="00E956F7">
        <w:rPr>
          <w:szCs w:val="24"/>
        </w:rPr>
        <w:t>a-measure, weld angle</w:t>
      </w:r>
      <w:del w:id="5676" w:author="LUEJE Claudia" w:date="2023-06-26T17:59:00Z">
        <w:r w:rsidR="00FC68DB" w:rsidRPr="00F54804">
          <w:rPr>
            <w:rFonts w:cs="Calibri"/>
            <w:lang w:eastAsia="en-GB"/>
          </w:rPr>
          <w:delText xml:space="preserve"> etc.)</w:delText>
        </w:r>
      </w:del>
      <w:ins w:id="5677" w:author="LUEJE Claudia" w:date="2023-06-26T17:59:00Z">
        <w:r w:rsidRPr="00E956F7">
          <w:rPr>
            <w:szCs w:val="24"/>
          </w:rPr>
          <w:t>)</w:t>
        </w:r>
      </w:ins>
      <w:r w:rsidRPr="00E956F7">
        <w:rPr>
          <w:szCs w:val="24"/>
        </w:rPr>
        <w:t xml:space="preserve"> are taken with respect to the </w:t>
      </w:r>
      <w:r w:rsidRPr="00506AFA">
        <w:rPr>
          <w:szCs w:val="24"/>
        </w:rPr>
        <w:t>straight</w:t>
      </w:r>
      <w:r w:rsidRPr="00E956F7">
        <w:rPr>
          <w:szCs w:val="24"/>
        </w:rPr>
        <w:t xml:space="preserve"> line.</w:t>
      </w:r>
      <w:del w:id="5678" w:author="LUEJE Claudia" w:date="2023-06-26T17:59:00Z">
        <w:r w:rsidR="00FC68DB" w:rsidRPr="005C2D94">
          <w:rPr>
            <w:rFonts w:cs="Calibri"/>
            <w:lang w:eastAsia="en-GB"/>
          </w:rPr>
          <w:delText xml:space="preserve"> In fact,</w:delText>
        </w:r>
      </w:del>
      <w:r w:rsidRPr="00E956F7">
        <w:rPr>
          <w:szCs w:val="24"/>
        </w:rPr>
        <w:t xml:space="preserve"> </w:t>
      </w:r>
      <w:r w:rsidR="00506AFA">
        <w:rPr>
          <w:szCs w:val="24"/>
        </w:rPr>
        <w:t>T</w:t>
      </w:r>
      <w:r w:rsidRPr="00E956F7">
        <w:rPr>
          <w:szCs w:val="24"/>
        </w:rPr>
        <w:t xml:space="preserve">he shape is just a hint to specific solvers. It does </w:t>
      </w:r>
      <w:r w:rsidRPr="00506AFA">
        <w:rPr>
          <w:szCs w:val="24"/>
        </w:rPr>
        <w:t>not</w:t>
      </w:r>
      <w:r w:rsidRPr="00E956F7">
        <w:rPr>
          <w:szCs w:val="24"/>
        </w:rPr>
        <w:t xml:space="preserve"> provide an exact definition whether convex or concave mean</w:t>
      </w:r>
      <w:del w:id="5679" w:author="LUEJE Claudia" w:date="2023-06-26T17:59:00Z">
        <w:r w:rsidR="00FC68DB" w:rsidRPr="00BD52D7">
          <w:rPr>
            <w:rFonts w:cs="Calibri"/>
            <w:lang w:eastAsia="en-GB"/>
          </w:rPr>
          <w:delText xml:space="preserve"> </w:delText>
        </w:r>
        <w:r w:rsidR="00951A4A">
          <w:rPr>
            <w:rFonts w:cs="Calibri"/>
            <w:lang w:eastAsia="en-GB"/>
          </w:rPr>
          <w:delText>for instance</w:delText>
        </w:r>
      </w:del>
      <w:ins w:id="5680" w:author="LUEJE Claudia" w:date="2023-06-26T17:59:00Z">
        <w:r w:rsidR="00506AFA">
          <w:rPr>
            <w:szCs w:val="24"/>
          </w:rPr>
          <w:t>, e.g.</w:t>
        </w:r>
      </w:ins>
      <w:r w:rsidRPr="00E956F7">
        <w:rPr>
          <w:szCs w:val="24"/>
        </w:rPr>
        <w:t xml:space="preserve"> a "segment of a circle", "parabolic</w:t>
      </w:r>
      <w:del w:id="5681" w:author="LUEJE Claudia" w:date="2023-06-26T17:59:00Z">
        <w:r w:rsidR="00FC68DB" w:rsidRPr="00BD52D7">
          <w:rPr>
            <w:rFonts w:cs="Calibri"/>
            <w:lang w:eastAsia="en-GB"/>
          </w:rPr>
          <w:delText>" etc.,</w:delText>
        </w:r>
      </w:del>
      <w:ins w:id="5682" w:author="LUEJE Claudia" w:date="2023-06-26T17:59:00Z">
        <w:r w:rsidRPr="00E956F7">
          <w:rPr>
            <w:szCs w:val="24"/>
          </w:rPr>
          <w:t>",</w:t>
        </w:r>
      </w:ins>
      <w:r w:rsidRPr="00E956F7">
        <w:rPr>
          <w:szCs w:val="24"/>
        </w:rPr>
        <w:t xml:space="preserve"> nor how big the deviation from straight shape is.</w:t>
      </w:r>
    </w:p>
    <w:p w14:paraId="028C773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683" w:name="_Toc338939149"/>
      <w:r w:rsidRPr="00E956F7">
        <w:rPr>
          <w:rFonts w:eastAsia="Times New Roman"/>
          <w:szCs w:val="24"/>
        </w:rPr>
        <w:t>Attribute "penetration</w:t>
      </w:r>
      <w:bookmarkEnd w:id="5670"/>
      <w:bookmarkEnd w:id="5671"/>
      <w:bookmarkEnd w:id="5683"/>
      <w:r w:rsidRPr="00E956F7">
        <w:rPr>
          <w:rFonts w:eastAsia="Times New Roman"/>
          <w:szCs w:val="24"/>
        </w:rPr>
        <w:t>"</w:t>
      </w:r>
    </w:p>
    <w:p w14:paraId="61C761FC" w14:textId="77777777" w:rsidR="001332BD" w:rsidRPr="00E956F7" w:rsidRDefault="001332BD">
      <w:pPr>
        <w:pStyle w:val="BodyText"/>
        <w:autoSpaceDE w:val="0"/>
        <w:autoSpaceDN w:val="0"/>
        <w:adjustRightInd w:val="0"/>
        <w:rPr>
          <w:szCs w:val="24"/>
        </w:rPr>
      </w:pPr>
      <w:r w:rsidRPr="00E956F7">
        <w:rPr>
          <w:szCs w:val="24"/>
        </w:rPr>
        <w:t xml:space="preserve">The value of the attribute </w:t>
      </w:r>
      <w:r w:rsidRPr="00615F56">
        <w:rPr>
          <w:rStyle w:val="ISOCode"/>
        </w:rPr>
        <w:t>penetration</w:t>
      </w:r>
      <w:r w:rsidRPr="00E956F7">
        <w:rPr>
          <w:szCs w:val="24"/>
        </w:rPr>
        <w:t xml:space="preserve"> is a numerical value in the range [0; 1]. The value describes the ratio between the thickness and the penetration of the sheets. Value of 0 means no penetration, value of 1 represents complete penetration.</w:t>
      </w:r>
    </w:p>
    <w:p w14:paraId="3906DFEF" w14:textId="0C14C4DA" w:rsidR="001332BD" w:rsidRPr="00E956F7" w:rsidRDefault="00506AFA" w:rsidP="003B0B41">
      <w:pPr>
        <w:pStyle w:val="Note"/>
      </w:pPr>
      <w:r w:rsidRPr="003B0B41">
        <w:t>NOTE</w:t>
      </w:r>
      <w:r w:rsidRPr="003B0B41">
        <w:rPr>
          <w:b/>
        </w:rPr>
        <w:tab/>
      </w:r>
      <w:del w:id="5684" w:author="LUEJE Claudia" w:date="2023-06-26T17:59:00Z">
        <w:r w:rsidR="00FC68DB" w:rsidRPr="00F54804">
          <w:rPr>
            <w:b/>
          </w:rPr>
          <w:delText>:</w:delText>
        </w:r>
        <w:r w:rsidR="00FC68DB" w:rsidRPr="00F54804">
          <w:rPr>
            <w:rFonts w:ascii="Helvetica" w:hAnsi="Helvetica" w:cs="Helvetica"/>
          </w:rPr>
          <w:delText xml:space="preserve"> </w:delText>
        </w:r>
      </w:del>
      <w:r w:rsidR="001332BD" w:rsidRPr="003B0B41">
        <w:t xml:space="preserve">The attribute </w:t>
      </w:r>
      <w:r w:rsidR="001332BD" w:rsidRPr="003B0B41">
        <w:rPr>
          <w:rStyle w:val="ISOCode"/>
        </w:rPr>
        <w:t>penetration</w:t>
      </w:r>
      <w:r w:rsidR="001332BD" w:rsidRPr="003B0B41">
        <w:rPr>
          <w:rFonts w:cs="Courier New"/>
        </w:rPr>
        <w:t xml:space="preserve"> of a </w:t>
      </w:r>
      <w:r w:rsidR="001332BD" w:rsidRPr="003B0B41">
        <w:rPr>
          <w:rStyle w:val="ISOCode"/>
        </w:rPr>
        <w:t>&lt;weld_position/&gt;</w:t>
      </w:r>
      <w:r w:rsidR="001332BD" w:rsidRPr="003B0B41">
        <w:rPr>
          <w:rFonts w:cs="Courier New"/>
        </w:rPr>
        <w:t xml:space="preserve"> holds for all sheets connected by this </w:t>
      </w:r>
      <w:r w:rsidR="001332BD" w:rsidRPr="003B0B41">
        <w:rPr>
          <w:rStyle w:val="ISOCode"/>
        </w:rPr>
        <w:t>&lt;weld_position/&gt;</w:t>
      </w:r>
      <w:r w:rsidR="001332BD" w:rsidRPr="003B0B41">
        <w:rPr>
          <w:rFonts w:cs="Courier New"/>
        </w:rPr>
        <w:t xml:space="preserve"> (</w:t>
      </w:r>
      <w:del w:id="5685" w:author="LUEJE Claudia" w:date="2023-06-26T17:59:00Z">
        <w:r w:rsidR="00951A4A">
          <w:delText>for example</w:delText>
        </w:r>
      </w:del>
      <w:ins w:id="5686" w:author="LUEJE Claudia" w:date="2023-06-26T17:59:00Z">
        <w:r w:rsidR="003B0B41">
          <w:rPr>
            <w:rFonts w:cs="Courier New"/>
          </w:rPr>
          <w:t>e.g.</w:t>
        </w:r>
      </w:ins>
      <w:r w:rsidR="003B0B41">
        <w:rPr>
          <w:rFonts w:cs="Courier New"/>
        </w:rPr>
        <w:t xml:space="preserve"> </w:t>
      </w:r>
      <w:r w:rsidR="001332BD" w:rsidRPr="003B0B41">
        <w:rPr>
          <w:rFonts w:cs="Courier New"/>
        </w:rPr>
        <w:t xml:space="preserve">important for K-joints). If all </w:t>
      </w:r>
      <w:r w:rsidR="001332BD" w:rsidRPr="003B0B41">
        <w:rPr>
          <w:rStyle w:val="ISOCode"/>
        </w:rPr>
        <w:t>&lt;weld_position/&gt;</w:t>
      </w:r>
      <w:r w:rsidR="001332BD" w:rsidRPr="003B0B41">
        <w:rPr>
          <w:rFonts w:cs="Courier New"/>
        </w:rPr>
        <w:t xml:space="preserve"> at the same welded sheet have a sum of penetration ≥ 1</w:t>
      </w:r>
      <w:ins w:id="5687" w:author="LUEJE Claudia" w:date="2023-06-26T17:59:00Z">
        <w:r w:rsidR="001332BD" w:rsidRPr="003B0B41">
          <w:rPr>
            <w:rFonts w:cs="Courier New"/>
          </w:rPr>
          <w:t>,</w:t>
        </w:r>
      </w:ins>
      <w:r w:rsidR="001332BD" w:rsidRPr="003B0B41">
        <w:rPr>
          <w:rFonts w:cs="Courier New"/>
        </w:rPr>
        <w:t xml:space="preserve"> there is no open (unfilled) gap between the base sheet and the welded sheet.</w:t>
      </w:r>
    </w:p>
    <w:p w14:paraId="57C9A712" w14:textId="4BC8054E"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688" w:name="ModelizationWeldDefinition"/>
      <w:bookmarkStart w:id="5689" w:name="WeldDefinition"/>
      <w:bookmarkStart w:id="5690" w:name="WeldDefinitionButtWeld"/>
      <w:bookmarkStart w:id="5691" w:name="_Toc288200762"/>
      <w:bookmarkStart w:id="5692" w:name="_Toc338939106"/>
      <w:bookmarkStart w:id="5693" w:name="_Toc3557012"/>
      <w:bookmarkStart w:id="5694" w:name="_Toc34747262"/>
      <w:bookmarkStart w:id="5695" w:name="_Toc77102081"/>
      <w:bookmarkStart w:id="5696" w:name="_Toc110532225"/>
      <w:bookmarkEnd w:id="5688"/>
      <w:bookmarkEnd w:id="5689"/>
      <w:bookmarkEnd w:id="5690"/>
      <w:r w:rsidRPr="00E956F7">
        <w:rPr>
          <w:rFonts w:eastAsia="Times New Roman"/>
          <w:szCs w:val="24"/>
        </w:rPr>
        <w:t xml:space="preserve">Butt </w:t>
      </w:r>
      <w:bookmarkEnd w:id="5691"/>
      <w:r w:rsidR="003B0B41">
        <w:rPr>
          <w:rFonts w:eastAsia="Times New Roman"/>
          <w:szCs w:val="24"/>
        </w:rPr>
        <w:t>j</w:t>
      </w:r>
      <w:r w:rsidRPr="00E956F7">
        <w:rPr>
          <w:rFonts w:eastAsia="Times New Roman"/>
          <w:szCs w:val="24"/>
        </w:rPr>
        <w:t>oint</w:t>
      </w:r>
      <w:bookmarkEnd w:id="5692"/>
      <w:bookmarkEnd w:id="5693"/>
      <w:bookmarkEnd w:id="5694"/>
      <w:bookmarkEnd w:id="5695"/>
      <w:bookmarkEnd w:id="5696"/>
    </w:p>
    <w:p w14:paraId="6E1B2FCF"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240602F9" w14:textId="13D08A35" w:rsidR="001332BD" w:rsidRPr="00E956F7" w:rsidRDefault="001332BD">
      <w:pPr>
        <w:pStyle w:val="BodyText"/>
        <w:autoSpaceDE w:val="0"/>
        <w:autoSpaceDN w:val="0"/>
        <w:adjustRightInd w:val="0"/>
        <w:rPr>
          <w:szCs w:val="24"/>
        </w:rPr>
      </w:pPr>
      <w:r w:rsidRPr="00E956F7">
        <w:rPr>
          <w:szCs w:val="24"/>
        </w:rPr>
        <w:t xml:space="preserve">The principles of the modelling of </w:t>
      </w:r>
      <w:r w:rsidR="00292960">
        <w:rPr>
          <w:szCs w:val="24"/>
        </w:rPr>
        <w:t>b</w:t>
      </w:r>
      <w:r w:rsidRPr="00E956F7">
        <w:rPr>
          <w:szCs w:val="24"/>
        </w:rPr>
        <w:t xml:space="preserve">utt </w:t>
      </w:r>
      <w:r w:rsidR="00292960">
        <w:rPr>
          <w:szCs w:val="24"/>
        </w:rPr>
        <w:t>j</w:t>
      </w:r>
      <w:r w:rsidRPr="00E956F7">
        <w:rPr>
          <w:szCs w:val="24"/>
        </w:rPr>
        <w:t xml:space="preserve">oints for χMCF are described in this </w:t>
      </w:r>
      <w:del w:id="5697" w:author="LUEJE Claudia" w:date="2023-06-26T17:59:00Z">
        <w:r w:rsidR="00FC68DB" w:rsidRPr="00F54804">
          <w:delText>section</w:delText>
        </w:r>
      </w:del>
      <w:ins w:id="5698" w:author="LUEJE Claudia" w:date="2023-06-26T17:59:00Z">
        <w:r w:rsidRPr="00E956F7">
          <w:rPr>
            <w:szCs w:val="24"/>
          </w:rPr>
          <w:t>s</w:t>
        </w:r>
        <w:r w:rsidR="00292960">
          <w:rPr>
            <w:szCs w:val="24"/>
          </w:rPr>
          <w:t>ubclause</w:t>
        </w:r>
      </w:ins>
      <w:r w:rsidRPr="00E956F7">
        <w:rPr>
          <w:szCs w:val="24"/>
        </w:rPr>
        <w:t xml:space="preserve">. A </w:t>
      </w:r>
      <w:r w:rsidR="00292960">
        <w:rPr>
          <w:szCs w:val="24"/>
        </w:rPr>
        <w:t>b</w:t>
      </w:r>
      <w:r w:rsidRPr="00E956F7">
        <w:rPr>
          <w:szCs w:val="24"/>
        </w:rPr>
        <w:t xml:space="preserve">utt </w:t>
      </w:r>
      <w:r w:rsidR="00292960">
        <w:rPr>
          <w:szCs w:val="24"/>
        </w:rPr>
        <w:t>j</w:t>
      </w:r>
      <w:r w:rsidRPr="00E956F7">
        <w:rPr>
          <w:szCs w:val="24"/>
        </w:rPr>
        <w:t>oint describes a connection between two sheets welded at their forehead side.</w:t>
      </w:r>
    </w:p>
    <w:p w14:paraId="15ACDE28" w14:textId="24684E3F" w:rsidR="001332BD" w:rsidRPr="00E956F7" w:rsidRDefault="001332BD">
      <w:pPr>
        <w:pStyle w:val="BodyText"/>
        <w:autoSpaceDE w:val="0"/>
        <w:autoSpaceDN w:val="0"/>
        <w:adjustRightInd w:val="0"/>
        <w:rPr>
          <w:szCs w:val="24"/>
        </w:rPr>
      </w:pPr>
      <w:r w:rsidRPr="00E956F7">
        <w:rPr>
          <w:szCs w:val="24"/>
        </w:rPr>
        <w:t xml:space="preserve">The XML definition of a </w:t>
      </w:r>
      <w:r w:rsidR="00292960">
        <w:rPr>
          <w:szCs w:val="24"/>
        </w:rPr>
        <w:t>b</w:t>
      </w:r>
      <w:r w:rsidRPr="00E956F7">
        <w:rPr>
          <w:szCs w:val="24"/>
        </w:rPr>
        <w:t xml:space="preserve">utt </w:t>
      </w:r>
      <w:r w:rsidR="00292960">
        <w:rPr>
          <w:szCs w:val="24"/>
        </w:rPr>
        <w:t>j</w:t>
      </w:r>
      <w:r w:rsidRPr="00E956F7">
        <w:rPr>
          <w:szCs w:val="24"/>
        </w:rPr>
        <w:t xml:space="preserve">oint supports up to two weld positions. Each of the weld positions is specified using the element </w:t>
      </w:r>
      <w:r w:rsidRPr="00615F56">
        <w:rPr>
          <w:rStyle w:val="ISOCode"/>
        </w:rPr>
        <w:t>&lt;weld_position/&gt;</w:t>
      </w:r>
      <w:r w:rsidRPr="00E956F7">
        <w:rPr>
          <w:szCs w:val="24"/>
        </w:rPr>
        <w:t xml:space="preserve"> with the corresponding attributes and nested elements inside the subtype definition.</w:t>
      </w:r>
    </w:p>
    <w:p w14:paraId="23D353E3" w14:textId="07423341"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699" w:name="_Toc3557013"/>
      <w:bookmarkStart w:id="5700" w:name="_Toc34747263"/>
      <w:bookmarkStart w:id="5701" w:name="_Toc77102082"/>
      <w:r w:rsidRPr="00E956F7">
        <w:rPr>
          <w:rFonts w:eastAsia="Times New Roman"/>
          <w:szCs w:val="24"/>
        </w:rPr>
        <w:t xml:space="preserve">Sheet </w:t>
      </w:r>
      <w:r w:rsidR="00292960">
        <w:rPr>
          <w:rFonts w:eastAsia="Times New Roman"/>
          <w:szCs w:val="24"/>
        </w:rPr>
        <w:t>p</w:t>
      </w:r>
      <w:r w:rsidRPr="00E956F7">
        <w:rPr>
          <w:rFonts w:eastAsia="Times New Roman"/>
          <w:szCs w:val="24"/>
        </w:rPr>
        <w:t>arameters</w:t>
      </w:r>
      <w:bookmarkEnd w:id="5699"/>
      <w:bookmarkEnd w:id="5700"/>
      <w:bookmarkEnd w:id="5701"/>
    </w:p>
    <w:p w14:paraId="4252D0C5" w14:textId="77777777" w:rsidR="00FC68DB" w:rsidRPr="005C2D94" w:rsidRDefault="00FC68DB" w:rsidP="00CF107F">
      <w:pPr>
        <w:keepNext/>
        <w:rPr>
          <w:del w:id="5702" w:author="LUEJE Claudia" w:date="2023-06-26T17:59:00Z"/>
        </w:rPr>
      </w:pPr>
      <w:del w:id="5703" w:author="LUEJE Claudia" w:date="2023-06-26T17:59:00Z">
        <w:r w:rsidRPr="005C2D94">
          <w:delText>The parameters to describe the connection are:</w:delText>
        </w:r>
      </w:del>
    </w:p>
    <w:p w14:paraId="7E1FF446" w14:textId="77777777" w:rsidR="00FC68DB" w:rsidRPr="0013175B" w:rsidRDefault="00FC68DB" w:rsidP="001513D1">
      <w:pPr>
        <w:pStyle w:val="ListBullet"/>
        <w:keepNext/>
        <w:numPr>
          <w:ilvl w:val="0"/>
          <w:numId w:val="9"/>
        </w:numPr>
        <w:rPr>
          <w:del w:id="5704" w:author="LUEJE Claudia" w:date="2023-06-26T17:59:00Z"/>
          <w:rFonts w:ascii="Cambria" w:hAnsi="Cambria"/>
          <w:lang w:val="en-GB"/>
        </w:rPr>
      </w:pPr>
      <w:del w:id="5705"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006E71">
          <w:rPr>
            <w:rFonts w:ascii="Cambria" w:hAnsi="Cambria"/>
            <w:lang w:val="en-GB"/>
          </w:rPr>
          <w:delText>;</w:delText>
        </w:r>
      </w:del>
    </w:p>
    <w:p w14:paraId="2AEB120C" w14:textId="77777777" w:rsidR="00FC68DB" w:rsidRDefault="00FC68DB" w:rsidP="001513D1">
      <w:pPr>
        <w:pStyle w:val="ListBullet"/>
        <w:numPr>
          <w:ilvl w:val="0"/>
          <w:numId w:val="9"/>
        </w:numPr>
        <w:spacing w:after="120"/>
        <w:rPr>
          <w:del w:id="5706" w:author="LUEJE Claudia" w:date="2023-06-26T17:59:00Z"/>
          <w:rFonts w:ascii="Cambria" w:hAnsi="Cambria"/>
          <w:lang w:val="en-GB"/>
        </w:rPr>
      </w:pPr>
      <w:del w:id="5707"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lang w:val="en-GB"/>
          </w:rPr>
          <w:tab/>
        </w:r>
        <w:r w:rsidRPr="0013175B">
          <w:rPr>
            <w:rFonts w:ascii="Cambria" w:hAnsi="Cambria"/>
            <w:lang w:val="en-GB"/>
          </w:rPr>
          <w:tab/>
          <w:delText>Thickness of welded sheet</w:delText>
        </w:r>
        <w:r w:rsidR="00006E71">
          <w:rPr>
            <w:rFonts w:ascii="Cambria" w:hAnsi="Cambria"/>
            <w:lang w:val="en-GB"/>
          </w:rPr>
          <w:delText>.</w:delText>
        </w:r>
      </w:del>
    </w:p>
    <w:p w14:paraId="17203080" w14:textId="77777777" w:rsidR="00032AE6" w:rsidRDefault="00032AE6" w:rsidP="00032AE6">
      <w:pPr>
        <w:pStyle w:val="ListBullet"/>
        <w:tabs>
          <w:tab w:val="clear" w:pos="454"/>
        </w:tabs>
        <w:spacing w:after="120"/>
        <w:ind w:left="720" w:firstLine="0"/>
        <w:rPr>
          <w:del w:id="5708" w:author="LUEJE Claudia" w:date="2023-06-26T17:59:00Z"/>
          <w:rFonts w:ascii="Cambria" w:hAnsi="Cambria"/>
          <w:lang w:val="en-GB"/>
        </w:rPr>
      </w:pPr>
    </w:p>
    <w:p w14:paraId="48F165AF" w14:textId="77777777" w:rsidR="00032AE6" w:rsidRDefault="004B4932" w:rsidP="00032AE6">
      <w:pPr>
        <w:pStyle w:val="ListBullet"/>
        <w:tabs>
          <w:tab w:val="clear" w:pos="454"/>
        </w:tabs>
        <w:spacing w:after="120"/>
        <w:ind w:left="720" w:firstLine="0"/>
        <w:rPr>
          <w:del w:id="5709" w:author="LUEJE Claudia" w:date="2023-06-26T17:59:00Z"/>
          <w:rFonts w:ascii="Cambria" w:hAnsi="Cambria"/>
          <w:lang w:val="en-GB"/>
        </w:rPr>
      </w:pPr>
      <w:del w:id="5710" w:author="LUEJE Claudia" w:date="2023-06-26T17:59:00Z">
        <w:r>
          <w:rPr>
            <w:rFonts w:ascii="Cambria" w:hAnsi="Cambria"/>
            <w:noProof/>
            <w:lang w:val="en-GB"/>
          </w:rPr>
          <w:drawing>
            <wp:anchor distT="0" distB="0" distL="114300" distR="114300" simplePos="0" relativeHeight="251665408" behindDoc="0" locked="0" layoutInCell="1" allowOverlap="1" wp14:anchorId="2FF32DFF" wp14:editId="1F385207">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del>
    </w:p>
    <w:p w14:paraId="6FD6B37A" w14:textId="77777777" w:rsidR="00032AE6" w:rsidRDefault="00032AE6" w:rsidP="00032AE6">
      <w:pPr>
        <w:pStyle w:val="ListBullet"/>
        <w:tabs>
          <w:tab w:val="clear" w:pos="454"/>
        </w:tabs>
        <w:spacing w:after="120"/>
        <w:ind w:left="720" w:firstLine="0"/>
        <w:rPr>
          <w:del w:id="5711" w:author="LUEJE Claudia" w:date="2023-06-26T17:59:00Z"/>
          <w:rFonts w:ascii="Cambria" w:hAnsi="Cambria"/>
          <w:lang w:val="en-GB"/>
        </w:rPr>
      </w:pPr>
    </w:p>
    <w:p w14:paraId="1AB04569" w14:textId="77777777" w:rsidR="00032AE6" w:rsidRDefault="00032AE6" w:rsidP="00032AE6">
      <w:pPr>
        <w:pStyle w:val="ListBullet"/>
        <w:tabs>
          <w:tab w:val="clear" w:pos="454"/>
        </w:tabs>
        <w:spacing w:after="120"/>
        <w:ind w:left="720" w:firstLine="0"/>
        <w:rPr>
          <w:del w:id="5712" w:author="LUEJE Claudia" w:date="2023-06-26T17:59:00Z"/>
          <w:rFonts w:ascii="Cambria" w:hAnsi="Cambria"/>
          <w:lang w:val="en-GB"/>
        </w:rPr>
      </w:pPr>
    </w:p>
    <w:p w14:paraId="77638ACF" w14:textId="77777777" w:rsidR="00032AE6" w:rsidRDefault="00032AE6" w:rsidP="00032AE6">
      <w:pPr>
        <w:pStyle w:val="ListBullet"/>
        <w:tabs>
          <w:tab w:val="clear" w:pos="454"/>
        </w:tabs>
        <w:spacing w:after="120"/>
        <w:ind w:left="720" w:firstLine="0"/>
        <w:rPr>
          <w:del w:id="5713" w:author="LUEJE Claudia" w:date="2023-06-26T17:59:00Z"/>
          <w:rFonts w:ascii="Cambria" w:hAnsi="Cambria"/>
          <w:lang w:val="en-GB"/>
        </w:rPr>
      </w:pPr>
    </w:p>
    <w:p w14:paraId="11B4F9F7" w14:textId="40D113D8" w:rsidR="00C8257B" w:rsidRPr="00C8257B" w:rsidRDefault="008B6C92" w:rsidP="005D50B8">
      <w:pPr>
        <w:pStyle w:val="BodyText"/>
      </w:pPr>
      <w:bookmarkStart w:id="5714" w:name="_Toc110532313"/>
      <w:del w:id="5715" w:author="LUEJE Claudia" w:date="2023-06-26T17:59:00Z">
        <w:r>
          <w:delText xml:space="preserve">Figure </w:delText>
        </w:r>
        <w:r>
          <w:fldChar w:fldCharType="begin"/>
        </w:r>
        <w:r>
          <w:delInstrText xml:space="preserve"> SEQ Figure \* ARABIC </w:delInstrText>
        </w:r>
        <w:r>
          <w:fldChar w:fldCharType="separate"/>
        </w:r>
        <w:r w:rsidR="0067475A">
          <w:rPr>
            <w:noProof/>
          </w:rPr>
          <w:delText>51</w:delText>
        </w:r>
        <w:r>
          <w:fldChar w:fldCharType="end"/>
        </w:r>
        <w:r>
          <w:delText xml:space="preserve">— </w:delText>
        </w:r>
      </w:del>
      <w:r w:rsidR="00C8257B">
        <w:t>Butt joint sheet layout</w:t>
      </w:r>
      <w:bookmarkEnd w:id="5714"/>
      <w:ins w:id="5716" w:author="LUEJE Claudia" w:date="2023-06-26T17:59:00Z">
        <w:r w:rsidR="00C8257B">
          <w:t xml:space="preserve"> is shown in </w:t>
        </w:r>
        <w:r w:rsidR="00C8257B" w:rsidRPr="00C8257B">
          <w:rPr>
            <w:rStyle w:val="citefig"/>
          </w:rPr>
          <w:t>Figure 54</w:t>
        </w:r>
        <w:r w:rsidR="00C8257B">
          <w:t>.</w:t>
        </w:r>
      </w:ins>
    </w:p>
    <w:p w14:paraId="7D45FD82" w14:textId="342F563C"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717" w:author="LUEJE Claudia" w:date="2023-06-26T17:59:00Z"/>
          <w:szCs w:val="24"/>
        </w:rPr>
      </w:pPr>
      <w:ins w:id="5718" w:author="LUEJE Claudia" w:date="2023-06-26T17:59:00Z">
        <w:r>
          <w:rPr>
            <w:szCs w:val="24"/>
          </w:rPr>
          <w:t>8329_ed1fig</w:t>
        </w:r>
        <w:r w:rsidR="001332BD" w:rsidRPr="00E956F7">
          <w:rPr>
            <w:szCs w:val="24"/>
          </w:rPr>
          <w:t>54.EPS</w:t>
        </w:r>
      </w:ins>
    </w:p>
    <w:p w14:paraId="43C9B55B" w14:textId="77777777" w:rsidR="00FD7AF1" w:rsidRPr="00BB7251" w:rsidRDefault="00FD7AF1" w:rsidP="00FD7AF1">
      <w:pPr>
        <w:pStyle w:val="KeyTitle"/>
        <w:rPr>
          <w:ins w:id="5719" w:author="LUEJE Claudia" w:date="2023-06-26T17:59:00Z"/>
        </w:rPr>
      </w:pPr>
      <w:ins w:id="5720"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623E6E" w:rsidRPr="00B62EE5" w14:paraId="4FA89AE7" w14:textId="77777777" w:rsidTr="00B47C5C">
        <w:trPr>
          <w:ins w:id="5721" w:author="LUEJE Claudia" w:date="2023-06-26T17:59:00Z"/>
        </w:trPr>
        <w:tc>
          <w:tcPr>
            <w:tcW w:w="397" w:type="dxa"/>
            <w:shd w:val="clear" w:color="auto" w:fill="auto"/>
          </w:tcPr>
          <w:p w14:paraId="016255EA" w14:textId="5D4ACA7C" w:rsidR="00623E6E" w:rsidRPr="00B62EE5" w:rsidRDefault="00623E6E" w:rsidP="00623E6E">
            <w:pPr>
              <w:pStyle w:val="KeyText"/>
              <w:rPr>
                <w:ins w:id="5722" w:author="LUEJE Claudia" w:date="2023-06-26T17:59:00Z"/>
              </w:rPr>
            </w:pPr>
            <w:ins w:id="5723" w:author="LUEJE Claudia" w:date="2023-06-26T17:59:00Z">
              <w:r w:rsidRPr="00B62EE5">
                <w:rPr>
                  <w:szCs w:val="24"/>
                </w:rPr>
                <w:t>—</w:t>
              </w:r>
            </w:ins>
          </w:p>
        </w:tc>
        <w:tc>
          <w:tcPr>
            <w:tcW w:w="596" w:type="dxa"/>
            <w:shd w:val="clear" w:color="auto" w:fill="auto"/>
          </w:tcPr>
          <w:p w14:paraId="34869E84" w14:textId="1946EF29" w:rsidR="00623E6E" w:rsidRPr="00B62EE5" w:rsidRDefault="00623E6E" w:rsidP="00623E6E">
            <w:pPr>
              <w:pStyle w:val="KeyText"/>
              <w:rPr>
                <w:ins w:id="5724" w:author="LUEJE Claudia" w:date="2023-06-26T17:59:00Z"/>
              </w:rPr>
            </w:pPr>
            <w:ins w:id="5725" w:author="LUEJE Claudia" w:date="2023-06-26T17:59:00Z">
              <w:r w:rsidRPr="00B62EE5">
                <w:rPr>
                  <w:i/>
                  <w:szCs w:val="24"/>
                </w:rPr>
                <w:t>t</w:t>
              </w:r>
              <w:r w:rsidRPr="00B62EE5">
                <w:rPr>
                  <w:szCs w:val="24"/>
                  <w:vertAlign w:val="subscript"/>
                </w:rPr>
                <w:t>B</w:t>
              </w:r>
            </w:ins>
          </w:p>
        </w:tc>
        <w:tc>
          <w:tcPr>
            <w:tcW w:w="8759" w:type="dxa"/>
            <w:shd w:val="clear" w:color="auto" w:fill="auto"/>
          </w:tcPr>
          <w:p w14:paraId="2B7C03C0" w14:textId="03D342DF" w:rsidR="00623E6E" w:rsidRPr="00B62EE5" w:rsidRDefault="00C8257B" w:rsidP="00623E6E">
            <w:pPr>
              <w:pStyle w:val="KeyText"/>
              <w:rPr>
                <w:ins w:id="5726" w:author="LUEJE Claudia" w:date="2023-06-26T17:59:00Z"/>
              </w:rPr>
            </w:pPr>
            <w:ins w:id="5727" w:author="LUEJE Claudia" w:date="2023-06-26T17:59:00Z">
              <w:r w:rsidRPr="00B62EE5">
                <w:rPr>
                  <w:szCs w:val="24"/>
                </w:rPr>
                <w:t>t</w:t>
              </w:r>
              <w:r w:rsidR="00623E6E" w:rsidRPr="00B62EE5">
                <w:rPr>
                  <w:szCs w:val="24"/>
                </w:rPr>
                <w:t>hickness of base sheet;</w:t>
              </w:r>
            </w:ins>
          </w:p>
        </w:tc>
      </w:tr>
      <w:tr w:rsidR="00623E6E" w14:paraId="7E04DB1A" w14:textId="77777777" w:rsidTr="00B47C5C">
        <w:trPr>
          <w:ins w:id="5728" w:author="LUEJE Claudia" w:date="2023-06-26T17:59:00Z"/>
        </w:trPr>
        <w:tc>
          <w:tcPr>
            <w:tcW w:w="397" w:type="dxa"/>
            <w:shd w:val="clear" w:color="auto" w:fill="auto"/>
          </w:tcPr>
          <w:p w14:paraId="76E47B26" w14:textId="462241EF" w:rsidR="00623E6E" w:rsidRDefault="00623E6E" w:rsidP="00623E6E">
            <w:pPr>
              <w:pStyle w:val="KeyText"/>
              <w:rPr>
                <w:ins w:id="5729" w:author="LUEJE Claudia" w:date="2023-06-26T17:59:00Z"/>
              </w:rPr>
            </w:pPr>
            <w:ins w:id="5730" w:author="LUEJE Claudia" w:date="2023-06-26T17:59:00Z">
              <w:r w:rsidRPr="003153F2">
                <w:rPr>
                  <w:szCs w:val="24"/>
                </w:rPr>
                <w:t>—</w:t>
              </w:r>
            </w:ins>
          </w:p>
        </w:tc>
        <w:tc>
          <w:tcPr>
            <w:tcW w:w="596" w:type="dxa"/>
            <w:shd w:val="clear" w:color="auto" w:fill="auto"/>
          </w:tcPr>
          <w:p w14:paraId="365558D7" w14:textId="2B4839F4" w:rsidR="00623E6E" w:rsidRDefault="00623E6E" w:rsidP="00623E6E">
            <w:pPr>
              <w:pStyle w:val="KeyText"/>
              <w:rPr>
                <w:ins w:id="5731" w:author="LUEJE Claudia" w:date="2023-06-26T17:59:00Z"/>
              </w:rPr>
            </w:pPr>
            <w:ins w:id="5732" w:author="LUEJE Claudia" w:date="2023-06-26T17:59:00Z">
              <w:r w:rsidRPr="00C8257B">
                <w:rPr>
                  <w:i/>
                  <w:szCs w:val="24"/>
                </w:rPr>
                <w:t>t</w:t>
              </w:r>
              <w:r w:rsidRPr="003153F2">
                <w:rPr>
                  <w:szCs w:val="24"/>
                  <w:vertAlign w:val="subscript"/>
                </w:rPr>
                <w:t>1</w:t>
              </w:r>
            </w:ins>
          </w:p>
        </w:tc>
        <w:tc>
          <w:tcPr>
            <w:tcW w:w="8759" w:type="dxa"/>
            <w:shd w:val="clear" w:color="auto" w:fill="auto"/>
          </w:tcPr>
          <w:p w14:paraId="033E09A6" w14:textId="0C5474E8" w:rsidR="00623E6E" w:rsidRDefault="00C8257B" w:rsidP="00623E6E">
            <w:pPr>
              <w:pStyle w:val="KeyText"/>
              <w:rPr>
                <w:ins w:id="5733" w:author="LUEJE Claudia" w:date="2023-06-26T17:59:00Z"/>
              </w:rPr>
            </w:pPr>
            <w:ins w:id="5734" w:author="LUEJE Claudia" w:date="2023-06-26T17:59:00Z">
              <w:r>
                <w:rPr>
                  <w:szCs w:val="24"/>
                </w:rPr>
                <w:t>t</w:t>
              </w:r>
              <w:r w:rsidR="00623E6E" w:rsidRPr="003153F2">
                <w:rPr>
                  <w:szCs w:val="24"/>
                </w:rPr>
                <w:t>hickness of welded sheet.</w:t>
              </w:r>
            </w:ins>
          </w:p>
        </w:tc>
      </w:tr>
    </w:tbl>
    <w:p w14:paraId="5E966649" w14:textId="12017FBC" w:rsidR="001332BD" w:rsidRPr="00E956F7" w:rsidRDefault="00E4158E">
      <w:pPr>
        <w:pStyle w:val="Figuretitle0"/>
        <w:autoSpaceDE w:val="0"/>
        <w:autoSpaceDN w:val="0"/>
        <w:adjustRightInd w:val="0"/>
        <w:outlineLvl w:val="0"/>
        <w:rPr>
          <w:ins w:id="5735" w:author="LUEJE Claudia" w:date="2023-06-26T17:59:00Z"/>
          <w:szCs w:val="24"/>
        </w:rPr>
      </w:pPr>
      <w:ins w:id="5736" w:author="LUEJE Claudia" w:date="2023-06-26T17:59:00Z">
        <w:r w:rsidRPr="00E956F7">
          <w:rPr>
            <w:szCs w:val="24"/>
          </w:rPr>
          <w:t>Figure </w:t>
        </w:r>
        <w:r w:rsidR="001332BD" w:rsidRPr="00E956F7">
          <w:rPr>
            <w:szCs w:val="24"/>
          </w:rPr>
          <w:t>54</w:t>
        </w:r>
        <w:r w:rsidR="00BC779A" w:rsidRPr="00E956F7">
          <w:rPr>
            <w:szCs w:val="24"/>
          </w:rPr>
          <w:t xml:space="preserve"> </w:t>
        </w:r>
        <w:r w:rsidR="001332BD" w:rsidRPr="00E956F7">
          <w:rPr>
            <w:szCs w:val="24"/>
          </w:rPr>
          <w:t xml:space="preserve">— Butt </w:t>
        </w:r>
        <w:r w:rsidR="00C8257B">
          <w:rPr>
            <w:szCs w:val="24"/>
          </w:rPr>
          <w:t>j</w:t>
        </w:r>
        <w:r w:rsidR="001332BD" w:rsidRPr="00E956F7">
          <w:rPr>
            <w:szCs w:val="24"/>
          </w:rPr>
          <w:t xml:space="preserve">oint </w:t>
        </w:r>
        <w:r w:rsidR="00C8257B">
          <w:rPr>
            <w:szCs w:val="24"/>
          </w:rPr>
          <w:t>s</w:t>
        </w:r>
        <w:r w:rsidR="001332BD" w:rsidRPr="00E956F7">
          <w:rPr>
            <w:szCs w:val="24"/>
          </w:rPr>
          <w:t xml:space="preserve">heet </w:t>
        </w:r>
        <w:r w:rsidR="00C8257B">
          <w:rPr>
            <w:szCs w:val="24"/>
          </w:rPr>
          <w:t>l</w:t>
        </w:r>
        <w:r w:rsidR="001332BD" w:rsidRPr="00E956F7">
          <w:rPr>
            <w:szCs w:val="24"/>
          </w:rPr>
          <w:t>ayout</w:t>
        </w:r>
      </w:ins>
    </w:p>
    <w:p w14:paraId="4ADED480" w14:textId="587FBBB3"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737" w:name="_Toc3557014"/>
      <w:bookmarkStart w:id="5738" w:name="_Toc34747264"/>
      <w:bookmarkStart w:id="5739" w:name="_Toc77102083"/>
      <w:r w:rsidRPr="00E956F7">
        <w:rPr>
          <w:rFonts w:eastAsia="Times New Roman"/>
          <w:szCs w:val="24"/>
        </w:rPr>
        <w:t xml:space="preserve">Weld </w:t>
      </w:r>
      <w:r w:rsidR="00620234">
        <w:rPr>
          <w:rFonts w:eastAsia="Times New Roman"/>
          <w:szCs w:val="24"/>
        </w:rPr>
        <w:t>p</w:t>
      </w:r>
      <w:r w:rsidRPr="00E956F7">
        <w:rPr>
          <w:rFonts w:eastAsia="Times New Roman"/>
          <w:szCs w:val="24"/>
        </w:rPr>
        <w:t>arameters</w:t>
      </w:r>
      <w:bookmarkEnd w:id="5737"/>
      <w:bookmarkEnd w:id="5738"/>
      <w:bookmarkEnd w:id="5739"/>
    </w:p>
    <w:p w14:paraId="3EECF7E3" w14:textId="77777777" w:rsidR="00FC68DB" w:rsidRPr="005C2D94" w:rsidRDefault="00FC68DB" w:rsidP="00B202D2">
      <w:pPr>
        <w:rPr>
          <w:del w:id="5740" w:author="LUEJE Claudia" w:date="2023-06-26T17:59:00Z"/>
        </w:rPr>
      </w:pPr>
      <w:del w:id="5741" w:author="LUEJE Claudia" w:date="2023-06-26T17:59:00Z">
        <w:r w:rsidRPr="005C2D94">
          <w:delText xml:space="preserve">The </w:delText>
        </w:r>
      </w:del>
      <w:ins w:id="5742" w:author="LUEJE Claudia" w:date="2023-06-26T17:59:00Z">
        <w:r w:rsidR="005D50B8" w:rsidRPr="005D50B8">
          <w:t xml:space="preserve">Butt joint weld </w:t>
        </w:r>
      </w:ins>
      <w:r w:rsidR="005D50B8" w:rsidRPr="005D50B8">
        <w:t xml:space="preserve">parameters </w:t>
      </w:r>
      <w:del w:id="5743" w:author="LUEJE Claudia" w:date="2023-06-26T17:59:00Z">
        <w:r w:rsidRPr="005C2D94">
          <w:delText xml:space="preserve">of the weld are described below: </w:delText>
        </w:r>
      </w:del>
    </w:p>
    <w:p w14:paraId="23EE8B85" w14:textId="77777777" w:rsidR="00FC68DB" w:rsidRPr="0013175B" w:rsidRDefault="00FC68DB" w:rsidP="001513D1">
      <w:pPr>
        <w:pStyle w:val="ListBullet"/>
        <w:numPr>
          <w:ilvl w:val="0"/>
          <w:numId w:val="9"/>
        </w:numPr>
        <w:rPr>
          <w:del w:id="5744" w:author="LUEJE Claudia" w:date="2023-06-26T17:59:00Z"/>
          <w:rFonts w:ascii="Cambria" w:hAnsi="Cambria"/>
          <w:lang w:val="en-GB"/>
        </w:rPr>
      </w:pPr>
      <w:del w:id="5745" w:author="LUEJE Claudia" w:date="2023-06-26T17:59:00Z">
        <w:r w:rsidRPr="0013175B">
          <w:rPr>
            <w:rFonts w:ascii="Cambria" w:hAnsi="Cambria"/>
            <w:sz w:val="24"/>
            <w:szCs w:val="28"/>
            <w:lang w:val="en-GB"/>
          </w:rPr>
          <w:delText>b</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lang w:val="en-GB"/>
          </w:rPr>
          <w:tab/>
          <w:delText>Width of the weld at primary side</w:delText>
        </w:r>
        <w:r w:rsidR="00006E71">
          <w:rPr>
            <w:rFonts w:ascii="Cambria" w:hAnsi="Cambria"/>
            <w:lang w:val="en-GB"/>
          </w:rPr>
          <w:delText>;</w:delText>
        </w:r>
      </w:del>
    </w:p>
    <w:p w14:paraId="116B2ECF" w14:textId="77777777" w:rsidR="00FC68DB" w:rsidRPr="0013175B" w:rsidRDefault="00FC68DB" w:rsidP="001513D1">
      <w:pPr>
        <w:pStyle w:val="ListBullet"/>
        <w:numPr>
          <w:ilvl w:val="0"/>
          <w:numId w:val="9"/>
        </w:numPr>
        <w:rPr>
          <w:del w:id="5746" w:author="LUEJE Claudia" w:date="2023-06-26T17:59:00Z"/>
          <w:rFonts w:ascii="Cambria" w:hAnsi="Cambria"/>
          <w:lang w:val="en-GB"/>
        </w:rPr>
      </w:pPr>
      <w:del w:id="5747" w:author="LUEJE Claudia" w:date="2023-06-26T17:59:00Z">
        <w:r w:rsidRPr="0013175B">
          <w:rPr>
            <w:rFonts w:ascii="Cambria" w:hAnsi="Cambria"/>
            <w:sz w:val="24"/>
            <w:szCs w:val="28"/>
            <w:lang w:val="en-GB"/>
          </w:rPr>
          <w:delText>b</w:delText>
        </w:r>
        <w:r w:rsidRPr="0013175B">
          <w:rPr>
            <w:rFonts w:ascii="Cambria" w:hAnsi="Cambria"/>
            <w:sz w:val="24"/>
            <w:szCs w:val="28"/>
            <w:vertAlign w:val="subscript"/>
            <w:lang w:val="en-GB"/>
          </w:rPr>
          <w:delText>2</w:delText>
        </w:r>
        <w:r w:rsidRPr="0013175B">
          <w:rPr>
            <w:rFonts w:ascii="Cambria" w:hAnsi="Cambria"/>
            <w:lang w:val="en-GB"/>
          </w:rPr>
          <w:tab/>
        </w:r>
        <w:r w:rsidRPr="0013175B">
          <w:rPr>
            <w:rFonts w:ascii="Cambria" w:hAnsi="Cambria"/>
            <w:lang w:val="en-GB"/>
          </w:rPr>
          <w:tab/>
          <w:delText>Width of the weld at secondary side</w:delText>
        </w:r>
        <w:r w:rsidR="00006E71">
          <w:rPr>
            <w:rFonts w:ascii="Cambria" w:hAnsi="Cambria"/>
            <w:lang w:val="en-GB"/>
          </w:rPr>
          <w:delText>;</w:delText>
        </w:r>
      </w:del>
    </w:p>
    <w:p w14:paraId="57EF653C" w14:textId="77777777" w:rsidR="00FC68DB" w:rsidRPr="0013175B" w:rsidRDefault="00FC68DB" w:rsidP="001513D1">
      <w:pPr>
        <w:pStyle w:val="ListBullet"/>
        <w:numPr>
          <w:ilvl w:val="0"/>
          <w:numId w:val="9"/>
        </w:numPr>
        <w:rPr>
          <w:del w:id="5748" w:author="LUEJE Claudia" w:date="2023-06-26T17:59:00Z"/>
          <w:rFonts w:ascii="Cambria" w:hAnsi="Cambria"/>
          <w:lang w:val="en-GB"/>
        </w:rPr>
      </w:pPr>
      <w:del w:id="5749" w:author="LUEJE Claudia" w:date="2023-06-26T17:59:00Z">
        <w:r w:rsidRPr="0013175B">
          <w:rPr>
            <w:rFonts w:ascii="Cambria" w:hAnsi="Cambria"/>
            <w:sz w:val="24"/>
            <w:szCs w:val="28"/>
            <w:lang w:val="en-GB"/>
          </w:rPr>
          <w:delText>e</w:delText>
        </w:r>
        <w:r w:rsidRPr="0013175B">
          <w:rPr>
            <w:rFonts w:ascii="Cambria" w:hAnsi="Cambria"/>
            <w:sz w:val="24"/>
            <w:szCs w:val="28"/>
            <w:vertAlign w:val="subscript"/>
            <w:lang w:val="en-GB"/>
          </w:rPr>
          <w:delText>1</w:delText>
        </w:r>
        <w:r w:rsidRPr="0013175B">
          <w:rPr>
            <w:rFonts w:ascii="Cambria" w:hAnsi="Cambria"/>
            <w:lang w:val="en-GB"/>
          </w:rPr>
          <w:tab/>
        </w:r>
        <w:r w:rsidRPr="0013175B">
          <w:rPr>
            <w:rFonts w:ascii="Cambria" w:hAnsi="Cambria"/>
            <w:lang w:val="en-GB"/>
          </w:rPr>
          <w:tab/>
          <w:delText>Reinforcement of the weld at primary side</w:delText>
        </w:r>
        <w:r w:rsidR="00006E71">
          <w:rPr>
            <w:rFonts w:ascii="Cambria" w:hAnsi="Cambria"/>
            <w:lang w:val="en-GB"/>
          </w:rPr>
          <w:delText>;</w:delText>
        </w:r>
      </w:del>
    </w:p>
    <w:p w14:paraId="160B84D1" w14:textId="77777777" w:rsidR="00FC68DB" w:rsidRPr="0013175B" w:rsidRDefault="00FC68DB" w:rsidP="001513D1">
      <w:pPr>
        <w:pStyle w:val="ListBullet"/>
        <w:numPr>
          <w:ilvl w:val="0"/>
          <w:numId w:val="9"/>
        </w:numPr>
        <w:spacing w:after="120"/>
        <w:rPr>
          <w:del w:id="5750" w:author="LUEJE Claudia" w:date="2023-06-26T17:59:00Z"/>
          <w:rFonts w:ascii="Cambria" w:hAnsi="Cambria"/>
          <w:lang w:val="en-GB"/>
        </w:rPr>
      </w:pPr>
      <w:del w:id="5751" w:author="LUEJE Claudia" w:date="2023-06-26T17:59:00Z">
        <w:r w:rsidRPr="0013175B">
          <w:rPr>
            <w:rFonts w:ascii="Cambria" w:hAnsi="Cambria"/>
            <w:sz w:val="24"/>
            <w:szCs w:val="28"/>
            <w:lang w:val="en-GB"/>
          </w:rPr>
          <w:delText>e</w:delText>
        </w:r>
        <w:r w:rsidRPr="0013175B">
          <w:rPr>
            <w:rFonts w:ascii="Cambria" w:hAnsi="Cambria"/>
            <w:sz w:val="24"/>
            <w:szCs w:val="28"/>
            <w:vertAlign w:val="subscript"/>
            <w:lang w:val="en-GB"/>
          </w:rPr>
          <w:delText>2</w:delText>
        </w:r>
        <w:r w:rsidRPr="0013175B">
          <w:rPr>
            <w:rFonts w:ascii="Cambria" w:hAnsi="Cambria"/>
            <w:lang w:val="en-GB"/>
          </w:rPr>
          <w:tab/>
        </w:r>
        <w:r w:rsidRPr="0013175B">
          <w:rPr>
            <w:rFonts w:ascii="Cambria" w:hAnsi="Cambria"/>
            <w:lang w:val="en-GB"/>
          </w:rPr>
          <w:tab/>
          <w:delText>Reinforcement of the weld at secondary side</w:delText>
        </w:r>
        <w:r w:rsidR="00006E71">
          <w:rPr>
            <w:rFonts w:ascii="Cambria" w:hAnsi="Cambria"/>
            <w:lang w:val="en-GB"/>
          </w:rPr>
          <w:delText>.</w:delText>
        </w:r>
      </w:del>
    </w:p>
    <w:p w14:paraId="52F30D7B" w14:textId="77777777" w:rsidR="0025265B" w:rsidRDefault="00032AE6" w:rsidP="00B202D2">
      <w:pPr>
        <w:keepNext/>
        <w:rPr>
          <w:del w:id="5752" w:author="LUEJE Claudia" w:date="2023-06-26T17:59:00Z"/>
        </w:rPr>
      </w:pPr>
      <w:del w:id="5753" w:author="LUEJE Claudia" w:date="2023-06-26T17:59:00Z">
        <w:r>
          <w:rPr>
            <w:noProof/>
          </w:rPr>
          <w:drawing>
            <wp:anchor distT="0" distB="0" distL="114300" distR="114300" simplePos="0" relativeHeight="251667456" behindDoc="0" locked="0" layoutInCell="1" allowOverlap="1" wp14:anchorId="5159136E" wp14:editId="614B4471">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del>
    </w:p>
    <w:p w14:paraId="3750B9EA" w14:textId="1F8D88F5" w:rsidR="005D50B8" w:rsidRPr="005D50B8" w:rsidRDefault="005D50B8" w:rsidP="005D50B8">
      <w:pPr>
        <w:pStyle w:val="BodyText"/>
        <w:rPr>
          <w:ins w:id="5754" w:author="LUEJE Claudia" w:date="2023-06-26T17:59:00Z"/>
          <w:rStyle w:val="citefig"/>
        </w:rPr>
      </w:pPr>
      <w:ins w:id="5755" w:author="LUEJE Claudia" w:date="2023-06-26T17:59:00Z">
        <w:r w:rsidRPr="005D50B8">
          <w:t xml:space="preserve">are shown in </w:t>
        </w:r>
      </w:ins>
      <w:bookmarkStart w:id="5756" w:name="_Toc110532314"/>
      <w:r w:rsidRPr="005D50B8">
        <w:rPr>
          <w:rStyle w:val="citefig"/>
        </w:rPr>
        <w:t xml:space="preserve">Figure </w:t>
      </w:r>
      <w:del w:id="5757" w:author="LUEJE Claudia" w:date="2023-06-26T17:59:00Z">
        <w:r w:rsidR="00C64D50">
          <w:fldChar w:fldCharType="begin"/>
        </w:r>
        <w:r w:rsidR="00C64D50">
          <w:delInstrText xml:space="preserve"> SEQ Figure \* ARABIC </w:delInstrText>
        </w:r>
        <w:r w:rsidR="00C64D50">
          <w:fldChar w:fldCharType="separate"/>
        </w:r>
        <w:r w:rsidR="0067475A">
          <w:rPr>
            <w:noProof/>
          </w:rPr>
          <w:delText>52</w:delText>
        </w:r>
        <w:r w:rsidR="00C64D50">
          <w:fldChar w:fldCharType="end"/>
        </w:r>
        <w:r w:rsidR="00C64D50">
          <w:delText>—</w:delText>
        </w:r>
      </w:del>
      <w:ins w:id="5758" w:author="LUEJE Claudia" w:date="2023-06-26T17:59:00Z">
        <w:r w:rsidRPr="005D50B8">
          <w:rPr>
            <w:rStyle w:val="citefig"/>
          </w:rPr>
          <w:t>55.</w:t>
        </w:r>
      </w:ins>
    </w:p>
    <w:p w14:paraId="618B09B7" w14:textId="1B5A80D7"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759" w:author="LUEJE Claudia" w:date="2023-06-26T17:59:00Z"/>
          <w:szCs w:val="24"/>
        </w:rPr>
      </w:pPr>
      <w:ins w:id="5760" w:author="LUEJE Claudia" w:date="2023-06-26T17:59:00Z">
        <w:r>
          <w:rPr>
            <w:szCs w:val="24"/>
          </w:rPr>
          <w:t>8329_ed1fig</w:t>
        </w:r>
        <w:r w:rsidR="001332BD" w:rsidRPr="00E956F7">
          <w:rPr>
            <w:szCs w:val="24"/>
          </w:rPr>
          <w:t>55.EPS</w:t>
        </w:r>
      </w:ins>
    </w:p>
    <w:p w14:paraId="6FA8A784" w14:textId="77777777" w:rsidR="00FD7AF1" w:rsidRPr="00BB7251" w:rsidRDefault="00FD7AF1" w:rsidP="00FD7AF1">
      <w:pPr>
        <w:pStyle w:val="KeyTitle"/>
        <w:rPr>
          <w:ins w:id="5761" w:author="LUEJE Claudia" w:date="2023-06-26T17:59:00Z"/>
        </w:rPr>
      </w:pPr>
      <w:ins w:id="5762"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623E6E" w:rsidRPr="00B62EE5" w14:paraId="06C530FC" w14:textId="77777777" w:rsidTr="00B47C5C">
        <w:trPr>
          <w:ins w:id="5763" w:author="LUEJE Claudia" w:date="2023-06-26T17:59:00Z"/>
        </w:trPr>
        <w:tc>
          <w:tcPr>
            <w:tcW w:w="397" w:type="dxa"/>
            <w:shd w:val="clear" w:color="auto" w:fill="auto"/>
          </w:tcPr>
          <w:p w14:paraId="3E675093" w14:textId="3300DC38" w:rsidR="00623E6E" w:rsidRPr="00B62EE5" w:rsidRDefault="00623E6E" w:rsidP="00623E6E">
            <w:pPr>
              <w:pStyle w:val="KeyText"/>
              <w:rPr>
                <w:ins w:id="5764" w:author="LUEJE Claudia" w:date="2023-06-26T17:59:00Z"/>
              </w:rPr>
            </w:pPr>
            <w:bookmarkStart w:id="5765" w:name="_Hlk134884611"/>
            <w:ins w:id="5766" w:author="LUEJE Claudia" w:date="2023-06-26T17:59:00Z">
              <w:r w:rsidRPr="00B62EE5">
                <w:rPr>
                  <w:szCs w:val="24"/>
                </w:rPr>
                <w:t>—</w:t>
              </w:r>
            </w:ins>
          </w:p>
        </w:tc>
        <w:tc>
          <w:tcPr>
            <w:tcW w:w="596" w:type="dxa"/>
            <w:shd w:val="clear" w:color="auto" w:fill="auto"/>
          </w:tcPr>
          <w:p w14:paraId="1C8ADDC3" w14:textId="430D1957" w:rsidR="00623E6E" w:rsidRPr="00B62EE5" w:rsidRDefault="00623E6E" w:rsidP="00623E6E">
            <w:pPr>
              <w:pStyle w:val="KeyText"/>
              <w:rPr>
                <w:ins w:id="5767" w:author="LUEJE Claudia" w:date="2023-06-26T17:59:00Z"/>
              </w:rPr>
            </w:pPr>
            <w:ins w:id="5768" w:author="LUEJE Claudia" w:date="2023-06-26T17:59:00Z">
              <w:r w:rsidRPr="00B62EE5">
                <w:rPr>
                  <w:i/>
                  <w:szCs w:val="24"/>
                </w:rPr>
                <w:t>b</w:t>
              </w:r>
              <w:r w:rsidRPr="00B62EE5">
                <w:rPr>
                  <w:szCs w:val="24"/>
                  <w:vertAlign w:val="subscript"/>
                </w:rPr>
                <w:t>1</w:t>
              </w:r>
            </w:ins>
          </w:p>
        </w:tc>
        <w:tc>
          <w:tcPr>
            <w:tcW w:w="8759" w:type="dxa"/>
            <w:shd w:val="clear" w:color="auto" w:fill="auto"/>
          </w:tcPr>
          <w:p w14:paraId="166A4AD3" w14:textId="17FAC964" w:rsidR="00623E6E" w:rsidRPr="00B62EE5" w:rsidRDefault="00620234" w:rsidP="00623E6E">
            <w:pPr>
              <w:pStyle w:val="KeyText"/>
              <w:rPr>
                <w:ins w:id="5769" w:author="LUEJE Claudia" w:date="2023-06-26T17:59:00Z"/>
              </w:rPr>
            </w:pPr>
            <w:ins w:id="5770" w:author="LUEJE Claudia" w:date="2023-06-26T17:59:00Z">
              <w:r w:rsidRPr="00B62EE5">
                <w:rPr>
                  <w:szCs w:val="24"/>
                </w:rPr>
                <w:t>w</w:t>
              </w:r>
              <w:r w:rsidR="00623E6E" w:rsidRPr="00B62EE5">
                <w:rPr>
                  <w:szCs w:val="24"/>
                </w:rPr>
                <w:t>idth of the weld at primary side;</w:t>
              </w:r>
            </w:ins>
          </w:p>
        </w:tc>
      </w:tr>
      <w:tr w:rsidR="00623E6E" w14:paraId="1589CF25" w14:textId="77777777" w:rsidTr="00B47C5C">
        <w:trPr>
          <w:ins w:id="5771" w:author="LUEJE Claudia" w:date="2023-06-26T17:59:00Z"/>
        </w:trPr>
        <w:tc>
          <w:tcPr>
            <w:tcW w:w="397" w:type="dxa"/>
            <w:shd w:val="clear" w:color="auto" w:fill="auto"/>
          </w:tcPr>
          <w:p w14:paraId="55F4ED17" w14:textId="402AAF43" w:rsidR="00623E6E" w:rsidRDefault="00623E6E" w:rsidP="00623E6E">
            <w:pPr>
              <w:pStyle w:val="KeyText"/>
              <w:rPr>
                <w:ins w:id="5772" w:author="LUEJE Claudia" w:date="2023-06-26T17:59:00Z"/>
              </w:rPr>
            </w:pPr>
            <w:ins w:id="5773" w:author="LUEJE Claudia" w:date="2023-06-26T17:59:00Z">
              <w:r w:rsidRPr="00874BA0">
                <w:rPr>
                  <w:szCs w:val="24"/>
                </w:rPr>
                <w:t>—</w:t>
              </w:r>
            </w:ins>
          </w:p>
        </w:tc>
        <w:tc>
          <w:tcPr>
            <w:tcW w:w="596" w:type="dxa"/>
            <w:shd w:val="clear" w:color="auto" w:fill="auto"/>
          </w:tcPr>
          <w:p w14:paraId="30387861" w14:textId="40926E7D" w:rsidR="00623E6E" w:rsidRDefault="00623E6E" w:rsidP="00623E6E">
            <w:pPr>
              <w:pStyle w:val="KeyText"/>
              <w:rPr>
                <w:ins w:id="5774" w:author="LUEJE Claudia" w:date="2023-06-26T17:59:00Z"/>
              </w:rPr>
            </w:pPr>
            <w:ins w:id="5775" w:author="LUEJE Claudia" w:date="2023-06-26T17:59:00Z">
              <w:r w:rsidRPr="00620234">
                <w:rPr>
                  <w:i/>
                  <w:szCs w:val="24"/>
                </w:rPr>
                <w:t>b</w:t>
              </w:r>
              <w:r w:rsidRPr="00874BA0">
                <w:rPr>
                  <w:szCs w:val="24"/>
                  <w:vertAlign w:val="subscript"/>
                </w:rPr>
                <w:t>2</w:t>
              </w:r>
            </w:ins>
          </w:p>
        </w:tc>
        <w:tc>
          <w:tcPr>
            <w:tcW w:w="8759" w:type="dxa"/>
            <w:shd w:val="clear" w:color="auto" w:fill="auto"/>
          </w:tcPr>
          <w:p w14:paraId="016EDFBC" w14:textId="0438B537" w:rsidR="00623E6E" w:rsidRDefault="00620234" w:rsidP="00623E6E">
            <w:pPr>
              <w:pStyle w:val="KeyText"/>
              <w:rPr>
                <w:ins w:id="5776" w:author="LUEJE Claudia" w:date="2023-06-26T17:59:00Z"/>
              </w:rPr>
            </w:pPr>
            <w:ins w:id="5777" w:author="LUEJE Claudia" w:date="2023-06-26T17:59:00Z">
              <w:r>
                <w:rPr>
                  <w:szCs w:val="24"/>
                </w:rPr>
                <w:t>w</w:t>
              </w:r>
              <w:r w:rsidR="00623E6E" w:rsidRPr="00874BA0">
                <w:rPr>
                  <w:szCs w:val="24"/>
                </w:rPr>
                <w:t>idth of the weld at secondary side;</w:t>
              </w:r>
            </w:ins>
          </w:p>
        </w:tc>
      </w:tr>
      <w:tr w:rsidR="00623E6E" w14:paraId="0394A46F" w14:textId="77777777" w:rsidTr="00B47C5C">
        <w:trPr>
          <w:ins w:id="5778" w:author="LUEJE Claudia" w:date="2023-06-26T17:59:00Z"/>
        </w:trPr>
        <w:tc>
          <w:tcPr>
            <w:tcW w:w="397" w:type="dxa"/>
            <w:shd w:val="clear" w:color="auto" w:fill="auto"/>
          </w:tcPr>
          <w:p w14:paraId="0D73C0B9" w14:textId="043B1AAE" w:rsidR="00623E6E" w:rsidRDefault="00623E6E" w:rsidP="00623E6E">
            <w:pPr>
              <w:pStyle w:val="KeyText"/>
              <w:rPr>
                <w:ins w:id="5779" w:author="LUEJE Claudia" w:date="2023-06-26T17:59:00Z"/>
              </w:rPr>
            </w:pPr>
            <w:ins w:id="5780" w:author="LUEJE Claudia" w:date="2023-06-26T17:59:00Z">
              <w:r w:rsidRPr="00874BA0">
                <w:rPr>
                  <w:szCs w:val="24"/>
                </w:rPr>
                <w:t>—</w:t>
              </w:r>
            </w:ins>
          </w:p>
        </w:tc>
        <w:tc>
          <w:tcPr>
            <w:tcW w:w="596" w:type="dxa"/>
            <w:shd w:val="clear" w:color="auto" w:fill="auto"/>
          </w:tcPr>
          <w:p w14:paraId="2CB5250B" w14:textId="6A7B27FA" w:rsidR="00623E6E" w:rsidRDefault="00623E6E" w:rsidP="00623E6E">
            <w:pPr>
              <w:pStyle w:val="KeyText"/>
              <w:rPr>
                <w:ins w:id="5781" w:author="LUEJE Claudia" w:date="2023-06-26T17:59:00Z"/>
              </w:rPr>
            </w:pPr>
            <w:ins w:id="5782" w:author="LUEJE Claudia" w:date="2023-06-26T17:59:00Z">
              <w:r w:rsidRPr="00620234">
                <w:rPr>
                  <w:i/>
                  <w:szCs w:val="24"/>
                </w:rPr>
                <w:t>e</w:t>
              </w:r>
              <w:r w:rsidRPr="00874BA0">
                <w:rPr>
                  <w:szCs w:val="24"/>
                  <w:vertAlign w:val="subscript"/>
                </w:rPr>
                <w:t>1</w:t>
              </w:r>
            </w:ins>
          </w:p>
        </w:tc>
        <w:tc>
          <w:tcPr>
            <w:tcW w:w="8759" w:type="dxa"/>
            <w:shd w:val="clear" w:color="auto" w:fill="auto"/>
          </w:tcPr>
          <w:p w14:paraId="3C5AD470" w14:textId="469B84B1" w:rsidR="00623E6E" w:rsidRDefault="00620234" w:rsidP="00623E6E">
            <w:pPr>
              <w:pStyle w:val="KeyText"/>
              <w:rPr>
                <w:ins w:id="5783" w:author="LUEJE Claudia" w:date="2023-06-26T17:59:00Z"/>
              </w:rPr>
            </w:pPr>
            <w:ins w:id="5784" w:author="LUEJE Claudia" w:date="2023-06-26T17:59:00Z">
              <w:r>
                <w:rPr>
                  <w:szCs w:val="24"/>
                </w:rPr>
                <w:t>r</w:t>
              </w:r>
              <w:r w:rsidR="00623E6E" w:rsidRPr="00874BA0">
                <w:rPr>
                  <w:szCs w:val="24"/>
                </w:rPr>
                <w:t>einforcement of the weld at primary side;</w:t>
              </w:r>
            </w:ins>
          </w:p>
        </w:tc>
      </w:tr>
      <w:tr w:rsidR="00623E6E" w14:paraId="37EF6D01" w14:textId="77777777" w:rsidTr="00B47C5C">
        <w:trPr>
          <w:ins w:id="5785" w:author="LUEJE Claudia" w:date="2023-06-26T17:59:00Z"/>
        </w:trPr>
        <w:tc>
          <w:tcPr>
            <w:tcW w:w="397" w:type="dxa"/>
            <w:shd w:val="clear" w:color="auto" w:fill="auto"/>
          </w:tcPr>
          <w:p w14:paraId="5E7BE573" w14:textId="1567C172" w:rsidR="00623E6E" w:rsidRDefault="00623E6E" w:rsidP="00623E6E">
            <w:pPr>
              <w:pStyle w:val="KeyText"/>
              <w:rPr>
                <w:ins w:id="5786" w:author="LUEJE Claudia" w:date="2023-06-26T17:59:00Z"/>
              </w:rPr>
            </w:pPr>
            <w:ins w:id="5787" w:author="LUEJE Claudia" w:date="2023-06-26T17:59:00Z">
              <w:r w:rsidRPr="00874BA0">
                <w:rPr>
                  <w:szCs w:val="24"/>
                </w:rPr>
                <w:t>—</w:t>
              </w:r>
            </w:ins>
          </w:p>
        </w:tc>
        <w:tc>
          <w:tcPr>
            <w:tcW w:w="596" w:type="dxa"/>
            <w:shd w:val="clear" w:color="auto" w:fill="auto"/>
          </w:tcPr>
          <w:p w14:paraId="521E5C7F" w14:textId="4874F9D2" w:rsidR="00623E6E" w:rsidRDefault="00623E6E" w:rsidP="00623E6E">
            <w:pPr>
              <w:pStyle w:val="KeyText"/>
              <w:rPr>
                <w:ins w:id="5788" w:author="LUEJE Claudia" w:date="2023-06-26T17:59:00Z"/>
              </w:rPr>
            </w:pPr>
            <w:ins w:id="5789" w:author="LUEJE Claudia" w:date="2023-06-26T17:59:00Z">
              <w:r w:rsidRPr="00620234">
                <w:rPr>
                  <w:i/>
                  <w:szCs w:val="24"/>
                </w:rPr>
                <w:t>e</w:t>
              </w:r>
              <w:r w:rsidRPr="00874BA0">
                <w:rPr>
                  <w:szCs w:val="24"/>
                  <w:vertAlign w:val="subscript"/>
                </w:rPr>
                <w:t>2</w:t>
              </w:r>
            </w:ins>
          </w:p>
        </w:tc>
        <w:tc>
          <w:tcPr>
            <w:tcW w:w="8759" w:type="dxa"/>
            <w:shd w:val="clear" w:color="auto" w:fill="auto"/>
          </w:tcPr>
          <w:p w14:paraId="71CF474E" w14:textId="0F95DF14" w:rsidR="00623E6E" w:rsidRDefault="00620234" w:rsidP="00623E6E">
            <w:pPr>
              <w:pStyle w:val="KeyText"/>
              <w:rPr>
                <w:ins w:id="5790" w:author="LUEJE Claudia" w:date="2023-06-26T17:59:00Z"/>
              </w:rPr>
            </w:pPr>
            <w:ins w:id="5791" w:author="LUEJE Claudia" w:date="2023-06-26T17:59:00Z">
              <w:r>
                <w:rPr>
                  <w:szCs w:val="24"/>
                </w:rPr>
                <w:t>r</w:t>
              </w:r>
              <w:r w:rsidR="00623E6E" w:rsidRPr="00874BA0">
                <w:rPr>
                  <w:szCs w:val="24"/>
                </w:rPr>
                <w:t>einforcement of the weld at secondary side.</w:t>
              </w:r>
            </w:ins>
          </w:p>
        </w:tc>
      </w:tr>
    </w:tbl>
    <w:bookmarkEnd w:id="5765"/>
    <w:p w14:paraId="15CAA757" w14:textId="7FF9B87D" w:rsidR="001332BD" w:rsidRPr="00E956F7" w:rsidRDefault="00E4158E">
      <w:pPr>
        <w:pStyle w:val="Figuretitle0"/>
        <w:autoSpaceDE w:val="0"/>
        <w:autoSpaceDN w:val="0"/>
        <w:adjustRightInd w:val="0"/>
        <w:outlineLvl w:val="0"/>
        <w:rPr>
          <w:szCs w:val="24"/>
        </w:rPr>
      </w:pPr>
      <w:ins w:id="5792" w:author="LUEJE Claudia" w:date="2023-06-26T17:59:00Z">
        <w:r w:rsidRPr="00E956F7">
          <w:rPr>
            <w:szCs w:val="24"/>
          </w:rPr>
          <w:t>Figure </w:t>
        </w:r>
        <w:r w:rsidR="001332BD" w:rsidRPr="00E956F7">
          <w:rPr>
            <w:szCs w:val="24"/>
          </w:rPr>
          <w:t>55</w:t>
        </w:r>
        <w:r w:rsidR="00BC779A" w:rsidRPr="00E956F7">
          <w:rPr>
            <w:szCs w:val="24"/>
          </w:rPr>
          <w:t xml:space="preserve"> </w:t>
        </w:r>
        <w:r w:rsidR="001332BD" w:rsidRPr="00E956F7">
          <w:rPr>
            <w:szCs w:val="24"/>
          </w:rPr>
          <w:t>—</w:t>
        </w:r>
      </w:ins>
      <w:r w:rsidR="001332BD" w:rsidRPr="00E956F7">
        <w:rPr>
          <w:szCs w:val="24"/>
        </w:rPr>
        <w:t xml:space="preserve"> Butt </w:t>
      </w:r>
      <w:r w:rsidR="00620234">
        <w:rPr>
          <w:szCs w:val="24"/>
        </w:rPr>
        <w:t>j</w:t>
      </w:r>
      <w:r w:rsidR="001332BD" w:rsidRPr="00E956F7">
        <w:rPr>
          <w:szCs w:val="24"/>
        </w:rPr>
        <w:t xml:space="preserve">oint </w:t>
      </w:r>
      <w:r w:rsidR="00620234">
        <w:rPr>
          <w:szCs w:val="24"/>
        </w:rPr>
        <w:t>w</w:t>
      </w:r>
      <w:r w:rsidR="001332BD" w:rsidRPr="00E956F7">
        <w:rPr>
          <w:szCs w:val="24"/>
        </w:rPr>
        <w:t>eld parameters</w:t>
      </w:r>
      <w:bookmarkEnd w:id="5756"/>
    </w:p>
    <w:p w14:paraId="13CBD3AE" w14:textId="77777777" w:rsidR="00FC68DB" w:rsidRDefault="001332BD" w:rsidP="00B202D2">
      <w:pPr>
        <w:keepNext/>
        <w:rPr>
          <w:del w:id="5793" w:author="LUEJE Claudia" w:date="2023-06-26T17:59:00Z"/>
        </w:rPr>
      </w:pPr>
      <w:r w:rsidRPr="00E956F7">
        <w:rPr>
          <w:szCs w:val="24"/>
        </w:rPr>
        <w:t>Inside the χMCF File the following parameters can be specified</w:t>
      </w:r>
      <w:del w:id="5794" w:author="LUEJE Claudia" w:date="2023-06-26T17:59:00Z">
        <w:r w:rsidR="00FC68DB" w:rsidRPr="005C2D94">
          <w:delText>:</w:delText>
        </w:r>
      </w:del>
    </w:p>
    <w:p w14:paraId="1A82653D" w14:textId="0D84884A" w:rsidR="001332BD" w:rsidRPr="00E956F7" w:rsidRDefault="005D50B8">
      <w:pPr>
        <w:pStyle w:val="BodyText"/>
        <w:autoSpaceDE w:val="0"/>
        <w:autoSpaceDN w:val="0"/>
        <w:adjustRightInd w:val="0"/>
        <w:rPr>
          <w:ins w:id="5795" w:author="LUEJE Claudia" w:date="2023-06-26T17:59:00Z"/>
          <w:szCs w:val="24"/>
        </w:rPr>
      </w:pPr>
      <w:ins w:id="5796" w:author="LUEJE Claudia" w:date="2023-06-26T17:59:00Z">
        <w:r>
          <w:rPr>
            <w:szCs w:val="24"/>
          </w:rPr>
          <w:t xml:space="preserve"> as shown in </w:t>
        </w:r>
      </w:ins>
      <w:bookmarkStart w:id="5797" w:name="_Toc110532441"/>
      <w:r w:rsidRPr="005D50B8">
        <w:rPr>
          <w:rStyle w:val="citetbl"/>
        </w:rPr>
        <w:t xml:space="preserve">Table </w:t>
      </w:r>
      <w:del w:id="5798"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93</w:delText>
        </w:r>
        <w:r w:rsidR="0025265B" w:rsidRPr="005C2D94">
          <w:fldChar w:fldCharType="end"/>
        </w:r>
      </w:del>
      <w:ins w:id="5799" w:author="LUEJE Claudia" w:date="2023-06-26T17:59:00Z">
        <w:r w:rsidRPr="005D50B8">
          <w:rPr>
            <w:rStyle w:val="citetbl"/>
          </w:rPr>
          <w:t>93</w:t>
        </w:r>
        <w:r w:rsidR="001332BD" w:rsidRPr="00E956F7">
          <w:rPr>
            <w:szCs w:val="24"/>
          </w:rPr>
          <w:t>:</w:t>
        </w:r>
      </w:ins>
    </w:p>
    <w:p w14:paraId="17728438" w14:textId="653FA57D" w:rsidR="001332BD" w:rsidRPr="00E956F7" w:rsidRDefault="006F39DE">
      <w:pPr>
        <w:pStyle w:val="Tabletitle"/>
        <w:autoSpaceDE w:val="0"/>
        <w:autoSpaceDN w:val="0"/>
        <w:adjustRightInd w:val="0"/>
        <w:outlineLvl w:val="0"/>
        <w:rPr>
          <w:szCs w:val="24"/>
        </w:rPr>
      </w:pPr>
      <w:ins w:id="5800" w:author="LUEJE Claudia" w:date="2023-06-26T17:59:00Z">
        <w:r w:rsidRPr="00E956F7">
          <w:rPr>
            <w:szCs w:val="24"/>
          </w:rPr>
          <w:t>Table </w:t>
        </w:r>
        <w:r w:rsidR="001332BD" w:rsidRPr="00E956F7">
          <w:rPr>
            <w:szCs w:val="24"/>
          </w:rPr>
          <w:t>93</w:t>
        </w:r>
      </w:ins>
      <w:r w:rsidR="001332BD" w:rsidRPr="00E956F7">
        <w:rPr>
          <w:szCs w:val="24"/>
        </w:rPr>
        <w:t xml:space="preserve"> — Parameters of </w:t>
      </w:r>
      <w:r w:rsidR="005D50B8">
        <w:rPr>
          <w:szCs w:val="24"/>
        </w:rPr>
        <w:t>b</w:t>
      </w:r>
      <w:r w:rsidR="001332BD" w:rsidRPr="00E956F7">
        <w:rPr>
          <w:szCs w:val="24"/>
        </w:rPr>
        <w:t xml:space="preserve">utt </w:t>
      </w:r>
      <w:r w:rsidR="005D50B8">
        <w:rPr>
          <w:szCs w:val="24"/>
        </w:rPr>
        <w:t>j</w:t>
      </w:r>
      <w:r w:rsidR="001332BD" w:rsidRPr="00E956F7">
        <w:rPr>
          <w:szCs w:val="24"/>
        </w:rPr>
        <w:t xml:space="preserve">oint </w:t>
      </w:r>
      <w:r w:rsidR="005D50B8">
        <w:rPr>
          <w:szCs w:val="24"/>
        </w:rPr>
        <w:t>w</w:t>
      </w:r>
      <w:r w:rsidR="001332BD" w:rsidRPr="00E956F7">
        <w:rPr>
          <w:szCs w:val="24"/>
        </w:rPr>
        <w:t>eld</w:t>
      </w:r>
      <w:bookmarkEnd w:id="5797"/>
    </w:p>
    <w:tbl>
      <w:tblPr>
        <w:tblW w:w="877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01"/>
        <w:gridCol w:w="1349"/>
        <w:gridCol w:w="1389"/>
        <w:gridCol w:w="1483"/>
        <w:gridCol w:w="1579"/>
        <w:gridCol w:w="1678"/>
      </w:tblGrid>
      <w:tr w:rsidR="001332BD" w:rsidRPr="00B62EE5" w14:paraId="72561113" w14:textId="77777777" w:rsidTr="005B271E">
        <w:trPr>
          <w:jc w:val="center"/>
        </w:trPr>
        <w:tc>
          <w:tcPr>
            <w:tcW w:w="1301" w:type="dxa"/>
            <w:tcBorders>
              <w:top w:val="single" w:sz="12" w:space="0" w:color="auto"/>
              <w:bottom w:val="single" w:sz="12" w:space="0" w:color="auto"/>
            </w:tcBorders>
            <w:shd w:val="clear" w:color="auto" w:fill="F3F3F3"/>
          </w:tcPr>
          <w:p w14:paraId="0404C44F" w14:textId="330C885F" w:rsidR="001332BD" w:rsidRPr="00B62EE5" w:rsidRDefault="001332BD" w:rsidP="00BC779A">
            <w:pPr>
              <w:pStyle w:val="Tableheader"/>
              <w:autoSpaceDE w:val="0"/>
              <w:autoSpaceDN w:val="0"/>
              <w:adjustRightInd w:val="0"/>
              <w:rPr>
                <w:b/>
              </w:rPr>
            </w:pPr>
            <w:r w:rsidRPr="00B62EE5">
              <w:rPr>
                <w:b/>
                <w:szCs w:val="24"/>
              </w:rPr>
              <w:t>Parameter</w:t>
            </w:r>
          </w:p>
        </w:tc>
        <w:tc>
          <w:tcPr>
            <w:tcW w:w="1349" w:type="dxa"/>
            <w:tcBorders>
              <w:top w:val="single" w:sz="12" w:space="0" w:color="auto"/>
              <w:bottom w:val="single" w:sz="12" w:space="0" w:color="auto"/>
            </w:tcBorders>
            <w:shd w:val="clear" w:color="auto" w:fill="F3F3F3"/>
          </w:tcPr>
          <w:p w14:paraId="45EBC2D2" w14:textId="01C65CC3" w:rsidR="001332BD" w:rsidRPr="00B62EE5" w:rsidRDefault="001332BD" w:rsidP="00BC779A">
            <w:pPr>
              <w:pStyle w:val="Tableheader"/>
              <w:autoSpaceDE w:val="0"/>
              <w:autoSpaceDN w:val="0"/>
              <w:adjustRightInd w:val="0"/>
              <w:rPr>
                <w:b/>
              </w:rPr>
            </w:pPr>
            <w:r w:rsidRPr="00B62EE5">
              <w:rPr>
                <w:b/>
                <w:szCs w:val="24"/>
              </w:rPr>
              <w:t>χMCF-Key</w:t>
            </w:r>
          </w:p>
        </w:tc>
        <w:tc>
          <w:tcPr>
            <w:tcW w:w="1389" w:type="dxa"/>
            <w:tcBorders>
              <w:top w:val="single" w:sz="12" w:space="0" w:color="auto"/>
              <w:bottom w:val="single" w:sz="12" w:space="0" w:color="auto"/>
            </w:tcBorders>
            <w:shd w:val="clear" w:color="auto" w:fill="F3F3F3"/>
          </w:tcPr>
          <w:p w14:paraId="009DCE01" w14:textId="23147099" w:rsidR="001332BD" w:rsidRPr="00B62EE5" w:rsidRDefault="001332BD" w:rsidP="00BC779A">
            <w:pPr>
              <w:pStyle w:val="Tableheader"/>
              <w:autoSpaceDE w:val="0"/>
              <w:autoSpaceDN w:val="0"/>
              <w:adjustRightInd w:val="0"/>
              <w:rPr>
                <w:b/>
              </w:rPr>
            </w:pPr>
            <w:r w:rsidRPr="00B62EE5">
              <w:rPr>
                <w:b/>
                <w:szCs w:val="24"/>
              </w:rPr>
              <w:t>Multiplicity</w:t>
            </w:r>
          </w:p>
        </w:tc>
        <w:tc>
          <w:tcPr>
            <w:tcW w:w="1483" w:type="dxa"/>
            <w:tcBorders>
              <w:top w:val="single" w:sz="12" w:space="0" w:color="auto"/>
              <w:bottom w:val="single" w:sz="12" w:space="0" w:color="auto"/>
            </w:tcBorders>
            <w:shd w:val="clear" w:color="auto" w:fill="F3F3F3"/>
          </w:tcPr>
          <w:p w14:paraId="40F4BC6D" w14:textId="4097776F" w:rsidR="001332BD" w:rsidRPr="00B62EE5" w:rsidRDefault="001332BD" w:rsidP="00BC779A">
            <w:pPr>
              <w:pStyle w:val="Tableheader"/>
              <w:autoSpaceDE w:val="0"/>
              <w:autoSpaceDN w:val="0"/>
              <w:adjustRightInd w:val="0"/>
              <w:rPr>
                <w:b/>
              </w:rPr>
            </w:pPr>
            <w:r w:rsidRPr="00B62EE5">
              <w:rPr>
                <w:b/>
                <w:szCs w:val="24"/>
              </w:rPr>
              <w:t xml:space="preserve">Value </w:t>
            </w:r>
            <w:r w:rsidR="005D50B8" w:rsidRPr="00B62EE5">
              <w:rPr>
                <w:b/>
                <w:szCs w:val="24"/>
              </w:rPr>
              <w:t>r</w:t>
            </w:r>
            <w:r w:rsidRPr="00B62EE5">
              <w:rPr>
                <w:b/>
                <w:szCs w:val="24"/>
              </w:rPr>
              <w:t>ange</w:t>
            </w:r>
          </w:p>
        </w:tc>
        <w:tc>
          <w:tcPr>
            <w:tcW w:w="1579" w:type="dxa"/>
            <w:tcBorders>
              <w:top w:val="single" w:sz="12" w:space="0" w:color="auto"/>
              <w:bottom w:val="single" w:sz="12" w:space="0" w:color="auto"/>
            </w:tcBorders>
            <w:shd w:val="clear" w:color="auto" w:fill="F3F3F3"/>
          </w:tcPr>
          <w:p w14:paraId="07ED870E" w14:textId="34C56FFA" w:rsidR="001332BD" w:rsidRPr="00B62EE5" w:rsidRDefault="001332BD" w:rsidP="00BC779A">
            <w:pPr>
              <w:pStyle w:val="Tableheader"/>
              <w:autoSpaceDE w:val="0"/>
              <w:autoSpaceDN w:val="0"/>
              <w:adjustRightInd w:val="0"/>
              <w:rPr>
                <w:b/>
              </w:rPr>
            </w:pPr>
            <w:r w:rsidRPr="00B62EE5">
              <w:rPr>
                <w:b/>
                <w:szCs w:val="24"/>
              </w:rPr>
              <w:t>Use</w:t>
            </w:r>
          </w:p>
        </w:tc>
        <w:tc>
          <w:tcPr>
            <w:tcW w:w="1678" w:type="dxa"/>
            <w:tcBorders>
              <w:top w:val="single" w:sz="12" w:space="0" w:color="auto"/>
              <w:bottom w:val="single" w:sz="12" w:space="0" w:color="auto"/>
            </w:tcBorders>
            <w:shd w:val="clear" w:color="auto" w:fill="F3F3F3"/>
          </w:tcPr>
          <w:p w14:paraId="3E62E0C7" w14:textId="25AE3250" w:rsidR="001332BD" w:rsidRPr="00B62EE5" w:rsidRDefault="001332BD" w:rsidP="00BC779A">
            <w:pPr>
              <w:pStyle w:val="Tableheader"/>
              <w:autoSpaceDE w:val="0"/>
              <w:autoSpaceDN w:val="0"/>
              <w:adjustRightInd w:val="0"/>
              <w:rPr>
                <w:b/>
              </w:rPr>
            </w:pPr>
            <w:r w:rsidRPr="00B62EE5">
              <w:rPr>
                <w:b/>
                <w:szCs w:val="24"/>
              </w:rPr>
              <w:t xml:space="preserve">Default </w:t>
            </w:r>
            <w:r w:rsidR="005D50B8" w:rsidRPr="00B62EE5">
              <w:rPr>
                <w:b/>
                <w:szCs w:val="24"/>
              </w:rPr>
              <w:t>v</w:t>
            </w:r>
            <w:r w:rsidRPr="00B62EE5">
              <w:rPr>
                <w:b/>
                <w:szCs w:val="24"/>
              </w:rPr>
              <w:t>alue</w:t>
            </w:r>
          </w:p>
        </w:tc>
      </w:tr>
      <w:tr w:rsidR="001332BD" w:rsidRPr="00E956F7" w14:paraId="2C69167D" w14:textId="77777777" w:rsidTr="005B271E">
        <w:trPr>
          <w:jc w:val="center"/>
        </w:trPr>
        <w:tc>
          <w:tcPr>
            <w:tcW w:w="1301" w:type="dxa"/>
            <w:tcBorders>
              <w:top w:val="single" w:sz="12" w:space="0" w:color="auto"/>
            </w:tcBorders>
            <w:vAlign w:val="bottom"/>
          </w:tcPr>
          <w:p w14:paraId="6AD9FD7C" w14:textId="1A9F827D" w:rsidR="001332BD" w:rsidRPr="00E956F7" w:rsidRDefault="001332BD" w:rsidP="00BC779A">
            <w:pPr>
              <w:pStyle w:val="Tablebody"/>
              <w:autoSpaceDE w:val="0"/>
              <w:autoSpaceDN w:val="0"/>
              <w:adjustRightInd w:val="0"/>
            </w:pPr>
            <w:r w:rsidRPr="00E956F7">
              <w:rPr>
                <w:szCs w:val="24"/>
              </w:rPr>
              <w:t>b</w:t>
            </w:r>
          </w:p>
        </w:tc>
        <w:tc>
          <w:tcPr>
            <w:tcW w:w="1349" w:type="dxa"/>
            <w:tcBorders>
              <w:top w:val="single" w:sz="12" w:space="0" w:color="auto"/>
            </w:tcBorders>
            <w:vAlign w:val="bottom"/>
          </w:tcPr>
          <w:p w14:paraId="47DE7A5A" w14:textId="2A342055" w:rsidR="001332BD" w:rsidRPr="00E956F7" w:rsidRDefault="001332BD" w:rsidP="00BC779A">
            <w:pPr>
              <w:pStyle w:val="Tablebody"/>
              <w:autoSpaceDE w:val="0"/>
              <w:autoSpaceDN w:val="0"/>
              <w:adjustRightInd w:val="0"/>
            </w:pPr>
            <w:r w:rsidRPr="00E956F7">
              <w:rPr>
                <w:szCs w:val="24"/>
              </w:rPr>
              <w:t>width</w:t>
            </w:r>
          </w:p>
        </w:tc>
        <w:tc>
          <w:tcPr>
            <w:tcW w:w="1389" w:type="dxa"/>
            <w:tcBorders>
              <w:top w:val="single" w:sz="12" w:space="0" w:color="auto"/>
            </w:tcBorders>
            <w:vAlign w:val="bottom"/>
          </w:tcPr>
          <w:p w14:paraId="3D08B5B9" w14:textId="21990EB5" w:rsidR="001332BD" w:rsidRPr="00E956F7" w:rsidRDefault="001332BD" w:rsidP="00BC779A">
            <w:pPr>
              <w:pStyle w:val="Tablebody"/>
              <w:autoSpaceDE w:val="0"/>
              <w:autoSpaceDN w:val="0"/>
              <w:adjustRightInd w:val="0"/>
            </w:pPr>
            <w:r w:rsidRPr="00E956F7">
              <w:rPr>
                <w:szCs w:val="24"/>
              </w:rPr>
              <w:t>1 – 2</w:t>
            </w:r>
          </w:p>
        </w:tc>
        <w:tc>
          <w:tcPr>
            <w:tcW w:w="1483" w:type="dxa"/>
            <w:tcBorders>
              <w:top w:val="single" w:sz="12" w:space="0" w:color="auto"/>
            </w:tcBorders>
            <w:vAlign w:val="bottom"/>
          </w:tcPr>
          <w:p w14:paraId="12304AAF" w14:textId="4FCBAC55" w:rsidR="001332BD" w:rsidRPr="00E956F7" w:rsidRDefault="001332BD" w:rsidP="00BC779A">
            <w:pPr>
              <w:pStyle w:val="Tablebody"/>
              <w:autoSpaceDE w:val="0"/>
              <w:autoSpaceDN w:val="0"/>
              <w:adjustRightInd w:val="0"/>
            </w:pPr>
            <w:r w:rsidRPr="00E956F7">
              <w:rPr>
                <w:szCs w:val="24"/>
              </w:rPr>
              <w:t>≥ 0</w:t>
            </w:r>
          </w:p>
        </w:tc>
        <w:tc>
          <w:tcPr>
            <w:tcW w:w="1579" w:type="dxa"/>
            <w:tcBorders>
              <w:top w:val="single" w:sz="12" w:space="0" w:color="auto"/>
            </w:tcBorders>
            <w:vAlign w:val="bottom"/>
          </w:tcPr>
          <w:p w14:paraId="61ADD232" w14:textId="24D15E19" w:rsidR="001332BD" w:rsidRPr="00E956F7" w:rsidRDefault="001332BD" w:rsidP="00BC779A">
            <w:pPr>
              <w:pStyle w:val="Tablebody"/>
              <w:autoSpaceDE w:val="0"/>
              <w:autoSpaceDN w:val="0"/>
              <w:adjustRightInd w:val="0"/>
            </w:pPr>
            <w:r w:rsidRPr="00E956F7">
              <w:rPr>
                <w:szCs w:val="24"/>
              </w:rPr>
              <w:t>Optional</w:t>
            </w:r>
          </w:p>
        </w:tc>
        <w:tc>
          <w:tcPr>
            <w:tcW w:w="1678" w:type="dxa"/>
            <w:tcBorders>
              <w:top w:val="single" w:sz="12" w:space="0" w:color="auto"/>
            </w:tcBorders>
            <w:vAlign w:val="bottom"/>
          </w:tcPr>
          <w:p w14:paraId="6465B1F6" w14:textId="7DE86E81" w:rsidR="001332BD" w:rsidRPr="00E956F7" w:rsidRDefault="001332BD" w:rsidP="00BC779A">
            <w:pPr>
              <w:pStyle w:val="Tablebody"/>
              <w:autoSpaceDE w:val="0"/>
              <w:autoSpaceDN w:val="0"/>
              <w:adjustRightInd w:val="0"/>
              <w:rPr>
                <w:szCs w:val="20"/>
              </w:rPr>
            </w:pPr>
            <w:r w:rsidRPr="00E956F7">
              <w:rPr>
                <w:szCs w:val="24"/>
              </w:rPr>
              <w:t>-</w:t>
            </w:r>
          </w:p>
        </w:tc>
      </w:tr>
      <w:tr w:rsidR="001332BD" w:rsidRPr="00E956F7" w14:paraId="094AB212" w14:textId="77777777" w:rsidTr="005B271E">
        <w:trPr>
          <w:jc w:val="center"/>
        </w:trPr>
        <w:tc>
          <w:tcPr>
            <w:tcW w:w="1301" w:type="dxa"/>
            <w:vAlign w:val="bottom"/>
          </w:tcPr>
          <w:p w14:paraId="5690975F" w14:textId="323CE808" w:rsidR="001332BD" w:rsidRPr="00E956F7" w:rsidRDefault="001332BD" w:rsidP="00BC779A">
            <w:pPr>
              <w:pStyle w:val="Tablebody"/>
              <w:autoSpaceDE w:val="0"/>
              <w:autoSpaceDN w:val="0"/>
              <w:adjustRightInd w:val="0"/>
            </w:pPr>
            <w:r w:rsidRPr="00E956F7">
              <w:rPr>
                <w:szCs w:val="24"/>
              </w:rPr>
              <w:t>e</w:t>
            </w:r>
          </w:p>
        </w:tc>
        <w:tc>
          <w:tcPr>
            <w:tcW w:w="1349" w:type="dxa"/>
            <w:vAlign w:val="bottom"/>
          </w:tcPr>
          <w:p w14:paraId="040BE8D0" w14:textId="31B769E0" w:rsidR="001332BD" w:rsidRPr="00E956F7" w:rsidRDefault="001332BD" w:rsidP="00BC779A">
            <w:pPr>
              <w:pStyle w:val="Tablebody"/>
              <w:autoSpaceDE w:val="0"/>
              <w:autoSpaceDN w:val="0"/>
              <w:adjustRightInd w:val="0"/>
            </w:pPr>
            <w:r w:rsidRPr="00E956F7">
              <w:rPr>
                <w:szCs w:val="24"/>
              </w:rPr>
              <w:t>-</w:t>
            </w:r>
          </w:p>
        </w:tc>
        <w:tc>
          <w:tcPr>
            <w:tcW w:w="1389" w:type="dxa"/>
            <w:vAlign w:val="bottom"/>
          </w:tcPr>
          <w:p w14:paraId="57EF2A1C" w14:textId="21799DC4" w:rsidR="001332BD" w:rsidRPr="00E956F7" w:rsidRDefault="001332BD" w:rsidP="00BC779A">
            <w:pPr>
              <w:pStyle w:val="Tablebody"/>
              <w:autoSpaceDE w:val="0"/>
              <w:autoSpaceDN w:val="0"/>
              <w:adjustRightInd w:val="0"/>
            </w:pPr>
            <w:r w:rsidRPr="00E956F7">
              <w:rPr>
                <w:szCs w:val="24"/>
              </w:rPr>
              <w:t>(1 – 2)</w:t>
            </w:r>
          </w:p>
        </w:tc>
        <w:tc>
          <w:tcPr>
            <w:tcW w:w="1483" w:type="dxa"/>
            <w:vAlign w:val="bottom"/>
          </w:tcPr>
          <w:p w14:paraId="0D2F5701" w14:textId="365AA69C" w:rsidR="001332BD" w:rsidRPr="00E956F7" w:rsidRDefault="001332BD" w:rsidP="00BC779A">
            <w:pPr>
              <w:pStyle w:val="Tablebody"/>
              <w:autoSpaceDE w:val="0"/>
              <w:autoSpaceDN w:val="0"/>
              <w:adjustRightInd w:val="0"/>
            </w:pPr>
            <w:r w:rsidRPr="00E956F7">
              <w:rPr>
                <w:szCs w:val="24"/>
              </w:rPr>
              <w:t>(≥ 0)</w:t>
            </w:r>
          </w:p>
        </w:tc>
        <w:tc>
          <w:tcPr>
            <w:tcW w:w="1579" w:type="dxa"/>
            <w:vAlign w:val="bottom"/>
          </w:tcPr>
          <w:p w14:paraId="6C298B3D" w14:textId="68967BA6" w:rsidR="001332BD" w:rsidRPr="00E956F7" w:rsidRDefault="001332BD" w:rsidP="00BC779A">
            <w:pPr>
              <w:pStyle w:val="Tablebody"/>
              <w:autoSpaceDE w:val="0"/>
              <w:autoSpaceDN w:val="0"/>
              <w:adjustRightInd w:val="0"/>
            </w:pPr>
            <w:r w:rsidRPr="00E956F7">
              <w:rPr>
                <w:szCs w:val="24"/>
              </w:rPr>
              <w:t>(Optional)</w:t>
            </w:r>
          </w:p>
        </w:tc>
        <w:tc>
          <w:tcPr>
            <w:tcW w:w="1678" w:type="dxa"/>
            <w:vAlign w:val="bottom"/>
          </w:tcPr>
          <w:p w14:paraId="10CFA71D" w14:textId="3379FE1E" w:rsidR="001332BD" w:rsidRPr="00E956F7" w:rsidRDefault="001332BD" w:rsidP="00BC779A">
            <w:pPr>
              <w:pStyle w:val="Tablebody"/>
              <w:autoSpaceDE w:val="0"/>
              <w:autoSpaceDN w:val="0"/>
              <w:adjustRightInd w:val="0"/>
              <w:rPr>
                <w:szCs w:val="20"/>
              </w:rPr>
            </w:pPr>
            <w:r w:rsidRPr="00E956F7">
              <w:rPr>
                <w:szCs w:val="24"/>
              </w:rPr>
              <w:t>(0)</w:t>
            </w:r>
          </w:p>
        </w:tc>
      </w:tr>
    </w:tbl>
    <w:p w14:paraId="51A2CD18" w14:textId="69BE733F"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 xml:space="preserve">The reinforcement is currently not defined as attribute in </w:t>
      </w:r>
      <w:del w:id="5801" w:author="LUEJE Claudia" w:date="2023-06-26T17:59:00Z">
        <w:r w:rsidR="00FC68DB" w:rsidRPr="00951A4A">
          <w:delText>the</w:delText>
        </w:r>
      </w:del>
      <w:ins w:id="5802" w:author="LUEJE Claudia" w:date="2023-06-26T17:59:00Z">
        <w:r w:rsidRPr="00E956F7">
          <w:rPr>
            <w:szCs w:val="24"/>
          </w:rPr>
          <w:t>χMCF</w:t>
        </w:r>
      </w:ins>
      <w:r w:rsidRPr="00E956F7">
        <w:rPr>
          <w:szCs w:val="24"/>
        </w:rPr>
        <w:t xml:space="preserve"> version 3.1</w:t>
      </w:r>
      <w:del w:id="5803" w:author="LUEJE Claudia" w:date="2023-06-26T17:59:00Z">
        <w:r w:rsidR="00FC68DB" w:rsidRPr="00951A4A">
          <w:delText xml:space="preserve"> document!</w:delText>
        </w:r>
      </w:del>
      <w:ins w:id="5804" w:author="LUEJE Claudia" w:date="2023-06-26T17:59:00Z">
        <w:r w:rsidRPr="00E956F7">
          <w:rPr>
            <w:szCs w:val="24"/>
          </w:rPr>
          <w:t>.</w:t>
        </w:r>
      </w:ins>
    </w:p>
    <w:p w14:paraId="6DA2EFFA"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805" w:name="_Toc338939151"/>
      <w:bookmarkStart w:id="5806" w:name="_Toc3557015"/>
      <w:bookmarkStart w:id="5807" w:name="_Toc34747265"/>
      <w:bookmarkStart w:id="5808" w:name="_Toc77102084"/>
      <w:r w:rsidRPr="00E956F7">
        <w:rPr>
          <w:rFonts w:eastAsia="Times New Roman"/>
          <w:szCs w:val="24"/>
        </w:rPr>
        <w:t>Attributes</w:t>
      </w:r>
      <w:bookmarkEnd w:id="5805"/>
      <w:bookmarkEnd w:id="5806"/>
      <w:bookmarkEnd w:id="5807"/>
      <w:bookmarkEnd w:id="5808"/>
    </w:p>
    <w:p w14:paraId="1EDD36F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809" w:name="_Toc338939153"/>
      <w:r w:rsidRPr="00E956F7">
        <w:rPr>
          <w:rFonts w:eastAsia="Times New Roman"/>
          <w:szCs w:val="24"/>
        </w:rPr>
        <w:t>Attribute "base</w:t>
      </w:r>
      <w:bookmarkEnd w:id="5809"/>
      <w:r w:rsidRPr="00E956F7">
        <w:rPr>
          <w:rFonts w:eastAsia="Times New Roman"/>
          <w:szCs w:val="24"/>
        </w:rPr>
        <w:t>"</w:t>
      </w:r>
    </w:p>
    <w:p w14:paraId="27937AC7"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7F3729">
        <w:rPr>
          <w:rStyle w:val="ISOCode"/>
        </w:rPr>
        <w:t>base</w:t>
      </w:r>
      <w:r w:rsidRPr="00E956F7">
        <w:rPr>
          <w:szCs w:val="24"/>
        </w:rPr>
        <w:t>.</w:t>
      </w:r>
    </w:p>
    <w:p w14:paraId="5FD9E93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810" w:name="_Toc338939154"/>
      <w:r w:rsidRPr="00E956F7">
        <w:rPr>
          <w:rFonts w:eastAsia="Times New Roman"/>
          <w:szCs w:val="24"/>
        </w:rPr>
        <w:t>Attribute "technology</w:t>
      </w:r>
      <w:bookmarkEnd w:id="5810"/>
      <w:r w:rsidRPr="00E956F7">
        <w:rPr>
          <w:rFonts w:eastAsia="Times New Roman"/>
          <w:szCs w:val="24"/>
        </w:rPr>
        <w:t>"</w:t>
      </w:r>
    </w:p>
    <w:p w14:paraId="45D5341B" w14:textId="77777777" w:rsidR="001332BD" w:rsidRPr="00E956F7" w:rsidRDefault="001332BD" w:rsidP="005A19EB">
      <w:pPr>
        <w:pStyle w:val="BodyText"/>
      </w:pPr>
      <w:r w:rsidRPr="00E956F7">
        <w:t>The following list explains the attributes</w:t>
      </w:r>
      <w:ins w:id="5811" w:author="LUEJE Claudia" w:date="2023-06-26T17:59:00Z">
        <w:r w:rsidRPr="00E956F7">
          <w:t xml:space="preserve">. The value for the attribute </w:t>
        </w:r>
        <w:r w:rsidRPr="00615F56">
          <w:rPr>
            <w:rStyle w:val="ISOCode"/>
          </w:rPr>
          <w:t xml:space="preserve">technology </w:t>
        </w:r>
        <w:r w:rsidRPr="00E956F7">
          <w:rPr>
            <w:rFonts w:cs="Courier New"/>
          </w:rPr>
          <w:t>can be specified using the following values</w:t>
        </w:r>
      </w:ins>
      <w:r w:rsidRPr="00E956F7">
        <w:rPr>
          <w:rFonts w:cs="Courier New"/>
        </w:rPr>
        <w:t>:</w:t>
      </w:r>
    </w:p>
    <w:p w14:paraId="4A581805" w14:textId="77777777" w:rsidR="00FC68DB" w:rsidRPr="00F54804" w:rsidRDefault="00FC68DB" w:rsidP="00B202D2">
      <w:pPr>
        <w:rPr>
          <w:del w:id="5812" w:author="LUEJE Claudia" w:date="2023-06-26T17:59:00Z"/>
        </w:rPr>
      </w:pPr>
      <w:del w:id="5813" w:author="LUEJE Claudia" w:date="2023-06-26T17:59:00Z">
        <w:r w:rsidRPr="00F54804">
          <w:delText xml:space="preserve">The value for the attribute </w:delText>
        </w:r>
        <w:r w:rsidRPr="00F54804">
          <w:rPr>
            <w:rStyle w:val="XMLElement"/>
          </w:rPr>
          <w:delText xml:space="preserve">technology </w:delText>
        </w:r>
        <w:r w:rsidRPr="00F54804">
          <w:delText>can be specified using the following values:</w:delText>
        </w:r>
      </w:del>
    </w:p>
    <w:p w14:paraId="1F3CC81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14" w:author="LUEJE Claudia" w:date="2023-06-26T17:59:00Z">
        <w:r w:rsidRPr="00E956F7">
          <w:rPr>
            <w:szCs w:val="24"/>
          </w:rPr>
          <w:t>—</w:t>
        </w:r>
        <w:r w:rsidRPr="00E956F7">
          <w:rPr>
            <w:szCs w:val="24"/>
          </w:rPr>
          <w:tab/>
        </w:r>
      </w:ins>
      <w:r w:rsidRPr="00615F56">
        <w:rPr>
          <w:rStyle w:val="ISOCode"/>
        </w:rPr>
        <w:t>resistance;</w:t>
      </w:r>
    </w:p>
    <w:p w14:paraId="79D459B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15" w:author="LUEJE Claudia" w:date="2023-06-26T17:59:00Z">
        <w:r w:rsidRPr="00E956F7">
          <w:rPr>
            <w:szCs w:val="24"/>
          </w:rPr>
          <w:t>—</w:t>
        </w:r>
        <w:r w:rsidRPr="00E956F7">
          <w:rPr>
            <w:szCs w:val="24"/>
          </w:rPr>
          <w:tab/>
        </w:r>
      </w:ins>
      <w:r w:rsidRPr="00615F56">
        <w:rPr>
          <w:rStyle w:val="ISOCode"/>
        </w:rPr>
        <w:t>arc;</w:t>
      </w:r>
    </w:p>
    <w:p w14:paraId="6281BE81" w14:textId="309E536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16" w:author="LUEJE Claudia" w:date="2023-06-26T17:59:00Z">
        <w:r w:rsidRPr="00E956F7">
          <w:rPr>
            <w:szCs w:val="24"/>
          </w:rPr>
          <w:t>—</w:t>
        </w:r>
        <w:r w:rsidRPr="00E956F7">
          <w:rPr>
            <w:szCs w:val="24"/>
          </w:rPr>
          <w:tab/>
        </w:r>
      </w:ins>
      <w:r w:rsidRPr="00615F56">
        <w:rPr>
          <w:rStyle w:val="ISOCode"/>
        </w:rPr>
        <w:t>laser</w:t>
      </w:r>
      <w:r w:rsidRPr="00E956F7">
        <w:rPr>
          <w:szCs w:val="24"/>
        </w:rPr>
        <w:t xml:space="preserve"> (energy beam / laser</w:t>
      </w:r>
      <w:del w:id="5817" w:author="LUEJE Claudia" w:date="2023-06-26T17:59:00Z">
        <w:r w:rsidR="00FC68DB" w:rsidRPr="0013175B">
          <w:delText>)</w:delText>
        </w:r>
        <w:r w:rsidR="008E746F" w:rsidRPr="008E746F">
          <w:rPr>
            <w:rStyle w:val="XMLElement"/>
            <w:rFonts w:asciiTheme="minorHAnsi" w:hAnsiTheme="minorHAnsi" w:cstheme="minorHAnsi"/>
            <w:b w:val="0"/>
            <w:bCs/>
            <w:i w:val="0"/>
            <w:iCs/>
            <w:sz w:val="22"/>
          </w:rPr>
          <w:delText xml:space="preserve"> </w:delText>
        </w:r>
        <w:r w:rsidR="008E746F">
          <w:rPr>
            <w:rStyle w:val="XMLElement"/>
            <w:rFonts w:asciiTheme="minorHAnsi" w:hAnsiTheme="minorHAnsi" w:cstheme="minorHAnsi"/>
            <w:b w:val="0"/>
            <w:bCs/>
            <w:i w:val="0"/>
            <w:iCs/>
            <w:sz w:val="22"/>
          </w:rPr>
          <w:delText>;</w:delText>
        </w:r>
      </w:del>
      <w:ins w:id="5818" w:author="LUEJE Claudia" w:date="2023-06-26T17:59:00Z">
        <w:r w:rsidRPr="00E956F7">
          <w:rPr>
            <w:szCs w:val="24"/>
          </w:rPr>
          <w:t>);</w:t>
        </w:r>
      </w:ins>
    </w:p>
    <w:p w14:paraId="2676479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19" w:author="LUEJE Claudia" w:date="2023-06-26T17:59:00Z">
        <w:r w:rsidRPr="00E956F7">
          <w:rPr>
            <w:szCs w:val="24"/>
          </w:rPr>
          <w:t>—</w:t>
        </w:r>
        <w:r w:rsidRPr="00E956F7">
          <w:rPr>
            <w:szCs w:val="24"/>
          </w:rPr>
          <w:tab/>
        </w:r>
      </w:ins>
      <w:r w:rsidRPr="00615F56">
        <w:rPr>
          <w:rStyle w:val="ISOCode"/>
        </w:rPr>
        <w:t>friction;</w:t>
      </w:r>
    </w:p>
    <w:p w14:paraId="22A50E7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20" w:author="LUEJE Claudia" w:date="2023-06-26T17:59:00Z">
        <w:r w:rsidRPr="00E956F7">
          <w:rPr>
            <w:szCs w:val="24"/>
          </w:rPr>
          <w:t>—</w:t>
        </w:r>
        <w:r w:rsidRPr="00E956F7">
          <w:rPr>
            <w:szCs w:val="24"/>
          </w:rPr>
          <w:tab/>
        </w:r>
      </w:ins>
      <w:r w:rsidRPr="00615F56">
        <w:rPr>
          <w:rStyle w:val="ISOCode"/>
        </w:rPr>
        <w:t>brazing.</w:t>
      </w:r>
    </w:p>
    <w:p w14:paraId="31290EA6"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821" w:name="_Toc288196505"/>
      <w:bookmarkStart w:id="5822" w:name="_Toc288200807"/>
      <w:bookmarkStart w:id="5823" w:name="_Toc338939155"/>
      <w:bookmarkStart w:id="5824" w:name="_Toc3557016"/>
      <w:bookmarkStart w:id="5825" w:name="_Toc34747266"/>
      <w:bookmarkStart w:id="5826" w:name="_Toc77102085"/>
      <w:r w:rsidRPr="00E956F7">
        <w:rPr>
          <w:rFonts w:eastAsia="Times New Roman"/>
          <w:szCs w:val="24"/>
        </w:rPr>
        <w:t>Element "weld_position</w:t>
      </w:r>
      <w:bookmarkEnd w:id="5821"/>
      <w:bookmarkEnd w:id="5822"/>
      <w:bookmarkEnd w:id="5823"/>
      <w:bookmarkEnd w:id="5824"/>
      <w:r w:rsidRPr="00E956F7">
        <w:rPr>
          <w:rFonts w:eastAsia="Times New Roman"/>
          <w:szCs w:val="24"/>
        </w:rPr>
        <w:t>"</w:t>
      </w:r>
      <w:bookmarkEnd w:id="5825"/>
      <w:bookmarkEnd w:id="5826"/>
    </w:p>
    <w:p w14:paraId="0F23D637" w14:textId="6D97DD41" w:rsidR="001332BD" w:rsidRPr="00E956F7" w:rsidRDefault="001332BD">
      <w:pPr>
        <w:pStyle w:val="BodyText"/>
        <w:autoSpaceDE w:val="0"/>
        <w:autoSpaceDN w:val="0"/>
        <w:adjustRightInd w:val="0"/>
        <w:rPr>
          <w:szCs w:val="24"/>
        </w:rPr>
      </w:pPr>
      <w:r w:rsidRPr="00E956F7">
        <w:rPr>
          <w:szCs w:val="24"/>
        </w:rPr>
        <w:t xml:space="preserve">For the element </w:t>
      </w:r>
      <w:r w:rsidRPr="00615F56">
        <w:rPr>
          <w:rStyle w:val="ISOCode"/>
        </w:rPr>
        <w:t>&lt;weld_position/&gt;</w:t>
      </w:r>
      <w:r w:rsidRPr="00E956F7">
        <w:rPr>
          <w:szCs w:val="24"/>
        </w:rPr>
        <w:t xml:space="preserve">, the following attributes can be specified for the </w:t>
      </w:r>
      <w:r w:rsidR="000C2E5F">
        <w:rPr>
          <w:szCs w:val="24"/>
        </w:rPr>
        <w:t>b</w:t>
      </w:r>
      <w:r w:rsidRPr="00E956F7">
        <w:rPr>
          <w:szCs w:val="24"/>
        </w:rPr>
        <w:t xml:space="preserve">utt </w:t>
      </w:r>
      <w:r w:rsidR="000C2E5F">
        <w:rPr>
          <w:szCs w:val="24"/>
        </w:rPr>
        <w:t>j</w:t>
      </w:r>
      <w:r w:rsidRPr="00E956F7">
        <w:rPr>
          <w:szCs w:val="24"/>
        </w:rPr>
        <w:t>oint</w:t>
      </w:r>
      <w:ins w:id="5827" w:author="LUEJE Claudia" w:date="2023-06-26T17:59:00Z">
        <w:r w:rsidR="000C2E5F">
          <w:rPr>
            <w:szCs w:val="24"/>
          </w:rPr>
          <w:t xml:space="preserve"> as shown in </w:t>
        </w:r>
        <w:r w:rsidR="000C2E5F" w:rsidRPr="000C2E5F">
          <w:rPr>
            <w:rStyle w:val="citetbl"/>
          </w:rPr>
          <w:t>Table 94</w:t>
        </w:r>
      </w:ins>
      <w:r w:rsidRPr="00E956F7">
        <w:rPr>
          <w:szCs w:val="24"/>
        </w:rPr>
        <w:t>:</w:t>
      </w:r>
    </w:p>
    <w:p w14:paraId="6CDDC2A3" w14:textId="44F188BB" w:rsidR="001332BD" w:rsidRPr="00E956F7" w:rsidRDefault="006F39DE">
      <w:pPr>
        <w:pStyle w:val="Tabletitle"/>
        <w:autoSpaceDE w:val="0"/>
        <w:autoSpaceDN w:val="0"/>
        <w:adjustRightInd w:val="0"/>
        <w:outlineLvl w:val="0"/>
        <w:rPr>
          <w:szCs w:val="24"/>
        </w:rPr>
      </w:pPr>
      <w:bookmarkStart w:id="5828" w:name="_Toc110532442"/>
      <w:r w:rsidRPr="00E956F7">
        <w:rPr>
          <w:szCs w:val="24"/>
        </w:rPr>
        <w:t>Table</w:t>
      </w:r>
      <w:del w:id="5829"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94</w:delText>
        </w:r>
        <w:r w:rsidR="0025265B" w:rsidRPr="005C2D94">
          <w:fldChar w:fldCharType="end"/>
        </w:r>
      </w:del>
      <w:ins w:id="5830" w:author="LUEJE Claudia" w:date="2023-06-26T17:59:00Z">
        <w:r w:rsidRPr="00E956F7">
          <w:rPr>
            <w:szCs w:val="24"/>
          </w:rPr>
          <w:t> </w:t>
        </w:r>
        <w:r w:rsidR="001332BD" w:rsidRPr="00E956F7">
          <w:rPr>
            <w:szCs w:val="24"/>
          </w:rPr>
          <w:t>94</w:t>
        </w:r>
      </w:ins>
      <w:r w:rsidR="005A19EB" w:rsidRPr="00E956F7">
        <w:rPr>
          <w:szCs w:val="24"/>
        </w:rPr>
        <w:t xml:space="preserve"> </w:t>
      </w:r>
      <w:r w:rsidR="001332BD" w:rsidRPr="00E956F7">
        <w:rPr>
          <w:szCs w:val="24"/>
        </w:rPr>
        <w:t xml:space="preserve">— Attributes of element </w:t>
      </w:r>
      <w:r w:rsidR="001332BD" w:rsidRPr="00615F56">
        <w:rPr>
          <w:rStyle w:val="ISOCode"/>
        </w:rPr>
        <w:t>&lt;weld_position/&gt;</w:t>
      </w:r>
      <w:r w:rsidR="001332BD" w:rsidRPr="00E956F7">
        <w:rPr>
          <w:szCs w:val="24"/>
        </w:rPr>
        <w:t xml:space="preserve"> for </w:t>
      </w:r>
      <w:r w:rsidR="000C2E5F">
        <w:rPr>
          <w:szCs w:val="24"/>
        </w:rPr>
        <w:t>b</w:t>
      </w:r>
      <w:r w:rsidR="001332BD" w:rsidRPr="00E956F7">
        <w:rPr>
          <w:szCs w:val="24"/>
        </w:rPr>
        <w:t xml:space="preserve">utt </w:t>
      </w:r>
      <w:r w:rsidR="000C2E5F">
        <w:rPr>
          <w:szCs w:val="24"/>
        </w:rPr>
        <w:t>j</w:t>
      </w:r>
      <w:r w:rsidR="001332BD" w:rsidRPr="00E956F7">
        <w:rPr>
          <w:szCs w:val="24"/>
        </w:rPr>
        <w:t>oint</w:t>
      </w:r>
      <w:bookmarkEnd w:id="5828"/>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1620"/>
        <w:gridCol w:w="3240"/>
      </w:tblGrid>
      <w:tr w:rsidR="001332BD" w:rsidRPr="00B62EE5" w14:paraId="4E5FE4BB" w14:textId="77777777" w:rsidTr="005B271E">
        <w:trPr>
          <w:cantSplit/>
          <w:tblHeader/>
          <w:jc w:val="center"/>
        </w:trPr>
        <w:tc>
          <w:tcPr>
            <w:tcW w:w="1871" w:type="dxa"/>
            <w:tcBorders>
              <w:top w:val="single" w:sz="12" w:space="0" w:color="auto"/>
              <w:bottom w:val="single" w:sz="12" w:space="0" w:color="auto"/>
            </w:tcBorders>
            <w:shd w:val="clear" w:color="auto" w:fill="F3F3F3"/>
          </w:tcPr>
          <w:p w14:paraId="722194E5" w14:textId="35766D1C" w:rsidR="001332BD" w:rsidRPr="00B62EE5" w:rsidRDefault="001332BD" w:rsidP="005A19EB">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0D5A048A" w14:textId="6DA1E9C8" w:rsidR="001332BD" w:rsidRPr="00B62EE5" w:rsidRDefault="001332BD" w:rsidP="005A19EB">
            <w:pPr>
              <w:pStyle w:val="Tableheader"/>
              <w:autoSpaceDE w:val="0"/>
              <w:autoSpaceDN w:val="0"/>
              <w:adjustRightInd w:val="0"/>
              <w:rPr>
                <w:b/>
              </w:rPr>
            </w:pPr>
            <w:r w:rsidRPr="00B62EE5">
              <w:rPr>
                <w:b/>
                <w:szCs w:val="24"/>
              </w:rPr>
              <w:t>Type</w:t>
            </w:r>
          </w:p>
        </w:tc>
        <w:tc>
          <w:tcPr>
            <w:tcW w:w="1620" w:type="dxa"/>
            <w:tcBorders>
              <w:top w:val="single" w:sz="12" w:space="0" w:color="auto"/>
              <w:bottom w:val="single" w:sz="12" w:space="0" w:color="auto"/>
            </w:tcBorders>
            <w:shd w:val="clear" w:color="auto" w:fill="F3F3F3"/>
          </w:tcPr>
          <w:p w14:paraId="516CD29C" w14:textId="181A71CE" w:rsidR="001332BD" w:rsidRPr="00B62EE5" w:rsidRDefault="001332BD" w:rsidP="005A19EB">
            <w:pPr>
              <w:pStyle w:val="Tableheader"/>
              <w:autoSpaceDE w:val="0"/>
              <w:autoSpaceDN w:val="0"/>
              <w:adjustRightInd w:val="0"/>
              <w:rPr>
                <w:b/>
              </w:rPr>
            </w:pPr>
            <w:r w:rsidRPr="00B62EE5">
              <w:rPr>
                <w:b/>
                <w:szCs w:val="24"/>
              </w:rPr>
              <w:t>Use</w:t>
            </w:r>
          </w:p>
        </w:tc>
        <w:tc>
          <w:tcPr>
            <w:tcW w:w="3240" w:type="dxa"/>
            <w:tcBorders>
              <w:top w:val="single" w:sz="12" w:space="0" w:color="auto"/>
              <w:bottom w:val="single" w:sz="12" w:space="0" w:color="auto"/>
            </w:tcBorders>
            <w:shd w:val="clear" w:color="auto" w:fill="F3F3F3"/>
          </w:tcPr>
          <w:p w14:paraId="56D89884" w14:textId="1584AE10" w:rsidR="001332BD" w:rsidRPr="00B62EE5" w:rsidRDefault="001332BD" w:rsidP="005A19EB">
            <w:pPr>
              <w:pStyle w:val="Tableheader"/>
              <w:autoSpaceDE w:val="0"/>
              <w:autoSpaceDN w:val="0"/>
              <w:adjustRightInd w:val="0"/>
              <w:rPr>
                <w:b/>
              </w:rPr>
            </w:pPr>
            <w:r w:rsidRPr="00B62EE5">
              <w:rPr>
                <w:b/>
                <w:szCs w:val="24"/>
              </w:rPr>
              <w:t>Constraint</w:t>
            </w:r>
          </w:p>
        </w:tc>
      </w:tr>
      <w:tr w:rsidR="001332BD" w:rsidRPr="00E956F7" w14:paraId="2D5B9205" w14:textId="77777777" w:rsidTr="005B271E">
        <w:trPr>
          <w:cantSplit/>
          <w:jc w:val="center"/>
        </w:trPr>
        <w:tc>
          <w:tcPr>
            <w:tcW w:w="1871" w:type="dxa"/>
            <w:tcBorders>
              <w:top w:val="single" w:sz="12" w:space="0" w:color="auto"/>
            </w:tcBorders>
          </w:tcPr>
          <w:p w14:paraId="4FD6BF89" w14:textId="6A3FE2A9" w:rsidR="001332BD" w:rsidRPr="00E956F7" w:rsidRDefault="001332BD" w:rsidP="005A19EB">
            <w:pPr>
              <w:pStyle w:val="Tablebody"/>
              <w:autoSpaceDE w:val="0"/>
              <w:autoSpaceDN w:val="0"/>
              <w:adjustRightInd w:val="0"/>
              <w:rPr>
                <w:rStyle w:val="CommentReference"/>
                <w:sz w:val="20"/>
                <w:lang w:eastAsia="x-none"/>
              </w:rPr>
            </w:pPr>
            <w:r w:rsidRPr="00E956F7">
              <w:rPr>
                <w:szCs w:val="24"/>
              </w:rPr>
              <w:t>u</w:t>
            </w:r>
          </w:p>
        </w:tc>
        <w:tc>
          <w:tcPr>
            <w:tcW w:w="1800" w:type="dxa"/>
            <w:tcBorders>
              <w:top w:val="single" w:sz="12" w:space="0" w:color="auto"/>
            </w:tcBorders>
          </w:tcPr>
          <w:p w14:paraId="7C7ED04B" w14:textId="19C5182E" w:rsidR="001332BD" w:rsidRPr="00E956F7" w:rsidRDefault="001332BD" w:rsidP="005A19EB">
            <w:pPr>
              <w:pStyle w:val="Tablebody"/>
              <w:autoSpaceDE w:val="0"/>
              <w:autoSpaceDN w:val="0"/>
              <w:adjustRightInd w:val="0"/>
            </w:pPr>
            <w:r w:rsidRPr="00E956F7">
              <w:rPr>
                <w:szCs w:val="24"/>
              </w:rPr>
              <w:t>Floating point</w:t>
            </w:r>
          </w:p>
        </w:tc>
        <w:tc>
          <w:tcPr>
            <w:tcW w:w="1620" w:type="dxa"/>
            <w:tcBorders>
              <w:top w:val="single" w:sz="12" w:space="0" w:color="auto"/>
            </w:tcBorders>
          </w:tcPr>
          <w:p w14:paraId="2809D22C" w14:textId="37970BCD" w:rsidR="001332BD" w:rsidRPr="00E956F7" w:rsidRDefault="001332BD" w:rsidP="005A19EB">
            <w:pPr>
              <w:pStyle w:val="Tablebody"/>
              <w:autoSpaceDE w:val="0"/>
              <w:autoSpaceDN w:val="0"/>
              <w:adjustRightInd w:val="0"/>
            </w:pPr>
            <w:r w:rsidRPr="00E956F7">
              <w:rPr>
                <w:szCs w:val="24"/>
              </w:rPr>
              <w:t>Required</w:t>
            </w:r>
          </w:p>
        </w:tc>
        <w:tc>
          <w:tcPr>
            <w:tcW w:w="3240" w:type="dxa"/>
            <w:tcBorders>
              <w:top w:val="single" w:sz="12" w:space="0" w:color="auto"/>
            </w:tcBorders>
          </w:tcPr>
          <w:p w14:paraId="1BD09E74" w14:textId="3AD1515A" w:rsidR="001332BD" w:rsidRPr="00E956F7" w:rsidRDefault="001332BD" w:rsidP="005A19EB">
            <w:pPr>
              <w:pStyle w:val="Tablebody"/>
              <w:autoSpaceDE w:val="0"/>
              <w:autoSpaceDN w:val="0"/>
              <w:adjustRightInd w:val="0"/>
            </w:pPr>
            <w:r w:rsidRPr="00E956F7">
              <w:rPr>
                <w:szCs w:val="24"/>
              </w:rPr>
              <w:t>0 ≤ u ≤ 1</w:t>
            </w:r>
          </w:p>
        </w:tc>
      </w:tr>
      <w:tr w:rsidR="001332BD" w:rsidRPr="00E956F7" w14:paraId="3CA9934E" w14:textId="77777777" w:rsidTr="005B271E">
        <w:trPr>
          <w:cantSplit/>
          <w:jc w:val="center"/>
        </w:trPr>
        <w:tc>
          <w:tcPr>
            <w:tcW w:w="1871" w:type="dxa"/>
          </w:tcPr>
          <w:p w14:paraId="2CFDA767" w14:textId="0CB11548" w:rsidR="001332BD" w:rsidRPr="00E956F7" w:rsidRDefault="001332BD" w:rsidP="005A19EB">
            <w:pPr>
              <w:pStyle w:val="Tablebody"/>
              <w:autoSpaceDE w:val="0"/>
              <w:autoSpaceDN w:val="0"/>
              <w:adjustRightInd w:val="0"/>
              <w:rPr>
                <w:rStyle w:val="CommentReference"/>
                <w:sz w:val="20"/>
                <w:lang w:eastAsia="x-none"/>
              </w:rPr>
            </w:pPr>
            <w:r w:rsidRPr="00E956F7">
              <w:rPr>
                <w:szCs w:val="24"/>
              </w:rPr>
              <w:t>x</w:t>
            </w:r>
          </w:p>
        </w:tc>
        <w:tc>
          <w:tcPr>
            <w:tcW w:w="1800" w:type="dxa"/>
          </w:tcPr>
          <w:p w14:paraId="1A0BEF3D" w14:textId="20CDB85C" w:rsidR="001332BD" w:rsidRPr="00E956F7" w:rsidRDefault="001332BD" w:rsidP="005A19EB">
            <w:pPr>
              <w:pStyle w:val="Tablebody"/>
              <w:autoSpaceDE w:val="0"/>
              <w:autoSpaceDN w:val="0"/>
              <w:adjustRightInd w:val="0"/>
            </w:pPr>
            <w:r w:rsidRPr="00E956F7">
              <w:rPr>
                <w:szCs w:val="24"/>
              </w:rPr>
              <w:t>Floating point</w:t>
            </w:r>
          </w:p>
        </w:tc>
        <w:tc>
          <w:tcPr>
            <w:tcW w:w="1620" w:type="dxa"/>
          </w:tcPr>
          <w:p w14:paraId="56E5C250" w14:textId="6093C46F" w:rsidR="001332BD" w:rsidRPr="00E956F7" w:rsidRDefault="001332BD" w:rsidP="005A19EB">
            <w:pPr>
              <w:pStyle w:val="Tablebody"/>
              <w:autoSpaceDE w:val="0"/>
              <w:autoSpaceDN w:val="0"/>
              <w:adjustRightInd w:val="0"/>
            </w:pPr>
            <w:r w:rsidRPr="00E956F7">
              <w:rPr>
                <w:szCs w:val="24"/>
              </w:rPr>
              <w:t>Required</w:t>
            </w:r>
          </w:p>
        </w:tc>
        <w:tc>
          <w:tcPr>
            <w:tcW w:w="3240" w:type="dxa"/>
          </w:tcPr>
          <w:p w14:paraId="475C5805" w14:textId="5ED77A01" w:rsidR="001332BD" w:rsidRPr="00E956F7" w:rsidRDefault="001332BD" w:rsidP="005A19EB">
            <w:pPr>
              <w:pStyle w:val="Tablebody"/>
              <w:autoSpaceDE w:val="0"/>
              <w:autoSpaceDN w:val="0"/>
              <w:adjustRightInd w:val="0"/>
            </w:pPr>
            <w:r w:rsidRPr="00E956F7">
              <w:rPr>
                <w:szCs w:val="24"/>
              </w:rPr>
              <w:t>-</w:t>
            </w:r>
          </w:p>
        </w:tc>
      </w:tr>
      <w:tr w:rsidR="001332BD" w:rsidRPr="00E956F7" w14:paraId="6E48ED7A" w14:textId="77777777" w:rsidTr="005B271E">
        <w:trPr>
          <w:cantSplit/>
          <w:jc w:val="center"/>
        </w:trPr>
        <w:tc>
          <w:tcPr>
            <w:tcW w:w="1871" w:type="dxa"/>
          </w:tcPr>
          <w:p w14:paraId="5084E8DB" w14:textId="2F14D8B3" w:rsidR="001332BD" w:rsidRPr="00E956F7" w:rsidRDefault="001332BD" w:rsidP="005A19EB">
            <w:pPr>
              <w:pStyle w:val="Tablebody"/>
              <w:autoSpaceDE w:val="0"/>
              <w:autoSpaceDN w:val="0"/>
              <w:adjustRightInd w:val="0"/>
              <w:rPr>
                <w:rStyle w:val="CommentReference"/>
                <w:sz w:val="20"/>
                <w:lang w:eastAsia="x-none"/>
              </w:rPr>
            </w:pPr>
            <w:r w:rsidRPr="00E956F7">
              <w:rPr>
                <w:szCs w:val="24"/>
              </w:rPr>
              <w:t>y</w:t>
            </w:r>
          </w:p>
        </w:tc>
        <w:tc>
          <w:tcPr>
            <w:tcW w:w="1800" w:type="dxa"/>
          </w:tcPr>
          <w:p w14:paraId="15E60B61" w14:textId="50F11FE1" w:rsidR="001332BD" w:rsidRPr="00E956F7" w:rsidRDefault="001332BD" w:rsidP="005A19EB">
            <w:pPr>
              <w:pStyle w:val="Tablebody"/>
              <w:autoSpaceDE w:val="0"/>
              <w:autoSpaceDN w:val="0"/>
              <w:adjustRightInd w:val="0"/>
            </w:pPr>
            <w:r w:rsidRPr="00E956F7">
              <w:rPr>
                <w:szCs w:val="24"/>
              </w:rPr>
              <w:t>Floating point</w:t>
            </w:r>
          </w:p>
        </w:tc>
        <w:tc>
          <w:tcPr>
            <w:tcW w:w="1620" w:type="dxa"/>
          </w:tcPr>
          <w:p w14:paraId="354F3858" w14:textId="3CAC3328" w:rsidR="001332BD" w:rsidRPr="00E956F7" w:rsidRDefault="001332BD" w:rsidP="005A19EB">
            <w:pPr>
              <w:pStyle w:val="Tablebody"/>
              <w:autoSpaceDE w:val="0"/>
              <w:autoSpaceDN w:val="0"/>
              <w:adjustRightInd w:val="0"/>
            </w:pPr>
            <w:r w:rsidRPr="00E956F7">
              <w:rPr>
                <w:szCs w:val="24"/>
              </w:rPr>
              <w:t>Required</w:t>
            </w:r>
          </w:p>
        </w:tc>
        <w:tc>
          <w:tcPr>
            <w:tcW w:w="3240" w:type="dxa"/>
          </w:tcPr>
          <w:p w14:paraId="3B3152F9" w14:textId="712D6717" w:rsidR="001332BD" w:rsidRPr="00E956F7" w:rsidRDefault="001332BD" w:rsidP="005A19EB">
            <w:pPr>
              <w:pStyle w:val="Tablebody"/>
              <w:autoSpaceDE w:val="0"/>
              <w:autoSpaceDN w:val="0"/>
              <w:adjustRightInd w:val="0"/>
            </w:pPr>
            <w:r w:rsidRPr="00E956F7">
              <w:rPr>
                <w:szCs w:val="24"/>
              </w:rPr>
              <w:t>-</w:t>
            </w:r>
          </w:p>
        </w:tc>
      </w:tr>
      <w:tr w:rsidR="001332BD" w:rsidRPr="00E956F7" w14:paraId="172EE0F9" w14:textId="77777777" w:rsidTr="005B271E">
        <w:trPr>
          <w:cantSplit/>
          <w:jc w:val="center"/>
        </w:trPr>
        <w:tc>
          <w:tcPr>
            <w:tcW w:w="1871" w:type="dxa"/>
          </w:tcPr>
          <w:p w14:paraId="7ECB450C" w14:textId="15E0CEA6" w:rsidR="001332BD" w:rsidRPr="00E956F7" w:rsidRDefault="001332BD" w:rsidP="005A19EB">
            <w:pPr>
              <w:pStyle w:val="Tablebody"/>
              <w:autoSpaceDE w:val="0"/>
              <w:autoSpaceDN w:val="0"/>
              <w:adjustRightInd w:val="0"/>
              <w:rPr>
                <w:rStyle w:val="CommentReference"/>
                <w:sz w:val="20"/>
                <w:lang w:eastAsia="x-none"/>
              </w:rPr>
            </w:pPr>
            <w:r w:rsidRPr="00E956F7">
              <w:rPr>
                <w:szCs w:val="24"/>
              </w:rPr>
              <w:t>z</w:t>
            </w:r>
          </w:p>
        </w:tc>
        <w:tc>
          <w:tcPr>
            <w:tcW w:w="1800" w:type="dxa"/>
          </w:tcPr>
          <w:p w14:paraId="5724D492" w14:textId="36FEEF6C" w:rsidR="001332BD" w:rsidRPr="00E956F7" w:rsidRDefault="001332BD" w:rsidP="005A19EB">
            <w:pPr>
              <w:pStyle w:val="Tablebody"/>
              <w:autoSpaceDE w:val="0"/>
              <w:autoSpaceDN w:val="0"/>
              <w:adjustRightInd w:val="0"/>
            </w:pPr>
            <w:r w:rsidRPr="00E956F7">
              <w:rPr>
                <w:szCs w:val="24"/>
              </w:rPr>
              <w:t>Floating point</w:t>
            </w:r>
          </w:p>
        </w:tc>
        <w:tc>
          <w:tcPr>
            <w:tcW w:w="1620" w:type="dxa"/>
          </w:tcPr>
          <w:p w14:paraId="3AFBBE94" w14:textId="69067B82" w:rsidR="001332BD" w:rsidRPr="00E956F7" w:rsidRDefault="001332BD" w:rsidP="005A19EB">
            <w:pPr>
              <w:pStyle w:val="Tablebody"/>
              <w:autoSpaceDE w:val="0"/>
              <w:autoSpaceDN w:val="0"/>
              <w:adjustRightInd w:val="0"/>
            </w:pPr>
            <w:r w:rsidRPr="00E956F7">
              <w:rPr>
                <w:szCs w:val="24"/>
              </w:rPr>
              <w:t>Required</w:t>
            </w:r>
          </w:p>
        </w:tc>
        <w:tc>
          <w:tcPr>
            <w:tcW w:w="3240" w:type="dxa"/>
          </w:tcPr>
          <w:p w14:paraId="66CB0FED" w14:textId="50899F53" w:rsidR="001332BD" w:rsidRPr="00E956F7" w:rsidRDefault="001332BD" w:rsidP="005A19EB">
            <w:pPr>
              <w:pStyle w:val="Tablebody"/>
              <w:autoSpaceDE w:val="0"/>
              <w:autoSpaceDN w:val="0"/>
              <w:adjustRightInd w:val="0"/>
            </w:pPr>
            <w:r w:rsidRPr="00E956F7">
              <w:rPr>
                <w:szCs w:val="24"/>
              </w:rPr>
              <w:t>-</w:t>
            </w:r>
          </w:p>
        </w:tc>
      </w:tr>
      <w:tr w:rsidR="001332BD" w:rsidRPr="00E956F7" w14:paraId="1C05FB10" w14:textId="77777777" w:rsidTr="005B271E">
        <w:trPr>
          <w:cantSplit/>
          <w:jc w:val="center"/>
        </w:trPr>
        <w:tc>
          <w:tcPr>
            <w:tcW w:w="1871" w:type="dxa"/>
          </w:tcPr>
          <w:p w14:paraId="7C797D2E" w14:textId="79E333DC" w:rsidR="001332BD" w:rsidRPr="00E956F7" w:rsidRDefault="001332BD" w:rsidP="005A19EB">
            <w:pPr>
              <w:pStyle w:val="Tablebody"/>
              <w:autoSpaceDE w:val="0"/>
              <w:autoSpaceDN w:val="0"/>
              <w:adjustRightInd w:val="0"/>
            </w:pPr>
            <w:r w:rsidRPr="00E956F7">
              <w:rPr>
                <w:szCs w:val="24"/>
              </w:rPr>
              <w:t>reference</w:t>
            </w:r>
          </w:p>
        </w:tc>
        <w:tc>
          <w:tcPr>
            <w:tcW w:w="1800" w:type="dxa"/>
          </w:tcPr>
          <w:p w14:paraId="5BC44DE9" w14:textId="16085B5E" w:rsidR="001332BD" w:rsidRPr="00E956F7" w:rsidRDefault="001332BD" w:rsidP="005A19EB">
            <w:pPr>
              <w:pStyle w:val="Tablebody"/>
              <w:autoSpaceDE w:val="0"/>
              <w:autoSpaceDN w:val="0"/>
              <w:adjustRightInd w:val="0"/>
            </w:pPr>
            <w:r w:rsidRPr="00E956F7">
              <w:rPr>
                <w:szCs w:val="24"/>
              </w:rPr>
              <w:t>Boolean</w:t>
            </w:r>
          </w:p>
        </w:tc>
        <w:tc>
          <w:tcPr>
            <w:tcW w:w="1620" w:type="dxa"/>
          </w:tcPr>
          <w:p w14:paraId="14EDDBC2" w14:textId="2836DDA4" w:rsidR="001332BD" w:rsidRPr="00E956F7" w:rsidRDefault="001332BD" w:rsidP="005A19EB">
            <w:pPr>
              <w:pStyle w:val="Tablebody"/>
              <w:autoSpaceDE w:val="0"/>
              <w:autoSpaceDN w:val="0"/>
              <w:adjustRightInd w:val="0"/>
            </w:pPr>
            <w:r w:rsidRPr="00E956F7">
              <w:rPr>
                <w:szCs w:val="24"/>
              </w:rPr>
              <w:t>Optional</w:t>
            </w:r>
          </w:p>
        </w:tc>
        <w:tc>
          <w:tcPr>
            <w:tcW w:w="3240" w:type="dxa"/>
          </w:tcPr>
          <w:p w14:paraId="04145B7A" w14:textId="744FA6FD" w:rsidR="001332BD" w:rsidRPr="00E956F7" w:rsidRDefault="001332BD" w:rsidP="005A19EB">
            <w:pPr>
              <w:pStyle w:val="Tablebody"/>
              <w:autoSpaceDE w:val="0"/>
              <w:autoSpaceDN w:val="0"/>
              <w:adjustRightInd w:val="0"/>
            </w:pPr>
            <w:r w:rsidRPr="00E956F7">
              <w:rPr>
                <w:szCs w:val="24"/>
              </w:rPr>
              <w:t>"false"</w:t>
            </w:r>
          </w:p>
        </w:tc>
      </w:tr>
      <w:tr w:rsidR="001332BD" w:rsidRPr="00E956F7" w14:paraId="7DA6E182" w14:textId="77777777" w:rsidTr="005B271E">
        <w:trPr>
          <w:cantSplit/>
          <w:jc w:val="center"/>
        </w:trPr>
        <w:tc>
          <w:tcPr>
            <w:tcW w:w="1871" w:type="dxa"/>
          </w:tcPr>
          <w:p w14:paraId="2C7D60F1" w14:textId="2CD8A9D9" w:rsidR="001332BD" w:rsidRPr="00E956F7" w:rsidRDefault="001332BD" w:rsidP="005A19EB">
            <w:pPr>
              <w:pStyle w:val="Tablebody"/>
              <w:autoSpaceDE w:val="0"/>
              <w:autoSpaceDN w:val="0"/>
              <w:adjustRightInd w:val="0"/>
              <w:rPr>
                <w:rStyle w:val="CommentReference"/>
                <w:sz w:val="20"/>
                <w:lang w:eastAsia="x-none"/>
              </w:rPr>
            </w:pPr>
            <w:r w:rsidRPr="00E956F7">
              <w:rPr>
                <w:szCs w:val="24"/>
              </w:rPr>
              <w:t>section</w:t>
            </w:r>
          </w:p>
        </w:tc>
        <w:tc>
          <w:tcPr>
            <w:tcW w:w="1800" w:type="dxa"/>
          </w:tcPr>
          <w:p w14:paraId="60FCC601" w14:textId="0F809AA1" w:rsidR="001332BD" w:rsidRPr="00E956F7" w:rsidRDefault="001332BD" w:rsidP="005A19EB">
            <w:pPr>
              <w:pStyle w:val="Tablebody"/>
              <w:autoSpaceDE w:val="0"/>
              <w:autoSpaceDN w:val="0"/>
              <w:adjustRightInd w:val="0"/>
            </w:pPr>
            <w:r w:rsidRPr="00E956F7">
              <w:rPr>
                <w:szCs w:val="24"/>
              </w:rPr>
              <w:t>Selection</w:t>
            </w:r>
          </w:p>
        </w:tc>
        <w:tc>
          <w:tcPr>
            <w:tcW w:w="1620" w:type="dxa"/>
          </w:tcPr>
          <w:p w14:paraId="5C450701" w14:textId="7844C7B5" w:rsidR="001332BD" w:rsidRPr="00E956F7" w:rsidRDefault="001332BD" w:rsidP="005A19EB">
            <w:pPr>
              <w:pStyle w:val="Tablebody"/>
              <w:autoSpaceDE w:val="0"/>
              <w:autoSpaceDN w:val="0"/>
              <w:adjustRightInd w:val="0"/>
            </w:pPr>
            <w:r w:rsidRPr="00E956F7">
              <w:rPr>
                <w:szCs w:val="24"/>
              </w:rPr>
              <w:t>Optional</w:t>
            </w:r>
          </w:p>
        </w:tc>
        <w:tc>
          <w:tcPr>
            <w:tcW w:w="3240" w:type="dxa"/>
          </w:tcPr>
          <w:p w14:paraId="5F2A87C1" w14:textId="3B227F12" w:rsidR="001332BD" w:rsidRPr="00E956F7" w:rsidRDefault="001332BD" w:rsidP="005A19EB">
            <w:pPr>
              <w:pStyle w:val="Tablebody"/>
              <w:autoSpaceDE w:val="0"/>
              <w:autoSpaceDN w:val="0"/>
              <w:adjustRightInd w:val="0"/>
            </w:pPr>
            <w:r w:rsidRPr="00E956F7">
              <w:rPr>
                <w:szCs w:val="24"/>
              </w:rPr>
              <w:t>-</w:t>
            </w:r>
          </w:p>
        </w:tc>
      </w:tr>
      <w:tr w:rsidR="001332BD" w:rsidRPr="00E956F7" w14:paraId="2FAAC06D" w14:textId="77777777" w:rsidTr="005B271E">
        <w:trPr>
          <w:cantSplit/>
          <w:jc w:val="center"/>
        </w:trPr>
        <w:tc>
          <w:tcPr>
            <w:tcW w:w="1871" w:type="dxa"/>
          </w:tcPr>
          <w:p w14:paraId="062635BC" w14:textId="7B1FB479" w:rsidR="001332BD" w:rsidRPr="00E956F7" w:rsidRDefault="001332BD" w:rsidP="005A19EB">
            <w:pPr>
              <w:pStyle w:val="Tablebody"/>
              <w:autoSpaceDE w:val="0"/>
              <w:autoSpaceDN w:val="0"/>
              <w:adjustRightInd w:val="0"/>
            </w:pPr>
            <w:r w:rsidRPr="00E956F7">
              <w:rPr>
                <w:szCs w:val="24"/>
              </w:rPr>
              <w:t>width</w:t>
            </w:r>
          </w:p>
        </w:tc>
        <w:tc>
          <w:tcPr>
            <w:tcW w:w="1800" w:type="dxa"/>
          </w:tcPr>
          <w:p w14:paraId="02E82A5E" w14:textId="2F08F82B" w:rsidR="001332BD" w:rsidRPr="00E956F7" w:rsidRDefault="001332BD" w:rsidP="005A19EB">
            <w:pPr>
              <w:pStyle w:val="Tablebody"/>
              <w:autoSpaceDE w:val="0"/>
              <w:autoSpaceDN w:val="0"/>
              <w:adjustRightInd w:val="0"/>
            </w:pPr>
            <w:r w:rsidRPr="00E956F7">
              <w:rPr>
                <w:szCs w:val="24"/>
              </w:rPr>
              <w:t>Floating point</w:t>
            </w:r>
          </w:p>
        </w:tc>
        <w:tc>
          <w:tcPr>
            <w:tcW w:w="1620" w:type="dxa"/>
          </w:tcPr>
          <w:p w14:paraId="1FAE0D0D" w14:textId="4D8FB85A" w:rsidR="001332BD" w:rsidRPr="00E956F7" w:rsidRDefault="001332BD" w:rsidP="005A19EB">
            <w:pPr>
              <w:pStyle w:val="Tablebody"/>
              <w:autoSpaceDE w:val="0"/>
              <w:autoSpaceDN w:val="0"/>
              <w:adjustRightInd w:val="0"/>
            </w:pPr>
            <w:r w:rsidRPr="00E956F7">
              <w:rPr>
                <w:szCs w:val="24"/>
              </w:rPr>
              <w:t>Optional</w:t>
            </w:r>
          </w:p>
        </w:tc>
        <w:tc>
          <w:tcPr>
            <w:tcW w:w="3240" w:type="dxa"/>
          </w:tcPr>
          <w:p w14:paraId="73376857" w14:textId="412A1327" w:rsidR="001332BD" w:rsidRPr="00E956F7" w:rsidRDefault="001332BD" w:rsidP="005A19EB">
            <w:pPr>
              <w:pStyle w:val="Tablebody"/>
              <w:autoSpaceDE w:val="0"/>
              <w:autoSpaceDN w:val="0"/>
              <w:adjustRightInd w:val="0"/>
            </w:pPr>
            <w:r w:rsidRPr="00E956F7">
              <w:rPr>
                <w:szCs w:val="24"/>
              </w:rPr>
              <w:t>-</w:t>
            </w:r>
          </w:p>
        </w:tc>
      </w:tr>
      <w:tr w:rsidR="001332BD" w:rsidRPr="00E956F7" w14:paraId="043A6AB8" w14:textId="77777777" w:rsidTr="005B271E">
        <w:trPr>
          <w:cantSplit/>
          <w:jc w:val="center"/>
        </w:trPr>
        <w:tc>
          <w:tcPr>
            <w:tcW w:w="1871" w:type="dxa"/>
          </w:tcPr>
          <w:p w14:paraId="44A4E1F3" w14:textId="3A2EE01B" w:rsidR="001332BD" w:rsidRPr="00E956F7" w:rsidRDefault="001332BD" w:rsidP="005A19EB">
            <w:pPr>
              <w:pStyle w:val="Tablebody"/>
              <w:autoSpaceDE w:val="0"/>
              <w:autoSpaceDN w:val="0"/>
              <w:adjustRightInd w:val="0"/>
            </w:pPr>
            <w:r w:rsidRPr="00E956F7">
              <w:rPr>
                <w:szCs w:val="24"/>
              </w:rPr>
              <w:t>filler</w:t>
            </w:r>
          </w:p>
        </w:tc>
        <w:tc>
          <w:tcPr>
            <w:tcW w:w="1800" w:type="dxa"/>
          </w:tcPr>
          <w:p w14:paraId="047D04A4" w14:textId="49C8ED14" w:rsidR="001332BD" w:rsidRPr="00E956F7" w:rsidRDefault="001332BD" w:rsidP="005A19EB">
            <w:pPr>
              <w:pStyle w:val="Tablebody"/>
              <w:autoSpaceDE w:val="0"/>
              <w:autoSpaceDN w:val="0"/>
              <w:adjustRightInd w:val="0"/>
            </w:pPr>
            <w:r w:rsidRPr="00E956F7">
              <w:rPr>
                <w:szCs w:val="24"/>
              </w:rPr>
              <w:t>Selection</w:t>
            </w:r>
          </w:p>
        </w:tc>
        <w:tc>
          <w:tcPr>
            <w:tcW w:w="1620" w:type="dxa"/>
          </w:tcPr>
          <w:p w14:paraId="4B27C77E" w14:textId="0296F42D" w:rsidR="001332BD" w:rsidRPr="00E956F7" w:rsidRDefault="001332BD" w:rsidP="005A19EB">
            <w:pPr>
              <w:pStyle w:val="Tablebody"/>
              <w:autoSpaceDE w:val="0"/>
              <w:autoSpaceDN w:val="0"/>
              <w:adjustRightInd w:val="0"/>
            </w:pPr>
            <w:r w:rsidRPr="00E956F7">
              <w:rPr>
                <w:szCs w:val="24"/>
              </w:rPr>
              <w:t>Optional</w:t>
            </w:r>
          </w:p>
        </w:tc>
        <w:tc>
          <w:tcPr>
            <w:tcW w:w="3240" w:type="dxa"/>
          </w:tcPr>
          <w:p w14:paraId="501D044A" w14:textId="26B040A2" w:rsidR="001332BD" w:rsidRPr="00E956F7" w:rsidRDefault="001332BD" w:rsidP="005A19EB">
            <w:pPr>
              <w:pStyle w:val="Tablebody"/>
              <w:autoSpaceDE w:val="0"/>
              <w:autoSpaceDN w:val="0"/>
              <w:adjustRightInd w:val="0"/>
            </w:pPr>
            <w:r w:rsidRPr="00E956F7">
              <w:rPr>
                <w:szCs w:val="24"/>
              </w:rPr>
              <w:t>-</w:t>
            </w:r>
          </w:p>
        </w:tc>
      </w:tr>
      <w:tr w:rsidR="001332BD" w:rsidRPr="00E956F7" w14:paraId="3815F8CA" w14:textId="77777777" w:rsidTr="005B271E">
        <w:trPr>
          <w:cantSplit/>
          <w:jc w:val="center"/>
        </w:trPr>
        <w:tc>
          <w:tcPr>
            <w:tcW w:w="1871" w:type="dxa"/>
          </w:tcPr>
          <w:p w14:paraId="501CD488" w14:textId="2D00F8D4" w:rsidR="001332BD" w:rsidRPr="00E956F7" w:rsidRDefault="001332BD" w:rsidP="005A19EB">
            <w:pPr>
              <w:pStyle w:val="Tablebody"/>
              <w:autoSpaceDE w:val="0"/>
              <w:autoSpaceDN w:val="0"/>
              <w:adjustRightInd w:val="0"/>
            </w:pPr>
            <w:r w:rsidRPr="00E956F7">
              <w:rPr>
                <w:szCs w:val="24"/>
              </w:rPr>
              <w:t>filler_material</w:t>
            </w:r>
          </w:p>
        </w:tc>
        <w:tc>
          <w:tcPr>
            <w:tcW w:w="1800" w:type="dxa"/>
          </w:tcPr>
          <w:p w14:paraId="7D124E61" w14:textId="2B74B876" w:rsidR="001332BD" w:rsidRPr="00E956F7" w:rsidRDefault="001332BD" w:rsidP="005A19EB">
            <w:pPr>
              <w:pStyle w:val="Tablebody"/>
              <w:autoSpaceDE w:val="0"/>
              <w:autoSpaceDN w:val="0"/>
              <w:adjustRightInd w:val="0"/>
            </w:pPr>
            <w:r w:rsidRPr="00E956F7">
              <w:rPr>
                <w:szCs w:val="24"/>
              </w:rPr>
              <w:t>Alphanumeric</w:t>
            </w:r>
          </w:p>
        </w:tc>
        <w:tc>
          <w:tcPr>
            <w:tcW w:w="1620" w:type="dxa"/>
          </w:tcPr>
          <w:p w14:paraId="4255CB6F" w14:textId="03437399" w:rsidR="001332BD" w:rsidRPr="00E956F7" w:rsidRDefault="001332BD" w:rsidP="005A19EB">
            <w:pPr>
              <w:pStyle w:val="Tablebody"/>
              <w:autoSpaceDE w:val="0"/>
              <w:autoSpaceDN w:val="0"/>
              <w:adjustRightInd w:val="0"/>
            </w:pPr>
            <w:r w:rsidRPr="00E956F7">
              <w:rPr>
                <w:szCs w:val="24"/>
              </w:rPr>
              <w:t>Optional</w:t>
            </w:r>
          </w:p>
        </w:tc>
        <w:tc>
          <w:tcPr>
            <w:tcW w:w="3240" w:type="dxa"/>
          </w:tcPr>
          <w:p w14:paraId="706A4640" w14:textId="5501233B" w:rsidR="001332BD" w:rsidRPr="00E956F7" w:rsidRDefault="001332BD" w:rsidP="005A19EB">
            <w:pPr>
              <w:pStyle w:val="Tablebody"/>
              <w:autoSpaceDE w:val="0"/>
              <w:autoSpaceDN w:val="0"/>
              <w:adjustRightInd w:val="0"/>
            </w:pPr>
            <w:r w:rsidRPr="00E956F7">
              <w:rPr>
                <w:szCs w:val="24"/>
              </w:rPr>
              <w:t>-</w:t>
            </w:r>
          </w:p>
        </w:tc>
      </w:tr>
    </w:tbl>
    <w:p w14:paraId="2B748649" w14:textId="215D1B6F"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5831" w:name="_Toc288196507"/>
      <w:bookmarkStart w:id="5832" w:name="_Toc288200809"/>
      <w:bookmarkStart w:id="5833" w:name="_Toc338939157"/>
      <w:r w:rsidRPr="00E956F7">
        <w:rPr>
          <w:rFonts w:eastAsia="Times New Roman"/>
          <w:szCs w:val="24"/>
          <w:lang w:val="fr-CH"/>
        </w:rPr>
        <w:t>Attributes "u, x, y, z, reference"</w:t>
      </w:r>
    </w:p>
    <w:p w14:paraId="305056B8" w14:textId="01173545" w:rsidR="001332BD" w:rsidRPr="00E956F7" w:rsidRDefault="000C2E5F">
      <w:pPr>
        <w:pStyle w:val="BodyText"/>
        <w:autoSpaceDE w:val="0"/>
        <w:autoSpaceDN w:val="0"/>
        <w:adjustRightInd w:val="0"/>
        <w:rPr>
          <w:szCs w:val="24"/>
        </w:rPr>
      </w:pPr>
      <w:ins w:id="5834" w:author="LUEJE Claudia" w:date="2023-06-26T17:59:00Z">
        <w:r>
          <w:rPr>
            <w:szCs w:val="24"/>
          </w:rPr>
          <w:t xml:space="preserve">A </w:t>
        </w:r>
      </w:ins>
      <w:r>
        <w:rPr>
          <w:szCs w:val="24"/>
        </w:rPr>
        <w:t>d</w:t>
      </w:r>
      <w:r w:rsidR="001332BD" w:rsidRPr="00E956F7">
        <w:rPr>
          <w:szCs w:val="24"/>
        </w:rPr>
        <w:t xml:space="preserve">etailed definition can be found in </w:t>
      </w:r>
      <w:del w:id="5835" w:author="LUEJE Claudia" w:date="2023-06-26T17:59:00Z">
        <w:r w:rsidR="00FC68DB" w:rsidRPr="000A1B7B">
          <w:delText xml:space="preserve">section </w:delText>
        </w:r>
        <w:r w:rsidR="00FC68DB" w:rsidRPr="005C2D94">
          <w:fldChar w:fldCharType="begin"/>
        </w:r>
        <w:r w:rsidR="00FC68DB" w:rsidRPr="00F54804">
          <w:delInstrText xml:space="preserve"> REF _Ref397524978 \r \h  \* MERGEFORMAT </w:delInstrText>
        </w:r>
        <w:r w:rsidR="00FC68DB" w:rsidRPr="005C2D94">
          <w:fldChar w:fldCharType="separate"/>
        </w:r>
        <w:r w:rsidR="0067475A">
          <w:delText>7.2.4.5</w:delText>
        </w:r>
        <w:r w:rsidR="00FC68DB" w:rsidRPr="005C2D94">
          <w:fldChar w:fldCharType="end"/>
        </w:r>
      </w:del>
      <w:ins w:id="5836" w:author="LUEJE Claudia" w:date="2023-06-26T17:59:00Z">
        <w:r w:rsidR="00E50C0A" w:rsidRPr="00E956F7">
          <w:rPr>
            <w:rStyle w:val="citesec"/>
            <w:szCs w:val="24"/>
          </w:rPr>
          <w:t>1</w:t>
        </w:r>
        <w:r w:rsidR="001332BD" w:rsidRPr="00E956F7">
          <w:rPr>
            <w:rStyle w:val="citesec"/>
            <w:szCs w:val="24"/>
          </w:rPr>
          <w:t>0.2.4.4</w:t>
        </w:r>
      </w:ins>
      <w:r w:rsidR="001332BD" w:rsidRPr="00E956F7">
        <w:rPr>
          <w:szCs w:val="24"/>
        </w:rPr>
        <w:t xml:space="preserve"> Welding </w:t>
      </w:r>
      <w:r>
        <w:rPr>
          <w:szCs w:val="24"/>
        </w:rPr>
        <w:t>p</w:t>
      </w:r>
      <w:r w:rsidR="001332BD" w:rsidRPr="00E956F7">
        <w:rPr>
          <w:szCs w:val="24"/>
        </w:rPr>
        <w:t>osition.</w:t>
      </w:r>
    </w:p>
    <w:p w14:paraId="151B8D2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5831"/>
      <w:bookmarkEnd w:id="5832"/>
      <w:bookmarkEnd w:id="5833"/>
      <w:r w:rsidRPr="00E956F7">
        <w:rPr>
          <w:rFonts w:eastAsia="Times New Roman"/>
          <w:szCs w:val="24"/>
        </w:rPr>
        <w:t>"</w:t>
      </w:r>
    </w:p>
    <w:p w14:paraId="5D034033" w14:textId="674141F8"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615F56">
        <w:rPr>
          <w:rStyle w:val="ISOCode"/>
        </w:rPr>
        <w:t>section</w:t>
      </w:r>
      <w:r w:rsidRPr="00E956F7">
        <w:rPr>
          <w:szCs w:val="24"/>
        </w:rPr>
        <w:t xml:space="preserve"> of a </w:t>
      </w:r>
      <w:r w:rsidR="000C2E5F">
        <w:rPr>
          <w:szCs w:val="24"/>
        </w:rPr>
        <w:t>b</w:t>
      </w:r>
      <w:r w:rsidRPr="00E956F7">
        <w:rPr>
          <w:szCs w:val="24"/>
        </w:rPr>
        <w:t xml:space="preserve">utt </w:t>
      </w:r>
      <w:r w:rsidR="000C2E5F">
        <w:rPr>
          <w:szCs w:val="24"/>
        </w:rPr>
        <w:t>j</w:t>
      </w:r>
      <w:r w:rsidRPr="00E956F7">
        <w:rPr>
          <w:szCs w:val="24"/>
        </w:rPr>
        <w:t>oint are:</w:t>
      </w:r>
    </w:p>
    <w:p w14:paraId="60C2CA5A" w14:textId="7263488B"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37" w:author="LUEJE Claudia" w:date="2023-06-26T17:59:00Z">
        <w:r>
          <w:rPr>
            <w:szCs w:val="24"/>
          </w:rPr>
          <w:t>—</w:t>
        </w:r>
        <w:r>
          <w:rPr>
            <w:szCs w:val="24"/>
          </w:rPr>
          <w:tab/>
        </w:r>
      </w:ins>
      <w:r w:rsidR="001332BD" w:rsidRPr="00615F56">
        <w:rPr>
          <w:rStyle w:val="ISOCode"/>
        </w:rPr>
        <w:t>I</w:t>
      </w:r>
      <w:r w:rsidR="001332BD" w:rsidRPr="00E956F7">
        <w:rPr>
          <w:szCs w:val="24"/>
        </w:rPr>
        <w:t xml:space="preserve"> (not </w:t>
      </w:r>
      <w:ins w:id="5838" w:author="LUEJE Claudia" w:date="2023-06-26T17:59:00Z">
        <w:r w:rsidR="000C2E5F">
          <w:rPr>
            <w:szCs w:val="24"/>
          </w:rPr>
          <w:t xml:space="preserve">to </w:t>
        </w:r>
      </w:ins>
      <w:r w:rsidR="001332BD" w:rsidRPr="00E956F7">
        <w:rPr>
          <w:szCs w:val="24"/>
        </w:rPr>
        <w:t>be confused with seam weld subtype "</w:t>
      </w:r>
      <w:r w:rsidR="001332BD" w:rsidRPr="00615F56">
        <w:rPr>
          <w:rStyle w:val="ISOCode"/>
        </w:rPr>
        <w:t>i_weld</w:t>
      </w:r>
      <w:r w:rsidR="001332BD" w:rsidRPr="00E956F7">
        <w:rPr>
          <w:szCs w:val="24"/>
        </w:rPr>
        <w:t>" (</w:t>
      </w:r>
      <w:del w:id="5839" w:author="LUEJE Claudia" w:date="2023-06-26T17:59:00Z">
        <w:r w:rsidR="00FC68DB" w:rsidRPr="0013175B">
          <w:delText xml:space="preserve">cf. section </w:delText>
        </w:r>
        <w:r w:rsidR="00FC68DB" w:rsidRPr="0013175B">
          <w:fldChar w:fldCharType="begin"/>
        </w:r>
        <w:r w:rsidR="00FC68DB" w:rsidRPr="0013175B">
          <w:delInstrText xml:space="preserve"> REF _Ref414571756 \r \h </w:delInstrText>
        </w:r>
        <w:r w:rsidR="00FC68DB" w:rsidRPr="0013175B">
          <w:fldChar w:fldCharType="separate"/>
        </w:r>
        <w:r w:rsidR="0067475A">
          <w:delText>7.2.4.1</w:delText>
        </w:r>
        <w:r w:rsidR="00FC68DB" w:rsidRPr="0013175B">
          <w:fldChar w:fldCharType="end"/>
        </w:r>
        <w:r w:rsidR="00FC68DB" w:rsidRPr="0013175B">
          <w:delText>!)</w:delText>
        </w:r>
        <w:r w:rsidR="00B44DE8">
          <w:delText>;</w:delText>
        </w:r>
        <w:r w:rsidR="00FC68DB" w:rsidRPr="0013175B">
          <w:delText xml:space="preserve"> </w:delText>
        </w:r>
      </w:del>
      <w:ins w:id="5840" w:author="LUEJE Claudia" w:date="2023-06-26T17:59:00Z">
        <w:r w:rsidR="000C2E5F">
          <w:rPr>
            <w:szCs w:val="24"/>
          </w:rPr>
          <w:t xml:space="preserve">see </w:t>
        </w:r>
        <w:r w:rsidR="00E50C0A" w:rsidRPr="00E956F7">
          <w:rPr>
            <w:rStyle w:val="citesec"/>
            <w:szCs w:val="24"/>
          </w:rPr>
          <w:t>1</w:t>
        </w:r>
        <w:r w:rsidR="001332BD" w:rsidRPr="00E956F7">
          <w:rPr>
            <w:rStyle w:val="citesec"/>
            <w:szCs w:val="24"/>
          </w:rPr>
          <w:t>0.2.4.1</w:t>
        </w:r>
        <w:r w:rsidR="001332BD" w:rsidRPr="00E956F7">
          <w:t>);</w:t>
        </w:r>
      </w:ins>
    </w:p>
    <w:p w14:paraId="2BD9D921" w14:textId="10A3D0D3"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841" w:author="LUEJE Claudia" w:date="2023-06-26T17:59:00Z">
        <w:r w:rsidRPr="00615F56">
          <w:rPr>
            <w:szCs w:val="24"/>
            <w:lang w:val="fr-CH"/>
          </w:rPr>
          <w:t>—</w:t>
        </w:r>
        <w:r w:rsidRPr="00615F56">
          <w:rPr>
            <w:szCs w:val="24"/>
            <w:lang w:val="fr-CH"/>
          </w:rPr>
          <w:tab/>
        </w:r>
      </w:ins>
      <w:r w:rsidR="001332BD" w:rsidRPr="00615F56">
        <w:rPr>
          <w:rStyle w:val="ISOCode"/>
          <w:lang w:val="fr-CH"/>
        </w:rPr>
        <w:t>U;</w:t>
      </w:r>
    </w:p>
    <w:p w14:paraId="5F6B992F" w14:textId="3DF36FC4"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842" w:author="LUEJE Claudia" w:date="2023-06-26T17:59:00Z">
        <w:r w:rsidRPr="00615F56">
          <w:rPr>
            <w:szCs w:val="24"/>
            <w:lang w:val="fr-CH"/>
          </w:rPr>
          <w:t>—</w:t>
        </w:r>
        <w:r w:rsidRPr="00615F56">
          <w:rPr>
            <w:szCs w:val="24"/>
            <w:lang w:val="fr-CH"/>
          </w:rPr>
          <w:tab/>
        </w:r>
      </w:ins>
      <w:r w:rsidR="001332BD" w:rsidRPr="00615F56">
        <w:rPr>
          <w:rStyle w:val="ISOCode"/>
          <w:lang w:val="fr-CH"/>
        </w:rPr>
        <w:t>V;</w:t>
      </w:r>
    </w:p>
    <w:p w14:paraId="3DE083E1" w14:textId="6C1E5199"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843" w:author="LUEJE Claudia" w:date="2023-06-26T17:59:00Z">
        <w:r w:rsidRPr="00615F56">
          <w:rPr>
            <w:szCs w:val="24"/>
            <w:lang w:val="fr-CH"/>
          </w:rPr>
          <w:t>—</w:t>
        </w:r>
        <w:r w:rsidRPr="00615F56">
          <w:rPr>
            <w:szCs w:val="24"/>
            <w:lang w:val="fr-CH"/>
          </w:rPr>
          <w:tab/>
        </w:r>
      </w:ins>
      <w:r w:rsidR="001332BD" w:rsidRPr="00615F56">
        <w:rPr>
          <w:rStyle w:val="ISOCode"/>
          <w:lang w:val="fr-CH"/>
        </w:rPr>
        <w:t>X;</w:t>
      </w:r>
    </w:p>
    <w:p w14:paraId="6930267A" w14:textId="7CCD9321"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844" w:author="LUEJE Claudia" w:date="2023-06-26T17:59:00Z">
        <w:r w:rsidRPr="00615F56">
          <w:rPr>
            <w:szCs w:val="24"/>
            <w:lang w:val="fr-CH"/>
          </w:rPr>
          <w:t>—</w:t>
        </w:r>
        <w:r w:rsidRPr="00615F56">
          <w:rPr>
            <w:szCs w:val="24"/>
            <w:lang w:val="fr-CH"/>
          </w:rPr>
          <w:tab/>
        </w:r>
      </w:ins>
      <w:r w:rsidR="001332BD" w:rsidRPr="00615F56">
        <w:rPr>
          <w:rStyle w:val="ISOCode"/>
          <w:lang w:val="fr-CH"/>
        </w:rPr>
        <w:t>Y;</w:t>
      </w:r>
    </w:p>
    <w:p w14:paraId="77410B0E" w14:textId="0C714796" w:rsidR="001332BD" w:rsidRPr="00E956F7" w:rsidRDefault="00615F56">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ins w:id="5845" w:author="LUEJE Claudia" w:date="2023-06-26T17:59:00Z">
        <w:r w:rsidRPr="00615F56">
          <w:rPr>
            <w:szCs w:val="24"/>
            <w:lang w:val="fr-CH"/>
          </w:rPr>
          <w:t>—</w:t>
        </w:r>
        <w:r w:rsidRPr="00615F56">
          <w:rPr>
            <w:szCs w:val="24"/>
            <w:lang w:val="fr-CH"/>
          </w:rPr>
          <w:tab/>
        </w:r>
      </w:ins>
      <w:r w:rsidR="001332BD" w:rsidRPr="00615F56">
        <w:rPr>
          <w:rStyle w:val="ISOCode"/>
          <w:lang w:val="fr-CH"/>
        </w:rPr>
        <w:t>Radius.</w:t>
      </w:r>
    </w:p>
    <w:p w14:paraId="1552182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846" w:name="_Toc338939158"/>
      <w:r w:rsidRPr="00E956F7">
        <w:rPr>
          <w:rFonts w:eastAsia="Times New Roman"/>
          <w:szCs w:val="24"/>
        </w:rPr>
        <w:t>Attribute "width"</w:t>
      </w:r>
    </w:p>
    <w:bookmarkEnd w:id="5846"/>
    <w:p w14:paraId="0974E0E4" w14:textId="77777777" w:rsidR="001332BD" w:rsidRPr="00E956F7" w:rsidRDefault="001332BD">
      <w:pPr>
        <w:pStyle w:val="BodyText"/>
        <w:autoSpaceDE w:val="0"/>
        <w:autoSpaceDN w:val="0"/>
        <w:adjustRightInd w:val="0"/>
        <w:rPr>
          <w:szCs w:val="24"/>
        </w:rPr>
      </w:pPr>
      <w:r w:rsidRPr="00E956F7">
        <w:rPr>
          <w:szCs w:val="24"/>
        </w:rPr>
        <w:t xml:space="preserve">The attribute value </w:t>
      </w:r>
      <w:r w:rsidRPr="00CC51AC">
        <w:rPr>
          <w:rStyle w:val="ISOCode"/>
        </w:rPr>
        <w:t>width</w:t>
      </w:r>
      <w:r w:rsidRPr="00E956F7">
        <w:rPr>
          <w:szCs w:val="24"/>
        </w:rPr>
        <w:t xml:space="preserve"> specifies the width of the weld.</w:t>
      </w:r>
    </w:p>
    <w:p w14:paraId="63E44D10"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847" w:name="_Toc338939159"/>
      <w:r w:rsidRPr="00E956F7">
        <w:rPr>
          <w:rFonts w:eastAsia="Times New Roman"/>
          <w:szCs w:val="24"/>
        </w:rPr>
        <w:t>Attribute "filler</w:t>
      </w:r>
      <w:bookmarkEnd w:id="5847"/>
      <w:r w:rsidRPr="00E956F7">
        <w:rPr>
          <w:rFonts w:eastAsia="Times New Roman"/>
          <w:szCs w:val="24"/>
        </w:rPr>
        <w:t>"</w:t>
      </w:r>
    </w:p>
    <w:p w14:paraId="486D4E88"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246A8A94" w14:textId="4ECD1020"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48" w:author="LUEJE Claudia" w:date="2023-06-26T17:59:00Z">
        <w:r>
          <w:rPr>
            <w:szCs w:val="24"/>
          </w:rPr>
          <w:t>—</w:t>
        </w:r>
        <w:r>
          <w:rPr>
            <w:szCs w:val="24"/>
          </w:rPr>
          <w:tab/>
        </w:r>
      </w:ins>
      <w:r w:rsidR="001332BD" w:rsidRPr="00CC51AC">
        <w:rPr>
          <w:rStyle w:val="ISOCode"/>
        </w:rPr>
        <w:t>yes;</w:t>
      </w:r>
    </w:p>
    <w:p w14:paraId="26531B12" w14:textId="45388C7C"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49" w:author="LUEJE Claudia" w:date="2023-06-26T17:59:00Z">
        <w:r>
          <w:rPr>
            <w:szCs w:val="24"/>
          </w:rPr>
          <w:t>—</w:t>
        </w:r>
        <w:r>
          <w:rPr>
            <w:szCs w:val="24"/>
          </w:rPr>
          <w:tab/>
        </w:r>
      </w:ins>
      <w:r w:rsidR="001332BD" w:rsidRPr="00CC51AC">
        <w:rPr>
          <w:rStyle w:val="ISOCode"/>
        </w:rPr>
        <w:t>no.</w:t>
      </w:r>
    </w:p>
    <w:p w14:paraId="5D424A11" w14:textId="6A817149" w:rsidR="001332BD" w:rsidRPr="00E956F7" w:rsidRDefault="00DD71FD">
      <w:pPr>
        <w:pStyle w:val="BodyText"/>
        <w:autoSpaceDE w:val="0"/>
        <w:autoSpaceDN w:val="0"/>
        <w:adjustRightInd w:val="0"/>
        <w:rPr>
          <w:szCs w:val="24"/>
        </w:rPr>
      </w:pPr>
      <w:del w:id="5850" w:author="LUEJE Claudia" w:date="2023-06-26T17:59:00Z">
        <w:r w:rsidRPr="00DD71FD">
          <w:delText>NOTE</w:delText>
        </w:r>
        <w:r w:rsidR="00FC68DB" w:rsidRPr="00DD71FD">
          <w:delText xml:space="preserve"> </w:delText>
        </w:r>
      </w:del>
      <w:r w:rsidR="001332BD" w:rsidRPr="00E956F7">
        <w:rPr>
          <w:szCs w:val="24"/>
        </w:rPr>
        <w:t>Depending on the technology</w:t>
      </w:r>
      <w:ins w:id="5851" w:author="LUEJE Claudia" w:date="2023-06-26T17:59:00Z">
        <w:r w:rsidR="001332BD" w:rsidRPr="00E956F7">
          <w:rPr>
            <w:szCs w:val="24"/>
          </w:rPr>
          <w:t>,</w:t>
        </w:r>
      </w:ins>
      <w:r w:rsidR="001332BD" w:rsidRPr="00E956F7">
        <w:rPr>
          <w:szCs w:val="24"/>
        </w:rPr>
        <w:t xml:space="preserve"> the default value can </w:t>
      </w:r>
      <w:del w:id="5852" w:author="LUEJE Claudia" w:date="2023-06-26T17:59:00Z">
        <w:r w:rsidR="00FC68DB" w:rsidRPr="00DD71FD">
          <w:delText>be different (</w:delText>
        </w:r>
      </w:del>
      <w:ins w:id="5853" w:author="LUEJE Claudia" w:date="2023-06-26T17:59:00Z">
        <w:r w:rsidR="001332BD" w:rsidRPr="00E956F7">
          <w:rPr>
            <w:szCs w:val="24"/>
          </w:rPr>
          <w:t xml:space="preserve">differ, </w:t>
        </w:r>
      </w:ins>
      <w:r w:rsidR="000C2E5F">
        <w:rPr>
          <w:szCs w:val="24"/>
        </w:rPr>
        <w:t>see</w:t>
      </w:r>
      <w:r w:rsidR="001332BD" w:rsidRPr="00E956F7">
        <w:rPr>
          <w:szCs w:val="24"/>
        </w:rPr>
        <w:t xml:space="preserve"> </w:t>
      </w:r>
      <w:del w:id="5854" w:author="LUEJE Claudia" w:date="2023-06-26T17:59:00Z">
        <w:r w:rsidR="00FC68DB" w:rsidRPr="00DD71FD">
          <w:delText>in Generic Seam Weld Definition section under attribute filler).</w:delText>
        </w:r>
      </w:del>
      <w:ins w:id="5855" w:author="LUEJE Claudia" w:date="2023-06-26T17:59:00Z">
        <w:r w:rsidR="001332BD" w:rsidRPr="00E956F7">
          <w:rPr>
            <w:rStyle w:val="citesec"/>
            <w:szCs w:val="24"/>
          </w:rPr>
          <w:t>10.2.4.4.19</w:t>
        </w:r>
        <w:r w:rsidR="001332BD" w:rsidRPr="00E956F7">
          <w:rPr>
            <w:szCs w:val="24"/>
          </w:rPr>
          <w:t xml:space="preserve"> Attribute "filler".</w:t>
        </w:r>
      </w:ins>
    </w:p>
    <w:p w14:paraId="532067C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1D3A5C4B"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62F36DA7" w14:textId="02E3F496" w:rsidR="001332BD" w:rsidRPr="00E956F7" w:rsidRDefault="001332BD" w:rsidP="00497671">
      <w:pPr>
        <w:pStyle w:val="BodyText"/>
      </w:pPr>
      <w:r w:rsidRPr="00E956F7">
        <w:t>EXAMPLE</w:t>
      </w:r>
      <w:r w:rsidR="00497671">
        <w:t xml:space="preserve"> </w:t>
      </w:r>
      <w:del w:id="5856" w:author="LUEJE Claudia" w:date="2023-06-26T17:59:00Z">
        <w:r w:rsidR="00FC68DB" w:rsidRPr="0013175B">
          <w:delText>A</w:delText>
        </w:r>
        <w:r w:rsidR="00460F6C">
          <w:delText xml:space="preserve">   </w:delText>
        </w:r>
      </w:del>
      <w:ins w:id="5857" w:author="LUEJE Claudia" w:date="2023-06-26T17:59:00Z">
        <w:r w:rsidR="009E2297">
          <w:t>1</w:t>
        </w:r>
      </w:ins>
      <w:r w:rsidRPr="00E956F7">
        <w:t xml:space="preserve"> &lt;weld_position/&gt; with required attributes only</w:t>
      </w:r>
    </w:p>
    <w:p w14:paraId="69D5AECA" w14:textId="77777777" w:rsidR="008238FA" w:rsidRDefault="008238FA" w:rsidP="008238FA">
      <w:pPr>
        <w:pStyle w:val="Code-"/>
      </w:pPr>
      <w:r w:rsidRPr="00E45DCE">
        <w:t xml:space="preserve">    </w:t>
      </w:r>
      <w:r w:rsidR="001332BD" w:rsidRPr="00E45DCE">
        <w:rPr>
          <w:szCs w:val="24"/>
        </w:rPr>
        <w:t>&lt;seamweld&gt;</w:t>
      </w:r>
    </w:p>
    <w:p w14:paraId="207F1BD5" w14:textId="77777777" w:rsidR="008238FA" w:rsidRDefault="008238FA" w:rsidP="008238FA">
      <w:pPr>
        <w:pStyle w:val="Code-"/>
      </w:pPr>
      <w:r>
        <w:t xml:space="preserve">    </w:t>
      </w:r>
      <w:r w:rsidR="001332BD" w:rsidRPr="00E45DCE">
        <w:t xml:space="preserve">    &lt;butt_joint base="1" technology="arc"&gt;</w:t>
      </w:r>
    </w:p>
    <w:p w14:paraId="2B98D8B8" w14:textId="77777777" w:rsidR="008238FA" w:rsidRDefault="008238FA" w:rsidP="008238FA">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z="1"/&gt;</w:t>
      </w:r>
    </w:p>
    <w:p w14:paraId="530F33AE" w14:textId="77777777" w:rsidR="008238FA" w:rsidRDefault="008238FA" w:rsidP="008238FA">
      <w:pPr>
        <w:pStyle w:val="Code-"/>
      </w:pPr>
      <w:r>
        <w:rPr>
          <w:lang w:val="fr-CH"/>
        </w:rPr>
        <w:t xml:space="preserve">    </w:t>
      </w:r>
      <w:r w:rsidR="001332BD" w:rsidRPr="00E45DCE">
        <w:rPr>
          <w:lang w:val="fr-CH"/>
        </w:rPr>
        <w:t xml:space="preserve">        </w:t>
      </w:r>
      <w:r w:rsidR="001332BD" w:rsidRPr="00E45DCE">
        <w:t>&lt;sheet_parameter ... /&gt;</w:t>
      </w:r>
    </w:p>
    <w:p w14:paraId="702E6F12" w14:textId="77777777" w:rsidR="008238FA" w:rsidRDefault="008238FA" w:rsidP="008238FA">
      <w:pPr>
        <w:pStyle w:val="Code-"/>
      </w:pPr>
      <w:r>
        <w:t xml:space="preserve">    </w:t>
      </w:r>
      <w:r w:rsidR="001332BD" w:rsidRPr="00E45DCE">
        <w:t xml:space="preserve">    &lt;/butt_joint&gt;</w:t>
      </w:r>
    </w:p>
    <w:p w14:paraId="515C0938" w14:textId="406809F0" w:rsidR="001332BD" w:rsidRPr="00E45DCE" w:rsidRDefault="008238FA" w:rsidP="008238FA">
      <w:pPr>
        <w:pStyle w:val="Code-"/>
      </w:pPr>
      <w:r>
        <w:t xml:space="preserve">    </w:t>
      </w:r>
      <w:r w:rsidR="001332BD" w:rsidRPr="00E45DCE">
        <w:t>&lt;/seamweld&gt;</w:t>
      </w:r>
    </w:p>
    <w:p w14:paraId="52DA8834" w14:textId="19B0025E" w:rsidR="001332BD" w:rsidRPr="00E45DCE" w:rsidRDefault="005A19EB" w:rsidP="00E45DCE">
      <w:pPr>
        <w:pStyle w:val="Code-"/>
      </w:pPr>
      <w:r w:rsidRPr="00E45DCE">
        <w:t> </w:t>
      </w:r>
    </w:p>
    <w:p w14:paraId="24A80B15" w14:textId="7E2AC3A7" w:rsidR="001332BD" w:rsidRPr="00E956F7" w:rsidRDefault="001332BD" w:rsidP="00497671">
      <w:pPr>
        <w:pStyle w:val="BodyText"/>
      </w:pPr>
      <w:bookmarkStart w:id="5858" w:name="WeldDefinitionCornerWeld"/>
      <w:bookmarkStart w:id="5859" w:name="_Toc288200763"/>
      <w:bookmarkStart w:id="5860" w:name="_Toc338939107"/>
      <w:bookmarkEnd w:id="5858"/>
      <w:r w:rsidRPr="00E956F7">
        <w:t xml:space="preserve">EXAMPLE </w:t>
      </w:r>
      <w:del w:id="5861" w:author="LUEJE Claudia" w:date="2023-06-26T17:59:00Z">
        <w:r w:rsidR="00FC68DB" w:rsidRPr="0013175B">
          <w:delText>B</w:delText>
        </w:r>
        <w:r w:rsidR="00460F6C">
          <w:delText xml:space="preserve">   </w:delText>
        </w:r>
      </w:del>
      <w:ins w:id="5862" w:author="LUEJE Claudia" w:date="2023-06-26T17:59:00Z">
        <w:r w:rsidR="009E2297">
          <w:t>2</w:t>
        </w:r>
      </w:ins>
      <w:r w:rsidRPr="00E956F7">
        <w:t xml:space="preserve"> &lt;weld_position/&gt; with all attributes</w:t>
      </w:r>
    </w:p>
    <w:p w14:paraId="2743BDB5" w14:textId="77777777" w:rsidR="008238FA" w:rsidRDefault="008238FA" w:rsidP="008238FA">
      <w:pPr>
        <w:pStyle w:val="Code-"/>
      </w:pPr>
      <w:r w:rsidRPr="00E45DCE">
        <w:t xml:space="preserve">    </w:t>
      </w:r>
      <w:r w:rsidR="001332BD" w:rsidRPr="00E45DCE">
        <w:rPr>
          <w:szCs w:val="24"/>
        </w:rPr>
        <w:t>&lt;seamweld&gt;</w:t>
      </w:r>
    </w:p>
    <w:p w14:paraId="19E4E3D7" w14:textId="77777777" w:rsidR="008238FA" w:rsidRDefault="008238FA" w:rsidP="008238FA">
      <w:pPr>
        <w:pStyle w:val="Code-"/>
      </w:pPr>
      <w:r>
        <w:t xml:space="preserve">    </w:t>
      </w:r>
      <w:r w:rsidR="001332BD" w:rsidRPr="00E45DCE">
        <w:t xml:space="preserve">    &lt;butt_joint base="1" technology="arc"&gt;</w:t>
      </w:r>
    </w:p>
    <w:p w14:paraId="29E36375" w14:textId="77777777" w:rsidR="008238FA" w:rsidRDefault="008238FA" w:rsidP="008238FA">
      <w:pPr>
        <w:pStyle w:val="Code-"/>
        <w:rPr>
          <w:lang w:val="fr-CH"/>
        </w:rPr>
      </w:pPr>
      <w:r w:rsidRPr="00CB2A71">
        <w:rPr>
          <w:lang w:val="en-US"/>
        </w:rPr>
        <w:t xml:space="preserve">    </w:t>
      </w:r>
      <w:r w:rsidR="001332BD" w:rsidRPr="00CB2A71">
        <w:rPr>
          <w:lang w:val="en-US"/>
        </w:rPr>
        <w:t xml:space="preserve">        </w:t>
      </w:r>
      <w:r w:rsidR="001332BD" w:rsidRPr="00E45DCE">
        <w:rPr>
          <w:b/>
          <w:lang w:val="fr-CH"/>
        </w:rPr>
        <w:t>&lt;weld_position u="0.2" x="1" y="0" z="1"</w:t>
      </w:r>
    </w:p>
    <w:p w14:paraId="1B416654" w14:textId="77777777" w:rsidR="008238FA" w:rsidRDefault="008238FA" w:rsidP="008238FA">
      <w:pPr>
        <w:pStyle w:val="Code-"/>
      </w:pPr>
      <w:r>
        <w:rPr>
          <w:lang w:val="fr-CH"/>
        </w:rPr>
        <w:t xml:space="preserve">    </w:t>
      </w:r>
      <w:r w:rsidR="001332BD" w:rsidRPr="00E45DCE">
        <w:rPr>
          <w:lang w:val="fr-CH"/>
        </w:rPr>
        <w:t xml:space="preserve">                       </w:t>
      </w:r>
      <w:r w:rsidR="001332BD" w:rsidRPr="00E45DCE">
        <w:rPr>
          <w:b/>
        </w:rPr>
        <w:t>reference="true"</w:t>
      </w:r>
    </w:p>
    <w:p w14:paraId="63977D0E" w14:textId="77777777" w:rsidR="008238FA" w:rsidRDefault="008238FA" w:rsidP="008238FA">
      <w:pPr>
        <w:pStyle w:val="Code-"/>
      </w:pPr>
      <w:r>
        <w:t xml:space="preserve">    </w:t>
      </w:r>
      <w:r w:rsidR="001332BD" w:rsidRPr="00E45DCE">
        <w:t xml:space="preserve">                       </w:t>
      </w:r>
      <w:r w:rsidR="001332BD" w:rsidRPr="00E45DCE">
        <w:rPr>
          <w:b/>
        </w:rPr>
        <w:t>section="X"</w:t>
      </w:r>
    </w:p>
    <w:p w14:paraId="3406A291" w14:textId="77777777" w:rsidR="008238FA" w:rsidRDefault="008238FA" w:rsidP="008238FA">
      <w:pPr>
        <w:pStyle w:val="Code-"/>
      </w:pPr>
      <w:r>
        <w:t xml:space="preserve">    </w:t>
      </w:r>
      <w:r w:rsidR="001332BD" w:rsidRPr="00E45DCE">
        <w:t xml:space="preserve">                       </w:t>
      </w:r>
      <w:r w:rsidR="001332BD" w:rsidRPr="00E45DCE">
        <w:rPr>
          <w:b/>
        </w:rPr>
        <w:t>width="1.5"</w:t>
      </w:r>
    </w:p>
    <w:p w14:paraId="2F7EA179" w14:textId="77777777" w:rsidR="008238FA" w:rsidRDefault="008238FA" w:rsidP="008238FA">
      <w:pPr>
        <w:pStyle w:val="Code-"/>
      </w:pPr>
      <w:r>
        <w:t xml:space="preserve">    </w:t>
      </w:r>
      <w:r w:rsidR="001332BD" w:rsidRPr="00E45DCE">
        <w:t xml:space="preserve">                       </w:t>
      </w:r>
      <w:r w:rsidR="001332BD" w:rsidRPr="00E45DCE">
        <w:rPr>
          <w:b/>
        </w:rPr>
        <w:t>filler="yes"</w:t>
      </w:r>
    </w:p>
    <w:p w14:paraId="5B51E1B4" w14:textId="77777777" w:rsidR="008238FA" w:rsidRDefault="008238FA" w:rsidP="008238FA">
      <w:pPr>
        <w:pStyle w:val="Code-"/>
      </w:pPr>
      <w:r>
        <w:t xml:space="preserve">    </w:t>
      </w:r>
      <w:r w:rsidR="005A19EB" w:rsidRPr="00E45DCE">
        <w:t xml:space="preserve">                    </w:t>
      </w:r>
      <w:r w:rsidR="001332BD" w:rsidRPr="00E45DCE">
        <w:t xml:space="preserve">    </w:t>
      </w:r>
      <w:r w:rsidR="001332BD" w:rsidRPr="00E45DCE">
        <w:rPr>
          <w:b/>
        </w:rPr>
        <w:t>filler_material=" E7018-X"/&gt;</w:t>
      </w:r>
    </w:p>
    <w:p w14:paraId="2F29C0AC" w14:textId="77777777" w:rsidR="008238FA" w:rsidRDefault="008238FA" w:rsidP="008238FA">
      <w:pPr>
        <w:pStyle w:val="Code-"/>
      </w:pPr>
      <w:r>
        <w:t xml:space="preserve">    </w:t>
      </w:r>
      <w:r w:rsidR="001332BD" w:rsidRPr="00E45DCE">
        <w:t xml:space="preserve">        &lt;sheet_parameter ... /&gt;</w:t>
      </w:r>
    </w:p>
    <w:p w14:paraId="45E3EF4A" w14:textId="77777777" w:rsidR="008238FA" w:rsidRDefault="008238FA" w:rsidP="008238FA">
      <w:pPr>
        <w:pStyle w:val="Code-"/>
      </w:pPr>
      <w:r>
        <w:t xml:space="preserve">    </w:t>
      </w:r>
      <w:r w:rsidR="001332BD" w:rsidRPr="00E45DCE">
        <w:t xml:space="preserve">    &lt;/butt_joint&gt;</w:t>
      </w:r>
    </w:p>
    <w:p w14:paraId="24E65E67" w14:textId="545FCC30" w:rsidR="001332BD" w:rsidRPr="00E45DCE" w:rsidRDefault="008238FA" w:rsidP="008238FA">
      <w:pPr>
        <w:pStyle w:val="Code-"/>
      </w:pPr>
      <w:r>
        <w:t xml:space="preserve">    </w:t>
      </w:r>
      <w:r w:rsidR="001332BD" w:rsidRPr="00E45DCE">
        <w:t>&lt;/seamweld&gt;</w:t>
      </w:r>
    </w:p>
    <w:p w14:paraId="34C05CC0" w14:textId="21AA8A3D" w:rsidR="001332BD" w:rsidRPr="00E45DCE" w:rsidRDefault="005A19EB" w:rsidP="00E45DCE">
      <w:pPr>
        <w:pStyle w:val="Code-"/>
      </w:pPr>
      <w:r w:rsidRPr="00E45DCE">
        <w:t> </w:t>
      </w:r>
    </w:p>
    <w:p w14:paraId="52B30897"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863" w:name="_Toc414263397"/>
      <w:bookmarkStart w:id="5864" w:name="_Toc3557017"/>
      <w:bookmarkStart w:id="5865" w:name="_Toc34747267"/>
      <w:bookmarkStart w:id="5866" w:name="_Toc77102086"/>
      <w:bookmarkEnd w:id="5863"/>
      <w:r w:rsidRPr="00E956F7">
        <w:rPr>
          <w:rFonts w:eastAsia="Times New Roman"/>
          <w:szCs w:val="24"/>
        </w:rPr>
        <w:t>Element "sheet_parameter</w:t>
      </w:r>
      <w:bookmarkEnd w:id="5864"/>
      <w:r w:rsidRPr="00E956F7">
        <w:rPr>
          <w:rFonts w:eastAsia="Times New Roman"/>
          <w:szCs w:val="24"/>
        </w:rPr>
        <w:t>"</w:t>
      </w:r>
      <w:bookmarkEnd w:id="5865"/>
      <w:bookmarkEnd w:id="5866"/>
    </w:p>
    <w:p w14:paraId="395D76B3" w14:textId="706BE1A5"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&lt;sheet_parameter/&gt;</w:t>
      </w:r>
      <w:r w:rsidRPr="00E956F7">
        <w:rPr>
          <w:szCs w:val="24"/>
        </w:rPr>
        <w:t xml:space="preserve">, the following attributes can be specified for the </w:t>
      </w:r>
      <w:r w:rsidR="009E2297">
        <w:rPr>
          <w:szCs w:val="24"/>
        </w:rPr>
        <w:t>b</w:t>
      </w:r>
      <w:r w:rsidRPr="00E956F7">
        <w:rPr>
          <w:szCs w:val="24"/>
        </w:rPr>
        <w:t xml:space="preserve">utt </w:t>
      </w:r>
      <w:r w:rsidR="009E2297">
        <w:rPr>
          <w:szCs w:val="24"/>
        </w:rPr>
        <w:t>j</w:t>
      </w:r>
      <w:r w:rsidRPr="00E956F7">
        <w:rPr>
          <w:szCs w:val="24"/>
        </w:rPr>
        <w:t>oint</w:t>
      </w:r>
      <w:ins w:id="5867" w:author="LUEJE Claudia" w:date="2023-06-26T17:59:00Z">
        <w:r w:rsidR="009E2297">
          <w:rPr>
            <w:szCs w:val="24"/>
          </w:rPr>
          <w:t xml:space="preserve"> as shown in </w:t>
        </w:r>
        <w:r w:rsidR="009E2297" w:rsidRPr="009E2297">
          <w:rPr>
            <w:rStyle w:val="citetbl"/>
          </w:rPr>
          <w:t>Table 95</w:t>
        </w:r>
      </w:ins>
      <w:r w:rsidRPr="00E956F7">
        <w:rPr>
          <w:szCs w:val="24"/>
        </w:rPr>
        <w:t>:</w:t>
      </w:r>
    </w:p>
    <w:p w14:paraId="519F95CE" w14:textId="49A0E178" w:rsidR="001332BD" w:rsidRPr="00E956F7" w:rsidRDefault="006F39DE">
      <w:pPr>
        <w:pStyle w:val="Tabletitle"/>
        <w:autoSpaceDE w:val="0"/>
        <w:autoSpaceDN w:val="0"/>
        <w:adjustRightInd w:val="0"/>
        <w:outlineLvl w:val="0"/>
        <w:rPr>
          <w:szCs w:val="24"/>
        </w:rPr>
      </w:pPr>
      <w:bookmarkStart w:id="5868" w:name="_Toc110532443"/>
      <w:r w:rsidRPr="00E956F7">
        <w:rPr>
          <w:szCs w:val="24"/>
        </w:rPr>
        <w:t>Table</w:t>
      </w:r>
      <w:del w:id="5869" w:author="LUEJE Claudia" w:date="2023-06-26T17:59:00Z">
        <w:r w:rsidR="0025265B" w:rsidRPr="00F54804">
          <w:delText xml:space="preserve"> </w:delText>
        </w:r>
        <w:r w:rsidR="0025265B" w:rsidRPr="00F54804">
          <w:fldChar w:fldCharType="begin"/>
        </w:r>
        <w:r w:rsidR="0025265B" w:rsidRPr="00F54804">
          <w:delInstrText xml:space="preserve"> SEQ Table \* ARABIC </w:delInstrText>
        </w:r>
        <w:r w:rsidR="0025265B" w:rsidRPr="00F54804">
          <w:fldChar w:fldCharType="separate"/>
        </w:r>
        <w:r w:rsidR="0067475A">
          <w:rPr>
            <w:noProof/>
          </w:rPr>
          <w:delText>95</w:delText>
        </w:r>
        <w:r w:rsidR="0025265B" w:rsidRPr="00F54804">
          <w:fldChar w:fldCharType="end"/>
        </w:r>
      </w:del>
      <w:ins w:id="5870" w:author="LUEJE Claudia" w:date="2023-06-26T17:59:00Z">
        <w:r w:rsidRPr="00E956F7">
          <w:rPr>
            <w:szCs w:val="24"/>
          </w:rPr>
          <w:t> </w:t>
        </w:r>
        <w:r w:rsidR="001332BD" w:rsidRPr="00E956F7">
          <w:rPr>
            <w:szCs w:val="24"/>
          </w:rPr>
          <w:t>95</w:t>
        </w:r>
      </w:ins>
      <w:r w:rsidR="005A19EB"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w:t>
      </w:r>
      <w:r w:rsidR="009E2297">
        <w:rPr>
          <w:szCs w:val="24"/>
        </w:rPr>
        <w:t>b</w:t>
      </w:r>
      <w:r w:rsidR="001332BD" w:rsidRPr="00E956F7">
        <w:rPr>
          <w:szCs w:val="24"/>
        </w:rPr>
        <w:t xml:space="preserve">utt </w:t>
      </w:r>
      <w:r w:rsidR="009E2297">
        <w:rPr>
          <w:szCs w:val="24"/>
        </w:rPr>
        <w:t>j</w:t>
      </w:r>
      <w:r w:rsidR="001332BD" w:rsidRPr="00E956F7">
        <w:rPr>
          <w:szCs w:val="24"/>
        </w:rPr>
        <w:t>oint</w:t>
      </w:r>
      <w:bookmarkEnd w:id="5868"/>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07B3DEAF" w14:textId="77777777" w:rsidTr="005B271E">
        <w:trPr>
          <w:jc w:val="center"/>
        </w:trPr>
        <w:tc>
          <w:tcPr>
            <w:tcW w:w="1574" w:type="dxa"/>
            <w:tcBorders>
              <w:top w:val="single" w:sz="12" w:space="0" w:color="auto"/>
              <w:bottom w:val="single" w:sz="12" w:space="0" w:color="auto"/>
            </w:tcBorders>
            <w:shd w:val="clear" w:color="auto" w:fill="F3F3F3"/>
            <w:vAlign w:val="bottom"/>
          </w:tcPr>
          <w:p w14:paraId="0B68DF38" w14:textId="4B5A4A13" w:rsidR="001332BD" w:rsidRPr="00B62EE5" w:rsidRDefault="001332BD" w:rsidP="005A19EB">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51481F9D" w14:textId="5F2C4247" w:rsidR="001332BD" w:rsidRPr="00B62EE5" w:rsidRDefault="001332BD" w:rsidP="005A19EB">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56F1B3AF" w14:textId="62764573" w:rsidR="001332BD" w:rsidRPr="00B62EE5" w:rsidRDefault="001332BD" w:rsidP="005A19EB">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11871EC3" w14:textId="54F49DE7" w:rsidR="001332BD" w:rsidRPr="00B62EE5" w:rsidRDefault="001332BD" w:rsidP="005A19EB">
            <w:pPr>
              <w:pStyle w:val="Tableheader"/>
              <w:autoSpaceDE w:val="0"/>
              <w:autoSpaceDN w:val="0"/>
              <w:adjustRightInd w:val="0"/>
              <w:rPr>
                <w:b/>
              </w:rPr>
            </w:pPr>
            <w:r w:rsidRPr="00B62EE5">
              <w:rPr>
                <w:b/>
                <w:szCs w:val="24"/>
              </w:rPr>
              <w:t>Constraint / Remarks</w:t>
            </w:r>
          </w:p>
        </w:tc>
      </w:tr>
      <w:tr w:rsidR="001332BD" w:rsidRPr="00E956F7" w14:paraId="3B40458E" w14:textId="77777777" w:rsidTr="005B271E">
        <w:trPr>
          <w:jc w:val="center"/>
        </w:trPr>
        <w:tc>
          <w:tcPr>
            <w:tcW w:w="1574" w:type="dxa"/>
            <w:tcBorders>
              <w:top w:val="single" w:sz="12" w:space="0" w:color="auto"/>
            </w:tcBorders>
          </w:tcPr>
          <w:p w14:paraId="1A7289C3" w14:textId="486A717E" w:rsidR="001332BD" w:rsidRPr="00E956F7" w:rsidRDefault="001332BD" w:rsidP="005A19EB">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371BBB6F" w14:textId="0A5633EC" w:rsidR="001332BD" w:rsidRPr="00E956F7" w:rsidRDefault="001332BD" w:rsidP="005A19EB">
            <w:pPr>
              <w:pStyle w:val="Tablebody"/>
              <w:autoSpaceDE w:val="0"/>
              <w:autoSpaceDN w:val="0"/>
              <w:adjustRightInd w:val="0"/>
            </w:pPr>
            <w:r w:rsidRPr="00E956F7">
              <w:rPr>
                <w:szCs w:val="24"/>
              </w:rPr>
              <w:t>Integer</w:t>
            </w:r>
          </w:p>
        </w:tc>
        <w:tc>
          <w:tcPr>
            <w:tcW w:w="1109" w:type="dxa"/>
            <w:tcBorders>
              <w:top w:val="single" w:sz="12" w:space="0" w:color="auto"/>
            </w:tcBorders>
          </w:tcPr>
          <w:p w14:paraId="3DF250A4" w14:textId="6E4698A3" w:rsidR="001332BD" w:rsidRPr="00E956F7" w:rsidRDefault="001332BD" w:rsidP="005A19EB">
            <w:pPr>
              <w:pStyle w:val="Tablebody"/>
              <w:autoSpaceDE w:val="0"/>
              <w:autoSpaceDN w:val="0"/>
              <w:adjustRightInd w:val="0"/>
            </w:pPr>
            <w:r w:rsidRPr="00E956F7">
              <w:rPr>
                <w:szCs w:val="24"/>
              </w:rPr>
              <w:t>Required</w:t>
            </w:r>
          </w:p>
        </w:tc>
        <w:tc>
          <w:tcPr>
            <w:tcW w:w="4430" w:type="dxa"/>
            <w:tcBorders>
              <w:top w:val="single" w:sz="12" w:space="0" w:color="auto"/>
            </w:tcBorders>
          </w:tcPr>
          <w:p w14:paraId="140C69B7" w14:textId="3BF6967B" w:rsidR="001332BD" w:rsidRPr="00E956F7" w:rsidRDefault="001332BD" w:rsidP="005A19EB">
            <w:pPr>
              <w:pStyle w:val="Tablebody"/>
              <w:autoSpaceDE w:val="0"/>
              <w:autoSpaceDN w:val="0"/>
              <w:adjustRightInd w:val="0"/>
            </w:pPr>
            <w:r w:rsidRPr="00E956F7">
              <w:rPr>
                <w:szCs w:val="24"/>
              </w:rPr>
              <w:t xml:space="preserve">It shall be referenced to </w:t>
            </w:r>
            <w:r w:rsidRPr="00CC51AC">
              <w:rPr>
                <w:rStyle w:val="ISOCode"/>
              </w:rPr>
              <w:t>&lt;part</w:t>
            </w:r>
            <w:del w:id="5871" w:author="LUEJE Claudia" w:date="2023-06-26T17:59:00Z">
              <w:r w:rsidR="00FC68DB" w:rsidRPr="00F54804">
                <w:rPr>
                  <w:rFonts w:ascii="Courier New" w:hAnsi="Courier New" w:cs="Courier New"/>
                  <w:b/>
                  <w:i/>
                  <w:sz w:val="18"/>
                  <w:szCs w:val="20"/>
                </w:rPr>
                <w:delText>&gt;</w:delText>
              </w:r>
            </w:del>
            <w:ins w:id="5872" w:author="LUEJE Claudia" w:date="2023-06-26T17:59:00Z">
              <w:r w:rsidRPr="00CC51AC">
                <w:rPr>
                  <w:rStyle w:val="ISOCode"/>
                </w:rPr>
                <w:t>/&gt;</w:t>
              </w:r>
            </w:ins>
            <w:r w:rsidRPr="00E956F7">
              <w:rPr>
                <w:szCs w:val="24"/>
              </w:rPr>
              <w:t xml:space="preserve"> index attribute</w:t>
            </w:r>
          </w:p>
        </w:tc>
      </w:tr>
      <w:tr w:rsidR="001332BD" w:rsidRPr="00E956F7" w14:paraId="4137CF13" w14:textId="77777777" w:rsidTr="005B271E">
        <w:trPr>
          <w:jc w:val="center"/>
        </w:trPr>
        <w:tc>
          <w:tcPr>
            <w:tcW w:w="1574" w:type="dxa"/>
            <w:vAlign w:val="bottom"/>
          </w:tcPr>
          <w:p w14:paraId="2BB93BA5" w14:textId="1794F920" w:rsidR="001332BD" w:rsidRPr="00E956F7" w:rsidRDefault="001332BD" w:rsidP="005A19EB">
            <w:pPr>
              <w:pStyle w:val="Tablebody"/>
              <w:autoSpaceDE w:val="0"/>
              <w:autoSpaceDN w:val="0"/>
              <w:adjustRightInd w:val="0"/>
            </w:pPr>
            <w:r w:rsidRPr="00E956F7">
              <w:rPr>
                <w:szCs w:val="24"/>
              </w:rPr>
              <w:t>gap</w:t>
            </w:r>
          </w:p>
        </w:tc>
        <w:tc>
          <w:tcPr>
            <w:tcW w:w="1418" w:type="dxa"/>
            <w:vAlign w:val="bottom"/>
          </w:tcPr>
          <w:p w14:paraId="7C31E15C" w14:textId="1497EBB0" w:rsidR="001332BD" w:rsidRPr="00E956F7" w:rsidRDefault="001332BD" w:rsidP="005A19EB">
            <w:pPr>
              <w:pStyle w:val="Tablebody"/>
              <w:autoSpaceDE w:val="0"/>
              <w:autoSpaceDN w:val="0"/>
              <w:adjustRightInd w:val="0"/>
            </w:pPr>
            <w:r w:rsidRPr="00E956F7">
              <w:rPr>
                <w:szCs w:val="24"/>
              </w:rPr>
              <w:t>Floating point</w:t>
            </w:r>
          </w:p>
        </w:tc>
        <w:tc>
          <w:tcPr>
            <w:tcW w:w="1109" w:type="dxa"/>
            <w:vAlign w:val="bottom"/>
          </w:tcPr>
          <w:p w14:paraId="209F7E02" w14:textId="46ED9569" w:rsidR="001332BD" w:rsidRPr="00E956F7" w:rsidRDefault="001332BD" w:rsidP="005A19EB">
            <w:pPr>
              <w:pStyle w:val="Tablebody"/>
              <w:autoSpaceDE w:val="0"/>
              <w:autoSpaceDN w:val="0"/>
              <w:adjustRightInd w:val="0"/>
            </w:pPr>
            <w:r w:rsidRPr="00E956F7">
              <w:rPr>
                <w:szCs w:val="24"/>
              </w:rPr>
              <w:t>Optional</w:t>
            </w:r>
          </w:p>
        </w:tc>
        <w:tc>
          <w:tcPr>
            <w:tcW w:w="4430" w:type="dxa"/>
            <w:vAlign w:val="bottom"/>
          </w:tcPr>
          <w:p w14:paraId="21B1E8AC" w14:textId="467F1705" w:rsidR="001332BD" w:rsidRPr="00E956F7" w:rsidRDefault="001332BD" w:rsidP="005A19EB">
            <w:pPr>
              <w:pStyle w:val="Tablebody"/>
              <w:autoSpaceDE w:val="0"/>
              <w:autoSpaceDN w:val="0"/>
              <w:adjustRightInd w:val="0"/>
            </w:pPr>
            <w:r w:rsidRPr="00E956F7">
              <w:rPr>
                <w:szCs w:val="24"/>
              </w:rPr>
              <w:t>Default value is 0</w:t>
            </w:r>
          </w:p>
        </w:tc>
      </w:tr>
      <w:tr w:rsidR="001332BD" w:rsidRPr="00E956F7" w14:paraId="7986EA5F" w14:textId="77777777" w:rsidTr="005B271E">
        <w:trPr>
          <w:jc w:val="center"/>
        </w:trPr>
        <w:tc>
          <w:tcPr>
            <w:tcW w:w="1574" w:type="dxa"/>
            <w:vAlign w:val="bottom"/>
          </w:tcPr>
          <w:p w14:paraId="150FD569" w14:textId="47BC4620" w:rsidR="001332BD" w:rsidRPr="00E956F7" w:rsidRDefault="001332BD" w:rsidP="005A19EB">
            <w:pPr>
              <w:pStyle w:val="Tablebody"/>
              <w:autoSpaceDE w:val="0"/>
              <w:autoSpaceDN w:val="0"/>
              <w:adjustRightInd w:val="0"/>
            </w:pPr>
            <w:r w:rsidRPr="00E956F7">
              <w:rPr>
                <w:szCs w:val="24"/>
              </w:rPr>
              <w:t>sheet_thickness</w:t>
            </w:r>
          </w:p>
        </w:tc>
        <w:tc>
          <w:tcPr>
            <w:tcW w:w="1418" w:type="dxa"/>
            <w:vAlign w:val="bottom"/>
          </w:tcPr>
          <w:p w14:paraId="1B7AD7E4" w14:textId="41C8E5F5" w:rsidR="001332BD" w:rsidRPr="00E956F7" w:rsidRDefault="001332BD" w:rsidP="005A19EB">
            <w:pPr>
              <w:pStyle w:val="Tablebody"/>
              <w:autoSpaceDE w:val="0"/>
              <w:autoSpaceDN w:val="0"/>
              <w:adjustRightInd w:val="0"/>
            </w:pPr>
            <w:r w:rsidRPr="00E956F7">
              <w:rPr>
                <w:szCs w:val="24"/>
              </w:rPr>
              <w:t>Floating point</w:t>
            </w:r>
          </w:p>
        </w:tc>
        <w:tc>
          <w:tcPr>
            <w:tcW w:w="1109" w:type="dxa"/>
            <w:vAlign w:val="bottom"/>
          </w:tcPr>
          <w:p w14:paraId="52B908E3" w14:textId="3E8F3CB5" w:rsidR="001332BD" w:rsidRPr="00E956F7" w:rsidRDefault="001332BD" w:rsidP="005A19EB">
            <w:pPr>
              <w:pStyle w:val="Tablebody"/>
              <w:autoSpaceDE w:val="0"/>
              <w:autoSpaceDN w:val="0"/>
              <w:adjustRightInd w:val="0"/>
            </w:pPr>
            <w:r w:rsidRPr="00E956F7">
              <w:rPr>
                <w:szCs w:val="24"/>
              </w:rPr>
              <w:t>Optional</w:t>
            </w:r>
          </w:p>
        </w:tc>
        <w:tc>
          <w:tcPr>
            <w:tcW w:w="4430" w:type="dxa"/>
            <w:vAlign w:val="bottom"/>
          </w:tcPr>
          <w:p w14:paraId="1F96DC1C" w14:textId="27D0B734" w:rsidR="001332BD" w:rsidRPr="00E956F7" w:rsidRDefault="001332BD" w:rsidP="005A19EB">
            <w:pPr>
              <w:pStyle w:val="Tablebody"/>
              <w:autoSpaceDE w:val="0"/>
              <w:autoSpaceDN w:val="0"/>
              <w:adjustRightInd w:val="0"/>
            </w:pPr>
            <w:r w:rsidRPr="00E956F7">
              <w:rPr>
                <w:szCs w:val="24"/>
              </w:rPr>
              <w:t>-</w:t>
            </w:r>
          </w:p>
        </w:tc>
      </w:tr>
      <w:tr w:rsidR="001332BD" w:rsidRPr="00E956F7" w14:paraId="59C832CF" w14:textId="77777777" w:rsidTr="005B271E">
        <w:trPr>
          <w:jc w:val="center"/>
        </w:trPr>
        <w:tc>
          <w:tcPr>
            <w:tcW w:w="1574" w:type="dxa"/>
            <w:vAlign w:val="bottom"/>
          </w:tcPr>
          <w:p w14:paraId="47DA344D" w14:textId="5A7FAAE1" w:rsidR="001332BD" w:rsidRPr="00E956F7" w:rsidRDefault="001332BD" w:rsidP="005A19EB">
            <w:pPr>
              <w:pStyle w:val="Tablebody"/>
              <w:autoSpaceDE w:val="0"/>
              <w:autoSpaceDN w:val="0"/>
              <w:adjustRightInd w:val="0"/>
            </w:pPr>
            <w:r w:rsidRPr="00E956F7">
              <w:rPr>
                <w:szCs w:val="24"/>
              </w:rPr>
              <w:t>sheet_angle</w:t>
            </w:r>
          </w:p>
        </w:tc>
        <w:tc>
          <w:tcPr>
            <w:tcW w:w="1418" w:type="dxa"/>
            <w:vAlign w:val="bottom"/>
          </w:tcPr>
          <w:p w14:paraId="19153622" w14:textId="501A778E" w:rsidR="001332BD" w:rsidRPr="00E956F7" w:rsidRDefault="001332BD" w:rsidP="005A19EB">
            <w:pPr>
              <w:pStyle w:val="Tablebody"/>
              <w:autoSpaceDE w:val="0"/>
              <w:autoSpaceDN w:val="0"/>
              <w:adjustRightInd w:val="0"/>
            </w:pPr>
            <w:r w:rsidRPr="00E956F7">
              <w:rPr>
                <w:szCs w:val="24"/>
              </w:rPr>
              <w:t>Floating point</w:t>
            </w:r>
          </w:p>
        </w:tc>
        <w:tc>
          <w:tcPr>
            <w:tcW w:w="1109" w:type="dxa"/>
            <w:vAlign w:val="bottom"/>
          </w:tcPr>
          <w:p w14:paraId="5DCA66C1" w14:textId="087E5084" w:rsidR="001332BD" w:rsidRPr="00E956F7" w:rsidRDefault="001332BD" w:rsidP="005A19EB">
            <w:pPr>
              <w:pStyle w:val="Tablebody"/>
              <w:autoSpaceDE w:val="0"/>
              <w:autoSpaceDN w:val="0"/>
              <w:adjustRightInd w:val="0"/>
            </w:pPr>
            <w:r w:rsidRPr="00E956F7">
              <w:rPr>
                <w:szCs w:val="24"/>
              </w:rPr>
              <w:t>Optional</w:t>
            </w:r>
          </w:p>
        </w:tc>
        <w:tc>
          <w:tcPr>
            <w:tcW w:w="4430" w:type="dxa"/>
            <w:vAlign w:val="bottom"/>
          </w:tcPr>
          <w:p w14:paraId="38D4E0FE" w14:textId="193C57D0" w:rsidR="001332BD" w:rsidRPr="00E956F7" w:rsidRDefault="001332BD" w:rsidP="005A19EB">
            <w:pPr>
              <w:pStyle w:val="Tablebody"/>
              <w:autoSpaceDE w:val="0"/>
              <w:autoSpaceDN w:val="0"/>
              <w:adjustRightInd w:val="0"/>
            </w:pPr>
            <w:r w:rsidRPr="00E956F7">
              <w:rPr>
                <w:szCs w:val="24"/>
              </w:rPr>
              <w:t>-</w:t>
            </w:r>
          </w:p>
        </w:tc>
      </w:tr>
    </w:tbl>
    <w:p w14:paraId="7551807C" w14:textId="02CE1B96" w:rsidR="001332BD" w:rsidRPr="00E956F7" w:rsidRDefault="001332BD" w:rsidP="00497671">
      <w:pPr>
        <w:pStyle w:val="BodyText"/>
      </w:pPr>
      <w:r w:rsidRPr="00E956F7">
        <w:t>EXAMPLE &lt;sheet_parameter/&gt; with all attributes</w:t>
      </w:r>
    </w:p>
    <w:p w14:paraId="3F1EFD47" w14:textId="77777777" w:rsidR="008238FA" w:rsidRDefault="008238FA" w:rsidP="008238FA">
      <w:pPr>
        <w:pStyle w:val="Code-"/>
      </w:pPr>
      <w:r w:rsidRPr="00E45DCE">
        <w:t xml:space="preserve">    </w:t>
      </w:r>
      <w:r w:rsidR="001332BD" w:rsidRPr="00E45DCE">
        <w:rPr>
          <w:szCs w:val="24"/>
        </w:rPr>
        <w:t>&lt;seamweld&gt;</w:t>
      </w:r>
    </w:p>
    <w:p w14:paraId="2E11E72C" w14:textId="77777777" w:rsidR="008238FA" w:rsidRDefault="008238FA" w:rsidP="008238FA">
      <w:pPr>
        <w:pStyle w:val="Code-"/>
      </w:pPr>
      <w:r>
        <w:t xml:space="preserve">    </w:t>
      </w:r>
      <w:r w:rsidR="001332BD" w:rsidRPr="00E45DCE">
        <w:t xml:space="preserve">    &lt;butt_joint base="1" technology="arc"&gt;</w:t>
      </w:r>
    </w:p>
    <w:p w14:paraId="6BF88030" w14:textId="77777777" w:rsidR="008238FA" w:rsidRDefault="008238FA" w:rsidP="008238FA">
      <w:pPr>
        <w:pStyle w:val="Code-"/>
        <w:rPr>
          <w:lang w:val="fr-CH"/>
        </w:rPr>
      </w:pPr>
      <w:r w:rsidRPr="00CB2A71">
        <w:rPr>
          <w:lang w:val="en-US"/>
        </w:rPr>
        <w:t xml:space="preserve">    </w:t>
      </w:r>
      <w:r w:rsidR="001332BD" w:rsidRPr="00CB2A71">
        <w:rPr>
          <w:lang w:val="en-US"/>
        </w:rPr>
        <w:t xml:space="preserve">        </w:t>
      </w:r>
      <w:r w:rsidR="001332BD" w:rsidRPr="00E45DCE">
        <w:rPr>
          <w:lang w:val="fr-CH"/>
        </w:rPr>
        <w:t>&lt;weld_position u="0.2" x="1" y="0" z="1" ... /&gt;</w:t>
      </w:r>
    </w:p>
    <w:p w14:paraId="1512217A" w14:textId="77777777" w:rsidR="008238FA" w:rsidRDefault="008238FA" w:rsidP="008238FA">
      <w:pPr>
        <w:pStyle w:val="Code-"/>
      </w:pPr>
      <w:r w:rsidRPr="00CB2A71">
        <w:rPr>
          <w:lang w:val="fr-CH"/>
        </w:rPr>
        <w:t xml:space="preserve">    </w:t>
      </w:r>
      <w:r w:rsidR="001332BD" w:rsidRPr="00CB2A71">
        <w:rPr>
          <w:lang w:val="fr-CH"/>
        </w:rPr>
        <w:t xml:space="preserve">        </w:t>
      </w:r>
      <w:r w:rsidR="001332BD" w:rsidRPr="00E45DCE">
        <w:rPr>
          <w:b/>
        </w:rPr>
        <w:t>&lt;sheet_parameter index="2" gap="0" sheet_thickness="1.5" sheet_angle="180" /&gt;</w:t>
      </w:r>
    </w:p>
    <w:p w14:paraId="2A252F95" w14:textId="77777777" w:rsidR="008238FA" w:rsidRDefault="008238FA" w:rsidP="008238FA">
      <w:pPr>
        <w:pStyle w:val="Code-"/>
      </w:pPr>
      <w:r>
        <w:t xml:space="preserve">    </w:t>
      </w:r>
      <w:r w:rsidR="001332BD" w:rsidRPr="00E45DCE">
        <w:t xml:space="preserve">    &lt;/butt_joint&gt;</w:t>
      </w:r>
    </w:p>
    <w:p w14:paraId="71C3B5BC" w14:textId="6F9F21B8" w:rsidR="001332BD" w:rsidRPr="00E45DCE" w:rsidRDefault="008238FA" w:rsidP="008238FA">
      <w:pPr>
        <w:pStyle w:val="Code-"/>
      </w:pPr>
      <w:r>
        <w:t xml:space="preserve">    </w:t>
      </w:r>
      <w:r w:rsidR="001332BD" w:rsidRPr="00E45DCE">
        <w:t>&lt;/seamweld&gt;</w:t>
      </w:r>
    </w:p>
    <w:p w14:paraId="7C1FDB97" w14:textId="329AD312" w:rsidR="001332BD" w:rsidRPr="00E45DCE" w:rsidRDefault="005A19EB" w:rsidP="00E45DCE">
      <w:pPr>
        <w:pStyle w:val="Code-"/>
      </w:pPr>
      <w:r w:rsidRPr="00E45DCE">
        <w:t> </w:t>
      </w:r>
    </w:p>
    <w:p w14:paraId="6D381814" w14:textId="51DD3BF6"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5873" w:name="_Toc3557018"/>
      <w:bookmarkStart w:id="5874" w:name="_Toc34747268"/>
      <w:bookmarkStart w:id="5875" w:name="_Toc77102087"/>
      <w:bookmarkStart w:id="5876" w:name="_Toc110532226"/>
      <w:r w:rsidRPr="00E956F7">
        <w:rPr>
          <w:rFonts w:eastAsia="Times New Roman"/>
          <w:szCs w:val="24"/>
        </w:rPr>
        <w:t xml:space="preserve">Corner </w:t>
      </w:r>
      <w:r w:rsidR="009E2297">
        <w:rPr>
          <w:rFonts w:eastAsia="Times New Roman"/>
          <w:szCs w:val="24"/>
        </w:rPr>
        <w:t>w</w:t>
      </w:r>
      <w:r w:rsidRPr="00E956F7">
        <w:rPr>
          <w:rFonts w:eastAsia="Times New Roman"/>
          <w:szCs w:val="24"/>
        </w:rPr>
        <w:t>eld</w:t>
      </w:r>
      <w:bookmarkEnd w:id="5859"/>
      <w:bookmarkEnd w:id="5860"/>
      <w:bookmarkEnd w:id="5873"/>
      <w:bookmarkEnd w:id="5874"/>
      <w:bookmarkEnd w:id="5875"/>
      <w:bookmarkEnd w:id="5876"/>
    </w:p>
    <w:p w14:paraId="1C00AA95"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609CDE95" w14:textId="7DF7B702" w:rsidR="001332BD" w:rsidRPr="00E956F7" w:rsidRDefault="001332BD">
      <w:pPr>
        <w:pStyle w:val="BodyText"/>
        <w:autoSpaceDE w:val="0"/>
        <w:autoSpaceDN w:val="0"/>
        <w:adjustRightInd w:val="0"/>
        <w:rPr>
          <w:szCs w:val="24"/>
        </w:rPr>
      </w:pPr>
      <w:r w:rsidRPr="00E956F7">
        <w:rPr>
          <w:szCs w:val="24"/>
        </w:rPr>
        <w:t xml:space="preserve">The principles of the modelling of corner welds for χMCF are described in this </w:t>
      </w:r>
      <w:del w:id="5877" w:author="LUEJE Claudia" w:date="2023-06-26T17:59:00Z">
        <w:r w:rsidR="00FC68DB" w:rsidRPr="005C2D94">
          <w:delText>section</w:delText>
        </w:r>
      </w:del>
      <w:ins w:id="5878" w:author="LUEJE Claudia" w:date="2023-06-26T17:59:00Z">
        <w:r w:rsidRPr="00E956F7">
          <w:rPr>
            <w:szCs w:val="24"/>
          </w:rPr>
          <w:t>s</w:t>
        </w:r>
        <w:r w:rsidR="009E2297">
          <w:rPr>
            <w:szCs w:val="24"/>
          </w:rPr>
          <w:t>ubclause</w:t>
        </w:r>
      </w:ins>
      <w:r w:rsidRPr="00E956F7">
        <w:rPr>
          <w:szCs w:val="24"/>
        </w:rPr>
        <w:t>. A corner weld describes a connection between two or three sheets welded together.</w:t>
      </w:r>
    </w:p>
    <w:p w14:paraId="7D13ECC4" w14:textId="56DC2114" w:rsidR="001332BD" w:rsidRPr="00E956F7" w:rsidRDefault="001332BD">
      <w:pPr>
        <w:pStyle w:val="BodyText"/>
        <w:autoSpaceDE w:val="0"/>
        <w:autoSpaceDN w:val="0"/>
        <w:adjustRightInd w:val="0"/>
        <w:rPr>
          <w:szCs w:val="24"/>
        </w:rPr>
      </w:pPr>
      <w:r w:rsidRPr="00E956F7">
        <w:rPr>
          <w:szCs w:val="24"/>
        </w:rPr>
        <w:t xml:space="preserve">The XML definition of a </w:t>
      </w:r>
      <w:r w:rsidR="009E2297">
        <w:rPr>
          <w:szCs w:val="24"/>
        </w:rPr>
        <w:t>c</w:t>
      </w:r>
      <w:r w:rsidRPr="00E956F7">
        <w:rPr>
          <w:szCs w:val="24"/>
        </w:rPr>
        <w:t xml:space="preserve">orner </w:t>
      </w:r>
      <w:r w:rsidR="009E2297">
        <w:rPr>
          <w:szCs w:val="24"/>
        </w:rPr>
        <w:t>w</w:t>
      </w:r>
      <w:r w:rsidRPr="00E956F7">
        <w:rPr>
          <w:szCs w:val="24"/>
        </w:rPr>
        <w:t xml:space="preserve">eld supports up to four positions. Each of the weld positions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006F17F7" w14:textId="62637A5D"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5879" w:name="_Toc34747269"/>
      <w:bookmarkStart w:id="5880" w:name="_Toc77102088"/>
      <w:bookmarkStart w:id="5881" w:name="_Toc3557019"/>
      <w:r w:rsidRPr="00E956F7">
        <w:rPr>
          <w:rFonts w:eastAsia="Times New Roman"/>
          <w:szCs w:val="24"/>
        </w:rPr>
        <w:t xml:space="preserve">Simple </w:t>
      </w:r>
      <w:r w:rsidR="009E2297">
        <w:rPr>
          <w:rFonts w:eastAsia="Times New Roman"/>
          <w:szCs w:val="24"/>
        </w:rPr>
        <w:t>c</w:t>
      </w:r>
      <w:r w:rsidRPr="00E956F7">
        <w:rPr>
          <w:rFonts w:eastAsia="Times New Roman"/>
          <w:szCs w:val="24"/>
        </w:rPr>
        <w:t xml:space="preserve">orner </w:t>
      </w:r>
      <w:r w:rsidR="009E2297">
        <w:rPr>
          <w:rFonts w:eastAsia="Times New Roman"/>
          <w:szCs w:val="24"/>
        </w:rPr>
        <w:t>w</w:t>
      </w:r>
      <w:r w:rsidRPr="00E956F7">
        <w:rPr>
          <w:rFonts w:eastAsia="Times New Roman"/>
          <w:szCs w:val="24"/>
        </w:rPr>
        <w:t>eld</w:t>
      </w:r>
      <w:bookmarkEnd w:id="5879"/>
      <w:bookmarkEnd w:id="5880"/>
    </w:p>
    <w:p w14:paraId="40F6FC7A" w14:textId="570C7D49"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Sheet </w:t>
      </w:r>
      <w:r w:rsidR="009E2297">
        <w:rPr>
          <w:rFonts w:eastAsia="Times New Roman"/>
          <w:szCs w:val="24"/>
        </w:rPr>
        <w:t>p</w:t>
      </w:r>
      <w:r w:rsidRPr="00E956F7">
        <w:rPr>
          <w:rFonts w:eastAsia="Times New Roman"/>
          <w:szCs w:val="24"/>
        </w:rPr>
        <w:t>arameters</w:t>
      </w:r>
      <w:bookmarkEnd w:id="5881"/>
    </w:p>
    <w:p w14:paraId="2334CF20" w14:textId="77777777" w:rsidR="00FC68DB" w:rsidRPr="00BD52D7" w:rsidRDefault="00FC68DB" w:rsidP="00B202D2">
      <w:pPr>
        <w:rPr>
          <w:del w:id="5882" w:author="LUEJE Claudia" w:date="2023-06-26T17:59:00Z"/>
        </w:rPr>
      </w:pPr>
      <w:del w:id="5883" w:author="LUEJE Claudia" w:date="2023-06-26T17:59:00Z">
        <w:r w:rsidRPr="00BD52D7">
          <w:delText>The parameters to describe the connection are:</w:delText>
        </w:r>
      </w:del>
    </w:p>
    <w:p w14:paraId="1CDCD21E" w14:textId="77777777" w:rsidR="00FC68DB" w:rsidRPr="0013175B" w:rsidRDefault="00FC68DB" w:rsidP="001513D1">
      <w:pPr>
        <w:pStyle w:val="ListBullet"/>
        <w:numPr>
          <w:ilvl w:val="0"/>
          <w:numId w:val="9"/>
        </w:numPr>
        <w:rPr>
          <w:del w:id="5884" w:author="LUEJE Claudia" w:date="2023-06-26T17:59:00Z"/>
          <w:rFonts w:ascii="Cambria" w:hAnsi="Cambria"/>
          <w:lang w:val="en-GB"/>
        </w:rPr>
      </w:pPr>
      <w:del w:id="5885"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 xml:space="preserve">Thickness of base </w:delText>
        </w:r>
      </w:del>
      <w:ins w:id="5886" w:author="LUEJE Claudia" w:date="2023-06-26T17:59:00Z">
        <w:r w:rsidR="002B3894">
          <w:t xml:space="preserve">A corner weld </w:t>
        </w:r>
      </w:ins>
      <w:r w:rsidR="002B3894">
        <w:t>sheet</w:t>
      </w:r>
      <w:del w:id="5887" w:author="LUEJE Claudia" w:date="2023-06-26T17:59:00Z">
        <w:r w:rsidR="00B44DE8">
          <w:rPr>
            <w:rFonts w:ascii="Cambria" w:hAnsi="Cambria"/>
            <w:lang w:val="en-GB"/>
          </w:rPr>
          <w:delText>;</w:delText>
        </w:r>
      </w:del>
    </w:p>
    <w:p w14:paraId="5E75909A" w14:textId="77777777" w:rsidR="00FC68DB" w:rsidRPr="0013175B" w:rsidRDefault="00FC68DB" w:rsidP="001513D1">
      <w:pPr>
        <w:pStyle w:val="ListBullet"/>
        <w:numPr>
          <w:ilvl w:val="0"/>
          <w:numId w:val="9"/>
        </w:numPr>
        <w:rPr>
          <w:del w:id="5888" w:author="LUEJE Claudia" w:date="2023-06-26T17:59:00Z"/>
          <w:rFonts w:ascii="Cambria" w:hAnsi="Cambria"/>
          <w:lang w:val="en-GB"/>
        </w:rPr>
      </w:pPr>
      <w:del w:id="5889"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8"/>
            <w:szCs w:val="28"/>
            <w:vertAlign w:val="subscript"/>
            <w:lang w:val="en-GB"/>
          </w:rPr>
          <w:tab/>
        </w:r>
        <w:r w:rsidRPr="0013175B">
          <w:rPr>
            <w:rFonts w:ascii="Cambria" w:hAnsi="Cambria"/>
            <w:lang w:val="en-GB"/>
          </w:rPr>
          <w:tab/>
          <w:delText>Thickness of welded sheet</w:delText>
        </w:r>
        <w:r w:rsidR="00B44DE8">
          <w:rPr>
            <w:rFonts w:ascii="Cambria" w:hAnsi="Cambria"/>
            <w:lang w:val="en-GB"/>
          </w:rPr>
          <w:delText>;</w:delText>
        </w:r>
      </w:del>
    </w:p>
    <w:p w14:paraId="5F395DA1" w14:textId="77777777" w:rsidR="00FC68DB" w:rsidRPr="0013175B" w:rsidRDefault="00FC68DB" w:rsidP="001513D1">
      <w:pPr>
        <w:pStyle w:val="ListBullet"/>
        <w:numPr>
          <w:ilvl w:val="0"/>
          <w:numId w:val="9"/>
        </w:numPr>
        <w:rPr>
          <w:del w:id="5890" w:author="LUEJE Claudia" w:date="2023-06-26T17:59:00Z"/>
          <w:rFonts w:ascii="Cambria" w:hAnsi="Cambria"/>
          <w:lang w:val="en-GB"/>
        </w:rPr>
      </w:pPr>
      <w:del w:id="5891" w:author="LUEJE Claudia" w:date="2023-06-26T17:59:00Z">
        <w:r w:rsidRPr="0013175B">
          <w:rPr>
            <w:rFonts w:ascii="Cambria" w:hAnsi="Cambria"/>
            <w:sz w:val="24"/>
            <w:szCs w:val="28"/>
            <w:lang w:val="en-GB"/>
          </w:rPr>
          <w:delText>c</w:delText>
        </w:r>
        <w:r w:rsidRPr="0013175B">
          <w:rPr>
            <w:rFonts w:ascii="Cambria" w:hAnsi="Cambria"/>
            <w:sz w:val="28"/>
            <w:szCs w:val="28"/>
            <w:lang w:val="en-GB"/>
          </w:rPr>
          <w:tab/>
        </w:r>
        <w:r w:rsidRPr="0013175B">
          <w:rPr>
            <w:rFonts w:ascii="Cambria" w:hAnsi="Cambria"/>
            <w:lang w:val="en-GB"/>
          </w:rPr>
          <w:tab/>
          <w:delText>Gap between base sheet and welded sheet</w:delText>
        </w:r>
        <w:r w:rsidR="00B44DE8">
          <w:rPr>
            <w:rFonts w:ascii="Cambria" w:hAnsi="Cambria"/>
            <w:lang w:val="en-GB"/>
          </w:rPr>
          <w:delText>;</w:delText>
        </w:r>
      </w:del>
    </w:p>
    <w:p w14:paraId="36C9C2BB" w14:textId="77777777" w:rsidR="00FC68DB" w:rsidRPr="0013175B" w:rsidRDefault="00C64D50" w:rsidP="001513D1">
      <w:pPr>
        <w:pStyle w:val="ListBullet"/>
        <w:numPr>
          <w:ilvl w:val="0"/>
          <w:numId w:val="9"/>
        </w:numPr>
        <w:rPr>
          <w:del w:id="5892" w:author="LUEJE Claudia" w:date="2023-06-26T17:59:00Z"/>
          <w:rFonts w:ascii="Cambria" w:hAnsi="Cambria"/>
          <w:lang w:val="en-GB"/>
        </w:rPr>
      </w:pPr>
      <w:del w:id="5893" w:author="LUEJE Claudia" w:date="2023-06-26T17:59:00Z">
        <w:r>
          <w:rPr>
            <w:noProof/>
          </w:rPr>
          <w:drawing>
            <wp:anchor distT="0" distB="0" distL="114300" distR="114300" simplePos="0" relativeHeight="251669504" behindDoc="0" locked="0" layoutInCell="1" allowOverlap="1" wp14:anchorId="75404038" wp14:editId="3CEC9EB4">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delText>v</w:delText>
        </w:r>
        <w:r w:rsidR="00FC68DB" w:rsidRPr="0013175B">
          <w:rPr>
            <w:rFonts w:ascii="Cambria" w:hAnsi="Cambria"/>
            <w:sz w:val="28"/>
            <w:szCs w:val="28"/>
            <w:lang w:val="en-GB"/>
          </w:rPr>
          <w:tab/>
        </w:r>
        <w:r w:rsidR="00FC68DB" w:rsidRPr="0013175B">
          <w:rPr>
            <w:rFonts w:ascii="Cambria" w:hAnsi="Cambria"/>
            <w:lang w:val="en-GB"/>
          </w:rPr>
          <w:tab/>
          <w:delText>Misalignment of welded sheet</w:delText>
        </w:r>
        <w:r w:rsidR="00B44DE8">
          <w:rPr>
            <w:rFonts w:ascii="Cambria" w:hAnsi="Cambria"/>
            <w:lang w:val="en-GB"/>
          </w:rPr>
          <w:delText>.</w:delText>
        </w:r>
      </w:del>
    </w:p>
    <w:p w14:paraId="152F4678" w14:textId="5C912AB1" w:rsidR="002B3894" w:rsidRPr="002B3894" w:rsidRDefault="002B3894" w:rsidP="00745687">
      <w:pPr>
        <w:pStyle w:val="BodyText"/>
        <w:rPr>
          <w:ins w:id="5894" w:author="LUEJE Claudia" w:date="2023-06-26T17:59:00Z"/>
        </w:rPr>
      </w:pPr>
      <w:ins w:id="5895" w:author="LUEJE Claudia" w:date="2023-06-26T17:59:00Z">
        <w:r>
          <w:t xml:space="preserve"> layout is shown in </w:t>
        </w:r>
      </w:ins>
      <w:bookmarkStart w:id="5896" w:name="_Toc110532315"/>
      <w:r w:rsidRPr="002B3894">
        <w:rPr>
          <w:rStyle w:val="citefig"/>
        </w:rPr>
        <w:t xml:space="preserve">Figure </w:t>
      </w:r>
      <w:del w:id="5897" w:author="LUEJE Claudia" w:date="2023-06-26T17:59:00Z">
        <w:r w:rsidR="00261D7B">
          <w:fldChar w:fldCharType="begin"/>
        </w:r>
        <w:r w:rsidR="00261D7B">
          <w:delInstrText xml:space="preserve"> SEQ Figure \* ARABIC </w:delInstrText>
        </w:r>
        <w:r w:rsidR="00261D7B">
          <w:fldChar w:fldCharType="separate"/>
        </w:r>
        <w:r w:rsidR="0067475A">
          <w:rPr>
            <w:noProof/>
          </w:rPr>
          <w:delText>53</w:delText>
        </w:r>
        <w:r w:rsidR="00261D7B">
          <w:fldChar w:fldCharType="end"/>
        </w:r>
        <w:r w:rsidR="00261D7B">
          <w:delText>—</w:delText>
        </w:r>
      </w:del>
      <w:ins w:id="5898" w:author="LUEJE Claudia" w:date="2023-06-26T17:59:00Z">
        <w:r w:rsidRPr="002B3894">
          <w:rPr>
            <w:rStyle w:val="citefig"/>
          </w:rPr>
          <w:t>56</w:t>
        </w:r>
        <w:r>
          <w:t>.</w:t>
        </w:r>
      </w:ins>
    </w:p>
    <w:p w14:paraId="5E40B26E" w14:textId="7A1E6568"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899" w:author="LUEJE Claudia" w:date="2023-06-26T17:59:00Z"/>
          <w:szCs w:val="24"/>
        </w:rPr>
      </w:pPr>
      <w:ins w:id="5900" w:author="LUEJE Claudia" w:date="2023-06-26T17:59:00Z">
        <w:r>
          <w:rPr>
            <w:szCs w:val="24"/>
          </w:rPr>
          <w:t>8329_ed1fig</w:t>
        </w:r>
        <w:r w:rsidR="001332BD" w:rsidRPr="00E956F7">
          <w:rPr>
            <w:szCs w:val="24"/>
          </w:rPr>
          <w:t>56.EPS</w:t>
        </w:r>
      </w:ins>
    </w:p>
    <w:p w14:paraId="5D04C731" w14:textId="77777777" w:rsidR="00FD7AF1" w:rsidRPr="00BB7251" w:rsidRDefault="00FD7AF1" w:rsidP="00FD7AF1">
      <w:pPr>
        <w:pStyle w:val="KeyTitle"/>
        <w:rPr>
          <w:ins w:id="5901" w:author="LUEJE Claudia" w:date="2023-06-26T17:59:00Z"/>
        </w:rPr>
      </w:pPr>
      <w:ins w:id="5902"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623E6E" w:rsidRPr="00B62EE5" w14:paraId="4FC8F8F3" w14:textId="77777777" w:rsidTr="00B47C5C">
        <w:trPr>
          <w:ins w:id="5903" w:author="LUEJE Claudia" w:date="2023-06-26T17:59:00Z"/>
        </w:trPr>
        <w:tc>
          <w:tcPr>
            <w:tcW w:w="397" w:type="dxa"/>
            <w:shd w:val="clear" w:color="auto" w:fill="auto"/>
          </w:tcPr>
          <w:p w14:paraId="6DCF968C" w14:textId="4C82C264" w:rsidR="00623E6E" w:rsidRPr="00B62EE5" w:rsidRDefault="00623E6E" w:rsidP="00623E6E">
            <w:pPr>
              <w:pStyle w:val="KeyText"/>
              <w:rPr>
                <w:ins w:id="5904" w:author="LUEJE Claudia" w:date="2023-06-26T17:59:00Z"/>
              </w:rPr>
            </w:pPr>
            <w:ins w:id="5905" w:author="LUEJE Claudia" w:date="2023-06-26T17:59:00Z">
              <w:r w:rsidRPr="00B62EE5">
                <w:rPr>
                  <w:szCs w:val="24"/>
                </w:rPr>
                <w:t>—</w:t>
              </w:r>
            </w:ins>
          </w:p>
        </w:tc>
        <w:tc>
          <w:tcPr>
            <w:tcW w:w="596" w:type="dxa"/>
            <w:shd w:val="clear" w:color="auto" w:fill="auto"/>
          </w:tcPr>
          <w:p w14:paraId="4FCF5BD7" w14:textId="4F685782" w:rsidR="00623E6E" w:rsidRPr="00B62EE5" w:rsidRDefault="00623E6E" w:rsidP="00623E6E">
            <w:pPr>
              <w:pStyle w:val="KeyText"/>
              <w:rPr>
                <w:ins w:id="5906" w:author="LUEJE Claudia" w:date="2023-06-26T17:59:00Z"/>
              </w:rPr>
            </w:pPr>
            <w:ins w:id="5907" w:author="LUEJE Claudia" w:date="2023-06-26T17:59:00Z">
              <w:r w:rsidRPr="00B62EE5">
                <w:rPr>
                  <w:i/>
                  <w:szCs w:val="24"/>
                </w:rPr>
                <w:t>t</w:t>
              </w:r>
              <w:r w:rsidRPr="00B62EE5">
                <w:rPr>
                  <w:szCs w:val="24"/>
                  <w:vertAlign w:val="subscript"/>
                </w:rPr>
                <w:t>B</w:t>
              </w:r>
            </w:ins>
          </w:p>
        </w:tc>
        <w:tc>
          <w:tcPr>
            <w:tcW w:w="8759" w:type="dxa"/>
            <w:shd w:val="clear" w:color="auto" w:fill="auto"/>
          </w:tcPr>
          <w:p w14:paraId="61031EFF" w14:textId="5A28E069" w:rsidR="00623E6E" w:rsidRPr="00B62EE5" w:rsidRDefault="00745687" w:rsidP="00623E6E">
            <w:pPr>
              <w:pStyle w:val="KeyText"/>
              <w:rPr>
                <w:ins w:id="5908" w:author="LUEJE Claudia" w:date="2023-06-26T17:59:00Z"/>
              </w:rPr>
            </w:pPr>
            <w:ins w:id="5909" w:author="LUEJE Claudia" w:date="2023-06-26T17:59:00Z">
              <w:r w:rsidRPr="00B62EE5">
                <w:rPr>
                  <w:szCs w:val="24"/>
                </w:rPr>
                <w:t>t</w:t>
              </w:r>
              <w:r w:rsidR="00623E6E" w:rsidRPr="00B62EE5">
                <w:rPr>
                  <w:szCs w:val="24"/>
                </w:rPr>
                <w:t>hickness of base sheet;</w:t>
              </w:r>
            </w:ins>
          </w:p>
        </w:tc>
      </w:tr>
      <w:tr w:rsidR="00623E6E" w14:paraId="75922137" w14:textId="77777777" w:rsidTr="00B47C5C">
        <w:trPr>
          <w:ins w:id="5910" w:author="LUEJE Claudia" w:date="2023-06-26T17:59:00Z"/>
        </w:trPr>
        <w:tc>
          <w:tcPr>
            <w:tcW w:w="397" w:type="dxa"/>
            <w:shd w:val="clear" w:color="auto" w:fill="auto"/>
          </w:tcPr>
          <w:p w14:paraId="6C0353B9" w14:textId="0FF4C6EC" w:rsidR="00623E6E" w:rsidRDefault="00623E6E" w:rsidP="00623E6E">
            <w:pPr>
              <w:pStyle w:val="KeyText"/>
              <w:rPr>
                <w:ins w:id="5911" w:author="LUEJE Claudia" w:date="2023-06-26T17:59:00Z"/>
              </w:rPr>
            </w:pPr>
            <w:ins w:id="5912" w:author="LUEJE Claudia" w:date="2023-06-26T17:59:00Z">
              <w:r w:rsidRPr="00E84554">
                <w:rPr>
                  <w:szCs w:val="24"/>
                </w:rPr>
                <w:t>—</w:t>
              </w:r>
            </w:ins>
          </w:p>
        </w:tc>
        <w:tc>
          <w:tcPr>
            <w:tcW w:w="596" w:type="dxa"/>
            <w:shd w:val="clear" w:color="auto" w:fill="auto"/>
          </w:tcPr>
          <w:p w14:paraId="56AFCB0E" w14:textId="3C801863" w:rsidR="00623E6E" w:rsidRDefault="00623E6E" w:rsidP="00623E6E">
            <w:pPr>
              <w:pStyle w:val="KeyText"/>
              <w:rPr>
                <w:ins w:id="5913" w:author="LUEJE Claudia" w:date="2023-06-26T17:59:00Z"/>
              </w:rPr>
            </w:pPr>
            <w:ins w:id="5914" w:author="LUEJE Claudia" w:date="2023-06-26T17:59:00Z">
              <w:r w:rsidRPr="00745687">
                <w:rPr>
                  <w:i/>
                  <w:szCs w:val="24"/>
                </w:rPr>
                <w:t>t</w:t>
              </w:r>
              <w:r w:rsidRPr="00E84554">
                <w:rPr>
                  <w:szCs w:val="24"/>
                  <w:vertAlign w:val="subscript"/>
                </w:rPr>
                <w:t>1</w:t>
              </w:r>
            </w:ins>
          </w:p>
        </w:tc>
        <w:tc>
          <w:tcPr>
            <w:tcW w:w="8759" w:type="dxa"/>
            <w:shd w:val="clear" w:color="auto" w:fill="auto"/>
          </w:tcPr>
          <w:p w14:paraId="310DB2D3" w14:textId="4DF62A82" w:rsidR="00623E6E" w:rsidRDefault="00745687" w:rsidP="00623E6E">
            <w:pPr>
              <w:pStyle w:val="KeyText"/>
              <w:rPr>
                <w:ins w:id="5915" w:author="LUEJE Claudia" w:date="2023-06-26T17:59:00Z"/>
              </w:rPr>
            </w:pPr>
            <w:ins w:id="5916" w:author="LUEJE Claudia" w:date="2023-06-26T17:59:00Z">
              <w:r>
                <w:rPr>
                  <w:szCs w:val="24"/>
                </w:rPr>
                <w:t>t</w:t>
              </w:r>
              <w:r w:rsidR="00623E6E" w:rsidRPr="00E84554">
                <w:rPr>
                  <w:szCs w:val="24"/>
                </w:rPr>
                <w:t>hickness of welded sheet;</w:t>
              </w:r>
            </w:ins>
          </w:p>
        </w:tc>
      </w:tr>
      <w:tr w:rsidR="00623E6E" w14:paraId="44DB5D30" w14:textId="77777777" w:rsidTr="00B47C5C">
        <w:trPr>
          <w:ins w:id="5917" w:author="LUEJE Claudia" w:date="2023-06-26T17:59:00Z"/>
        </w:trPr>
        <w:tc>
          <w:tcPr>
            <w:tcW w:w="397" w:type="dxa"/>
            <w:shd w:val="clear" w:color="auto" w:fill="auto"/>
          </w:tcPr>
          <w:p w14:paraId="02112FA6" w14:textId="0973C78A" w:rsidR="00623E6E" w:rsidRDefault="00623E6E" w:rsidP="00623E6E">
            <w:pPr>
              <w:pStyle w:val="KeyText"/>
              <w:rPr>
                <w:ins w:id="5918" w:author="LUEJE Claudia" w:date="2023-06-26T17:59:00Z"/>
              </w:rPr>
            </w:pPr>
            <w:ins w:id="5919" w:author="LUEJE Claudia" w:date="2023-06-26T17:59:00Z">
              <w:r w:rsidRPr="00E84554">
                <w:rPr>
                  <w:szCs w:val="24"/>
                </w:rPr>
                <w:t>—</w:t>
              </w:r>
            </w:ins>
          </w:p>
        </w:tc>
        <w:tc>
          <w:tcPr>
            <w:tcW w:w="596" w:type="dxa"/>
            <w:shd w:val="clear" w:color="auto" w:fill="auto"/>
          </w:tcPr>
          <w:p w14:paraId="685D9FBC" w14:textId="39BAABC9" w:rsidR="00623E6E" w:rsidRPr="00745687" w:rsidRDefault="00623E6E" w:rsidP="00623E6E">
            <w:pPr>
              <w:pStyle w:val="KeyText"/>
              <w:rPr>
                <w:ins w:id="5920" w:author="LUEJE Claudia" w:date="2023-06-26T17:59:00Z"/>
                <w:i/>
              </w:rPr>
            </w:pPr>
            <w:ins w:id="5921" w:author="LUEJE Claudia" w:date="2023-06-26T17:59:00Z">
              <w:r w:rsidRPr="00745687">
                <w:rPr>
                  <w:i/>
                  <w:szCs w:val="24"/>
                </w:rPr>
                <w:t>c</w:t>
              </w:r>
            </w:ins>
          </w:p>
        </w:tc>
        <w:tc>
          <w:tcPr>
            <w:tcW w:w="8759" w:type="dxa"/>
            <w:shd w:val="clear" w:color="auto" w:fill="auto"/>
          </w:tcPr>
          <w:p w14:paraId="6AC5E47C" w14:textId="09DDCE10" w:rsidR="00623E6E" w:rsidRDefault="00745687" w:rsidP="00623E6E">
            <w:pPr>
              <w:pStyle w:val="KeyText"/>
              <w:rPr>
                <w:ins w:id="5922" w:author="LUEJE Claudia" w:date="2023-06-26T17:59:00Z"/>
              </w:rPr>
            </w:pPr>
            <w:ins w:id="5923" w:author="LUEJE Claudia" w:date="2023-06-26T17:59:00Z">
              <w:r>
                <w:rPr>
                  <w:szCs w:val="24"/>
                </w:rPr>
                <w:t>g</w:t>
              </w:r>
              <w:r w:rsidR="00623E6E" w:rsidRPr="00E84554">
                <w:rPr>
                  <w:szCs w:val="24"/>
                </w:rPr>
                <w:t>ap between base sheet and welded sheet;</w:t>
              </w:r>
            </w:ins>
          </w:p>
        </w:tc>
      </w:tr>
      <w:tr w:rsidR="00623E6E" w14:paraId="423F29F2" w14:textId="77777777" w:rsidTr="00B47C5C">
        <w:trPr>
          <w:ins w:id="5924" w:author="LUEJE Claudia" w:date="2023-06-26T17:59:00Z"/>
        </w:trPr>
        <w:tc>
          <w:tcPr>
            <w:tcW w:w="397" w:type="dxa"/>
            <w:shd w:val="clear" w:color="auto" w:fill="auto"/>
          </w:tcPr>
          <w:p w14:paraId="2E92C2E5" w14:textId="1232B290" w:rsidR="00623E6E" w:rsidRDefault="00623E6E" w:rsidP="00623E6E">
            <w:pPr>
              <w:pStyle w:val="KeyText"/>
              <w:rPr>
                <w:ins w:id="5925" w:author="LUEJE Claudia" w:date="2023-06-26T17:59:00Z"/>
              </w:rPr>
            </w:pPr>
            <w:ins w:id="5926" w:author="LUEJE Claudia" w:date="2023-06-26T17:59:00Z">
              <w:r w:rsidRPr="00E84554">
                <w:rPr>
                  <w:szCs w:val="24"/>
                </w:rPr>
                <w:t>—</w:t>
              </w:r>
            </w:ins>
          </w:p>
        </w:tc>
        <w:tc>
          <w:tcPr>
            <w:tcW w:w="596" w:type="dxa"/>
            <w:shd w:val="clear" w:color="auto" w:fill="auto"/>
          </w:tcPr>
          <w:p w14:paraId="4F4B9778" w14:textId="3DF9086B" w:rsidR="00623E6E" w:rsidRPr="00745687" w:rsidRDefault="00623E6E" w:rsidP="00623E6E">
            <w:pPr>
              <w:pStyle w:val="KeyText"/>
              <w:rPr>
                <w:ins w:id="5927" w:author="LUEJE Claudia" w:date="2023-06-26T17:59:00Z"/>
                <w:i/>
              </w:rPr>
            </w:pPr>
            <w:ins w:id="5928" w:author="LUEJE Claudia" w:date="2023-06-26T17:59:00Z">
              <w:r w:rsidRPr="00745687">
                <w:rPr>
                  <w:i/>
                  <w:szCs w:val="24"/>
                </w:rPr>
                <w:t>v</w:t>
              </w:r>
            </w:ins>
          </w:p>
        </w:tc>
        <w:tc>
          <w:tcPr>
            <w:tcW w:w="8759" w:type="dxa"/>
            <w:shd w:val="clear" w:color="auto" w:fill="auto"/>
          </w:tcPr>
          <w:p w14:paraId="21FEACFD" w14:textId="5D47D56B" w:rsidR="00623E6E" w:rsidRDefault="00745687" w:rsidP="00623E6E">
            <w:pPr>
              <w:pStyle w:val="KeyText"/>
              <w:rPr>
                <w:ins w:id="5929" w:author="LUEJE Claudia" w:date="2023-06-26T17:59:00Z"/>
              </w:rPr>
            </w:pPr>
            <w:ins w:id="5930" w:author="LUEJE Claudia" w:date="2023-06-26T17:59:00Z">
              <w:r>
                <w:rPr>
                  <w:szCs w:val="24"/>
                </w:rPr>
                <w:t>m</w:t>
              </w:r>
              <w:r w:rsidR="00623E6E" w:rsidRPr="00E84554">
                <w:rPr>
                  <w:szCs w:val="24"/>
                </w:rPr>
                <w:t>isalignment of welded sheet.</w:t>
              </w:r>
            </w:ins>
          </w:p>
        </w:tc>
      </w:tr>
    </w:tbl>
    <w:p w14:paraId="44FB6FF1" w14:textId="1BB0544C" w:rsidR="001332BD" w:rsidRPr="00E956F7" w:rsidRDefault="00E4158E">
      <w:pPr>
        <w:pStyle w:val="Figuretitle0"/>
        <w:autoSpaceDE w:val="0"/>
        <w:autoSpaceDN w:val="0"/>
        <w:adjustRightInd w:val="0"/>
        <w:outlineLvl w:val="0"/>
        <w:rPr>
          <w:szCs w:val="24"/>
        </w:rPr>
      </w:pPr>
      <w:ins w:id="5931" w:author="LUEJE Claudia" w:date="2023-06-26T17:59:00Z">
        <w:r w:rsidRPr="00E956F7">
          <w:rPr>
            <w:szCs w:val="24"/>
          </w:rPr>
          <w:t>Figure </w:t>
        </w:r>
        <w:r w:rsidR="001332BD" w:rsidRPr="00E956F7">
          <w:rPr>
            <w:szCs w:val="24"/>
          </w:rPr>
          <w:t>56</w:t>
        </w:r>
        <w:r w:rsidR="005A19EB" w:rsidRPr="00E956F7">
          <w:rPr>
            <w:szCs w:val="24"/>
          </w:rPr>
          <w:t xml:space="preserve"> </w:t>
        </w:r>
        <w:r w:rsidR="001332BD" w:rsidRPr="00E956F7">
          <w:rPr>
            <w:szCs w:val="24"/>
          </w:rPr>
          <w:t>—</w:t>
        </w:r>
      </w:ins>
      <w:r w:rsidR="001332BD" w:rsidRPr="00E956F7">
        <w:rPr>
          <w:szCs w:val="24"/>
        </w:rPr>
        <w:t xml:space="preserve"> Corner </w:t>
      </w:r>
      <w:r w:rsidR="00745687">
        <w:rPr>
          <w:szCs w:val="24"/>
        </w:rPr>
        <w:t>w</w:t>
      </w:r>
      <w:r w:rsidR="001332BD" w:rsidRPr="00E956F7">
        <w:rPr>
          <w:szCs w:val="24"/>
        </w:rPr>
        <w:t xml:space="preserve">eld </w:t>
      </w:r>
      <w:r w:rsidR="00745687">
        <w:rPr>
          <w:szCs w:val="24"/>
        </w:rPr>
        <w:t>s</w:t>
      </w:r>
      <w:r w:rsidR="001332BD" w:rsidRPr="00E956F7">
        <w:rPr>
          <w:szCs w:val="24"/>
        </w:rPr>
        <w:t xml:space="preserve">heet </w:t>
      </w:r>
      <w:r w:rsidR="00745687">
        <w:rPr>
          <w:szCs w:val="24"/>
        </w:rPr>
        <w:t>l</w:t>
      </w:r>
      <w:r w:rsidR="001332BD" w:rsidRPr="00E956F7">
        <w:rPr>
          <w:szCs w:val="24"/>
        </w:rPr>
        <w:t>ayout</w:t>
      </w:r>
      <w:bookmarkEnd w:id="5896"/>
    </w:p>
    <w:p w14:paraId="7D024D62" w14:textId="2232D554"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5932" w:name="_Toc3557020"/>
      <w:r w:rsidRPr="00E956F7">
        <w:rPr>
          <w:rFonts w:eastAsia="Times New Roman"/>
          <w:szCs w:val="24"/>
        </w:rPr>
        <w:t xml:space="preserve">Weld </w:t>
      </w:r>
      <w:r w:rsidR="008728A8">
        <w:rPr>
          <w:rFonts w:eastAsia="Times New Roman"/>
          <w:szCs w:val="24"/>
        </w:rPr>
        <w:t>p</w:t>
      </w:r>
      <w:r w:rsidRPr="00E956F7">
        <w:rPr>
          <w:rFonts w:eastAsia="Times New Roman"/>
          <w:szCs w:val="24"/>
        </w:rPr>
        <w:t>arameters</w:t>
      </w:r>
      <w:bookmarkEnd w:id="5932"/>
    </w:p>
    <w:p w14:paraId="481FB732" w14:textId="77777777" w:rsidR="00FC68DB" w:rsidRPr="005C2D94" w:rsidRDefault="00FC68DB" w:rsidP="00B202D2">
      <w:pPr>
        <w:keepNext/>
        <w:keepLines/>
        <w:rPr>
          <w:del w:id="5933" w:author="LUEJE Claudia" w:date="2023-06-26T17:59:00Z"/>
        </w:rPr>
      </w:pPr>
      <w:del w:id="5934" w:author="LUEJE Claudia" w:date="2023-06-26T17:59:00Z">
        <w:r w:rsidRPr="00F54804">
          <w:delText>The parameters of the welds are the same for all of the potential welds on the connection:</w:delText>
        </w:r>
      </w:del>
    </w:p>
    <w:p w14:paraId="03C3CC6A" w14:textId="77777777" w:rsidR="00FC68DB" w:rsidRPr="0013175B" w:rsidRDefault="00FC68DB" w:rsidP="001513D1">
      <w:pPr>
        <w:pStyle w:val="ListBullet"/>
        <w:keepNext/>
        <w:keepLines/>
        <w:numPr>
          <w:ilvl w:val="0"/>
          <w:numId w:val="9"/>
        </w:numPr>
        <w:rPr>
          <w:del w:id="5935" w:author="LUEJE Claudia" w:date="2023-06-26T17:59:00Z"/>
          <w:rFonts w:ascii="Cambria" w:hAnsi="Cambria"/>
          <w:lang w:val="en-GB"/>
        </w:rPr>
      </w:pPr>
      <w:del w:id="5936"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lang w:val="en-GB"/>
          </w:rPr>
          <w:tab/>
        </w:r>
        <w:r w:rsidRPr="0013175B">
          <w:rPr>
            <w:rFonts w:ascii="Cambria" w:hAnsi="Cambria"/>
            <w:lang w:val="en-GB"/>
          </w:rPr>
          <w:tab/>
          <w:delText>Thickness of the weld (a-value, throat)</w:delText>
        </w:r>
        <w:r w:rsidR="00B44DE8">
          <w:rPr>
            <w:rFonts w:ascii="Cambria" w:hAnsi="Cambria"/>
            <w:lang w:val="en-GB"/>
          </w:rPr>
          <w:delText>;</w:delText>
        </w:r>
      </w:del>
    </w:p>
    <w:p w14:paraId="0985AA6B" w14:textId="77777777" w:rsidR="00FC68DB" w:rsidRPr="0013175B" w:rsidRDefault="00FC68DB" w:rsidP="001513D1">
      <w:pPr>
        <w:pStyle w:val="ListBullet"/>
        <w:keepNext/>
        <w:keepLines/>
        <w:numPr>
          <w:ilvl w:val="0"/>
          <w:numId w:val="9"/>
        </w:numPr>
        <w:rPr>
          <w:del w:id="5937" w:author="LUEJE Claudia" w:date="2023-06-26T17:59:00Z"/>
          <w:rFonts w:ascii="Cambria" w:hAnsi="Cambria"/>
          <w:lang w:val="en-GB"/>
        </w:rPr>
      </w:pPr>
      <w:del w:id="5938"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B44DE8">
          <w:rPr>
            <w:rFonts w:ascii="Cambria" w:hAnsi="Cambria"/>
            <w:lang w:val="en-GB"/>
          </w:rPr>
          <w:delText>;</w:delText>
        </w:r>
      </w:del>
    </w:p>
    <w:p w14:paraId="67E78F47" w14:textId="77777777" w:rsidR="00FC68DB" w:rsidRPr="0013175B" w:rsidRDefault="00261D7B" w:rsidP="001513D1">
      <w:pPr>
        <w:pStyle w:val="ListBullet"/>
        <w:keepNext/>
        <w:keepLines/>
        <w:numPr>
          <w:ilvl w:val="0"/>
          <w:numId w:val="9"/>
        </w:numPr>
        <w:rPr>
          <w:del w:id="5939" w:author="LUEJE Claudia" w:date="2023-06-26T17:59:00Z"/>
          <w:rFonts w:ascii="Cambria" w:hAnsi="Cambria"/>
          <w:lang w:val="en-GB"/>
        </w:rPr>
      </w:pPr>
      <w:del w:id="5940" w:author="LUEJE Claudia" w:date="2023-06-26T17:59:00Z">
        <w:r>
          <w:rPr>
            <w:rFonts w:ascii="Cambria" w:hAnsi="Cambria"/>
            <w:noProof/>
            <w:sz w:val="24"/>
            <w:szCs w:val="28"/>
            <w:lang w:val="en-GB"/>
          </w:rPr>
          <w:drawing>
            <wp:anchor distT="0" distB="0" distL="114300" distR="114300" simplePos="0" relativeHeight="251671552" behindDoc="0" locked="0" layoutInCell="1" allowOverlap="1" wp14:anchorId="2E6EF10B" wp14:editId="71220929">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10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delText>β</w:delText>
        </w:r>
        <w:r w:rsidR="00FC68DB" w:rsidRPr="0013175B">
          <w:rPr>
            <w:rFonts w:ascii="Cambria" w:hAnsi="Cambria"/>
            <w:sz w:val="24"/>
            <w:szCs w:val="28"/>
            <w:vertAlign w:val="subscript"/>
            <w:lang w:val="en-GB"/>
          </w:rPr>
          <w:delText>i</w:delText>
        </w:r>
        <w:r w:rsidR="00FC68DB" w:rsidRPr="0013175B">
          <w:rPr>
            <w:rFonts w:ascii="Cambria" w:hAnsi="Cambria"/>
            <w:sz w:val="20"/>
            <w:lang w:val="en-GB"/>
          </w:rPr>
          <w:tab/>
        </w:r>
        <w:r w:rsidR="00FC68DB" w:rsidRPr="0013175B">
          <w:rPr>
            <w:rFonts w:ascii="Cambria" w:hAnsi="Cambria"/>
            <w:lang w:val="en-GB"/>
          </w:rPr>
          <w:tab/>
          <w:delText>Weld angle</w:delText>
        </w:r>
        <w:r w:rsidR="00B44DE8">
          <w:rPr>
            <w:rFonts w:ascii="Cambria" w:hAnsi="Cambria"/>
            <w:lang w:val="en-GB"/>
          </w:rPr>
          <w:delText>.</w:delText>
        </w:r>
      </w:del>
    </w:p>
    <w:p w14:paraId="03BE1D48" w14:textId="397090C7" w:rsidR="008728A8" w:rsidRPr="002B3894" w:rsidRDefault="00261D7B" w:rsidP="008728A8">
      <w:pPr>
        <w:pStyle w:val="BodyText"/>
      </w:pPr>
      <w:bookmarkStart w:id="5941" w:name="_Toc110532316"/>
      <w:del w:id="5942" w:author="LUEJE Claudia" w:date="2023-06-26T17:59:00Z">
        <w:r>
          <w:delText xml:space="preserve">Figure </w:delText>
        </w:r>
        <w:r>
          <w:fldChar w:fldCharType="begin"/>
        </w:r>
        <w:r>
          <w:delInstrText xml:space="preserve"> SEQ Figure \* ARABIC </w:delInstrText>
        </w:r>
        <w:r>
          <w:fldChar w:fldCharType="separate"/>
        </w:r>
        <w:r w:rsidR="0067475A">
          <w:rPr>
            <w:noProof/>
          </w:rPr>
          <w:delText>54</w:delText>
        </w:r>
        <w:r>
          <w:fldChar w:fldCharType="end"/>
        </w:r>
        <w:r>
          <w:delText xml:space="preserve">— </w:delText>
        </w:r>
      </w:del>
      <w:r w:rsidR="008728A8">
        <w:t>Corner weld parameters</w:t>
      </w:r>
      <w:bookmarkEnd w:id="5941"/>
      <w:ins w:id="5943" w:author="LUEJE Claudia" w:date="2023-06-26T17:59:00Z">
        <w:r w:rsidR="008728A8">
          <w:t xml:space="preserve"> are shown in </w:t>
        </w:r>
        <w:r w:rsidR="008728A8" w:rsidRPr="002B3894">
          <w:rPr>
            <w:rStyle w:val="citefig"/>
          </w:rPr>
          <w:t>Figure 5</w:t>
        </w:r>
        <w:r w:rsidR="008728A8">
          <w:rPr>
            <w:rStyle w:val="citefig"/>
          </w:rPr>
          <w:t>7</w:t>
        </w:r>
        <w:r w:rsidR="008728A8">
          <w:t>.</w:t>
        </w:r>
      </w:ins>
    </w:p>
    <w:p w14:paraId="5C5FAAD3" w14:textId="0D82FA98"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944" w:author="LUEJE Claudia" w:date="2023-06-26T17:59:00Z"/>
          <w:szCs w:val="24"/>
        </w:rPr>
      </w:pPr>
      <w:ins w:id="5945" w:author="LUEJE Claudia" w:date="2023-06-26T17:59:00Z">
        <w:r>
          <w:rPr>
            <w:szCs w:val="24"/>
          </w:rPr>
          <w:t>8329_ed1fig</w:t>
        </w:r>
        <w:r w:rsidR="001332BD" w:rsidRPr="00E956F7">
          <w:rPr>
            <w:szCs w:val="24"/>
          </w:rPr>
          <w:t>57.EPS</w:t>
        </w:r>
      </w:ins>
    </w:p>
    <w:p w14:paraId="0F137FE6" w14:textId="77777777" w:rsidR="00FD7AF1" w:rsidRPr="00BB7251" w:rsidRDefault="00FD7AF1" w:rsidP="00FD7AF1">
      <w:pPr>
        <w:pStyle w:val="KeyTitle"/>
        <w:rPr>
          <w:ins w:id="5946" w:author="LUEJE Claudia" w:date="2023-06-26T17:59:00Z"/>
        </w:rPr>
      </w:pPr>
      <w:ins w:id="5947"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2EFCF5DE" w14:textId="77777777" w:rsidTr="00B47C5C">
        <w:trPr>
          <w:ins w:id="5948" w:author="LUEJE Claudia" w:date="2023-06-26T17:59:00Z"/>
        </w:trPr>
        <w:tc>
          <w:tcPr>
            <w:tcW w:w="397" w:type="dxa"/>
            <w:shd w:val="clear" w:color="auto" w:fill="auto"/>
          </w:tcPr>
          <w:p w14:paraId="6FFB60CE" w14:textId="5F8C85C3" w:rsidR="00D71852" w:rsidRPr="00B62EE5" w:rsidRDefault="00D71852" w:rsidP="00D71852">
            <w:pPr>
              <w:pStyle w:val="KeyText"/>
              <w:rPr>
                <w:ins w:id="5949" w:author="LUEJE Claudia" w:date="2023-06-26T17:59:00Z"/>
              </w:rPr>
            </w:pPr>
            <w:ins w:id="5950" w:author="LUEJE Claudia" w:date="2023-06-26T17:59:00Z">
              <w:r w:rsidRPr="00B62EE5">
                <w:rPr>
                  <w:szCs w:val="24"/>
                </w:rPr>
                <w:t>—</w:t>
              </w:r>
            </w:ins>
          </w:p>
        </w:tc>
        <w:tc>
          <w:tcPr>
            <w:tcW w:w="596" w:type="dxa"/>
            <w:shd w:val="clear" w:color="auto" w:fill="auto"/>
          </w:tcPr>
          <w:p w14:paraId="19BDC051" w14:textId="2CF47A29" w:rsidR="00D71852" w:rsidRPr="00B62EE5" w:rsidRDefault="00D71852" w:rsidP="00D71852">
            <w:pPr>
              <w:pStyle w:val="KeyText"/>
              <w:rPr>
                <w:ins w:id="5951" w:author="LUEJE Claudia" w:date="2023-06-26T17:59:00Z"/>
              </w:rPr>
            </w:pPr>
            <w:ins w:id="5952" w:author="LUEJE Claudia" w:date="2023-06-26T17:59:00Z">
              <w:r w:rsidRPr="00B62EE5">
                <w:rPr>
                  <w:i/>
                  <w:szCs w:val="24"/>
                </w:rPr>
                <w:t>a</w:t>
              </w:r>
              <w:r w:rsidRPr="00B62EE5">
                <w:rPr>
                  <w:szCs w:val="24"/>
                  <w:vertAlign w:val="subscript"/>
                </w:rPr>
                <w:t>i</w:t>
              </w:r>
            </w:ins>
          </w:p>
        </w:tc>
        <w:tc>
          <w:tcPr>
            <w:tcW w:w="8759" w:type="dxa"/>
            <w:shd w:val="clear" w:color="auto" w:fill="auto"/>
          </w:tcPr>
          <w:p w14:paraId="1F87921C" w14:textId="433CC64A" w:rsidR="00D71852" w:rsidRPr="00B62EE5" w:rsidRDefault="008728A8" w:rsidP="00D71852">
            <w:pPr>
              <w:pStyle w:val="KeyText"/>
              <w:rPr>
                <w:ins w:id="5953" w:author="LUEJE Claudia" w:date="2023-06-26T17:59:00Z"/>
              </w:rPr>
            </w:pPr>
            <w:ins w:id="5954" w:author="LUEJE Claudia" w:date="2023-06-26T17:59:00Z">
              <w:r w:rsidRPr="00B62EE5">
                <w:rPr>
                  <w:szCs w:val="24"/>
                </w:rPr>
                <w:t>t</w:t>
              </w:r>
              <w:r w:rsidR="00D71852" w:rsidRPr="00B62EE5">
                <w:rPr>
                  <w:szCs w:val="24"/>
                </w:rPr>
                <w:t>hickness of the weld (a-value, throat);</w:t>
              </w:r>
            </w:ins>
          </w:p>
        </w:tc>
      </w:tr>
      <w:tr w:rsidR="00D71852" w14:paraId="3F2592D9" w14:textId="77777777" w:rsidTr="00B47C5C">
        <w:trPr>
          <w:ins w:id="5955" w:author="LUEJE Claudia" w:date="2023-06-26T17:59:00Z"/>
        </w:trPr>
        <w:tc>
          <w:tcPr>
            <w:tcW w:w="397" w:type="dxa"/>
            <w:shd w:val="clear" w:color="auto" w:fill="auto"/>
          </w:tcPr>
          <w:p w14:paraId="39711A3E" w14:textId="0EA45DB1" w:rsidR="00D71852" w:rsidRDefault="00D71852" w:rsidP="00D71852">
            <w:pPr>
              <w:pStyle w:val="KeyText"/>
              <w:rPr>
                <w:ins w:id="5956" w:author="LUEJE Claudia" w:date="2023-06-26T17:59:00Z"/>
              </w:rPr>
            </w:pPr>
            <w:ins w:id="5957" w:author="LUEJE Claudia" w:date="2023-06-26T17:59:00Z">
              <w:r w:rsidRPr="000422C9">
                <w:rPr>
                  <w:szCs w:val="24"/>
                </w:rPr>
                <w:t>—</w:t>
              </w:r>
            </w:ins>
          </w:p>
        </w:tc>
        <w:tc>
          <w:tcPr>
            <w:tcW w:w="596" w:type="dxa"/>
            <w:shd w:val="clear" w:color="auto" w:fill="auto"/>
          </w:tcPr>
          <w:p w14:paraId="43089923" w14:textId="52AB1AD4" w:rsidR="00D71852" w:rsidRDefault="00D71852" w:rsidP="00D71852">
            <w:pPr>
              <w:pStyle w:val="KeyText"/>
              <w:rPr>
                <w:ins w:id="5958" w:author="LUEJE Claudia" w:date="2023-06-26T17:59:00Z"/>
              </w:rPr>
            </w:pPr>
            <w:ins w:id="5959" w:author="LUEJE Claudia" w:date="2023-06-26T17:59:00Z">
              <w:r w:rsidRPr="008728A8">
                <w:rPr>
                  <w:i/>
                  <w:szCs w:val="24"/>
                </w:rPr>
                <w:t>d</w:t>
              </w:r>
              <w:r w:rsidRPr="000422C9">
                <w:rPr>
                  <w:szCs w:val="24"/>
                  <w:vertAlign w:val="subscript"/>
                </w:rPr>
                <w:t>i</w:t>
              </w:r>
            </w:ins>
          </w:p>
        </w:tc>
        <w:tc>
          <w:tcPr>
            <w:tcW w:w="8759" w:type="dxa"/>
            <w:shd w:val="clear" w:color="auto" w:fill="auto"/>
          </w:tcPr>
          <w:p w14:paraId="3BE79AAC" w14:textId="61E4C1F3" w:rsidR="00D71852" w:rsidRDefault="008728A8" w:rsidP="00D71852">
            <w:pPr>
              <w:pStyle w:val="KeyText"/>
              <w:rPr>
                <w:ins w:id="5960" w:author="LUEJE Claudia" w:date="2023-06-26T17:59:00Z"/>
              </w:rPr>
            </w:pPr>
            <w:ins w:id="5961" w:author="LUEJE Claudia" w:date="2023-06-26T17:59:00Z">
              <w:r>
                <w:rPr>
                  <w:szCs w:val="24"/>
                </w:rPr>
                <w:t>d</w:t>
              </w:r>
              <w:r w:rsidR="00D71852" w:rsidRPr="000422C9">
                <w:rPr>
                  <w:szCs w:val="24"/>
                </w:rPr>
                <w:t>epth of the penetration;</w:t>
              </w:r>
            </w:ins>
          </w:p>
        </w:tc>
      </w:tr>
      <w:tr w:rsidR="00D71852" w14:paraId="36260D1E" w14:textId="77777777" w:rsidTr="00B47C5C">
        <w:trPr>
          <w:ins w:id="5962" w:author="LUEJE Claudia" w:date="2023-06-26T17:59:00Z"/>
        </w:trPr>
        <w:tc>
          <w:tcPr>
            <w:tcW w:w="397" w:type="dxa"/>
            <w:shd w:val="clear" w:color="auto" w:fill="auto"/>
          </w:tcPr>
          <w:p w14:paraId="1F7F6AEC" w14:textId="3AEA6D06" w:rsidR="00D71852" w:rsidRDefault="00D71852" w:rsidP="00D71852">
            <w:pPr>
              <w:pStyle w:val="KeyText"/>
              <w:rPr>
                <w:ins w:id="5963" w:author="LUEJE Claudia" w:date="2023-06-26T17:59:00Z"/>
              </w:rPr>
            </w:pPr>
            <w:ins w:id="5964" w:author="LUEJE Claudia" w:date="2023-06-26T17:59:00Z">
              <w:r w:rsidRPr="000422C9">
                <w:rPr>
                  <w:szCs w:val="24"/>
                </w:rPr>
                <w:t>—</w:t>
              </w:r>
            </w:ins>
          </w:p>
        </w:tc>
        <w:tc>
          <w:tcPr>
            <w:tcW w:w="596" w:type="dxa"/>
            <w:shd w:val="clear" w:color="auto" w:fill="auto"/>
          </w:tcPr>
          <w:p w14:paraId="76359C46" w14:textId="4E655293" w:rsidR="00D71852" w:rsidRDefault="00D71852" w:rsidP="00D71852">
            <w:pPr>
              <w:pStyle w:val="KeyText"/>
              <w:rPr>
                <w:ins w:id="5965" w:author="LUEJE Claudia" w:date="2023-06-26T17:59:00Z"/>
              </w:rPr>
            </w:pPr>
            <w:ins w:id="5966" w:author="LUEJE Claudia" w:date="2023-06-26T17:59:00Z">
              <w:r w:rsidRPr="008728A8">
                <w:rPr>
                  <w:i/>
                  <w:szCs w:val="24"/>
                </w:rPr>
                <w:t>β</w:t>
              </w:r>
              <w:r w:rsidRPr="000422C9">
                <w:rPr>
                  <w:szCs w:val="24"/>
                  <w:vertAlign w:val="subscript"/>
                </w:rPr>
                <w:t>i</w:t>
              </w:r>
            </w:ins>
          </w:p>
        </w:tc>
        <w:tc>
          <w:tcPr>
            <w:tcW w:w="8759" w:type="dxa"/>
            <w:shd w:val="clear" w:color="auto" w:fill="auto"/>
          </w:tcPr>
          <w:p w14:paraId="01B920A5" w14:textId="0B1EC274" w:rsidR="00D71852" w:rsidRDefault="008728A8" w:rsidP="00D71852">
            <w:pPr>
              <w:pStyle w:val="KeyText"/>
              <w:rPr>
                <w:ins w:id="5967" w:author="LUEJE Claudia" w:date="2023-06-26T17:59:00Z"/>
              </w:rPr>
            </w:pPr>
            <w:ins w:id="5968" w:author="LUEJE Claudia" w:date="2023-06-26T17:59:00Z">
              <w:r>
                <w:rPr>
                  <w:szCs w:val="24"/>
                </w:rPr>
                <w:t>w</w:t>
              </w:r>
              <w:r w:rsidR="00D71852" w:rsidRPr="000422C9">
                <w:rPr>
                  <w:szCs w:val="24"/>
                </w:rPr>
                <w:t>eld angle.</w:t>
              </w:r>
            </w:ins>
          </w:p>
        </w:tc>
      </w:tr>
    </w:tbl>
    <w:p w14:paraId="5BF140ED" w14:textId="5F8D0A6B" w:rsidR="001332BD" w:rsidRPr="00E956F7" w:rsidRDefault="00E4158E">
      <w:pPr>
        <w:pStyle w:val="Figuretitle0"/>
        <w:autoSpaceDE w:val="0"/>
        <w:autoSpaceDN w:val="0"/>
        <w:adjustRightInd w:val="0"/>
        <w:outlineLvl w:val="0"/>
        <w:rPr>
          <w:ins w:id="5969" w:author="LUEJE Claudia" w:date="2023-06-26T17:59:00Z"/>
          <w:szCs w:val="24"/>
        </w:rPr>
      </w:pPr>
      <w:ins w:id="5970" w:author="LUEJE Claudia" w:date="2023-06-26T17:59:00Z">
        <w:r w:rsidRPr="00E956F7">
          <w:rPr>
            <w:szCs w:val="24"/>
          </w:rPr>
          <w:t>Figure </w:t>
        </w:r>
        <w:r w:rsidR="001332BD" w:rsidRPr="00E956F7">
          <w:rPr>
            <w:szCs w:val="24"/>
          </w:rPr>
          <w:t>57</w:t>
        </w:r>
        <w:r w:rsidR="005A19EB" w:rsidRPr="00E956F7">
          <w:rPr>
            <w:szCs w:val="24"/>
          </w:rPr>
          <w:t xml:space="preserve"> </w:t>
        </w:r>
        <w:r w:rsidR="001332BD" w:rsidRPr="00E956F7">
          <w:rPr>
            <w:szCs w:val="24"/>
          </w:rPr>
          <w:t xml:space="preserve">— Corner </w:t>
        </w:r>
        <w:r w:rsidR="003F25E3">
          <w:rPr>
            <w:szCs w:val="24"/>
          </w:rPr>
          <w:t>w</w:t>
        </w:r>
        <w:r w:rsidR="001332BD" w:rsidRPr="00E956F7">
          <w:rPr>
            <w:szCs w:val="24"/>
          </w:rPr>
          <w:t xml:space="preserve">eld </w:t>
        </w:r>
        <w:r w:rsidR="003F25E3">
          <w:rPr>
            <w:szCs w:val="24"/>
          </w:rPr>
          <w:t>pa</w:t>
        </w:r>
        <w:r w:rsidR="001332BD" w:rsidRPr="00E956F7">
          <w:rPr>
            <w:szCs w:val="24"/>
          </w:rPr>
          <w:t>rameters</w:t>
        </w:r>
      </w:ins>
    </w:p>
    <w:p w14:paraId="5154AE58" w14:textId="7777777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3F25E3">
        <w:rPr>
          <w:i/>
          <w:szCs w:val="24"/>
        </w:rPr>
        <w:t>η</w:t>
      </w:r>
      <w:r w:rsidRPr="00E956F7">
        <w:rPr>
          <w:szCs w:val="24"/>
          <w:vertAlign w:val="subscript"/>
        </w:rPr>
        <w:t>i</w:t>
      </w:r>
      <w:r w:rsidRPr="00E956F7">
        <w:rPr>
          <w:szCs w:val="24"/>
        </w:rPr>
        <w:t xml:space="preserve"> of the penetration depth to the sheet thickness is specified inside the χMCF file.</w:t>
      </w:r>
    </w:p>
    <w:p w14:paraId="733A5A54" w14:textId="77777777" w:rsidR="00FC68DB" w:rsidRPr="00F54804" w:rsidRDefault="00FC68DB" w:rsidP="00B202D2">
      <w:pPr>
        <w:rPr>
          <w:del w:id="5971" w:author="LUEJE Claudia" w:date="2023-06-26T17:59:00Z"/>
        </w:rPr>
      </w:pPr>
      <w:del w:id="5972" w:author="LUEJE Claudia" w:date="2023-06-26T17:59:00Z">
        <w:r w:rsidRPr="000A1B7B">
          <w:delText>Thi</w:delText>
        </w:r>
        <w:r w:rsidRPr="00F54804">
          <w:delText xml:space="preserve">s is computed by </w:delText>
        </w:r>
        <w:r w:rsidR="00DE0BBC" w:rsidRPr="007055D9">
          <w:rPr>
            <w:noProof/>
            <w:position w:val="-32"/>
          </w:rPr>
          <w:object w:dxaOrig="1240" w:dyaOrig="700" w14:anchorId="41C665C0">
            <v:shape id="_x0000_i1070" type="#_x0000_t75" alt="" style="width:57.85pt;height:36.65pt;mso-width-percent:0;mso-height-percent:0;mso-width-percent:0;mso-height-percent:0" o:ole="">
              <v:imagedata r:id="rId102" o:title=""/>
            </v:shape>
            <o:OLEObject Type="Embed" ProgID="Equation.3" ShapeID="_x0000_i1070" DrawAspect="Content" ObjectID="_1749310277" r:id="rId103"/>
          </w:object>
        </w:r>
        <w:r w:rsidRPr="00F54804">
          <w:delText xml:space="preserve"> where </w:delText>
        </w:r>
        <w:r w:rsidRPr="005C2D94">
          <w:delText xml:space="preserve">variable </w:delText>
        </w:r>
        <w:r w:rsidRPr="005C2D94">
          <w:rPr>
            <w:rStyle w:val="TextZchn"/>
            <w:rFonts w:ascii="Cambria" w:eastAsia="Calibri" w:hAnsi="Cambria"/>
            <w:i/>
          </w:rPr>
          <w:delText>i</w:delText>
        </w:r>
        <w:r w:rsidRPr="005C2D94">
          <w:rPr>
            <w:i/>
          </w:rPr>
          <w:delText xml:space="preserve"> </w:delText>
        </w:r>
        <w:r w:rsidRPr="001E4607">
          <w:delText xml:space="preserve">is specifying the weld index and </w:delText>
        </w:r>
        <w:r w:rsidRPr="00BD52D7">
          <w:delText xml:space="preserve">variable </w:delText>
        </w:r>
        <w:r w:rsidRPr="00BD52D7">
          <w:rPr>
            <w:rStyle w:val="TextZchn"/>
            <w:rFonts w:ascii="Cambria" w:eastAsia="Calibri" w:hAnsi="Cambria"/>
            <w:i/>
          </w:rPr>
          <w:delText xml:space="preserve">j </w:delText>
        </w:r>
        <w:r w:rsidRPr="00BD52D7">
          <w:delText>is defined by the sheet index of the welded sheet related to the weld.</w:delText>
        </w:r>
        <w:r w:rsidRPr="000A1B7B">
          <w:delText xml:space="preserve"> (α</w:delText>
        </w:r>
        <w:r w:rsidRPr="00F54804">
          <w:rPr>
            <w:vertAlign w:val="subscript"/>
          </w:rPr>
          <w:delText>j</w:delText>
        </w:r>
        <w:r w:rsidRPr="00F54804">
          <w:delText xml:space="preserve"> in case of a Corner Weld is 90° and therefore sinα</w:delText>
        </w:r>
        <w:r w:rsidRPr="00F54804">
          <w:rPr>
            <w:vertAlign w:val="subscript"/>
          </w:rPr>
          <w:delText>j</w:delText>
        </w:r>
        <w:r w:rsidRPr="00F54804">
          <w:delText>=1.)</w:delText>
        </w:r>
      </w:del>
    </w:p>
    <w:p w14:paraId="2AF9C360" w14:textId="77777777" w:rsidR="003F25E3" w:rsidRDefault="001332BD">
      <w:pPr>
        <w:pStyle w:val="BodyText"/>
        <w:autoSpaceDE w:val="0"/>
        <w:autoSpaceDN w:val="0"/>
        <w:adjustRightInd w:val="0"/>
        <w:rPr>
          <w:ins w:id="5973" w:author="LUEJE Claudia" w:date="2023-06-26T17:59:00Z"/>
          <w:szCs w:val="24"/>
        </w:rPr>
      </w:pPr>
      <w:ins w:id="5974" w:author="LUEJE Claudia" w:date="2023-06-26T17:59:00Z">
        <w:r w:rsidRPr="00E956F7">
          <w:rPr>
            <w:szCs w:val="24"/>
          </w:rPr>
          <w:t>This is computed by</w:t>
        </w:r>
      </w:ins>
    </w:p>
    <w:p w14:paraId="22C9686D" w14:textId="77777777" w:rsidR="003F25E3" w:rsidRDefault="001332BD" w:rsidP="003F25E3">
      <w:pPr>
        <w:pStyle w:val="Formula"/>
        <w:rPr>
          <w:ins w:id="5975" w:author="LUEJE Claudia" w:date="2023-06-26T17:59:00Z"/>
        </w:rPr>
      </w:pPr>
      <w:ins w:id="5976" w:author="LUEJE Claudia" w:date="2023-06-26T17:59:00Z">
        <w:r w:rsidRPr="00E956F7">
          <w:object w:dxaOrig="1219" w:dyaOrig="700" w14:anchorId="4F4EF898">
            <v:shape id="_x0000_i1033" type="#_x0000_t75" style="width:60.95pt;height:34.9pt" o:ole="">
              <v:imagedata r:id="rId104" o:title=""/>
            </v:shape>
            <o:OLEObject Type="Embed" ProgID="Equation.DSMT4" ShapeID="_x0000_i1033" DrawAspect="Content" ObjectID="_1749310278" r:id="rId105"/>
          </w:object>
        </w:r>
        <w:r w:rsidRPr="00E956F7">
          <w:t xml:space="preserve"> </w:t>
        </w:r>
      </w:ins>
    </w:p>
    <w:p w14:paraId="0FC52BCD" w14:textId="77777777" w:rsidR="003F25E3" w:rsidRDefault="003F25E3" w:rsidP="00B47C5C">
      <w:pPr>
        <w:pStyle w:val="BodyText"/>
        <w:rPr>
          <w:ins w:id="5977" w:author="LUEJE Claudia" w:date="2023-06-26T17:59:00Z"/>
        </w:rPr>
      </w:pPr>
      <w:ins w:id="5978" w:author="LUEJE Claudia" w:date="2023-06-26T17:59:00Z">
        <w:r>
          <w:t>where</w:t>
        </w:r>
      </w:ins>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3F25E3" w:rsidRPr="00B62EE5" w14:paraId="3BEA4A6C" w14:textId="77777777" w:rsidTr="003F25E3">
        <w:trPr>
          <w:ins w:id="5979" w:author="LUEJE Claudia" w:date="2023-06-26T17:59:00Z"/>
        </w:trPr>
        <w:tc>
          <w:tcPr>
            <w:tcW w:w="397" w:type="dxa"/>
            <w:shd w:val="clear" w:color="auto" w:fill="auto"/>
          </w:tcPr>
          <w:p w14:paraId="1A2E0AF3" w14:textId="77777777" w:rsidR="003F25E3" w:rsidRPr="00B62EE5" w:rsidRDefault="003F25E3" w:rsidP="00B47C5C">
            <w:pPr>
              <w:pStyle w:val="BodyText"/>
              <w:rPr>
                <w:ins w:id="5980" w:author="LUEJE Claudia" w:date="2023-06-26T17:59:00Z"/>
              </w:rPr>
            </w:pPr>
            <w:ins w:id="5981" w:author="LUEJE Claudia" w:date="2023-06-26T17:59:00Z">
              <w:r w:rsidRPr="00B62EE5">
                <w:t> </w:t>
              </w:r>
            </w:ins>
          </w:p>
        </w:tc>
        <w:tc>
          <w:tcPr>
            <w:tcW w:w="397" w:type="dxa"/>
            <w:shd w:val="clear" w:color="auto" w:fill="auto"/>
          </w:tcPr>
          <w:p w14:paraId="7366DDF2" w14:textId="31BBBADD" w:rsidR="003F25E3" w:rsidRPr="00B62EE5" w:rsidRDefault="003F25E3" w:rsidP="00B47C5C">
            <w:pPr>
              <w:pStyle w:val="BodyText"/>
              <w:rPr>
                <w:ins w:id="5982" w:author="LUEJE Claudia" w:date="2023-06-26T17:59:00Z"/>
                <w:i/>
              </w:rPr>
            </w:pPr>
            <w:ins w:id="5983" w:author="LUEJE Claudia" w:date="2023-06-26T17:59:00Z">
              <w:r w:rsidRPr="00B62EE5">
                <w:rPr>
                  <w:i/>
                </w:rPr>
                <w:t>i</w:t>
              </w:r>
            </w:ins>
          </w:p>
        </w:tc>
        <w:tc>
          <w:tcPr>
            <w:tcW w:w="8959" w:type="dxa"/>
            <w:shd w:val="clear" w:color="auto" w:fill="auto"/>
          </w:tcPr>
          <w:p w14:paraId="4C5D8CAB" w14:textId="4CE748FD" w:rsidR="003F25E3" w:rsidRPr="00B62EE5" w:rsidRDefault="00594B5A" w:rsidP="00B47C5C">
            <w:pPr>
              <w:pStyle w:val="BodyText"/>
              <w:rPr>
                <w:ins w:id="5984" w:author="LUEJE Claudia" w:date="2023-06-26T17:59:00Z"/>
              </w:rPr>
            </w:pPr>
            <w:ins w:id="5985" w:author="LUEJE Claudia" w:date="2023-06-26T17:59:00Z">
              <w:r w:rsidRPr="00B62EE5">
                <w:t>i</w:t>
              </w:r>
              <w:r w:rsidR="003F25E3" w:rsidRPr="00B62EE5">
                <w:t>s the weld index</w:t>
              </w:r>
              <w:r w:rsidRPr="00B62EE5">
                <w:t>;</w:t>
              </w:r>
            </w:ins>
          </w:p>
        </w:tc>
      </w:tr>
      <w:tr w:rsidR="003F25E3" w14:paraId="2038E7DC" w14:textId="77777777" w:rsidTr="003F25E3">
        <w:trPr>
          <w:ins w:id="5986" w:author="LUEJE Claudia" w:date="2023-06-26T17:59:00Z"/>
        </w:trPr>
        <w:tc>
          <w:tcPr>
            <w:tcW w:w="397" w:type="dxa"/>
            <w:shd w:val="clear" w:color="auto" w:fill="auto"/>
          </w:tcPr>
          <w:p w14:paraId="2635E3F5" w14:textId="77777777" w:rsidR="003F25E3" w:rsidRDefault="003F25E3" w:rsidP="00B47C5C">
            <w:pPr>
              <w:pStyle w:val="BodyText"/>
              <w:rPr>
                <w:ins w:id="5987" w:author="LUEJE Claudia" w:date="2023-06-26T17:59:00Z"/>
              </w:rPr>
            </w:pPr>
            <w:ins w:id="5988" w:author="LUEJE Claudia" w:date="2023-06-26T17:59:00Z">
              <w:r>
                <w:t> </w:t>
              </w:r>
            </w:ins>
          </w:p>
        </w:tc>
        <w:tc>
          <w:tcPr>
            <w:tcW w:w="397" w:type="dxa"/>
            <w:shd w:val="clear" w:color="auto" w:fill="auto"/>
          </w:tcPr>
          <w:p w14:paraId="7C76F5DB" w14:textId="6282116F" w:rsidR="003F25E3" w:rsidRPr="00594B5A" w:rsidRDefault="00594B5A" w:rsidP="00B47C5C">
            <w:pPr>
              <w:pStyle w:val="BodyText"/>
              <w:rPr>
                <w:ins w:id="5989" w:author="LUEJE Claudia" w:date="2023-06-26T17:59:00Z"/>
                <w:i/>
              </w:rPr>
            </w:pPr>
            <w:ins w:id="5990" w:author="LUEJE Claudia" w:date="2023-06-26T17:59:00Z">
              <w:r w:rsidRPr="00594B5A">
                <w:rPr>
                  <w:i/>
                </w:rPr>
                <w:t>j</w:t>
              </w:r>
            </w:ins>
          </w:p>
        </w:tc>
        <w:tc>
          <w:tcPr>
            <w:tcW w:w="8959" w:type="dxa"/>
            <w:shd w:val="clear" w:color="auto" w:fill="auto"/>
          </w:tcPr>
          <w:p w14:paraId="7AC2DA2D" w14:textId="0C1CEE1B" w:rsidR="003F25E3" w:rsidRDefault="00594B5A" w:rsidP="00B47C5C">
            <w:pPr>
              <w:pStyle w:val="BodyText"/>
              <w:rPr>
                <w:ins w:id="5991" w:author="LUEJE Claudia" w:date="2023-06-26T17:59:00Z"/>
              </w:rPr>
            </w:pPr>
            <w:ins w:id="5992" w:author="LUEJE Claudia" w:date="2023-06-26T17:59:00Z">
              <w:r>
                <w:t>i</w:t>
              </w:r>
              <w:r w:rsidR="00DC1B78">
                <w:t>ndex of the welded sheet related to the weld</w:t>
              </w:r>
              <w:r>
                <w:t xml:space="preserve"> (</w:t>
              </w:r>
              <w:r w:rsidRPr="000152C7">
                <w:rPr>
                  <w:i/>
                  <w:szCs w:val="24"/>
                </w:rPr>
                <w:t>α</w:t>
              </w:r>
              <w:r w:rsidRPr="00E956F7">
                <w:rPr>
                  <w:szCs w:val="24"/>
                  <w:vertAlign w:val="subscript"/>
                </w:rPr>
                <w:t>j</w:t>
              </w:r>
              <w:r w:rsidRPr="00E956F7">
                <w:rPr>
                  <w:szCs w:val="24"/>
                </w:rPr>
                <w:t xml:space="preserve"> in case of a Corner Weld is 90° and therefore sin</w:t>
              </w:r>
              <w:r w:rsidRPr="000152C7">
                <w:rPr>
                  <w:i/>
                  <w:szCs w:val="24"/>
                </w:rPr>
                <w:t>α</w:t>
              </w:r>
              <w:r w:rsidRPr="00E956F7">
                <w:rPr>
                  <w:szCs w:val="24"/>
                  <w:vertAlign w:val="subscript"/>
                </w:rPr>
                <w:t>j</w:t>
              </w:r>
              <w:r w:rsidRPr="00E956F7">
                <w:rPr>
                  <w:szCs w:val="24"/>
                </w:rPr>
                <w:t>=1)</w:t>
              </w:r>
              <w:r>
                <w:rPr>
                  <w:szCs w:val="24"/>
                </w:rPr>
                <w:t>.</w:t>
              </w:r>
            </w:ins>
          </w:p>
        </w:tc>
      </w:tr>
    </w:tbl>
    <w:p w14:paraId="4357863A" w14:textId="582E0A1F" w:rsidR="003F25E3" w:rsidRPr="00E956F7" w:rsidRDefault="003F25E3">
      <w:pPr>
        <w:pStyle w:val="BodyText"/>
        <w:autoSpaceDE w:val="0"/>
        <w:autoSpaceDN w:val="0"/>
        <w:adjustRightInd w:val="0"/>
        <w:rPr>
          <w:ins w:id="5993" w:author="LUEJE Claudia" w:date="2023-06-26T17:59:00Z"/>
          <w:szCs w:val="24"/>
        </w:rPr>
      </w:pPr>
    </w:p>
    <w:p w14:paraId="20A831B8" w14:textId="77777777" w:rsidR="00FC68DB" w:rsidRDefault="001332BD" w:rsidP="00254531">
      <w:pPr>
        <w:keepNext/>
        <w:rPr>
          <w:del w:id="5994" w:author="LUEJE Claudia" w:date="2023-06-26T17:59:00Z"/>
        </w:rPr>
      </w:pPr>
      <w:r w:rsidRPr="00E956F7">
        <w:rPr>
          <w:szCs w:val="24"/>
        </w:rPr>
        <w:t>Inside the χMCF File the following parameters can be specified</w:t>
      </w:r>
      <w:del w:id="5995" w:author="LUEJE Claudia" w:date="2023-06-26T17:59:00Z">
        <w:r w:rsidR="00FC68DB" w:rsidRPr="00F54804">
          <w:delText>:</w:delText>
        </w:r>
      </w:del>
    </w:p>
    <w:p w14:paraId="062B545F" w14:textId="6F881437" w:rsidR="001332BD" w:rsidRPr="00E956F7" w:rsidRDefault="00594B5A">
      <w:pPr>
        <w:pStyle w:val="BodyText"/>
        <w:autoSpaceDE w:val="0"/>
        <w:autoSpaceDN w:val="0"/>
        <w:adjustRightInd w:val="0"/>
        <w:rPr>
          <w:ins w:id="5996" w:author="LUEJE Claudia" w:date="2023-06-26T17:59:00Z"/>
          <w:szCs w:val="24"/>
        </w:rPr>
      </w:pPr>
      <w:ins w:id="5997" w:author="LUEJE Claudia" w:date="2023-06-26T17:59:00Z">
        <w:r>
          <w:rPr>
            <w:szCs w:val="24"/>
          </w:rPr>
          <w:t xml:space="preserve"> as shown in </w:t>
        </w:r>
      </w:ins>
      <w:bookmarkStart w:id="5998" w:name="_Toc110532444"/>
      <w:r w:rsidRPr="00594B5A">
        <w:rPr>
          <w:rStyle w:val="citetbl"/>
        </w:rPr>
        <w:t xml:space="preserve">Table </w:t>
      </w:r>
      <w:del w:id="5999"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96</w:delText>
        </w:r>
        <w:r w:rsidR="0025265B" w:rsidRPr="005C2D94">
          <w:fldChar w:fldCharType="end"/>
        </w:r>
      </w:del>
      <w:ins w:id="6000" w:author="LUEJE Claudia" w:date="2023-06-26T17:59:00Z">
        <w:r w:rsidRPr="00594B5A">
          <w:rPr>
            <w:rStyle w:val="citetbl"/>
          </w:rPr>
          <w:t>96</w:t>
        </w:r>
        <w:r w:rsidR="001332BD" w:rsidRPr="00E956F7">
          <w:rPr>
            <w:szCs w:val="24"/>
          </w:rPr>
          <w:t>:</w:t>
        </w:r>
      </w:ins>
    </w:p>
    <w:p w14:paraId="47506DB2" w14:textId="173C59F2" w:rsidR="001332BD" w:rsidRPr="00E956F7" w:rsidRDefault="006F39DE">
      <w:pPr>
        <w:pStyle w:val="Tabletitle"/>
        <w:autoSpaceDE w:val="0"/>
        <w:autoSpaceDN w:val="0"/>
        <w:adjustRightInd w:val="0"/>
        <w:outlineLvl w:val="0"/>
        <w:rPr>
          <w:szCs w:val="24"/>
        </w:rPr>
      </w:pPr>
      <w:ins w:id="6001" w:author="LUEJE Claudia" w:date="2023-06-26T17:59:00Z">
        <w:r w:rsidRPr="00E956F7">
          <w:rPr>
            <w:szCs w:val="24"/>
          </w:rPr>
          <w:t>Table </w:t>
        </w:r>
        <w:r w:rsidR="001332BD" w:rsidRPr="00E956F7">
          <w:rPr>
            <w:szCs w:val="24"/>
          </w:rPr>
          <w:t>96</w:t>
        </w:r>
      </w:ins>
      <w:r w:rsidR="001332BD" w:rsidRPr="00E956F7">
        <w:rPr>
          <w:szCs w:val="24"/>
        </w:rPr>
        <w:t xml:space="preserve"> — Parameters of </w:t>
      </w:r>
      <w:r w:rsidR="009F07BE">
        <w:rPr>
          <w:szCs w:val="24"/>
        </w:rPr>
        <w:t>s</w:t>
      </w:r>
      <w:r w:rsidR="001332BD" w:rsidRPr="00E956F7">
        <w:rPr>
          <w:szCs w:val="24"/>
        </w:rPr>
        <w:t xml:space="preserve">imple </w:t>
      </w:r>
      <w:r w:rsidR="009F07BE">
        <w:rPr>
          <w:szCs w:val="24"/>
        </w:rPr>
        <w:t>c</w:t>
      </w:r>
      <w:r w:rsidR="001332BD" w:rsidRPr="00E956F7">
        <w:rPr>
          <w:szCs w:val="24"/>
        </w:rPr>
        <w:t xml:space="preserve">orner </w:t>
      </w:r>
      <w:r w:rsidR="009F07BE">
        <w:rPr>
          <w:szCs w:val="24"/>
        </w:rPr>
        <w:t>w</w:t>
      </w:r>
      <w:r w:rsidR="001332BD" w:rsidRPr="00E956F7">
        <w:rPr>
          <w:szCs w:val="24"/>
        </w:rPr>
        <w:t>eld</w:t>
      </w:r>
      <w:bookmarkEnd w:id="5998"/>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1"/>
        <w:gridCol w:w="1602"/>
        <w:gridCol w:w="1437"/>
        <w:gridCol w:w="1428"/>
        <w:gridCol w:w="1255"/>
        <w:gridCol w:w="1608"/>
      </w:tblGrid>
      <w:tr w:rsidR="001332BD" w:rsidRPr="00B62EE5" w14:paraId="69610A80" w14:textId="77777777" w:rsidTr="005B271E">
        <w:trPr>
          <w:jc w:val="center"/>
        </w:trPr>
        <w:tc>
          <w:tcPr>
            <w:tcW w:w="1190" w:type="dxa"/>
            <w:tcBorders>
              <w:top w:val="single" w:sz="12" w:space="0" w:color="auto"/>
              <w:bottom w:val="single" w:sz="12" w:space="0" w:color="auto"/>
            </w:tcBorders>
            <w:shd w:val="clear" w:color="auto" w:fill="F3F3F3"/>
          </w:tcPr>
          <w:p w14:paraId="0549A8B5" w14:textId="39630E34" w:rsidR="001332BD" w:rsidRPr="00B62EE5" w:rsidRDefault="001332BD" w:rsidP="005A19EB">
            <w:pPr>
              <w:pStyle w:val="Tableheader"/>
              <w:autoSpaceDE w:val="0"/>
              <w:autoSpaceDN w:val="0"/>
              <w:adjustRightInd w:val="0"/>
              <w:rPr>
                <w:b/>
              </w:rPr>
            </w:pPr>
            <w:r w:rsidRPr="00B62EE5">
              <w:rPr>
                <w:b/>
                <w:szCs w:val="24"/>
              </w:rPr>
              <w:t>Parameter</w:t>
            </w:r>
          </w:p>
        </w:tc>
        <w:tc>
          <w:tcPr>
            <w:tcW w:w="1604" w:type="dxa"/>
            <w:tcBorders>
              <w:top w:val="single" w:sz="12" w:space="0" w:color="auto"/>
              <w:bottom w:val="single" w:sz="12" w:space="0" w:color="auto"/>
            </w:tcBorders>
            <w:shd w:val="clear" w:color="auto" w:fill="F3F3F3"/>
          </w:tcPr>
          <w:p w14:paraId="75D9D695" w14:textId="5AD7A012" w:rsidR="001332BD" w:rsidRPr="00B62EE5" w:rsidRDefault="001332BD" w:rsidP="005A19EB">
            <w:pPr>
              <w:pStyle w:val="Tableheader"/>
              <w:autoSpaceDE w:val="0"/>
              <w:autoSpaceDN w:val="0"/>
              <w:adjustRightInd w:val="0"/>
              <w:rPr>
                <w:b/>
              </w:rPr>
            </w:pPr>
            <w:r w:rsidRPr="00B62EE5">
              <w:rPr>
                <w:b/>
                <w:szCs w:val="24"/>
              </w:rPr>
              <w:t>χMCF-Key</w:t>
            </w:r>
          </w:p>
        </w:tc>
        <w:tc>
          <w:tcPr>
            <w:tcW w:w="1438" w:type="dxa"/>
            <w:tcBorders>
              <w:top w:val="single" w:sz="12" w:space="0" w:color="auto"/>
              <w:bottom w:val="single" w:sz="12" w:space="0" w:color="auto"/>
            </w:tcBorders>
            <w:shd w:val="clear" w:color="auto" w:fill="F3F3F3"/>
          </w:tcPr>
          <w:p w14:paraId="410A0020" w14:textId="226757D7" w:rsidR="001332BD" w:rsidRPr="00B62EE5" w:rsidRDefault="001332BD" w:rsidP="005A19EB">
            <w:pPr>
              <w:pStyle w:val="Tableheader"/>
              <w:autoSpaceDE w:val="0"/>
              <w:autoSpaceDN w:val="0"/>
              <w:adjustRightInd w:val="0"/>
              <w:rPr>
                <w:b/>
              </w:rPr>
            </w:pPr>
            <w:r w:rsidRPr="00B62EE5">
              <w:rPr>
                <w:b/>
                <w:szCs w:val="24"/>
              </w:rPr>
              <w:t>Multiplicity</w:t>
            </w:r>
          </w:p>
        </w:tc>
        <w:tc>
          <w:tcPr>
            <w:tcW w:w="1431" w:type="dxa"/>
            <w:tcBorders>
              <w:top w:val="single" w:sz="12" w:space="0" w:color="auto"/>
              <w:bottom w:val="single" w:sz="12" w:space="0" w:color="auto"/>
            </w:tcBorders>
            <w:shd w:val="clear" w:color="auto" w:fill="F3F3F3"/>
          </w:tcPr>
          <w:p w14:paraId="37B397FA" w14:textId="73A0AA41" w:rsidR="001332BD" w:rsidRPr="00B62EE5" w:rsidRDefault="001332BD" w:rsidP="005A19EB">
            <w:pPr>
              <w:pStyle w:val="Tableheader"/>
              <w:autoSpaceDE w:val="0"/>
              <w:autoSpaceDN w:val="0"/>
              <w:adjustRightInd w:val="0"/>
              <w:rPr>
                <w:b/>
              </w:rPr>
            </w:pPr>
            <w:r w:rsidRPr="00B62EE5">
              <w:rPr>
                <w:b/>
                <w:szCs w:val="24"/>
              </w:rPr>
              <w:t xml:space="preserve">Value </w:t>
            </w:r>
            <w:r w:rsidR="009F07BE" w:rsidRPr="00B62EE5">
              <w:rPr>
                <w:b/>
                <w:szCs w:val="24"/>
              </w:rPr>
              <w:t>r</w:t>
            </w:r>
            <w:r w:rsidRPr="00B62EE5">
              <w:rPr>
                <w:b/>
                <w:szCs w:val="24"/>
              </w:rPr>
              <w:t>ange</w:t>
            </w:r>
          </w:p>
        </w:tc>
        <w:tc>
          <w:tcPr>
            <w:tcW w:w="1256" w:type="dxa"/>
            <w:tcBorders>
              <w:top w:val="single" w:sz="12" w:space="0" w:color="auto"/>
              <w:bottom w:val="single" w:sz="12" w:space="0" w:color="auto"/>
            </w:tcBorders>
            <w:shd w:val="clear" w:color="auto" w:fill="F3F3F3"/>
          </w:tcPr>
          <w:p w14:paraId="7FDA2F2D" w14:textId="6DFF8735" w:rsidR="001332BD" w:rsidRPr="00B62EE5" w:rsidRDefault="001332BD" w:rsidP="005A19EB">
            <w:pPr>
              <w:pStyle w:val="Tableheader"/>
              <w:autoSpaceDE w:val="0"/>
              <w:autoSpaceDN w:val="0"/>
              <w:adjustRightInd w:val="0"/>
              <w:rPr>
                <w:b/>
              </w:rPr>
            </w:pPr>
            <w:r w:rsidRPr="00B62EE5">
              <w:rPr>
                <w:b/>
                <w:szCs w:val="24"/>
              </w:rPr>
              <w:t>Use</w:t>
            </w:r>
          </w:p>
        </w:tc>
        <w:tc>
          <w:tcPr>
            <w:tcW w:w="1612" w:type="dxa"/>
            <w:tcBorders>
              <w:top w:val="single" w:sz="12" w:space="0" w:color="auto"/>
              <w:bottom w:val="single" w:sz="12" w:space="0" w:color="auto"/>
            </w:tcBorders>
            <w:shd w:val="clear" w:color="auto" w:fill="F3F3F3"/>
          </w:tcPr>
          <w:p w14:paraId="7050DDFC" w14:textId="104F44C4" w:rsidR="001332BD" w:rsidRPr="00B62EE5" w:rsidRDefault="001332BD" w:rsidP="005A19EB">
            <w:pPr>
              <w:pStyle w:val="Tableheader"/>
              <w:autoSpaceDE w:val="0"/>
              <w:autoSpaceDN w:val="0"/>
              <w:adjustRightInd w:val="0"/>
              <w:rPr>
                <w:b/>
              </w:rPr>
            </w:pPr>
            <w:r w:rsidRPr="00B62EE5">
              <w:rPr>
                <w:b/>
                <w:szCs w:val="24"/>
              </w:rPr>
              <w:t xml:space="preserve">Default </w:t>
            </w:r>
            <w:r w:rsidR="009F07BE" w:rsidRPr="00B62EE5">
              <w:rPr>
                <w:b/>
                <w:szCs w:val="24"/>
              </w:rPr>
              <w:t>v</w:t>
            </w:r>
            <w:r w:rsidRPr="00B62EE5">
              <w:rPr>
                <w:b/>
                <w:szCs w:val="24"/>
              </w:rPr>
              <w:t>alue</w:t>
            </w:r>
          </w:p>
        </w:tc>
      </w:tr>
      <w:tr w:rsidR="001332BD" w:rsidRPr="00E956F7" w14:paraId="4113F59E" w14:textId="77777777" w:rsidTr="005B271E">
        <w:trPr>
          <w:jc w:val="center"/>
        </w:trPr>
        <w:tc>
          <w:tcPr>
            <w:tcW w:w="1190" w:type="dxa"/>
            <w:tcBorders>
              <w:top w:val="single" w:sz="12" w:space="0" w:color="auto"/>
            </w:tcBorders>
          </w:tcPr>
          <w:p w14:paraId="4ADCB760" w14:textId="69648209" w:rsidR="001332BD" w:rsidRPr="00E956F7" w:rsidRDefault="001332BD" w:rsidP="005A19EB">
            <w:pPr>
              <w:pStyle w:val="Tablebody"/>
              <w:autoSpaceDE w:val="0"/>
              <w:autoSpaceDN w:val="0"/>
              <w:adjustRightInd w:val="0"/>
              <w:rPr>
                <w:szCs w:val="18"/>
              </w:rPr>
            </w:pPr>
            <w:r w:rsidRPr="00E956F7">
              <w:rPr>
                <w:szCs w:val="24"/>
              </w:rPr>
              <w:t>a</w:t>
            </w:r>
          </w:p>
        </w:tc>
        <w:tc>
          <w:tcPr>
            <w:tcW w:w="1604" w:type="dxa"/>
            <w:tcBorders>
              <w:top w:val="single" w:sz="12" w:space="0" w:color="auto"/>
            </w:tcBorders>
          </w:tcPr>
          <w:p w14:paraId="1073C6C7" w14:textId="2E5DF739" w:rsidR="001332BD" w:rsidRPr="00E956F7" w:rsidRDefault="001332BD" w:rsidP="005A19EB">
            <w:pPr>
              <w:pStyle w:val="Tablebody"/>
              <w:autoSpaceDE w:val="0"/>
              <w:autoSpaceDN w:val="0"/>
              <w:adjustRightInd w:val="0"/>
              <w:rPr>
                <w:szCs w:val="18"/>
              </w:rPr>
            </w:pPr>
            <w:r w:rsidRPr="00E956F7">
              <w:rPr>
                <w:szCs w:val="24"/>
              </w:rPr>
              <w:t>thickness</w:t>
            </w:r>
          </w:p>
        </w:tc>
        <w:tc>
          <w:tcPr>
            <w:tcW w:w="1438" w:type="dxa"/>
            <w:tcBorders>
              <w:top w:val="single" w:sz="12" w:space="0" w:color="auto"/>
            </w:tcBorders>
          </w:tcPr>
          <w:p w14:paraId="449D7F28" w14:textId="4DD0F241" w:rsidR="001332BD" w:rsidRPr="00E956F7" w:rsidRDefault="001332BD" w:rsidP="005A19EB">
            <w:pPr>
              <w:pStyle w:val="Tablebody"/>
              <w:autoSpaceDE w:val="0"/>
              <w:autoSpaceDN w:val="0"/>
              <w:adjustRightInd w:val="0"/>
              <w:rPr>
                <w:szCs w:val="18"/>
              </w:rPr>
            </w:pPr>
            <w:r w:rsidRPr="00E956F7">
              <w:rPr>
                <w:szCs w:val="24"/>
              </w:rPr>
              <w:t>1 – 2</w:t>
            </w:r>
          </w:p>
        </w:tc>
        <w:tc>
          <w:tcPr>
            <w:tcW w:w="1431" w:type="dxa"/>
            <w:tcBorders>
              <w:top w:val="single" w:sz="12" w:space="0" w:color="auto"/>
            </w:tcBorders>
          </w:tcPr>
          <w:p w14:paraId="69240A94" w14:textId="1F4949D1" w:rsidR="001332BD" w:rsidRPr="00E956F7" w:rsidRDefault="001332BD" w:rsidP="005A19EB">
            <w:pPr>
              <w:pStyle w:val="Tablebody"/>
              <w:autoSpaceDE w:val="0"/>
              <w:autoSpaceDN w:val="0"/>
              <w:adjustRightInd w:val="0"/>
              <w:rPr>
                <w:szCs w:val="18"/>
              </w:rPr>
            </w:pPr>
            <w:r w:rsidRPr="00E956F7">
              <w:rPr>
                <w:szCs w:val="24"/>
              </w:rPr>
              <w:t>≥ 0</w:t>
            </w:r>
          </w:p>
        </w:tc>
        <w:tc>
          <w:tcPr>
            <w:tcW w:w="1256" w:type="dxa"/>
            <w:tcBorders>
              <w:top w:val="single" w:sz="12" w:space="0" w:color="auto"/>
            </w:tcBorders>
          </w:tcPr>
          <w:p w14:paraId="26B6C2EF" w14:textId="4CF1943C"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Borders>
              <w:top w:val="single" w:sz="12" w:space="0" w:color="auto"/>
            </w:tcBorders>
          </w:tcPr>
          <w:p w14:paraId="4C610545" w14:textId="2D8F2334" w:rsidR="001332BD" w:rsidRPr="00E956F7" w:rsidRDefault="001332BD" w:rsidP="005A19EB">
            <w:pPr>
              <w:pStyle w:val="Tablebody"/>
              <w:autoSpaceDE w:val="0"/>
              <w:autoSpaceDN w:val="0"/>
              <w:adjustRightInd w:val="0"/>
              <w:rPr>
                <w:szCs w:val="18"/>
              </w:rPr>
            </w:pPr>
            <w:r w:rsidRPr="00E956F7">
              <w:rPr>
                <w:szCs w:val="24"/>
              </w:rPr>
              <w:t> </w:t>
            </w:r>
          </w:p>
        </w:tc>
      </w:tr>
      <w:tr w:rsidR="001332BD" w:rsidRPr="00E956F7" w14:paraId="219130DF" w14:textId="77777777" w:rsidTr="005B271E">
        <w:trPr>
          <w:jc w:val="center"/>
        </w:trPr>
        <w:tc>
          <w:tcPr>
            <w:tcW w:w="1190" w:type="dxa"/>
          </w:tcPr>
          <w:p w14:paraId="35C2882A" w14:textId="3017AE70" w:rsidR="001332BD" w:rsidRPr="00E956F7" w:rsidRDefault="001332BD" w:rsidP="005A19EB">
            <w:pPr>
              <w:pStyle w:val="Tablebody"/>
              <w:autoSpaceDE w:val="0"/>
              <w:autoSpaceDN w:val="0"/>
              <w:adjustRightInd w:val="0"/>
              <w:rPr>
                <w:szCs w:val="18"/>
              </w:rPr>
            </w:pPr>
            <w:r w:rsidRPr="00E956F7">
              <w:rPr>
                <w:szCs w:val="24"/>
              </w:rPr>
              <w:t>β</w:t>
            </w:r>
          </w:p>
        </w:tc>
        <w:tc>
          <w:tcPr>
            <w:tcW w:w="1604" w:type="dxa"/>
          </w:tcPr>
          <w:p w14:paraId="02EE7DF7" w14:textId="7ABDB8BE" w:rsidR="001332BD" w:rsidRPr="00E956F7" w:rsidRDefault="001332BD" w:rsidP="005A19EB">
            <w:pPr>
              <w:pStyle w:val="Tablebody"/>
              <w:autoSpaceDE w:val="0"/>
              <w:autoSpaceDN w:val="0"/>
              <w:adjustRightInd w:val="0"/>
              <w:rPr>
                <w:szCs w:val="18"/>
              </w:rPr>
            </w:pPr>
            <w:r w:rsidRPr="00E956F7">
              <w:rPr>
                <w:szCs w:val="24"/>
              </w:rPr>
              <w:t>angle</w:t>
            </w:r>
          </w:p>
        </w:tc>
        <w:tc>
          <w:tcPr>
            <w:tcW w:w="1438" w:type="dxa"/>
          </w:tcPr>
          <w:p w14:paraId="126323E1" w14:textId="2C836986" w:rsidR="001332BD" w:rsidRPr="00E956F7" w:rsidRDefault="001332BD" w:rsidP="005A19EB">
            <w:pPr>
              <w:pStyle w:val="Tablebody"/>
              <w:autoSpaceDE w:val="0"/>
              <w:autoSpaceDN w:val="0"/>
              <w:adjustRightInd w:val="0"/>
              <w:rPr>
                <w:szCs w:val="18"/>
              </w:rPr>
            </w:pPr>
            <w:r w:rsidRPr="00E956F7">
              <w:rPr>
                <w:szCs w:val="24"/>
              </w:rPr>
              <w:t>0 – 2</w:t>
            </w:r>
          </w:p>
        </w:tc>
        <w:tc>
          <w:tcPr>
            <w:tcW w:w="1431" w:type="dxa"/>
          </w:tcPr>
          <w:p w14:paraId="00643C98" w14:textId="696F4862" w:rsidR="001332BD" w:rsidRPr="00E956F7" w:rsidRDefault="001332BD" w:rsidP="005A19EB">
            <w:pPr>
              <w:pStyle w:val="Tablebody"/>
              <w:autoSpaceDE w:val="0"/>
              <w:autoSpaceDN w:val="0"/>
              <w:adjustRightInd w:val="0"/>
              <w:rPr>
                <w:szCs w:val="18"/>
              </w:rPr>
            </w:pPr>
            <w:r w:rsidRPr="00E956F7">
              <w:rPr>
                <w:szCs w:val="24"/>
              </w:rPr>
              <w:t>≥ 0</w:t>
            </w:r>
          </w:p>
        </w:tc>
        <w:tc>
          <w:tcPr>
            <w:tcW w:w="1256" w:type="dxa"/>
          </w:tcPr>
          <w:p w14:paraId="20755323" w14:textId="60766A2E"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Pr>
          <w:p w14:paraId="500316DE" w14:textId="0216045E" w:rsidR="001332BD" w:rsidRPr="00E956F7" w:rsidRDefault="001332BD" w:rsidP="005A19EB">
            <w:pPr>
              <w:pStyle w:val="Tablebody"/>
              <w:autoSpaceDE w:val="0"/>
              <w:autoSpaceDN w:val="0"/>
              <w:adjustRightInd w:val="0"/>
              <w:rPr>
                <w:szCs w:val="18"/>
              </w:rPr>
            </w:pPr>
            <w:r w:rsidRPr="00E956F7">
              <w:rPr>
                <w:szCs w:val="24"/>
              </w:rPr>
              <w:t>45 [deg]</w:t>
            </w:r>
          </w:p>
        </w:tc>
      </w:tr>
      <w:tr w:rsidR="001332BD" w:rsidRPr="00E956F7" w14:paraId="66CF917C" w14:textId="77777777" w:rsidTr="005B271E">
        <w:trPr>
          <w:jc w:val="center"/>
        </w:trPr>
        <w:tc>
          <w:tcPr>
            <w:tcW w:w="1190" w:type="dxa"/>
          </w:tcPr>
          <w:p w14:paraId="5A0C95E7" w14:textId="5C476CE3" w:rsidR="001332BD" w:rsidRPr="00E956F7" w:rsidRDefault="001332BD" w:rsidP="005A19EB">
            <w:pPr>
              <w:pStyle w:val="Tablebody"/>
              <w:autoSpaceDE w:val="0"/>
              <w:autoSpaceDN w:val="0"/>
              <w:adjustRightInd w:val="0"/>
              <w:rPr>
                <w:szCs w:val="18"/>
              </w:rPr>
            </w:pPr>
            <w:r w:rsidRPr="00E956F7">
              <w:rPr>
                <w:szCs w:val="24"/>
              </w:rPr>
              <w:t>η</w:t>
            </w:r>
          </w:p>
        </w:tc>
        <w:tc>
          <w:tcPr>
            <w:tcW w:w="1604" w:type="dxa"/>
          </w:tcPr>
          <w:p w14:paraId="2FDFB648" w14:textId="6AAE0DF6" w:rsidR="001332BD" w:rsidRPr="00E956F7" w:rsidRDefault="001332BD" w:rsidP="005A19EB">
            <w:pPr>
              <w:pStyle w:val="Tablebody"/>
              <w:autoSpaceDE w:val="0"/>
              <w:autoSpaceDN w:val="0"/>
              <w:adjustRightInd w:val="0"/>
              <w:rPr>
                <w:szCs w:val="18"/>
              </w:rPr>
            </w:pPr>
            <w:r w:rsidRPr="00E956F7">
              <w:rPr>
                <w:szCs w:val="24"/>
              </w:rPr>
              <w:t>penetration</w:t>
            </w:r>
          </w:p>
        </w:tc>
        <w:tc>
          <w:tcPr>
            <w:tcW w:w="1438" w:type="dxa"/>
          </w:tcPr>
          <w:p w14:paraId="3460A932" w14:textId="4392710B" w:rsidR="001332BD" w:rsidRPr="00E956F7" w:rsidRDefault="001332BD" w:rsidP="005A19EB">
            <w:pPr>
              <w:pStyle w:val="Tablebody"/>
              <w:autoSpaceDE w:val="0"/>
              <w:autoSpaceDN w:val="0"/>
              <w:adjustRightInd w:val="0"/>
              <w:rPr>
                <w:szCs w:val="18"/>
              </w:rPr>
            </w:pPr>
            <w:r w:rsidRPr="00E956F7">
              <w:rPr>
                <w:szCs w:val="24"/>
              </w:rPr>
              <w:t>0 – 2</w:t>
            </w:r>
          </w:p>
        </w:tc>
        <w:tc>
          <w:tcPr>
            <w:tcW w:w="1431" w:type="dxa"/>
          </w:tcPr>
          <w:p w14:paraId="7B47B01D" w14:textId="31E4AAEA" w:rsidR="001332BD" w:rsidRPr="00E956F7" w:rsidRDefault="001332BD" w:rsidP="005A19EB">
            <w:pPr>
              <w:pStyle w:val="Tablebody"/>
              <w:autoSpaceDE w:val="0"/>
              <w:autoSpaceDN w:val="0"/>
              <w:adjustRightInd w:val="0"/>
              <w:rPr>
                <w:szCs w:val="18"/>
              </w:rPr>
            </w:pPr>
            <w:r w:rsidRPr="00E956F7">
              <w:rPr>
                <w:szCs w:val="24"/>
              </w:rPr>
              <w:t>0 ≤ η ≤ 1</w:t>
            </w:r>
          </w:p>
        </w:tc>
        <w:tc>
          <w:tcPr>
            <w:tcW w:w="1256" w:type="dxa"/>
          </w:tcPr>
          <w:p w14:paraId="083C3748" w14:textId="6A42FA7E"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Pr>
          <w:p w14:paraId="09218A9E" w14:textId="4F6EE2D1" w:rsidR="001332BD" w:rsidRPr="00E956F7" w:rsidRDefault="001332BD" w:rsidP="005A19EB">
            <w:pPr>
              <w:pStyle w:val="Tablebody"/>
              <w:autoSpaceDE w:val="0"/>
              <w:autoSpaceDN w:val="0"/>
              <w:adjustRightInd w:val="0"/>
              <w:rPr>
                <w:szCs w:val="18"/>
              </w:rPr>
            </w:pPr>
            <w:r w:rsidRPr="00E956F7">
              <w:rPr>
                <w:szCs w:val="24"/>
              </w:rPr>
              <w:t>0</w:t>
            </w:r>
          </w:p>
        </w:tc>
      </w:tr>
    </w:tbl>
    <w:p w14:paraId="3A0317F3" w14:textId="30BABD05" w:rsidR="001332BD" w:rsidRPr="00E956F7" w:rsidRDefault="001332BD">
      <w:pPr>
        <w:pStyle w:val="BodyText"/>
        <w:autoSpaceDE w:val="0"/>
        <w:autoSpaceDN w:val="0"/>
        <w:adjustRightInd w:val="0"/>
        <w:rPr>
          <w:szCs w:val="24"/>
        </w:rPr>
      </w:pPr>
      <w:r w:rsidRPr="00E956F7">
        <w:rPr>
          <w:szCs w:val="24"/>
        </w:rPr>
        <w:t>All other parameters are provided by the model itself.</w:t>
      </w:r>
    </w:p>
    <w:p w14:paraId="23BA8CD6" w14:textId="52CA38CC"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002" w:name="_Toc34747270"/>
      <w:bookmarkStart w:id="6003" w:name="_Toc77102089"/>
      <w:r w:rsidRPr="00E956F7">
        <w:rPr>
          <w:rFonts w:eastAsia="Times New Roman"/>
          <w:szCs w:val="24"/>
        </w:rPr>
        <w:t xml:space="preserve">Double </w:t>
      </w:r>
      <w:r w:rsidR="007626B0">
        <w:rPr>
          <w:rFonts w:eastAsia="Times New Roman"/>
          <w:szCs w:val="24"/>
        </w:rPr>
        <w:t>c</w:t>
      </w:r>
      <w:r w:rsidRPr="00E956F7">
        <w:rPr>
          <w:rFonts w:eastAsia="Times New Roman"/>
          <w:szCs w:val="24"/>
        </w:rPr>
        <w:t xml:space="preserve">orner </w:t>
      </w:r>
      <w:r w:rsidR="007626B0">
        <w:rPr>
          <w:rFonts w:eastAsia="Times New Roman"/>
          <w:szCs w:val="24"/>
        </w:rPr>
        <w:t>w</w:t>
      </w:r>
      <w:r w:rsidRPr="00E956F7">
        <w:rPr>
          <w:rFonts w:eastAsia="Times New Roman"/>
          <w:szCs w:val="24"/>
        </w:rPr>
        <w:t>eld</w:t>
      </w:r>
      <w:bookmarkEnd w:id="6002"/>
      <w:bookmarkEnd w:id="6003"/>
    </w:p>
    <w:p w14:paraId="46B9B320" w14:textId="0089AC5C"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Sheet </w:t>
      </w:r>
      <w:r w:rsidR="007626B0">
        <w:rPr>
          <w:rFonts w:eastAsia="Times New Roman"/>
          <w:szCs w:val="24"/>
        </w:rPr>
        <w:t>p</w:t>
      </w:r>
      <w:r w:rsidRPr="00E956F7">
        <w:rPr>
          <w:rFonts w:eastAsia="Times New Roman"/>
          <w:szCs w:val="24"/>
        </w:rPr>
        <w:t>arameters</w:t>
      </w:r>
    </w:p>
    <w:p w14:paraId="5D19B41B" w14:textId="77777777" w:rsidR="001332BD" w:rsidRPr="00E956F7" w:rsidRDefault="001332BD">
      <w:pPr>
        <w:pStyle w:val="BodyText"/>
        <w:autoSpaceDE w:val="0"/>
        <w:autoSpaceDN w:val="0"/>
        <w:adjustRightInd w:val="0"/>
        <w:rPr>
          <w:szCs w:val="24"/>
        </w:rPr>
      </w:pPr>
      <w:r w:rsidRPr="00E956F7">
        <w:rPr>
          <w:szCs w:val="24"/>
        </w:rPr>
        <w:t>The parameters to describe the connection are:</w:t>
      </w:r>
    </w:p>
    <w:p w14:paraId="527C80E9" w14:textId="77777777" w:rsidR="00FC68DB" w:rsidRPr="0013175B" w:rsidRDefault="00FC68DB" w:rsidP="001513D1">
      <w:pPr>
        <w:pStyle w:val="ListBullet"/>
        <w:keepLines/>
        <w:numPr>
          <w:ilvl w:val="0"/>
          <w:numId w:val="9"/>
        </w:numPr>
        <w:rPr>
          <w:del w:id="6004" w:author="LUEJE Claudia" w:date="2023-06-26T17:59:00Z"/>
          <w:rFonts w:ascii="Cambria" w:hAnsi="Cambria"/>
          <w:lang w:val="en-GB"/>
        </w:rPr>
      </w:pPr>
      <w:del w:id="6005"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B44DE8">
          <w:rPr>
            <w:rFonts w:ascii="Cambria" w:hAnsi="Cambria"/>
            <w:lang w:val="en-GB"/>
          </w:rPr>
          <w:delText>;</w:delText>
        </w:r>
      </w:del>
    </w:p>
    <w:p w14:paraId="0D6A3919" w14:textId="77777777" w:rsidR="00FC68DB" w:rsidRPr="0013175B" w:rsidRDefault="00FC68DB" w:rsidP="001513D1">
      <w:pPr>
        <w:pStyle w:val="ListBullet"/>
        <w:keepLines/>
        <w:numPr>
          <w:ilvl w:val="0"/>
          <w:numId w:val="9"/>
        </w:numPr>
        <w:rPr>
          <w:del w:id="6006" w:author="LUEJE Claudia" w:date="2023-06-26T17:59:00Z"/>
          <w:rFonts w:ascii="Cambria" w:hAnsi="Cambria"/>
          <w:lang w:val="en-GB"/>
        </w:rPr>
      </w:pPr>
      <w:del w:id="6007"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 xml:space="preserve">1, </w:delText>
        </w:r>
        <w:r w:rsidRPr="0013175B">
          <w:rPr>
            <w:rFonts w:ascii="Cambria" w:hAnsi="Cambria"/>
            <w:sz w:val="24"/>
            <w:szCs w:val="28"/>
            <w:lang w:val="en-GB"/>
          </w:rPr>
          <w:delText>t</w:delText>
        </w:r>
        <w:r w:rsidRPr="0013175B">
          <w:rPr>
            <w:rFonts w:ascii="Cambria" w:hAnsi="Cambria"/>
            <w:sz w:val="24"/>
            <w:szCs w:val="28"/>
            <w:vertAlign w:val="subscript"/>
            <w:lang w:val="en-GB"/>
          </w:rPr>
          <w:delText>2</w:delText>
        </w:r>
        <w:r w:rsidRPr="0013175B">
          <w:rPr>
            <w:rFonts w:ascii="Cambria" w:hAnsi="Cambria"/>
            <w:lang w:val="en-GB"/>
          </w:rPr>
          <w:tab/>
        </w:r>
        <w:r w:rsidR="00B44DE8">
          <w:rPr>
            <w:rFonts w:ascii="Cambria" w:hAnsi="Cambria"/>
            <w:lang w:val="en-GB"/>
          </w:rPr>
          <w:tab/>
        </w:r>
        <w:r w:rsidRPr="0013175B">
          <w:rPr>
            <w:rFonts w:ascii="Cambria" w:hAnsi="Cambria"/>
            <w:lang w:val="en-GB"/>
          </w:rPr>
          <w:delText>Thicknesses of welded sheet</w:delText>
        </w:r>
        <w:r w:rsidR="00B44DE8">
          <w:rPr>
            <w:rFonts w:ascii="Cambria" w:hAnsi="Cambria"/>
            <w:lang w:val="en-GB"/>
          </w:rPr>
          <w:delText>;</w:delText>
        </w:r>
      </w:del>
    </w:p>
    <w:p w14:paraId="3F1D2E60" w14:textId="77777777" w:rsidR="00FC68DB" w:rsidRPr="0013175B" w:rsidRDefault="00FC68DB" w:rsidP="001513D1">
      <w:pPr>
        <w:pStyle w:val="ListBullet"/>
        <w:keepLines/>
        <w:numPr>
          <w:ilvl w:val="0"/>
          <w:numId w:val="9"/>
        </w:numPr>
        <w:rPr>
          <w:del w:id="6008" w:author="LUEJE Claudia" w:date="2023-06-26T17:59:00Z"/>
          <w:rFonts w:ascii="Cambria" w:hAnsi="Cambria"/>
          <w:lang w:val="en-GB"/>
        </w:rPr>
      </w:pPr>
      <w:del w:id="6009" w:author="LUEJE Claudia" w:date="2023-06-26T17:59:00Z">
        <w:r w:rsidRPr="0013175B">
          <w:rPr>
            <w:rFonts w:ascii="Cambria" w:hAnsi="Cambria"/>
            <w:sz w:val="24"/>
            <w:szCs w:val="28"/>
            <w:lang w:val="en-GB"/>
          </w:rPr>
          <w:delText>c</w:delText>
        </w:r>
        <w:r w:rsidRPr="0013175B">
          <w:rPr>
            <w:rFonts w:ascii="Cambria" w:hAnsi="Cambria"/>
            <w:sz w:val="24"/>
            <w:szCs w:val="28"/>
            <w:vertAlign w:val="subscript"/>
            <w:lang w:val="en-GB"/>
          </w:rPr>
          <w:delText xml:space="preserve">1, </w:delText>
        </w:r>
        <w:r w:rsidRPr="0013175B">
          <w:rPr>
            <w:rFonts w:ascii="Cambria" w:hAnsi="Cambria"/>
            <w:sz w:val="24"/>
            <w:szCs w:val="28"/>
            <w:lang w:val="en-GB"/>
          </w:rPr>
          <w:delText>c</w:delText>
        </w:r>
        <w:r w:rsidRPr="0013175B">
          <w:rPr>
            <w:rFonts w:ascii="Cambria" w:hAnsi="Cambria"/>
            <w:sz w:val="24"/>
            <w:szCs w:val="28"/>
            <w:vertAlign w:val="subscript"/>
            <w:lang w:val="en-GB"/>
          </w:rPr>
          <w:delText>2</w:delTex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delText>Gaps between base sheet and welded sheet</w:delText>
        </w:r>
        <w:r w:rsidR="00B44DE8">
          <w:rPr>
            <w:rFonts w:ascii="Cambria" w:hAnsi="Cambria"/>
            <w:lang w:val="en-GB"/>
          </w:rPr>
          <w:delText>;</w:delText>
        </w:r>
      </w:del>
    </w:p>
    <w:p w14:paraId="5D88FEDA" w14:textId="77777777" w:rsidR="00FC68DB" w:rsidRPr="0013175B" w:rsidRDefault="00FC68DB" w:rsidP="001513D1">
      <w:pPr>
        <w:pStyle w:val="ListBullet"/>
        <w:numPr>
          <w:ilvl w:val="0"/>
          <w:numId w:val="9"/>
        </w:numPr>
        <w:rPr>
          <w:del w:id="6010" w:author="LUEJE Claudia" w:date="2023-06-26T17:59:00Z"/>
          <w:rFonts w:ascii="Cambria" w:hAnsi="Cambria"/>
          <w:lang w:val="en-GB"/>
        </w:rPr>
      </w:pPr>
      <w:del w:id="6011" w:author="LUEJE Claudia" w:date="2023-06-26T17:59:00Z">
        <w:r w:rsidRPr="0013175B">
          <w:rPr>
            <w:rFonts w:ascii="Cambria" w:hAnsi="Cambria"/>
            <w:sz w:val="24"/>
            <w:szCs w:val="28"/>
            <w:lang w:val="en-GB"/>
          </w:rPr>
          <w:delText>v</w:delText>
        </w:r>
        <w:r w:rsidRPr="0013175B">
          <w:rPr>
            <w:rFonts w:ascii="Cambria" w:hAnsi="Cambria"/>
            <w:sz w:val="28"/>
            <w:szCs w:val="28"/>
            <w:lang w:val="en-GB"/>
          </w:rPr>
          <w:tab/>
        </w:r>
        <w:r w:rsidRPr="0013175B">
          <w:rPr>
            <w:rFonts w:ascii="Cambria" w:hAnsi="Cambria"/>
            <w:lang w:val="en-GB"/>
          </w:rPr>
          <w:tab/>
          <w:delText>Misalignment of welded sheet</w:delText>
        </w:r>
        <w:r w:rsidR="00B44DE8">
          <w:rPr>
            <w:rFonts w:ascii="Cambria" w:hAnsi="Cambria"/>
            <w:lang w:val="en-GB"/>
          </w:rPr>
          <w:delText>.</w:delText>
        </w:r>
      </w:del>
    </w:p>
    <w:tbl>
      <w:tblPr>
        <w:tblW w:w="9753" w:type="dxa"/>
        <w:tblLayout w:type="fixed"/>
        <w:tblCellMar>
          <w:left w:w="0" w:type="dxa"/>
          <w:right w:w="0" w:type="dxa"/>
        </w:tblCellMar>
        <w:tblLook w:val="04A0" w:firstRow="1" w:lastRow="0" w:firstColumn="1" w:lastColumn="0" w:noHBand="0" w:noVBand="1"/>
      </w:tblPr>
      <w:tblGrid>
        <w:gridCol w:w="397"/>
        <w:gridCol w:w="454"/>
        <w:gridCol w:w="709"/>
        <w:gridCol w:w="8193"/>
      </w:tblGrid>
      <w:tr w:rsidR="001332BD" w:rsidRPr="00B62EE5" w14:paraId="178D1FA0" w14:textId="77777777" w:rsidTr="002E2B84">
        <w:trPr>
          <w:ins w:id="6012" w:author="LUEJE Claudia" w:date="2023-06-26T17:59:00Z"/>
        </w:trPr>
        <w:tc>
          <w:tcPr>
            <w:tcW w:w="397" w:type="dxa"/>
          </w:tcPr>
          <w:p w14:paraId="53280227" w14:textId="336044ED" w:rsidR="001332BD" w:rsidRPr="00B62EE5" w:rsidRDefault="001332BD" w:rsidP="005A19EB">
            <w:pPr>
              <w:pStyle w:val="BodyText"/>
              <w:tabs>
                <w:tab w:val="left" w:pos="346"/>
              </w:tabs>
              <w:autoSpaceDE w:val="0"/>
              <w:autoSpaceDN w:val="0"/>
              <w:adjustRightInd w:val="0"/>
              <w:ind w:left="346" w:hanging="346"/>
              <w:jc w:val="left"/>
              <w:rPr>
                <w:ins w:id="6013" w:author="LUEJE Claudia" w:date="2023-06-26T17:59:00Z"/>
              </w:rPr>
            </w:pPr>
            <w:ins w:id="6014" w:author="LUEJE Claudia" w:date="2023-06-26T17:59:00Z">
              <w:r w:rsidRPr="00B62EE5">
                <w:rPr>
                  <w:szCs w:val="24"/>
                </w:rPr>
                <w:t> </w:t>
              </w:r>
            </w:ins>
          </w:p>
        </w:tc>
        <w:tc>
          <w:tcPr>
            <w:tcW w:w="454" w:type="dxa"/>
          </w:tcPr>
          <w:p w14:paraId="40E7869B" w14:textId="43A399D5" w:rsidR="001332BD" w:rsidRPr="00B62EE5" w:rsidRDefault="001332BD" w:rsidP="005A19EB">
            <w:pPr>
              <w:pStyle w:val="BodyText"/>
              <w:tabs>
                <w:tab w:val="left" w:pos="346"/>
              </w:tabs>
              <w:autoSpaceDE w:val="0"/>
              <w:autoSpaceDN w:val="0"/>
              <w:adjustRightInd w:val="0"/>
              <w:ind w:left="346" w:hanging="346"/>
              <w:jc w:val="left"/>
              <w:rPr>
                <w:ins w:id="6015" w:author="LUEJE Claudia" w:date="2023-06-26T17:59:00Z"/>
              </w:rPr>
            </w:pPr>
            <w:ins w:id="6016" w:author="LUEJE Claudia" w:date="2023-06-26T17:59:00Z">
              <w:r w:rsidRPr="00B62EE5">
                <w:rPr>
                  <w:szCs w:val="24"/>
                </w:rPr>
                <w:t>—</w:t>
              </w:r>
            </w:ins>
          </w:p>
        </w:tc>
        <w:tc>
          <w:tcPr>
            <w:tcW w:w="709" w:type="dxa"/>
          </w:tcPr>
          <w:p w14:paraId="0D23CC7E" w14:textId="6B280A4E" w:rsidR="001332BD" w:rsidRPr="00B62EE5" w:rsidRDefault="001332BD" w:rsidP="005A19EB">
            <w:pPr>
              <w:pStyle w:val="BodyText"/>
              <w:tabs>
                <w:tab w:val="left" w:pos="346"/>
              </w:tabs>
              <w:autoSpaceDE w:val="0"/>
              <w:autoSpaceDN w:val="0"/>
              <w:adjustRightInd w:val="0"/>
              <w:ind w:left="346" w:hanging="346"/>
              <w:jc w:val="left"/>
              <w:rPr>
                <w:ins w:id="6017" w:author="LUEJE Claudia" w:date="2023-06-26T17:59:00Z"/>
              </w:rPr>
            </w:pPr>
            <w:ins w:id="6018" w:author="LUEJE Claudia" w:date="2023-06-26T17:59:00Z">
              <w:r w:rsidRPr="00B62EE5">
                <w:rPr>
                  <w:i/>
                  <w:szCs w:val="24"/>
                </w:rPr>
                <w:t>t</w:t>
              </w:r>
              <w:r w:rsidRPr="00B62EE5">
                <w:rPr>
                  <w:szCs w:val="24"/>
                  <w:vertAlign w:val="subscript"/>
                </w:rPr>
                <w:t>B</w:t>
              </w:r>
            </w:ins>
          </w:p>
        </w:tc>
        <w:tc>
          <w:tcPr>
            <w:tcW w:w="8193" w:type="dxa"/>
          </w:tcPr>
          <w:p w14:paraId="3168ABA1" w14:textId="4378E1B0" w:rsidR="001332BD" w:rsidRPr="00B62EE5" w:rsidRDefault="007626B0" w:rsidP="005A19EB">
            <w:pPr>
              <w:pStyle w:val="BodyText"/>
              <w:tabs>
                <w:tab w:val="left" w:pos="346"/>
              </w:tabs>
              <w:autoSpaceDE w:val="0"/>
              <w:autoSpaceDN w:val="0"/>
              <w:adjustRightInd w:val="0"/>
              <w:ind w:left="346" w:hanging="346"/>
              <w:jc w:val="left"/>
              <w:rPr>
                <w:ins w:id="6019" w:author="LUEJE Claudia" w:date="2023-06-26T17:59:00Z"/>
              </w:rPr>
            </w:pPr>
            <w:ins w:id="6020" w:author="LUEJE Claudia" w:date="2023-06-26T17:59:00Z">
              <w:r w:rsidRPr="00B62EE5">
                <w:rPr>
                  <w:szCs w:val="24"/>
                </w:rPr>
                <w:t>t</w:t>
              </w:r>
              <w:r w:rsidR="001332BD" w:rsidRPr="00B62EE5">
                <w:rPr>
                  <w:szCs w:val="24"/>
                </w:rPr>
                <w:t>hickness of base sheet;</w:t>
              </w:r>
            </w:ins>
          </w:p>
        </w:tc>
      </w:tr>
      <w:tr w:rsidR="001332BD" w:rsidRPr="00E956F7" w14:paraId="163C0BFD" w14:textId="77777777" w:rsidTr="002E2B84">
        <w:trPr>
          <w:ins w:id="6021" w:author="LUEJE Claudia" w:date="2023-06-26T17:59:00Z"/>
        </w:trPr>
        <w:tc>
          <w:tcPr>
            <w:tcW w:w="397" w:type="dxa"/>
          </w:tcPr>
          <w:p w14:paraId="1C02F254" w14:textId="61656951" w:rsidR="001332BD" w:rsidRPr="00E956F7" w:rsidRDefault="001332BD" w:rsidP="005A19EB">
            <w:pPr>
              <w:pStyle w:val="BodyText"/>
              <w:tabs>
                <w:tab w:val="left" w:pos="346"/>
              </w:tabs>
              <w:autoSpaceDE w:val="0"/>
              <w:autoSpaceDN w:val="0"/>
              <w:adjustRightInd w:val="0"/>
              <w:ind w:left="346" w:hanging="346"/>
              <w:jc w:val="left"/>
              <w:rPr>
                <w:ins w:id="6022" w:author="LUEJE Claudia" w:date="2023-06-26T17:59:00Z"/>
              </w:rPr>
            </w:pPr>
            <w:ins w:id="6023" w:author="LUEJE Claudia" w:date="2023-06-26T17:59:00Z">
              <w:r w:rsidRPr="00E956F7">
                <w:rPr>
                  <w:szCs w:val="24"/>
                </w:rPr>
                <w:t> </w:t>
              </w:r>
            </w:ins>
          </w:p>
        </w:tc>
        <w:tc>
          <w:tcPr>
            <w:tcW w:w="454" w:type="dxa"/>
          </w:tcPr>
          <w:p w14:paraId="381732A5" w14:textId="1FCA93F2" w:rsidR="001332BD" w:rsidRPr="00E956F7" w:rsidRDefault="001332BD" w:rsidP="005A19EB">
            <w:pPr>
              <w:pStyle w:val="BodyText"/>
              <w:tabs>
                <w:tab w:val="left" w:pos="346"/>
              </w:tabs>
              <w:autoSpaceDE w:val="0"/>
              <w:autoSpaceDN w:val="0"/>
              <w:adjustRightInd w:val="0"/>
              <w:ind w:left="346" w:hanging="346"/>
              <w:jc w:val="left"/>
              <w:rPr>
                <w:ins w:id="6024" w:author="LUEJE Claudia" w:date="2023-06-26T17:59:00Z"/>
              </w:rPr>
            </w:pPr>
            <w:ins w:id="6025" w:author="LUEJE Claudia" w:date="2023-06-26T17:59:00Z">
              <w:r w:rsidRPr="00E956F7">
                <w:rPr>
                  <w:szCs w:val="24"/>
                </w:rPr>
                <w:t>—</w:t>
              </w:r>
            </w:ins>
          </w:p>
        </w:tc>
        <w:tc>
          <w:tcPr>
            <w:tcW w:w="709" w:type="dxa"/>
          </w:tcPr>
          <w:p w14:paraId="6CFEAB45" w14:textId="391BEDFD" w:rsidR="001332BD" w:rsidRPr="00E956F7" w:rsidRDefault="001332BD" w:rsidP="005A19EB">
            <w:pPr>
              <w:pStyle w:val="BodyText"/>
              <w:tabs>
                <w:tab w:val="left" w:pos="346"/>
              </w:tabs>
              <w:autoSpaceDE w:val="0"/>
              <w:autoSpaceDN w:val="0"/>
              <w:adjustRightInd w:val="0"/>
              <w:ind w:left="346" w:hanging="346"/>
              <w:jc w:val="left"/>
              <w:rPr>
                <w:ins w:id="6026" w:author="LUEJE Claudia" w:date="2023-06-26T17:59:00Z"/>
              </w:rPr>
            </w:pPr>
            <w:ins w:id="6027" w:author="LUEJE Claudia" w:date="2023-06-26T17:59:00Z">
              <w:r w:rsidRPr="007626B0">
                <w:rPr>
                  <w:i/>
                  <w:szCs w:val="24"/>
                </w:rPr>
                <w:t>t</w:t>
              </w:r>
              <w:r w:rsidRPr="00E956F7">
                <w:rPr>
                  <w:szCs w:val="24"/>
                  <w:vertAlign w:val="subscript"/>
                </w:rPr>
                <w:t>1,</w:t>
              </w:r>
              <w:r w:rsidRPr="00E956F7">
                <w:rPr>
                  <w:szCs w:val="24"/>
                </w:rPr>
                <w:t xml:space="preserve"> </w:t>
              </w:r>
              <w:r w:rsidRPr="007626B0">
                <w:rPr>
                  <w:i/>
                  <w:szCs w:val="24"/>
                </w:rPr>
                <w:t>t</w:t>
              </w:r>
              <w:r w:rsidRPr="00E956F7">
                <w:rPr>
                  <w:szCs w:val="24"/>
                  <w:vertAlign w:val="subscript"/>
                </w:rPr>
                <w:t>2</w:t>
              </w:r>
            </w:ins>
          </w:p>
        </w:tc>
        <w:tc>
          <w:tcPr>
            <w:tcW w:w="8193" w:type="dxa"/>
          </w:tcPr>
          <w:p w14:paraId="00FD7347" w14:textId="6355F169" w:rsidR="001332BD" w:rsidRPr="00E956F7" w:rsidRDefault="007626B0" w:rsidP="005A19EB">
            <w:pPr>
              <w:pStyle w:val="BodyText"/>
              <w:tabs>
                <w:tab w:val="left" w:pos="346"/>
              </w:tabs>
              <w:autoSpaceDE w:val="0"/>
              <w:autoSpaceDN w:val="0"/>
              <w:adjustRightInd w:val="0"/>
              <w:ind w:left="346" w:hanging="346"/>
              <w:jc w:val="left"/>
              <w:rPr>
                <w:ins w:id="6028" w:author="LUEJE Claudia" w:date="2023-06-26T17:59:00Z"/>
              </w:rPr>
            </w:pPr>
            <w:ins w:id="6029" w:author="LUEJE Claudia" w:date="2023-06-26T17:59:00Z">
              <w:r>
                <w:rPr>
                  <w:szCs w:val="24"/>
                </w:rPr>
                <w:t>t</w:t>
              </w:r>
              <w:r w:rsidR="001332BD" w:rsidRPr="00E956F7">
                <w:rPr>
                  <w:szCs w:val="24"/>
                </w:rPr>
                <w:t>hicknesses of welded sheet;</w:t>
              </w:r>
            </w:ins>
          </w:p>
        </w:tc>
      </w:tr>
      <w:tr w:rsidR="001332BD" w:rsidRPr="00E956F7" w14:paraId="69EF0456" w14:textId="77777777" w:rsidTr="002E2B84">
        <w:trPr>
          <w:ins w:id="6030" w:author="LUEJE Claudia" w:date="2023-06-26T17:59:00Z"/>
        </w:trPr>
        <w:tc>
          <w:tcPr>
            <w:tcW w:w="397" w:type="dxa"/>
          </w:tcPr>
          <w:p w14:paraId="18A4AE4C" w14:textId="24B497C1" w:rsidR="001332BD" w:rsidRPr="00E956F7" w:rsidRDefault="001332BD" w:rsidP="005A19EB">
            <w:pPr>
              <w:pStyle w:val="BodyText"/>
              <w:tabs>
                <w:tab w:val="left" w:pos="346"/>
              </w:tabs>
              <w:autoSpaceDE w:val="0"/>
              <w:autoSpaceDN w:val="0"/>
              <w:adjustRightInd w:val="0"/>
              <w:ind w:left="346" w:hanging="346"/>
              <w:jc w:val="left"/>
              <w:rPr>
                <w:ins w:id="6031" w:author="LUEJE Claudia" w:date="2023-06-26T17:59:00Z"/>
              </w:rPr>
            </w:pPr>
            <w:ins w:id="6032" w:author="LUEJE Claudia" w:date="2023-06-26T17:59:00Z">
              <w:r w:rsidRPr="00E956F7">
                <w:rPr>
                  <w:szCs w:val="24"/>
                </w:rPr>
                <w:t> </w:t>
              </w:r>
            </w:ins>
          </w:p>
        </w:tc>
        <w:tc>
          <w:tcPr>
            <w:tcW w:w="454" w:type="dxa"/>
          </w:tcPr>
          <w:p w14:paraId="00BF603C" w14:textId="7FFA274B" w:rsidR="001332BD" w:rsidRPr="00E956F7" w:rsidRDefault="001332BD" w:rsidP="005A19EB">
            <w:pPr>
              <w:pStyle w:val="BodyText"/>
              <w:tabs>
                <w:tab w:val="left" w:pos="346"/>
              </w:tabs>
              <w:autoSpaceDE w:val="0"/>
              <w:autoSpaceDN w:val="0"/>
              <w:adjustRightInd w:val="0"/>
              <w:ind w:left="346" w:hanging="346"/>
              <w:jc w:val="left"/>
              <w:rPr>
                <w:ins w:id="6033" w:author="LUEJE Claudia" w:date="2023-06-26T17:59:00Z"/>
              </w:rPr>
            </w:pPr>
            <w:ins w:id="6034" w:author="LUEJE Claudia" w:date="2023-06-26T17:59:00Z">
              <w:r w:rsidRPr="00E956F7">
                <w:rPr>
                  <w:szCs w:val="24"/>
                </w:rPr>
                <w:t>—</w:t>
              </w:r>
            </w:ins>
          </w:p>
        </w:tc>
        <w:tc>
          <w:tcPr>
            <w:tcW w:w="709" w:type="dxa"/>
          </w:tcPr>
          <w:p w14:paraId="48DB859F" w14:textId="2577C254" w:rsidR="001332BD" w:rsidRPr="00E956F7" w:rsidRDefault="001332BD" w:rsidP="005A19EB">
            <w:pPr>
              <w:pStyle w:val="BodyText"/>
              <w:tabs>
                <w:tab w:val="left" w:pos="346"/>
              </w:tabs>
              <w:autoSpaceDE w:val="0"/>
              <w:autoSpaceDN w:val="0"/>
              <w:adjustRightInd w:val="0"/>
              <w:ind w:left="346" w:hanging="346"/>
              <w:jc w:val="left"/>
              <w:rPr>
                <w:ins w:id="6035" w:author="LUEJE Claudia" w:date="2023-06-26T17:59:00Z"/>
              </w:rPr>
            </w:pPr>
            <w:ins w:id="6036" w:author="LUEJE Claudia" w:date="2023-06-26T17:59:00Z">
              <w:r w:rsidRPr="007626B0">
                <w:rPr>
                  <w:i/>
                  <w:szCs w:val="24"/>
                </w:rPr>
                <w:t>c</w:t>
              </w:r>
              <w:r w:rsidRPr="00E956F7">
                <w:rPr>
                  <w:szCs w:val="24"/>
                  <w:vertAlign w:val="subscript"/>
                </w:rPr>
                <w:t>1,</w:t>
              </w:r>
              <w:r w:rsidRPr="00E956F7">
                <w:rPr>
                  <w:szCs w:val="24"/>
                </w:rPr>
                <w:t xml:space="preserve"> </w:t>
              </w:r>
              <w:r w:rsidRPr="007626B0">
                <w:rPr>
                  <w:i/>
                  <w:szCs w:val="24"/>
                </w:rPr>
                <w:t>c</w:t>
              </w:r>
              <w:r w:rsidRPr="00E956F7">
                <w:rPr>
                  <w:szCs w:val="24"/>
                  <w:vertAlign w:val="subscript"/>
                </w:rPr>
                <w:t>2</w:t>
              </w:r>
            </w:ins>
          </w:p>
        </w:tc>
        <w:tc>
          <w:tcPr>
            <w:tcW w:w="8193" w:type="dxa"/>
          </w:tcPr>
          <w:p w14:paraId="28A20037" w14:textId="74789F70" w:rsidR="001332BD" w:rsidRPr="00E956F7" w:rsidRDefault="007626B0" w:rsidP="005A19EB">
            <w:pPr>
              <w:pStyle w:val="BodyText"/>
              <w:tabs>
                <w:tab w:val="left" w:pos="346"/>
              </w:tabs>
              <w:autoSpaceDE w:val="0"/>
              <w:autoSpaceDN w:val="0"/>
              <w:adjustRightInd w:val="0"/>
              <w:ind w:left="346" w:hanging="346"/>
              <w:jc w:val="left"/>
              <w:rPr>
                <w:ins w:id="6037" w:author="LUEJE Claudia" w:date="2023-06-26T17:59:00Z"/>
              </w:rPr>
            </w:pPr>
            <w:ins w:id="6038" w:author="LUEJE Claudia" w:date="2023-06-26T17:59:00Z">
              <w:r>
                <w:rPr>
                  <w:szCs w:val="24"/>
                </w:rPr>
                <w:t>g</w:t>
              </w:r>
              <w:r w:rsidR="001332BD" w:rsidRPr="00E956F7">
                <w:rPr>
                  <w:szCs w:val="24"/>
                </w:rPr>
                <w:t>aps between base sheet and welded sheet;</w:t>
              </w:r>
            </w:ins>
          </w:p>
        </w:tc>
      </w:tr>
      <w:tr w:rsidR="001332BD" w:rsidRPr="00E956F7" w14:paraId="001346C0" w14:textId="77777777" w:rsidTr="002E2B84">
        <w:trPr>
          <w:ins w:id="6039" w:author="LUEJE Claudia" w:date="2023-06-26T17:59:00Z"/>
        </w:trPr>
        <w:tc>
          <w:tcPr>
            <w:tcW w:w="397" w:type="dxa"/>
          </w:tcPr>
          <w:p w14:paraId="11864697" w14:textId="10DA46D1" w:rsidR="001332BD" w:rsidRPr="00E956F7" w:rsidRDefault="001332BD" w:rsidP="005A19EB">
            <w:pPr>
              <w:pStyle w:val="BodyText"/>
              <w:tabs>
                <w:tab w:val="left" w:pos="346"/>
              </w:tabs>
              <w:autoSpaceDE w:val="0"/>
              <w:autoSpaceDN w:val="0"/>
              <w:adjustRightInd w:val="0"/>
              <w:ind w:left="346" w:hanging="346"/>
              <w:jc w:val="left"/>
              <w:rPr>
                <w:ins w:id="6040" w:author="LUEJE Claudia" w:date="2023-06-26T17:59:00Z"/>
              </w:rPr>
            </w:pPr>
            <w:ins w:id="6041" w:author="LUEJE Claudia" w:date="2023-06-26T17:59:00Z">
              <w:r w:rsidRPr="00E956F7">
                <w:rPr>
                  <w:szCs w:val="24"/>
                </w:rPr>
                <w:t> </w:t>
              </w:r>
            </w:ins>
          </w:p>
        </w:tc>
        <w:tc>
          <w:tcPr>
            <w:tcW w:w="454" w:type="dxa"/>
          </w:tcPr>
          <w:p w14:paraId="674EBF2F" w14:textId="2E4BB163" w:rsidR="001332BD" w:rsidRPr="00E956F7" w:rsidRDefault="001332BD" w:rsidP="005A19EB">
            <w:pPr>
              <w:pStyle w:val="BodyText"/>
              <w:tabs>
                <w:tab w:val="left" w:pos="346"/>
              </w:tabs>
              <w:autoSpaceDE w:val="0"/>
              <w:autoSpaceDN w:val="0"/>
              <w:adjustRightInd w:val="0"/>
              <w:ind w:left="346" w:hanging="346"/>
              <w:jc w:val="left"/>
              <w:rPr>
                <w:ins w:id="6042" w:author="LUEJE Claudia" w:date="2023-06-26T17:59:00Z"/>
              </w:rPr>
            </w:pPr>
            <w:ins w:id="6043" w:author="LUEJE Claudia" w:date="2023-06-26T17:59:00Z">
              <w:r w:rsidRPr="00E956F7">
                <w:rPr>
                  <w:szCs w:val="24"/>
                </w:rPr>
                <w:t>—</w:t>
              </w:r>
            </w:ins>
          </w:p>
        </w:tc>
        <w:tc>
          <w:tcPr>
            <w:tcW w:w="709" w:type="dxa"/>
          </w:tcPr>
          <w:p w14:paraId="53094DFB" w14:textId="6FE8FC02" w:rsidR="001332BD" w:rsidRPr="007626B0" w:rsidRDefault="001332BD" w:rsidP="005A19EB">
            <w:pPr>
              <w:pStyle w:val="BodyText"/>
              <w:tabs>
                <w:tab w:val="left" w:pos="346"/>
              </w:tabs>
              <w:autoSpaceDE w:val="0"/>
              <w:autoSpaceDN w:val="0"/>
              <w:adjustRightInd w:val="0"/>
              <w:ind w:left="346" w:hanging="346"/>
              <w:jc w:val="left"/>
              <w:rPr>
                <w:ins w:id="6044" w:author="LUEJE Claudia" w:date="2023-06-26T17:59:00Z"/>
                <w:i/>
              </w:rPr>
            </w:pPr>
            <w:ins w:id="6045" w:author="LUEJE Claudia" w:date="2023-06-26T17:59:00Z">
              <w:r w:rsidRPr="007626B0">
                <w:rPr>
                  <w:i/>
                  <w:szCs w:val="24"/>
                </w:rPr>
                <w:t>v</w:t>
              </w:r>
            </w:ins>
          </w:p>
        </w:tc>
        <w:tc>
          <w:tcPr>
            <w:tcW w:w="8193" w:type="dxa"/>
          </w:tcPr>
          <w:p w14:paraId="27018335" w14:textId="011C0357" w:rsidR="001332BD" w:rsidRPr="00E956F7" w:rsidRDefault="007626B0" w:rsidP="005A19EB">
            <w:pPr>
              <w:pStyle w:val="BodyText"/>
              <w:tabs>
                <w:tab w:val="left" w:pos="346"/>
              </w:tabs>
              <w:autoSpaceDE w:val="0"/>
              <w:autoSpaceDN w:val="0"/>
              <w:adjustRightInd w:val="0"/>
              <w:ind w:left="346" w:hanging="346"/>
              <w:jc w:val="left"/>
              <w:rPr>
                <w:ins w:id="6046" w:author="LUEJE Claudia" w:date="2023-06-26T17:59:00Z"/>
              </w:rPr>
            </w:pPr>
            <w:ins w:id="6047" w:author="LUEJE Claudia" w:date="2023-06-26T17:59:00Z">
              <w:r>
                <w:rPr>
                  <w:szCs w:val="24"/>
                </w:rPr>
                <w:t>m</w:t>
              </w:r>
              <w:r w:rsidR="001332BD" w:rsidRPr="00E956F7">
                <w:rPr>
                  <w:szCs w:val="24"/>
                </w:rPr>
                <w:t>isalignment of welded sheet.</w:t>
              </w:r>
            </w:ins>
          </w:p>
        </w:tc>
      </w:tr>
    </w:tbl>
    <w:p w14:paraId="62F9DC4D" w14:textId="1DDF0333"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ins w:id="6048" w:author="LUEJE Claudia" w:date="2023-06-26T17:59:00Z"/>
          <w:rFonts w:eastAsia="Times New Roman"/>
          <w:szCs w:val="24"/>
        </w:rPr>
      </w:pPr>
      <w:ins w:id="6049" w:author="LUEJE Claudia" w:date="2023-06-26T17:59:00Z">
        <w:r w:rsidRPr="00E956F7">
          <w:rPr>
            <w:rFonts w:eastAsia="Times New Roman"/>
            <w:szCs w:val="24"/>
          </w:rPr>
          <w:t xml:space="preserve">Weld </w:t>
        </w:r>
        <w:r w:rsidR="000152C7">
          <w:rPr>
            <w:rFonts w:eastAsia="Times New Roman"/>
            <w:szCs w:val="24"/>
          </w:rPr>
          <w:t>p</w:t>
        </w:r>
        <w:r w:rsidRPr="00E956F7">
          <w:rPr>
            <w:rFonts w:eastAsia="Times New Roman"/>
            <w:szCs w:val="24"/>
          </w:rPr>
          <w:t>arameters</w:t>
        </w:r>
      </w:ins>
    </w:p>
    <w:p w14:paraId="3B29E579" w14:textId="0377C0F7" w:rsidR="000152C7" w:rsidRPr="000152C7" w:rsidRDefault="000152C7" w:rsidP="000152C7">
      <w:pPr>
        <w:pStyle w:val="BodyText"/>
        <w:rPr>
          <w:ins w:id="6050" w:author="LUEJE Claudia" w:date="2023-06-26T17:59:00Z"/>
        </w:rPr>
      </w:pPr>
      <w:ins w:id="6051" w:author="LUEJE Claudia" w:date="2023-06-26T17:59:00Z">
        <w:r>
          <w:t xml:space="preserve">Corner weld sheet layout and double corner weld parameters are shown in </w:t>
        </w:r>
        <w:r w:rsidRPr="000152C7">
          <w:rPr>
            <w:rStyle w:val="citefig"/>
          </w:rPr>
          <w:t>Figures 58 and 59</w:t>
        </w:r>
        <w:r>
          <w:t>.</w:t>
        </w:r>
      </w:ins>
    </w:p>
    <w:p w14:paraId="26856A0A" w14:textId="12C4776C"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052" w:author="LUEJE Claudia" w:date="2023-06-26T17:59:00Z"/>
          <w:szCs w:val="24"/>
        </w:rPr>
      </w:pPr>
      <w:ins w:id="6053" w:author="LUEJE Claudia" w:date="2023-06-26T17:59:00Z">
        <w:r>
          <w:rPr>
            <w:szCs w:val="24"/>
          </w:rPr>
          <w:t>8329_ed1fig</w:t>
        </w:r>
        <w:r w:rsidR="001332BD" w:rsidRPr="00E956F7">
          <w:rPr>
            <w:szCs w:val="24"/>
          </w:rPr>
          <w:t>58.EPS</w:t>
        </w:r>
      </w:ins>
    </w:p>
    <w:p w14:paraId="6741C2F8" w14:textId="71096B92" w:rsidR="001332BD" w:rsidRPr="00E956F7" w:rsidRDefault="00E4158E">
      <w:pPr>
        <w:pStyle w:val="Figuretitle0"/>
        <w:autoSpaceDE w:val="0"/>
        <w:autoSpaceDN w:val="0"/>
        <w:adjustRightInd w:val="0"/>
        <w:outlineLvl w:val="0"/>
        <w:rPr>
          <w:ins w:id="6054" w:author="LUEJE Claudia" w:date="2023-06-26T17:59:00Z"/>
          <w:szCs w:val="24"/>
        </w:rPr>
      </w:pPr>
      <w:ins w:id="6055" w:author="LUEJE Claudia" w:date="2023-06-26T17:59:00Z">
        <w:r w:rsidRPr="00E956F7">
          <w:rPr>
            <w:szCs w:val="24"/>
          </w:rPr>
          <w:t>Figure </w:t>
        </w:r>
        <w:r w:rsidR="001332BD" w:rsidRPr="00E956F7">
          <w:rPr>
            <w:szCs w:val="24"/>
          </w:rPr>
          <w:t xml:space="preserve">58 — Corner </w:t>
        </w:r>
        <w:r w:rsidR="000152C7">
          <w:rPr>
            <w:szCs w:val="24"/>
          </w:rPr>
          <w:t>w</w:t>
        </w:r>
        <w:r w:rsidR="001332BD" w:rsidRPr="00E956F7">
          <w:rPr>
            <w:szCs w:val="24"/>
          </w:rPr>
          <w:t xml:space="preserve">eld </w:t>
        </w:r>
        <w:r w:rsidR="000152C7">
          <w:rPr>
            <w:szCs w:val="24"/>
          </w:rPr>
          <w:t>s</w:t>
        </w:r>
        <w:r w:rsidR="001332BD" w:rsidRPr="00E956F7">
          <w:rPr>
            <w:szCs w:val="24"/>
          </w:rPr>
          <w:t xml:space="preserve">heet </w:t>
        </w:r>
        <w:r w:rsidR="000152C7">
          <w:rPr>
            <w:szCs w:val="24"/>
          </w:rPr>
          <w:t>l</w:t>
        </w:r>
        <w:r w:rsidR="001332BD" w:rsidRPr="00E956F7">
          <w:rPr>
            <w:szCs w:val="24"/>
          </w:rPr>
          <w:t>ayout</w:t>
        </w:r>
      </w:ins>
    </w:p>
    <w:p w14:paraId="60E18CEB" w14:textId="4E96A911"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056" w:author="LUEJE Claudia" w:date="2023-06-26T17:59:00Z"/>
          <w:szCs w:val="24"/>
        </w:rPr>
      </w:pPr>
      <w:ins w:id="6057" w:author="LUEJE Claudia" w:date="2023-06-26T17:59:00Z">
        <w:r>
          <w:rPr>
            <w:szCs w:val="24"/>
          </w:rPr>
          <w:t>8329_ed1fig</w:t>
        </w:r>
        <w:r w:rsidR="001332BD" w:rsidRPr="00E956F7">
          <w:rPr>
            <w:szCs w:val="24"/>
          </w:rPr>
          <w:t>59.EPS</w:t>
        </w:r>
      </w:ins>
    </w:p>
    <w:p w14:paraId="47E7F1A1" w14:textId="277F9975" w:rsidR="001332BD" w:rsidRPr="00E956F7" w:rsidRDefault="00E4158E">
      <w:pPr>
        <w:pStyle w:val="Figuretitle0"/>
        <w:autoSpaceDE w:val="0"/>
        <w:autoSpaceDN w:val="0"/>
        <w:adjustRightInd w:val="0"/>
        <w:outlineLvl w:val="0"/>
        <w:rPr>
          <w:szCs w:val="24"/>
        </w:rPr>
      </w:pPr>
      <w:ins w:id="6058" w:author="LUEJE Claudia" w:date="2023-06-26T17:59:00Z">
        <w:r w:rsidRPr="00E956F7">
          <w:rPr>
            <w:szCs w:val="24"/>
          </w:rPr>
          <w:t>Figure </w:t>
        </w:r>
        <w:r w:rsidR="001332BD" w:rsidRPr="00E956F7">
          <w:rPr>
            <w:szCs w:val="24"/>
          </w:rPr>
          <w:t xml:space="preserve">59 — Double </w:t>
        </w:r>
        <w:r w:rsidR="000152C7">
          <w:rPr>
            <w:szCs w:val="24"/>
          </w:rPr>
          <w:t>c</w:t>
        </w:r>
        <w:r w:rsidR="001332BD" w:rsidRPr="00E956F7">
          <w:rPr>
            <w:szCs w:val="24"/>
          </w:rPr>
          <w:t xml:space="preserve">orner </w:t>
        </w:r>
      </w:ins>
      <w:r w:rsidR="000152C7">
        <w:rPr>
          <w:szCs w:val="24"/>
        </w:rPr>
        <w:t>w</w:t>
      </w:r>
      <w:r w:rsidR="001332BD" w:rsidRPr="00E956F7">
        <w:rPr>
          <w:szCs w:val="24"/>
        </w:rPr>
        <w:t xml:space="preserve">eld </w:t>
      </w:r>
      <w:r w:rsidR="000152C7">
        <w:rPr>
          <w:szCs w:val="24"/>
        </w:rPr>
        <w:t>p</w:t>
      </w:r>
      <w:r w:rsidR="001332BD" w:rsidRPr="00E956F7">
        <w:rPr>
          <w:szCs w:val="24"/>
        </w:rPr>
        <w:t>arameters</w:t>
      </w:r>
    </w:p>
    <w:p w14:paraId="282D9AA9" w14:textId="6BA5D333" w:rsidR="001332BD" w:rsidRPr="00E956F7" w:rsidRDefault="001332BD">
      <w:pPr>
        <w:pStyle w:val="BodyText"/>
        <w:autoSpaceDE w:val="0"/>
        <w:autoSpaceDN w:val="0"/>
        <w:adjustRightInd w:val="0"/>
        <w:rPr>
          <w:szCs w:val="24"/>
        </w:rPr>
      </w:pPr>
      <w:r w:rsidRPr="00E956F7">
        <w:rPr>
          <w:szCs w:val="24"/>
        </w:rPr>
        <w:t>The parameters of the welds are the same for all the potential welds on the connection</w:t>
      </w:r>
      <w:del w:id="6059" w:author="LUEJE Claudia" w:date="2023-06-26T17:59:00Z">
        <w:r w:rsidR="00FC68DB" w:rsidRPr="005C2D94">
          <w:delText>:</w:delText>
        </w:r>
      </w:del>
      <w:ins w:id="6060" w:author="LUEJE Claudia" w:date="2023-06-26T17:59:00Z">
        <w:r w:rsidRPr="00E956F7">
          <w:rPr>
            <w:szCs w:val="24"/>
          </w:rPr>
          <w:t xml:space="preserve"> (applies to both </w:t>
        </w:r>
        <w:r w:rsidR="000152C7" w:rsidRPr="000152C7">
          <w:rPr>
            <w:rStyle w:val="citefig"/>
          </w:rPr>
          <w:t>Figures 58 and 59</w:t>
        </w:r>
        <w:r w:rsidRPr="00E956F7">
          <w:rPr>
            <w:szCs w:val="24"/>
          </w:rPr>
          <w:t xml:space="preserve"> above):</w:t>
        </w:r>
      </w:ins>
    </w:p>
    <w:p w14:paraId="53A43BD8" w14:textId="77777777" w:rsidR="00FC68DB" w:rsidRPr="0013175B" w:rsidRDefault="00FC68DB" w:rsidP="001513D1">
      <w:pPr>
        <w:pStyle w:val="ListBullet"/>
        <w:keepNext/>
        <w:keepLines/>
        <w:numPr>
          <w:ilvl w:val="0"/>
          <w:numId w:val="9"/>
        </w:numPr>
        <w:rPr>
          <w:del w:id="6061" w:author="LUEJE Claudia" w:date="2023-06-26T17:59:00Z"/>
          <w:rFonts w:ascii="Cambria" w:hAnsi="Cambria"/>
          <w:lang w:val="en-GB"/>
        </w:rPr>
      </w:pPr>
      <w:del w:id="6062"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lang w:val="en-GB"/>
          </w:rPr>
          <w:tab/>
        </w:r>
        <w:r w:rsidRPr="0013175B">
          <w:rPr>
            <w:rFonts w:ascii="Cambria" w:hAnsi="Cambria"/>
            <w:lang w:val="en-GB"/>
          </w:rPr>
          <w:tab/>
          <w:delText>Thickness of the weld (a-value, throat)</w:delText>
        </w:r>
        <w:r w:rsidR="00B44DE8">
          <w:rPr>
            <w:rFonts w:ascii="Cambria" w:hAnsi="Cambria"/>
            <w:lang w:val="en-GB"/>
          </w:rPr>
          <w:delText>;</w:delText>
        </w:r>
      </w:del>
    </w:p>
    <w:p w14:paraId="5E98B219" w14:textId="77777777" w:rsidR="00FC68DB" w:rsidRPr="0013175B" w:rsidRDefault="00FC68DB" w:rsidP="001513D1">
      <w:pPr>
        <w:pStyle w:val="ListBullet"/>
        <w:keepNext/>
        <w:keepLines/>
        <w:numPr>
          <w:ilvl w:val="0"/>
          <w:numId w:val="9"/>
        </w:numPr>
        <w:rPr>
          <w:del w:id="6063" w:author="LUEJE Claudia" w:date="2023-06-26T17:59:00Z"/>
          <w:rFonts w:ascii="Cambria" w:hAnsi="Cambria"/>
          <w:lang w:val="en-GB"/>
        </w:rPr>
      </w:pPr>
      <w:del w:id="6064"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B44DE8">
          <w:rPr>
            <w:rFonts w:ascii="Cambria" w:hAnsi="Cambria"/>
            <w:lang w:val="en-GB"/>
          </w:rPr>
          <w:delText>;</w:delText>
        </w:r>
      </w:del>
    </w:p>
    <w:p w14:paraId="22F540C0" w14:textId="77777777" w:rsidR="00FC68DB" w:rsidRPr="0013175B" w:rsidRDefault="00FC68DB" w:rsidP="001513D1">
      <w:pPr>
        <w:pStyle w:val="ListBullet"/>
        <w:numPr>
          <w:ilvl w:val="0"/>
          <w:numId w:val="9"/>
        </w:numPr>
        <w:rPr>
          <w:del w:id="6065" w:author="LUEJE Claudia" w:date="2023-06-26T17:59:00Z"/>
          <w:rFonts w:ascii="Cambria" w:hAnsi="Cambria"/>
          <w:lang w:val="en-GB"/>
        </w:rPr>
      </w:pPr>
      <w:del w:id="6066" w:author="LUEJE Claudia" w:date="2023-06-26T17:59:00Z">
        <w:r w:rsidRPr="0013175B">
          <w:rPr>
            <w:rFonts w:ascii="Cambria" w:hAnsi="Cambria" w:cs="Arial"/>
            <w:lang w:val="en-GB"/>
          </w:rPr>
          <w:delText>β</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Weld angle</w:delText>
        </w:r>
        <w:r w:rsidR="00B44DE8">
          <w:rPr>
            <w:rFonts w:ascii="Cambria" w:hAnsi="Cambria"/>
            <w:lang w:val="en-GB"/>
          </w:rPr>
          <w:delText>.</w:delText>
        </w:r>
      </w:del>
    </w:p>
    <w:p w14:paraId="35C1CD28" w14:textId="77777777" w:rsidR="00FC68DB" w:rsidRPr="00F54804" w:rsidRDefault="00FC68DB" w:rsidP="00B202D2">
      <w:pPr>
        <w:rPr>
          <w:del w:id="6067" w:author="LUEJE Claudia" w:date="2023-06-26T17:59:00Z"/>
        </w:rPr>
      </w:pPr>
    </w:p>
    <w:tbl>
      <w:tblPr>
        <w:tblW w:w="9753" w:type="dxa"/>
        <w:tblLayout w:type="fixed"/>
        <w:tblCellMar>
          <w:left w:w="0" w:type="dxa"/>
          <w:right w:w="0" w:type="dxa"/>
        </w:tblCellMar>
        <w:tblLook w:val="04A0" w:firstRow="1" w:lastRow="0" w:firstColumn="1" w:lastColumn="0" w:noHBand="0" w:noVBand="1"/>
      </w:tblPr>
      <w:tblGrid>
        <w:gridCol w:w="397"/>
        <w:gridCol w:w="454"/>
        <w:gridCol w:w="709"/>
        <w:gridCol w:w="8193"/>
      </w:tblGrid>
      <w:tr w:rsidR="001332BD" w:rsidRPr="00B62EE5" w14:paraId="6319373E" w14:textId="77777777" w:rsidTr="00B47C5C">
        <w:tc>
          <w:tcPr>
            <w:tcW w:w="397" w:type="dxa"/>
          </w:tcPr>
          <w:p w14:paraId="3D1F899E" w14:textId="66E85557" w:rsidR="001332BD" w:rsidRPr="00B62EE5" w:rsidRDefault="001332BD" w:rsidP="005A19EB">
            <w:pPr>
              <w:pStyle w:val="BodyText"/>
              <w:tabs>
                <w:tab w:val="left" w:pos="346"/>
              </w:tabs>
              <w:autoSpaceDE w:val="0"/>
              <w:autoSpaceDN w:val="0"/>
              <w:adjustRightInd w:val="0"/>
              <w:ind w:left="346" w:hanging="346"/>
              <w:jc w:val="left"/>
            </w:pPr>
            <w:r w:rsidRPr="00B62EE5">
              <w:rPr>
                <w:szCs w:val="24"/>
              </w:rPr>
              <w:t> </w:t>
            </w:r>
            <w:del w:id="6068" w:author="LUEJE Claudia" w:date="2023-06-26T17:59:00Z">
              <w:r w:rsidR="00FC68DB" w:rsidRPr="0013175B">
                <w:rPr>
                  <w:noProof/>
                </w:rPr>
                <w:drawing>
                  <wp:inline distT="0" distB="0" distL="0" distR="0" wp14:anchorId="7A1ED453" wp14:editId="0BC47FA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del>
          </w:p>
        </w:tc>
        <w:tc>
          <w:tcPr>
            <w:tcW w:w="454" w:type="dxa"/>
          </w:tcPr>
          <w:p w14:paraId="7DEF54A0" w14:textId="0C62A55B" w:rsidR="001332BD" w:rsidRPr="00B62EE5" w:rsidRDefault="00FC68DB" w:rsidP="005A19EB">
            <w:pPr>
              <w:pStyle w:val="BodyText"/>
              <w:tabs>
                <w:tab w:val="left" w:pos="346"/>
              </w:tabs>
              <w:autoSpaceDE w:val="0"/>
              <w:autoSpaceDN w:val="0"/>
              <w:adjustRightInd w:val="0"/>
              <w:ind w:left="346" w:hanging="346"/>
              <w:jc w:val="left"/>
            </w:pPr>
            <w:del w:id="6069" w:author="LUEJE Claudia" w:date="2023-06-26T17:59:00Z">
              <w:r w:rsidRPr="0013175B">
                <w:rPr>
                  <w:noProof/>
                </w:rPr>
                <w:drawing>
                  <wp:inline distT="0" distB="0" distL="0" distR="0" wp14:anchorId="3F6E4C8E" wp14:editId="057BBBC8">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del>
            <w:ins w:id="6070" w:author="LUEJE Claudia" w:date="2023-06-26T17:59:00Z">
              <w:r w:rsidR="001332BD" w:rsidRPr="00B62EE5">
                <w:rPr>
                  <w:szCs w:val="24"/>
                </w:rPr>
                <w:t>—</w:t>
              </w:r>
            </w:ins>
          </w:p>
        </w:tc>
        <w:tc>
          <w:tcPr>
            <w:tcW w:w="709" w:type="dxa"/>
            <w:cellIns w:id="6071" w:author="LUEJE Claudia" w:date="2023-06-26T17:59:00Z"/>
          </w:tcPr>
          <w:p w14:paraId="618E8359" w14:textId="0C6B4552" w:rsidR="001332BD" w:rsidRPr="00B62EE5" w:rsidRDefault="001332BD" w:rsidP="005A19EB">
            <w:pPr>
              <w:pStyle w:val="BodyText"/>
              <w:tabs>
                <w:tab w:val="left" w:pos="346"/>
              </w:tabs>
              <w:autoSpaceDE w:val="0"/>
              <w:autoSpaceDN w:val="0"/>
              <w:adjustRightInd w:val="0"/>
              <w:ind w:left="346" w:hanging="346"/>
              <w:jc w:val="left"/>
            </w:pPr>
            <w:ins w:id="6072" w:author="LUEJE Claudia" w:date="2023-06-26T17:59:00Z">
              <w:r w:rsidRPr="00B62EE5">
                <w:rPr>
                  <w:i/>
                  <w:szCs w:val="24"/>
                </w:rPr>
                <w:t>a</w:t>
              </w:r>
              <w:r w:rsidRPr="00B62EE5">
                <w:rPr>
                  <w:szCs w:val="24"/>
                  <w:vertAlign w:val="subscript"/>
                </w:rPr>
                <w:t>i</w:t>
              </w:r>
            </w:ins>
          </w:p>
        </w:tc>
        <w:tc>
          <w:tcPr>
            <w:tcW w:w="8193" w:type="dxa"/>
            <w:cellIns w:id="6073" w:author="LUEJE Claudia" w:date="2023-06-26T17:59:00Z"/>
          </w:tcPr>
          <w:p w14:paraId="3351C5AC" w14:textId="2CA33396" w:rsidR="001332BD" w:rsidRPr="00B62EE5" w:rsidRDefault="000152C7" w:rsidP="005A19EB">
            <w:pPr>
              <w:pStyle w:val="BodyText"/>
              <w:tabs>
                <w:tab w:val="left" w:pos="346"/>
              </w:tabs>
              <w:autoSpaceDE w:val="0"/>
              <w:autoSpaceDN w:val="0"/>
              <w:adjustRightInd w:val="0"/>
              <w:ind w:left="346" w:hanging="346"/>
              <w:jc w:val="left"/>
            </w:pPr>
            <w:ins w:id="6074" w:author="LUEJE Claudia" w:date="2023-06-26T17:59:00Z">
              <w:r w:rsidRPr="00B62EE5">
                <w:rPr>
                  <w:szCs w:val="24"/>
                </w:rPr>
                <w:t>t</w:t>
              </w:r>
              <w:r w:rsidR="001332BD" w:rsidRPr="00B62EE5">
                <w:rPr>
                  <w:szCs w:val="24"/>
                </w:rPr>
                <w:t>hickness of the weld (a-value, throat);</w:t>
              </w:r>
            </w:ins>
          </w:p>
        </w:tc>
      </w:tr>
      <w:tr w:rsidR="001332BD" w:rsidRPr="00E956F7" w14:paraId="0CE03875" w14:textId="77777777" w:rsidTr="00B47C5C">
        <w:tc>
          <w:tcPr>
            <w:tcW w:w="397" w:type="dxa"/>
          </w:tcPr>
          <w:p w14:paraId="5969249B" w14:textId="76DF931D" w:rsidR="001332BD" w:rsidRPr="00E956F7" w:rsidRDefault="001332BD" w:rsidP="005A19EB">
            <w:pPr>
              <w:pStyle w:val="BodyText"/>
              <w:tabs>
                <w:tab w:val="left" w:pos="346"/>
              </w:tabs>
              <w:autoSpaceDE w:val="0"/>
              <w:autoSpaceDN w:val="0"/>
              <w:adjustRightInd w:val="0"/>
              <w:ind w:left="346" w:hanging="346"/>
              <w:jc w:val="left"/>
            </w:pPr>
            <w:r w:rsidRPr="00E956F7">
              <w:rPr>
                <w:szCs w:val="24"/>
              </w:rPr>
              <w:t> </w:t>
            </w:r>
            <w:bookmarkStart w:id="6075" w:name="_Toc76030580"/>
            <w:bookmarkStart w:id="6076" w:name="_Toc94530865"/>
            <w:bookmarkStart w:id="6077" w:name="_Toc101428261"/>
            <w:bookmarkStart w:id="6078" w:name="_Toc110532317"/>
            <w:del w:id="6079" w:author="LUEJE Claudia" w:date="2023-06-26T17:59:00Z">
              <w:r w:rsidR="00FC68DB" w:rsidRPr="0013175B">
                <w:rPr>
                  <w:b/>
                  <w:bCs/>
                </w:rPr>
                <w:delText xml:space="preserve">Figure </w:delText>
              </w:r>
              <w:r w:rsidR="00FC68DB" w:rsidRPr="0013175B">
                <w:rPr>
                  <w:b/>
                  <w:bCs/>
                </w:rPr>
                <w:fldChar w:fldCharType="begin"/>
              </w:r>
              <w:r w:rsidR="00FC68DB" w:rsidRPr="0013175B">
                <w:rPr>
                  <w:b/>
                  <w:bCs/>
                </w:rPr>
                <w:delInstrText xml:space="preserve"> SEQ Figure \* ARABIC </w:delInstrText>
              </w:r>
              <w:r w:rsidR="00FC68DB" w:rsidRPr="0013175B">
                <w:rPr>
                  <w:b/>
                  <w:bCs/>
                </w:rPr>
                <w:fldChar w:fldCharType="separate"/>
              </w:r>
              <w:r w:rsidR="0067475A">
                <w:rPr>
                  <w:b/>
                  <w:bCs/>
                  <w:noProof/>
                </w:rPr>
                <w:delText>55</w:delText>
              </w:r>
              <w:r w:rsidR="00FC68DB" w:rsidRPr="0013175B">
                <w:rPr>
                  <w:b/>
                  <w:bCs/>
                </w:rPr>
                <w:fldChar w:fldCharType="end"/>
              </w:r>
              <w:r w:rsidR="00B00216">
                <w:rPr>
                  <w:b/>
                  <w:bCs/>
                </w:rPr>
                <w:delText xml:space="preserve"> </w:delText>
              </w:r>
              <w:r w:rsidR="00B00216">
                <w:delText>—</w:delText>
              </w:r>
              <w:r w:rsidR="00FC68DB" w:rsidRPr="0013175B">
                <w:rPr>
                  <w:b/>
                  <w:bCs/>
                </w:rPr>
                <w:delText xml:space="preserve"> Corner Weld Sheet Layout</w:delText>
              </w:r>
            </w:del>
            <w:bookmarkEnd w:id="6075"/>
            <w:bookmarkEnd w:id="6076"/>
            <w:bookmarkEnd w:id="6077"/>
            <w:bookmarkEnd w:id="6078"/>
          </w:p>
        </w:tc>
        <w:tc>
          <w:tcPr>
            <w:tcW w:w="454" w:type="dxa"/>
          </w:tcPr>
          <w:p w14:paraId="31AE3B68" w14:textId="7A1BA6DC" w:rsidR="001332BD" w:rsidRPr="00E956F7" w:rsidRDefault="00FC68DB" w:rsidP="005A19EB">
            <w:pPr>
              <w:pStyle w:val="BodyText"/>
              <w:tabs>
                <w:tab w:val="left" w:pos="346"/>
              </w:tabs>
              <w:autoSpaceDE w:val="0"/>
              <w:autoSpaceDN w:val="0"/>
              <w:adjustRightInd w:val="0"/>
              <w:ind w:left="346" w:hanging="346"/>
              <w:jc w:val="left"/>
            </w:pPr>
            <w:bookmarkStart w:id="6080" w:name="_Toc76030581"/>
            <w:bookmarkStart w:id="6081" w:name="_Toc94530866"/>
            <w:bookmarkStart w:id="6082" w:name="_Toc101428262"/>
            <w:bookmarkStart w:id="6083" w:name="_Toc110532318"/>
            <w:del w:id="6084" w:author="LUEJE Claudia" w:date="2023-06-26T17:59:00Z">
              <w:r w:rsidRPr="0013175B">
                <w:rPr>
                  <w:b/>
                  <w:bCs/>
                </w:rPr>
                <w:delText xml:space="preserve">Figure </w:delText>
              </w:r>
              <w:r w:rsidRPr="0013175B">
                <w:rPr>
                  <w:b/>
                  <w:bCs/>
                </w:rPr>
                <w:fldChar w:fldCharType="begin"/>
              </w:r>
              <w:r w:rsidRPr="0013175B">
                <w:rPr>
                  <w:b/>
                  <w:bCs/>
                </w:rPr>
                <w:delInstrText xml:space="preserve"> SEQ Figure \* ARABIC </w:delInstrText>
              </w:r>
              <w:r w:rsidRPr="0013175B">
                <w:rPr>
                  <w:b/>
                  <w:bCs/>
                </w:rPr>
                <w:fldChar w:fldCharType="separate"/>
              </w:r>
              <w:r w:rsidR="0067475A">
                <w:rPr>
                  <w:b/>
                  <w:bCs/>
                  <w:noProof/>
                </w:rPr>
                <w:delText>56</w:delText>
              </w:r>
              <w:r w:rsidRPr="0013175B">
                <w:rPr>
                  <w:b/>
                  <w:bCs/>
                </w:rPr>
                <w:fldChar w:fldCharType="end"/>
              </w:r>
              <w:r w:rsidR="00B00216">
                <w:rPr>
                  <w:b/>
                  <w:bCs/>
                </w:rPr>
                <w:delText xml:space="preserve"> </w:delText>
              </w:r>
              <w:r w:rsidR="00B00216">
                <w:delText>—</w:delText>
              </w:r>
              <w:r w:rsidRPr="0013175B">
                <w:rPr>
                  <w:b/>
                  <w:bCs/>
                </w:rPr>
                <w:delText xml:space="preserve"> Double Corner Weld Parameters</w:delText>
              </w:r>
              <w:bookmarkEnd w:id="6080"/>
              <w:bookmarkEnd w:id="6081"/>
              <w:bookmarkEnd w:id="6082"/>
              <w:bookmarkEnd w:id="6083"/>
              <w:r w:rsidRPr="0013175B">
                <w:rPr>
                  <w:b/>
                  <w:bCs/>
                </w:rPr>
                <w:delText xml:space="preserve"> </w:delText>
              </w:r>
            </w:del>
            <w:ins w:id="6085" w:author="LUEJE Claudia" w:date="2023-06-26T17:59:00Z">
              <w:r w:rsidR="001332BD" w:rsidRPr="00E956F7">
                <w:rPr>
                  <w:szCs w:val="24"/>
                </w:rPr>
                <w:t>—</w:t>
              </w:r>
            </w:ins>
          </w:p>
        </w:tc>
        <w:tc>
          <w:tcPr>
            <w:tcW w:w="709" w:type="dxa"/>
            <w:cellIns w:id="6086" w:author="LUEJE Claudia" w:date="2023-06-26T17:59:00Z"/>
          </w:tcPr>
          <w:p w14:paraId="0429CA3E" w14:textId="5512BDAD" w:rsidR="001332BD" w:rsidRPr="00E956F7" w:rsidRDefault="001332BD" w:rsidP="005A19EB">
            <w:pPr>
              <w:pStyle w:val="BodyText"/>
              <w:tabs>
                <w:tab w:val="left" w:pos="346"/>
              </w:tabs>
              <w:autoSpaceDE w:val="0"/>
              <w:autoSpaceDN w:val="0"/>
              <w:adjustRightInd w:val="0"/>
              <w:ind w:left="346" w:hanging="346"/>
              <w:jc w:val="left"/>
            </w:pPr>
            <w:ins w:id="6087" w:author="LUEJE Claudia" w:date="2023-06-26T17:59:00Z">
              <w:r w:rsidRPr="000152C7">
                <w:rPr>
                  <w:i/>
                  <w:szCs w:val="24"/>
                </w:rPr>
                <w:t>d</w:t>
              </w:r>
              <w:r w:rsidRPr="00E956F7">
                <w:rPr>
                  <w:szCs w:val="24"/>
                  <w:vertAlign w:val="subscript"/>
                </w:rPr>
                <w:t>i</w:t>
              </w:r>
            </w:ins>
          </w:p>
        </w:tc>
        <w:tc>
          <w:tcPr>
            <w:tcW w:w="8193" w:type="dxa"/>
            <w:cellIns w:id="6088" w:author="LUEJE Claudia" w:date="2023-06-26T17:59:00Z"/>
          </w:tcPr>
          <w:p w14:paraId="52406E9C" w14:textId="48B8BA01" w:rsidR="001332BD" w:rsidRPr="00E956F7" w:rsidRDefault="000152C7" w:rsidP="005A19EB">
            <w:pPr>
              <w:pStyle w:val="BodyText"/>
              <w:tabs>
                <w:tab w:val="left" w:pos="346"/>
              </w:tabs>
              <w:autoSpaceDE w:val="0"/>
              <w:autoSpaceDN w:val="0"/>
              <w:adjustRightInd w:val="0"/>
              <w:ind w:left="346" w:hanging="346"/>
              <w:jc w:val="left"/>
            </w:pPr>
            <w:ins w:id="6089" w:author="LUEJE Claudia" w:date="2023-06-26T17:59:00Z">
              <w:r>
                <w:rPr>
                  <w:szCs w:val="24"/>
                </w:rPr>
                <w:t>d</w:t>
              </w:r>
              <w:r w:rsidR="001332BD" w:rsidRPr="00E956F7">
                <w:rPr>
                  <w:szCs w:val="24"/>
                </w:rPr>
                <w:t>epth of the penetration;</w:t>
              </w:r>
            </w:ins>
          </w:p>
        </w:tc>
      </w:tr>
      <w:tr w:rsidR="001332BD" w:rsidRPr="00E956F7" w14:paraId="22EAC65E" w14:textId="77777777" w:rsidTr="00B47C5C">
        <w:trPr>
          <w:ins w:id="6090" w:author="LUEJE Claudia" w:date="2023-06-26T17:59:00Z"/>
        </w:trPr>
        <w:tc>
          <w:tcPr>
            <w:tcW w:w="397" w:type="dxa"/>
          </w:tcPr>
          <w:p w14:paraId="10E2958E" w14:textId="195B4136" w:rsidR="001332BD" w:rsidRPr="00E956F7" w:rsidRDefault="001332BD" w:rsidP="005A19EB">
            <w:pPr>
              <w:pStyle w:val="BodyText"/>
              <w:tabs>
                <w:tab w:val="left" w:pos="346"/>
              </w:tabs>
              <w:autoSpaceDE w:val="0"/>
              <w:autoSpaceDN w:val="0"/>
              <w:adjustRightInd w:val="0"/>
              <w:ind w:left="346" w:hanging="346"/>
              <w:jc w:val="left"/>
              <w:rPr>
                <w:ins w:id="6091" w:author="LUEJE Claudia" w:date="2023-06-26T17:59:00Z"/>
              </w:rPr>
            </w:pPr>
            <w:ins w:id="6092" w:author="LUEJE Claudia" w:date="2023-06-26T17:59:00Z">
              <w:r w:rsidRPr="00E956F7">
                <w:rPr>
                  <w:szCs w:val="24"/>
                </w:rPr>
                <w:t> </w:t>
              </w:r>
            </w:ins>
          </w:p>
        </w:tc>
        <w:tc>
          <w:tcPr>
            <w:tcW w:w="454" w:type="dxa"/>
          </w:tcPr>
          <w:p w14:paraId="5F903323" w14:textId="1B063A65" w:rsidR="001332BD" w:rsidRPr="00E956F7" w:rsidRDefault="001332BD" w:rsidP="005A19EB">
            <w:pPr>
              <w:pStyle w:val="BodyText"/>
              <w:tabs>
                <w:tab w:val="left" w:pos="346"/>
              </w:tabs>
              <w:autoSpaceDE w:val="0"/>
              <w:autoSpaceDN w:val="0"/>
              <w:adjustRightInd w:val="0"/>
              <w:ind w:left="346" w:hanging="346"/>
              <w:jc w:val="left"/>
              <w:rPr>
                <w:ins w:id="6093" w:author="LUEJE Claudia" w:date="2023-06-26T17:59:00Z"/>
              </w:rPr>
            </w:pPr>
            <w:ins w:id="6094" w:author="LUEJE Claudia" w:date="2023-06-26T17:59:00Z">
              <w:r w:rsidRPr="00E956F7">
                <w:rPr>
                  <w:szCs w:val="24"/>
                </w:rPr>
                <w:t>—</w:t>
              </w:r>
            </w:ins>
          </w:p>
        </w:tc>
        <w:tc>
          <w:tcPr>
            <w:tcW w:w="709" w:type="dxa"/>
          </w:tcPr>
          <w:p w14:paraId="3A06BBA7" w14:textId="561FC9D7" w:rsidR="001332BD" w:rsidRPr="00E956F7" w:rsidRDefault="001332BD" w:rsidP="005A19EB">
            <w:pPr>
              <w:pStyle w:val="BodyText"/>
              <w:tabs>
                <w:tab w:val="left" w:pos="346"/>
              </w:tabs>
              <w:autoSpaceDE w:val="0"/>
              <w:autoSpaceDN w:val="0"/>
              <w:adjustRightInd w:val="0"/>
              <w:ind w:left="346" w:hanging="346"/>
              <w:jc w:val="left"/>
              <w:rPr>
                <w:ins w:id="6095" w:author="LUEJE Claudia" w:date="2023-06-26T17:59:00Z"/>
              </w:rPr>
            </w:pPr>
            <w:ins w:id="6096" w:author="LUEJE Claudia" w:date="2023-06-26T17:59:00Z">
              <w:r w:rsidRPr="000152C7">
                <w:rPr>
                  <w:i/>
                  <w:szCs w:val="24"/>
                </w:rPr>
                <w:t>β</w:t>
              </w:r>
              <w:r w:rsidRPr="00E956F7">
                <w:rPr>
                  <w:szCs w:val="24"/>
                  <w:vertAlign w:val="subscript"/>
                </w:rPr>
                <w:t>i</w:t>
              </w:r>
            </w:ins>
          </w:p>
        </w:tc>
        <w:tc>
          <w:tcPr>
            <w:tcW w:w="8193" w:type="dxa"/>
          </w:tcPr>
          <w:p w14:paraId="2F59CBC3" w14:textId="1AFBFFA7" w:rsidR="001332BD" w:rsidRPr="00E956F7" w:rsidRDefault="000152C7" w:rsidP="005A19EB">
            <w:pPr>
              <w:pStyle w:val="BodyText"/>
              <w:tabs>
                <w:tab w:val="left" w:pos="346"/>
              </w:tabs>
              <w:autoSpaceDE w:val="0"/>
              <w:autoSpaceDN w:val="0"/>
              <w:adjustRightInd w:val="0"/>
              <w:ind w:left="346" w:hanging="346"/>
              <w:jc w:val="left"/>
              <w:rPr>
                <w:ins w:id="6097" w:author="LUEJE Claudia" w:date="2023-06-26T17:59:00Z"/>
              </w:rPr>
            </w:pPr>
            <w:ins w:id="6098" w:author="LUEJE Claudia" w:date="2023-06-26T17:59:00Z">
              <w:r>
                <w:rPr>
                  <w:szCs w:val="24"/>
                </w:rPr>
                <w:t>w</w:t>
              </w:r>
              <w:r w:rsidR="001332BD" w:rsidRPr="00E956F7">
                <w:rPr>
                  <w:szCs w:val="24"/>
                </w:rPr>
                <w:t>eld angle.</w:t>
              </w:r>
            </w:ins>
          </w:p>
        </w:tc>
      </w:tr>
    </w:tbl>
    <w:p w14:paraId="1CC773A4" w14:textId="0CC7356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0152C7">
        <w:rPr>
          <w:i/>
          <w:szCs w:val="24"/>
        </w:rPr>
        <w:t>η</w:t>
      </w:r>
      <w:r w:rsidRPr="00E956F7">
        <w:rPr>
          <w:szCs w:val="24"/>
          <w:vertAlign w:val="subscript"/>
        </w:rPr>
        <w:t>i</w:t>
      </w:r>
      <w:r w:rsidRPr="00E956F7">
        <w:rPr>
          <w:szCs w:val="24"/>
        </w:rPr>
        <w:t xml:space="preserve"> of the penetration depth to the sheet thickness is specified inside the χMCF file.</w:t>
      </w:r>
    </w:p>
    <w:p w14:paraId="6DE12D83" w14:textId="77777777" w:rsidR="00FC68DB" w:rsidRPr="00F54804" w:rsidRDefault="00FC68DB" w:rsidP="00B202D2">
      <w:pPr>
        <w:rPr>
          <w:del w:id="6099" w:author="LUEJE Claudia" w:date="2023-06-26T17:59:00Z"/>
        </w:rPr>
      </w:pPr>
      <w:del w:id="6100" w:author="LUEJE Claudia" w:date="2023-06-26T17:59:00Z">
        <w:r w:rsidRPr="00F54804">
          <w:delText xml:space="preserve">This is computed by </w:delText>
        </w:r>
        <w:r w:rsidR="00DE0BBC" w:rsidRPr="007055D9">
          <w:rPr>
            <w:noProof/>
            <w:position w:val="-32"/>
          </w:rPr>
          <w:object w:dxaOrig="1240" w:dyaOrig="700" w14:anchorId="11DD3259">
            <v:shape id="_x0000_i1071" type="#_x0000_t75" alt="" style="width:57.85pt;height:36.65pt;mso-width-percent:0;mso-height-percent:0;mso-width-percent:0;mso-height-percent:0" o:ole="">
              <v:imagedata r:id="rId102" o:title=""/>
            </v:shape>
            <o:OLEObject Type="Embed" ProgID="Equation.3" ShapeID="_x0000_i1071" DrawAspect="Content" ObjectID="_1749310279" r:id="rId108"/>
          </w:object>
        </w:r>
        <w:r w:rsidRPr="00F54804">
          <w:delText xml:space="preserve"> where </w:delText>
        </w:r>
        <w:r w:rsidRPr="005C2D94">
          <w:delText xml:space="preserve">variable </w:delText>
        </w:r>
        <w:r w:rsidRPr="005C2D94">
          <w:rPr>
            <w:rStyle w:val="TextZchn"/>
            <w:rFonts w:ascii="Cambria" w:eastAsia="Calibri" w:hAnsi="Cambria"/>
            <w:i/>
          </w:rPr>
          <w:delText>i</w:delText>
        </w:r>
        <w:r w:rsidRPr="005C2D94">
          <w:rPr>
            <w:i/>
          </w:rPr>
          <w:delText xml:space="preserve"> </w:delText>
        </w:r>
        <w:r w:rsidRPr="001E4607">
          <w:delText xml:space="preserve">is specifying the weld index and </w:delText>
        </w:r>
        <w:r w:rsidRPr="00BD52D7">
          <w:delText xml:space="preserve">variable </w:delText>
        </w:r>
        <w:r w:rsidRPr="00BD52D7">
          <w:rPr>
            <w:rStyle w:val="TextZchn"/>
            <w:rFonts w:ascii="Cambria" w:eastAsia="Calibri" w:hAnsi="Cambria"/>
            <w:i/>
          </w:rPr>
          <w:delText xml:space="preserve">j </w:delText>
        </w:r>
        <w:r w:rsidRPr="001668D7">
          <w:delText>is defined by the sheet index of the welded</w:delText>
        </w:r>
        <w:r w:rsidRPr="000A1B7B">
          <w:delText xml:space="preserve"> sheet related to the weld.</w:delText>
        </w:r>
        <w:r w:rsidRPr="00F54804">
          <w:delText xml:space="preserve"> (α</w:delText>
        </w:r>
        <w:r w:rsidRPr="00F54804">
          <w:rPr>
            <w:vertAlign w:val="subscript"/>
          </w:rPr>
          <w:delText>j</w:delText>
        </w:r>
        <w:r w:rsidRPr="00F54804">
          <w:delText xml:space="preserve"> in case of a Corner Weld is 90° and therefore sinα</w:delText>
        </w:r>
        <w:r w:rsidRPr="00F54804">
          <w:rPr>
            <w:vertAlign w:val="subscript"/>
          </w:rPr>
          <w:delText>j</w:delText>
        </w:r>
        <w:r w:rsidRPr="00F54804">
          <w:delText>=1.)</w:delText>
        </w:r>
      </w:del>
    </w:p>
    <w:p w14:paraId="1243EF48" w14:textId="77777777" w:rsidR="000152C7" w:rsidRDefault="001332BD">
      <w:pPr>
        <w:pStyle w:val="BodyText"/>
        <w:autoSpaceDE w:val="0"/>
        <w:autoSpaceDN w:val="0"/>
        <w:adjustRightInd w:val="0"/>
        <w:rPr>
          <w:ins w:id="6101" w:author="LUEJE Claudia" w:date="2023-06-26T17:59:00Z"/>
          <w:szCs w:val="24"/>
        </w:rPr>
      </w:pPr>
      <w:ins w:id="6102" w:author="LUEJE Claudia" w:date="2023-06-26T17:59:00Z">
        <w:r w:rsidRPr="00E956F7">
          <w:rPr>
            <w:szCs w:val="24"/>
          </w:rPr>
          <w:t>This is computed by</w:t>
        </w:r>
      </w:ins>
    </w:p>
    <w:p w14:paraId="1E19F15D" w14:textId="77777777" w:rsidR="000152C7" w:rsidRDefault="001332BD" w:rsidP="000152C7">
      <w:pPr>
        <w:pStyle w:val="Formula"/>
        <w:rPr>
          <w:ins w:id="6103" w:author="LUEJE Claudia" w:date="2023-06-26T17:59:00Z"/>
        </w:rPr>
      </w:pPr>
      <w:ins w:id="6104" w:author="LUEJE Claudia" w:date="2023-06-26T17:59:00Z">
        <w:r w:rsidRPr="00E956F7">
          <w:rPr>
            <w:noProof/>
            <w:lang w:val="en-US"/>
          </w:rPr>
          <w:object w:dxaOrig="1240" w:dyaOrig="700" w14:anchorId="23A3B444">
            <v:shape id="_x0000_i1034" type="#_x0000_t75" style="width:56.1pt;height:37.1pt" o:ole="">
              <v:imagedata r:id="rId109" o:title=""/>
            </v:shape>
            <o:OLEObject Type="Embed" ProgID="Equation.DSMT4" ShapeID="_x0000_i1034" DrawAspect="Content" ObjectID="_1749310280" r:id="rId110"/>
          </w:object>
        </w:r>
        <w:r w:rsidRPr="00E956F7">
          <w:t xml:space="preserve"> </w:t>
        </w:r>
      </w:ins>
    </w:p>
    <w:p w14:paraId="64A9B6AB" w14:textId="7AC8625C" w:rsidR="000152C7" w:rsidRDefault="000152C7" w:rsidP="00B47C5C">
      <w:pPr>
        <w:pStyle w:val="BodyText"/>
        <w:rPr>
          <w:ins w:id="6105" w:author="LUEJE Claudia" w:date="2023-06-26T17:59:00Z"/>
        </w:rPr>
      </w:pPr>
      <w:ins w:id="6106" w:author="LUEJE Claudia" w:date="2023-06-26T17:59:00Z">
        <w:r>
          <w:t>where</w:t>
        </w:r>
      </w:ins>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0152C7" w:rsidRPr="00B62EE5" w14:paraId="2AA68953" w14:textId="77777777" w:rsidTr="000152C7">
        <w:trPr>
          <w:ins w:id="6107" w:author="LUEJE Claudia" w:date="2023-06-26T17:59:00Z"/>
        </w:trPr>
        <w:tc>
          <w:tcPr>
            <w:tcW w:w="397" w:type="dxa"/>
            <w:shd w:val="clear" w:color="auto" w:fill="auto"/>
          </w:tcPr>
          <w:p w14:paraId="62A14BAA" w14:textId="77777777" w:rsidR="000152C7" w:rsidRPr="00B62EE5" w:rsidRDefault="000152C7" w:rsidP="00B47C5C">
            <w:pPr>
              <w:pStyle w:val="BodyText"/>
              <w:rPr>
                <w:ins w:id="6108" w:author="LUEJE Claudia" w:date="2023-06-26T17:59:00Z"/>
              </w:rPr>
            </w:pPr>
            <w:ins w:id="6109" w:author="LUEJE Claudia" w:date="2023-06-26T17:59:00Z">
              <w:r w:rsidRPr="00B62EE5">
                <w:t> </w:t>
              </w:r>
            </w:ins>
          </w:p>
        </w:tc>
        <w:tc>
          <w:tcPr>
            <w:tcW w:w="397" w:type="dxa"/>
            <w:shd w:val="clear" w:color="auto" w:fill="auto"/>
          </w:tcPr>
          <w:p w14:paraId="60E0A4E1" w14:textId="77777777" w:rsidR="000152C7" w:rsidRPr="00B62EE5" w:rsidRDefault="000152C7" w:rsidP="00B47C5C">
            <w:pPr>
              <w:pStyle w:val="BodyText"/>
              <w:rPr>
                <w:ins w:id="6110" w:author="LUEJE Claudia" w:date="2023-06-26T17:59:00Z"/>
                <w:i/>
              </w:rPr>
            </w:pPr>
            <w:ins w:id="6111" w:author="LUEJE Claudia" w:date="2023-06-26T17:59:00Z">
              <w:r w:rsidRPr="00B62EE5">
                <w:rPr>
                  <w:i/>
                </w:rPr>
                <w:t>i</w:t>
              </w:r>
            </w:ins>
          </w:p>
        </w:tc>
        <w:tc>
          <w:tcPr>
            <w:tcW w:w="8959" w:type="dxa"/>
            <w:shd w:val="clear" w:color="auto" w:fill="auto"/>
          </w:tcPr>
          <w:p w14:paraId="252229B3" w14:textId="77777777" w:rsidR="000152C7" w:rsidRPr="00B62EE5" w:rsidRDefault="000152C7" w:rsidP="00B47C5C">
            <w:pPr>
              <w:pStyle w:val="BodyText"/>
              <w:rPr>
                <w:ins w:id="6112" w:author="LUEJE Claudia" w:date="2023-06-26T17:59:00Z"/>
              </w:rPr>
            </w:pPr>
            <w:ins w:id="6113" w:author="LUEJE Claudia" w:date="2023-06-26T17:59:00Z">
              <w:r w:rsidRPr="00B62EE5">
                <w:t>is the weld index;</w:t>
              </w:r>
            </w:ins>
          </w:p>
        </w:tc>
      </w:tr>
      <w:tr w:rsidR="000152C7" w14:paraId="7E21CEDF" w14:textId="77777777" w:rsidTr="000152C7">
        <w:trPr>
          <w:ins w:id="6114" w:author="LUEJE Claudia" w:date="2023-06-26T17:59:00Z"/>
        </w:trPr>
        <w:tc>
          <w:tcPr>
            <w:tcW w:w="397" w:type="dxa"/>
            <w:shd w:val="clear" w:color="auto" w:fill="auto"/>
          </w:tcPr>
          <w:p w14:paraId="51EF1210" w14:textId="77777777" w:rsidR="000152C7" w:rsidRDefault="000152C7" w:rsidP="00B47C5C">
            <w:pPr>
              <w:pStyle w:val="BodyText"/>
              <w:rPr>
                <w:ins w:id="6115" w:author="LUEJE Claudia" w:date="2023-06-26T17:59:00Z"/>
              </w:rPr>
            </w:pPr>
            <w:ins w:id="6116" w:author="LUEJE Claudia" w:date="2023-06-26T17:59:00Z">
              <w:r>
                <w:t> </w:t>
              </w:r>
            </w:ins>
          </w:p>
        </w:tc>
        <w:tc>
          <w:tcPr>
            <w:tcW w:w="397" w:type="dxa"/>
            <w:shd w:val="clear" w:color="auto" w:fill="auto"/>
          </w:tcPr>
          <w:p w14:paraId="5B94D2A4" w14:textId="77777777" w:rsidR="000152C7" w:rsidRPr="000152C7" w:rsidRDefault="000152C7" w:rsidP="00B47C5C">
            <w:pPr>
              <w:pStyle w:val="BodyText"/>
              <w:rPr>
                <w:ins w:id="6117" w:author="LUEJE Claudia" w:date="2023-06-26T17:59:00Z"/>
                <w:i/>
              </w:rPr>
            </w:pPr>
            <w:ins w:id="6118" w:author="LUEJE Claudia" w:date="2023-06-26T17:59:00Z">
              <w:r w:rsidRPr="000152C7">
                <w:rPr>
                  <w:i/>
                </w:rPr>
                <w:t>j</w:t>
              </w:r>
            </w:ins>
          </w:p>
        </w:tc>
        <w:tc>
          <w:tcPr>
            <w:tcW w:w="8959" w:type="dxa"/>
            <w:shd w:val="clear" w:color="auto" w:fill="auto"/>
          </w:tcPr>
          <w:p w14:paraId="7761CDD1" w14:textId="77777777" w:rsidR="000152C7" w:rsidRDefault="000152C7" w:rsidP="00B47C5C">
            <w:pPr>
              <w:pStyle w:val="BodyText"/>
              <w:rPr>
                <w:ins w:id="6119" w:author="LUEJE Claudia" w:date="2023-06-26T17:59:00Z"/>
              </w:rPr>
            </w:pPr>
            <w:ins w:id="6120" w:author="LUEJE Claudia" w:date="2023-06-26T17:59:00Z">
              <w:r>
                <w:t>index of the welded sheet related to the weld (</w:t>
              </w:r>
              <w:r w:rsidRPr="000152C7">
                <w:rPr>
                  <w:i/>
                </w:rPr>
                <w:t>α</w:t>
              </w:r>
              <w:r w:rsidRPr="000152C7">
                <w:rPr>
                  <w:vertAlign w:val="subscript"/>
                </w:rPr>
                <w:t>j</w:t>
              </w:r>
              <w:r w:rsidRPr="000152C7">
                <w:t xml:space="preserve"> in case of a Corner Weld is 90° and therefore sin</w:t>
              </w:r>
              <w:r w:rsidRPr="000152C7">
                <w:rPr>
                  <w:i/>
                </w:rPr>
                <w:t>α</w:t>
              </w:r>
              <w:r w:rsidRPr="000152C7">
                <w:rPr>
                  <w:vertAlign w:val="subscript"/>
                </w:rPr>
                <w:t>j</w:t>
              </w:r>
              <w:r w:rsidRPr="000152C7">
                <w:t>=1).</w:t>
              </w:r>
            </w:ins>
          </w:p>
        </w:tc>
      </w:tr>
    </w:tbl>
    <w:p w14:paraId="16696739" w14:textId="5BCF99F3" w:rsidR="000152C7" w:rsidRPr="00E956F7" w:rsidRDefault="000152C7">
      <w:pPr>
        <w:pStyle w:val="BodyText"/>
        <w:autoSpaceDE w:val="0"/>
        <w:autoSpaceDN w:val="0"/>
        <w:adjustRightInd w:val="0"/>
        <w:rPr>
          <w:ins w:id="6121" w:author="LUEJE Claudia" w:date="2023-06-26T17:59:00Z"/>
          <w:szCs w:val="24"/>
        </w:rPr>
      </w:pPr>
    </w:p>
    <w:p w14:paraId="729BE8BB" w14:textId="77777777" w:rsidR="00FC68DB" w:rsidRDefault="001332BD" w:rsidP="0028029B">
      <w:pPr>
        <w:keepNext/>
        <w:rPr>
          <w:del w:id="6122" w:author="LUEJE Claudia" w:date="2023-06-26T17:59:00Z"/>
        </w:rPr>
      </w:pPr>
      <w:r w:rsidRPr="00E956F7">
        <w:rPr>
          <w:szCs w:val="24"/>
        </w:rPr>
        <w:t xml:space="preserve">Inside the χMCF </w:t>
      </w:r>
      <w:r w:rsidR="0044016B">
        <w:rPr>
          <w:szCs w:val="24"/>
        </w:rPr>
        <w:t>f</w:t>
      </w:r>
      <w:r w:rsidRPr="00E956F7">
        <w:rPr>
          <w:szCs w:val="24"/>
        </w:rPr>
        <w:t>ile the following parameters can be specified</w:t>
      </w:r>
      <w:del w:id="6123" w:author="LUEJE Claudia" w:date="2023-06-26T17:59:00Z">
        <w:r w:rsidR="00FC68DB" w:rsidRPr="00F54804">
          <w:delText>:</w:delText>
        </w:r>
      </w:del>
    </w:p>
    <w:p w14:paraId="2A1EED29" w14:textId="623C4EBC" w:rsidR="001332BD" w:rsidRPr="00E956F7" w:rsidRDefault="0044016B">
      <w:pPr>
        <w:pStyle w:val="BodyText"/>
        <w:autoSpaceDE w:val="0"/>
        <w:autoSpaceDN w:val="0"/>
        <w:adjustRightInd w:val="0"/>
        <w:rPr>
          <w:ins w:id="6124" w:author="LUEJE Claudia" w:date="2023-06-26T17:59:00Z"/>
          <w:szCs w:val="24"/>
        </w:rPr>
      </w:pPr>
      <w:ins w:id="6125" w:author="LUEJE Claudia" w:date="2023-06-26T17:59:00Z">
        <w:r>
          <w:rPr>
            <w:szCs w:val="24"/>
          </w:rPr>
          <w:t xml:space="preserve"> as shown in </w:t>
        </w:r>
      </w:ins>
      <w:bookmarkStart w:id="6126" w:name="_Toc110532445"/>
      <w:r w:rsidRPr="0044016B">
        <w:rPr>
          <w:rStyle w:val="citetbl"/>
        </w:rPr>
        <w:t xml:space="preserve">Table </w:t>
      </w:r>
      <w:del w:id="6127"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97</w:delText>
        </w:r>
        <w:r w:rsidR="0025265B" w:rsidRPr="005C2D94">
          <w:fldChar w:fldCharType="end"/>
        </w:r>
      </w:del>
      <w:ins w:id="6128" w:author="LUEJE Claudia" w:date="2023-06-26T17:59:00Z">
        <w:r w:rsidRPr="0044016B">
          <w:rPr>
            <w:rStyle w:val="citetbl"/>
          </w:rPr>
          <w:t>97</w:t>
        </w:r>
        <w:r w:rsidR="001332BD" w:rsidRPr="00E956F7">
          <w:rPr>
            <w:szCs w:val="24"/>
          </w:rPr>
          <w:t>:</w:t>
        </w:r>
      </w:ins>
    </w:p>
    <w:p w14:paraId="7F7CF63D" w14:textId="7E631E4B" w:rsidR="001332BD" w:rsidRPr="00E956F7" w:rsidRDefault="006F39DE">
      <w:pPr>
        <w:pStyle w:val="Tabletitle"/>
        <w:autoSpaceDE w:val="0"/>
        <w:autoSpaceDN w:val="0"/>
        <w:adjustRightInd w:val="0"/>
        <w:outlineLvl w:val="0"/>
        <w:rPr>
          <w:szCs w:val="24"/>
        </w:rPr>
      </w:pPr>
      <w:ins w:id="6129" w:author="LUEJE Claudia" w:date="2023-06-26T17:59:00Z">
        <w:r w:rsidRPr="00E956F7">
          <w:rPr>
            <w:szCs w:val="24"/>
          </w:rPr>
          <w:t>Table </w:t>
        </w:r>
        <w:r w:rsidR="001332BD" w:rsidRPr="00E956F7">
          <w:rPr>
            <w:szCs w:val="24"/>
          </w:rPr>
          <w:t>97</w:t>
        </w:r>
      </w:ins>
      <w:r w:rsidR="005A19EB" w:rsidRPr="00E956F7">
        <w:rPr>
          <w:szCs w:val="24"/>
        </w:rPr>
        <w:t xml:space="preserve"> </w:t>
      </w:r>
      <w:r w:rsidR="001332BD" w:rsidRPr="00E956F7">
        <w:rPr>
          <w:szCs w:val="24"/>
        </w:rPr>
        <w:t xml:space="preserve">— Parameters of </w:t>
      </w:r>
      <w:r w:rsidR="0044016B">
        <w:rPr>
          <w:szCs w:val="24"/>
        </w:rPr>
        <w:t>d</w:t>
      </w:r>
      <w:r w:rsidR="001332BD" w:rsidRPr="00E956F7">
        <w:rPr>
          <w:szCs w:val="24"/>
        </w:rPr>
        <w:t xml:space="preserve">ouble </w:t>
      </w:r>
      <w:r w:rsidR="0044016B">
        <w:rPr>
          <w:szCs w:val="24"/>
        </w:rPr>
        <w:t>c</w:t>
      </w:r>
      <w:r w:rsidR="001332BD" w:rsidRPr="00E956F7">
        <w:rPr>
          <w:szCs w:val="24"/>
        </w:rPr>
        <w:t xml:space="preserve">orner </w:t>
      </w:r>
      <w:r w:rsidR="0044016B">
        <w:rPr>
          <w:szCs w:val="24"/>
        </w:rPr>
        <w:t>w</w:t>
      </w:r>
      <w:r w:rsidR="001332BD" w:rsidRPr="00E956F7">
        <w:rPr>
          <w:szCs w:val="24"/>
        </w:rPr>
        <w:t>eld</w:t>
      </w:r>
      <w:bookmarkEnd w:id="6126"/>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1"/>
        <w:gridCol w:w="1602"/>
        <w:gridCol w:w="1437"/>
        <w:gridCol w:w="1428"/>
        <w:gridCol w:w="1255"/>
        <w:gridCol w:w="1608"/>
      </w:tblGrid>
      <w:tr w:rsidR="001332BD" w:rsidRPr="00B62EE5" w14:paraId="655F1517" w14:textId="77777777" w:rsidTr="005B271E">
        <w:trPr>
          <w:jc w:val="center"/>
        </w:trPr>
        <w:tc>
          <w:tcPr>
            <w:tcW w:w="1190" w:type="dxa"/>
            <w:tcBorders>
              <w:top w:val="single" w:sz="12" w:space="0" w:color="auto"/>
              <w:bottom w:val="single" w:sz="12" w:space="0" w:color="auto"/>
            </w:tcBorders>
            <w:shd w:val="clear" w:color="auto" w:fill="F3F3F3"/>
          </w:tcPr>
          <w:p w14:paraId="1DE3166F" w14:textId="40EBDE7E" w:rsidR="001332BD" w:rsidRPr="00B62EE5" w:rsidRDefault="001332BD" w:rsidP="005A19EB">
            <w:pPr>
              <w:pStyle w:val="Tableheader"/>
              <w:autoSpaceDE w:val="0"/>
              <w:autoSpaceDN w:val="0"/>
              <w:adjustRightInd w:val="0"/>
              <w:rPr>
                <w:b/>
              </w:rPr>
            </w:pPr>
            <w:r w:rsidRPr="00B62EE5">
              <w:rPr>
                <w:b/>
                <w:szCs w:val="24"/>
              </w:rPr>
              <w:t>Parameter</w:t>
            </w:r>
          </w:p>
        </w:tc>
        <w:tc>
          <w:tcPr>
            <w:tcW w:w="1604" w:type="dxa"/>
            <w:tcBorders>
              <w:top w:val="single" w:sz="12" w:space="0" w:color="auto"/>
              <w:bottom w:val="single" w:sz="12" w:space="0" w:color="auto"/>
            </w:tcBorders>
            <w:shd w:val="clear" w:color="auto" w:fill="F3F3F3"/>
          </w:tcPr>
          <w:p w14:paraId="2BE06795" w14:textId="655E34FE" w:rsidR="001332BD" w:rsidRPr="00B62EE5" w:rsidRDefault="001332BD" w:rsidP="005A19EB">
            <w:pPr>
              <w:pStyle w:val="Tableheader"/>
              <w:autoSpaceDE w:val="0"/>
              <w:autoSpaceDN w:val="0"/>
              <w:adjustRightInd w:val="0"/>
              <w:rPr>
                <w:b/>
              </w:rPr>
            </w:pPr>
            <w:r w:rsidRPr="00B62EE5">
              <w:rPr>
                <w:b/>
                <w:szCs w:val="24"/>
              </w:rPr>
              <w:t>χMCF-Key</w:t>
            </w:r>
          </w:p>
        </w:tc>
        <w:tc>
          <w:tcPr>
            <w:tcW w:w="1438" w:type="dxa"/>
            <w:tcBorders>
              <w:top w:val="single" w:sz="12" w:space="0" w:color="auto"/>
              <w:bottom w:val="single" w:sz="12" w:space="0" w:color="auto"/>
            </w:tcBorders>
            <w:shd w:val="clear" w:color="auto" w:fill="F3F3F3"/>
          </w:tcPr>
          <w:p w14:paraId="5AF28F00" w14:textId="5B00553A" w:rsidR="001332BD" w:rsidRPr="00B62EE5" w:rsidRDefault="001332BD" w:rsidP="005A19EB">
            <w:pPr>
              <w:pStyle w:val="Tableheader"/>
              <w:autoSpaceDE w:val="0"/>
              <w:autoSpaceDN w:val="0"/>
              <w:adjustRightInd w:val="0"/>
              <w:rPr>
                <w:b/>
              </w:rPr>
            </w:pPr>
            <w:r w:rsidRPr="00B62EE5">
              <w:rPr>
                <w:b/>
                <w:szCs w:val="24"/>
              </w:rPr>
              <w:t>Multiplicity</w:t>
            </w:r>
          </w:p>
        </w:tc>
        <w:tc>
          <w:tcPr>
            <w:tcW w:w="1431" w:type="dxa"/>
            <w:tcBorders>
              <w:top w:val="single" w:sz="12" w:space="0" w:color="auto"/>
              <w:bottom w:val="single" w:sz="12" w:space="0" w:color="auto"/>
            </w:tcBorders>
            <w:shd w:val="clear" w:color="auto" w:fill="F3F3F3"/>
          </w:tcPr>
          <w:p w14:paraId="2664E4F8" w14:textId="53C26940" w:rsidR="001332BD" w:rsidRPr="00B62EE5" w:rsidRDefault="001332BD" w:rsidP="005A19EB">
            <w:pPr>
              <w:pStyle w:val="Tableheader"/>
              <w:autoSpaceDE w:val="0"/>
              <w:autoSpaceDN w:val="0"/>
              <w:adjustRightInd w:val="0"/>
              <w:rPr>
                <w:b/>
              </w:rPr>
            </w:pPr>
            <w:r w:rsidRPr="00B62EE5">
              <w:rPr>
                <w:b/>
                <w:szCs w:val="24"/>
              </w:rPr>
              <w:t xml:space="preserve">Value </w:t>
            </w:r>
            <w:r w:rsidR="0044016B" w:rsidRPr="00B62EE5">
              <w:rPr>
                <w:b/>
                <w:szCs w:val="24"/>
              </w:rPr>
              <w:t>r</w:t>
            </w:r>
            <w:r w:rsidRPr="00B62EE5">
              <w:rPr>
                <w:b/>
                <w:szCs w:val="24"/>
              </w:rPr>
              <w:t>ange</w:t>
            </w:r>
          </w:p>
        </w:tc>
        <w:tc>
          <w:tcPr>
            <w:tcW w:w="1256" w:type="dxa"/>
            <w:tcBorders>
              <w:top w:val="single" w:sz="12" w:space="0" w:color="auto"/>
              <w:bottom w:val="single" w:sz="12" w:space="0" w:color="auto"/>
            </w:tcBorders>
            <w:shd w:val="clear" w:color="auto" w:fill="F3F3F3"/>
          </w:tcPr>
          <w:p w14:paraId="07B0BC23" w14:textId="2015319A" w:rsidR="001332BD" w:rsidRPr="00B62EE5" w:rsidRDefault="001332BD" w:rsidP="005A19EB">
            <w:pPr>
              <w:pStyle w:val="Tableheader"/>
              <w:autoSpaceDE w:val="0"/>
              <w:autoSpaceDN w:val="0"/>
              <w:adjustRightInd w:val="0"/>
              <w:rPr>
                <w:b/>
              </w:rPr>
            </w:pPr>
            <w:r w:rsidRPr="00B62EE5">
              <w:rPr>
                <w:b/>
                <w:szCs w:val="24"/>
              </w:rPr>
              <w:t>Use</w:t>
            </w:r>
          </w:p>
        </w:tc>
        <w:tc>
          <w:tcPr>
            <w:tcW w:w="1612" w:type="dxa"/>
            <w:tcBorders>
              <w:top w:val="single" w:sz="12" w:space="0" w:color="auto"/>
              <w:bottom w:val="single" w:sz="12" w:space="0" w:color="auto"/>
            </w:tcBorders>
            <w:shd w:val="clear" w:color="auto" w:fill="F3F3F3"/>
          </w:tcPr>
          <w:p w14:paraId="222E4D7A" w14:textId="6D0C3526" w:rsidR="001332BD" w:rsidRPr="00B62EE5" w:rsidRDefault="001332BD" w:rsidP="005A19EB">
            <w:pPr>
              <w:pStyle w:val="Tableheader"/>
              <w:autoSpaceDE w:val="0"/>
              <w:autoSpaceDN w:val="0"/>
              <w:adjustRightInd w:val="0"/>
              <w:rPr>
                <w:b/>
              </w:rPr>
            </w:pPr>
            <w:r w:rsidRPr="00B62EE5">
              <w:rPr>
                <w:b/>
                <w:szCs w:val="24"/>
              </w:rPr>
              <w:t xml:space="preserve">Default </w:t>
            </w:r>
            <w:r w:rsidR="0044016B" w:rsidRPr="00B62EE5">
              <w:rPr>
                <w:b/>
                <w:szCs w:val="24"/>
              </w:rPr>
              <w:t>v</w:t>
            </w:r>
            <w:r w:rsidRPr="00B62EE5">
              <w:rPr>
                <w:b/>
                <w:szCs w:val="24"/>
              </w:rPr>
              <w:t>alue</w:t>
            </w:r>
          </w:p>
        </w:tc>
      </w:tr>
      <w:tr w:rsidR="001332BD" w:rsidRPr="00E956F7" w14:paraId="69A957FF" w14:textId="77777777" w:rsidTr="005B271E">
        <w:trPr>
          <w:jc w:val="center"/>
        </w:trPr>
        <w:tc>
          <w:tcPr>
            <w:tcW w:w="1190" w:type="dxa"/>
            <w:tcBorders>
              <w:top w:val="single" w:sz="12" w:space="0" w:color="auto"/>
            </w:tcBorders>
          </w:tcPr>
          <w:p w14:paraId="0BB8F00C" w14:textId="53ABF7B5" w:rsidR="001332BD" w:rsidRPr="00E956F7" w:rsidRDefault="001332BD" w:rsidP="005A19EB">
            <w:pPr>
              <w:pStyle w:val="Tablebody"/>
              <w:autoSpaceDE w:val="0"/>
              <w:autoSpaceDN w:val="0"/>
              <w:adjustRightInd w:val="0"/>
              <w:rPr>
                <w:szCs w:val="18"/>
              </w:rPr>
            </w:pPr>
            <w:r w:rsidRPr="00E956F7">
              <w:rPr>
                <w:szCs w:val="24"/>
              </w:rPr>
              <w:t>a</w:t>
            </w:r>
          </w:p>
        </w:tc>
        <w:tc>
          <w:tcPr>
            <w:tcW w:w="1604" w:type="dxa"/>
            <w:tcBorders>
              <w:top w:val="single" w:sz="12" w:space="0" w:color="auto"/>
            </w:tcBorders>
          </w:tcPr>
          <w:p w14:paraId="50DDA3EC" w14:textId="38F4A7EA" w:rsidR="001332BD" w:rsidRPr="00E956F7" w:rsidRDefault="001332BD" w:rsidP="005A19EB">
            <w:pPr>
              <w:pStyle w:val="Tablebody"/>
              <w:autoSpaceDE w:val="0"/>
              <w:autoSpaceDN w:val="0"/>
              <w:adjustRightInd w:val="0"/>
              <w:rPr>
                <w:szCs w:val="18"/>
              </w:rPr>
            </w:pPr>
            <w:r w:rsidRPr="00E956F7">
              <w:rPr>
                <w:szCs w:val="24"/>
              </w:rPr>
              <w:t>thickness</w:t>
            </w:r>
          </w:p>
        </w:tc>
        <w:tc>
          <w:tcPr>
            <w:tcW w:w="1438" w:type="dxa"/>
            <w:tcBorders>
              <w:top w:val="single" w:sz="12" w:space="0" w:color="auto"/>
            </w:tcBorders>
          </w:tcPr>
          <w:p w14:paraId="61E66AFA" w14:textId="6BBCE993" w:rsidR="001332BD" w:rsidRPr="00E956F7" w:rsidRDefault="001332BD" w:rsidP="005A19EB">
            <w:pPr>
              <w:pStyle w:val="Tablebody"/>
              <w:autoSpaceDE w:val="0"/>
              <w:autoSpaceDN w:val="0"/>
              <w:adjustRightInd w:val="0"/>
              <w:rPr>
                <w:szCs w:val="18"/>
              </w:rPr>
            </w:pPr>
            <w:r w:rsidRPr="00E956F7">
              <w:rPr>
                <w:szCs w:val="24"/>
              </w:rPr>
              <w:t>1 – 2</w:t>
            </w:r>
          </w:p>
        </w:tc>
        <w:tc>
          <w:tcPr>
            <w:tcW w:w="1431" w:type="dxa"/>
            <w:tcBorders>
              <w:top w:val="single" w:sz="12" w:space="0" w:color="auto"/>
            </w:tcBorders>
          </w:tcPr>
          <w:p w14:paraId="5FA2D548" w14:textId="13F3E220" w:rsidR="001332BD" w:rsidRPr="00E956F7" w:rsidRDefault="001332BD" w:rsidP="005A19EB">
            <w:pPr>
              <w:pStyle w:val="Tablebody"/>
              <w:autoSpaceDE w:val="0"/>
              <w:autoSpaceDN w:val="0"/>
              <w:adjustRightInd w:val="0"/>
              <w:rPr>
                <w:szCs w:val="18"/>
              </w:rPr>
            </w:pPr>
            <w:r w:rsidRPr="00E956F7">
              <w:rPr>
                <w:szCs w:val="24"/>
              </w:rPr>
              <w:t>≥ 0</w:t>
            </w:r>
          </w:p>
        </w:tc>
        <w:tc>
          <w:tcPr>
            <w:tcW w:w="1256" w:type="dxa"/>
            <w:tcBorders>
              <w:top w:val="single" w:sz="12" w:space="0" w:color="auto"/>
            </w:tcBorders>
          </w:tcPr>
          <w:p w14:paraId="04DD0A8B" w14:textId="3481616C"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Borders>
              <w:top w:val="single" w:sz="12" w:space="0" w:color="auto"/>
            </w:tcBorders>
          </w:tcPr>
          <w:p w14:paraId="2EEA32BD" w14:textId="1A2C7463" w:rsidR="001332BD" w:rsidRPr="00E956F7" w:rsidRDefault="001332BD" w:rsidP="005A19EB">
            <w:pPr>
              <w:pStyle w:val="Tablebody"/>
              <w:autoSpaceDE w:val="0"/>
              <w:autoSpaceDN w:val="0"/>
              <w:adjustRightInd w:val="0"/>
              <w:rPr>
                <w:szCs w:val="18"/>
              </w:rPr>
            </w:pPr>
            <w:r w:rsidRPr="00E956F7">
              <w:rPr>
                <w:szCs w:val="24"/>
              </w:rPr>
              <w:t> </w:t>
            </w:r>
          </w:p>
        </w:tc>
      </w:tr>
      <w:tr w:rsidR="001332BD" w:rsidRPr="00E956F7" w14:paraId="63BF4871" w14:textId="77777777" w:rsidTr="005B271E">
        <w:trPr>
          <w:jc w:val="center"/>
        </w:trPr>
        <w:tc>
          <w:tcPr>
            <w:tcW w:w="1190" w:type="dxa"/>
          </w:tcPr>
          <w:p w14:paraId="20A1BB96" w14:textId="60BA8844" w:rsidR="001332BD" w:rsidRPr="00E956F7" w:rsidRDefault="001332BD" w:rsidP="005A19EB">
            <w:pPr>
              <w:pStyle w:val="Tablebody"/>
              <w:autoSpaceDE w:val="0"/>
              <w:autoSpaceDN w:val="0"/>
              <w:adjustRightInd w:val="0"/>
              <w:rPr>
                <w:szCs w:val="18"/>
              </w:rPr>
            </w:pPr>
            <w:r w:rsidRPr="00E956F7">
              <w:rPr>
                <w:szCs w:val="24"/>
              </w:rPr>
              <w:t>β</w:t>
            </w:r>
          </w:p>
        </w:tc>
        <w:tc>
          <w:tcPr>
            <w:tcW w:w="1604" w:type="dxa"/>
          </w:tcPr>
          <w:p w14:paraId="77A63D2F" w14:textId="50C3B386" w:rsidR="001332BD" w:rsidRPr="00E956F7" w:rsidRDefault="001332BD" w:rsidP="005A19EB">
            <w:pPr>
              <w:pStyle w:val="Tablebody"/>
              <w:autoSpaceDE w:val="0"/>
              <w:autoSpaceDN w:val="0"/>
              <w:adjustRightInd w:val="0"/>
              <w:rPr>
                <w:szCs w:val="18"/>
              </w:rPr>
            </w:pPr>
            <w:r w:rsidRPr="00E956F7">
              <w:rPr>
                <w:szCs w:val="24"/>
              </w:rPr>
              <w:t>angle</w:t>
            </w:r>
          </w:p>
        </w:tc>
        <w:tc>
          <w:tcPr>
            <w:tcW w:w="1438" w:type="dxa"/>
          </w:tcPr>
          <w:p w14:paraId="3F863028" w14:textId="617F9DA6" w:rsidR="001332BD" w:rsidRPr="00E956F7" w:rsidRDefault="001332BD" w:rsidP="005A19EB">
            <w:pPr>
              <w:pStyle w:val="Tablebody"/>
              <w:autoSpaceDE w:val="0"/>
              <w:autoSpaceDN w:val="0"/>
              <w:adjustRightInd w:val="0"/>
              <w:rPr>
                <w:szCs w:val="18"/>
              </w:rPr>
            </w:pPr>
            <w:r w:rsidRPr="00E956F7">
              <w:rPr>
                <w:szCs w:val="24"/>
              </w:rPr>
              <w:t>0 – 2</w:t>
            </w:r>
          </w:p>
        </w:tc>
        <w:tc>
          <w:tcPr>
            <w:tcW w:w="1431" w:type="dxa"/>
          </w:tcPr>
          <w:p w14:paraId="19F24095" w14:textId="337144FC" w:rsidR="001332BD" w:rsidRPr="00E956F7" w:rsidRDefault="001332BD" w:rsidP="005A19EB">
            <w:pPr>
              <w:pStyle w:val="Tablebody"/>
              <w:autoSpaceDE w:val="0"/>
              <w:autoSpaceDN w:val="0"/>
              <w:adjustRightInd w:val="0"/>
              <w:rPr>
                <w:szCs w:val="18"/>
              </w:rPr>
            </w:pPr>
            <w:r w:rsidRPr="00E956F7">
              <w:rPr>
                <w:szCs w:val="24"/>
              </w:rPr>
              <w:t>≥ 0</w:t>
            </w:r>
          </w:p>
        </w:tc>
        <w:tc>
          <w:tcPr>
            <w:tcW w:w="1256" w:type="dxa"/>
          </w:tcPr>
          <w:p w14:paraId="7DA443A1" w14:textId="2F8468DB"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Pr>
          <w:p w14:paraId="21C37DD6" w14:textId="7D103991" w:rsidR="001332BD" w:rsidRPr="00E956F7" w:rsidRDefault="001332BD" w:rsidP="005A19EB">
            <w:pPr>
              <w:pStyle w:val="Tablebody"/>
              <w:autoSpaceDE w:val="0"/>
              <w:autoSpaceDN w:val="0"/>
              <w:adjustRightInd w:val="0"/>
              <w:rPr>
                <w:szCs w:val="18"/>
              </w:rPr>
            </w:pPr>
            <w:r w:rsidRPr="00E956F7">
              <w:rPr>
                <w:szCs w:val="24"/>
              </w:rPr>
              <w:t>45 [deg]</w:t>
            </w:r>
          </w:p>
        </w:tc>
      </w:tr>
      <w:tr w:rsidR="001332BD" w:rsidRPr="00E956F7" w14:paraId="3B50AB16" w14:textId="77777777" w:rsidTr="005B271E">
        <w:trPr>
          <w:jc w:val="center"/>
        </w:trPr>
        <w:tc>
          <w:tcPr>
            <w:tcW w:w="1190" w:type="dxa"/>
          </w:tcPr>
          <w:p w14:paraId="3C4AFEC1" w14:textId="29CDA39D" w:rsidR="001332BD" w:rsidRPr="00E956F7" w:rsidRDefault="001332BD" w:rsidP="005A19EB">
            <w:pPr>
              <w:pStyle w:val="Tablebody"/>
              <w:autoSpaceDE w:val="0"/>
              <w:autoSpaceDN w:val="0"/>
              <w:adjustRightInd w:val="0"/>
              <w:rPr>
                <w:szCs w:val="18"/>
              </w:rPr>
            </w:pPr>
            <w:r w:rsidRPr="00E956F7">
              <w:rPr>
                <w:szCs w:val="24"/>
              </w:rPr>
              <w:t>η</w:t>
            </w:r>
          </w:p>
        </w:tc>
        <w:tc>
          <w:tcPr>
            <w:tcW w:w="1604" w:type="dxa"/>
          </w:tcPr>
          <w:p w14:paraId="241BF494" w14:textId="55240A75" w:rsidR="001332BD" w:rsidRPr="00E956F7" w:rsidRDefault="001332BD" w:rsidP="005A19EB">
            <w:pPr>
              <w:pStyle w:val="Tablebody"/>
              <w:autoSpaceDE w:val="0"/>
              <w:autoSpaceDN w:val="0"/>
              <w:adjustRightInd w:val="0"/>
              <w:rPr>
                <w:szCs w:val="18"/>
              </w:rPr>
            </w:pPr>
            <w:r w:rsidRPr="00E956F7">
              <w:rPr>
                <w:szCs w:val="24"/>
              </w:rPr>
              <w:t>penetration</w:t>
            </w:r>
          </w:p>
        </w:tc>
        <w:tc>
          <w:tcPr>
            <w:tcW w:w="1438" w:type="dxa"/>
          </w:tcPr>
          <w:p w14:paraId="5F8289A9" w14:textId="441A6403" w:rsidR="001332BD" w:rsidRPr="00E956F7" w:rsidRDefault="001332BD" w:rsidP="005A19EB">
            <w:pPr>
              <w:pStyle w:val="Tablebody"/>
              <w:autoSpaceDE w:val="0"/>
              <w:autoSpaceDN w:val="0"/>
              <w:adjustRightInd w:val="0"/>
              <w:rPr>
                <w:szCs w:val="18"/>
              </w:rPr>
            </w:pPr>
            <w:r w:rsidRPr="00E956F7">
              <w:rPr>
                <w:szCs w:val="24"/>
              </w:rPr>
              <w:t>0 – 2</w:t>
            </w:r>
          </w:p>
        </w:tc>
        <w:tc>
          <w:tcPr>
            <w:tcW w:w="1431" w:type="dxa"/>
          </w:tcPr>
          <w:p w14:paraId="2DE80591" w14:textId="73308F79" w:rsidR="001332BD" w:rsidRPr="00E956F7" w:rsidRDefault="001332BD" w:rsidP="005A19EB">
            <w:pPr>
              <w:pStyle w:val="Tablebody"/>
              <w:autoSpaceDE w:val="0"/>
              <w:autoSpaceDN w:val="0"/>
              <w:adjustRightInd w:val="0"/>
              <w:rPr>
                <w:szCs w:val="18"/>
              </w:rPr>
            </w:pPr>
            <w:r w:rsidRPr="00E956F7">
              <w:rPr>
                <w:szCs w:val="24"/>
              </w:rPr>
              <w:t>0 ≤ η ≤ 1</w:t>
            </w:r>
          </w:p>
        </w:tc>
        <w:tc>
          <w:tcPr>
            <w:tcW w:w="1256" w:type="dxa"/>
          </w:tcPr>
          <w:p w14:paraId="392A581A" w14:textId="0200108A" w:rsidR="001332BD" w:rsidRPr="00E956F7" w:rsidRDefault="001332BD" w:rsidP="005A19EB">
            <w:pPr>
              <w:pStyle w:val="Tablebody"/>
              <w:autoSpaceDE w:val="0"/>
              <w:autoSpaceDN w:val="0"/>
              <w:adjustRightInd w:val="0"/>
              <w:rPr>
                <w:szCs w:val="18"/>
              </w:rPr>
            </w:pPr>
            <w:r w:rsidRPr="00E956F7">
              <w:rPr>
                <w:szCs w:val="24"/>
              </w:rPr>
              <w:t>Optional</w:t>
            </w:r>
          </w:p>
        </w:tc>
        <w:tc>
          <w:tcPr>
            <w:tcW w:w="1612" w:type="dxa"/>
          </w:tcPr>
          <w:p w14:paraId="2882C1C7" w14:textId="3A7AC8D5" w:rsidR="001332BD" w:rsidRPr="00E956F7" w:rsidRDefault="001332BD" w:rsidP="005A19EB">
            <w:pPr>
              <w:pStyle w:val="Tablebody"/>
              <w:autoSpaceDE w:val="0"/>
              <w:autoSpaceDN w:val="0"/>
              <w:adjustRightInd w:val="0"/>
              <w:rPr>
                <w:szCs w:val="18"/>
              </w:rPr>
            </w:pPr>
            <w:r w:rsidRPr="00E956F7">
              <w:rPr>
                <w:szCs w:val="24"/>
              </w:rPr>
              <w:t>0</w:t>
            </w:r>
          </w:p>
        </w:tc>
      </w:tr>
    </w:tbl>
    <w:p w14:paraId="3B0C6AAE" w14:textId="01FAF393" w:rsidR="001332BD" w:rsidRPr="00E956F7" w:rsidRDefault="001332BD">
      <w:pPr>
        <w:pStyle w:val="BodyText"/>
        <w:autoSpaceDE w:val="0"/>
        <w:autoSpaceDN w:val="0"/>
        <w:adjustRightInd w:val="0"/>
        <w:rPr>
          <w:szCs w:val="24"/>
        </w:rPr>
      </w:pPr>
      <w:r w:rsidRPr="00E956F7">
        <w:rPr>
          <w:szCs w:val="24"/>
        </w:rPr>
        <w:t>All other parameters are provided by the model itself.</w:t>
      </w:r>
    </w:p>
    <w:p w14:paraId="66656AA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130" w:name="_Toc338939161"/>
      <w:bookmarkStart w:id="6131" w:name="_Toc3557021"/>
      <w:bookmarkStart w:id="6132" w:name="_Toc34747271"/>
      <w:bookmarkStart w:id="6133" w:name="_Toc77102090"/>
      <w:r w:rsidRPr="00E956F7">
        <w:rPr>
          <w:rFonts w:eastAsia="Times New Roman"/>
          <w:szCs w:val="24"/>
        </w:rPr>
        <w:t>Attributes</w:t>
      </w:r>
      <w:bookmarkEnd w:id="6130"/>
      <w:bookmarkEnd w:id="6131"/>
      <w:bookmarkEnd w:id="6132"/>
      <w:bookmarkEnd w:id="6133"/>
    </w:p>
    <w:p w14:paraId="5BB87F0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34" w:name="_Toc338939163"/>
      <w:r w:rsidRPr="00E956F7">
        <w:rPr>
          <w:rFonts w:eastAsia="Times New Roman"/>
          <w:szCs w:val="24"/>
        </w:rPr>
        <w:t>Attribute "base</w:t>
      </w:r>
      <w:bookmarkEnd w:id="6134"/>
      <w:r w:rsidRPr="00E956F7">
        <w:rPr>
          <w:rFonts w:eastAsia="Times New Roman"/>
          <w:szCs w:val="24"/>
        </w:rPr>
        <w:t>"</w:t>
      </w:r>
    </w:p>
    <w:p w14:paraId="4FEDEF88" w14:textId="77777777" w:rsidR="001332BD" w:rsidRPr="00E956F7" w:rsidRDefault="001332BD">
      <w:pPr>
        <w:pStyle w:val="BodyText"/>
        <w:autoSpaceDE w:val="0"/>
        <w:autoSpaceDN w:val="0"/>
        <w:adjustRightInd w:val="0"/>
        <w:rPr>
          <w:szCs w:val="24"/>
        </w:rPr>
      </w:pPr>
      <w:r w:rsidRPr="00E956F7">
        <w:rPr>
          <w:szCs w:val="24"/>
        </w:rPr>
        <w:t>The index for the base sheet is specified using the attribute base.</w:t>
      </w:r>
    </w:p>
    <w:p w14:paraId="760B12E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35" w:name="_Toc338939164"/>
      <w:r w:rsidRPr="00E956F7">
        <w:rPr>
          <w:rFonts w:eastAsia="Times New Roman"/>
          <w:szCs w:val="24"/>
        </w:rPr>
        <w:t>Attribute "technology</w:t>
      </w:r>
      <w:bookmarkEnd w:id="6135"/>
      <w:r w:rsidRPr="00E956F7">
        <w:rPr>
          <w:rFonts w:eastAsia="Times New Roman"/>
          <w:szCs w:val="24"/>
        </w:rPr>
        <w:t>"</w:t>
      </w:r>
    </w:p>
    <w:p w14:paraId="21E0908B"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CC51AC">
        <w:rPr>
          <w:rStyle w:val="ISOCode"/>
        </w:rPr>
        <w:t>technology</w:t>
      </w:r>
      <w:r w:rsidRPr="00E956F7">
        <w:rPr>
          <w:szCs w:val="24"/>
        </w:rPr>
        <w:t xml:space="preserve"> can be specified using the following values:</w:t>
      </w:r>
    </w:p>
    <w:p w14:paraId="3F15E48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6" w:author="LUEJE Claudia" w:date="2023-06-26T17:59:00Z">
        <w:r w:rsidRPr="00E956F7">
          <w:rPr>
            <w:szCs w:val="24"/>
          </w:rPr>
          <w:t>—</w:t>
        </w:r>
        <w:r w:rsidRPr="00E956F7">
          <w:rPr>
            <w:szCs w:val="24"/>
          </w:rPr>
          <w:tab/>
        </w:r>
      </w:ins>
      <w:r w:rsidRPr="00CC51AC">
        <w:rPr>
          <w:rStyle w:val="ISOCode"/>
        </w:rPr>
        <w:t>resistance;</w:t>
      </w:r>
    </w:p>
    <w:p w14:paraId="45EE276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7" w:author="LUEJE Claudia" w:date="2023-06-26T17:59:00Z">
        <w:r w:rsidRPr="00E956F7">
          <w:rPr>
            <w:szCs w:val="24"/>
          </w:rPr>
          <w:t>—</w:t>
        </w:r>
        <w:r w:rsidRPr="00E956F7">
          <w:rPr>
            <w:szCs w:val="24"/>
          </w:rPr>
          <w:tab/>
        </w:r>
      </w:ins>
      <w:r w:rsidRPr="00CC51AC">
        <w:rPr>
          <w:rStyle w:val="ISOCode"/>
        </w:rPr>
        <w:t>arc;</w:t>
      </w:r>
    </w:p>
    <w:p w14:paraId="5C6A7202" w14:textId="3EA5656D"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8"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del w:id="6139" w:author="LUEJE Claudia" w:date="2023-06-26T17:59:00Z">
        <w:r w:rsidR="00FC68DB" w:rsidRPr="0013175B">
          <w:delText>)</w:delText>
        </w:r>
        <w:r w:rsidR="00B44DE8" w:rsidRPr="00B44DE8">
          <w:rPr>
            <w:rStyle w:val="XMLElement"/>
            <w:rFonts w:asciiTheme="minorHAnsi" w:hAnsiTheme="minorHAnsi" w:cstheme="minorHAnsi"/>
            <w:b w:val="0"/>
            <w:bCs/>
            <w:i w:val="0"/>
            <w:iCs/>
            <w:sz w:val="22"/>
          </w:rPr>
          <w:delText xml:space="preserve"> ;</w:delText>
        </w:r>
      </w:del>
      <w:ins w:id="6140" w:author="LUEJE Claudia" w:date="2023-06-26T17:59:00Z">
        <w:r w:rsidRPr="00E956F7">
          <w:rPr>
            <w:szCs w:val="24"/>
          </w:rPr>
          <w:t>);</w:t>
        </w:r>
      </w:ins>
    </w:p>
    <w:p w14:paraId="7AA49D8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41" w:author="LUEJE Claudia" w:date="2023-06-26T17:59:00Z">
        <w:r w:rsidRPr="00E956F7">
          <w:rPr>
            <w:szCs w:val="24"/>
          </w:rPr>
          <w:t>—</w:t>
        </w:r>
        <w:r w:rsidRPr="00E956F7">
          <w:rPr>
            <w:szCs w:val="24"/>
          </w:rPr>
          <w:tab/>
        </w:r>
      </w:ins>
      <w:r w:rsidRPr="00CC51AC">
        <w:rPr>
          <w:rStyle w:val="ISOCode"/>
        </w:rPr>
        <w:t>friction;</w:t>
      </w:r>
    </w:p>
    <w:p w14:paraId="183C25F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42" w:author="LUEJE Claudia" w:date="2023-06-26T17:59:00Z">
        <w:r w:rsidRPr="00E956F7">
          <w:rPr>
            <w:szCs w:val="24"/>
          </w:rPr>
          <w:t>—</w:t>
        </w:r>
        <w:r w:rsidRPr="00E956F7">
          <w:rPr>
            <w:szCs w:val="24"/>
          </w:rPr>
          <w:tab/>
        </w:r>
      </w:ins>
      <w:r w:rsidRPr="00CC51AC">
        <w:rPr>
          <w:rStyle w:val="ISOCode"/>
        </w:rPr>
        <w:t>brazing.</w:t>
      </w:r>
    </w:p>
    <w:p w14:paraId="5689AAE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143" w:name="_Toc338939165"/>
      <w:bookmarkStart w:id="6144" w:name="_Toc3557022"/>
      <w:bookmarkStart w:id="6145" w:name="_Toc34747272"/>
      <w:bookmarkStart w:id="6146" w:name="_Toc77102091"/>
      <w:r w:rsidRPr="00E956F7">
        <w:rPr>
          <w:rFonts w:eastAsia="Times New Roman"/>
          <w:szCs w:val="24"/>
        </w:rPr>
        <w:t>Element "weld_position</w:t>
      </w:r>
      <w:bookmarkEnd w:id="6143"/>
      <w:bookmarkEnd w:id="6144"/>
      <w:r w:rsidRPr="00E956F7">
        <w:rPr>
          <w:rFonts w:eastAsia="Times New Roman"/>
          <w:szCs w:val="24"/>
        </w:rPr>
        <w:t>"</w:t>
      </w:r>
      <w:bookmarkEnd w:id="6145"/>
      <w:bookmarkEnd w:id="6146"/>
    </w:p>
    <w:p w14:paraId="7A6D6961" w14:textId="1EDB0C21"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Corner Weld</w:t>
      </w:r>
      <w:ins w:id="6147" w:author="LUEJE Claudia" w:date="2023-06-26T17:59:00Z">
        <w:r w:rsidR="00A173B9">
          <w:rPr>
            <w:szCs w:val="24"/>
          </w:rPr>
          <w:t xml:space="preserve"> as shown in </w:t>
        </w:r>
        <w:r w:rsidR="00A173B9" w:rsidRPr="00A173B9">
          <w:rPr>
            <w:rStyle w:val="citetbl"/>
          </w:rPr>
          <w:t>Table 98</w:t>
        </w:r>
      </w:ins>
      <w:r w:rsidRPr="00E956F7">
        <w:rPr>
          <w:szCs w:val="24"/>
        </w:rPr>
        <w:t>:</w:t>
      </w:r>
    </w:p>
    <w:p w14:paraId="5270A0CE" w14:textId="6A30EC59" w:rsidR="001332BD" w:rsidRPr="00E956F7" w:rsidRDefault="006F39DE">
      <w:pPr>
        <w:pStyle w:val="Tabletitle"/>
        <w:autoSpaceDE w:val="0"/>
        <w:autoSpaceDN w:val="0"/>
        <w:adjustRightInd w:val="0"/>
        <w:outlineLvl w:val="0"/>
        <w:rPr>
          <w:szCs w:val="24"/>
        </w:rPr>
      </w:pPr>
      <w:bookmarkStart w:id="6148" w:name="_Toc110532446"/>
      <w:r w:rsidRPr="00E956F7">
        <w:rPr>
          <w:szCs w:val="24"/>
        </w:rPr>
        <w:t>Table</w:t>
      </w:r>
      <w:del w:id="6149"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98</w:delText>
        </w:r>
        <w:r w:rsidR="0025265B" w:rsidRPr="005C2D94">
          <w:fldChar w:fldCharType="end"/>
        </w:r>
      </w:del>
      <w:ins w:id="6150" w:author="LUEJE Claudia" w:date="2023-06-26T17:59:00Z">
        <w:r w:rsidRPr="00E956F7">
          <w:rPr>
            <w:szCs w:val="24"/>
          </w:rPr>
          <w:t> </w:t>
        </w:r>
        <w:r w:rsidR="001332BD" w:rsidRPr="00E956F7">
          <w:rPr>
            <w:szCs w:val="24"/>
          </w:rPr>
          <w:t>98</w:t>
        </w:r>
      </w:ins>
      <w:r w:rsidR="005A19EB"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Corner Weld</w:t>
      </w:r>
      <w:bookmarkEnd w:id="6148"/>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3F83B604" w14:textId="77777777" w:rsidTr="005B271E">
        <w:trPr>
          <w:tblHeader/>
          <w:jc w:val="center"/>
        </w:trPr>
        <w:tc>
          <w:tcPr>
            <w:tcW w:w="1871" w:type="dxa"/>
            <w:tcBorders>
              <w:top w:val="single" w:sz="12" w:space="0" w:color="auto"/>
              <w:bottom w:val="single" w:sz="12" w:space="0" w:color="auto"/>
            </w:tcBorders>
            <w:shd w:val="clear" w:color="auto" w:fill="F3F3F3"/>
          </w:tcPr>
          <w:p w14:paraId="3659885E" w14:textId="3021BEDB" w:rsidR="001332BD" w:rsidRPr="00B62EE5" w:rsidRDefault="001332BD" w:rsidP="005A19EB">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23D150CC" w14:textId="264B61C4" w:rsidR="001332BD" w:rsidRPr="00B62EE5" w:rsidRDefault="001332BD" w:rsidP="005A19EB">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tcPr>
          <w:p w14:paraId="30156300" w14:textId="2B072428" w:rsidR="001332BD" w:rsidRPr="00B62EE5" w:rsidRDefault="001332BD" w:rsidP="005A19EB">
            <w:pPr>
              <w:pStyle w:val="Tableheader"/>
              <w:autoSpaceDE w:val="0"/>
              <w:autoSpaceDN w:val="0"/>
              <w:adjustRightInd w:val="0"/>
              <w:rPr>
                <w:b/>
              </w:rPr>
            </w:pPr>
            <w:r w:rsidRPr="00B62EE5">
              <w:rPr>
                <w:b/>
                <w:szCs w:val="24"/>
              </w:rPr>
              <w:t>Use</w:t>
            </w:r>
          </w:p>
        </w:tc>
      </w:tr>
      <w:tr w:rsidR="001332BD" w:rsidRPr="00E956F7" w14:paraId="6D6B211F" w14:textId="77777777" w:rsidTr="005B271E">
        <w:trPr>
          <w:trHeight w:val="283"/>
          <w:jc w:val="center"/>
        </w:trPr>
        <w:tc>
          <w:tcPr>
            <w:tcW w:w="1871" w:type="dxa"/>
            <w:tcBorders>
              <w:top w:val="single" w:sz="12" w:space="0" w:color="auto"/>
            </w:tcBorders>
          </w:tcPr>
          <w:p w14:paraId="3AEA8814" w14:textId="004D8BC4" w:rsidR="001332BD" w:rsidRPr="00E956F7" w:rsidRDefault="001332BD" w:rsidP="005A19EB">
            <w:pPr>
              <w:pStyle w:val="Tablebody"/>
              <w:autoSpaceDE w:val="0"/>
              <w:autoSpaceDN w:val="0"/>
              <w:adjustRightInd w:val="0"/>
              <w:rPr>
                <w:rStyle w:val="CommentReference"/>
                <w:sz w:val="20"/>
                <w:szCs w:val="18"/>
                <w:lang w:eastAsia="x-none"/>
              </w:rPr>
            </w:pPr>
            <w:r w:rsidRPr="00E956F7">
              <w:rPr>
                <w:szCs w:val="24"/>
              </w:rPr>
              <w:t>u</w:t>
            </w:r>
          </w:p>
        </w:tc>
        <w:tc>
          <w:tcPr>
            <w:tcW w:w="1800" w:type="dxa"/>
            <w:tcBorders>
              <w:top w:val="single" w:sz="12" w:space="0" w:color="auto"/>
            </w:tcBorders>
          </w:tcPr>
          <w:p w14:paraId="52732BD3" w14:textId="0639829A"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Borders>
              <w:top w:val="single" w:sz="12" w:space="0" w:color="auto"/>
            </w:tcBorders>
          </w:tcPr>
          <w:p w14:paraId="27651F36" w14:textId="34D08B2C" w:rsidR="001332BD" w:rsidRPr="00E956F7" w:rsidRDefault="001332BD" w:rsidP="005A19EB">
            <w:pPr>
              <w:pStyle w:val="Tablebody"/>
              <w:autoSpaceDE w:val="0"/>
              <w:autoSpaceDN w:val="0"/>
              <w:adjustRightInd w:val="0"/>
              <w:rPr>
                <w:szCs w:val="18"/>
              </w:rPr>
            </w:pPr>
            <w:r w:rsidRPr="00E956F7">
              <w:rPr>
                <w:szCs w:val="24"/>
              </w:rPr>
              <w:t>Required</w:t>
            </w:r>
          </w:p>
        </w:tc>
      </w:tr>
      <w:tr w:rsidR="001332BD" w:rsidRPr="00E956F7" w14:paraId="29FC2805" w14:textId="77777777" w:rsidTr="005B271E">
        <w:trPr>
          <w:trHeight w:val="283"/>
          <w:jc w:val="center"/>
        </w:trPr>
        <w:tc>
          <w:tcPr>
            <w:tcW w:w="1871" w:type="dxa"/>
          </w:tcPr>
          <w:p w14:paraId="41E29F8B" w14:textId="1553E76A" w:rsidR="001332BD" w:rsidRPr="00E956F7" w:rsidRDefault="001332BD" w:rsidP="005A19EB">
            <w:pPr>
              <w:pStyle w:val="Tablebody"/>
              <w:autoSpaceDE w:val="0"/>
              <w:autoSpaceDN w:val="0"/>
              <w:adjustRightInd w:val="0"/>
              <w:rPr>
                <w:rStyle w:val="CommentReference"/>
                <w:sz w:val="20"/>
                <w:szCs w:val="18"/>
                <w:lang w:eastAsia="x-none"/>
              </w:rPr>
            </w:pPr>
            <w:r w:rsidRPr="00E956F7">
              <w:rPr>
                <w:szCs w:val="24"/>
              </w:rPr>
              <w:t>x</w:t>
            </w:r>
          </w:p>
        </w:tc>
        <w:tc>
          <w:tcPr>
            <w:tcW w:w="1800" w:type="dxa"/>
          </w:tcPr>
          <w:p w14:paraId="2E0F65F3" w14:textId="403749D5"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1FC6D593" w14:textId="16383B9E" w:rsidR="001332BD" w:rsidRPr="00E956F7" w:rsidRDefault="001332BD" w:rsidP="005A19EB">
            <w:pPr>
              <w:pStyle w:val="Tablebody"/>
              <w:autoSpaceDE w:val="0"/>
              <w:autoSpaceDN w:val="0"/>
              <w:adjustRightInd w:val="0"/>
              <w:rPr>
                <w:szCs w:val="18"/>
              </w:rPr>
            </w:pPr>
            <w:r w:rsidRPr="00E956F7">
              <w:rPr>
                <w:szCs w:val="24"/>
              </w:rPr>
              <w:t>Required</w:t>
            </w:r>
          </w:p>
        </w:tc>
      </w:tr>
      <w:tr w:rsidR="001332BD" w:rsidRPr="00E956F7" w14:paraId="0CC6E22C" w14:textId="77777777" w:rsidTr="005B271E">
        <w:trPr>
          <w:trHeight w:val="283"/>
          <w:jc w:val="center"/>
        </w:trPr>
        <w:tc>
          <w:tcPr>
            <w:tcW w:w="1871" w:type="dxa"/>
          </w:tcPr>
          <w:p w14:paraId="49980376" w14:textId="293DB04E" w:rsidR="001332BD" w:rsidRPr="00E956F7" w:rsidRDefault="001332BD" w:rsidP="005A19EB">
            <w:pPr>
              <w:pStyle w:val="Tablebody"/>
              <w:autoSpaceDE w:val="0"/>
              <w:autoSpaceDN w:val="0"/>
              <w:adjustRightInd w:val="0"/>
              <w:rPr>
                <w:rStyle w:val="CommentReference"/>
                <w:sz w:val="20"/>
                <w:szCs w:val="18"/>
                <w:lang w:eastAsia="x-none"/>
              </w:rPr>
            </w:pPr>
            <w:r w:rsidRPr="00E956F7">
              <w:rPr>
                <w:szCs w:val="24"/>
              </w:rPr>
              <w:t>y</w:t>
            </w:r>
          </w:p>
        </w:tc>
        <w:tc>
          <w:tcPr>
            <w:tcW w:w="1800" w:type="dxa"/>
          </w:tcPr>
          <w:p w14:paraId="67C98FD2" w14:textId="2C5D51C3"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3A9F4FD8" w14:textId="61777617" w:rsidR="001332BD" w:rsidRPr="00E956F7" w:rsidRDefault="001332BD" w:rsidP="005A19EB">
            <w:pPr>
              <w:pStyle w:val="Tablebody"/>
              <w:autoSpaceDE w:val="0"/>
              <w:autoSpaceDN w:val="0"/>
              <w:adjustRightInd w:val="0"/>
              <w:rPr>
                <w:szCs w:val="18"/>
              </w:rPr>
            </w:pPr>
            <w:r w:rsidRPr="00E956F7">
              <w:rPr>
                <w:szCs w:val="24"/>
              </w:rPr>
              <w:t>Required</w:t>
            </w:r>
          </w:p>
        </w:tc>
      </w:tr>
      <w:tr w:rsidR="001332BD" w:rsidRPr="00E956F7" w14:paraId="6820902D" w14:textId="77777777" w:rsidTr="005B271E">
        <w:trPr>
          <w:trHeight w:val="283"/>
          <w:jc w:val="center"/>
        </w:trPr>
        <w:tc>
          <w:tcPr>
            <w:tcW w:w="1871" w:type="dxa"/>
          </w:tcPr>
          <w:p w14:paraId="44DF5726" w14:textId="01826C5E" w:rsidR="001332BD" w:rsidRPr="00E956F7" w:rsidRDefault="001332BD" w:rsidP="005A19EB">
            <w:pPr>
              <w:pStyle w:val="Tablebody"/>
              <w:autoSpaceDE w:val="0"/>
              <w:autoSpaceDN w:val="0"/>
              <w:adjustRightInd w:val="0"/>
              <w:rPr>
                <w:rStyle w:val="CommentReference"/>
                <w:sz w:val="20"/>
                <w:szCs w:val="18"/>
                <w:lang w:eastAsia="x-none"/>
              </w:rPr>
            </w:pPr>
            <w:r w:rsidRPr="00E956F7">
              <w:rPr>
                <w:szCs w:val="24"/>
              </w:rPr>
              <w:t>z</w:t>
            </w:r>
          </w:p>
        </w:tc>
        <w:tc>
          <w:tcPr>
            <w:tcW w:w="1800" w:type="dxa"/>
          </w:tcPr>
          <w:p w14:paraId="471F2A3D" w14:textId="445E0E89"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11A45369" w14:textId="033DF0C9" w:rsidR="001332BD" w:rsidRPr="00E956F7" w:rsidRDefault="001332BD" w:rsidP="005A19EB">
            <w:pPr>
              <w:pStyle w:val="Tablebody"/>
              <w:autoSpaceDE w:val="0"/>
              <w:autoSpaceDN w:val="0"/>
              <w:adjustRightInd w:val="0"/>
              <w:rPr>
                <w:szCs w:val="18"/>
              </w:rPr>
            </w:pPr>
            <w:r w:rsidRPr="00E956F7">
              <w:rPr>
                <w:szCs w:val="24"/>
              </w:rPr>
              <w:t>Required</w:t>
            </w:r>
          </w:p>
        </w:tc>
      </w:tr>
      <w:tr w:rsidR="001332BD" w:rsidRPr="00E956F7" w14:paraId="10E0E5C7" w14:textId="77777777" w:rsidTr="005B271E">
        <w:trPr>
          <w:trHeight w:val="283"/>
          <w:jc w:val="center"/>
        </w:trPr>
        <w:tc>
          <w:tcPr>
            <w:tcW w:w="1871" w:type="dxa"/>
          </w:tcPr>
          <w:p w14:paraId="4447EE8E" w14:textId="3D73CF08" w:rsidR="001332BD" w:rsidRPr="00E956F7" w:rsidRDefault="001332BD" w:rsidP="005A19EB">
            <w:pPr>
              <w:pStyle w:val="Tablebody"/>
              <w:autoSpaceDE w:val="0"/>
              <w:autoSpaceDN w:val="0"/>
              <w:adjustRightInd w:val="0"/>
              <w:rPr>
                <w:rStyle w:val="CommentReference"/>
                <w:sz w:val="20"/>
                <w:szCs w:val="18"/>
                <w:lang w:eastAsia="x-none"/>
              </w:rPr>
            </w:pPr>
            <w:r w:rsidRPr="00E956F7">
              <w:rPr>
                <w:szCs w:val="24"/>
              </w:rPr>
              <w:t>reference</w:t>
            </w:r>
          </w:p>
        </w:tc>
        <w:tc>
          <w:tcPr>
            <w:tcW w:w="1800" w:type="dxa"/>
          </w:tcPr>
          <w:p w14:paraId="1697A01F" w14:textId="4A575FB6" w:rsidR="001332BD" w:rsidRPr="00E956F7" w:rsidRDefault="001332BD" w:rsidP="005A19EB">
            <w:pPr>
              <w:pStyle w:val="Tablebody"/>
              <w:autoSpaceDE w:val="0"/>
              <w:autoSpaceDN w:val="0"/>
              <w:adjustRightInd w:val="0"/>
              <w:rPr>
                <w:szCs w:val="18"/>
              </w:rPr>
            </w:pPr>
            <w:r w:rsidRPr="00E956F7">
              <w:rPr>
                <w:szCs w:val="24"/>
              </w:rPr>
              <w:t>Boolean</w:t>
            </w:r>
          </w:p>
        </w:tc>
        <w:tc>
          <w:tcPr>
            <w:tcW w:w="4680" w:type="dxa"/>
          </w:tcPr>
          <w:p w14:paraId="51E67344" w14:textId="0C0DEE01"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58B173F5" w14:textId="77777777" w:rsidTr="005B271E">
        <w:trPr>
          <w:trHeight w:val="283"/>
          <w:jc w:val="center"/>
        </w:trPr>
        <w:tc>
          <w:tcPr>
            <w:tcW w:w="1871" w:type="dxa"/>
          </w:tcPr>
          <w:p w14:paraId="1EDBB041" w14:textId="61B2BDE5" w:rsidR="001332BD" w:rsidRPr="00E956F7" w:rsidRDefault="001332BD" w:rsidP="005A19EB">
            <w:pPr>
              <w:pStyle w:val="Tablebody"/>
              <w:autoSpaceDE w:val="0"/>
              <w:autoSpaceDN w:val="0"/>
              <w:adjustRightInd w:val="0"/>
              <w:rPr>
                <w:szCs w:val="18"/>
              </w:rPr>
            </w:pPr>
            <w:r w:rsidRPr="00E956F7">
              <w:rPr>
                <w:szCs w:val="24"/>
              </w:rPr>
              <w:t>section</w:t>
            </w:r>
          </w:p>
        </w:tc>
        <w:tc>
          <w:tcPr>
            <w:tcW w:w="1800" w:type="dxa"/>
          </w:tcPr>
          <w:p w14:paraId="6D05607D" w14:textId="1A25230A" w:rsidR="001332BD" w:rsidRPr="00E956F7" w:rsidRDefault="001332BD" w:rsidP="005A19EB">
            <w:pPr>
              <w:pStyle w:val="Tablebody"/>
              <w:autoSpaceDE w:val="0"/>
              <w:autoSpaceDN w:val="0"/>
              <w:adjustRightInd w:val="0"/>
              <w:rPr>
                <w:szCs w:val="18"/>
              </w:rPr>
            </w:pPr>
            <w:r w:rsidRPr="00E956F7">
              <w:rPr>
                <w:szCs w:val="24"/>
              </w:rPr>
              <w:t>Selection</w:t>
            </w:r>
          </w:p>
        </w:tc>
        <w:tc>
          <w:tcPr>
            <w:tcW w:w="4680" w:type="dxa"/>
          </w:tcPr>
          <w:p w14:paraId="02538211" w14:textId="699E92AE"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683BDD6D" w14:textId="77777777" w:rsidTr="005B271E">
        <w:trPr>
          <w:trHeight w:val="340"/>
          <w:jc w:val="center"/>
        </w:trPr>
        <w:tc>
          <w:tcPr>
            <w:tcW w:w="1871" w:type="dxa"/>
          </w:tcPr>
          <w:p w14:paraId="2ABA572C" w14:textId="0A7555B7" w:rsidR="001332BD" w:rsidRPr="00E956F7" w:rsidRDefault="001332BD" w:rsidP="005A19EB">
            <w:pPr>
              <w:pStyle w:val="Tablebody"/>
              <w:autoSpaceDE w:val="0"/>
              <w:autoSpaceDN w:val="0"/>
              <w:adjustRightInd w:val="0"/>
              <w:rPr>
                <w:szCs w:val="18"/>
              </w:rPr>
            </w:pPr>
            <w:r w:rsidRPr="00E956F7">
              <w:rPr>
                <w:szCs w:val="24"/>
              </w:rPr>
              <w:t>thickness</w:t>
            </w:r>
          </w:p>
        </w:tc>
        <w:tc>
          <w:tcPr>
            <w:tcW w:w="1800" w:type="dxa"/>
          </w:tcPr>
          <w:p w14:paraId="49AF034F" w14:textId="11ADDAA3"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5A1EBCBF" w14:textId="319CA796"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56AA653C" w14:textId="77777777" w:rsidTr="005B271E">
        <w:trPr>
          <w:trHeight w:val="340"/>
          <w:jc w:val="center"/>
        </w:trPr>
        <w:tc>
          <w:tcPr>
            <w:tcW w:w="1871" w:type="dxa"/>
          </w:tcPr>
          <w:p w14:paraId="5BAA89F8" w14:textId="087AEC52" w:rsidR="001332BD" w:rsidRPr="00E956F7" w:rsidRDefault="001332BD" w:rsidP="005A19EB">
            <w:pPr>
              <w:pStyle w:val="Tablebody"/>
              <w:autoSpaceDE w:val="0"/>
              <w:autoSpaceDN w:val="0"/>
              <w:adjustRightInd w:val="0"/>
              <w:rPr>
                <w:szCs w:val="18"/>
              </w:rPr>
            </w:pPr>
            <w:r w:rsidRPr="00E956F7">
              <w:rPr>
                <w:szCs w:val="24"/>
              </w:rPr>
              <w:t>angle</w:t>
            </w:r>
          </w:p>
        </w:tc>
        <w:tc>
          <w:tcPr>
            <w:tcW w:w="1800" w:type="dxa"/>
          </w:tcPr>
          <w:p w14:paraId="387BD419" w14:textId="550E145C"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0184973B" w14:textId="051B97F4"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267FF7DF" w14:textId="77777777" w:rsidTr="005B271E">
        <w:trPr>
          <w:trHeight w:val="340"/>
          <w:jc w:val="center"/>
        </w:trPr>
        <w:tc>
          <w:tcPr>
            <w:tcW w:w="1871" w:type="dxa"/>
          </w:tcPr>
          <w:p w14:paraId="61FA8E7B" w14:textId="42ECBB00" w:rsidR="001332BD" w:rsidRPr="00E956F7" w:rsidRDefault="001332BD" w:rsidP="005A19EB">
            <w:pPr>
              <w:pStyle w:val="Tablebody"/>
              <w:autoSpaceDE w:val="0"/>
              <w:autoSpaceDN w:val="0"/>
              <w:adjustRightInd w:val="0"/>
              <w:rPr>
                <w:szCs w:val="18"/>
              </w:rPr>
            </w:pPr>
            <w:r w:rsidRPr="00E956F7">
              <w:rPr>
                <w:szCs w:val="24"/>
              </w:rPr>
              <w:t>shape</w:t>
            </w:r>
          </w:p>
        </w:tc>
        <w:tc>
          <w:tcPr>
            <w:tcW w:w="1800" w:type="dxa"/>
          </w:tcPr>
          <w:p w14:paraId="6438E843" w14:textId="613F188E" w:rsidR="001332BD" w:rsidRPr="00E956F7" w:rsidRDefault="001332BD" w:rsidP="005A19EB">
            <w:pPr>
              <w:pStyle w:val="Tablebody"/>
              <w:autoSpaceDE w:val="0"/>
              <w:autoSpaceDN w:val="0"/>
              <w:adjustRightInd w:val="0"/>
              <w:rPr>
                <w:szCs w:val="18"/>
              </w:rPr>
            </w:pPr>
            <w:r w:rsidRPr="00E956F7">
              <w:rPr>
                <w:szCs w:val="24"/>
              </w:rPr>
              <w:t>Selection</w:t>
            </w:r>
          </w:p>
        </w:tc>
        <w:tc>
          <w:tcPr>
            <w:tcW w:w="4680" w:type="dxa"/>
          </w:tcPr>
          <w:p w14:paraId="76333B89" w14:textId="2AAFC597"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11A1879E" w14:textId="77777777" w:rsidTr="005B271E">
        <w:trPr>
          <w:trHeight w:val="340"/>
          <w:jc w:val="center"/>
        </w:trPr>
        <w:tc>
          <w:tcPr>
            <w:tcW w:w="1871" w:type="dxa"/>
          </w:tcPr>
          <w:p w14:paraId="1654FEA8" w14:textId="4C79C879" w:rsidR="001332BD" w:rsidRPr="00E956F7" w:rsidRDefault="001332BD" w:rsidP="005A19EB">
            <w:pPr>
              <w:pStyle w:val="Tablebody"/>
              <w:autoSpaceDE w:val="0"/>
              <w:autoSpaceDN w:val="0"/>
              <w:adjustRightInd w:val="0"/>
              <w:rPr>
                <w:szCs w:val="18"/>
              </w:rPr>
            </w:pPr>
            <w:r w:rsidRPr="00E956F7">
              <w:rPr>
                <w:szCs w:val="24"/>
              </w:rPr>
              <w:t>penetration</w:t>
            </w:r>
          </w:p>
        </w:tc>
        <w:tc>
          <w:tcPr>
            <w:tcW w:w="1800" w:type="dxa"/>
          </w:tcPr>
          <w:p w14:paraId="55BA21EF" w14:textId="15D2B5C7" w:rsidR="001332BD" w:rsidRPr="00E956F7" w:rsidRDefault="001332BD" w:rsidP="005A19EB">
            <w:pPr>
              <w:pStyle w:val="Tablebody"/>
              <w:autoSpaceDE w:val="0"/>
              <w:autoSpaceDN w:val="0"/>
              <w:adjustRightInd w:val="0"/>
              <w:rPr>
                <w:szCs w:val="18"/>
              </w:rPr>
            </w:pPr>
            <w:r w:rsidRPr="00E956F7">
              <w:rPr>
                <w:szCs w:val="24"/>
              </w:rPr>
              <w:t>Floating point</w:t>
            </w:r>
          </w:p>
        </w:tc>
        <w:tc>
          <w:tcPr>
            <w:tcW w:w="4680" w:type="dxa"/>
          </w:tcPr>
          <w:p w14:paraId="60B4C2C9" w14:textId="16F68235"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0FE86143" w14:textId="77777777" w:rsidTr="005B271E">
        <w:trPr>
          <w:trHeight w:val="340"/>
          <w:jc w:val="center"/>
        </w:trPr>
        <w:tc>
          <w:tcPr>
            <w:tcW w:w="1871" w:type="dxa"/>
          </w:tcPr>
          <w:p w14:paraId="7CDC6FC4" w14:textId="6175F7CB" w:rsidR="001332BD" w:rsidRPr="00E956F7" w:rsidRDefault="001332BD" w:rsidP="005A19EB">
            <w:pPr>
              <w:pStyle w:val="Tablebody"/>
              <w:autoSpaceDE w:val="0"/>
              <w:autoSpaceDN w:val="0"/>
              <w:adjustRightInd w:val="0"/>
              <w:rPr>
                <w:szCs w:val="18"/>
              </w:rPr>
            </w:pPr>
            <w:r w:rsidRPr="00E956F7">
              <w:rPr>
                <w:szCs w:val="24"/>
              </w:rPr>
              <w:t>filler</w:t>
            </w:r>
          </w:p>
        </w:tc>
        <w:tc>
          <w:tcPr>
            <w:tcW w:w="1800" w:type="dxa"/>
          </w:tcPr>
          <w:p w14:paraId="2FB8BB53" w14:textId="21DE47C0" w:rsidR="001332BD" w:rsidRPr="00E956F7" w:rsidRDefault="001332BD" w:rsidP="005A19EB">
            <w:pPr>
              <w:pStyle w:val="Tablebody"/>
              <w:autoSpaceDE w:val="0"/>
              <w:autoSpaceDN w:val="0"/>
              <w:adjustRightInd w:val="0"/>
              <w:rPr>
                <w:szCs w:val="18"/>
              </w:rPr>
            </w:pPr>
            <w:r w:rsidRPr="00E956F7">
              <w:rPr>
                <w:szCs w:val="24"/>
              </w:rPr>
              <w:t>Selection</w:t>
            </w:r>
          </w:p>
        </w:tc>
        <w:tc>
          <w:tcPr>
            <w:tcW w:w="4680" w:type="dxa"/>
          </w:tcPr>
          <w:p w14:paraId="5CF72236" w14:textId="757FB9E0"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3D4ACC98" w14:textId="77777777" w:rsidTr="005B271E">
        <w:trPr>
          <w:trHeight w:val="340"/>
          <w:jc w:val="center"/>
        </w:trPr>
        <w:tc>
          <w:tcPr>
            <w:tcW w:w="1871" w:type="dxa"/>
          </w:tcPr>
          <w:p w14:paraId="60E8138A" w14:textId="1950D8AC" w:rsidR="001332BD" w:rsidRPr="00E956F7" w:rsidRDefault="001332BD" w:rsidP="005A19EB">
            <w:pPr>
              <w:pStyle w:val="Tablebody"/>
              <w:autoSpaceDE w:val="0"/>
              <w:autoSpaceDN w:val="0"/>
              <w:adjustRightInd w:val="0"/>
              <w:rPr>
                <w:szCs w:val="18"/>
              </w:rPr>
            </w:pPr>
            <w:r w:rsidRPr="00E956F7">
              <w:rPr>
                <w:szCs w:val="24"/>
              </w:rPr>
              <w:t>filler_material</w:t>
            </w:r>
          </w:p>
        </w:tc>
        <w:tc>
          <w:tcPr>
            <w:tcW w:w="1800" w:type="dxa"/>
          </w:tcPr>
          <w:p w14:paraId="42428AEC" w14:textId="5CED2FF7" w:rsidR="001332BD" w:rsidRPr="00E956F7" w:rsidRDefault="001332BD" w:rsidP="005A19EB">
            <w:pPr>
              <w:pStyle w:val="Tablebody"/>
              <w:autoSpaceDE w:val="0"/>
              <w:autoSpaceDN w:val="0"/>
              <w:adjustRightInd w:val="0"/>
              <w:rPr>
                <w:szCs w:val="18"/>
              </w:rPr>
            </w:pPr>
            <w:r w:rsidRPr="00E956F7">
              <w:rPr>
                <w:szCs w:val="24"/>
              </w:rPr>
              <w:t>Alphanumeric</w:t>
            </w:r>
          </w:p>
        </w:tc>
        <w:tc>
          <w:tcPr>
            <w:tcW w:w="4680" w:type="dxa"/>
          </w:tcPr>
          <w:p w14:paraId="0DD847E5" w14:textId="7B24BDB6" w:rsidR="001332BD" w:rsidRPr="00E956F7" w:rsidRDefault="001332BD" w:rsidP="005A19EB">
            <w:pPr>
              <w:pStyle w:val="Tablebody"/>
              <w:autoSpaceDE w:val="0"/>
              <w:autoSpaceDN w:val="0"/>
              <w:adjustRightInd w:val="0"/>
              <w:rPr>
                <w:szCs w:val="18"/>
              </w:rPr>
            </w:pPr>
            <w:r w:rsidRPr="00E956F7">
              <w:rPr>
                <w:szCs w:val="24"/>
              </w:rPr>
              <w:t>Optional</w:t>
            </w:r>
          </w:p>
        </w:tc>
      </w:tr>
    </w:tbl>
    <w:p w14:paraId="79197002" w14:textId="1CAABE12"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6151" w:name="_Toc338939167"/>
      <w:r w:rsidRPr="00E956F7">
        <w:rPr>
          <w:rFonts w:eastAsia="Times New Roman"/>
          <w:szCs w:val="24"/>
          <w:lang w:val="fr-CH"/>
        </w:rPr>
        <w:t>Attributes "u, x, y, z, reference"</w:t>
      </w:r>
    </w:p>
    <w:p w14:paraId="5FEAEB8B" w14:textId="71E805CB" w:rsidR="001332BD" w:rsidRPr="00E956F7" w:rsidRDefault="001332BD">
      <w:pPr>
        <w:pStyle w:val="BodyText"/>
        <w:autoSpaceDE w:val="0"/>
        <w:autoSpaceDN w:val="0"/>
        <w:adjustRightInd w:val="0"/>
        <w:rPr>
          <w:szCs w:val="24"/>
        </w:rPr>
      </w:pPr>
      <w:r w:rsidRPr="00E956F7">
        <w:rPr>
          <w:szCs w:val="24"/>
        </w:rPr>
        <w:t xml:space="preserve">Detailed definition can be found in </w:t>
      </w:r>
      <w:del w:id="6152" w:author="LUEJE Claudia" w:date="2023-06-26T17:59:00Z">
        <w:r w:rsidR="00FC68DB" w:rsidRPr="001668D7">
          <w:delText xml:space="preserve">section </w:delText>
        </w:r>
        <w:r w:rsidR="00FC68DB" w:rsidRPr="005C2D94">
          <w:rPr>
            <w:i/>
          </w:rPr>
          <w:fldChar w:fldCharType="begin"/>
        </w:r>
        <w:r w:rsidR="00FC68DB" w:rsidRPr="00F54804">
          <w:delInstrText xml:space="preserve"> REF _Ref397524978 \r \h  \* MERGEFORMAT </w:delInstrText>
        </w:r>
        <w:r w:rsidR="00FC68DB" w:rsidRPr="005C2D94">
          <w:rPr>
            <w:i/>
          </w:rPr>
        </w:r>
        <w:r w:rsidR="00FC68DB" w:rsidRPr="005C2D94">
          <w:rPr>
            <w:i/>
          </w:rPr>
          <w:fldChar w:fldCharType="separate"/>
        </w:r>
        <w:r w:rsidR="0067475A">
          <w:delText>7.2.4.5</w:delText>
        </w:r>
        <w:r w:rsidR="00FC68DB" w:rsidRPr="005C2D94">
          <w:rPr>
            <w:i/>
          </w:rPr>
          <w:fldChar w:fldCharType="end"/>
        </w:r>
        <w:r w:rsidR="00FC68DB" w:rsidRPr="0013175B">
          <w:delText xml:space="preserve"> </w:delText>
        </w:r>
        <w:r w:rsidR="00FC68DB" w:rsidRPr="0013175B">
          <w:rPr>
            <w:i/>
          </w:rPr>
          <w:fldChar w:fldCharType="begin"/>
        </w:r>
        <w:r w:rsidR="00FC68DB" w:rsidRPr="0013175B">
          <w:delInstrText xml:space="preserve"> REF _Ref397524978 \h  \* MERGEFORMAT </w:delInstrText>
        </w:r>
        <w:r w:rsidR="00FC68DB" w:rsidRPr="0013175B">
          <w:rPr>
            <w:i/>
          </w:rPr>
        </w:r>
        <w:r w:rsidR="00FC68DB" w:rsidRPr="0013175B">
          <w:rPr>
            <w:i/>
          </w:rPr>
          <w:fldChar w:fldCharType="separate"/>
        </w:r>
        <w:r w:rsidR="0067475A" w:rsidRPr="00F54804">
          <w:delText>Welding Position</w:delText>
        </w:r>
        <w:r w:rsidR="00FC68DB" w:rsidRPr="0013175B">
          <w:rPr>
            <w:i/>
          </w:rPr>
          <w:fldChar w:fldCharType="end"/>
        </w:r>
        <w:r w:rsidR="00FC68DB" w:rsidRPr="00F54804">
          <w:delText>.</w:delText>
        </w:r>
      </w:del>
      <w:ins w:id="6153" w:author="LUEJE Claudia" w:date="2023-06-26T17:59:00Z">
        <w:r w:rsidR="00E50C0A" w:rsidRPr="00E956F7">
          <w:rPr>
            <w:rStyle w:val="citesec"/>
            <w:szCs w:val="24"/>
          </w:rPr>
          <w:t>1</w:t>
        </w:r>
        <w:r w:rsidRPr="00E956F7">
          <w:rPr>
            <w:rStyle w:val="citesec"/>
            <w:szCs w:val="24"/>
          </w:rPr>
          <w:t>0.2.4.4</w:t>
        </w:r>
        <w:r w:rsidRPr="00E956F7">
          <w:rPr>
            <w:szCs w:val="24"/>
          </w:rPr>
          <w:t xml:space="preserve"> Welding </w:t>
        </w:r>
        <w:r w:rsidR="00A173B9">
          <w:rPr>
            <w:szCs w:val="24"/>
          </w:rPr>
          <w:t>p</w:t>
        </w:r>
        <w:r w:rsidRPr="00E956F7">
          <w:rPr>
            <w:szCs w:val="24"/>
          </w:rPr>
          <w:t>osition.</w:t>
        </w:r>
      </w:ins>
    </w:p>
    <w:p w14:paraId="525B263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6151"/>
      <w:r w:rsidRPr="00E956F7">
        <w:rPr>
          <w:rFonts w:eastAsia="Times New Roman"/>
          <w:szCs w:val="24"/>
        </w:rPr>
        <w:t>"</w:t>
      </w:r>
    </w:p>
    <w:p w14:paraId="0DD5C2FB" w14:textId="77777777"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CC51AC">
        <w:rPr>
          <w:rStyle w:val="ISOCode"/>
        </w:rPr>
        <w:t>section</w:t>
      </w:r>
      <w:r w:rsidRPr="00E956F7">
        <w:rPr>
          <w:szCs w:val="24"/>
        </w:rPr>
        <w:t xml:space="preserve"> of a corner weld are:</w:t>
      </w:r>
    </w:p>
    <w:p w14:paraId="5CA5D71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54" w:author="LUEJE Claudia" w:date="2023-06-26T17:59:00Z">
        <w:r w:rsidRPr="00E956F7">
          <w:rPr>
            <w:szCs w:val="24"/>
          </w:rPr>
          <w:t>—</w:t>
        </w:r>
        <w:r w:rsidRPr="00E956F7">
          <w:rPr>
            <w:szCs w:val="24"/>
          </w:rPr>
          <w:tab/>
        </w:r>
      </w:ins>
      <w:r w:rsidRPr="00CC51AC">
        <w:rPr>
          <w:rStyle w:val="ISOCode"/>
        </w:rPr>
        <w:t>HV;</w:t>
      </w:r>
    </w:p>
    <w:p w14:paraId="6139B19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55" w:author="LUEJE Claudia" w:date="2023-06-26T17:59:00Z">
        <w:r w:rsidRPr="00E956F7">
          <w:rPr>
            <w:szCs w:val="24"/>
          </w:rPr>
          <w:t>—</w:t>
        </w:r>
        <w:r w:rsidRPr="00E956F7">
          <w:rPr>
            <w:szCs w:val="24"/>
          </w:rPr>
          <w:tab/>
        </w:r>
      </w:ins>
      <w:r w:rsidRPr="00CC51AC">
        <w:rPr>
          <w:rStyle w:val="ISOCode"/>
        </w:rPr>
        <w:t>U;</w:t>
      </w:r>
    </w:p>
    <w:p w14:paraId="7D5F1A6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56" w:author="LUEJE Claudia" w:date="2023-06-26T17:59:00Z">
        <w:r w:rsidRPr="00E956F7">
          <w:rPr>
            <w:szCs w:val="24"/>
          </w:rPr>
          <w:t>—</w:t>
        </w:r>
        <w:r w:rsidRPr="00E956F7">
          <w:rPr>
            <w:szCs w:val="24"/>
          </w:rPr>
          <w:tab/>
        </w:r>
      </w:ins>
      <w:r w:rsidRPr="00CC51AC">
        <w:rPr>
          <w:rStyle w:val="ISOCode"/>
        </w:rPr>
        <w:t>Fillet.</w:t>
      </w:r>
    </w:p>
    <w:p w14:paraId="44853A8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57" w:name="_Toc338939168"/>
      <w:r w:rsidRPr="00E956F7">
        <w:rPr>
          <w:rFonts w:eastAsia="Times New Roman"/>
          <w:szCs w:val="24"/>
        </w:rPr>
        <w:t>Attribute "thickness</w:t>
      </w:r>
      <w:bookmarkEnd w:id="6157"/>
      <w:r w:rsidRPr="00E956F7">
        <w:rPr>
          <w:rFonts w:eastAsia="Times New Roman"/>
          <w:szCs w:val="24"/>
        </w:rPr>
        <w:t>"</w:t>
      </w:r>
    </w:p>
    <w:p w14:paraId="46246913" w14:textId="6CEFCB63"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thickness</w:t>
      </w:r>
      <w:r w:rsidRPr="00E956F7">
        <w:rPr>
          <w:szCs w:val="24"/>
        </w:rPr>
        <w:t xml:space="preserve"> specifies the thickness (a-value, throat) of the weld. Depending on the section this is required, optional or not allowed</w:t>
      </w:r>
      <w:ins w:id="6158" w:author="LUEJE Claudia" w:date="2023-06-26T17:59:00Z">
        <w:r w:rsidR="00A173B9">
          <w:rPr>
            <w:szCs w:val="24"/>
          </w:rPr>
          <w:t xml:space="preserve"> as shown in </w:t>
        </w:r>
        <w:r w:rsidR="00A173B9" w:rsidRPr="00A173B9">
          <w:rPr>
            <w:rStyle w:val="citetbl"/>
          </w:rPr>
          <w:t>Table 99</w:t>
        </w:r>
      </w:ins>
      <w:r w:rsidRPr="00E956F7">
        <w:rPr>
          <w:szCs w:val="24"/>
        </w:rPr>
        <w:t>:</w:t>
      </w:r>
    </w:p>
    <w:p w14:paraId="7DDFD1AB" w14:textId="6D33396D" w:rsidR="001332BD" w:rsidRPr="00E956F7" w:rsidRDefault="006F39DE">
      <w:pPr>
        <w:pStyle w:val="Tabletitle"/>
        <w:autoSpaceDE w:val="0"/>
        <w:autoSpaceDN w:val="0"/>
        <w:adjustRightInd w:val="0"/>
        <w:outlineLvl w:val="0"/>
        <w:rPr>
          <w:szCs w:val="24"/>
        </w:rPr>
      </w:pPr>
      <w:bookmarkStart w:id="6159" w:name="_Toc110532447"/>
      <w:r w:rsidRPr="00E956F7">
        <w:rPr>
          <w:szCs w:val="24"/>
        </w:rPr>
        <w:t>Table</w:t>
      </w:r>
      <w:del w:id="6160"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99</w:delText>
        </w:r>
        <w:r w:rsidR="0025265B" w:rsidRPr="005C2D94">
          <w:fldChar w:fldCharType="end"/>
        </w:r>
      </w:del>
      <w:ins w:id="6161" w:author="LUEJE Claudia" w:date="2023-06-26T17:59:00Z">
        <w:r w:rsidRPr="00E956F7">
          <w:rPr>
            <w:szCs w:val="24"/>
          </w:rPr>
          <w:t> </w:t>
        </w:r>
        <w:r w:rsidR="001332BD" w:rsidRPr="00E956F7">
          <w:rPr>
            <w:szCs w:val="24"/>
          </w:rPr>
          <w:t>99</w:t>
        </w:r>
      </w:ins>
      <w:r w:rsidR="005A19EB" w:rsidRPr="00E956F7">
        <w:rPr>
          <w:szCs w:val="24"/>
        </w:rPr>
        <w:t xml:space="preserve"> </w:t>
      </w:r>
      <w:r w:rsidR="001332BD" w:rsidRPr="00E956F7">
        <w:rPr>
          <w:szCs w:val="24"/>
        </w:rPr>
        <w:t xml:space="preserve">— Values of </w:t>
      </w:r>
      <w:r w:rsidR="00A173B9">
        <w:rPr>
          <w:szCs w:val="24"/>
        </w:rPr>
        <w:t>a</w:t>
      </w:r>
      <w:r w:rsidR="001332BD" w:rsidRPr="00E956F7">
        <w:rPr>
          <w:szCs w:val="24"/>
        </w:rPr>
        <w:t xml:space="preserve">ttribute </w:t>
      </w:r>
      <w:r w:rsidR="001332BD" w:rsidRPr="00CC51AC">
        <w:rPr>
          <w:rStyle w:val="ISOCode"/>
        </w:rPr>
        <w:t>section</w:t>
      </w:r>
      <w:bookmarkEnd w:id="6159"/>
    </w:p>
    <w:tbl>
      <w:tblPr>
        <w:tblW w:w="781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951"/>
        <w:gridCol w:w="4860"/>
      </w:tblGrid>
      <w:tr w:rsidR="001332BD" w:rsidRPr="00B62EE5" w14:paraId="700327D0" w14:textId="77777777" w:rsidTr="005B271E">
        <w:trPr>
          <w:trHeight w:val="227"/>
          <w:jc w:val="center"/>
        </w:trPr>
        <w:tc>
          <w:tcPr>
            <w:tcW w:w="2951" w:type="dxa"/>
            <w:tcBorders>
              <w:top w:val="single" w:sz="12" w:space="0" w:color="auto"/>
              <w:bottom w:val="single" w:sz="12" w:space="0" w:color="auto"/>
            </w:tcBorders>
            <w:shd w:val="clear" w:color="auto" w:fill="F3F3F3"/>
            <w:vAlign w:val="bottom"/>
          </w:tcPr>
          <w:p w14:paraId="3556B5FC" w14:textId="749B2147" w:rsidR="001332BD" w:rsidRPr="00B62EE5" w:rsidRDefault="001332BD" w:rsidP="005A19EB">
            <w:pPr>
              <w:pStyle w:val="Tableheader"/>
              <w:autoSpaceDE w:val="0"/>
              <w:autoSpaceDN w:val="0"/>
              <w:adjustRightInd w:val="0"/>
              <w:rPr>
                <w:b/>
              </w:rPr>
            </w:pPr>
            <w:r w:rsidRPr="00B62EE5">
              <w:rPr>
                <w:b/>
                <w:szCs w:val="24"/>
              </w:rPr>
              <w:t>Attribute value "section"</w:t>
            </w:r>
          </w:p>
        </w:tc>
        <w:tc>
          <w:tcPr>
            <w:tcW w:w="4860" w:type="dxa"/>
            <w:tcBorders>
              <w:top w:val="single" w:sz="12" w:space="0" w:color="auto"/>
              <w:bottom w:val="single" w:sz="12" w:space="0" w:color="auto"/>
            </w:tcBorders>
            <w:shd w:val="clear" w:color="auto" w:fill="F3F3F3"/>
            <w:vAlign w:val="bottom"/>
          </w:tcPr>
          <w:p w14:paraId="5A9061C2" w14:textId="425D0977" w:rsidR="001332BD" w:rsidRPr="00B62EE5" w:rsidRDefault="001332BD" w:rsidP="005A19EB">
            <w:pPr>
              <w:pStyle w:val="Tableheader"/>
              <w:autoSpaceDE w:val="0"/>
              <w:autoSpaceDN w:val="0"/>
              <w:adjustRightInd w:val="0"/>
              <w:rPr>
                <w:b/>
              </w:rPr>
            </w:pPr>
            <w:r w:rsidRPr="00B62EE5">
              <w:rPr>
                <w:b/>
                <w:szCs w:val="24"/>
              </w:rPr>
              <w:t>Attribute "thickness"</w:t>
            </w:r>
          </w:p>
        </w:tc>
      </w:tr>
      <w:tr w:rsidR="001332BD" w:rsidRPr="00E956F7" w14:paraId="1656CDDF" w14:textId="77777777" w:rsidTr="005B271E">
        <w:trPr>
          <w:trHeight w:val="283"/>
          <w:jc w:val="center"/>
        </w:trPr>
        <w:tc>
          <w:tcPr>
            <w:tcW w:w="2951" w:type="dxa"/>
            <w:tcBorders>
              <w:top w:val="single" w:sz="12" w:space="0" w:color="auto"/>
            </w:tcBorders>
            <w:vAlign w:val="bottom"/>
          </w:tcPr>
          <w:p w14:paraId="441B5CAF" w14:textId="2718B6D9" w:rsidR="001332BD" w:rsidRPr="00E956F7" w:rsidRDefault="001332BD" w:rsidP="005A19EB">
            <w:pPr>
              <w:pStyle w:val="Tablebody"/>
              <w:autoSpaceDE w:val="0"/>
              <w:autoSpaceDN w:val="0"/>
              <w:adjustRightInd w:val="0"/>
              <w:rPr>
                <w:szCs w:val="18"/>
              </w:rPr>
            </w:pPr>
            <w:r w:rsidRPr="00E956F7">
              <w:rPr>
                <w:szCs w:val="24"/>
              </w:rPr>
              <w:t>HV</w:t>
            </w:r>
          </w:p>
        </w:tc>
        <w:tc>
          <w:tcPr>
            <w:tcW w:w="4860" w:type="dxa"/>
            <w:tcBorders>
              <w:top w:val="single" w:sz="12" w:space="0" w:color="auto"/>
            </w:tcBorders>
            <w:vAlign w:val="bottom"/>
          </w:tcPr>
          <w:p w14:paraId="68BF84CE" w14:textId="4BAAB858"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206B8CCF" w14:textId="77777777" w:rsidTr="005B271E">
        <w:trPr>
          <w:trHeight w:val="283"/>
          <w:jc w:val="center"/>
        </w:trPr>
        <w:tc>
          <w:tcPr>
            <w:tcW w:w="2951" w:type="dxa"/>
            <w:vAlign w:val="bottom"/>
          </w:tcPr>
          <w:p w14:paraId="1B24A13B" w14:textId="664F53FA" w:rsidR="001332BD" w:rsidRPr="00E956F7" w:rsidRDefault="001332BD" w:rsidP="005A19EB">
            <w:pPr>
              <w:pStyle w:val="Tablebody"/>
              <w:autoSpaceDE w:val="0"/>
              <w:autoSpaceDN w:val="0"/>
              <w:adjustRightInd w:val="0"/>
              <w:rPr>
                <w:szCs w:val="18"/>
              </w:rPr>
            </w:pPr>
            <w:r w:rsidRPr="00E956F7">
              <w:rPr>
                <w:szCs w:val="24"/>
              </w:rPr>
              <w:t>U</w:t>
            </w:r>
          </w:p>
        </w:tc>
        <w:tc>
          <w:tcPr>
            <w:tcW w:w="4860" w:type="dxa"/>
            <w:vAlign w:val="bottom"/>
          </w:tcPr>
          <w:p w14:paraId="674A1744" w14:textId="12351B9A" w:rsidR="001332BD" w:rsidRPr="00E956F7" w:rsidRDefault="001332BD" w:rsidP="005A19EB">
            <w:pPr>
              <w:pStyle w:val="Tablebody"/>
              <w:autoSpaceDE w:val="0"/>
              <w:autoSpaceDN w:val="0"/>
              <w:adjustRightInd w:val="0"/>
              <w:rPr>
                <w:szCs w:val="18"/>
              </w:rPr>
            </w:pPr>
            <w:r w:rsidRPr="00E956F7">
              <w:rPr>
                <w:szCs w:val="24"/>
              </w:rPr>
              <w:t>Not allowed</w:t>
            </w:r>
          </w:p>
        </w:tc>
      </w:tr>
      <w:tr w:rsidR="001332BD" w:rsidRPr="00E956F7" w14:paraId="555FF990" w14:textId="77777777" w:rsidTr="005B271E">
        <w:trPr>
          <w:trHeight w:val="283"/>
          <w:jc w:val="center"/>
        </w:trPr>
        <w:tc>
          <w:tcPr>
            <w:tcW w:w="2951" w:type="dxa"/>
            <w:vAlign w:val="bottom"/>
          </w:tcPr>
          <w:p w14:paraId="59059366" w14:textId="2237006F" w:rsidR="001332BD" w:rsidRPr="00E956F7" w:rsidRDefault="001332BD" w:rsidP="005A19EB">
            <w:pPr>
              <w:pStyle w:val="Tablebody"/>
              <w:autoSpaceDE w:val="0"/>
              <w:autoSpaceDN w:val="0"/>
              <w:adjustRightInd w:val="0"/>
              <w:rPr>
                <w:szCs w:val="18"/>
              </w:rPr>
            </w:pPr>
            <w:r w:rsidRPr="00E956F7">
              <w:rPr>
                <w:szCs w:val="24"/>
              </w:rPr>
              <w:t>Fillet</w:t>
            </w:r>
          </w:p>
        </w:tc>
        <w:tc>
          <w:tcPr>
            <w:tcW w:w="4860" w:type="dxa"/>
            <w:vAlign w:val="bottom"/>
          </w:tcPr>
          <w:p w14:paraId="45F4A4B8" w14:textId="64172C24" w:rsidR="001332BD" w:rsidRPr="00E956F7" w:rsidRDefault="001332BD" w:rsidP="005A19EB">
            <w:pPr>
              <w:pStyle w:val="Tablebody"/>
              <w:autoSpaceDE w:val="0"/>
              <w:autoSpaceDN w:val="0"/>
              <w:adjustRightInd w:val="0"/>
              <w:rPr>
                <w:szCs w:val="18"/>
              </w:rPr>
            </w:pPr>
            <w:r w:rsidRPr="00E956F7">
              <w:rPr>
                <w:szCs w:val="24"/>
              </w:rPr>
              <w:t>Required</w:t>
            </w:r>
          </w:p>
        </w:tc>
      </w:tr>
    </w:tbl>
    <w:p w14:paraId="7D22082D" w14:textId="7DFD045D"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62" w:name="_Toc338939169"/>
      <w:r w:rsidRPr="00E956F7">
        <w:rPr>
          <w:rFonts w:eastAsia="Times New Roman"/>
          <w:szCs w:val="24"/>
        </w:rPr>
        <w:t>Attribute "angle</w:t>
      </w:r>
      <w:bookmarkEnd w:id="6162"/>
      <w:r w:rsidRPr="00E956F7">
        <w:rPr>
          <w:rFonts w:eastAsia="Times New Roman"/>
          <w:szCs w:val="24"/>
        </w:rPr>
        <w:t>"</w:t>
      </w:r>
    </w:p>
    <w:p w14:paraId="1DA08F2D" w14:textId="1FF571B9"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angle</w:t>
      </w:r>
      <w:r w:rsidRPr="00E956F7">
        <w:rPr>
          <w:szCs w:val="24"/>
        </w:rPr>
        <w:t xml:space="preserve"> specifies the angle of the weld relative to the base sheet. Depending on the section this is optional or not allowed</w:t>
      </w:r>
      <w:ins w:id="6163" w:author="LUEJE Claudia" w:date="2023-06-26T17:59:00Z">
        <w:r w:rsidR="00A173B9">
          <w:rPr>
            <w:szCs w:val="24"/>
          </w:rPr>
          <w:t xml:space="preserve"> as shown in </w:t>
        </w:r>
        <w:r w:rsidR="00A173B9" w:rsidRPr="00A173B9">
          <w:rPr>
            <w:rStyle w:val="citetbl"/>
          </w:rPr>
          <w:t>Table 100</w:t>
        </w:r>
      </w:ins>
      <w:r w:rsidRPr="00E956F7">
        <w:rPr>
          <w:szCs w:val="24"/>
        </w:rPr>
        <w:t>:</w:t>
      </w:r>
    </w:p>
    <w:p w14:paraId="33A16952" w14:textId="612EEE07" w:rsidR="001332BD" w:rsidRPr="00E956F7" w:rsidRDefault="006F39DE">
      <w:pPr>
        <w:pStyle w:val="Tabletitle"/>
        <w:autoSpaceDE w:val="0"/>
        <w:autoSpaceDN w:val="0"/>
        <w:adjustRightInd w:val="0"/>
        <w:outlineLvl w:val="0"/>
        <w:rPr>
          <w:szCs w:val="24"/>
        </w:rPr>
      </w:pPr>
      <w:bookmarkStart w:id="6164" w:name="_Toc110532448"/>
      <w:r w:rsidRPr="00E956F7">
        <w:rPr>
          <w:szCs w:val="24"/>
        </w:rPr>
        <w:t>Table</w:t>
      </w:r>
      <w:del w:id="6165"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100</w:delText>
        </w:r>
        <w:r w:rsidR="0025265B" w:rsidRPr="005C2D94">
          <w:fldChar w:fldCharType="end"/>
        </w:r>
      </w:del>
      <w:ins w:id="6166" w:author="LUEJE Claudia" w:date="2023-06-26T17:59:00Z">
        <w:r w:rsidRPr="00E956F7">
          <w:rPr>
            <w:szCs w:val="24"/>
          </w:rPr>
          <w:t> </w:t>
        </w:r>
        <w:r w:rsidR="001332BD" w:rsidRPr="00E956F7">
          <w:rPr>
            <w:szCs w:val="24"/>
          </w:rPr>
          <w:t>100</w:t>
        </w:r>
      </w:ins>
      <w:r w:rsidR="005A19EB" w:rsidRPr="00E956F7">
        <w:rPr>
          <w:szCs w:val="24"/>
        </w:rPr>
        <w:t xml:space="preserve"> </w:t>
      </w:r>
      <w:r w:rsidR="001332BD" w:rsidRPr="00E956F7">
        <w:rPr>
          <w:szCs w:val="24"/>
        </w:rPr>
        <w:t xml:space="preserve">— Values of </w:t>
      </w:r>
      <w:r w:rsidR="00A173B9">
        <w:rPr>
          <w:szCs w:val="24"/>
        </w:rPr>
        <w:t>a</w:t>
      </w:r>
      <w:r w:rsidR="001332BD" w:rsidRPr="00E956F7">
        <w:rPr>
          <w:szCs w:val="24"/>
        </w:rPr>
        <w:t xml:space="preserve">ttribute </w:t>
      </w:r>
      <w:r w:rsidR="001332BD" w:rsidRPr="00CC51AC">
        <w:rPr>
          <w:rStyle w:val="ISOCode"/>
        </w:rPr>
        <w:t>angle</w:t>
      </w:r>
      <w:bookmarkEnd w:id="6164"/>
    </w:p>
    <w:tbl>
      <w:tblPr>
        <w:tblW w:w="781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951"/>
        <w:gridCol w:w="4860"/>
      </w:tblGrid>
      <w:tr w:rsidR="001332BD" w:rsidRPr="00B62EE5" w14:paraId="103AFE1A" w14:textId="77777777" w:rsidTr="005B271E">
        <w:trPr>
          <w:tblHeader/>
          <w:jc w:val="center"/>
        </w:trPr>
        <w:tc>
          <w:tcPr>
            <w:tcW w:w="2951" w:type="dxa"/>
            <w:tcBorders>
              <w:top w:val="single" w:sz="12" w:space="0" w:color="auto"/>
              <w:bottom w:val="single" w:sz="12" w:space="0" w:color="auto"/>
            </w:tcBorders>
            <w:shd w:val="clear" w:color="auto" w:fill="F3F3F3"/>
            <w:vAlign w:val="bottom"/>
          </w:tcPr>
          <w:p w14:paraId="37EA4EFB" w14:textId="5C293E51" w:rsidR="001332BD" w:rsidRPr="00B62EE5" w:rsidRDefault="001332BD" w:rsidP="005A19EB">
            <w:pPr>
              <w:pStyle w:val="Tableheader"/>
              <w:autoSpaceDE w:val="0"/>
              <w:autoSpaceDN w:val="0"/>
              <w:adjustRightInd w:val="0"/>
              <w:rPr>
                <w:b/>
              </w:rPr>
            </w:pPr>
            <w:r w:rsidRPr="00B62EE5">
              <w:rPr>
                <w:b/>
                <w:szCs w:val="24"/>
              </w:rPr>
              <w:t>Attribute value "section"</w:t>
            </w:r>
          </w:p>
        </w:tc>
        <w:tc>
          <w:tcPr>
            <w:tcW w:w="4860" w:type="dxa"/>
            <w:tcBorders>
              <w:top w:val="single" w:sz="12" w:space="0" w:color="auto"/>
              <w:bottom w:val="single" w:sz="12" w:space="0" w:color="auto"/>
            </w:tcBorders>
            <w:shd w:val="clear" w:color="auto" w:fill="F3F3F3"/>
            <w:vAlign w:val="bottom"/>
          </w:tcPr>
          <w:p w14:paraId="32E4D7E3" w14:textId="1C9F7DD9" w:rsidR="001332BD" w:rsidRPr="00B62EE5" w:rsidRDefault="001332BD" w:rsidP="005A19EB">
            <w:pPr>
              <w:pStyle w:val="Tableheader"/>
              <w:autoSpaceDE w:val="0"/>
              <w:autoSpaceDN w:val="0"/>
              <w:adjustRightInd w:val="0"/>
              <w:rPr>
                <w:b/>
              </w:rPr>
            </w:pPr>
            <w:r w:rsidRPr="00B62EE5">
              <w:rPr>
                <w:b/>
                <w:szCs w:val="24"/>
              </w:rPr>
              <w:t>Attribute "angle"</w:t>
            </w:r>
          </w:p>
        </w:tc>
      </w:tr>
      <w:tr w:rsidR="001332BD" w:rsidRPr="00E956F7" w14:paraId="3077171A" w14:textId="77777777" w:rsidTr="005B271E">
        <w:trPr>
          <w:jc w:val="center"/>
        </w:trPr>
        <w:tc>
          <w:tcPr>
            <w:tcW w:w="2951" w:type="dxa"/>
            <w:tcBorders>
              <w:top w:val="single" w:sz="12" w:space="0" w:color="auto"/>
            </w:tcBorders>
            <w:vAlign w:val="bottom"/>
          </w:tcPr>
          <w:p w14:paraId="4232EEBB" w14:textId="1421D2EC" w:rsidR="001332BD" w:rsidRPr="00E956F7" w:rsidRDefault="001332BD" w:rsidP="005A19EB">
            <w:pPr>
              <w:pStyle w:val="Tablebody"/>
              <w:autoSpaceDE w:val="0"/>
              <w:autoSpaceDN w:val="0"/>
              <w:adjustRightInd w:val="0"/>
              <w:rPr>
                <w:szCs w:val="18"/>
              </w:rPr>
            </w:pPr>
            <w:r w:rsidRPr="00E956F7">
              <w:rPr>
                <w:szCs w:val="24"/>
              </w:rPr>
              <w:t>HV</w:t>
            </w:r>
          </w:p>
        </w:tc>
        <w:tc>
          <w:tcPr>
            <w:tcW w:w="4860" w:type="dxa"/>
            <w:tcBorders>
              <w:top w:val="single" w:sz="12" w:space="0" w:color="auto"/>
            </w:tcBorders>
            <w:vAlign w:val="bottom"/>
          </w:tcPr>
          <w:p w14:paraId="36FD5A1F" w14:textId="7776AC18" w:rsidR="001332BD" w:rsidRPr="00E956F7" w:rsidRDefault="001332BD" w:rsidP="005A19EB">
            <w:pPr>
              <w:pStyle w:val="Tablebody"/>
              <w:autoSpaceDE w:val="0"/>
              <w:autoSpaceDN w:val="0"/>
              <w:adjustRightInd w:val="0"/>
              <w:rPr>
                <w:szCs w:val="18"/>
              </w:rPr>
            </w:pPr>
            <w:r w:rsidRPr="00E956F7">
              <w:rPr>
                <w:szCs w:val="24"/>
              </w:rPr>
              <w:t>Optional</w:t>
            </w:r>
          </w:p>
        </w:tc>
      </w:tr>
      <w:tr w:rsidR="001332BD" w:rsidRPr="00E956F7" w14:paraId="1EDACAC0" w14:textId="77777777" w:rsidTr="005B271E">
        <w:trPr>
          <w:jc w:val="center"/>
        </w:trPr>
        <w:tc>
          <w:tcPr>
            <w:tcW w:w="2951" w:type="dxa"/>
            <w:vAlign w:val="bottom"/>
          </w:tcPr>
          <w:p w14:paraId="63BE10FE" w14:textId="571D91B6" w:rsidR="001332BD" w:rsidRPr="00E956F7" w:rsidRDefault="001332BD" w:rsidP="005A19EB">
            <w:pPr>
              <w:pStyle w:val="Tablebody"/>
              <w:autoSpaceDE w:val="0"/>
              <w:autoSpaceDN w:val="0"/>
              <w:adjustRightInd w:val="0"/>
              <w:rPr>
                <w:szCs w:val="18"/>
              </w:rPr>
            </w:pPr>
            <w:r w:rsidRPr="00E956F7">
              <w:rPr>
                <w:szCs w:val="24"/>
              </w:rPr>
              <w:t>U</w:t>
            </w:r>
          </w:p>
        </w:tc>
        <w:tc>
          <w:tcPr>
            <w:tcW w:w="4860" w:type="dxa"/>
            <w:vAlign w:val="bottom"/>
          </w:tcPr>
          <w:p w14:paraId="0D9EC43B" w14:textId="70C1E7AF" w:rsidR="001332BD" w:rsidRPr="00E956F7" w:rsidRDefault="001332BD" w:rsidP="005A19EB">
            <w:pPr>
              <w:pStyle w:val="Tablebody"/>
              <w:autoSpaceDE w:val="0"/>
              <w:autoSpaceDN w:val="0"/>
              <w:adjustRightInd w:val="0"/>
              <w:rPr>
                <w:szCs w:val="18"/>
              </w:rPr>
            </w:pPr>
            <w:r w:rsidRPr="00E956F7">
              <w:rPr>
                <w:szCs w:val="24"/>
              </w:rPr>
              <w:t>Not allowed</w:t>
            </w:r>
          </w:p>
        </w:tc>
      </w:tr>
      <w:tr w:rsidR="001332BD" w:rsidRPr="00E956F7" w14:paraId="24BD7E31" w14:textId="77777777" w:rsidTr="005B271E">
        <w:trPr>
          <w:jc w:val="center"/>
        </w:trPr>
        <w:tc>
          <w:tcPr>
            <w:tcW w:w="2951" w:type="dxa"/>
            <w:vAlign w:val="bottom"/>
          </w:tcPr>
          <w:p w14:paraId="4AA0EDE2" w14:textId="01057E0E" w:rsidR="001332BD" w:rsidRPr="00E956F7" w:rsidRDefault="001332BD" w:rsidP="005A19EB">
            <w:pPr>
              <w:pStyle w:val="Tablebody"/>
              <w:autoSpaceDE w:val="0"/>
              <w:autoSpaceDN w:val="0"/>
              <w:adjustRightInd w:val="0"/>
              <w:rPr>
                <w:szCs w:val="18"/>
              </w:rPr>
            </w:pPr>
            <w:r w:rsidRPr="00E956F7">
              <w:rPr>
                <w:szCs w:val="24"/>
              </w:rPr>
              <w:t>Fillet</w:t>
            </w:r>
          </w:p>
        </w:tc>
        <w:tc>
          <w:tcPr>
            <w:tcW w:w="4860" w:type="dxa"/>
            <w:vAlign w:val="bottom"/>
          </w:tcPr>
          <w:p w14:paraId="1AD2D18B" w14:textId="6F80BB51" w:rsidR="001332BD" w:rsidRPr="00E956F7" w:rsidRDefault="001332BD" w:rsidP="005A19EB">
            <w:pPr>
              <w:pStyle w:val="Tablebody"/>
              <w:autoSpaceDE w:val="0"/>
              <w:autoSpaceDN w:val="0"/>
              <w:adjustRightInd w:val="0"/>
              <w:rPr>
                <w:szCs w:val="18"/>
              </w:rPr>
            </w:pPr>
            <w:r w:rsidRPr="00E956F7">
              <w:rPr>
                <w:szCs w:val="24"/>
              </w:rPr>
              <w:t>Required</w:t>
            </w:r>
          </w:p>
        </w:tc>
      </w:tr>
    </w:tbl>
    <w:p w14:paraId="13853B18" w14:textId="55396379"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67" w:name="_Toc338939170"/>
      <w:r w:rsidRPr="00E956F7">
        <w:rPr>
          <w:rFonts w:eastAsia="Times New Roman"/>
          <w:szCs w:val="24"/>
        </w:rPr>
        <w:t>Attribute "shape</w:t>
      </w:r>
      <w:bookmarkEnd w:id="6167"/>
      <w:r w:rsidRPr="00E956F7">
        <w:rPr>
          <w:rFonts w:eastAsia="Times New Roman"/>
          <w:szCs w:val="24"/>
        </w:rPr>
        <w:t>"</w:t>
      </w:r>
    </w:p>
    <w:p w14:paraId="7938BB44"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shape</w:t>
      </w:r>
      <w:r w:rsidRPr="00E956F7">
        <w:rPr>
          <w:szCs w:val="24"/>
        </w:rPr>
        <w:t xml:space="preserve"> defines the shape of the weld throat.</w:t>
      </w:r>
    </w:p>
    <w:p w14:paraId="10751EB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68" w:name="_Toc338939171"/>
      <w:r w:rsidRPr="00E956F7">
        <w:rPr>
          <w:rFonts w:eastAsia="Times New Roman"/>
          <w:szCs w:val="24"/>
        </w:rPr>
        <w:t>Attribute "penetration</w:t>
      </w:r>
      <w:bookmarkEnd w:id="6168"/>
      <w:r w:rsidRPr="00E956F7">
        <w:rPr>
          <w:rFonts w:eastAsia="Times New Roman"/>
          <w:szCs w:val="24"/>
        </w:rPr>
        <w:t>"</w:t>
      </w:r>
    </w:p>
    <w:p w14:paraId="7827DB18"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penetration</w:t>
      </w:r>
      <w:r w:rsidRPr="00E956F7">
        <w:rPr>
          <w:szCs w:val="24"/>
        </w:rPr>
        <w:t xml:space="preserve"> specifies the degree of penetration resulting from the welding.</w:t>
      </w:r>
    </w:p>
    <w:p w14:paraId="2C0D23A7"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169" w:name="_Toc338939173"/>
      <w:r w:rsidRPr="00E956F7">
        <w:rPr>
          <w:rFonts w:eastAsia="Times New Roman"/>
          <w:szCs w:val="24"/>
        </w:rPr>
        <w:t>Attribute "filler</w:t>
      </w:r>
      <w:bookmarkEnd w:id="6169"/>
      <w:r w:rsidRPr="00E956F7">
        <w:rPr>
          <w:rFonts w:eastAsia="Times New Roman"/>
          <w:szCs w:val="24"/>
        </w:rPr>
        <w:t>"</w:t>
      </w:r>
    </w:p>
    <w:p w14:paraId="0F1D81EE" w14:textId="77777777" w:rsidR="001332BD" w:rsidRPr="00E956F7" w:rsidRDefault="001332BD" w:rsidP="00425658">
      <w:pPr>
        <w:pStyle w:val="BodyText"/>
      </w:pPr>
      <w:r w:rsidRPr="00E956F7">
        <w:t>Valid values for the attribute filler can be:</w:t>
      </w:r>
    </w:p>
    <w:p w14:paraId="7A0E4D2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0" w:author="LUEJE Claudia" w:date="2023-06-26T17:59:00Z">
        <w:r w:rsidRPr="00E956F7">
          <w:rPr>
            <w:szCs w:val="24"/>
          </w:rPr>
          <w:t>—</w:t>
        </w:r>
        <w:r w:rsidRPr="00E956F7">
          <w:rPr>
            <w:szCs w:val="24"/>
          </w:rPr>
          <w:tab/>
        </w:r>
      </w:ins>
      <w:r w:rsidRPr="00CC51AC">
        <w:rPr>
          <w:rStyle w:val="ISOCode"/>
        </w:rPr>
        <w:t>yes;</w:t>
      </w:r>
    </w:p>
    <w:p w14:paraId="11B25B7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1" w:author="LUEJE Claudia" w:date="2023-06-26T17:59:00Z">
        <w:r w:rsidRPr="00E956F7">
          <w:rPr>
            <w:szCs w:val="24"/>
          </w:rPr>
          <w:t>—</w:t>
        </w:r>
        <w:r w:rsidRPr="00E956F7">
          <w:rPr>
            <w:szCs w:val="24"/>
          </w:rPr>
          <w:tab/>
        </w:r>
      </w:ins>
      <w:r w:rsidRPr="00CC51AC">
        <w:rPr>
          <w:rStyle w:val="ISOCode"/>
        </w:rPr>
        <w:t>no.</w:t>
      </w:r>
    </w:p>
    <w:p w14:paraId="026A86D2" w14:textId="7B4DB5A1" w:rsidR="001332BD" w:rsidRPr="00E956F7" w:rsidRDefault="00DD71FD">
      <w:pPr>
        <w:pStyle w:val="BodyText"/>
        <w:autoSpaceDE w:val="0"/>
        <w:autoSpaceDN w:val="0"/>
        <w:adjustRightInd w:val="0"/>
        <w:rPr>
          <w:szCs w:val="24"/>
        </w:rPr>
      </w:pPr>
      <w:del w:id="6172" w:author="LUEJE Claudia" w:date="2023-06-26T17:59:00Z">
        <w:r w:rsidRPr="00DD71FD">
          <w:delText>NOTE</w:delText>
        </w:r>
        <w:r w:rsidRPr="00DD71FD">
          <w:tab/>
        </w:r>
      </w:del>
      <w:r w:rsidR="001332BD" w:rsidRPr="00E956F7">
        <w:rPr>
          <w:szCs w:val="24"/>
        </w:rPr>
        <w:t>Depending on the technology</w:t>
      </w:r>
      <w:ins w:id="6173" w:author="LUEJE Claudia" w:date="2023-06-26T17:59:00Z">
        <w:r w:rsidR="001332BD" w:rsidRPr="00E956F7">
          <w:rPr>
            <w:szCs w:val="24"/>
          </w:rPr>
          <w:t>,</w:t>
        </w:r>
      </w:ins>
      <w:r w:rsidR="001332BD" w:rsidRPr="00E956F7">
        <w:rPr>
          <w:szCs w:val="24"/>
        </w:rPr>
        <w:t xml:space="preserve"> the default value can </w:t>
      </w:r>
      <w:del w:id="6174" w:author="LUEJE Claudia" w:date="2023-06-26T17:59:00Z">
        <w:r w:rsidR="00FC68DB" w:rsidRPr="00DD71FD">
          <w:delText>different (</w:delText>
        </w:r>
      </w:del>
      <w:ins w:id="6175" w:author="LUEJE Claudia" w:date="2023-06-26T17:59:00Z">
        <w:r w:rsidR="001332BD" w:rsidRPr="00E956F7">
          <w:rPr>
            <w:szCs w:val="24"/>
          </w:rPr>
          <w:t xml:space="preserve">differ, </w:t>
        </w:r>
      </w:ins>
      <w:r w:rsidR="003D3319">
        <w:rPr>
          <w:szCs w:val="24"/>
        </w:rPr>
        <w:t>see</w:t>
      </w:r>
      <w:r w:rsidR="001332BD" w:rsidRPr="00E956F7">
        <w:rPr>
          <w:szCs w:val="24"/>
        </w:rPr>
        <w:t xml:space="preserve"> </w:t>
      </w:r>
      <w:del w:id="6176" w:author="LUEJE Claudia" w:date="2023-06-26T17:59:00Z">
        <w:r w:rsidR="00FC68DB" w:rsidRPr="00DD71FD">
          <w:delText>in Generic Seam Weld Definition section under attribute filler).</w:delText>
        </w:r>
      </w:del>
      <w:ins w:id="6177" w:author="LUEJE Claudia" w:date="2023-06-26T17:59:00Z">
        <w:r w:rsidR="001332BD" w:rsidRPr="00E956F7">
          <w:rPr>
            <w:rStyle w:val="citesec"/>
            <w:szCs w:val="24"/>
          </w:rPr>
          <w:t>10.2.4.4.19</w:t>
        </w:r>
        <w:r w:rsidR="001332BD" w:rsidRPr="00E956F7">
          <w:rPr>
            <w:szCs w:val="24"/>
          </w:rPr>
          <w:t xml:space="preserve"> Attribute "filler".</w:t>
        </w:r>
      </w:ins>
    </w:p>
    <w:p w14:paraId="4BC2E36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0E9BD533"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0B4EAEAB" w14:textId="77777777" w:rsidR="001332BD" w:rsidRPr="00E956F7" w:rsidRDefault="001332BD" w:rsidP="00497671">
      <w:pPr>
        <w:pStyle w:val="BodyText"/>
      </w:pPr>
      <w:r w:rsidRPr="00E956F7">
        <w:t>EXAMPLE Definition of a corner_weld with all attributes for the weld_position</w:t>
      </w:r>
    </w:p>
    <w:p w14:paraId="3C277BC3" w14:textId="77777777" w:rsidR="008238FA" w:rsidRDefault="008238FA" w:rsidP="008238FA">
      <w:pPr>
        <w:pStyle w:val="Code-"/>
      </w:pPr>
      <w:r w:rsidRPr="00E45DCE">
        <w:t xml:space="preserve">    </w:t>
      </w:r>
      <w:r w:rsidR="001332BD" w:rsidRPr="00E45DCE">
        <w:rPr>
          <w:szCs w:val="24"/>
        </w:rPr>
        <w:t>&lt;seamweld&gt;</w:t>
      </w:r>
    </w:p>
    <w:p w14:paraId="61D5B76C" w14:textId="77777777" w:rsidR="008238FA" w:rsidRDefault="008238FA" w:rsidP="008238FA">
      <w:pPr>
        <w:pStyle w:val="Code-"/>
      </w:pPr>
      <w:r>
        <w:t xml:space="preserve">    </w:t>
      </w:r>
      <w:r w:rsidR="001332BD" w:rsidRPr="00E45DCE">
        <w:t xml:space="preserve">    &lt;corner_weld base="1" technology="resistance"&gt;</w:t>
      </w:r>
    </w:p>
    <w:p w14:paraId="5C23E872" w14:textId="77777777" w:rsidR="008238FA" w:rsidRDefault="008238FA" w:rsidP="008238FA">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 x="0" y="1" z="0"</w:t>
      </w:r>
    </w:p>
    <w:p w14:paraId="68C69F12" w14:textId="77777777" w:rsidR="008238FA" w:rsidRDefault="008238FA" w:rsidP="008238FA">
      <w:pPr>
        <w:pStyle w:val="Code-"/>
      </w:pPr>
      <w:r>
        <w:rPr>
          <w:lang w:val="fr-CH"/>
        </w:rPr>
        <w:t xml:space="preserve">    </w:t>
      </w:r>
      <w:r w:rsidR="001332BD" w:rsidRPr="00E45DCE">
        <w:rPr>
          <w:lang w:val="fr-CH"/>
        </w:rPr>
        <w:t xml:space="preserve">                       </w:t>
      </w:r>
      <w:r w:rsidR="001332BD" w:rsidRPr="00E45DCE">
        <w:rPr>
          <w:b/>
        </w:rPr>
        <w:t>reference="false"</w:t>
      </w:r>
    </w:p>
    <w:p w14:paraId="547A17C5" w14:textId="77777777" w:rsidR="008238FA" w:rsidRDefault="008238FA" w:rsidP="008238FA">
      <w:pPr>
        <w:pStyle w:val="Code-"/>
      </w:pPr>
      <w:r>
        <w:t xml:space="preserve">    </w:t>
      </w:r>
      <w:r w:rsidR="001332BD" w:rsidRPr="00E45DCE">
        <w:t xml:space="preserve">                       </w:t>
      </w:r>
      <w:r w:rsidR="001332BD" w:rsidRPr="00E45DCE">
        <w:rPr>
          <w:b/>
        </w:rPr>
        <w:t>section="Fillet"</w:t>
      </w:r>
    </w:p>
    <w:p w14:paraId="39809952" w14:textId="77777777" w:rsidR="008238FA" w:rsidRDefault="008238FA" w:rsidP="008238FA">
      <w:pPr>
        <w:pStyle w:val="Code-"/>
      </w:pPr>
      <w:r>
        <w:t xml:space="preserve">    </w:t>
      </w:r>
      <w:r w:rsidR="001332BD" w:rsidRPr="00E45DCE">
        <w:t xml:space="preserve">                       </w:t>
      </w:r>
      <w:r w:rsidR="001332BD" w:rsidRPr="00E45DCE">
        <w:rPr>
          <w:b/>
        </w:rPr>
        <w:t>thickness="1.5"</w:t>
      </w:r>
    </w:p>
    <w:p w14:paraId="1E599E03" w14:textId="77777777" w:rsidR="008238FA" w:rsidRDefault="008238FA" w:rsidP="008238FA">
      <w:pPr>
        <w:pStyle w:val="Code-"/>
      </w:pPr>
      <w:r>
        <w:t xml:space="preserve">    </w:t>
      </w:r>
      <w:r w:rsidR="001332BD" w:rsidRPr="00E45DCE">
        <w:t xml:space="preserve">                       </w:t>
      </w:r>
      <w:r w:rsidR="001332BD" w:rsidRPr="00E45DCE">
        <w:rPr>
          <w:b/>
        </w:rPr>
        <w:t>angle="30"</w:t>
      </w:r>
    </w:p>
    <w:p w14:paraId="3A6A6782" w14:textId="77777777" w:rsidR="008238FA" w:rsidRDefault="008238FA" w:rsidP="008238FA">
      <w:pPr>
        <w:pStyle w:val="Code-"/>
      </w:pPr>
      <w:r>
        <w:t xml:space="preserve">    </w:t>
      </w:r>
      <w:r w:rsidR="001332BD" w:rsidRPr="00E45DCE">
        <w:t xml:space="preserve">                       </w:t>
      </w:r>
      <w:r w:rsidR="001332BD" w:rsidRPr="00E45DCE">
        <w:rPr>
          <w:b/>
        </w:rPr>
        <w:t>shape="concave"</w:t>
      </w:r>
    </w:p>
    <w:p w14:paraId="325F8FF5" w14:textId="77777777" w:rsidR="008238FA" w:rsidRDefault="008238FA" w:rsidP="008238FA">
      <w:pPr>
        <w:pStyle w:val="Code-"/>
      </w:pPr>
      <w:r>
        <w:t xml:space="preserve">    </w:t>
      </w:r>
      <w:r w:rsidR="001332BD" w:rsidRPr="00E45DCE">
        <w:t xml:space="preserve">                       </w:t>
      </w:r>
      <w:r w:rsidR="001332BD" w:rsidRPr="00E45DCE">
        <w:rPr>
          <w:b/>
        </w:rPr>
        <w:t>penetration="0.5"</w:t>
      </w:r>
    </w:p>
    <w:p w14:paraId="7468B814" w14:textId="77777777" w:rsidR="008238FA" w:rsidRDefault="008238FA" w:rsidP="008238FA">
      <w:pPr>
        <w:pStyle w:val="Code-"/>
      </w:pPr>
      <w:r>
        <w:t xml:space="preserve">    </w:t>
      </w:r>
      <w:r w:rsidR="001332BD" w:rsidRPr="00E45DCE">
        <w:t xml:space="preserve">                       </w:t>
      </w:r>
      <w:r w:rsidR="001332BD" w:rsidRPr="00E45DCE">
        <w:rPr>
          <w:b/>
        </w:rPr>
        <w:t>filler="yes"</w:t>
      </w:r>
    </w:p>
    <w:p w14:paraId="6619763E" w14:textId="77777777" w:rsidR="008238FA" w:rsidRDefault="008238FA" w:rsidP="008238FA">
      <w:pPr>
        <w:pStyle w:val="Code-"/>
      </w:pPr>
      <w:r>
        <w:t xml:space="preserve">    </w:t>
      </w:r>
      <w:r w:rsidR="001332BD" w:rsidRPr="00E45DCE">
        <w:t xml:space="preserve">                       </w:t>
      </w:r>
      <w:r w:rsidR="001332BD" w:rsidRPr="00E45DCE">
        <w:rPr>
          <w:b/>
        </w:rPr>
        <w:t>filler_material=" E7018-X"/&gt;</w:t>
      </w:r>
    </w:p>
    <w:p w14:paraId="75C6E827" w14:textId="77777777" w:rsidR="008238FA" w:rsidRDefault="008238FA" w:rsidP="008238FA">
      <w:pPr>
        <w:pStyle w:val="Code-"/>
      </w:pPr>
      <w:r>
        <w:t xml:space="preserve">    </w:t>
      </w:r>
      <w:r w:rsidR="001332BD" w:rsidRPr="00E45DCE">
        <w:t xml:space="preserve">        &lt;sheet_parameter ... /&gt;</w:t>
      </w:r>
    </w:p>
    <w:p w14:paraId="673D892A" w14:textId="77777777" w:rsidR="008238FA" w:rsidRDefault="008238FA" w:rsidP="008238FA">
      <w:pPr>
        <w:pStyle w:val="Code-"/>
      </w:pPr>
      <w:r>
        <w:t xml:space="preserve">    </w:t>
      </w:r>
      <w:r w:rsidR="001332BD" w:rsidRPr="00E45DCE">
        <w:t xml:space="preserve">    &lt;/corner_weld&gt;</w:t>
      </w:r>
    </w:p>
    <w:p w14:paraId="5ABF6A89" w14:textId="3EC40166" w:rsidR="001332BD" w:rsidRPr="00E45DCE" w:rsidRDefault="008238FA" w:rsidP="008238FA">
      <w:pPr>
        <w:pStyle w:val="Code-"/>
      </w:pPr>
      <w:r>
        <w:t xml:space="preserve">    </w:t>
      </w:r>
      <w:r w:rsidR="001332BD" w:rsidRPr="00E45DCE">
        <w:t>&lt;/seamweld&gt;</w:t>
      </w:r>
    </w:p>
    <w:p w14:paraId="7C66F3DD" w14:textId="38AB6A26" w:rsidR="001332BD" w:rsidRPr="00E45DCE" w:rsidRDefault="00425658" w:rsidP="00E45DCE">
      <w:pPr>
        <w:pStyle w:val="Code-"/>
      </w:pPr>
      <w:r w:rsidRPr="00E45DCE">
        <w:t> </w:t>
      </w:r>
    </w:p>
    <w:p w14:paraId="14A66D4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178" w:name="WeldDefinitionEdgeWeld"/>
      <w:bookmarkStart w:id="6179" w:name="_Toc3557023"/>
      <w:bookmarkStart w:id="6180" w:name="_Toc34747273"/>
      <w:bookmarkStart w:id="6181" w:name="_Toc77102092"/>
      <w:bookmarkStart w:id="6182" w:name="_Toc288200764"/>
      <w:bookmarkStart w:id="6183" w:name="_Toc338939108"/>
      <w:bookmarkEnd w:id="6178"/>
      <w:r w:rsidRPr="00E956F7">
        <w:rPr>
          <w:rFonts w:eastAsia="Times New Roman"/>
          <w:szCs w:val="24"/>
        </w:rPr>
        <w:t>Element "sheet_parameter</w:t>
      </w:r>
      <w:bookmarkEnd w:id="6179"/>
      <w:r w:rsidRPr="00E956F7">
        <w:rPr>
          <w:rFonts w:eastAsia="Times New Roman"/>
          <w:szCs w:val="24"/>
        </w:rPr>
        <w:t>"</w:t>
      </w:r>
      <w:bookmarkEnd w:id="6180"/>
      <w:bookmarkEnd w:id="6181"/>
    </w:p>
    <w:p w14:paraId="4FBB30B5" w14:textId="56F50F6B" w:rsidR="001332BD" w:rsidRPr="00E956F7" w:rsidRDefault="001332BD" w:rsidP="002767D6">
      <w:pPr>
        <w:pStyle w:val="BodyText"/>
      </w:pPr>
      <w:r w:rsidRPr="00E956F7">
        <w:t xml:space="preserve">For the element </w:t>
      </w:r>
      <w:r w:rsidRPr="00CC51AC">
        <w:rPr>
          <w:rStyle w:val="ISOCode"/>
        </w:rPr>
        <w:t>&lt;sheet_parameter/&gt;</w:t>
      </w:r>
      <w:r w:rsidRPr="00E956F7">
        <w:rPr>
          <w:rFonts w:cs="Courier New"/>
        </w:rPr>
        <w:t>, the following attributes can be specified for the Corner Weld</w:t>
      </w:r>
      <w:ins w:id="6184" w:author="LUEJE Claudia" w:date="2023-06-26T17:59:00Z">
        <w:r w:rsidR="003D3319">
          <w:rPr>
            <w:rFonts w:cs="Courier New"/>
          </w:rPr>
          <w:t xml:space="preserve"> as shown in </w:t>
        </w:r>
        <w:r w:rsidR="003D3319" w:rsidRPr="003D3319">
          <w:rPr>
            <w:rStyle w:val="citetbl"/>
          </w:rPr>
          <w:t>Table 101</w:t>
        </w:r>
      </w:ins>
      <w:r w:rsidRPr="00E956F7">
        <w:rPr>
          <w:rFonts w:cs="Courier New"/>
        </w:rPr>
        <w:t>:</w:t>
      </w:r>
    </w:p>
    <w:p w14:paraId="5B486984" w14:textId="6F3DDD91" w:rsidR="001332BD" w:rsidRPr="00E956F7" w:rsidRDefault="006F39DE">
      <w:pPr>
        <w:pStyle w:val="Tabletitle"/>
        <w:autoSpaceDE w:val="0"/>
        <w:autoSpaceDN w:val="0"/>
        <w:adjustRightInd w:val="0"/>
        <w:outlineLvl w:val="0"/>
        <w:rPr>
          <w:szCs w:val="24"/>
        </w:rPr>
      </w:pPr>
      <w:bookmarkStart w:id="6185" w:name="_Toc110532449"/>
      <w:r w:rsidRPr="00E956F7">
        <w:rPr>
          <w:szCs w:val="24"/>
        </w:rPr>
        <w:t>Table</w:t>
      </w:r>
      <w:del w:id="6186"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101</w:delText>
        </w:r>
        <w:r w:rsidR="0025265B" w:rsidRPr="005C2D94">
          <w:fldChar w:fldCharType="end"/>
        </w:r>
      </w:del>
      <w:ins w:id="6187" w:author="LUEJE Claudia" w:date="2023-06-26T17:59:00Z">
        <w:r w:rsidRPr="00E956F7">
          <w:rPr>
            <w:szCs w:val="24"/>
          </w:rPr>
          <w:t> </w:t>
        </w:r>
        <w:r w:rsidR="001332BD" w:rsidRPr="00E956F7">
          <w:rPr>
            <w:szCs w:val="24"/>
          </w:rPr>
          <w:t>101</w:t>
        </w:r>
      </w:ins>
      <w:r w:rsidR="002767D6"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Corner Weld</w:t>
      </w:r>
      <w:bookmarkEnd w:id="6185"/>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6C9417EF" w14:textId="77777777" w:rsidTr="009E00ED">
        <w:trPr>
          <w:jc w:val="center"/>
        </w:trPr>
        <w:tc>
          <w:tcPr>
            <w:tcW w:w="1574" w:type="dxa"/>
            <w:tcBorders>
              <w:top w:val="single" w:sz="12" w:space="0" w:color="auto"/>
              <w:bottom w:val="single" w:sz="12" w:space="0" w:color="auto"/>
            </w:tcBorders>
            <w:shd w:val="clear" w:color="auto" w:fill="F3F3F3"/>
            <w:vAlign w:val="bottom"/>
          </w:tcPr>
          <w:p w14:paraId="49C64354" w14:textId="3E0321D1" w:rsidR="001332BD" w:rsidRPr="00B62EE5" w:rsidRDefault="001332BD" w:rsidP="001332BD">
            <w:pPr>
              <w:pStyle w:val="Tableheader"/>
              <w:autoSpaceDE w:val="0"/>
              <w:autoSpaceDN w:val="0"/>
              <w:adjustRightInd w:val="0"/>
              <w:jc w:val="both"/>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5611BB5D" w14:textId="2E40A839" w:rsidR="001332BD" w:rsidRPr="00B62EE5" w:rsidRDefault="001332BD" w:rsidP="001332BD">
            <w:pPr>
              <w:pStyle w:val="Tableheader"/>
              <w:autoSpaceDE w:val="0"/>
              <w:autoSpaceDN w:val="0"/>
              <w:adjustRightInd w:val="0"/>
              <w:jc w:val="both"/>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014DD46D" w14:textId="1B4963C1" w:rsidR="001332BD" w:rsidRPr="00B62EE5" w:rsidRDefault="001332BD" w:rsidP="001332BD">
            <w:pPr>
              <w:pStyle w:val="Tableheader"/>
              <w:autoSpaceDE w:val="0"/>
              <w:autoSpaceDN w:val="0"/>
              <w:adjustRightInd w:val="0"/>
              <w:jc w:val="both"/>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21DB13D2" w14:textId="03EDF5D8" w:rsidR="001332BD" w:rsidRPr="00B62EE5" w:rsidRDefault="001332BD" w:rsidP="001332BD">
            <w:pPr>
              <w:pStyle w:val="Tableheader"/>
              <w:autoSpaceDE w:val="0"/>
              <w:autoSpaceDN w:val="0"/>
              <w:adjustRightInd w:val="0"/>
              <w:jc w:val="both"/>
              <w:rPr>
                <w:b/>
              </w:rPr>
            </w:pPr>
            <w:r w:rsidRPr="00B62EE5">
              <w:rPr>
                <w:b/>
                <w:szCs w:val="24"/>
              </w:rPr>
              <w:t>Constraint / Remarks</w:t>
            </w:r>
          </w:p>
        </w:tc>
      </w:tr>
      <w:tr w:rsidR="001332BD" w:rsidRPr="00E956F7" w14:paraId="676AA830" w14:textId="77777777" w:rsidTr="009E00ED">
        <w:trPr>
          <w:jc w:val="center"/>
        </w:trPr>
        <w:tc>
          <w:tcPr>
            <w:tcW w:w="1574" w:type="dxa"/>
            <w:tcBorders>
              <w:top w:val="single" w:sz="12" w:space="0" w:color="auto"/>
            </w:tcBorders>
          </w:tcPr>
          <w:p w14:paraId="08671D75" w14:textId="5D2B8B8B" w:rsidR="001332BD" w:rsidRPr="00E956F7" w:rsidRDefault="001332BD" w:rsidP="002767D6">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76E1C37A" w14:textId="66E976DE" w:rsidR="001332BD" w:rsidRPr="00E956F7" w:rsidRDefault="001332BD" w:rsidP="002767D6">
            <w:pPr>
              <w:pStyle w:val="Tablebody"/>
              <w:autoSpaceDE w:val="0"/>
              <w:autoSpaceDN w:val="0"/>
              <w:adjustRightInd w:val="0"/>
            </w:pPr>
            <w:r w:rsidRPr="00E956F7">
              <w:rPr>
                <w:szCs w:val="24"/>
              </w:rPr>
              <w:t>Integer</w:t>
            </w:r>
          </w:p>
        </w:tc>
        <w:tc>
          <w:tcPr>
            <w:tcW w:w="1109" w:type="dxa"/>
            <w:tcBorders>
              <w:top w:val="single" w:sz="12" w:space="0" w:color="auto"/>
            </w:tcBorders>
          </w:tcPr>
          <w:p w14:paraId="4E152571" w14:textId="695DA599" w:rsidR="001332BD" w:rsidRPr="00E956F7" w:rsidRDefault="001332BD" w:rsidP="002767D6">
            <w:pPr>
              <w:pStyle w:val="Tablebody"/>
              <w:autoSpaceDE w:val="0"/>
              <w:autoSpaceDN w:val="0"/>
              <w:adjustRightInd w:val="0"/>
            </w:pPr>
            <w:r w:rsidRPr="00E956F7">
              <w:rPr>
                <w:szCs w:val="24"/>
              </w:rPr>
              <w:t>Required</w:t>
            </w:r>
          </w:p>
        </w:tc>
        <w:tc>
          <w:tcPr>
            <w:tcW w:w="4430" w:type="dxa"/>
            <w:tcBorders>
              <w:top w:val="single" w:sz="12" w:space="0" w:color="auto"/>
            </w:tcBorders>
          </w:tcPr>
          <w:p w14:paraId="1C4A3F4A" w14:textId="3369FC16" w:rsidR="001332BD" w:rsidRPr="00E956F7" w:rsidRDefault="001332BD" w:rsidP="002767D6">
            <w:pPr>
              <w:pStyle w:val="Tablebody"/>
              <w:autoSpaceDE w:val="0"/>
              <w:autoSpaceDN w:val="0"/>
              <w:adjustRightInd w:val="0"/>
            </w:pPr>
            <w:r w:rsidRPr="00E956F7">
              <w:rPr>
                <w:szCs w:val="24"/>
              </w:rPr>
              <w:t xml:space="preserve">It shall be referenced to </w:t>
            </w:r>
            <w:r w:rsidRPr="00CC51AC">
              <w:rPr>
                <w:rStyle w:val="ISOCode"/>
              </w:rPr>
              <w:t>&lt;part</w:t>
            </w:r>
            <w:del w:id="6188" w:author="LUEJE Claudia" w:date="2023-06-26T17:59:00Z">
              <w:r w:rsidR="00FC68DB" w:rsidRPr="00F54804">
                <w:rPr>
                  <w:rFonts w:ascii="Courier New" w:hAnsi="Courier New" w:cs="Courier New"/>
                  <w:b/>
                  <w:i/>
                  <w:sz w:val="18"/>
                  <w:szCs w:val="20"/>
                </w:rPr>
                <w:delText>&gt;</w:delText>
              </w:r>
            </w:del>
            <w:ins w:id="6189" w:author="LUEJE Claudia" w:date="2023-06-26T17:59:00Z">
              <w:r w:rsidRPr="00CC51AC">
                <w:rPr>
                  <w:rStyle w:val="ISOCode"/>
                </w:rPr>
                <w:t>/&gt;</w:t>
              </w:r>
            </w:ins>
            <w:r w:rsidRPr="00E956F7">
              <w:rPr>
                <w:szCs w:val="24"/>
              </w:rPr>
              <w:t xml:space="preserve"> index attribute</w:t>
            </w:r>
          </w:p>
        </w:tc>
      </w:tr>
      <w:tr w:rsidR="001332BD" w:rsidRPr="00E956F7" w14:paraId="22D872EF" w14:textId="77777777" w:rsidTr="009E00ED">
        <w:trPr>
          <w:jc w:val="center"/>
        </w:trPr>
        <w:tc>
          <w:tcPr>
            <w:tcW w:w="1574" w:type="dxa"/>
            <w:vAlign w:val="bottom"/>
          </w:tcPr>
          <w:p w14:paraId="01C31D05" w14:textId="6B197F32" w:rsidR="001332BD" w:rsidRPr="00E956F7" w:rsidRDefault="001332BD" w:rsidP="002767D6">
            <w:pPr>
              <w:pStyle w:val="Tablebody"/>
              <w:autoSpaceDE w:val="0"/>
              <w:autoSpaceDN w:val="0"/>
              <w:adjustRightInd w:val="0"/>
            </w:pPr>
            <w:r w:rsidRPr="00E956F7">
              <w:rPr>
                <w:szCs w:val="24"/>
              </w:rPr>
              <w:t>gap</w:t>
            </w:r>
          </w:p>
        </w:tc>
        <w:tc>
          <w:tcPr>
            <w:tcW w:w="1418" w:type="dxa"/>
            <w:vAlign w:val="bottom"/>
          </w:tcPr>
          <w:p w14:paraId="353D0BA7" w14:textId="2FC77CCC" w:rsidR="001332BD" w:rsidRPr="00E956F7" w:rsidRDefault="001332BD" w:rsidP="002767D6">
            <w:pPr>
              <w:pStyle w:val="Tablebody"/>
              <w:autoSpaceDE w:val="0"/>
              <w:autoSpaceDN w:val="0"/>
              <w:adjustRightInd w:val="0"/>
            </w:pPr>
            <w:r w:rsidRPr="00E956F7">
              <w:rPr>
                <w:szCs w:val="24"/>
              </w:rPr>
              <w:t>Floating point</w:t>
            </w:r>
          </w:p>
        </w:tc>
        <w:tc>
          <w:tcPr>
            <w:tcW w:w="1109" w:type="dxa"/>
            <w:vAlign w:val="bottom"/>
          </w:tcPr>
          <w:p w14:paraId="01F4E06A" w14:textId="4FF70956" w:rsidR="001332BD" w:rsidRPr="00E956F7" w:rsidRDefault="001332BD" w:rsidP="002767D6">
            <w:pPr>
              <w:pStyle w:val="Tablebody"/>
              <w:autoSpaceDE w:val="0"/>
              <w:autoSpaceDN w:val="0"/>
              <w:adjustRightInd w:val="0"/>
            </w:pPr>
            <w:r w:rsidRPr="00E956F7">
              <w:rPr>
                <w:szCs w:val="24"/>
              </w:rPr>
              <w:t>Optional</w:t>
            </w:r>
          </w:p>
        </w:tc>
        <w:tc>
          <w:tcPr>
            <w:tcW w:w="4430" w:type="dxa"/>
            <w:vAlign w:val="bottom"/>
          </w:tcPr>
          <w:p w14:paraId="2A51E55A" w14:textId="139E9D09" w:rsidR="001332BD" w:rsidRPr="00E956F7" w:rsidRDefault="001332BD" w:rsidP="002767D6">
            <w:pPr>
              <w:pStyle w:val="Tablebody"/>
              <w:autoSpaceDE w:val="0"/>
              <w:autoSpaceDN w:val="0"/>
              <w:adjustRightInd w:val="0"/>
            </w:pPr>
            <w:r w:rsidRPr="00E956F7">
              <w:rPr>
                <w:szCs w:val="24"/>
              </w:rPr>
              <w:t>Default value is 0</w:t>
            </w:r>
          </w:p>
        </w:tc>
      </w:tr>
      <w:tr w:rsidR="001332BD" w:rsidRPr="00E956F7" w14:paraId="388071D9" w14:textId="77777777" w:rsidTr="009E00ED">
        <w:trPr>
          <w:jc w:val="center"/>
        </w:trPr>
        <w:tc>
          <w:tcPr>
            <w:tcW w:w="1574" w:type="dxa"/>
            <w:vAlign w:val="bottom"/>
          </w:tcPr>
          <w:p w14:paraId="64BDFF02" w14:textId="26857D91" w:rsidR="001332BD" w:rsidRPr="00E956F7" w:rsidRDefault="001332BD" w:rsidP="002767D6">
            <w:pPr>
              <w:pStyle w:val="Tablebody"/>
              <w:autoSpaceDE w:val="0"/>
              <w:autoSpaceDN w:val="0"/>
              <w:adjustRightInd w:val="0"/>
            </w:pPr>
            <w:r w:rsidRPr="00E956F7">
              <w:rPr>
                <w:szCs w:val="24"/>
              </w:rPr>
              <w:t>sheet_thickness</w:t>
            </w:r>
          </w:p>
        </w:tc>
        <w:tc>
          <w:tcPr>
            <w:tcW w:w="1418" w:type="dxa"/>
            <w:vAlign w:val="bottom"/>
          </w:tcPr>
          <w:p w14:paraId="67ECD4CD" w14:textId="31D58642" w:rsidR="001332BD" w:rsidRPr="00E956F7" w:rsidRDefault="001332BD" w:rsidP="002767D6">
            <w:pPr>
              <w:pStyle w:val="Tablebody"/>
              <w:autoSpaceDE w:val="0"/>
              <w:autoSpaceDN w:val="0"/>
              <w:adjustRightInd w:val="0"/>
            </w:pPr>
            <w:r w:rsidRPr="00E956F7">
              <w:rPr>
                <w:szCs w:val="24"/>
              </w:rPr>
              <w:t>Floating point</w:t>
            </w:r>
          </w:p>
        </w:tc>
        <w:tc>
          <w:tcPr>
            <w:tcW w:w="1109" w:type="dxa"/>
            <w:vAlign w:val="bottom"/>
          </w:tcPr>
          <w:p w14:paraId="03ACBDF4" w14:textId="0F54FC9F" w:rsidR="001332BD" w:rsidRPr="00E956F7" w:rsidRDefault="001332BD" w:rsidP="002767D6">
            <w:pPr>
              <w:pStyle w:val="Tablebody"/>
              <w:autoSpaceDE w:val="0"/>
              <w:autoSpaceDN w:val="0"/>
              <w:adjustRightInd w:val="0"/>
            </w:pPr>
            <w:r w:rsidRPr="00E956F7">
              <w:rPr>
                <w:szCs w:val="24"/>
              </w:rPr>
              <w:t>Optional</w:t>
            </w:r>
          </w:p>
        </w:tc>
        <w:tc>
          <w:tcPr>
            <w:tcW w:w="4430" w:type="dxa"/>
            <w:vAlign w:val="bottom"/>
          </w:tcPr>
          <w:p w14:paraId="14FFE853" w14:textId="4CF10978" w:rsidR="001332BD" w:rsidRPr="00E956F7" w:rsidRDefault="001332BD" w:rsidP="002767D6">
            <w:pPr>
              <w:pStyle w:val="Tablebody"/>
              <w:autoSpaceDE w:val="0"/>
              <w:autoSpaceDN w:val="0"/>
              <w:adjustRightInd w:val="0"/>
            </w:pPr>
            <w:r w:rsidRPr="00E956F7">
              <w:rPr>
                <w:szCs w:val="24"/>
              </w:rPr>
              <w:t>-</w:t>
            </w:r>
          </w:p>
        </w:tc>
      </w:tr>
      <w:tr w:rsidR="001332BD" w:rsidRPr="00E956F7" w14:paraId="7CDF8649" w14:textId="77777777" w:rsidTr="009E00ED">
        <w:trPr>
          <w:jc w:val="center"/>
        </w:trPr>
        <w:tc>
          <w:tcPr>
            <w:tcW w:w="1574" w:type="dxa"/>
            <w:vAlign w:val="bottom"/>
          </w:tcPr>
          <w:p w14:paraId="329C666D" w14:textId="67F47E41" w:rsidR="001332BD" w:rsidRPr="00E956F7" w:rsidRDefault="001332BD" w:rsidP="002767D6">
            <w:pPr>
              <w:pStyle w:val="Tablebody"/>
              <w:autoSpaceDE w:val="0"/>
              <w:autoSpaceDN w:val="0"/>
              <w:adjustRightInd w:val="0"/>
            </w:pPr>
            <w:r w:rsidRPr="00E956F7">
              <w:rPr>
                <w:szCs w:val="24"/>
              </w:rPr>
              <w:t>sheet_angle</w:t>
            </w:r>
          </w:p>
        </w:tc>
        <w:tc>
          <w:tcPr>
            <w:tcW w:w="1418" w:type="dxa"/>
            <w:vAlign w:val="bottom"/>
          </w:tcPr>
          <w:p w14:paraId="35124036" w14:textId="5BF93720" w:rsidR="001332BD" w:rsidRPr="00E956F7" w:rsidRDefault="001332BD" w:rsidP="002767D6">
            <w:pPr>
              <w:pStyle w:val="Tablebody"/>
              <w:autoSpaceDE w:val="0"/>
              <w:autoSpaceDN w:val="0"/>
              <w:adjustRightInd w:val="0"/>
            </w:pPr>
            <w:r w:rsidRPr="00E956F7">
              <w:rPr>
                <w:szCs w:val="24"/>
              </w:rPr>
              <w:t>Floating point</w:t>
            </w:r>
          </w:p>
        </w:tc>
        <w:tc>
          <w:tcPr>
            <w:tcW w:w="1109" w:type="dxa"/>
            <w:vAlign w:val="bottom"/>
          </w:tcPr>
          <w:p w14:paraId="18361E94" w14:textId="3B080AEB" w:rsidR="001332BD" w:rsidRPr="00E956F7" w:rsidRDefault="001332BD" w:rsidP="002767D6">
            <w:pPr>
              <w:pStyle w:val="Tablebody"/>
              <w:autoSpaceDE w:val="0"/>
              <w:autoSpaceDN w:val="0"/>
              <w:adjustRightInd w:val="0"/>
            </w:pPr>
            <w:r w:rsidRPr="00E956F7">
              <w:rPr>
                <w:szCs w:val="24"/>
              </w:rPr>
              <w:t>Optional</w:t>
            </w:r>
          </w:p>
        </w:tc>
        <w:tc>
          <w:tcPr>
            <w:tcW w:w="4430" w:type="dxa"/>
            <w:vAlign w:val="bottom"/>
          </w:tcPr>
          <w:p w14:paraId="6F3FC7C3" w14:textId="3A31F225" w:rsidR="001332BD" w:rsidRPr="00E956F7" w:rsidRDefault="001332BD" w:rsidP="002767D6">
            <w:pPr>
              <w:pStyle w:val="Tablebody"/>
              <w:autoSpaceDE w:val="0"/>
              <w:autoSpaceDN w:val="0"/>
              <w:adjustRightInd w:val="0"/>
            </w:pPr>
            <w:r w:rsidRPr="00E956F7">
              <w:rPr>
                <w:szCs w:val="24"/>
              </w:rPr>
              <w:t>-</w:t>
            </w:r>
          </w:p>
        </w:tc>
      </w:tr>
    </w:tbl>
    <w:p w14:paraId="4128C59B" w14:textId="0858BA31" w:rsidR="001332BD" w:rsidRPr="00E956F7" w:rsidRDefault="001332BD" w:rsidP="00497671">
      <w:pPr>
        <w:pStyle w:val="BodyText"/>
      </w:pPr>
      <w:r w:rsidRPr="00E956F7">
        <w:t>EXAMPLE</w:t>
      </w:r>
    </w:p>
    <w:p w14:paraId="2B671A91" w14:textId="77777777" w:rsidR="0034667B" w:rsidRDefault="0034667B" w:rsidP="0034667B">
      <w:pPr>
        <w:pStyle w:val="Code-"/>
      </w:pPr>
      <w:r w:rsidRPr="00E45DCE">
        <w:t xml:space="preserve">    </w:t>
      </w:r>
      <w:r w:rsidR="001332BD" w:rsidRPr="00E45DCE">
        <w:rPr>
          <w:szCs w:val="24"/>
        </w:rPr>
        <w:t>&lt;seamweld&gt;</w:t>
      </w:r>
    </w:p>
    <w:p w14:paraId="1ED402A3" w14:textId="77777777" w:rsidR="0034667B" w:rsidRDefault="0034667B" w:rsidP="0034667B">
      <w:pPr>
        <w:pStyle w:val="Code-"/>
      </w:pPr>
      <w:r>
        <w:t xml:space="preserve">    </w:t>
      </w:r>
      <w:r w:rsidR="001332BD" w:rsidRPr="00E45DCE">
        <w:t xml:space="preserve">    &lt;corner_weld base="1" technology="resistance"&gt;</w:t>
      </w:r>
    </w:p>
    <w:p w14:paraId="51D9D66C" w14:textId="77777777" w:rsidR="0034667B" w:rsidRDefault="0034667B" w:rsidP="0034667B">
      <w:pPr>
        <w:pStyle w:val="Code-"/>
        <w:rPr>
          <w:lang w:val="fr-CH"/>
        </w:rPr>
      </w:pPr>
      <w:r w:rsidRPr="00FA4993">
        <w:rPr>
          <w:lang w:val="en-US"/>
        </w:rPr>
        <w:t xml:space="preserve">    </w:t>
      </w:r>
      <w:r w:rsidR="001332BD" w:rsidRPr="00FA4993">
        <w:rPr>
          <w:lang w:val="en-US"/>
        </w:rPr>
        <w:t xml:space="preserve">        </w:t>
      </w:r>
      <w:r w:rsidR="001332BD" w:rsidRPr="00E45DCE">
        <w:rPr>
          <w:lang w:val="fr-CH"/>
        </w:rPr>
        <w:t>&lt;weld_position u="0" x="0" y="1" z="0" ... /&gt;</w:t>
      </w:r>
    </w:p>
    <w:p w14:paraId="4E0012A4" w14:textId="77777777" w:rsidR="0034667B" w:rsidRDefault="0034667B" w:rsidP="0034667B">
      <w:pPr>
        <w:pStyle w:val="Code-"/>
      </w:pPr>
      <w:r w:rsidRPr="00FA4993">
        <w:rPr>
          <w:lang w:val="fr-CH"/>
        </w:rPr>
        <w:t xml:space="preserve">    </w:t>
      </w:r>
      <w:r w:rsidR="001332BD" w:rsidRPr="00FA4993">
        <w:rPr>
          <w:lang w:val="fr-CH"/>
        </w:rPr>
        <w:t xml:space="preserve">        </w:t>
      </w:r>
      <w:r w:rsidR="001332BD" w:rsidRPr="00E45DCE">
        <w:rPr>
          <w:b/>
        </w:rPr>
        <w:t>&lt;sheet_parameter index="2" gap="0" sheet_thickness="1.5" sheet_angle="90" /&gt;</w:t>
      </w:r>
    </w:p>
    <w:p w14:paraId="4AB5DE20" w14:textId="77777777" w:rsidR="0034667B" w:rsidRDefault="0034667B" w:rsidP="0034667B">
      <w:pPr>
        <w:pStyle w:val="Code-"/>
      </w:pPr>
      <w:r>
        <w:t xml:space="preserve">    </w:t>
      </w:r>
      <w:r w:rsidR="001332BD" w:rsidRPr="00E45DCE">
        <w:t xml:space="preserve">    &lt;/corner_weld&gt;</w:t>
      </w:r>
    </w:p>
    <w:p w14:paraId="6ECFDB48" w14:textId="3E1758BA" w:rsidR="001332BD" w:rsidRPr="00E45DCE" w:rsidRDefault="0034667B" w:rsidP="0034667B">
      <w:pPr>
        <w:pStyle w:val="Code-"/>
      </w:pPr>
      <w:r>
        <w:t xml:space="preserve">    </w:t>
      </w:r>
      <w:r w:rsidR="001332BD" w:rsidRPr="00E45DCE">
        <w:t>&lt;/seamweld&gt;</w:t>
      </w:r>
    </w:p>
    <w:p w14:paraId="371C4DD2" w14:textId="57EE6C26" w:rsidR="001332BD" w:rsidRPr="00E45DCE" w:rsidRDefault="002767D6" w:rsidP="00E45DCE">
      <w:pPr>
        <w:pStyle w:val="Code-"/>
      </w:pPr>
      <w:r w:rsidRPr="00E45DCE">
        <w:t> </w:t>
      </w:r>
    </w:p>
    <w:p w14:paraId="53E24415" w14:textId="207A66A1"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190" w:name="_Toc3557024"/>
      <w:bookmarkStart w:id="6191" w:name="_Toc34747274"/>
      <w:bookmarkStart w:id="6192" w:name="_Toc77102093"/>
      <w:bookmarkStart w:id="6193" w:name="_Toc110532227"/>
      <w:r w:rsidRPr="00E956F7">
        <w:rPr>
          <w:rFonts w:eastAsia="Times New Roman"/>
          <w:szCs w:val="24"/>
        </w:rPr>
        <w:t xml:space="preserve">Edge </w:t>
      </w:r>
      <w:r w:rsidR="003D3319">
        <w:rPr>
          <w:rFonts w:eastAsia="Times New Roman"/>
          <w:szCs w:val="24"/>
        </w:rPr>
        <w:t>w</w:t>
      </w:r>
      <w:r w:rsidRPr="00E956F7">
        <w:rPr>
          <w:rFonts w:eastAsia="Times New Roman"/>
          <w:szCs w:val="24"/>
        </w:rPr>
        <w:t>eld</w:t>
      </w:r>
      <w:bookmarkEnd w:id="6182"/>
      <w:bookmarkEnd w:id="6183"/>
      <w:bookmarkEnd w:id="6190"/>
      <w:bookmarkEnd w:id="6191"/>
      <w:bookmarkEnd w:id="6192"/>
      <w:bookmarkEnd w:id="6193"/>
    </w:p>
    <w:p w14:paraId="2A5ACED2"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78BD050F" w14:textId="03F8ADF0" w:rsidR="001332BD" w:rsidRPr="00E956F7" w:rsidRDefault="001332BD">
      <w:pPr>
        <w:pStyle w:val="BodyText"/>
        <w:autoSpaceDE w:val="0"/>
        <w:autoSpaceDN w:val="0"/>
        <w:adjustRightInd w:val="0"/>
        <w:rPr>
          <w:szCs w:val="24"/>
        </w:rPr>
      </w:pPr>
      <w:r w:rsidRPr="00E956F7">
        <w:rPr>
          <w:szCs w:val="24"/>
        </w:rPr>
        <w:t xml:space="preserve">The principles of the modelling of edge welds for χMCF are described in this </w:t>
      </w:r>
      <w:del w:id="6194" w:author="LUEJE Claudia" w:date="2023-06-26T17:59:00Z">
        <w:r w:rsidR="00FC68DB" w:rsidRPr="005C2D94">
          <w:delText>section</w:delText>
        </w:r>
      </w:del>
      <w:ins w:id="6195" w:author="LUEJE Claudia" w:date="2023-06-26T17:59:00Z">
        <w:r w:rsidRPr="00E956F7">
          <w:rPr>
            <w:szCs w:val="24"/>
          </w:rPr>
          <w:t>s</w:t>
        </w:r>
        <w:r w:rsidR="003D3319">
          <w:rPr>
            <w:szCs w:val="24"/>
          </w:rPr>
          <w:t>ubclause</w:t>
        </w:r>
      </w:ins>
      <w:r w:rsidRPr="00E956F7">
        <w:rPr>
          <w:szCs w:val="24"/>
        </w:rPr>
        <w:t xml:space="preserve">. An </w:t>
      </w:r>
      <w:r w:rsidR="003D3319">
        <w:rPr>
          <w:szCs w:val="24"/>
        </w:rPr>
        <w:t>e</w:t>
      </w:r>
      <w:r w:rsidRPr="00E956F7">
        <w:rPr>
          <w:szCs w:val="24"/>
        </w:rPr>
        <w:t xml:space="preserve">dge </w:t>
      </w:r>
      <w:r w:rsidR="003D3319">
        <w:rPr>
          <w:szCs w:val="24"/>
        </w:rPr>
        <w:t>w</w:t>
      </w:r>
      <w:r w:rsidRPr="00E956F7">
        <w:rPr>
          <w:szCs w:val="24"/>
        </w:rPr>
        <w:t>eld describes a connection between two sheets welded at their forehead side.</w:t>
      </w:r>
    </w:p>
    <w:p w14:paraId="06780830" w14:textId="1D2D1405" w:rsidR="001332BD" w:rsidRPr="00E956F7" w:rsidRDefault="001332BD">
      <w:pPr>
        <w:pStyle w:val="BodyText"/>
        <w:autoSpaceDE w:val="0"/>
        <w:autoSpaceDN w:val="0"/>
        <w:adjustRightInd w:val="0"/>
        <w:rPr>
          <w:szCs w:val="24"/>
        </w:rPr>
      </w:pPr>
      <w:r w:rsidRPr="00E956F7">
        <w:rPr>
          <w:szCs w:val="24"/>
        </w:rPr>
        <w:t xml:space="preserve">The XML definition of an </w:t>
      </w:r>
      <w:r w:rsidR="003D3319">
        <w:rPr>
          <w:szCs w:val="24"/>
        </w:rPr>
        <w:t>e</w:t>
      </w:r>
      <w:r w:rsidRPr="00E956F7">
        <w:rPr>
          <w:szCs w:val="24"/>
        </w:rPr>
        <w:t xml:space="preserve">dge </w:t>
      </w:r>
      <w:r w:rsidR="003D3319">
        <w:rPr>
          <w:szCs w:val="24"/>
        </w:rPr>
        <w:t>w</w:t>
      </w:r>
      <w:r w:rsidRPr="00E956F7">
        <w:rPr>
          <w:szCs w:val="24"/>
        </w:rPr>
        <w:t xml:space="preserve">eld supports one position. The weld position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45DED71A" w14:textId="23DC9465"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196" w:name="_Toc3557025"/>
      <w:bookmarkStart w:id="6197" w:name="_Toc34747275"/>
      <w:bookmarkStart w:id="6198" w:name="_Toc77102094"/>
      <w:r w:rsidRPr="00E956F7">
        <w:rPr>
          <w:rFonts w:eastAsia="Times New Roman"/>
          <w:szCs w:val="24"/>
        </w:rPr>
        <w:t xml:space="preserve">Sheet </w:t>
      </w:r>
      <w:r w:rsidR="003D3319">
        <w:rPr>
          <w:rFonts w:eastAsia="Times New Roman"/>
          <w:szCs w:val="24"/>
        </w:rPr>
        <w:t>p</w:t>
      </w:r>
      <w:r w:rsidRPr="00E956F7">
        <w:rPr>
          <w:rFonts w:eastAsia="Times New Roman"/>
          <w:szCs w:val="24"/>
        </w:rPr>
        <w:t>arameters</w:t>
      </w:r>
      <w:bookmarkEnd w:id="6196"/>
      <w:bookmarkEnd w:id="6197"/>
      <w:bookmarkEnd w:id="6198"/>
    </w:p>
    <w:p w14:paraId="763590C6" w14:textId="77777777" w:rsidR="00FC68DB" w:rsidRPr="001E4607" w:rsidRDefault="00FC68DB" w:rsidP="00B202D2">
      <w:pPr>
        <w:keepNext/>
        <w:keepLines/>
        <w:rPr>
          <w:del w:id="6199" w:author="LUEJE Claudia" w:date="2023-06-26T17:59:00Z"/>
        </w:rPr>
      </w:pPr>
      <w:del w:id="6200" w:author="LUEJE Claudia" w:date="2023-06-26T17:59:00Z">
        <w:r w:rsidRPr="005C2D94">
          <w:delText>The parameters to describe the connection are:</w:delText>
        </w:r>
      </w:del>
    </w:p>
    <w:p w14:paraId="7FFFEBCB" w14:textId="77777777" w:rsidR="00FC68DB" w:rsidRPr="0013175B" w:rsidRDefault="00FC68DB" w:rsidP="001513D1">
      <w:pPr>
        <w:pStyle w:val="ListBullet"/>
        <w:keepNext/>
        <w:keepLines/>
        <w:numPr>
          <w:ilvl w:val="0"/>
          <w:numId w:val="9"/>
        </w:numPr>
        <w:rPr>
          <w:del w:id="6201" w:author="LUEJE Claudia" w:date="2023-06-26T17:59:00Z"/>
          <w:rFonts w:ascii="Cambria" w:hAnsi="Cambria"/>
          <w:lang w:val="en-GB"/>
        </w:rPr>
      </w:pPr>
      <w:del w:id="620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B44DE8">
          <w:rPr>
            <w:rFonts w:ascii="Cambria" w:hAnsi="Cambria"/>
            <w:lang w:val="en-GB"/>
          </w:rPr>
          <w:delText>;</w:delText>
        </w:r>
      </w:del>
    </w:p>
    <w:p w14:paraId="1805D24B" w14:textId="77777777" w:rsidR="00FC68DB" w:rsidRPr="0013175B" w:rsidRDefault="00FC68DB" w:rsidP="001513D1">
      <w:pPr>
        <w:pStyle w:val="ListBullet"/>
        <w:keepNext/>
        <w:keepLines/>
        <w:numPr>
          <w:ilvl w:val="0"/>
          <w:numId w:val="9"/>
        </w:numPr>
        <w:rPr>
          <w:del w:id="6203" w:author="LUEJE Claudia" w:date="2023-06-26T17:59:00Z"/>
          <w:rFonts w:ascii="Cambria" w:hAnsi="Cambria"/>
          <w:lang w:val="en-GB"/>
        </w:rPr>
      </w:pPr>
      <w:del w:id="6204"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lang w:val="en-GB"/>
          </w:rPr>
          <w:tab/>
        </w:r>
        <w:r w:rsidRPr="0013175B">
          <w:rPr>
            <w:rFonts w:ascii="Cambria" w:hAnsi="Cambria"/>
            <w:lang w:val="en-GB"/>
          </w:rPr>
          <w:tab/>
          <w:delText>Thickness of welded sheet</w:delText>
        </w:r>
        <w:r w:rsidR="00F2441B">
          <w:rPr>
            <w:rFonts w:ascii="Cambria" w:hAnsi="Cambria"/>
            <w:lang w:val="en-GB"/>
          </w:rPr>
          <w:delText>;</w:delText>
        </w:r>
      </w:del>
    </w:p>
    <w:p w14:paraId="3261515A" w14:textId="77777777" w:rsidR="00FC68DB" w:rsidRDefault="00FC68DB" w:rsidP="001513D1">
      <w:pPr>
        <w:pStyle w:val="ListBullet"/>
        <w:keepNext/>
        <w:keepLines/>
        <w:numPr>
          <w:ilvl w:val="0"/>
          <w:numId w:val="9"/>
        </w:numPr>
        <w:rPr>
          <w:del w:id="6205" w:author="LUEJE Claudia" w:date="2023-06-26T17:59:00Z"/>
          <w:rFonts w:ascii="Cambria" w:hAnsi="Cambria"/>
          <w:lang w:val="en-GB"/>
        </w:rPr>
      </w:pPr>
      <w:del w:id="6206" w:author="LUEJE Claudia" w:date="2023-06-26T17:59:00Z">
        <w:r w:rsidRPr="0013175B">
          <w:rPr>
            <w:rFonts w:ascii="Cambria" w:hAnsi="Cambria"/>
            <w:sz w:val="24"/>
            <w:szCs w:val="28"/>
            <w:lang w:val="en-GB"/>
          </w:rPr>
          <w:delText>c</w:delText>
        </w:r>
        <w:r w:rsidRPr="0013175B">
          <w:rPr>
            <w:rFonts w:ascii="Cambria" w:hAnsi="Cambria"/>
            <w:lang w:val="en-GB"/>
          </w:rPr>
          <w:tab/>
        </w:r>
        <w:r w:rsidRPr="0013175B">
          <w:rPr>
            <w:rFonts w:ascii="Cambria" w:hAnsi="Cambria"/>
            <w:lang w:val="en-GB"/>
          </w:rPr>
          <w:tab/>
          <w:delText>Gap between base and welded sheet</w:delText>
        </w:r>
        <w:r w:rsidR="00F2441B">
          <w:rPr>
            <w:rFonts w:ascii="Cambria" w:hAnsi="Cambria"/>
            <w:lang w:val="en-GB"/>
          </w:rPr>
          <w:delText>.</w:delText>
        </w:r>
      </w:del>
    </w:p>
    <w:p w14:paraId="5A7AB5D2" w14:textId="77777777" w:rsidR="00B00216" w:rsidRDefault="008E1F72" w:rsidP="000D79B0">
      <w:pPr>
        <w:pStyle w:val="ListBullet"/>
        <w:keepNext/>
        <w:keepLines/>
        <w:tabs>
          <w:tab w:val="clear" w:pos="454"/>
        </w:tabs>
        <w:ind w:left="360" w:firstLine="0"/>
        <w:rPr>
          <w:del w:id="6207" w:author="LUEJE Claudia" w:date="2023-06-26T17:59:00Z"/>
          <w:rFonts w:ascii="Cambria" w:hAnsi="Cambria"/>
          <w:lang w:val="en-GB"/>
        </w:rPr>
      </w:pPr>
      <w:del w:id="6208" w:author="LUEJE Claudia" w:date="2023-06-26T17:59:00Z">
        <w:r>
          <w:rPr>
            <w:noProof/>
          </w:rPr>
          <w:drawing>
            <wp:anchor distT="0" distB="0" distL="114300" distR="114300" simplePos="0" relativeHeight="251673600" behindDoc="0" locked="0" layoutInCell="1" allowOverlap="1" wp14:anchorId="3DB3C02C" wp14:editId="33E01C05">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11"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del>
    </w:p>
    <w:p w14:paraId="309E281C" w14:textId="77777777" w:rsidR="000D79B0" w:rsidRDefault="000D79B0" w:rsidP="00FF1E0D">
      <w:pPr>
        <w:pStyle w:val="ListBullet"/>
        <w:keepNext/>
        <w:keepLines/>
        <w:tabs>
          <w:tab w:val="clear" w:pos="454"/>
        </w:tabs>
        <w:ind w:left="0" w:firstLine="0"/>
        <w:rPr>
          <w:del w:id="6209" w:author="LUEJE Claudia" w:date="2023-06-26T17:59:00Z"/>
          <w:rFonts w:ascii="Cambria" w:hAnsi="Cambria"/>
          <w:lang w:val="en-GB"/>
        </w:rPr>
      </w:pPr>
    </w:p>
    <w:p w14:paraId="6035AA80" w14:textId="3E758673" w:rsidR="003D3319" w:rsidRPr="003D3319" w:rsidRDefault="00AF605E" w:rsidP="003D3319">
      <w:pPr>
        <w:pStyle w:val="BodyText"/>
      </w:pPr>
      <w:bookmarkStart w:id="6210" w:name="_Toc110532319"/>
      <w:del w:id="6211" w:author="LUEJE Claudia" w:date="2023-06-26T17:59:00Z">
        <w:r>
          <w:delText xml:space="preserve">Figure </w:delText>
        </w:r>
        <w:r>
          <w:fldChar w:fldCharType="begin"/>
        </w:r>
        <w:r>
          <w:delInstrText xml:space="preserve"> SEQ Figure \* ARABIC </w:delInstrText>
        </w:r>
        <w:r>
          <w:fldChar w:fldCharType="separate"/>
        </w:r>
        <w:r w:rsidR="0067475A">
          <w:rPr>
            <w:noProof/>
          </w:rPr>
          <w:delText>57</w:delText>
        </w:r>
        <w:r>
          <w:fldChar w:fldCharType="end"/>
        </w:r>
        <w:r>
          <w:delText xml:space="preserve"> — </w:delText>
        </w:r>
      </w:del>
      <w:r w:rsidR="003D3319">
        <w:t>Edge weld sheet layout</w:t>
      </w:r>
      <w:bookmarkEnd w:id="6210"/>
      <w:r w:rsidR="003D3319">
        <w:t xml:space="preserve"> </w:t>
      </w:r>
      <w:ins w:id="6212" w:author="LUEJE Claudia" w:date="2023-06-26T17:59:00Z">
        <w:r w:rsidR="003D3319">
          <w:t xml:space="preserve">is shown in </w:t>
        </w:r>
        <w:r w:rsidR="003D3319" w:rsidRPr="003D3319">
          <w:rPr>
            <w:rStyle w:val="citefig"/>
          </w:rPr>
          <w:t>Figure 60</w:t>
        </w:r>
        <w:r w:rsidR="003D3319">
          <w:t>.</w:t>
        </w:r>
      </w:ins>
    </w:p>
    <w:p w14:paraId="10EEED18" w14:textId="340144D5"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13" w:author="LUEJE Claudia" w:date="2023-06-26T17:59:00Z"/>
          <w:szCs w:val="24"/>
        </w:rPr>
      </w:pPr>
      <w:ins w:id="6214" w:author="LUEJE Claudia" w:date="2023-06-26T17:59:00Z">
        <w:r>
          <w:rPr>
            <w:szCs w:val="24"/>
          </w:rPr>
          <w:t>8329_ed1fig</w:t>
        </w:r>
        <w:r w:rsidR="001332BD" w:rsidRPr="00E956F7">
          <w:rPr>
            <w:szCs w:val="24"/>
          </w:rPr>
          <w:t>60.EPS</w:t>
        </w:r>
      </w:ins>
    </w:p>
    <w:p w14:paraId="1EE3355D" w14:textId="77777777" w:rsidR="00FD7AF1" w:rsidRPr="00BB7251" w:rsidRDefault="00FD7AF1" w:rsidP="00FD7AF1">
      <w:pPr>
        <w:pStyle w:val="KeyTitle"/>
        <w:rPr>
          <w:ins w:id="6215" w:author="LUEJE Claudia" w:date="2023-06-26T17:59:00Z"/>
        </w:rPr>
      </w:pPr>
      <w:ins w:id="6216"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3222925F" w14:textId="77777777" w:rsidTr="00B47C5C">
        <w:trPr>
          <w:ins w:id="6217" w:author="LUEJE Claudia" w:date="2023-06-26T17:59:00Z"/>
        </w:trPr>
        <w:tc>
          <w:tcPr>
            <w:tcW w:w="397" w:type="dxa"/>
            <w:shd w:val="clear" w:color="auto" w:fill="auto"/>
          </w:tcPr>
          <w:p w14:paraId="273ED2E5" w14:textId="4D18E3E3" w:rsidR="00D71852" w:rsidRPr="00B62EE5" w:rsidRDefault="00D71852" w:rsidP="00D71852">
            <w:pPr>
              <w:pStyle w:val="KeyText"/>
              <w:rPr>
                <w:ins w:id="6218" w:author="LUEJE Claudia" w:date="2023-06-26T17:59:00Z"/>
              </w:rPr>
            </w:pPr>
            <w:ins w:id="6219" w:author="LUEJE Claudia" w:date="2023-06-26T17:59:00Z">
              <w:r w:rsidRPr="00B62EE5">
                <w:rPr>
                  <w:szCs w:val="24"/>
                </w:rPr>
                <w:t>—</w:t>
              </w:r>
            </w:ins>
          </w:p>
        </w:tc>
        <w:tc>
          <w:tcPr>
            <w:tcW w:w="596" w:type="dxa"/>
            <w:shd w:val="clear" w:color="auto" w:fill="auto"/>
          </w:tcPr>
          <w:p w14:paraId="302D6B4B" w14:textId="4EEB5873" w:rsidR="00D71852" w:rsidRPr="00B62EE5" w:rsidRDefault="00D71852" w:rsidP="00D71852">
            <w:pPr>
              <w:pStyle w:val="KeyText"/>
              <w:rPr>
                <w:ins w:id="6220" w:author="LUEJE Claudia" w:date="2023-06-26T17:59:00Z"/>
              </w:rPr>
            </w:pPr>
            <w:ins w:id="6221" w:author="LUEJE Claudia" w:date="2023-06-26T17:59:00Z">
              <w:r w:rsidRPr="00B62EE5">
                <w:rPr>
                  <w:i/>
                  <w:szCs w:val="24"/>
                </w:rPr>
                <w:t>t</w:t>
              </w:r>
              <w:r w:rsidRPr="00B62EE5">
                <w:rPr>
                  <w:szCs w:val="24"/>
                  <w:vertAlign w:val="subscript"/>
                </w:rPr>
                <w:t>B</w:t>
              </w:r>
            </w:ins>
          </w:p>
        </w:tc>
        <w:tc>
          <w:tcPr>
            <w:tcW w:w="8759" w:type="dxa"/>
            <w:shd w:val="clear" w:color="auto" w:fill="auto"/>
          </w:tcPr>
          <w:p w14:paraId="5979D664" w14:textId="45FF569C" w:rsidR="00D71852" w:rsidRPr="00B62EE5" w:rsidRDefault="003D3319" w:rsidP="00D71852">
            <w:pPr>
              <w:pStyle w:val="KeyText"/>
              <w:rPr>
                <w:ins w:id="6222" w:author="LUEJE Claudia" w:date="2023-06-26T17:59:00Z"/>
              </w:rPr>
            </w:pPr>
            <w:ins w:id="6223" w:author="LUEJE Claudia" w:date="2023-06-26T17:59:00Z">
              <w:r w:rsidRPr="00B62EE5">
                <w:rPr>
                  <w:szCs w:val="24"/>
                </w:rPr>
                <w:t>t</w:t>
              </w:r>
              <w:r w:rsidR="00D71852" w:rsidRPr="00B62EE5">
                <w:rPr>
                  <w:szCs w:val="24"/>
                </w:rPr>
                <w:t>hickness of base sheet;</w:t>
              </w:r>
            </w:ins>
          </w:p>
        </w:tc>
      </w:tr>
      <w:tr w:rsidR="00D71852" w14:paraId="7BFB41D1" w14:textId="77777777" w:rsidTr="00B47C5C">
        <w:trPr>
          <w:ins w:id="6224" w:author="LUEJE Claudia" w:date="2023-06-26T17:59:00Z"/>
        </w:trPr>
        <w:tc>
          <w:tcPr>
            <w:tcW w:w="397" w:type="dxa"/>
            <w:shd w:val="clear" w:color="auto" w:fill="auto"/>
          </w:tcPr>
          <w:p w14:paraId="73560A65" w14:textId="4D547C86" w:rsidR="00D71852" w:rsidRDefault="00D71852" w:rsidP="00D71852">
            <w:pPr>
              <w:pStyle w:val="KeyText"/>
              <w:rPr>
                <w:ins w:id="6225" w:author="LUEJE Claudia" w:date="2023-06-26T17:59:00Z"/>
              </w:rPr>
            </w:pPr>
            <w:ins w:id="6226" w:author="LUEJE Claudia" w:date="2023-06-26T17:59:00Z">
              <w:r w:rsidRPr="00883E82">
                <w:rPr>
                  <w:szCs w:val="24"/>
                </w:rPr>
                <w:t>—</w:t>
              </w:r>
            </w:ins>
          </w:p>
        </w:tc>
        <w:tc>
          <w:tcPr>
            <w:tcW w:w="596" w:type="dxa"/>
            <w:shd w:val="clear" w:color="auto" w:fill="auto"/>
          </w:tcPr>
          <w:p w14:paraId="46D9B442" w14:textId="3D39FEA4" w:rsidR="00D71852" w:rsidRDefault="00D71852" w:rsidP="00D71852">
            <w:pPr>
              <w:pStyle w:val="KeyText"/>
              <w:rPr>
                <w:ins w:id="6227" w:author="LUEJE Claudia" w:date="2023-06-26T17:59:00Z"/>
              </w:rPr>
            </w:pPr>
            <w:ins w:id="6228" w:author="LUEJE Claudia" w:date="2023-06-26T17:59:00Z">
              <w:r w:rsidRPr="003D3319">
                <w:rPr>
                  <w:i/>
                  <w:szCs w:val="24"/>
                </w:rPr>
                <w:t>t</w:t>
              </w:r>
              <w:r w:rsidRPr="00883E82">
                <w:rPr>
                  <w:szCs w:val="24"/>
                  <w:vertAlign w:val="subscript"/>
                </w:rPr>
                <w:t>1</w:t>
              </w:r>
            </w:ins>
          </w:p>
        </w:tc>
        <w:tc>
          <w:tcPr>
            <w:tcW w:w="8759" w:type="dxa"/>
            <w:shd w:val="clear" w:color="auto" w:fill="auto"/>
          </w:tcPr>
          <w:p w14:paraId="28E533A6" w14:textId="78B038D6" w:rsidR="00D71852" w:rsidRDefault="003D3319" w:rsidP="00D71852">
            <w:pPr>
              <w:pStyle w:val="KeyText"/>
              <w:rPr>
                <w:ins w:id="6229" w:author="LUEJE Claudia" w:date="2023-06-26T17:59:00Z"/>
              </w:rPr>
            </w:pPr>
            <w:ins w:id="6230" w:author="LUEJE Claudia" w:date="2023-06-26T17:59:00Z">
              <w:r>
                <w:rPr>
                  <w:szCs w:val="24"/>
                </w:rPr>
                <w:t>t</w:t>
              </w:r>
              <w:r w:rsidR="00D71852" w:rsidRPr="00883E82">
                <w:rPr>
                  <w:szCs w:val="24"/>
                </w:rPr>
                <w:t>hickness of welded sheet;</w:t>
              </w:r>
            </w:ins>
          </w:p>
        </w:tc>
      </w:tr>
      <w:tr w:rsidR="00D71852" w14:paraId="48BB3CFD" w14:textId="77777777" w:rsidTr="00B47C5C">
        <w:trPr>
          <w:ins w:id="6231" w:author="LUEJE Claudia" w:date="2023-06-26T17:59:00Z"/>
        </w:trPr>
        <w:tc>
          <w:tcPr>
            <w:tcW w:w="397" w:type="dxa"/>
            <w:shd w:val="clear" w:color="auto" w:fill="auto"/>
          </w:tcPr>
          <w:p w14:paraId="7118D8F2" w14:textId="69AA3049" w:rsidR="00D71852" w:rsidRDefault="00D71852" w:rsidP="00D71852">
            <w:pPr>
              <w:pStyle w:val="KeyText"/>
              <w:rPr>
                <w:ins w:id="6232" w:author="LUEJE Claudia" w:date="2023-06-26T17:59:00Z"/>
              </w:rPr>
            </w:pPr>
            <w:ins w:id="6233" w:author="LUEJE Claudia" w:date="2023-06-26T17:59:00Z">
              <w:r w:rsidRPr="00883E82">
                <w:rPr>
                  <w:szCs w:val="24"/>
                </w:rPr>
                <w:t>—</w:t>
              </w:r>
            </w:ins>
          </w:p>
        </w:tc>
        <w:tc>
          <w:tcPr>
            <w:tcW w:w="596" w:type="dxa"/>
            <w:shd w:val="clear" w:color="auto" w:fill="auto"/>
          </w:tcPr>
          <w:p w14:paraId="6147BD04" w14:textId="410B435A" w:rsidR="00D71852" w:rsidRPr="003D3319" w:rsidRDefault="00D71852" w:rsidP="00D71852">
            <w:pPr>
              <w:pStyle w:val="KeyText"/>
              <w:rPr>
                <w:ins w:id="6234" w:author="LUEJE Claudia" w:date="2023-06-26T17:59:00Z"/>
                <w:i/>
              </w:rPr>
            </w:pPr>
            <w:ins w:id="6235" w:author="LUEJE Claudia" w:date="2023-06-26T17:59:00Z">
              <w:r w:rsidRPr="003D3319">
                <w:rPr>
                  <w:i/>
                  <w:szCs w:val="24"/>
                </w:rPr>
                <w:t>c</w:t>
              </w:r>
            </w:ins>
          </w:p>
        </w:tc>
        <w:tc>
          <w:tcPr>
            <w:tcW w:w="8759" w:type="dxa"/>
            <w:shd w:val="clear" w:color="auto" w:fill="auto"/>
          </w:tcPr>
          <w:p w14:paraId="182B1B19" w14:textId="5056E8D0" w:rsidR="00D71852" w:rsidRDefault="00D71852" w:rsidP="00D71852">
            <w:pPr>
              <w:pStyle w:val="KeyText"/>
              <w:rPr>
                <w:ins w:id="6236" w:author="LUEJE Claudia" w:date="2023-06-26T17:59:00Z"/>
              </w:rPr>
            </w:pPr>
            <w:ins w:id="6237" w:author="LUEJE Claudia" w:date="2023-06-26T17:59:00Z">
              <w:r w:rsidRPr="00883E82">
                <w:rPr>
                  <w:szCs w:val="24"/>
                </w:rPr>
                <w:t>G</w:t>
              </w:r>
              <w:r w:rsidR="003D3319">
                <w:rPr>
                  <w:szCs w:val="24"/>
                </w:rPr>
                <w:t>g</w:t>
              </w:r>
              <w:r w:rsidRPr="00883E82">
                <w:rPr>
                  <w:szCs w:val="24"/>
                </w:rPr>
                <w:t>p between base and welded sheet.</w:t>
              </w:r>
            </w:ins>
          </w:p>
        </w:tc>
      </w:tr>
    </w:tbl>
    <w:p w14:paraId="55AB401A" w14:textId="74EF0E17" w:rsidR="001332BD" w:rsidRPr="00E956F7" w:rsidRDefault="00E4158E">
      <w:pPr>
        <w:pStyle w:val="Figuretitle0"/>
        <w:autoSpaceDE w:val="0"/>
        <w:autoSpaceDN w:val="0"/>
        <w:adjustRightInd w:val="0"/>
        <w:outlineLvl w:val="0"/>
        <w:rPr>
          <w:ins w:id="6238" w:author="LUEJE Claudia" w:date="2023-06-26T17:59:00Z"/>
          <w:szCs w:val="24"/>
        </w:rPr>
      </w:pPr>
      <w:ins w:id="6239" w:author="LUEJE Claudia" w:date="2023-06-26T17:59:00Z">
        <w:r w:rsidRPr="00E956F7">
          <w:rPr>
            <w:szCs w:val="24"/>
          </w:rPr>
          <w:t>Figure </w:t>
        </w:r>
        <w:r w:rsidR="001332BD" w:rsidRPr="00E956F7">
          <w:rPr>
            <w:szCs w:val="24"/>
          </w:rPr>
          <w:t>60</w:t>
        </w:r>
        <w:r w:rsidR="002767D6" w:rsidRPr="00E956F7">
          <w:rPr>
            <w:szCs w:val="24"/>
          </w:rPr>
          <w:t xml:space="preserve"> </w:t>
        </w:r>
        <w:r w:rsidR="001332BD" w:rsidRPr="00E956F7">
          <w:rPr>
            <w:szCs w:val="24"/>
          </w:rPr>
          <w:t xml:space="preserve">— Edge </w:t>
        </w:r>
        <w:r w:rsidR="003D3319">
          <w:rPr>
            <w:szCs w:val="24"/>
          </w:rPr>
          <w:t>w</w:t>
        </w:r>
        <w:r w:rsidR="001332BD" w:rsidRPr="00E956F7">
          <w:rPr>
            <w:szCs w:val="24"/>
          </w:rPr>
          <w:t xml:space="preserve">eld </w:t>
        </w:r>
        <w:r w:rsidR="003D3319">
          <w:rPr>
            <w:szCs w:val="24"/>
          </w:rPr>
          <w:t>s</w:t>
        </w:r>
        <w:r w:rsidR="001332BD" w:rsidRPr="00E956F7">
          <w:rPr>
            <w:szCs w:val="24"/>
          </w:rPr>
          <w:t xml:space="preserve">heet </w:t>
        </w:r>
        <w:r w:rsidR="003D3319">
          <w:rPr>
            <w:szCs w:val="24"/>
          </w:rPr>
          <w:t>l</w:t>
        </w:r>
        <w:r w:rsidR="001332BD" w:rsidRPr="00E956F7">
          <w:rPr>
            <w:szCs w:val="24"/>
          </w:rPr>
          <w:t>ayout</w:t>
        </w:r>
      </w:ins>
    </w:p>
    <w:p w14:paraId="25C71025" w14:textId="403381AE"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240" w:name="_Toc3557026"/>
      <w:bookmarkStart w:id="6241" w:name="_Toc34747276"/>
      <w:bookmarkStart w:id="6242" w:name="_Toc77102095"/>
      <w:r w:rsidRPr="00E956F7">
        <w:rPr>
          <w:rFonts w:eastAsia="Times New Roman"/>
          <w:szCs w:val="24"/>
        </w:rPr>
        <w:t xml:space="preserve">Weld </w:t>
      </w:r>
      <w:r w:rsidR="003D3319">
        <w:rPr>
          <w:rFonts w:eastAsia="Times New Roman"/>
          <w:szCs w:val="24"/>
        </w:rPr>
        <w:t>p</w:t>
      </w:r>
      <w:r w:rsidRPr="00E956F7">
        <w:rPr>
          <w:rFonts w:eastAsia="Times New Roman"/>
          <w:szCs w:val="24"/>
        </w:rPr>
        <w:t>arameters</w:t>
      </w:r>
      <w:bookmarkEnd w:id="6240"/>
      <w:bookmarkEnd w:id="6241"/>
      <w:bookmarkEnd w:id="6242"/>
    </w:p>
    <w:p w14:paraId="0707145D" w14:textId="77777777" w:rsidR="00FC68DB" w:rsidRPr="005C2D94" w:rsidRDefault="00FC68DB" w:rsidP="00B202D2">
      <w:pPr>
        <w:rPr>
          <w:del w:id="6243" w:author="LUEJE Claudia" w:date="2023-06-26T17:59:00Z"/>
        </w:rPr>
      </w:pPr>
      <w:del w:id="6244" w:author="LUEJE Claudia" w:date="2023-06-26T17:59:00Z">
        <w:r w:rsidRPr="005C2D94">
          <w:delText>The</w:delText>
        </w:r>
      </w:del>
      <w:ins w:id="6245" w:author="LUEJE Claudia" w:date="2023-06-26T17:59:00Z">
        <w:r w:rsidR="003D3319">
          <w:t>Edge weld</w:t>
        </w:r>
      </w:ins>
      <w:r w:rsidR="003D3319">
        <w:t xml:space="preserve"> parameters </w:t>
      </w:r>
      <w:del w:id="6246" w:author="LUEJE Claudia" w:date="2023-06-26T17:59:00Z">
        <w:r w:rsidRPr="005C2D94">
          <w:delText xml:space="preserve">of the weld are described below: </w:delText>
        </w:r>
      </w:del>
    </w:p>
    <w:p w14:paraId="35A4E1B8" w14:textId="77777777" w:rsidR="00FC68DB" w:rsidRPr="0013175B" w:rsidRDefault="00FC68DB" w:rsidP="001513D1">
      <w:pPr>
        <w:pStyle w:val="ListBullet"/>
        <w:numPr>
          <w:ilvl w:val="0"/>
          <w:numId w:val="9"/>
        </w:numPr>
        <w:rPr>
          <w:del w:id="6247" w:author="LUEJE Claudia" w:date="2023-06-26T17:59:00Z"/>
          <w:rFonts w:ascii="Cambria" w:hAnsi="Cambria"/>
          <w:lang w:val="en-GB"/>
        </w:rPr>
      </w:pPr>
      <w:del w:id="6248" w:author="LUEJE Claudia" w:date="2023-06-26T17:59:00Z">
        <w:r w:rsidRPr="0013175B">
          <w:rPr>
            <w:rFonts w:ascii="Cambria" w:hAnsi="Cambria"/>
            <w:sz w:val="24"/>
            <w:szCs w:val="28"/>
            <w:lang w:val="en-GB"/>
          </w:rPr>
          <w:delText>b</w:delText>
        </w:r>
        <w:r w:rsidRPr="0013175B">
          <w:rPr>
            <w:rFonts w:ascii="Cambria" w:hAnsi="Cambria"/>
            <w:lang w:val="en-GB"/>
          </w:rPr>
          <w:tab/>
        </w:r>
        <w:r w:rsidRPr="0013175B">
          <w:rPr>
            <w:rFonts w:ascii="Cambria" w:hAnsi="Cambria"/>
            <w:lang w:val="en-GB"/>
          </w:rPr>
          <w:tab/>
          <w:delText>Width of the weld</w:delText>
        </w:r>
        <w:r w:rsidR="00F2441B">
          <w:rPr>
            <w:rFonts w:ascii="Cambria" w:hAnsi="Cambria"/>
            <w:lang w:val="en-GB"/>
          </w:rPr>
          <w:delText>;</w:delText>
        </w:r>
      </w:del>
    </w:p>
    <w:p w14:paraId="11741096" w14:textId="77777777" w:rsidR="00FC68DB" w:rsidRPr="0013175B" w:rsidRDefault="008E1F72" w:rsidP="001513D1">
      <w:pPr>
        <w:pStyle w:val="ListBullet"/>
        <w:numPr>
          <w:ilvl w:val="0"/>
          <w:numId w:val="9"/>
        </w:numPr>
        <w:rPr>
          <w:del w:id="6249" w:author="LUEJE Claudia" w:date="2023-06-26T17:59:00Z"/>
          <w:rFonts w:ascii="Cambria" w:hAnsi="Cambria"/>
          <w:lang w:val="en-GB"/>
        </w:rPr>
      </w:pPr>
      <w:del w:id="6250" w:author="LUEJE Claudia" w:date="2023-06-26T17:59:00Z">
        <w:r w:rsidRPr="0013175B">
          <w:rPr>
            <w:rFonts w:ascii="Cambria" w:eastAsia="Calibri" w:hAnsi="Cambria"/>
            <w:noProof/>
            <w:szCs w:val="22"/>
            <w:lang w:val="en-GB" w:eastAsia="en-US"/>
          </w:rPr>
          <w:drawing>
            <wp:anchor distT="0" distB="0" distL="114300" distR="114300" simplePos="0" relativeHeight="251675648" behindDoc="1" locked="0" layoutInCell="1" allowOverlap="1" wp14:anchorId="033BE8E8" wp14:editId="2C62D018">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delText>e</w:delText>
        </w:r>
        <w:r w:rsidR="00FC68DB" w:rsidRPr="0013175B">
          <w:rPr>
            <w:rFonts w:ascii="Cambria" w:hAnsi="Cambria"/>
            <w:lang w:val="en-GB"/>
          </w:rPr>
          <w:tab/>
        </w:r>
        <w:r w:rsidR="00FC68DB" w:rsidRPr="0013175B">
          <w:rPr>
            <w:rFonts w:ascii="Cambria" w:hAnsi="Cambria"/>
            <w:lang w:val="en-GB"/>
          </w:rPr>
          <w:tab/>
          <w:delText>Reinforcement</w:delText>
        </w:r>
        <w:r w:rsidR="00F2441B">
          <w:rPr>
            <w:rFonts w:ascii="Cambria" w:hAnsi="Cambria"/>
            <w:lang w:val="en-GB"/>
          </w:rPr>
          <w:delText>.</w:delText>
        </w:r>
      </w:del>
    </w:p>
    <w:p w14:paraId="2CACFB92" w14:textId="77777777" w:rsidR="000D79B0" w:rsidRDefault="000D79B0" w:rsidP="00B202D2">
      <w:pPr>
        <w:rPr>
          <w:del w:id="6251" w:author="LUEJE Claudia" w:date="2023-06-26T17:59:00Z"/>
        </w:rPr>
      </w:pPr>
    </w:p>
    <w:p w14:paraId="1302C5EF" w14:textId="65D5EAF5" w:rsidR="003D3319" w:rsidRPr="003D3319" w:rsidRDefault="003D3319" w:rsidP="003D3319">
      <w:pPr>
        <w:pStyle w:val="BodyText"/>
        <w:rPr>
          <w:ins w:id="6252" w:author="LUEJE Claudia" w:date="2023-06-26T17:59:00Z"/>
        </w:rPr>
      </w:pPr>
      <w:ins w:id="6253" w:author="LUEJE Claudia" w:date="2023-06-26T17:59:00Z">
        <w:r>
          <w:t xml:space="preserve">are shown in </w:t>
        </w:r>
      </w:ins>
      <w:bookmarkStart w:id="6254" w:name="_Toc110532320"/>
      <w:r w:rsidRPr="003D3319">
        <w:rPr>
          <w:rStyle w:val="citefig"/>
        </w:rPr>
        <w:t xml:space="preserve">Figure </w:t>
      </w:r>
      <w:del w:id="6255" w:author="LUEJE Claudia" w:date="2023-06-26T17:59:00Z">
        <w:r w:rsidR="00FF4F65">
          <w:fldChar w:fldCharType="begin"/>
        </w:r>
        <w:r w:rsidR="00FF4F65">
          <w:delInstrText xml:space="preserve"> SEQ Figure \* ARABIC </w:delInstrText>
        </w:r>
        <w:r w:rsidR="00FF4F65">
          <w:fldChar w:fldCharType="separate"/>
        </w:r>
        <w:r w:rsidR="0067475A">
          <w:rPr>
            <w:noProof/>
          </w:rPr>
          <w:delText>58</w:delText>
        </w:r>
        <w:r w:rsidR="00FF4F65">
          <w:fldChar w:fldCharType="end"/>
        </w:r>
      </w:del>
      <w:ins w:id="6256" w:author="LUEJE Claudia" w:date="2023-06-26T17:59:00Z">
        <w:r w:rsidRPr="003D3319">
          <w:rPr>
            <w:rStyle w:val="citefig"/>
          </w:rPr>
          <w:t>61</w:t>
        </w:r>
        <w:r>
          <w:t>.</w:t>
        </w:r>
      </w:ins>
    </w:p>
    <w:p w14:paraId="60C32817" w14:textId="79A41C0D"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57" w:author="LUEJE Claudia" w:date="2023-06-26T17:59:00Z"/>
          <w:szCs w:val="24"/>
        </w:rPr>
      </w:pPr>
      <w:ins w:id="6258" w:author="LUEJE Claudia" w:date="2023-06-26T17:59:00Z">
        <w:r>
          <w:rPr>
            <w:szCs w:val="24"/>
          </w:rPr>
          <w:t>8329_ed1fig</w:t>
        </w:r>
        <w:r w:rsidR="001332BD" w:rsidRPr="00E956F7">
          <w:rPr>
            <w:szCs w:val="24"/>
          </w:rPr>
          <w:t>61.EPS</w:t>
        </w:r>
      </w:ins>
    </w:p>
    <w:p w14:paraId="34473055" w14:textId="77777777" w:rsidR="00A87015" w:rsidRPr="00BB7251" w:rsidRDefault="00A87015" w:rsidP="00A87015">
      <w:pPr>
        <w:pStyle w:val="KeyTitle"/>
        <w:rPr>
          <w:ins w:id="6259" w:author="LUEJE Claudia" w:date="2023-06-26T17:59:00Z"/>
        </w:rPr>
      </w:pPr>
      <w:ins w:id="6260"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74F93774" w14:textId="77777777" w:rsidTr="00B47C5C">
        <w:trPr>
          <w:ins w:id="6261" w:author="LUEJE Claudia" w:date="2023-06-26T17:59:00Z"/>
        </w:trPr>
        <w:tc>
          <w:tcPr>
            <w:tcW w:w="397" w:type="dxa"/>
            <w:shd w:val="clear" w:color="auto" w:fill="auto"/>
          </w:tcPr>
          <w:p w14:paraId="5277874A" w14:textId="5091CCC6" w:rsidR="00D71852" w:rsidRPr="00B62EE5" w:rsidRDefault="00D71852" w:rsidP="00D71852">
            <w:pPr>
              <w:pStyle w:val="KeyText"/>
              <w:rPr>
                <w:ins w:id="6262" w:author="LUEJE Claudia" w:date="2023-06-26T17:59:00Z"/>
              </w:rPr>
            </w:pPr>
            <w:ins w:id="6263" w:author="LUEJE Claudia" w:date="2023-06-26T17:59:00Z">
              <w:r w:rsidRPr="00B62EE5">
                <w:rPr>
                  <w:szCs w:val="24"/>
                </w:rPr>
                <w:t>—</w:t>
              </w:r>
            </w:ins>
          </w:p>
        </w:tc>
        <w:tc>
          <w:tcPr>
            <w:tcW w:w="596" w:type="dxa"/>
            <w:shd w:val="clear" w:color="auto" w:fill="auto"/>
          </w:tcPr>
          <w:p w14:paraId="4E8DF847" w14:textId="04699808" w:rsidR="00D71852" w:rsidRPr="00B62EE5" w:rsidRDefault="00D71852" w:rsidP="00D71852">
            <w:pPr>
              <w:pStyle w:val="KeyText"/>
              <w:rPr>
                <w:ins w:id="6264" w:author="LUEJE Claudia" w:date="2023-06-26T17:59:00Z"/>
              </w:rPr>
            </w:pPr>
            <w:ins w:id="6265" w:author="LUEJE Claudia" w:date="2023-06-26T17:59:00Z">
              <w:r w:rsidRPr="00B62EE5">
                <w:rPr>
                  <w:szCs w:val="24"/>
                </w:rPr>
                <w:t>b</w:t>
              </w:r>
            </w:ins>
          </w:p>
        </w:tc>
        <w:tc>
          <w:tcPr>
            <w:tcW w:w="8759" w:type="dxa"/>
            <w:shd w:val="clear" w:color="auto" w:fill="auto"/>
          </w:tcPr>
          <w:p w14:paraId="377A96D5" w14:textId="61FA250D" w:rsidR="00D71852" w:rsidRPr="00B62EE5" w:rsidRDefault="00D71852" w:rsidP="00D71852">
            <w:pPr>
              <w:pStyle w:val="KeyText"/>
              <w:rPr>
                <w:ins w:id="6266" w:author="LUEJE Claudia" w:date="2023-06-26T17:59:00Z"/>
              </w:rPr>
            </w:pPr>
            <w:ins w:id="6267" w:author="LUEJE Claudia" w:date="2023-06-26T17:59:00Z">
              <w:r w:rsidRPr="00B62EE5">
                <w:rPr>
                  <w:szCs w:val="24"/>
                </w:rPr>
                <w:t>Width of the weld;</w:t>
              </w:r>
            </w:ins>
          </w:p>
        </w:tc>
      </w:tr>
      <w:tr w:rsidR="00D71852" w14:paraId="0A820C61" w14:textId="77777777" w:rsidTr="00B47C5C">
        <w:trPr>
          <w:ins w:id="6268" w:author="LUEJE Claudia" w:date="2023-06-26T17:59:00Z"/>
        </w:trPr>
        <w:tc>
          <w:tcPr>
            <w:tcW w:w="397" w:type="dxa"/>
            <w:shd w:val="clear" w:color="auto" w:fill="auto"/>
          </w:tcPr>
          <w:p w14:paraId="17D14153" w14:textId="546C3BC3" w:rsidR="00D71852" w:rsidRDefault="00D71852" w:rsidP="00D71852">
            <w:pPr>
              <w:pStyle w:val="KeyText"/>
              <w:rPr>
                <w:ins w:id="6269" w:author="LUEJE Claudia" w:date="2023-06-26T17:59:00Z"/>
              </w:rPr>
            </w:pPr>
            <w:ins w:id="6270" w:author="LUEJE Claudia" w:date="2023-06-26T17:59:00Z">
              <w:r w:rsidRPr="00D34D37">
                <w:rPr>
                  <w:szCs w:val="24"/>
                </w:rPr>
                <w:t>—</w:t>
              </w:r>
            </w:ins>
          </w:p>
        </w:tc>
        <w:tc>
          <w:tcPr>
            <w:tcW w:w="596" w:type="dxa"/>
            <w:shd w:val="clear" w:color="auto" w:fill="auto"/>
          </w:tcPr>
          <w:p w14:paraId="51C3BB15" w14:textId="573D9216" w:rsidR="00D71852" w:rsidRDefault="00D71852" w:rsidP="00D71852">
            <w:pPr>
              <w:pStyle w:val="KeyText"/>
              <w:rPr>
                <w:ins w:id="6271" w:author="LUEJE Claudia" w:date="2023-06-26T17:59:00Z"/>
              </w:rPr>
            </w:pPr>
            <w:ins w:id="6272" w:author="LUEJE Claudia" w:date="2023-06-26T17:59:00Z">
              <w:r w:rsidRPr="00D34D37">
                <w:rPr>
                  <w:szCs w:val="24"/>
                </w:rPr>
                <w:t>e</w:t>
              </w:r>
            </w:ins>
          </w:p>
        </w:tc>
        <w:tc>
          <w:tcPr>
            <w:tcW w:w="8759" w:type="dxa"/>
            <w:shd w:val="clear" w:color="auto" w:fill="auto"/>
          </w:tcPr>
          <w:p w14:paraId="5CECFBBB" w14:textId="701A458F" w:rsidR="00D71852" w:rsidRDefault="00D71852" w:rsidP="00D71852">
            <w:pPr>
              <w:pStyle w:val="KeyText"/>
              <w:rPr>
                <w:ins w:id="6273" w:author="LUEJE Claudia" w:date="2023-06-26T17:59:00Z"/>
              </w:rPr>
            </w:pPr>
            <w:ins w:id="6274" w:author="LUEJE Claudia" w:date="2023-06-26T17:59:00Z">
              <w:r w:rsidRPr="00D34D37">
                <w:rPr>
                  <w:szCs w:val="24"/>
                </w:rPr>
                <w:t>Reinforcement.</w:t>
              </w:r>
            </w:ins>
          </w:p>
        </w:tc>
      </w:tr>
    </w:tbl>
    <w:p w14:paraId="288EB58A" w14:textId="5AE2BDD6" w:rsidR="001332BD" w:rsidRPr="00E956F7" w:rsidRDefault="00E4158E">
      <w:pPr>
        <w:pStyle w:val="Figuretitle0"/>
        <w:autoSpaceDE w:val="0"/>
        <w:autoSpaceDN w:val="0"/>
        <w:adjustRightInd w:val="0"/>
        <w:outlineLvl w:val="0"/>
        <w:rPr>
          <w:szCs w:val="24"/>
        </w:rPr>
      </w:pPr>
      <w:ins w:id="6275" w:author="LUEJE Claudia" w:date="2023-06-26T17:59:00Z">
        <w:r w:rsidRPr="00E956F7">
          <w:rPr>
            <w:szCs w:val="24"/>
          </w:rPr>
          <w:t>Figure </w:t>
        </w:r>
        <w:r w:rsidR="001332BD" w:rsidRPr="00E956F7">
          <w:rPr>
            <w:szCs w:val="24"/>
          </w:rPr>
          <w:t>61</w:t>
        </w:r>
      </w:ins>
      <w:r w:rsidR="002767D6" w:rsidRPr="00E956F7">
        <w:rPr>
          <w:szCs w:val="24"/>
        </w:rPr>
        <w:t xml:space="preserve"> </w:t>
      </w:r>
      <w:r w:rsidR="001332BD" w:rsidRPr="00E956F7">
        <w:rPr>
          <w:szCs w:val="24"/>
        </w:rPr>
        <w:t xml:space="preserve">— Edge </w:t>
      </w:r>
      <w:r w:rsidR="003D3319">
        <w:rPr>
          <w:szCs w:val="24"/>
        </w:rPr>
        <w:t>w</w:t>
      </w:r>
      <w:r w:rsidR="001332BD" w:rsidRPr="00E956F7">
        <w:rPr>
          <w:szCs w:val="24"/>
        </w:rPr>
        <w:t>eld parameters</w:t>
      </w:r>
      <w:bookmarkEnd w:id="6254"/>
    </w:p>
    <w:p w14:paraId="5AA3995C" w14:textId="77777777" w:rsidR="00FC68DB" w:rsidRDefault="001332BD" w:rsidP="004E71EA">
      <w:pPr>
        <w:keepNext/>
        <w:rPr>
          <w:del w:id="6276" w:author="LUEJE Claudia" w:date="2023-06-26T17:59:00Z"/>
        </w:rPr>
      </w:pPr>
      <w:r w:rsidRPr="00E956F7">
        <w:rPr>
          <w:szCs w:val="24"/>
        </w:rPr>
        <w:t>The following parameters can be specified for the edge weld</w:t>
      </w:r>
      <w:del w:id="6277" w:author="LUEJE Claudia" w:date="2023-06-26T17:59:00Z">
        <w:r w:rsidR="004E71EA" w:rsidRPr="005C2D94">
          <w:delText>:</w:delText>
        </w:r>
        <w:r w:rsidR="004E71EA" w:rsidRPr="00F54804">
          <w:delText xml:space="preserve"> </w:delText>
        </w:r>
      </w:del>
    </w:p>
    <w:p w14:paraId="05D72922" w14:textId="513F4EE3" w:rsidR="001332BD" w:rsidRPr="00E956F7" w:rsidRDefault="003D3319">
      <w:pPr>
        <w:pStyle w:val="BodyText"/>
        <w:autoSpaceDE w:val="0"/>
        <w:autoSpaceDN w:val="0"/>
        <w:adjustRightInd w:val="0"/>
        <w:rPr>
          <w:ins w:id="6278" w:author="LUEJE Claudia" w:date="2023-06-26T17:59:00Z"/>
          <w:szCs w:val="24"/>
        </w:rPr>
      </w:pPr>
      <w:ins w:id="6279" w:author="LUEJE Claudia" w:date="2023-06-26T17:59:00Z">
        <w:r>
          <w:rPr>
            <w:szCs w:val="24"/>
          </w:rPr>
          <w:t xml:space="preserve"> as shown in </w:t>
        </w:r>
      </w:ins>
      <w:bookmarkStart w:id="6280" w:name="_Toc110532450"/>
      <w:r w:rsidRPr="003D3319">
        <w:rPr>
          <w:rStyle w:val="citetbl"/>
        </w:rPr>
        <w:t xml:space="preserve">Table </w:t>
      </w:r>
      <w:del w:id="6281"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102</w:delText>
        </w:r>
        <w:r w:rsidR="0025265B" w:rsidRPr="005C2D94">
          <w:fldChar w:fldCharType="end"/>
        </w:r>
      </w:del>
      <w:ins w:id="6282" w:author="LUEJE Claudia" w:date="2023-06-26T17:59:00Z">
        <w:r w:rsidRPr="003D3319">
          <w:rPr>
            <w:rStyle w:val="citetbl"/>
          </w:rPr>
          <w:t>102</w:t>
        </w:r>
        <w:r w:rsidR="001332BD" w:rsidRPr="00E956F7">
          <w:rPr>
            <w:szCs w:val="24"/>
          </w:rPr>
          <w:t>:</w:t>
        </w:r>
      </w:ins>
    </w:p>
    <w:p w14:paraId="2A51A118" w14:textId="619B5162" w:rsidR="001332BD" w:rsidRPr="00E956F7" w:rsidRDefault="006F39DE">
      <w:pPr>
        <w:pStyle w:val="Tabletitle"/>
        <w:autoSpaceDE w:val="0"/>
        <w:autoSpaceDN w:val="0"/>
        <w:adjustRightInd w:val="0"/>
        <w:outlineLvl w:val="0"/>
        <w:rPr>
          <w:szCs w:val="24"/>
        </w:rPr>
      </w:pPr>
      <w:ins w:id="6283" w:author="LUEJE Claudia" w:date="2023-06-26T17:59:00Z">
        <w:r w:rsidRPr="00E956F7">
          <w:rPr>
            <w:szCs w:val="24"/>
          </w:rPr>
          <w:t>Table </w:t>
        </w:r>
        <w:r w:rsidR="001332BD" w:rsidRPr="00E956F7">
          <w:rPr>
            <w:szCs w:val="24"/>
          </w:rPr>
          <w:t>102</w:t>
        </w:r>
      </w:ins>
      <w:r w:rsidR="002767D6" w:rsidRPr="00E956F7">
        <w:rPr>
          <w:szCs w:val="24"/>
        </w:rPr>
        <w:t xml:space="preserve"> </w:t>
      </w:r>
      <w:r w:rsidR="001332BD" w:rsidRPr="00E956F7">
        <w:rPr>
          <w:szCs w:val="24"/>
        </w:rPr>
        <w:t xml:space="preserve">— Parameters of </w:t>
      </w:r>
      <w:r w:rsidR="003D3319">
        <w:rPr>
          <w:szCs w:val="24"/>
        </w:rPr>
        <w:t>e</w:t>
      </w:r>
      <w:r w:rsidR="001332BD" w:rsidRPr="00E956F7">
        <w:rPr>
          <w:szCs w:val="24"/>
        </w:rPr>
        <w:t xml:space="preserve">dge </w:t>
      </w:r>
      <w:r w:rsidR="003D3319">
        <w:rPr>
          <w:szCs w:val="24"/>
        </w:rPr>
        <w:t>w</w:t>
      </w:r>
      <w:r w:rsidR="001332BD" w:rsidRPr="00E956F7">
        <w:rPr>
          <w:szCs w:val="24"/>
        </w:rPr>
        <w:t>eld</w:t>
      </w:r>
      <w:bookmarkEnd w:id="6280"/>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00"/>
        <w:gridCol w:w="1568"/>
        <w:gridCol w:w="1435"/>
        <w:gridCol w:w="1404"/>
        <w:gridCol w:w="1242"/>
        <w:gridCol w:w="1582"/>
      </w:tblGrid>
      <w:tr w:rsidR="001332BD" w:rsidRPr="00B62EE5" w14:paraId="20F1C10B" w14:textId="77777777" w:rsidTr="009E00ED">
        <w:trPr>
          <w:cantSplit/>
          <w:tblHeader/>
          <w:jc w:val="center"/>
        </w:trPr>
        <w:tc>
          <w:tcPr>
            <w:tcW w:w="1300" w:type="dxa"/>
            <w:tcBorders>
              <w:top w:val="single" w:sz="12" w:space="0" w:color="auto"/>
              <w:bottom w:val="single" w:sz="12" w:space="0" w:color="auto"/>
            </w:tcBorders>
            <w:shd w:val="clear" w:color="auto" w:fill="F3F3F3"/>
          </w:tcPr>
          <w:p w14:paraId="7BEE0A49" w14:textId="6FA5285F" w:rsidR="001332BD" w:rsidRPr="00B62EE5" w:rsidRDefault="001332BD" w:rsidP="002767D6">
            <w:pPr>
              <w:pStyle w:val="Tableheader"/>
              <w:autoSpaceDE w:val="0"/>
              <w:autoSpaceDN w:val="0"/>
              <w:adjustRightInd w:val="0"/>
              <w:rPr>
                <w:b/>
              </w:rPr>
            </w:pPr>
            <w:r w:rsidRPr="00B62EE5">
              <w:rPr>
                <w:b/>
                <w:szCs w:val="24"/>
              </w:rPr>
              <w:t>Parameter</w:t>
            </w:r>
          </w:p>
        </w:tc>
        <w:tc>
          <w:tcPr>
            <w:tcW w:w="1568" w:type="dxa"/>
            <w:tcBorders>
              <w:top w:val="single" w:sz="12" w:space="0" w:color="auto"/>
              <w:bottom w:val="single" w:sz="12" w:space="0" w:color="auto"/>
            </w:tcBorders>
            <w:shd w:val="clear" w:color="auto" w:fill="F3F3F3"/>
          </w:tcPr>
          <w:p w14:paraId="760D8528" w14:textId="7C05F058" w:rsidR="001332BD" w:rsidRPr="00B62EE5" w:rsidRDefault="001332BD" w:rsidP="002767D6">
            <w:pPr>
              <w:pStyle w:val="Tableheader"/>
              <w:autoSpaceDE w:val="0"/>
              <w:autoSpaceDN w:val="0"/>
              <w:adjustRightInd w:val="0"/>
              <w:rPr>
                <w:b/>
              </w:rPr>
            </w:pPr>
            <w:r w:rsidRPr="00B62EE5">
              <w:rPr>
                <w:b/>
                <w:szCs w:val="24"/>
              </w:rPr>
              <w:t>χMCF-Key</w:t>
            </w:r>
          </w:p>
        </w:tc>
        <w:tc>
          <w:tcPr>
            <w:tcW w:w="1435" w:type="dxa"/>
            <w:tcBorders>
              <w:top w:val="single" w:sz="12" w:space="0" w:color="auto"/>
              <w:bottom w:val="single" w:sz="12" w:space="0" w:color="auto"/>
            </w:tcBorders>
            <w:shd w:val="clear" w:color="auto" w:fill="F3F3F3"/>
          </w:tcPr>
          <w:p w14:paraId="7FBA4C6F" w14:textId="0E77BC41" w:rsidR="001332BD" w:rsidRPr="00B62EE5" w:rsidRDefault="001332BD" w:rsidP="002767D6">
            <w:pPr>
              <w:pStyle w:val="Tableheader"/>
              <w:autoSpaceDE w:val="0"/>
              <w:autoSpaceDN w:val="0"/>
              <w:adjustRightInd w:val="0"/>
              <w:rPr>
                <w:b/>
              </w:rPr>
            </w:pPr>
            <w:r w:rsidRPr="00B62EE5">
              <w:rPr>
                <w:b/>
                <w:szCs w:val="24"/>
              </w:rPr>
              <w:t>Multiplicity</w:t>
            </w:r>
          </w:p>
        </w:tc>
        <w:tc>
          <w:tcPr>
            <w:tcW w:w="1404" w:type="dxa"/>
            <w:tcBorders>
              <w:top w:val="single" w:sz="12" w:space="0" w:color="auto"/>
              <w:bottom w:val="single" w:sz="12" w:space="0" w:color="auto"/>
            </w:tcBorders>
            <w:shd w:val="clear" w:color="auto" w:fill="F3F3F3"/>
          </w:tcPr>
          <w:p w14:paraId="291336BC" w14:textId="675AC548" w:rsidR="001332BD" w:rsidRPr="00B62EE5" w:rsidRDefault="001332BD" w:rsidP="002767D6">
            <w:pPr>
              <w:pStyle w:val="Tableheader"/>
              <w:autoSpaceDE w:val="0"/>
              <w:autoSpaceDN w:val="0"/>
              <w:adjustRightInd w:val="0"/>
              <w:rPr>
                <w:b/>
              </w:rPr>
            </w:pPr>
            <w:r w:rsidRPr="00B62EE5">
              <w:rPr>
                <w:b/>
                <w:szCs w:val="24"/>
              </w:rPr>
              <w:t xml:space="preserve">Value </w:t>
            </w:r>
            <w:r w:rsidR="003D3319" w:rsidRPr="00B62EE5">
              <w:rPr>
                <w:b/>
                <w:szCs w:val="24"/>
              </w:rPr>
              <w:t>r</w:t>
            </w:r>
            <w:r w:rsidRPr="00B62EE5">
              <w:rPr>
                <w:b/>
                <w:szCs w:val="24"/>
              </w:rPr>
              <w:t>ange</w:t>
            </w:r>
          </w:p>
        </w:tc>
        <w:tc>
          <w:tcPr>
            <w:tcW w:w="1242" w:type="dxa"/>
            <w:tcBorders>
              <w:top w:val="single" w:sz="12" w:space="0" w:color="auto"/>
              <w:bottom w:val="single" w:sz="12" w:space="0" w:color="auto"/>
            </w:tcBorders>
            <w:shd w:val="clear" w:color="auto" w:fill="F3F3F3"/>
          </w:tcPr>
          <w:p w14:paraId="6127A03D" w14:textId="7497E4FA" w:rsidR="001332BD" w:rsidRPr="00B62EE5" w:rsidRDefault="001332BD" w:rsidP="002767D6">
            <w:pPr>
              <w:pStyle w:val="Tableheader"/>
              <w:autoSpaceDE w:val="0"/>
              <w:autoSpaceDN w:val="0"/>
              <w:adjustRightInd w:val="0"/>
              <w:rPr>
                <w:b/>
              </w:rPr>
            </w:pPr>
            <w:r w:rsidRPr="00B62EE5">
              <w:rPr>
                <w:b/>
                <w:szCs w:val="24"/>
              </w:rPr>
              <w:t>Use</w:t>
            </w:r>
          </w:p>
        </w:tc>
        <w:tc>
          <w:tcPr>
            <w:tcW w:w="1582" w:type="dxa"/>
            <w:tcBorders>
              <w:top w:val="single" w:sz="12" w:space="0" w:color="auto"/>
              <w:bottom w:val="single" w:sz="12" w:space="0" w:color="auto"/>
            </w:tcBorders>
            <w:shd w:val="clear" w:color="auto" w:fill="F3F3F3"/>
          </w:tcPr>
          <w:p w14:paraId="483B2B1D" w14:textId="49F17F2B" w:rsidR="001332BD" w:rsidRPr="00B62EE5" w:rsidRDefault="001332BD" w:rsidP="002767D6">
            <w:pPr>
              <w:pStyle w:val="Tableheader"/>
              <w:autoSpaceDE w:val="0"/>
              <w:autoSpaceDN w:val="0"/>
              <w:adjustRightInd w:val="0"/>
              <w:rPr>
                <w:b/>
              </w:rPr>
            </w:pPr>
            <w:r w:rsidRPr="00B62EE5">
              <w:rPr>
                <w:b/>
                <w:szCs w:val="24"/>
              </w:rPr>
              <w:t xml:space="preserve">Default </w:t>
            </w:r>
            <w:r w:rsidR="003D3319" w:rsidRPr="00B62EE5">
              <w:rPr>
                <w:b/>
                <w:szCs w:val="24"/>
              </w:rPr>
              <w:t>v</w:t>
            </w:r>
            <w:r w:rsidRPr="00B62EE5">
              <w:rPr>
                <w:b/>
                <w:szCs w:val="24"/>
              </w:rPr>
              <w:t>alue</w:t>
            </w:r>
          </w:p>
        </w:tc>
      </w:tr>
      <w:tr w:rsidR="001332BD" w:rsidRPr="00E956F7" w14:paraId="58AA906A" w14:textId="77777777" w:rsidTr="009E00ED">
        <w:trPr>
          <w:cantSplit/>
          <w:jc w:val="center"/>
        </w:trPr>
        <w:tc>
          <w:tcPr>
            <w:tcW w:w="1300" w:type="dxa"/>
            <w:tcBorders>
              <w:top w:val="single" w:sz="12" w:space="0" w:color="auto"/>
            </w:tcBorders>
            <w:vAlign w:val="bottom"/>
          </w:tcPr>
          <w:p w14:paraId="75877DBD" w14:textId="5E6DC1BE" w:rsidR="001332BD" w:rsidRPr="00E956F7" w:rsidRDefault="001332BD" w:rsidP="002767D6">
            <w:pPr>
              <w:pStyle w:val="Tablebody"/>
              <w:autoSpaceDE w:val="0"/>
              <w:autoSpaceDN w:val="0"/>
              <w:adjustRightInd w:val="0"/>
            </w:pPr>
            <w:r w:rsidRPr="00E956F7">
              <w:rPr>
                <w:szCs w:val="24"/>
              </w:rPr>
              <w:t>b</w:t>
            </w:r>
          </w:p>
        </w:tc>
        <w:tc>
          <w:tcPr>
            <w:tcW w:w="1568" w:type="dxa"/>
            <w:tcBorders>
              <w:top w:val="single" w:sz="12" w:space="0" w:color="auto"/>
            </w:tcBorders>
            <w:vAlign w:val="bottom"/>
          </w:tcPr>
          <w:p w14:paraId="69EFA515" w14:textId="36FA2324" w:rsidR="001332BD" w:rsidRPr="00E956F7" w:rsidRDefault="001332BD" w:rsidP="002767D6">
            <w:pPr>
              <w:pStyle w:val="Tablebody"/>
              <w:autoSpaceDE w:val="0"/>
              <w:autoSpaceDN w:val="0"/>
              <w:adjustRightInd w:val="0"/>
            </w:pPr>
            <w:r w:rsidRPr="00E956F7">
              <w:rPr>
                <w:szCs w:val="24"/>
              </w:rPr>
              <w:t>width</w:t>
            </w:r>
          </w:p>
        </w:tc>
        <w:tc>
          <w:tcPr>
            <w:tcW w:w="1435" w:type="dxa"/>
            <w:tcBorders>
              <w:top w:val="single" w:sz="12" w:space="0" w:color="auto"/>
            </w:tcBorders>
            <w:vAlign w:val="bottom"/>
          </w:tcPr>
          <w:p w14:paraId="299D0659" w14:textId="342A9762" w:rsidR="001332BD" w:rsidRPr="00E956F7" w:rsidRDefault="001332BD" w:rsidP="002767D6">
            <w:pPr>
              <w:pStyle w:val="Tablebody"/>
              <w:autoSpaceDE w:val="0"/>
              <w:autoSpaceDN w:val="0"/>
              <w:adjustRightInd w:val="0"/>
            </w:pPr>
            <w:r w:rsidRPr="00E956F7">
              <w:rPr>
                <w:szCs w:val="24"/>
              </w:rPr>
              <w:t>1</w:t>
            </w:r>
          </w:p>
        </w:tc>
        <w:tc>
          <w:tcPr>
            <w:tcW w:w="1404" w:type="dxa"/>
            <w:tcBorders>
              <w:top w:val="single" w:sz="12" w:space="0" w:color="auto"/>
            </w:tcBorders>
            <w:vAlign w:val="bottom"/>
          </w:tcPr>
          <w:p w14:paraId="08095782" w14:textId="5DE7FEAC" w:rsidR="001332BD" w:rsidRPr="00E956F7" w:rsidRDefault="001332BD" w:rsidP="002767D6">
            <w:pPr>
              <w:pStyle w:val="Tablebody"/>
              <w:autoSpaceDE w:val="0"/>
              <w:autoSpaceDN w:val="0"/>
              <w:adjustRightInd w:val="0"/>
            </w:pPr>
            <w:r w:rsidRPr="00E956F7">
              <w:rPr>
                <w:szCs w:val="24"/>
              </w:rPr>
              <w:t>≥ 0</w:t>
            </w:r>
          </w:p>
        </w:tc>
        <w:tc>
          <w:tcPr>
            <w:tcW w:w="1242" w:type="dxa"/>
            <w:tcBorders>
              <w:top w:val="single" w:sz="12" w:space="0" w:color="auto"/>
            </w:tcBorders>
            <w:vAlign w:val="bottom"/>
          </w:tcPr>
          <w:p w14:paraId="696EBB2A" w14:textId="2AC57FD5" w:rsidR="001332BD" w:rsidRPr="00E956F7" w:rsidRDefault="001332BD" w:rsidP="002767D6">
            <w:pPr>
              <w:pStyle w:val="Tablebody"/>
              <w:autoSpaceDE w:val="0"/>
              <w:autoSpaceDN w:val="0"/>
              <w:adjustRightInd w:val="0"/>
            </w:pPr>
            <w:r w:rsidRPr="00E956F7">
              <w:rPr>
                <w:szCs w:val="24"/>
              </w:rPr>
              <w:t>Optional</w:t>
            </w:r>
          </w:p>
        </w:tc>
        <w:tc>
          <w:tcPr>
            <w:tcW w:w="1582" w:type="dxa"/>
            <w:tcBorders>
              <w:top w:val="single" w:sz="12" w:space="0" w:color="auto"/>
            </w:tcBorders>
            <w:vAlign w:val="bottom"/>
          </w:tcPr>
          <w:p w14:paraId="580F2927" w14:textId="10CA0A0B" w:rsidR="001332BD" w:rsidRPr="00E956F7" w:rsidRDefault="001332BD" w:rsidP="002767D6">
            <w:pPr>
              <w:pStyle w:val="Tablebody"/>
              <w:autoSpaceDE w:val="0"/>
              <w:autoSpaceDN w:val="0"/>
              <w:adjustRightInd w:val="0"/>
              <w:rPr>
                <w:szCs w:val="20"/>
              </w:rPr>
            </w:pPr>
            <w:r w:rsidRPr="00E956F7">
              <w:rPr>
                <w:szCs w:val="24"/>
              </w:rPr>
              <w:t>-</w:t>
            </w:r>
          </w:p>
        </w:tc>
      </w:tr>
      <w:tr w:rsidR="001332BD" w:rsidRPr="00E956F7" w14:paraId="4A2A7D27" w14:textId="77777777" w:rsidTr="009E00ED">
        <w:trPr>
          <w:cantSplit/>
          <w:jc w:val="center"/>
        </w:trPr>
        <w:tc>
          <w:tcPr>
            <w:tcW w:w="1300" w:type="dxa"/>
            <w:vAlign w:val="bottom"/>
          </w:tcPr>
          <w:p w14:paraId="227304C8" w14:textId="48FF7DF5" w:rsidR="001332BD" w:rsidRPr="00E956F7" w:rsidRDefault="001332BD" w:rsidP="002767D6">
            <w:pPr>
              <w:pStyle w:val="Tablebody"/>
              <w:autoSpaceDE w:val="0"/>
              <w:autoSpaceDN w:val="0"/>
              <w:adjustRightInd w:val="0"/>
            </w:pPr>
            <w:r w:rsidRPr="00E956F7">
              <w:rPr>
                <w:szCs w:val="24"/>
              </w:rPr>
              <w:t>c</w:t>
            </w:r>
          </w:p>
        </w:tc>
        <w:tc>
          <w:tcPr>
            <w:tcW w:w="1568" w:type="dxa"/>
            <w:vAlign w:val="bottom"/>
          </w:tcPr>
          <w:p w14:paraId="318B3111" w14:textId="6C322905" w:rsidR="001332BD" w:rsidRPr="00E956F7" w:rsidRDefault="001332BD" w:rsidP="002767D6">
            <w:pPr>
              <w:pStyle w:val="Tablebody"/>
              <w:autoSpaceDE w:val="0"/>
              <w:autoSpaceDN w:val="0"/>
              <w:adjustRightInd w:val="0"/>
            </w:pPr>
            <w:r w:rsidRPr="00E956F7">
              <w:rPr>
                <w:szCs w:val="24"/>
              </w:rPr>
              <w:t>gap</w:t>
            </w:r>
          </w:p>
        </w:tc>
        <w:tc>
          <w:tcPr>
            <w:tcW w:w="1435" w:type="dxa"/>
            <w:vAlign w:val="bottom"/>
          </w:tcPr>
          <w:p w14:paraId="43E62CCC" w14:textId="2D78FF41" w:rsidR="001332BD" w:rsidRPr="00E956F7" w:rsidRDefault="001332BD" w:rsidP="002767D6">
            <w:pPr>
              <w:pStyle w:val="Tablebody"/>
              <w:autoSpaceDE w:val="0"/>
              <w:autoSpaceDN w:val="0"/>
              <w:adjustRightInd w:val="0"/>
            </w:pPr>
            <w:r w:rsidRPr="00E956F7">
              <w:rPr>
                <w:szCs w:val="24"/>
              </w:rPr>
              <w:t>0 – 1</w:t>
            </w:r>
          </w:p>
        </w:tc>
        <w:tc>
          <w:tcPr>
            <w:tcW w:w="1404" w:type="dxa"/>
            <w:vAlign w:val="bottom"/>
          </w:tcPr>
          <w:p w14:paraId="70515CDB" w14:textId="5829F6E3" w:rsidR="001332BD" w:rsidRPr="00E956F7" w:rsidRDefault="001332BD" w:rsidP="002767D6">
            <w:pPr>
              <w:pStyle w:val="Tablebody"/>
              <w:autoSpaceDE w:val="0"/>
              <w:autoSpaceDN w:val="0"/>
              <w:adjustRightInd w:val="0"/>
            </w:pPr>
            <w:r w:rsidRPr="00E956F7">
              <w:rPr>
                <w:szCs w:val="24"/>
              </w:rPr>
              <w:t>≥ 0</w:t>
            </w:r>
          </w:p>
        </w:tc>
        <w:tc>
          <w:tcPr>
            <w:tcW w:w="1242" w:type="dxa"/>
            <w:vAlign w:val="bottom"/>
          </w:tcPr>
          <w:p w14:paraId="7C643A16" w14:textId="4C92F587" w:rsidR="001332BD" w:rsidRPr="00E956F7" w:rsidRDefault="001332BD" w:rsidP="002767D6">
            <w:pPr>
              <w:pStyle w:val="Tablebody"/>
              <w:autoSpaceDE w:val="0"/>
              <w:autoSpaceDN w:val="0"/>
              <w:adjustRightInd w:val="0"/>
            </w:pPr>
            <w:r w:rsidRPr="00E956F7">
              <w:rPr>
                <w:szCs w:val="24"/>
              </w:rPr>
              <w:t>Optional</w:t>
            </w:r>
          </w:p>
        </w:tc>
        <w:tc>
          <w:tcPr>
            <w:tcW w:w="1582" w:type="dxa"/>
            <w:vAlign w:val="bottom"/>
          </w:tcPr>
          <w:p w14:paraId="2C155A00" w14:textId="46BF1FF7" w:rsidR="001332BD" w:rsidRPr="00E956F7" w:rsidRDefault="001332BD" w:rsidP="002767D6">
            <w:pPr>
              <w:pStyle w:val="Tablebody"/>
              <w:autoSpaceDE w:val="0"/>
              <w:autoSpaceDN w:val="0"/>
              <w:adjustRightInd w:val="0"/>
            </w:pPr>
            <w:r w:rsidRPr="00E956F7">
              <w:rPr>
                <w:szCs w:val="24"/>
              </w:rPr>
              <w:t>0</w:t>
            </w:r>
          </w:p>
        </w:tc>
      </w:tr>
      <w:tr w:rsidR="001332BD" w:rsidRPr="00E956F7" w14:paraId="73149A30" w14:textId="77777777" w:rsidTr="009E00ED">
        <w:trPr>
          <w:cantSplit/>
          <w:jc w:val="center"/>
        </w:trPr>
        <w:tc>
          <w:tcPr>
            <w:tcW w:w="1300" w:type="dxa"/>
            <w:vAlign w:val="bottom"/>
          </w:tcPr>
          <w:p w14:paraId="5B102220" w14:textId="35D4C51B" w:rsidR="001332BD" w:rsidRPr="00E956F7" w:rsidRDefault="001332BD" w:rsidP="002767D6">
            <w:pPr>
              <w:pStyle w:val="Tablebody"/>
              <w:autoSpaceDE w:val="0"/>
              <w:autoSpaceDN w:val="0"/>
              <w:adjustRightInd w:val="0"/>
            </w:pPr>
            <w:r w:rsidRPr="00E956F7">
              <w:rPr>
                <w:szCs w:val="24"/>
              </w:rPr>
              <w:t>e</w:t>
            </w:r>
          </w:p>
        </w:tc>
        <w:tc>
          <w:tcPr>
            <w:tcW w:w="1568" w:type="dxa"/>
            <w:vAlign w:val="bottom"/>
          </w:tcPr>
          <w:p w14:paraId="14FA011E" w14:textId="041A7800" w:rsidR="001332BD" w:rsidRPr="00E956F7" w:rsidRDefault="001332BD" w:rsidP="002767D6">
            <w:pPr>
              <w:pStyle w:val="Tablebody"/>
              <w:autoSpaceDE w:val="0"/>
              <w:autoSpaceDN w:val="0"/>
              <w:adjustRightInd w:val="0"/>
            </w:pPr>
            <w:r w:rsidRPr="00E956F7">
              <w:rPr>
                <w:szCs w:val="24"/>
              </w:rPr>
              <w:t>-</w:t>
            </w:r>
          </w:p>
        </w:tc>
        <w:tc>
          <w:tcPr>
            <w:tcW w:w="1435" w:type="dxa"/>
            <w:vAlign w:val="bottom"/>
          </w:tcPr>
          <w:p w14:paraId="5609870E" w14:textId="33E399FF" w:rsidR="001332BD" w:rsidRPr="00E956F7" w:rsidRDefault="001332BD" w:rsidP="002767D6">
            <w:pPr>
              <w:pStyle w:val="Tablebody"/>
              <w:autoSpaceDE w:val="0"/>
              <w:autoSpaceDN w:val="0"/>
              <w:adjustRightInd w:val="0"/>
            </w:pPr>
            <w:r w:rsidRPr="00E956F7">
              <w:rPr>
                <w:szCs w:val="24"/>
              </w:rPr>
              <w:t>0 – 1</w:t>
            </w:r>
          </w:p>
        </w:tc>
        <w:tc>
          <w:tcPr>
            <w:tcW w:w="1404" w:type="dxa"/>
            <w:vAlign w:val="bottom"/>
          </w:tcPr>
          <w:p w14:paraId="468F15E7" w14:textId="3D47D0CB" w:rsidR="001332BD" w:rsidRPr="00E956F7" w:rsidRDefault="001332BD" w:rsidP="002767D6">
            <w:pPr>
              <w:pStyle w:val="Tablebody"/>
              <w:autoSpaceDE w:val="0"/>
              <w:autoSpaceDN w:val="0"/>
              <w:adjustRightInd w:val="0"/>
            </w:pPr>
            <w:r w:rsidRPr="00E956F7">
              <w:rPr>
                <w:szCs w:val="24"/>
              </w:rPr>
              <w:t>≥ 0</w:t>
            </w:r>
          </w:p>
        </w:tc>
        <w:tc>
          <w:tcPr>
            <w:tcW w:w="1242" w:type="dxa"/>
            <w:vAlign w:val="bottom"/>
          </w:tcPr>
          <w:p w14:paraId="7A481562" w14:textId="1402AA18" w:rsidR="001332BD" w:rsidRPr="00E956F7" w:rsidRDefault="001332BD" w:rsidP="002767D6">
            <w:pPr>
              <w:pStyle w:val="Tablebody"/>
              <w:autoSpaceDE w:val="0"/>
              <w:autoSpaceDN w:val="0"/>
              <w:adjustRightInd w:val="0"/>
            </w:pPr>
            <w:r w:rsidRPr="00E956F7">
              <w:rPr>
                <w:szCs w:val="24"/>
              </w:rPr>
              <w:t>Optional</w:t>
            </w:r>
          </w:p>
        </w:tc>
        <w:tc>
          <w:tcPr>
            <w:tcW w:w="1582" w:type="dxa"/>
            <w:vAlign w:val="bottom"/>
          </w:tcPr>
          <w:p w14:paraId="3A6941F8" w14:textId="5A125102" w:rsidR="001332BD" w:rsidRPr="00E956F7" w:rsidRDefault="001332BD" w:rsidP="002767D6">
            <w:pPr>
              <w:pStyle w:val="Tablebody"/>
              <w:autoSpaceDE w:val="0"/>
              <w:autoSpaceDN w:val="0"/>
              <w:adjustRightInd w:val="0"/>
            </w:pPr>
            <w:r w:rsidRPr="00E956F7">
              <w:rPr>
                <w:szCs w:val="24"/>
              </w:rPr>
              <w:t>0</w:t>
            </w:r>
          </w:p>
        </w:tc>
      </w:tr>
    </w:tbl>
    <w:p w14:paraId="1313C79B" w14:textId="2D0F1B76"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 xml:space="preserve">The reinforcement is currently not defined as attribute in </w:t>
      </w:r>
      <w:del w:id="6284" w:author="LUEJE Claudia" w:date="2023-06-26T17:59:00Z">
        <w:r w:rsidR="00FC68DB" w:rsidRPr="00BD52D7">
          <w:delText>the</w:delText>
        </w:r>
      </w:del>
      <w:ins w:id="6285" w:author="LUEJE Claudia" w:date="2023-06-26T17:59:00Z">
        <w:r w:rsidRPr="00E956F7">
          <w:rPr>
            <w:szCs w:val="24"/>
          </w:rPr>
          <w:t>χMCF</w:t>
        </w:r>
      </w:ins>
      <w:r w:rsidRPr="00E956F7">
        <w:rPr>
          <w:szCs w:val="24"/>
        </w:rPr>
        <w:t xml:space="preserve"> version 3.1</w:t>
      </w:r>
      <w:del w:id="6286" w:author="LUEJE Claudia" w:date="2023-06-26T17:59:00Z">
        <w:r w:rsidR="00FC68DB" w:rsidRPr="00BD52D7">
          <w:delText xml:space="preserve"> document!</w:delText>
        </w:r>
      </w:del>
      <w:ins w:id="6287" w:author="LUEJE Claudia" w:date="2023-06-26T17:59:00Z">
        <w:r w:rsidRPr="00E956F7">
          <w:rPr>
            <w:szCs w:val="24"/>
          </w:rPr>
          <w:t>.</w:t>
        </w:r>
      </w:ins>
    </w:p>
    <w:p w14:paraId="78DD4B23"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288" w:name="_Toc338939175"/>
      <w:bookmarkStart w:id="6289" w:name="_Toc3557027"/>
      <w:bookmarkStart w:id="6290" w:name="_Toc34747277"/>
      <w:bookmarkStart w:id="6291" w:name="_Toc77102096"/>
      <w:r w:rsidRPr="00E956F7">
        <w:rPr>
          <w:rFonts w:eastAsia="Times New Roman"/>
          <w:szCs w:val="24"/>
        </w:rPr>
        <w:t>Attributes</w:t>
      </w:r>
      <w:bookmarkEnd w:id="6288"/>
      <w:bookmarkEnd w:id="6289"/>
      <w:bookmarkEnd w:id="6290"/>
      <w:bookmarkEnd w:id="6291"/>
    </w:p>
    <w:p w14:paraId="5C988901"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292" w:name="_Toc338939177"/>
      <w:r w:rsidRPr="00E956F7">
        <w:rPr>
          <w:rFonts w:eastAsia="Times New Roman"/>
          <w:szCs w:val="24"/>
        </w:rPr>
        <w:t>Attribute "base</w:t>
      </w:r>
      <w:bookmarkEnd w:id="6292"/>
      <w:r w:rsidRPr="00E956F7">
        <w:rPr>
          <w:rFonts w:eastAsia="Times New Roman"/>
          <w:szCs w:val="24"/>
        </w:rPr>
        <w:t>"</w:t>
      </w:r>
    </w:p>
    <w:p w14:paraId="62CCDEFA"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CC51AC">
        <w:rPr>
          <w:rStyle w:val="ISOCode"/>
        </w:rPr>
        <w:t>base</w:t>
      </w:r>
      <w:r w:rsidRPr="00E956F7">
        <w:rPr>
          <w:szCs w:val="24"/>
        </w:rPr>
        <w:t>.</w:t>
      </w:r>
    </w:p>
    <w:p w14:paraId="6893011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293" w:name="_Toc338939178"/>
      <w:r w:rsidRPr="00E956F7">
        <w:rPr>
          <w:rFonts w:eastAsia="Times New Roman"/>
          <w:szCs w:val="24"/>
        </w:rPr>
        <w:t>Attribute "technology</w:t>
      </w:r>
      <w:bookmarkEnd w:id="6293"/>
      <w:r w:rsidRPr="00E956F7">
        <w:rPr>
          <w:rFonts w:eastAsia="Times New Roman"/>
          <w:szCs w:val="24"/>
        </w:rPr>
        <w:t>"</w:t>
      </w:r>
    </w:p>
    <w:p w14:paraId="6A9D1116"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CC51AC">
        <w:rPr>
          <w:rStyle w:val="ISOCode"/>
        </w:rPr>
        <w:t>technology</w:t>
      </w:r>
      <w:r w:rsidRPr="00E956F7">
        <w:rPr>
          <w:szCs w:val="24"/>
        </w:rPr>
        <w:t xml:space="preserve"> can be specified using the following values:</w:t>
      </w:r>
    </w:p>
    <w:p w14:paraId="26A57B5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4" w:author="LUEJE Claudia" w:date="2023-06-26T17:59:00Z">
        <w:r w:rsidRPr="00E956F7">
          <w:rPr>
            <w:szCs w:val="24"/>
          </w:rPr>
          <w:t>—</w:t>
        </w:r>
        <w:r w:rsidRPr="00E956F7">
          <w:rPr>
            <w:szCs w:val="24"/>
          </w:rPr>
          <w:tab/>
        </w:r>
      </w:ins>
      <w:r w:rsidRPr="00CC51AC">
        <w:rPr>
          <w:rStyle w:val="ISOCode"/>
        </w:rPr>
        <w:t>resistance;</w:t>
      </w:r>
    </w:p>
    <w:p w14:paraId="357AA11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5" w:author="LUEJE Claudia" w:date="2023-06-26T17:59:00Z">
        <w:r w:rsidRPr="00E956F7">
          <w:rPr>
            <w:szCs w:val="24"/>
          </w:rPr>
          <w:t>—</w:t>
        </w:r>
        <w:r w:rsidRPr="00E956F7">
          <w:rPr>
            <w:szCs w:val="24"/>
          </w:rPr>
          <w:tab/>
        </w:r>
      </w:ins>
      <w:r w:rsidRPr="00CC51AC">
        <w:rPr>
          <w:rStyle w:val="ISOCode"/>
        </w:rPr>
        <w:t>arc;</w:t>
      </w:r>
    </w:p>
    <w:p w14:paraId="3C829DF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6"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p>
    <w:p w14:paraId="79F2BF7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7" w:author="LUEJE Claudia" w:date="2023-06-26T17:59:00Z">
        <w:r w:rsidRPr="00E956F7">
          <w:rPr>
            <w:szCs w:val="24"/>
          </w:rPr>
          <w:t>—</w:t>
        </w:r>
        <w:r w:rsidRPr="00E956F7">
          <w:rPr>
            <w:szCs w:val="24"/>
          </w:rPr>
          <w:tab/>
        </w:r>
      </w:ins>
      <w:r w:rsidRPr="00CC51AC">
        <w:rPr>
          <w:rStyle w:val="ISOCode"/>
        </w:rPr>
        <w:t>friction;</w:t>
      </w:r>
    </w:p>
    <w:p w14:paraId="70A7C43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8" w:author="LUEJE Claudia" w:date="2023-06-26T17:59:00Z">
        <w:r w:rsidRPr="00E956F7">
          <w:rPr>
            <w:szCs w:val="24"/>
          </w:rPr>
          <w:t>—</w:t>
        </w:r>
        <w:r w:rsidRPr="00E956F7">
          <w:rPr>
            <w:szCs w:val="24"/>
          </w:rPr>
          <w:tab/>
        </w:r>
      </w:ins>
      <w:r w:rsidRPr="00CC51AC">
        <w:rPr>
          <w:rStyle w:val="ISOCode"/>
        </w:rPr>
        <w:t>brazing.</w:t>
      </w:r>
    </w:p>
    <w:p w14:paraId="6F1F7494"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299" w:name="_Toc338939179"/>
      <w:bookmarkStart w:id="6300" w:name="_Toc3557028"/>
      <w:bookmarkStart w:id="6301" w:name="_Toc34747278"/>
      <w:bookmarkStart w:id="6302" w:name="_Toc77102097"/>
      <w:r w:rsidRPr="00E956F7">
        <w:rPr>
          <w:rFonts w:eastAsia="Times New Roman"/>
          <w:szCs w:val="24"/>
        </w:rPr>
        <w:t>Element "weld_position</w:t>
      </w:r>
      <w:bookmarkEnd w:id="6299"/>
      <w:bookmarkEnd w:id="6300"/>
      <w:r w:rsidRPr="00E956F7">
        <w:rPr>
          <w:rFonts w:eastAsia="Times New Roman"/>
          <w:szCs w:val="24"/>
        </w:rPr>
        <w:t>"</w:t>
      </w:r>
      <w:bookmarkEnd w:id="6301"/>
      <w:bookmarkEnd w:id="6302"/>
    </w:p>
    <w:p w14:paraId="24C842AF" w14:textId="77A35D19"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w:t>
      </w:r>
      <w:r w:rsidR="00670713">
        <w:rPr>
          <w:szCs w:val="24"/>
        </w:rPr>
        <w:t>e</w:t>
      </w:r>
      <w:r w:rsidRPr="00E956F7">
        <w:rPr>
          <w:szCs w:val="24"/>
        </w:rPr>
        <w:t xml:space="preserve">dge </w:t>
      </w:r>
      <w:r w:rsidR="00670713">
        <w:rPr>
          <w:szCs w:val="24"/>
        </w:rPr>
        <w:t>w</w:t>
      </w:r>
      <w:r w:rsidRPr="00E956F7">
        <w:rPr>
          <w:szCs w:val="24"/>
        </w:rPr>
        <w:t>eld:</w:t>
      </w:r>
    </w:p>
    <w:p w14:paraId="31B30339" w14:textId="379D4A25" w:rsidR="001332BD" w:rsidRPr="00E956F7" w:rsidRDefault="006F39DE">
      <w:pPr>
        <w:pStyle w:val="Tabletitle"/>
        <w:autoSpaceDE w:val="0"/>
        <w:autoSpaceDN w:val="0"/>
        <w:adjustRightInd w:val="0"/>
        <w:outlineLvl w:val="0"/>
        <w:rPr>
          <w:szCs w:val="24"/>
        </w:rPr>
      </w:pPr>
      <w:bookmarkStart w:id="6303" w:name="_Toc110532451"/>
      <w:r w:rsidRPr="00E956F7">
        <w:rPr>
          <w:szCs w:val="24"/>
        </w:rPr>
        <w:t>Table</w:t>
      </w:r>
      <w:del w:id="6304" w:author="LUEJE Claudia" w:date="2023-06-26T17:59:00Z">
        <w:r w:rsidR="0025265B" w:rsidRPr="00F54804">
          <w:delText xml:space="preserve"> </w:delText>
        </w:r>
        <w:r w:rsidR="0025265B" w:rsidRPr="00F54804">
          <w:fldChar w:fldCharType="begin"/>
        </w:r>
        <w:r w:rsidR="0025265B" w:rsidRPr="00F54804">
          <w:delInstrText xml:space="preserve"> SEQ Table \* ARABIC </w:delInstrText>
        </w:r>
        <w:r w:rsidR="0025265B" w:rsidRPr="00F54804">
          <w:fldChar w:fldCharType="separate"/>
        </w:r>
        <w:r w:rsidR="0067475A">
          <w:rPr>
            <w:noProof/>
          </w:rPr>
          <w:delText>103</w:delText>
        </w:r>
        <w:r w:rsidR="0025265B" w:rsidRPr="00F54804">
          <w:fldChar w:fldCharType="end"/>
        </w:r>
      </w:del>
      <w:ins w:id="6305" w:author="LUEJE Claudia" w:date="2023-06-26T17:59:00Z">
        <w:r w:rsidRPr="00E956F7">
          <w:rPr>
            <w:szCs w:val="24"/>
          </w:rPr>
          <w:t> </w:t>
        </w:r>
        <w:r w:rsidR="001332BD" w:rsidRPr="00E956F7">
          <w:rPr>
            <w:szCs w:val="24"/>
          </w:rPr>
          <w:t>103</w:t>
        </w:r>
      </w:ins>
      <w:r w:rsidR="002767D6"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w:t>
      </w:r>
      <w:r w:rsidR="00670713">
        <w:rPr>
          <w:szCs w:val="24"/>
        </w:rPr>
        <w:t>e</w:t>
      </w:r>
      <w:r w:rsidR="001332BD" w:rsidRPr="00E956F7">
        <w:rPr>
          <w:szCs w:val="24"/>
        </w:rPr>
        <w:t xml:space="preserve">dge </w:t>
      </w:r>
      <w:r w:rsidR="00670713">
        <w:rPr>
          <w:szCs w:val="24"/>
        </w:rPr>
        <w:t>w</w:t>
      </w:r>
      <w:r w:rsidR="001332BD" w:rsidRPr="00E956F7">
        <w:rPr>
          <w:szCs w:val="24"/>
        </w:rPr>
        <w:t>eld</w:t>
      </w:r>
      <w:bookmarkEnd w:id="6303"/>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6FB1ACEF" w14:textId="77777777" w:rsidTr="009E00ED">
        <w:trPr>
          <w:cantSplit/>
          <w:trHeight w:val="340"/>
          <w:tblHeader/>
          <w:jc w:val="center"/>
        </w:trPr>
        <w:tc>
          <w:tcPr>
            <w:tcW w:w="1871" w:type="dxa"/>
            <w:tcBorders>
              <w:top w:val="single" w:sz="12" w:space="0" w:color="auto"/>
              <w:bottom w:val="single" w:sz="12" w:space="0" w:color="auto"/>
            </w:tcBorders>
            <w:shd w:val="clear" w:color="auto" w:fill="F3F3F3"/>
            <w:vAlign w:val="bottom"/>
          </w:tcPr>
          <w:p w14:paraId="0AFF15F9" w14:textId="48EC74E6" w:rsidR="001332BD" w:rsidRPr="00B62EE5" w:rsidRDefault="001332BD" w:rsidP="002767D6">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vAlign w:val="bottom"/>
          </w:tcPr>
          <w:p w14:paraId="76FAB317" w14:textId="2B72743C" w:rsidR="001332BD" w:rsidRPr="00B62EE5" w:rsidRDefault="001332BD" w:rsidP="002767D6">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vAlign w:val="bottom"/>
          </w:tcPr>
          <w:p w14:paraId="0AB57E0F" w14:textId="4CE5869D" w:rsidR="001332BD" w:rsidRPr="00B62EE5" w:rsidRDefault="001332BD" w:rsidP="002767D6">
            <w:pPr>
              <w:pStyle w:val="Tableheader"/>
              <w:autoSpaceDE w:val="0"/>
              <w:autoSpaceDN w:val="0"/>
              <w:adjustRightInd w:val="0"/>
              <w:rPr>
                <w:b/>
              </w:rPr>
            </w:pPr>
            <w:r w:rsidRPr="00B62EE5">
              <w:rPr>
                <w:b/>
                <w:szCs w:val="24"/>
              </w:rPr>
              <w:t>Use</w:t>
            </w:r>
          </w:p>
        </w:tc>
      </w:tr>
      <w:tr w:rsidR="001332BD" w:rsidRPr="00E956F7" w14:paraId="55F9DC14" w14:textId="77777777" w:rsidTr="009E00ED">
        <w:trPr>
          <w:cantSplit/>
          <w:trHeight w:val="340"/>
          <w:jc w:val="center"/>
        </w:trPr>
        <w:tc>
          <w:tcPr>
            <w:tcW w:w="1871" w:type="dxa"/>
            <w:tcBorders>
              <w:top w:val="single" w:sz="12" w:space="0" w:color="auto"/>
            </w:tcBorders>
            <w:vAlign w:val="bottom"/>
          </w:tcPr>
          <w:p w14:paraId="0E444277" w14:textId="0E6F56F9" w:rsidR="001332BD" w:rsidRPr="00E956F7" w:rsidRDefault="001332BD" w:rsidP="002767D6">
            <w:pPr>
              <w:pStyle w:val="Tablebody"/>
              <w:autoSpaceDE w:val="0"/>
              <w:autoSpaceDN w:val="0"/>
              <w:adjustRightInd w:val="0"/>
              <w:rPr>
                <w:sz w:val="19"/>
                <w:szCs w:val="19"/>
              </w:rPr>
            </w:pPr>
            <w:r w:rsidRPr="00E956F7">
              <w:rPr>
                <w:szCs w:val="24"/>
              </w:rPr>
              <w:t>u</w:t>
            </w:r>
          </w:p>
        </w:tc>
        <w:tc>
          <w:tcPr>
            <w:tcW w:w="1800" w:type="dxa"/>
            <w:tcBorders>
              <w:top w:val="single" w:sz="12" w:space="0" w:color="auto"/>
            </w:tcBorders>
            <w:vAlign w:val="bottom"/>
          </w:tcPr>
          <w:p w14:paraId="6BB68999" w14:textId="06B2897A" w:rsidR="001332BD" w:rsidRPr="00E956F7" w:rsidRDefault="001332BD" w:rsidP="002767D6">
            <w:pPr>
              <w:pStyle w:val="Tablebody"/>
              <w:autoSpaceDE w:val="0"/>
              <w:autoSpaceDN w:val="0"/>
              <w:adjustRightInd w:val="0"/>
              <w:rPr>
                <w:sz w:val="19"/>
                <w:szCs w:val="19"/>
              </w:rPr>
            </w:pPr>
            <w:r w:rsidRPr="00E956F7">
              <w:rPr>
                <w:szCs w:val="24"/>
              </w:rPr>
              <w:t>Floating point</w:t>
            </w:r>
          </w:p>
        </w:tc>
        <w:tc>
          <w:tcPr>
            <w:tcW w:w="4680" w:type="dxa"/>
            <w:tcBorders>
              <w:top w:val="single" w:sz="12" w:space="0" w:color="auto"/>
            </w:tcBorders>
            <w:vAlign w:val="bottom"/>
          </w:tcPr>
          <w:p w14:paraId="54C99F87" w14:textId="18AF9840" w:rsidR="001332BD" w:rsidRPr="00E956F7" w:rsidRDefault="001332BD" w:rsidP="002767D6">
            <w:pPr>
              <w:pStyle w:val="Tablebody"/>
              <w:autoSpaceDE w:val="0"/>
              <w:autoSpaceDN w:val="0"/>
              <w:adjustRightInd w:val="0"/>
              <w:rPr>
                <w:sz w:val="19"/>
                <w:szCs w:val="19"/>
              </w:rPr>
            </w:pPr>
            <w:r w:rsidRPr="00E956F7">
              <w:rPr>
                <w:szCs w:val="24"/>
              </w:rPr>
              <w:t>Required</w:t>
            </w:r>
          </w:p>
        </w:tc>
      </w:tr>
      <w:tr w:rsidR="001332BD" w:rsidRPr="00E956F7" w14:paraId="679B78BD" w14:textId="77777777" w:rsidTr="009E00ED">
        <w:trPr>
          <w:cantSplit/>
          <w:trHeight w:val="340"/>
          <w:jc w:val="center"/>
        </w:trPr>
        <w:tc>
          <w:tcPr>
            <w:tcW w:w="1871" w:type="dxa"/>
            <w:vAlign w:val="bottom"/>
          </w:tcPr>
          <w:p w14:paraId="6D7CC387" w14:textId="4E2DE70F" w:rsidR="001332BD" w:rsidRPr="00E956F7" w:rsidRDefault="001332BD" w:rsidP="002767D6">
            <w:pPr>
              <w:pStyle w:val="Tablebody"/>
              <w:autoSpaceDE w:val="0"/>
              <w:autoSpaceDN w:val="0"/>
              <w:adjustRightInd w:val="0"/>
              <w:rPr>
                <w:sz w:val="19"/>
                <w:szCs w:val="19"/>
              </w:rPr>
            </w:pPr>
            <w:r w:rsidRPr="00E956F7">
              <w:rPr>
                <w:szCs w:val="24"/>
              </w:rPr>
              <w:t>x</w:t>
            </w:r>
          </w:p>
        </w:tc>
        <w:tc>
          <w:tcPr>
            <w:tcW w:w="1800" w:type="dxa"/>
            <w:vAlign w:val="bottom"/>
          </w:tcPr>
          <w:p w14:paraId="66661132" w14:textId="6558F548" w:rsidR="001332BD" w:rsidRPr="00E956F7" w:rsidRDefault="001332BD" w:rsidP="002767D6">
            <w:pPr>
              <w:pStyle w:val="Tablebody"/>
              <w:autoSpaceDE w:val="0"/>
              <w:autoSpaceDN w:val="0"/>
              <w:adjustRightInd w:val="0"/>
              <w:rPr>
                <w:sz w:val="19"/>
                <w:szCs w:val="19"/>
              </w:rPr>
            </w:pPr>
            <w:r w:rsidRPr="00E956F7">
              <w:rPr>
                <w:szCs w:val="24"/>
              </w:rPr>
              <w:t>Floating point</w:t>
            </w:r>
          </w:p>
        </w:tc>
        <w:tc>
          <w:tcPr>
            <w:tcW w:w="4680" w:type="dxa"/>
            <w:vAlign w:val="bottom"/>
          </w:tcPr>
          <w:p w14:paraId="74AE8E71" w14:textId="6D342FEF" w:rsidR="001332BD" w:rsidRPr="00E956F7" w:rsidRDefault="001332BD" w:rsidP="002767D6">
            <w:pPr>
              <w:pStyle w:val="Tablebody"/>
              <w:autoSpaceDE w:val="0"/>
              <w:autoSpaceDN w:val="0"/>
              <w:adjustRightInd w:val="0"/>
              <w:rPr>
                <w:sz w:val="19"/>
                <w:szCs w:val="19"/>
              </w:rPr>
            </w:pPr>
            <w:r w:rsidRPr="00E956F7">
              <w:rPr>
                <w:szCs w:val="24"/>
              </w:rPr>
              <w:t>Required</w:t>
            </w:r>
          </w:p>
        </w:tc>
      </w:tr>
      <w:tr w:rsidR="001332BD" w:rsidRPr="00E956F7" w14:paraId="569CC124" w14:textId="77777777" w:rsidTr="009E00ED">
        <w:trPr>
          <w:cantSplit/>
          <w:trHeight w:val="340"/>
          <w:jc w:val="center"/>
        </w:trPr>
        <w:tc>
          <w:tcPr>
            <w:tcW w:w="1871" w:type="dxa"/>
            <w:vAlign w:val="bottom"/>
          </w:tcPr>
          <w:p w14:paraId="5273D5E2" w14:textId="47EDCD89" w:rsidR="001332BD" w:rsidRPr="00E956F7" w:rsidRDefault="001332BD" w:rsidP="002767D6">
            <w:pPr>
              <w:pStyle w:val="Tablebody"/>
              <w:autoSpaceDE w:val="0"/>
              <w:autoSpaceDN w:val="0"/>
              <w:adjustRightInd w:val="0"/>
              <w:rPr>
                <w:sz w:val="19"/>
                <w:szCs w:val="19"/>
              </w:rPr>
            </w:pPr>
            <w:r w:rsidRPr="00E956F7">
              <w:rPr>
                <w:szCs w:val="24"/>
              </w:rPr>
              <w:t>y</w:t>
            </w:r>
          </w:p>
        </w:tc>
        <w:tc>
          <w:tcPr>
            <w:tcW w:w="1800" w:type="dxa"/>
            <w:vAlign w:val="bottom"/>
          </w:tcPr>
          <w:p w14:paraId="40E1162B" w14:textId="1E9A8ED3" w:rsidR="001332BD" w:rsidRPr="00E956F7" w:rsidRDefault="001332BD" w:rsidP="002767D6">
            <w:pPr>
              <w:pStyle w:val="Tablebody"/>
              <w:autoSpaceDE w:val="0"/>
              <w:autoSpaceDN w:val="0"/>
              <w:adjustRightInd w:val="0"/>
              <w:rPr>
                <w:sz w:val="19"/>
                <w:szCs w:val="19"/>
              </w:rPr>
            </w:pPr>
            <w:r w:rsidRPr="00E956F7">
              <w:rPr>
                <w:szCs w:val="24"/>
              </w:rPr>
              <w:t>Floating point</w:t>
            </w:r>
          </w:p>
        </w:tc>
        <w:tc>
          <w:tcPr>
            <w:tcW w:w="4680" w:type="dxa"/>
            <w:vAlign w:val="bottom"/>
          </w:tcPr>
          <w:p w14:paraId="161C4C03" w14:textId="31117C19" w:rsidR="001332BD" w:rsidRPr="00E956F7" w:rsidRDefault="001332BD" w:rsidP="002767D6">
            <w:pPr>
              <w:pStyle w:val="Tablebody"/>
              <w:autoSpaceDE w:val="0"/>
              <w:autoSpaceDN w:val="0"/>
              <w:adjustRightInd w:val="0"/>
              <w:rPr>
                <w:sz w:val="19"/>
                <w:szCs w:val="19"/>
              </w:rPr>
            </w:pPr>
            <w:r w:rsidRPr="00E956F7">
              <w:rPr>
                <w:szCs w:val="24"/>
              </w:rPr>
              <w:t>Required</w:t>
            </w:r>
          </w:p>
        </w:tc>
      </w:tr>
      <w:tr w:rsidR="001332BD" w:rsidRPr="00E956F7" w14:paraId="1D478211" w14:textId="77777777" w:rsidTr="009E00ED">
        <w:trPr>
          <w:cantSplit/>
          <w:trHeight w:val="340"/>
          <w:jc w:val="center"/>
        </w:trPr>
        <w:tc>
          <w:tcPr>
            <w:tcW w:w="1871" w:type="dxa"/>
            <w:vAlign w:val="bottom"/>
          </w:tcPr>
          <w:p w14:paraId="56AA68CE" w14:textId="52E1D0F7" w:rsidR="001332BD" w:rsidRPr="00E956F7" w:rsidRDefault="001332BD" w:rsidP="002767D6">
            <w:pPr>
              <w:pStyle w:val="Tablebody"/>
              <w:autoSpaceDE w:val="0"/>
              <w:autoSpaceDN w:val="0"/>
              <w:adjustRightInd w:val="0"/>
              <w:rPr>
                <w:sz w:val="19"/>
                <w:szCs w:val="19"/>
              </w:rPr>
            </w:pPr>
            <w:r w:rsidRPr="00E956F7">
              <w:rPr>
                <w:szCs w:val="24"/>
              </w:rPr>
              <w:t>z</w:t>
            </w:r>
          </w:p>
        </w:tc>
        <w:tc>
          <w:tcPr>
            <w:tcW w:w="1800" w:type="dxa"/>
            <w:vAlign w:val="bottom"/>
          </w:tcPr>
          <w:p w14:paraId="628381CC" w14:textId="7B21B9FE" w:rsidR="001332BD" w:rsidRPr="00E956F7" w:rsidRDefault="001332BD" w:rsidP="002767D6">
            <w:pPr>
              <w:pStyle w:val="Tablebody"/>
              <w:autoSpaceDE w:val="0"/>
              <w:autoSpaceDN w:val="0"/>
              <w:adjustRightInd w:val="0"/>
              <w:rPr>
                <w:sz w:val="19"/>
                <w:szCs w:val="19"/>
              </w:rPr>
            </w:pPr>
            <w:r w:rsidRPr="00E956F7">
              <w:rPr>
                <w:szCs w:val="24"/>
              </w:rPr>
              <w:t>Floating point</w:t>
            </w:r>
          </w:p>
        </w:tc>
        <w:tc>
          <w:tcPr>
            <w:tcW w:w="4680" w:type="dxa"/>
            <w:vAlign w:val="bottom"/>
          </w:tcPr>
          <w:p w14:paraId="6A175C94" w14:textId="4860C246" w:rsidR="001332BD" w:rsidRPr="00E956F7" w:rsidRDefault="001332BD" w:rsidP="002767D6">
            <w:pPr>
              <w:pStyle w:val="Tablebody"/>
              <w:autoSpaceDE w:val="0"/>
              <w:autoSpaceDN w:val="0"/>
              <w:adjustRightInd w:val="0"/>
              <w:rPr>
                <w:sz w:val="19"/>
                <w:szCs w:val="19"/>
              </w:rPr>
            </w:pPr>
            <w:r w:rsidRPr="00E956F7">
              <w:rPr>
                <w:szCs w:val="24"/>
              </w:rPr>
              <w:t>Required</w:t>
            </w:r>
          </w:p>
        </w:tc>
      </w:tr>
      <w:tr w:rsidR="001332BD" w:rsidRPr="00E956F7" w14:paraId="0F4F6B89" w14:textId="77777777" w:rsidTr="009E00ED">
        <w:trPr>
          <w:cantSplit/>
          <w:trHeight w:val="340"/>
          <w:jc w:val="center"/>
        </w:trPr>
        <w:tc>
          <w:tcPr>
            <w:tcW w:w="1871" w:type="dxa"/>
            <w:vAlign w:val="bottom"/>
          </w:tcPr>
          <w:p w14:paraId="5B559A05" w14:textId="322FA441" w:rsidR="001332BD" w:rsidRPr="00E956F7" w:rsidRDefault="001332BD" w:rsidP="002767D6">
            <w:pPr>
              <w:pStyle w:val="Tablebody"/>
              <w:autoSpaceDE w:val="0"/>
              <w:autoSpaceDN w:val="0"/>
              <w:adjustRightInd w:val="0"/>
              <w:rPr>
                <w:sz w:val="19"/>
                <w:szCs w:val="19"/>
              </w:rPr>
            </w:pPr>
            <w:r w:rsidRPr="00E956F7">
              <w:rPr>
                <w:szCs w:val="24"/>
              </w:rPr>
              <w:t>reference</w:t>
            </w:r>
          </w:p>
        </w:tc>
        <w:tc>
          <w:tcPr>
            <w:tcW w:w="1800" w:type="dxa"/>
            <w:vAlign w:val="bottom"/>
          </w:tcPr>
          <w:p w14:paraId="7E029578" w14:textId="70FA74E2" w:rsidR="001332BD" w:rsidRPr="00E956F7" w:rsidRDefault="001332BD" w:rsidP="002767D6">
            <w:pPr>
              <w:pStyle w:val="Tablebody"/>
              <w:autoSpaceDE w:val="0"/>
              <w:autoSpaceDN w:val="0"/>
              <w:adjustRightInd w:val="0"/>
              <w:rPr>
                <w:sz w:val="19"/>
                <w:szCs w:val="19"/>
              </w:rPr>
            </w:pPr>
            <w:r w:rsidRPr="00E956F7">
              <w:rPr>
                <w:szCs w:val="24"/>
              </w:rPr>
              <w:t>Boolean</w:t>
            </w:r>
          </w:p>
        </w:tc>
        <w:tc>
          <w:tcPr>
            <w:tcW w:w="4680" w:type="dxa"/>
            <w:vAlign w:val="bottom"/>
          </w:tcPr>
          <w:p w14:paraId="442D0CC3" w14:textId="3B46A0F1" w:rsidR="001332BD" w:rsidRPr="00E956F7" w:rsidRDefault="001332BD" w:rsidP="002767D6">
            <w:pPr>
              <w:pStyle w:val="Tablebody"/>
              <w:autoSpaceDE w:val="0"/>
              <w:autoSpaceDN w:val="0"/>
              <w:adjustRightInd w:val="0"/>
              <w:rPr>
                <w:sz w:val="19"/>
                <w:szCs w:val="19"/>
              </w:rPr>
            </w:pPr>
            <w:r w:rsidRPr="00E956F7">
              <w:rPr>
                <w:szCs w:val="24"/>
              </w:rPr>
              <w:t>Optional</w:t>
            </w:r>
          </w:p>
        </w:tc>
      </w:tr>
      <w:tr w:rsidR="001332BD" w:rsidRPr="00E956F7" w14:paraId="7C15371F" w14:textId="77777777" w:rsidTr="009E00ED">
        <w:trPr>
          <w:cantSplit/>
          <w:trHeight w:val="340"/>
          <w:jc w:val="center"/>
        </w:trPr>
        <w:tc>
          <w:tcPr>
            <w:tcW w:w="1871" w:type="dxa"/>
            <w:vAlign w:val="bottom"/>
          </w:tcPr>
          <w:p w14:paraId="74DD2050" w14:textId="3780BC42" w:rsidR="001332BD" w:rsidRPr="00E956F7" w:rsidRDefault="001332BD" w:rsidP="002767D6">
            <w:pPr>
              <w:pStyle w:val="Tablebody"/>
              <w:autoSpaceDE w:val="0"/>
              <w:autoSpaceDN w:val="0"/>
              <w:adjustRightInd w:val="0"/>
              <w:rPr>
                <w:sz w:val="19"/>
                <w:szCs w:val="19"/>
              </w:rPr>
            </w:pPr>
            <w:r w:rsidRPr="00E956F7">
              <w:rPr>
                <w:szCs w:val="24"/>
              </w:rPr>
              <w:t>section</w:t>
            </w:r>
          </w:p>
        </w:tc>
        <w:tc>
          <w:tcPr>
            <w:tcW w:w="1800" w:type="dxa"/>
            <w:vAlign w:val="bottom"/>
          </w:tcPr>
          <w:p w14:paraId="622D8A15" w14:textId="6D0D5B93" w:rsidR="001332BD" w:rsidRPr="00E956F7" w:rsidRDefault="001332BD" w:rsidP="002767D6">
            <w:pPr>
              <w:pStyle w:val="Tablebody"/>
              <w:autoSpaceDE w:val="0"/>
              <w:autoSpaceDN w:val="0"/>
              <w:adjustRightInd w:val="0"/>
              <w:rPr>
                <w:sz w:val="19"/>
                <w:szCs w:val="19"/>
              </w:rPr>
            </w:pPr>
            <w:r w:rsidRPr="00E956F7">
              <w:rPr>
                <w:szCs w:val="24"/>
              </w:rPr>
              <w:t>Selection</w:t>
            </w:r>
          </w:p>
        </w:tc>
        <w:tc>
          <w:tcPr>
            <w:tcW w:w="4680" w:type="dxa"/>
            <w:vAlign w:val="bottom"/>
          </w:tcPr>
          <w:p w14:paraId="08172C90" w14:textId="41D2DBD4" w:rsidR="001332BD" w:rsidRPr="00E956F7" w:rsidRDefault="001332BD" w:rsidP="002767D6">
            <w:pPr>
              <w:pStyle w:val="Tablebody"/>
              <w:autoSpaceDE w:val="0"/>
              <w:autoSpaceDN w:val="0"/>
              <w:adjustRightInd w:val="0"/>
              <w:rPr>
                <w:sz w:val="19"/>
                <w:szCs w:val="19"/>
              </w:rPr>
            </w:pPr>
            <w:r w:rsidRPr="00E956F7">
              <w:rPr>
                <w:szCs w:val="24"/>
              </w:rPr>
              <w:t>Optional</w:t>
            </w:r>
          </w:p>
        </w:tc>
      </w:tr>
      <w:tr w:rsidR="001332BD" w:rsidRPr="00E956F7" w14:paraId="584F2924" w14:textId="77777777" w:rsidTr="002767D6">
        <w:trPr>
          <w:cantSplit/>
          <w:trHeight w:val="340"/>
          <w:jc w:val="center"/>
        </w:trPr>
        <w:tc>
          <w:tcPr>
            <w:tcW w:w="1871" w:type="dxa"/>
            <w:tcBorders>
              <w:bottom w:val="single" w:sz="6" w:space="0" w:color="auto"/>
            </w:tcBorders>
            <w:vAlign w:val="bottom"/>
          </w:tcPr>
          <w:p w14:paraId="54F0A3E9" w14:textId="2E9CBE80" w:rsidR="001332BD" w:rsidRPr="00E956F7" w:rsidRDefault="001332BD" w:rsidP="002767D6">
            <w:pPr>
              <w:pStyle w:val="Tablebody"/>
              <w:autoSpaceDE w:val="0"/>
              <w:autoSpaceDN w:val="0"/>
              <w:adjustRightInd w:val="0"/>
              <w:rPr>
                <w:sz w:val="19"/>
                <w:szCs w:val="19"/>
              </w:rPr>
            </w:pPr>
            <w:r w:rsidRPr="00E956F7">
              <w:rPr>
                <w:szCs w:val="24"/>
              </w:rPr>
              <w:t>width</w:t>
            </w:r>
          </w:p>
        </w:tc>
        <w:tc>
          <w:tcPr>
            <w:tcW w:w="1800" w:type="dxa"/>
            <w:tcBorders>
              <w:bottom w:val="single" w:sz="6" w:space="0" w:color="auto"/>
            </w:tcBorders>
            <w:vAlign w:val="bottom"/>
          </w:tcPr>
          <w:p w14:paraId="2ECD0108" w14:textId="03B65872" w:rsidR="001332BD" w:rsidRPr="00E956F7" w:rsidRDefault="001332BD" w:rsidP="002767D6">
            <w:pPr>
              <w:pStyle w:val="Tablebody"/>
              <w:autoSpaceDE w:val="0"/>
              <w:autoSpaceDN w:val="0"/>
              <w:adjustRightInd w:val="0"/>
              <w:rPr>
                <w:sz w:val="19"/>
                <w:szCs w:val="19"/>
              </w:rPr>
            </w:pPr>
            <w:r w:rsidRPr="00E956F7">
              <w:rPr>
                <w:szCs w:val="24"/>
              </w:rPr>
              <w:t>Floating point</w:t>
            </w:r>
          </w:p>
        </w:tc>
        <w:tc>
          <w:tcPr>
            <w:tcW w:w="4680" w:type="dxa"/>
            <w:tcBorders>
              <w:bottom w:val="single" w:sz="6" w:space="0" w:color="auto"/>
            </w:tcBorders>
            <w:vAlign w:val="bottom"/>
          </w:tcPr>
          <w:p w14:paraId="09AD4C27" w14:textId="6AD561B1" w:rsidR="001332BD" w:rsidRPr="00E956F7" w:rsidRDefault="001332BD" w:rsidP="002767D6">
            <w:pPr>
              <w:pStyle w:val="Tablebody"/>
              <w:autoSpaceDE w:val="0"/>
              <w:autoSpaceDN w:val="0"/>
              <w:adjustRightInd w:val="0"/>
              <w:rPr>
                <w:sz w:val="19"/>
                <w:szCs w:val="19"/>
              </w:rPr>
            </w:pPr>
            <w:r w:rsidRPr="00E956F7">
              <w:rPr>
                <w:szCs w:val="24"/>
              </w:rPr>
              <w:t>Optional</w:t>
            </w:r>
          </w:p>
        </w:tc>
      </w:tr>
      <w:tr w:rsidR="001332BD" w:rsidRPr="00E956F7" w14:paraId="559AC2A8" w14:textId="77777777" w:rsidTr="002767D6">
        <w:trPr>
          <w:cantSplit/>
          <w:trHeight w:val="340"/>
          <w:jc w:val="center"/>
        </w:trPr>
        <w:tc>
          <w:tcPr>
            <w:tcW w:w="1871" w:type="dxa"/>
            <w:tcBorders>
              <w:top w:val="single" w:sz="6" w:space="0" w:color="auto"/>
              <w:bottom w:val="single" w:sz="4" w:space="0" w:color="auto"/>
            </w:tcBorders>
            <w:vAlign w:val="bottom"/>
          </w:tcPr>
          <w:p w14:paraId="6FEA3406" w14:textId="7633DA82" w:rsidR="001332BD" w:rsidRPr="00E956F7" w:rsidRDefault="001332BD" w:rsidP="002767D6">
            <w:pPr>
              <w:pStyle w:val="Tablebody"/>
              <w:autoSpaceDE w:val="0"/>
              <w:autoSpaceDN w:val="0"/>
              <w:adjustRightInd w:val="0"/>
              <w:rPr>
                <w:sz w:val="19"/>
                <w:szCs w:val="19"/>
              </w:rPr>
            </w:pPr>
            <w:r w:rsidRPr="00E956F7">
              <w:rPr>
                <w:szCs w:val="24"/>
              </w:rPr>
              <w:t>filler</w:t>
            </w:r>
          </w:p>
        </w:tc>
        <w:tc>
          <w:tcPr>
            <w:tcW w:w="1800" w:type="dxa"/>
            <w:tcBorders>
              <w:top w:val="single" w:sz="6" w:space="0" w:color="auto"/>
              <w:bottom w:val="single" w:sz="4" w:space="0" w:color="auto"/>
            </w:tcBorders>
            <w:vAlign w:val="bottom"/>
          </w:tcPr>
          <w:p w14:paraId="06DAC43E" w14:textId="57492FFC" w:rsidR="001332BD" w:rsidRPr="00E956F7" w:rsidRDefault="001332BD" w:rsidP="002767D6">
            <w:pPr>
              <w:pStyle w:val="Tablebody"/>
              <w:autoSpaceDE w:val="0"/>
              <w:autoSpaceDN w:val="0"/>
              <w:adjustRightInd w:val="0"/>
              <w:rPr>
                <w:sz w:val="19"/>
                <w:szCs w:val="19"/>
              </w:rPr>
            </w:pPr>
            <w:r w:rsidRPr="00E956F7">
              <w:rPr>
                <w:szCs w:val="24"/>
              </w:rPr>
              <w:t>Selection</w:t>
            </w:r>
          </w:p>
        </w:tc>
        <w:tc>
          <w:tcPr>
            <w:tcW w:w="4680" w:type="dxa"/>
            <w:tcBorders>
              <w:top w:val="single" w:sz="6" w:space="0" w:color="auto"/>
              <w:bottom w:val="single" w:sz="4" w:space="0" w:color="auto"/>
            </w:tcBorders>
            <w:vAlign w:val="bottom"/>
          </w:tcPr>
          <w:p w14:paraId="11A72DF5" w14:textId="3EBE1419" w:rsidR="001332BD" w:rsidRPr="00E956F7" w:rsidRDefault="001332BD" w:rsidP="002767D6">
            <w:pPr>
              <w:pStyle w:val="Tablebody"/>
              <w:autoSpaceDE w:val="0"/>
              <w:autoSpaceDN w:val="0"/>
              <w:adjustRightInd w:val="0"/>
              <w:rPr>
                <w:sz w:val="19"/>
                <w:szCs w:val="19"/>
              </w:rPr>
            </w:pPr>
            <w:r w:rsidRPr="00E956F7">
              <w:rPr>
                <w:szCs w:val="24"/>
              </w:rPr>
              <w:t>Optional</w:t>
            </w:r>
          </w:p>
        </w:tc>
      </w:tr>
      <w:tr w:rsidR="001332BD" w:rsidRPr="00E956F7" w14:paraId="344B220F" w14:textId="77777777" w:rsidTr="002767D6">
        <w:trPr>
          <w:cantSplit/>
          <w:trHeight w:val="340"/>
          <w:jc w:val="center"/>
        </w:trPr>
        <w:tc>
          <w:tcPr>
            <w:tcW w:w="1871" w:type="dxa"/>
            <w:tcBorders>
              <w:top w:val="single" w:sz="4" w:space="0" w:color="auto"/>
            </w:tcBorders>
          </w:tcPr>
          <w:p w14:paraId="2D2A78C8" w14:textId="0B2BBB8D" w:rsidR="001332BD" w:rsidRPr="00E956F7" w:rsidRDefault="001332BD" w:rsidP="002767D6">
            <w:pPr>
              <w:pStyle w:val="Tablebody"/>
              <w:autoSpaceDE w:val="0"/>
              <w:autoSpaceDN w:val="0"/>
              <w:adjustRightInd w:val="0"/>
              <w:rPr>
                <w:sz w:val="19"/>
                <w:szCs w:val="19"/>
              </w:rPr>
            </w:pPr>
            <w:r w:rsidRPr="00E956F7">
              <w:rPr>
                <w:szCs w:val="24"/>
              </w:rPr>
              <w:t>filler_material</w:t>
            </w:r>
          </w:p>
        </w:tc>
        <w:tc>
          <w:tcPr>
            <w:tcW w:w="1800" w:type="dxa"/>
            <w:tcBorders>
              <w:top w:val="single" w:sz="4" w:space="0" w:color="auto"/>
            </w:tcBorders>
          </w:tcPr>
          <w:p w14:paraId="51684AA6" w14:textId="5F360338" w:rsidR="001332BD" w:rsidRPr="00E956F7" w:rsidRDefault="001332BD" w:rsidP="002767D6">
            <w:pPr>
              <w:pStyle w:val="Tablebody"/>
              <w:autoSpaceDE w:val="0"/>
              <w:autoSpaceDN w:val="0"/>
              <w:adjustRightInd w:val="0"/>
              <w:rPr>
                <w:sz w:val="19"/>
                <w:szCs w:val="19"/>
              </w:rPr>
            </w:pPr>
            <w:r w:rsidRPr="00E956F7">
              <w:rPr>
                <w:szCs w:val="24"/>
              </w:rPr>
              <w:t>Alphanumeric</w:t>
            </w:r>
          </w:p>
        </w:tc>
        <w:tc>
          <w:tcPr>
            <w:tcW w:w="4680" w:type="dxa"/>
            <w:tcBorders>
              <w:top w:val="single" w:sz="4" w:space="0" w:color="auto"/>
            </w:tcBorders>
          </w:tcPr>
          <w:p w14:paraId="2904B2C6" w14:textId="099A4965" w:rsidR="001332BD" w:rsidRPr="00E956F7" w:rsidRDefault="001332BD" w:rsidP="002767D6">
            <w:pPr>
              <w:pStyle w:val="Tablebody"/>
              <w:autoSpaceDE w:val="0"/>
              <w:autoSpaceDN w:val="0"/>
              <w:adjustRightInd w:val="0"/>
              <w:rPr>
                <w:sz w:val="19"/>
                <w:szCs w:val="19"/>
              </w:rPr>
            </w:pPr>
            <w:r w:rsidRPr="00E956F7">
              <w:rPr>
                <w:szCs w:val="24"/>
              </w:rPr>
              <w:t>Optional</w:t>
            </w:r>
          </w:p>
        </w:tc>
      </w:tr>
    </w:tbl>
    <w:p w14:paraId="1040B8A5" w14:textId="3A341712"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r w:rsidRPr="00E956F7">
        <w:rPr>
          <w:rFonts w:eastAsia="Times New Roman"/>
          <w:szCs w:val="24"/>
          <w:lang w:val="fr-CH"/>
        </w:rPr>
        <w:t>Attributes "u, x, y, z, reference"</w:t>
      </w:r>
    </w:p>
    <w:p w14:paraId="1DF84D49" w14:textId="283243D6" w:rsidR="001332BD" w:rsidRPr="00E956F7" w:rsidRDefault="00670713">
      <w:pPr>
        <w:pStyle w:val="BodyText"/>
        <w:autoSpaceDE w:val="0"/>
        <w:autoSpaceDN w:val="0"/>
        <w:adjustRightInd w:val="0"/>
        <w:rPr>
          <w:szCs w:val="24"/>
        </w:rPr>
      </w:pPr>
      <w:ins w:id="6306" w:author="LUEJE Claudia" w:date="2023-06-26T17:59:00Z">
        <w:r>
          <w:rPr>
            <w:szCs w:val="24"/>
          </w:rPr>
          <w:t xml:space="preserve">A </w:t>
        </w:r>
      </w:ins>
      <w:r>
        <w:rPr>
          <w:szCs w:val="24"/>
        </w:rPr>
        <w:t>d</w:t>
      </w:r>
      <w:r w:rsidR="001332BD" w:rsidRPr="00E956F7">
        <w:rPr>
          <w:szCs w:val="24"/>
        </w:rPr>
        <w:t xml:space="preserve">etailed definition can be found in </w:t>
      </w:r>
      <w:del w:id="6307" w:author="LUEJE Claudia" w:date="2023-06-26T17:59:00Z">
        <w:r w:rsidR="00FC68DB" w:rsidRPr="00D7391D">
          <w:delText xml:space="preserve">section </w:delText>
        </w:r>
        <w:r w:rsidR="00FC68DB" w:rsidRPr="00F54804">
          <w:rPr>
            <w:i/>
          </w:rPr>
          <w:fldChar w:fldCharType="begin"/>
        </w:r>
        <w:r w:rsidR="00FC68DB" w:rsidRPr="00F54804">
          <w:delInstrText xml:space="preserve"> REF _Ref397524978 \r \h  \* MERGEFORMAT </w:delInstrText>
        </w:r>
        <w:r w:rsidR="00FC68DB" w:rsidRPr="00F54804">
          <w:rPr>
            <w:i/>
          </w:rPr>
        </w:r>
        <w:r w:rsidR="00FC68DB" w:rsidRPr="00F54804">
          <w:rPr>
            <w:i/>
          </w:rPr>
          <w:fldChar w:fldCharType="separate"/>
        </w:r>
        <w:r w:rsidR="0067475A">
          <w:delText>7.2.4.5</w:delText>
        </w:r>
        <w:r w:rsidR="00FC68DB" w:rsidRPr="00F54804">
          <w:rPr>
            <w:i/>
          </w:rPr>
          <w:fldChar w:fldCharType="end"/>
        </w:r>
        <w:r w:rsidR="00FC68DB" w:rsidRPr="0013175B">
          <w:delText xml:space="preserve"> </w:delText>
        </w:r>
        <w:r w:rsidR="00FC68DB" w:rsidRPr="0013175B">
          <w:rPr>
            <w:i/>
          </w:rPr>
          <w:fldChar w:fldCharType="begin"/>
        </w:r>
        <w:r w:rsidR="00FC68DB" w:rsidRPr="0013175B">
          <w:delInstrText xml:space="preserve"> REF _Ref397524978 \h  \* MERGEFORMAT </w:delInstrText>
        </w:r>
        <w:r w:rsidR="00FC68DB" w:rsidRPr="0013175B">
          <w:rPr>
            <w:i/>
          </w:rPr>
        </w:r>
        <w:r w:rsidR="00FC68DB" w:rsidRPr="0013175B">
          <w:rPr>
            <w:i/>
          </w:rPr>
          <w:fldChar w:fldCharType="separate"/>
        </w:r>
        <w:r w:rsidR="0067475A" w:rsidRPr="00F54804">
          <w:delText>Welding Position</w:delText>
        </w:r>
        <w:r w:rsidR="00FC68DB" w:rsidRPr="0013175B">
          <w:rPr>
            <w:i/>
          </w:rPr>
          <w:fldChar w:fldCharType="end"/>
        </w:r>
        <w:r w:rsidR="00FC68DB" w:rsidRPr="00F54804">
          <w:delText>.</w:delText>
        </w:r>
      </w:del>
      <w:ins w:id="6308" w:author="LUEJE Claudia" w:date="2023-06-26T17:59:00Z">
        <w:r w:rsidR="00E50C0A" w:rsidRPr="00E956F7">
          <w:rPr>
            <w:rStyle w:val="citesec"/>
            <w:szCs w:val="24"/>
          </w:rPr>
          <w:t>1</w:t>
        </w:r>
        <w:r w:rsidR="001332BD" w:rsidRPr="00E956F7">
          <w:rPr>
            <w:rStyle w:val="citesec"/>
            <w:szCs w:val="24"/>
          </w:rPr>
          <w:t>0.2.4.4</w:t>
        </w:r>
        <w:r w:rsidR="001332BD" w:rsidRPr="00E956F7">
          <w:rPr>
            <w:szCs w:val="24"/>
          </w:rPr>
          <w:t xml:space="preserve"> Welding </w:t>
        </w:r>
        <w:r>
          <w:rPr>
            <w:szCs w:val="24"/>
          </w:rPr>
          <w:t>p</w:t>
        </w:r>
        <w:r w:rsidR="001332BD" w:rsidRPr="00E956F7">
          <w:rPr>
            <w:szCs w:val="24"/>
          </w:rPr>
          <w:t>osition.</w:t>
        </w:r>
      </w:ins>
    </w:p>
    <w:p w14:paraId="59B9BDF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p>
    <w:p w14:paraId="45B97B68" w14:textId="77777777" w:rsidR="001332BD" w:rsidRPr="00E956F7" w:rsidRDefault="001332BD" w:rsidP="00480CD2">
      <w:pPr>
        <w:pStyle w:val="BodyText"/>
      </w:pPr>
      <w:r w:rsidRPr="00E956F7">
        <w:t xml:space="preserve">Valid values for the attribute </w:t>
      </w:r>
      <w:r w:rsidRPr="00CC51AC">
        <w:rPr>
          <w:rStyle w:val="ISOCode"/>
        </w:rPr>
        <w:t>section</w:t>
      </w:r>
      <w:r w:rsidRPr="00E956F7">
        <w:rPr>
          <w:rFonts w:cs="Courier New"/>
        </w:rPr>
        <w:t xml:space="preserve"> of an edge weld are:</w:t>
      </w:r>
    </w:p>
    <w:p w14:paraId="77C013FA" w14:textId="2B612CC7"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09" w:author="LUEJE Claudia" w:date="2023-06-26T17:59:00Z">
        <w:r>
          <w:rPr>
            <w:szCs w:val="24"/>
          </w:rPr>
          <w:t>—</w:t>
        </w:r>
        <w:r>
          <w:rPr>
            <w:szCs w:val="24"/>
          </w:rPr>
          <w:tab/>
        </w:r>
      </w:ins>
      <w:r w:rsidR="001332BD" w:rsidRPr="00CC51AC">
        <w:rPr>
          <w:rStyle w:val="ISOCode"/>
        </w:rPr>
        <w:t>I</w:t>
      </w:r>
      <w:r w:rsidR="001332BD" w:rsidRPr="00E956F7">
        <w:rPr>
          <w:szCs w:val="24"/>
        </w:rPr>
        <w:t xml:space="preserve"> (not be confused with seam weld subtype "</w:t>
      </w:r>
      <w:r w:rsidR="001332BD" w:rsidRPr="00CC51AC">
        <w:rPr>
          <w:rStyle w:val="ISOCode"/>
        </w:rPr>
        <w:t>i_weld</w:t>
      </w:r>
      <w:r w:rsidR="001332BD" w:rsidRPr="00E956F7">
        <w:rPr>
          <w:szCs w:val="24"/>
        </w:rPr>
        <w:t>" (</w:t>
      </w:r>
      <w:del w:id="6310" w:author="LUEJE Claudia" w:date="2023-06-26T17:59:00Z">
        <w:r w:rsidR="00FC68DB" w:rsidRPr="0013175B">
          <w:delText xml:space="preserve">cf. section </w:delText>
        </w:r>
        <w:r w:rsidR="00FC68DB" w:rsidRPr="0013175B">
          <w:fldChar w:fldCharType="begin"/>
        </w:r>
        <w:r w:rsidR="00FC68DB" w:rsidRPr="0013175B">
          <w:delInstrText xml:space="preserve"> REF _Ref414571756 \r \h </w:delInstrText>
        </w:r>
        <w:r w:rsidR="00FC68DB" w:rsidRPr="0013175B">
          <w:fldChar w:fldCharType="separate"/>
        </w:r>
        <w:r w:rsidR="0067475A">
          <w:delText>7.2.4.1</w:delText>
        </w:r>
        <w:r w:rsidR="00FC68DB" w:rsidRPr="0013175B">
          <w:fldChar w:fldCharType="end"/>
        </w:r>
        <w:r w:rsidR="00FC68DB" w:rsidRPr="0013175B">
          <w:delText>!)</w:delText>
        </w:r>
        <w:r w:rsidR="00F2441B">
          <w:delText>;</w:delText>
        </w:r>
      </w:del>
      <w:ins w:id="6311" w:author="LUEJE Claudia" w:date="2023-06-26T17:59:00Z">
        <w:r w:rsidR="00670713">
          <w:rPr>
            <w:szCs w:val="24"/>
          </w:rPr>
          <w:t xml:space="preserve">see </w:t>
        </w:r>
        <w:r w:rsidR="00E50C0A" w:rsidRPr="00E956F7">
          <w:rPr>
            <w:rStyle w:val="citesec"/>
            <w:szCs w:val="24"/>
          </w:rPr>
          <w:t>1</w:t>
        </w:r>
        <w:r w:rsidR="001332BD" w:rsidRPr="00E956F7">
          <w:rPr>
            <w:rStyle w:val="citesec"/>
            <w:szCs w:val="24"/>
          </w:rPr>
          <w:t>0.2.4.1</w:t>
        </w:r>
        <w:r w:rsidR="001332BD" w:rsidRPr="00E956F7">
          <w:rPr>
            <w:szCs w:val="24"/>
          </w:rPr>
          <w:t>)</w:t>
        </w:r>
        <w:r w:rsidR="001332BD" w:rsidRPr="00E956F7">
          <w:rPr>
            <w:rStyle w:val="ISOCode"/>
            <w:rFonts w:ascii="Cambria" w:hAnsi="Cambria" w:cs="Times New Roman"/>
            <w:szCs w:val="24"/>
          </w:rPr>
          <w:t>;</w:t>
        </w:r>
      </w:ins>
    </w:p>
    <w:p w14:paraId="1ECB5DCD" w14:textId="23CD8057"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12" w:author="LUEJE Claudia" w:date="2023-06-26T17:59:00Z">
        <w:r>
          <w:rPr>
            <w:szCs w:val="24"/>
          </w:rPr>
          <w:t>—</w:t>
        </w:r>
        <w:r>
          <w:rPr>
            <w:szCs w:val="24"/>
          </w:rPr>
          <w:tab/>
        </w:r>
      </w:ins>
      <w:r w:rsidR="001332BD" w:rsidRPr="00CC51AC">
        <w:rPr>
          <w:rStyle w:val="ISOCode"/>
        </w:rPr>
        <w:t>V;</w:t>
      </w:r>
    </w:p>
    <w:p w14:paraId="7ADA3E3C" w14:textId="1C64BCDE"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13" w:author="LUEJE Claudia" w:date="2023-06-26T17:59:00Z">
        <w:r>
          <w:rPr>
            <w:szCs w:val="24"/>
          </w:rPr>
          <w:t>—</w:t>
        </w:r>
        <w:r>
          <w:rPr>
            <w:szCs w:val="24"/>
          </w:rPr>
          <w:tab/>
        </w:r>
      </w:ins>
      <w:r w:rsidR="001332BD" w:rsidRPr="00CC51AC">
        <w:rPr>
          <w:rStyle w:val="ISOCode"/>
        </w:rPr>
        <w:t>U.</w:t>
      </w:r>
    </w:p>
    <w:p w14:paraId="21928FE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314" w:name="_Toc338939182"/>
      <w:r w:rsidRPr="00E956F7">
        <w:rPr>
          <w:rFonts w:eastAsia="Times New Roman"/>
          <w:szCs w:val="24"/>
        </w:rPr>
        <w:t>Attribute "width</w:t>
      </w:r>
      <w:bookmarkEnd w:id="6314"/>
      <w:r w:rsidRPr="00E956F7">
        <w:rPr>
          <w:rFonts w:eastAsia="Times New Roman"/>
          <w:szCs w:val="24"/>
        </w:rPr>
        <w:t>"</w:t>
      </w:r>
    </w:p>
    <w:p w14:paraId="0EA7D143"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width</w:t>
      </w:r>
      <w:r w:rsidRPr="00E956F7">
        <w:rPr>
          <w:szCs w:val="24"/>
        </w:rPr>
        <w:t xml:space="preserve"> specifies the width of the weld.</w:t>
      </w:r>
    </w:p>
    <w:p w14:paraId="5713B53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315" w:name="_Toc338939184"/>
      <w:r w:rsidRPr="00E956F7">
        <w:rPr>
          <w:rFonts w:eastAsia="Times New Roman"/>
          <w:szCs w:val="24"/>
        </w:rPr>
        <w:t>Attribute "filler</w:t>
      </w:r>
      <w:bookmarkEnd w:id="6315"/>
      <w:r w:rsidRPr="00E956F7">
        <w:rPr>
          <w:rFonts w:eastAsia="Times New Roman"/>
          <w:szCs w:val="24"/>
        </w:rPr>
        <w:t>"</w:t>
      </w:r>
    </w:p>
    <w:p w14:paraId="2A1C739F"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208C76C7" w14:textId="3EA8AC92"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16" w:author="LUEJE Claudia" w:date="2023-06-26T17:59:00Z">
        <w:r>
          <w:rPr>
            <w:szCs w:val="24"/>
          </w:rPr>
          <w:t>—</w:t>
        </w:r>
        <w:r>
          <w:rPr>
            <w:szCs w:val="24"/>
          </w:rPr>
          <w:tab/>
        </w:r>
      </w:ins>
      <w:r w:rsidR="001332BD" w:rsidRPr="00CC51AC">
        <w:rPr>
          <w:rStyle w:val="ISOCode"/>
        </w:rPr>
        <w:t>yes;</w:t>
      </w:r>
    </w:p>
    <w:p w14:paraId="47B565DE" w14:textId="28D689D0" w:rsidR="001332BD" w:rsidRPr="00E956F7" w:rsidRDefault="00CC51AC">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17" w:author="LUEJE Claudia" w:date="2023-06-26T17:59:00Z">
        <w:r>
          <w:rPr>
            <w:szCs w:val="24"/>
          </w:rPr>
          <w:t>—</w:t>
        </w:r>
        <w:r>
          <w:rPr>
            <w:szCs w:val="24"/>
          </w:rPr>
          <w:tab/>
        </w:r>
      </w:ins>
      <w:r w:rsidR="001332BD" w:rsidRPr="00CC51AC">
        <w:rPr>
          <w:rStyle w:val="ISOCode"/>
        </w:rPr>
        <w:t>no.</w:t>
      </w:r>
    </w:p>
    <w:p w14:paraId="1511CA9F" w14:textId="4827C581" w:rsidR="001332BD" w:rsidRPr="00E956F7" w:rsidRDefault="00DD71FD">
      <w:pPr>
        <w:pStyle w:val="BodyText"/>
        <w:autoSpaceDE w:val="0"/>
        <w:autoSpaceDN w:val="0"/>
        <w:adjustRightInd w:val="0"/>
        <w:rPr>
          <w:szCs w:val="24"/>
        </w:rPr>
      </w:pPr>
      <w:del w:id="6318" w:author="LUEJE Claudia" w:date="2023-06-26T17:59:00Z">
        <w:r w:rsidRPr="00701FF5">
          <w:delText>NOTE</w:delText>
        </w:r>
        <w:r w:rsidRPr="00701FF5">
          <w:tab/>
        </w:r>
      </w:del>
      <w:r w:rsidR="001332BD" w:rsidRPr="00E956F7">
        <w:rPr>
          <w:szCs w:val="24"/>
        </w:rPr>
        <w:t>Depending on the technology</w:t>
      </w:r>
      <w:ins w:id="6319" w:author="LUEJE Claudia" w:date="2023-06-26T17:59:00Z">
        <w:r w:rsidR="001332BD" w:rsidRPr="00E956F7">
          <w:rPr>
            <w:szCs w:val="24"/>
          </w:rPr>
          <w:t>,</w:t>
        </w:r>
      </w:ins>
      <w:r w:rsidR="001332BD" w:rsidRPr="00E956F7">
        <w:rPr>
          <w:szCs w:val="24"/>
        </w:rPr>
        <w:t xml:space="preserve"> the default value can </w:t>
      </w:r>
      <w:del w:id="6320" w:author="LUEJE Claudia" w:date="2023-06-26T17:59:00Z">
        <w:r w:rsidR="00FC68DB" w:rsidRPr="00701FF5">
          <w:delText>different (</w:delText>
        </w:r>
      </w:del>
      <w:ins w:id="6321" w:author="LUEJE Claudia" w:date="2023-06-26T17:59:00Z">
        <w:r w:rsidR="001332BD" w:rsidRPr="00E956F7">
          <w:rPr>
            <w:szCs w:val="24"/>
          </w:rPr>
          <w:t xml:space="preserve">differ, </w:t>
        </w:r>
      </w:ins>
      <w:r w:rsidR="00670713">
        <w:rPr>
          <w:szCs w:val="24"/>
        </w:rPr>
        <w:t>see</w:t>
      </w:r>
      <w:r w:rsidR="001332BD" w:rsidRPr="00E956F7">
        <w:rPr>
          <w:szCs w:val="24"/>
        </w:rPr>
        <w:t xml:space="preserve"> </w:t>
      </w:r>
      <w:del w:id="6322" w:author="LUEJE Claudia" w:date="2023-06-26T17:59:00Z">
        <w:r w:rsidR="00FC68DB" w:rsidRPr="00701FF5">
          <w:delText>in Generic Seam Weld Definition section under attribute filler).</w:delText>
        </w:r>
      </w:del>
      <w:ins w:id="6323" w:author="LUEJE Claudia" w:date="2023-06-26T17:59:00Z">
        <w:r w:rsidR="001332BD" w:rsidRPr="00E956F7">
          <w:rPr>
            <w:rStyle w:val="citesec"/>
            <w:szCs w:val="24"/>
          </w:rPr>
          <w:t>10.2.4.4.19</w:t>
        </w:r>
        <w:r w:rsidR="001332BD" w:rsidRPr="00E956F7">
          <w:rPr>
            <w:szCs w:val="24"/>
          </w:rPr>
          <w:t xml:space="preserve"> Attribute "filler".</w:t>
        </w:r>
      </w:ins>
    </w:p>
    <w:p w14:paraId="6696E87C"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4661DC20"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334693DD" w14:textId="1EC8D600" w:rsidR="001332BD" w:rsidRPr="00E956F7" w:rsidRDefault="001332BD" w:rsidP="00497671">
      <w:pPr>
        <w:pStyle w:val="BodyText"/>
      </w:pPr>
      <w:r w:rsidRPr="00E956F7">
        <w:t>EXAMPLE</w:t>
      </w:r>
    </w:p>
    <w:p w14:paraId="4E6F20D0" w14:textId="77777777" w:rsidR="0034667B" w:rsidRDefault="0034667B" w:rsidP="0034667B">
      <w:pPr>
        <w:pStyle w:val="Code-"/>
      </w:pPr>
      <w:r w:rsidRPr="00E45DCE">
        <w:t xml:space="preserve">    </w:t>
      </w:r>
      <w:r w:rsidR="001332BD" w:rsidRPr="00E45DCE">
        <w:rPr>
          <w:szCs w:val="24"/>
        </w:rPr>
        <w:t>&lt;seamweld&gt;</w:t>
      </w:r>
    </w:p>
    <w:p w14:paraId="4B95F235" w14:textId="77777777" w:rsidR="0034667B" w:rsidRDefault="0034667B" w:rsidP="0034667B">
      <w:pPr>
        <w:pStyle w:val="Code-"/>
      </w:pPr>
      <w:r>
        <w:t xml:space="preserve">    </w:t>
      </w:r>
      <w:r w:rsidR="001332BD" w:rsidRPr="00E45DCE">
        <w:t xml:space="preserve">    &lt;edge_weld base="1" technology="arc"&gt;</w:t>
      </w:r>
    </w:p>
    <w:p w14:paraId="75A235ED" w14:textId="77777777" w:rsidR="0034667B" w:rsidRDefault="0034667B" w:rsidP="0034667B">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u="1" x="1" y="1" z="0"</w:t>
      </w:r>
    </w:p>
    <w:p w14:paraId="69DD4830" w14:textId="77777777" w:rsidR="0034667B" w:rsidRDefault="0034667B" w:rsidP="0034667B">
      <w:pPr>
        <w:pStyle w:val="Code-"/>
      </w:pPr>
      <w:r>
        <w:rPr>
          <w:lang w:val="fr-CH"/>
        </w:rPr>
        <w:t xml:space="preserve">    </w:t>
      </w:r>
      <w:r w:rsidR="001332BD" w:rsidRPr="00E45DCE">
        <w:rPr>
          <w:lang w:val="fr-CH"/>
        </w:rPr>
        <w:t xml:space="preserve">                       </w:t>
      </w:r>
      <w:r w:rsidR="001332BD" w:rsidRPr="00E45DCE">
        <w:rPr>
          <w:b/>
        </w:rPr>
        <w:t>reference="false"</w:t>
      </w:r>
    </w:p>
    <w:p w14:paraId="74E1C2AD" w14:textId="77777777" w:rsidR="0034667B" w:rsidRDefault="0034667B" w:rsidP="0034667B">
      <w:pPr>
        <w:pStyle w:val="Code-"/>
      </w:pPr>
      <w:r>
        <w:t xml:space="preserve">    </w:t>
      </w:r>
      <w:r w:rsidR="001332BD" w:rsidRPr="00E45DCE">
        <w:t xml:space="preserve">                       </w:t>
      </w:r>
      <w:r w:rsidR="001332BD" w:rsidRPr="00E45DCE">
        <w:rPr>
          <w:b/>
        </w:rPr>
        <w:t>section="V"</w:t>
      </w:r>
    </w:p>
    <w:p w14:paraId="04302225" w14:textId="77777777" w:rsidR="0034667B" w:rsidRDefault="0034667B" w:rsidP="0034667B">
      <w:pPr>
        <w:pStyle w:val="Code-"/>
      </w:pPr>
      <w:r>
        <w:t xml:space="preserve">    </w:t>
      </w:r>
      <w:r w:rsidR="001332BD" w:rsidRPr="00E45DCE">
        <w:t xml:space="preserve">                       </w:t>
      </w:r>
      <w:r w:rsidR="001332BD" w:rsidRPr="00E45DCE">
        <w:rPr>
          <w:b/>
        </w:rPr>
        <w:t>width="2"</w:t>
      </w:r>
    </w:p>
    <w:p w14:paraId="78BE1312" w14:textId="77777777" w:rsidR="0034667B" w:rsidRDefault="0034667B" w:rsidP="0034667B">
      <w:pPr>
        <w:pStyle w:val="Code-"/>
      </w:pPr>
      <w:r>
        <w:t xml:space="preserve">    </w:t>
      </w:r>
      <w:r w:rsidR="001332BD" w:rsidRPr="00E45DCE">
        <w:t xml:space="preserve">                       </w:t>
      </w:r>
      <w:r w:rsidR="001332BD" w:rsidRPr="00E45DCE">
        <w:rPr>
          <w:b/>
        </w:rPr>
        <w:t>filler="yes"</w:t>
      </w:r>
    </w:p>
    <w:p w14:paraId="554D3D71" w14:textId="77777777" w:rsidR="0034667B" w:rsidRDefault="0034667B" w:rsidP="0034667B">
      <w:pPr>
        <w:pStyle w:val="Code-"/>
      </w:pPr>
      <w:r>
        <w:t xml:space="preserve">    </w:t>
      </w:r>
      <w:r w:rsidR="00480CD2" w:rsidRPr="00E45DCE">
        <w:t xml:space="preserve">                    </w:t>
      </w:r>
      <w:r w:rsidR="001332BD" w:rsidRPr="00E45DCE">
        <w:t xml:space="preserve">    </w:t>
      </w:r>
      <w:r w:rsidR="001332BD" w:rsidRPr="00E45DCE">
        <w:rPr>
          <w:b/>
        </w:rPr>
        <w:t>filler_material=" E7018-X"/&gt;</w:t>
      </w:r>
    </w:p>
    <w:p w14:paraId="6858FDCA" w14:textId="77777777" w:rsidR="0034667B" w:rsidRDefault="0034667B" w:rsidP="0034667B">
      <w:pPr>
        <w:pStyle w:val="Code-"/>
      </w:pPr>
      <w:r>
        <w:t xml:space="preserve">    </w:t>
      </w:r>
      <w:r w:rsidR="001332BD" w:rsidRPr="00E45DCE">
        <w:t xml:space="preserve">        &lt;sheet_parameter ... /&gt;</w:t>
      </w:r>
    </w:p>
    <w:p w14:paraId="2E667E20" w14:textId="77777777" w:rsidR="0034667B" w:rsidRDefault="0034667B" w:rsidP="0034667B">
      <w:pPr>
        <w:pStyle w:val="Code-"/>
      </w:pPr>
      <w:r>
        <w:t xml:space="preserve">    </w:t>
      </w:r>
      <w:r w:rsidR="001332BD" w:rsidRPr="00E45DCE">
        <w:t xml:space="preserve">    &lt;/edge_weld&gt;</w:t>
      </w:r>
    </w:p>
    <w:p w14:paraId="6A44E0FF" w14:textId="2D015549" w:rsidR="001332BD" w:rsidRPr="00E45DCE" w:rsidRDefault="0034667B" w:rsidP="0034667B">
      <w:pPr>
        <w:pStyle w:val="Code-"/>
      </w:pPr>
      <w:r>
        <w:t xml:space="preserve">    </w:t>
      </w:r>
      <w:r w:rsidR="001332BD" w:rsidRPr="00E45DCE">
        <w:t>&lt;/seamweld&gt;</w:t>
      </w:r>
    </w:p>
    <w:p w14:paraId="6F78915E" w14:textId="44E2589D" w:rsidR="001332BD" w:rsidRPr="00E45DCE" w:rsidRDefault="00480CD2" w:rsidP="00E45DCE">
      <w:pPr>
        <w:pStyle w:val="Code-"/>
      </w:pPr>
      <w:r w:rsidRPr="00E45DCE">
        <w:t> </w:t>
      </w:r>
    </w:p>
    <w:p w14:paraId="7F6DB137"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324" w:name="WeldDefinitionIWeld"/>
      <w:bookmarkStart w:id="6325" w:name="_Toc3557029"/>
      <w:bookmarkStart w:id="6326" w:name="_Toc34747279"/>
      <w:bookmarkStart w:id="6327" w:name="_Toc77102098"/>
      <w:bookmarkStart w:id="6328" w:name="_Toc288200765"/>
      <w:bookmarkStart w:id="6329" w:name="_Toc338939109"/>
      <w:bookmarkEnd w:id="6324"/>
      <w:r w:rsidRPr="00E956F7">
        <w:rPr>
          <w:rFonts w:eastAsia="Times New Roman"/>
          <w:szCs w:val="24"/>
        </w:rPr>
        <w:t>Element "sheet_parameter</w:t>
      </w:r>
      <w:bookmarkEnd w:id="6325"/>
      <w:r w:rsidRPr="00E956F7">
        <w:rPr>
          <w:rFonts w:eastAsia="Times New Roman"/>
          <w:szCs w:val="24"/>
        </w:rPr>
        <w:t>"</w:t>
      </w:r>
      <w:bookmarkEnd w:id="6326"/>
      <w:bookmarkEnd w:id="6327"/>
    </w:p>
    <w:p w14:paraId="2E3484BE" w14:textId="113A45BA"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&lt;sheet_parameter/&gt;</w:t>
      </w:r>
      <w:r w:rsidRPr="00E956F7">
        <w:rPr>
          <w:szCs w:val="24"/>
        </w:rPr>
        <w:t>, the following attributes can be specified for the Edge Weld</w:t>
      </w:r>
      <w:ins w:id="6330" w:author="LUEJE Claudia" w:date="2023-06-26T17:59:00Z">
        <w:r w:rsidR="00670713">
          <w:rPr>
            <w:szCs w:val="24"/>
          </w:rPr>
          <w:t xml:space="preserve"> as shown in </w:t>
        </w:r>
        <w:r w:rsidR="00670713" w:rsidRPr="00670713">
          <w:rPr>
            <w:rStyle w:val="citetbl"/>
          </w:rPr>
          <w:t>Table 104</w:t>
        </w:r>
      </w:ins>
      <w:r w:rsidRPr="00E956F7">
        <w:rPr>
          <w:szCs w:val="24"/>
        </w:rPr>
        <w:t>:</w:t>
      </w:r>
    </w:p>
    <w:p w14:paraId="2FD526F2" w14:textId="38D0CD0A" w:rsidR="001332BD" w:rsidRPr="00E956F7" w:rsidRDefault="006F39DE">
      <w:pPr>
        <w:pStyle w:val="Tabletitle"/>
        <w:autoSpaceDE w:val="0"/>
        <w:autoSpaceDN w:val="0"/>
        <w:adjustRightInd w:val="0"/>
        <w:outlineLvl w:val="0"/>
        <w:rPr>
          <w:szCs w:val="24"/>
        </w:rPr>
      </w:pPr>
      <w:bookmarkStart w:id="6331" w:name="_Toc110532452"/>
      <w:r w:rsidRPr="00E956F7">
        <w:rPr>
          <w:szCs w:val="24"/>
        </w:rPr>
        <w:t>Table</w:t>
      </w:r>
      <w:del w:id="6332"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104</w:delText>
        </w:r>
        <w:r w:rsidR="0025265B" w:rsidRPr="005C2D94">
          <w:fldChar w:fldCharType="end"/>
        </w:r>
      </w:del>
      <w:ins w:id="6333" w:author="LUEJE Claudia" w:date="2023-06-26T17:59:00Z">
        <w:r w:rsidRPr="00E956F7">
          <w:rPr>
            <w:szCs w:val="24"/>
          </w:rPr>
          <w:t> </w:t>
        </w:r>
        <w:r w:rsidR="001332BD" w:rsidRPr="00E956F7">
          <w:rPr>
            <w:szCs w:val="24"/>
          </w:rPr>
          <w:t>104</w:t>
        </w:r>
      </w:ins>
      <w:r w:rsidR="009E34DA"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w:t>
      </w:r>
      <w:r w:rsidR="00C977C7">
        <w:rPr>
          <w:szCs w:val="24"/>
        </w:rPr>
        <w:t>c</w:t>
      </w:r>
      <w:r w:rsidR="001332BD" w:rsidRPr="00E956F7">
        <w:rPr>
          <w:szCs w:val="24"/>
        </w:rPr>
        <w:t xml:space="preserve">orner </w:t>
      </w:r>
      <w:r w:rsidR="00C977C7">
        <w:rPr>
          <w:szCs w:val="24"/>
        </w:rPr>
        <w:t>w</w:t>
      </w:r>
      <w:r w:rsidR="001332BD" w:rsidRPr="00E956F7">
        <w:rPr>
          <w:szCs w:val="24"/>
        </w:rPr>
        <w:t>eld</w:t>
      </w:r>
      <w:bookmarkEnd w:id="6331"/>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3D83C208" w14:textId="77777777" w:rsidTr="009E00ED">
        <w:trPr>
          <w:tblHeader/>
          <w:jc w:val="center"/>
        </w:trPr>
        <w:tc>
          <w:tcPr>
            <w:tcW w:w="1574" w:type="dxa"/>
            <w:tcBorders>
              <w:top w:val="single" w:sz="12" w:space="0" w:color="auto"/>
              <w:bottom w:val="single" w:sz="12" w:space="0" w:color="auto"/>
            </w:tcBorders>
            <w:shd w:val="clear" w:color="auto" w:fill="F3F3F3"/>
            <w:vAlign w:val="bottom"/>
          </w:tcPr>
          <w:p w14:paraId="085123F9" w14:textId="19BC49F8" w:rsidR="001332BD" w:rsidRPr="00B62EE5" w:rsidRDefault="001332BD" w:rsidP="009E34DA">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2BDDCF8A" w14:textId="7D094CBE" w:rsidR="001332BD" w:rsidRPr="00B62EE5" w:rsidRDefault="001332BD" w:rsidP="009E34DA">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776FB0EE" w14:textId="69EC0E66" w:rsidR="001332BD" w:rsidRPr="00B62EE5" w:rsidRDefault="001332BD" w:rsidP="009E34DA">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12E38576" w14:textId="5830E48D" w:rsidR="001332BD" w:rsidRPr="00B62EE5" w:rsidRDefault="001332BD" w:rsidP="009E34DA">
            <w:pPr>
              <w:pStyle w:val="Tableheader"/>
              <w:autoSpaceDE w:val="0"/>
              <w:autoSpaceDN w:val="0"/>
              <w:adjustRightInd w:val="0"/>
              <w:rPr>
                <w:b/>
              </w:rPr>
            </w:pPr>
            <w:r w:rsidRPr="00B62EE5">
              <w:rPr>
                <w:b/>
                <w:szCs w:val="24"/>
              </w:rPr>
              <w:t>Constraint / Remarks</w:t>
            </w:r>
          </w:p>
        </w:tc>
      </w:tr>
      <w:tr w:rsidR="001332BD" w:rsidRPr="00E956F7" w14:paraId="378B4F6F" w14:textId="77777777" w:rsidTr="009E00ED">
        <w:trPr>
          <w:jc w:val="center"/>
        </w:trPr>
        <w:tc>
          <w:tcPr>
            <w:tcW w:w="1574" w:type="dxa"/>
            <w:tcBorders>
              <w:top w:val="single" w:sz="12" w:space="0" w:color="auto"/>
            </w:tcBorders>
          </w:tcPr>
          <w:p w14:paraId="02B76F4C" w14:textId="29440CB4" w:rsidR="001332BD" w:rsidRPr="00E956F7" w:rsidRDefault="001332BD" w:rsidP="009E34DA">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52356789" w14:textId="335794C9" w:rsidR="001332BD" w:rsidRPr="00E956F7" w:rsidRDefault="001332BD" w:rsidP="009E34DA">
            <w:pPr>
              <w:pStyle w:val="Tablebody"/>
              <w:autoSpaceDE w:val="0"/>
              <w:autoSpaceDN w:val="0"/>
              <w:adjustRightInd w:val="0"/>
            </w:pPr>
            <w:r w:rsidRPr="00E956F7">
              <w:rPr>
                <w:szCs w:val="24"/>
              </w:rPr>
              <w:t>Integer</w:t>
            </w:r>
          </w:p>
        </w:tc>
        <w:tc>
          <w:tcPr>
            <w:tcW w:w="1109" w:type="dxa"/>
            <w:tcBorders>
              <w:top w:val="single" w:sz="12" w:space="0" w:color="auto"/>
            </w:tcBorders>
          </w:tcPr>
          <w:p w14:paraId="65D1E410" w14:textId="79AA6B78" w:rsidR="001332BD" w:rsidRPr="00E956F7" w:rsidRDefault="001332BD" w:rsidP="009E34DA">
            <w:pPr>
              <w:pStyle w:val="Tablebody"/>
              <w:autoSpaceDE w:val="0"/>
              <w:autoSpaceDN w:val="0"/>
              <w:adjustRightInd w:val="0"/>
            </w:pPr>
            <w:r w:rsidRPr="00E956F7">
              <w:rPr>
                <w:szCs w:val="24"/>
              </w:rPr>
              <w:t>Required</w:t>
            </w:r>
          </w:p>
        </w:tc>
        <w:tc>
          <w:tcPr>
            <w:tcW w:w="4430" w:type="dxa"/>
            <w:tcBorders>
              <w:top w:val="single" w:sz="12" w:space="0" w:color="auto"/>
            </w:tcBorders>
          </w:tcPr>
          <w:p w14:paraId="40271CDE" w14:textId="3D56D70B" w:rsidR="001332BD" w:rsidRPr="00E956F7" w:rsidRDefault="001332BD" w:rsidP="009E34DA">
            <w:pPr>
              <w:pStyle w:val="Tablebody"/>
              <w:autoSpaceDE w:val="0"/>
              <w:autoSpaceDN w:val="0"/>
              <w:adjustRightInd w:val="0"/>
            </w:pPr>
            <w:r w:rsidRPr="00E956F7">
              <w:rPr>
                <w:szCs w:val="24"/>
              </w:rPr>
              <w:t xml:space="preserve">It shall be referenced to </w:t>
            </w:r>
            <w:r w:rsidRPr="00CC51AC">
              <w:rPr>
                <w:rStyle w:val="ISOCode"/>
              </w:rPr>
              <w:t>&lt;part</w:t>
            </w:r>
            <w:del w:id="6334" w:author="LUEJE Claudia" w:date="2023-06-26T17:59:00Z">
              <w:r w:rsidR="00FC68DB" w:rsidRPr="00F54804">
                <w:rPr>
                  <w:rFonts w:ascii="Courier New" w:hAnsi="Courier New" w:cs="Courier New"/>
                  <w:b/>
                  <w:i/>
                  <w:szCs w:val="20"/>
                </w:rPr>
                <w:delText>&gt;</w:delText>
              </w:r>
            </w:del>
            <w:ins w:id="6335" w:author="LUEJE Claudia" w:date="2023-06-26T17:59:00Z">
              <w:r w:rsidRPr="00CC51AC">
                <w:rPr>
                  <w:rStyle w:val="ISOCode"/>
                </w:rPr>
                <w:t>/&gt;</w:t>
              </w:r>
            </w:ins>
            <w:r w:rsidRPr="00E956F7">
              <w:rPr>
                <w:szCs w:val="24"/>
              </w:rPr>
              <w:t xml:space="preserve"> index attribute</w:t>
            </w:r>
          </w:p>
        </w:tc>
      </w:tr>
      <w:tr w:rsidR="001332BD" w:rsidRPr="00E956F7" w14:paraId="0A9D6072" w14:textId="77777777" w:rsidTr="009E00ED">
        <w:trPr>
          <w:jc w:val="center"/>
        </w:trPr>
        <w:tc>
          <w:tcPr>
            <w:tcW w:w="1574" w:type="dxa"/>
            <w:vAlign w:val="bottom"/>
          </w:tcPr>
          <w:p w14:paraId="7673268B" w14:textId="6FF238C1" w:rsidR="001332BD" w:rsidRPr="00E956F7" w:rsidRDefault="001332BD" w:rsidP="009E34DA">
            <w:pPr>
              <w:pStyle w:val="Tablebody"/>
              <w:autoSpaceDE w:val="0"/>
              <w:autoSpaceDN w:val="0"/>
              <w:adjustRightInd w:val="0"/>
            </w:pPr>
            <w:r w:rsidRPr="00E956F7">
              <w:rPr>
                <w:szCs w:val="24"/>
              </w:rPr>
              <w:t>gap</w:t>
            </w:r>
          </w:p>
        </w:tc>
        <w:tc>
          <w:tcPr>
            <w:tcW w:w="1418" w:type="dxa"/>
            <w:vAlign w:val="bottom"/>
          </w:tcPr>
          <w:p w14:paraId="3A9A9ECE" w14:textId="666166F3" w:rsidR="001332BD" w:rsidRPr="00E956F7" w:rsidRDefault="001332BD" w:rsidP="009E34DA">
            <w:pPr>
              <w:pStyle w:val="Tablebody"/>
              <w:autoSpaceDE w:val="0"/>
              <w:autoSpaceDN w:val="0"/>
              <w:adjustRightInd w:val="0"/>
            </w:pPr>
            <w:r w:rsidRPr="00E956F7">
              <w:rPr>
                <w:szCs w:val="24"/>
              </w:rPr>
              <w:t>Floating point</w:t>
            </w:r>
          </w:p>
        </w:tc>
        <w:tc>
          <w:tcPr>
            <w:tcW w:w="1109" w:type="dxa"/>
            <w:vAlign w:val="bottom"/>
          </w:tcPr>
          <w:p w14:paraId="58CB057F" w14:textId="2AB658E6" w:rsidR="001332BD" w:rsidRPr="00E956F7" w:rsidRDefault="001332BD" w:rsidP="009E34DA">
            <w:pPr>
              <w:pStyle w:val="Tablebody"/>
              <w:autoSpaceDE w:val="0"/>
              <w:autoSpaceDN w:val="0"/>
              <w:adjustRightInd w:val="0"/>
            </w:pPr>
            <w:r w:rsidRPr="00E956F7">
              <w:rPr>
                <w:szCs w:val="24"/>
              </w:rPr>
              <w:t>Optional</w:t>
            </w:r>
          </w:p>
        </w:tc>
        <w:tc>
          <w:tcPr>
            <w:tcW w:w="4430" w:type="dxa"/>
            <w:vAlign w:val="bottom"/>
          </w:tcPr>
          <w:p w14:paraId="7F9ECFF8" w14:textId="24766792" w:rsidR="001332BD" w:rsidRPr="00E956F7" w:rsidRDefault="001332BD" w:rsidP="009E34DA">
            <w:pPr>
              <w:pStyle w:val="Tablebody"/>
              <w:autoSpaceDE w:val="0"/>
              <w:autoSpaceDN w:val="0"/>
              <w:adjustRightInd w:val="0"/>
            </w:pPr>
            <w:r w:rsidRPr="00E956F7">
              <w:rPr>
                <w:szCs w:val="24"/>
              </w:rPr>
              <w:t>Default value is 0</w:t>
            </w:r>
          </w:p>
        </w:tc>
      </w:tr>
      <w:tr w:rsidR="001332BD" w:rsidRPr="00E956F7" w14:paraId="5E9EF5CD" w14:textId="77777777" w:rsidTr="009E00ED">
        <w:trPr>
          <w:jc w:val="center"/>
        </w:trPr>
        <w:tc>
          <w:tcPr>
            <w:tcW w:w="1574" w:type="dxa"/>
            <w:vAlign w:val="bottom"/>
          </w:tcPr>
          <w:p w14:paraId="5289B8EC" w14:textId="0A8EAD04" w:rsidR="001332BD" w:rsidRPr="00E956F7" w:rsidRDefault="001332BD" w:rsidP="009E34DA">
            <w:pPr>
              <w:pStyle w:val="Tablebody"/>
              <w:autoSpaceDE w:val="0"/>
              <w:autoSpaceDN w:val="0"/>
              <w:adjustRightInd w:val="0"/>
            </w:pPr>
            <w:r w:rsidRPr="00E956F7">
              <w:rPr>
                <w:szCs w:val="24"/>
              </w:rPr>
              <w:t>sheet_thickness</w:t>
            </w:r>
          </w:p>
        </w:tc>
        <w:tc>
          <w:tcPr>
            <w:tcW w:w="1418" w:type="dxa"/>
            <w:vAlign w:val="bottom"/>
          </w:tcPr>
          <w:p w14:paraId="088828D4" w14:textId="7ED788E5" w:rsidR="001332BD" w:rsidRPr="00E956F7" w:rsidRDefault="001332BD" w:rsidP="009E34DA">
            <w:pPr>
              <w:pStyle w:val="Tablebody"/>
              <w:autoSpaceDE w:val="0"/>
              <w:autoSpaceDN w:val="0"/>
              <w:adjustRightInd w:val="0"/>
            </w:pPr>
            <w:r w:rsidRPr="00E956F7">
              <w:rPr>
                <w:szCs w:val="24"/>
              </w:rPr>
              <w:t>Floating point</w:t>
            </w:r>
          </w:p>
        </w:tc>
        <w:tc>
          <w:tcPr>
            <w:tcW w:w="1109" w:type="dxa"/>
            <w:vAlign w:val="bottom"/>
          </w:tcPr>
          <w:p w14:paraId="6A93007D" w14:textId="456E32F4" w:rsidR="001332BD" w:rsidRPr="00E956F7" w:rsidRDefault="001332BD" w:rsidP="009E34DA">
            <w:pPr>
              <w:pStyle w:val="Tablebody"/>
              <w:autoSpaceDE w:val="0"/>
              <w:autoSpaceDN w:val="0"/>
              <w:adjustRightInd w:val="0"/>
            </w:pPr>
            <w:r w:rsidRPr="00E956F7">
              <w:rPr>
                <w:szCs w:val="24"/>
              </w:rPr>
              <w:t>Optional</w:t>
            </w:r>
          </w:p>
        </w:tc>
        <w:tc>
          <w:tcPr>
            <w:tcW w:w="4430" w:type="dxa"/>
            <w:vAlign w:val="bottom"/>
          </w:tcPr>
          <w:p w14:paraId="2486B373" w14:textId="53C6EB89" w:rsidR="001332BD" w:rsidRPr="00E956F7" w:rsidRDefault="001332BD" w:rsidP="009E34DA">
            <w:pPr>
              <w:pStyle w:val="Tablebody"/>
              <w:autoSpaceDE w:val="0"/>
              <w:autoSpaceDN w:val="0"/>
              <w:adjustRightInd w:val="0"/>
            </w:pPr>
            <w:r w:rsidRPr="00E956F7">
              <w:rPr>
                <w:szCs w:val="24"/>
              </w:rPr>
              <w:t>-</w:t>
            </w:r>
          </w:p>
        </w:tc>
      </w:tr>
      <w:tr w:rsidR="001332BD" w:rsidRPr="00E956F7" w14:paraId="622619BD" w14:textId="77777777" w:rsidTr="009E00ED">
        <w:trPr>
          <w:jc w:val="center"/>
        </w:trPr>
        <w:tc>
          <w:tcPr>
            <w:tcW w:w="1574" w:type="dxa"/>
            <w:vAlign w:val="bottom"/>
          </w:tcPr>
          <w:p w14:paraId="1348AE10" w14:textId="12D9FFD9" w:rsidR="001332BD" w:rsidRPr="00E956F7" w:rsidRDefault="001332BD" w:rsidP="009E34DA">
            <w:pPr>
              <w:pStyle w:val="Tablebody"/>
              <w:autoSpaceDE w:val="0"/>
              <w:autoSpaceDN w:val="0"/>
              <w:adjustRightInd w:val="0"/>
            </w:pPr>
            <w:r w:rsidRPr="00E956F7">
              <w:rPr>
                <w:szCs w:val="24"/>
              </w:rPr>
              <w:t>sheet_angle</w:t>
            </w:r>
          </w:p>
        </w:tc>
        <w:tc>
          <w:tcPr>
            <w:tcW w:w="1418" w:type="dxa"/>
            <w:vAlign w:val="bottom"/>
          </w:tcPr>
          <w:p w14:paraId="664A6790" w14:textId="00021F06" w:rsidR="001332BD" w:rsidRPr="00E956F7" w:rsidRDefault="001332BD" w:rsidP="009E34DA">
            <w:pPr>
              <w:pStyle w:val="Tablebody"/>
              <w:autoSpaceDE w:val="0"/>
              <w:autoSpaceDN w:val="0"/>
              <w:adjustRightInd w:val="0"/>
            </w:pPr>
            <w:r w:rsidRPr="00E956F7">
              <w:rPr>
                <w:szCs w:val="24"/>
              </w:rPr>
              <w:t>Floating point</w:t>
            </w:r>
          </w:p>
        </w:tc>
        <w:tc>
          <w:tcPr>
            <w:tcW w:w="1109" w:type="dxa"/>
            <w:vAlign w:val="bottom"/>
          </w:tcPr>
          <w:p w14:paraId="4F73F1A7" w14:textId="3966629B" w:rsidR="001332BD" w:rsidRPr="00E956F7" w:rsidRDefault="001332BD" w:rsidP="009E34DA">
            <w:pPr>
              <w:pStyle w:val="Tablebody"/>
              <w:autoSpaceDE w:val="0"/>
              <w:autoSpaceDN w:val="0"/>
              <w:adjustRightInd w:val="0"/>
            </w:pPr>
            <w:r w:rsidRPr="00E956F7">
              <w:rPr>
                <w:szCs w:val="24"/>
              </w:rPr>
              <w:t>Optional</w:t>
            </w:r>
          </w:p>
        </w:tc>
        <w:tc>
          <w:tcPr>
            <w:tcW w:w="4430" w:type="dxa"/>
            <w:vAlign w:val="bottom"/>
          </w:tcPr>
          <w:p w14:paraId="2E0A748D" w14:textId="385CB1F0" w:rsidR="001332BD" w:rsidRPr="00E956F7" w:rsidRDefault="001332BD" w:rsidP="009E34DA">
            <w:pPr>
              <w:pStyle w:val="Tablebody"/>
              <w:autoSpaceDE w:val="0"/>
              <w:autoSpaceDN w:val="0"/>
              <w:adjustRightInd w:val="0"/>
            </w:pPr>
            <w:r w:rsidRPr="00E956F7">
              <w:rPr>
                <w:szCs w:val="24"/>
              </w:rPr>
              <w:t>-</w:t>
            </w:r>
          </w:p>
        </w:tc>
      </w:tr>
    </w:tbl>
    <w:p w14:paraId="4D8E4474" w14:textId="593685B0" w:rsidR="001332BD" w:rsidRPr="00E956F7" w:rsidRDefault="001332BD" w:rsidP="00497671">
      <w:pPr>
        <w:pStyle w:val="BodyText"/>
      </w:pPr>
      <w:r w:rsidRPr="00E956F7">
        <w:t>EXAMPLE</w:t>
      </w:r>
    </w:p>
    <w:p w14:paraId="2A0190E8" w14:textId="77777777" w:rsidR="0034667B" w:rsidRDefault="0034667B" w:rsidP="0034667B">
      <w:pPr>
        <w:pStyle w:val="Code-"/>
      </w:pPr>
      <w:r w:rsidRPr="00E45DCE">
        <w:t xml:space="preserve">    </w:t>
      </w:r>
      <w:r w:rsidR="001332BD" w:rsidRPr="00E45DCE">
        <w:rPr>
          <w:szCs w:val="24"/>
        </w:rPr>
        <w:t>&lt;seamweld&gt;</w:t>
      </w:r>
    </w:p>
    <w:p w14:paraId="111C0927" w14:textId="77777777" w:rsidR="0034667B" w:rsidRDefault="0034667B" w:rsidP="0034667B">
      <w:pPr>
        <w:pStyle w:val="Code-"/>
      </w:pPr>
      <w:r>
        <w:t xml:space="preserve">    </w:t>
      </w:r>
      <w:r w:rsidR="001332BD" w:rsidRPr="00E45DCE">
        <w:t xml:space="preserve">    &lt;edge_weld base="1" technology="resistance"&gt;</w:t>
      </w:r>
    </w:p>
    <w:p w14:paraId="3FD70923" w14:textId="77777777" w:rsidR="0034667B" w:rsidRDefault="0034667B" w:rsidP="0034667B">
      <w:pPr>
        <w:pStyle w:val="Code-"/>
        <w:rPr>
          <w:lang w:val="fr-CH"/>
        </w:rPr>
      </w:pPr>
      <w:r w:rsidRPr="00FA4993">
        <w:rPr>
          <w:lang w:val="en-US"/>
        </w:rPr>
        <w:t xml:space="preserve">    </w:t>
      </w:r>
      <w:r w:rsidR="001332BD" w:rsidRPr="00FA4993">
        <w:rPr>
          <w:lang w:val="en-US"/>
        </w:rPr>
        <w:t xml:space="preserve">        </w:t>
      </w:r>
      <w:r w:rsidR="001332BD" w:rsidRPr="00E45DCE">
        <w:rPr>
          <w:lang w:val="fr-CH"/>
        </w:rPr>
        <w:t>&lt;weld_position u="1" x="1" y="1" z="0" ... /&gt;</w:t>
      </w:r>
    </w:p>
    <w:p w14:paraId="0D743A58" w14:textId="77777777" w:rsidR="0034667B" w:rsidRDefault="0034667B" w:rsidP="0034667B">
      <w:pPr>
        <w:pStyle w:val="Code-"/>
      </w:pPr>
      <w:r w:rsidRPr="00FA4993">
        <w:rPr>
          <w:lang w:val="fr-CH"/>
        </w:rPr>
        <w:t xml:space="preserve">    </w:t>
      </w:r>
      <w:r w:rsidR="001332BD" w:rsidRPr="00FA4993">
        <w:rPr>
          <w:lang w:val="fr-CH"/>
        </w:rPr>
        <w:t xml:space="preserve">        </w:t>
      </w:r>
      <w:r w:rsidR="001332BD" w:rsidRPr="00E45DCE">
        <w:rPr>
          <w:b/>
        </w:rPr>
        <w:t>&lt;sheet_parameter index="2" gap="0" sheet_thickness="1.5" sheet_angle="90" /&gt;</w:t>
      </w:r>
    </w:p>
    <w:p w14:paraId="241D9743" w14:textId="77777777" w:rsidR="0034667B" w:rsidRDefault="0034667B" w:rsidP="0034667B">
      <w:pPr>
        <w:pStyle w:val="Code-"/>
      </w:pPr>
      <w:r>
        <w:t xml:space="preserve">    </w:t>
      </w:r>
      <w:r w:rsidR="001332BD" w:rsidRPr="00E45DCE">
        <w:t xml:space="preserve">    &lt;/edge_weld&gt;</w:t>
      </w:r>
    </w:p>
    <w:p w14:paraId="3CDCDF9F" w14:textId="1E40A242" w:rsidR="001332BD" w:rsidRPr="00E45DCE" w:rsidRDefault="0034667B" w:rsidP="0034667B">
      <w:pPr>
        <w:pStyle w:val="Code-"/>
      </w:pPr>
      <w:r>
        <w:t xml:space="preserve">    </w:t>
      </w:r>
      <w:r w:rsidR="001332BD" w:rsidRPr="00E45DCE">
        <w:t>&lt;/seamweld&gt;</w:t>
      </w:r>
    </w:p>
    <w:p w14:paraId="007BBE77" w14:textId="3DA30CD4" w:rsidR="001332BD" w:rsidRPr="00E45DCE" w:rsidRDefault="009E34DA" w:rsidP="00E45DCE">
      <w:pPr>
        <w:pStyle w:val="Code-"/>
      </w:pPr>
      <w:r w:rsidRPr="00E45DCE">
        <w:t> </w:t>
      </w:r>
    </w:p>
    <w:p w14:paraId="26469DB2" w14:textId="446DA520"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336" w:name="_Toc3557030"/>
      <w:bookmarkStart w:id="6337" w:name="_Toc34747280"/>
      <w:bookmarkStart w:id="6338" w:name="_Toc77102099"/>
      <w:bookmarkStart w:id="6339" w:name="_Toc110532228"/>
      <w:r w:rsidRPr="00E956F7">
        <w:rPr>
          <w:rFonts w:eastAsia="Times New Roman"/>
          <w:szCs w:val="24"/>
        </w:rPr>
        <w:t>I-</w:t>
      </w:r>
      <w:r w:rsidR="00C977C7">
        <w:rPr>
          <w:rFonts w:eastAsia="Times New Roman"/>
          <w:szCs w:val="24"/>
        </w:rPr>
        <w:t>w</w:t>
      </w:r>
      <w:r w:rsidRPr="00E956F7">
        <w:rPr>
          <w:rFonts w:eastAsia="Times New Roman"/>
          <w:szCs w:val="24"/>
        </w:rPr>
        <w:t>eld</w:t>
      </w:r>
      <w:bookmarkEnd w:id="6328"/>
      <w:bookmarkEnd w:id="6329"/>
      <w:bookmarkEnd w:id="6336"/>
      <w:bookmarkEnd w:id="6337"/>
      <w:bookmarkEnd w:id="6338"/>
      <w:bookmarkEnd w:id="6339"/>
    </w:p>
    <w:p w14:paraId="7E1C6D8F"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23A3FFA0" w14:textId="478495BD" w:rsidR="001332BD" w:rsidRPr="00E956F7" w:rsidRDefault="001332BD">
      <w:pPr>
        <w:pStyle w:val="BodyText"/>
        <w:autoSpaceDE w:val="0"/>
        <w:autoSpaceDN w:val="0"/>
        <w:adjustRightInd w:val="0"/>
        <w:rPr>
          <w:szCs w:val="24"/>
        </w:rPr>
      </w:pPr>
      <w:r w:rsidRPr="00E956F7">
        <w:rPr>
          <w:szCs w:val="24"/>
        </w:rPr>
        <w:t xml:space="preserve">The principles of the modelling of I-welds for χMCF are described in this </w:t>
      </w:r>
      <w:del w:id="6340" w:author="LUEJE Claudia" w:date="2023-06-26T17:59:00Z">
        <w:r w:rsidR="00FC68DB" w:rsidRPr="005C2D94">
          <w:delText>section</w:delText>
        </w:r>
      </w:del>
      <w:ins w:id="6341" w:author="LUEJE Claudia" w:date="2023-06-26T17:59:00Z">
        <w:r w:rsidRPr="00E956F7">
          <w:rPr>
            <w:szCs w:val="24"/>
          </w:rPr>
          <w:t>s</w:t>
        </w:r>
        <w:r w:rsidR="00C977C7">
          <w:rPr>
            <w:szCs w:val="24"/>
          </w:rPr>
          <w:t>ubclause</w:t>
        </w:r>
      </w:ins>
      <w:r w:rsidRPr="00E956F7">
        <w:rPr>
          <w:szCs w:val="24"/>
        </w:rPr>
        <w:t>. An I-</w:t>
      </w:r>
      <w:r w:rsidR="00C977C7">
        <w:rPr>
          <w:szCs w:val="24"/>
        </w:rPr>
        <w:t>w</w:t>
      </w:r>
      <w:r w:rsidRPr="00E956F7">
        <w:rPr>
          <w:szCs w:val="24"/>
        </w:rPr>
        <w:t>eld describes a connection between two sheets welded together.</w:t>
      </w:r>
    </w:p>
    <w:p w14:paraId="659251F3" w14:textId="17D0CEF9" w:rsidR="001332BD" w:rsidRPr="00E956F7" w:rsidRDefault="001332BD">
      <w:pPr>
        <w:pStyle w:val="BodyText"/>
        <w:autoSpaceDE w:val="0"/>
        <w:autoSpaceDN w:val="0"/>
        <w:adjustRightInd w:val="0"/>
        <w:rPr>
          <w:szCs w:val="24"/>
        </w:rPr>
      </w:pPr>
      <w:r w:rsidRPr="00E956F7">
        <w:rPr>
          <w:szCs w:val="24"/>
        </w:rPr>
        <w:t>The XML definition of an I-</w:t>
      </w:r>
      <w:r w:rsidR="00C977C7">
        <w:rPr>
          <w:szCs w:val="24"/>
        </w:rPr>
        <w:t>w</w:t>
      </w:r>
      <w:r w:rsidRPr="00E956F7">
        <w:rPr>
          <w:szCs w:val="24"/>
        </w:rPr>
        <w:t xml:space="preserve">eld supports one weld position. The weld position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395EB34A" w14:textId="5DB6E8E2"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342" w:name="_Toc3557031"/>
      <w:bookmarkStart w:id="6343" w:name="_Toc34747281"/>
      <w:bookmarkStart w:id="6344" w:name="_Toc77102100"/>
      <w:r w:rsidRPr="00E956F7">
        <w:rPr>
          <w:rFonts w:eastAsia="Times New Roman"/>
          <w:szCs w:val="24"/>
        </w:rPr>
        <w:t xml:space="preserve">Sheet </w:t>
      </w:r>
      <w:r w:rsidR="00C977C7">
        <w:rPr>
          <w:rFonts w:eastAsia="Times New Roman"/>
          <w:szCs w:val="24"/>
        </w:rPr>
        <w:t>p</w:t>
      </w:r>
      <w:r w:rsidRPr="00E956F7">
        <w:rPr>
          <w:rFonts w:eastAsia="Times New Roman"/>
          <w:szCs w:val="24"/>
        </w:rPr>
        <w:t>arameters</w:t>
      </w:r>
      <w:bookmarkEnd w:id="6342"/>
      <w:bookmarkEnd w:id="6343"/>
      <w:bookmarkEnd w:id="6344"/>
    </w:p>
    <w:p w14:paraId="44715E35" w14:textId="77777777" w:rsidR="00FC68DB" w:rsidRPr="00F54804" w:rsidRDefault="00FC68DB" w:rsidP="00B202D2">
      <w:pPr>
        <w:rPr>
          <w:del w:id="6345" w:author="LUEJE Claudia" w:date="2023-06-26T17:59:00Z"/>
        </w:rPr>
      </w:pPr>
      <w:del w:id="6346" w:author="LUEJE Claudia" w:date="2023-06-26T17:59:00Z">
        <w:r w:rsidRPr="00F54804">
          <w:delText>The parameters to describe the connection are</w:delText>
        </w:r>
        <w:r w:rsidR="008A4710">
          <w:delText xml:space="preserve"> (</w:delText>
        </w:r>
        <w:r w:rsidR="008A4710">
          <w:fldChar w:fldCharType="begin"/>
        </w:r>
        <w:r w:rsidR="008A4710">
          <w:delInstrText xml:space="preserve"> REF _Ref101426323 \h </w:delInstrText>
        </w:r>
        <w:r w:rsidR="008A4710">
          <w:fldChar w:fldCharType="separate"/>
        </w:r>
        <w:r w:rsidR="0067475A" w:rsidRPr="00F54804">
          <w:delText xml:space="preserve">Figure </w:delText>
        </w:r>
        <w:r w:rsidR="0067475A">
          <w:rPr>
            <w:noProof/>
          </w:rPr>
          <w:delText>59</w:delText>
        </w:r>
        <w:r w:rsidR="008A4710">
          <w:fldChar w:fldCharType="end"/>
        </w:r>
        <w:r w:rsidR="008A4710">
          <w:delText>)</w:delText>
        </w:r>
        <w:r w:rsidRPr="00F54804">
          <w:delText>:</w:delText>
        </w:r>
      </w:del>
    </w:p>
    <w:p w14:paraId="4C37FC55" w14:textId="77777777" w:rsidR="00FC68DB" w:rsidRPr="0013175B" w:rsidRDefault="00FC68DB" w:rsidP="001513D1">
      <w:pPr>
        <w:pStyle w:val="ListBullet"/>
        <w:numPr>
          <w:ilvl w:val="0"/>
          <w:numId w:val="9"/>
        </w:numPr>
        <w:rPr>
          <w:del w:id="6347" w:author="LUEJE Claudia" w:date="2023-06-26T17:59:00Z"/>
          <w:rFonts w:ascii="Cambria" w:hAnsi="Cambria"/>
          <w:lang w:val="en-GB"/>
        </w:rPr>
      </w:pPr>
      <w:del w:id="6348"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F2441B">
          <w:rPr>
            <w:rFonts w:ascii="Cambria" w:hAnsi="Cambria"/>
            <w:lang w:val="en-GB"/>
          </w:rPr>
          <w:delText>;</w:delText>
        </w:r>
      </w:del>
    </w:p>
    <w:p w14:paraId="1AD823FF" w14:textId="77777777" w:rsidR="00FC68DB" w:rsidRPr="0013175B" w:rsidRDefault="00FC68DB" w:rsidP="001513D1">
      <w:pPr>
        <w:pStyle w:val="ListBullet"/>
        <w:numPr>
          <w:ilvl w:val="0"/>
          <w:numId w:val="9"/>
        </w:numPr>
        <w:rPr>
          <w:del w:id="6349" w:author="LUEJE Claudia" w:date="2023-06-26T17:59:00Z"/>
          <w:rFonts w:ascii="Cambria" w:hAnsi="Cambria"/>
          <w:lang w:val="en-GB"/>
        </w:rPr>
      </w:pPr>
      <w:del w:id="6350"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lang w:val="en-GB"/>
          </w:rPr>
          <w:tab/>
          <w:delText>Thickness of welded sheet</w:delText>
        </w:r>
        <w:r w:rsidR="00F2441B">
          <w:rPr>
            <w:rFonts w:ascii="Cambria" w:hAnsi="Cambria"/>
            <w:lang w:val="en-GB"/>
          </w:rPr>
          <w:delText>;</w:delText>
        </w:r>
      </w:del>
    </w:p>
    <w:p w14:paraId="70E99C50" w14:textId="77777777" w:rsidR="00FC68DB" w:rsidRPr="0013175B" w:rsidRDefault="00FC68DB" w:rsidP="001513D1">
      <w:pPr>
        <w:pStyle w:val="ListBullet"/>
        <w:numPr>
          <w:ilvl w:val="0"/>
          <w:numId w:val="9"/>
        </w:numPr>
        <w:rPr>
          <w:del w:id="6351" w:author="LUEJE Claudia" w:date="2023-06-26T17:59:00Z"/>
          <w:rFonts w:ascii="Cambria" w:hAnsi="Cambria"/>
          <w:lang w:val="en-GB"/>
        </w:rPr>
      </w:pPr>
      <w:del w:id="6352" w:author="LUEJE Claudia" w:date="2023-06-26T17:59:00Z">
        <w:r w:rsidRPr="0013175B">
          <w:rPr>
            <w:rFonts w:ascii="Cambria" w:hAnsi="Cambria"/>
            <w:sz w:val="24"/>
            <w:szCs w:val="28"/>
            <w:lang w:val="en-GB"/>
          </w:rPr>
          <w:delText>c</w:delText>
        </w:r>
        <w:r w:rsidRPr="0013175B">
          <w:rPr>
            <w:rFonts w:ascii="Cambria" w:hAnsi="Cambria"/>
            <w:sz w:val="20"/>
            <w:lang w:val="en-GB"/>
          </w:rPr>
          <w:tab/>
        </w:r>
        <w:r w:rsidRPr="0013175B">
          <w:rPr>
            <w:rFonts w:ascii="Cambria" w:hAnsi="Cambria"/>
            <w:lang w:val="en-GB"/>
          </w:rPr>
          <w:tab/>
          <w:delText>Gap between base and welded sheet</w:delText>
        </w:r>
        <w:r w:rsidR="00F2441B">
          <w:rPr>
            <w:rFonts w:ascii="Cambria" w:hAnsi="Cambria"/>
            <w:lang w:val="en-GB"/>
          </w:rPr>
          <w:delText>.</w:delText>
        </w:r>
      </w:del>
    </w:p>
    <w:p w14:paraId="4D1EAF7C" w14:textId="77777777" w:rsidR="00FC68DB" w:rsidRPr="005C2D94" w:rsidRDefault="00FC68DB">
      <w:pPr>
        <w:pStyle w:val="Heading4"/>
        <w:numPr>
          <w:ilvl w:val="3"/>
          <w:numId w:val="7"/>
        </w:numPr>
        <w:tabs>
          <w:tab w:val="clear" w:pos="940"/>
          <w:tab w:val="left" w:pos="1021"/>
        </w:tabs>
        <w:spacing w:before="240" w:after="120" w:line="240" w:lineRule="atLeast"/>
        <w:rPr>
          <w:del w:id="6353" w:author="LUEJE Claudia" w:date="2023-06-26T17:59:00Z"/>
        </w:rPr>
      </w:pPr>
      <w:bookmarkStart w:id="6354" w:name="_Toc3557032"/>
      <w:bookmarkStart w:id="6355" w:name="_Toc34747282"/>
      <w:bookmarkStart w:id="6356" w:name="_Toc77102101"/>
      <w:del w:id="6357" w:author="LUEJE Claudia" w:date="2023-06-26T17:59:00Z">
        <w:r w:rsidRPr="00F54804">
          <w:delText>Weld Parameters</w:delText>
        </w:r>
        <w:bookmarkEnd w:id="6354"/>
        <w:bookmarkEnd w:id="6355"/>
        <w:bookmarkEnd w:id="6356"/>
      </w:del>
    </w:p>
    <w:p w14:paraId="2D3EFCCB" w14:textId="77777777" w:rsidR="00FC68DB" w:rsidRPr="00BD52D7" w:rsidRDefault="00FC68DB" w:rsidP="00B202D2">
      <w:pPr>
        <w:rPr>
          <w:del w:id="6358" w:author="LUEJE Claudia" w:date="2023-06-26T17:59:00Z"/>
        </w:rPr>
      </w:pPr>
      <w:del w:id="6359" w:author="LUEJE Claudia" w:date="2023-06-26T17:59:00Z">
        <w:r w:rsidRPr="005C2D94">
          <w:delText>The parameters of the weld</w:delText>
        </w:r>
        <w:r w:rsidR="008A4710">
          <w:delText xml:space="preserve"> (</w:delText>
        </w:r>
        <w:r w:rsidR="008A4710">
          <w:fldChar w:fldCharType="begin"/>
        </w:r>
        <w:r w:rsidR="008A4710">
          <w:delInstrText xml:space="preserve"> REF _Ref101426275 \h </w:delInstrText>
        </w:r>
        <w:r w:rsidR="008A4710">
          <w:fldChar w:fldCharType="separate"/>
        </w:r>
        <w:r w:rsidR="0067475A" w:rsidRPr="00BD52D7">
          <w:delText xml:space="preserve">Figure </w:delText>
        </w:r>
        <w:r w:rsidR="0067475A">
          <w:rPr>
            <w:noProof/>
          </w:rPr>
          <w:delText>60</w:delText>
        </w:r>
        <w:r w:rsidR="008A4710">
          <w:fldChar w:fldCharType="end"/>
        </w:r>
        <w:r w:rsidR="008A4710">
          <w:delText>)</w:delText>
        </w:r>
        <w:r w:rsidRPr="005C2D94">
          <w:delText xml:space="preserve"> are</w:delText>
        </w:r>
        <w:r w:rsidRPr="001E4607">
          <w:delText xml:space="preserve"> described below: </w:delText>
        </w:r>
      </w:del>
    </w:p>
    <w:p w14:paraId="6474BBEE" w14:textId="77777777" w:rsidR="00FC68DB" w:rsidRPr="0013175B" w:rsidRDefault="00FC68DB" w:rsidP="001513D1">
      <w:pPr>
        <w:pStyle w:val="ListBullet"/>
        <w:numPr>
          <w:ilvl w:val="0"/>
          <w:numId w:val="9"/>
        </w:numPr>
        <w:rPr>
          <w:del w:id="6360" w:author="LUEJE Claudia" w:date="2023-06-26T17:59:00Z"/>
          <w:rFonts w:ascii="Cambria" w:hAnsi="Cambria"/>
          <w:lang w:val="en-GB"/>
        </w:rPr>
      </w:pPr>
      <w:del w:id="6361" w:author="LUEJE Claudia" w:date="2023-06-26T17:59:00Z">
        <w:r w:rsidRPr="0013175B">
          <w:rPr>
            <w:rFonts w:ascii="Cambria" w:hAnsi="Cambria"/>
            <w:sz w:val="24"/>
            <w:szCs w:val="28"/>
            <w:lang w:val="en-GB"/>
          </w:rPr>
          <w:delText>b</w:delText>
        </w:r>
        <w:r w:rsidRPr="0013175B">
          <w:rPr>
            <w:rFonts w:ascii="Cambria" w:hAnsi="Cambria"/>
            <w:sz w:val="20"/>
            <w:lang w:val="en-GB"/>
          </w:rPr>
          <w:tab/>
        </w:r>
        <w:r w:rsidRPr="0013175B">
          <w:rPr>
            <w:rFonts w:ascii="Cambria" w:hAnsi="Cambria"/>
            <w:lang w:val="en-GB"/>
          </w:rPr>
          <w:tab/>
          <w:delText>Width of the weld</w:delText>
        </w:r>
        <w:r w:rsidR="00F2441B">
          <w:rPr>
            <w:rFonts w:ascii="Cambria" w:hAnsi="Cambria"/>
            <w:lang w:val="en-GB"/>
          </w:rPr>
          <w:delText>.</w:delText>
        </w:r>
      </w:del>
    </w:p>
    <w:p w14:paraId="4D110662" w14:textId="48BFA6FA" w:rsidR="00BA2E5A" w:rsidRPr="00246CE5" w:rsidRDefault="00BA2E5A" w:rsidP="00246CE5">
      <w:pPr>
        <w:pStyle w:val="BodyText"/>
        <w:autoSpaceDE w:val="0"/>
        <w:autoSpaceDN w:val="0"/>
        <w:adjustRightInd w:val="0"/>
        <w:rPr>
          <w:ins w:id="6362" w:author="LUEJE Claudia" w:date="2023-06-26T17:59:00Z"/>
          <w:szCs w:val="24"/>
        </w:rPr>
      </w:pPr>
      <w:ins w:id="6363" w:author="LUEJE Claudia" w:date="2023-06-26T17:59:00Z">
        <w:r w:rsidRPr="00246CE5">
          <w:rPr>
            <w:szCs w:val="24"/>
          </w:rPr>
          <w:t xml:space="preserve">I-weld sheet layout is shown in </w:t>
        </w:r>
        <w:r w:rsidRPr="00246CE5">
          <w:rPr>
            <w:rStyle w:val="citefig"/>
          </w:rPr>
          <w:t>Figure 62</w:t>
        </w:r>
        <w:r w:rsidRPr="00246CE5">
          <w:rPr>
            <w:szCs w:val="24"/>
          </w:rPr>
          <w:t>.</w:t>
        </w:r>
      </w:ins>
    </w:p>
    <w:p w14:paraId="0110F9D3" w14:textId="5B784689"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364" w:author="LUEJE Claudia" w:date="2023-06-26T17:59:00Z"/>
          <w:szCs w:val="24"/>
        </w:rPr>
      </w:pPr>
      <w:ins w:id="6365" w:author="LUEJE Claudia" w:date="2023-06-26T17:59:00Z">
        <w:r>
          <w:rPr>
            <w:szCs w:val="24"/>
          </w:rPr>
          <w:t>8329_ed1fig</w:t>
        </w:r>
        <w:r w:rsidR="009E34DA" w:rsidRPr="00E956F7">
          <w:rPr>
            <w:szCs w:val="24"/>
          </w:rPr>
          <w:t>62</w:t>
        </w:r>
        <w:r w:rsidR="001332BD" w:rsidRPr="00E956F7">
          <w:rPr>
            <w:szCs w:val="24"/>
          </w:rPr>
          <w:t>.EPS</w:t>
        </w:r>
      </w:ins>
    </w:p>
    <w:p w14:paraId="4411CAF6" w14:textId="77777777" w:rsidR="00A87015" w:rsidRPr="00BB7251" w:rsidRDefault="00A87015" w:rsidP="00A87015">
      <w:pPr>
        <w:pStyle w:val="KeyTitle"/>
        <w:rPr>
          <w:ins w:id="6366" w:author="LUEJE Claudia" w:date="2023-06-26T17:59:00Z"/>
        </w:rPr>
      </w:pPr>
      <w:ins w:id="6367"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1370C8B0" w14:textId="77777777" w:rsidTr="00B47C5C">
        <w:tc>
          <w:tcPr>
            <w:tcW w:w="397" w:type="dxa"/>
            <w:shd w:val="clear" w:color="auto" w:fill="auto"/>
          </w:tcPr>
          <w:p w14:paraId="3249F9C8" w14:textId="6D5A7E89" w:rsidR="00D71852" w:rsidRPr="00B62EE5" w:rsidRDefault="00FC68DB" w:rsidP="00D71852">
            <w:pPr>
              <w:pStyle w:val="KeyText"/>
            </w:pPr>
            <w:del w:id="6368" w:author="LUEJE Claudia" w:date="2023-06-26T17:59:00Z">
              <w:r w:rsidRPr="0013175B">
                <w:rPr>
                  <w:noProof/>
                </w:rPr>
                <w:drawing>
                  <wp:inline distT="0" distB="0" distL="0" distR="0" wp14:anchorId="43B54F3F" wp14:editId="1DADF8EF">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del>
            <w:ins w:id="6369" w:author="LUEJE Claudia" w:date="2023-06-26T17:59:00Z">
              <w:r w:rsidR="00D71852" w:rsidRPr="00B62EE5">
                <w:rPr>
                  <w:szCs w:val="24"/>
                </w:rPr>
                <w:t>—</w:t>
              </w:r>
            </w:ins>
          </w:p>
        </w:tc>
        <w:tc>
          <w:tcPr>
            <w:tcW w:w="596" w:type="dxa"/>
            <w:shd w:val="clear" w:color="auto" w:fill="auto"/>
          </w:tcPr>
          <w:p w14:paraId="5B004B8A" w14:textId="3633A285" w:rsidR="00D71852" w:rsidRPr="00B62EE5" w:rsidRDefault="00FC68DB" w:rsidP="00D71852">
            <w:pPr>
              <w:pStyle w:val="KeyText"/>
            </w:pPr>
            <w:del w:id="6370" w:author="LUEJE Claudia" w:date="2023-06-26T17:59:00Z">
              <w:r w:rsidRPr="0013175B">
                <w:rPr>
                  <w:noProof/>
                </w:rPr>
                <w:drawing>
                  <wp:inline distT="0" distB="0" distL="0" distR="0" wp14:anchorId="75EE9CE8" wp14:editId="5E067341">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1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del>
            <w:ins w:id="6371" w:author="LUEJE Claudia" w:date="2023-06-26T17:59:00Z">
              <w:r w:rsidR="00D71852" w:rsidRPr="00B62EE5">
                <w:rPr>
                  <w:i/>
                  <w:szCs w:val="24"/>
                </w:rPr>
                <w:t>t</w:t>
              </w:r>
              <w:r w:rsidR="00D71852" w:rsidRPr="00B62EE5">
                <w:rPr>
                  <w:szCs w:val="24"/>
                  <w:vertAlign w:val="subscript"/>
                </w:rPr>
                <w:t>B</w:t>
              </w:r>
            </w:ins>
          </w:p>
        </w:tc>
        <w:tc>
          <w:tcPr>
            <w:tcW w:w="8759" w:type="dxa"/>
            <w:shd w:val="clear" w:color="auto" w:fill="auto"/>
            <w:cellIns w:id="6372" w:author="LUEJE Claudia" w:date="2023-06-26T17:59:00Z"/>
          </w:tcPr>
          <w:p w14:paraId="355EDDD3" w14:textId="203B8B33" w:rsidR="00D71852" w:rsidRPr="00B62EE5" w:rsidRDefault="00246CE5" w:rsidP="00D71852">
            <w:pPr>
              <w:pStyle w:val="KeyText"/>
            </w:pPr>
            <w:ins w:id="6373" w:author="LUEJE Claudia" w:date="2023-06-26T17:59:00Z">
              <w:r w:rsidRPr="00B62EE5">
                <w:rPr>
                  <w:szCs w:val="24"/>
                </w:rPr>
                <w:t>t</w:t>
              </w:r>
              <w:r w:rsidR="00D71852" w:rsidRPr="00B62EE5">
                <w:rPr>
                  <w:szCs w:val="24"/>
                </w:rPr>
                <w:t>hickness of base sheet;</w:t>
              </w:r>
            </w:ins>
          </w:p>
        </w:tc>
      </w:tr>
      <w:tr w:rsidR="00D71852" w14:paraId="184CBBFE" w14:textId="77777777" w:rsidTr="00B47C5C">
        <w:tc>
          <w:tcPr>
            <w:tcW w:w="397" w:type="dxa"/>
            <w:shd w:val="clear" w:color="auto" w:fill="auto"/>
          </w:tcPr>
          <w:p w14:paraId="68CFC407" w14:textId="388071EF" w:rsidR="00D71852" w:rsidRDefault="00FC68DB" w:rsidP="00D71852">
            <w:pPr>
              <w:pStyle w:val="KeyText"/>
            </w:pPr>
            <w:bookmarkStart w:id="6374" w:name="_Ref101426323"/>
            <w:bookmarkStart w:id="6375" w:name="_Toc76030584"/>
            <w:bookmarkStart w:id="6376" w:name="_Toc94530869"/>
            <w:bookmarkStart w:id="6377" w:name="_Toc101428265"/>
            <w:bookmarkStart w:id="6378" w:name="_Toc110532321"/>
            <w:del w:id="6379" w:author="LUEJE Claudia" w:date="2023-06-26T17:59:00Z">
              <w:r w:rsidRPr="00F54804">
                <w:delText xml:space="preserve">Figure </w:delText>
              </w:r>
              <w:r w:rsidRPr="005C2D94">
                <w:fldChar w:fldCharType="begin"/>
              </w:r>
              <w:r w:rsidRPr="00F54804">
                <w:delInstrText xml:space="preserve"> SEQ Figure \* ARABIC </w:delInstrText>
              </w:r>
              <w:r w:rsidRPr="005C2D94">
                <w:fldChar w:fldCharType="separate"/>
              </w:r>
              <w:r w:rsidR="0067475A">
                <w:rPr>
                  <w:noProof/>
                </w:rPr>
                <w:delText>59</w:delText>
              </w:r>
              <w:r w:rsidRPr="005C2D94">
                <w:fldChar w:fldCharType="end"/>
              </w:r>
              <w:bookmarkEnd w:id="6374"/>
              <w:r w:rsidR="000D79B0">
                <w:delText xml:space="preserve"> —</w:delText>
              </w:r>
              <w:r w:rsidRPr="00F54804">
                <w:delText xml:space="preserve"> I-Weld Sheet Layout</w:delText>
              </w:r>
              <w:bookmarkEnd w:id="6375"/>
              <w:bookmarkEnd w:id="6376"/>
              <w:bookmarkEnd w:id="6377"/>
              <w:bookmarkEnd w:id="6378"/>
              <w:r w:rsidRPr="00F54804">
                <w:delText xml:space="preserve">  </w:delText>
              </w:r>
            </w:del>
            <w:ins w:id="6380" w:author="LUEJE Claudia" w:date="2023-06-26T17:59:00Z">
              <w:r w:rsidR="00D71852" w:rsidRPr="00B95981">
                <w:rPr>
                  <w:szCs w:val="24"/>
                </w:rPr>
                <w:t>—</w:t>
              </w:r>
            </w:ins>
          </w:p>
        </w:tc>
        <w:tc>
          <w:tcPr>
            <w:tcW w:w="596" w:type="dxa"/>
            <w:shd w:val="clear" w:color="auto" w:fill="auto"/>
          </w:tcPr>
          <w:p w14:paraId="05A03450" w14:textId="329FB830" w:rsidR="00D71852" w:rsidRDefault="00FC68DB" w:rsidP="00D71852">
            <w:pPr>
              <w:pStyle w:val="KeyText"/>
            </w:pPr>
            <w:bookmarkStart w:id="6381" w:name="_Ref101426275"/>
            <w:bookmarkStart w:id="6382" w:name="_Toc76030585"/>
            <w:bookmarkStart w:id="6383" w:name="_Toc94530870"/>
            <w:bookmarkStart w:id="6384" w:name="_Ref101426265"/>
            <w:bookmarkStart w:id="6385" w:name="_Toc101428266"/>
            <w:bookmarkStart w:id="6386" w:name="_Toc110532322"/>
            <w:del w:id="6387" w:author="LUEJE Claudia" w:date="2023-06-26T17:59:00Z">
              <w:r w:rsidRPr="00BD52D7">
                <w:delText xml:space="preserve">Figure </w:delText>
              </w:r>
              <w:r w:rsidRPr="005C2D94">
                <w:fldChar w:fldCharType="begin"/>
              </w:r>
              <w:r w:rsidRPr="00F54804">
                <w:delInstrText xml:space="preserve"> SEQ Figure \* ARABIC </w:delInstrText>
              </w:r>
              <w:r w:rsidRPr="005C2D94">
                <w:fldChar w:fldCharType="separate"/>
              </w:r>
              <w:r w:rsidR="0067475A">
                <w:rPr>
                  <w:noProof/>
                </w:rPr>
                <w:delText>60</w:delText>
              </w:r>
              <w:r w:rsidRPr="005C2D94">
                <w:fldChar w:fldCharType="end"/>
              </w:r>
              <w:bookmarkEnd w:id="6381"/>
              <w:r w:rsidR="000D79B0">
                <w:delText xml:space="preserve"> —</w:delText>
              </w:r>
              <w:r w:rsidRPr="00F54804">
                <w:delText xml:space="preserve"> I-Weld Parameters</w:delText>
              </w:r>
            </w:del>
            <w:bookmarkEnd w:id="6382"/>
            <w:bookmarkEnd w:id="6383"/>
            <w:bookmarkEnd w:id="6384"/>
            <w:bookmarkEnd w:id="6385"/>
            <w:bookmarkEnd w:id="6386"/>
            <w:ins w:id="6388" w:author="LUEJE Claudia" w:date="2023-06-26T17:59:00Z">
              <w:r w:rsidR="00D71852" w:rsidRPr="00246CE5">
                <w:rPr>
                  <w:i/>
                  <w:szCs w:val="24"/>
                </w:rPr>
                <w:t>t</w:t>
              </w:r>
              <w:r w:rsidR="00D71852" w:rsidRPr="00B95981">
                <w:rPr>
                  <w:szCs w:val="24"/>
                  <w:vertAlign w:val="subscript"/>
                </w:rPr>
                <w:t>1</w:t>
              </w:r>
            </w:ins>
          </w:p>
        </w:tc>
        <w:tc>
          <w:tcPr>
            <w:tcW w:w="8759" w:type="dxa"/>
            <w:shd w:val="clear" w:color="auto" w:fill="auto"/>
            <w:cellIns w:id="6389" w:author="LUEJE Claudia" w:date="2023-06-26T17:59:00Z"/>
          </w:tcPr>
          <w:p w14:paraId="6E038686" w14:textId="72EB0FFC" w:rsidR="00D71852" w:rsidRDefault="00246CE5" w:rsidP="00D71852">
            <w:pPr>
              <w:pStyle w:val="KeyText"/>
            </w:pPr>
            <w:ins w:id="6390" w:author="LUEJE Claudia" w:date="2023-06-26T17:59:00Z">
              <w:r>
                <w:rPr>
                  <w:szCs w:val="24"/>
                </w:rPr>
                <w:t>t</w:t>
              </w:r>
              <w:r w:rsidR="00D71852" w:rsidRPr="00B95981">
                <w:rPr>
                  <w:szCs w:val="24"/>
                </w:rPr>
                <w:t>hickness of welded sheet;</w:t>
              </w:r>
            </w:ins>
          </w:p>
        </w:tc>
      </w:tr>
      <w:tr w:rsidR="00D71852" w14:paraId="78274175" w14:textId="77777777" w:rsidTr="00B47C5C">
        <w:trPr>
          <w:ins w:id="6391" w:author="LUEJE Claudia" w:date="2023-06-26T17:59:00Z"/>
        </w:trPr>
        <w:tc>
          <w:tcPr>
            <w:tcW w:w="397" w:type="dxa"/>
            <w:shd w:val="clear" w:color="auto" w:fill="auto"/>
          </w:tcPr>
          <w:p w14:paraId="52D4B5BF" w14:textId="15EE1EC7" w:rsidR="00D71852" w:rsidRDefault="00D71852" w:rsidP="00D71852">
            <w:pPr>
              <w:pStyle w:val="KeyText"/>
              <w:rPr>
                <w:ins w:id="6392" w:author="LUEJE Claudia" w:date="2023-06-26T17:59:00Z"/>
              </w:rPr>
            </w:pPr>
            <w:ins w:id="6393" w:author="LUEJE Claudia" w:date="2023-06-26T17:59:00Z">
              <w:r w:rsidRPr="00B95981">
                <w:rPr>
                  <w:szCs w:val="24"/>
                </w:rPr>
                <w:t>—</w:t>
              </w:r>
            </w:ins>
          </w:p>
        </w:tc>
        <w:tc>
          <w:tcPr>
            <w:tcW w:w="596" w:type="dxa"/>
            <w:shd w:val="clear" w:color="auto" w:fill="auto"/>
          </w:tcPr>
          <w:p w14:paraId="454D3C40" w14:textId="6B1F7E46" w:rsidR="00D71852" w:rsidRPr="00246CE5" w:rsidRDefault="00D71852" w:rsidP="00D71852">
            <w:pPr>
              <w:pStyle w:val="KeyText"/>
              <w:rPr>
                <w:ins w:id="6394" w:author="LUEJE Claudia" w:date="2023-06-26T17:59:00Z"/>
                <w:i/>
              </w:rPr>
            </w:pPr>
            <w:ins w:id="6395" w:author="LUEJE Claudia" w:date="2023-06-26T17:59:00Z">
              <w:r w:rsidRPr="00246CE5">
                <w:rPr>
                  <w:i/>
                  <w:szCs w:val="24"/>
                </w:rPr>
                <w:t>c</w:t>
              </w:r>
            </w:ins>
          </w:p>
        </w:tc>
        <w:tc>
          <w:tcPr>
            <w:tcW w:w="8759" w:type="dxa"/>
            <w:shd w:val="clear" w:color="auto" w:fill="auto"/>
          </w:tcPr>
          <w:p w14:paraId="3F0D3140" w14:textId="7A791D91" w:rsidR="00D71852" w:rsidRDefault="00246CE5" w:rsidP="00D71852">
            <w:pPr>
              <w:pStyle w:val="KeyText"/>
              <w:rPr>
                <w:ins w:id="6396" w:author="LUEJE Claudia" w:date="2023-06-26T17:59:00Z"/>
              </w:rPr>
            </w:pPr>
            <w:ins w:id="6397" w:author="LUEJE Claudia" w:date="2023-06-26T17:59:00Z">
              <w:r>
                <w:rPr>
                  <w:szCs w:val="24"/>
                </w:rPr>
                <w:t>g</w:t>
              </w:r>
              <w:r w:rsidR="00D71852" w:rsidRPr="00B95981">
                <w:rPr>
                  <w:szCs w:val="24"/>
                </w:rPr>
                <w:t>ap between base and welded sheet.</w:t>
              </w:r>
            </w:ins>
          </w:p>
        </w:tc>
      </w:tr>
    </w:tbl>
    <w:p w14:paraId="2FB07E8A" w14:textId="3001DD28" w:rsidR="001332BD" w:rsidRPr="00E956F7" w:rsidRDefault="00E4158E">
      <w:pPr>
        <w:pStyle w:val="Figuretitle0"/>
        <w:autoSpaceDE w:val="0"/>
        <w:autoSpaceDN w:val="0"/>
        <w:adjustRightInd w:val="0"/>
        <w:outlineLvl w:val="0"/>
        <w:rPr>
          <w:ins w:id="6398" w:author="LUEJE Claudia" w:date="2023-06-26T17:59:00Z"/>
          <w:szCs w:val="24"/>
        </w:rPr>
      </w:pPr>
      <w:ins w:id="6399" w:author="LUEJE Claudia" w:date="2023-06-26T17:59:00Z">
        <w:r w:rsidRPr="00E956F7">
          <w:rPr>
            <w:szCs w:val="24"/>
          </w:rPr>
          <w:t>Figure </w:t>
        </w:r>
        <w:r w:rsidR="001332BD" w:rsidRPr="00E956F7">
          <w:rPr>
            <w:szCs w:val="24"/>
          </w:rPr>
          <w:t>62</w:t>
        </w:r>
        <w:r w:rsidR="009E34DA" w:rsidRPr="00E956F7">
          <w:rPr>
            <w:szCs w:val="24"/>
          </w:rPr>
          <w:t xml:space="preserve"> </w:t>
        </w:r>
        <w:r w:rsidR="001332BD" w:rsidRPr="00E956F7">
          <w:rPr>
            <w:szCs w:val="24"/>
          </w:rPr>
          <w:t>— I-</w:t>
        </w:r>
        <w:r w:rsidR="00246CE5">
          <w:rPr>
            <w:szCs w:val="24"/>
          </w:rPr>
          <w:t>w</w:t>
        </w:r>
        <w:r w:rsidR="001332BD" w:rsidRPr="00E956F7">
          <w:rPr>
            <w:szCs w:val="24"/>
          </w:rPr>
          <w:t xml:space="preserve">eld </w:t>
        </w:r>
        <w:r w:rsidR="00246CE5">
          <w:rPr>
            <w:szCs w:val="24"/>
          </w:rPr>
          <w:t>s</w:t>
        </w:r>
        <w:r w:rsidR="001332BD" w:rsidRPr="00E956F7">
          <w:rPr>
            <w:szCs w:val="24"/>
          </w:rPr>
          <w:t>heet ayout</w:t>
        </w:r>
      </w:ins>
    </w:p>
    <w:p w14:paraId="20F33865" w14:textId="451E39FE" w:rsidR="001332BD" w:rsidRDefault="001332BD">
      <w:pPr>
        <w:pStyle w:val="Heading4"/>
        <w:tabs>
          <w:tab w:val="left" w:pos="400"/>
          <w:tab w:val="left" w:pos="560"/>
          <w:tab w:val="left" w:pos="720"/>
          <w:tab w:val="left" w:pos="880"/>
          <w:tab w:val="left" w:pos="1080"/>
        </w:tabs>
        <w:autoSpaceDE w:val="0"/>
        <w:autoSpaceDN w:val="0"/>
        <w:adjustRightInd w:val="0"/>
        <w:rPr>
          <w:ins w:id="6400" w:author="LUEJE Claudia" w:date="2023-06-26T17:59:00Z"/>
          <w:rFonts w:eastAsia="Times New Roman"/>
          <w:szCs w:val="24"/>
        </w:rPr>
      </w:pPr>
      <w:ins w:id="6401" w:author="LUEJE Claudia" w:date="2023-06-26T17:59:00Z">
        <w:r w:rsidRPr="00E956F7">
          <w:rPr>
            <w:rFonts w:eastAsia="Times New Roman"/>
            <w:szCs w:val="24"/>
          </w:rPr>
          <w:t xml:space="preserve">Weld </w:t>
        </w:r>
        <w:r w:rsidR="002D725A">
          <w:rPr>
            <w:rFonts w:eastAsia="Times New Roman"/>
            <w:szCs w:val="24"/>
          </w:rPr>
          <w:t>p</w:t>
        </w:r>
        <w:r w:rsidRPr="00E956F7">
          <w:rPr>
            <w:rFonts w:eastAsia="Times New Roman"/>
            <w:szCs w:val="24"/>
          </w:rPr>
          <w:t>arameters</w:t>
        </w:r>
      </w:ins>
    </w:p>
    <w:p w14:paraId="266CAC1A" w14:textId="22E924E2" w:rsidR="002D725A" w:rsidRPr="00246CE5" w:rsidRDefault="002D725A" w:rsidP="002D725A">
      <w:pPr>
        <w:pStyle w:val="BodyText"/>
        <w:autoSpaceDE w:val="0"/>
        <w:autoSpaceDN w:val="0"/>
        <w:adjustRightInd w:val="0"/>
        <w:rPr>
          <w:ins w:id="6402" w:author="LUEJE Claudia" w:date="2023-06-26T17:59:00Z"/>
          <w:szCs w:val="24"/>
        </w:rPr>
      </w:pPr>
      <w:ins w:id="6403" w:author="LUEJE Claudia" w:date="2023-06-26T17:59:00Z">
        <w:r w:rsidRPr="00246CE5">
          <w:rPr>
            <w:szCs w:val="24"/>
          </w:rPr>
          <w:t xml:space="preserve">I-weld </w:t>
        </w:r>
        <w:r>
          <w:rPr>
            <w:szCs w:val="24"/>
          </w:rPr>
          <w:t>parameters are</w:t>
        </w:r>
        <w:r w:rsidRPr="00246CE5">
          <w:rPr>
            <w:szCs w:val="24"/>
          </w:rPr>
          <w:t xml:space="preserve"> shown in </w:t>
        </w:r>
        <w:r w:rsidRPr="00246CE5">
          <w:rPr>
            <w:rStyle w:val="citefig"/>
          </w:rPr>
          <w:t>Figure 6</w:t>
        </w:r>
        <w:r>
          <w:rPr>
            <w:rStyle w:val="citefig"/>
          </w:rPr>
          <w:t>3</w:t>
        </w:r>
        <w:r w:rsidRPr="00246CE5">
          <w:rPr>
            <w:szCs w:val="24"/>
          </w:rPr>
          <w:t>.</w:t>
        </w:r>
      </w:ins>
    </w:p>
    <w:p w14:paraId="33A39A8C" w14:textId="77777777" w:rsidR="002D725A" w:rsidRPr="002D725A" w:rsidRDefault="002D725A" w:rsidP="002D725A">
      <w:pPr>
        <w:rPr>
          <w:ins w:id="6404" w:author="LUEJE Claudia" w:date="2023-06-26T17:59:00Z"/>
        </w:rPr>
      </w:pPr>
    </w:p>
    <w:p w14:paraId="2DC74060" w14:textId="30C81810"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05" w:author="LUEJE Claudia" w:date="2023-06-26T17:59:00Z"/>
          <w:szCs w:val="24"/>
        </w:rPr>
      </w:pPr>
      <w:ins w:id="6406" w:author="LUEJE Claudia" w:date="2023-06-26T17:59:00Z">
        <w:r>
          <w:rPr>
            <w:szCs w:val="24"/>
          </w:rPr>
          <w:t>8329_ed1fig</w:t>
        </w:r>
        <w:r w:rsidR="009E34DA" w:rsidRPr="00E956F7">
          <w:rPr>
            <w:szCs w:val="24"/>
          </w:rPr>
          <w:t>63</w:t>
        </w:r>
        <w:r w:rsidR="001332BD" w:rsidRPr="00E956F7">
          <w:rPr>
            <w:szCs w:val="24"/>
          </w:rPr>
          <w:t>.EPS</w:t>
        </w:r>
      </w:ins>
    </w:p>
    <w:p w14:paraId="205E448B" w14:textId="77777777" w:rsidR="00A87015" w:rsidRPr="00BB7251" w:rsidRDefault="00A87015" w:rsidP="00A87015">
      <w:pPr>
        <w:pStyle w:val="KeyTitle"/>
        <w:rPr>
          <w:ins w:id="6407" w:author="LUEJE Claudia" w:date="2023-06-26T17:59:00Z"/>
        </w:rPr>
      </w:pPr>
      <w:ins w:id="6408"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601C6ED2" w14:textId="77777777" w:rsidTr="00B47C5C">
        <w:trPr>
          <w:ins w:id="6409" w:author="LUEJE Claudia" w:date="2023-06-26T17:59:00Z"/>
        </w:trPr>
        <w:tc>
          <w:tcPr>
            <w:tcW w:w="397" w:type="dxa"/>
            <w:shd w:val="clear" w:color="auto" w:fill="auto"/>
          </w:tcPr>
          <w:p w14:paraId="3D8C5359" w14:textId="4EA0FCC6" w:rsidR="00D71852" w:rsidRPr="00B62EE5" w:rsidRDefault="00D71852" w:rsidP="00D71852">
            <w:pPr>
              <w:pStyle w:val="KeyText"/>
              <w:rPr>
                <w:ins w:id="6410" w:author="LUEJE Claudia" w:date="2023-06-26T17:59:00Z"/>
              </w:rPr>
            </w:pPr>
            <w:ins w:id="6411" w:author="LUEJE Claudia" w:date="2023-06-26T17:59:00Z">
              <w:r w:rsidRPr="00B62EE5">
                <w:rPr>
                  <w:szCs w:val="24"/>
                </w:rPr>
                <w:t>—</w:t>
              </w:r>
            </w:ins>
          </w:p>
        </w:tc>
        <w:tc>
          <w:tcPr>
            <w:tcW w:w="596" w:type="dxa"/>
            <w:shd w:val="clear" w:color="auto" w:fill="auto"/>
          </w:tcPr>
          <w:p w14:paraId="4B664BEE" w14:textId="110E179E" w:rsidR="00D71852" w:rsidRPr="00B62EE5" w:rsidRDefault="00D71852" w:rsidP="00D71852">
            <w:pPr>
              <w:pStyle w:val="KeyText"/>
              <w:rPr>
                <w:ins w:id="6412" w:author="LUEJE Claudia" w:date="2023-06-26T17:59:00Z"/>
              </w:rPr>
            </w:pPr>
            <w:ins w:id="6413" w:author="LUEJE Claudia" w:date="2023-06-26T17:59:00Z">
              <w:r w:rsidRPr="00B62EE5">
                <w:rPr>
                  <w:szCs w:val="24"/>
                </w:rPr>
                <w:t>b</w:t>
              </w:r>
            </w:ins>
          </w:p>
        </w:tc>
        <w:tc>
          <w:tcPr>
            <w:tcW w:w="8759" w:type="dxa"/>
            <w:shd w:val="clear" w:color="auto" w:fill="auto"/>
          </w:tcPr>
          <w:p w14:paraId="2E7BD80E" w14:textId="49C1CA1A" w:rsidR="00D71852" w:rsidRPr="00B62EE5" w:rsidRDefault="002D725A" w:rsidP="00D71852">
            <w:pPr>
              <w:pStyle w:val="KeyText"/>
              <w:rPr>
                <w:ins w:id="6414" w:author="LUEJE Claudia" w:date="2023-06-26T17:59:00Z"/>
              </w:rPr>
            </w:pPr>
            <w:ins w:id="6415" w:author="LUEJE Claudia" w:date="2023-06-26T17:59:00Z">
              <w:r w:rsidRPr="00B62EE5">
                <w:rPr>
                  <w:szCs w:val="24"/>
                </w:rPr>
                <w:t>w</w:t>
              </w:r>
              <w:r w:rsidR="00D71852" w:rsidRPr="00B62EE5">
                <w:rPr>
                  <w:szCs w:val="24"/>
                </w:rPr>
                <w:t>idth of the weld.</w:t>
              </w:r>
            </w:ins>
          </w:p>
        </w:tc>
      </w:tr>
    </w:tbl>
    <w:p w14:paraId="0A03DBB7" w14:textId="38C6887B" w:rsidR="001332BD" w:rsidRPr="00E956F7" w:rsidRDefault="00E4158E">
      <w:pPr>
        <w:pStyle w:val="Figuretitle0"/>
        <w:autoSpaceDE w:val="0"/>
        <w:autoSpaceDN w:val="0"/>
        <w:adjustRightInd w:val="0"/>
        <w:outlineLvl w:val="0"/>
        <w:rPr>
          <w:ins w:id="6416" w:author="LUEJE Claudia" w:date="2023-06-26T17:59:00Z"/>
          <w:szCs w:val="24"/>
        </w:rPr>
      </w:pPr>
      <w:ins w:id="6417" w:author="LUEJE Claudia" w:date="2023-06-26T17:59:00Z">
        <w:r w:rsidRPr="00E956F7">
          <w:rPr>
            <w:szCs w:val="24"/>
          </w:rPr>
          <w:t>Figure </w:t>
        </w:r>
        <w:r w:rsidR="001332BD" w:rsidRPr="00E956F7">
          <w:rPr>
            <w:szCs w:val="24"/>
          </w:rPr>
          <w:t>63</w:t>
        </w:r>
        <w:r w:rsidR="009E34DA" w:rsidRPr="00E956F7">
          <w:rPr>
            <w:szCs w:val="24"/>
          </w:rPr>
          <w:t xml:space="preserve"> </w:t>
        </w:r>
        <w:r w:rsidR="001332BD" w:rsidRPr="00E956F7">
          <w:rPr>
            <w:szCs w:val="24"/>
          </w:rPr>
          <w:t>— I-</w:t>
        </w:r>
        <w:r w:rsidR="002D725A">
          <w:rPr>
            <w:szCs w:val="24"/>
          </w:rPr>
          <w:t>w</w:t>
        </w:r>
        <w:r w:rsidR="001332BD" w:rsidRPr="00E956F7">
          <w:rPr>
            <w:szCs w:val="24"/>
          </w:rPr>
          <w:t xml:space="preserve">eld </w:t>
        </w:r>
        <w:r w:rsidR="002D725A">
          <w:rPr>
            <w:szCs w:val="24"/>
          </w:rPr>
          <w:t>p</w:t>
        </w:r>
        <w:r w:rsidR="001332BD" w:rsidRPr="00E956F7">
          <w:rPr>
            <w:szCs w:val="24"/>
          </w:rPr>
          <w:t>arameters</w:t>
        </w:r>
      </w:ins>
    </w:p>
    <w:p w14:paraId="3469E587" w14:textId="77777777" w:rsidR="00FC68DB" w:rsidRDefault="001332BD" w:rsidP="00153289">
      <w:pPr>
        <w:keepNext/>
        <w:rPr>
          <w:del w:id="6418" w:author="LUEJE Claudia" w:date="2023-06-26T17:59:00Z"/>
        </w:rPr>
      </w:pPr>
      <w:r w:rsidRPr="00E956F7">
        <w:rPr>
          <w:szCs w:val="24"/>
        </w:rPr>
        <w:t>The following parameter can be specified for the I-weld</w:t>
      </w:r>
      <w:del w:id="6419" w:author="LUEJE Claudia" w:date="2023-06-26T17:59:00Z">
        <w:r w:rsidR="00FC68DB" w:rsidRPr="00F54804">
          <w:delText>:</w:delText>
        </w:r>
      </w:del>
    </w:p>
    <w:p w14:paraId="5110BB78" w14:textId="5D972895" w:rsidR="001332BD" w:rsidRPr="00E956F7" w:rsidRDefault="009B5A84">
      <w:pPr>
        <w:pStyle w:val="BodyText"/>
        <w:autoSpaceDE w:val="0"/>
        <w:autoSpaceDN w:val="0"/>
        <w:adjustRightInd w:val="0"/>
        <w:rPr>
          <w:ins w:id="6420" w:author="LUEJE Claudia" w:date="2023-06-26T17:59:00Z"/>
          <w:szCs w:val="24"/>
        </w:rPr>
      </w:pPr>
      <w:ins w:id="6421" w:author="LUEJE Claudia" w:date="2023-06-26T17:59:00Z">
        <w:r>
          <w:rPr>
            <w:szCs w:val="24"/>
          </w:rPr>
          <w:t xml:space="preserve"> as shown in </w:t>
        </w:r>
      </w:ins>
      <w:bookmarkStart w:id="6422" w:name="_Toc110532453"/>
      <w:r w:rsidRPr="009B5A84">
        <w:rPr>
          <w:rStyle w:val="citetbl"/>
        </w:rPr>
        <w:t xml:space="preserve">Table </w:t>
      </w:r>
      <w:del w:id="6423"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105</w:delText>
        </w:r>
        <w:r w:rsidR="0025265B" w:rsidRPr="005C2D94">
          <w:fldChar w:fldCharType="end"/>
        </w:r>
      </w:del>
      <w:ins w:id="6424" w:author="LUEJE Claudia" w:date="2023-06-26T17:59:00Z">
        <w:r w:rsidRPr="009B5A84">
          <w:rPr>
            <w:rStyle w:val="citetbl"/>
          </w:rPr>
          <w:t>105</w:t>
        </w:r>
        <w:r w:rsidR="001332BD" w:rsidRPr="00E956F7">
          <w:rPr>
            <w:szCs w:val="24"/>
          </w:rPr>
          <w:t>:</w:t>
        </w:r>
      </w:ins>
    </w:p>
    <w:p w14:paraId="09F4C915" w14:textId="734388D6" w:rsidR="001332BD" w:rsidRPr="00E956F7" w:rsidRDefault="006F39DE">
      <w:pPr>
        <w:pStyle w:val="Tabletitle"/>
        <w:autoSpaceDE w:val="0"/>
        <w:autoSpaceDN w:val="0"/>
        <w:adjustRightInd w:val="0"/>
        <w:outlineLvl w:val="0"/>
        <w:rPr>
          <w:szCs w:val="24"/>
        </w:rPr>
      </w:pPr>
      <w:ins w:id="6425" w:author="LUEJE Claudia" w:date="2023-06-26T17:59:00Z">
        <w:r w:rsidRPr="00E956F7">
          <w:rPr>
            <w:szCs w:val="24"/>
          </w:rPr>
          <w:t>Table </w:t>
        </w:r>
        <w:r w:rsidR="001332BD" w:rsidRPr="00E956F7">
          <w:rPr>
            <w:szCs w:val="24"/>
          </w:rPr>
          <w:t>105</w:t>
        </w:r>
      </w:ins>
      <w:r w:rsidR="009E34DA" w:rsidRPr="00E956F7">
        <w:rPr>
          <w:szCs w:val="24"/>
        </w:rPr>
        <w:t xml:space="preserve"> </w:t>
      </w:r>
      <w:r w:rsidR="001332BD" w:rsidRPr="00E956F7">
        <w:rPr>
          <w:szCs w:val="24"/>
        </w:rPr>
        <w:t>— Parameters of I-</w:t>
      </w:r>
      <w:r w:rsidR="009B5A84">
        <w:rPr>
          <w:szCs w:val="24"/>
        </w:rPr>
        <w:t>w</w:t>
      </w:r>
      <w:r w:rsidR="001332BD" w:rsidRPr="00E956F7">
        <w:rPr>
          <w:szCs w:val="24"/>
        </w:rPr>
        <w:t>eld</w:t>
      </w:r>
      <w:bookmarkEnd w:id="6422"/>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2"/>
        <w:gridCol w:w="1406"/>
        <w:gridCol w:w="1393"/>
        <w:gridCol w:w="1436"/>
        <w:gridCol w:w="1526"/>
        <w:gridCol w:w="1568"/>
      </w:tblGrid>
      <w:tr w:rsidR="001332BD" w:rsidRPr="00B62EE5" w14:paraId="58CE9DB2" w14:textId="77777777" w:rsidTr="009E00ED">
        <w:trPr>
          <w:jc w:val="center"/>
        </w:trPr>
        <w:tc>
          <w:tcPr>
            <w:tcW w:w="1194" w:type="dxa"/>
            <w:tcBorders>
              <w:top w:val="single" w:sz="12" w:space="0" w:color="auto"/>
              <w:bottom w:val="single" w:sz="12" w:space="0" w:color="auto"/>
            </w:tcBorders>
            <w:shd w:val="clear" w:color="auto" w:fill="F3F3F3"/>
          </w:tcPr>
          <w:p w14:paraId="4AE7603F" w14:textId="5711D6C0" w:rsidR="001332BD" w:rsidRPr="00B62EE5" w:rsidRDefault="001332BD" w:rsidP="009E34DA">
            <w:pPr>
              <w:pStyle w:val="Tableheader"/>
              <w:autoSpaceDE w:val="0"/>
              <w:autoSpaceDN w:val="0"/>
              <w:adjustRightInd w:val="0"/>
              <w:rPr>
                <w:b/>
              </w:rPr>
            </w:pPr>
            <w:r w:rsidRPr="00B62EE5">
              <w:rPr>
                <w:b/>
                <w:szCs w:val="24"/>
              </w:rPr>
              <w:t>Parameter</w:t>
            </w:r>
          </w:p>
        </w:tc>
        <w:tc>
          <w:tcPr>
            <w:tcW w:w="1408" w:type="dxa"/>
            <w:tcBorders>
              <w:top w:val="single" w:sz="12" w:space="0" w:color="auto"/>
              <w:bottom w:val="single" w:sz="12" w:space="0" w:color="auto"/>
            </w:tcBorders>
            <w:shd w:val="clear" w:color="auto" w:fill="F3F3F3"/>
          </w:tcPr>
          <w:p w14:paraId="29643657" w14:textId="6F752593" w:rsidR="001332BD" w:rsidRPr="00B62EE5" w:rsidRDefault="001332BD" w:rsidP="009E34DA">
            <w:pPr>
              <w:pStyle w:val="Tableheader"/>
              <w:autoSpaceDE w:val="0"/>
              <w:autoSpaceDN w:val="0"/>
              <w:adjustRightInd w:val="0"/>
              <w:rPr>
                <w:b/>
              </w:rPr>
            </w:pPr>
            <w:r w:rsidRPr="00B62EE5">
              <w:rPr>
                <w:b/>
                <w:szCs w:val="24"/>
              </w:rPr>
              <w:t>χMCF-Key</w:t>
            </w:r>
          </w:p>
        </w:tc>
        <w:tc>
          <w:tcPr>
            <w:tcW w:w="1393" w:type="dxa"/>
            <w:tcBorders>
              <w:top w:val="single" w:sz="12" w:space="0" w:color="auto"/>
              <w:bottom w:val="single" w:sz="12" w:space="0" w:color="auto"/>
            </w:tcBorders>
            <w:shd w:val="clear" w:color="auto" w:fill="F3F3F3"/>
          </w:tcPr>
          <w:p w14:paraId="04857F33" w14:textId="07577CFE" w:rsidR="001332BD" w:rsidRPr="00B62EE5" w:rsidRDefault="001332BD" w:rsidP="009E34DA">
            <w:pPr>
              <w:pStyle w:val="Tableheader"/>
              <w:autoSpaceDE w:val="0"/>
              <w:autoSpaceDN w:val="0"/>
              <w:adjustRightInd w:val="0"/>
              <w:rPr>
                <w:b/>
              </w:rPr>
            </w:pPr>
            <w:r w:rsidRPr="00B62EE5">
              <w:rPr>
                <w:b/>
                <w:szCs w:val="24"/>
              </w:rPr>
              <w:t>Multiplicity</w:t>
            </w:r>
          </w:p>
        </w:tc>
        <w:tc>
          <w:tcPr>
            <w:tcW w:w="1438" w:type="dxa"/>
            <w:tcBorders>
              <w:top w:val="single" w:sz="12" w:space="0" w:color="auto"/>
              <w:bottom w:val="single" w:sz="12" w:space="0" w:color="auto"/>
            </w:tcBorders>
            <w:shd w:val="clear" w:color="auto" w:fill="F3F3F3"/>
          </w:tcPr>
          <w:p w14:paraId="106D87F8" w14:textId="7F3EE22D" w:rsidR="001332BD" w:rsidRPr="00B62EE5" w:rsidRDefault="001332BD" w:rsidP="009E34DA">
            <w:pPr>
              <w:pStyle w:val="Tableheader"/>
              <w:autoSpaceDE w:val="0"/>
              <w:autoSpaceDN w:val="0"/>
              <w:adjustRightInd w:val="0"/>
              <w:rPr>
                <w:b/>
              </w:rPr>
            </w:pPr>
            <w:r w:rsidRPr="00B62EE5">
              <w:rPr>
                <w:b/>
                <w:szCs w:val="24"/>
              </w:rPr>
              <w:t xml:space="preserve">Value </w:t>
            </w:r>
            <w:r w:rsidR="009B5A84" w:rsidRPr="00B62EE5">
              <w:rPr>
                <w:b/>
                <w:szCs w:val="24"/>
              </w:rPr>
              <w:t>r</w:t>
            </w:r>
            <w:r w:rsidRPr="00B62EE5">
              <w:rPr>
                <w:b/>
                <w:szCs w:val="24"/>
              </w:rPr>
              <w:t>ange</w:t>
            </w:r>
          </w:p>
        </w:tc>
        <w:tc>
          <w:tcPr>
            <w:tcW w:w="1528" w:type="dxa"/>
            <w:tcBorders>
              <w:top w:val="single" w:sz="12" w:space="0" w:color="auto"/>
              <w:bottom w:val="single" w:sz="12" w:space="0" w:color="auto"/>
            </w:tcBorders>
            <w:shd w:val="clear" w:color="auto" w:fill="F3F3F3"/>
          </w:tcPr>
          <w:p w14:paraId="5505F0A9" w14:textId="79E8F700" w:rsidR="001332BD" w:rsidRPr="00B62EE5" w:rsidRDefault="001332BD" w:rsidP="009E34DA">
            <w:pPr>
              <w:pStyle w:val="Tableheader"/>
              <w:autoSpaceDE w:val="0"/>
              <w:autoSpaceDN w:val="0"/>
              <w:adjustRightInd w:val="0"/>
              <w:rPr>
                <w:b/>
              </w:rPr>
            </w:pPr>
            <w:r w:rsidRPr="00B62EE5">
              <w:rPr>
                <w:b/>
                <w:szCs w:val="24"/>
              </w:rPr>
              <w:t>Use</w:t>
            </w:r>
          </w:p>
        </w:tc>
        <w:tc>
          <w:tcPr>
            <w:tcW w:w="1570" w:type="dxa"/>
            <w:tcBorders>
              <w:top w:val="single" w:sz="12" w:space="0" w:color="auto"/>
              <w:bottom w:val="single" w:sz="12" w:space="0" w:color="auto"/>
            </w:tcBorders>
            <w:shd w:val="clear" w:color="auto" w:fill="F3F3F3"/>
          </w:tcPr>
          <w:p w14:paraId="5FEE6CBE" w14:textId="52C4160B" w:rsidR="001332BD" w:rsidRPr="00B62EE5" w:rsidRDefault="001332BD" w:rsidP="009E34DA">
            <w:pPr>
              <w:pStyle w:val="Tableheader"/>
              <w:autoSpaceDE w:val="0"/>
              <w:autoSpaceDN w:val="0"/>
              <w:adjustRightInd w:val="0"/>
              <w:rPr>
                <w:b/>
              </w:rPr>
            </w:pPr>
            <w:r w:rsidRPr="00B62EE5">
              <w:rPr>
                <w:b/>
                <w:szCs w:val="24"/>
              </w:rPr>
              <w:t xml:space="preserve">Default </w:t>
            </w:r>
            <w:r w:rsidR="009B5A84" w:rsidRPr="00B62EE5">
              <w:rPr>
                <w:b/>
                <w:szCs w:val="24"/>
              </w:rPr>
              <w:t>v</w:t>
            </w:r>
            <w:r w:rsidRPr="00B62EE5">
              <w:rPr>
                <w:b/>
                <w:szCs w:val="24"/>
              </w:rPr>
              <w:t>alue</w:t>
            </w:r>
          </w:p>
        </w:tc>
      </w:tr>
      <w:tr w:rsidR="001332BD" w:rsidRPr="00E956F7" w14:paraId="4297D762" w14:textId="77777777" w:rsidTr="009E00ED">
        <w:trPr>
          <w:jc w:val="center"/>
        </w:trPr>
        <w:tc>
          <w:tcPr>
            <w:tcW w:w="1194" w:type="dxa"/>
            <w:tcBorders>
              <w:top w:val="single" w:sz="12" w:space="0" w:color="auto"/>
            </w:tcBorders>
            <w:vAlign w:val="bottom"/>
          </w:tcPr>
          <w:p w14:paraId="0984AC5B" w14:textId="71F9AD7E" w:rsidR="001332BD" w:rsidRPr="00E956F7" w:rsidRDefault="001332BD" w:rsidP="009E34DA">
            <w:pPr>
              <w:pStyle w:val="Tablebody"/>
              <w:autoSpaceDE w:val="0"/>
              <w:autoSpaceDN w:val="0"/>
              <w:adjustRightInd w:val="0"/>
            </w:pPr>
            <w:r w:rsidRPr="00E956F7">
              <w:rPr>
                <w:szCs w:val="24"/>
              </w:rPr>
              <w:t>b</w:t>
            </w:r>
          </w:p>
        </w:tc>
        <w:tc>
          <w:tcPr>
            <w:tcW w:w="1408" w:type="dxa"/>
            <w:tcBorders>
              <w:top w:val="single" w:sz="12" w:space="0" w:color="auto"/>
            </w:tcBorders>
            <w:vAlign w:val="bottom"/>
          </w:tcPr>
          <w:p w14:paraId="41D4C7BF" w14:textId="3B835E8B" w:rsidR="001332BD" w:rsidRPr="00E956F7" w:rsidRDefault="001332BD" w:rsidP="009E34DA">
            <w:pPr>
              <w:pStyle w:val="Tablebody"/>
              <w:autoSpaceDE w:val="0"/>
              <w:autoSpaceDN w:val="0"/>
              <w:adjustRightInd w:val="0"/>
            </w:pPr>
            <w:r w:rsidRPr="00E956F7">
              <w:rPr>
                <w:szCs w:val="24"/>
              </w:rPr>
              <w:t>width</w:t>
            </w:r>
          </w:p>
        </w:tc>
        <w:tc>
          <w:tcPr>
            <w:tcW w:w="1393" w:type="dxa"/>
            <w:tcBorders>
              <w:top w:val="single" w:sz="12" w:space="0" w:color="auto"/>
            </w:tcBorders>
            <w:vAlign w:val="bottom"/>
          </w:tcPr>
          <w:p w14:paraId="1AFFB611" w14:textId="16472239" w:rsidR="001332BD" w:rsidRPr="00E956F7" w:rsidRDefault="001332BD" w:rsidP="009E34DA">
            <w:pPr>
              <w:pStyle w:val="Tablebody"/>
              <w:autoSpaceDE w:val="0"/>
              <w:autoSpaceDN w:val="0"/>
              <w:adjustRightInd w:val="0"/>
            </w:pPr>
            <w:r w:rsidRPr="00E956F7">
              <w:rPr>
                <w:szCs w:val="24"/>
              </w:rPr>
              <w:t>1</w:t>
            </w:r>
          </w:p>
        </w:tc>
        <w:tc>
          <w:tcPr>
            <w:tcW w:w="1438" w:type="dxa"/>
            <w:tcBorders>
              <w:top w:val="single" w:sz="12" w:space="0" w:color="auto"/>
            </w:tcBorders>
            <w:vAlign w:val="bottom"/>
          </w:tcPr>
          <w:p w14:paraId="5EF86F2F" w14:textId="2C630F87" w:rsidR="001332BD" w:rsidRPr="00E956F7" w:rsidRDefault="001332BD" w:rsidP="009E34DA">
            <w:pPr>
              <w:pStyle w:val="Tablebody"/>
              <w:autoSpaceDE w:val="0"/>
              <w:autoSpaceDN w:val="0"/>
              <w:adjustRightInd w:val="0"/>
            </w:pPr>
            <w:r w:rsidRPr="00E956F7">
              <w:rPr>
                <w:szCs w:val="24"/>
              </w:rPr>
              <w:t>≥ 0</w:t>
            </w:r>
          </w:p>
        </w:tc>
        <w:tc>
          <w:tcPr>
            <w:tcW w:w="1528" w:type="dxa"/>
            <w:tcBorders>
              <w:top w:val="single" w:sz="12" w:space="0" w:color="auto"/>
            </w:tcBorders>
            <w:vAlign w:val="bottom"/>
          </w:tcPr>
          <w:p w14:paraId="7BCE4313" w14:textId="6AC18AB7" w:rsidR="001332BD" w:rsidRPr="00E956F7" w:rsidRDefault="001332BD" w:rsidP="009E34DA">
            <w:pPr>
              <w:pStyle w:val="Tablebody"/>
              <w:autoSpaceDE w:val="0"/>
              <w:autoSpaceDN w:val="0"/>
              <w:adjustRightInd w:val="0"/>
            </w:pPr>
            <w:r w:rsidRPr="00E956F7">
              <w:rPr>
                <w:szCs w:val="24"/>
              </w:rPr>
              <w:t>Optional</w:t>
            </w:r>
          </w:p>
        </w:tc>
        <w:tc>
          <w:tcPr>
            <w:tcW w:w="1570" w:type="dxa"/>
            <w:tcBorders>
              <w:top w:val="single" w:sz="12" w:space="0" w:color="auto"/>
            </w:tcBorders>
            <w:vAlign w:val="bottom"/>
          </w:tcPr>
          <w:p w14:paraId="32F02A69" w14:textId="327D3827" w:rsidR="001332BD" w:rsidRPr="00E956F7" w:rsidRDefault="001332BD" w:rsidP="009E34DA">
            <w:pPr>
              <w:pStyle w:val="Tablebody"/>
              <w:autoSpaceDE w:val="0"/>
              <w:autoSpaceDN w:val="0"/>
              <w:adjustRightInd w:val="0"/>
            </w:pPr>
            <w:r w:rsidRPr="00E956F7">
              <w:rPr>
                <w:szCs w:val="24"/>
              </w:rPr>
              <w:t>-</w:t>
            </w:r>
          </w:p>
        </w:tc>
      </w:tr>
    </w:tbl>
    <w:p w14:paraId="21FFD0B1" w14:textId="45A2EDDD" w:rsidR="001332BD" w:rsidRPr="00E956F7" w:rsidRDefault="001332BD">
      <w:pPr>
        <w:pStyle w:val="BodyText"/>
        <w:autoSpaceDE w:val="0"/>
        <w:autoSpaceDN w:val="0"/>
        <w:adjustRightInd w:val="0"/>
        <w:rPr>
          <w:szCs w:val="24"/>
        </w:rPr>
      </w:pPr>
      <w:r w:rsidRPr="00E956F7">
        <w:rPr>
          <w:szCs w:val="24"/>
        </w:rPr>
        <w:t>All other parameters are provided by the model itself and are partially used to specify parameters of the weld.</w:t>
      </w:r>
    </w:p>
    <w:p w14:paraId="6DF5E413"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426" w:name="_Toc338939186"/>
      <w:bookmarkStart w:id="6427" w:name="_Toc3557033"/>
      <w:bookmarkStart w:id="6428" w:name="_Toc34747283"/>
      <w:bookmarkStart w:id="6429" w:name="_Toc77102102"/>
      <w:r w:rsidRPr="00E956F7">
        <w:rPr>
          <w:rFonts w:eastAsia="Times New Roman"/>
          <w:szCs w:val="24"/>
        </w:rPr>
        <w:t>Attributes</w:t>
      </w:r>
      <w:bookmarkEnd w:id="6426"/>
      <w:bookmarkEnd w:id="6427"/>
      <w:bookmarkEnd w:id="6428"/>
      <w:bookmarkEnd w:id="6429"/>
    </w:p>
    <w:p w14:paraId="0D3B9B9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430" w:name="_Toc338939188"/>
      <w:r w:rsidRPr="00E956F7">
        <w:rPr>
          <w:rFonts w:eastAsia="Times New Roman"/>
          <w:szCs w:val="24"/>
        </w:rPr>
        <w:t>Attribute "base</w:t>
      </w:r>
      <w:bookmarkEnd w:id="6430"/>
      <w:r w:rsidRPr="00E956F7">
        <w:rPr>
          <w:rFonts w:eastAsia="Times New Roman"/>
          <w:szCs w:val="24"/>
        </w:rPr>
        <w:t>"</w:t>
      </w:r>
    </w:p>
    <w:p w14:paraId="42CC14D1"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CC51AC">
        <w:rPr>
          <w:rStyle w:val="ISOCode"/>
        </w:rPr>
        <w:t>base</w:t>
      </w:r>
      <w:r w:rsidRPr="00E956F7">
        <w:rPr>
          <w:szCs w:val="24"/>
        </w:rPr>
        <w:t>.</w:t>
      </w:r>
    </w:p>
    <w:p w14:paraId="2A477B8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431" w:name="_Toc338939189"/>
      <w:r w:rsidRPr="00E956F7">
        <w:rPr>
          <w:rFonts w:eastAsia="Times New Roman"/>
          <w:szCs w:val="24"/>
        </w:rPr>
        <w:t>Attribute "technology</w:t>
      </w:r>
      <w:bookmarkEnd w:id="6431"/>
      <w:r w:rsidRPr="00E956F7">
        <w:rPr>
          <w:rFonts w:eastAsia="Times New Roman"/>
          <w:szCs w:val="24"/>
        </w:rPr>
        <w:t>"</w:t>
      </w:r>
    </w:p>
    <w:p w14:paraId="135ACF93"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CC51AC">
        <w:rPr>
          <w:rStyle w:val="ISOCode"/>
        </w:rPr>
        <w:t>technology</w:t>
      </w:r>
      <w:r w:rsidRPr="00E956F7">
        <w:rPr>
          <w:szCs w:val="24"/>
        </w:rPr>
        <w:t xml:space="preserve"> can be specified using the following values:</w:t>
      </w:r>
    </w:p>
    <w:p w14:paraId="1DD9F29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32" w:author="LUEJE Claudia" w:date="2023-06-26T17:59:00Z">
        <w:r w:rsidRPr="00E956F7">
          <w:rPr>
            <w:szCs w:val="24"/>
          </w:rPr>
          <w:t>—</w:t>
        </w:r>
        <w:r w:rsidRPr="00E956F7">
          <w:rPr>
            <w:szCs w:val="24"/>
          </w:rPr>
          <w:tab/>
        </w:r>
      </w:ins>
      <w:r w:rsidRPr="00CC51AC">
        <w:rPr>
          <w:rStyle w:val="ISOCode"/>
        </w:rPr>
        <w:t>resistance;</w:t>
      </w:r>
    </w:p>
    <w:p w14:paraId="4D3CBA4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33" w:author="LUEJE Claudia" w:date="2023-06-26T17:59:00Z">
        <w:r w:rsidRPr="00E956F7">
          <w:rPr>
            <w:szCs w:val="24"/>
          </w:rPr>
          <w:t>—</w:t>
        </w:r>
        <w:r w:rsidRPr="00E956F7">
          <w:rPr>
            <w:szCs w:val="24"/>
          </w:rPr>
          <w:tab/>
        </w:r>
      </w:ins>
      <w:r w:rsidRPr="00CC51AC">
        <w:rPr>
          <w:rStyle w:val="ISOCode"/>
        </w:rPr>
        <w:t>arc;</w:t>
      </w:r>
    </w:p>
    <w:p w14:paraId="2DC27EA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34"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p>
    <w:p w14:paraId="198165C6"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35" w:author="LUEJE Claudia" w:date="2023-06-26T17:59:00Z">
        <w:r w:rsidRPr="00E956F7">
          <w:rPr>
            <w:szCs w:val="24"/>
          </w:rPr>
          <w:t>—</w:t>
        </w:r>
        <w:r w:rsidRPr="00E956F7">
          <w:rPr>
            <w:szCs w:val="24"/>
          </w:rPr>
          <w:tab/>
        </w:r>
      </w:ins>
      <w:r w:rsidRPr="00CC51AC">
        <w:rPr>
          <w:rStyle w:val="ISOCode"/>
        </w:rPr>
        <w:t>friction;</w:t>
      </w:r>
    </w:p>
    <w:p w14:paraId="142A0AA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36" w:author="LUEJE Claudia" w:date="2023-06-26T17:59:00Z">
        <w:r w:rsidRPr="00E956F7">
          <w:rPr>
            <w:szCs w:val="24"/>
          </w:rPr>
          <w:t>—</w:t>
        </w:r>
        <w:r w:rsidRPr="00E956F7">
          <w:rPr>
            <w:szCs w:val="24"/>
          </w:rPr>
          <w:tab/>
        </w:r>
      </w:ins>
      <w:r w:rsidRPr="00CC51AC">
        <w:rPr>
          <w:rStyle w:val="ISOCode"/>
        </w:rPr>
        <w:t>brazing.</w:t>
      </w:r>
    </w:p>
    <w:p w14:paraId="2BE6E16A"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437" w:name="_Toc338939190"/>
      <w:bookmarkStart w:id="6438" w:name="_Toc3557034"/>
      <w:bookmarkStart w:id="6439" w:name="_Toc34747284"/>
      <w:bookmarkStart w:id="6440" w:name="_Toc77102103"/>
      <w:r w:rsidRPr="00E956F7">
        <w:rPr>
          <w:rFonts w:eastAsia="Times New Roman"/>
          <w:szCs w:val="24"/>
        </w:rPr>
        <w:t>Element "weld_position</w:t>
      </w:r>
      <w:bookmarkEnd w:id="6437"/>
      <w:bookmarkEnd w:id="6438"/>
      <w:r w:rsidRPr="00E956F7">
        <w:rPr>
          <w:rFonts w:eastAsia="Times New Roman"/>
          <w:szCs w:val="24"/>
        </w:rPr>
        <w:t>"</w:t>
      </w:r>
      <w:bookmarkEnd w:id="6439"/>
      <w:bookmarkEnd w:id="6440"/>
    </w:p>
    <w:p w14:paraId="0AFCD358" w14:textId="77777777" w:rsidR="00FC68DB" w:rsidRDefault="001332BD" w:rsidP="00153289">
      <w:pPr>
        <w:keepNext/>
        <w:rPr>
          <w:del w:id="6441" w:author="LUEJE Claudia" w:date="2023-06-26T17:59:00Z"/>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I-</w:t>
      </w:r>
      <w:r w:rsidR="007D18C2">
        <w:rPr>
          <w:szCs w:val="24"/>
        </w:rPr>
        <w:t>w</w:t>
      </w:r>
      <w:r w:rsidRPr="00E956F7">
        <w:rPr>
          <w:szCs w:val="24"/>
        </w:rPr>
        <w:t>eld</w:t>
      </w:r>
      <w:del w:id="6442" w:author="LUEJE Claudia" w:date="2023-06-26T17:59:00Z">
        <w:r w:rsidR="00FC68DB" w:rsidRPr="00D7391D">
          <w:delText>:</w:delText>
        </w:r>
      </w:del>
    </w:p>
    <w:p w14:paraId="53625CF3" w14:textId="20448A12" w:rsidR="001332BD" w:rsidRPr="00E956F7" w:rsidRDefault="007D18C2">
      <w:pPr>
        <w:pStyle w:val="BodyText"/>
        <w:autoSpaceDE w:val="0"/>
        <w:autoSpaceDN w:val="0"/>
        <w:adjustRightInd w:val="0"/>
        <w:rPr>
          <w:ins w:id="6443" w:author="LUEJE Claudia" w:date="2023-06-26T17:59:00Z"/>
          <w:szCs w:val="24"/>
        </w:rPr>
      </w:pPr>
      <w:ins w:id="6444" w:author="LUEJE Claudia" w:date="2023-06-26T17:59:00Z">
        <w:r>
          <w:rPr>
            <w:szCs w:val="24"/>
          </w:rPr>
          <w:t xml:space="preserve"> as shown in </w:t>
        </w:r>
      </w:ins>
      <w:bookmarkStart w:id="6445" w:name="_Toc110532454"/>
      <w:r w:rsidRPr="007D18C2">
        <w:rPr>
          <w:rStyle w:val="citetbl"/>
        </w:rPr>
        <w:t xml:space="preserve">Table </w:t>
      </w:r>
      <w:del w:id="6446"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106</w:delText>
        </w:r>
        <w:r w:rsidR="0025265B" w:rsidRPr="005C2D94">
          <w:fldChar w:fldCharType="end"/>
        </w:r>
      </w:del>
      <w:ins w:id="6447" w:author="LUEJE Claudia" w:date="2023-06-26T17:59:00Z">
        <w:r w:rsidRPr="007D18C2">
          <w:rPr>
            <w:rStyle w:val="citetbl"/>
          </w:rPr>
          <w:t>106</w:t>
        </w:r>
        <w:r w:rsidR="001332BD" w:rsidRPr="00E956F7">
          <w:rPr>
            <w:szCs w:val="24"/>
          </w:rPr>
          <w:t>:</w:t>
        </w:r>
      </w:ins>
    </w:p>
    <w:p w14:paraId="7F94AE04" w14:textId="0071A9BD" w:rsidR="001332BD" w:rsidRPr="00E956F7" w:rsidRDefault="006F39DE">
      <w:pPr>
        <w:pStyle w:val="Tabletitle"/>
        <w:autoSpaceDE w:val="0"/>
        <w:autoSpaceDN w:val="0"/>
        <w:adjustRightInd w:val="0"/>
        <w:outlineLvl w:val="0"/>
        <w:rPr>
          <w:szCs w:val="24"/>
        </w:rPr>
      </w:pPr>
      <w:ins w:id="6448" w:author="LUEJE Claudia" w:date="2023-06-26T17:59:00Z">
        <w:r w:rsidRPr="00E956F7">
          <w:rPr>
            <w:szCs w:val="24"/>
          </w:rPr>
          <w:t>Table </w:t>
        </w:r>
        <w:r w:rsidR="001332BD" w:rsidRPr="00E956F7">
          <w:rPr>
            <w:szCs w:val="24"/>
          </w:rPr>
          <w:t>106</w:t>
        </w:r>
      </w:ins>
      <w:r w:rsidR="009E34DA"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I</w:t>
      </w:r>
      <w:del w:id="6449" w:author="LUEJE Claudia" w:date="2023-06-26T17:59:00Z">
        <w:r w:rsidR="0025265B" w:rsidRPr="001E4607">
          <w:delText xml:space="preserve"> Weld</w:delText>
        </w:r>
        <w:bookmarkEnd w:id="6445"/>
        <w:r w:rsidR="0025265B" w:rsidRPr="001E4607">
          <w:delText xml:space="preserve"> </w:delText>
        </w:r>
      </w:del>
      <w:ins w:id="6450" w:author="LUEJE Claudia" w:date="2023-06-26T17:59:00Z">
        <w:r w:rsidR="007D18C2">
          <w:rPr>
            <w:szCs w:val="24"/>
          </w:rPr>
          <w:t>-w</w:t>
        </w:r>
        <w:r w:rsidR="001332BD" w:rsidRPr="00E956F7">
          <w:rPr>
            <w:szCs w:val="24"/>
          </w:rPr>
          <w:t>eld</w:t>
        </w:r>
      </w:ins>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192657CE" w14:textId="77777777" w:rsidTr="009E00ED">
        <w:trPr>
          <w:cantSplit/>
          <w:tblHeader/>
          <w:jc w:val="center"/>
        </w:trPr>
        <w:tc>
          <w:tcPr>
            <w:tcW w:w="1871" w:type="dxa"/>
            <w:tcBorders>
              <w:top w:val="single" w:sz="12" w:space="0" w:color="auto"/>
              <w:bottom w:val="single" w:sz="12" w:space="0" w:color="auto"/>
            </w:tcBorders>
            <w:shd w:val="clear" w:color="auto" w:fill="F3F3F3"/>
          </w:tcPr>
          <w:p w14:paraId="344765A4" w14:textId="4CFAAC9B" w:rsidR="001332BD" w:rsidRPr="00B62EE5" w:rsidRDefault="001332BD" w:rsidP="009E34DA">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32131640" w14:textId="6942E007" w:rsidR="001332BD" w:rsidRPr="00B62EE5" w:rsidRDefault="001332BD" w:rsidP="009E34DA">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tcPr>
          <w:p w14:paraId="21496EA4" w14:textId="30AA9CFE" w:rsidR="001332BD" w:rsidRPr="00B62EE5" w:rsidRDefault="001332BD" w:rsidP="009E34DA">
            <w:pPr>
              <w:pStyle w:val="Tableheader"/>
              <w:autoSpaceDE w:val="0"/>
              <w:autoSpaceDN w:val="0"/>
              <w:adjustRightInd w:val="0"/>
              <w:rPr>
                <w:b/>
              </w:rPr>
            </w:pPr>
            <w:r w:rsidRPr="00B62EE5">
              <w:rPr>
                <w:b/>
                <w:szCs w:val="24"/>
              </w:rPr>
              <w:t>Use</w:t>
            </w:r>
          </w:p>
        </w:tc>
      </w:tr>
      <w:tr w:rsidR="001332BD" w:rsidRPr="00E956F7" w14:paraId="422EDFAD" w14:textId="77777777" w:rsidTr="009E00ED">
        <w:trPr>
          <w:cantSplit/>
          <w:jc w:val="center"/>
        </w:trPr>
        <w:tc>
          <w:tcPr>
            <w:tcW w:w="1871" w:type="dxa"/>
            <w:tcBorders>
              <w:top w:val="single" w:sz="12" w:space="0" w:color="auto"/>
            </w:tcBorders>
          </w:tcPr>
          <w:p w14:paraId="6F034596" w14:textId="4A2C02AF" w:rsidR="001332BD" w:rsidRPr="00E956F7" w:rsidRDefault="001332BD" w:rsidP="009E34DA">
            <w:pPr>
              <w:pStyle w:val="Tablebody"/>
              <w:autoSpaceDE w:val="0"/>
              <w:autoSpaceDN w:val="0"/>
              <w:adjustRightInd w:val="0"/>
            </w:pPr>
            <w:r w:rsidRPr="00E956F7">
              <w:rPr>
                <w:szCs w:val="24"/>
              </w:rPr>
              <w:t>u</w:t>
            </w:r>
          </w:p>
        </w:tc>
        <w:tc>
          <w:tcPr>
            <w:tcW w:w="1800" w:type="dxa"/>
            <w:tcBorders>
              <w:top w:val="single" w:sz="12" w:space="0" w:color="auto"/>
            </w:tcBorders>
          </w:tcPr>
          <w:p w14:paraId="6B917DD5" w14:textId="59C7A700" w:rsidR="001332BD" w:rsidRPr="00E956F7" w:rsidRDefault="001332BD" w:rsidP="009E34DA">
            <w:pPr>
              <w:pStyle w:val="Tablebody"/>
              <w:autoSpaceDE w:val="0"/>
              <w:autoSpaceDN w:val="0"/>
              <w:adjustRightInd w:val="0"/>
            </w:pPr>
            <w:r w:rsidRPr="00E956F7">
              <w:rPr>
                <w:szCs w:val="24"/>
              </w:rPr>
              <w:t>Floating point</w:t>
            </w:r>
          </w:p>
        </w:tc>
        <w:tc>
          <w:tcPr>
            <w:tcW w:w="4680" w:type="dxa"/>
            <w:tcBorders>
              <w:top w:val="single" w:sz="12" w:space="0" w:color="auto"/>
            </w:tcBorders>
          </w:tcPr>
          <w:p w14:paraId="47953569" w14:textId="5A202F8A" w:rsidR="001332BD" w:rsidRPr="00E956F7" w:rsidRDefault="001332BD" w:rsidP="009E34DA">
            <w:pPr>
              <w:pStyle w:val="Tablebody"/>
              <w:autoSpaceDE w:val="0"/>
              <w:autoSpaceDN w:val="0"/>
              <w:adjustRightInd w:val="0"/>
            </w:pPr>
            <w:r w:rsidRPr="00E956F7">
              <w:rPr>
                <w:szCs w:val="24"/>
              </w:rPr>
              <w:t>Required</w:t>
            </w:r>
          </w:p>
        </w:tc>
      </w:tr>
      <w:tr w:rsidR="001332BD" w:rsidRPr="00E956F7" w14:paraId="7F72CD3B" w14:textId="77777777" w:rsidTr="009E00ED">
        <w:trPr>
          <w:cantSplit/>
          <w:jc w:val="center"/>
        </w:trPr>
        <w:tc>
          <w:tcPr>
            <w:tcW w:w="1871" w:type="dxa"/>
          </w:tcPr>
          <w:p w14:paraId="1B47C438" w14:textId="76796548" w:rsidR="001332BD" w:rsidRPr="00E956F7" w:rsidRDefault="001332BD" w:rsidP="009E34DA">
            <w:pPr>
              <w:pStyle w:val="Tablebody"/>
              <w:autoSpaceDE w:val="0"/>
              <w:autoSpaceDN w:val="0"/>
              <w:adjustRightInd w:val="0"/>
            </w:pPr>
            <w:r w:rsidRPr="00E956F7">
              <w:rPr>
                <w:szCs w:val="24"/>
              </w:rPr>
              <w:t>x</w:t>
            </w:r>
          </w:p>
        </w:tc>
        <w:tc>
          <w:tcPr>
            <w:tcW w:w="1800" w:type="dxa"/>
          </w:tcPr>
          <w:p w14:paraId="2B3F600D" w14:textId="28A3FB9C" w:rsidR="001332BD" w:rsidRPr="00E956F7" w:rsidRDefault="001332BD" w:rsidP="009E34DA">
            <w:pPr>
              <w:pStyle w:val="Tablebody"/>
              <w:autoSpaceDE w:val="0"/>
              <w:autoSpaceDN w:val="0"/>
              <w:adjustRightInd w:val="0"/>
            </w:pPr>
            <w:r w:rsidRPr="00E956F7">
              <w:rPr>
                <w:szCs w:val="24"/>
              </w:rPr>
              <w:t>Floating point</w:t>
            </w:r>
          </w:p>
        </w:tc>
        <w:tc>
          <w:tcPr>
            <w:tcW w:w="4680" w:type="dxa"/>
          </w:tcPr>
          <w:p w14:paraId="3954A60B" w14:textId="5DA04926" w:rsidR="001332BD" w:rsidRPr="00E956F7" w:rsidRDefault="001332BD" w:rsidP="009E34DA">
            <w:pPr>
              <w:pStyle w:val="Tablebody"/>
              <w:autoSpaceDE w:val="0"/>
              <w:autoSpaceDN w:val="0"/>
              <w:adjustRightInd w:val="0"/>
            </w:pPr>
            <w:r w:rsidRPr="00E956F7">
              <w:rPr>
                <w:szCs w:val="24"/>
              </w:rPr>
              <w:t>Required</w:t>
            </w:r>
          </w:p>
        </w:tc>
      </w:tr>
      <w:tr w:rsidR="001332BD" w:rsidRPr="00E956F7" w14:paraId="3B286D2F" w14:textId="77777777" w:rsidTr="009E00ED">
        <w:trPr>
          <w:cantSplit/>
          <w:jc w:val="center"/>
        </w:trPr>
        <w:tc>
          <w:tcPr>
            <w:tcW w:w="1871" w:type="dxa"/>
          </w:tcPr>
          <w:p w14:paraId="72385D72" w14:textId="2706B539" w:rsidR="001332BD" w:rsidRPr="00E956F7" w:rsidRDefault="001332BD" w:rsidP="009E34DA">
            <w:pPr>
              <w:pStyle w:val="Tablebody"/>
              <w:autoSpaceDE w:val="0"/>
              <w:autoSpaceDN w:val="0"/>
              <w:adjustRightInd w:val="0"/>
            </w:pPr>
            <w:r w:rsidRPr="00E956F7">
              <w:rPr>
                <w:szCs w:val="24"/>
              </w:rPr>
              <w:t>y</w:t>
            </w:r>
          </w:p>
        </w:tc>
        <w:tc>
          <w:tcPr>
            <w:tcW w:w="1800" w:type="dxa"/>
          </w:tcPr>
          <w:p w14:paraId="7765D8EB" w14:textId="515099BB" w:rsidR="001332BD" w:rsidRPr="00E956F7" w:rsidRDefault="001332BD" w:rsidP="009E34DA">
            <w:pPr>
              <w:pStyle w:val="Tablebody"/>
              <w:autoSpaceDE w:val="0"/>
              <w:autoSpaceDN w:val="0"/>
              <w:adjustRightInd w:val="0"/>
            </w:pPr>
            <w:r w:rsidRPr="00E956F7">
              <w:rPr>
                <w:szCs w:val="24"/>
              </w:rPr>
              <w:t>Floating point</w:t>
            </w:r>
          </w:p>
        </w:tc>
        <w:tc>
          <w:tcPr>
            <w:tcW w:w="4680" w:type="dxa"/>
          </w:tcPr>
          <w:p w14:paraId="193FAEFA" w14:textId="37507786" w:rsidR="001332BD" w:rsidRPr="00E956F7" w:rsidRDefault="001332BD" w:rsidP="009E34DA">
            <w:pPr>
              <w:pStyle w:val="Tablebody"/>
              <w:autoSpaceDE w:val="0"/>
              <w:autoSpaceDN w:val="0"/>
              <w:adjustRightInd w:val="0"/>
            </w:pPr>
            <w:r w:rsidRPr="00E956F7">
              <w:rPr>
                <w:szCs w:val="24"/>
              </w:rPr>
              <w:t>Required</w:t>
            </w:r>
          </w:p>
        </w:tc>
      </w:tr>
      <w:tr w:rsidR="001332BD" w:rsidRPr="00E956F7" w14:paraId="6E9A3436" w14:textId="77777777" w:rsidTr="009E00ED">
        <w:trPr>
          <w:cantSplit/>
          <w:jc w:val="center"/>
        </w:trPr>
        <w:tc>
          <w:tcPr>
            <w:tcW w:w="1871" w:type="dxa"/>
          </w:tcPr>
          <w:p w14:paraId="18F17F0A" w14:textId="7D5A5E2E" w:rsidR="001332BD" w:rsidRPr="00E956F7" w:rsidRDefault="001332BD" w:rsidP="009E34DA">
            <w:pPr>
              <w:pStyle w:val="Tablebody"/>
              <w:autoSpaceDE w:val="0"/>
              <w:autoSpaceDN w:val="0"/>
              <w:adjustRightInd w:val="0"/>
            </w:pPr>
            <w:r w:rsidRPr="00E956F7">
              <w:rPr>
                <w:szCs w:val="24"/>
              </w:rPr>
              <w:t>z</w:t>
            </w:r>
          </w:p>
        </w:tc>
        <w:tc>
          <w:tcPr>
            <w:tcW w:w="1800" w:type="dxa"/>
          </w:tcPr>
          <w:p w14:paraId="03A369BE" w14:textId="620437AE" w:rsidR="001332BD" w:rsidRPr="00E956F7" w:rsidRDefault="001332BD" w:rsidP="009E34DA">
            <w:pPr>
              <w:pStyle w:val="Tablebody"/>
              <w:autoSpaceDE w:val="0"/>
              <w:autoSpaceDN w:val="0"/>
              <w:adjustRightInd w:val="0"/>
            </w:pPr>
            <w:r w:rsidRPr="00E956F7">
              <w:rPr>
                <w:szCs w:val="24"/>
              </w:rPr>
              <w:t>Floating point</w:t>
            </w:r>
          </w:p>
        </w:tc>
        <w:tc>
          <w:tcPr>
            <w:tcW w:w="4680" w:type="dxa"/>
          </w:tcPr>
          <w:p w14:paraId="2F1C5FF6" w14:textId="26AF3F61" w:rsidR="001332BD" w:rsidRPr="00E956F7" w:rsidRDefault="001332BD" w:rsidP="009E34DA">
            <w:pPr>
              <w:pStyle w:val="Tablebody"/>
              <w:autoSpaceDE w:val="0"/>
              <w:autoSpaceDN w:val="0"/>
              <w:adjustRightInd w:val="0"/>
            </w:pPr>
            <w:r w:rsidRPr="00E956F7">
              <w:rPr>
                <w:szCs w:val="24"/>
              </w:rPr>
              <w:t>Required</w:t>
            </w:r>
          </w:p>
        </w:tc>
      </w:tr>
      <w:tr w:rsidR="001332BD" w:rsidRPr="00E956F7" w14:paraId="1D12AD3B" w14:textId="77777777" w:rsidTr="009E00ED">
        <w:trPr>
          <w:cantSplit/>
          <w:jc w:val="center"/>
        </w:trPr>
        <w:tc>
          <w:tcPr>
            <w:tcW w:w="1871" w:type="dxa"/>
          </w:tcPr>
          <w:p w14:paraId="2CD1DF46" w14:textId="2B877912" w:rsidR="001332BD" w:rsidRPr="00E956F7" w:rsidRDefault="001332BD" w:rsidP="009E34DA">
            <w:pPr>
              <w:pStyle w:val="Tablebody"/>
              <w:autoSpaceDE w:val="0"/>
              <w:autoSpaceDN w:val="0"/>
              <w:adjustRightInd w:val="0"/>
            </w:pPr>
            <w:r w:rsidRPr="00E956F7">
              <w:rPr>
                <w:szCs w:val="24"/>
              </w:rPr>
              <w:t>reference</w:t>
            </w:r>
          </w:p>
        </w:tc>
        <w:tc>
          <w:tcPr>
            <w:tcW w:w="1800" w:type="dxa"/>
          </w:tcPr>
          <w:p w14:paraId="0A6F4A63" w14:textId="35DC37CE" w:rsidR="001332BD" w:rsidRPr="00E956F7" w:rsidRDefault="001332BD" w:rsidP="009E34DA">
            <w:pPr>
              <w:pStyle w:val="Tablebody"/>
              <w:autoSpaceDE w:val="0"/>
              <w:autoSpaceDN w:val="0"/>
              <w:adjustRightInd w:val="0"/>
            </w:pPr>
            <w:r w:rsidRPr="00E956F7">
              <w:rPr>
                <w:szCs w:val="24"/>
              </w:rPr>
              <w:t>Boolean</w:t>
            </w:r>
          </w:p>
        </w:tc>
        <w:tc>
          <w:tcPr>
            <w:tcW w:w="4680" w:type="dxa"/>
          </w:tcPr>
          <w:p w14:paraId="6A857627" w14:textId="109D7AFF" w:rsidR="001332BD" w:rsidRPr="00E956F7" w:rsidRDefault="001332BD" w:rsidP="009E34DA">
            <w:pPr>
              <w:pStyle w:val="Tablebody"/>
              <w:autoSpaceDE w:val="0"/>
              <w:autoSpaceDN w:val="0"/>
              <w:adjustRightInd w:val="0"/>
            </w:pPr>
            <w:r w:rsidRPr="00E956F7">
              <w:rPr>
                <w:szCs w:val="24"/>
              </w:rPr>
              <w:t>Optional</w:t>
            </w:r>
          </w:p>
        </w:tc>
      </w:tr>
      <w:tr w:rsidR="001332BD" w:rsidRPr="00E956F7" w14:paraId="1EB7A81D" w14:textId="77777777" w:rsidTr="009E00ED">
        <w:trPr>
          <w:cantSplit/>
          <w:jc w:val="center"/>
        </w:trPr>
        <w:tc>
          <w:tcPr>
            <w:tcW w:w="1871" w:type="dxa"/>
          </w:tcPr>
          <w:p w14:paraId="708C7BF5" w14:textId="41EF19E6" w:rsidR="001332BD" w:rsidRPr="00E956F7" w:rsidRDefault="001332BD" w:rsidP="009E34DA">
            <w:pPr>
              <w:pStyle w:val="Tablebody"/>
              <w:autoSpaceDE w:val="0"/>
              <w:autoSpaceDN w:val="0"/>
              <w:adjustRightInd w:val="0"/>
            </w:pPr>
            <w:r w:rsidRPr="00E956F7">
              <w:rPr>
                <w:szCs w:val="24"/>
              </w:rPr>
              <w:t>width</w:t>
            </w:r>
          </w:p>
        </w:tc>
        <w:tc>
          <w:tcPr>
            <w:tcW w:w="1800" w:type="dxa"/>
          </w:tcPr>
          <w:p w14:paraId="587C69CD" w14:textId="4DC67B2B" w:rsidR="001332BD" w:rsidRPr="00E956F7" w:rsidRDefault="001332BD" w:rsidP="009E34DA">
            <w:pPr>
              <w:pStyle w:val="Tablebody"/>
              <w:autoSpaceDE w:val="0"/>
              <w:autoSpaceDN w:val="0"/>
              <w:adjustRightInd w:val="0"/>
            </w:pPr>
            <w:r w:rsidRPr="00E956F7">
              <w:rPr>
                <w:szCs w:val="24"/>
              </w:rPr>
              <w:t>Floating point</w:t>
            </w:r>
          </w:p>
        </w:tc>
        <w:tc>
          <w:tcPr>
            <w:tcW w:w="4680" w:type="dxa"/>
          </w:tcPr>
          <w:p w14:paraId="37F3CACB" w14:textId="00EE4159" w:rsidR="001332BD" w:rsidRPr="00E956F7" w:rsidRDefault="001332BD" w:rsidP="009E34DA">
            <w:pPr>
              <w:pStyle w:val="Tablebody"/>
              <w:autoSpaceDE w:val="0"/>
              <w:autoSpaceDN w:val="0"/>
              <w:adjustRightInd w:val="0"/>
            </w:pPr>
            <w:r w:rsidRPr="00E956F7">
              <w:rPr>
                <w:szCs w:val="24"/>
              </w:rPr>
              <w:t>Optional</w:t>
            </w:r>
          </w:p>
        </w:tc>
      </w:tr>
      <w:tr w:rsidR="001332BD" w:rsidRPr="00E956F7" w14:paraId="14D75DBF" w14:textId="77777777" w:rsidTr="009E00ED">
        <w:trPr>
          <w:cantSplit/>
          <w:jc w:val="center"/>
        </w:trPr>
        <w:tc>
          <w:tcPr>
            <w:tcW w:w="1871" w:type="dxa"/>
          </w:tcPr>
          <w:p w14:paraId="06B91643" w14:textId="0BFEA73F" w:rsidR="001332BD" w:rsidRPr="00E956F7" w:rsidRDefault="001332BD" w:rsidP="009E34DA">
            <w:pPr>
              <w:pStyle w:val="Tablebody"/>
              <w:autoSpaceDE w:val="0"/>
              <w:autoSpaceDN w:val="0"/>
              <w:adjustRightInd w:val="0"/>
            </w:pPr>
            <w:r w:rsidRPr="00E956F7">
              <w:rPr>
                <w:szCs w:val="24"/>
              </w:rPr>
              <w:t>filler</w:t>
            </w:r>
          </w:p>
        </w:tc>
        <w:tc>
          <w:tcPr>
            <w:tcW w:w="1800" w:type="dxa"/>
          </w:tcPr>
          <w:p w14:paraId="0597C4E3" w14:textId="7E933EF5" w:rsidR="001332BD" w:rsidRPr="00E956F7" w:rsidRDefault="001332BD" w:rsidP="009E34DA">
            <w:pPr>
              <w:pStyle w:val="Tablebody"/>
              <w:autoSpaceDE w:val="0"/>
              <w:autoSpaceDN w:val="0"/>
              <w:adjustRightInd w:val="0"/>
            </w:pPr>
            <w:r w:rsidRPr="00E956F7">
              <w:rPr>
                <w:szCs w:val="24"/>
              </w:rPr>
              <w:t>Selection</w:t>
            </w:r>
          </w:p>
        </w:tc>
        <w:tc>
          <w:tcPr>
            <w:tcW w:w="4680" w:type="dxa"/>
          </w:tcPr>
          <w:p w14:paraId="2A68E2F3" w14:textId="6DFE225F" w:rsidR="001332BD" w:rsidRPr="00E956F7" w:rsidRDefault="001332BD" w:rsidP="009E34DA">
            <w:pPr>
              <w:pStyle w:val="Tablebody"/>
              <w:autoSpaceDE w:val="0"/>
              <w:autoSpaceDN w:val="0"/>
              <w:adjustRightInd w:val="0"/>
            </w:pPr>
            <w:r w:rsidRPr="00E956F7">
              <w:rPr>
                <w:szCs w:val="24"/>
              </w:rPr>
              <w:t>Optional</w:t>
            </w:r>
          </w:p>
        </w:tc>
      </w:tr>
      <w:tr w:rsidR="001332BD" w:rsidRPr="00E956F7" w14:paraId="4CA20258" w14:textId="77777777" w:rsidTr="009E00ED">
        <w:trPr>
          <w:cantSplit/>
          <w:jc w:val="center"/>
        </w:trPr>
        <w:tc>
          <w:tcPr>
            <w:tcW w:w="1871" w:type="dxa"/>
          </w:tcPr>
          <w:p w14:paraId="25341738" w14:textId="73E2668C" w:rsidR="001332BD" w:rsidRPr="00E956F7" w:rsidRDefault="001332BD" w:rsidP="009E34DA">
            <w:pPr>
              <w:pStyle w:val="Tablebody"/>
              <w:autoSpaceDE w:val="0"/>
              <w:autoSpaceDN w:val="0"/>
              <w:adjustRightInd w:val="0"/>
            </w:pPr>
            <w:r w:rsidRPr="00E956F7">
              <w:rPr>
                <w:szCs w:val="24"/>
              </w:rPr>
              <w:t>filler_material</w:t>
            </w:r>
          </w:p>
        </w:tc>
        <w:tc>
          <w:tcPr>
            <w:tcW w:w="1800" w:type="dxa"/>
          </w:tcPr>
          <w:p w14:paraId="5A6B86F9" w14:textId="17FB3896" w:rsidR="001332BD" w:rsidRPr="00E956F7" w:rsidRDefault="001332BD" w:rsidP="009E34DA">
            <w:pPr>
              <w:pStyle w:val="Tablebody"/>
              <w:autoSpaceDE w:val="0"/>
              <w:autoSpaceDN w:val="0"/>
              <w:adjustRightInd w:val="0"/>
            </w:pPr>
            <w:r w:rsidRPr="00E956F7">
              <w:rPr>
                <w:szCs w:val="24"/>
              </w:rPr>
              <w:t>Alphanumeric</w:t>
            </w:r>
          </w:p>
        </w:tc>
        <w:tc>
          <w:tcPr>
            <w:tcW w:w="4680" w:type="dxa"/>
          </w:tcPr>
          <w:p w14:paraId="6A25F12C" w14:textId="2112C2CB" w:rsidR="001332BD" w:rsidRPr="00E956F7" w:rsidRDefault="001332BD" w:rsidP="009E34DA">
            <w:pPr>
              <w:pStyle w:val="Tablebody"/>
              <w:autoSpaceDE w:val="0"/>
              <w:autoSpaceDN w:val="0"/>
              <w:adjustRightInd w:val="0"/>
            </w:pPr>
            <w:r w:rsidRPr="00E956F7">
              <w:rPr>
                <w:szCs w:val="24"/>
              </w:rPr>
              <w:t>Optional</w:t>
            </w:r>
          </w:p>
        </w:tc>
      </w:tr>
    </w:tbl>
    <w:p w14:paraId="59303453" w14:textId="08184A85"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6451" w:name="_Toc338939192"/>
      <w:r w:rsidRPr="00E956F7">
        <w:rPr>
          <w:rFonts w:eastAsia="Times New Roman"/>
          <w:szCs w:val="24"/>
          <w:lang w:val="fr-CH"/>
        </w:rPr>
        <w:t>Attributes "u, x, y, z, reference"</w:t>
      </w:r>
    </w:p>
    <w:p w14:paraId="29542E71" w14:textId="238958EE" w:rsidR="001332BD" w:rsidRPr="00E956F7" w:rsidRDefault="007D18C2">
      <w:pPr>
        <w:pStyle w:val="BodyText"/>
        <w:autoSpaceDE w:val="0"/>
        <w:autoSpaceDN w:val="0"/>
        <w:adjustRightInd w:val="0"/>
        <w:rPr>
          <w:szCs w:val="24"/>
        </w:rPr>
      </w:pPr>
      <w:ins w:id="6452" w:author="LUEJE Claudia" w:date="2023-06-26T17:59:00Z">
        <w:r>
          <w:rPr>
            <w:szCs w:val="24"/>
          </w:rPr>
          <w:t xml:space="preserve">A </w:t>
        </w:r>
      </w:ins>
      <w:r>
        <w:rPr>
          <w:szCs w:val="24"/>
        </w:rPr>
        <w:t>d</w:t>
      </w:r>
      <w:r w:rsidR="001332BD" w:rsidRPr="00E956F7">
        <w:rPr>
          <w:szCs w:val="24"/>
        </w:rPr>
        <w:t xml:space="preserve">etailed definition can be found in </w:t>
      </w:r>
      <w:del w:id="6453" w:author="LUEJE Claudia" w:date="2023-06-26T17:59:00Z">
        <w:r w:rsidR="00FC68DB" w:rsidRPr="001668D7">
          <w:delText xml:space="preserve">section </w:delText>
        </w:r>
        <w:r w:rsidR="00FC68DB" w:rsidRPr="005C2D94">
          <w:rPr>
            <w:i/>
          </w:rPr>
          <w:fldChar w:fldCharType="begin"/>
        </w:r>
        <w:r w:rsidR="00FC68DB" w:rsidRPr="00F54804">
          <w:delInstrText xml:space="preserve"> REF _Ref397524978 \r \h  \* MERGEFORMAT </w:delInstrText>
        </w:r>
        <w:r w:rsidR="00FC68DB" w:rsidRPr="005C2D94">
          <w:rPr>
            <w:i/>
          </w:rPr>
        </w:r>
        <w:r w:rsidR="00FC68DB" w:rsidRPr="005C2D94">
          <w:rPr>
            <w:i/>
          </w:rPr>
          <w:fldChar w:fldCharType="separate"/>
        </w:r>
        <w:r w:rsidR="0067475A">
          <w:delText>7.2.4.5</w:delText>
        </w:r>
        <w:r w:rsidR="00FC68DB" w:rsidRPr="005C2D94">
          <w:rPr>
            <w:i/>
          </w:rPr>
          <w:fldChar w:fldCharType="end"/>
        </w:r>
      </w:del>
      <w:ins w:id="6454" w:author="LUEJE Claudia" w:date="2023-06-26T17:59:00Z">
        <w:r w:rsidR="00E50C0A" w:rsidRPr="00E956F7">
          <w:rPr>
            <w:rStyle w:val="citesec"/>
            <w:szCs w:val="24"/>
          </w:rPr>
          <w:t>1</w:t>
        </w:r>
        <w:r w:rsidR="001332BD" w:rsidRPr="00E956F7">
          <w:rPr>
            <w:rStyle w:val="citesec"/>
            <w:szCs w:val="24"/>
          </w:rPr>
          <w:t>0.2.4.4</w:t>
        </w:r>
      </w:ins>
      <w:r w:rsidR="001332BD" w:rsidRPr="00E956F7">
        <w:rPr>
          <w:szCs w:val="24"/>
        </w:rPr>
        <w:t xml:space="preserve"> Welding </w:t>
      </w:r>
      <w:r>
        <w:rPr>
          <w:szCs w:val="24"/>
        </w:rPr>
        <w:t>p</w:t>
      </w:r>
      <w:r w:rsidR="001332BD" w:rsidRPr="00E956F7">
        <w:rPr>
          <w:szCs w:val="24"/>
        </w:rPr>
        <w:t>osition.</w:t>
      </w:r>
    </w:p>
    <w:p w14:paraId="1D867A2C"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"width</w:t>
      </w:r>
      <w:bookmarkEnd w:id="6451"/>
      <w:r w:rsidRPr="00E956F7">
        <w:rPr>
          <w:rFonts w:eastAsia="Times New Roman"/>
          <w:szCs w:val="24"/>
        </w:rPr>
        <w:t>"</w:t>
      </w:r>
    </w:p>
    <w:p w14:paraId="4B09AAA6"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width</w:t>
      </w:r>
      <w:r w:rsidRPr="00E956F7">
        <w:rPr>
          <w:szCs w:val="24"/>
        </w:rPr>
        <w:t xml:space="preserve"> specifies the width of the weld.</w:t>
      </w:r>
    </w:p>
    <w:p w14:paraId="4CE472C7"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455" w:name="_Toc338939194"/>
      <w:r w:rsidRPr="00E956F7">
        <w:rPr>
          <w:rFonts w:eastAsia="Times New Roman"/>
          <w:szCs w:val="24"/>
        </w:rPr>
        <w:t>Attribute "filler</w:t>
      </w:r>
      <w:bookmarkEnd w:id="6455"/>
      <w:r w:rsidRPr="00E956F7">
        <w:rPr>
          <w:rFonts w:eastAsia="Times New Roman"/>
          <w:szCs w:val="24"/>
        </w:rPr>
        <w:t>"</w:t>
      </w:r>
    </w:p>
    <w:p w14:paraId="73141947" w14:textId="77777777"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CC51AC">
        <w:rPr>
          <w:rStyle w:val="ISOCode"/>
        </w:rPr>
        <w:t>filler</w:t>
      </w:r>
      <w:r w:rsidRPr="00E956F7">
        <w:rPr>
          <w:szCs w:val="24"/>
        </w:rPr>
        <w:t xml:space="preserve"> can be:</w:t>
      </w:r>
    </w:p>
    <w:p w14:paraId="651AA29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56" w:author="LUEJE Claudia" w:date="2023-06-26T17:59:00Z">
        <w:r w:rsidRPr="00E956F7">
          <w:rPr>
            <w:szCs w:val="24"/>
          </w:rPr>
          <w:t>—</w:t>
        </w:r>
        <w:r w:rsidRPr="00E956F7">
          <w:rPr>
            <w:szCs w:val="24"/>
          </w:rPr>
          <w:tab/>
        </w:r>
      </w:ins>
      <w:r w:rsidRPr="00CC51AC">
        <w:rPr>
          <w:rStyle w:val="ISOCode"/>
        </w:rPr>
        <w:t>yes;</w:t>
      </w:r>
    </w:p>
    <w:p w14:paraId="49DC66F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57" w:author="LUEJE Claudia" w:date="2023-06-26T17:59:00Z">
        <w:r w:rsidRPr="00E956F7">
          <w:rPr>
            <w:szCs w:val="24"/>
          </w:rPr>
          <w:t>—</w:t>
        </w:r>
        <w:r w:rsidRPr="00E956F7">
          <w:rPr>
            <w:szCs w:val="24"/>
          </w:rPr>
          <w:tab/>
        </w:r>
      </w:ins>
      <w:r w:rsidRPr="00CC51AC">
        <w:rPr>
          <w:rStyle w:val="ISOCode"/>
        </w:rPr>
        <w:t>no.</w:t>
      </w:r>
    </w:p>
    <w:p w14:paraId="276762C8" w14:textId="35B1C620" w:rsidR="001332BD" w:rsidRPr="00E956F7" w:rsidRDefault="00FC68DB">
      <w:pPr>
        <w:pStyle w:val="BodyText"/>
        <w:autoSpaceDE w:val="0"/>
        <w:autoSpaceDN w:val="0"/>
        <w:adjustRightInd w:val="0"/>
        <w:rPr>
          <w:szCs w:val="24"/>
        </w:rPr>
      </w:pPr>
      <w:del w:id="6458" w:author="LUEJE Claudia" w:date="2023-06-26T17:59:00Z">
        <w:r w:rsidRPr="00F54804">
          <w:rPr>
            <w:b/>
          </w:rPr>
          <w:delText xml:space="preserve">Note: </w:delText>
        </w:r>
      </w:del>
      <w:r w:rsidR="001332BD" w:rsidRPr="00E956F7">
        <w:rPr>
          <w:szCs w:val="24"/>
        </w:rPr>
        <w:t>Depending on the technology</w:t>
      </w:r>
      <w:ins w:id="6459" w:author="LUEJE Claudia" w:date="2023-06-26T17:59:00Z">
        <w:r w:rsidR="001332BD" w:rsidRPr="00E956F7">
          <w:rPr>
            <w:szCs w:val="24"/>
          </w:rPr>
          <w:t>,</w:t>
        </w:r>
      </w:ins>
      <w:r w:rsidR="001332BD" w:rsidRPr="00E956F7">
        <w:rPr>
          <w:szCs w:val="24"/>
        </w:rPr>
        <w:t xml:space="preserve"> the default value can </w:t>
      </w:r>
      <w:del w:id="6460" w:author="LUEJE Claudia" w:date="2023-06-26T17:59:00Z">
        <w:r w:rsidRPr="005C2D94">
          <w:delText>different (</w:delText>
        </w:r>
      </w:del>
      <w:ins w:id="6461" w:author="LUEJE Claudia" w:date="2023-06-26T17:59:00Z">
        <w:r w:rsidR="001332BD" w:rsidRPr="00E956F7">
          <w:rPr>
            <w:szCs w:val="24"/>
          </w:rPr>
          <w:t xml:space="preserve">differ, </w:t>
        </w:r>
      </w:ins>
      <w:r w:rsidR="007D18C2">
        <w:rPr>
          <w:szCs w:val="24"/>
        </w:rPr>
        <w:t>see</w:t>
      </w:r>
      <w:r w:rsidR="001332BD" w:rsidRPr="00E956F7">
        <w:rPr>
          <w:szCs w:val="24"/>
        </w:rPr>
        <w:t xml:space="preserve"> </w:t>
      </w:r>
      <w:del w:id="6462" w:author="LUEJE Claudia" w:date="2023-06-26T17:59:00Z">
        <w:r w:rsidRPr="005C2D94">
          <w:delText>in Generic Seam Weld Definition section under attribute filler).</w:delText>
        </w:r>
      </w:del>
      <w:ins w:id="6463" w:author="LUEJE Claudia" w:date="2023-06-26T17:59:00Z">
        <w:r w:rsidR="001332BD" w:rsidRPr="00E956F7">
          <w:rPr>
            <w:rStyle w:val="citesec"/>
            <w:szCs w:val="24"/>
          </w:rPr>
          <w:t>10.2.4.4.19</w:t>
        </w:r>
        <w:r w:rsidR="001332BD" w:rsidRPr="00E956F7">
          <w:rPr>
            <w:szCs w:val="24"/>
          </w:rPr>
          <w:t xml:space="preserve"> Attribute "filler".</w:t>
        </w:r>
      </w:ins>
    </w:p>
    <w:p w14:paraId="444563F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3518648D"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03D6580F" w14:textId="4F515BAF" w:rsidR="001332BD" w:rsidRPr="00E956F7" w:rsidRDefault="001332BD" w:rsidP="00497671">
      <w:pPr>
        <w:pStyle w:val="BodyText"/>
      </w:pPr>
      <w:r w:rsidRPr="00E956F7">
        <w:t>EXAMPLE</w:t>
      </w:r>
    </w:p>
    <w:p w14:paraId="44A5F93B" w14:textId="77777777" w:rsidR="0034667B" w:rsidRDefault="0034667B" w:rsidP="0034667B">
      <w:pPr>
        <w:pStyle w:val="Code-"/>
      </w:pPr>
      <w:r w:rsidRPr="00E45DCE">
        <w:t xml:space="preserve">    </w:t>
      </w:r>
      <w:r w:rsidR="001332BD" w:rsidRPr="00E45DCE">
        <w:rPr>
          <w:szCs w:val="24"/>
        </w:rPr>
        <w:t>&lt;seamweld&gt;</w:t>
      </w:r>
    </w:p>
    <w:p w14:paraId="2117581F" w14:textId="77777777" w:rsidR="0034667B" w:rsidRDefault="0034667B" w:rsidP="0034667B">
      <w:pPr>
        <w:pStyle w:val="Code-"/>
      </w:pPr>
      <w:r>
        <w:t xml:space="preserve">    </w:t>
      </w:r>
      <w:r w:rsidR="001332BD" w:rsidRPr="00E45DCE">
        <w:t xml:space="preserve">    &lt;i_weld base="1" technology="laser"&gt;</w:t>
      </w:r>
    </w:p>
    <w:p w14:paraId="2B4EAEA1" w14:textId="77777777" w:rsidR="0034667B" w:rsidRDefault="0034667B" w:rsidP="0034667B">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 x="1" y="1" z="1"</w:t>
      </w:r>
    </w:p>
    <w:p w14:paraId="1FD16B94" w14:textId="77777777" w:rsidR="0034667B" w:rsidRDefault="0034667B" w:rsidP="0034667B">
      <w:pPr>
        <w:pStyle w:val="Code-"/>
      </w:pPr>
      <w:r>
        <w:rPr>
          <w:lang w:val="fr-CH"/>
        </w:rPr>
        <w:t xml:space="preserve">    </w:t>
      </w:r>
      <w:r w:rsidR="001332BD" w:rsidRPr="00E45DCE">
        <w:rPr>
          <w:lang w:val="fr-CH"/>
        </w:rPr>
        <w:t xml:space="preserve">                       </w:t>
      </w:r>
      <w:r w:rsidR="001332BD" w:rsidRPr="00E45DCE">
        <w:rPr>
          <w:b/>
        </w:rPr>
        <w:t>reference="false"</w:t>
      </w:r>
    </w:p>
    <w:p w14:paraId="0D9F7A42" w14:textId="77777777" w:rsidR="0034667B" w:rsidRDefault="0034667B" w:rsidP="0034667B">
      <w:pPr>
        <w:pStyle w:val="Code-"/>
      </w:pPr>
      <w:r>
        <w:t xml:space="preserve">    </w:t>
      </w:r>
      <w:r w:rsidR="001332BD" w:rsidRPr="00E45DCE">
        <w:t xml:space="preserve">                       </w:t>
      </w:r>
      <w:r w:rsidR="001332BD" w:rsidRPr="00E45DCE">
        <w:rPr>
          <w:b/>
        </w:rPr>
        <w:t>width="1.0"</w:t>
      </w:r>
    </w:p>
    <w:p w14:paraId="206A396E" w14:textId="77777777" w:rsidR="0034667B" w:rsidRDefault="0034667B" w:rsidP="0034667B">
      <w:pPr>
        <w:pStyle w:val="Code-"/>
      </w:pPr>
      <w:r>
        <w:t xml:space="preserve">    </w:t>
      </w:r>
      <w:r w:rsidR="001332BD" w:rsidRPr="00E45DCE">
        <w:t xml:space="preserve">                       </w:t>
      </w:r>
      <w:r w:rsidR="001332BD" w:rsidRPr="00E45DCE">
        <w:rPr>
          <w:b/>
        </w:rPr>
        <w:t>filler="no"</w:t>
      </w:r>
    </w:p>
    <w:p w14:paraId="5FC3621C" w14:textId="77777777" w:rsidR="0034667B" w:rsidRDefault="0034667B" w:rsidP="0034667B">
      <w:pPr>
        <w:pStyle w:val="Code-"/>
      </w:pPr>
      <w:r>
        <w:t xml:space="preserve">    </w:t>
      </w:r>
      <w:r w:rsidR="001332BD" w:rsidRPr="00E45DCE">
        <w:t xml:space="preserve">                       </w:t>
      </w:r>
      <w:r w:rsidR="001332BD" w:rsidRPr="00E45DCE">
        <w:rPr>
          <w:b/>
        </w:rPr>
        <w:t>filler_material=" E7018-X"/&gt;</w:t>
      </w:r>
    </w:p>
    <w:p w14:paraId="5333EDAB" w14:textId="77777777" w:rsidR="0034667B" w:rsidRDefault="0034667B" w:rsidP="0034667B">
      <w:pPr>
        <w:pStyle w:val="Code-"/>
      </w:pPr>
      <w:r>
        <w:t xml:space="preserve">    </w:t>
      </w:r>
      <w:r w:rsidR="001332BD" w:rsidRPr="00E45DCE">
        <w:t xml:space="preserve">        &lt;sheet_parameter ... /&gt;</w:t>
      </w:r>
    </w:p>
    <w:p w14:paraId="59AC882B" w14:textId="77777777" w:rsidR="0034667B" w:rsidRDefault="0034667B" w:rsidP="0034667B">
      <w:pPr>
        <w:pStyle w:val="Code-"/>
      </w:pPr>
      <w:r>
        <w:t xml:space="preserve">    </w:t>
      </w:r>
      <w:r w:rsidR="001332BD" w:rsidRPr="00E45DCE">
        <w:t xml:space="preserve">    &lt;/i_weld&gt;</w:t>
      </w:r>
    </w:p>
    <w:p w14:paraId="5869B842" w14:textId="4AF0B7CE" w:rsidR="001332BD" w:rsidRPr="00E45DCE" w:rsidRDefault="0034667B" w:rsidP="0034667B">
      <w:pPr>
        <w:pStyle w:val="Code-"/>
      </w:pPr>
      <w:r>
        <w:t xml:space="preserve">    </w:t>
      </w:r>
      <w:r w:rsidR="001332BD" w:rsidRPr="00E45DCE">
        <w:t>&lt;/seamweld&gt;</w:t>
      </w:r>
    </w:p>
    <w:p w14:paraId="6ACEB1FD" w14:textId="23F1D47D" w:rsidR="001332BD" w:rsidRPr="00E45DCE" w:rsidRDefault="009E34DA" w:rsidP="00E45DCE">
      <w:pPr>
        <w:pStyle w:val="Code-"/>
      </w:pPr>
      <w:r w:rsidRPr="00E45DCE">
        <w:t> </w:t>
      </w:r>
    </w:p>
    <w:p w14:paraId="168F13F9"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464" w:name="WeldDefinitionOverlapWeld"/>
      <w:bookmarkStart w:id="6465" w:name="_Toc3557035"/>
      <w:bookmarkStart w:id="6466" w:name="_Toc34747285"/>
      <w:bookmarkStart w:id="6467" w:name="_Toc77102104"/>
      <w:bookmarkStart w:id="6468" w:name="_Toc288200766"/>
      <w:bookmarkStart w:id="6469" w:name="_Toc338939110"/>
      <w:bookmarkEnd w:id="6464"/>
      <w:r w:rsidRPr="00E956F7">
        <w:rPr>
          <w:rFonts w:eastAsia="Times New Roman"/>
          <w:szCs w:val="24"/>
        </w:rPr>
        <w:t>Element "sheet_parameter</w:t>
      </w:r>
      <w:bookmarkEnd w:id="6465"/>
      <w:r w:rsidRPr="00E956F7">
        <w:rPr>
          <w:rFonts w:eastAsia="Times New Roman"/>
          <w:szCs w:val="24"/>
        </w:rPr>
        <w:t>"</w:t>
      </w:r>
      <w:bookmarkEnd w:id="6466"/>
      <w:bookmarkEnd w:id="6467"/>
    </w:p>
    <w:p w14:paraId="000A7AE4" w14:textId="77777777" w:rsidR="00FC68DB" w:rsidRDefault="001332BD" w:rsidP="00153289">
      <w:pPr>
        <w:keepNext/>
        <w:rPr>
          <w:del w:id="6470" w:author="LUEJE Claudia" w:date="2023-06-26T17:59:00Z"/>
        </w:rPr>
      </w:pPr>
      <w:r w:rsidRPr="00E956F7">
        <w:t xml:space="preserve">For the element </w:t>
      </w:r>
      <w:r w:rsidRPr="00CC51AC">
        <w:rPr>
          <w:rStyle w:val="ISOCode"/>
        </w:rPr>
        <w:t>&lt;sheet_parameter/&gt;</w:t>
      </w:r>
      <w:r w:rsidRPr="00E956F7">
        <w:rPr>
          <w:rFonts w:cs="Courier New"/>
        </w:rPr>
        <w:t>, the following attributes can be specified for the I</w:t>
      </w:r>
      <w:del w:id="6471" w:author="LUEJE Claudia" w:date="2023-06-26T17:59:00Z">
        <w:r w:rsidR="00FC68DB" w:rsidRPr="00BD52D7">
          <w:delText xml:space="preserve"> </w:delText>
        </w:r>
        <w:r w:rsidR="00FC68DB" w:rsidRPr="001668D7">
          <w:delText>Weld</w:delText>
        </w:r>
        <w:r w:rsidR="00FC68DB" w:rsidRPr="00D7391D">
          <w:delText>:</w:delText>
        </w:r>
      </w:del>
    </w:p>
    <w:p w14:paraId="09FE0204" w14:textId="2D193853" w:rsidR="001332BD" w:rsidRPr="00E956F7" w:rsidRDefault="007D18C2" w:rsidP="00140566">
      <w:pPr>
        <w:pStyle w:val="BodyText"/>
        <w:rPr>
          <w:ins w:id="6472" w:author="LUEJE Claudia" w:date="2023-06-26T17:59:00Z"/>
        </w:rPr>
      </w:pPr>
      <w:ins w:id="6473" w:author="LUEJE Claudia" w:date="2023-06-26T17:59:00Z">
        <w:r>
          <w:rPr>
            <w:rFonts w:cs="Courier New"/>
          </w:rPr>
          <w:t>-w</w:t>
        </w:r>
        <w:r w:rsidR="001332BD" w:rsidRPr="00E956F7">
          <w:rPr>
            <w:rFonts w:cs="Courier New"/>
          </w:rPr>
          <w:t>eld</w:t>
        </w:r>
        <w:r>
          <w:rPr>
            <w:rFonts w:cs="Courier New"/>
          </w:rPr>
          <w:t xml:space="preserve"> as shown in </w:t>
        </w:r>
      </w:ins>
      <w:bookmarkStart w:id="6474" w:name="_Toc110532455"/>
      <w:r w:rsidRPr="007D18C2">
        <w:rPr>
          <w:rStyle w:val="citetbl"/>
        </w:rPr>
        <w:t xml:space="preserve">Table </w:t>
      </w:r>
      <w:del w:id="6475"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107</w:delText>
        </w:r>
        <w:r w:rsidR="0025265B" w:rsidRPr="005C2D94">
          <w:fldChar w:fldCharType="end"/>
        </w:r>
      </w:del>
      <w:ins w:id="6476" w:author="LUEJE Claudia" w:date="2023-06-26T17:59:00Z">
        <w:r w:rsidRPr="007D18C2">
          <w:rPr>
            <w:rStyle w:val="citetbl"/>
          </w:rPr>
          <w:t>107</w:t>
        </w:r>
        <w:r w:rsidR="001332BD" w:rsidRPr="00E956F7">
          <w:rPr>
            <w:rFonts w:cs="Courier New"/>
          </w:rPr>
          <w:t>:</w:t>
        </w:r>
      </w:ins>
    </w:p>
    <w:p w14:paraId="709FFCA9" w14:textId="3B92842C" w:rsidR="001332BD" w:rsidRPr="00E956F7" w:rsidRDefault="006F39DE">
      <w:pPr>
        <w:pStyle w:val="Tabletitle"/>
        <w:autoSpaceDE w:val="0"/>
        <w:autoSpaceDN w:val="0"/>
        <w:adjustRightInd w:val="0"/>
        <w:outlineLvl w:val="0"/>
        <w:rPr>
          <w:szCs w:val="24"/>
        </w:rPr>
      </w:pPr>
      <w:ins w:id="6477" w:author="LUEJE Claudia" w:date="2023-06-26T17:59:00Z">
        <w:r w:rsidRPr="00E956F7">
          <w:rPr>
            <w:szCs w:val="24"/>
          </w:rPr>
          <w:t>Table </w:t>
        </w:r>
        <w:r w:rsidR="001332BD" w:rsidRPr="00E956F7">
          <w:rPr>
            <w:szCs w:val="24"/>
          </w:rPr>
          <w:t>107</w:t>
        </w:r>
      </w:ins>
      <w:r w:rsidR="00140566"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I</w:t>
      </w:r>
      <w:del w:id="6478" w:author="LUEJE Claudia" w:date="2023-06-26T17:59:00Z">
        <w:r w:rsidR="0025265B" w:rsidRPr="00BD52D7">
          <w:delText xml:space="preserve"> Weld</w:delText>
        </w:r>
        <w:bookmarkEnd w:id="6474"/>
        <w:r w:rsidR="0025265B" w:rsidRPr="00BD52D7">
          <w:delText xml:space="preserve"> </w:delText>
        </w:r>
      </w:del>
      <w:ins w:id="6479" w:author="LUEJE Claudia" w:date="2023-06-26T17:59:00Z">
        <w:r w:rsidR="007D18C2">
          <w:rPr>
            <w:szCs w:val="24"/>
          </w:rPr>
          <w:t>-w</w:t>
        </w:r>
        <w:r w:rsidR="001332BD" w:rsidRPr="00E956F7">
          <w:rPr>
            <w:szCs w:val="24"/>
          </w:rPr>
          <w:t>eld</w:t>
        </w:r>
      </w:ins>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1B4117D9" w14:textId="77777777" w:rsidTr="009E00ED">
        <w:trPr>
          <w:jc w:val="center"/>
        </w:trPr>
        <w:tc>
          <w:tcPr>
            <w:tcW w:w="1574" w:type="dxa"/>
            <w:tcBorders>
              <w:top w:val="single" w:sz="12" w:space="0" w:color="auto"/>
              <w:bottom w:val="single" w:sz="12" w:space="0" w:color="auto"/>
            </w:tcBorders>
            <w:shd w:val="clear" w:color="auto" w:fill="F3F3F3"/>
            <w:vAlign w:val="bottom"/>
          </w:tcPr>
          <w:p w14:paraId="367B08CC" w14:textId="5134726A" w:rsidR="001332BD" w:rsidRPr="00B62EE5" w:rsidRDefault="001332BD" w:rsidP="00140566">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290D4258" w14:textId="480AE159" w:rsidR="001332BD" w:rsidRPr="00B62EE5" w:rsidRDefault="001332BD" w:rsidP="00140566">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7CB6E156" w14:textId="3826C254" w:rsidR="001332BD" w:rsidRPr="00B62EE5" w:rsidRDefault="001332BD" w:rsidP="00140566">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0EEFA95D" w14:textId="091B6C2C" w:rsidR="001332BD" w:rsidRPr="00B62EE5" w:rsidRDefault="001332BD" w:rsidP="00140566">
            <w:pPr>
              <w:pStyle w:val="Tableheader"/>
              <w:autoSpaceDE w:val="0"/>
              <w:autoSpaceDN w:val="0"/>
              <w:adjustRightInd w:val="0"/>
              <w:rPr>
                <w:b/>
              </w:rPr>
            </w:pPr>
            <w:r w:rsidRPr="00B62EE5">
              <w:rPr>
                <w:b/>
                <w:szCs w:val="24"/>
              </w:rPr>
              <w:t>Constraint / Remarks</w:t>
            </w:r>
          </w:p>
        </w:tc>
      </w:tr>
      <w:tr w:rsidR="001332BD" w:rsidRPr="00E956F7" w14:paraId="4E422B92" w14:textId="77777777" w:rsidTr="009E00ED">
        <w:trPr>
          <w:jc w:val="center"/>
        </w:trPr>
        <w:tc>
          <w:tcPr>
            <w:tcW w:w="1574" w:type="dxa"/>
            <w:tcBorders>
              <w:top w:val="single" w:sz="12" w:space="0" w:color="auto"/>
            </w:tcBorders>
          </w:tcPr>
          <w:p w14:paraId="2B3CA91D" w14:textId="0566FE12" w:rsidR="001332BD" w:rsidRPr="00E956F7" w:rsidRDefault="001332BD" w:rsidP="00140566">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513089BD" w14:textId="4FB188AD" w:rsidR="001332BD" w:rsidRPr="00E956F7" w:rsidRDefault="001332BD" w:rsidP="00140566">
            <w:pPr>
              <w:pStyle w:val="Tablebody"/>
              <w:autoSpaceDE w:val="0"/>
              <w:autoSpaceDN w:val="0"/>
              <w:adjustRightInd w:val="0"/>
            </w:pPr>
            <w:r w:rsidRPr="00E956F7">
              <w:rPr>
                <w:szCs w:val="24"/>
              </w:rPr>
              <w:t>Integer</w:t>
            </w:r>
          </w:p>
        </w:tc>
        <w:tc>
          <w:tcPr>
            <w:tcW w:w="1109" w:type="dxa"/>
            <w:tcBorders>
              <w:top w:val="single" w:sz="12" w:space="0" w:color="auto"/>
            </w:tcBorders>
          </w:tcPr>
          <w:p w14:paraId="4E20E715" w14:textId="51A1D57E" w:rsidR="001332BD" w:rsidRPr="00E956F7" w:rsidRDefault="001332BD" w:rsidP="00140566">
            <w:pPr>
              <w:pStyle w:val="Tablebody"/>
              <w:autoSpaceDE w:val="0"/>
              <w:autoSpaceDN w:val="0"/>
              <w:adjustRightInd w:val="0"/>
            </w:pPr>
            <w:r w:rsidRPr="00E956F7">
              <w:rPr>
                <w:szCs w:val="24"/>
              </w:rPr>
              <w:t>Required</w:t>
            </w:r>
          </w:p>
        </w:tc>
        <w:tc>
          <w:tcPr>
            <w:tcW w:w="4430" w:type="dxa"/>
            <w:tcBorders>
              <w:top w:val="single" w:sz="12" w:space="0" w:color="auto"/>
            </w:tcBorders>
          </w:tcPr>
          <w:p w14:paraId="5F4DFF26" w14:textId="7EE5600D" w:rsidR="001332BD" w:rsidRPr="00E956F7" w:rsidRDefault="001332BD" w:rsidP="00140566">
            <w:pPr>
              <w:pStyle w:val="Tablebody"/>
              <w:autoSpaceDE w:val="0"/>
              <w:autoSpaceDN w:val="0"/>
              <w:adjustRightInd w:val="0"/>
            </w:pPr>
            <w:r w:rsidRPr="00E956F7">
              <w:rPr>
                <w:szCs w:val="24"/>
              </w:rPr>
              <w:t xml:space="preserve">It shall be referenced to </w:t>
            </w:r>
            <w:r w:rsidRPr="00CC51AC">
              <w:rPr>
                <w:rStyle w:val="ISOCode"/>
              </w:rPr>
              <w:t>&lt;part</w:t>
            </w:r>
            <w:del w:id="6480" w:author="LUEJE Claudia" w:date="2023-06-26T17:59:00Z">
              <w:r w:rsidR="00FC68DB" w:rsidRPr="00F54804">
                <w:rPr>
                  <w:rFonts w:ascii="Courier New" w:hAnsi="Courier New" w:cs="Courier New"/>
                  <w:b/>
                  <w:i/>
                  <w:sz w:val="18"/>
                  <w:szCs w:val="20"/>
                </w:rPr>
                <w:delText>&gt;</w:delText>
              </w:r>
            </w:del>
            <w:ins w:id="6481" w:author="LUEJE Claudia" w:date="2023-06-26T17:59:00Z">
              <w:r w:rsidRPr="00CC51AC">
                <w:rPr>
                  <w:rStyle w:val="ISOCode"/>
                </w:rPr>
                <w:t>/&gt;</w:t>
              </w:r>
            </w:ins>
            <w:r w:rsidRPr="00E956F7">
              <w:rPr>
                <w:szCs w:val="24"/>
              </w:rPr>
              <w:t xml:space="preserve"> index attribute</w:t>
            </w:r>
          </w:p>
        </w:tc>
      </w:tr>
      <w:tr w:rsidR="001332BD" w:rsidRPr="00E956F7" w14:paraId="6BA7A40E" w14:textId="77777777" w:rsidTr="009E00ED">
        <w:trPr>
          <w:jc w:val="center"/>
        </w:trPr>
        <w:tc>
          <w:tcPr>
            <w:tcW w:w="1574" w:type="dxa"/>
            <w:vAlign w:val="bottom"/>
          </w:tcPr>
          <w:p w14:paraId="5B8E66EA" w14:textId="18360E38" w:rsidR="001332BD" w:rsidRPr="00E956F7" w:rsidRDefault="001332BD" w:rsidP="00140566">
            <w:pPr>
              <w:pStyle w:val="Tablebody"/>
              <w:autoSpaceDE w:val="0"/>
              <w:autoSpaceDN w:val="0"/>
              <w:adjustRightInd w:val="0"/>
            </w:pPr>
            <w:r w:rsidRPr="00E956F7">
              <w:rPr>
                <w:szCs w:val="24"/>
              </w:rPr>
              <w:t>gap</w:t>
            </w:r>
          </w:p>
        </w:tc>
        <w:tc>
          <w:tcPr>
            <w:tcW w:w="1418" w:type="dxa"/>
            <w:vAlign w:val="bottom"/>
          </w:tcPr>
          <w:p w14:paraId="010F07E9" w14:textId="6BCC560C" w:rsidR="001332BD" w:rsidRPr="00E956F7" w:rsidRDefault="001332BD" w:rsidP="00140566">
            <w:pPr>
              <w:pStyle w:val="Tablebody"/>
              <w:autoSpaceDE w:val="0"/>
              <w:autoSpaceDN w:val="0"/>
              <w:adjustRightInd w:val="0"/>
            </w:pPr>
            <w:r w:rsidRPr="00E956F7">
              <w:rPr>
                <w:szCs w:val="24"/>
              </w:rPr>
              <w:t>Floating point</w:t>
            </w:r>
          </w:p>
        </w:tc>
        <w:tc>
          <w:tcPr>
            <w:tcW w:w="1109" w:type="dxa"/>
            <w:vAlign w:val="bottom"/>
          </w:tcPr>
          <w:p w14:paraId="38AF3483" w14:textId="6B9EDF18" w:rsidR="001332BD" w:rsidRPr="00E956F7" w:rsidRDefault="001332BD" w:rsidP="00140566">
            <w:pPr>
              <w:pStyle w:val="Tablebody"/>
              <w:autoSpaceDE w:val="0"/>
              <w:autoSpaceDN w:val="0"/>
              <w:adjustRightInd w:val="0"/>
            </w:pPr>
            <w:r w:rsidRPr="00E956F7">
              <w:rPr>
                <w:szCs w:val="24"/>
              </w:rPr>
              <w:t>Optional</w:t>
            </w:r>
          </w:p>
        </w:tc>
        <w:tc>
          <w:tcPr>
            <w:tcW w:w="4430" w:type="dxa"/>
            <w:vAlign w:val="bottom"/>
          </w:tcPr>
          <w:p w14:paraId="347E4847" w14:textId="728CFDD3" w:rsidR="001332BD" w:rsidRPr="00E956F7" w:rsidRDefault="001332BD" w:rsidP="00140566">
            <w:pPr>
              <w:pStyle w:val="Tablebody"/>
              <w:autoSpaceDE w:val="0"/>
              <w:autoSpaceDN w:val="0"/>
              <w:adjustRightInd w:val="0"/>
            </w:pPr>
            <w:r w:rsidRPr="00E956F7">
              <w:rPr>
                <w:szCs w:val="24"/>
              </w:rPr>
              <w:t>Default value is 0</w:t>
            </w:r>
          </w:p>
        </w:tc>
      </w:tr>
      <w:tr w:rsidR="001332BD" w:rsidRPr="00E956F7" w14:paraId="6E381725" w14:textId="77777777" w:rsidTr="009E00ED">
        <w:trPr>
          <w:jc w:val="center"/>
        </w:trPr>
        <w:tc>
          <w:tcPr>
            <w:tcW w:w="1574" w:type="dxa"/>
            <w:vAlign w:val="bottom"/>
          </w:tcPr>
          <w:p w14:paraId="194DAC3E" w14:textId="3B3BA287" w:rsidR="001332BD" w:rsidRPr="00E956F7" w:rsidRDefault="001332BD" w:rsidP="00140566">
            <w:pPr>
              <w:pStyle w:val="Tablebody"/>
              <w:autoSpaceDE w:val="0"/>
              <w:autoSpaceDN w:val="0"/>
              <w:adjustRightInd w:val="0"/>
            </w:pPr>
            <w:r w:rsidRPr="00E956F7">
              <w:rPr>
                <w:szCs w:val="24"/>
              </w:rPr>
              <w:t>sheet_thickness</w:t>
            </w:r>
          </w:p>
        </w:tc>
        <w:tc>
          <w:tcPr>
            <w:tcW w:w="1418" w:type="dxa"/>
            <w:vAlign w:val="bottom"/>
          </w:tcPr>
          <w:p w14:paraId="53D58370" w14:textId="76155B8A" w:rsidR="001332BD" w:rsidRPr="00E956F7" w:rsidRDefault="001332BD" w:rsidP="00140566">
            <w:pPr>
              <w:pStyle w:val="Tablebody"/>
              <w:autoSpaceDE w:val="0"/>
              <w:autoSpaceDN w:val="0"/>
              <w:adjustRightInd w:val="0"/>
            </w:pPr>
            <w:r w:rsidRPr="00E956F7">
              <w:rPr>
                <w:szCs w:val="24"/>
              </w:rPr>
              <w:t>Floating point</w:t>
            </w:r>
          </w:p>
        </w:tc>
        <w:tc>
          <w:tcPr>
            <w:tcW w:w="1109" w:type="dxa"/>
            <w:vAlign w:val="bottom"/>
          </w:tcPr>
          <w:p w14:paraId="41205361" w14:textId="11D6BDAB" w:rsidR="001332BD" w:rsidRPr="00E956F7" w:rsidRDefault="001332BD" w:rsidP="00140566">
            <w:pPr>
              <w:pStyle w:val="Tablebody"/>
              <w:autoSpaceDE w:val="0"/>
              <w:autoSpaceDN w:val="0"/>
              <w:adjustRightInd w:val="0"/>
            </w:pPr>
            <w:r w:rsidRPr="00E956F7">
              <w:rPr>
                <w:szCs w:val="24"/>
              </w:rPr>
              <w:t>Optional</w:t>
            </w:r>
          </w:p>
        </w:tc>
        <w:tc>
          <w:tcPr>
            <w:tcW w:w="4430" w:type="dxa"/>
            <w:vAlign w:val="bottom"/>
          </w:tcPr>
          <w:p w14:paraId="102B751A" w14:textId="644B7955" w:rsidR="001332BD" w:rsidRPr="00E956F7" w:rsidRDefault="001332BD" w:rsidP="00140566">
            <w:pPr>
              <w:pStyle w:val="Tablebody"/>
              <w:autoSpaceDE w:val="0"/>
              <w:autoSpaceDN w:val="0"/>
              <w:adjustRightInd w:val="0"/>
            </w:pPr>
            <w:r w:rsidRPr="00E956F7">
              <w:rPr>
                <w:szCs w:val="24"/>
              </w:rPr>
              <w:t>-</w:t>
            </w:r>
          </w:p>
        </w:tc>
      </w:tr>
    </w:tbl>
    <w:p w14:paraId="3265035C" w14:textId="2F4DA46E" w:rsidR="001332BD" w:rsidRPr="00E956F7" w:rsidRDefault="001332BD" w:rsidP="00497671">
      <w:pPr>
        <w:pStyle w:val="BodyText"/>
      </w:pPr>
      <w:r w:rsidRPr="00E956F7">
        <w:t>EXAMPLE</w:t>
      </w:r>
    </w:p>
    <w:p w14:paraId="0AA118AB" w14:textId="77777777" w:rsidR="0034667B" w:rsidRDefault="0034667B" w:rsidP="0034667B">
      <w:pPr>
        <w:pStyle w:val="Code-"/>
      </w:pPr>
      <w:r w:rsidRPr="00E45DCE">
        <w:t xml:space="preserve">    </w:t>
      </w:r>
      <w:r w:rsidR="001332BD" w:rsidRPr="00E45DCE">
        <w:rPr>
          <w:szCs w:val="24"/>
        </w:rPr>
        <w:t>&lt;seamweld&gt;</w:t>
      </w:r>
    </w:p>
    <w:p w14:paraId="3625F7BA" w14:textId="77777777" w:rsidR="0034667B" w:rsidRDefault="0034667B" w:rsidP="0034667B">
      <w:pPr>
        <w:pStyle w:val="Code-"/>
      </w:pPr>
      <w:r>
        <w:t xml:space="preserve">    </w:t>
      </w:r>
      <w:r w:rsidR="001332BD" w:rsidRPr="00E45DCE">
        <w:t xml:space="preserve">    &lt;i_weld base="1" technology="laser"&gt;</w:t>
      </w:r>
    </w:p>
    <w:p w14:paraId="649258DD" w14:textId="77777777" w:rsidR="0034667B" w:rsidRDefault="0034667B" w:rsidP="0034667B">
      <w:pPr>
        <w:pStyle w:val="Code-"/>
      </w:pPr>
      <w:r w:rsidRPr="00FA4993">
        <w:rPr>
          <w:lang w:val="en-US"/>
        </w:rPr>
        <w:t xml:space="preserve">    </w:t>
      </w:r>
      <w:r w:rsidR="001332BD" w:rsidRPr="00FA4993">
        <w:rPr>
          <w:lang w:val="en-US"/>
        </w:rPr>
        <w:t xml:space="preserve">        </w:t>
      </w:r>
      <w:r w:rsidR="001332BD" w:rsidRPr="00E45DCE">
        <w:rPr>
          <w:lang w:val="fr-CH"/>
        </w:rPr>
        <w:t xml:space="preserve">&lt;weld_position u="0" x="1" y="1" z="1" ... </w:t>
      </w:r>
      <w:r w:rsidR="001332BD" w:rsidRPr="00E45DCE">
        <w:t>"/&gt;</w:t>
      </w:r>
    </w:p>
    <w:p w14:paraId="571DFBB4" w14:textId="77777777" w:rsidR="0034667B" w:rsidRDefault="0034667B" w:rsidP="0034667B">
      <w:pPr>
        <w:pStyle w:val="Code-"/>
      </w:pPr>
      <w:r>
        <w:t xml:space="preserve">    </w:t>
      </w:r>
      <w:r w:rsidR="001332BD" w:rsidRPr="00E45DCE">
        <w:t xml:space="preserve">        </w:t>
      </w:r>
      <w:r w:rsidR="001332BD" w:rsidRPr="00E45DCE">
        <w:rPr>
          <w:b/>
        </w:rPr>
        <w:t>&lt;sheet_parameter index="2" gap="0" sheet_thickness="1.5"/&gt;</w:t>
      </w:r>
    </w:p>
    <w:p w14:paraId="06B3657D" w14:textId="77777777" w:rsidR="0034667B" w:rsidRDefault="0034667B" w:rsidP="0034667B">
      <w:pPr>
        <w:pStyle w:val="Code-"/>
      </w:pPr>
      <w:r>
        <w:t xml:space="preserve">    </w:t>
      </w:r>
      <w:r w:rsidR="001332BD" w:rsidRPr="00E45DCE">
        <w:t xml:space="preserve">    &lt;/i_weld&gt;</w:t>
      </w:r>
    </w:p>
    <w:p w14:paraId="63C0B9FE" w14:textId="2B4912A0" w:rsidR="001332BD" w:rsidRPr="00E45DCE" w:rsidRDefault="0034667B" w:rsidP="0034667B">
      <w:pPr>
        <w:pStyle w:val="Code-"/>
      </w:pPr>
      <w:r>
        <w:t xml:space="preserve">    </w:t>
      </w:r>
      <w:r w:rsidR="001332BD" w:rsidRPr="00E45DCE">
        <w:t>&lt;/seamweld&gt;</w:t>
      </w:r>
    </w:p>
    <w:p w14:paraId="73AC30B8" w14:textId="51295A94" w:rsidR="001332BD" w:rsidRPr="00E45DCE" w:rsidRDefault="00140566" w:rsidP="00E45DCE">
      <w:pPr>
        <w:pStyle w:val="Code-"/>
      </w:pPr>
      <w:r w:rsidRPr="00E45DCE">
        <w:t> </w:t>
      </w:r>
    </w:p>
    <w:p w14:paraId="2FD5EED1" w14:textId="7DEFBE05"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482" w:name="_Toc3557036"/>
      <w:bookmarkStart w:id="6483" w:name="_Toc34747286"/>
      <w:bookmarkStart w:id="6484" w:name="_Toc77102105"/>
      <w:bookmarkStart w:id="6485" w:name="_Toc110532229"/>
      <w:r w:rsidRPr="00E956F7">
        <w:rPr>
          <w:rFonts w:eastAsia="Times New Roman"/>
          <w:szCs w:val="24"/>
        </w:rPr>
        <w:t xml:space="preserve">Overlap </w:t>
      </w:r>
      <w:r w:rsidR="00973DF6">
        <w:rPr>
          <w:rFonts w:eastAsia="Times New Roman"/>
          <w:szCs w:val="24"/>
        </w:rPr>
        <w:t>w</w:t>
      </w:r>
      <w:r w:rsidRPr="00E956F7">
        <w:rPr>
          <w:rFonts w:eastAsia="Times New Roman"/>
          <w:szCs w:val="24"/>
        </w:rPr>
        <w:t>eld</w:t>
      </w:r>
      <w:bookmarkEnd w:id="6468"/>
      <w:bookmarkEnd w:id="6469"/>
      <w:bookmarkEnd w:id="6482"/>
      <w:bookmarkEnd w:id="6483"/>
      <w:bookmarkEnd w:id="6484"/>
      <w:bookmarkEnd w:id="6485"/>
    </w:p>
    <w:p w14:paraId="3D379806"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18CFFEB1" w14:textId="40A2CB48" w:rsidR="001332BD" w:rsidRPr="00E956F7" w:rsidRDefault="001332BD">
      <w:pPr>
        <w:pStyle w:val="BodyText"/>
        <w:autoSpaceDE w:val="0"/>
        <w:autoSpaceDN w:val="0"/>
        <w:adjustRightInd w:val="0"/>
        <w:rPr>
          <w:szCs w:val="24"/>
        </w:rPr>
      </w:pPr>
      <w:r w:rsidRPr="00E956F7">
        <w:rPr>
          <w:szCs w:val="24"/>
        </w:rPr>
        <w:t xml:space="preserve">The principles of the modelling of overlap welds for χMCF are described in this </w:t>
      </w:r>
      <w:del w:id="6486" w:author="LUEJE Claudia" w:date="2023-06-26T17:59:00Z">
        <w:r w:rsidR="00FC68DB" w:rsidRPr="001E4607">
          <w:delText>section</w:delText>
        </w:r>
      </w:del>
      <w:ins w:id="6487" w:author="LUEJE Claudia" w:date="2023-06-26T17:59:00Z">
        <w:r w:rsidRPr="00E956F7">
          <w:rPr>
            <w:szCs w:val="24"/>
          </w:rPr>
          <w:t>s</w:t>
        </w:r>
        <w:r w:rsidR="00973DF6">
          <w:rPr>
            <w:szCs w:val="24"/>
          </w:rPr>
          <w:t>ubclause</w:t>
        </w:r>
      </w:ins>
      <w:r w:rsidRPr="00E956F7">
        <w:rPr>
          <w:szCs w:val="24"/>
        </w:rPr>
        <w:t xml:space="preserve">. An </w:t>
      </w:r>
      <w:r w:rsidR="00973DF6">
        <w:rPr>
          <w:szCs w:val="24"/>
        </w:rPr>
        <w:t>o</w:t>
      </w:r>
      <w:r w:rsidRPr="00E956F7">
        <w:rPr>
          <w:szCs w:val="24"/>
        </w:rPr>
        <w:t xml:space="preserve">verlap </w:t>
      </w:r>
      <w:r w:rsidR="00973DF6">
        <w:rPr>
          <w:szCs w:val="24"/>
        </w:rPr>
        <w:t>w</w:t>
      </w:r>
      <w:r w:rsidRPr="00E956F7">
        <w:rPr>
          <w:szCs w:val="24"/>
        </w:rPr>
        <w:t>eld describes a connection between two or three sheets welded together.</w:t>
      </w:r>
    </w:p>
    <w:p w14:paraId="7E6A7DFA" w14:textId="699E6A1A" w:rsidR="001332BD" w:rsidRPr="00E956F7" w:rsidRDefault="001332BD">
      <w:pPr>
        <w:pStyle w:val="BodyText"/>
        <w:autoSpaceDE w:val="0"/>
        <w:autoSpaceDN w:val="0"/>
        <w:adjustRightInd w:val="0"/>
        <w:rPr>
          <w:szCs w:val="24"/>
        </w:rPr>
      </w:pPr>
      <w:r w:rsidRPr="00E956F7">
        <w:rPr>
          <w:szCs w:val="24"/>
        </w:rPr>
        <w:t xml:space="preserve">The XML definition of an </w:t>
      </w:r>
      <w:r w:rsidR="00973DF6">
        <w:rPr>
          <w:szCs w:val="24"/>
        </w:rPr>
        <w:t>o</w:t>
      </w:r>
      <w:r w:rsidRPr="00E956F7">
        <w:rPr>
          <w:szCs w:val="24"/>
        </w:rPr>
        <w:t xml:space="preserve">verlap </w:t>
      </w:r>
      <w:r w:rsidR="00973DF6">
        <w:rPr>
          <w:szCs w:val="24"/>
        </w:rPr>
        <w:t>w</w:t>
      </w:r>
      <w:r w:rsidRPr="00E956F7">
        <w:rPr>
          <w:szCs w:val="24"/>
        </w:rPr>
        <w:t xml:space="preserve">eld supports up to three weld positions. Each of the weld positions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566FCA11" w14:textId="5B2CD0FA"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del w:id="6488" w:author="LUEJE Claudia" w:date="2023-06-26T17:59:00Z">
        <w:r w:rsidR="00A40228">
          <w:delText>: Four-sheet</w:delText>
        </w:r>
      </w:del>
      <w:r w:rsidRPr="00E956F7">
        <w:rPr>
          <w:szCs w:val="24"/>
        </w:rPr>
        <w:t xml:space="preserve"> Overlap welds </w:t>
      </w:r>
      <w:ins w:id="6489" w:author="LUEJE Claudia" w:date="2023-06-26T17:59:00Z">
        <w:r w:rsidRPr="00E956F7">
          <w:rPr>
            <w:szCs w:val="24"/>
          </w:rPr>
          <w:t xml:space="preserve">with </w:t>
        </w:r>
        <w:r w:rsidRPr="00973DF6">
          <w:rPr>
            <w:szCs w:val="24"/>
          </w:rPr>
          <w:t>four</w:t>
        </w:r>
        <w:r w:rsidRPr="00E956F7">
          <w:rPr>
            <w:szCs w:val="24"/>
          </w:rPr>
          <w:t xml:space="preserve"> sheets </w:t>
        </w:r>
      </w:ins>
      <w:r w:rsidRPr="00E956F7">
        <w:rPr>
          <w:szCs w:val="24"/>
        </w:rPr>
        <w:t xml:space="preserve">have been </w:t>
      </w:r>
      <w:del w:id="6490" w:author="LUEJE Claudia" w:date="2023-06-26T17:59:00Z">
        <w:r w:rsidR="00A40228">
          <w:delText>encountered, even though</w:delText>
        </w:r>
      </w:del>
      <w:ins w:id="6491" w:author="LUEJE Claudia" w:date="2023-06-26T17:59:00Z">
        <w:r w:rsidRPr="00E956F7">
          <w:rPr>
            <w:szCs w:val="24"/>
          </w:rPr>
          <w:t>observed. However,</w:t>
        </w:r>
      </w:ins>
      <w:r w:rsidRPr="00E956F7">
        <w:rPr>
          <w:szCs w:val="24"/>
        </w:rPr>
        <w:t xml:space="preserve"> they are not explicitly depicted in this document.</w:t>
      </w:r>
    </w:p>
    <w:p w14:paraId="19A7DDE6" w14:textId="54378DB3"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492" w:name="_Toc3557037"/>
      <w:bookmarkStart w:id="6493" w:name="_Toc34747287"/>
      <w:bookmarkStart w:id="6494" w:name="_Toc77102106"/>
      <w:r w:rsidRPr="00E956F7">
        <w:rPr>
          <w:rFonts w:eastAsia="Times New Roman"/>
          <w:szCs w:val="24"/>
        </w:rPr>
        <w:t xml:space="preserve">Simple </w:t>
      </w:r>
      <w:r w:rsidR="009D6BA6">
        <w:rPr>
          <w:rFonts w:eastAsia="Times New Roman"/>
          <w:szCs w:val="24"/>
        </w:rPr>
        <w:t>o</w:t>
      </w:r>
      <w:r w:rsidRPr="00E956F7">
        <w:rPr>
          <w:rFonts w:eastAsia="Times New Roman"/>
          <w:szCs w:val="24"/>
        </w:rPr>
        <w:t xml:space="preserve">verlap </w:t>
      </w:r>
      <w:r w:rsidR="009D6BA6">
        <w:rPr>
          <w:rFonts w:eastAsia="Times New Roman"/>
          <w:szCs w:val="24"/>
        </w:rPr>
        <w:t>w</w:t>
      </w:r>
      <w:r w:rsidRPr="00E956F7">
        <w:rPr>
          <w:rFonts w:eastAsia="Times New Roman"/>
          <w:szCs w:val="24"/>
        </w:rPr>
        <w:t>eld</w:t>
      </w:r>
      <w:bookmarkEnd w:id="6492"/>
      <w:bookmarkEnd w:id="6493"/>
      <w:bookmarkEnd w:id="6494"/>
    </w:p>
    <w:p w14:paraId="57F86D5C" w14:textId="41FB6D0E"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Sheet </w:t>
      </w:r>
      <w:r w:rsidR="009D6BA6">
        <w:rPr>
          <w:rFonts w:eastAsia="Times New Roman"/>
          <w:szCs w:val="24"/>
        </w:rPr>
        <w:t>p</w:t>
      </w:r>
      <w:r w:rsidRPr="00E956F7">
        <w:rPr>
          <w:rFonts w:eastAsia="Times New Roman"/>
          <w:szCs w:val="24"/>
        </w:rPr>
        <w:t>arameters</w:t>
      </w:r>
    </w:p>
    <w:p w14:paraId="6159F770" w14:textId="77777777" w:rsidR="00FC68DB" w:rsidRPr="005C2D94" w:rsidRDefault="00745CE1" w:rsidP="00261D7B">
      <w:pPr>
        <w:keepNext/>
        <w:rPr>
          <w:del w:id="6495" w:author="LUEJE Claudia" w:date="2023-06-26T17:59:00Z"/>
        </w:rPr>
      </w:pPr>
      <w:r w:rsidRPr="00745CE1">
        <w:rPr>
          <w:szCs w:val="24"/>
        </w:rPr>
        <w:t xml:space="preserve">The </w:t>
      </w:r>
      <w:del w:id="6496" w:author="LUEJE Claudia" w:date="2023-06-26T17:59:00Z">
        <w:r w:rsidR="00FC68DB" w:rsidRPr="005C2D94">
          <w:delText>parameters to describe the connection are:</w:delText>
        </w:r>
      </w:del>
    </w:p>
    <w:p w14:paraId="7EF77553" w14:textId="77777777" w:rsidR="00FC68DB" w:rsidRPr="0013175B" w:rsidRDefault="00FC68DB" w:rsidP="001513D1">
      <w:pPr>
        <w:pStyle w:val="ListBullet"/>
        <w:keepNext/>
        <w:numPr>
          <w:ilvl w:val="0"/>
          <w:numId w:val="9"/>
        </w:numPr>
        <w:rPr>
          <w:del w:id="6497" w:author="LUEJE Claudia" w:date="2023-06-26T17:59:00Z"/>
          <w:rFonts w:ascii="Cambria" w:hAnsi="Cambria"/>
          <w:sz w:val="20"/>
          <w:lang w:val="en-GB"/>
        </w:rPr>
      </w:pPr>
      <w:del w:id="6498"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delText xml:space="preserve">Thickness of base </w:delText>
        </w:r>
      </w:del>
      <w:ins w:id="6499" w:author="LUEJE Claudia" w:date="2023-06-26T17:59:00Z">
        <w:r w:rsidR="00745CE1" w:rsidRPr="00745CE1">
          <w:t xml:space="preserve">overlap weld </w:t>
        </w:r>
      </w:ins>
      <w:r w:rsidR="00745CE1" w:rsidRPr="00745CE1">
        <w:t>sheet</w:t>
      </w:r>
      <w:del w:id="6500" w:author="LUEJE Claudia" w:date="2023-06-26T17:59:00Z">
        <w:r w:rsidR="000E66FB">
          <w:rPr>
            <w:rFonts w:ascii="Cambria" w:hAnsi="Cambria"/>
            <w:sz w:val="20"/>
            <w:lang w:val="en-GB"/>
          </w:rPr>
          <w:delText>;</w:delText>
        </w:r>
      </w:del>
    </w:p>
    <w:p w14:paraId="765CE48A" w14:textId="77777777" w:rsidR="00FC68DB" w:rsidRPr="0013175B" w:rsidRDefault="00FC68DB" w:rsidP="001513D1">
      <w:pPr>
        <w:pStyle w:val="ListBullet"/>
        <w:keepNext/>
        <w:numPr>
          <w:ilvl w:val="0"/>
          <w:numId w:val="9"/>
        </w:numPr>
        <w:rPr>
          <w:del w:id="6501" w:author="LUEJE Claudia" w:date="2023-06-26T17:59:00Z"/>
          <w:rFonts w:ascii="Cambria" w:hAnsi="Cambria"/>
          <w:sz w:val="20"/>
          <w:lang w:val="en-GB"/>
        </w:rPr>
      </w:pPr>
      <w:del w:id="650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sz w:val="20"/>
            <w:lang w:val="en-GB"/>
          </w:rPr>
          <w:tab/>
          <w:delText>Thickness of welded sheet</w:delText>
        </w:r>
        <w:r w:rsidR="000E66FB">
          <w:rPr>
            <w:rFonts w:ascii="Cambria" w:hAnsi="Cambria"/>
            <w:sz w:val="20"/>
            <w:lang w:val="en-GB"/>
          </w:rPr>
          <w:delText>;</w:delText>
        </w:r>
      </w:del>
    </w:p>
    <w:p w14:paraId="64B877D8" w14:textId="77777777" w:rsidR="00FC68DB" w:rsidRDefault="00261D7B" w:rsidP="001513D1">
      <w:pPr>
        <w:pStyle w:val="ListBullet"/>
        <w:keepNext/>
        <w:numPr>
          <w:ilvl w:val="0"/>
          <w:numId w:val="9"/>
        </w:numPr>
        <w:spacing w:after="120"/>
        <w:rPr>
          <w:del w:id="6503" w:author="LUEJE Claudia" w:date="2023-06-26T17:59:00Z"/>
          <w:rFonts w:ascii="Cambria" w:hAnsi="Cambria"/>
          <w:sz w:val="20"/>
          <w:lang w:val="en-GB"/>
        </w:rPr>
      </w:pPr>
      <w:del w:id="6504" w:author="LUEJE Claudia" w:date="2023-06-26T17:59:00Z">
        <w:r w:rsidRPr="0013175B">
          <w:rPr>
            <w:bCs/>
            <w:i/>
            <w:iCs/>
            <w:noProof/>
            <w:lang w:eastAsia="en-US"/>
          </w:rPr>
          <w:drawing>
            <wp:anchor distT="0" distB="0" distL="114300" distR="114300" simplePos="0" relativeHeight="251677696" behindDoc="0" locked="0" layoutInCell="1" allowOverlap="1" wp14:anchorId="13DA8119" wp14:editId="40975793">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delText>c</w:delText>
        </w:r>
        <w:r w:rsidR="00FC68DB" w:rsidRPr="0013175B">
          <w:rPr>
            <w:rFonts w:ascii="Cambria" w:hAnsi="Cambria"/>
            <w:sz w:val="20"/>
            <w:lang w:val="en-GB"/>
          </w:rPr>
          <w:tab/>
        </w:r>
        <w:r w:rsidR="00FC68DB" w:rsidRPr="0013175B">
          <w:rPr>
            <w:rFonts w:ascii="Cambria" w:hAnsi="Cambria"/>
            <w:sz w:val="20"/>
            <w:lang w:val="en-GB"/>
          </w:rPr>
          <w:tab/>
          <w:delText>Gap between base and welded sheet</w:delText>
        </w:r>
        <w:r w:rsidR="000E66FB">
          <w:rPr>
            <w:rFonts w:ascii="Cambria" w:hAnsi="Cambria"/>
            <w:sz w:val="20"/>
            <w:lang w:val="en-GB"/>
          </w:rPr>
          <w:delText>.</w:delText>
        </w:r>
      </w:del>
    </w:p>
    <w:p w14:paraId="659382EE" w14:textId="090784C9" w:rsidR="00745CE1" w:rsidRPr="00745CE1" w:rsidRDefault="00745CE1" w:rsidP="00745CE1">
      <w:pPr>
        <w:pStyle w:val="BodyText"/>
        <w:autoSpaceDE w:val="0"/>
        <w:autoSpaceDN w:val="0"/>
        <w:adjustRightInd w:val="0"/>
        <w:rPr>
          <w:ins w:id="6505" w:author="LUEJE Claudia" w:date="2023-06-26T17:59:00Z"/>
          <w:szCs w:val="24"/>
        </w:rPr>
      </w:pPr>
      <w:ins w:id="6506" w:author="LUEJE Claudia" w:date="2023-06-26T17:59:00Z">
        <w:r w:rsidRPr="00745CE1">
          <w:rPr>
            <w:szCs w:val="24"/>
          </w:rPr>
          <w:t xml:space="preserve"> layout is shown in </w:t>
        </w:r>
      </w:ins>
      <w:bookmarkStart w:id="6507" w:name="_Toc110532323"/>
      <w:r w:rsidRPr="00745CE1">
        <w:rPr>
          <w:rStyle w:val="citefig"/>
        </w:rPr>
        <w:t xml:space="preserve">Figure </w:t>
      </w:r>
      <w:del w:id="6508" w:author="LUEJE Claudia" w:date="2023-06-26T17:59:00Z">
        <w:r w:rsidR="00261D7B">
          <w:fldChar w:fldCharType="begin"/>
        </w:r>
        <w:r w:rsidR="00261D7B">
          <w:delInstrText xml:space="preserve"> SEQ Figure \* ARABIC </w:delInstrText>
        </w:r>
        <w:r w:rsidR="00261D7B">
          <w:fldChar w:fldCharType="separate"/>
        </w:r>
        <w:r w:rsidR="0067475A">
          <w:rPr>
            <w:noProof/>
          </w:rPr>
          <w:delText>61</w:delText>
        </w:r>
        <w:r w:rsidR="00261D7B">
          <w:fldChar w:fldCharType="end"/>
        </w:r>
      </w:del>
      <w:ins w:id="6509" w:author="LUEJE Claudia" w:date="2023-06-26T17:59:00Z">
        <w:r w:rsidRPr="00745CE1">
          <w:rPr>
            <w:rStyle w:val="citefig"/>
          </w:rPr>
          <w:t>64</w:t>
        </w:r>
        <w:r w:rsidRPr="00745CE1">
          <w:rPr>
            <w:szCs w:val="24"/>
          </w:rPr>
          <w:t>.</w:t>
        </w:r>
      </w:ins>
    </w:p>
    <w:p w14:paraId="70885416" w14:textId="0EEBF323"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510" w:author="LUEJE Claudia" w:date="2023-06-26T17:59:00Z"/>
          <w:szCs w:val="24"/>
        </w:rPr>
      </w:pPr>
      <w:ins w:id="6511" w:author="LUEJE Claudia" w:date="2023-06-26T17:59:00Z">
        <w:r>
          <w:rPr>
            <w:szCs w:val="24"/>
          </w:rPr>
          <w:t>8329_ed1fig</w:t>
        </w:r>
        <w:r w:rsidR="001332BD" w:rsidRPr="00E956F7">
          <w:rPr>
            <w:szCs w:val="24"/>
          </w:rPr>
          <w:t>64.EPS</w:t>
        </w:r>
      </w:ins>
    </w:p>
    <w:p w14:paraId="50142B25" w14:textId="77777777" w:rsidR="00A87015" w:rsidRPr="00BB7251" w:rsidRDefault="00A87015" w:rsidP="00A87015">
      <w:pPr>
        <w:pStyle w:val="KeyTitle"/>
        <w:rPr>
          <w:ins w:id="6512" w:author="LUEJE Claudia" w:date="2023-06-26T17:59:00Z"/>
        </w:rPr>
      </w:pPr>
      <w:ins w:id="6513"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644D3D5C" w14:textId="77777777" w:rsidTr="00B47C5C">
        <w:trPr>
          <w:ins w:id="6514" w:author="LUEJE Claudia" w:date="2023-06-26T17:59:00Z"/>
        </w:trPr>
        <w:tc>
          <w:tcPr>
            <w:tcW w:w="397" w:type="dxa"/>
            <w:shd w:val="clear" w:color="auto" w:fill="auto"/>
          </w:tcPr>
          <w:p w14:paraId="006861C9" w14:textId="2549196F" w:rsidR="00D71852" w:rsidRPr="00B62EE5" w:rsidRDefault="00D71852" w:rsidP="00D71852">
            <w:pPr>
              <w:pStyle w:val="KeyText"/>
              <w:rPr>
                <w:ins w:id="6515" w:author="LUEJE Claudia" w:date="2023-06-26T17:59:00Z"/>
              </w:rPr>
            </w:pPr>
            <w:ins w:id="6516" w:author="LUEJE Claudia" w:date="2023-06-26T17:59:00Z">
              <w:r w:rsidRPr="00B62EE5">
                <w:rPr>
                  <w:szCs w:val="24"/>
                </w:rPr>
                <w:t>—</w:t>
              </w:r>
            </w:ins>
          </w:p>
        </w:tc>
        <w:tc>
          <w:tcPr>
            <w:tcW w:w="596" w:type="dxa"/>
            <w:shd w:val="clear" w:color="auto" w:fill="auto"/>
          </w:tcPr>
          <w:p w14:paraId="3F7C0861" w14:textId="00618CE6" w:rsidR="00D71852" w:rsidRPr="00B62EE5" w:rsidRDefault="00D71852" w:rsidP="00D71852">
            <w:pPr>
              <w:pStyle w:val="KeyText"/>
              <w:rPr>
                <w:ins w:id="6517" w:author="LUEJE Claudia" w:date="2023-06-26T17:59:00Z"/>
              </w:rPr>
            </w:pPr>
            <w:ins w:id="6518" w:author="LUEJE Claudia" w:date="2023-06-26T17:59:00Z">
              <w:r w:rsidRPr="00B62EE5">
                <w:rPr>
                  <w:i/>
                  <w:szCs w:val="24"/>
                </w:rPr>
                <w:t>t</w:t>
              </w:r>
              <w:r w:rsidRPr="00B62EE5">
                <w:rPr>
                  <w:szCs w:val="24"/>
                  <w:vertAlign w:val="subscript"/>
                </w:rPr>
                <w:t>B</w:t>
              </w:r>
            </w:ins>
          </w:p>
        </w:tc>
        <w:tc>
          <w:tcPr>
            <w:tcW w:w="8759" w:type="dxa"/>
            <w:shd w:val="clear" w:color="auto" w:fill="auto"/>
          </w:tcPr>
          <w:p w14:paraId="145A3919" w14:textId="6CEB1EC2" w:rsidR="00D71852" w:rsidRPr="00B62EE5" w:rsidRDefault="009D6BA6" w:rsidP="00D71852">
            <w:pPr>
              <w:pStyle w:val="KeyText"/>
              <w:rPr>
                <w:ins w:id="6519" w:author="LUEJE Claudia" w:date="2023-06-26T17:59:00Z"/>
              </w:rPr>
            </w:pPr>
            <w:ins w:id="6520" w:author="LUEJE Claudia" w:date="2023-06-26T17:59:00Z">
              <w:r w:rsidRPr="00B62EE5">
                <w:rPr>
                  <w:szCs w:val="24"/>
                </w:rPr>
                <w:t>t</w:t>
              </w:r>
              <w:r w:rsidR="00D71852" w:rsidRPr="00B62EE5">
                <w:rPr>
                  <w:szCs w:val="24"/>
                </w:rPr>
                <w:t>hickness of base sheet;</w:t>
              </w:r>
            </w:ins>
          </w:p>
        </w:tc>
      </w:tr>
      <w:tr w:rsidR="00D71852" w14:paraId="38710AD3" w14:textId="77777777" w:rsidTr="00B47C5C">
        <w:trPr>
          <w:ins w:id="6521" w:author="LUEJE Claudia" w:date="2023-06-26T17:59:00Z"/>
        </w:trPr>
        <w:tc>
          <w:tcPr>
            <w:tcW w:w="397" w:type="dxa"/>
            <w:shd w:val="clear" w:color="auto" w:fill="auto"/>
          </w:tcPr>
          <w:p w14:paraId="0237E4FE" w14:textId="3D43F516" w:rsidR="00D71852" w:rsidRDefault="00D71852" w:rsidP="00D71852">
            <w:pPr>
              <w:pStyle w:val="KeyText"/>
              <w:rPr>
                <w:ins w:id="6522" w:author="LUEJE Claudia" w:date="2023-06-26T17:59:00Z"/>
              </w:rPr>
            </w:pPr>
            <w:ins w:id="6523" w:author="LUEJE Claudia" w:date="2023-06-26T17:59:00Z">
              <w:r w:rsidRPr="00284C8B">
                <w:rPr>
                  <w:szCs w:val="24"/>
                </w:rPr>
                <w:t>—</w:t>
              </w:r>
            </w:ins>
          </w:p>
        </w:tc>
        <w:tc>
          <w:tcPr>
            <w:tcW w:w="596" w:type="dxa"/>
            <w:shd w:val="clear" w:color="auto" w:fill="auto"/>
          </w:tcPr>
          <w:p w14:paraId="35588D56" w14:textId="731E143F" w:rsidR="00D71852" w:rsidRDefault="00D71852" w:rsidP="00D71852">
            <w:pPr>
              <w:pStyle w:val="KeyText"/>
              <w:rPr>
                <w:ins w:id="6524" w:author="LUEJE Claudia" w:date="2023-06-26T17:59:00Z"/>
              </w:rPr>
            </w:pPr>
            <w:ins w:id="6525" w:author="LUEJE Claudia" w:date="2023-06-26T17:59:00Z">
              <w:r w:rsidRPr="009D6BA6">
                <w:rPr>
                  <w:i/>
                  <w:szCs w:val="24"/>
                </w:rPr>
                <w:t>t</w:t>
              </w:r>
              <w:r w:rsidRPr="00284C8B">
                <w:rPr>
                  <w:szCs w:val="24"/>
                  <w:vertAlign w:val="subscript"/>
                </w:rPr>
                <w:t>1</w:t>
              </w:r>
            </w:ins>
          </w:p>
        </w:tc>
        <w:tc>
          <w:tcPr>
            <w:tcW w:w="8759" w:type="dxa"/>
            <w:shd w:val="clear" w:color="auto" w:fill="auto"/>
          </w:tcPr>
          <w:p w14:paraId="2132E467" w14:textId="33074687" w:rsidR="00D71852" w:rsidRDefault="009D6BA6" w:rsidP="00D71852">
            <w:pPr>
              <w:pStyle w:val="KeyText"/>
              <w:rPr>
                <w:ins w:id="6526" w:author="LUEJE Claudia" w:date="2023-06-26T17:59:00Z"/>
              </w:rPr>
            </w:pPr>
            <w:ins w:id="6527" w:author="LUEJE Claudia" w:date="2023-06-26T17:59:00Z">
              <w:r>
                <w:rPr>
                  <w:szCs w:val="24"/>
                </w:rPr>
                <w:t>t</w:t>
              </w:r>
              <w:r w:rsidR="00D71852" w:rsidRPr="00284C8B">
                <w:rPr>
                  <w:szCs w:val="24"/>
                </w:rPr>
                <w:t>hickness of welded sheet;</w:t>
              </w:r>
            </w:ins>
          </w:p>
        </w:tc>
      </w:tr>
      <w:tr w:rsidR="00D71852" w14:paraId="5223CACF" w14:textId="77777777" w:rsidTr="00B47C5C">
        <w:trPr>
          <w:ins w:id="6528" w:author="LUEJE Claudia" w:date="2023-06-26T17:59:00Z"/>
        </w:trPr>
        <w:tc>
          <w:tcPr>
            <w:tcW w:w="397" w:type="dxa"/>
            <w:shd w:val="clear" w:color="auto" w:fill="auto"/>
          </w:tcPr>
          <w:p w14:paraId="63B91E76" w14:textId="48E0B661" w:rsidR="00D71852" w:rsidRDefault="00D71852" w:rsidP="00D71852">
            <w:pPr>
              <w:pStyle w:val="KeyText"/>
              <w:rPr>
                <w:ins w:id="6529" w:author="LUEJE Claudia" w:date="2023-06-26T17:59:00Z"/>
              </w:rPr>
            </w:pPr>
            <w:ins w:id="6530" w:author="LUEJE Claudia" w:date="2023-06-26T17:59:00Z">
              <w:r w:rsidRPr="00284C8B">
                <w:rPr>
                  <w:szCs w:val="24"/>
                </w:rPr>
                <w:t>—</w:t>
              </w:r>
            </w:ins>
          </w:p>
        </w:tc>
        <w:tc>
          <w:tcPr>
            <w:tcW w:w="596" w:type="dxa"/>
            <w:shd w:val="clear" w:color="auto" w:fill="auto"/>
          </w:tcPr>
          <w:p w14:paraId="4FD27E97" w14:textId="6FC17337" w:rsidR="00D71852" w:rsidRPr="009D6BA6" w:rsidRDefault="00D71852" w:rsidP="00D71852">
            <w:pPr>
              <w:pStyle w:val="KeyText"/>
              <w:rPr>
                <w:ins w:id="6531" w:author="LUEJE Claudia" w:date="2023-06-26T17:59:00Z"/>
                <w:i/>
              </w:rPr>
            </w:pPr>
            <w:ins w:id="6532" w:author="LUEJE Claudia" w:date="2023-06-26T17:59:00Z">
              <w:r w:rsidRPr="009D6BA6">
                <w:rPr>
                  <w:i/>
                  <w:szCs w:val="24"/>
                </w:rPr>
                <w:t>c</w:t>
              </w:r>
            </w:ins>
          </w:p>
        </w:tc>
        <w:tc>
          <w:tcPr>
            <w:tcW w:w="8759" w:type="dxa"/>
            <w:shd w:val="clear" w:color="auto" w:fill="auto"/>
          </w:tcPr>
          <w:p w14:paraId="594F4C02" w14:textId="093E41E3" w:rsidR="00D71852" w:rsidRDefault="009D6BA6" w:rsidP="00D71852">
            <w:pPr>
              <w:pStyle w:val="KeyText"/>
              <w:rPr>
                <w:ins w:id="6533" w:author="LUEJE Claudia" w:date="2023-06-26T17:59:00Z"/>
              </w:rPr>
            </w:pPr>
            <w:ins w:id="6534" w:author="LUEJE Claudia" w:date="2023-06-26T17:59:00Z">
              <w:r>
                <w:rPr>
                  <w:szCs w:val="24"/>
                </w:rPr>
                <w:t>g</w:t>
              </w:r>
              <w:r w:rsidR="00D71852" w:rsidRPr="00284C8B">
                <w:rPr>
                  <w:szCs w:val="24"/>
                </w:rPr>
                <w:t>ap between base and welded sheet.</w:t>
              </w:r>
            </w:ins>
          </w:p>
        </w:tc>
      </w:tr>
    </w:tbl>
    <w:p w14:paraId="7F4E0F47" w14:textId="6E149D73" w:rsidR="001332BD" w:rsidRPr="00E956F7" w:rsidRDefault="00E4158E">
      <w:pPr>
        <w:pStyle w:val="Figuretitle0"/>
        <w:autoSpaceDE w:val="0"/>
        <w:autoSpaceDN w:val="0"/>
        <w:adjustRightInd w:val="0"/>
        <w:outlineLvl w:val="0"/>
        <w:rPr>
          <w:szCs w:val="24"/>
        </w:rPr>
      </w:pPr>
      <w:ins w:id="6535" w:author="LUEJE Claudia" w:date="2023-06-26T17:59:00Z">
        <w:r w:rsidRPr="00E956F7">
          <w:rPr>
            <w:szCs w:val="24"/>
          </w:rPr>
          <w:t>Figure </w:t>
        </w:r>
        <w:r w:rsidR="001332BD" w:rsidRPr="00E956F7">
          <w:rPr>
            <w:szCs w:val="24"/>
          </w:rPr>
          <w:t>64</w:t>
        </w:r>
      </w:ins>
      <w:r w:rsidR="00140566" w:rsidRPr="00E956F7">
        <w:rPr>
          <w:szCs w:val="24"/>
        </w:rPr>
        <w:t xml:space="preserve"> </w:t>
      </w:r>
      <w:r w:rsidR="001332BD" w:rsidRPr="00E956F7">
        <w:rPr>
          <w:szCs w:val="24"/>
        </w:rPr>
        <w:t xml:space="preserve">— Overlap </w:t>
      </w:r>
      <w:r w:rsidR="00745CE1">
        <w:rPr>
          <w:szCs w:val="24"/>
        </w:rPr>
        <w:t>w</w:t>
      </w:r>
      <w:r w:rsidR="001332BD" w:rsidRPr="00E956F7">
        <w:rPr>
          <w:szCs w:val="24"/>
        </w:rPr>
        <w:t xml:space="preserve">eld </w:t>
      </w:r>
      <w:r w:rsidR="00745CE1">
        <w:rPr>
          <w:szCs w:val="24"/>
        </w:rPr>
        <w:t>s</w:t>
      </w:r>
      <w:r w:rsidR="001332BD" w:rsidRPr="00E956F7">
        <w:rPr>
          <w:szCs w:val="24"/>
        </w:rPr>
        <w:t xml:space="preserve">heet </w:t>
      </w:r>
      <w:r w:rsidR="00745CE1">
        <w:rPr>
          <w:szCs w:val="24"/>
        </w:rPr>
        <w:t>l</w:t>
      </w:r>
      <w:r w:rsidR="001332BD" w:rsidRPr="00E956F7">
        <w:rPr>
          <w:szCs w:val="24"/>
        </w:rPr>
        <w:t>ayout</w:t>
      </w:r>
      <w:bookmarkEnd w:id="6507"/>
    </w:p>
    <w:p w14:paraId="70AD0BE7" w14:textId="7B60428D"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Weld </w:t>
      </w:r>
      <w:r w:rsidR="00745CE1">
        <w:rPr>
          <w:rFonts w:eastAsia="Times New Roman"/>
          <w:szCs w:val="24"/>
        </w:rPr>
        <w:t>p</w:t>
      </w:r>
      <w:r w:rsidRPr="00E956F7">
        <w:rPr>
          <w:rFonts w:eastAsia="Times New Roman"/>
          <w:szCs w:val="24"/>
        </w:rPr>
        <w:t>arameters</w:t>
      </w:r>
    </w:p>
    <w:p w14:paraId="007DD975" w14:textId="77777777" w:rsidR="00FC68DB" w:rsidRPr="00F54804" w:rsidRDefault="00745CE1" w:rsidP="00261D7B">
      <w:pPr>
        <w:keepNext/>
        <w:rPr>
          <w:del w:id="6536" w:author="LUEJE Claudia" w:date="2023-06-26T17:59:00Z"/>
        </w:rPr>
      </w:pPr>
      <w:r w:rsidRPr="00745CE1">
        <w:rPr>
          <w:szCs w:val="24"/>
        </w:rPr>
        <w:t xml:space="preserve">The </w:t>
      </w:r>
      <w:ins w:id="6537" w:author="LUEJE Claudia" w:date="2023-06-26T17:59:00Z">
        <w:r w:rsidRPr="00745CE1">
          <w:rPr>
            <w:szCs w:val="24"/>
          </w:rPr>
          <w:t xml:space="preserve">overlap weld </w:t>
        </w:r>
      </w:ins>
      <w:r>
        <w:rPr>
          <w:szCs w:val="24"/>
        </w:rPr>
        <w:t xml:space="preserve">parameters </w:t>
      </w:r>
      <w:del w:id="6538" w:author="LUEJE Claudia" w:date="2023-06-26T17:59:00Z">
        <w:r w:rsidR="00FC68DB" w:rsidRPr="00F54804">
          <w:delText>of the welds are the same for all of the potential welds on the connection:</w:delText>
        </w:r>
      </w:del>
    </w:p>
    <w:p w14:paraId="770C0716" w14:textId="77777777" w:rsidR="00FC68DB" w:rsidRPr="0013175B" w:rsidRDefault="00FC68DB" w:rsidP="001513D1">
      <w:pPr>
        <w:pStyle w:val="ListBullet"/>
        <w:keepNext/>
        <w:numPr>
          <w:ilvl w:val="0"/>
          <w:numId w:val="9"/>
        </w:numPr>
        <w:rPr>
          <w:del w:id="6539" w:author="LUEJE Claudia" w:date="2023-06-26T17:59:00Z"/>
          <w:rFonts w:ascii="Cambria" w:hAnsi="Cambria"/>
          <w:sz w:val="20"/>
          <w:lang w:val="en-GB"/>
        </w:rPr>
      </w:pPr>
      <w:del w:id="6540"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sz w:val="20"/>
            <w:lang w:val="en-GB"/>
          </w:rPr>
          <w:tab/>
          <w:delText>Thickness of the weld (a-value, throat)</w:delText>
        </w:r>
        <w:r w:rsidR="000E66FB">
          <w:rPr>
            <w:rFonts w:ascii="Cambria" w:hAnsi="Cambria"/>
            <w:sz w:val="20"/>
            <w:lang w:val="en-GB"/>
          </w:rPr>
          <w:delText>;</w:delText>
        </w:r>
      </w:del>
    </w:p>
    <w:p w14:paraId="2378CFEE" w14:textId="77777777" w:rsidR="00FC68DB" w:rsidRPr="0013175B" w:rsidRDefault="00FC68DB" w:rsidP="001513D1">
      <w:pPr>
        <w:pStyle w:val="ListBullet"/>
        <w:keepNext/>
        <w:numPr>
          <w:ilvl w:val="0"/>
          <w:numId w:val="9"/>
        </w:numPr>
        <w:rPr>
          <w:del w:id="6541" w:author="LUEJE Claudia" w:date="2023-06-26T17:59:00Z"/>
          <w:rFonts w:ascii="Cambria" w:hAnsi="Cambria"/>
          <w:sz w:val="20"/>
          <w:lang w:val="en-GB"/>
        </w:rPr>
      </w:pPr>
      <w:del w:id="6542"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sz w:val="20"/>
            <w:lang w:val="en-GB"/>
          </w:rPr>
          <w:tab/>
          <w:delText>Depth of the penetration</w:delText>
        </w:r>
        <w:r w:rsidR="000E66FB">
          <w:rPr>
            <w:rFonts w:ascii="Cambria" w:hAnsi="Cambria"/>
            <w:sz w:val="20"/>
            <w:lang w:val="en-GB"/>
          </w:rPr>
          <w:delText>;</w:delText>
        </w:r>
      </w:del>
    </w:p>
    <w:p w14:paraId="6CCDA2EB" w14:textId="77777777" w:rsidR="00FC68DB" w:rsidRPr="0013175B" w:rsidRDefault="00261D7B" w:rsidP="001513D1">
      <w:pPr>
        <w:pStyle w:val="ListBullet"/>
        <w:keepNext/>
        <w:numPr>
          <w:ilvl w:val="0"/>
          <w:numId w:val="9"/>
        </w:numPr>
        <w:rPr>
          <w:del w:id="6543" w:author="LUEJE Claudia" w:date="2023-06-26T17:59:00Z"/>
          <w:rFonts w:ascii="Cambria" w:hAnsi="Cambria"/>
          <w:sz w:val="20"/>
          <w:lang w:val="en-GB"/>
        </w:rPr>
      </w:pPr>
      <w:del w:id="6544" w:author="LUEJE Claudia" w:date="2023-06-26T17:59:00Z">
        <w:r w:rsidRPr="0013175B">
          <w:rPr>
            <w:noProof/>
          </w:rPr>
          <w:drawing>
            <wp:anchor distT="0" distB="0" distL="114300" distR="114300" simplePos="0" relativeHeight="251679744" behindDoc="0" locked="0" layoutInCell="1" allowOverlap="1" wp14:anchorId="27EFF9D3" wp14:editId="3C4FCF39">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1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delText>β</w:delText>
        </w:r>
        <w:r w:rsidR="00FC68DB" w:rsidRPr="0013175B">
          <w:rPr>
            <w:rFonts w:ascii="Cambria" w:hAnsi="Cambria"/>
            <w:sz w:val="24"/>
            <w:szCs w:val="28"/>
            <w:vertAlign w:val="subscript"/>
            <w:lang w:val="en-GB"/>
          </w:rPr>
          <w:delText>1</w:delText>
        </w:r>
        <w:r w:rsidR="00FC68DB" w:rsidRPr="0013175B">
          <w:rPr>
            <w:rFonts w:ascii="Cambria" w:hAnsi="Cambria"/>
            <w:sz w:val="20"/>
            <w:lang w:val="en-GB"/>
          </w:rPr>
          <w:tab/>
        </w:r>
        <w:r w:rsidR="00FC68DB" w:rsidRPr="0013175B">
          <w:rPr>
            <w:rFonts w:ascii="Cambria" w:hAnsi="Cambria"/>
            <w:sz w:val="20"/>
            <w:lang w:val="en-GB"/>
          </w:rPr>
          <w:tab/>
          <w:delText>Weld angle</w:delText>
        </w:r>
        <w:r w:rsidR="000E66FB">
          <w:rPr>
            <w:rFonts w:ascii="Cambria" w:hAnsi="Cambria"/>
            <w:sz w:val="20"/>
            <w:lang w:val="en-GB"/>
          </w:rPr>
          <w:delText>.</w:delText>
        </w:r>
      </w:del>
    </w:p>
    <w:p w14:paraId="366902E4" w14:textId="5CCD80B1" w:rsidR="00745CE1" w:rsidRPr="00745CE1" w:rsidRDefault="00745CE1" w:rsidP="00745CE1">
      <w:pPr>
        <w:pStyle w:val="BodyText"/>
        <w:autoSpaceDE w:val="0"/>
        <w:autoSpaceDN w:val="0"/>
        <w:adjustRightInd w:val="0"/>
        <w:rPr>
          <w:ins w:id="6545" w:author="LUEJE Claudia" w:date="2023-06-26T17:59:00Z"/>
          <w:szCs w:val="24"/>
        </w:rPr>
      </w:pPr>
      <w:ins w:id="6546" w:author="LUEJE Claudia" w:date="2023-06-26T17:59:00Z">
        <w:r>
          <w:rPr>
            <w:szCs w:val="24"/>
          </w:rPr>
          <w:t>are</w:t>
        </w:r>
        <w:r w:rsidRPr="00745CE1">
          <w:rPr>
            <w:szCs w:val="24"/>
          </w:rPr>
          <w:t xml:space="preserve"> shown in </w:t>
        </w:r>
      </w:ins>
      <w:bookmarkStart w:id="6547" w:name="_Toc110532324"/>
      <w:r w:rsidRPr="00745CE1">
        <w:rPr>
          <w:rStyle w:val="citefig"/>
        </w:rPr>
        <w:t xml:space="preserve">Figure </w:t>
      </w:r>
      <w:del w:id="6548" w:author="LUEJE Claudia" w:date="2023-06-26T17:59:00Z">
        <w:r w:rsidR="00261D7B">
          <w:fldChar w:fldCharType="begin"/>
        </w:r>
        <w:r w:rsidR="00261D7B">
          <w:delInstrText xml:space="preserve"> SEQ Figure \* ARABIC </w:delInstrText>
        </w:r>
        <w:r w:rsidR="00261D7B">
          <w:fldChar w:fldCharType="separate"/>
        </w:r>
        <w:r w:rsidR="0067475A">
          <w:rPr>
            <w:noProof/>
          </w:rPr>
          <w:delText>62</w:delText>
        </w:r>
        <w:r w:rsidR="00261D7B">
          <w:fldChar w:fldCharType="end"/>
        </w:r>
      </w:del>
      <w:ins w:id="6549" w:author="LUEJE Claudia" w:date="2023-06-26T17:59:00Z">
        <w:r w:rsidRPr="00745CE1">
          <w:rPr>
            <w:rStyle w:val="citefig"/>
          </w:rPr>
          <w:t>6</w:t>
        </w:r>
        <w:r>
          <w:rPr>
            <w:rStyle w:val="citefig"/>
          </w:rPr>
          <w:t>5</w:t>
        </w:r>
        <w:r w:rsidRPr="00745CE1">
          <w:rPr>
            <w:szCs w:val="24"/>
          </w:rPr>
          <w:t>.</w:t>
        </w:r>
      </w:ins>
    </w:p>
    <w:p w14:paraId="39AE9986" w14:textId="347CA780"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550" w:author="LUEJE Claudia" w:date="2023-06-26T17:59:00Z"/>
          <w:szCs w:val="24"/>
        </w:rPr>
      </w:pPr>
      <w:ins w:id="6551" w:author="LUEJE Claudia" w:date="2023-06-26T17:59:00Z">
        <w:r>
          <w:rPr>
            <w:szCs w:val="24"/>
          </w:rPr>
          <w:t>8329_ed1fig</w:t>
        </w:r>
        <w:r w:rsidR="001332BD" w:rsidRPr="00E956F7">
          <w:rPr>
            <w:szCs w:val="24"/>
          </w:rPr>
          <w:t>65.EPS</w:t>
        </w:r>
      </w:ins>
    </w:p>
    <w:p w14:paraId="0C114E0D" w14:textId="77777777" w:rsidR="00A87015" w:rsidRPr="00BB7251" w:rsidRDefault="00A87015" w:rsidP="00A87015">
      <w:pPr>
        <w:pStyle w:val="KeyTitle"/>
        <w:rPr>
          <w:ins w:id="6552" w:author="LUEJE Claudia" w:date="2023-06-26T17:59:00Z"/>
        </w:rPr>
      </w:pPr>
      <w:ins w:id="6553"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7EED6BE8" w14:textId="77777777" w:rsidTr="00B47C5C">
        <w:trPr>
          <w:ins w:id="6554" w:author="LUEJE Claudia" w:date="2023-06-26T17:59:00Z"/>
        </w:trPr>
        <w:tc>
          <w:tcPr>
            <w:tcW w:w="397" w:type="dxa"/>
            <w:shd w:val="clear" w:color="auto" w:fill="auto"/>
          </w:tcPr>
          <w:p w14:paraId="7F2D1B04" w14:textId="18D2B554" w:rsidR="00D71852" w:rsidRPr="00B62EE5" w:rsidRDefault="00D71852" w:rsidP="00D71852">
            <w:pPr>
              <w:pStyle w:val="KeyText"/>
              <w:rPr>
                <w:ins w:id="6555" w:author="LUEJE Claudia" w:date="2023-06-26T17:59:00Z"/>
              </w:rPr>
            </w:pPr>
            <w:ins w:id="6556" w:author="LUEJE Claudia" w:date="2023-06-26T17:59:00Z">
              <w:r w:rsidRPr="00B62EE5">
                <w:rPr>
                  <w:szCs w:val="24"/>
                </w:rPr>
                <w:t>—</w:t>
              </w:r>
            </w:ins>
          </w:p>
        </w:tc>
        <w:tc>
          <w:tcPr>
            <w:tcW w:w="596" w:type="dxa"/>
            <w:shd w:val="clear" w:color="auto" w:fill="auto"/>
          </w:tcPr>
          <w:p w14:paraId="007251F5" w14:textId="66830957" w:rsidR="00D71852" w:rsidRPr="00B62EE5" w:rsidRDefault="00D71852" w:rsidP="00D71852">
            <w:pPr>
              <w:pStyle w:val="KeyText"/>
              <w:rPr>
                <w:ins w:id="6557" w:author="LUEJE Claudia" w:date="2023-06-26T17:59:00Z"/>
              </w:rPr>
            </w:pPr>
            <w:ins w:id="6558" w:author="LUEJE Claudia" w:date="2023-06-26T17:59:00Z">
              <w:r w:rsidRPr="00B62EE5">
                <w:rPr>
                  <w:i/>
                  <w:szCs w:val="24"/>
                </w:rPr>
                <w:t>a</w:t>
              </w:r>
              <w:r w:rsidRPr="00B62EE5">
                <w:rPr>
                  <w:szCs w:val="24"/>
                  <w:vertAlign w:val="subscript"/>
                </w:rPr>
                <w:t>1</w:t>
              </w:r>
            </w:ins>
          </w:p>
        </w:tc>
        <w:tc>
          <w:tcPr>
            <w:tcW w:w="8759" w:type="dxa"/>
            <w:shd w:val="clear" w:color="auto" w:fill="auto"/>
          </w:tcPr>
          <w:p w14:paraId="3CBECDE4" w14:textId="3D01143D" w:rsidR="00D71852" w:rsidRPr="00B62EE5" w:rsidRDefault="00745CE1" w:rsidP="00D71852">
            <w:pPr>
              <w:pStyle w:val="KeyText"/>
              <w:rPr>
                <w:ins w:id="6559" w:author="LUEJE Claudia" w:date="2023-06-26T17:59:00Z"/>
              </w:rPr>
            </w:pPr>
            <w:ins w:id="6560" w:author="LUEJE Claudia" w:date="2023-06-26T17:59:00Z">
              <w:r w:rsidRPr="00B62EE5">
                <w:rPr>
                  <w:szCs w:val="24"/>
                </w:rPr>
                <w:t>t</w:t>
              </w:r>
              <w:r w:rsidR="00D71852" w:rsidRPr="00B62EE5">
                <w:rPr>
                  <w:szCs w:val="24"/>
                </w:rPr>
                <w:t>hickness of the weld (a-value, throat);</w:t>
              </w:r>
            </w:ins>
          </w:p>
        </w:tc>
      </w:tr>
      <w:tr w:rsidR="00D71852" w14:paraId="12EBF488" w14:textId="77777777" w:rsidTr="00B47C5C">
        <w:trPr>
          <w:ins w:id="6561" w:author="LUEJE Claudia" w:date="2023-06-26T17:59:00Z"/>
        </w:trPr>
        <w:tc>
          <w:tcPr>
            <w:tcW w:w="397" w:type="dxa"/>
            <w:shd w:val="clear" w:color="auto" w:fill="auto"/>
          </w:tcPr>
          <w:p w14:paraId="7551A4E7" w14:textId="414A9AB6" w:rsidR="00D71852" w:rsidRDefault="00D71852" w:rsidP="00D71852">
            <w:pPr>
              <w:pStyle w:val="KeyText"/>
              <w:rPr>
                <w:ins w:id="6562" w:author="LUEJE Claudia" w:date="2023-06-26T17:59:00Z"/>
              </w:rPr>
            </w:pPr>
            <w:ins w:id="6563" w:author="LUEJE Claudia" w:date="2023-06-26T17:59:00Z">
              <w:r w:rsidRPr="004972B2">
                <w:rPr>
                  <w:szCs w:val="24"/>
                </w:rPr>
                <w:t>—</w:t>
              </w:r>
            </w:ins>
          </w:p>
        </w:tc>
        <w:tc>
          <w:tcPr>
            <w:tcW w:w="596" w:type="dxa"/>
            <w:shd w:val="clear" w:color="auto" w:fill="auto"/>
          </w:tcPr>
          <w:p w14:paraId="58303B69" w14:textId="661DFE19" w:rsidR="00D71852" w:rsidRDefault="00D71852" w:rsidP="00D71852">
            <w:pPr>
              <w:pStyle w:val="KeyText"/>
              <w:rPr>
                <w:ins w:id="6564" w:author="LUEJE Claudia" w:date="2023-06-26T17:59:00Z"/>
              </w:rPr>
            </w:pPr>
            <w:ins w:id="6565" w:author="LUEJE Claudia" w:date="2023-06-26T17:59:00Z">
              <w:r w:rsidRPr="00745CE1">
                <w:rPr>
                  <w:i/>
                  <w:szCs w:val="24"/>
                </w:rPr>
                <w:t>d</w:t>
              </w:r>
              <w:r w:rsidRPr="004972B2">
                <w:rPr>
                  <w:szCs w:val="24"/>
                  <w:vertAlign w:val="subscript"/>
                </w:rPr>
                <w:t>1</w:t>
              </w:r>
            </w:ins>
          </w:p>
        </w:tc>
        <w:tc>
          <w:tcPr>
            <w:tcW w:w="8759" w:type="dxa"/>
            <w:shd w:val="clear" w:color="auto" w:fill="auto"/>
          </w:tcPr>
          <w:p w14:paraId="4D6410F9" w14:textId="512A44E4" w:rsidR="00D71852" w:rsidRDefault="00745CE1" w:rsidP="00D71852">
            <w:pPr>
              <w:pStyle w:val="KeyText"/>
              <w:rPr>
                <w:ins w:id="6566" w:author="LUEJE Claudia" w:date="2023-06-26T17:59:00Z"/>
              </w:rPr>
            </w:pPr>
            <w:ins w:id="6567" w:author="LUEJE Claudia" w:date="2023-06-26T17:59:00Z">
              <w:r>
                <w:rPr>
                  <w:szCs w:val="24"/>
                </w:rPr>
                <w:t>d</w:t>
              </w:r>
              <w:r w:rsidR="00D71852" w:rsidRPr="004972B2">
                <w:rPr>
                  <w:szCs w:val="24"/>
                </w:rPr>
                <w:t>epth of the penetration;</w:t>
              </w:r>
            </w:ins>
          </w:p>
        </w:tc>
      </w:tr>
      <w:tr w:rsidR="00D71852" w14:paraId="15CF7EF3" w14:textId="77777777" w:rsidTr="00B47C5C">
        <w:trPr>
          <w:ins w:id="6568" w:author="LUEJE Claudia" w:date="2023-06-26T17:59:00Z"/>
        </w:trPr>
        <w:tc>
          <w:tcPr>
            <w:tcW w:w="397" w:type="dxa"/>
            <w:shd w:val="clear" w:color="auto" w:fill="auto"/>
          </w:tcPr>
          <w:p w14:paraId="0110B13E" w14:textId="3E99EA36" w:rsidR="00D71852" w:rsidRDefault="00D71852" w:rsidP="00D71852">
            <w:pPr>
              <w:pStyle w:val="KeyText"/>
              <w:rPr>
                <w:ins w:id="6569" w:author="LUEJE Claudia" w:date="2023-06-26T17:59:00Z"/>
              </w:rPr>
            </w:pPr>
            <w:ins w:id="6570" w:author="LUEJE Claudia" w:date="2023-06-26T17:59:00Z">
              <w:r w:rsidRPr="004972B2">
                <w:rPr>
                  <w:szCs w:val="24"/>
                </w:rPr>
                <w:t>—</w:t>
              </w:r>
            </w:ins>
          </w:p>
        </w:tc>
        <w:tc>
          <w:tcPr>
            <w:tcW w:w="596" w:type="dxa"/>
            <w:shd w:val="clear" w:color="auto" w:fill="auto"/>
          </w:tcPr>
          <w:p w14:paraId="786C54F6" w14:textId="31BAF7A7" w:rsidR="00D71852" w:rsidRDefault="00D71852" w:rsidP="00D71852">
            <w:pPr>
              <w:pStyle w:val="KeyText"/>
              <w:rPr>
                <w:ins w:id="6571" w:author="LUEJE Claudia" w:date="2023-06-26T17:59:00Z"/>
              </w:rPr>
            </w:pPr>
            <w:ins w:id="6572" w:author="LUEJE Claudia" w:date="2023-06-26T17:59:00Z">
              <w:r w:rsidRPr="00745CE1">
                <w:rPr>
                  <w:i/>
                  <w:szCs w:val="24"/>
                </w:rPr>
                <w:t>β</w:t>
              </w:r>
              <w:r w:rsidRPr="004972B2">
                <w:rPr>
                  <w:szCs w:val="24"/>
                  <w:vertAlign w:val="subscript"/>
                </w:rPr>
                <w:t>1</w:t>
              </w:r>
            </w:ins>
          </w:p>
        </w:tc>
        <w:tc>
          <w:tcPr>
            <w:tcW w:w="8759" w:type="dxa"/>
            <w:shd w:val="clear" w:color="auto" w:fill="auto"/>
          </w:tcPr>
          <w:p w14:paraId="6F045F78" w14:textId="1FDA4DEF" w:rsidR="00D71852" w:rsidRDefault="00745CE1" w:rsidP="00D71852">
            <w:pPr>
              <w:pStyle w:val="KeyText"/>
              <w:rPr>
                <w:ins w:id="6573" w:author="LUEJE Claudia" w:date="2023-06-26T17:59:00Z"/>
              </w:rPr>
            </w:pPr>
            <w:ins w:id="6574" w:author="LUEJE Claudia" w:date="2023-06-26T17:59:00Z">
              <w:r>
                <w:rPr>
                  <w:szCs w:val="24"/>
                </w:rPr>
                <w:t>w</w:t>
              </w:r>
              <w:r w:rsidR="00D71852" w:rsidRPr="004972B2">
                <w:rPr>
                  <w:szCs w:val="24"/>
                </w:rPr>
                <w:t>eld angle.</w:t>
              </w:r>
            </w:ins>
          </w:p>
        </w:tc>
      </w:tr>
    </w:tbl>
    <w:p w14:paraId="79794E58" w14:textId="4C344824" w:rsidR="001332BD" w:rsidRPr="00E956F7" w:rsidRDefault="00E4158E">
      <w:pPr>
        <w:pStyle w:val="Figuretitle0"/>
        <w:autoSpaceDE w:val="0"/>
        <w:autoSpaceDN w:val="0"/>
        <w:adjustRightInd w:val="0"/>
        <w:outlineLvl w:val="0"/>
        <w:rPr>
          <w:szCs w:val="24"/>
        </w:rPr>
      </w:pPr>
      <w:ins w:id="6575" w:author="LUEJE Claudia" w:date="2023-06-26T17:59:00Z">
        <w:r w:rsidRPr="00E956F7">
          <w:rPr>
            <w:szCs w:val="24"/>
          </w:rPr>
          <w:t>Figure </w:t>
        </w:r>
        <w:r w:rsidR="001332BD" w:rsidRPr="00E956F7">
          <w:rPr>
            <w:szCs w:val="24"/>
          </w:rPr>
          <w:t>65</w:t>
        </w:r>
      </w:ins>
      <w:r w:rsidR="00140566" w:rsidRPr="00E956F7">
        <w:rPr>
          <w:szCs w:val="24"/>
        </w:rPr>
        <w:t xml:space="preserve"> </w:t>
      </w:r>
      <w:r w:rsidR="001332BD" w:rsidRPr="00E956F7">
        <w:rPr>
          <w:szCs w:val="24"/>
        </w:rPr>
        <w:t xml:space="preserve">— Overlap </w:t>
      </w:r>
      <w:r w:rsidR="00745CE1">
        <w:rPr>
          <w:szCs w:val="24"/>
        </w:rPr>
        <w:t>w</w:t>
      </w:r>
      <w:r w:rsidR="001332BD" w:rsidRPr="00E956F7">
        <w:rPr>
          <w:szCs w:val="24"/>
        </w:rPr>
        <w:t xml:space="preserve">eld </w:t>
      </w:r>
      <w:r w:rsidR="00745CE1">
        <w:rPr>
          <w:szCs w:val="24"/>
        </w:rPr>
        <w:t>p</w:t>
      </w:r>
      <w:r w:rsidR="001332BD" w:rsidRPr="00E956F7">
        <w:rPr>
          <w:szCs w:val="24"/>
        </w:rPr>
        <w:t>arameters</w:t>
      </w:r>
      <w:bookmarkEnd w:id="6547"/>
    </w:p>
    <w:p w14:paraId="3DBF6C2C" w14:textId="7777777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745CE1">
        <w:rPr>
          <w:i/>
          <w:szCs w:val="24"/>
        </w:rPr>
        <w:t>η</w:t>
      </w:r>
      <w:r w:rsidRPr="00E956F7">
        <w:rPr>
          <w:szCs w:val="24"/>
          <w:vertAlign w:val="subscript"/>
        </w:rPr>
        <w:t>1</w:t>
      </w:r>
      <w:r w:rsidRPr="00E956F7">
        <w:rPr>
          <w:szCs w:val="24"/>
        </w:rPr>
        <w:t xml:space="preserve"> of the penetration depth to the sheet thickness is specified inside the χMCF file.</w:t>
      </w:r>
    </w:p>
    <w:p w14:paraId="73A5A488" w14:textId="4F0F037D" w:rsidR="001332BD" w:rsidRPr="00E956F7" w:rsidRDefault="001332BD">
      <w:pPr>
        <w:pStyle w:val="BodyText"/>
        <w:autoSpaceDE w:val="0"/>
        <w:autoSpaceDN w:val="0"/>
        <w:adjustRightInd w:val="0"/>
        <w:rPr>
          <w:szCs w:val="24"/>
        </w:rPr>
      </w:pPr>
      <w:r w:rsidRPr="00E956F7">
        <w:rPr>
          <w:szCs w:val="24"/>
        </w:rPr>
        <w:t>This is computed by</w:t>
      </w:r>
      <w:del w:id="6576" w:author="LUEJE Claudia" w:date="2023-06-26T17:59:00Z">
        <w:r w:rsidR="00DE0BBC" w:rsidRPr="00EE582F">
          <w:rPr>
            <w:noProof/>
            <w:position w:val="-30"/>
          </w:rPr>
          <w:object w:dxaOrig="700" w:dyaOrig="680" w14:anchorId="52CEEEFA">
            <v:shape id="_x0000_i1072" type="#_x0000_t75" alt="" style="width:36.65pt;height:36.65pt;mso-width-percent:0;mso-height-percent:0;mso-width-percent:0;mso-height-percent:0" o:ole="">
              <v:imagedata r:id="rId117" o:title=""/>
            </v:shape>
            <o:OLEObject Type="Embed" ProgID="Equation.3" ShapeID="_x0000_i1072" DrawAspect="Content" ObjectID="_1749310281" r:id="rId118"/>
          </w:object>
        </w:r>
      </w:del>
      <w:ins w:id="6577" w:author="LUEJE Claudia" w:date="2023-06-26T17:59:00Z">
        <w:r w:rsidRPr="00E956F7">
          <w:rPr>
            <w:szCs w:val="24"/>
          </w:rPr>
          <w:t xml:space="preserve"> </w:t>
        </w:r>
        <w:r w:rsidRPr="00E956F7">
          <w:rPr>
            <w:position w:val="-28"/>
            <w:szCs w:val="24"/>
          </w:rPr>
          <w:object w:dxaOrig="720" w:dyaOrig="660" w14:anchorId="5A474E66">
            <v:shape id="_x0000_i1035" type="#_x0000_t75" style="width:36.65pt;height:33.55pt" o:ole="">
              <v:imagedata r:id="rId119" o:title=""/>
            </v:shape>
            <o:OLEObject Type="Embed" ProgID="Equation.DSMT4" ShapeID="_x0000_i1035" DrawAspect="Content" ObjectID="_1749310282" r:id="rId120"/>
          </w:object>
        </w:r>
      </w:ins>
      <w:r w:rsidRPr="00E956F7">
        <w:rPr>
          <w:szCs w:val="24"/>
        </w:rPr>
        <w:t>, where t</w:t>
      </w:r>
      <w:r w:rsidRPr="00E956F7">
        <w:rPr>
          <w:szCs w:val="24"/>
          <w:vertAlign w:val="subscript"/>
        </w:rPr>
        <w:t>1</w:t>
      </w:r>
      <w:r w:rsidRPr="00E956F7">
        <w:rPr>
          <w:szCs w:val="24"/>
        </w:rPr>
        <w:t xml:space="preserve"> is the thickness of the attached sheet (green in </w:t>
      </w:r>
      <w:del w:id="6578" w:author="LUEJE Claudia" w:date="2023-06-26T17:59:00Z">
        <w:r w:rsidR="00FC68DB" w:rsidRPr="00F54804">
          <w:delText>above figure</w:delText>
        </w:r>
      </w:del>
      <w:ins w:id="6579" w:author="LUEJE Claudia" w:date="2023-06-26T17:59:00Z">
        <w:r w:rsidR="006D3222" w:rsidRPr="00745CE1">
          <w:rPr>
            <w:rStyle w:val="citefig"/>
          </w:rPr>
          <w:t>Figure 6</w:t>
        </w:r>
        <w:r w:rsidR="006D3222">
          <w:rPr>
            <w:rStyle w:val="citefig"/>
          </w:rPr>
          <w:t>5</w:t>
        </w:r>
      </w:ins>
      <w:r w:rsidRPr="00E956F7">
        <w:rPr>
          <w:szCs w:val="24"/>
        </w:rPr>
        <w:t xml:space="preserve">), </w:t>
      </w:r>
      <w:r w:rsidRPr="006D3222">
        <w:rPr>
          <w:szCs w:val="24"/>
        </w:rPr>
        <w:t>not</w:t>
      </w:r>
      <w:r w:rsidRPr="00E956F7">
        <w:rPr>
          <w:szCs w:val="24"/>
        </w:rPr>
        <w:t xml:space="preserve"> of the base sheet.</w:t>
      </w:r>
    </w:p>
    <w:p w14:paraId="0E05C474" w14:textId="77777777" w:rsidR="00FC68DB" w:rsidRDefault="001332BD" w:rsidP="00701FF5">
      <w:pPr>
        <w:keepNext/>
        <w:spacing w:line="240" w:lineRule="auto"/>
        <w:rPr>
          <w:del w:id="6580" w:author="LUEJE Claudia" w:date="2023-06-26T17:59:00Z"/>
        </w:rPr>
      </w:pPr>
      <w:r w:rsidRPr="00E956F7">
        <w:rPr>
          <w:szCs w:val="24"/>
        </w:rPr>
        <w:t>Inside the χMCF File the following parameters can be specified</w:t>
      </w:r>
      <w:del w:id="6581" w:author="LUEJE Claudia" w:date="2023-06-26T17:59:00Z">
        <w:r w:rsidR="00FC68DB" w:rsidRPr="00BD52D7">
          <w:delText>:</w:delText>
        </w:r>
      </w:del>
    </w:p>
    <w:p w14:paraId="34A5D95D" w14:textId="0E4E5B27" w:rsidR="001332BD" w:rsidRPr="00E956F7" w:rsidRDefault="006D3222">
      <w:pPr>
        <w:pStyle w:val="BodyText"/>
        <w:autoSpaceDE w:val="0"/>
        <w:autoSpaceDN w:val="0"/>
        <w:adjustRightInd w:val="0"/>
        <w:rPr>
          <w:ins w:id="6582" w:author="LUEJE Claudia" w:date="2023-06-26T17:59:00Z"/>
          <w:szCs w:val="24"/>
        </w:rPr>
      </w:pPr>
      <w:ins w:id="6583" w:author="LUEJE Claudia" w:date="2023-06-26T17:59:00Z">
        <w:r>
          <w:rPr>
            <w:szCs w:val="24"/>
          </w:rPr>
          <w:t xml:space="preserve"> as shown in </w:t>
        </w:r>
      </w:ins>
      <w:bookmarkStart w:id="6584" w:name="_Toc110532456"/>
      <w:r w:rsidRPr="006D3222">
        <w:rPr>
          <w:rStyle w:val="citetbl"/>
        </w:rPr>
        <w:t xml:space="preserve">Table </w:t>
      </w:r>
      <w:del w:id="6585" w:author="LUEJE Claudia" w:date="2023-06-26T17:59:00Z">
        <w:r w:rsidR="0025265B" w:rsidRPr="00F54804">
          <w:fldChar w:fldCharType="begin"/>
        </w:r>
        <w:r w:rsidR="0025265B" w:rsidRPr="00F54804">
          <w:delInstrText xml:space="preserve"> SEQ Table \* ARABIC </w:delInstrText>
        </w:r>
        <w:r w:rsidR="0025265B" w:rsidRPr="00F54804">
          <w:fldChar w:fldCharType="separate"/>
        </w:r>
        <w:r w:rsidR="0067475A">
          <w:rPr>
            <w:noProof/>
          </w:rPr>
          <w:delText>108</w:delText>
        </w:r>
        <w:r w:rsidR="0025265B" w:rsidRPr="00F54804">
          <w:fldChar w:fldCharType="end"/>
        </w:r>
      </w:del>
      <w:ins w:id="6586" w:author="LUEJE Claudia" w:date="2023-06-26T17:59:00Z">
        <w:r w:rsidRPr="006D3222">
          <w:rPr>
            <w:rStyle w:val="citetbl"/>
          </w:rPr>
          <w:t>108</w:t>
        </w:r>
        <w:r w:rsidR="001332BD" w:rsidRPr="00E956F7">
          <w:rPr>
            <w:szCs w:val="24"/>
          </w:rPr>
          <w:t>:</w:t>
        </w:r>
      </w:ins>
    </w:p>
    <w:p w14:paraId="59908440" w14:textId="42BAA7CE" w:rsidR="001332BD" w:rsidRPr="00E956F7" w:rsidRDefault="006F39DE">
      <w:pPr>
        <w:pStyle w:val="Tabletitle"/>
        <w:autoSpaceDE w:val="0"/>
        <w:autoSpaceDN w:val="0"/>
        <w:adjustRightInd w:val="0"/>
        <w:outlineLvl w:val="0"/>
        <w:rPr>
          <w:szCs w:val="24"/>
        </w:rPr>
      </w:pPr>
      <w:ins w:id="6587" w:author="LUEJE Claudia" w:date="2023-06-26T17:59:00Z">
        <w:r w:rsidRPr="00E956F7">
          <w:rPr>
            <w:szCs w:val="24"/>
          </w:rPr>
          <w:t>Table </w:t>
        </w:r>
        <w:r w:rsidR="001332BD" w:rsidRPr="00E956F7">
          <w:rPr>
            <w:szCs w:val="24"/>
          </w:rPr>
          <w:t>108</w:t>
        </w:r>
      </w:ins>
      <w:r w:rsidR="00140566" w:rsidRPr="00E956F7">
        <w:rPr>
          <w:szCs w:val="24"/>
        </w:rPr>
        <w:t xml:space="preserve"> </w:t>
      </w:r>
      <w:r w:rsidR="001332BD" w:rsidRPr="00E956F7">
        <w:rPr>
          <w:szCs w:val="24"/>
        </w:rPr>
        <w:t xml:space="preserve">— Parameters of </w:t>
      </w:r>
      <w:r w:rsidR="006D3222">
        <w:rPr>
          <w:szCs w:val="24"/>
        </w:rPr>
        <w:t>o</w:t>
      </w:r>
      <w:r w:rsidR="001332BD" w:rsidRPr="00E956F7">
        <w:rPr>
          <w:szCs w:val="24"/>
        </w:rPr>
        <w:t xml:space="preserve">verlap </w:t>
      </w:r>
      <w:r w:rsidR="006D3222">
        <w:rPr>
          <w:szCs w:val="24"/>
        </w:rPr>
        <w:t>w</w:t>
      </w:r>
      <w:r w:rsidR="001332BD" w:rsidRPr="00E956F7">
        <w:rPr>
          <w:szCs w:val="24"/>
        </w:rPr>
        <w:t>eld</w:t>
      </w:r>
      <w:bookmarkEnd w:id="6584"/>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1"/>
        <w:gridCol w:w="1430"/>
        <w:gridCol w:w="1363"/>
        <w:gridCol w:w="1442"/>
        <w:gridCol w:w="1527"/>
        <w:gridCol w:w="1568"/>
      </w:tblGrid>
      <w:tr w:rsidR="001332BD" w:rsidRPr="00B62EE5" w14:paraId="2A4661FF" w14:textId="77777777" w:rsidTr="009E00ED">
        <w:trPr>
          <w:tblHeader/>
          <w:jc w:val="center"/>
        </w:trPr>
        <w:tc>
          <w:tcPr>
            <w:tcW w:w="1194" w:type="dxa"/>
            <w:tcBorders>
              <w:top w:val="single" w:sz="12" w:space="0" w:color="auto"/>
              <w:bottom w:val="single" w:sz="12" w:space="0" w:color="auto"/>
            </w:tcBorders>
            <w:shd w:val="clear" w:color="auto" w:fill="F3F3F3"/>
            <w:vAlign w:val="bottom"/>
          </w:tcPr>
          <w:p w14:paraId="460B9EFC" w14:textId="688AFA53" w:rsidR="001332BD" w:rsidRPr="00B62EE5" w:rsidRDefault="001332BD" w:rsidP="00140566">
            <w:pPr>
              <w:pStyle w:val="Tableheader"/>
              <w:autoSpaceDE w:val="0"/>
              <w:autoSpaceDN w:val="0"/>
              <w:adjustRightInd w:val="0"/>
              <w:rPr>
                <w:b/>
              </w:rPr>
            </w:pPr>
            <w:r w:rsidRPr="00B62EE5">
              <w:rPr>
                <w:b/>
                <w:szCs w:val="24"/>
              </w:rPr>
              <w:t>Parameter</w:t>
            </w:r>
          </w:p>
        </w:tc>
        <w:tc>
          <w:tcPr>
            <w:tcW w:w="1431" w:type="dxa"/>
            <w:tcBorders>
              <w:top w:val="single" w:sz="12" w:space="0" w:color="auto"/>
              <w:bottom w:val="single" w:sz="12" w:space="0" w:color="auto"/>
            </w:tcBorders>
            <w:shd w:val="clear" w:color="auto" w:fill="F3F3F3"/>
            <w:vAlign w:val="bottom"/>
          </w:tcPr>
          <w:p w14:paraId="46DF0D5A" w14:textId="1B7EE031" w:rsidR="001332BD" w:rsidRPr="00B62EE5" w:rsidRDefault="001332BD" w:rsidP="00140566">
            <w:pPr>
              <w:pStyle w:val="Tableheader"/>
              <w:autoSpaceDE w:val="0"/>
              <w:autoSpaceDN w:val="0"/>
              <w:adjustRightInd w:val="0"/>
              <w:rPr>
                <w:b/>
              </w:rPr>
            </w:pPr>
            <w:r w:rsidRPr="00B62EE5">
              <w:rPr>
                <w:b/>
                <w:szCs w:val="24"/>
              </w:rPr>
              <w:t>χMCF-Key</w:t>
            </w:r>
          </w:p>
        </w:tc>
        <w:tc>
          <w:tcPr>
            <w:tcW w:w="1363" w:type="dxa"/>
            <w:tcBorders>
              <w:top w:val="single" w:sz="12" w:space="0" w:color="auto"/>
              <w:bottom w:val="single" w:sz="12" w:space="0" w:color="auto"/>
            </w:tcBorders>
            <w:shd w:val="clear" w:color="auto" w:fill="F3F3F3"/>
            <w:vAlign w:val="bottom"/>
          </w:tcPr>
          <w:p w14:paraId="76100D6F" w14:textId="2512AB1B" w:rsidR="001332BD" w:rsidRPr="00B62EE5" w:rsidRDefault="001332BD" w:rsidP="00140566">
            <w:pPr>
              <w:pStyle w:val="Tableheader"/>
              <w:autoSpaceDE w:val="0"/>
              <w:autoSpaceDN w:val="0"/>
              <w:adjustRightInd w:val="0"/>
              <w:rPr>
                <w:b/>
              </w:rPr>
            </w:pPr>
            <w:r w:rsidRPr="00B62EE5">
              <w:rPr>
                <w:b/>
                <w:szCs w:val="24"/>
              </w:rPr>
              <w:t>Multiplicity</w:t>
            </w:r>
          </w:p>
        </w:tc>
        <w:tc>
          <w:tcPr>
            <w:tcW w:w="1444" w:type="dxa"/>
            <w:tcBorders>
              <w:top w:val="single" w:sz="12" w:space="0" w:color="auto"/>
              <w:bottom w:val="single" w:sz="12" w:space="0" w:color="auto"/>
            </w:tcBorders>
            <w:shd w:val="clear" w:color="auto" w:fill="F3F3F3"/>
            <w:vAlign w:val="bottom"/>
          </w:tcPr>
          <w:p w14:paraId="60E05010" w14:textId="16058939" w:rsidR="001332BD" w:rsidRPr="00B62EE5" w:rsidRDefault="001332BD" w:rsidP="00140566">
            <w:pPr>
              <w:pStyle w:val="Tableheader"/>
              <w:autoSpaceDE w:val="0"/>
              <w:autoSpaceDN w:val="0"/>
              <w:adjustRightInd w:val="0"/>
              <w:rPr>
                <w:b/>
              </w:rPr>
            </w:pPr>
            <w:r w:rsidRPr="00B62EE5">
              <w:rPr>
                <w:b/>
                <w:szCs w:val="24"/>
              </w:rPr>
              <w:t>Value Range</w:t>
            </w:r>
          </w:p>
        </w:tc>
        <w:tc>
          <w:tcPr>
            <w:tcW w:w="1529" w:type="dxa"/>
            <w:tcBorders>
              <w:top w:val="single" w:sz="12" w:space="0" w:color="auto"/>
              <w:bottom w:val="single" w:sz="12" w:space="0" w:color="auto"/>
            </w:tcBorders>
            <w:shd w:val="clear" w:color="auto" w:fill="F3F3F3"/>
            <w:vAlign w:val="bottom"/>
          </w:tcPr>
          <w:p w14:paraId="186C4FA7" w14:textId="23C49929" w:rsidR="001332BD" w:rsidRPr="00B62EE5" w:rsidRDefault="001332BD" w:rsidP="00140566">
            <w:pPr>
              <w:pStyle w:val="Tableheader"/>
              <w:autoSpaceDE w:val="0"/>
              <w:autoSpaceDN w:val="0"/>
              <w:adjustRightInd w:val="0"/>
              <w:rPr>
                <w:b/>
              </w:rPr>
            </w:pPr>
            <w:r w:rsidRPr="00B62EE5">
              <w:rPr>
                <w:b/>
                <w:szCs w:val="24"/>
              </w:rPr>
              <w:t>Use</w:t>
            </w:r>
          </w:p>
        </w:tc>
        <w:tc>
          <w:tcPr>
            <w:tcW w:w="1570" w:type="dxa"/>
            <w:tcBorders>
              <w:top w:val="single" w:sz="12" w:space="0" w:color="auto"/>
              <w:bottom w:val="single" w:sz="12" w:space="0" w:color="auto"/>
            </w:tcBorders>
            <w:shd w:val="clear" w:color="auto" w:fill="F3F3F3"/>
            <w:vAlign w:val="bottom"/>
          </w:tcPr>
          <w:p w14:paraId="0E388B58" w14:textId="41A99B99" w:rsidR="001332BD" w:rsidRPr="00B62EE5" w:rsidRDefault="001332BD" w:rsidP="00140566">
            <w:pPr>
              <w:pStyle w:val="Tableheader"/>
              <w:autoSpaceDE w:val="0"/>
              <w:autoSpaceDN w:val="0"/>
              <w:adjustRightInd w:val="0"/>
              <w:rPr>
                <w:b/>
              </w:rPr>
            </w:pPr>
            <w:r w:rsidRPr="00B62EE5">
              <w:rPr>
                <w:b/>
                <w:szCs w:val="24"/>
              </w:rPr>
              <w:t xml:space="preserve">Default </w:t>
            </w:r>
            <w:r w:rsidR="006D3222" w:rsidRPr="00B62EE5">
              <w:rPr>
                <w:b/>
                <w:szCs w:val="24"/>
              </w:rPr>
              <w:t>v</w:t>
            </w:r>
            <w:r w:rsidRPr="00B62EE5">
              <w:rPr>
                <w:b/>
                <w:szCs w:val="24"/>
              </w:rPr>
              <w:t>alue</w:t>
            </w:r>
          </w:p>
        </w:tc>
      </w:tr>
      <w:tr w:rsidR="001332BD" w:rsidRPr="00E956F7" w14:paraId="42B96138" w14:textId="77777777" w:rsidTr="009E00ED">
        <w:trPr>
          <w:jc w:val="center"/>
        </w:trPr>
        <w:tc>
          <w:tcPr>
            <w:tcW w:w="1194" w:type="dxa"/>
            <w:tcBorders>
              <w:top w:val="single" w:sz="12" w:space="0" w:color="auto"/>
            </w:tcBorders>
            <w:vAlign w:val="bottom"/>
          </w:tcPr>
          <w:p w14:paraId="692A41DC" w14:textId="0049BD5D" w:rsidR="001332BD" w:rsidRPr="00E956F7" w:rsidRDefault="001332BD" w:rsidP="00140566">
            <w:pPr>
              <w:pStyle w:val="Tablebody"/>
              <w:autoSpaceDE w:val="0"/>
              <w:autoSpaceDN w:val="0"/>
              <w:adjustRightInd w:val="0"/>
              <w:rPr>
                <w:sz w:val="18"/>
              </w:rPr>
            </w:pPr>
            <w:r w:rsidRPr="00E956F7">
              <w:rPr>
                <w:szCs w:val="24"/>
              </w:rPr>
              <w:t>a</w:t>
            </w:r>
          </w:p>
        </w:tc>
        <w:tc>
          <w:tcPr>
            <w:tcW w:w="1431" w:type="dxa"/>
            <w:tcBorders>
              <w:top w:val="single" w:sz="12" w:space="0" w:color="auto"/>
            </w:tcBorders>
            <w:vAlign w:val="bottom"/>
          </w:tcPr>
          <w:p w14:paraId="152D870A" w14:textId="0BD91A1C" w:rsidR="001332BD" w:rsidRPr="00E956F7" w:rsidRDefault="001332BD" w:rsidP="00140566">
            <w:pPr>
              <w:pStyle w:val="Tablebody"/>
              <w:autoSpaceDE w:val="0"/>
              <w:autoSpaceDN w:val="0"/>
              <w:adjustRightInd w:val="0"/>
              <w:rPr>
                <w:sz w:val="18"/>
              </w:rPr>
            </w:pPr>
            <w:r w:rsidRPr="00E956F7">
              <w:rPr>
                <w:szCs w:val="24"/>
              </w:rPr>
              <w:t>thickness</w:t>
            </w:r>
          </w:p>
        </w:tc>
        <w:tc>
          <w:tcPr>
            <w:tcW w:w="1363" w:type="dxa"/>
            <w:tcBorders>
              <w:top w:val="single" w:sz="12" w:space="0" w:color="auto"/>
            </w:tcBorders>
            <w:vAlign w:val="bottom"/>
          </w:tcPr>
          <w:p w14:paraId="0EA2569D" w14:textId="7E280B3E" w:rsidR="001332BD" w:rsidRPr="00E956F7" w:rsidRDefault="001332BD" w:rsidP="00140566">
            <w:pPr>
              <w:pStyle w:val="Tablebody"/>
              <w:autoSpaceDE w:val="0"/>
              <w:autoSpaceDN w:val="0"/>
              <w:adjustRightInd w:val="0"/>
              <w:rPr>
                <w:sz w:val="18"/>
              </w:rPr>
            </w:pPr>
            <w:r w:rsidRPr="00E956F7">
              <w:rPr>
                <w:szCs w:val="24"/>
              </w:rPr>
              <w:t>1</w:t>
            </w:r>
          </w:p>
        </w:tc>
        <w:tc>
          <w:tcPr>
            <w:tcW w:w="1444" w:type="dxa"/>
            <w:tcBorders>
              <w:top w:val="single" w:sz="12" w:space="0" w:color="auto"/>
            </w:tcBorders>
            <w:vAlign w:val="bottom"/>
          </w:tcPr>
          <w:p w14:paraId="04E17F8F" w14:textId="3DA955A3" w:rsidR="001332BD" w:rsidRPr="00E956F7" w:rsidRDefault="001332BD" w:rsidP="00140566">
            <w:pPr>
              <w:pStyle w:val="Tablebody"/>
              <w:autoSpaceDE w:val="0"/>
              <w:autoSpaceDN w:val="0"/>
              <w:adjustRightInd w:val="0"/>
              <w:rPr>
                <w:sz w:val="18"/>
              </w:rPr>
            </w:pPr>
            <w:r w:rsidRPr="00E956F7">
              <w:rPr>
                <w:szCs w:val="24"/>
              </w:rPr>
              <w:t>≥ 0</w:t>
            </w:r>
          </w:p>
        </w:tc>
        <w:tc>
          <w:tcPr>
            <w:tcW w:w="1529" w:type="dxa"/>
            <w:tcBorders>
              <w:top w:val="single" w:sz="12" w:space="0" w:color="auto"/>
            </w:tcBorders>
            <w:vAlign w:val="bottom"/>
          </w:tcPr>
          <w:p w14:paraId="59E73F1B" w14:textId="3CA7F30B" w:rsidR="001332BD" w:rsidRPr="00E956F7" w:rsidRDefault="001332BD" w:rsidP="00140566">
            <w:pPr>
              <w:pStyle w:val="Tablebody"/>
              <w:autoSpaceDE w:val="0"/>
              <w:autoSpaceDN w:val="0"/>
              <w:adjustRightInd w:val="0"/>
              <w:rPr>
                <w:sz w:val="18"/>
              </w:rPr>
            </w:pPr>
            <w:r w:rsidRPr="00E956F7">
              <w:rPr>
                <w:szCs w:val="24"/>
              </w:rPr>
              <w:t>Optional</w:t>
            </w:r>
          </w:p>
        </w:tc>
        <w:tc>
          <w:tcPr>
            <w:tcW w:w="1570" w:type="dxa"/>
            <w:tcBorders>
              <w:top w:val="single" w:sz="12" w:space="0" w:color="auto"/>
            </w:tcBorders>
            <w:vAlign w:val="bottom"/>
          </w:tcPr>
          <w:p w14:paraId="176CC474" w14:textId="380DB7F1" w:rsidR="001332BD" w:rsidRPr="00E956F7" w:rsidRDefault="001332BD" w:rsidP="00140566">
            <w:pPr>
              <w:pStyle w:val="Tablebody"/>
              <w:autoSpaceDE w:val="0"/>
              <w:autoSpaceDN w:val="0"/>
              <w:adjustRightInd w:val="0"/>
              <w:rPr>
                <w:sz w:val="18"/>
              </w:rPr>
            </w:pPr>
            <w:r w:rsidRPr="00E956F7">
              <w:rPr>
                <w:szCs w:val="24"/>
              </w:rPr>
              <w:t>-</w:t>
            </w:r>
          </w:p>
        </w:tc>
      </w:tr>
      <w:tr w:rsidR="001332BD" w:rsidRPr="00E956F7" w14:paraId="7A24C024" w14:textId="77777777" w:rsidTr="009E00ED">
        <w:trPr>
          <w:jc w:val="center"/>
        </w:trPr>
        <w:tc>
          <w:tcPr>
            <w:tcW w:w="1194" w:type="dxa"/>
            <w:vAlign w:val="bottom"/>
          </w:tcPr>
          <w:p w14:paraId="5CD37B55" w14:textId="59A5E3C1" w:rsidR="001332BD" w:rsidRPr="00E956F7" w:rsidRDefault="001332BD" w:rsidP="00140566">
            <w:pPr>
              <w:pStyle w:val="Tablebody"/>
              <w:autoSpaceDE w:val="0"/>
              <w:autoSpaceDN w:val="0"/>
              <w:adjustRightInd w:val="0"/>
              <w:rPr>
                <w:sz w:val="18"/>
              </w:rPr>
            </w:pPr>
            <w:r w:rsidRPr="00E956F7">
              <w:rPr>
                <w:szCs w:val="24"/>
              </w:rPr>
              <w:t>β</w:t>
            </w:r>
          </w:p>
        </w:tc>
        <w:tc>
          <w:tcPr>
            <w:tcW w:w="1431" w:type="dxa"/>
            <w:vAlign w:val="bottom"/>
          </w:tcPr>
          <w:p w14:paraId="382F4B7D" w14:textId="545A630E" w:rsidR="001332BD" w:rsidRPr="00E956F7" w:rsidRDefault="001332BD" w:rsidP="00140566">
            <w:pPr>
              <w:pStyle w:val="Tablebody"/>
              <w:autoSpaceDE w:val="0"/>
              <w:autoSpaceDN w:val="0"/>
              <w:adjustRightInd w:val="0"/>
              <w:rPr>
                <w:sz w:val="18"/>
              </w:rPr>
            </w:pPr>
            <w:r w:rsidRPr="00E956F7">
              <w:rPr>
                <w:szCs w:val="24"/>
              </w:rPr>
              <w:t>angle</w:t>
            </w:r>
          </w:p>
        </w:tc>
        <w:tc>
          <w:tcPr>
            <w:tcW w:w="1363" w:type="dxa"/>
            <w:vAlign w:val="bottom"/>
          </w:tcPr>
          <w:p w14:paraId="096FCB90" w14:textId="7754C408" w:rsidR="001332BD" w:rsidRPr="00E956F7" w:rsidRDefault="001332BD" w:rsidP="00140566">
            <w:pPr>
              <w:pStyle w:val="Tablebody"/>
              <w:autoSpaceDE w:val="0"/>
              <w:autoSpaceDN w:val="0"/>
              <w:adjustRightInd w:val="0"/>
              <w:rPr>
                <w:sz w:val="18"/>
              </w:rPr>
            </w:pPr>
            <w:r w:rsidRPr="00E956F7">
              <w:rPr>
                <w:szCs w:val="24"/>
              </w:rPr>
              <w:t>0 – 1</w:t>
            </w:r>
          </w:p>
        </w:tc>
        <w:tc>
          <w:tcPr>
            <w:tcW w:w="1444" w:type="dxa"/>
            <w:vAlign w:val="bottom"/>
          </w:tcPr>
          <w:p w14:paraId="20E0FBED" w14:textId="6EC1A2EA" w:rsidR="001332BD" w:rsidRPr="00E956F7" w:rsidRDefault="001332BD" w:rsidP="00140566">
            <w:pPr>
              <w:pStyle w:val="Tablebody"/>
              <w:autoSpaceDE w:val="0"/>
              <w:autoSpaceDN w:val="0"/>
              <w:adjustRightInd w:val="0"/>
              <w:rPr>
                <w:sz w:val="18"/>
              </w:rPr>
            </w:pPr>
            <w:r w:rsidRPr="00E956F7">
              <w:rPr>
                <w:szCs w:val="24"/>
              </w:rPr>
              <w:t>≥ 0</w:t>
            </w:r>
          </w:p>
        </w:tc>
        <w:tc>
          <w:tcPr>
            <w:tcW w:w="1529" w:type="dxa"/>
            <w:vAlign w:val="bottom"/>
          </w:tcPr>
          <w:p w14:paraId="722D77CE" w14:textId="0F210951" w:rsidR="001332BD" w:rsidRPr="00E956F7" w:rsidRDefault="001332BD" w:rsidP="00140566">
            <w:pPr>
              <w:pStyle w:val="Tablebody"/>
              <w:autoSpaceDE w:val="0"/>
              <w:autoSpaceDN w:val="0"/>
              <w:adjustRightInd w:val="0"/>
              <w:rPr>
                <w:sz w:val="18"/>
              </w:rPr>
            </w:pPr>
            <w:r w:rsidRPr="00E956F7">
              <w:rPr>
                <w:szCs w:val="24"/>
              </w:rPr>
              <w:t>Optional</w:t>
            </w:r>
          </w:p>
        </w:tc>
        <w:tc>
          <w:tcPr>
            <w:tcW w:w="1570" w:type="dxa"/>
            <w:vAlign w:val="bottom"/>
          </w:tcPr>
          <w:p w14:paraId="555A0954" w14:textId="24A535FA" w:rsidR="001332BD" w:rsidRPr="00E956F7" w:rsidRDefault="001332BD" w:rsidP="00140566">
            <w:pPr>
              <w:pStyle w:val="Tablebody"/>
              <w:autoSpaceDE w:val="0"/>
              <w:autoSpaceDN w:val="0"/>
              <w:adjustRightInd w:val="0"/>
              <w:rPr>
                <w:sz w:val="18"/>
              </w:rPr>
            </w:pPr>
            <w:r w:rsidRPr="00E956F7">
              <w:rPr>
                <w:szCs w:val="24"/>
              </w:rPr>
              <w:t>45</w:t>
            </w:r>
            <w:r w:rsidR="00140566" w:rsidRPr="00E956F7">
              <w:rPr>
                <w:szCs w:val="24"/>
              </w:rPr>
              <w:t> </w:t>
            </w:r>
            <w:r w:rsidRPr="00E956F7">
              <w:rPr>
                <w:szCs w:val="24"/>
              </w:rPr>
              <w:t>[deg]</w:t>
            </w:r>
          </w:p>
        </w:tc>
      </w:tr>
      <w:tr w:rsidR="001332BD" w:rsidRPr="00E956F7" w14:paraId="353B7F39" w14:textId="77777777" w:rsidTr="009E00ED">
        <w:trPr>
          <w:jc w:val="center"/>
        </w:trPr>
        <w:tc>
          <w:tcPr>
            <w:tcW w:w="1194" w:type="dxa"/>
            <w:vAlign w:val="bottom"/>
          </w:tcPr>
          <w:p w14:paraId="6EEC231B" w14:textId="6278140D" w:rsidR="001332BD" w:rsidRPr="00E956F7" w:rsidRDefault="001332BD" w:rsidP="00140566">
            <w:pPr>
              <w:pStyle w:val="Tablebody"/>
              <w:autoSpaceDE w:val="0"/>
              <w:autoSpaceDN w:val="0"/>
              <w:adjustRightInd w:val="0"/>
              <w:rPr>
                <w:sz w:val="18"/>
              </w:rPr>
            </w:pPr>
            <w:r w:rsidRPr="00E956F7">
              <w:rPr>
                <w:szCs w:val="24"/>
              </w:rPr>
              <w:t>η</w:t>
            </w:r>
          </w:p>
        </w:tc>
        <w:tc>
          <w:tcPr>
            <w:tcW w:w="1431" w:type="dxa"/>
            <w:vAlign w:val="bottom"/>
          </w:tcPr>
          <w:p w14:paraId="740BB0BA" w14:textId="19BAE03D" w:rsidR="001332BD" w:rsidRPr="00E956F7" w:rsidRDefault="001332BD" w:rsidP="00140566">
            <w:pPr>
              <w:pStyle w:val="Tablebody"/>
              <w:autoSpaceDE w:val="0"/>
              <w:autoSpaceDN w:val="0"/>
              <w:adjustRightInd w:val="0"/>
              <w:rPr>
                <w:sz w:val="18"/>
              </w:rPr>
            </w:pPr>
            <w:r w:rsidRPr="00E956F7">
              <w:rPr>
                <w:szCs w:val="24"/>
              </w:rPr>
              <w:t>penetration</w:t>
            </w:r>
          </w:p>
        </w:tc>
        <w:tc>
          <w:tcPr>
            <w:tcW w:w="1363" w:type="dxa"/>
            <w:vAlign w:val="bottom"/>
          </w:tcPr>
          <w:p w14:paraId="7F87BB63" w14:textId="51390DAD" w:rsidR="001332BD" w:rsidRPr="00E956F7" w:rsidRDefault="001332BD" w:rsidP="00140566">
            <w:pPr>
              <w:pStyle w:val="Tablebody"/>
              <w:autoSpaceDE w:val="0"/>
              <w:autoSpaceDN w:val="0"/>
              <w:adjustRightInd w:val="0"/>
              <w:rPr>
                <w:sz w:val="18"/>
              </w:rPr>
            </w:pPr>
            <w:r w:rsidRPr="00E956F7">
              <w:rPr>
                <w:szCs w:val="24"/>
              </w:rPr>
              <w:t>0 – 1</w:t>
            </w:r>
          </w:p>
        </w:tc>
        <w:tc>
          <w:tcPr>
            <w:tcW w:w="1444" w:type="dxa"/>
            <w:vAlign w:val="bottom"/>
          </w:tcPr>
          <w:p w14:paraId="152CD3DB" w14:textId="1DD8B2C2" w:rsidR="001332BD" w:rsidRPr="00E956F7" w:rsidRDefault="001332BD" w:rsidP="00140566">
            <w:pPr>
              <w:pStyle w:val="Tablebody"/>
              <w:autoSpaceDE w:val="0"/>
              <w:autoSpaceDN w:val="0"/>
              <w:adjustRightInd w:val="0"/>
              <w:rPr>
                <w:sz w:val="18"/>
              </w:rPr>
            </w:pPr>
            <w:r w:rsidRPr="00E956F7">
              <w:rPr>
                <w:szCs w:val="24"/>
              </w:rPr>
              <w:t>0 ≤ η ≤ 1</w:t>
            </w:r>
          </w:p>
        </w:tc>
        <w:tc>
          <w:tcPr>
            <w:tcW w:w="1529" w:type="dxa"/>
            <w:vAlign w:val="bottom"/>
          </w:tcPr>
          <w:p w14:paraId="73C83B04" w14:textId="6BEA0289" w:rsidR="001332BD" w:rsidRPr="00E956F7" w:rsidRDefault="001332BD" w:rsidP="00140566">
            <w:pPr>
              <w:pStyle w:val="Tablebody"/>
              <w:autoSpaceDE w:val="0"/>
              <w:autoSpaceDN w:val="0"/>
              <w:adjustRightInd w:val="0"/>
              <w:rPr>
                <w:sz w:val="18"/>
              </w:rPr>
            </w:pPr>
            <w:r w:rsidRPr="00E956F7">
              <w:rPr>
                <w:szCs w:val="24"/>
              </w:rPr>
              <w:t>Optional</w:t>
            </w:r>
          </w:p>
        </w:tc>
        <w:tc>
          <w:tcPr>
            <w:tcW w:w="1570" w:type="dxa"/>
            <w:vAlign w:val="bottom"/>
          </w:tcPr>
          <w:p w14:paraId="638D0D13" w14:textId="4AF69436" w:rsidR="001332BD" w:rsidRPr="00E956F7" w:rsidRDefault="001332BD" w:rsidP="00140566">
            <w:pPr>
              <w:pStyle w:val="Tablebody"/>
              <w:autoSpaceDE w:val="0"/>
              <w:autoSpaceDN w:val="0"/>
              <w:adjustRightInd w:val="0"/>
              <w:rPr>
                <w:sz w:val="18"/>
              </w:rPr>
            </w:pPr>
            <w:r w:rsidRPr="00E956F7">
              <w:rPr>
                <w:szCs w:val="24"/>
              </w:rPr>
              <w:t>0</w:t>
            </w:r>
          </w:p>
        </w:tc>
      </w:tr>
    </w:tbl>
    <w:p w14:paraId="6158E5FF" w14:textId="4FAF5681" w:rsidR="001332BD" w:rsidRPr="00E956F7" w:rsidRDefault="001332BD">
      <w:pPr>
        <w:pStyle w:val="BodyText"/>
        <w:autoSpaceDE w:val="0"/>
        <w:autoSpaceDN w:val="0"/>
        <w:adjustRightInd w:val="0"/>
        <w:rPr>
          <w:szCs w:val="24"/>
        </w:rPr>
      </w:pPr>
      <w:r w:rsidRPr="00E956F7">
        <w:rPr>
          <w:szCs w:val="24"/>
        </w:rPr>
        <w:t>All other parameters are provided by the model itself and are partially used to specify parameters of the weld.</w:t>
      </w:r>
    </w:p>
    <w:p w14:paraId="2A7C478C" w14:textId="7C062DCD"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588" w:name="_Toc338939112"/>
      <w:bookmarkStart w:id="6589" w:name="_Toc3557038"/>
      <w:bookmarkStart w:id="6590" w:name="_Toc34747288"/>
      <w:bookmarkStart w:id="6591" w:name="_Toc77102107"/>
      <w:r w:rsidRPr="00E956F7">
        <w:rPr>
          <w:rFonts w:eastAsia="Times New Roman"/>
          <w:szCs w:val="24"/>
        </w:rPr>
        <w:t xml:space="preserve">Single </w:t>
      </w:r>
      <w:r w:rsidR="006D3222">
        <w:rPr>
          <w:rFonts w:eastAsia="Times New Roman"/>
          <w:szCs w:val="24"/>
        </w:rPr>
        <w:t>s</w:t>
      </w:r>
      <w:r w:rsidRPr="00E956F7">
        <w:rPr>
          <w:rFonts w:eastAsia="Times New Roman"/>
          <w:szCs w:val="24"/>
        </w:rPr>
        <w:t xml:space="preserve">ided </w:t>
      </w:r>
      <w:r w:rsidR="006D3222">
        <w:rPr>
          <w:rFonts w:eastAsia="Times New Roman"/>
          <w:szCs w:val="24"/>
        </w:rPr>
        <w:t>d</w:t>
      </w:r>
      <w:r w:rsidRPr="00E956F7">
        <w:rPr>
          <w:rFonts w:eastAsia="Times New Roman"/>
          <w:szCs w:val="24"/>
        </w:rPr>
        <w:t xml:space="preserve">ouble </w:t>
      </w:r>
      <w:r w:rsidR="006D3222">
        <w:rPr>
          <w:rFonts w:eastAsia="Times New Roman"/>
          <w:szCs w:val="24"/>
        </w:rPr>
        <w:t>o</w:t>
      </w:r>
      <w:r w:rsidRPr="00E956F7">
        <w:rPr>
          <w:rFonts w:eastAsia="Times New Roman"/>
          <w:szCs w:val="24"/>
        </w:rPr>
        <w:t xml:space="preserve">verlap </w:t>
      </w:r>
      <w:r w:rsidR="006D3222">
        <w:rPr>
          <w:rFonts w:eastAsia="Times New Roman"/>
          <w:szCs w:val="24"/>
        </w:rPr>
        <w:t>w</w:t>
      </w:r>
      <w:r w:rsidRPr="00E956F7">
        <w:rPr>
          <w:rFonts w:eastAsia="Times New Roman"/>
          <w:szCs w:val="24"/>
        </w:rPr>
        <w:t>eld</w:t>
      </w:r>
      <w:bookmarkEnd w:id="6588"/>
      <w:bookmarkEnd w:id="6589"/>
      <w:bookmarkEnd w:id="6590"/>
      <w:bookmarkEnd w:id="6591"/>
    </w:p>
    <w:p w14:paraId="7CD18C83" w14:textId="5360EA2A" w:rsidR="001332BD" w:rsidRPr="00E956F7" w:rsidRDefault="001332BD">
      <w:pPr>
        <w:pStyle w:val="BodyText"/>
        <w:autoSpaceDE w:val="0"/>
        <w:autoSpaceDN w:val="0"/>
        <w:adjustRightInd w:val="0"/>
        <w:rPr>
          <w:szCs w:val="24"/>
        </w:rPr>
      </w:pPr>
      <w:r w:rsidRPr="00E956F7">
        <w:rPr>
          <w:szCs w:val="24"/>
        </w:rPr>
        <w:t xml:space="preserve">The </w:t>
      </w:r>
      <w:r w:rsidR="006D3222">
        <w:rPr>
          <w:szCs w:val="24"/>
        </w:rPr>
        <w:t>s</w:t>
      </w:r>
      <w:r w:rsidRPr="00E956F7">
        <w:rPr>
          <w:szCs w:val="24"/>
        </w:rPr>
        <w:t xml:space="preserve">ingle </w:t>
      </w:r>
      <w:r w:rsidR="006D3222">
        <w:rPr>
          <w:szCs w:val="24"/>
        </w:rPr>
        <w:t>s</w:t>
      </w:r>
      <w:r w:rsidRPr="00E956F7">
        <w:rPr>
          <w:szCs w:val="24"/>
        </w:rPr>
        <w:t xml:space="preserve">ided </w:t>
      </w:r>
      <w:r w:rsidR="006D3222">
        <w:rPr>
          <w:szCs w:val="24"/>
        </w:rPr>
        <w:t>d</w:t>
      </w:r>
      <w:r w:rsidRPr="00E956F7">
        <w:rPr>
          <w:szCs w:val="24"/>
        </w:rPr>
        <w:t xml:space="preserve">ouble </w:t>
      </w:r>
      <w:r w:rsidR="006D3222">
        <w:rPr>
          <w:szCs w:val="24"/>
        </w:rPr>
        <w:t>o</w:t>
      </w:r>
      <w:r w:rsidRPr="00E956F7">
        <w:rPr>
          <w:szCs w:val="24"/>
        </w:rPr>
        <w:t xml:space="preserve">verlap </w:t>
      </w:r>
      <w:r w:rsidR="006D3222">
        <w:rPr>
          <w:szCs w:val="24"/>
        </w:rPr>
        <w:t>w</w:t>
      </w:r>
      <w:r w:rsidRPr="00E956F7">
        <w:rPr>
          <w:szCs w:val="24"/>
        </w:rPr>
        <w:t>eld is represented by a stacked welding.</w:t>
      </w:r>
      <w:ins w:id="6592" w:author="LUEJE Claudia" w:date="2023-06-26T17:59:00Z">
        <w:r w:rsidR="006D3222">
          <w:rPr>
            <w:szCs w:val="24"/>
          </w:rPr>
          <w:t xml:space="preserve"> See </w:t>
        </w:r>
        <w:r w:rsidR="006D3222" w:rsidRPr="006D3222">
          <w:rPr>
            <w:rStyle w:val="citefig"/>
          </w:rPr>
          <w:t>Figure 66</w:t>
        </w:r>
        <w:r w:rsidR="006D3222">
          <w:rPr>
            <w:szCs w:val="24"/>
          </w:rPr>
          <w:t>.</w:t>
        </w:r>
      </w:ins>
    </w:p>
    <w:p w14:paraId="6F0BA5CE" w14:textId="77777777" w:rsidR="00261D7B" w:rsidRDefault="00261D7B" w:rsidP="00261D7B">
      <w:pPr>
        <w:keepNext/>
        <w:rPr>
          <w:del w:id="6593" w:author="LUEJE Claudia" w:date="2023-06-26T17:59:00Z"/>
        </w:rPr>
      </w:pPr>
      <w:del w:id="6594" w:author="LUEJE Claudia" w:date="2023-06-26T17:59:00Z">
        <w:r>
          <w:rPr>
            <w:noProof/>
          </w:rPr>
          <w:drawing>
            <wp:anchor distT="0" distB="0" distL="114300" distR="114300" simplePos="0" relativeHeight="251681792" behindDoc="0" locked="0" layoutInCell="1" allowOverlap="1" wp14:anchorId="2CE4CA58" wp14:editId="60336B35">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del>
    </w:p>
    <w:p w14:paraId="0E0888CF" w14:textId="2BC8A41B"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595" w:author="LUEJE Claudia" w:date="2023-06-26T17:59:00Z"/>
          <w:szCs w:val="24"/>
        </w:rPr>
      </w:pPr>
      <w:ins w:id="6596" w:author="LUEJE Claudia" w:date="2023-06-26T17:59:00Z">
        <w:r>
          <w:rPr>
            <w:szCs w:val="24"/>
          </w:rPr>
          <w:t>8329_ed1fig</w:t>
        </w:r>
        <w:r w:rsidR="001332BD" w:rsidRPr="00E956F7">
          <w:rPr>
            <w:szCs w:val="24"/>
          </w:rPr>
          <w:t>66.EPS</w:t>
        </w:r>
      </w:ins>
    </w:p>
    <w:p w14:paraId="7875338E" w14:textId="2FA4B6E8" w:rsidR="001332BD" w:rsidRPr="00E956F7" w:rsidRDefault="00E4158E">
      <w:pPr>
        <w:pStyle w:val="Figuretitle0"/>
        <w:autoSpaceDE w:val="0"/>
        <w:autoSpaceDN w:val="0"/>
        <w:adjustRightInd w:val="0"/>
        <w:outlineLvl w:val="0"/>
        <w:rPr>
          <w:szCs w:val="24"/>
        </w:rPr>
      </w:pPr>
      <w:bookmarkStart w:id="6597" w:name="_Toc110532325"/>
      <w:r w:rsidRPr="00E956F7">
        <w:rPr>
          <w:szCs w:val="24"/>
        </w:rPr>
        <w:t>Figure</w:t>
      </w:r>
      <w:del w:id="6598" w:author="LUEJE Claudia" w:date="2023-06-26T17:59:00Z">
        <w:r w:rsidR="00261D7B">
          <w:delText xml:space="preserve"> </w:delText>
        </w:r>
        <w:r w:rsidR="00261D7B">
          <w:fldChar w:fldCharType="begin"/>
        </w:r>
        <w:r w:rsidR="00261D7B">
          <w:delInstrText xml:space="preserve"> SEQ Figure \* ARABIC </w:delInstrText>
        </w:r>
        <w:r w:rsidR="00261D7B">
          <w:fldChar w:fldCharType="separate"/>
        </w:r>
        <w:r w:rsidR="0067475A">
          <w:rPr>
            <w:noProof/>
          </w:rPr>
          <w:delText>63</w:delText>
        </w:r>
        <w:r w:rsidR="00261D7B">
          <w:fldChar w:fldCharType="end"/>
        </w:r>
      </w:del>
      <w:ins w:id="6599" w:author="LUEJE Claudia" w:date="2023-06-26T17:59:00Z">
        <w:r w:rsidRPr="00E956F7">
          <w:rPr>
            <w:szCs w:val="24"/>
          </w:rPr>
          <w:t> </w:t>
        </w:r>
        <w:r w:rsidR="001332BD" w:rsidRPr="00E956F7">
          <w:rPr>
            <w:szCs w:val="24"/>
          </w:rPr>
          <w:t>66</w:t>
        </w:r>
      </w:ins>
      <w:r w:rsidR="00140566" w:rsidRPr="00E956F7">
        <w:rPr>
          <w:szCs w:val="24"/>
        </w:rPr>
        <w:t xml:space="preserve"> </w:t>
      </w:r>
      <w:r w:rsidR="001332BD" w:rsidRPr="00E956F7">
        <w:rPr>
          <w:szCs w:val="24"/>
        </w:rPr>
        <w:t xml:space="preserve">— Single </w:t>
      </w:r>
      <w:r w:rsidR="006D3222">
        <w:rPr>
          <w:szCs w:val="24"/>
        </w:rPr>
        <w:t>s</w:t>
      </w:r>
      <w:r w:rsidR="001332BD" w:rsidRPr="00E956F7">
        <w:rPr>
          <w:szCs w:val="24"/>
        </w:rPr>
        <w:t xml:space="preserve">ided </w:t>
      </w:r>
      <w:r w:rsidR="006D3222">
        <w:rPr>
          <w:szCs w:val="24"/>
        </w:rPr>
        <w:t>d</w:t>
      </w:r>
      <w:r w:rsidR="001332BD" w:rsidRPr="00E956F7">
        <w:rPr>
          <w:szCs w:val="24"/>
        </w:rPr>
        <w:t xml:space="preserve">ouble </w:t>
      </w:r>
      <w:r w:rsidR="006D3222">
        <w:rPr>
          <w:szCs w:val="24"/>
        </w:rPr>
        <w:t>o</w:t>
      </w:r>
      <w:r w:rsidR="001332BD" w:rsidRPr="00E956F7">
        <w:rPr>
          <w:szCs w:val="24"/>
        </w:rPr>
        <w:t xml:space="preserve">verlap </w:t>
      </w:r>
      <w:r w:rsidR="006D3222">
        <w:rPr>
          <w:szCs w:val="24"/>
        </w:rPr>
        <w:t>w</w:t>
      </w:r>
      <w:r w:rsidR="001332BD" w:rsidRPr="00E956F7">
        <w:rPr>
          <w:szCs w:val="24"/>
        </w:rPr>
        <w:t>eld</w:t>
      </w:r>
      <w:bookmarkEnd w:id="6597"/>
    </w:p>
    <w:p w14:paraId="4347BDEE" w14:textId="3558D88D"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Sheet </w:t>
      </w:r>
      <w:r w:rsidR="006D3222">
        <w:rPr>
          <w:rFonts w:eastAsia="Times New Roman"/>
          <w:szCs w:val="24"/>
        </w:rPr>
        <w:t>p</w:t>
      </w:r>
      <w:r w:rsidRPr="00E956F7">
        <w:rPr>
          <w:rFonts w:eastAsia="Times New Roman"/>
          <w:szCs w:val="24"/>
        </w:rPr>
        <w:t>arameters</w:t>
      </w:r>
    </w:p>
    <w:p w14:paraId="324E2A4E" w14:textId="77777777" w:rsidR="001332BD" w:rsidRPr="00E956F7" w:rsidRDefault="001332BD">
      <w:pPr>
        <w:pStyle w:val="BodyText"/>
        <w:autoSpaceDE w:val="0"/>
        <w:autoSpaceDN w:val="0"/>
        <w:adjustRightInd w:val="0"/>
        <w:rPr>
          <w:szCs w:val="24"/>
        </w:rPr>
      </w:pPr>
      <w:r w:rsidRPr="00E956F7">
        <w:rPr>
          <w:szCs w:val="24"/>
        </w:rPr>
        <w:t>The parameters to describe the connection are:</w:t>
      </w:r>
    </w:p>
    <w:p w14:paraId="5D09B646" w14:textId="77777777" w:rsidR="00FC68DB" w:rsidRPr="0013175B" w:rsidRDefault="00FC68DB" w:rsidP="001513D1">
      <w:pPr>
        <w:pStyle w:val="ListBullet"/>
        <w:keepNext/>
        <w:numPr>
          <w:ilvl w:val="0"/>
          <w:numId w:val="9"/>
        </w:numPr>
        <w:rPr>
          <w:del w:id="6600" w:author="LUEJE Claudia" w:date="2023-06-26T17:59:00Z"/>
          <w:rFonts w:ascii="Cambria" w:hAnsi="Cambria"/>
          <w:lang w:val="en-GB"/>
        </w:rPr>
      </w:pPr>
      <w:del w:id="6601"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0E66FB">
          <w:rPr>
            <w:rFonts w:ascii="Cambria" w:hAnsi="Cambria"/>
            <w:lang w:val="en-GB"/>
          </w:rPr>
          <w:delText>;</w:delText>
        </w:r>
      </w:del>
    </w:p>
    <w:p w14:paraId="58A28D05" w14:textId="77777777" w:rsidR="00FC68DB" w:rsidRPr="0013175B" w:rsidRDefault="00FC68DB" w:rsidP="001513D1">
      <w:pPr>
        <w:pStyle w:val="ListBullet"/>
        <w:keepNext/>
        <w:numPr>
          <w:ilvl w:val="0"/>
          <w:numId w:val="9"/>
        </w:numPr>
        <w:rPr>
          <w:del w:id="6602" w:author="LUEJE Claudia" w:date="2023-06-26T17:59:00Z"/>
          <w:rFonts w:ascii="Cambria" w:hAnsi="Cambria"/>
          <w:lang w:val="en-GB"/>
        </w:rPr>
      </w:pPr>
      <w:del w:id="6603"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4"/>
            <w:szCs w:val="28"/>
            <w:lang w:val="en-GB"/>
          </w:rPr>
          <w:delText>, t</w:delText>
        </w:r>
        <w:r w:rsidRPr="0013175B">
          <w:rPr>
            <w:rFonts w:ascii="Cambria" w:hAnsi="Cambria"/>
            <w:sz w:val="24"/>
            <w:szCs w:val="28"/>
            <w:vertAlign w:val="subscript"/>
            <w:lang w:val="en-GB"/>
          </w:rPr>
          <w:delText>2</w:delText>
        </w:r>
        <w:r w:rsidRPr="0013175B">
          <w:rPr>
            <w:rFonts w:ascii="Cambria" w:hAnsi="Cambria"/>
            <w:lang w:val="en-GB"/>
          </w:rPr>
          <w:tab/>
        </w:r>
        <w:r w:rsidR="000E66FB">
          <w:rPr>
            <w:rFonts w:ascii="Cambria" w:hAnsi="Cambria"/>
            <w:lang w:val="en-GB"/>
          </w:rPr>
          <w:tab/>
        </w:r>
        <w:r w:rsidRPr="0013175B">
          <w:rPr>
            <w:rFonts w:ascii="Cambria" w:hAnsi="Cambria"/>
            <w:lang w:val="en-GB"/>
          </w:rPr>
          <w:delText>Thicknesses of welded sheets</w:delText>
        </w:r>
        <w:r w:rsidR="000E66FB">
          <w:rPr>
            <w:rFonts w:ascii="Cambria" w:hAnsi="Cambria"/>
            <w:lang w:val="en-GB"/>
          </w:rPr>
          <w:delText>;</w:delText>
        </w:r>
      </w:del>
    </w:p>
    <w:p w14:paraId="6F08E0BD" w14:textId="77777777" w:rsidR="00FC68DB" w:rsidRPr="0013175B" w:rsidRDefault="00FC68DB" w:rsidP="001513D1">
      <w:pPr>
        <w:pStyle w:val="ListBullet"/>
        <w:numPr>
          <w:ilvl w:val="0"/>
          <w:numId w:val="9"/>
        </w:numPr>
        <w:rPr>
          <w:del w:id="6604" w:author="LUEJE Claudia" w:date="2023-06-26T17:59:00Z"/>
          <w:rFonts w:ascii="Cambria" w:hAnsi="Cambria"/>
          <w:lang w:val="en-GB"/>
        </w:rPr>
      </w:pPr>
      <w:del w:id="6605" w:author="LUEJE Claudia" w:date="2023-06-26T17:59:00Z">
        <w:r w:rsidRPr="0013175B">
          <w:rPr>
            <w:rFonts w:ascii="Cambria" w:hAnsi="Cambria"/>
            <w:sz w:val="24"/>
            <w:szCs w:val="28"/>
            <w:lang w:val="en-GB"/>
          </w:rPr>
          <w:delText>c</w:delText>
        </w:r>
        <w:r w:rsidRPr="0013175B">
          <w:rPr>
            <w:rFonts w:ascii="Cambria" w:hAnsi="Cambria"/>
            <w:sz w:val="24"/>
            <w:szCs w:val="28"/>
            <w:vertAlign w:val="subscript"/>
            <w:lang w:val="en-GB"/>
          </w:rPr>
          <w:delText>1</w:delText>
        </w:r>
        <w:r w:rsidRPr="0013175B">
          <w:rPr>
            <w:rFonts w:ascii="Cambria" w:hAnsi="Cambria"/>
            <w:sz w:val="24"/>
            <w:szCs w:val="28"/>
            <w:lang w:val="en-GB"/>
          </w:rPr>
          <w:delText>, c</w:delText>
        </w:r>
        <w:r w:rsidRPr="0013175B">
          <w:rPr>
            <w:rFonts w:ascii="Cambria" w:hAnsi="Cambria"/>
            <w:sz w:val="24"/>
            <w:szCs w:val="28"/>
            <w:vertAlign w:val="subscript"/>
            <w:lang w:val="en-GB"/>
          </w:rPr>
          <w:delText>2</w:delText>
        </w:r>
        <w:r w:rsidRPr="0013175B">
          <w:rPr>
            <w:rFonts w:ascii="Cambria" w:hAnsi="Cambria"/>
            <w:lang w:val="en-GB"/>
          </w:rPr>
          <w:tab/>
        </w:r>
        <w:r w:rsidR="000E66FB">
          <w:rPr>
            <w:rFonts w:ascii="Cambria" w:hAnsi="Cambria"/>
            <w:lang w:val="en-GB"/>
          </w:rPr>
          <w:tab/>
        </w:r>
        <w:r w:rsidRPr="0013175B">
          <w:rPr>
            <w:rFonts w:ascii="Cambria" w:hAnsi="Cambria"/>
            <w:lang w:val="en-GB"/>
          </w:rPr>
          <w:delText>Gaps between base and welded sheets</w:delText>
        </w:r>
        <w:r w:rsidR="000E66FB">
          <w:rPr>
            <w:rFonts w:ascii="Cambria" w:hAnsi="Cambria"/>
            <w:lang w:val="en-GB"/>
          </w:rPr>
          <w:delText>.</w:delText>
        </w:r>
      </w:del>
    </w:p>
    <w:tbl>
      <w:tblPr>
        <w:tblW w:w="9753" w:type="dxa"/>
        <w:tblLayout w:type="fixed"/>
        <w:tblCellMar>
          <w:left w:w="0" w:type="dxa"/>
          <w:right w:w="0" w:type="dxa"/>
        </w:tblCellMar>
        <w:tblLook w:val="04A0" w:firstRow="1" w:lastRow="0" w:firstColumn="1" w:lastColumn="0" w:noHBand="0" w:noVBand="1"/>
      </w:tblPr>
      <w:tblGrid>
        <w:gridCol w:w="397"/>
        <w:gridCol w:w="454"/>
        <w:gridCol w:w="709"/>
        <w:gridCol w:w="8193"/>
      </w:tblGrid>
      <w:tr w:rsidR="001332BD" w:rsidRPr="00B62EE5" w14:paraId="47534ECA" w14:textId="77777777" w:rsidTr="00B47C5C">
        <w:trPr>
          <w:ins w:id="6606" w:author="LUEJE Claudia" w:date="2023-06-26T17:59:00Z"/>
        </w:trPr>
        <w:tc>
          <w:tcPr>
            <w:tcW w:w="397" w:type="dxa"/>
          </w:tcPr>
          <w:p w14:paraId="1F1A6BB5" w14:textId="00BF7C29" w:rsidR="001332BD" w:rsidRPr="00B62EE5" w:rsidRDefault="001332BD" w:rsidP="00140566">
            <w:pPr>
              <w:pStyle w:val="BodyText"/>
              <w:tabs>
                <w:tab w:val="left" w:pos="346"/>
              </w:tabs>
              <w:autoSpaceDE w:val="0"/>
              <w:autoSpaceDN w:val="0"/>
              <w:adjustRightInd w:val="0"/>
              <w:ind w:left="346" w:hanging="346"/>
              <w:jc w:val="left"/>
              <w:rPr>
                <w:ins w:id="6607" w:author="LUEJE Claudia" w:date="2023-06-26T17:59:00Z"/>
              </w:rPr>
            </w:pPr>
            <w:ins w:id="6608" w:author="LUEJE Claudia" w:date="2023-06-26T17:59:00Z">
              <w:r w:rsidRPr="00B62EE5">
                <w:rPr>
                  <w:szCs w:val="24"/>
                </w:rPr>
                <w:t> </w:t>
              </w:r>
            </w:ins>
          </w:p>
        </w:tc>
        <w:tc>
          <w:tcPr>
            <w:tcW w:w="454" w:type="dxa"/>
          </w:tcPr>
          <w:p w14:paraId="53A2BE11" w14:textId="749D2BF8" w:rsidR="001332BD" w:rsidRPr="00B62EE5" w:rsidRDefault="001332BD" w:rsidP="00140566">
            <w:pPr>
              <w:pStyle w:val="BodyText"/>
              <w:tabs>
                <w:tab w:val="left" w:pos="346"/>
              </w:tabs>
              <w:autoSpaceDE w:val="0"/>
              <w:autoSpaceDN w:val="0"/>
              <w:adjustRightInd w:val="0"/>
              <w:ind w:left="346" w:hanging="346"/>
              <w:jc w:val="left"/>
              <w:rPr>
                <w:ins w:id="6609" w:author="LUEJE Claudia" w:date="2023-06-26T17:59:00Z"/>
              </w:rPr>
            </w:pPr>
            <w:ins w:id="6610" w:author="LUEJE Claudia" w:date="2023-06-26T17:59:00Z">
              <w:r w:rsidRPr="00B62EE5">
                <w:rPr>
                  <w:szCs w:val="24"/>
                </w:rPr>
                <w:t>—</w:t>
              </w:r>
            </w:ins>
          </w:p>
        </w:tc>
        <w:tc>
          <w:tcPr>
            <w:tcW w:w="709" w:type="dxa"/>
          </w:tcPr>
          <w:p w14:paraId="25627EAD" w14:textId="663B3E84" w:rsidR="001332BD" w:rsidRPr="00B62EE5" w:rsidRDefault="001332BD" w:rsidP="00140566">
            <w:pPr>
              <w:pStyle w:val="BodyText"/>
              <w:tabs>
                <w:tab w:val="left" w:pos="346"/>
              </w:tabs>
              <w:autoSpaceDE w:val="0"/>
              <w:autoSpaceDN w:val="0"/>
              <w:adjustRightInd w:val="0"/>
              <w:ind w:left="346" w:hanging="346"/>
              <w:jc w:val="left"/>
              <w:rPr>
                <w:ins w:id="6611" w:author="LUEJE Claudia" w:date="2023-06-26T17:59:00Z"/>
              </w:rPr>
            </w:pPr>
            <w:ins w:id="6612" w:author="LUEJE Claudia" w:date="2023-06-26T17:59:00Z">
              <w:r w:rsidRPr="00B62EE5">
                <w:rPr>
                  <w:i/>
                  <w:szCs w:val="24"/>
                </w:rPr>
                <w:t>t</w:t>
              </w:r>
              <w:r w:rsidRPr="00B62EE5">
                <w:rPr>
                  <w:szCs w:val="24"/>
                  <w:vertAlign w:val="subscript"/>
                </w:rPr>
                <w:t>B</w:t>
              </w:r>
            </w:ins>
          </w:p>
        </w:tc>
        <w:tc>
          <w:tcPr>
            <w:tcW w:w="8193" w:type="dxa"/>
          </w:tcPr>
          <w:p w14:paraId="4EA266EC" w14:textId="24D7537E" w:rsidR="001332BD" w:rsidRPr="00B62EE5" w:rsidRDefault="006D3222" w:rsidP="00140566">
            <w:pPr>
              <w:pStyle w:val="BodyText"/>
              <w:tabs>
                <w:tab w:val="left" w:pos="346"/>
              </w:tabs>
              <w:autoSpaceDE w:val="0"/>
              <w:autoSpaceDN w:val="0"/>
              <w:adjustRightInd w:val="0"/>
              <w:ind w:left="346" w:hanging="346"/>
              <w:jc w:val="left"/>
              <w:rPr>
                <w:ins w:id="6613" w:author="LUEJE Claudia" w:date="2023-06-26T17:59:00Z"/>
              </w:rPr>
            </w:pPr>
            <w:ins w:id="6614" w:author="LUEJE Claudia" w:date="2023-06-26T17:59:00Z">
              <w:r w:rsidRPr="00B62EE5">
                <w:rPr>
                  <w:szCs w:val="24"/>
                </w:rPr>
                <w:t>t</w:t>
              </w:r>
              <w:r w:rsidR="001332BD" w:rsidRPr="00B62EE5">
                <w:rPr>
                  <w:szCs w:val="24"/>
                </w:rPr>
                <w:t>hickness of base sheet;</w:t>
              </w:r>
            </w:ins>
          </w:p>
        </w:tc>
      </w:tr>
      <w:tr w:rsidR="001332BD" w:rsidRPr="00E956F7" w14:paraId="72977795" w14:textId="77777777" w:rsidTr="00B47C5C">
        <w:trPr>
          <w:ins w:id="6615" w:author="LUEJE Claudia" w:date="2023-06-26T17:59:00Z"/>
        </w:trPr>
        <w:tc>
          <w:tcPr>
            <w:tcW w:w="397" w:type="dxa"/>
          </w:tcPr>
          <w:p w14:paraId="62027A2A" w14:textId="649B7556" w:rsidR="001332BD" w:rsidRPr="00E956F7" w:rsidRDefault="001332BD" w:rsidP="00140566">
            <w:pPr>
              <w:pStyle w:val="BodyText"/>
              <w:tabs>
                <w:tab w:val="left" w:pos="346"/>
              </w:tabs>
              <w:autoSpaceDE w:val="0"/>
              <w:autoSpaceDN w:val="0"/>
              <w:adjustRightInd w:val="0"/>
              <w:ind w:left="346" w:hanging="346"/>
              <w:jc w:val="left"/>
              <w:rPr>
                <w:ins w:id="6616" w:author="LUEJE Claudia" w:date="2023-06-26T17:59:00Z"/>
              </w:rPr>
            </w:pPr>
            <w:ins w:id="6617" w:author="LUEJE Claudia" w:date="2023-06-26T17:59:00Z">
              <w:r w:rsidRPr="00E956F7">
                <w:rPr>
                  <w:szCs w:val="24"/>
                </w:rPr>
                <w:t> </w:t>
              </w:r>
            </w:ins>
          </w:p>
        </w:tc>
        <w:tc>
          <w:tcPr>
            <w:tcW w:w="454" w:type="dxa"/>
          </w:tcPr>
          <w:p w14:paraId="141594D9" w14:textId="12777814" w:rsidR="001332BD" w:rsidRPr="00E956F7" w:rsidRDefault="001332BD" w:rsidP="00140566">
            <w:pPr>
              <w:pStyle w:val="BodyText"/>
              <w:tabs>
                <w:tab w:val="left" w:pos="346"/>
              </w:tabs>
              <w:autoSpaceDE w:val="0"/>
              <w:autoSpaceDN w:val="0"/>
              <w:adjustRightInd w:val="0"/>
              <w:ind w:left="346" w:hanging="346"/>
              <w:jc w:val="left"/>
              <w:rPr>
                <w:ins w:id="6618" w:author="LUEJE Claudia" w:date="2023-06-26T17:59:00Z"/>
              </w:rPr>
            </w:pPr>
            <w:ins w:id="6619" w:author="LUEJE Claudia" w:date="2023-06-26T17:59:00Z">
              <w:r w:rsidRPr="00E956F7">
                <w:rPr>
                  <w:szCs w:val="24"/>
                </w:rPr>
                <w:t>—</w:t>
              </w:r>
            </w:ins>
          </w:p>
        </w:tc>
        <w:tc>
          <w:tcPr>
            <w:tcW w:w="709" w:type="dxa"/>
          </w:tcPr>
          <w:p w14:paraId="1AFBF86A" w14:textId="6BF5CF86" w:rsidR="001332BD" w:rsidRPr="00E956F7" w:rsidRDefault="001332BD" w:rsidP="00140566">
            <w:pPr>
              <w:pStyle w:val="BodyText"/>
              <w:tabs>
                <w:tab w:val="left" w:pos="346"/>
              </w:tabs>
              <w:autoSpaceDE w:val="0"/>
              <w:autoSpaceDN w:val="0"/>
              <w:adjustRightInd w:val="0"/>
              <w:ind w:left="346" w:hanging="346"/>
              <w:jc w:val="left"/>
              <w:rPr>
                <w:ins w:id="6620" w:author="LUEJE Claudia" w:date="2023-06-26T17:59:00Z"/>
              </w:rPr>
            </w:pPr>
            <w:ins w:id="6621" w:author="LUEJE Claudia" w:date="2023-06-26T17:59:00Z">
              <w:r w:rsidRPr="006D3222">
                <w:rPr>
                  <w:i/>
                  <w:szCs w:val="24"/>
                </w:rPr>
                <w:t>t</w:t>
              </w:r>
              <w:r w:rsidRPr="00E956F7">
                <w:rPr>
                  <w:szCs w:val="24"/>
                  <w:vertAlign w:val="subscript"/>
                </w:rPr>
                <w:t>1</w:t>
              </w:r>
              <w:r w:rsidRPr="00E956F7">
                <w:rPr>
                  <w:szCs w:val="24"/>
                </w:rPr>
                <w:t xml:space="preserve">, </w:t>
              </w:r>
              <w:r w:rsidRPr="006D3222">
                <w:rPr>
                  <w:i/>
                  <w:szCs w:val="24"/>
                </w:rPr>
                <w:t>t</w:t>
              </w:r>
              <w:r w:rsidRPr="00E956F7">
                <w:rPr>
                  <w:szCs w:val="24"/>
                  <w:vertAlign w:val="subscript"/>
                </w:rPr>
                <w:t>2</w:t>
              </w:r>
            </w:ins>
          </w:p>
        </w:tc>
        <w:tc>
          <w:tcPr>
            <w:tcW w:w="8193" w:type="dxa"/>
          </w:tcPr>
          <w:p w14:paraId="4F75BB18" w14:textId="7CF29C25" w:rsidR="001332BD" w:rsidRPr="00E956F7" w:rsidRDefault="006D3222" w:rsidP="00140566">
            <w:pPr>
              <w:pStyle w:val="BodyText"/>
              <w:tabs>
                <w:tab w:val="left" w:pos="346"/>
              </w:tabs>
              <w:autoSpaceDE w:val="0"/>
              <w:autoSpaceDN w:val="0"/>
              <w:adjustRightInd w:val="0"/>
              <w:ind w:left="346" w:hanging="346"/>
              <w:jc w:val="left"/>
              <w:rPr>
                <w:ins w:id="6622" w:author="LUEJE Claudia" w:date="2023-06-26T17:59:00Z"/>
              </w:rPr>
            </w:pPr>
            <w:ins w:id="6623" w:author="LUEJE Claudia" w:date="2023-06-26T17:59:00Z">
              <w:r>
                <w:rPr>
                  <w:szCs w:val="24"/>
                </w:rPr>
                <w:t>t</w:t>
              </w:r>
              <w:r w:rsidR="001332BD" w:rsidRPr="00E956F7">
                <w:rPr>
                  <w:szCs w:val="24"/>
                </w:rPr>
                <w:t>hicknesses of welded sheets;</w:t>
              </w:r>
            </w:ins>
          </w:p>
        </w:tc>
      </w:tr>
      <w:tr w:rsidR="001332BD" w:rsidRPr="00E956F7" w14:paraId="62C920E2" w14:textId="77777777" w:rsidTr="00B47C5C">
        <w:trPr>
          <w:ins w:id="6624" w:author="LUEJE Claudia" w:date="2023-06-26T17:59:00Z"/>
        </w:trPr>
        <w:tc>
          <w:tcPr>
            <w:tcW w:w="397" w:type="dxa"/>
          </w:tcPr>
          <w:p w14:paraId="37D3969A" w14:textId="4298B8F4" w:rsidR="001332BD" w:rsidRPr="00E956F7" w:rsidRDefault="001332BD" w:rsidP="00140566">
            <w:pPr>
              <w:pStyle w:val="BodyText"/>
              <w:tabs>
                <w:tab w:val="left" w:pos="346"/>
              </w:tabs>
              <w:autoSpaceDE w:val="0"/>
              <w:autoSpaceDN w:val="0"/>
              <w:adjustRightInd w:val="0"/>
              <w:ind w:left="346" w:hanging="346"/>
              <w:jc w:val="left"/>
              <w:rPr>
                <w:ins w:id="6625" w:author="LUEJE Claudia" w:date="2023-06-26T17:59:00Z"/>
              </w:rPr>
            </w:pPr>
            <w:ins w:id="6626" w:author="LUEJE Claudia" w:date="2023-06-26T17:59:00Z">
              <w:r w:rsidRPr="00E956F7">
                <w:rPr>
                  <w:szCs w:val="24"/>
                </w:rPr>
                <w:t> </w:t>
              </w:r>
            </w:ins>
          </w:p>
        </w:tc>
        <w:tc>
          <w:tcPr>
            <w:tcW w:w="454" w:type="dxa"/>
          </w:tcPr>
          <w:p w14:paraId="4B455501" w14:textId="2FCCF112" w:rsidR="001332BD" w:rsidRPr="00E956F7" w:rsidRDefault="001332BD" w:rsidP="00140566">
            <w:pPr>
              <w:pStyle w:val="BodyText"/>
              <w:tabs>
                <w:tab w:val="left" w:pos="346"/>
              </w:tabs>
              <w:autoSpaceDE w:val="0"/>
              <w:autoSpaceDN w:val="0"/>
              <w:adjustRightInd w:val="0"/>
              <w:ind w:left="346" w:hanging="346"/>
              <w:jc w:val="left"/>
              <w:rPr>
                <w:ins w:id="6627" w:author="LUEJE Claudia" w:date="2023-06-26T17:59:00Z"/>
              </w:rPr>
            </w:pPr>
            <w:ins w:id="6628" w:author="LUEJE Claudia" w:date="2023-06-26T17:59:00Z">
              <w:r w:rsidRPr="00E956F7">
                <w:rPr>
                  <w:szCs w:val="24"/>
                </w:rPr>
                <w:t>—</w:t>
              </w:r>
            </w:ins>
          </w:p>
        </w:tc>
        <w:tc>
          <w:tcPr>
            <w:tcW w:w="709" w:type="dxa"/>
          </w:tcPr>
          <w:p w14:paraId="3DDAF702" w14:textId="5E61827E" w:rsidR="001332BD" w:rsidRPr="00E956F7" w:rsidRDefault="001332BD" w:rsidP="00140566">
            <w:pPr>
              <w:pStyle w:val="BodyText"/>
              <w:tabs>
                <w:tab w:val="left" w:pos="346"/>
              </w:tabs>
              <w:autoSpaceDE w:val="0"/>
              <w:autoSpaceDN w:val="0"/>
              <w:adjustRightInd w:val="0"/>
              <w:ind w:left="346" w:hanging="346"/>
              <w:jc w:val="left"/>
              <w:rPr>
                <w:ins w:id="6629" w:author="LUEJE Claudia" w:date="2023-06-26T17:59:00Z"/>
              </w:rPr>
            </w:pPr>
            <w:ins w:id="6630" w:author="LUEJE Claudia" w:date="2023-06-26T17:59:00Z">
              <w:r w:rsidRPr="006D3222">
                <w:rPr>
                  <w:i/>
                  <w:szCs w:val="24"/>
                </w:rPr>
                <w:t>c</w:t>
              </w:r>
              <w:r w:rsidRPr="00E956F7">
                <w:rPr>
                  <w:szCs w:val="24"/>
                  <w:vertAlign w:val="subscript"/>
                </w:rPr>
                <w:t>1</w:t>
              </w:r>
              <w:r w:rsidRPr="00E956F7">
                <w:rPr>
                  <w:szCs w:val="24"/>
                </w:rPr>
                <w:t xml:space="preserve">, </w:t>
              </w:r>
              <w:r w:rsidRPr="006D3222">
                <w:rPr>
                  <w:i/>
                  <w:szCs w:val="24"/>
                </w:rPr>
                <w:t>c</w:t>
              </w:r>
              <w:r w:rsidRPr="00E956F7">
                <w:rPr>
                  <w:szCs w:val="24"/>
                  <w:vertAlign w:val="subscript"/>
                </w:rPr>
                <w:t>2</w:t>
              </w:r>
            </w:ins>
          </w:p>
        </w:tc>
        <w:tc>
          <w:tcPr>
            <w:tcW w:w="8193" w:type="dxa"/>
          </w:tcPr>
          <w:p w14:paraId="1442D3EE" w14:textId="4C3551CF" w:rsidR="001332BD" w:rsidRPr="00E956F7" w:rsidRDefault="006D3222" w:rsidP="00140566">
            <w:pPr>
              <w:pStyle w:val="BodyText"/>
              <w:tabs>
                <w:tab w:val="left" w:pos="346"/>
              </w:tabs>
              <w:autoSpaceDE w:val="0"/>
              <w:autoSpaceDN w:val="0"/>
              <w:adjustRightInd w:val="0"/>
              <w:ind w:left="346" w:hanging="346"/>
              <w:jc w:val="left"/>
              <w:rPr>
                <w:ins w:id="6631" w:author="LUEJE Claudia" w:date="2023-06-26T17:59:00Z"/>
              </w:rPr>
            </w:pPr>
            <w:ins w:id="6632" w:author="LUEJE Claudia" w:date="2023-06-26T17:59:00Z">
              <w:r>
                <w:rPr>
                  <w:szCs w:val="24"/>
                </w:rPr>
                <w:t>g</w:t>
              </w:r>
              <w:r w:rsidR="001332BD" w:rsidRPr="00E956F7">
                <w:rPr>
                  <w:szCs w:val="24"/>
                </w:rPr>
                <w:t>aps between base and welded sheets.</w:t>
              </w:r>
            </w:ins>
          </w:p>
        </w:tc>
      </w:tr>
    </w:tbl>
    <w:p w14:paraId="04698077" w14:textId="469EED25"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Weld </w:t>
      </w:r>
      <w:r w:rsidR="006D3222">
        <w:rPr>
          <w:rFonts w:eastAsia="Times New Roman"/>
          <w:szCs w:val="24"/>
        </w:rPr>
        <w:t>p</w:t>
      </w:r>
      <w:r w:rsidRPr="00E956F7">
        <w:rPr>
          <w:rFonts w:eastAsia="Times New Roman"/>
          <w:szCs w:val="24"/>
        </w:rPr>
        <w:t>arameters</w:t>
      </w:r>
    </w:p>
    <w:p w14:paraId="42A2B064" w14:textId="77777777" w:rsidR="00FC68DB" w:rsidRPr="00F54804" w:rsidRDefault="00FC68DB" w:rsidP="00B202D2">
      <w:pPr>
        <w:keepNext/>
        <w:rPr>
          <w:del w:id="6633" w:author="LUEJE Claudia" w:date="2023-06-26T17:59:00Z"/>
        </w:rPr>
      </w:pPr>
      <w:del w:id="6634" w:author="LUEJE Claudia" w:date="2023-06-26T17:59:00Z">
        <w:r w:rsidRPr="00F54804">
          <w:delText>The parameters of the welds are the same for all of the welds on the connection:</w:delText>
        </w:r>
      </w:del>
    </w:p>
    <w:p w14:paraId="7655BE5F" w14:textId="77777777" w:rsidR="00FC68DB" w:rsidRPr="0013175B" w:rsidRDefault="00FC68DB" w:rsidP="001513D1">
      <w:pPr>
        <w:pStyle w:val="ListBullet"/>
        <w:keepNext/>
        <w:numPr>
          <w:ilvl w:val="0"/>
          <w:numId w:val="9"/>
        </w:numPr>
        <w:rPr>
          <w:del w:id="6635" w:author="LUEJE Claudia" w:date="2023-06-26T17:59:00Z"/>
          <w:rFonts w:ascii="Cambria" w:hAnsi="Cambria"/>
          <w:lang w:val="en-GB"/>
        </w:rPr>
      </w:pPr>
      <w:del w:id="6636"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Thickness of the weld (a-value, throat)</w:delText>
        </w:r>
        <w:r w:rsidR="00C2620B">
          <w:rPr>
            <w:rFonts w:ascii="Cambria" w:hAnsi="Cambria"/>
            <w:lang w:val="en-GB"/>
          </w:rPr>
          <w:delText>;</w:delText>
        </w:r>
      </w:del>
    </w:p>
    <w:p w14:paraId="52753EBE" w14:textId="77777777" w:rsidR="00FC68DB" w:rsidRPr="0013175B" w:rsidRDefault="00FC68DB" w:rsidP="001513D1">
      <w:pPr>
        <w:pStyle w:val="ListBullet"/>
        <w:keepNext/>
        <w:numPr>
          <w:ilvl w:val="0"/>
          <w:numId w:val="9"/>
        </w:numPr>
        <w:rPr>
          <w:del w:id="6637" w:author="LUEJE Claudia" w:date="2023-06-26T17:59:00Z"/>
          <w:rFonts w:ascii="Cambria" w:hAnsi="Cambria"/>
          <w:lang w:val="en-GB"/>
        </w:rPr>
      </w:pPr>
      <w:del w:id="6638"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C2620B">
          <w:rPr>
            <w:rFonts w:ascii="Cambria" w:hAnsi="Cambria"/>
            <w:lang w:val="en-GB"/>
          </w:rPr>
          <w:delText>;</w:delText>
        </w:r>
      </w:del>
    </w:p>
    <w:p w14:paraId="76F4DF27" w14:textId="77777777" w:rsidR="00FC68DB" w:rsidRPr="0013175B" w:rsidRDefault="00261D7B" w:rsidP="001513D1">
      <w:pPr>
        <w:pStyle w:val="ListBullet"/>
        <w:keepNext/>
        <w:numPr>
          <w:ilvl w:val="0"/>
          <w:numId w:val="9"/>
        </w:numPr>
        <w:rPr>
          <w:del w:id="6639" w:author="LUEJE Claudia" w:date="2023-06-26T17:59:00Z"/>
          <w:rFonts w:ascii="Cambria" w:hAnsi="Cambria"/>
          <w:lang w:val="en-GB"/>
        </w:rPr>
      </w:pPr>
      <w:del w:id="6640" w:author="LUEJE Claudia" w:date="2023-06-26T17:59:00Z">
        <w:r>
          <w:rPr>
            <w:rFonts w:ascii="Cambria" w:hAnsi="Cambria" w:cs="Arial"/>
            <w:noProof/>
            <w:lang w:val="en-GB"/>
          </w:rPr>
          <mc:AlternateContent>
            <mc:Choice Requires="wpg">
              <w:drawing>
                <wp:anchor distT="0" distB="0" distL="114300" distR="114300" simplePos="0" relativeHeight="251683840" behindDoc="0" locked="0" layoutInCell="1" allowOverlap="1" wp14:anchorId="4D2BBA5C" wp14:editId="219930B1">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2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2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3" o:title="DoubleOverlapWeld1Side_v2" croptop="-6048f" cropbottom="33416f" cropleft="20119f" cropright="22126f"/>
                  </v:shape>
                  <w10:wrap type="topAndBottom"/>
                </v:group>
              </w:pict>
            </mc:Fallback>
          </mc:AlternateContent>
        </w:r>
        <w:r w:rsidR="00FC68DB" w:rsidRPr="0013175B">
          <w:rPr>
            <w:rFonts w:ascii="Cambria" w:hAnsi="Cambria" w:cs="Arial"/>
            <w:lang w:val="en-GB"/>
          </w:rPr>
          <w:delText>β</w:delText>
        </w:r>
        <w:r w:rsidR="00FC68DB" w:rsidRPr="0013175B">
          <w:rPr>
            <w:rFonts w:ascii="Cambria" w:hAnsi="Cambria"/>
            <w:sz w:val="24"/>
            <w:szCs w:val="28"/>
            <w:vertAlign w:val="subscript"/>
            <w:lang w:val="en-GB"/>
          </w:rPr>
          <w:delText>i</w:delText>
        </w:r>
        <w:r w:rsidR="00FC68DB" w:rsidRPr="0013175B">
          <w:rPr>
            <w:rFonts w:ascii="Cambria" w:hAnsi="Cambria"/>
            <w:lang w:val="en-GB"/>
          </w:rPr>
          <w:tab/>
        </w:r>
        <w:r w:rsidR="00FC68DB" w:rsidRPr="0013175B">
          <w:rPr>
            <w:rFonts w:ascii="Cambria" w:hAnsi="Cambria"/>
            <w:lang w:val="en-GB"/>
          </w:rPr>
          <w:tab/>
          <w:delText>Weld angle</w:delText>
        </w:r>
        <w:r w:rsidR="00C2620B">
          <w:rPr>
            <w:rFonts w:ascii="Cambria" w:hAnsi="Cambria"/>
            <w:lang w:val="en-GB"/>
          </w:rPr>
          <w:delText>.</w:delText>
        </w:r>
      </w:del>
    </w:p>
    <w:p w14:paraId="2B21DD18" w14:textId="77777777" w:rsidR="00FC68DB" w:rsidRPr="00F54804" w:rsidRDefault="00FC68DB" w:rsidP="00B202D2">
      <w:pPr>
        <w:rPr>
          <w:del w:id="6641" w:author="LUEJE Claudia" w:date="2023-06-26T17:59:00Z"/>
        </w:rPr>
      </w:pPr>
    </w:p>
    <w:p w14:paraId="31F1DC51" w14:textId="0F9A3ABD" w:rsidR="00CD45F4" w:rsidRPr="00B47C5C" w:rsidRDefault="00CD45F4" w:rsidP="00B47C5C">
      <w:pPr>
        <w:pStyle w:val="BodyText"/>
        <w:autoSpaceDE w:val="0"/>
        <w:autoSpaceDN w:val="0"/>
        <w:adjustRightInd w:val="0"/>
        <w:rPr>
          <w:ins w:id="6642" w:author="LUEJE Claudia" w:date="2023-06-26T17:59:00Z"/>
          <w:szCs w:val="24"/>
        </w:rPr>
      </w:pPr>
      <w:ins w:id="6643" w:author="LUEJE Claudia" w:date="2023-06-26T17:59:00Z">
        <w:r w:rsidRPr="00B47C5C">
          <w:rPr>
            <w:szCs w:val="24"/>
          </w:rPr>
          <w:t>Overlap weld parameter details are shown in Figure 67.</w:t>
        </w:r>
      </w:ins>
    </w:p>
    <w:p w14:paraId="5E71F6B9" w14:textId="18D5F4F7"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644" w:author="LUEJE Claudia" w:date="2023-06-26T17:59:00Z"/>
          <w:szCs w:val="24"/>
        </w:rPr>
      </w:pPr>
      <w:ins w:id="6645" w:author="LUEJE Claudia" w:date="2023-06-26T17:59:00Z">
        <w:r>
          <w:rPr>
            <w:szCs w:val="24"/>
          </w:rPr>
          <w:t>8329_ed1fig</w:t>
        </w:r>
        <w:r w:rsidR="001332BD" w:rsidRPr="00E956F7">
          <w:rPr>
            <w:szCs w:val="24"/>
          </w:rPr>
          <w:t>67.EPS</w:t>
        </w:r>
      </w:ins>
    </w:p>
    <w:p w14:paraId="6206A88A" w14:textId="77777777" w:rsidR="00A87015" w:rsidRPr="00BB7251" w:rsidRDefault="00A87015" w:rsidP="00A87015">
      <w:pPr>
        <w:pStyle w:val="KeyTitle"/>
        <w:rPr>
          <w:ins w:id="6646" w:author="LUEJE Claudia" w:date="2023-06-26T17:59:00Z"/>
        </w:rPr>
      </w:pPr>
      <w:ins w:id="6647"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1347BF7D" w14:textId="77777777" w:rsidTr="00B47C5C">
        <w:trPr>
          <w:ins w:id="6648" w:author="LUEJE Claudia" w:date="2023-06-26T17:59:00Z"/>
        </w:trPr>
        <w:tc>
          <w:tcPr>
            <w:tcW w:w="397" w:type="dxa"/>
            <w:shd w:val="clear" w:color="auto" w:fill="auto"/>
          </w:tcPr>
          <w:p w14:paraId="629CFF0C" w14:textId="5FE2CC36" w:rsidR="00D71852" w:rsidRPr="00B62EE5" w:rsidRDefault="00D71852" w:rsidP="00D71852">
            <w:pPr>
              <w:pStyle w:val="KeyText"/>
              <w:rPr>
                <w:ins w:id="6649" w:author="LUEJE Claudia" w:date="2023-06-26T17:59:00Z"/>
              </w:rPr>
            </w:pPr>
            <w:ins w:id="6650" w:author="LUEJE Claudia" w:date="2023-06-26T17:59:00Z">
              <w:r w:rsidRPr="00B62EE5">
                <w:rPr>
                  <w:szCs w:val="24"/>
                </w:rPr>
                <w:t>—</w:t>
              </w:r>
            </w:ins>
          </w:p>
        </w:tc>
        <w:tc>
          <w:tcPr>
            <w:tcW w:w="596" w:type="dxa"/>
            <w:shd w:val="clear" w:color="auto" w:fill="auto"/>
          </w:tcPr>
          <w:p w14:paraId="3BF157E3" w14:textId="1AC118A0" w:rsidR="00D71852" w:rsidRPr="00B62EE5" w:rsidRDefault="00D71852" w:rsidP="00D71852">
            <w:pPr>
              <w:pStyle w:val="KeyText"/>
              <w:rPr>
                <w:ins w:id="6651" w:author="LUEJE Claudia" w:date="2023-06-26T17:59:00Z"/>
              </w:rPr>
            </w:pPr>
            <w:ins w:id="6652" w:author="LUEJE Claudia" w:date="2023-06-26T17:59:00Z">
              <w:r w:rsidRPr="00B62EE5">
                <w:rPr>
                  <w:i/>
                  <w:szCs w:val="24"/>
                </w:rPr>
                <w:t>a</w:t>
              </w:r>
              <w:r w:rsidRPr="00B62EE5">
                <w:rPr>
                  <w:szCs w:val="24"/>
                  <w:vertAlign w:val="subscript"/>
                </w:rPr>
                <w:t>i</w:t>
              </w:r>
            </w:ins>
          </w:p>
        </w:tc>
        <w:tc>
          <w:tcPr>
            <w:tcW w:w="8759" w:type="dxa"/>
            <w:shd w:val="clear" w:color="auto" w:fill="auto"/>
          </w:tcPr>
          <w:p w14:paraId="34C561DA" w14:textId="488DDDBC" w:rsidR="00D71852" w:rsidRPr="00B62EE5" w:rsidRDefault="00B47C5C" w:rsidP="00D71852">
            <w:pPr>
              <w:pStyle w:val="KeyText"/>
              <w:rPr>
                <w:ins w:id="6653" w:author="LUEJE Claudia" w:date="2023-06-26T17:59:00Z"/>
              </w:rPr>
            </w:pPr>
            <w:ins w:id="6654" w:author="LUEJE Claudia" w:date="2023-06-26T17:59:00Z">
              <w:r w:rsidRPr="00B62EE5">
                <w:rPr>
                  <w:szCs w:val="24"/>
                </w:rPr>
                <w:t>t</w:t>
              </w:r>
              <w:r w:rsidR="00D71852" w:rsidRPr="00B62EE5">
                <w:rPr>
                  <w:szCs w:val="24"/>
                </w:rPr>
                <w:t>hickness of the weld (a-value, throat);</w:t>
              </w:r>
            </w:ins>
          </w:p>
        </w:tc>
      </w:tr>
      <w:tr w:rsidR="00D71852" w14:paraId="793EBC7F" w14:textId="77777777" w:rsidTr="00B47C5C">
        <w:trPr>
          <w:ins w:id="6655" w:author="LUEJE Claudia" w:date="2023-06-26T17:59:00Z"/>
        </w:trPr>
        <w:tc>
          <w:tcPr>
            <w:tcW w:w="397" w:type="dxa"/>
            <w:shd w:val="clear" w:color="auto" w:fill="auto"/>
          </w:tcPr>
          <w:p w14:paraId="4289E957" w14:textId="609E2072" w:rsidR="00D71852" w:rsidRDefault="00D71852" w:rsidP="00D71852">
            <w:pPr>
              <w:pStyle w:val="KeyText"/>
              <w:rPr>
                <w:ins w:id="6656" w:author="LUEJE Claudia" w:date="2023-06-26T17:59:00Z"/>
              </w:rPr>
            </w:pPr>
            <w:ins w:id="6657" w:author="LUEJE Claudia" w:date="2023-06-26T17:59:00Z">
              <w:r w:rsidRPr="005303BF">
                <w:rPr>
                  <w:szCs w:val="24"/>
                </w:rPr>
                <w:t>—</w:t>
              </w:r>
            </w:ins>
          </w:p>
        </w:tc>
        <w:tc>
          <w:tcPr>
            <w:tcW w:w="596" w:type="dxa"/>
            <w:shd w:val="clear" w:color="auto" w:fill="auto"/>
          </w:tcPr>
          <w:p w14:paraId="3FC97AA8" w14:textId="2D4F9540" w:rsidR="00D71852" w:rsidRDefault="00D71852" w:rsidP="00D71852">
            <w:pPr>
              <w:pStyle w:val="KeyText"/>
              <w:rPr>
                <w:ins w:id="6658" w:author="LUEJE Claudia" w:date="2023-06-26T17:59:00Z"/>
              </w:rPr>
            </w:pPr>
            <w:ins w:id="6659" w:author="LUEJE Claudia" w:date="2023-06-26T17:59:00Z">
              <w:r w:rsidRPr="00B47C5C">
                <w:rPr>
                  <w:i/>
                  <w:szCs w:val="24"/>
                </w:rPr>
                <w:t>d</w:t>
              </w:r>
              <w:r w:rsidRPr="005303BF">
                <w:rPr>
                  <w:szCs w:val="24"/>
                  <w:vertAlign w:val="subscript"/>
                </w:rPr>
                <w:t>i</w:t>
              </w:r>
            </w:ins>
          </w:p>
        </w:tc>
        <w:tc>
          <w:tcPr>
            <w:tcW w:w="8759" w:type="dxa"/>
            <w:shd w:val="clear" w:color="auto" w:fill="auto"/>
          </w:tcPr>
          <w:p w14:paraId="2F7366E2" w14:textId="279975AE" w:rsidR="00D71852" w:rsidRDefault="00B47C5C" w:rsidP="00D71852">
            <w:pPr>
              <w:pStyle w:val="KeyText"/>
              <w:rPr>
                <w:ins w:id="6660" w:author="LUEJE Claudia" w:date="2023-06-26T17:59:00Z"/>
              </w:rPr>
            </w:pPr>
            <w:ins w:id="6661" w:author="LUEJE Claudia" w:date="2023-06-26T17:59:00Z">
              <w:r>
                <w:rPr>
                  <w:szCs w:val="24"/>
                </w:rPr>
                <w:t>d</w:t>
              </w:r>
              <w:r w:rsidR="00D71852" w:rsidRPr="005303BF">
                <w:rPr>
                  <w:szCs w:val="24"/>
                </w:rPr>
                <w:t>epth of the penetration;</w:t>
              </w:r>
            </w:ins>
          </w:p>
        </w:tc>
      </w:tr>
      <w:tr w:rsidR="00D71852" w14:paraId="69B0BEE7" w14:textId="77777777" w:rsidTr="00B47C5C">
        <w:trPr>
          <w:ins w:id="6662" w:author="LUEJE Claudia" w:date="2023-06-26T17:59:00Z"/>
        </w:trPr>
        <w:tc>
          <w:tcPr>
            <w:tcW w:w="397" w:type="dxa"/>
            <w:shd w:val="clear" w:color="auto" w:fill="auto"/>
          </w:tcPr>
          <w:p w14:paraId="76D25084" w14:textId="428F1B2A" w:rsidR="00D71852" w:rsidRDefault="00D71852" w:rsidP="00D71852">
            <w:pPr>
              <w:pStyle w:val="KeyText"/>
              <w:rPr>
                <w:ins w:id="6663" w:author="LUEJE Claudia" w:date="2023-06-26T17:59:00Z"/>
              </w:rPr>
            </w:pPr>
            <w:ins w:id="6664" w:author="LUEJE Claudia" w:date="2023-06-26T17:59:00Z">
              <w:r w:rsidRPr="005303BF">
                <w:rPr>
                  <w:szCs w:val="24"/>
                </w:rPr>
                <w:t>—</w:t>
              </w:r>
            </w:ins>
          </w:p>
        </w:tc>
        <w:tc>
          <w:tcPr>
            <w:tcW w:w="596" w:type="dxa"/>
            <w:shd w:val="clear" w:color="auto" w:fill="auto"/>
          </w:tcPr>
          <w:p w14:paraId="7D67C5DF" w14:textId="0711E018" w:rsidR="00D71852" w:rsidRDefault="00D71852" w:rsidP="00D71852">
            <w:pPr>
              <w:pStyle w:val="KeyText"/>
              <w:rPr>
                <w:ins w:id="6665" w:author="LUEJE Claudia" w:date="2023-06-26T17:59:00Z"/>
              </w:rPr>
            </w:pPr>
            <w:ins w:id="6666" w:author="LUEJE Claudia" w:date="2023-06-26T17:59:00Z">
              <w:r w:rsidRPr="00B47C5C">
                <w:rPr>
                  <w:i/>
                  <w:szCs w:val="24"/>
                </w:rPr>
                <w:t>β</w:t>
              </w:r>
              <w:r w:rsidRPr="005303BF">
                <w:rPr>
                  <w:szCs w:val="24"/>
                  <w:vertAlign w:val="subscript"/>
                </w:rPr>
                <w:t>i</w:t>
              </w:r>
            </w:ins>
          </w:p>
        </w:tc>
        <w:tc>
          <w:tcPr>
            <w:tcW w:w="8759" w:type="dxa"/>
            <w:shd w:val="clear" w:color="auto" w:fill="auto"/>
          </w:tcPr>
          <w:p w14:paraId="111EE7D6" w14:textId="6AF454C6" w:rsidR="00D71852" w:rsidRDefault="00B47C5C" w:rsidP="00D71852">
            <w:pPr>
              <w:pStyle w:val="KeyText"/>
              <w:rPr>
                <w:ins w:id="6667" w:author="LUEJE Claudia" w:date="2023-06-26T17:59:00Z"/>
              </w:rPr>
            </w:pPr>
            <w:ins w:id="6668" w:author="LUEJE Claudia" w:date="2023-06-26T17:59:00Z">
              <w:r>
                <w:rPr>
                  <w:szCs w:val="24"/>
                </w:rPr>
                <w:t>w</w:t>
              </w:r>
              <w:r w:rsidR="00D71852" w:rsidRPr="005303BF">
                <w:rPr>
                  <w:szCs w:val="24"/>
                </w:rPr>
                <w:t>eld angle.</w:t>
              </w:r>
            </w:ins>
          </w:p>
        </w:tc>
      </w:tr>
    </w:tbl>
    <w:p w14:paraId="0B7A3707" w14:textId="0CEDC4E7" w:rsidR="001332BD" w:rsidRPr="00E956F7" w:rsidRDefault="00E4158E">
      <w:pPr>
        <w:pStyle w:val="Figuretitle0"/>
        <w:autoSpaceDE w:val="0"/>
        <w:autoSpaceDN w:val="0"/>
        <w:adjustRightInd w:val="0"/>
        <w:outlineLvl w:val="0"/>
        <w:rPr>
          <w:szCs w:val="24"/>
        </w:rPr>
      </w:pPr>
      <w:bookmarkStart w:id="6669" w:name="_Toc110532326"/>
      <w:r w:rsidRPr="00E956F7">
        <w:rPr>
          <w:szCs w:val="24"/>
        </w:rPr>
        <w:t>Figure</w:t>
      </w:r>
      <w:del w:id="6670" w:author="LUEJE Claudia" w:date="2023-06-26T17:59:00Z">
        <w:r w:rsidR="00261D7B">
          <w:delText xml:space="preserve"> </w:delText>
        </w:r>
        <w:r w:rsidR="00261D7B">
          <w:fldChar w:fldCharType="begin"/>
        </w:r>
        <w:r w:rsidR="00261D7B">
          <w:delInstrText xml:space="preserve"> SEQ Figure \* ARABIC </w:delInstrText>
        </w:r>
        <w:r w:rsidR="00261D7B">
          <w:fldChar w:fldCharType="separate"/>
        </w:r>
        <w:r w:rsidR="0067475A">
          <w:rPr>
            <w:noProof/>
          </w:rPr>
          <w:delText>64</w:delText>
        </w:r>
        <w:r w:rsidR="00261D7B">
          <w:fldChar w:fldCharType="end"/>
        </w:r>
      </w:del>
      <w:ins w:id="6671" w:author="LUEJE Claudia" w:date="2023-06-26T17:59:00Z">
        <w:r w:rsidRPr="00E956F7">
          <w:rPr>
            <w:szCs w:val="24"/>
          </w:rPr>
          <w:t> </w:t>
        </w:r>
        <w:r w:rsidR="001332BD" w:rsidRPr="00E956F7">
          <w:rPr>
            <w:szCs w:val="24"/>
          </w:rPr>
          <w:t>67</w:t>
        </w:r>
      </w:ins>
      <w:r w:rsidR="00140566" w:rsidRPr="00E956F7">
        <w:rPr>
          <w:szCs w:val="24"/>
        </w:rPr>
        <w:t xml:space="preserve"> </w:t>
      </w:r>
      <w:r w:rsidR="001332BD" w:rsidRPr="00E956F7">
        <w:rPr>
          <w:szCs w:val="24"/>
        </w:rPr>
        <w:t xml:space="preserve">— Overlap </w:t>
      </w:r>
      <w:r w:rsidR="00B47C5C">
        <w:rPr>
          <w:szCs w:val="24"/>
        </w:rPr>
        <w:t>w</w:t>
      </w:r>
      <w:r w:rsidR="001332BD" w:rsidRPr="00E956F7">
        <w:rPr>
          <w:szCs w:val="24"/>
        </w:rPr>
        <w:t xml:space="preserve">eld </w:t>
      </w:r>
      <w:r w:rsidR="00B47C5C">
        <w:rPr>
          <w:szCs w:val="24"/>
        </w:rPr>
        <w:t>p</w:t>
      </w:r>
      <w:r w:rsidR="001332BD" w:rsidRPr="00E956F7">
        <w:rPr>
          <w:szCs w:val="24"/>
        </w:rPr>
        <w:t xml:space="preserve">arameter </w:t>
      </w:r>
      <w:r w:rsidR="00B47C5C">
        <w:rPr>
          <w:szCs w:val="24"/>
        </w:rPr>
        <w:t>d</w:t>
      </w:r>
      <w:r w:rsidR="001332BD" w:rsidRPr="00E956F7">
        <w:rPr>
          <w:szCs w:val="24"/>
        </w:rPr>
        <w:t xml:space="preserve">etails for lower (left) and upper (right) </w:t>
      </w:r>
      <w:r w:rsidR="00B47C5C">
        <w:rPr>
          <w:szCs w:val="24"/>
        </w:rPr>
        <w:t>w</w:t>
      </w:r>
      <w:r w:rsidR="001332BD" w:rsidRPr="00E956F7">
        <w:rPr>
          <w:szCs w:val="24"/>
        </w:rPr>
        <w:t xml:space="preserve">eld </w:t>
      </w:r>
      <w:r w:rsidR="00B47C5C">
        <w:rPr>
          <w:szCs w:val="24"/>
        </w:rPr>
        <w:t>s</w:t>
      </w:r>
      <w:r w:rsidR="001332BD" w:rsidRPr="00E956F7">
        <w:rPr>
          <w:szCs w:val="24"/>
        </w:rPr>
        <w:t>ection</w:t>
      </w:r>
      <w:bookmarkEnd w:id="6669"/>
    </w:p>
    <w:p w14:paraId="6A9DCCD9" w14:textId="7777777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B47C5C">
        <w:rPr>
          <w:i/>
          <w:szCs w:val="24"/>
        </w:rPr>
        <w:t>η</w:t>
      </w:r>
      <w:r w:rsidRPr="00E956F7">
        <w:rPr>
          <w:szCs w:val="24"/>
          <w:vertAlign w:val="subscript"/>
        </w:rPr>
        <w:t>i</w:t>
      </w:r>
      <w:r w:rsidRPr="00E956F7">
        <w:rPr>
          <w:szCs w:val="24"/>
        </w:rPr>
        <w:t xml:space="preserve"> of the penetration depth to the sheet thickness is specified inside the χMCF file.</w:t>
      </w:r>
    </w:p>
    <w:p w14:paraId="70D1818A" w14:textId="77777777" w:rsidR="00FC68DB" w:rsidRPr="00BD52D7" w:rsidRDefault="00FC68DB" w:rsidP="00B202D2">
      <w:pPr>
        <w:rPr>
          <w:del w:id="6672" w:author="LUEJE Claudia" w:date="2023-06-26T17:59:00Z"/>
        </w:rPr>
      </w:pPr>
      <w:del w:id="6673" w:author="LUEJE Claudia" w:date="2023-06-26T17:59:00Z">
        <w:r w:rsidRPr="00F54804">
          <w:delText xml:space="preserve">This is computed by </w:delText>
        </w:r>
        <w:r w:rsidR="00DE0BBC" w:rsidRPr="007055D9">
          <w:rPr>
            <w:noProof/>
            <w:position w:val="-32"/>
          </w:rPr>
          <w:object w:dxaOrig="1240" w:dyaOrig="700" w14:anchorId="18A79A27">
            <v:shape id="_x0000_i1073" type="#_x0000_t75" alt="" style="width:58.75pt;height:36.65pt;mso-width-percent:0;mso-height-percent:0;mso-width-percent:0;mso-height-percent:0" o:ole="">
              <v:imagedata r:id="rId102" o:title=""/>
            </v:shape>
            <o:OLEObject Type="Embed" ProgID="Equation.3" ShapeID="_x0000_i1073" DrawAspect="Content" ObjectID="_1749310283" r:id="rId124"/>
          </w:object>
        </w:r>
        <w:r w:rsidRPr="00F54804">
          <w:delText xml:space="preserve"> where index </w:delText>
        </w:r>
        <w:r w:rsidRPr="00F54804">
          <w:rPr>
            <w:rStyle w:val="TextZchn"/>
            <w:rFonts w:ascii="Cambria" w:eastAsia="Calibri" w:hAnsi="Cambria"/>
            <w:i/>
          </w:rPr>
          <w:delText>i</w:delText>
        </w:r>
        <w:r w:rsidRPr="00F54804">
          <w:rPr>
            <w:i/>
          </w:rPr>
          <w:delText xml:space="preserve"> </w:delText>
        </w:r>
        <w:r w:rsidRPr="005C2D94">
          <w:delText xml:space="preserve">is specifying the weld index and index </w:delText>
        </w:r>
        <w:r w:rsidRPr="005C2D94">
          <w:rPr>
            <w:rStyle w:val="TextZchn"/>
            <w:rFonts w:ascii="Cambria" w:eastAsia="Calibri" w:hAnsi="Cambria"/>
            <w:i/>
          </w:rPr>
          <w:delText xml:space="preserve">j </w:delText>
        </w:r>
        <w:r w:rsidRPr="005C2D94">
          <w:delText>is defined by the sheet index of the welded sheet related to the weld.</w:delText>
        </w:r>
      </w:del>
    </w:p>
    <w:p w14:paraId="75B11865" w14:textId="77777777" w:rsidR="00B47C5C" w:rsidRDefault="001332BD">
      <w:pPr>
        <w:pStyle w:val="BodyText"/>
        <w:autoSpaceDE w:val="0"/>
        <w:autoSpaceDN w:val="0"/>
        <w:adjustRightInd w:val="0"/>
        <w:rPr>
          <w:ins w:id="6674" w:author="LUEJE Claudia" w:date="2023-06-26T17:59:00Z"/>
          <w:szCs w:val="24"/>
        </w:rPr>
      </w:pPr>
      <w:ins w:id="6675" w:author="LUEJE Claudia" w:date="2023-06-26T17:59:00Z">
        <w:r w:rsidRPr="00E956F7">
          <w:rPr>
            <w:szCs w:val="24"/>
          </w:rPr>
          <w:t>This is computed by</w:t>
        </w:r>
      </w:ins>
    </w:p>
    <w:p w14:paraId="5E56D4A8" w14:textId="77777777" w:rsidR="00B47C5C" w:rsidRDefault="001332BD" w:rsidP="0019355F">
      <w:pPr>
        <w:pStyle w:val="Formula"/>
        <w:rPr>
          <w:ins w:id="6676" w:author="LUEJE Claudia" w:date="2023-06-26T17:59:00Z"/>
        </w:rPr>
      </w:pPr>
      <w:ins w:id="6677" w:author="LUEJE Claudia" w:date="2023-06-26T17:59:00Z">
        <w:r w:rsidRPr="00E956F7">
          <w:object w:dxaOrig="1219" w:dyaOrig="700" w14:anchorId="7C9773A5">
            <v:shape id="_x0000_i1036" type="#_x0000_t75" style="width:60.95pt;height:34.9pt" o:ole="">
              <v:imagedata r:id="rId125" o:title=""/>
            </v:shape>
            <o:OLEObject Type="Embed" ProgID="Equation.DSMT4" ShapeID="_x0000_i1036" DrawAspect="Content" ObjectID="_1749310284" r:id="rId126"/>
          </w:object>
        </w:r>
        <w:r w:rsidRPr="00E956F7">
          <w:t xml:space="preserve"> </w:t>
        </w:r>
      </w:ins>
    </w:p>
    <w:p w14:paraId="7EC1F883" w14:textId="77777777" w:rsidR="0019355F" w:rsidRDefault="0019355F" w:rsidP="006713A7">
      <w:pPr>
        <w:pStyle w:val="BodyText"/>
        <w:rPr>
          <w:ins w:id="6678" w:author="LUEJE Claudia" w:date="2023-06-26T17:59:00Z"/>
        </w:rPr>
      </w:pPr>
      <w:ins w:id="6679" w:author="LUEJE Claudia" w:date="2023-06-26T17:59:00Z">
        <w:r>
          <w:t>where</w:t>
        </w:r>
      </w:ins>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19355F" w:rsidRPr="00B62EE5" w14:paraId="7853FF67" w14:textId="77777777" w:rsidTr="0019355F">
        <w:trPr>
          <w:ins w:id="6680" w:author="LUEJE Claudia" w:date="2023-06-26T17:59:00Z"/>
        </w:trPr>
        <w:tc>
          <w:tcPr>
            <w:tcW w:w="397" w:type="dxa"/>
            <w:shd w:val="clear" w:color="auto" w:fill="auto"/>
          </w:tcPr>
          <w:p w14:paraId="7267C3C1" w14:textId="77777777" w:rsidR="0019355F" w:rsidRPr="00B62EE5" w:rsidRDefault="0019355F" w:rsidP="003025D9">
            <w:pPr>
              <w:pStyle w:val="BodyText"/>
              <w:rPr>
                <w:ins w:id="6681" w:author="LUEJE Claudia" w:date="2023-06-26T17:59:00Z"/>
              </w:rPr>
            </w:pPr>
            <w:ins w:id="6682" w:author="LUEJE Claudia" w:date="2023-06-26T17:59:00Z">
              <w:r w:rsidRPr="00B62EE5">
                <w:t> </w:t>
              </w:r>
            </w:ins>
          </w:p>
        </w:tc>
        <w:tc>
          <w:tcPr>
            <w:tcW w:w="397" w:type="dxa"/>
            <w:shd w:val="clear" w:color="auto" w:fill="auto"/>
          </w:tcPr>
          <w:p w14:paraId="11CDC139" w14:textId="729D2989" w:rsidR="0019355F" w:rsidRPr="00B62EE5" w:rsidRDefault="0019355F" w:rsidP="003025D9">
            <w:pPr>
              <w:pStyle w:val="BodyText"/>
              <w:rPr>
                <w:ins w:id="6683" w:author="LUEJE Claudia" w:date="2023-06-26T17:59:00Z"/>
                <w:i/>
              </w:rPr>
            </w:pPr>
            <w:ins w:id="6684" w:author="LUEJE Claudia" w:date="2023-06-26T17:59:00Z">
              <w:r w:rsidRPr="00B62EE5">
                <w:rPr>
                  <w:i/>
                </w:rPr>
                <w:t>i</w:t>
              </w:r>
            </w:ins>
          </w:p>
        </w:tc>
        <w:tc>
          <w:tcPr>
            <w:tcW w:w="8959" w:type="dxa"/>
            <w:shd w:val="clear" w:color="auto" w:fill="auto"/>
          </w:tcPr>
          <w:p w14:paraId="1D7A4FCC" w14:textId="73817275" w:rsidR="0019355F" w:rsidRPr="00B62EE5" w:rsidRDefault="0019355F" w:rsidP="003025D9">
            <w:pPr>
              <w:pStyle w:val="BodyText"/>
              <w:rPr>
                <w:ins w:id="6685" w:author="LUEJE Claudia" w:date="2023-06-26T17:59:00Z"/>
              </w:rPr>
            </w:pPr>
            <w:ins w:id="6686" w:author="LUEJE Claudia" w:date="2023-06-26T17:59:00Z">
              <w:r w:rsidRPr="00B62EE5">
                <w:t>is the weld index;</w:t>
              </w:r>
            </w:ins>
          </w:p>
        </w:tc>
      </w:tr>
      <w:tr w:rsidR="0019355F" w14:paraId="5D1993A0" w14:textId="77777777" w:rsidTr="0019355F">
        <w:trPr>
          <w:ins w:id="6687" w:author="LUEJE Claudia" w:date="2023-06-26T17:59:00Z"/>
        </w:trPr>
        <w:tc>
          <w:tcPr>
            <w:tcW w:w="397" w:type="dxa"/>
            <w:shd w:val="clear" w:color="auto" w:fill="auto"/>
          </w:tcPr>
          <w:p w14:paraId="4979F865" w14:textId="77777777" w:rsidR="0019355F" w:rsidRDefault="0019355F" w:rsidP="003025D9">
            <w:pPr>
              <w:pStyle w:val="BodyText"/>
              <w:rPr>
                <w:ins w:id="6688" w:author="LUEJE Claudia" w:date="2023-06-26T17:59:00Z"/>
              </w:rPr>
            </w:pPr>
            <w:ins w:id="6689" w:author="LUEJE Claudia" w:date="2023-06-26T17:59:00Z">
              <w:r>
                <w:t> </w:t>
              </w:r>
            </w:ins>
          </w:p>
        </w:tc>
        <w:tc>
          <w:tcPr>
            <w:tcW w:w="397" w:type="dxa"/>
            <w:shd w:val="clear" w:color="auto" w:fill="auto"/>
          </w:tcPr>
          <w:p w14:paraId="673B1CC5" w14:textId="03BE16EE" w:rsidR="0019355F" w:rsidRPr="0019355F" w:rsidRDefault="0019355F" w:rsidP="003025D9">
            <w:pPr>
              <w:pStyle w:val="BodyText"/>
              <w:rPr>
                <w:ins w:id="6690" w:author="LUEJE Claudia" w:date="2023-06-26T17:59:00Z"/>
                <w:i/>
              </w:rPr>
            </w:pPr>
            <w:ins w:id="6691" w:author="LUEJE Claudia" w:date="2023-06-26T17:59:00Z">
              <w:r w:rsidRPr="0019355F">
                <w:rPr>
                  <w:i/>
                </w:rPr>
                <w:t>j</w:t>
              </w:r>
            </w:ins>
          </w:p>
        </w:tc>
        <w:tc>
          <w:tcPr>
            <w:tcW w:w="8959" w:type="dxa"/>
            <w:shd w:val="clear" w:color="auto" w:fill="auto"/>
          </w:tcPr>
          <w:p w14:paraId="61CBA8DA" w14:textId="4DB77604" w:rsidR="0019355F" w:rsidRDefault="0019355F" w:rsidP="003025D9">
            <w:pPr>
              <w:pStyle w:val="BodyText"/>
              <w:rPr>
                <w:ins w:id="6692" w:author="LUEJE Claudia" w:date="2023-06-26T17:59:00Z"/>
              </w:rPr>
            </w:pPr>
            <w:ins w:id="6693" w:author="LUEJE Claudia" w:date="2023-06-26T17:59:00Z">
              <w:r>
                <w:t>is the sheet index of the welded sheet related to the weld.</w:t>
              </w:r>
            </w:ins>
          </w:p>
        </w:tc>
      </w:tr>
    </w:tbl>
    <w:p w14:paraId="1284767B" w14:textId="02289F9F" w:rsidR="0019355F" w:rsidRPr="00E956F7" w:rsidRDefault="0019355F">
      <w:pPr>
        <w:pStyle w:val="BodyText"/>
        <w:autoSpaceDE w:val="0"/>
        <w:autoSpaceDN w:val="0"/>
        <w:adjustRightInd w:val="0"/>
        <w:rPr>
          <w:ins w:id="6694" w:author="LUEJE Claudia" w:date="2023-06-26T17:59:00Z"/>
          <w:szCs w:val="24"/>
        </w:rPr>
      </w:pPr>
    </w:p>
    <w:p w14:paraId="30636DE4" w14:textId="77777777" w:rsidR="00FC68DB" w:rsidRDefault="001332BD" w:rsidP="00212DAF">
      <w:pPr>
        <w:keepNext/>
        <w:rPr>
          <w:del w:id="6695" w:author="LUEJE Claudia" w:date="2023-06-26T17:59:00Z"/>
        </w:rPr>
      </w:pPr>
      <w:r w:rsidRPr="00E956F7">
        <w:rPr>
          <w:szCs w:val="24"/>
        </w:rPr>
        <w:t>Inside the χMCF File the following parameters can be specified</w:t>
      </w:r>
      <w:del w:id="6696" w:author="LUEJE Claudia" w:date="2023-06-26T17:59:00Z">
        <w:r w:rsidR="00FC68DB" w:rsidRPr="000A1B7B">
          <w:delText>:</w:delText>
        </w:r>
      </w:del>
    </w:p>
    <w:p w14:paraId="25F086C8" w14:textId="717B86E3" w:rsidR="001332BD" w:rsidRPr="00E956F7" w:rsidRDefault="0019355F">
      <w:pPr>
        <w:pStyle w:val="BodyText"/>
        <w:autoSpaceDE w:val="0"/>
        <w:autoSpaceDN w:val="0"/>
        <w:adjustRightInd w:val="0"/>
        <w:rPr>
          <w:ins w:id="6697" w:author="LUEJE Claudia" w:date="2023-06-26T17:59:00Z"/>
          <w:szCs w:val="24"/>
        </w:rPr>
      </w:pPr>
      <w:ins w:id="6698" w:author="LUEJE Claudia" w:date="2023-06-26T17:59:00Z">
        <w:r>
          <w:rPr>
            <w:szCs w:val="24"/>
          </w:rPr>
          <w:t xml:space="preserve"> as shown in </w:t>
        </w:r>
      </w:ins>
      <w:bookmarkStart w:id="6699" w:name="_Toc110532457"/>
      <w:r w:rsidRPr="0019355F">
        <w:rPr>
          <w:rStyle w:val="citetbl"/>
        </w:rPr>
        <w:t xml:space="preserve">Table </w:t>
      </w:r>
      <w:del w:id="6700" w:author="LUEJE Claudia" w:date="2023-06-26T17:59:00Z">
        <w:r w:rsidR="0025265B" w:rsidRPr="00F54804">
          <w:fldChar w:fldCharType="begin"/>
        </w:r>
        <w:r w:rsidR="0025265B" w:rsidRPr="00F54804">
          <w:delInstrText xml:space="preserve"> SEQ Table \* ARABIC </w:delInstrText>
        </w:r>
        <w:r w:rsidR="0025265B" w:rsidRPr="00F54804">
          <w:fldChar w:fldCharType="separate"/>
        </w:r>
        <w:r w:rsidR="0067475A">
          <w:rPr>
            <w:noProof/>
          </w:rPr>
          <w:delText>109</w:delText>
        </w:r>
        <w:r w:rsidR="0025265B" w:rsidRPr="00F54804">
          <w:fldChar w:fldCharType="end"/>
        </w:r>
      </w:del>
      <w:ins w:id="6701" w:author="LUEJE Claudia" w:date="2023-06-26T17:59:00Z">
        <w:r w:rsidRPr="0019355F">
          <w:rPr>
            <w:rStyle w:val="citetbl"/>
          </w:rPr>
          <w:t>109</w:t>
        </w:r>
        <w:r w:rsidR="001332BD" w:rsidRPr="00E956F7">
          <w:rPr>
            <w:szCs w:val="24"/>
          </w:rPr>
          <w:t>:</w:t>
        </w:r>
      </w:ins>
    </w:p>
    <w:p w14:paraId="176F5AF6" w14:textId="290854F2" w:rsidR="001332BD" w:rsidRPr="00E956F7" w:rsidRDefault="006F39DE">
      <w:pPr>
        <w:pStyle w:val="Tabletitle"/>
        <w:autoSpaceDE w:val="0"/>
        <w:autoSpaceDN w:val="0"/>
        <w:adjustRightInd w:val="0"/>
        <w:outlineLvl w:val="0"/>
        <w:rPr>
          <w:szCs w:val="24"/>
        </w:rPr>
      </w:pPr>
      <w:ins w:id="6702" w:author="LUEJE Claudia" w:date="2023-06-26T17:59:00Z">
        <w:r w:rsidRPr="00E956F7">
          <w:rPr>
            <w:szCs w:val="24"/>
          </w:rPr>
          <w:t>Table </w:t>
        </w:r>
        <w:r w:rsidR="001332BD" w:rsidRPr="00E956F7">
          <w:rPr>
            <w:szCs w:val="24"/>
          </w:rPr>
          <w:t>109</w:t>
        </w:r>
      </w:ins>
      <w:r w:rsidR="00140566" w:rsidRPr="00E956F7">
        <w:rPr>
          <w:szCs w:val="24"/>
        </w:rPr>
        <w:t xml:space="preserve"> </w:t>
      </w:r>
      <w:r w:rsidR="001332BD" w:rsidRPr="00E956F7">
        <w:rPr>
          <w:szCs w:val="24"/>
        </w:rPr>
        <w:t xml:space="preserve">— Parameters of </w:t>
      </w:r>
      <w:r w:rsidR="0020794F">
        <w:rPr>
          <w:szCs w:val="24"/>
        </w:rPr>
        <w:t>s</w:t>
      </w:r>
      <w:r w:rsidR="001332BD" w:rsidRPr="00E956F7">
        <w:rPr>
          <w:szCs w:val="24"/>
        </w:rPr>
        <w:t xml:space="preserve">ingle </w:t>
      </w:r>
      <w:r w:rsidR="0020794F">
        <w:rPr>
          <w:szCs w:val="24"/>
        </w:rPr>
        <w:t>s</w:t>
      </w:r>
      <w:r w:rsidR="001332BD" w:rsidRPr="00E956F7">
        <w:rPr>
          <w:szCs w:val="24"/>
        </w:rPr>
        <w:t xml:space="preserve">ided </w:t>
      </w:r>
      <w:r w:rsidR="0020794F">
        <w:rPr>
          <w:szCs w:val="24"/>
        </w:rPr>
        <w:t>d</w:t>
      </w:r>
      <w:r w:rsidR="001332BD" w:rsidRPr="00E956F7">
        <w:rPr>
          <w:szCs w:val="24"/>
        </w:rPr>
        <w:t xml:space="preserve">ouble </w:t>
      </w:r>
      <w:r w:rsidR="0020794F">
        <w:rPr>
          <w:szCs w:val="24"/>
        </w:rPr>
        <w:t>o</w:t>
      </w:r>
      <w:r w:rsidR="001332BD" w:rsidRPr="00E956F7">
        <w:rPr>
          <w:szCs w:val="24"/>
        </w:rPr>
        <w:t xml:space="preserve">verlap </w:t>
      </w:r>
      <w:r w:rsidR="0020794F">
        <w:rPr>
          <w:szCs w:val="24"/>
        </w:rPr>
        <w:t>w</w:t>
      </w:r>
      <w:r w:rsidR="001332BD" w:rsidRPr="00E956F7">
        <w:rPr>
          <w:szCs w:val="24"/>
        </w:rPr>
        <w:t>eld</w:t>
      </w:r>
      <w:bookmarkEnd w:id="6699"/>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1"/>
        <w:gridCol w:w="1433"/>
        <w:gridCol w:w="1365"/>
        <w:gridCol w:w="1434"/>
        <w:gridCol w:w="1531"/>
        <w:gridCol w:w="1567"/>
      </w:tblGrid>
      <w:tr w:rsidR="001332BD" w:rsidRPr="00B62EE5" w14:paraId="1EEF0396" w14:textId="77777777" w:rsidTr="009E00ED">
        <w:trPr>
          <w:tblHeader/>
          <w:jc w:val="center"/>
        </w:trPr>
        <w:tc>
          <w:tcPr>
            <w:tcW w:w="1191" w:type="dxa"/>
            <w:tcBorders>
              <w:top w:val="single" w:sz="12" w:space="0" w:color="auto"/>
              <w:bottom w:val="single" w:sz="12" w:space="0" w:color="auto"/>
            </w:tcBorders>
            <w:shd w:val="clear" w:color="auto" w:fill="F3F3F3"/>
          </w:tcPr>
          <w:p w14:paraId="1831F85F" w14:textId="24C9A15F" w:rsidR="001332BD" w:rsidRPr="00B62EE5" w:rsidRDefault="001332BD" w:rsidP="00140566">
            <w:pPr>
              <w:pStyle w:val="Tableheader"/>
              <w:autoSpaceDE w:val="0"/>
              <w:autoSpaceDN w:val="0"/>
              <w:adjustRightInd w:val="0"/>
              <w:rPr>
                <w:b/>
              </w:rPr>
            </w:pPr>
            <w:r w:rsidRPr="00B62EE5">
              <w:rPr>
                <w:b/>
                <w:szCs w:val="24"/>
              </w:rPr>
              <w:t>Parameter</w:t>
            </w:r>
          </w:p>
        </w:tc>
        <w:tc>
          <w:tcPr>
            <w:tcW w:w="1434" w:type="dxa"/>
            <w:tcBorders>
              <w:top w:val="single" w:sz="12" w:space="0" w:color="auto"/>
              <w:bottom w:val="single" w:sz="12" w:space="0" w:color="auto"/>
            </w:tcBorders>
            <w:shd w:val="clear" w:color="auto" w:fill="F3F3F3"/>
          </w:tcPr>
          <w:p w14:paraId="5012007E" w14:textId="4E9E2924" w:rsidR="001332BD" w:rsidRPr="00B62EE5" w:rsidRDefault="001332BD" w:rsidP="00140566">
            <w:pPr>
              <w:pStyle w:val="Tableheader"/>
              <w:autoSpaceDE w:val="0"/>
              <w:autoSpaceDN w:val="0"/>
              <w:adjustRightInd w:val="0"/>
              <w:rPr>
                <w:b/>
              </w:rPr>
            </w:pPr>
            <w:r w:rsidRPr="00B62EE5">
              <w:rPr>
                <w:b/>
                <w:szCs w:val="24"/>
              </w:rPr>
              <w:t>χMCF-</w:t>
            </w:r>
            <w:r w:rsidR="0020794F" w:rsidRPr="00B62EE5">
              <w:rPr>
                <w:b/>
                <w:szCs w:val="24"/>
              </w:rPr>
              <w:t>k</w:t>
            </w:r>
            <w:r w:rsidRPr="00B62EE5">
              <w:rPr>
                <w:b/>
                <w:szCs w:val="24"/>
              </w:rPr>
              <w:t>ey</w:t>
            </w:r>
          </w:p>
        </w:tc>
        <w:tc>
          <w:tcPr>
            <w:tcW w:w="1365" w:type="dxa"/>
            <w:tcBorders>
              <w:top w:val="single" w:sz="12" w:space="0" w:color="auto"/>
              <w:bottom w:val="single" w:sz="12" w:space="0" w:color="auto"/>
            </w:tcBorders>
            <w:shd w:val="clear" w:color="auto" w:fill="F3F3F3"/>
          </w:tcPr>
          <w:p w14:paraId="5DA9D383" w14:textId="2CE1189A" w:rsidR="001332BD" w:rsidRPr="00B62EE5" w:rsidRDefault="001332BD" w:rsidP="00140566">
            <w:pPr>
              <w:pStyle w:val="Tableheader"/>
              <w:autoSpaceDE w:val="0"/>
              <w:autoSpaceDN w:val="0"/>
              <w:adjustRightInd w:val="0"/>
              <w:rPr>
                <w:b/>
              </w:rPr>
            </w:pPr>
            <w:r w:rsidRPr="00B62EE5">
              <w:rPr>
                <w:b/>
                <w:szCs w:val="24"/>
              </w:rPr>
              <w:t>Multiplicity</w:t>
            </w:r>
          </w:p>
        </w:tc>
        <w:tc>
          <w:tcPr>
            <w:tcW w:w="1437" w:type="dxa"/>
            <w:tcBorders>
              <w:top w:val="single" w:sz="12" w:space="0" w:color="auto"/>
              <w:bottom w:val="single" w:sz="12" w:space="0" w:color="auto"/>
            </w:tcBorders>
            <w:shd w:val="clear" w:color="auto" w:fill="F3F3F3"/>
          </w:tcPr>
          <w:p w14:paraId="57243E73" w14:textId="79A90D81" w:rsidR="001332BD" w:rsidRPr="00B62EE5" w:rsidRDefault="001332BD" w:rsidP="00140566">
            <w:pPr>
              <w:pStyle w:val="Tableheader"/>
              <w:autoSpaceDE w:val="0"/>
              <w:autoSpaceDN w:val="0"/>
              <w:adjustRightInd w:val="0"/>
              <w:rPr>
                <w:b/>
              </w:rPr>
            </w:pPr>
            <w:r w:rsidRPr="00B62EE5">
              <w:rPr>
                <w:b/>
                <w:szCs w:val="24"/>
              </w:rPr>
              <w:t xml:space="preserve">Value </w:t>
            </w:r>
            <w:r w:rsidR="0020794F" w:rsidRPr="00B62EE5">
              <w:rPr>
                <w:b/>
                <w:szCs w:val="24"/>
              </w:rPr>
              <w:t>r</w:t>
            </w:r>
            <w:r w:rsidRPr="00B62EE5">
              <w:rPr>
                <w:b/>
                <w:szCs w:val="24"/>
              </w:rPr>
              <w:t>ange</w:t>
            </w:r>
          </w:p>
        </w:tc>
        <w:tc>
          <w:tcPr>
            <w:tcW w:w="1534" w:type="dxa"/>
            <w:tcBorders>
              <w:top w:val="single" w:sz="12" w:space="0" w:color="auto"/>
              <w:bottom w:val="single" w:sz="12" w:space="0" w:color="auto"/>
            </w:tcBorders>
            <w:shd w:val="clear" w:color="auto" w:fill="F3F3F3"/>
          </w:tcPr>
          <w:p w14:paraId="247CB744" w14:textId="41CFD9C8" w:rsidR="001332BD" w:rsidRPr="00B62EE5" w:rsidRDefault="001332BD" w:rsidP="00140566">
            <w:pPr>
              <w:pStyle w:val="Tableheader"/>
              <w:autoSpaceDE w:val="0"/>
              <w:autoSpaceDN w:val="0"/>
              <w:adjustRightInd w:val="0"/>
              <w:rPr>
                <w:b/>
              </w:rPr>
            </w:pPr>
            <w:r w:rsidRPr="00B62EE5">
              <w:rPr>
                <w:b/>
                <w:szCs w:val="24"/>
              </w:rPr>
              <w:t>Use</w:t>
            </w:r>
          </w:p>
        </w:tc>
        <w:tc>
          <w:tcPr>
            <w:tcW w:w="1570" w:type="dxa"/>
            <w:tcBorders>
              <w:top w:val="single" w:sz="12" w:space="0" w:color="auto"/>
              <w:bottom w:val="single" w:sz="12" w:space="0" w:color="auto"/>
            </w:tcBorders>
            <w:shd w:val="clear" w:color="auto" w:fill="F3F3F3"/>
          </w:tcPr>
          <w:p w14:paraId="5F8F7E59" w14:textId="4664FA84" w:rsidR="001332BD" w:rsidRPr="00B62EE5" w:rsidRDefault="001332BD" w:rsidP="00140566">
            <w:pPr>
              <w:pStyle w:val="Tableheader"/>
              <w:autoSpaceDE w:val="0"/>
              <w:autoSpaceDN w:val="0"/>
              <w:adjustRightInd w:val="0"/>
              <w:rPr>
                <w:b/>
              </w:rPr>
            </w:pPr>
            <w:r w:rsidRPr="00B62EE5">
              <w:rPr>
                <w:b/>
                <w:szCs w:val="24"/>
              </w:rPr>
              <w:t xml:space="preserve">Default </w:t>
            </w:r>
            <w:r w:rsidR="0020794F" w:rsidRPr="00B62EE5">
              <w:rPr>
                <w:b/>
                <w:szCs w:val="24"/>
              </w:rPr>
              <w:t>v</w:t>
            </w:r>
            <w:r w:rsidRPr="00B62EE5">
              <w:rPr>
                <w:b/>
                <w:szCs w:val="24"/>
              </w:rPr>
              <w:t>alue</w:t>
            </w:r>
          </w:p>
        </w:tc>
      </w:tr>
      <w:tr w:rsidR="001332BD" w:rsidRPr="00E956F7" w14:paraId="3F77DC40" w14:textId="77777777" w:rsidTr="009E00ED">
        <w:trPr>
          <w:jc w:val="center"/>
        </w:trPr>
        <w:tc>
          <w:tcPr>
            <w:tcW w:w="1191" w:type="dxa"/>
            <w:tcBorders>
              <w:top w:val="single" w:sz="12" w:space="0" w:color="auto"/>
            </w:tcBorders>
            <w:vAlign w:val="bottom"/>
          </w:tcPr>
          <w:p w14:paraId="52695082" w14:textId="76641694" w:rsidR="001332BD" w:rsidRPr="00E956F7" w:rsidRDefault="001332BD" w:rsidP="00140566">
            <w:pPr>
              <w:pStyle w:val="Tablebody"/>
              <w:autoSpaceDE w:val="0"/>
              <w:autoSpaceDN w:val="0"/>
              <w:adjustRightInd w:val="0"/>
            </w:pPr>
            <w:r w:rsidRPr="00E956F7">
              <w:rPr>
                <w:szCs w:val="24"/>
              </w:rPr>
              <w:t>a</w:t>
            </w:r>
          </w:p>
        </w:tc>
        <w:tc>
          <w:tcPr>
            <w:tcW w:w="1434" w:type="dxa"/>
            <w:tcBorders>
              <w:top w:val="single" w:sz="12" w:space="0" w:color="auto"/>
            </w:tcBorders>
            <w:vAlign w:val="bottom"/>
          </w:tcPr>
          <w:p w14:paraId="2D425BDA" w14:textId="3A02D00E" w:rsidR="001332BD" w:rsidRPr="00E956F7" w:rsidRDefault="001332BD" w:rsidP="00140566">
            <w:pPr>
              <w:pStyle w:val="Tablebody"/>
              <w:autoSpaceDE w:val="0"/>
              <w:autoSpaceDN w:val="0"/>
              <w:adjustRightInd w:val="0"/>
            </w:pPr>
            <w:r w:rsidRPr="00E956F7">
              <w:rPr>
                <w:szCs w:val="24"/>
              </w:rPr>
              <w:t>thickness</w:t>
            </w:r>
          </w:p>
        </w:tc>
        <w:tc>
          <w:tcPr>
            <w:tcW w:w="1365" w:type="dxa"/>
            <w:tcBorders>
              <w:top w:val="single" w:sz="12" w:space="0" w:color="auto"/>
            </w:tcBorders>
            <w:vAlign w:val="bottom"/>
          </w:tcPr>
          <w:p w14:paraId="65CA7EC1" w14:textId="29037E6A" w:rsidR="001332BD" w:rsidRPr="00E956F7" w:rsidRDefault="001332BD" w:rsidP="00140566">
            <w:pPr>
              <w:pStyle w:val="Tablebody"/>
              <w:autoSpaceDE w:val="0"/>
              <w:autoSpaceDN w:val="0"/>
              <w:adjustRightInd w:val="0"/>
            </w:pPr>
            <w:r w:rsidRPr="00E956F7">
              <w:rPr>
                <w:szCs w:val="24"/>
              </w:rPr>
              <w:t>2</w:t>
            </w:r>
          </w:p>
        </w:tc>
        <w:tc>
          <w:tcPr>
            <w:tcW w:w="1437" w:type="dxa"/>
            <w:tcBorders>
              <w:top w:val="single" w:sz="12" w:space="0" w:color="auto"/>
            </w:tcBorders>
            <w:vAlign w:val="bottom"/>
          </w:tcPr>
          <w:p w14:paraId="246D93AC" w14:textId="0768F22A" w:rsidR="001332BD" w:rsidRPr="00E956F7" w:rsidRDefault="001332BD" w:rsidP="00140566">
            <w:pPr>
              <w:pStyle w:val="Tablebody"/>
              <w:autoSpaceDE w:val="0"/>
              <w:autoSpaceDN w:val="0"/>
              <w:adjustRightInd w:val="0"/>
            </w:pPr>
            <w:r w:rsidRPr="00E956F7">
              <w:rPr>
                <w:szCs w:val="24"/>
              </w:rPr>
              <w:t>≥ 0</w:t>
            </w:r>
          </w:p>
        </w:tc>
        <w:tc>
          <w:tcPr>
            <w:tcW w:w="1534" w:type="dxa"/>
            <w:tcBorders>
              <w:top w:val="single" w:sz="12" w:space="0" w:color="auto"/>
            </w:tcBorders>
            <w:vAlign w:val="bottom"/>
          </w:tcPr>
          <w:p w14:paraId="1AC6F3FF" w14:textId="5AA6FD22" w:rsidR="001332BD" w:rsidRPr="00E956F7" w:rsidRDefault="001332BD" w:rsidP="00140566">
            <w:pPr>
              <w:pStyle w:val="Tablebody"/>
              <w:autoSpaceDE w:val="0"/>
              <w:autoSpaceDN w:val="0"/>
              <w:adjustRightInd w:val="0"/>
            </w:pPr>
            <w:r w:rsidRPr="00E956F7">
              <w:rPr>
                <w:szCs w:val="24"/>
              </w:rPr>
              <w:t>Optional</w:t>
            </w:r>
          </w:p>
        </w:tc>
        <w:tc>
          <w:tcPr>
            <w:tcW w:w="1570" w:type="dxa"/>
            <w:tcBorders>
              <w:top w:val="single" w:sz="12" w:space="0" w:color="auto"/>
            </w:tcBorders>
            <w:vAlign w:val="bottom"/>
          </w:tcPr>
          <w:p w14:paraId="5D8B2E30" w14:textId="173B82AD" w:rsidR="001332BD" w:rsidRPr="00E956F7" w:rsidRDefault="001332BD" w:rsidP="00140566">
            <w:pPr>
              <w:pStyle w:val="Tablebody"/>
              <w:autoSpaceDE w:val="0"/>
              <w:autoSpaceDN w:val="0"/>
              <w:adjustRightInd w:val="0"/>
            </w:pPr>
            <w:r w:rsidRPr="00E956F7">
              <w:rPr>
                <w:szCs w:val="24"/>
              </w:rPr>
              <w:t>-</w:t>
            </w:r>
          </w:p>
        </w:tc>
      </w:tr>
      <w:tr w:rsidR="001332BD" w:rsidRPr="00E956F7" w14:paraId="1A93F4EB" w14:textId="77777777" w:rsidTr="009E00ED">
        <w:trPr>
          <w:jc w:val="center"/>
        </w:trPr>
        <w:tc>
          <w:tcPr>
            <w:tcW w:w="1191" w:type="dxa"/>
            <w:vAlign w:val="bottom"/>
          </w:tcPr>
          <w:p w14:paraId="744963E8" w14:textId="581E48A8" w:rsidR="001332BD" w:rsidRPr="00E956F7" w:rsidRDefault="001332BD" w:rsidP="00140566">
            <w:pPr>
              <w:pStyle w:val="Tablebody"/>
              <w:autoSpaceDE w:val="0"/>
              <w:autoSpaceDN w:val="0"/>
              <w:adjustRightInd w:val="0"/>
            </w:pPr>
            <w:r w:rsidRPr="00E956F7">
              <w:rPr>
                <w:szCs w:val="24"/>
              </w:rPr>
              <w:t>β</w:t>
            </w:r>
          </w:p>
        </w:tc>
        <w:tc>
          <w:tcPr>
            <w:tcW w:w="1434" w:type="dxa"/>
            <w:vAlign w:val="bottom"/>
          </w:tcPr>
          <w:p w14:paraId="3E8AA142" w14:textId="2F75CA9A" w:rsidR="001332BD" w:rsidRPr="00E956F7" w:rsidRDefault="001332BD" w:rsidP="00140566">
            <w:pPr>
              <w:pStyle w:val="Tablebody"/>
              <w:autoSpaceDE w:val="0"/>
              <w:autoSpaceDN w:val="0"/>
              <w:adjustRightInd w:val="0"/>
            </w:pPr>
            <w:r w:rsidRPr="00E956F7">
              <w:rPr>
                <w:szCs w:val="24"/>
              </w:rPr>
              <w:t>angle</w:t>
            </w:r>
          </w:p>
        </w:tc>
        <w:tc>
          <w:tcPr>
            <w:tcW w:w="1365" w:type="dxa"/>
            <w:vAlign w:val="bottom"/>
          </w:tcPr>
          <w:p w14:paraId="6759430E" w14:textId="4B9E2BA2" w:rsidR="001332BD" w:rsidRPr="00E956F7" w:rsidRDefault="001332BD" w:rsidP="00140566">
            <w:pPr>
              <w:pStyle w:val="Tablebody"/>
              <w:autoSpaceDE w:val="0"/>
              <w:autoSpaceDN w:val="0"/>
              <w:adjustRightInd w:val="0"/>
            </w:pPr>
            <w:r w:rsidRPr="00E956F7">
              <w:rPr>
                <w:szCs w:val="24"/>
              </w:rPr>
              <w:t>0 – 2</w:t>
            </w:r>
          </w:p>
        </w:tc>
        <w:tc>
          <w:tcPr>
            <w:tcW w:w="1437" w:type="dxa"/>
            <w:vAlign w:val="bottom"/>
          </w:tcPr>
          <w:p w14:paraId="666E675F" w14:textId="3D32C882" w:rsidR="001332BD" w:rsidRPr="00E956F7" w:rsidRDefault="001332BD" w:rsidP="00140566">
            <w:pPr>
              <w:pStyle w:val="Tablebody"/>
              <w:autoSpaceDE w:val="0"/>
              <w:autoSpaceDN w:val="0"/>
              <w:adjustRightInd w:val="0"/>
            </w:pPr>
            <w:r w:rsidRPr="00E956F7">
              <w:rPr>
                <w:szCs w:val="24"/>
              </w:rPr>
              <w:t>≥ 0</w:t>
            </w:r>
          </w:p>
        </w:tc>
        <w:tc>
          <w:tcPr>
            <w:tcW w:w="1534" w:type="dxa"/>
            <w:vAlign w:val="bottom"/>
          </w:tcPr>
          <w:p w14:paraId="348087F2" w14:textId="3E9C699D" w:rsidR="001332BD" w:rsidRPr="00E956F7" w:rsidRDefault="001332BD" w:rsidP="00140566">
            <w:pPr>
              <w:pStyle w:val="Tablebody"/>
              <w:autoSpaceDE w:val="0"/>
              <w:autoSpaceDN w:val="0"/>
              <w:adjustRightInd w:val="0"/>
            </w:pPr>
            <w:r w:rsidRPr="00E956F7">
              <w:rPr>
                <w:szCs w:val="24"/>
              </w:rPr>
              <w:t>Optional</w:t>
            </w:r>
          </w:p>
        </w:tc>
        <w:tc>
          <w:tcPr>
            <w:tcW w:w="1570" w:type="dxa"/>
            <w:vAlign w:val="bottom"/>
          </w:tcPr>
          <w:p w14:paraId="41EC1FFD" w14:textId="3F8DC914" w:rsidR="001332BD" w:rsidRPr="00E956F7" w:rsidRDefault="001332BD" w:rsidP="00140566">
            <w:pPr>
              <w:pStyle w:val="Tablebody"/>
              <w:autoSpaceDE w:val="0"/>
              <w:autoSpaceDN w:val="0"/>
              <w:adjustRightInd w:val="0"/>
            </w:pPr>
            <w:r w:rsidRPr="00E956F7">
              <w:rPr>
                <w:szCs w:val="24"/>
              </w:rPr>
              <w:t>45</w:t>
            </w:r>
            <w:r w:rsidR="00140566" w:rsidRPr="00E956F7">
              <w:rPr>
                <w:szCs w:val="24"/>
              </w:rPr>
              <w:t> </w:t>
            </w:r>
            <w:r w:rsidRPr="00E956F7">
              <w:rPr>
                <w:szCs w:val="24"/>
              </w:rPr>
              <w:t>[deg]</w:t>
            </w:r>
          </w:p>
        </w:tc>
      </w:tr>
      <w:tr w:rsidR="001332BD" w:rsidRPr="00E956F7" w14:paraId="7BE08137" w14:textId="77777777" w:rsidTr="009E00ED">
        <w:trPr>
          <w:jc w:val="center"/>
        </w:trPr>
        <w:tc>
          <w:tcPr>
            <w:tcW w:w="1191" w:type="dxa"/>
            <w:vAlign w:val="bottom"/>
          </w:tcPr>
          <w:p w14:paraId="3927A434" w14:textId="0459DA05" w:rsidR="001332BD" w:rsidRPr="00E956F7" w:rsidRDefault="001332BD" w:rsidP="00140566">
            <w:pPr>
              <w:pStyle w:val="Tablebody"/>
              <w:autoSpaceDE w:val="0"/>
              <w:autoSpaceDN w:val="0"/>
              <w:adjustRightInd w:val="0"/>
            </w:pPr>
            <w:r w:rsidRPr="00E956F7">
              <w:rPr>
                <w:szCs w:val="24"/>
              </w:rPr>
              <w:t>η</w:t>
            </w:r>
          </w:p>
        </w:tc>
        <w:tc>
          <w:tcPr>
            <w:tcW w:w="1434" w:type="dxa"/>
            <w:vAlign w:val="bottom"/>
          </w:tcPr>
          <w:p w14:paraId="40D327A5" w14:textId="4D474525" w:rsidR="001332BD" w:rsidRPr="00E956F7" w:rsidRDefault="001332BD" w:rsidP="00140566">
            <w:pPr>
              <w:pStyle w:val="Tablebody"/>
              <w:autoSpaceDE w:val="0"/>
              <w:autoSpaceDN w:val="0"/>
              <w:adjustRightInd w:val="0"/>
            </w:pPr>
            <w:r w:rsidRPr="00E956F7">
              <w:rPr>
                <w:szCs w:val="24"/>
              </w:rPr>
              <w:t>penetration</w:t>
            </w:r>
          </w:p>
        </w:tc>
        <w:tc>
          <w:tcPr>
            <w:tcW w:w="1365" w:type="dxa"/>
            <w:vAlign w:val="bottom"/>
          </w:tcPr>
          <w:p w14:paraId="7FA4CD17" w14:textId="50DF2904" w:rsidR="001332BD" w:rsidRPr="00E956F7" w:rsidRDefault="001332BD" w:rsidP="00140566">
            <w:pPr>
              <w:pStyle w:val="Tablebody"/>
              <w:autoSpaceDE w:val="0"/>
              <w:autoSpaceDN w:val="0"/>
              <w:adjustRightInd w:val="0"/>
            </w:pPr>
            <w:r w:rsidRPr="00E956F7">
              <w:rPr>
                <w:szCs w:val="24"/>
              </w:rPr>
              <w:t>0 – 2</w:t>
            </w:r>
          </w:p>
        </w:tc>
        <w:tc>
          <w:tcPr>
            <w:tcW w:w="1437" w:type="dxa"/>
            <w:vAlign w:val="bottom"/>
          </w:tcPr>
          <w:p w14:paraId="705CD7A0" w14:textId="69157599" w:rsidR="001332BD" w:rsidRPr="00E956F7" w:rsidRDefault="001332BD" w:rsidP="00140566">
            <w:pPr>
              <w:pStyle w:val="Tablebody"/>
              <w:autoSpaceDE w:val="0"/>
              <w:autoSpaceDN w:val="0"/>
              <w:adjustRightInd w:val="0"/>
            </w:pPr>
            <w:r w:rsidRPr="00E956F7">
              <w:rPr>
                <w:szCs w:val="24"/>
              </w:rPr>
              <w:t>0 ≤ η ≤ 1</w:t>
            </w:r>
          </w:p>
        </w:tc>
        <w:tc>
          <w:tcPr>
            <w:tcW w:w="1534" w:type="dxa"/>
            <w:vAlign w:val="bottom"/>
          </w:tcPr>
          <w:p w14:paraId="34C90119" w14:textId="437B2C33" w:rsidR="001332BD" w:rsidRPr="00E956F7" w:rsidRDefault="001332BD" w:rsidP="00140566">
            <w:pPr>
              <w:pStyle w:val="Tablebody"/>
              <w:autoSpaceDE w:val="0"/>
              <w:autoSpaceDN w:val="0"/>
              <w:adjustRightInd w:val="0"/>
            </w:pPr>
            <w:r w:rsidRPr="00E956F7">
              <w:rPr>
                <w:szCs w:val="24"/>
              </w:rPr>
              <w:t>Optional</w:t>
            </w:r>
          </w:p>
        </w:tc>
        <w:tc>
          <w:tcPr>
            <w:tcW w:w="1570" w:type="dxa"/>
            <w:vAlign w:val="bottom"/>
          </w:tcPr>
          <w:p w14:paraId="1E3BEC2F" w14:textId="2D2040DB" w:rsidR="001332BD" w:rsidRPr="00E956F7" w:rsidRDefault="001332BD" w:rsidP="00140566">
            <w:pPr>
              <w:pStyle w:val="Tablebody"/>
              <w:autoSpaceDE w:val="0"/>
              <w:autoSpaceDN w:val="0"/>
              <w:adjustRightInd w:val="0"/>
            </w:pPr>
            <w:r w:rsidRPr="00E956F7">
              <w:rPr>
                <w:szCs w:val="24"/>
              </w:rPr>
              <w:t>0</w:t>
            </w:r>
          </w:p>
        </w:tc>
      </w:tr>
    </w:tbl>
    <w:p w14:paraId="1972012B" w14:textId="16A10055" w:rsidR="001332BD" w:rsidRPr="00E956F7" w:rsidRDefault="001332BD">
      <w:pPr>
        <w:pStyle w:val="BodyText"/>
        <w:autoSpaceDE w:val="0"/>
        <w:autoSpaceDN w:val="0"/>
        <w:adjustRightInd w:val="0"/>
        <w:rPr>
          <w:szCs w:val="24"/>
        </w:rPr>
      </w:pPr>
      <w:r w:rsidRPr="00E956F7">
        <w:rPr>
          <w:szCs w:val="24"/>
        </w:rPr>
        <w:t>All other parameters are provided by the model itself and are partially used to specify parameters of the weld.</w:t>
      </w:r>
    </w:p>
    <w:p w14:paraId="45A39235" w14:textId="445C5D88"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703" w:name="_Toc338939113"/>
      <w:bookmarkStart w:id="6704" w:name="_Toc3557039"/>
      <w:bookmarkStart w:id="6705" w:name="_Toc34747289"/>
      <w:bookmarkStart w:id="6706" w:name="_Toc77102108"/>
      <w:r w:rsidRPr="00E956F7">
        <w:rPr>
          <w:rFonts w:eastAsia="Times New Roman"/>
          <w:szCs w:val="24"/>
        </w:rPr>
        <w:t>Double-</w:t>
      </w:r>
      <w:r w:rsidR="00AE5B94">
        <w:rPr>
          <w:rFonts w:eastAsia="Times New Roman"/>
          <w:szCs w:val="24"/>
        </w:rPr>
        <w:t>s</w:t>
      </w:r>
      <w:r w:rsidRPr="00E956F7">
        <w:rPr>
          <w:rFonts w:eastAsia="Times New Roman"/>
          <w:szCs w:val="24"/>
        </w:rPr>
        <w:t xml:space="preserve">ided </w:t>
      </w:r>
      <w:r w:rsidR="00AE5B94">
        <w:rPr>
          <w:rFonts w:eastAsia="Times New Roman"/>
          <w:szCs w:val="24"/>
        </w:rPr>
        <w:t>d</w:t>
      </w:r>
      <w:r w:rsidRPr="00E956F7">
        <w:rPr>
          <w:rFonts w:eastAsia="Times New Roman"/>
          <w:szCs w:val="24"/>
        </w:rPr>
        <w:t xml:space="preserve">ouble </w:t>
      </w:r>
      <w:r w:rsidR="00AE5B94">
        <w:rPr>
          <w:rFonts w:eastAsia="Times New Roman"/>
          <w:szCs w:val="24"/>
        </w:rPr>
        <w:t>ov</w:t>
      </w:r>
      <w:r w:rsidRPr="00E956F7">
        <w:rPr>
          <w:rFonts w:eastAsia="Times New Roman"/>
          <w:szCs w:val="24"/>
        </w:rPr>
        <w:t xml:space="preserve">erlap </w:t>
      </w:r>
      <w:r w:rsidR="00AE5B94">
        <w:rPr>
          <w:rFonts w:eastAsia="Times New Roman"/>
          <w:szCs w:val="24"/>
        </w:rPr>
        <w:t>w</w:t>
      </w:r>
      <w:r w:rsidRPr="00E956F7">
        <w:rPr>
          <w:rFonts w:eastAsia="Times New Roman"/>
          <w:szCs w:val="24"/>
        </w:rPr>
        <w:t>eld</w:t>
      </w:r>
      <w:bookmarkEnd w:id="6703"/>
      <w:bookmarkEnd w:id="6704"/>
      <w:bookmarkEnd w:id="6705"/>
      <w:bookmarkEnd w:id="6706"/>
    </w:p>
    <w:p w14:paraId="2F2CCEF3" w14:textId="7038C0B9" w:rsidR="001332BD" w:rsidRPr="00E956F7" w:rsidRDefault="001332BD">
      <w:pPr>
        <w:pStyle w:val="BodyText"/>
        <w:autoSpaceDE w:val="0"/>
        <w:autoSpaceDN w:val="0"/>
        <w:adjustRightInd w:val="0"/>
        <w:rPr>
          <w:szCs w:val="24"/>
        </w:rPr>
      </w:pPr>
      <w:r w:rsidRPr="00E956F7">
        <w:rPr>
          <w:szCs w:val="24"/>
        </w:rPr>
        <w:t xml:space="preserve">A </w:t>
      </w:r>
      <w:r w:rsidR="00AE5B94">
        <w:rPr>
          <w:szCs w:val="24"/>
        </w:rPr>
        <w:t>d</w:t>
      </w:r>
      <w:r w:rsidRPr="00E956F7">
        <w:rPr>
          <w:szCs w:val="24"/>
        </w:rPr>
        <w:t>ouble-</w:t>
      </w:r>
      <w:r w:rsidR="00AE5B94">
        <w:rPr>
          <w:szCs w:val="24"/>
        </w:rPr>
        <w:t>s</w:t>
      </w:r>
      <w:r w:rsidRPr="00E956F7">
        <w:rPr>
          <w:szCs w:val="24"/>
        </w:rPr>
        <w:t xml:space="preserve">ided </w:t>
      </w:r>
      <w:r w:rsidR="00AE5B94">
        <w:rPr>
          <w:szCs w:val="24"/>
        </w:rPr>
        <w:t>d</w:t>
      </w:r>
      <w:r w:rsidRPr="00E956F7">
        <w:rPr>
          <w:szCs w:val="24"/>
        </w:rPr>
        <w:t xml:space="preserve">ouble </w:t>
      </w:r>
      <w:r w:rsidR="00AE5B94">
        <w:rPr>
          <w:szCs w:val="24"/>
        </w:rPr>
        <w:t>o</w:t>
      </w:r>
      <w:r w:rsidRPr="00E956F7">
        <w:rPr>
          <w:szCs w:val="24"/>
        </w:rPr>
        <w:t xml:space="preserve">verlap </w:t>
      </w:r>
      <w:r w:rsidR="00AE5B94">
        <w:rPr>
          <w:szCs w:val="24"/>
        </w:rPr>
        <w:t>w</w:t>
      </w:r>
      <w:r w:rsidRPr="00E956F7">
        <w:rPr>
          <w:szCs w:val="24"/>
        </w:rPr>
        <w:t>eld can have the welds on both sides of the base sheet.</w:t>
      </w:r>
    </w:p>
    <w:p w14:paraId="650C15FE" w14:textId="2835AE9D"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Sheet </w:t>
      </w:r>
      <w:r w:rsidR="00AE5B94">
        <w:rPr>
          <w:rFonts w:eastAsia="Times New Roman"/>
          <w:szCs w:val="24"/>
        </w:rPr>
        <w:t>p</w:t>
      </w:r>
      <w:r w:rsidRPr="00E956F7">
        <w:rPr>
          <w:rFonts w:eastAsia="Times New Roman"/>
          <w:szCs w:val="24"/>
        </w:rPr>
        <w:t>arameters</w:t>
      </w:r>
    </w:p>
    <w:p w14:paraId="2AF2A21C" w14:textId="77777777" w:rsidR="00FC68DB" w:rsidRPr="005C2D94" w:rsidRDefault="00FC68DB" w:rsidP="00B202D2">
      <w:pPr>
        <w:rPr>
          <w:del w:id="6707" w:author="LUEJE Claudia" w:date="2023-06-26T17:59:00Z"/>
        </w:rPr>
      </w:pPr>
      <w:del w:id="6708" w:author="LUEJE Claudia" w:date="2023-06-26T17:59:00Z">
        <w:r w:rsidRPr="005C2D94">
          <w:delText>The parameters to describe the connection are:</w:delText>
        </w:r>
      </w:del>
    </w:p>
    <w:p w14:paraId="3941D886" w14:textId="77777777" w:rsidR="00FC68DB" w:rsidRPr="0013175B" w:rsidRDefault="00FC68DB" w:rsidP="001513D1">
      <w:pPr>
        <w:pStyle w:val="ListBullet"/>
        <w:numPr>
          <w:ilvl w:val="0"/>
          <w:numId w:val="9"/>
        </w:numPr>
        <w:rPr>
          <w:del w:id="6709" w:author="LUEJE Claudia" w:date="2023-06-26T17:59:00Z"/>
          <w:rFonts w:ascii="Cambria" w:hAnsi="Cambria"/>
          <w:lang w:val="en-GB"/>
        </w:rPr>
      </w:pPr>
      <w:del w:id="6710"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C2620B">
          <w:rPr>
            <w:rFonts w:ascii="Cambria" w:hAnsi="Cambria"/>
            <w:lang w:val="en-GB"/>
          </w:rPr>
          <w:delText>;</w:delText>
        </w:r>
      </w:del>
    </w:p>
    <w:p w14:paraId="2E1C6A0B" w14:textId="77777777" w:rsidR="00FC68DB" w:rsidRPr="0013175B" w:rsidRDefault="00FC68DB" w:rsidP="001513D1">
      <w:pPr>
        <w:pStyle w:val="ListBullet"/>
        <w:numPr>
          <w:ilvl w:val="0"/>
          <w:numId w:val="9"/>
        </w:numPr>
        <w:rPr>
          <w:del w:id="6711" w:author="LUEJE Claudia" w:date="2023-06-26T17:59:00Z"/>
          <w:rFonts w:ascii="Cambria" w:hAnsi="Cambria"/>
          <w:lang w:val="en-GB"/>
        </w:rPr>
      </w:pPr>
      <w:del w:id="671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4"/>
            <w:szCs w:val="28"/>
            <w:lang w:val="en-GB"/>
          </w:rPr>
          <w:delText>, t</w:delText>
        </w:r>
        <w:r w:rsidRPr="0013175B">
          <w:rPr>
            <w:rFonts w:ascii="Cambria" w:hAnsi="Cambria"/>
            <w:sz w:val="24"/>
            <w:szCs w:val="28"/>
            <w:vertAlign w:val="subscript"/>
            <w:lang w:val="en-GB"/>
          </w:rPr>
          <w:delText>2</w:delText>
        </w:r>
        <w:r w:rsidRPr="0013175B">
          <w:rPr>
            <w:rFonts w:ascii="Cambria" w:hAnsi="Cambria"/>
            <w:lang w:val="en-GB"/>
          </w:rPr>
          <w:tab/>
        </w:r>
        <w:r w:rsidR="00C2620B">
          <w:rPr>
            <w:rFonts w:ascii="Cambria" w:hAnsi="Cambria"/>
            <w:lang w:val="en-GB"/>
          </w:rPr>
          <w:tab/>
        </w:r>
        <w:r w:rsidRPr="0013175B">
          <w:rPr>
            <w:rFonts w:ascii="Cambria" w:hAnsi="Cambria"/>
            <w:lang w:val="en-GB"/>
          </w:rPr>
          <w:delText>Thicknesses of welded sheets</w:delText>
        </w:r>
        <w:r w:rsidR="00C2620B">
          <w:rPr>
            <w:rFonts w:ascii="Cambria" w:hAnsi="Cambria"/>
            <w:lang w:val="en-GB"/>
          </w:rPr>
          <w:delText>;</w:delText>
        </w:r>
      </w:del>
    </w:p>
    <w:p w14:paraId="131CE7EA" w14:textId="77777777" w:rsidR="00FC68DB" w:rsidRPr="0013175B" w:rsidRDefault="00FC68DB" w:rsidP="001513D1">
      <w:pPr>
        <w:pStyle w:val="ListBullet"/>
        <w:numPr>
          <w:ilvl w:val="0"/>
          <w:numId w:val="9"/>
        </w:numPr>
        <w:rPr>
          <w:del w:id="6713" w:author="LUEJE Claudia" w:date="2023-06-26T17:59:00Z"/>
          <w:rFonts w:ascii="Cambria" w:hAnsi="Cambria"/>
          <w:lang w:val="en-GB"/>
        </w:rPr>
      </w:pPr>
      <w:del w:id="6714" w:author="LUEJE Claudia" w:date="2023-06-26T17:59:00Z">
        <w:r w:rsidRPr="0013175B">
          <w:rPr>
            <w:rFonts w:ascii="Cambria" w:hAnsi="Cambria"/>
            <w:sz w:val="24"/>
            <w:szCs w:val="28"/>
            <w:lang w:val="en-GB"/>
          </w:rPr>
          <w:delText>c</w:delText>
        </w:r>
        <w:r w:rsidRPr="0013175B">
          <w:rPr>
            <w:rFonts w:ascii="Cambria" w:hAnsi="Cambria"/>
            <w:sz w:val="24"/>
            <w:szCs w:val="28"/>
            <w:vertAlign w:val="subscript"/>
            <w:lang w:val="en-GB"/>
          </w:rPr>
          <w:delText>1</w:delText>
        </w:r>
        <w:r w:rsidRPr="0013175B">
          <w:rPr>
            <w:rFonts w:ascii="Cambria" w:hAnsi="Cambria"/>
            <w:sz w:val="24"/>
            <w:szCs w:val="28"/>
            <w:lang w:val="en-GB"/>
          </w:rPr>
          <w:delText>, c</w:delText>
        </w:r>
        <w:r w:rsidRPr="0013175B">
          <w:rPr>
            <w:rFonts w:ascii="Cambria" w:hAnsi="Cambria"/>
            <w:sz w:val="24"/>
            <w:szCs w:val="28"/>
            <w:vertAlign w:val="subscript"/>
            <w:lang w:val="en-GB"/>
          </w:rPr>
          <w:delText>2</w:delText>
        </w:r>
        <w:r w:rsidRPr="0013175B">
          <w:rPr>
            <w:rFonts w:ascii="Cambria" w:hAnsi="Cambria"/>
            <w:lang w:val="en-GB"/>
          </w:rPr>
          <w:tab/>
        </w:r>
        <w:r w:rsidR="00C2620B">
          <w:rPr>
            <w:rFonts w:ascii="Cambria" w:hAnsi="Cambria"/>
            <w:lang w:val="en-GB"/>
          </w:rPr>
          <w:tab/>
        </w:r>
        <w:r w:rsidRPr="0013175B">
          <w:rPr>
            <w:rFonts w:ascii="Cambria" w:hAnsi="Cambria"/>
            <w:lang w:val="en-GB"/>
          </w:rPr>
          <w:delText>Gaps between base and welded sheets</w:delText>
        </w:r>
        <w:r w:rsidR="00C2620B">
          <w:rPr>
            <w:rFonts w:ascii="Cambria" w:hAnsi="Cambria"/>
            <w:lang w:val="en-GB"/>
          </w:rPr>
          <w:delText>.</w:delText>
        </w:r>
      </w:del>
    </w:p>
    <w:p w14:paraId="2E7877DB" w14:textId="4374DDBA" w:rsidR="00AE5B94" w:rsidRPr="00AE5B94" w:rsidRDefault="00261D7B" w:rsidP="00E02674">
      <w:pPr>
        <w:pStyle w:val="BodyText"/>
      </w:pPr>
      <w:bookmarkStart w:id="6715" w:name="_Toc110532327"/>
      <w:del w:id="6716" w:author="LUEJE Claudia" w:date="2023-06-26T17:59:00Z">
        <w:r>
          <w:delText xml:space="preserve">Figure </w:delText>
        </w:r>
        <w:r>
          <w:fldChar w:fldCharType="begin"/>
        </w:r>
        <w:r>
          <w:delInstrText xml:space="preserve"> SEQ Figure \* ARABIC </w:delInstrText>
        </w:r>
        <w:r>
          <w:fldChar w:fldCharType="separate"/>
        </w:r>
        <w:r w:rsidR="0067475A">
          <w:rPr>
            <w:noProof/>
          </w:rPr>
          <w:delText>65</w:delText>
        </w:r>
        <w:r>
          <w:fldChar w:fldCharType="end"/>
        </w:r>
        <w:r w:rsidR="002D7110">
          <w:delText xml:space="preserve"> </w:delText>
        </w:r>
        <w:r>
          <w:delText xml:space="preserve">— </w:delText>
        </w:r>
      </w:del>
      <w:r w:rsidR="00AE5B94">
        <w:t xml:space="preserve">Double-sided double overlap weld </w:t>
      </w:r>
      <w:del w:id="6717" w:author="LUEJE Claudia" w:date="2023-06-26T17:59:00Z">
        <w:r w:rsidRPr="0013175B">
          <w:rPr>
            <w:bCs/>
            <w:i/>
            <w:iCs/>
            <w:noProof/>
          </w:rPr>
          <w:drawing>
            <wp:anchor distT="0" distB="0" distL="114300" distR="114300" simplePos="0" relativeHeight="251685888" behindDoc="1" locked="0" layoutInCell="1" allowOverlap="1" wp14:anchorId="756B0E9F" wp14:editId="271CD2BD">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del>
      <w:bookmarkEnd w:id="6715"/>
      <w:ins w:id="6718" w:author="LUEJE Claudia" w:date="2023-06-26T17:59:00Z">
        <w:r w:rsidR="00AE5B94">
          <w:t xml:space="preserve">is shown in </w:t>
        </w:r>
        <w:r w:rsidR="00AE5B94" w:rsidRPr="00E02674">
          <w:rPr>
            <w:rStyle w:val="citefig"/>
          </w:rPr>
          <w:t>Figure 68</w:t>
        </w:r>
        <w:r w:rsidR="00AE5B94">
          <w:t>.</w:t>
        </w:r>
      </w:ins>
    </w:p>
    <w:p w14:paraId="1BB4A9B0" w14:textId="006C9446"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719" w:author="LUEJE Claudia" w:date="2023-06-26T17:59:00Z"/>
          <w:szCs w:val="24"/>
        </w:rPr>
      </w:pPr>
      <w:ins w:id="6720" w:author="LUEJE Claudia" w:date="2023-06-26T17:59:00Z">
        <w:r>
          <w:rPr>
            <w:szCs w:val="24"/>
          </w:rPr>
          <w:t>8329_ed1fig</w:t>
        </w:r>
        <w:r w:rsidR="001332BD" w:rsidRPr="00E956F7">
          <w:rPr>
            <w:szCs w:val="24"/>
          </w:rPr>
          <w:t>68.EPS</w:t>
        </w:r>
      </w:ins>
    </w:p>
    <w:p w14:paraId="4E687825" w14:textId="77777777" w:rsidR="00A87015" w:rsidRPr="00BB7251" w:rsidRDefault="00A87015" w:rsidP="00A87015">
      <w:pPr>
        <w:pStyle w:val="KeyTitle"/>
        <w:rPr>
          <w:ins w:id="6721" w:author="LUEJE Claudia" w:date="2023-06-26T17:59:00Z"/>
        </w:rPr>
      </w:pPr>
      <w:ins w:id="6722"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5B12AFA5" w14:textId="77777777" w:rsidTr="00B47C5C">
        <w:trPr>
          <w:ins w:id="6723" w:author="LUEJE Claudia" w:date="2023-06-26T17:59:00Z"/>
        </w:trPr>
        <w:tc>
          <w:tcPr>
            <w:tcW w:w="397" w:type="dxa"/>
            <w:shd w:val="clear" w:color="auto" w:fill="auto"/>
          </w:tcPr>
          <w:p w14:paraId="022970BC" w14:textId="2EB7055D" w:rsidR="00D71852" w:rsidRPr="00B62EE5" w:rsidRDefault="00D71852" w:rsidP="00D71852">
            <w:pPr>
              <w:pStyle w:val="KeyText"/>
              <w:rPr>
                <w:ins w:id="6724" w:author="LUEJE Claudia" w:date="2023-06-26T17:59:00Z"/>
              </w:rPr>
            </w:pPr>
            <w:ins w:id="6725" w:author="LUEJE Claudia" w:date="2023-06-26T17:59:00Z">
              <w:r w:rsidRPr="00B62EE5">
                <w:rPr>
                  <w:szCs w:val="24"/>
                </w:rPr>
                <w:t>—</w:t>
              </w:r>
            </w:ins>
          </w:p>
        </w:tc>
        <w:tc>
          <w:tcPr>
            <w:tcW w:w="596" w:type="dxa"/>
            <w:shd w:val="clear" w:color="auto" w:fill="auto"/>
          </w:tcPr>
          <w:p w14:paraId="0AD69878" w14:textId="3E558844" w:rsidR="00D71852" w:rsidRPr="00B62EE5" w:rsidRDefault="00D71852" w:rsidP="00D71852">
            <w:pPr>
              <w:pStyle w:val="KeyText"/>
              <w:rPr>
                <w:ins w:id="6726" w:author="LUEJE Claudia" w:date="2023-06-26T17:59:00Z"/>
              </w:rPr>
            </w:pPr>
            <w:ins w:id="6727" w:author="LUEJE Claudia" w:date="2023-06-26T17:59:00Z">
              <w:r w:rsidRPr="00B62EE5">
                <w:rPr>
                  <w:i/>
                  <w:szCs w:val="24"/>
                </w:rPr>
                <w:t>t</w:t>
              </w:r>
              <w:r w:rsidRPr="00B62EE5">
                <w:rPr>
                  <w:szCs w:val="24"/>
                  <w:vertAlign w:val="subscript"/>
                </w:rPr>
                <w:t>B</w:t>
              </w:r>
            </w:ins>
          </w:p>
        </w:tc>
        <w:tc>
          <w:tcPr>
            <w:tcW w:w="8759" w:type="dxa"/>
            <w:shd w:val="clear" w:color="auto" w:fill="auto"/>
          </w:tcPr>
          <w:p w14:paraId="65A3E19A" w14:textId="593B89B8" w:rsidR="00D71852" w:rsidRPr="00B62EE5" w:rsidRDefault="00E02674" w:rsidP="00D71852">
            <w:pPr>
              <w:pStyle w:val="KeyText"/>
              <w:rPr>
                <w:ins w:id="6728" w:author="LUEJE Claudia" w:date="2023-06-26T17:59:00Z"/>
              </w:rPr>
            </w:pPr>
            <w:ins w:id="6729" w:author="LUEJE Claudia" w:date="2023-06-26T17:59:00Z">
              <w:r w:rsidRPr="00B62EE5">
                <w:rPr>
                  <w:szCs w:val="24"/>
                </w:rPr>
                <w:t>t</w:t>
              </w:r>
              <w:r w:rsidR="00D71852" w:rsidRPr="00B62EE5">
                <w:rPr>
                  <w:szCs w:val="24"/>
                </w:rPr>
                <w:t>hickness of base sheet;</w:t>
              </w:r>
            </w:ins>
          </w:p>
        </w:tc>
      </w:tr>
      <w:tr w:rsidR="00D71852" w14:paraId="6FB45186" w14:textId="77777777" w:rsidTr="00B47C5C">
        <w:trPr>
          <w:ins w:id="6730" w:author="LUEJE Claudia" w:date="2023-06-26T17:59:00Z"/>
        </w:trPr>
        <w:tc>
          <w:tcPr>
            <w:tcW w:w="397" w:type="dxa"/>
            <w:shd w:val="clear" w:color="auto" w:fill="auto"/>
          </w:tcPr>
          <w:p w14:paraId="76E92E45" w14:textId="6E2FBD49" w:rsidR="00D71852" w:rsidRDefault="00D71852" w:rsidP="00D71852">
            <w:pPr>
              <w:pStyle w:val="KeyText"/>
              <w:rPr>
                <w:ins w:id="6731" w:author="LUEJE Claudia" w:date="2023-06-26T17:59:00Z"/>
              </w:rPr>
            </w:pPr>
            <w:ins w:id="6732" w:author="LUEJE Claudia" w:date="2023-06-26T17:59:00Z">
              <w:r w:rsidRPr="008D75CE">
                <w:rPr>
                  <w:szCs w:val="24"/>
                </w:rPr>
                <w:t>—</w:t>
              </w:r>
            </w:ins>
          </w:p>
        </w:tc>
        <w:tc>
          <w:tcPr>
            <w:tcW w:w="596" w:type="dxa"/>
            <w:shd w:val="clear" w:color="auto" w:fill="auto"/>
          </w:tcPr>
          <w:p w14:paraId="6AA10B65" w14:textId="387D7F0C" w:rsidR="00D71852" w:rsidRDefault="00D71852" w:rsidP="00D71852">
            <w:pPr>
              <w:pStyle w:val="KeyText"/>
              <w:rPr>
                <w:ins w:id="6733" w:author="LUEJE Claudia" w:date="2023-06-26T17:59:00Z"/>
              </w:rPr>
            </w:pPr>
            <w:ins w:id="6734" w:author="LUEJE Claudia" w:date="2023-06-26T17:59:00Z">
              <w:r w:rsidRPr="00E02674">
                <w:rPr>
                  <w:i/>
                  <w:szCs w:val="24"/>
                </w:rPr>
                <w:t>t</w:t>
              </w:r>
              <w:r w:rsidRPr="008D75CE">
                <w:rPr>
                  <w:szCs w:val="24"/>
                  <w:vertAlign w:val="subscript"/>
                </w:rPr>
                <w:t>1</w:t>
              </w:r>
              <w:r w:rsidRPr="008D75CE">
                <w:rPr>
                  <w:szCs w:val="24"/>
                </w:rPr>
                <w:t xml:space="preserve">, </w:t>
              </w:r>
              <w:r w:rsidRPr="00E02674">
                <w:rPr>
                  <w:i/>
                  <w:szCs w:val="24"/>
                </w:rPr>
                <w:t>t</w:t>
              </w:r>
              <w:r w:rsidRPr="008D75CE">
                <w:rPr>
                  <w:szCs w:val="24"/>
                  <w:vertAlign w:val="subscript"/>
                </w:rPr>
                <w:t>2</w:t>
              </w:r>
            </w:ins>
          </w:p>
        </w:tc>
        <w:tc>
          <w:tcPr>
            <w:tcW w:w="8759" w:type="dxa"/>
            <w:shd w:val="clear" w:color="auto" w:fill="auto"/>
          </w:tcPr>
          <w:p w14:paraId="3F3F051F" w14:textId="33ADB927" w:rsidR="00D71852" w:rsidRDefault="00E02674" w:rsidP="00D71852">
            <w:pPr>
              <w:pStyle w:val="KeyText"/>
              <w:rPr>
                <w:ins w:id="6735" w:author="LUEJE Claudia" w:date="2023-06-26T17:59:00Z"/>
              </w:rPr>
            </w:pPr>
            <w:ins w:id="6736" w:author="LUEJE Claudia" w:date="2023-06-26T17:59:00Z">
              <w:r>
                <w:rPr>
                  <w:szCs w:val="24"/>
                </w:rPr>
                <w:t>t</w:t>
              </w:r>
              <w:r w:rsidR="00D71852" w:rsidRPr="008D75CE">
                <w:rPr>
                  <w:szCs w:val="24"/>
                </w:rPr>
                <w:t>hicknesses of welded sheets;</w:t>
              </w:r>
            </w:ins>
          </w:p>
        </w:tc>
      </w:tr>
      <w:tr w:rsidR="00D71852" w14:paraId="4B3D6FB2" w14:textId="77777777" w:rsidTr="00B47C5C">
        <w:trPr>
          <w:ins w:id="6737" w:author="LUEJE Claudia" w:date="2023-06-26T17:59:00Z"/>
        </w:trPr>
        <w:tc>
          <w:tcPr>
            <w:tcW w:w="397" w:type="dxa"/>
            <w:shd w:val="clear" w:color="auto" w:fill="auto"/>
          </w:tcPr>
          <w:p w14:paraId="73A864A8" w14:textId="5F0E72EC" w:rsidR="00D71852" w:rsidRDefault="00D71852" w:rsidP="00D71852">
            <w:pPr>
              <w:pStyle w:val="KeyText"/>
              <w:rPr>
                <w:ins w:id="6738" w:author="LUEJE Claudia" w:date="2023-06-26T17:59:00Z"/>
              </w:rPr>
            </w:pPr>
            <w:ins w:id="6739" w:author="LUEJE Claudia" w:date="2023-06-26T17:59:00Z">
              <w:r w:rsidRPr="008D75CE">
                <w:rPr>
                  <w:szCs w:val="24"/>
                </w:rPr>
                <w:t>—</w:t>
              </w:r>
            </w:ins>
          </w:p>
        </w:tc>
        <w:tc>
          <w:tcPr>
            <w:tcW w:w="596" w:type="dxa"/>
            <w:shd w:val="clear" w:color="auto" w:fill="auto"/>
          </w:tcPr>
          <w:p w14:paraId="1E2A7F4A" w14:textId="485BA5EB" w:rsidR="00D71852" w:rsidRDefault="00D71852" w:rsidP="00D71852">
            <w:pPr>
              <w:pStyle w:val="KeyText"/>
              <w:rPr>
                <w:ins w:id="6740" w:author="LUEJE Claudia" w:date="2023-06-26T17:59:00Z"/>
              </w:rPr>
            </w:pPr>
            <w:ins w:id="6741" w:author="LUEJE Claudia" w:date="2023-06-26T17:59:00Z">
              <w:r w:rsidRPr="00E02674">
                <w:rPr>
                  <w:i/>
                  <w:szCs w:val="24"/>
                </w:rPr>
                <w:t>c</w:t>
              </w:r>
              <w:r w:rsidRPr="008D75CE">
                <w:rPr>
                  <w:szCs w:val="24"/>
                  <w:vertAlign w:val="subscript"/>
                </w:rPr>
                <w:t>1</w:t>
              </w:r>
              <w:r w:rsidRPr="008D75CE">
                <w:rPr>
                  <w:szCs w:val="24"/>
                </w:rPr>
                <w:t xml:space="preserve">, </w:t>
              </w:r>
              <w:r w:rsidRPr="00E02674">
                <w:rPr>
                  <w:i/>
                  <w:szCs w:val="24"/>
                </w:rPr>
                <w:t>c</w:t>
              </w:r>
              <w:r w:rsidRPr="008D75CE">
                <w:rPr>
                  <w:szCs w:val="24"/>
                  <w:vertAlign w:val="subscript"/>
                </w:rPr>
                <w:t>2</w:t>
              </w:r>
            </w:ins>
          </w:p>
        </w:tc>
        <w:tc>
          <w:tcPr>
            <w:tcW w:w="8759" w:type="dxa"/>
            <w:shd w:val="clear" w:color="auto" w:fill="auto"/>
          </w:tcPr>
          <w:p w14:paraId="5F61EFE8" w14:textId="11C0BA9A" w:rsidR="00D71852" w:rsidRDefault="00E02674" w:rsidP="00D71852">
            <w:pPr>
              <w:pStyle w:val="KeyText"/>
              <w:rPr>
                <w:ins w:id="6742" w:author="LUEJE Claudia" w:date="2023-06-26T17:59:00Z"/>
              </w:rPr>
            </w:pPr>
            <w:ins w:id="6743" w:author="LUEJE Claudia" w:date="2023-06-26T17:59:00Z">
              <w:r>
                <w:rPr>
                  <w:szCs w:val="24"/>
                </w:rPr>
                <w:t>g</w:t>
              </w:r>
              <w:r w:rsidR="00D71852" w:rsidRPr="008D75CE">
                <w:rPr>
                  <w:szCs w:val="24"/>
                </w:rPr>
                <w:t>aps between base and welded sheets.</w:t>
              </w:r>
            </w:ins>
          </w:p>
        </w:tc>
      </w:tr>
    </w:tbl>
    <w:p w14:paraId="55A3F671" w14:textId="3FB2BFD5" w:rsidR="001332BD" w:rsidRPr="00E956F7" w:rsidRDefault="00E4158E">
      <w:pPr>
        <w:pStyle w:val="Figuretitle0"/>
        <w:autoSpaceDE w:val="0"/>
        <w:autoSpaceDN w:val="0"/>
        <w:adjustRightInd w:val="0"/>
        <w:outlineLvl w:val="0"/>
        <w:rPr>
          <w:ins w:id="6744" w:author="LUEJE Claudia" w:date="2023-06-26T17:59:00Z"/>
          <w:szCs w:val="24"/>
        </w:rPr>
      </w:pPr>
      <w:ins w:id="6745" w:author="LUEJE Claudia" w:date="2023-06-26T17:59:00Z">
        <w:r w:rsidRPr="00E956F7">
          <w:rPr>
            <w:szCs w:val="24"/>
          </w:rPr>
          <w:t>Figure </w:t>
        </w:r>
        <w:r w:rsidR="001332BD" w:rsidRPr="00E956F7">
          <w:rPr>
            <w:szCs w:val="24"/>
          </w:rPr>
          <w:t>68</w:t>
        </w:r>
        <w:r w:rsidR="00140566" w:rsidRPr="00E956F7">
          <w:rPr>
            <w:szCs w:val="24"/>
          </w:rPr>
          <w:t xml:space="preserve"> </w:t>
        </w:r>
        <w:r w:rsidR="001332BD" w:rsidRPr="00E956F7">
          <w:rPr>
            <w:szCs w:val="24"/>
          </w:rPr>
          <w:t>— Double-</w:t>
        </w:r>
        <w:r w:rsidR="00E02674">
          <w:rPr>
            <w:szCs w:val="24"/>
          </w:rPr>
          <w:t>s</w:t>
        </w:r>
        <w:r w:rsidR="001332BD" w:rsidRPr="00E956F7">
          <w:rPr>
            <w:szCs w:val="24"/>
          </w:rPr>
          <w:t xml:space="preserve">ided </w:t>
        </w:r>
        <w:r w:rsidR="00E02674">
          <w:rPr>
            <w:szCs w:val="24"/>
          </w:rPr>
          <w:t>d</w:t>
        </w:r>
        <w:r w:rsidR="001332BD" w:rsidRPr="00E956F7">
          <w:rPr>
            <w:szCs w:val="24"/>
          </w:rPr>
          <w:t xml:space="preserve">ouble </w:t>
        </w:r>
        <w:r w:rsidR="00E02674">
          <w:rPr>
            <w:szCs w:val="24"/>
          </w:rPr>
          <w:t>o</w:t>
        </w:r>
        <w:r w:rsidR="001332BD" w:rsidRPr="00E956F7">
          <w:rPr>
            <w:szCs w:val="24"/>
          </w:rPr>
          <w:t xml:space="preserve">verlap </w:t>
        </w:r>
        <w:r w:rsidR="00E02674">
          <w:rPr>
            <w:szCs w:val="24"/>
          </w:rPr>
          <w:t>w</w:t>
        </w:r>
        <w:r w:rsidR="001332BD" w:rsidRPr="00E956F7">
          <w:rPr>
            <w:szCs w:val="24"/>
          </w:rPr>
          <w:t>eld</w:t>
        </w:r>
      </w:ins>
    </w:p>
    <w:p w14:paraId="0E322731" w14:textId="39789DA6" w:rsidR="001332BD"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 xml:space="preserve">Weld </w:t>
      </w:r>
      <w:r w:rsidR="009559E5">
        <w:rPr>
          <w:rFonts w:eastAsia="Times New Roman"/>
          <w:szCs w:val="24"/>
        </w:rPr>
        <w:t>p</w:t>
      </w:r>
      <w:r w:rsidRPr="00E956F7">
        <w:rPr>
          <w:rFonts w:eastAsia="Times New Roman"/>
          <w:szCs w:val="24"/>
        </w:rPr>
        <w:t>arameters</w:t>
      </w:r>
    </w:p>
    <w:p w14:paraId="3D4B4093" w14:textId="77777777" w:rsidR="00FC68DB" w:rsidRPr="00F54804" w:rsidRDefault="00FC68DB" w:rsidP="0027255C">
      <w:pPr>
        <w:keepNext/>
        <w:keepLines/>
        <w:rPr>
          <w:del w:id="6746" w:author="LUEJE Claudia" w:date="2023-06-26T17:59:00Z"/>
        </w:rPr>
      </w:pPr>
      <w:del w:id="6747" w:author="LUEJE Claudia" w:date="2023-06-26T17:59:00Z">
        <w:r w:rsidRPr="00F54804">
          <w:delText xml:space="preserve">The </w:delText>
        </w:r>
      </w:del>
      <w:r w:rsidR="00564798">
        <w:t xml:space="preserve">Parameters of </w:t>
      </w:r>
      <w:del w:id="6748" w:author="LUEJE Claudia" w:date="2023-06-26T17:59:00Z">
        <w:r w:rsidRPr="00F54804">
          <w:delText>the welds are the same for all of the welds on the connection:</w:delText>
        </w:r>
      </w:del>
    </w:p>
    <w:p w14:paraId="0FF9362B" w14:textId="77777777" w:rsidR="00FC68DB" w:rsidRPr="0013175B" w:rsidRDefault="00FC68DB" w:rsidP="001513D1">
      <w:pPr>
        <w:pStyle w:val="ListBullet"/>
        <w:keepNext/>
        <w:keepLines/>
        <w:numPr>
          <w:ilvl w:val="0"/>
          <w:numId w:val="9"/>
        </w:numPr>
        <w:rPr>
          <w:del w:id="6749" w:author="LUEJE Claudia" w:date="2023-06-26T17:59:00Z"/>
          <w:rFonts w:ascii="Cambria" w:hAnsi="Cambria"/>
          <w:lang w:val="en-GB"/>
        </w:rPr>
      </w:pPr>
      <w:del w:id="6750"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lang w:val="en-GB"/>
          </w:rPr>
          <w:tab/>
        </w:r>
        <w:r w:rsidRPr="0013175B">
          <w:rPr>
            <w:rFonts w:ascii="Cambria" w:hAnsi="Cambria"/>
            <w:lang w:val="en-GB"/>
          </w:rPr>
          <w:tab/>
          <w:delText>Thickness of the</w:delText>
        </w:r>
      </w:del>
      <w:ins w:id="6751" w:author="LUEJE Claudia" w:date="2023-06-26T17:59:00Z">
        <w:r w:rsidR="00564798">
          <w:t>double-sided double overlap</w:t>
        </w:r>
      </w:ins>
      <w:r w:rsidR="00564798">
        <w:t xml:space="preserve"> weld </w:t>
      </w:r>
      <w:del w:id="6752" w:author="LUEJE Claudia" w:date="2023-06-26T17:59:00Z">
        <w:r w:rsidRPr="0013175B">
          <w:rPr>
            <w:rFonts w:ascii="Cambria" w:hAnsi="Cambria"/>
            <w:lang w:val="en-GB"/>
          </w:rPr>
          <w:delText>(a-value, throat)</w:delText>
        </w:r>
        <w:r w:rsidR="00C2620B">
          <w:rPr>
            <w:rFonts w:ascii="Cambria" w:hAnsi="Cambria"/>
            <w:lang w:val="en-GB"/>
          </w:rPr>
          <w:delText>;</w:delText>
        </w:r>
      </w:del>
    </w:p>
    <w:p w14:paraId="669FC50B" w14:textId="77777777" w:rsidR="00FC68DB" w:rsidRPr="0013175B" w:rsidRDefault="00FC68DB" w:rsidP="001513D1">
      <w:pPr>
        <w:pStyle w:val="ListBullet"/>
        <w:keepNext/>
        <w:keepLines/>
        <w:numPr>
          <w:ilvl w:val="0"/>
          <w:numId w:val="9"/>
        </w:numPr>
        <w:rPr>
          <w:del w:id="6753" w:author="LUEJE Claudia" w:date="2023-06-26T17:59:00Z"/>
          <w:rFonts w:ascii="Cambria" w:hAnsi="Cambria"/>
          <w:lang w:val="en-GB"/>
        </w:rPr>
      </w:pPr>
      <w:del w:id="6754"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lang w:val="en-GB"/>
          </w:rPr>
          <w:tab/>
        </w:r>
        <w:r w:rsidRPr="0013175B">
          <w:rPr>
            <w:rFonts w:ascii="Cambria" w:hAnsi="Cambria"/>
            <w:lang w:val="en-GB"/>
          </w:rPr>
          <w:tab/>
          <w:delText>Depth of the penetration</w:delText>
        </w:r>
        <w:r w:rsidR="00C2620B">
          <w:rPr>
            <w:rFonts w:ascii="Cambria" w:hAnsi="Cambria"/>
            <w:lang w:val="en-GB"/>
          </w:rPr>
          <w:delText>;</w:delText>
        </w:r>
      </w:del>
    </w:p>
    <w:p w14:paraId="1A572465" w14:textId="77777777" w:rsidR="00FC68DB" w:rsidRPr="0013175B" w:rsidRDefault="00FC68DB" w:rsidP="001513D1">
      <w:pPr>
        <w:pStyle w:val="ListBullet"/>
        <w:keepNext/>
        <w:keepLines/>
        <w:numPr>
          <w:ilvl w:val="0"/>
          <w:numId w:val="9"/>
        </w:numPr>
        <w:rPr>
          <w:del w:id="6755" w:author="LUEJE Claudia" w:date="2023-06-26T17:59:00Z"/>
          <w:rFonts w:ascii="Cambria" w:hAnsi="Cambria"/>
          <w:lang w:val="en-GB"/>
        </w:rPr>
      </w:pPr>
      <w:del w:id="6756" w:author="LUEJE Claudia" w:date="2023-06-26T17:59:00Z">
        <w:r w:rsidRPr="0013175B">
          <w:rPr>
            <w:rFonts w:ascii="Cambria" w:hAnsi="Cambria" w:cs="Arial"/>
            <w:lang w:val="en-GB"/>
          </w:rPr>
          <w:delText>β</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Weld angle</w:delText>
        </w:r>
        <w:r w:rsidR="00C2620B">
          <w:rPr>
            <w:rFonts w:ascii="Cambria" w:hAnsi="Cambria"/>
            <w:lang w:val="en-GB"/>
          </w:rPr>
          <w:delText>.</w:delText>
        </w:r>
      </w:del>
    </w:p>
    <w:p w14:paraId="1C1BF1AA" w14:textId="77777777" w:rsidR="00FC68DB" w:rsidRPr="00F54804" w:rsidRDefault="00261D7B" w:rsidP="0027255C">
      <w:pPr>
        <w:keepNext/>
        <w:rPr>
          <w:del w:id="6757" w:author="LUEJE Claudia" w:date="2023-06-26T17:59:00Z"/>
        </w:rPr>
      </w:pPr>
      <w:del w:id="6758" w:author="LUEJE Claudia" w:date="2023-06-26T17:59:00Z">
        <w:r>
          <w:rPr>
            <w:noProof/>
            <w:sz w:val="24"/>
            <w:szCs w:val="28"/>
          </w:rPr>
          <mc:AlternateContent>
            <mc:Choice Requires="wpg">
              <w:drawing>
                <wp:anchor distT="0" distB="0" distL="114300" distR="114300" simplePos="0" relativeHeight="251687936" behindDoc="0" locked="0" layoutInCell="1" allowOverlap="1" wp14:anchorId="7712B85B" wp14:editId="243784B4">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9">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30"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31" o:title="DoubleOverlapWeld2Sides_v2" croptop="35423f" cropbottom="-2337f" cropleft="5271f" cropright=".5"/>
                  </v:shape>
                  <w10:wrap type="topAndBottom"/>
                </v:group>
              </w:pict>
            </mc:Fallback>
          </mc:AlternateContent>
        </w:r>
      </w:del>
    </w:p>
    <w:p w14:paraId="5C813C55" w14:textId="00EABACC" w:rsidR="00564798" w:rsidRPr="00AE5B94" w:rsidRDefault="00564798" w:rsidP="00564798">
      <w:pPr>
        <w:pStyle w:val="BodyText"/>
        <w:rPr>
          <w:ins w:id="6759" w:author="LUEJE Claudia" w:date="2023-06-26T17:59:00Z"/>
        </w:rPr>
      </w:pPr>
      <w:ins w:id="6760" w:author="LUEJE Claudia" w:date="2023-06-26T17:59:00Z">
        <w:r>
          <w:t xml:space="preserve">is shown in </w:t>
        </w:r>
      </w:ins>
      <w:bookmarkStart w:id="6761" w:name="_Toc110532328"/>
      <w:r w:rsidRPr="00E02674">
        <w:rPr>
          <w:rStyle w:val="citefig"/>
        </w:rPr>
        <w:t xml:space="preserve">Figure </w:t>
      </w:r>
      <w:del w:id="6762" w:author="LUEJE Claudia" w:date="2023-06-26T17:59:00Z">
        <w:r w:rsidR="00261D7B">
          <w:fldChar w:fldCharType="begin"/>
        </w:r>
        <w:r w:rsidR="00261D7B">
          <w:delInstrText xml:space="preserve"> SEQ Figure \* ARABIC </w:delInstrText>
        </w:r>
        <w:r w:rsidR="00261D7B">
          <w:fldChar w:fldCharType="separate"/>
        </w:r>
        <w:r w:rsidR="0067475A">
          <w:rPr>
            <w:noProof/>
          </w:rPr>
          <w:delText>66</w:delText>
        </w:r>
        <w:r w:rsidR="00261D7B">
          <w:fldChar w:fldCharType="end"/>
        </w:r>
      </w:del>
      <w:ins w:id="6763" w:author="LUEJE Claudia" w:date="2023-06-26T17:59:00Z">
        <w:r w:rsidRPr="00E02674">
          <w:rPr>
            <w:rStyle w:val="citefig"/>
          </w:rPr>
          <w:t>6</w:t>
        </w:r>
        <w:r>
          <w:rPr>
            <w:rStyle w:val="citefig"/>
          </w:rPr>
          <w:t>9</w:t>
        </w:r>
        <w:r>
          <w:t>.</w:t>
        </w:r>
      </w:ins>
    </w:p>
    <w:p w14:paraId="351649FC" w14:textId="2BFFBEB2"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764" w:author="LUEJE Claudia" w:date="2023-06-26T17:59:00Z"/>
          <w:szCs w:val="24"/>
        </w:rPr>
      </w:pPr>
      <w:ins w:id="6765" w:author="LUEJE Claudia" w:date="2023-06-26T17:59:00Z">
        <w:r>
          <w:rPr>
            <w:szCs w:val="24"/>
          </w:rPr>
          <w:t>8329_ed1fig</w:t>
        </w:r>
        <w:r w:rsidR="001332BD" w:rsidRPr="00E956F7">
          <w:rPr>
            <w:szCs w:val="24"/>
          </w:rPr>
          <w:t>69.EPS</w:t>
        </w:r>
      </w:ins>
    </w:p>
    <w:p w14:paraId="6F393329" w14:textId="77777777" w:rsidR="00A87015" w:rsidRPr="00BB7251" w:rsidRDefault="00A87015" w:rsidP="00A87015">
      <w:pPr>
        <w:pStyle w:val="KeyTitle"/>
        <w:rPr>
          <w:ins w:id="6766" w:author="LUEJE Claudia" w:date="2023-06-26T17:59:00Z"/>
        </w:rPr>
      </w:pPr>
      <w:ins w:id="6767"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5B607B83" w14:textId="77777777" w:rsidTr="00B47C5C">
        <w:trPr>
          <w:ins w:id="6768" w:author="LUEJE Claudia" w:date="2023-06-26T17:59:00Z"/>
        </w:trPr>
        <w:tc>
          <w:tcPr>
            <w:tcW w:w="397" w:type="dxa"/>
            <w:shd w:val="clear" w:color="auto" w:fill="auto"/>
          </w:tcPr>
          <w:p w14:paraId="68AA58DF" w14:textId="4E014007" w:rsidR="00D71852" w:rsidRPr="00B62EE5" w:rsidRDefault="00D71852" w:rsidP="00D71852">
            <w:pPr>
              <w:pStyle w:val="KeyText"/>
              <w:rPr>
                <w:ins w:id="6769" w:author="LUEJE Claudia" w:date="2023-06-26T17:59:00Z"/>
              </w:rPr>
            </w:pPr>
            <w:ins w:id="6770" w:author="LUEJE Claudia" w:date="2023-06-26T17:59:00Z">
              <w:r w:rsidRPr="00B62EE5">
                <w:rPr>
                  <w:szCs w:val="24"/>
                </w:rPr>
                <w:t>—</w:t>
              </w:r>
            </w:ins>
          </w:p>
        </w:tc>
        <w:tc>
          <w:tcPr>
            <w:tcW w:w="596" w:type="dxa"/>
            <w:shd w:val="clear" w:color="auto" w:fill="auto"/>
          </w:tcPr>
          <w:p w14:paraId="6A204C49" w14:textId="21021D65" w:rsidR="00D71852" w:rsidRPr="00B62EE5" w:rsidRDefault="00D71852" w:rsidP="00D71852">
            <w:pPr>
              <w:pStyle w:val="KeyText"/>
              <w:rPr>
                <w:ins w:id="6771" w:author="LUEJE Claudia" w:date="2023-06-26T17:59:00Z"/>
              </w:rPr>
            </w:pPr>
            <w:ins w:id="6772" w:author="LUEJE Claudia" w:date="2023-06-26T17:59:00Z">
              <w:r w:rsidRPr="00B62EE5">
                <w:rPr>
                  <w:i/>
                  <w:szCs w:val="24"/>
                </w:rPr>
                <w:t>a</w:t>
              </w:r>
              <w:r w:rsidRPr="00B62EE5">
                <w:rPr>
                  <w:szCs w:val="24"/>
                  <w:vertAlign w:val="subscript"/>
                </w:rPr>
                <w:t>i</w:t>
              </w:r>
            </w:ins>
          </w:p>
        </w:tc>
        <w:tc>
          <w:tcPr>
            <w:tcW w:w="8759" w:type="dxa"/>
            <w:shd w:val="clear" w:color="auto" w:fill="auto"/>
          </w:tcPr>
          <w:p w14:paraId="741B6E39" w14:textId="71200153" w:rsidR="00D71852" w:rsidRPr="00B62EE5" w:rsidRDefault="00564798" w:rsidP="00D71852">
            <w:pPr>
              <w:pStyle w:val="KeyText"/>
              <w:rPr>
                <w:ins w:id="6773" w:author="LUEJE Claudia" w:date="2023-06-26T17:59:00Z"/>
              </w:rPr>
            </w:pPr>
            <w:ins w:id="6774" w:author="LUEJE Claudia" w:date="2023-06-26T17:59:00Z">
              <w:r w:rsidRPr="00B62EE5">
                <w:rPr>
                  <w:szCs w:val="24"/>
                </w:rPr>
                <w:t>t</w:t>
              </w:r>
              <w:r w:rsidR="00D71852" w:rsidRPr="00B62EE5">
                <w:rPr>
                  <w:szCs w:val="24"/>
                </w:rPr>
                <w:t>hickness of the weld (a-value, throat);</w:t>
              </w:r>
            </w:ins>
          </w:p>
        </w:tc>
      </w:tr>
      <w:tr w:rsidR="00D71852" w14:paraId="1DAB098F" w14:textId="77777777" w:rsidTr="00B47C5C">
        <w:trPr>
          <w:ins w:id="6775" w:author="LUEJE Claudia" w:date="2023-06-26T17:59:00Z"/>
        </w:trPr>
        <w:tc>
          <w:tcPr>
            <w:tcW w:w="397" w:type="dxa"/>
            <w:shd w:val="clear" w:color="auto" w:fill="auto"/>
          </w:tcPr>
          <w:p w14:paraId="1F6F45B4" w14:textId="32F766F1" w:rsidR="00D71852" w:rsidRDefault="00D71852" w:rsidP="00D71852">
            <w:pPr>
              <w:pStyle w:val="KeyText"/>
              <w:rPr>
                <w:ins w:id="6776" w:author="LUEJE Claudia" w:date="2023-06-26T17:59:00Z"/>
              </w:rPr>
            </w:pPr>
            <w:ins w:id="6777" w:author="LUEJE Claudia" w:date="2023-06-26T17:59:00Z">
              <w:r w:rsidRPr="00453069">
                <w:rPr>
                  <w:szCs w:val="24"/>
                </w:rPr>
                <w:t>—</w:t>
              </w:r>
            </w:ins>
          </w:p>
        </w:tc>
        <w:tc>
          <w:tcPr>
            <w:tcW w:w="596" w:type="dxa"/>
            <w:shd w:val="clear" w:color="auto" w:fill="auto"/>
          </w:tcPr>
          <w:p w14:paraId="0AD1E090" w14:textId="5834F32E" w:rsidR="00D71852" w:rsidRDefault="00D71852" w:rsidP="00D71852">
            <w:pPr>
              <w:pStyle w:val="KeyText"/>
              <w:rPr>
                <w:ins w:id="6778" w:author="LUEJE Claudia" w:date="2023-06-26T17:59:00Z"/>
              </w:rPr>
            </w:pPr>
            <w:ins w:id="6779" w:author="LUEJE Claudia" w:date="2023-06-26T17:59:00Z">
              <w:r w:rsidRPr="00564798">
                <w:rPr>
                  <w:i/>
                  <w:szCs w:val="24"/>
                </w:rPr>
                <w:t>d</w:t>
              </w:r>
              <w:r w:rsidRPr="00453069">
                <w:rPr>
                  <w:szCs w:val="24"/>
                  <w:vertAlign w:val="subscript"/>
                </w:rPr>
                <w:t>i</w:t>
              </w:r>
            </w:ins>
          </w:p>
        </w:tc>
        <w:tc>
          <w:tcPr>
            <w:tcW w:w="8759" w:type="dxa"/>
            <w:shd w:val="clear" w:color="auto" w:fill="auto"/>
          </w:tcPr>
          <w:p w14:paraId="30A0A372" w14:textId="6CB343C5" w:rsidR="00D71852" w:rsidRDefault="00564798" w:rsidP="00D71852">
            <w:pPr>
              <w:pStyle w:val="KeyText"/>
              <w:rPr>
                <w:ins w:id="6780" w:author="LUEJE Claudia" w:date="2023-06-26T17:59:00Z"/>
              </w:rPr>
            </w:pPr>
            <w:ins w:id="6781" w:author="LUEJE Claudia" w:date="2023-06-26T17:59:00Z">
              <w:r>
                <w:rPr>
                  <w:szCs w:val="24"/>
                </w:rPr>
                <w:t>d</w:t>
              </w:r>
              <w:r w:rsidR="00D71852" w:rsidRPr="00453069">
                <w:rPr>
                  <w:szCs w:val="24"/>
                </w:rPr>
                <w:t>epth of the penetration;</w:t>
              </w:r>
            </w:ins>
          </w:p>
        </w:tc>
      </w:tr>
      <w:tr w:rsidR="00D71852" w14:paraId="4B707A70" w14:textId="77777777" w:rsidTr="00B47C5C">
        <w:trPr>
          <w:ins w:id="6782" w:author="LUEJE Claudia" w:date="2023-06-26T17:59:00Z"/>
        </w:trPr>
        <w:tc>
          <w:tcPr>
            <w:tcW w:w="397" w:type="dxa"/>
            <w:shd w:val="clear" w:color="auto" w:fill="auto"/>
          </w:tcPr>
          <w:p w14:paraId="459A6ED1" w14:textId="093618F6" w:rsidR="00D71852" w:rsidRDefault="00D71852" w:rsidP="00D71852">
            <w:pPr>
              <w:pStyle w:val="KeyText"/>
              <w:rPr>
                <w:ins w:id="6783" w:author="LUEJE Claudia" w:date="2023-06-26T17:59:00Z"/>
              </w:rPr>
            </w:pPr>
            <w:ins w:id="6784" w:author="LUEJE Claudia" w:date="2023-06-26T17:59:00Z">
              <w:r w:rsidRPr="00453069">
                <w:rPr>
                  <w:szCs w:val="24"/>
                </w:rPr>
                <w:t>—</w:t>
              </w:r>
            </w:ins>
          </w:p>
        </w:tc>
        <w:tc>
          <w:tcPr>
            <w:tcW w:w="596" w:type="dxa"/>
            <w:shd w:val="clear" w:color="auto" w:fill="auto"/>
          </w:tcPr>
          <w:p w14:paraId="509A26C9" w14:textId="7B685548" w:rsidR="00D71852" w:rsidRDefault="00D71852" w:rsidP="00D71852">
            <w:pPr>
              <w:pStyle w:val="KeyText"/>
              <w:rPr>
                <w:ins w:id="6785" w:author="LUEJE Claudia" w:date="2023-06-26T17:59:00Z"/>
              </w:rPr>
            </w:pPr>
            <w:ins w:id="6786" w:author="LUEJE Claudia" w:date="2023-06-26T17:59:00Z">
              <w:r w:rsidRPr="00564798">
                <w:rPr>
                  <w:i/>
                  <w:szCs w:val="24"/>
                </w:rPr>
                <w:t>β</w:t>
              </w:r>
              <w:r w:rsidRPr="00453069">
                <w:rPr>
                  <w:szCs w:val="24"/>
                  <w:vertAlign w:val="subscript"/>
                </w:rPr>
                <w:t>i</w:t>
              </w:r>
            </w:ins>
          </w:p>
        </w:tc>
        <w:tc>
          <w:tcPr>
            <w:tcW w:w="8759" w:type="dxa"/>
            <w:shd w:val="clear" w:color="auto" w:fill="auto"/>
          </w:tcPr>
          <w:p w14:paraId="44CEC536" w14:textId="75F355EF" w:rsidR="00D71852" w:rsidRDefault="00564798" w:rsidP="00D71852">
            <w:pPr>
              <w:pStyle w:val="KeyText"/>
              <w:rPr>
                <w:ins w:id="6787" w:author="LUEJE Claudia" w:date="2023-06-26T17:59:00Z"/>
              </w:rPr>
            </w:pPr>
            <w:ins w:id="6788" w:author="LUEJE Claudia" w:date="2023-06-26T17:59:00Z">
              <w:r>
                <w:rPr>
                  <w:szCs w:val="24"/>
                </w:rPr>
                <w:t>w</w:t>
              </w:r>
              <w:r w:rsidR="00D71852" w:rsidRPr="00453069">
                <w:rPr>
                  <w:szCs w:val="24"/>
                </w:rPr>
                <w:t>eld angle.</w:t>
              </w:r>
            </w:ins>
          </w:p>
        </w:tc>
      </w:tr>
    </w:tbl>
    <w:p w14:paraId="1F191522" w14:textId="50A4866E" w:rsidR="001332BD" w:rsidRPr="00E956F7" w:rsidRDefault="00E4158E">
      <w:pPr>
        <w:pStyle w:val="Figuretitle0"/>
        <w:autoSpaceDE w:val="0"/>
        <w:autoSpaceDN w:val="0"/>
        <w:adjustRightInd w:val="0"/>
        <w:outlineLvl w:val="0"/>
        <w:rPr>
          <w:szCs w:val="24"/>
        </w:rPr>
      </w:pPr>
      <w:ins w:id="6789" w:author="LUEJE Claudia" w:date="2023-06-26T17:59:00Z">
        <w:r w:rsidRPr="00E956F7">
          <w:rPr>
            <w:szCs w:val="24"/>
          </w:rPr>
          <w:t>Figure </w:t>
        </w:r>
        <w:r w:rsidR="001332BD" w:rsidRPr="00E956F7">
          <w:rPr>
            <w:szCs w:val="24"/>
          </w:rPr>
          <w:t>69</w:t>
        </w:r>
      </w:ins>
      <w:r w:rsidR="00140566" w:rsidRPr="00E956F7">
        <w:rPr>
          <w:szCs w:val="24"/>
        </w:rPr>
        <w:t xml:space="preserve"> </w:t>
      </w:r>
      <w:r w:rsidR="001332BD" w:rsidRPr="00E956F7">
        <w:rPr>
          <w:szCs w:val="24"/>
        </w:rPr>
        <w:t xml:space="preserve">— Parameters of </w:t>
      </w:r>
      <w:r w:rsidR="00564798">
        <w:rPr>
          <w:szCs w:val="24"/>
        </w:rPr>
        <w:t>d</w:t>
      </w:r>
      <w:r w:rsidR="001332BD" w:rsidRPr="00E956F7">
        <w:rPr>
          <w:szCs w:val="24"/>
        </w:rPr>
        <w:t>ouble-</w:t>
      </w:r>
      <w:r w:rsidR="00564798">
        <w:rPr>
          <w:szCs w:val="24"/>
        </w:rPr>
        <w:t>s</w:t>
      </w:r>
      <w:r w:rsidR="001332BD" w:rsidRPr="00E956F7">
        <w:rPr>
          <w:szCs w:val="24"/>
        </w:rPr>
        <w:t xml:space="preserve">ided </w:t>
      </w:r>
      <w:r w:rsidR="00564798">
        <w:rPr>
          <w:szCs w:val="24"/>
        </w:rPr>
        <w:t>d</w:t>
      </w:r>
      <w:r w:rsidR="001332BD" w:rsidRPr="00E956F7">
        <w:rPr>
          <w:szCs w:val="24"/>
        </w:rPr>
        <w:t xml:space="preserve">ouble </w:t>
      </w:r>
      <w:r w:rsidR="00564798">
        <w:rPr>
          <w:szCs w:val="24"/>
        </w:rPr>
        <w:t>o</w:t>
      </w:r>
      <w:r w:rsidR="001332BD" w:rsidRPr="00E956F7">
        <w:rPr>
          <w:szCs w:val="24"/>
        </w:rPr>
        <w:t xml:space="preserve">verlap </w:t>
      </w:r>
      <w:r w:rsidR="00564798">
        <w:rPr>
          <w:szCs w:val="24"/>
        </w:rPr>
        <w:t>w</w:t>
      </w:r>
      <w:r w:rsidR="001332BD" w:rsidRPr="00E956F7">
        <w:rPr>
          <w:szCs w:val="24"/>
        </w:rPr>
        <w:t>eld (left side: upper section; right side: lower section)</w:t>
      </w:r>
      <w:bookmarkEnd w:id="6761"/>
    </w:p>
    <w:p w14:paraId="204C6DCE" w14:textId="7777777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B30ECD">
        <w:rPr>
          <w:i/>
          <w:szCs w:val="24"/>
        </w:rPr>
        <w:t>η</w:t>
      </w:r>
      <w:r w:rsidRPr="00E956F7">
        <w:rPr>
          <w:szCs w:val="24"/>
          <w:vertAlign w:val="subscript"/>
        </w:rPr>
        <w:t>i</w:t>
      </w:r>
      <w:r w:rsidRPr="00E956F7">
        <w:rPr>
          <w:szCs w:val="24"/>
        </w:rPr>
        <w:t xml:space="preserve"> of the penetration depth to the sheet thickness is specified inside the χMCF file.</w:t>
      </w:r>
    </w:p>
    <w:p w14:paraId="74D5E4BC" w14:textId="2D9DDF5A" w:rsidR="00B30ECD" w:rsidRDefault="001332BD">
      <w:pPr>
        <w:pStyle w:val="BodyText"/>
        <w:autoSpaceDE w:val="0"/>
        <w:autoSpaceDN w:val="0"/>
        <w:adjustRightInd w:val="0"/>
        <w:rPr>
          <w:ins w:id="6790" w:author="LUEJE Claudia" w:date="2023-06-26T17:59:00Z"/>
          <w:szCs w:val="24"/>
        </w:rPr>
      </w:pPr>
      <w:r w:rsidRPr="00E956F7">
        <w:rPr>
          <w:szCs w:val="24"/>
        </w:rPr>
        <w:t xml:space="preserve">This is computed by </w:t>
      </w:r>
      <w:del w:id="6791" w:author="LUEJE Claudia" w:date="2023-06-26T17:59:00Z">
        <w:r w:rsidR="00DE0BBC" w:rsidRPr="007055D9">
          <w:rPr>
            <w:noProof/>
            <w:position w:val="-32"/>
          </w:rPr>
          <w:object w:dxaOrig="1240" w:dyaOrig="700" w14:anchorId="480CC993">
            <v:shape id="_x0000_i1074" type="#_x0000_t75" alt="" style="width:58.75pt;height:36.65pt;mso-width-percent:0;mso-height-percent:0;mso-width-percent:0;mso-height-percent:0" o:ole="">
              <v:imagedata r:id="rId102" o:title=""/>
            </v:shape>
            <o:OLEObject Type="Embed" ProgID="Equation.3" ShapeID="_x0000_i1074" DrawAspect="Content" ObjectID="_1749310285" r:id="rId132"/>
          </w:object>
        </w:r>
        <w:r w:rsidR="00FC68DB" w:rsidRPr="00F54804">
          <w:delText xml:space="preserve"> </w:delText>
        </w:r>
      </w:del>
    </w:p>
    <w:p w14:paraId="5399A602" w14:textId="77777777" w:rsidR="00B30ECD" w:rsidRDefault="001332BD" w:rsidP="00231647">
      <w:pPr>
        <w:pStyle w:val="Formula"/>
        <w:rPr>
          <w:ins w:id="6792" w:author="LUEJE Claudia" w:date="2023-06-26T17:59:00Z"/>
        </w:rPr>
      </w:pPr>
      <w:ins w:id="6793" w:author="LUEJE Claudia" w:date="2023-06-26T17:59:00Z">
        <w:r w:rsidRPr="00E956F7">
          <w:object w:dxaOrig="1219" w:dyaOrig="700" w14:anchorId="593C83EA">
            <v:shape id="_x0000_i1037" type="#_x0000_t75" style="width:60.95pt;height:34.9pt" o:ole="">
              <v:imagedata r:id="rId133" o:title=""/>
            </v:shape>
            <o:OLEObject Type="Embed" ProgID="Equation.DSMT4" ShapeID="_x0000_i1037" DrawAspect="Content" ObjectID="_1749310286" r:id="rId134"/>
          </w:object>
        </w:r>
        <w:r w:rsidRPr="00E956F7">
          <w:t xml:space="preserve"> </w:t>
        </w:r>
      </w:ins>
    </w:p>
    <w:p w14:paraId="5BA44604" w14:textId="1C8E418F" w:rsidR="00231647" w:rsidRDefault="00231647" w:rsidP="006713A7">
      <w:pPr>
        <w:pStyle w:val="BodyText"/>
      </w:pPr>
      <w:r>
        <w:t>where</w:t>
      </w:r>
      <w:del w:id="6794" w:author="LUEJE Claudia" w:date="2023-06-26T17:59:00Z">
        <w:r w:rsidR="00FC68DB" w:rsidRPr="00F54804">
          <w:delText xml:space="preserve"> index </w:delText>
        </w:r>
        <w:r w:rsidR="00FC68DB" w:rsidRPr="005C2D94">
          <w:rPr>
            <w:rStyle w:val="TextZchn"/>
            <w:rFonts w:ascii="Cambria" w:eastAsia="Calibri" w:hAnsi="Cambria"/>
            <w:i/>
          </w:rPr>
          <w:delText>i</w:delText>
        </w:r>
        <w:r w:rsidR="00FC68DB" w:rsidRPr="005C2D94">
          <w:rPr>
            <w:i/>
          </w:rPr>
          <w:delText xml:space="preserve"> </w:delText>
        </w:r>
        <w:r w:rsidR="00FC68DB" w:rsidRPr="005C2D94">
          <w:delText>is specifying the weld index and in</w:delText>
        </w:r>
        <w:r w:rsidR="00FC68DB" w:rsidRPr="001E4607">
          <w:delText xml:space="preserve">dex </w:delText>
        </w:r>
        <w:r w:rsidR="00FC68DB" w:rsidRPr="00BD52D7">
          <w:rPr>
            <w:rStyle w:val="TextZchn"/>
            <w:rFonts w:ascii="Cambria" w:eastAsia="Calibri" w:hAnsi="Cambria"/>
            <w:i/>
          </w:rPr>
          <w:delText xml:space="preserve">j </w:delText>
        </w:r>
        <w:r w:rsidR="00FC68DB" w:rsidRPr="00BD52D7">
          <w:delText>is defined by the sheet index of the welded sheet related to the weld.</w:delText>
        </w:r>
      </w:del>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231647" w:rsidRPr="00B62EE5" w14:paraId="0CAC2856" w14:textId="77777777" w:rsidTr="00231647">
        <w:trPr>
          <w:ins w:id="6795" w:author="LUEJE Claudia" w:date="2023-06-26T17:59:00Z"/>
        </w:trPr>
        <w:tc>
          <w:tcPr>
            <w:tcW w:w="397" w:type="dxa"/>
            <w:shd w:val="clear" w:color="auto" w:fill="auto"/>
          </w:tcPr>
          <w:p w14:paraId="481EFE37" w14:textId="77777777" w:rsidR="00231647" w:rsidRPr="00B62EE5" w:rsidRDefault="00231647" w:rsidP="003025D9">
            <w:pPr>
              <w:pStyle w:val="BodyText"/>
              <w:rPr>
                <w:ins w:id="6796" w:author="LUEJE Claudia" w:date="2023-06-26T17:59:00Z"/>
              </w:rPr>
            </w:pPr>
            <w:ins w:id="6797" w:author="LUEJE Claudia" w:date="2023-06-26T17:59:00Z">
              <w:r w:rsidRPr="00B62EE5">
                <w:t> </w:t>
              </w:r>
            </w:ins>
          </w:p>
        </w:tc>
        <w:tc>
          <w:tcPr>
            <w:tcW w:w="397" w:type="dxa"/>
            <w:shd w:val="clear" w:color="auto" w:fill="auto"/>
          </w:tcPr>
          <w:p w14:paraId="680B59FF" w14:textId="5E1926FC" w:rsidR="00231647" w:rsidRPr="00B62EE5" w:rsidRDefault="00231647" w:rsidP="003025D9">
            <w:pPr>
              <w:pStyle w:val="BodyText"/>
              <w:rPr>
                <w:ins w:id="6798" w:author="LUEJE Claudia" w:date="2023-06-26T17:59:00Z"/>
                <w:i/>
              </w:rPr>
            </w:pPr>
            <w:ins w:id="6799" w:author="LUEJE Claudia" w:date="2023-06-26T17:59:00Z">
              <w:r w:rsidRPr="00B62EE5">
                <w:rPr>
                  <w:i/>
                </w:rPr>
                <w:t>i</w:t>
              </w:r>
            </w:ins>
          </w:p>
        </w:tc>
        <w:tc>
          <w:tcPr>
            <w:tcW w:w="8959" w:type="dxa"/>
            <w:shd w:val="clear" w:color="auto" w:fill="auto"/>
          </w:tcPr>
          <w:p w14:paraId="1688798F" w14:textId="175A95E7" w:rsidR="00231647" w:rsidRPr="00B62EE5" w:rsidRDefault="00231647" w:rsidP="003025D9">
            <w:pPr>
              <w:pStyle w:val="BodyText"/>
              <w:rPr>
                <w:ins w:id="6800" w:author="LUEJE Claudia" w:date="2023-06-26T17:59:00Z"/>
              </w:rPr>
            </w:pPr>
            <w:ins w:id="6801" w:author="LUEJE Claudia" w:date="2023-06-26T17:59:00Z">
              <w:r w:rsidRPr="00B62EE5">
                <w:t>is the weld index;</w:t>
              </w:r>
            </w:ins>
          </w:p>
        </w:tc>
      </w:tr>
      <w:tr w:rsidR="00231647" w14:paraId="222189E1" w14:textId="77777777" w:rsidTr="00231647">
        <w:trPr>
          <w:ins w:id="6802" w:author="LUEJE Claudia" w:date="2023-06-26T17:59:00Z"/>
        </w:trPr>
        <w:tc>
          <w:tcPr>
            <w:tcW w:w="397" w:type="dxa"/>
            <w:shd w:val="clear" w:color="auto" w:fill="auto"/>
          </w:tcPr>
          <w:p w14:paraId="4394265C" w14:textId="77777777" w:rsidR="00231647" w:rsidRDefault="00231647" w:rsidP="003025D9">
            <w:pPr>
              <w:pStyle w:val="BodyText"/>
              <w:rPr>
                <w:ins w:id="6803" w:author="LUEJE Claudia" w:date="2023-06-26T17:59:00Z"/>
              </w:rPr>
            </w:pPr>
            <w:ins w:id="6804" w:author="LUEJE Claudia" w:date="2023-06-26T17:59:00Z">
              <w:r>
                <w:t> </w:t>
              </w:r>
            </w:ins>
          </w:p>
        </w:tc>
        <w:tc>
          <w:tcPr>
            <w:tcW w:w="397" w:type="dxa"/>
            <w:shd w:val="clear" w:color="auto" w:fill="auto"/>
          </w:tcPr>
          <w:p w14:paraId="25907D54" w14:textId="4EE3EC41" w:rsidR="00231647" w:rsidRPr="00231647" w:rsidRDefault="00231647" w:rsidP="003025D9">
            <w:pPr>
              <w:pStyle w:val="BodyText"/>
              <w:rPr>
                <w:ins w:id="6805" w:author="LUEJE Claudia" w:date="2023-06-26T17:59:00Z"/>
                <w:i/>
              </w:rPr>
            </w:pPr>
            <w:ins w:id="6806" w:author="LUEJE Claudia" w:date="2023-06-26T17:59:00Z">
              <w:r w:rsidRPr="00231647">
                <w:rPr>
                  <w:i/>
                </w:rPr>
                <w:t>j</w:t>
              </w:r>
            </w:ins>
          </w:p>
        </w:tc>
        <w:tc>
          <w:tcPr>
            <w:tcW w:w="8959" w:type="dxa"/>
            <w:shd w:val="clear" w:color="auto" w:fill="auto"/>
          </w:tcPr>
          <w:p w14:paraId="3324B431" w14:textId="61E86492" w:rsidR="00231647" w:rsidRDefault="00231647" w:rsidP="003025D9">
            <w:pPr>
              <w:pStyle w:val="BodyText"/>
              <w:rPr>
                <w:ins w:id="6807" w:author="LUEJE Claudia" w:date="2023-06-26T17:59:00Z"/>
              </w:rPr>
            </w:pPr>
            <w:ins w:id="6808" w:author="LUEJE Claudia" w:date="2023-06-26T17:59:00Z">
              <w:r>
                <w:t>is the sheet index of the welded sheet related to the weld.</w:t>
              </w:r>
            </w:ins>
          </w:p>
        </w:tc>
      </w:tr>
    </w:tbl>
    <w:p w14:paraId="31F33E28" w14:textId="661E12A6" w:rsidR="00231647" w:rsidRPr="00E956F7" w:rsidRDefault="00231647">
      <w:pPr>
        <w:pStyle w:val="BodyText"/>
        <w:autoSpaceDE w:val="0"/>
        <w:autoSpaceDN w:val="0"/>
        <w:adjustRightInd w:val="0"/>
        <w:rPr>
          <w:ins w:id="6809" w:author="LUEJE Claudia" w:date="2023-06-26T17:59:00Z"/>
          <w:szCs w:val="24"/>
        </w:rPr>
      </w:pPr>
    </w:p>
    <w:p w14:paraId="1875D7D4" w14:textId="77777777" w:rsidR="00FC68DB" w:rsidRDefault="001332BD" w:rsidP="00B202D2">
      <w:pPr>
        <w:keepNext/>
        <w:rPr>
          <w:del w:id="6810" w:author="LUEJE Claudia" w:date="2023-06-26T17:59:00Z"/>
        </w:rPr>
      </w:pPr>
      <w:r w:rsidRPr="00E956F7">
        <w:rPr>
          <w:szCs w:val="24"/>
        </w:rPr>
        <w:t>Inside the χMCF File the following parameters can be specified</w:t>
      </w:r>
      <w:del w:id="6811" w:author="LUEJE Claudia" w:date="2023-06-26T17:59:00Z">
        <w:r w:rsidR="00FC68DB" w:rsidRPr="00F54804">
          <w:delText>:</w:delText>
        </w:r>
      </w:del>
    </w:p>
    <w:p w14:paraId="0DEDE3E9" w14:textId="7BE5A16D" w:rsidR="001332BD" w:rsidRPr="00E956F7" w:rsidRDefault="00231647">
      <w:pPr>
        <w:pStyle w:val="BodyText"/>
        <w:autoSpaceDE w:val="0"/>
        <w:autoSpaceDN w:val="0"/>
        <w:adjustRightInd w:val="0"/>
        <w:rPr>
          <w:ins w:id="6812" w:author="LUEJE Claudia" w:date="2023-06-26T17:59:00Z"/>
          <w:szCs w:val="24"/>
        </w:rPr>
      </w:pPr>
      <w:ins w:id="6813" w:author="LUEJE Claudia" w:date="2023-06-26T17:59:00Z">
        <w:r>
          <w:rPr>
            <w:szCs w:val="24"/>
          </w:rPr>
          <w:t xml:space="preserve"> as shown in </w:t>
        </w:r>
      </w:ins>
      <w:bookmarkStart w:id="6814" w:name="_Toc110532458"/>
      <w:r w:rsidRPr="00231647">
        <w:rPr>
          <w:rStyle w:val="citetbl"/>
        </w:rPr>
        <w:t xml:space="preserve">Table </w:t>
      </w:r>
      <w:del w:id="6815" w:author="LUEJE Claudia" w:date="2023-06-26T17:59:00Z">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110</w:delText>
        </w:r>
        <w:r w:rsidR="0025265B" w:rsidRPr="005C2D94">
          <w:fldChar w:fldCharType="end"/>
        </w:r>
      </w:del>
      <w:ins w:id="6816" w:author="LUEJE Claudia" w:date="2023-06-26T17:59:00Z">
        <w:r w:rsidRPr="00231647">
          <w:rPr>
            <w:rStyle w:val="citetbl"/>
          </w:rPr>
          <w:t>110</w:t>
        </w:r>
        <w:r w:rsidR="001332BD" w:rsidRPr="00E956F7">
          <w:rPr>
            <w:szCs w:val="24"/>
          </w:rPr>
          <w:t>:</w:t>
        </w:r>
      </w:ins>
    </w:p>
    <w:p w14:paraId="7A4D0E60" w14:textId="70471EC1" w:rsidR="001332BD" w:rsidRPr="00E956F7" w:rsidRDefault="006F39DE">
      <w:pPr>
        <w:pStyle w:val="Tabletitle"/>
        <w:autoSpaceDE w:val="0"/>
        <w:autoSpaceDN w:val="0"/>
        <w:adjustRightInd w:val="0"/>
        <w:outlineLvl w:val="0"/>
        <w:rPr>
          <w:szCs w:val="24"/>
        </w:rPr>
      </w:pPr>
      <w:ins w:id="6817" w:author="LUEJE Claudia" w:date="2023-06-26T17:59:00Z">
        <w:r w:rsidRPr="00E956F7">
          <w:rPr>
            <w:szCs w:val="24"/>
          </w:rPr>
          <w:t>Table </w:t>
        </w:r>
        <w:r w:rsidR="001332BD" w:rsidRPr="00E956F7">
          <w:rPr>
            <w:szCs w:val="24"/>
          </w:rPr>
          <w:t>110</w:t>
        </w:r>
      </w:ins>
      <w:r w:rsidR="00140566" w:rsidRPr="00E956F7">
        <w:rPr>
          <w:szCs w:val="24"/>
        </w:rPr>
        <w:t xml:space="preserve"> </w:t>
      </w:r>
      <w:r w:rsidR="001332BD" w:rsidRPr="00E956F7">
        <w:rPr>
          <w:szCs w:val="24"/>
        </w:rPr>
        <w:t xml:space="preserve">— Parameters of </w:t>
      </w:r>
      <w:r w:rsidR="00231647">
        <w:rPr>
          <w:szCs w:val="24"/>
        </w:rPr>
        <w:t>d</w:t>
      </w:r>
      <w:r w:rsidR="001332BD" w:rsidRPr="00E956F7">
        <w:rPr>
          <w:szCs w:val="24"/>
        </w:rPr>
        <w:t>ouble-</w:t>
      </w:r>
      <w:r w:rsidR="00231647">
        <w:rPr>
          <w:szCs w:val="24"/>
        </w:rPr>
        <w:t>s</w:t>
      </w:r>
      <w:r w:rsidR="001332BD" w:rsidRPr="00E956F7">
        <w:rPr>
          <w:szCs w:val="24"/>
        </w:rPr>
        <w:t xml:space="preserve">ided </w:t>
      </w:r>
      <w:r w:rsidR="00231647">
        <w:rPr>
          <w:szCs w:val="24"/>
        </w:rPr>
        <w:t>d</w:t>
      </w:r>
      <w:r w:rsidR="001332BD" w:rsidRPr="00E956F7">
        <w:rPr>
          <w:szCs w:val="24"/>
        </w:rPr>
        <w:t xml:space="preserve">ouble </w:t>
      </w:r>
      <w:r w:rsidR="00231647">
        <w:rPr>
          <w:szCs w:val="24"/>
        </w:rPr>
        <w:t>o</w:t>
      </w:r>
      <w:r w:rsidR="001332BD" w:rsidRPr="00E956F7">
        <w:rPr>
          <w:szCs w:val="24"/>
        </w:rPr>
        <w:t xml:space="preserve">verlap </w:t>
      </w:r>
      <w:r w:rsidR="00231647">
        <w:rPr>
          <w:szCs w:val="24"/>
        </w:rPr>
        <w:t>w</w:t>
      </w:r>
      <w:r w:rsidR="001332BD" w:rsidRPr="00E956F7">
        <w:rPr>
          <w:szCs w:val="24"/>
        </w:rPr>
        <w:t>eld</w:t>
      </w:r>
      <w:bookmarkEnd w:id="6814"/>
    </w:p>
    <w:tbl>
      <w:tblPr>
        <w:tblW w:w="868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344"/>
        <w:gridCol w:w="1517"/>
        <w:gridCol w:w="1400"/>
        <w:gridCol w:w="1474"/>
        <w:gridCol w:w="1474"/>
        <w:gridCol w:w="1474"/>
      </w:tblGrid>
      <w:tr w:rsidR="001332BD" w:rsidRPr="00B62EE5" w14:paraId="32DBAE06" w14:textId="77777777" w:rsidTr="009E00ED">
        <w:trPr>
          <w:jc w:val="center"/>
        </w:trPr>
        <w:tc>
          <w:tcPr>
            <w:tcW w:w="1344" w:type="dxa"/>
            <w:tcBorders>
              <w:top w:val="single" w:sz="12" w:space="0" w:color="auto"/>
              <w:bottom w:val="single" w:sz="12" w:space="0" w:color="auto"/>
            </w:tcBorders>
            <w:shd w:val="clear" w:color="auto" w:fill="F3F3F3"/>
          </w:tcPr>
          <w:p w14:paraId="5D51CB0D" w14:textId="59A1F394" w:rsidR="001332BD" w:rsidRPr="00B62EE5" w:rsidRDefault="001332BD" w:rsidP="00140566">
            <w:pPr>
              <w:pStyle w:val="Tableheader"/>
              <w:autoSpaceDE w:val="0"/>
              <w:autoSpaceDN w:val="0"/>
              <w:adjustRightInd w:val="0"/>
              <w:rPr>
                <w:b/>
              </w:rPr>
            </w:pPr>
            <w:r w:rsidRPr="00B62EE5">
              <w:rPr>
                <w:b/>
                <w:szCs w:val="24"/>
              </w:rPr>
              <w:t>Parameter</w:t>
            </w:r>
          </w:p>
        </w:tc>
        <w:tc>
          <w:tcPr>
            <w:tcW w:w="1517" w:type="dxa"/>
            <w:tcBorders>
              <w:top w:val="single" w:sz="12" w:space="0" w:color="auto"/>
              <w:bottom w:val="single" w:sz="12" w:space="0" w:color="auto"/>
            </w:tcBorders>
            <w:shd w:val="clear" w:color="auto" w:fill="F3F3F3"/>
          </w:tcPr>
          <w:p w14:paraId="25E7AB09" w14:textId="18D9E65D" w:rsidR="001332BD" w:rsidRPr="00B62EE5" w:rsidRDefault="001332BD" w:rsidP="00140566">
            <w:pPr>
              <w:pStyle w:val="Tableheader"/>
              <w:autoSpaceDE w:val="0"/>
              <w:autoSpaceDN w:val="0"/>
              <w:adjustRightInd w:val="0"/>
              <w:rPr>
                <w:b/>
              </w:rPr>
            </w:pPr>
            <w:r w:rsidRPr="00B62EE5">
              <w:rPr>
                <w:b/>
                <w:szCs w:val="24"/>
              </w:rPr>
              <w:t>χMCF-Key</w:t>
            </w:r>
          </w:p>
        </w:tc>
        <w:tc>
          <w:tcPr>
            <w:tcW w:w="1400" w:type="dxa"/>
            <w:tcBorders>
              <w:top w:val="single" w:sz="12" w:space="0" w:color="auto"/>
              <w:bottom w:val="single" w:sz="12" w:space="0" w:color="auto"/>
            </w:tcBorders>
            <w:shd w:val="clear" w:color="auto" w:fill="F3F3F3"/>
          </w:tcPr>
          <w:p w14:paraId="43992EAB" w14:textId="1580A12D" w:rsidR="001332BD" w:rsidRPr="00B62EE5" w:rsidRDefault="001332BD" w:rsidP="00140566">
            <w:pPr>
              <w:pStyle w:val="Tableheader"/>
              <w:autoSpaceDE w:val="0"/>
              <w:autoSpaceDN w:val="0"/>
              <w:adjustRightInd w:val="0"/>
              <w:rPr>
                <w:b/>
              </w:rPr>
            </w:pPr>
            <w:r w:rsidRPr="00B62EE5">
              <w:rPr>
                <w:b/>
                <w:szCs w:val="24"/>
              </w:rPr>
              <w:t>Multiplicity</w:t>
            </w:r>
          </w:p>
        </w:tc>
        <w:tc>
          <w:tcPr>
            <w:tcW w:w="1474" w:type="dxa"/>
            <w:tcBorders>
              <w:top w:val="single" w:sz="12" w:space="0" w:color="auto"/>
              <w:bottom w:val="single" w:sz="12" w:space="0" w:color="auto"/>
            </w:tcBorders>
            <w:shd w:val="clear" w:color="auto" w:fill="F3F3F3"/>
          </w:tcPr>
          <w:p w14:paraId="66A02B03" w14:textId="3BE56FEE" w:rsidR="001332BD" w:rsidRPr="00B62EE5" w:rsidRDefault="001332BD" w:rsidP="00140566">
            <w:pPr>
              <w:pStyle w:val="Tableheader"/>
              <w:autoSpaceDE w:val="0"/>
              <w:autoSpaceDN w:val="0"/>
              <w:adjustRightInd w:val="0"/>
              <w:rPr>
                <w:b/>
              </w:rPr>
            </w:pPr>
            <w:r w:rsidRPr="00B62EE5">
              <w:rPr>
                <w:b/>
                <w:szCs w:val="24"/>
              </w:rPr>
              <w:t xml:space="preserve">Value </w:t>
            </w:r>
            <w:r w:rsidR="00231647" w:rsidRPr="00B62EE5">
              <w:rPr>
                <w:b/>
                <w:szCs w:val="24"/>
              </w:rPr>
              <w:t>r</w:t>
            </w:r>
            <w:r w:rsidRPr="00B62EE5">
              <w:rPr>
                <w:b/>
                <w:szCs w:val="24"/>
              </w:rPr>
              <w:t>ange</w:t>
            </w:r>
          </w:p>
        </w:tc>
        <w:tc>
          <w:tcPr>
            <w:tcW w:w="1474" w:type="dxa"/>
            <w:tcBorders>
              <w:top w:val="single" w:sz="12" w:space="0" w:color="auto"/>
              <w:bottom w:val="single" w:sz="12" w:space="0" w:color="auto"/>
            </w:tcBorders>
            <w:shd w:val="clear" w:color="auto" w:fill="F3F3F3"/>
          </w:tcPr>
          <w:p w14:paraId="299F0A94" w14:textId="278E7312" w:rsidR="001332BD" w:rsidRPr="00B62EE5" w:rsidRDefault="001332BD" w:rsidP="00140566">
            <w:pPr>
              <w:pStyle w:val="Tableheader"/>
              <w:autoSpaceDE w:val="0"/>
              <w:autoSpaceDN w:val="0"/>
              <w:adjustRightInd w:val="0"/>
              <w:rPr>
                <w:b/>
              </w:rPr>
            </w:pPr>
            <w:r w:rsidRPr="00B62EE5">
              <w:rPr>
                <w:b/>
                <w:szCs w:val="24"/>
              </w:rPr>
              <w:t>Use</w:t>
            </w:r>
          </w:p>
        </w:tc>
        <w:tc>
          <w:tcPr>
            <w:tcW w:w="1474" w:type="dxa"/>
            <w:tcBorders>
              <w:top w:val="single" w:sz="12" w:space="0" w:color="auto"/>
              <w:bottom w:val="single" w:sz="12" w:space="0" w:color="auto"/>
            </w:tcBorders>
            <w:shd w:val="clear" w:color="auto" w:fill="F3F3F3"/>
          </w:tcPr>
          <w:p w14:paraId="5565863D" w14:textId="6B9DE8AD" w:rsidR="001332BD" w:rsidRPr="00B62EE5" w:rsidRDefault="001332BD" w:rsidP="00140566">
            <w:pPr>
              <w:pStyle w:val="Tableheader"/>
              <w:autoSpaceDE w:val="0"/>
              <w:autoSpaceDN w:val="0"/>
              <w:adjustRightInd w:val="0"/>
              <w:rPr>
                <w:b/>
              </w:rPr>
            </w:pPr>
            <w:r w:rsidRPr="00B62EE5">
              <w:rPr>
                <w:b/>
                <w:szCs w:val="24"/>
              </w:rPr>
              <w:t xml:space="preserve">Default </w:t>
            </w:r>
            <w:r w:rsidR="00231647" w:rsidRPr="00B62EE5">
              <w:rPr>
                <w:b/>
                <w:szCs w:val="24"/>
              </w:rPr>
              <w:t>v</w:t>
            </w:r>
            <w:r w:rsidRPr="00B62EE5">
              <w:rPr>
                <w:b/>
                <w:szCs w:val="24"/>
              </w:rPr>
              <w:t>alue</w:t>
            </w:r>
          </w:p>
        </w:tc>
      </w:tr>
      <w:tr w:rsidR="001332BD" w:rsidRPr="00E956F7" w14:paraId="3AB08655" w14:textId="77777777" w:rsidTr="009E00ED">
        <w:trPr>
          <w:jc w:val="center"/>
        </w:trPr>
        <w:tc>
          <w:tcPr>
            <w:tcW w:w="1344" w:type="dxa"/>
            <w:tcBorders>
              <w:top w:val="single" w:sz="12" w:space="0" w:color="auto"/>
            </w:tcBorders>
            <w:vAlign w:val="bottom"/>
          </w:tcPr>
          <w:p w14:paraId="30AFEA2E" w14:textId="0448CC99" w:rsidR="001332BD" w:rsidRPr="00E956F7" w:rsidRDefault="001332BD" w:rsidP="00140566">
            <w:pPr>
              <w:pStyle w:val="Tablebody"/>
              <w:autoSpaceDE w:val="0"/>
              <w:autoSpaceDN w:val="0"/>
              <w:adjustRightInd w:val="0"/>
            </w:pPr>
            <w:r w:rsidRPr="00E956F7">
              <w:rPr>
                <w:szCs w:val="24"/>
              </w:rPr>
              <w:t>a</w:t>
            </w:r>
          </w:p>
        </w:tc>
        <w:tc>
          <w:tcPr>
            <w:tcW w:w="1517" w:type="dxa"/>
            <w:tcBorders>
              <w:top w:val="single" w:sz="12" w:space="0" w:color="auto"/>
            </w:tcBorders>
            <w:vAlign w:val="bottom"/>
          </w:tcPr>
          <w:p w14:paraId="67B7C3EB" w14:textId="492A1B1F" w:rsidR="001332BD" w:rsidRPr="00E956F7" w:rsidRDefault="001332BD" w:rsidP="00140566">
            <w:pPr>
              <w:pStyle w:val="Tablebody"/>
              <w:autoSpaceDE w:val="0"/>
              <w:autoSpaceDN w:val="0"/>
              <w:adjustRightInd w:val="0"/>
            </w:pPr>
            <w:r w:rsidRPr="00E956F7">
              <w:rPr>
                <w:szCs w:val="24"/>
              </w:rPr>
              <w:t>thickness</w:t>
            </w:r>
          </w:p>
        </w:tc>
        <w:tc>
          <w:tcPr>
            <w:tcW w:w="1400" w:type="dxa"/>
            <w:tcBorders>
              <w:top w:val="single" w:sz="12" w:space="0" w:color="auto"/>
            </w:tcBorders>
            <w:vAlign w:val="bottom"/>
          </w:tcPr>
          <w:p w14:paraId="0FE40D14" w14:textId="245B2A7B" w:rsidR="001332BD" w:rsidRPr="00E956F7" w:rsidRDefault="001332BD" w:rsidP="00140566">
            <w:pPr>
              <w:pStyle w:val="Tablebody"/>
              <w:autoSpaceDE w:val="0"/>
              <w:autoSpaceDN w:val="0"/>
              <w:adjustRightInd w:val="0"/>
            </w:pPr>
            <w:r w:rsidRPr="00E956F7">
              <w:rPr>
                <w:szCs w:val="24"/>
              </w:rPr>
              <w:t>2</w:t>
            </w:r>
          </w:p>
        </w:tc>
        <w:tc>
          <w:tcPr>
            <w:tcW w:w="1474" w:type="dxa"/>
            <w:tcBorders>
              <w:top w:val="single" w:sz="12" w:space="0" w:color="auto"/>
            </w:tcBorders>
            <w:vAlign w:val="bottom"/>
          </w:tcPr>
          <w:p w14:paraId="3AD671A9" w14:textId="1FE1642A" w:rsidR="001332BD" w:rsidRPr="00E956F7" w:rsidRDefault="001332BD" w:rsidP="00140566">
            <w:pPr>
              <w:pStyle w:val="Tablebody"/>
              <w:autoSpaceDE w:val="0"/>
              <w:autoSpaceDN w:val="0"/>
              <w:adjustRightInd w:val="0"/>
            </w:pPr>
            <w:r w:rsidRPr="00E956F7">
              <w:rPr>
                <w:szCs w:val="24"/>
              </w:rPr>
              <w:t>≥ 0</w:t>
            </w:r>
          </w:p>
        </w:tc>
        <w:tc>
          <w:tcPr>
            <w:tcW w:w="1474" w:type="dxa"/>
            <w:tcBorders>
              <w:top w:val="single" w:sz="12" w:space="0" w:color="auto"/>
            </w:tcBorders>
            <w:vAlign w:val="bottom"/>
          </w:tcPr>
          <w:p w14:paraId="4FD33F7A" w14:textId="3F73D9B7" w:rsidR="001332BD" w:rsidRPr="00E956F7" w:rsidRDefault="001332BD" w:rsidP="00140566">
            <w:pPr>
              <w:pStyle w:val="Tablebody"/>
              <w:autoSpaceDE w:val="0"/>
              <w:autoSpaceDN w:val="0"/>
              <w:adjustRightInd w:val="0"/>
            </w:pPr>
            <w:r w:rsidRPr="00E956F7">
              <w:rPr>
                <w:szCs w:val="24"/>
              </w:rPr>
              <w:t>Optional</w:t>
            </w:r>
          </w:p>
        </w:tc>
        <w:tc>
          <w:tcPr>
            <w:tcW w:w="1474" w:type="dxa"/>
            <w:tcBorders>
              <w:top w:val="single" w:sz="12" w:space="0" w:color="auto"/>
            </w:tcBorders>
            <w:vAlign w:val="bottom"/>
          </w:tcPr>
          <w:p w14:paraId="7637186A" w14:textId="50070E86" w:rsidR="001332BD" w:rsidRPr="00E956F7" w:rsidRDefault="001332BD" w:rsidP="00140566">
            <w:pPr>
              <w:pStyle w:val="Tablebody"/>
              <w:autoSpaceDE w:val="0"/>
              <w:autoSpaceDN w:val="0"/>
              <w:adjustRightInd w:val="0"/>
            </w:pPr>
            <w:r w:rsidRPr="00E956F7">
              <w:rPr>
                <w:szCs w:val="24"/>
              </w:rPr>
              <w:t>-</w:t>
            </w:r>
          </w:p>
        </w:tc>
      </w:tr>
      <w:tr w:rsidR="001332BD" w:rsidRPr="00E956F7" w14:paraId="65980D67" w14:textId="77777777" w:rsidTr="009E00ED">
        <w:trPr>
          <w:jc w:val="center"/>
        </w:trPr>
        <w:tc>
          <w:tcPr>
            <w:tcW w:w="1344" w:type="dxa"/>
            <w:vAlign w:val="bottom"/>
          </w:tcPr>
          <w:p w14:paraId="211E2D0B" w14:textId="2F2DCF49" w:rsidR="001332BD" w:rsidRPr="00E956F7" w:rsidRDefault="001332BD" w:rsidP="00140566">
            <w:pPr>
              <w:pStyle w:val="Tablebody"/>
              <w:autoSpaceDE w:val="0"/>
              <w:autoSpaceDN w:val="0"/>
              <w:adjustRightInd w:val="0"/>
            </w:pPr>
            <w:r w:rsidRPr="00E956F7">
              <w:rPr>
                <w:szCs w:val="24"/>
              </w:rPr>
              <w:t>β</w:t>
            </w:r>
          </w:p>
        </w:tc>
        <w:tc>
          <w:tcPr>
            <w:tcW w:w="1517" w:type="dxa"/>
            <w:vAlign w:val="bottom"/>
          </w:tcPr>
          <w:p w14:paraId="1DB2C163" w14:textId="715CD751" w:rsidR="001332BD" w:rsidRPr="00E956F7" w:rsidRDefault="001332BD" w:rsidP="00140566">
            <w:pPr>
              <w:pStyle w:val="Tablebody"/>
              <w:autoSpaceDE w:val="0"/>
              <w:autoSpaceDN w:val="0"/>
              <w:adjustRightInd w:val="0"/>
            </w:pPr>
            <w:r w:rsidRPr="00E956F7">
              <w:rPr>
                <w:szCs w:val="24"/>
              </w:rPr>
              <w:t>angle</w:t>
            </w:r>
          </w:p>
        </w:tc>
        <w:tc>
          <w:tcPr>
            <w:tcW w:w="1400" w:type="dxa"/>
            <w:vAlign w:val="bottom"/>
          </w:tcPr>
          <w:p w14:paraId="6DB1A3E4" w14:textId="72C57C75" w:rsidR="001332BD" w:rsidRPr="00E956F7" w:rsidRDefault="001332BD" w:rsidP="00140566">
            <w:pPr>
              <w:pStyle w:val="Tablebody"/>
              <w:autoSpaceDE w:val="0"/>
              <w:autoSpaceDN w:val="0"/>
              <w:adjustRightInd w:val="0"/>
            </w:pPr>
            <w:r w:rsidRPr="00E956F7">
              <w:rPr>
                <w:szCs w:val="24"/>
              </w:rPr>
              <w:t>0 – 2</w:t>
            </w:r>
          </w:p>
        </w:tc>
        <w:tc>
          <w:tcPr>
            <w:tcW w:w="1474" w:type="dxa"/>
            <w:vAlign w:val="bottom"/>
          </w:tcPr>
          <w:p w14:paraId="52E9531E" w14:textId="4CA23FC3" w:rsidR="001332BD" w:rsidRPr="00E956F7" w:rsidRDefault="001332BD" w:rsidP="00140566">
            <w:pPr>
              <w:pStyle w:val="Tablebody"/>
              <w:autoSpaceDE w:val="0"/>
              <w:autoSpaceDN w:val="0"/>
              <w:adjustRightInd w:val="0"/>
            </w:pPr>
            <w:r w:rsidRPr="00E956F7">
              <w:rPr>
                <w:szCs w:val="24"/>
              </w:rPr>
              <w:t>≥ 0</w:t>
            </w:r>
          </w:p>
        </w:tc>
        <w:tc>
          <w:tcPr>
            <w:tcW w:w="1474" w:type="dxa"/>
            <w:vAlign w:val="bottom"/>
          </w:tcPr>
          <w:p w14:paraId="5C269850" w14:textId="2CB00AA3" w:rsidR="001332BD" w:rsidRPr="00E956F7" w:rsidRDefault="001332BD" w:rsidP="00140566">
            <w:pPr>
              <w:pStyle w:val="Tablebody"/>
              <w:autoSpaceDE w:val="0"/>
              <w:autoSpaceDN w:val="0"/>
              <w:adjustRightInd w:val="0"/>
            </w:pPr>
            <w:r w:rsidRPr="00E956F7">
              <w:rPr>
                <w:szCs w:val="24"/>
              </w:rPr>
              <w:t>Optional</w:t>
            </w:r>
          </w:p>
        </w:tc>
        <w:tc>
          <w:tcPr>
            <w:tcW w:w="1474" w:type="dxa"/>
            <w:vAlign w:val="bottom"/>
          </w:tcPr>
          <w:p w14:paraId="4FAE1CEA" w14:textId="606DD944" w:rsidR="001332BD" w:rsidRPr="00E956F7" w:rsidRDefault="001332BD" w:rsidP="00140566">
            <w:pPr>
              <w:pStyle w:val="Tablebody"/>
              <w:autoSpaceDE w:val="0"/>
              <w:autoSpaceDN w:val="0"/>
              <w:adjustRightInd w:val="0"/>
            </w:pPr>
            <w:r w:rsidRPr="00E956F7">
              <w:rPr>
                <w:szCs w:val="24"/>
              </w:rPr>
              <w:t>45</w:t>
            </w:r>
            <w:r w:rsidR="00140566" w:rsidRPr="00E956F7">
              <w:rPr>
                <w:szCs w:val="24"/>
              </w:rPr>
              <w:t> </w:t>
            </w:r>
            <w:r w:rsidRPr="00E956F7">
              <w:rPr>
                <w:szCs w:val="24"/>
              </w:rPr>
              <w:t>[deg]</w:t>
            </w:r>
          </w:p>
        </w:tc>
      </w:tr>
      <w:tr w:rsidR="001332BD" w:rsidRPr="00E956F7" w14:paraId="5A3FE7E5" w14:textId="77777777" w:rsidTr="009E00ED">
        <w:trPr>
          <w:jc w:val="center"/>
        </w:trPr>
        <w:tc>
          <w:tcPr>
            <w:tcW w:w="1344" w:type="dxa"/>
            <w:vAlign w:val="bottom"/>
          </w:tcPr>
          <w:p w14:paraId="154724CD" w14:textId="14D40280" w:rsidR="001332BD" w:rsidRPr="00E956F7" w:rsidRDefault="001332BD" w:rsidP="00140566">
            <w:pPr>
              <w:pStyle w:val="Tablebody"/>
              <w:autoSpaceDE w:val="0"/>
              <w:autoSpaceDN w:val="0"/>
              <w:adjustRightInd w:val="0"/>
            </w:pPr>
            <w:r w:rsidRPr="00E956F7">
              <w:rPr>
                <w:szCs w:val="24"/>
              </w:rPr>
              <w:t>η</w:t>
            </w:r>
          </w:p>
        </w:tc>
        <w:tc>
          <w:tcPr>
            <w:tcW w:w="1517" w:type="dxa"/>
            <w:vAlign w:val="bottom"/>
          </w:tcPr>
          <w:p w14:paraId="655B9407" w14:textId="0B281AC5" w:rsidR="001332BD" w:rsidRPr="00E956F7" w:rsidRDefault="001332BD" w:rsidP="00140566">
            <w:pPr>
              <w:pStyle w:val="Tablebody"/>
              <w:autoSpaceDE w:val="0"/>
              <w:autoSpaceDN w:val="0"/>
              <w:adjustRightInd w:val="0"/>
            </w:pPr>
            <w:r w:rsidRPr="00E956F7">
              <w:rPr>
                <w:szCs w:val="24"/>
              </w:rPr>
              <w:t>penetration</w:t>
            </w:r>
          </w:p>
        </w:tc>
        <w:tc>
          <w:tcPr>
            <w:tcW w:w="1400" w:type="dxa"/>
            <w:vAlign w:val="bottom"/>
          </w:tcPr>
          <w:p w14:paraId="054ABC4B" w14:textId="22F6A79C" w:rsidR="001332BD" w:rsidRPr="00E956F7" w:rsidRDefault="001332BD" w:rsidP="00140566">
            <w:pPr>
              <w:pStyle w:val="Tablebody"/>
              <w:autoSpaceDE w:val="0"/>
              <w:autoSpaceDN w:val="0"/>
              <w:adjustRightInd w:val="0"/>
            </w:pPr>
            <w:r w:rsidRPr="00E956F7">
              <w:rPr>
                <w:szCs w:val="24"/>
              </w:rPr>
              <w:t>0 – 2</w:t>
            </w:r>
          </w:p>
        </w:tc>
        <w:tc>
          <w:tcPr>
            <w:tcW w:w="1474" w:type="dxa"/>
            <w:vAlign w:val="bottom"/>
          </w:tcPr>
          <w:p w14:paraId="1F26445E" w14:textId="4AA5C901" w:rsidR="001332BD" w:rsidRPr="00E956F7" w:rsidRDefault="001332BD" w:rsidP="00140566">
            <w:pPr>
              <w:pStyle w:val="Tablebody"/>
              <w:autoSpaceDE w:val="0"/>
              <w:autoSpaceDN w:val="0"/>
              <w:adjustRightInd w:val="0"/>
            </w:pPr>
            <w:r w:rsidRPr="00E956F7">
              <w:rPr>
                <w:szCs w:val="24"/>
              </w:rPr>
              <w:t>0 ≤ η ≤ 1</w:t>
            </w:r>
          </w:p>
        </w:tc>
        <w:tc>
          <w:tcPr>
            <w:tcW w:w="1474" w:type="dxa"/>
            <w:vAlign w:val="bottom"/>
          </w:tcPr>
          <w:p w14:paraId="1A1989B1" w14:textId="00D8E7D0" w:rsidR="001332BD" w:rsidRPr="00E956F7" w:rsidRDefault="001332BD" w:rsidP="00140566">
            <w:pPr>
              <w:pStyle w:val="Tablebody"/>
              <w:autoSpaceDE w:val="0"/>
              <w:autoSpaceDN w:val="0"/>
              <w:adjustRightInd w:val="0"/>
            </w:pPr>
            <w:r w:rsidRPr="00E956F7">
              <w:rPr>
                <w:szCs w:val="24"/>
              </w:rPr>
              <w:t>Optional</w:t>
            </w:r>
          </w:p>
        </w:tc>
        <w:tc>
          <w:tcPr>
            <w:tcW w:w="1474" w:type="dxa"/>
            <w:vAlign w:val="bottom"/>
          </w:tcPr>
          <w:p w14:paraId="60C3FFF9" w14:textId="1FA59720" w:rsidR="001332BD" w:rsidRPr="00E956F7" w:rsidRDefault="001332BD" w:rsidP="00140566">
            <w:pPr>
              <w:pStyle w:val="Tablebody"/>
              <w:autoSpaceDE w:val="0"/>
              <w:autoSpaceDN w:val="0"/>
              <w:adjustRightInd w:val="0"/>
            </w:pPr>
            <w:r w:rsidRPr="00E956F7">
              <w:rPr>
                <w:szCs w:val="24"/>
              </w:rPr>
              <w:t>0</w:t>
            </w:r>
          </w:p>
        </w:tc>
      </w:tr>
    </w:tbl>
    <w:p w14:paraId="13FFADB1" w14:textId="3BAFD761" w:rsidR="001332BD" w:rsidRPr="00E956F7" w:rsidRDefault="001332BD">
      <w:pPr>
        <w:pStyle w:val="BodyText"/>
        <w:autoSpaceDE w:val="0"/>
        <w:autoSpaceDN w:val="0"/>
        <w:adjustRightInd w:val="0"/>
        <w:rPr>
          <w:szCs w:val="24"/>
        </w:rPr>
      </w:pPr>
      <w:r w:rsidRPr="00E956F7">
        <w:rPr>
          <w:szCs w:val="24"/>
        </w:rPr>
        <w:t>All other parameters are provided by the model itself and are partially used to specify parameters of the weld.</w:t>
      </w:r>
    </w:p>
    <w:p w14:paraId="52B72AFA"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818" w:name="_Toc338939196"/>
      <w:bookmarkStart w:id="6819" w:name="_Toc3557040"/>
      <w:bookmarkStart w:id="6820" w:name="_Toc34747290"/>
      <w:bookmarkStart w:id="6821" w:name="_Toc77102109"/>
      <w:r w:rsidRPr="00E956F7">
        <w:rPr>
          <w:rFonts w:eastAsia="Times New Roman"/>
          <w:szCs w:val="24"/>
        </w:rPr>
        <w:t>Attributes</w:t>
      </w:r>
      <w:bookmarkEnd w:id="6818"/>
      <w:bookmarkEnd w:id="6819"/>
      <w:bookmarkEnd w:id="6820"/>
      <w:bookmarkEnd w:id="6821"/>
    </w:p>
    <w:p w14:paraId="57F8A431"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22" w:name="_Toc338939198"/>
      <w:r w:rsidRPr="00E956F7">
        <w:rPr>
          <w:rFonts w:eastAsia="Times New Roman"/>
          <w:szCs w:val="24"/>
        </w:rPr>
        <w:t>Attribute "base</w:t>
      </w:r>
      <w:bookmarkEnd w:id="6822"/>
      <w:r w:rsidRPr="00E956F7">
        <w:rPr>
          <w:rFonts w:eastAsia="Times New Roman"/>
          <w:szCs w:val="24"/>
        </w:rPr>
        <w:t>"</w:t>
      </w:r>
    </w:p>
    <w:p w14:paraId="78BFD0CD"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CC51AC">
        <w:rPr>
          <w:rStyle w:val="ISOCode"/>
        </w:rPr>
        <w:t>base</w:t>
      </w:r>
      <w:r w:rsidRPr="00E956F7">
        <w:rPr>
          <w:szCs w:val="24"/>
        </w:rPr>
        <w:t>.</w:t>
      </w:r>
    </w:p>
    <w:p w14:paraId="71BA42F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23" w:name="_Toc338939199"/>
      <w:r w:rsidRPr="00E956F7">
        <w:rPr>
          <w:rFonts w:eastAsia="Times New Roman"/>
          <w:szCs w:val="24"/>
        </w:rPr>
        <w:t>Attribute "technology</w:t>
      </w:r>
      <w:bookmarkEnd w:id="6823"/>
      <w:r w:rsidRPr="00E956F7">
        <w:rPr>
          <w:rFonts w:eastAsia="Times New Roman"/>
          <w:szCs w:val="24"/>
        </w:rPr>
        <w:t>"</w:t>
      </w:r>
    </w:p>
    <w:p w14:paraId="11A8706D"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CC51AC">
        <w:rPr>
          <w:rStyle w:val="ISOCode"/>
        </w:rPr>
        <w:t>technology</w:t>
      </w:r>
      <w:r w:rsidRPr="00E956F7">
        <w:rPr>
          <w:szCs w:val="24"/>
        </w:rPr>
        <w:t xml:space="preserve"> can be specified using the following values:</w:t>
      </w:r>
    </w:p>
    <w:p w14:paraId="05EDC5F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4" w:author="LUEJE Claudia" w:date="2023-06-26T17:59:00Z">
        <w:r w:rsidRPr="00E956F7">
          <w:rPr>
            <w:szCs w:val="24"/>
          </w:rPr>
          <w:t>—</w:t>
        </w:r>
        <w:r w:rsidRPr="00E956F7">
          <w:rPr>
            <w:szCs w:val="24"/>
          </w:rPr>
          <w:tab/>
        </w:r>
      </w:ins>
      <w:r w:rsidRPr="00CC51AC">
        <w:rPr>
          <w:rStyle w:val="ISOCode"/>
        </w:rPr>
        <w:t>resistance;</w:t>
      </w:r>
    </w:p>
    <w:p w14:paraId="0DD0495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5" w:author="LUEJE Claudia" w:date="2023-06-26T17:59:00Z">
        <w:r w:rsidRPr="00E956F7">
          <w:rPr>
            <w:szCs w:val="24"/>
          </w:rPr>
          <w:t>—</w:t>
        </w:r>
        <w:r w:rsidRPr="00E956F7">
          <w:rPr>
            <w:szCs w:val="24"/>
          </w:rPr>
          <w:tab/>
        </w:r>
      </w:ins>
      <w:r w:rsidRPr="00CC51AC">
        <w:rPr>
          <w:rStyle w:val="ISOCode"/>
        </w:rPr>
        <w:t>arc;</w:t>
      </w:r>
    </w:p>
    <w:p w14:paraId="0A9A08F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6"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p>
    <w:p w14:paraId="525793D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7" w:author="LUEJE Claudia" w:date="2023-06-26T17:59:00Z">
        <w:r w:rsidRPr="00E956F7">
          <w:rPr>
            <w:szCs w:val="24"/>
          </w:rPr>
          <w:t>—</w:t>
        </w:r>
        <w:r w:rsidRPr="00E956F7">
          <w:rPr>
            <w:szCs w:val="24"/>
          </w:rPr>
          <w:tab/>
        </w:r>
      </w:ins>
      <w:r w:rsidRPr="00CC51AC">
        <w:rPr>
          <w:rStyle w:val="ISOCode"/>
        </w:rPr>
        <w:t>friction;</w:t>
      </w:r>
    </w:p>
    <w:p w14:paraId="04CFBFA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8" w:author="LUEJE Claudia" w:date="2023-06-26T17:59:00Z">
        <w:r w:rsidRPr="00E956F7">
          <w:rPr>
            <w:szCs w:val="24"/>
          </w:rPr>
          <w:t>—</w:t>
        </w:r>
        <w:r w:rsidRPr="00E956F7">
          <w:rPr>
            <w:szCs w:val="24"/>
          </w:rPr>
          <w:tab/>
        </w:r>
      </w:ins>
      <w:r w:rsidRPr="00CC51AC">
        <w:rPr>
          <w:rStyle w:val="ISOCode"/>
        </w:rPr>
        <w:t>brazing.</w:t>
      </w:r>
    </w:p>
    <w:p w14:paraId="30F9338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829" w:name="_Toc338939200"/>
      <w:bookmarkStart w:id="6830" w:name="_Toc3557041"/>
      <w:bookmarkStart w:id="6831" w:name="_Toc34747291"/>
      <w:bookmarkStart w:id="6832" w:name="_Toc77102110"/>
      <w:r w:rsidRPr="00E956F7">
        <w:rPr>
          <w:rFonts w:eastAsia="Times New Roman"/>
          <w:szCs w:val="24"/>
        </w:rPr>
        <w:t>Element "weld_position</w:t>
      </w:r>
      <w:bookmarkEnd w:id="6829"/>
      <w:bookmarkEnd w:id="6830"/>
      <w:r w:rsidRPr="00E956F7">
        <w:rPr>
          <w:rFonts w:eastAsia="Times New Roman"/>
          <w:szCs w:val="24"/>
        </w:rPr>
        <w:t>"</w:t>
      </w:r>
      <w:bookmarkEnd w:id="6831"/>
      <w:bookmarkEnd w:id="6832"/>
    </w:p>
    <w:p w14:paraId="6339A5AA" w14:textId="327640CC"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w:t>
      </w:r>
      <w:r w:rsidR="00231647">
        <w:rPr>
          <w:szCs w:val="24"/>
        </w:rPr>
        <w:t>o</w:t>
      </w:r>
      <w:r w:rsidRPr="00E956F7">
        <w:rPr>
          <w:szCs w:val="24"/>
        </w:rPr>
        <w:t xml:space="preserve">verlap </w:t>
      </w:r>
      <w:r w:rsidR="00231647">
        <w:rPr>
          <w:szCs w:val="24"/>
        </w:rPr>
        <w:t>w</w:t>
      </w:r>
      <w:r w:rsidRPr="00E956F7">
        <w:rPr>
          <w:szCs w:val="24"/>
        </w:rPr>
        <w:t>eld</w:t>
      </w:r>
      <w:ins w:id="6833" w:author="LUEJE Claudia" w:date="2023-06-26T17:59:00Z">
        <w:r w:rsidR="00231647">
          <w:rPr>
            <w:szCs w:val="24"/>
          </w:rPr>
          <w:t xml:space="preserve"> as shown in </w:t>
        </w:r>
        <w:r w:rsidR="00231647" w:rsidRPr="00231647">
          <w:rPr>
            <w:rStyle w:val="citetbl"/>
          </w:rPr>
          <w:t>Table 111</w:t>
        </w:r>
      </w:ins>
      <w:r w:rsidRPr="00E956F7">
        <w:rPr>
          <w:szCs w:val="24"/>
        </w:rPr>
        <w:t>:</w:t>
      </w:r>
    </w:p>
    <w:p w14:paraId="359567BD" w14:textId="336EC264" w:rsidR="001332BD" w:rsidRPr="00E956F7" w:rsidRDefault="006F39DE">
      <w:pPr>
        <w:pStyle w:val="Tabletitle"/>
        <w:autoSpaceDE w:val="0"/>
        <w:autoSpaceDN w:val="0"/>
        <w:adjustRightInd w:val="0"/>
        <w:outlineLvl w:val="0"/>
        <w:rPr>
          <w:szCs w:val="24"/>
        </w:rPr>
      </w:pPr>
      <w:bookmarkStart w:id="6834" w:name="_Toc110532459"/>
      <w:r w:rsidRPr="00E956F7">
        <w:rPr>
          <w:szCs w:val="24"/>
        </w:rPr>
        <w:t>Table</w:t>
      </w:r>
      <w:del w:id="6835" w:author="LUEJE Claudia" w:date="2023-06-26T17:59:00Z">
        <w:r w:rsidR="0025265B" w:rsidRPr="00F54804">
          <w:delText xml:space="preserve"> </w:delText>
        </w:r>
        <w:r w:rsidR="0025265B" w:rsidRPr="005C2D94">
          <w:fldChar w:fldCharType="begin"/>
        </w:r>
        <w:r w:rsidR="0025265B" w:rsidRPr="00F54804">
          <w:delInstrText xml:space="preserve"> SEQ Table \* ARABIC </w:delInstrText>
        </w:r>
        <w:r w:rsidR="0025265B" w:rsidRPr="005C2D94">
          <w:fldChar w:fldCharType="separate"/>
        </w:r>
        <w:r w:rsidR="0067475A">
          <w:rPr>
            <w:noProof/>
          </w:rPr>
          <w:delText>111</w:delText>
        </w:r>
        <w:r w:rsidR="0025265B" w:rsidRPr="005C2D94">
          <w:fldChar w:fldCharType="end"/>
        </w:r>
      </w:del>
      <w:ins w:id="6836" w:author="LUEJE Claudia" w:date="2023-06-26T17:59:00Z">
        <w:r w:rsidRPr="00E956F7">
          <w:rPr>
            <w:szCs w:val="24"/>
          </w:rPr>
          <w:t> </w:t>
        </w:r>
        <w:r w:rsidR="001332BD" w:rsidRPr="00E956F7">
          <w:rPr>
            <w:szCs w:val="24"/>
          </w:rPr>
          <w:t>111</w:t>
        </w:r>
      </w:ins>
      <w:r w:rsidR="00140566"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w:t>
      </w:r>
      <w:r w:rsidR="00231647">
        <w:rPr>
          <w:szCs w:val="24"/>
        </w:rPr>
        <w:t>o</w:t>
      </w:r>
      <w:r w:rsidR="001332BD" w:rsidRPr="00E956F7">
        <w:rPr>
          <w:szCs w:val="24"/>
        </w:rPr>
        <w:t xml:space="preserve">verlap </w:t>
      </w:r>
      <w:r w:rsidR="00231647">
        <w:rPr>
          <w:szCs w:val="24"/>
        </w:rPr>
        <w:t>w</w:t>
      </w:r>
      <w:r w:rsidR="001332BD" w:rsidRPr="00E956F7">
        <w:rPr>
          <w:szCs w:val="24"/>
        </w:rPr>
        <w:t>eld</w:t>
      </w:r>
      <w:bookmarkEnd w:id="6834"/>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334365C5" w14:textId="77777777" w:rsidTr="009E00ED">
        <w:trPr>
          <w:cantSplit/>
          <w:tblHeader/>
          <w:jc w:val="center"/>
        </w:trPr>
        <w:tc>
          <w:tcPr>
            <w:tcW w:w="1871" w:type="dxa"/>
            <w:tcBorders>
              <w:top w:val="single" w:sz="12" w:space="0" w:color="auto"/>
              <w:bottom w:val="single" w:sz="12" w:space="0" w:color="auto"/>
            </w:tcBorders>
            <w:shd w:val="clear" w:color="auto" w:fill="F3F3F3"/>
          </w:tcPr>
          <w:p w14:paraId="4DD35CB9" w14:textId="0FFADC55" w:rsidR="001332BD" w:rsidRPr="00B62EE5" w:rsidRDefault="001332BD" w:rsidP="00140566">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409909B0" w14:textId="228BB9B6" w:rsidR="001332BD" w:rsidRPr="00B62EE5" w:rsidRDefault="001332BD" w:rsidP="00140566">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tcPr>
          <w:p w14:paraId="4A156EAB" w14:textId="0EEFE4A5" w:rsidR="001332BD" w:rsidRPr="00B62EE5" w:rsidRDefault="001332BD" w:rsidP="00140566">
            <w:pPr>
              <w:pStyle w:val="Tableheader"/>
              <w:autoSpaceDE w:val="0"/>
              <w:autoSpaceDN w:val="0"/>
              <w:adjustRightInd w:val="0"/>
              <w:rPr>
                <w:b/>
              </w:rPr>
            </w:pPr>
            <w:r w:rsidRPr="00B62EE5">
              <w:rPr>
                <w:b/>
                <w:szCs w:val="24"/>
              </w:rPr>
              <w:t>Use</w:t>
            </w:r>
          </w:p>
        </w:tc>
      </w:tr>
      <w:tr w:rsidR="001332BD" w:rsidRPr="00E956F7" w14:paraId="20BC465A" w14:textId="77777777" w:rsidTr="009E00ED">
        <w:trPr>
          <w:cantSplit/>
          <w:jc w:val="center"/>
        </w:trPr>
        <w:tc>
          <w:tcPr>
            <w:tcW w:w="1871" w:type="dxa"/>
            <w:tcBorders>
              <w:top w:val="single" w:sz="12" w:space="0" w:color="auto"/>
            </w:tcBorders>
          </w:tcPr>
          <w:p w14:paraId="3BA413A1" w14:textId="248E5BA7" w:rsidR="001332BD" w:rsidRPr="00E956F7" w:rsidRDefault="001332BD" w:rsidP="00140566">
            <w:pPr>
              <w:pStyle w:val="Tablebody"/>
              <w:autoSpaceDE w:val="0"/>
              <w:autoSpaceDN w:val="0"/>
              <w:adjustRightInd w:val="0"/>
            </w:pPr>
            <w:r w:rsidRPr="00E956F7">
              <w:rPr>
                <w:szCs w:val="24"/>
              </w:rPr>
              <w:t>base</w:t>
            </w:r>
          </w:p>
        </w:tc>
        <w:tc>
          <w:tcPr>
            <w:tcW w:w="1800" w:type="dxa"/>
            <w:tcBorders>
              <w:top w:val="single" w:sz="12" w:space="0" w:color="auto"/>
            </w:tcBorders>
          </w:tcPr>
          <w:p w14:paraId="2091D1E5" w14:textId="6809DF25" w:rsidR="001332BD" w:rsidRPr="00E956F7" w:rsidRDefault="001332BD" w:rsidP="00140566">
            <w:pPr>
              <w:pStyle w:val="Tablebody"/>
              <w:autoSpaceDE w:val="0"/>
              <w:autoSpaceDN w:val="0"/>
              <w:adjustRightInd w:val="0"/>
            </w:pPr>
            <w:r w:rsidRPr="00E956F7">
              <w:rPr>
                <w:szCs w:val="24"/>
              </w:rPr>
              <w:t>Integer</w:t>
            </w:r>
          </w:p>
        </w:tc>
        <w:tc>
          <w:tcPr>
            <w:tcW w:w="4680" w:type="dxa"/>
            <w:tcBorders>
              <w:top w:val="single" w:sz="12" w:space="0" w:color="auto"/>
            </w:tcBorders>
          </w:tcPr>
          <w:p w14:paraId="152DFFD5" w14:textId="391FC110" w:rsidR="001332BD" w:rsidRPr="00E956F7" w:rsidRDefault="001332BD" w:rsidP="00140566">
            <w:pPr>
              <w:pStyle w:val="Tablebody"/>
              <w:autoSpaceDE w:val="0"/>
              <w:autoSpaceDN w:val="0"/>
              <w:adjustRightInd w:val="0"/>
            </w:pPr>
            <w:r w:rsidRPr="00E956F7">
              <w:rPr>
                <w:szCs w:val="24"/>
              </w:rPr>
              <w:t>Optional</w:t>
            </w:r>
          </w:p>
        </w:tc>
      </w:tr>
      <w:tr w:rsidR="001332BD" w:rsidRPr="00E956F7" w14:paraId="571A8980" w14:textId="77777777" w:rsidTr="009E00ED">
        <w:trPr>
          <w:cantSplit/>
          <w:jc w:val="center"/>
        </w:trPr>
        <w:tc>
          <w:tcPr>
            <w:tcW w:w="1871" w:type="dxa"/>
          </w:tcPr>
          <w:p w14:paraId="71E3B878" w14:textId="52DD9E7A" w:rsidR="001332BD" w:rsidRPr="00E956F7" w:rsidRDefault="001332BD" w:rsidP="00140566">
            <w:pPr>
              <w:pStyle w:val="Tablebody"/>
              <w:autoSpaceDE w:val="0"/>
              <w:autoSpaceDN w:val="0"/>
              <w:adjustRightInd w:val="0"/>
            </w:pPr>
            <w:r w:rsidRPr="00E956F7">
              <w:rPr>
                <w:szCs w:val="24"/>
              </w:rPr>
              <w:t>u</w:t>
            </w:r>
          </w:p>
        </w:tc>
        <w:tc>
          <w:tcPr>
            <w:tcW w:w="1800" w:type="dxa"/>
          </w:tcPr>
          <w:p w14:paraId="4828C243" w14:textId="3D6D4B2B"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5EB1691E" w14:textId="7104954D" w:rsidR="001332BD" w:rsidRPr="00E956F7" w:rsidRDefault="001332BD" w:rsidP="00140566">
            <w:pPr>
              <w:pStyle w:val="Tablebody"/>
              <w:autoSpaceDE w:val="0"/>
              <w:autoSpaceDN w:val="0"/>
              <w:adjustRightInd w:val="0"/>
            </w:pPr>
            <w:r w:rsidRPr="00E956F7">
              <w:rPr>
                <w:szCs w:val="24"/>
              </w:rPr>
              <w:t>Required</w:t>
            </w:r>
          </w:p>
        </w:tc>
      </w:tr>
      <w:tr w:rsidR="001332BD" w:rsidRPr="00E956F7" w14:paraId="445015EE" w14:textId="77777777" w:rsidTr="009E00ED">
        <w:trPr>
          <w:cantSplit/>
          <w:jc w:val="center"/>
        </w:trPr>
        <w:tc>
          <w:tcPr>
            <w:tcW w:w="1871" w:type="dxa"/>
          </w:tcPr>
          <w:p w14:paraId="3019D907" w14:textId="33AD9017" w:rsidR="001332BD" w:rsidRPr="00E956F7" w:rsidRDefault="001332BD" w:rsidP="00140566">
            <w:pPr>
              <w:pStyle w:val="Tablebody"/>
              <w:autoSpaceDE w:val="0"/>
              <w:autoSpaceDN w:val="0"/>
              <w:adjustRightInd w:val="0"/>
            </w:pPr>
            <w:r w:rsidRPr="00E956F7">
              <w:rPr>
                <w:szCs w:val="24"/>
              </w:rPr>
              <w:t>x</w:t>
            </w:r>
          </w:p>
        </w:tc>
        <w:tc>
          <w:tcPr>
            <w:tcW w:w="1800" w:type="dxa"/>
          </w:tcPr>
          <w:p w14:paraId="6AA7C01A" w14:textId="7BEFAC06"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40818820" w14:textId="15467F58" w:rsidR="001332BD" w:rsidRPr="00E956F7" w:rsidRDefault="001332BD" w:rsidP="00140566">
            <w:pPr>
              <w:pStyle w:val="Tablebody"/>
              <w:autoSpaceDE w:val="0"/>
              <w:autoSpaceDN w:val="0"/>
              <w:adjustRightInd w:val="0"/>
            </w:pPr>
            <w:r w:rsidRPr="00E956F7">
              <w:rPr>
                <w:szCs w:val="24"/>
              </w:rPr>
              <w:t>Required</w:t>
            </w:r>
          </w:p>
        </w:tc>
      </w:tr>
      <w:tr w:rsidR="001332BD" w:rsidRPr="00E956F7" w14:paraId="1A793E8D" w14:textId="77777777" w:rsidTr="009E00ED">
        <w:trPr>
          <w:cantSplit/>
          <w:jc w:val="center"/>
        </w:trPr>
        <w:tc>
          <w:tcPr>
            <w:tcW w:w="1871" w:type="dxa"/>
          </w:tcPr>
          <w:p w14:paraId="4F66314A" w14:textId="6ED2C284" w:rsidR="001332BD" w:rsidRPr="00E956F7" w:rsidRDefault="001332BD" w:rsidP="00140566">
            <w:pPr>
              <w:pStyle w:val="Tablebody"/>
              <w:autoSpaceDE w:val="0"/>
              <w:autoSpaceDN w:val="0"/>
              <w:adjustRightInd w:val="0"/>
            </w:pPr>
            <w:r w:rsidRPr="00E956F7">
              <w:rPr>
                <w:szCs w:val="24"/>
              </w:rPr>
              <w:t>y</w:t>
            </w:r>
          </w:p>
        </w:tc>
        <w:tc>
          <w:tcPr>
            <w:tcW w:w="1800" w:type="dxa"/>
          </w:tcPr>
          <w:p w14:paraId="1E7DB7F4" w14:textId="3BC32D38"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5806DDD6" w14:textId="2032D34D" w:rsidR="001332BD" w:rsidRPr="00E956F7" w:rsidRDefault="001332BD" w:rsidP="00140566">
            <w:pPr>
              <w:pStyle w:val="Tablebody"/>
              <w:autoSpaceDE w:val="0"/>
              <w:autoSpaceDN w:val="0"/>
              <w:adjustRightInd w:val="0"/>
            </w:pPr>
            <w:r w:rsidRPr="00E956F7">
              <w:rPr>
                <w:szCs w:val="24"/>
              </w:rPr>
              <w:t>Required</w:t>
            </w:r>
          </w:p>
        </w:tc>
      </w:tr>
      <w:tr w:rsidR="001332BD" w:rsidRPr="00E956F7" w14:paraId="4820136B" w14:textId="77777777" w:rsidTr="009E00ED">
        <w:trPr>
          <w:cantSplit/>
          <w:jc w:val="center"/>
        </w:trPr>
        <w:tc>
          <w:tcPr>
            <w:tcW w:w="1871" w:type="dxa"/>
          </w:tcPr>
          <w:p w14:paraId="3861589A" w14:textId="53799FBA" w:rsidR="001332BD" w:rsidRPr="00E956F7" w:rsidRDefault="001332BD" w:rsidP="00140566">
            <w:pPr>
              <w:pStyle w:val="Tablebody"/>
              <w:autoSpaceDE w:val="0"/>
              <w:autoSpaceDN w:val="0"/>
              <w:adjustRightInd w:val="0"/>
            </w:pPr>
            <w:r w:rsidRPr="00E956F7">
              <w:rPr>
                <w:szCs w:val="24"/>
              </w:rPr>
              <w:t>z</w:t>
            </w:r>
          </w:p>
        </w:tc>
        <w:tc>
          <w:tcPr>
            <w:tcW w:w="1800" w:type="dxa"/>
          </w:tcPr>
          <w:p w14:paraId="0990DA53" w14:textId="302BDE8E"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1514557B" w14:textId="78BFC172" w:rsidR="001332BD" w:rsidRPr="00E956F7" w:rsidRDefault="001332BD" w:rsidP="00140566">
            <w:pPr>
              <w:pStyle w:val="Tablebody"/>
              <w:autoSpaceDE w:val="0"/>
              <w:autoSpaceDN w:val="0"/>
              <w:adjustRightInd w:val="0"/>
            </w:pPr>
            <w:r w:rsidRPr="00E956F7">
              <w:rPr>
                <w:szCs w:val="24"/>
              </w:rPr>
              <w:t>Required</w:t>
            </w:r>
          </w:p>
        </w:tc>
      </w:tr>
      <w:tr w:rsidR="001332BD" w:rsidRPr="00E956F7" w14:paraId="53B2F13E" w14:textId="77777777" w:rsidTr="009E00ED">
        <w:trPr>
          <w:cantSplit/>
          <w:jc w:val="center"/>
        </w:trPr>
        <w:tc>
          <w:tcPr>
            <w:tcW w:w="1871" w:type="dxa"/>
          </w:tcPr>
          <w:p w14:paraId="1195D181" w14:textId="3CA5EBB1" w:rsidR="001332BD" w:rsidRPr="00E956F7" w:rsidRDefault="001332BD" w:rsidP="00140566">
            <w:pPr>
              <w:pStyle w:val="Tablebody"/>
              <w:autoSpaceDE w:val="0"/>
              <w:autoSpaceDN w:val="0"/>
              <w:adjustRightInd w:val="0"/>
            </w:pPr>
            <w:r w:rsidRPr="00E956F7">
              <w:rPr>
                <w:szCs w:val="24"/>
              </w:rPr>
              <w:t>reference</w:t>
            </w:r>
          </w:p>
        </w:tc>
        <w:tc>
          <w:tcPr>
            <w:tcW w:w="1800" w:type="dxa"/>
          </w:tcPr>
          <w:p w14:paraId="3B930F57" w14:textId="5DD0B95E" w:rsidR="001332BD" w:rsidRPr="00E956F7" w:rsidRDefault="001332BD" w:rsidP="00140566">
            <w:pPr>
              <w:pStyle w:val="Tablebody"/>
              <w:autoSpaceDE w:val="0"/>
              <w:autoSpaceDN w:val="0"/>
              <w:adjustRightInd w:val="0"/>
            </w:pPr>
            <w:r w:rsidRPr="00E956F7">
              <w:rPr>
                <w:szCs w:val="24"/>
              </w:rPr>
              <w:t>Boolean</w:t>
            </w:r>
          </w:p>
        </w:tc>
        <w:tc>
          <w:tcPr>
            <w:tcW w:w="4680" w:type="dxa"/>
          </w:tcPr>
          <w:p w14:paraId="13C04F67" w14:textId="28C07271" w:rsidR="001332BD" w:rsidRPr="00E956F7" w:rsidRDefault="001332BD" w:rsidP="00140566">
            <w:pPr>
              <w:pStyle w:val="Tablebody"/>
              <w:autoSpaceDE w:val="0"/>
              <w:autoSpaceDN w:val="0"/>
              <w:adjustRightInd w:val="0"/>
            </w:pPr>
            <w:r w:rsidRPr="00E956F7">
              <w:rPr>
                <w:szCs w:val="24"/>
              </w:rPr>
              <w:t>Optional</w:t>
            </w:r>
          </w:p>
        </w:tc>
      </w:tr>
      <w:tr w:rsidR="001332BD" w:rsidRPr="00E956F7" w14:paraId="03D72358" w14:textId="77777777" w:rsidTr="009E00ED">
        <w:trPr>
          <w:cantSplit/>
          <w:jc w:val="center"/>
        </w:trPr>
        <w:tc>
          <w:tcPr>
            <w:tcW w:w="1871" w:type="dxa"/>
          </w:tcPr>
          <w:p w14:paraId="12DDB4AA" w14:textId="7EB3FC98" w:rsidR="001332BD" w:rsidRPr="00E956F7" w:rsidRDefault="001332BD" w:rsidP="00140566">
            <w:pPr>
              <w:pStyle w:val="Tablebody"/>
              <w:autoSpaceDE w:val="0"/>
              <w:autoSpaceDN w:val="0"/>
              <w:adjustRightInd w:val="0"/>
            </w:pPr>
            <w:r w:rsidRPr="00E956F7">
              <w:rPr>
                <w:szCs w:val="24"/>
              </w:rPr>
              <w:t>section</w:t>
            </w:r>
          </w:p>
        </w:tc>
        <w:tc>
          <w:tcPr>
            <w:tcW w:w="1800" w:type="dxa"/>
          </w:tcPr>
          <w:p w14:paraId="5E6888C4" w14:textId="23519616" w:rsidR="001332BD" w:rsidRPr="00E956F7" w:rsidRDefault="001332BD" w:rsidP="00140566">
            <w:pPr>
              <w:pStyle w:val="Tablebody"/>
              <w:autoSpaceDE w:val="0"/>
              <w:autoSpaceDN w:val="0"/>
              <w:adjustRightInd w:val="0"/>
            </w:pPr>
            <w:r w:rsidRPr="00E956F7">
              <w:rPr>
                <w:szCs w:val="24"/>
              </w:rPr>
              <w:t>Selection</w:t>
            </w:r>
          </w:p>
        </w:tc>
        <w:tc>
          <w:tcPr>
            <w:tcW w:w="4680" w:type="dxa"/>
          </w:tcPr>
          <w:p w14:paraId="6B53AB15" w14:textId="1E24694A" w:rsidR="001332BD" w:rsidRPr="00E956F7" w:rsidRDefault="001332BD" w:rsidP="00140566">
            <w:pPr>
              <w:pStyle w:val="Tablebody"/>
              <w:autoSpaceDE w:val="0"/>
              <w:autoSpaceDN w:val="0"/>
              <w:adjustRightInd w:val="0"/>
            </w:pPr>
            <w:r w:rsidRPr="00E956F7">
              <w:rPr>
                <w:szCs w:val="24"/>
              </w:rPr>
              <w:t>Optional</w:t>
            </w:r>
          </w:p>
        </w:tc>
      </w:tr>
      <w:tr w:rsidR="001332BD" w:rsidRPr="00E956F7" w14:paraId="4A12E564" w14:textId="77777777" w:rsidTr="009E00ED">
        <w:trPr>
          <w:cantSplit/>
          <w:jc w:val="center"/>
        </w:trPr>
        <w:tc>
          <w:tcPr>
            <w:tcW w:w="1871" w:type="dxa"/>
          </w:tcPr>
          <w:p w14:paraId="6F738ADB" w14:textId="1D17D333" w:rsidR="001332BD" w:rsidRPr="00E956F7" w:rsidRDefault="001332BD" w:rsidP="00140566">
            <w:pPr>
              <w:pStyle w:val="Tablebody"/>
              <w:autoSpaceDE w:val="0"/>
              <w:autoSpaceDN w:val="0"/>
              <w:adjustRightInd w:val="0"/>
            </w:pPr>
            <w:r w:rsidRPr="00E956F7">
              <w:rPr>
                <w:szCs w:val="24"/>
              </w:rPr>
              <w:t>thickness</w:t>
            </w:r>
          </w:p>
        </w:tc>
        <w:tc>
          <w:tcPr>
            <w:tcW w:w="1800" w:type="dxa"/>
          </w:tcPr>
          <w:p w14:paraId="3EA2F3FC" w14:textId="76B293C7"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0C76F147" w14:textId="58458515" w:rsidR="001332BD" w:rsidRPr="00E956F7" w:rsidRDefault="001332BD" w:rsidP="00140566">
            <w:pPr>
              <w:pStyle w:val="Tablebody"/>
              <w:autoSpaceDE w:val="0"/>
              <w:autoSpaceDN w:val="0"/>
              <w:adjustRightInd w:val="0"/>
            </w:pPr>
            <w:r w:rsidRPr="00E956F7">
              <w:rPr>
                <w:szCs w:val="24"/>
              </w:rPr>
              <w:t>Optional</w:t>
            </w:r>
          </w:p>
        </w:tc>
      </w:tr>
      <w:tr w:rsidR="001332BD" w:rsidRPr="00E956F7" w14:paraId="3A250C91" w14:textId="77777777" w:rsidTr="009E00ED">
        <w:trPr>
          <w:cantSplit/>
          <w:jc w:val="center"/>
        </w:trPr>
        <w:tc>
          <w:tcPr>
            <w:tcW w:w="1871" w:type="dxa"/>
          </w:tcPr>
          <w:p w14:paraId="51F71ACC" w14:textId="04C9BAC7" w:rsidR="001332BD" w:rsidRPr="00E956F7" w:rsidRDefault="001332BD" w:rsidP="00140566">
            <w:pPr>
              <w:pStyle w:val="Tablebody"/>
              <w:autoSpaceDE w:val="0"/>
              <w:autoSpaceDN w:val="0"/>
              <w:adjustRightInd w:val="0"/>
            </w:pPr>
            <w:r w:rsidRPr="00E956F7">
              <w:rPr>
                <w:szCs w:val="24"/>
              </w:rPr>
              <w:t>angle</w:t>
            </w:r>
          </w:p>
        </w:tc>
        <w:tc>
          <w:tcPr>
            <w:tcW w:w="1800" w:type="dxa"/>
          </w:tcPr>
          <w:p w14:paraId="0FCBEC6A" w14:textId="4181F04F"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1D394BFE" w14:textId="5BF32569" w:rsidR="001332BD" w:rsidRPr="00E956F7" w:rsidRDefault="001332BD" w:rsidP="00140566">
            <w:pPr>
              <w:pStyle w:val="Tablebody"/>
              <w:autoSpaceDE w:val="0"/>
              <w:autoSpaceDN w:val="0"/>
              <w:adjustRightInd w:val="0"/>
            </w:pPr>
            <w:r w:rsidRPr="00E956F7">
              <w:rPr>
                <w:szCs w:val="24"/>
              </w:rPr>
              <w:t>Optional</w:t>
            </w:r>
          </w:p>
        </w:tc>
      </w:tr>
      <w:tr w:rsidR="001332BD" w:rsidRPr="00E956F7" w14:paraId="18F502CA" w14:textId="77777777" w:rsidTr="009E00ED">
        <w:trPr>
          <w:cantSplit/>
          <w:jc w:val="center"/>
        </w:trPr>
        <w:tc>
          <w:tcPr>
            <w:tcW w:w="1871" w:type="dxa"/>
          </w:tcPr>
          <w:p w14:paraId="3A5FE07B" w14:textId="493CD05E" w:rsidR="001332BD" w:rsidRPr="00E956F7" w:rsidRDefault="001332BD" w:rsidP="00140566">
            <w:pPr>
              <w:pStyle w:val="Tablebody"/>
              <w:autoSpaceDE w:val="0"/>
              <w:autoSpaceDN w:val="0"/>
              <w:adjustRightInd w:val="0"/>
            </w:pPr>
            <w:r w:rsidRPr="00E956F7">
              <w:rPr>
                <w:szCs w:val="24"/>
              </w:rPr>
              <w:t>shape</w:t>
            </w:r>
          </w:p>
        </w:tc>
        <w:tc>
          <w:tcPr>
            <w:tcW w:w="1800" w:type="dxa"/>
          </w:tcPr>
          <w:p w14:paraId="0B33A54E" w14:textId="599B238F" w:rsidR="001332BD" w:rsidRPr="00E956F7" w:rsidRDefault="001332BD" w:rsidP="00140566">
            <w:pPr>
              <w:pStyle w:val="Tablebody"/>
              <w:autoSpaceDE w:val="0"/>
              <w:autoSpaceDN w:val="0"/>
              <w:adjustRightInd w:val="0"/>
            </w:pPr>
            <w:r w:rsidRPr="00E956F7">
              <w:rPr>
                <w:szCs w:val="24"/>
              </w:rPr>
              <w:t>Selection</w:t>
            </w:r>
          </w:p>
        </w:tc>
        <w:tc>
          <w:tcPr>
            <w:tcW w:w="4680" w:type="dxa"/>
          </w:tcPr>
          <w:p w14:paraId="575953E9" w14:textId="3F4A1D16" w:rsidR="001332BD" w:rsidRPr="00E956F7" w:rsidRDefault="001332BD" w:rsidP="00140566">
            <w:pPr>
              <w:pStyle w:val="Tablebody"/>
              <w:autoSpaceDE w:val="0"/>
              <w:autoSpaceDN w:val="0"/>
              <w:adjustRightInd w:val="0"/>
            </w:pPr>
            <w:r w:rsidRPr="00E956F7">
              <w:rPr>
                <w:szCs w:val="24"/>
              </w:rPr>
              <w:t>Optional</w:t>
            </w:r>
          </w:p>
        </w:tc>
      </w:tr>
      <w:tr w:rsidR="001332BD" w:rsidRPr="00E956F7" w14:paraId="65ED16B0" w14:textId="77777777" w:rsidTr="009E00ED">
        <w:trPr>
          <w:cantSplit/>
          <w:jc w:val="center"/>
        </w:trPr>
        <w:tc>
          <w:tcPr>
            <w:tcW w:w="1871" w:type="dxa"/>
          </w:tcPr>
          <w:p w14:paraId="0A78BD81" w14:textId="7EF121FA" w:rsidR="001332BD" w:rsidRPr="00E956F7" w:rsidRDefault="001332BD" w:rsidP="00140566">
            <w:pPr>
              <w:pStyle w:val="Tablebody"/>
              <w:autoSpaceDE w:val="0"/>
              <w:autoSpaceDN w:val="0"/>
              <w:adjustRightInd w:val="0"/>
            </w:pPr>
            <w:r w:rsidRPr="00E956F7">
              <w:rPr>
                <w:szCs w:val="24"/>
              </w:rPr>
              <w:t>penetration</w:t>
            </w:r>
          </w:p>
        </w:tc>
        <w:tc>
          <w:tcPr>
            <w:tcW w:w="1800" w:type="dxa"/>
          </w:tcPr>
          <w:p w14:paraId="550AA13A" w14:textId="46B36F82" w:rsidR="001332BD" w:rsidRPr="00E956F7" w:rsidRDefault="001332BD" w:rsidP="00140566">
            <w:pPr>
              <w:pStyle w:val="Tablebody"/>
              <w:autoSpaceDE w:val="0"/>
              <w:autoSpaceDN w:val="0"/>
              <w:adjustRightInd w:val="0"/>
            </w:pPr>
            <w:r w:rsidRPr="00E956F7">
              <w:rPr>
                <w:szCs w:val="24"/>
              </w:rPr>
              <w:t>Floating point</w:t>
            </w:r>
          </w:p>
        </w:tc>
        <w:tc>
          <w:tcPr>
            <w:tcW w:w="4680" w:type="dxa"/>
          </w:tcPr>
          <w:p w14:paraId="13D82416" w14:textId="0C4A8FF4" w:rsidR="001332BD" w:rsidRPr="00E956F7" w:rsidRDefault="001332BD" w:rsidP="00140566">
            <w:pPr>
              <w:pStyle w:val="Tablebody"/>
              <w:autoSpaceDE w:val="0"/>
              <w:autoSpaceDN w:val="0"/>
              <w:adjustRightInd w:val="0"/>
            </w:pPr>
            <w:r w:rsidRPr="00E956F7">
              <w:rPr>
                <w:szCs w:val="24"/>
              </w:rPr>
              <w:t>Optional</w:t>
            </w:r>
          </w:p>
        </w:tc>
      </w:tr>
      <w:tr w:rsidR="001332BD" w:rsidRPr="00E956F7" w14:paraId="41BAA889" w14:textId="77777777" w:rsidTr="009E00ED">
        <w:trPr>
          <w:cantSplit/>
          <w:jc w:val="center"/>
        </w:trPr>
        <w:tc>
          <w:tcPr>
            <w:tcW w:w="1871" w:type="dxa"/>
          </w:tcPr>
          <w:p w14:paraId="538C4EB4" w14:textId="4C64FE69" w:rsidR="001332BD" w:rsidRPr="00E956F7" w:rsidRDefault="001332BD" w:rsidP="00140566">
            <w:pPr>
              <w:pStyle w:val="Tablebody"/>
              <w:autoSpaceDE w:val="0"/>
              <w:autoSpaceDN w:val="0"/>
              <w:adjustRightInd w:val="0"/>
            </w:pPr>
            <w:r w:rsidRPr="00E956F7">
              <w:rPr>
                <w:szCs w:val="24"/>
              </w:rPr>
              <w:t>filler</w:t>
            </w:r>
          </w:p>
        </w:tc>
        <w:tc>
          <w:tcPr>
            <w:tcW w:w="1800" w:type="dxa"/>
          </w:tcPr>
          <w:p w14:paraId="48B43764" w14:textId="27F9FB07" w:rsidR="001332BD" w:rsidRPr="00E956F7" w:rsidRDefault="001332BD" w:rsidP="00140566">
            <w:pPr>
              <w:pStyle w:val="Tablebody"/>
              <w:autoSpaceDE w:val="0"/>
              <w:autoSpaceDN w:val="0"/>
              <w:adjustRightInd w:val="0"/>
            </w:pPr>
            <w:r w:rsidRPr="00E956F7">
              <w:rPr>
                <w:szCs w:val="24"/>
              </w:rPr>
              <w:t>Selection</w:t>
            </w:r>
          </w:p>
        </w:tc>
        <w:tc>
          <w:tcPr>
            <w:tcW w:w="4680" w:type="dxa"/>
          </w:tcPr>
          <w:p w14:paraId="44BDD5AA" w14:textId="48F28F8C" w:rsidR="001332BD" w:rsidRPr="00E956F7" w:rsidRDefault="001332BD" w:rsidP="00140566">
            <w:pPr>
              <w:pStyle w:val="Tablebody"/>
              <w:autoSpaceDE w:val="0"/>
              <w:autoSpaceDN w:val="0"/>
              <w:adjustRightInd w:val="0"/>
            </w:pPr>
            <w:r w:rsidRPr="00E956F7">
              <w:rPr>
                <w:szCs w:val="24"/>
              </w:rPr>
              <w:t>Optional</w:t>
            </w:r>
          </w:p>
        </w:tc>
      </w:tr>
      <w:tr w:rsidR="001332BD" w:rsidRPr="00E956F7" w14:paraId="74E3DC32" w14:textId="77777777" w:rsidTr="009E00ED">
        <w:trPr>
          <w:cantSplit/>
          <w:jc w:val="center"/>
        </w:trPr>
        <w:tc>
          <w:tcPr>
            <w:tcW w:w="1871" w:type="dxa"/>
          </w:tcPr>
          <w:p w14:paraId="30E05814" w14:textId="72BCC15B" w:rsidR="001332BD" w:rsidRPr="00E956F7" w:rsidRDefault="001332BD" w:rsidP="00140566">
            <w:pPr>
              <w:pStyle w:val="Tablebody"/>
              <w:autoSpaceDE w:val="0"/>
              <w:autoSpaceDN w:val="0"/>
              <w:adjustRightInd w:val="0"/>
            </w:pPr>
            <w:r w:rsidRPr="00E956F7">
              <w:rPr>
                <w:szCs w:val="24"/>
              </w:rPr>
              <w:t>filler_material</w:t>
            </w:r>
          </w:p>
        </w:tc>
        <w:tc>
          <w:tcPr>
            <w:tcW w:w="1800" w:type="dxa"/>
          </w:tcPr>
          <w:p w14:paraId="299FB59C" w14:textId="71DBCD5C" w:rsidR="001332BD" w:rsidRPr="00E956F7" w:rsidRDefault="001332BD" w:rsidP="00140566">
            <w:pPr>
              <w:pStyle w:val="Tablebody"/>
              <w:autoSpaceDE w:val="0"/>
              <w:autoSpaceDN w:val="0"/>
              <w:adjustRightInd w:val="0"/>
            </w:pPr>
            <w:r w:rsidRPr="00E956F7">
              <w:rPr>
                <w:szCs w:val="24"/>
              </w:rPr>
              <w:t>Alphanumeric</w:t>
            </w:r>
          </w:p>
        </w:tc>
        <w:tc>
          <w:tcPr>
            <w:tcW w:w="4680" w:type="dxa"/>
          </w:tcPr>
          <w:p w14:paraId="6F06D9F1" w14:textId="4CEC1C73" w:rsidR="001332BD" w:rsidRPr="00E956F7" w:rsidRDefault="001332BD" w:rsidP="00140566">
            <w:pPr>
              <w:pStyle w:val="Tablebody"/>
              <w:autoSpaceDE w:val="0"/>
              <w:autoSpaceDN w:val="0"/>
              <w:adjustRightInd w:val="0"/>
            </w:pPr>
            <w:r w:rsidRPr="00E956F7">
              <w:rPr>
                <w:szCs w:val="24"/>
              </w:rPr>
              <w:t>Optional</w:t>
            </w:r>
          </w:p>
        </w:tc>
      </w:tr>
    </w:tbl>
    <w:p w14:paraId="7E53D069" w14:textId="74143DD2"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6837" w:name="_Toc338939203"/>
      <w:r w:rsidRPr="00E956F7">
        <w:rPr>
          <w:rFonts w:eastAsia="Times New Roman"/>
          <w:szCs w:val="24"/>
          <w:lang w:val="fr-CH"/>
        </w:rPr>
        <w:t>Attributes "u, x, y, z, reference"</w:t>
      </w:r>
    </w:p>
    <w:p w14:paraId="706F3651" w14:textId="3B245078" w:rsidR="001332BD" w:rsidRPr="00E956F7" w:rsidRDefault="00231647">
      <w:pPr>
        <w:pStyle w:val="BodyText"/>
        <w:autoSpaceDE w:val="0"/>
        <w:autoSpaceDN w:val="0"/>
        <w:adjustRightInd w:val="0"/>
        <w:rPr>
          <w:szCs w:val="24"/>
        </w:rPr>
      </w:pPr>
      <w:ins w:id="6838" w:author="LUEJE Claudia" w:date="2023-06-26T17:59:00Z">
        <w:r>
          <w:rPr>
            <w:szCs w:val="24"/>
          </w:rPr>
          <w:t xml:space="preserve">A </w:t>
        </w:r>
      </w:ins>
      <w:r>
        <w:rPr>
          <w:szCs w:val="24"/>
        </w:rPr>
        <w:t>d</w:t>
      </w:r>
      <w:r w:rsidR="001332BD" w:rsidRPr="00E956F7">
        <w:rPr>
          <w:szCs w:val="24"/>
        </w:rPr>
        <w:t xml:space="preserve">etailed definition can be found in </w:t>
      </w:r>
      <w:del w:id="6839" w:author="LUEJE Claudia" w:date="2023-06-26T17:59:00Z">
        <w:r w:rsidR="00FC68DB" w:rsidRPr="00F54804">
          <w:delText xml:space="preserve">section </w:delText>
        </w:r>
        <w:r w:rsidR="00FC68DB" w:rsidRPr="005C2D94">
          <w:rPr>
            <w:i/>
          </w:rPr>
          <w:fldChar w:fldCharType="begin"/>
        </w:r>
        <w:r w:rsidR="00FC68DB" w:rsidRPr="00F54804">
          <w:delInstrText xml:space="preserve"> REF _Ref397524978 \r \h  \* MERGEFORMAT </w:delInstrText>
        </w:r>
        <w:r w:rsidR="00FC68DB" w:rsidRPr="005C2D94">
          <w:rPr>
            <w:i/>
          </w:rPr>
        </w:r>
        <w:r w:rsidR="00FC68DB" w:rsidRPr="005C2D94">
          <w:rPr>
            <w:i/>
          </w:rPr>
          <w:fldChar w:fldCharType="separate"/>
        </w:r>
        <w:r w:rsidR="0067475A">
          <w:delText>7.2.4.5</w:delText>
        </w:r>
        <w:r w:rsidR="00FC68DB" w:rsidRPr="005C2D94">
          <w:rPr>
            <w:i/>
          </w:rPr>
          <w:fldChar w:fldCharType="end"/>
        </w:r>
        <w:r w:rsidR="00FC68DB" w:rsidRPr="0013175B">
          <w:delText xml:space="preserve"> </w:delText>
        </w:r>
        <w:r w:rsidR="00FC68DB" w:rsidRPr="0013175B">
          <w:rPr>
            <w:i/>
          </w:rPr>
          <w:fldChar w:fldCharType="begin"/>
        </w:r>
        <w:r w:rsidR="00FC68DB" w:rsidRPr="0013175B">
          <w:delInstrText xml:space="preserve"> REF _Ref397524978 \h  \* MERGEFORMAT </w:delInstrText>
        </w:r>
        <w:r w:rsidR="00FC68DB" w:rsidRPr="0013175B">
          <w:rPr>
            <w:i/>
          </w:rPr>
        </w:r>
        <w:r w:rsidR="00FC68DB" w:rsidRPr="0013175B">
          <w:rPr>
            <w:i/>
          </w:rPr>
          <w:fldChar w:fldCharType="separate"/>
        </w:r>
        <w:r w:rsidR="0067475A" w:rsidRPr="00F54804">
          <w:delText>Welding Position</w:delText>
        </w:r>
        <w:r w:rsidR="00FC68DB" w:rsidRPr="0013175B">
          <w:rPr>
            <w:i/>
          </w:rPr>
          <w:fldChar w:fldCharType="end"/>
        </w:r>
        <w:r w:rsidR="00FC68DB" w:rsidRPr="00F54804">
          <w:delText>.</w:delText>
        </w:r>
      </w:del>
      <w:ins w:id="6840" w:author="LUEJE Claudia" w:date="2023-06-26T17:59:00Z">
        <w:r w:rsidR="00E50C0A" w:rsidRPr="00E956F7">
          <w:rPr>
            <w:rStyle w:val="citesec"/>
            <w:szCs w:val="24"/>
          </w:rPr>
          <w:t>1</w:t>
        </w:r>
        <w:r w:rsidR="001332BD" w:rsidRPr="00E956F7">
          <w:rPr>
            <w:rStyle w:val="citesec"/>
            <w:szCs w:val="24"/>
          </w:rPr>
          <w:t>0.2.4.4</w:t>
        </w:r>
        <w:r w:rsidR="001332BD" w:rsidRPr="00E956F7">
          <w:rPr>
            <w:szCs w:val="24"/>
          </w:rPr>
          <w:t xml:space="preserve"> Welding </w:t>
        </w:r>
        <w:r>
          <w:rPr>
            <w:szCs w:val="24"/>
          </w:rPr>
          <w:t>p</w:t>
        </w:r>
        <w:r w:rsidR="001332BD" w:rsidRPr="00E956F7">
          <w:rPr>
            <w:szCs w:val="24"/>
          </w:rPr>
          <w:t>osition.</w:t>
        </w:r>
      </w:ins>
    </w:p>
    <w:p w14:paraId="7583AA1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572177D8" w14:textId="77777777" w:rsidR="001332BD" w:rsidRPr="00E956F7" w:rsidRDefault="001332BD">
      <w:pPr>
        <w:pStyle w:val="BodyText"/>
        <w:autoSpaceDE w:val="0"/>
        <w:autoSpaceDN w:val="0"/>
        <w:adjustRightInd w:val="0"/>
        <w:rPr>
          <w:szCs w:val="24"/>
        </w:rPr>
      </w:pPr>
      <w:r w:rsidRPr="00E956F7">
        <w:rPr>
          <w:szCs w:val="24"/>
        </w:rPr>
        <w:t xml:space="preserve">For this type of weld, the </w:t>
      </w:r>
      <w:r w:rsidRPr="00CC51AC">
        <w:rPr>
          <w:rStyle w:val="ISOCode"/>
        </w:rPr>
        <w:t>base</w:t>
      </w:r>
      <w:r w:rsidRPr="00E956F7">
        <w:rPr>
          <w:szCs w:val="24"/>
        </w:rPr>
        <w:t xml:space="preserve"> sheet can be specified also inside the element </w:t>
      </w:r>
      <w:r w:rsidRPr="00CC51AC">
        <w:rPr>
          <w:rStyle w:val="ISOCode"/>
        </w:rPr>
        <w:t>&lt;weld_position/&gt;</w:t>
      </w:r>
      <w:r w:rsidRPr="00E956F7">
        <w:rPr>
          <w:szCs w:val="24"/>
        </w:rPr>
        <w:t>. This is necessary in the case of a stacked welding with two welded sheets.</w:t>
      </w:r>
    </w:p>
    <w:p w14:paraId="39FF6F90"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6837"/>
      <w:r w:rsidRPr="00E956F7">
        <w:rPr>
          <w:rFonts w:eastAsia="Times New Roman"/>
          <w:szCs w:val="24"/>
        </w:rPr>
        <w:t>"</w:t>
      </w:r>
    </w:p>
    <w:p w14:paraId="1767B5D7" w14:textId="1560F531" w:rsidR="001332BD" w:rsidRPr="00E956F7" w:rsidRDefault="001332BD" w:rsidP="00FF1562">
      <w:pPr>
        <w:pStyle w:val="BodyText"/>
      </w:pPr>
      <w:r w:rsidRPr="00E956F7">
        <w:t xml:space="preserve">The only valid value currently for the attribute </w:t>
      </w:r>
      <w:r w:rsidRPr="00CC51AC">
        <w:rPr>
          <w:rStyle w:val="ISOCode"/>
        </w:rPr>
        <w:t>section</w:t>
      </w:r>
      <w:r w:rsidRPr="00E956F7">
        <w:rPr>
          <w:rFonts w:cs="Courier New"/>
        </w:rPr>
        <w:t xml:space="preserve"> of an </w:t>
      </w:r>
      <w:r w:rsidR="00417FC0">
        <w:rPr>
          <w:rFonts w:cs="Courier New"/>
        </w:rPr>
        <w:t>o</w:t>
      </w:r>
      <w:r w:rsidRPr="00E956F7">
        <w:t xml:space="preserve">verlap </w:t>
      </w:r>
      <w:r w:rsidR="00417FC0">
        <w:t>w</w:t>
      </w:r>
      <w:r w:rsidRPr="00E956F7">
        <w:t>eld is:</w:t>
      </w:r>
    </w:p>
    <w:p w14:paraId="00B7BA5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41" w:author="LUEJE Claudia" w:date="2023-06-26T17:59:00Z">
        <w:r w:rsidRPr="00E956F7">
          <w:rPr>
            <w:szCs w:val="24"/>
          </w:rPr>
          <w:t>—</w:t>
        </w:r>
        <w:r w:rsidRPr="00E956F7">
          <w:rPr>
            <w:szCs w:val="24"/>
          </w:rPr>
          <w:tab/>
        </w:r>
      </w:ins>
      <w:r w:rsidRPr="00CC51AC">
        <w:rPr>
          <w:rStyle w:val="ISOCode"/>
        </w:rPr>
        <w:t>Fillet.</w:t>
      </w:r>
    </w:p>
    <w:p w14:paraId="23758A02" w14:textId="7B2FD2C6" w:rsidR="001332BD" w:rsidRPr="00E956F7" w:rsidRDefault="00701FF5">
      <w:pPr>
        <w:pStyle w:val="BodyText"/>
        <w:autoSpaceDE w:val="0"/>
        <w:autoSpaceDN w:val="0"/>
        <w:adjustRightInd w:val="0"/>
        <w:rPr>
          <w:szCs w:val="24"/>
        </w:rPr>
      </w:pPr>
      <w:del w:id="6842" w:author="LUEJE Claudia" w:date="2023-06-26T17:59:00Z">
        <w:r w:rsidRPr="00701FF5">
          <w:rPr>
            <w:bCs/>
          </w:rPr>
          <w:delText>NOTE</w:delText>
        </w:r>
        <w:r>
          <w:tab/>
        </w:r>
      </w:del>
      <w:r w:rsidR="001332BD" w:rsidRPr="00E956F7">
        <w:rPr>
          <w:szCs w:val="24"/>
        </w:rPr>
        <w:t xml:space="preserve">This value is the default if the </w:t>
      </w:r>
      <w:r w:rsidR="001332BD" w:rsidRPr="00CC51AC">
        <w:rPr>
          <w:rStyle w:val="ISOCode"/>
        </w:rPr>
        <w:t>section</w:t>
      </w:r>
      <w:r w:rsidR="001332BD" w:rsidRPr="00E956F7">
        <w:rPr>
          <w:szCs w:val="24"/>
        </w:rPr>
        <w:t xml:space="preserve"> attribute is not specified.</w:t>
      </w:r>
    </w:p>
    <w:p w14:paraId="6F3C2AB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43" w:name="_Toc338939204"/>
      <w:r w:rsidRPr="00E956F7">
        <w:rPr>
          <w:rFonts w:eastAsia="Times New Roman"/>
          <w:szCs w:val="24"/>
        </w:rPr>
        <w:t>Attribute "thickness</w:t>
      </w:r>
      <w:bookmarkEnd w:id="6843"/>
      <w:r w:rsidRPr="00E956F7">
        <w:rPr>
          <w:rFonts w:eastAsia="Times New Roman"/>
          <w:szCs w:val="24"/>
        </w:rPr>
        <w:t>"</w:t>
      </w:r>
    </w:p>
    <w:p w14:paraId="7240B351"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thickness</w:t>
      </w:r>
      <w:r w:rsidRPr="00E956F7">
        <w:rPr>
          <w:szCs w:val="24"/>
        </w:rPr>
        <w:t xml:space="preserve"> specifies the thickness (a-value, throat) of the weld.</w:t>
      </w:r>
    </w:p>
    <w:p w14:paraId="372C2F6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44" w:name="_Toc338939205"/>
      <w:r w:rsidRPr="00E956F7">
        <w:rPr>
          <w:rFonts w:eastAsia="Times New Roman"/>
          <w:szCs w:val="24"/>
        </w:rPr>
        <w:t>Attribute "angle</w:t>
      </w:r>
      <w:bookmarkEnd w:id="6844"/>
      <w:r w:rsidRPr="00E956F7">
        <w:rPr>
          <w:rFonts w:eastAsia="Times New Roman"/>
          <w:szCs w:val="24"/>
        </w:rPr>
        <w:t>"</w:t>
      </w:r>
    </w:p>
    <w:p w14:paraId="35242BF6"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angle</w:t>
      </w:r>
      <w:r w:rsidRPr="00E956F7">
        <w:rPr>
          <w:szCs w:val="24"/>
        </w:rPr>
        <w:t xml:space="preserve"> specifies the angle of the weld relative to the base sheet.</w:t>
      </w:r>
    </w:p>
    <w:p w14:paraId="47B73B2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45" w:name="_Toc338939206"/>
      <w:r w:rsidRPr="00E956F7">
        <w:rPr>
          <w:rFonts w:eastAsia="Times New Roman"/>
          <w:szCs w:val="24"/>
        </w:rPr>
        <w:t>Attribute "shape</w:t>
      </w:r>
      <w:bookmarkEnd w:id="6845"/>
      <w:r w:rsidRPr="00E956F7">
        <w:rPr>
          <w:rFonts w:eastAsia="Times New Roman"/>
          <w:szCs w:val="24"/>
        </w:rPr>
        <w:t>"</w:t>
      </w:r>
    </w:p>
    <w:p w14:paraId="5B654F9C"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shape</w:t>
      </w:r>
      <w:r w:rsidRPr="00E956F7">
        <w:rPr>
          <w:szCs w:val="24"/>
        </w:rPr>
        <w:t xml:space="preserve"> defines the shape of the weld throat.</w:t>
      </w:r>
    </w:p>
    <w:p w14:paraId="58AC0AF5"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46" w:name="_Toc338939207"/>
      <w:r w:rsidRPr="00E956F7">
        <w:rPr>
          <w:rFonts w:eastAsia="Times New Roman"/>
          <w:szCs w:val="24"/>
        </w:rPr>
        <w:t>Attribute "penetration</w:t>
      </w:r>
      <w:bookmarkEnd w:id="6846"/>
      <w:r w:rsidRPr="00E956F7">
        <w:rPr>
          <w:rFonts w:eastAsia="Times New Roman"/>
          <w:szCs w:val="24"/>
        </w:rPr>
        <w:t>"</w:t>
      </w:r>
    </w:p>
    <w:p w14:paraId="5B2D396F"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penetration</w:t>
      </w:r>
      <w:r w:rsidRPr="00E956F7">
        <w:rPr>
          <w:szCs w:val="24"/>
        </w:rPr>
        <w:t xml:space="preserve"> specifies the degree of penetration resulting from the welding.</w:t>
      </w:r>
    </w:p>
    <w:p w14:paraId="71014EC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6847" w:name="_Toc338939209"/>
      <w:r w:rsidRPr="00E956F7">
        <w:rPr>
          <w:rFonts w:eastAsia="Times New Roman"/>
          <w:szCs w:val="24"/>
        </w:rPr>
        <w:t>Attribute "filler</w:t>
      </w:r>
      <w:bookmarkEnd w:id="6847"/>
      <w:r w:rsidRPr="00E956F7">
        <w:rPr>
          <w:rFonts w:eastAsia="Times New Roman"/>
          <w:szCs w:val="24"/>
        </w:rPr>
        <w:t>"</w:t>
      </w:r>
    </w:p>
    <w:p w14:paraId="5A3756D8"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180B8BB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48" w:author="LUEJE Claudia" w:date="2023-06-26T17:59:00Z">
        <w:r w:rsidRPr="00E956F7">
          <w:rPr>
            <w:szCs w:val="24"/>
          </w:rPr>
          <w:t>—</w:t>
        </w:r>
        <w:r w:rsidRPr="00E956F7">
          <w:rPr>
            <w:szCs w:val="24"/>
          </w:rPr>
          <w:tab/>
        </w:r>
      </w:ins>
      <w:r w:rsidRPr="00CC51AC">
        <w:rPr>
          <w:rStyle w:val="ISOCode"/>
        </w:rPr>
        <w:t>yes;</w:t>
      </w:r>
    </w:p>
    <w:p w14:paraId="0DFCA16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49" w:author="LUEJE Claudia" w:date="2023-06-26T17:59:00Z">
        <w:r w:rsidRPr="00E956F7">
          <w:rPr>
            <w:szCs w:val="24"/>
          </w:rPr>
          <w:t>—</w:t>
        </w:r>
        <w:r w:rsidRPr="00E956F7">
          <w:rPr>
            <w:szCs w:val="24"/>
          </w:rPr>
          <w:tab/>
        </w:r>
      </w:ins>
      <w:r w:rsidRPr="00CC51AC">
        <w:rPr>
          <w:rStyle w:val="ISOCode"/>
        </w:rPr>
        <w:t>no.</w:t>
      </w:r>
    </w:p>
    <w:p w14:paraId="2FC810A2" w14:textId="42A14C3A" w:rsidR="001332BD" w:rsidRPr="00E956F7" w:rsidRDefault="00FC68DB">
      <w:pPr>
        <w:pStyle w:val="BodyText"/>
        <w:autoSpaceDE w:val="0"/>
        <w:autoSpaceDN w:val="0"/>
        <w:adjustRightInd w:val="0"/>
        <w:rPr>
          <w:szCs w:val="24"/>
        </w:rPr>
      </w:pPr>
      <w:del w:id="6850" w:author="LUEJE Claudia" w:date="2023-06-26T17:59:00Z">
        <w:r w:rsidRPr="00F54804">
          <w:rPr>
            <w:b/>
          </w:rPr>
          <w:delText xml:space="preserve">Note: </w:delText>
        </w:r>
      </w:del>
      <w:r w:rsidR="001332BD" w:rsidRPr="00E956F7">
        <w:rPr>
          <w:szCs w:val="24"/>
        </w:rPr>
        <w:t>Depending on the technology</w:t>
      </w:r>
      <w:ins w:id="6851" w:author="LUEJE Claudia" w:date="2023-06-26T17:59:00Z">
        <w:r w:rsidR="001332BD" w:rsidRPr="00E956F7">
          <w:rPr>
            <w:szCs w:val="24"/>
          </w:rPr>
          <w:t>,</w:t>
        </w:r>
      </w:ins>
      <w:r w:rsidR="001332BD" w:rsidRPr="00E956F7">
        <w:rPr>
          <w:szCs w:val="24"/>
        </w:rPr>
        <w:t xml:space="preserve"> the default value can </w:t>
      </w:r>
      <w:del w:id="6852" w:author="LUEJE Claudia" w:date="2023-06-26T17:59:00Z">
        <w:r w:rsidRPr="005C2D94">
          <w:delText>different (</w:delText>
        </w:r>
      </w:del>
      <w:ins w:id="6853" w:author="LUEJE Claudia" w:date="2023-06-26T17:59:00Z">
        <w:r w:rsidR="001332BD" w:rsidRPr="00E956F7">
          <w:rPr>
            <w:szCs w:val="24"/>
          </w:rPr>
          <w:t xml:space="preserve">differ, </w:t>
        </w:r>
      </w:ins>
      <w:r w:rsidR="00417FC0">
        <w:rPr>
          <w:szCs w:val="24"/>
        </w:rPr>
        <w:t>see</w:t>
      </w:r>
      <w:r w:rsidR="001332BD" w:rsidRPr="00E956F7">
        <w:rPr>
          <w:szCs w:val="24"/>
        </w:rPr>
        <w:t xml:space="preserve"> </w:t>
      </w:r>
      <w:del w:id="6854" w:author="LUEJE Claudia" w:date="2023-06-26T17:59:00Z">
        <w:r w:rsidRPr="005C2D94">
          <w:delText>in Generic Seam Weld Definition section under attribute filler).</w:delText>
        </w:r>
      </w:del>
      <w:ins w:id="6855" w:author="LUEJE Claudia" w:date="2023-06-26T17:59:00Z">
        <w:r w:rsidR="001332BD" w:rsidRPr="00E956F7">
          <w:rPr>
            <w:rStyle w:val="citesec"/>
            <w:szCs w:val="24"/>
          </w:rPr>
          <w:t>10.2.4.4.19</w:t>
        </w:r>
        <w:r w:rsidR="001332BD" w:rsidRPr="00E956F7">
          <w:rPr>
            <w:szCs w:val="24"/>
          </w:rPr>
          <w:t xml:space="preserve"> Attribute "filler".</w:t>
        </w:r>
      </w:ins>
    </w:p>
    <w:p w14:paraId="2932DD2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1F5A49BB"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65CB3F62" w14:textId="77777777" w:rsidR="001332BD" w:rsidRPr="00E956F7" w:rsidRDefault="001332BD" w:rsidP="00497671">
      <w:pPr>
        <w:pStyle w:val="BodyText"/>
      </w:pPr>
      <w:r w:rsidRPr="00E956F7">
        <w:t>EXAMPLE Definition of &lt;weld_position/&gt; with all attributes except base</w:t>
      </w:r>
    </w:p>
    <w:p w14:paraId="73D9BF24" w14:textId="77777777" w:rsidR="0034667B" w:rsidRDefault="0034667B" w:rsidP="0034667B">
      <w:pPr>
        <w:pStyle w:val="Code-"/>
      </w:pPr>
      <w:r w:rsidRPr="00E45DCE">
        <w:t xml:space="preserve">    </w:t>
      </w:r>
      <w:r w:rsidR="001332BD" w:rsidRPr="00E45DCE">
        <w:rPr>
          <w:szCs w:val="24"/>
        </w:rPr>
        <w:t>&lt;seamweld&gt;</w:t>
      </w:r>
    </w:p>
    <w:p w14:paraId="2B7B79D1" w14:textId="77777777" w:rsidR="0034667B" w:rsidRDefault="0034667B" w:rsidP="0034667B">
      <w:pPr>
        <w:pStyle w:val="Code-"/>
      </w:pPr>
      <w:r>
        <w:t xml:space="preserve">    </w:t>
      </w:r>
      <w:r w:rsidR="001332BD" w:rsidRPr="00E45DCE">
        <w:t xml:space="preserve">    &lt;overlap_weld base="1" technology="resistance"&gt;</w:t>
      </w:r>
    </w:p>
    <w:p w14:paraId="520BFD1B" w14:textId="77777777" w:rsidR="0034667B" w:rsidRDefault="0034667B" w:rsidP="0034667B">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 x="0" y="0" z="1"</w:t>
      </w:r>
    </w:p>
    <w:p w14:paraId="7FD011E1" w14:textId="77777777" w:rsidR="0034667B" w:rsidRDefault="0034667B" w:rsidP="0034667B">
      <w:pPr>
        <w:pStyle w:val="Code-"/>
      </w:pPr>
      <w:r>
        <w:rPr>
          <w:lang w:val="fr-CH"/>
        </w:rPr>
        <w:t xml:space="preserve">    </w:t>
      </w:r>
      <w:r w:rsidR="001332BD" w:rsidRPr="00E45DCE">
        <w:rPr>
          <w:lang w:val="fr-CH"/>
        </w:rPr>
        <w:t xml:space="preserve">                   </w:t>
      </w:r>
      <w:r w:rsidR="001332BD" w:rsidRPr="00E45DCE">
        <w:rPr>
          <w:b/>
        </w:rPr>
        <w:t>reference="false"</w:t>
      </w:r>
    </w:p>
    <w:p w14:paraId="35FC8F5D" w14:textId="77777777" w:rsidR="0034667B" w:rsidRDefault="0034667B" w:rsidP="0034667B">
      <w:pPr>
        <w:pStyle w:val="Code-"/>
      </w:pPr>
      <w:r>
        <w:t xml:space="preserve">    </w:t>
      </w:r>
      <w:r w:rsidR="001332BD" w:rsidRPr="00E45DCE">
        <w:t xml:space="preserve">                   </w:t>
      </w:r>
      <w:r w:rsidR="001332BD" w:rsidRPr="00E45DCE">
        <w:rPr>
          <w:b/>
        </w:rPr>
        <w:t>section="Fillet"</w:t>
      </w:r>
    </w:p>
    <w:p w14:paraId="5D7516D9" w14:textId="77777777" w:rsidR="0034667B" w:rsidRDefault="0034667B" w:rsidP="0034667B">
      <w:pPr>
        <w:pStyle w:val="Code-"/>
      </w:pPr>
      <w:r>
        <w:t xml:space="preserve">    </w:t>
      </w:r>
      <w:r w:rsidR="001332BD" w:rsidRPr="00E45DCE">
        <w:t xml:space="preserve">                   </w:t>
      </w:r>
      <w:r w:rsidR="001332BD" w:rsidRPr="00E45DCE">
        <w:rPr>
          <w:b/>
        </w:rPr>
        <w:t>thickness="1.5"</w:t>
      </w:r>
    </w:p>
    <w:p w14:paraId="688F18D3" w14:textId="77777777" w:rsidR="0034667B" w:rsidRDefault="0034667B" w:rsidP="0034667B">
      <w:pPr>
        <w:pStyle w:val="Code-"/>
      </w:pPr>
      <w:r>
        <w:t xml:space="preserve">    </w:t>
      </w:r>
      <w:r w:rsidR="001332BD" w:rsidRPr="00E45DCE">
        <w:t xml:space="preserve">                   </w:t>
      </w:r>
      <w:r w:rsidR="001332BD" w:rsidRPr="00E45DCE">
        <w:rPr>
          <w:b/>
        </w:rPr>
        <w:t>angle="30"</w:t>
      </w:r>
    </w:p>
    <w:p w14:paraId="48471A12" w14:textId="77777777" w:rsidR="0034667B" w:rsidRDefault="0034667B" w:rsidP="0034667B">
      <w:pPr>
        <w:pStyle w:val="Code-"/>
      </w:pPr>
      <w:r>
        <w:t xml:space="preserve">    </w:t>
      </w:r>
      <w:r w:rsidR="001332BD" w:rsidRPr="00E45DCE">
        <w:t xml:space="preserve">                   </w:t>
      </w:r>
      <w:r w:rsidR="001332BD" w:rsidRPr="00E45DCE">
        <w:rPr>
          <w:b/>
        </w:rPr>
        <w:t>shape="concave"</w:t>
      </w:r>
    </w:p>
    <w:p w14:paraId="22E9EC3B" w14:textId="77777777" w:rsidR="0034667B" w:rsidRDefault="0034667B" w:rsidP="0034667B">
      <w:pPr>
        <w:pStyle w:val="Code-"/>
      </w:pPr>
      <w:r>
        <w:t xml:space="preserve">    </w:t>
      </w:r>
      <w:r w:rsidR="001332BD" w:rsidRPr="00E45DCE">
        <w:t xml:space="preserve">                   </w:t>
      </w:r>
      <w:r w:rsidR="001332BD" w:rsidRPr="00E45DCE">
        <w:rPr>
          <w:b/>
        </w:rPr>
        <w:t>penetration="0.5"</w:t>
      </w:r>
    </w:p>
    <w:p w14:paraId="4DC0A2CD" w14:textId="77777777" w:rsidR="0034667B" w:rsidRDefault="0034667B" w:rsidP="0034667B">
      <w:pPr>
        <w:pStyle w:val="Code-"/>
      </w:pPr>
      <w:r>
        <w:t xml:space="preserve">    </w:t>
      </w:r>
      <w:r w:rsidR="001332BD" w:rsidRPr="00E45DCE">
        <w:t xml:space="preserve">                   </w:t>
      </w:r>
      <w:r w:rsidR="001332BD" w:rsidRPr="00E45DCE">
        <w:rPr>
          <w:b/>
        </w:rPr>
        <w:t>filler="yes"</w:t>
      </w:r>
    </w:p>
    <w:p w14:paraId="2AEB5AE7" w14:textId="77777777" w:rsidR="0034667B" w:rsidRDefault="0034667B" w:rsidP="0034667B">
      <w:pPr>
        <w:pStyle w:val="Code-"/>
      </w:pPr>
      <w:r>
        <w:t xml:space="preserve">    </w:t>
      </w:r>
      <w:r w:rsidR="00FF1562" w:rsidRPr="00E45DCE">
        <w:t xml:space="preserve">                    </w:t>
      </w:r>
      <w:r w:rsidR="001332BD" w:rsidRPr="00E45DCE">
        <w:rPr>
          <w:b/>
        </w:rPr>
        <w:t>filler_material=" E7018-X"/&gt;</w:t>
      </w:r>
    </w:p>
    <w:p w14:paraId="6197BB3E" w14:textId="77777777" w:rsidR="0034667B" w:rsidRDefault="0034667B" w:rsidP="0034667B">
      <w:pPr>
        <w:pStyle w:val="Code-"/>
      </w:pPr>
      <w:r>
        <w:t xml:space="preserve">    </w:t>
      </w:r>
      <w:r w:rsidR="001332BD" w:rsidRPr="00E45DCE">
        <w:t xml:space="preserve">        &lt;sheet_parameter ... /&gt;</w:t>
      </w:r>
    </w:p>
    <w:p w14:paraId="5B012414" w14:textId="77777777" w:rsidR="0034667B" w:rsidRDefault="0034667B" w:rsidP="0034667B">
      <w:pPr>
        <w:pStyle w:val="Code-"/>
      </w:pPr>
      <w:r>
        <w:t xml:space="preserve">    </w:t>
      </w:r>
      <w:r w:rsidR="001332BD" w:rsidRPr="00E45DCE">
        <w:t xml:space="preserve">    &lt;/overlap_weld&gt;</w:t>
      </w:r>
    </w:p>
    <w:p w14:paraId="3BD45EF4" w14:textId="55D2005C" w:rsidR="001332BD" w:rsidRPr="00E45DCE" w:rsidRDefault="0034667B" w:rsidP="0034667B">
      <w:pPr>
        <w:pStyle w:val="Code-"/>
      </w:pPr>
      <w:r>
        <w:t xml:space="preserve">    </w:t>
      </w:r>
      <w:r w:rsidR="001332BD" w:rsidRPr="00E45DCE">
        <w:t>&lt;/seamweld&gt;</w:t>
      </w:r>
    </w:p>
    <w:p w14:paraId="5D4B8D08" w14:textId="3835A7F1" w:rsidR="001332BD" w:rsidRPr="00E45DCE" w:rsidRDefault="00F6148E" w:rsidP="00E45DCE">
      <w:pPr>
        <w:pStyle w:val="Code-"/>
      </w:pPr>
      <w:r w:rsidRPr="00E45DCE">
        <w:t> </w:t>
      </w:r>
    </w:p>
    <w:p w14:paraId="366E564E"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856" w:name="WeldDefinitionYJoint"/>
      <w:bookmarkStart w:id="6857" w:name="_Toc3557042"/>
      <w:bookmarkStart w:id="6858" w:name="_Toc34747292"/>
      <w:bookmarkStart w:id="6859" w:name="_Toc77102111"/>
      <w:bookmarkStart w:id="6860" w:name="_Toc288200767"/>
      <w:bookmarkStart w:id="6861" w:name="_Toc338939114"/>
      <w:bookmarkEnd w:id="6856"/>
      <w:r w:rsidRPr="00E956F7">
        <w:rPr>
          <w:rFonts w:eastAsia="Times New Roman"/>
          <w:szCs w:val="24"/>
        </w:rPr>
        <w:t>Element "sheet_parameter</w:t>
      </w:r>
      <w:bookmarkEnd w:id="6857"/>
      <w:r w:rsidRPr="00E956F7">
        <w:rPr>
          <w:rFonts w:eastAsia="Times New Roman"/>
          <w:szCs w:val="24"/>
        </w:rPr>
        <w:t>"</w:t>
      </w:r>
      <w:bookmarkEnd w:id="6858"/>
      <w:bookmarkEnd w:id="6859"/>
    </w:p>
    <w:p w14:paraId="41F1C57A" w14:textId="444FF1C1"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&lt;sheet_parameter/&gt;</w:t>
      </w:r>
      <w:r w:rsidRPr="00E956F7">
        <w:rPr>
          <w:szCs w:val="24"/>
        </w:rPr>
        <w:t xml:space="preserve"> the following attributes can be specified for the </w:t>
      </w:r>
      <w:r w:rsidR="00061F23">
        <w:rPr>
          <w:szCs w:val="24"/>
        </w:rPr>
        <w:t>o</w:t>
      </w:r>
      <w:r w:rsidRPr="00E956F7">
        <w:rPr>
          <w:szCs w:val="24"/>
        </w:rPr>
        <w:t xml:space="preserve">verlap </w:t>
      </w:r>
      <w:r w:rsidR="00061F23">
        <w:rPr>
          <w:szCs w:val="24"/>
        </w:rPr>
        <w:t>w</w:t>
      </w:r>
      <w:r w:rsidRPr="00E956F7">
        <w:rPr>
          <w:szCs w:val="24"/>
        </w:rPr>
        <w:t>eld</w:t>
      </w:r>
      <w:ins w:id="6862" w:author="LUEJE Claudia" w:date="2023-06-26T17:59:00Z">
        <w:r w:rsidR="00061F23">
          <w:rPr>
            <w:szCs w:val="24"/>
          </w:rPr>
          <w:t xml:space="preserve"> as shown in </w:t>
        </w:r>
        <w:r w:rsidR="00061F23" w:rsidRPr="00061F23">
          <w:rPr>
            <w:rStyle w:val="citetbl"/>
          </w:rPr>
          <w:t>Table 112</w:t>
        </w:r>
      </w:ins>
      <w:r w:rsidRPr="00E956F7">
        <w:rPr>
          <w:szCs w:val="24"/>
        </w:rPr>
        <w:t>:</w:t>
      </w:r>
    </w:p>
    <w:p w14:paraId="7331BCAC" w14:textId="40F61634" w:rsidR="001332BD" w:rsidRPr="00E956F7" w:rsidRDefault="006F39DE">
      <w:pPr>
        <w:pStyle w:val="Tabletitle"/>
        <w:autoSpaceDE w:val="0"/>
        <w:autoSpaceDN w:val="0"/>
        <w:adjustRightInd w:val="0"/>
        <w:outlineLvl w:val="0"/>
        <w:rPr>
          <w:szCs w:val="24"/>
        </w:rPr>
      </w:pPr>
      <w:bookmarkStart w:id="6863" w:name="_Toc110532460"/>
      <w:r w:rsidRPr="00E956F7">
        <w:rPr>
          <w:szCs w:val="24"/>
        </w:rPr>
        <w:t>Table</w:t>
      </w:r>
      <w:del w:id="6864" w:author="LUEJE Claudia" w:date="2023-06-26T17:59:00Z">
        <w:r w:rsidR="00E7561C" w:rsidRPr="00F54804">
          <w:delText xml:space="preserve"> </w:delText>
        </w:r>
        <w:r w:rsidR="00E7561C" w:rsidRPr="00F54804">
          <w:fldChar w:fldCharType="begin"/>
        </w:r>
        <w:r w:rsidR="00E7561C" w:rsidRPr="00F54804">
          <w:delInstrText xml:space="preserve"> SEQ Table \* ARABIC </w:delInstrText>
        </w:r>
        <w:r w:rsidR="00E7561C" w:rsidRPr="00F54804">
          <w:fldChar w:fldCharType="separate"/>
        </w:r>
        <w:r w:rsidR="0067475A">
          <w:rPr>
            <w:noProof/>
          </w:rPr>
          <w:delText>112</w:delText>
        </w:r>
        <w:r w:rsidR="00E7561C" w:rsidRPr="00F54804">
          <w:fldChar w:fldCharType="end"/>
        </w:r>
      </w:del>
      <w:ins w:id="6865" w:author="LUEJE Claudia" w:date="2023-06-26T17:59:00Z">
        <w:r w:rsidRPr="00E956F7">
          <w:rPr>
            <w:szCs w:val="24"/>
          </w:rPr>
          <w:t> </w:t>
        </w:r>
        <w:r w:rsidR="001332BD" w:rsidRPr="00E956F7">
          <w:rPr>
            <w:szCs w:val="24"/>
          </w:rPr>
          <w:t>112</w:t>
        </w:r>
      </w:ins>
      <w:r w:rsidR="00F6148E"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w:t>
      </w:r>
      <w:r w:rsidR="00061F23">
        <w:rPr>
          <w:szCs w:val="24"/>
        </w:rPr>
        <w:t>o</w:t>
      </w:r>
      <w:r w:rsidR="001332BD" w:rsidRPr="00E956F7">
        <w:rPr>
          <w:szCs w:val="24"/>
        </w:rPr>
        <w:t xml:space="preserve">verlap </w:t>
      </w:r>
      <w:r w:rsidR="00061F23">
        <w:rPr>
          <w:szCs w:val="24"/>
        </w:rPr>
        <w:t>w</w:t>
      </w:r>
      <w:r w:rsidR="001332BD" w:rsidRPr="00E956F7">
        <w:rPr>
          <w:szCs w:val="24"/>
        </w:rPr>
        <w:t>eld</w:t>
      </w:r>
      <w:bookmarkEnd w:id="6863"/>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2378023D" w14:textId="77777777" w:rsidTr="009E00ED">
        <w:trPr>
          <w:cantSplit/>
          <w:tblHeader/>
          <w:jc w:val="center"/>
        </w:trPr>
        <w:tc>
          <w:tcPr>
            <w:tcW w:w="1574" w:type="dxa"/>
            <w:tcBorders>
              <w:top w:val="single" w:sz="12" w:space="0" w:color="auto"/>
              <w:bottom w:val="single" w:sz="12" w:space="0" w:color="auto"/>
            </w:tcBorders>
            <w:shd w:val="clear" w:color="auto" w:fill="F3F3F3"/>
          </w:tcPr>
          <w:p w14:paraId="26A50542" w14:textId="15356E11" w:rsidR="001332BD" w:rsidRPr="00B62EE5" w:rsidRDefault="001332BD" w:rsidP="00F6148E">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tcPr>
          <w:p w14:paraId="23C76D06" w14:textId="14FD7E4C" w:rsidR="001332BD" w:rsidRPr="00B62EE5" w:rsidRDefault="001332BD" w:rsidP="00F6148E">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tcPr>
          <w:p w14:paraId="34AE53ED" w14:textId="27C4CC7F" w:rsidR="001332BD" w:rsidRPr="00B62EE5" w:rsidRDefault="001332BD" w:rsidP="00F6148E">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tcPr>
          <w:p w14:paraId="1ED66F49" w14:textId="3CF08724" w:rsidR="001332BD" w:rsidRPr="00B62EE5" w:rsidRDefault="001332BD" w:rsidP="00F6148E">
            <w:pPr>
              <w:pStyle w:val="Tableheader"/>
              <w:autoSpaceDE w:val="0"/>
              <w:autoSpaceDN w:val="0"/>
              <w:adjustRightInd w:val="0"/>
              <w:rPr>
                <w:b/>
              </w:rPr>
            </w:pPr>
            <w:r w:rsidRPr="00B62EE5">
              <w:rPr>
                <w:b/>
                <w:szCs w:val="24"/>
              </w:rPr>
              <w:t>Constraint / Remarks</w:t>
            </w:r>
          </w:p>
        </w:tc>
      </w:tr>
      <w:tr w:rsidR="001332BD" w:rsidRPr="00E956F7" w14:paraId="590C170B" w14:textId="77777777" w:rsidTr="009E00ED">
        <w:trPr>
          <w:cantSplit/>
          <w:jc w:val="center"/>
        </w:trPr>
        <w:tc>
          <w:tcPr>
            <w:tcW w:w="1574" w:type="dxa"/>
            <w:tcBorders>
              <w:top w:val="single" w:sz="12" w:space="0" w:color="auto"/>
            </w:tcBorders>
          </w:tcPr>
          <w:p w14:paraId="4DFA92E9" w14:textId="781195B4" w:rsidR="001332BD" w:rsidRPr="00E956F7" w:rsidRDefault="001332BD" w:rsidP="00F6148E">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20E2C9B1" w14:textId="6C0F3019" w:rsidR="001332BD" w:rsidRPr="00E956F7" w:rsidRDefault="001332BD" w:rsidP="00F6148E">
            <w:pPr>
              <w:pStyle w:val="Tablebody"/>
              <w:autoSpaceDE w:val="0"/>
              <w:autoSpaceDN w:val="0"/>
              <w:adjustRightInd w:val="0"/>
            </w:pPr>
            <w:r w:rsidRPr="00E956F7">
              <w:rPr>
                <w:szCs w:val="24"/>
              </w:rPr>
              <w:t>Integer</w:t>
            </w:r>
          </w:p>
        </w:tc>
        <w:tc>
          <w:tcPr>
            <w:tcW w:w="1109" w:type="dxa"/>
            <w:tcBorders>
              <w:top w:val="single" w:sz="12" w:space="0" w:color="auto"/>
            </w:tcBorders>
          </w:tcPr>
          <w:p w14:paraId="376044FF" w14:textId="6DB007CE" w:rsidR="001332BD" w:rsidRPr="00E956F7" w:rsidRDefault="001332BD" w:rsidP="00F6148E">
            <w:pPr>
              <w:pStyle w:val="Tablebody"/>
              <w:autoSpaceDE w:val="0"/>
              <w:autoSpaceDN w:val="0"/>
              <w:adjustRightInd w:val="0"/>
            </w:pPr>
            <w:r w:rsidRPr="00E956F7">
              <w:rPr>
                <w:szCs w:val="24"/>
              </w:rPr>
              <w:t>Required</w:t>
            </w:r>
          </w:p>
        </w:tc>
        <w:tc>
          <w:tcPr>
            <w:tcW w:w="4430" w:type="dxa"/>
            <w:tcBorders>
              <w:top w:val="single" w:sz="12" w:space="0" w:color="auto"/>
            </w:tcBorders>
          </w:tcPr>
          <w:p w14:paraId="0343BF3C" w14:textId="3BBE929F" w:rsidR="001332BD" w:rsidRPr="00E956F7" w:rsidRDefault="001332BD" w:rsidP="00F6148E">
            <w:pPr>
              <w:pStyle w:val="Tablebody"/>
              <w:autoSpaceDE w:val="0"/>
              <w:autoSpaceDN w:val="0"/>
              <w:adjustRightInd w:val="0"/>
            </w:pPr>
            <w:r w:rsidRPr="00E956F7">
              <w:rPr>
                <w:szCs w:val="24"/>
              </w:rPr>
              <w:t xml:space="preserve">It shall be referenced to </w:t>
            </w:r>
            <w:r w:rsidRPr="00CC51AC">
              <w:rPr>
                <w:rStyle w:val="ISOCode"/>
              </w:rPr>
              <w:t>&lt;part</w:t>
            </w:r>
            <w:del w:id="6866" w:author="LUEJE Claudia" w:date="2023-06-26T17:59:00Z">
              <w:r w:rsidR="00FC68DB" w:rsidRPr="00F54804">
                <w:rPr>
                  <w:rFonts w:ascii="Courier New" w:hAnsi="Courier New" w:cs="Courier New"/>
                  <w:b/>
                  <w:i/>
                  <w:sz w:val="18"/>
                  <w:szCs w:val="20"/>
                </w:rPr>
                <w:delText>&gt;</w:delText>
              </w:r>
            </w:del>
            <w:ins w:id="6867" w:author="LUEJE Claudia" w:date="2023-06-26T17:59:00Z">
              <w:r w:rsidRPr="00CC51AC">
                <w:rPr>
                  <w:rStyle w:val="ISOCode"/>
                </w:rPr>
                <w:t>/&gt;</w:t>
              </w:r>
            </w:ins>
            <w:r w:rsidRPr="00E956F7">
              <w:rPr>
                <w:szCs w:val="24"/>
              </w:rPr>
              <w:t xml:space="preserve"> index attribute</w:t>
            </w:r>
          </w:p>
        </w:tc>
      </w:tr>
      <w:tr w:rsidR="001332BD" w:rsidRPr="00E956F7" w14:paraId="254DFBAC" w14:textId="77777777" w:rsidTr="009E00ED">
        <w:trPr>
          <w:cantSplit/>
          <w:jc w:val="center"/>
        </w:trPr>
        <w:tc>
          <w:tcPr>
            <w:tcW w:w="1574" w:type="dxa"/>
          </w:tcPr>
          <w:p w14:paraId="3FDCEE52" w14:textId="77910810" w:rsidR="001332BD" w:rsidRPr="00E956F7" w:rsidRDefault="001332BD" w:rsidP="00F6148E">
            <w:pPr>
              <w:pStyle w:val="Tablebody"/>
              <w:autoSpaceDE w:val="0"/>
              <w:autoSpaceDN w:val="0"/>
              <w:adjustRightInd w:val="0"/>
            </w:pPr>
            <w:r w:rsidRPr="00E956F7">
              <w:rPr>
                <w:szCs w:val="24"/>
              </w:rPr>
              <w:t>gap</w:t>
            </w:r>
          </w:p>
        </w:tc>
        <w:tc>
          <w:tcPr>
            <w:tcW w:w="1418" w:type="dxa"/>
          </w:tcPr>
          <w:p w14:paraId="19AF8ACC" w14:textId="4CF8F450" w:rsidR="001332BD" w:rsidRPr="00E956F7" w:rsidRDefault="001332BD" w:rsidP="00F6148E">
            <w:pPr>
              <w:pStyle w:val="Tablebody"/>
              <w:autoSpaceDE w:val="0"/>
              <w:autoSpaceDN w:val="0"/>
              <w:adjustRightInd w:val="0"/>
            </w:pPr>
            <w:r w:rsidRPr="00E956F7">
              <w:rPr>
                <w:szCs w:val="24"/>
              </w:rPr>
              <w:t>Floating point</w:t>
            </w:r>
          </w:p>
        </w:tc>
        <w:tc>
          <w:tcPr>
            <w:tcW w:w="1109" w:type="dxa"/>
          </w:tcPr>
          <w:p w14:paraId="7E6C60C3" w14:textId="24BCE804" w:rsidR="001332BD" w:rsidRPr="00E956F7" w:rsidRDefault="001332BD" w:rsidP="00F6148E">
            <w:pPr>
              <w:pStyle w:val="Tablebody"/>
              <w:autoSpaceDE w:val="0"/>
              <w:autoSpaceDN w:val="0"/>
              <w:adjustRightInd w:val="0"/>
            </w:pPr>
            <w:r w:rsidRPr="00E956F7">
              <w:rPr>
                <w:szCs w:val="24"/>
              </w:rPr>
              <w:t>Optional</w:t>
            </w:r>
          </w:p>
        </w:tc>
        <w:tc>
          <w:tcPr>
            <w:tcW w:w="4430" w:type="dxa"/>
          </w:tcPr>
          <w:p w14:paraId="1EC922EF" w14:textId="44B6EB37" w:rsidR="001332BD" w:rsidRPr="00E956F7" w:rsidRDefault="001332BD" w:rsidP="00F6148E">
            <w:pPr>
              <w:pStyle w:val="Tablebody"/>
              <w:autoSpaceDE w:val="0"/>
              <w:autoSpaceDN w:val="0"/>
              <w:adjustRightInd w:val="0"/>
            </w:pPr>
            <w:r w:rsidRPr="00E956F7">
              <w:rPr>
                <w:szCs w:val="24"/>
              </w:rPr>
              <w:t>Default value is 0</w:t>
            </w:r>
          </w:p>
        </w:tc>
      </w:tr>
      <w:tr w:rsidR="001332BD" w:rsidRPr="00E956F7" w14:paraId="179FC19E" w14:textId="77777777" w:rsidTr="009E00ED">
        <w:trPr>
          <w:cantSplit/>
          <w:jc w:val="center"/>
        </w:trPr>
        <w:tc>
          <w:tcPr>
            <w:tcW w:w="1574" w:type="dxa"/>
          </w:tcPr>
          <w:p w14:paraId="3BBCCEF3" w14:textId="73DDBE24" w:rsidR="001332BD" w:rsidRPr="00E956F7" w:rsidRDefault="001332BD" w:rsidP="00F6148E">
            <w:pPr>
              <w:pStyle w:val="Tablebody"/>
              <w:autoSpaceDE w:val="0"/>
              <w:autoSpaceDN w:val="0"/>
              <w:adjustRightInd w:val="0"/>
            </w:pPr>
            <w:r w:rsidRPr="00E956F7">
              <w:rPr>
                <w:szCs w:val="24"/>
              </w:rPr>
              <w:t>sheet_thickness</w:t>
            </w:r>
          </w:p>
        </w:tc>
        <w:tc>
          <w:tcPr>
            <w:tcW w:w="1418" w:type="dxa"/>
          </w:tcPr>
          <w:p w14:paraId="555C1578" w14:textId="38693838" w:rsidR="001332BD" w:rsidRPr="00E956F7" w:rsidRDefault="001332BD" w:rsidP="00F6148E">
            <w:pPr>
              <w:pStyle w:val="Tablebody"/>
              <w:autoSpaceDE w:val="0"/>
              <w:autoSpaceDN w:val="0"/>
              <w:adjustRightInd w:val="0"/>
            </w:pPr>
            <w:r w:rsidRPr="00E956F7">
              <w:rPr>
                <w:szCs w:val="24"/>
              </w:rPr>
              <w:t>Floating point</w:t>
            </w:r>
          </w:p>
        </w:tc>
        <w:tc>
          <w:tcPr>
            <w:tcW w:w="1109" w:type="dxa"/>
          </w:tcPr>
          <w:p w14:paraId="48B08A97" w14:textId="35D6089F" w:rsidR="001332BD" w:rsidRPr="00E956F7" w:rsidRDefault="001332BD" w:rsidP="00F6148E">
            <w:pPr>
              <w:pStyle w:val="Tablebody"/>
              <w:autoSpaceDE w:val="0"/>
              <w:autoSpaceDN w:val="0"/>
              <w:adjustRightInd w:val="0"/>
            </w:pPr>
            <w:r w:rsidRPr="00E956F7">
              <w:rPr>
                <w:szCs w:val="24"/>
              </w:rPr>
              <w:t>Optional</w:t>
            </w:r>
          </w:p>
        </w:tc>
        <w:tc>
          <w:tcPr>
            <w:tcW w:w="4430" w:type="dxa"/>
          </w:tcPr>
          <w:p w14:paraId="37C18F35" w14:textId="2CEE5D0E" w:rsidR="001332BD" w:rsidRPr="00E956F7" w:rsidRDefault="001332BD" w:rsidP="00F6148E">
            <w:pPr>
              <w:pStyle w:val="Tablebody"/>
              <w:autoSpaceDE w:val="0"/>
              <w:autoSpaceDN w:val="0"/>
              <w:adjustRightInd w:val="0"/>
            </w:pPr>
            <w:r w:rsidRPr="00E956F7">
              <w:rPr>
                <w:szCs w:val="24"/>
              </w:rPr>
              <w:t>-</w:t>
            </w:r>
          </w:p>
        </w:tc>
      </w:tr>
      <w:tr w:rsidR="001332BD" w:rsidRPr="00E956F7" w14:paraId="22EED9D4" w14:textId="77777777" w:rsidTr="009E00ED">
        <w:trPr>
          <w:cantSplit/>
          <w:jc w:val="center"/>
        </w:trPr>
        <w:tc>
          <w:tcPr>
            <w:tcW w:w="1574" w:type="dxa"/>
          </w:tcPr>
          <w:p w14:paraId="66D38A4F" w14:textId="40DCE9F5" w:rsidR="001332BD" w:rsidRPr="00E956F7" w:rsidRDefault="001332BD" w:rsidP="00F6148E">
            <w:pPr>
              <w:pStyle w:val="Tablebody"/>
              <w:autoSpaceDE w:val="0"/>
              <w:autoSpaceDN w:val="0"/>
              <w:adjustRightInd w:val="0"/>
            </w:pPr>
            <w:r w:rsidRPr="00E956F7">
              <w:rPr>
                <w:szCs w:val="24"/>
              </w:rPr>
              <w:t>sheet_angle</w:t>
            </w:r>
          </w:p>
        </w:tc>
        <w:tc>
          <w:tcPr>
            <w:tcW w:w="1418" w:type="dxa"/>
          </w:tcPr>
          <w:p w14:paraId="5C6DF694" w14:textId="306A2AD9" w:rsidR="001332BD" w:rsidRPr="00E956F7" w:rsidRDefault="001332BD" w:rsidP="00F6148E">
            <w:pPr>
              <w:pStyle w:val="Tablebody"/>
              <w:autoSpaceDE w:val="0"/>
              <w:autoSpaceDN w:val="0"/>
              <w:adjustRightInd w:val="0"/>
            </w:pPr>
            <w:r w:rsidRPr="00E956F7">
              <w:rPr>
                <w:szCs w:val="24"/>
              </w:rPr>
              <w:t>Floating point</w:t>
            </w:r>
          </w:p>
        </w:tc>
        <w:tc>
          <w:tcPr>
            <w:tcW w:w="1109" w:type="dxa"/>
          </w:tcPr>
          <w:p w14:paraId="01996B9A" w14:textId="03D7016F" w:rsidR="001332BD" w:rsidRPr="00E956F7" w:rsidRDefault="001332BD" w:rsidP="00F6148E">
            <w:pPr>
              <w:pStyle w:val="Tablebody"/>
              <w:autoSpaceDE w:val="0"/>
              <w:autoSpaceDN w:val="0"/>
              <w:adjustRightInd w:val="0"/>
            </w:pPr>
            <w:r w:rsidRPr="00E956F7">
              <w:rPr>
                <w:szCs w:val="24"/>
              </w:rPr>
              <w:t>Optional</w:t>
            </w:r>
          </w:p>
        </w:tc>
        <w:tc>
          <w:tcPr>
            <w:tcW w:w="4430" w:type="dxa"/>
          </w:tcPr>
          <w:p w14:paraId="75C1B2A2" w14:textId="4EC4A81C" w:rsidR="001332BD" w:rsidRPr="00E956F7" w:rsidRDefault="001332BD" w:rsidP="00F6148E">
            <w:pPr>
              <w:pStyle w:val="Tablebody"/>
              <w:autoSpaceDE w:val="0"/>
              <w:autoSpaceDN w:val="0"/>
              <w:adjustRightInd w:val="0"/>
            </w:pPr>
            <w:r w:rsidRPr="00E956F7">
              <w:rPr>
                <w:szCs w:val="24"/>
              </w:rPr>
              <w:t>-</w:t>
            </w:r>
          </w:p>
        </w:tc>
      </w:tr>
    </w:tbl>
    <w:p w14:paraId="1906D164" w14:textId="63CE60DB" w:rsidR="001332BD" w:rsidRPr="00E956F7" w:rsidRDefault="001332BD" w:rsidP="00497671">
      <w:pPr>
        <w:pStyle w:val="BodyText"/>
      </w:pPr>
      <w:r w:rsidRPr="00E956F7">
        <w:t>EXAMPLE Definition of &lt;sheet_parameter/&gt; including optional parameters</w:t>
      </w:r>
    </w:p>
    <w:p w14:paraId="74D23D98" w14:textId="77777777" w:rsidR="0061077A" w:rsidRDefault="0061077A" w:rsidP="0061077A">
      <w:pPr>
        <w:pStyle w:val="Code-"/>
      </w:pPr>
      <w:r w:rsidRPr="00E45DCE">
        <w:t xml:space="preserve">    </w:t>
      </w:r>
      <w:r w:rsidR="001332BD" w:rsidRPr="00E45DCE">
        <w:rPr>
          <w:szCs w:val="24"/>
        </w:rPr>
        <w:t>&lt;seamweld&gt;</w:t>
      </w:r>
    </w:p>
    <w:p w14:paraId="5987A013" w14:textId="77777777" w:rsidR="0061077A" w:rsidRDefault="0061077A" w:rsidP="0061077A">
      <w:pPr>
        <w:pStyle w:val="Code-"/>
      </w:pPr>
      <w:r>
        <w:t xml:space="preserve">    </w:t>
      </w:r>
      <w:r w:rsidR="001332BD" w:rsidRPr="00E45DCE">
        <w:t xml:space="preserve">    &lt;overlap_weld base="1" technology="resistance"&gt;</w:t>
      </w:r>
    </w:p>
    <w:p w14:paraId="40312269" w14:textId="77777777" w:rsidR="0061077A" w:rsidRDefault="0061077A" w:rsidP="0061077A">
      <w:pPr>
        <w:pStyle w:val="Code-"/>
        <w:rPr>
          <w:lang w:val="fr-CH"/>
        </w:rPr>
      </w:pPr>
      <w:r w:rsidRPr="00FA4993">
        <w:rPr>
          <w:lang w:val="en-US"/>
        </w:rPr>
        <w:t xml:space="preserve">    </w:t>
      </w:r>
      <w:r w:rsidR="001332BD" w:rsidRPr="00FA4993">
        <w:rPr>
          <w:lang w:val="en-US"/>
        </w:rPr>
        <w:t xml:space="preserve">        </w:t>
      </w:r>
      <w:r w:rsidR="001332BD" w:rsidRPr="00E45DCE">
        <w:rPr>
          <w:lang w:val="fr-CH"/>
        </w:rPr>
        <w:t>&lt;weld_position u="0" x="0" y="0" z="1"/&gt;</w:t>
      </w:r>
    </w:p>
    <w:p w14:paraId="6FC3CA66" w14:textId="77777777" w:rsidR="0061077A" w:rsidRDefault="0061077A" w:rsidP="0061077A">
      <w:pPr>
        <w:pStyle w:val="Code-"/>
      </w:pPr>
      <w:r w:rsidRPr="00FA4993">
        <w:rPr>
          <w:lang w:val="fr-CH"/>
        </w:rPr>
        <w:t xml:space="preserve">    </w:t>
      </w:r>
      <w:r w:rsidR="001332BD" w:rsidRPr="00FA4993">
        <w:rPr>
          <w:lang w:val="fr-CH"/>
        </w:rPr>
        <w:t xml:space="preserve">        </w:t>
      </w:r>
      <w:r w:rsidR="001332BD" w:rsidRPr="00E45DCE">
        <w:rPr>
          <w:b/>
        </w:rPr>
        <w:t>&lt;sheet_parameter index="2" gap="1.0" sheet_thickness="1.5" sheet_angle="0"/&gt;</w:t>
      </w:r>
    </w:p>
    <w:p w14:paraId="7C511FE0" w14:textId="77777777" w:rsidR="0061077A" w:rsidRDefault="0061077A" w:rsidP="0061077A">
      <w:pPr>
        <w:pStyle w:val="Code-"/>
      </w:pPr>
      <w:r>
        <w:t xml:space="preserve">    </w:t>
      </w:r>
      <w:r w:rsidR="001332BD" w:rsidRPr="00E45DCE">
        <w:t xml:space="preserve">    &lt;/overlap_weld&gt;</w:t>
      </w:r>
    </w:p>
    <w:p w14:paraId="57E4B5C8" w14:textId="4F40D853" w:rsidR="001332BD" w:rsidRPr="00E45DCE" w:rsidRDefault="0061077A" w:rsidP="0061077A">
      <w:pPr>
        <w:pStyle w:val="Code-"/>
      </w:pPr>
      <w:r>
        <w:t xml:space="preserve">    </w:t>
      </w:r>
      <w:r w:rsidR="001332BD" w:rsidRPr="00E45DCE">
        <w:t>&lt;/seamweld&gt;</w:t>
      </w:r>
    </w:p>
    <w:p w14:paraId="7C1E9451" w14:textId="251986AB" w:rsidR="001332BD" w:rsidRPr="00E45DCE" w:rsidRDefault="00F6148E" w:rsidP="00E45DCE">
      <w:pPr>
        <w:pStyle w:val="Code-"/>
      </w:pPr>
      <w:r w:rsidRPr="00E45DCE">
        <w:t> </w:t>
      </w:r>
    </w:p>
    <w:p w14:paraId="3C2CEADA" w14:textId="5BF87651"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6868" w:name="_Toc3557043"/>
      <w:bookmarkStart w:id="6869" w:name="_Toc34747293"/>
      <w:bookmarkStart w:id="6870" w:name="_Toc77102112"/>
      <w:bookmarkStart w:id="6871" w:name="_Toc110532230"/>
      <w:r w:rsidRPr="00E956F7">
        <w:rPr>
          <w:rFonts w:eastAsia="Times New Roman"/>
          <w:szCs w:val="24"/>
        </w:rPr>
        <w:t>Y-</w:t>
      </w:r>
      <w:r w:rsidR="00061F23">
        <w:rPr>
          <w:rFonts w:eastAsia="Times New Roman"/>
          <w:szCs w:val="24"/>
        </w:rPr>
        <w:t>j</w:t>
      </w:r>
      <w:r w:rsidRPr="00E956F7">
        <w:rPr>
          <w:rFonts w:eastAsia="Times New Roman"/>
          <w:szCs w:val="24"/>
        </w:rPr>
        <w:t>oint</w:t>
      </w:r>
      <w:bookmarkEnd w:id="6860"/>
      <w:bookmarkEnd w:id="6861"/>
      <w:bookmarkEnd w:id="6868"/>
      <w:bookmarkEnd w:id="6869"/>
      <w:bookmarkEnd w:id="6870"/>
      <w:bookmarkEnd w:id="6871"/>
    </w:p>
    <w:p w14:paraId="223A77C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3810D053" w14:textId="190BAD6A" w:rsidR="001332BD" w:rsidRPr="00E956F7" w:rsidRDefault="001332BD">
      <w:pPr>
        <w:pStyle w:val="BodyText"/>
        <w:autoSpaceDE w:val="0"/>
        <w:autoSpaceDN w:val="0"/>
        <w:adjustRightInd w:val="0"/>
        <w:rPr>
          <w:szCs w:val="24"/>
        </w:rPr>
      </w:pPr>
      <w:r w:rsidRPr="00E956F7">
        <w:rPr>
          <w:szCs w:val="24"/>
        </w:rPr>
        <w:t xml:space="preserve">The principles of the modelling of Y-joints for χMCF are described in this </w:t>
      </w:r>
      <w:del w:id="6872" w:author="LUEJE Claudia" w:date="2023-06-26T17:59:00Z">
        <w:r w:rsidR="00FC68DB" w:rsidRPr="005C2D94">
          <w:delText>section</w:delText>
        </w:r>
      </w:del>
      <w:ins w:id="6873" w:author="LUEJE Claudia" w:date="2023-06-26T17:59:00Z">
        <w:r w:rsidRPr="00E956F7">
          <w:rPr>
            <w:szCs w:val="24"/>
          </w:rPr>
          <w:t>s</w:t>
        </w:r>
        <w:r w:rsidR="002E7F89">
          <w:rPr>
            <w:szCs w:val="24"/>
          </w:rPr>
          <w:t>ubclause</w:t>
        </w:r>
      </w:ins>
      <w:r w:rsidRPr="00E956F7">
        <w:rPr>
          <w:szCs w:val="24"/>
        </w:rPr>
        <w:t>. A Y-</w:t>
      </w:r>
      <w:r w:rsidR="002E7F89">
        <w:rPr>
          <w:szCs w:val="24"/>
        </w:rPr>
        <w:t>j</w:t>
      </w:r>
      <w:r w:rsidRPr="00E956F7">
        <w:rPr>
          <w:szCs w:val="24"/>
        </w:rPr>
        <w:t>oint describes a connection between two or three sheets. The Y-</w:t>
      </w:r>
      <w:r w:rsidR="002E7F89">
        <w:rPr>
          <w:szCs w:val="24"/>
        </w:rPr>
        <w:t>j</w:t>
      </w:r>
      <w:r w:rsidRPr="00E956F7">
        <w:rPr>
          <w:szCs w:val="24"/>
        </w:rPr>
        <w:t>oint defines a connection between a welded sheet and a base sheet. There are two potential welds that can be specified for this type of connection. The parameters for each of the welds can be described separately.</w:t>
      </w:r>
    </w:p>
    <w:p w14:paraId="7814D63E" w14:textId="28C22985" w:rsidR="001332BD" w:rsidRPr="00E956F7" w:rsidRDefault="001332BD">
      <w:pPr>
        <w:pStyle w:val="BodyText"/>
        <w:autoSpaceDE w:val="0"/>
        <w:autoSpaceDN w:val="0"/>
        <w:adjustRightInd w:val="0"/>
        <w:rPr>
          <w:szCs w:val="24"/>
        </w:rPr>
      </w:pPr>
      <w:r w:rsidRPr="00E956F7">
        <w:rPr>
          <w:szCs w:val="24"/>
        </w:rPr>
        <w:t>The XML definition of a Y-</w:t>
      </w:r>
      <w:r w:rsidR="002E7F89">
        <w:rPr>
          <w:szCs w:val="24"/>
        </w:rPr>
        <w:t>j</w:t>
      </w:r>
      <w:r w:rsidRPr="00E956F7">
        <w:rPr>
          <w:szCs w:val="24"/>
        </w:rPr>
        <w:t xml:space="preserve">oint supports up to three weld positions. Each of the weld positions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526BFD69" w14:textId="70087234"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Pr="00E956F7">
        <w:rPr>
          <w:szCs w:val="24"/>
        </w:rPr>
        <w:tab/>
        <w:t xml:space="preserve">The two most common welding positions are shown in </w:t>
      </w:r>
      <w:del w:id="6874" w:author="LUEJE Claudia" w:date="2023-06-26T17:59:00Z">
        <w:r w:rsidR="00A40228">
          <w:fldChar w:fldCharType="begin"/>
        </w:r>
        <w:r w:rsidR="00A40228">
          <w:delInstrText xml:space="preserve"> REF _Ref7931629 \h  \* MERGEFORMAT </w:delInstrText>
        </w:r>
        <w:r w:rsidR="00A40228">
          <w:fldChar w:fldCharType="separate"/>
        </w:r>
        <w:r w:rsidR="0067475A" w:rsidRPr="00F54804">
          <w:delText xml:space="preserve">Figure </w:delText>
        </w:r>
        <w:r w:rsidR="0067475A">
          <w:rPr>
            <w:noProof/>
          </w:rPr>
          <w:delText>67</w:delText>
        </w:r>
        <w:r w:rsidR="00A40228">
          <w:fldChar w:fldCharType="end"/>
        </w:r>
        <w:r w:rsidR="00A40228">
          <w:delText>.</w:delText>
        </w:r>
      </w:del>
      <w:ins w:id="6875" w:author="LUEJE Claudia" w:date="2023-06-26T17:59:00Z">
        <w:r w:rsidR="00E4158E" w:rsidRPr="00E956F7">
          <w:rPr>
            <w:rStyle w:val="citefig"/>
            <w:szCs w:val="24"/>
          </w:rPr>
          <w:t>Figure </w:t>
        </w:r>
        <w:r w:rsidRPr="00E956F7">
          <w:rPr>
            <w:rStyle w:val="citefig"/>
            <w:szCs w:val="24"/>
          </w:rPr>
          <w:t>70</w:t>
        </w:r>
        <w:r w:rsidRPr="00E956F7">
          <w:rPr>
            <w:szCs w:val="24"/>
          </w:rPr>
          <w:t>.</w:t>
        </w:r>
      </w:ins>
      <w:r w:rsidRPr="00E956F7">
        <w:rPr>
          <w:szCs w:val="24"/>
        </w:rPr>
        <w:t xml:space="preserve"> The third welding position would be from underneath the base sheet, using a laser.</w:t>
      </w:r>
    </w:p>
    <w:p w14:paraId="13E58CC6" w14:textId="403DCD6A"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6876" w:name="_Toc3557044"/>
      <w:bookmarkStart w:id="6877" w:name="_Toc34747294"/>
      <w:bookmarkStart w:id="6878" w:name="_Toc77102113"/>
      <w:r w:rsidRPr="00E956F7">
        <w:rPr>
          <w:rFonts w:eastAsia="Times New Roman"/>
          <w:szCs w:val="24"/>
        </w:rPr>
        <w:t xml:space="preserve">Sheet </w:t>
      </w:r>
      <w:r w:rsidR="002E7F89">
        <w:rPr>
          <w:rFonts w:eastAsia="Times New Roman"/>
          <w:szCs w:val="24"/>
        </w:rPr>
        <w:t>p</w:t>
      </w:r>
      <w:r w:rsidRPr="00E956F7">
        <w:rPr>
          <w:rFonts w:eastAsia="Times New Roman"/>
          <w:szCs w:val="24"/>
        </w:rPr>
        <w:t>arameters</w:t>
      </w:r>
      <w:bookmarkEnd w:id="6876"/>
      <w:bookmarkEnd w:id="6877"/>
      <w:bookmarkEnd w:id="6878"/>
    </w:p>
    <w:p w14:paraId="6856436C" w14:textId="77777777" w:rsidR="001332BD" w:rsidRPr="00E956F7" w:rsidRDefault="001332BD">
      <w:pPr>
        <w:pStyle w:val="BodyText"/>
        <w:autoSpaceDE w:val="0"/>
        <w:autoSpaceDN w:val="0"/>
        <w:adjustRightInd w:val="0"/>
        <w:rPr>
          <w:szCs w:val="24"/>
        </w:rPr>
      </w:pPr>
      <w:r w:rsidRPr="00E956F7">
        <w:rPr>
          <w:szCs w:val="24"/>
        </w:rPr>
        <w:t>The parameters to describe the connection are:</w:t>
      </w:r>
    </w:p>
    <w:p w14:paraId="0F1225A9" w14:textId="77777777" w:rsidR="00FC68DB" w:rsidRPr="0013175B" w:rsidRDefault="00FC68DB" w:rsidP="001513D1">
      <w:pPr>
        <w:pStyle w:val="ListBullet"/>
        <w:numPr>
          <w:ilvl w:val="0"/>
          <w:numId w:val="9"/>
        </w:numPr>
        <w:rPr>
          <w:del w:id="6879" w:author="LUEJE Claudia" w:date="2023-06-26T17:59:00Z"/>
          <w:rFonts w:ascii="Cambria" w:hAnsi="Cambria"/>
          <w:lang w:val="en-GB"/>
        </w:rPr>
      </w:pPr>
      <w:del w:id="6880"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 sheet</w:delText>
        </w:r>
        <w:r w:rsidR="00C2620B">
          <w:rPr>
            <w:rFonts w:ascii="Cambria" w:hAnsi="Cambria"/>
            <w:lang w:val="en-GB"/>
          </w:rPr>
          <w:delText>;</w:delText>
        </w:r>
      </w:del>
    </w:p>
    <w:p w14:paraId="463B861B" w14:textId="77777777" w:rsidR="00FC68DB" w:rsidRPr="0013175B" w:rsidRDefault="00FC68DB" w:rsidP="001513D1">
      <w:pPr>
        <w:pStyle w:val="ListBullet"/>
        <w:numPr>
          <w:ilvl w:val="0"/>
          <w:numId w:val="9"/>
        </w:numPr>
        <w:rPr>
          <w:del w:id="6881" w:author="LUEJE Claudia" w:date="2023-06-26T17:59:00Z"/>
          <w:rFonts w:ascii="Cambria" w:hAnsi="Cambria"/>
          <w:lang w:val="en-GB"/>
        </w:rPr>
      </w:pPr>
      <w:del w:id="688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tab/>
        </w:r>
        <w:r w:rsidRPr="0013175B">
          <w:rPr>
            <w:rFonts w:ascii="Cambria" w:hAnsi="Cambria"/>
            <w:lang w:val="en-GB"/>
          </w:rPr>
          <w:tab/>
          <w:delText>Thickness of welded sheet</w:delText>
        </w:r>
        <w:r w:rsidR="00C2620B">
          <w:rPr>
            <w:rFonts w:ascii="Cambria" w:hAnsi="Cambria"/>
            <w:lang w:val="en-GB"/>
          </w:rPr>
          <w:delText>;</w:delText>
        </w:r>
      </w:del>
    </w:p>
    <w:p w14:paraId="74949F1C" w14:textId="77777777" w:rsidR="00FC68DB" w:rsidRPr="0013175B" w:rsidRDefault="00FC68DB" w:rsidP="001513D1">
      <w:pPr>
        <w:pStyle w:val="ListBullet"/>
        <w:numPr>
          <w:ilvl w:val="0"/>
          <w:numId w:val="9"/>
        </w:numPr>
        <w:spacing w:after="0"/>
        <w:rPr>
          <w:del w:id="6883" w:author="LUEJE Claudia" w:date="2023-06-26T17:59:00Z"/>
          <w:rFonts w:ascii="Cambria" w:hAnsi="Cambria"/>
          <w:lang w:val="en-GB"/>
        </w:rPr>
      </w:pPr>
      <w:del w:id="6884" w:author="LUEJE Claudia" w:date="2023-06-26T17:59:00Z">
        <w:r w:rsidRPr="0013175B">
          <w:rPr>
            <w:rFonts w:ascii="Arial" w:hAnsi="Arial" w:cs="Arial"/>
            <w:lang w:val="en-GB"/>
          </w:rPr>
          <w:delText>α</w:delText>
        </w:r>
        <w:r w:rsidRPr="0013175B">
          <w:rPr>
            <w:rFonts w:ascii="Cambria" w:hAnsi="Cambria"/>
            <w:sz w:val="32"/>
            <w:szCs w:val="28"/>
            <w:vertAlign w:val="subscript"/>
            <w:lang w:val="en-GB"/>
          </w:rPr>
          <w:tab/>
        </w:r>
        <w:r w:rsidRPr="0013175B">
          <w:rPr>
            <w:rFonts w:ascii="Cambria" w:hAnsi="Cambria"/>
            <w:lang w:val="en-GB"/>
          </w:rPr>
          <w:tab/>
          <w:delText>Sheet angle of welded sheet</w:delText>
        </w:r>
        <w:r w:rsidR="00C2620B">
          <w:rPr>
            <w:rFonts w:ascii="Cambria" w:hAnsi="Cambria"/>
            <w:lang w:val="en-GB"/>
          </w:rPr>
          <w:delText>;</w:delText>
        </w:r>
        <w:r w:rsidRPr="0013175B">
          <w:rPr>
            <w:rFonts w:ascii="Cambria" w:hAnsi="Cambria"/>
            <w:lang w:val="en-GB"/>
          </w:rPr>
          <w:delText xml:space="preserve"> </w:delText>
        </w:r>
      </w:del>
    </w:p>
    <w:p w14:paraId="04A8E532" w14:textId="77777777" w:rsidR="00FC68DB" w:rsidRPr="0013175B" w:rsidRDefault="00FC68DB" w:rsidP="001513D1">
      <w:pPr>
        <w:pStyle w:val="ListBullet"/>
        <w:numPr>
          <w:ilvl w:val="0"/>
          <w:numId w:val="9"/>
        </w:numPr>
        <w:spacing w:after="0"/>
        <w:rPr>
          <w:del w:id="6885" w:author="LUEJE Claudia" w:date="2023-06-26T17:59:00Z"/>
          <w:rFonts w:ascii="Cambria" w:hAnsi="Cambria"/>
          <w:lang w:val="en-GB"/>
        </w:rPr>
      </w:pPr>
      <w:del w:id="6886" w:author="LUEJE Claudia" w:date="2023-06-26T17:59:00Z">
        <w:r w:rsidRPr="0013175B">
          <w:rPr>
            <w:rFonts w:ascii="Cambria" w:hAnsi="Cambria"/>
            <w:sz w:val="24"/>
            <w:lang w:val="en-GB"/>
          </w:rPr>
          <w:delText>c</w:delText>
        </w:r>
        <w:r w:rsidRPr="0013175B">
          <w:rPr>
            <w:rFonts w:ascii="Cambria" w:hAnsi="Cambria"/>
            <w:sz w:val="24"/>
            <w:lang w:val="en-GB"/>
          </w:rPr>
          <w:tab/>
        </w:r>
        <w:r w:rsidRPr="0013175B">
          <w:rPr>
            <w:rFonts w:ascii="Cambria" w:hAnsi="Cambria"/>
            <w:lang w:val="en-GB"/>
          </w:rPr>
          <w:tab/>
          <w:delText>Gap between base and welded sheet</w:delText>
        </w:r>
        <w:r w:rsidR="00C2620B">
          <w:rPr>
            <w:rFonts w:ascii="Cambria" w:hAnsi="Cambria"/>
            <w:lang w:val="en-GB"/>
          </w:rPr>
          <w:delText>.</w:delText>
        </w:r>
      </w:del>
    </w:p>
    <w:p w14:paraId="5E6D518E" w14:textId="77777777" w:rsidR="00FC68DB" w:rsidRPr="00F54804" w:rsidRDefault="00FC68DB">
      <w:pPr>
        <w:pStyle w:val="Heading4"/>
        <w:numPr>
          <w:ilvl w:val="3"/>
          <w:numId w:val="7"/>
        </w:numPr>
        <w:tabs>
          <w:tab w:val="clear" w:pos="940"/>
          <w:tab w:val="left" w:pos="1021"/>
        </w:tabs>
        <w:spacing w:before="240" w:after="120" w:line="240" w:lineRule="atLeast"/>
        <w:rPr>
          <w:del w:id="6887" w:author="LUEJE Claudia" w:date="2023-06-26T17:59:00Z"/>
        </w:rPr>
      </w:pPr>
      <w:bookmarkStart w:id="6888" w:name="_Toc3557045"/>
      <w:bookmarkStart w:id="6889" w:name="_Toc34747295"/>
      <w:bookmarkStart w:id="6890" w:name="_Toc77102114"/>
      <w:del w:id="6891" w:author="LUEJE Claudia" w:date="2023-06-26T17:59:00Z">
        <w:r w:rsidRPr="00F54804">
          <w:delText>Weld Parameters</w:delText>
        </w:r>
        <w:bookmarkEnd w:id="6888"/>
        <w:bookmarkEnd w:id="6889"/>
        <w:bookmarkEnd w:id="6890"/>
      </w:del>
    </w:p>
    <w:p w14:paraId="22DE9CBD" w14:textId="77777777" w:rsidR="00FC68DB" w:rsidRPr="005C2D94" w:rsidRDefault="00FC68DB" w:rsidP="00B202D2">
      <w:pPr>
        <w:keepNext/>
        <w:keepLines/>
        <w:rPr>
          <w:del w:id="6892" w:author="LUEJE Claudia" w:date="2023-06-26T17:59:00Z"/>
        </w:rPr>
      </w:pPr>
      <w:del w:id="6893" w:author="LUEJE Claudia" w:date="2023-06-26T17:59:00Z">
        <w:r w:rsidRPr="005C2D94">
          <w:delText>The parameters of the welds are the same for all of the four potential welds on the connection:</w:delText>
        </w:r>
      </w:del>
    </w:p>
    <w:p w14:paraId="512FC491" w14:textId="77777777" w:rsidR="00FC68DB" w:rsidRPr="0013175B" w:rsidRDefault="00FC68DB" w:rsidP="001513D1">
      <w:pPr>
        <w:pStyle w:val="ListBullet"/>
        <w:keepNext/>
        <w:keepLines/>
        <w:numPr>
          <w:ilvl w:val="0"/>
          <w:numId w:val="9"/>
        </w:numPr>
        <w:rPr>
          <w:del w:id="6894" w:author="LUEJE Claudia" w:date="2023-06-26T17:59:00Z"/>
          <w:rFonts w:ascii="Cambria" w:hAnsi="Cambria"/>
          <w:lang w:val="en-GB"/>
        </w:rPr>
      </w:pPr>
      <w:del w:id="6895"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Thickness of the weld (a-value, throat)</w:delText>
        </w:r>
        <w:r w:rsidR="00C2620B">
          <w:rPr>
            <w:rFonts w:ascii="Cambria" w:hAnsi="Cambria"/>
            <w:lang w:val="en-GB"/>
          </w:rPr>
          <w:delText>;</w:delText>
        </w:r>
      </w:del>
    </w:p>
    <w:p w14:paraId="3094DA93" w14:textId="77777777" w:rsidR="00FC68DB" w:rsidRPr="0013175B" w:rsidRDefault="00FC68DB" w:rsidP="001513D1">
      <w:pPr>
        <w:pStyle w:val="ListBullet"/>
        <w:keepNext/>
        <w:keepLines/>
        <w:numPr>
          <w:ilvl w:val="0"/>
          <w:numId w:val="9"/>
        </w:numPr>
        <w:rPr>
          <w:del w:id="6896" w:author="LUEJE Claudia" w:date="2023-06-26T17:59:00Z"/>
          <w:rFonts w:ascii="Cambria" w:hAnsi="Cambria"/>
          <w:lang w:val="en-GB"/>
        </w:rPr>
      </w:pPr>
      <w:del w:id="6897"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C2620B">
          <w:rPr>
            <w:rFonts w:ascii="Cambria" w:hAnsi="Cambria"/>
            <w:lang w:val="en-GB"/>
          </w:rPr>
          <w:delText>;</w:delText>
        </w:r>
      </w:del>
    </w:p>
    <w:p w14:paraId="59920275" w14:textId="77777777" w:rsidR="00FC68DB" w:rsidRPr="0013175B" w:rsidRDefault="00FC68DB" w:rsidP="001513D1">
      <w:pPr>
        <w:pStyle w:val="ListBullet"/>
        <w:numPr>
          <w:ilvl w:val="0"/>
          <w:numId w:val="9"/>
        </w:numPr>
        <w:rPr>
          <w:del w:id="6898" w:author="LUEJE Claudia" w:date="2023-06-26T17:59:00Z"/>
          <w:rFonts w:ascii="Cambria" w:hAnsi="Cambria"/>
          <w:lang w:val="en-GB"/>
        </w:rPr>
      </w:pPr>
      <w:del w:id="6899" w:author="LUEJE Claudia" w:date="2023-06-26T17:59:00Z">
        <w:r w:rsidRPr="0013175B">
          <w:rPr>
            <w:rFonts w:ascii="Arial" w:hAnsi="Arial" w:cs="Arial"/>
            <w:lang w:val="en-GB"/>
          </w:rPr>
          <w:delText>β</w:delText>
        </w:r>
        <w:r w:rsidRPr="0013175B">
          <w:rPr>
            <w:rFonts w:ascii="Cambria" w:hAnsi="Cambria"/>
            <w:sz w:val="28"/>
            <w:szCs w:val="28"/>
            <w:vertAlign w:val="subscript"/>
            <w:lang w:val="en-GB"/>
          </w:rPr>
          <w:delText>i</w:delText>
        </w:r>
        <w:r w:rsidRPr="0013175B">
          <w:rPr>
            <w:rFonts w:ascii="Cambria" w:hAnsi="Cambria"/>
            <w:lang w:val="en-GB"/>
          </w:rPr>
          <w:tab/>
        </w:r>
        <w:r w:rsidRPr="0013175B">
          <w:rPr>
            <w:rFonts w:ascii="Cambria" w:hAnsi="Cambria"/>
            <w:lang w:val="en-GB"/>
          </w:rPr>
          <w:tab/>
          <w:delText>Weld angle</w:delText>
        </w:r>
        <w:r w:rsidR="00C2620B">
          <w:rPr>
            <w:rFonts w:ascii="Cambria" w:hAnsi="Cambria"/>
            <w:lang w:val="en-GB"/>
          </w:rPr>
          <w:delText>.</w:delText>
        </w:r>
      </w:del>
    </w:p>
    <w:tbl>
      <w:tblPr>
        <w:tblW w:w="9753" w:type="dxa"/>
        <w:tblLayout w:type="fixed"/>
        <w:tblCellMar>
          <w:left w:w="0" w:type="dxa"/>
          <w:right w:w="0" w:type="dxa"/>
        </w:tblCellMar>
        <w:tblLook w:val="04A0" w:firstRow="1" w:lastRow="0" w:firstColumn="1" w:lastColumn="0" w:noHBand="0" w:noVBand="1"/>
      </w:tblPr>
      <w:tblGrid>
        <w:gridCol w:w="397"/>
        <w:gridCol w:w="454"/>
        <w:gridCol w:w="709"/>
        <w:gridCol w:w="8193"/>
      </w:tblGrid>
      <w:tr w:rsidR="001332BD" w:rsidRPr="00B62EE5" w14:paraId="1B3D65AC" w14:textId="77777777" w:rsidTr="00B47C5C">
        <w:tc>
          <w:tcPr>
            <w:tcW w:w="397" w:type="dxa"/>
          </w:tcPr>
          <w:p w14:paraId="5D6B3BD4" w14:textId="5175202A" w:rsidR="001332BD" w:rsidRPr="00B62EE5" w:rsidRDefault="001332BD" w:rsidP="00F6148E">
            <w:pPr>
              <w:pStyle w:val="BodyText"/>
              <w:tabs>
                <w:tab w:val="left" w:pos="346"/>
              </w:tabs>
              <w:autoSpaceDE w:val="0"/>
              <w:autoSpaceDN w:val="0"/>
              <w:adjustRightInd w:val="0"/>
              <w:ind w:left="346" w:hanging="346"/>
              <w:jc w:val="left"/>
            </w:pPr>
            <w:r w:rsidRPr="00B62EE5">
              <w:rPr>
                <w:szCs w:val="24"/>
              </w:rPr>
              <w:t> </w:t>
            </w:r>
            <w:del w:id="6900" w:author="LUEJE Claudia" w:date="2023-06-26T17:59:00Z">
              <w:r w:rsidR="00FC68DB" w:rsidRPr="0013175B">
                <w:rPr>
                  <w:noProof/>
                </w:rPr>
                <w:drawing>
                  <wp:inline distT="0" distB="0" distL="0" distR="0" wp14:anchorId="155FC70C" wp14:editId="1663DE6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del>
          </w:p>
        </w:tc>
        <w:tc>
          <w:tcPr>
            <w:tcW w:w="454" w:type="dxa"/>
          </w:tcPr>
          <w:p w14:paraId="75E32A53" w14:textId="105783AA" w:rsidR="001332BD" w:rsidRPr="00B62EE5" w:rsidRDefault="00FC68DB" w:rsidP="00F6148E">
            <w:pPr>
              <w:pStyle w:val="BodyText"/>
              <w:tabs>
                <w:tab w:val="left" w:pos="346"/>
              </w:tabs>
              <w:autoSpaceDE w:val="0"/>
              <w:autoSpaceDN w:val="0"/>
              <w:adjustRightInd w:val="0"/>
              <w:ind w:left="346" w:hanging="346"/>
              <w:jc w:val="left"/>
            </w:pPr>
            <w:del w:id="6901" w:author="LUEJE Claudia" w:date="2023-06-26T17:59:00Z">
              <w:r w:rsidRPr="0013175B">
                <w:rPr>
                  <w:rFonts w:ascii="Arial" w:hAnsi="Arial" w:cs="Arial"/>
                  <w:noProof/>
                </w:rPr>
                <mc:AlternateContent>
                  <mc:Choice Requires="wpg">
                    <w:drawing>
                      <wp:inline distT="0" distB="0" distL="0" distR="0" wp14:anchorId="0862C25D" wp14:editId="4FC726B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36">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36">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7"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7" o:title="YJoint_v2" croptop="21958f" cropleft="34599f" cropright="538f"/>
                        </v:shape>
                        <w10:anchorlock/>
                      </v:group>
                    </w:pict>
                  </mc:Fallback>
                </mc:AlternateContent>
              </w:r>
            </w:del>
            <w:ins w:id="6902" w:author="LUEJE Claudia" w:date="2023-06-26T17:59:00Z">
              <w:r w:rsidR="001332BD" w:rsidRPr="00B62EE5">
                <w:rPr>
                  <w:szCs w:val="24"/>
                </w:rPr>
                <w:t>—</w:t>
              </w:r>
            </w:ins>
          </w:p>
        </w:tc>
        <w:tc>
          <w:tcPr>
            <w:tcW w:w="709" w:type="dxa"/>
            <w:cellIns w:id="6903" w:author="LUEJE Claudia" w:date="2023-06-26T17:59:00Z"/>
          </w:tcPr>
          <w:p w14:paraId="26DBAB17" w14:textId="649F2D1F" w:rsidR="001332BD" w:rsidRPr="00B62EE5" w:rsidRDefault="001332BD" w:rsidP="00F6148E">
            <w:pPr>
              <w:pStyle w:val="BodyText"/>
              <w:tabs>
                <w:tab w:val="left" w:pos="346"/>
              </w:tabs>
              <w:autoSpaceDE w:val="0"/>
              <w:autoSpaceDN w:val="0"/>
              <w:adjustRightInd w:val="0"/>
              <w:ind w:left="346" w:hanging="346"/>
              <w:jc w:val="left"/>
            </w:pPr>
            <w:ins w:id="6904" w:author="LUEJE Claudia" w:date="2023-06-26T17:59:00Z">
              <w:r w:rsidRPr="00B62EE5">
                <w:rPr>
                  <w:i/>
                  <w:szCs w:val="24"/>
                </w:rPr>
                <w:t>t</w:t>
              </w:r>
              <w:r w:rsidRPr="00B62EE5">
                <w:rPr>
                  <w:szCs w:val="24"/>
                  <w:vertAlign w:val="subscript"/>
                </w:rPr>
                <w:t>B</w:t>
              </w:r>
            </w:ins>
          </w:p>
        </w:tc>
        <w:tc>
          <w:tcPr>
            <w:tcW w:w="8193" w:type="dxa"/>
            <w:cellIns w:id="6905" w:author="LUEJE Claudia" w:date="2023-06-26T17:59:00Z"/>
          </w:tcPr>
          <w:p w14:paraId="543F4B6D" w14:textId="3CB3249B" w:rsidR="001332BD" w:rsidRPr="00B62EE5" w:rsidRDefault="002E7F89" w:rsidP="00F6148E">
            <w:pPr>
              <w:pStyle w:val="BodyText"/>
              <w:tabs>
                <w:tab w:val="left" w:pos="346"/>
              </w:tabs>
              <w:autoSpaceDE w:val="0"/>
              <w:autoSpaceDN w:val="0"/>
              <w:adjustRightInd w:val="0"/>
              <w:ind w:left="346" w:hanging="346"/>
              <w:jc w:val="left"/>
            </w:pPr>
            <w:ins w:id="6906" w:author="LUEJE Claudia" w:date="2023-06-26T17:59:00Z">
              <w:r w:rsidRPr="00B62EE5">
                <w:rPr>
                  <w:szCs w:val="24"/>
                </w:rPr>
                <w:t>t</w:t>
              </w:r>
              <w:r w:rsidR="001332BD" w:rsidRPr="00B62EE5">
                <w:rPr>
                  <w:szCs w:val="24"/>
                </w:rPr>
                <w:t>hickness of base sheet;</w:t>
              </w:r>
            </w:ins>
          </w:p>
        </w:tc>
      </w:tr>
      <w:tr w:rsidR="001332BD" w:rsidRPr="00E956F7" w14:paraId="1BB8DEA4" w14:textId="77777777" w:rsidTr="00B47C5C">
        <w:tc>
          <w:tcPr>
            <w:tcW w:w="397" w:type="dxa"/>
          </w:tcPr>
          <w:p w14:paraId="1D723F7E" w14:textId="262494B8" w:rsidR="001332BD" w:rsidRPr="00E956F7" w:rsidRDefault="001332BD" w:rsidP="00F6148E">
            <w:pPr>
              <w:pStyle w:val="BodyText"/>
              <w:tabs>
                <w:tab w:val="left" w:pos="346"/>
              </w:tabs>
              <w:autoSpaceDE w:val="0"/>
              <w:autoSpaceDN w:val="0"/>
              <w:adjustRightInd w:val="0"/>
              <w:ind w:left="346" w:hanging="346"/>
              <w:jc w:val="left"/>
            </w:pPr>
            <w:r w:rsidRPr="00E956F7">
              <w:rPr>
                <w:szCs w:val="24"/>
              </w:rPr>
              <w:t> </w:t>
            </w:r>
            <w:bookmarkStart w:id="6907" w:name="_Ref7931629"/>
            <w:bookmarkStart w:id="6908" w:name="_Toc76030592"/>
            <w:bookmarkStart w:id="6909" w:name="_Toc94530877"/>
            <w:bookmarkStart w:id="6910" w:name="_Toc101428273"/>
            <w:bookmarkStart w:id="6911" w:name="_Toc110532329"/>
            <w:del w:id="6912" w:author="LUEJE Claudia" w:date="2023-06-26T17:59:00Z">
              <w:r w:rsidR="00FC68DB" w:rsidRPr="00F54804">
                <w:delText xml:space="preserve">Figure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67</w:delText>
              </w:r>
              <w:r w:rsidR="00FC68DB" w:rsidRPr="00F54804">
                <w:fldChar w:fldCharType="end"/>
              </w:r>
              <w:bookmarkEnd w:id="6907"/>
              <w:r w:rsidR="000D79B0">
                <w:delText xml:space="preserve"> —</w:delText>
              </w:r>
              <w:r w:rsidR="00FC68DB" w:rsidRPr="00F54804">
                <w:delText xml:space="preserve"> Y-Joint Sheet Layout</w:delText>
              </w:r>
            </w:del>
            <w:bookmarkEnd w:id="6908"/>
            <w:bookmarkEnd w:id="6909"/>
            <w:bookmarkEnd w:id="6910"/>
            <w:bookmarkEnd w:id="6911"/>
          </w:p>
        </w:tc>
        <w:tc>
          <w:tcPr>
            <w:tcW w:w="454" w:type="dxa"/>
            <w:cellIns w:id="6913" w:author="LUEJE Claudia" w:date="2023-06-26T17:59:00Z"/>
          </w:tcPr>
          <w:p w14:paraId="42FA8D9B" w14:textId="5CF33C5C" w:rsidR="001332BD" w:rsidRPr="00E956F7" w:rsidRDefault="001332BD" w:rsidP="00F6148E">
            <w:pPr>
              <w:pStyle w:val="BodyText"/>
              <w:tabs>
                <w:tab w:val="left" w:pos="346"/>
              </w:tabs>
              <w:autoSpaceDE w:val="0"/>
              <w:autoSpaceDN w:val="0"/>
              <w:adjustRightInd w:val="0"/>
              <w:ind w:left="346" w:hanging="346"/>
              <w:jc w:val="left"/>
            </w:pPr>
            <w:ins w:id="6914" w:author="LUEJE Claudia" w:date="2023-06-26T17:59:00Z">
              <w:r w:rsidRPr="00E956F7">
                <w:rPr>
                  <w:szCs w:val="24"/>
                </w:rPr>
                <w:t>—</w:t>
              </w:r>
            </w:ins>
          </w:p>
        </w:tc>
        <w:tc>
          <w:tcPr>
            <w:tcW w:w="709" w:type="dxa"/>
            <w:cellIns w:id="6915" w:author="LUEJE Claudia" w:date="2023-06-26T17:59:00Z"/>
          </w:tcPr>
          <w:p w14:paraId="21173C11" w14:textId="70069330" w:rsidR="001332BD" w:rsidRPr="00E956F7" w:rsidRDefault="001332BD" w:rsidP="00F6148E">
            <w:pPr>
              <w:pStyle w:val="BodyText"/>
              <w:tabs>
                <w:tab w:val="left" w:pos="346"/>
              </w:tabs>
              <w:autoSpaceDE w:val="0"/>
              <w:autoSpaceDN w:val="0"/>
              <w:adjustRightInd w:val="0"/>
              <w:ind w:left="346" w:hanging="346"/>
              <w:jc w:val="left"/>
            </w:pPr>
            <w:ins w:id="6916" w:author="LUEJE Claudia" w:date="2023-06-26T17:59:00Z">
              <w:r w:rsidRPr="002E7F89">
                <w:rPr>
                  <w:i/>
                  <w:szCs w:val="24"/>
                </w:rPr>
                <w:t>t</w:t>
              </w:r>
              <w:r w:rsidRPr="00E956F7">
                <w:rPr>
                  <w:szCs w:val="24"/>
                  <w:vertAlign w:val="subscript"/>
                </w:rPr>
                <w:t>1</w:t>
              </w:r>
            </w:ins>
          </w:p>
        </w:tc>
        <w:tc>
          <w:tcPr>
            <w:tcW w:w="8193" w:type="dxa"/>
          </w:tcPr>
          <w:p w14:paraId="136819F7" w14:textId="646A1BB3" w:rsidR="001332BD" w:rsidRPr="00E956F7" w:rsidRDefault="00FC68DB" w:rsidP="00F6148E">
            <w:pPr>
              <w:pStyle w:val="BodyText"/>
              <w:tabs>
                <w:tab w:val="left" w:pos="346"/>
              </w:tabs>
              <w:autoSpaceDE w:val="0"/>
              <w:autoSpaceDN w:val="0"/>
              <w:adjustRightInd w:val="0"/>
              <w:ind w:left="346" w:hanging="346"/>
              <w:jc w:val="left"/>
            </w:pPr>
            <w:bookmarkStart w:id="6917" w:name="_Toc76030593"/>
            <w:bookmarkStart w:id="6918" w:name="_Toc94530878"/>
            <w:bookmarkStart w:id="6919" w:name="_Toc101428274"/>
            <w:bookmarkStart w:id="6920" w:name="_Toc110532330"/>
            <w:del w:id="6921" w:author="LUEJE Claudia" w:date="2023-06-26T17:59:00Z">
              <w:r w:rsidRPr="00F54804">
                <w:delText xml:space="preserve">Figure </w:delText>
              </w:r>
              <w:r w:rsidRPr="00F54804">
                <w:fldChar w:fldCharType="begin"/>
              </w:r>
              <w:r w:rsidRPr="00F54804">
                <w:delInstrText xml:space="preserve"> SEQ Figure \* ARABIC </w:delInstrText>
              </w:r>
              <w:r w:rsidRPr="00F54804">
                <w:fldChar w:fldCharType="separate"/>
              </w:r>
              <w:r w:rsidR="0067475A">
                <w:rPr>
                  <w:noProof/>
                </w:rPr>
                <w:delText>68</w:delText>
              </w:r>
              <w:r w:rsidRPr="00F54804">
                <w:fldChar w:fldCharType="end"/>
              </w:r>
              <w:r w:rsidR="000D79B0">
                <w:delText xml:space="preserve"> —</w:delText>
              </w:r>
              <w:r w:rsidRPr="00F54804">
                <w:delText xml:space="preserve"> Parameters of Y-Joint Weld</w:delText>
              </w:r>
            </w:del>
            <w:bookmarkEnd w:id="6917"/>
            <w:bookmarkEnd w:id="6918"/>
            <w:bookmarkEnd w:id="6919"/>
            <w:bookmarkEnd w:id="6920"/>
            <w:ins w:id="6922" w:author="LUEJE Claudia" w:date="2023-06-26T17:59:00Z">
              <w:r w:rsidR="002E7F89">
                <w:rPr>
                  <w:szCs w:val="24"/>
                </w:rPr>
                <w:t>t</w:t>
              </w:r>
              <w:r w:rsidR="001332BD" w:rsidRPr="00E956F7">
                <w:rPr>
                  <w:szCs w:val="24"/>
                </w:rPr>
                <w:t>hickness of welded sheet;</w:t>
              </w:r>
            </w:ins>
          </w:p>
        </w:tc>
      </w:tr>
      <w:tr w:rsidR="001332BD" w:rsidRPr="00E956F7" w14:paraId="10B2390F" w14:textId="77777777" w:rsidTr="00B47C5C">
        <w:trPr>
          <w:ins w:id="6923" w:author="LUEJE Claudia" w:date="2023-06-26T17:59:00Z"/>
        </w:trPr>
        <w:tc>
          <w:tcPr>
            <w:tcW w:w="397" w:type="dxa"/>
          </w:tcPr>
          <w:p w14:paraId="1E41FF1D" w14:textId="051EA2F4" w:rsidR="001332BD" w:rsidRPr="00E956F7" w:rsidRDefault="001332BD" w:rsidP="00F6148E">
            <w:pPr>
              <w:pStyle w:val="BodyText"/>
              <w:tabs>
                <w:tab w:val="left" w:pos="346"/>
              </w:tabs>
              <w:autoSpaceDE w:val="0"/>
              <w:autoSpaceDN w:val="0"/>
              <w:adjustRightInd w:val="0"/>
              <w:ind w:left="346" w:hanging="346"/>
              <w:jc w:val="left"/>
              <w:rPr>
                <w:ins w:id="6924" w:author="LUEJE Claudia" w:date="2023-06-26T17:59:00Z"/>
              </w:rPr>
            </w:pPr>
            <w:ins w:id="6925" w:author="LUEJE Claudia" w:date="2023-06-26T17:59:00Z">
              <w:r w:rsidRPr="00E956F7">
                <w:rPr>
                  <w:szCs w:val="24"/>
                </w:rPr>
                <w:t> </w:t>
              </w:r>
            </w:ins>
          </w:p>
        </w:tc>
        <w:tc>
          <w:tcPr>
            <w:tcW w:w="454" w:type="dxa"/>
          </w:tcPr>
          <w:p w14:paraId="64E4C497" w14:textId="56FCA5C7" w:rsidR="001332BD" w:rsidRPr="00E956F7" w:rsidRDefault="001332BD" w:rsidP="00F6148E">
            <w:pPr>
              <w:pStyle w:val="BodyText"/>
              <w:tabs>
                <w:tab w:val="left" w:pos="346"/>
              </w:tabs>
              <w:autoSpaceDE w:val="0"/>
              <w:autoSpaceDN w:val="0"/>
              <w:adjustRightInd w:val="0"/>
              <w:ind w:left="346" w:hanging="346"/>
              <w:jc w:val="left"/>
              <w:rPr>
                <w:ins w:id="6926" w:author="LUEJE Claudia" w:date="2023-06-26T17:59:00Z"/>
              </w:rPr>
            </w:pPr>
            <w:ins w:id="6927" w:author="LUEJE Claudia" w:date="2023-06-26T17:59:00Z">
              <w:r w:rsidRPr="00E956F7">
                <w:rPr>
                  <w:szCs w:val="24"/>
                </w:rPr>
                <w:t>—</w:t>
              </w:r>
            </w:ins>
          </w:p>
        </w:tc>
        <w:tc>
          <w:tcPr>
            <w:tcW w:w="709" w:type="dxa"/>
          </w:tcPr>
          <w:p w14:paraId="3756B284" w14:textId="528AF9B5" w:rsidR="001332BD" w:rsidRPr="002E7F89" w:rsidRDefault="001332BD" w:rsidP="00F6148E">
            <w:pPr>
              <w:pStyle w:val="BodyText"/>
              <w:tabs>
                <w:tab w:val="left" w:pos="346"/>
              </w:tabs>
              <w:autoSpaceDE w:val="0"/>
              <w:autoSpaceDN w:val="0"/>
              <w:adjustRightInd w:val="0"/>
              <w:ind w:left="346" w:hanging="346"/>
              <w:jc w:val="left"/>
              <w:rPr>
                <w:ins w:id="6928" w:author="LUEJE Claudia" w:date="2023-06-26T17:59:00Z"/>
                <w:i/>
              </w:rPr>
            </w:pPr>
            <w:ins w:id="6929" w:author="LUEJE Claudia" w:date="2023-06-26T17:59:00Z">
              <w:r w:rsidRPr="002E7F89">
                <w:rPr>
                  <w:i/>
                  <w:szCs w:val="24"/>
                </w:rPr>
                <w:t>α</w:t>
              </w:r>
            </w:ins>
          </w:p>
        </w:tc>
        <w:tc>
          <w:tcPr>
            <w:tcW w:w="8193" w:type="dxa"/>
          </w:tcPr>
          <w:p w14:paraId="140B4DBE" w14:textId="49F39738" w:rsidR="001332BD" w:rsidRPr="00E956F7" w:rsidRDefault="002E7F89" w:rsidP="00F6148E">
            <w:pPr>
              <w:pStyle w:val="BodyText"/>
              <w:tabs>
                <w:tab w:val="left" w:pos="346"/>
              </w:tabs>
              <w:autoSpaceDE w:val="0"/>
              <w:autoSpaceDN w:val="0"/>
              <w:adjustRightInd w:val="0"/>
              <w:ind w:left="346" w:hanging="346"/>
              <w:jc w:val="left"/>
              <w:rPr>
                <w:ins w:id="6930" w:author="LUEJE Claudia" w:date="2023-06-26T17:59:00Z"/>
              </w:rPr>
            </w:pPr>
            <w:ins w:id="6931" w:author="LUEJE Claudia" w:date="2023-06-26T17:59:00Z">
              <w:r>
                <w:rPr>
                  <w:szCs w:val="24"/>
                </w:rPr>
                <w:t>s</w:t>
              </w:r>
              <w:r w:rsidR="001332BD" w:rsidRPr="00E956F7">
                <w:rPr>
                  <w:szCs w:val="24"/>
                </w:rPr>
                <w:t>heet angle of welded sheet;</w:t>
              </w:r>
            </w:ins>
          </w:p>
        </w:tc>
      </w:tr>
      <w:tr w:rsidR="001332BD" w:rsidRPr="00E956F7" w14:paraId="7314E315" w14:textId="77777777" w:rsidTr="00B47C5C">
        <w:trPr>
          <w:ins w:id="6932" w:author="LUEJE Claudia" w:date="2023-06-26T17:59:00Z"/>
        </w:trPr>
        <w:tc>
          <w:tcPr>
            <w:tcW w:w="397" w:type="dxa"/>
          </w:tcPr>
          <w:p w14:paraId="2043AF6C" w14:textId="1A87EFE1" w:rsidR="001332BD" w:rsidRPr="00E956F7" w:rsidRDefault="001332BD" w:rsidP="00F6148E">
            <w:pPr>
              <w:pStyle w:val="BodyText"/>
              <w:tabs>
                <w:tab w:val="left" w:pos="346"/>
              </w:tabs>
              <w:autoSpaceDE w:val="0"/>
              <w:autoSpaceDN w:val="0"/>
              <w:adjustRightInd w:val="0"/>
              <w:ind w:left="346" w:hanging="346"/>
              <w:jc w:val="left"/>
              <w:rPr>
                <w:ins w:id="6933" w:author="LUEJE Claudia" w:date="2023-06-26T17:59:00Z"/>
              </w:rPr>
            </w:pPr>
            <w:ins w:id="6934" w:author="LUEJE Claudia" w:date="2023-06-26T17:59:00Z">
              <w:r w:rsidRPr="00E956F7">
                <w:rPr>
                  <w:szCs w:val="24"/>
                </w:rPr>
                <w:t> </w:t>
              </w:r>
            </w:ins>
          </w:p>
        </w:tc>
        <w:tc>
          <w:tcPr>
            <w:tcW w:w="454" w:type="dxa"/>
          </w:tcPr>
          <w:p w14:paraId="5FAD73D6" w14:textId="687FB49E" w:rsidR="001332BD" w:rsidRPr="00E956F7" w:rsidRDefault="001332BD" w:rsidP="00F6148E">
            <w:pPr>
              <w:pStyle w:val="BodyText"/>
              <w:tabs>
                <w:tab w:val="left" w:pos="346"/>
              </w:tabs>
              <w:autoSpaceDE w:val="0"/>
              <w:autoSpaceDN w:val="0"/>
              <w:adjustRightInd w:val="0"/>
              <w:ind w:left="346" w:hanging="346"/>
              <w:jc w:val="left"/>
              <w:rPr>
                <w:ins w:id="6935" w:author="LUEJE Claudia" w:date="2023-06-26T17:59:00Z"/>
              </w:rPr>
            </w:pPr>
            <w:ins w:id="6936" w:author="LUEJE Claudia" w:date="2023-06-26T17:59:00Z">
              <w:r w:rsidRPr="00E956F7">
                <w:rPr>
                  <w:szCs w:val="24"/>
                </w:rPr>
                <w:t>—</w:t>
              </w:r>
            </w:ins>
          </w:p>
        </w:tc>
        <w:tc>
          <w:tcPr>
            <w:tcW w:w="709" w:type="dxa"/>
          </w:tcPr>
          <w:p w14:paraId="1C41BC06" w14:textId="42156866" w:rsidR="001332BD" w:rsidRPr="002E7F89" w:rsidRDefault="001332BD" w:rsidP="00F6148E">
            <w:pPr>
              <w:pStyle w:val="BodyText"/>
              <w:tabs>
                <w:tab w:val="left" w:pos="346"/>
              </w:tabs>
              <w:autoSpaceDE w:val="0"/>
              <w:autoSpaceDN w:val="0"/>
              <w:adjustRightInd w:val="0"/>
              <w:ind w:left="346" w:hanging="346"/>
              <w:jc w:val="left"/>
              <w:rPr>
                <w:ins w:id="6937" w:author="LUEJE Claudia" w:date="2023-06-26T17:59:00Z"/>
                <w:i/>
              </w:rPr>
            </w:pPr>
            <w:ins w:id="6938" w:author="LUEJE Claudia" w:date="2023-06-26T17:59:00Z">
              <w:r w:rsidRPr="002E7F89">
                <w:rPr>
                  <w:i/>
                  <w:szCs w:val="24"/>
                </w:rPr>
                <w:t>c</w:t>
              </w:r>
            </w:ins>
          </w:p>
        </w:tc>
        <w:tc>
          <w:tcPr>
            <w:tcW w:w="8193" w:type="dxa"/>
          </w:tcPr>
          <w:p w14:paraId="20D6FF82" w14:textId="27D5FC18" w:rsidR="001332BD" w:rsidRPr="00E956F7" w:rsidRDefault="002E7F89" w:rsidP="00F6148E">
            <w:pPr>
              <w:pStyle w:val="BodyText"/>
              <w:tabs>
                <w:tab w:val="left" w:pos="346"/>
              </w:tabs>
              <w:autoSpaceDE w:val="0"/>
              <w:autoSpaceDN w:val="0"/>
              <w:adjustRightInd w:val="0"/>
              <w:ind w:left="346" w:hanging="346"/>
              <w:jc w:val="left"/>
              <w:rPr>
                <w:ins w:id="6939" w:author="LUEJE Claudia" w:date="2023-06-26T17:59:00Z"/>
              </w:rPr>
            </w:pPr>
            <w:ins w:id="6940" w:author="LUEJE Claudia" w:date="2023-06-26T17:59:00Z">
              <w:r>
                <w:rPr>
                  <w:szCs w:val="24"/>
                </w:rPr>
                <w:t>g</w:t>
              </w:r>
              <w:r w:rsidR="001332BD" w:rsidRPr="00E956F7">
                <w:rPr>
                  <w:szCs w:val="24"/>
                </w:rPr>
                <w:t>ap between base and welded sheet.</w:t>
              </w:r>
            </w:ins>
          </w:p>
        </w:tc>
      </w:tr>
    </w:tbl>
    <w:p w14:paraId="23321EDE" w14:textId="31EC25AF" w:rsidR="001332BD" w:rsidRPr="00E956F7" w:rsidRDefault="001332BD">
      <w:pPr>
        <w:pStyle w:val="Heading4"/>
        <w:tabs>
          <w:tab w:val="left" w:pos="400"/>
          <w:tab w:val="left" w:pos="560"/>
          <w:tab w:val="left" w:pos="720"/>
          <w:tab w:val="left" w:pos="880"/>
          <w:tab w:val="left" w:pos="1080"/>
        </w:tabs>
        <w:autoSpaceDE w:val="0"/>
        <w:autoSpaceDN w:val="0"/>
        <w:adjustRightInd w:val="0"/>
        <w:rPr>
          <w:ins w:id="6941" w:author="LUEJE Claudia" w:date="2023-06-26T17:59:00Z"/>
          <w:rFonts w:eastAsia="Times New Roman"/>
          <w:szCs w:val="24"/>
        </w:rPr>
      </w:pPr>
      <w:ins w:id="6942" w:author="LUEJE Claudia" w:date="2023-06-26T17:59:00Z">
        <w:r w:rsidRPr="00E956F7">
          <w:rPr>
            <w:rFonts w:eastAsia="Times New Roman"/>
            <w:szCs w:val="24"/>
          </w:rPr>
          <w:t xml:space="preserve">Weld </w:t>
        </w:r>
        <w:r w:rsidR="002E7F89">
          <w:rPr>
            <w:rFonts w:eastAsia="Times New Roman"/>
            <w:szCs w:val="24"/>
          </w:rPr>
          <w:t>p</w:t>
        </w:r>
        <w:r w:rsidRPr="00E956F7">
          <w:rPr>
            <w:rFonts w:eastAsia="Times New Roman"/>
            <w:szCs w:val="24"/>
          </w:rPr>
          <w:t>arameters</w:t>
        </w:r>
      </w:ins>
    </w:p>
    <w:p w14:paraId="54D6E731" w14:textId="4537B517"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943" w:author="LUEJE Claudia" w:date="2023-06-26T17:59:00Z"/>
          <w:szCs w:val="24"/>
        </w:rPr>
      </w:pPr>
      <w:ins w:id="6944" w:author="LUEJE Claudia" w:date="2023-06-26T17:59:00Z">
        <w:r>
          <w:rPr>
            <w:szCs w:val="24"/>
          </w:rPr>
          <w:t>8329_ed1fig</w:t>
        </w:r>
        <w:r w:rsidR="001332BD" w:rsidRPr="00E956F7">
          <w:rPr>
            <w:szCs w:val="24"/>
          </w:rPr>
          <w:t>70.EPS</w:t>
        </w:r>
      </w:ins>
    </w:p>
    <w:p w14:paraId="537013A6" w14:textId="277AEAB6" w:rsidR="001332BD" w:rsidRPr="00E956F7" w:rsidRDefault="00E4158E">
      <w:pPr>
        <w:pStyle w:val="Figuretitle0"/>
        <w:autoSpaceDE w:val="0"/>
        <w:autoSpaceDN w:val="0"/>
        <w:adjustRightInd w:val="0"/>
        <w:outlineLvl w:val="0"/>
        <w:rPr>
          <w:ins w:id="6945" w:author="LUEJE Claudia" w:date="2023-06-26T17:59:00Z"/>
          <w:szCs w:val="24"/>
        </w:rPr>
      </w:pPr>
      <w:ins w:id="6946" w:author="LUEJE Claudia" w:date="2023-06-26T17:59:00Z">
        <w:r w:rsidRPr="00E956F7">
          <w:rPr>
            <w:szCs w:val="24"/>
          </w:rPr>
          <w:t>Figure </w:t>
        </w:r>
        <w:r w:rsidR="001332BD" w:rsidRPr="00E956F7">
          <w:rPr>
            <w:szCs w:val="24"/>
          </w:rPr>
          <w:t>70 — Y-</w:t>
        </w:r>
        <w:r w:rsidR="002E7F89">
          <w:rPr>
            <w:szCs w:val="24"/>
          </w:rPr>
          <w:t>jo</w:t>
        </w:r>
        <w:r w:rsidR="001332BD" w:rsidRPr="00E956F7">
          <w:rPr>
            <w:szCs w:val="24"/>
          </w:rPr>
          <w:t xml:space="preserve">int </w:t>
        </w:r>
        <w:r w:rsidR="002E7F89">
          <w:rPr>
            <w:szCs w:val="24"/>
          </w:rPr>
          <w:t>s</w:t>
        </w:r>
        <w:r w:rsidR="001332BD" w:rsidRPr="00E956F7">
          <w:rPr>
            <w:szCs w:val="24"/>
          </w:rPr>
          <w:t xml:space="preserve">heet </w:t>
        </w:r>
        <w:r w:rsidR="002E7F89">
          <w:rPr>
            <w:szCs w:val="24"/>
          </w:rPr>
          <w:t>l</w:t>
        </w:r>
        <w:r w:rsidR="001332BD" w:rsidRPr="00E956F7">
          <w:rPr>
            <w:szCs w:val="24"/>
          </w:rPr>
          <w:t>ayout</w:t>
        </w:r>
      </w:ins>
    </w:p>
    <w:p w14:paraId="0DAEA0C6" w14:textId="5E4A387C"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947" w:author="LUEJE Claudia" w:date="2023-06-26T17:59:00Z"/>
          <w:szCs w:val="24"/>
        </w:rPr>
      </w:pPr>
      <w:ins w:id="6948" w:author="LUEJE Claudia" w:date="2023-06-26T17:59:00Z">
        <w:r>
          <w:rPr>
            <w:szCs w:val="24"/>
          </w:rPr>
          <w:t>8329_ed1fig</w:t>
        </w:r>
        <w:r w:rsidR="001332BD" w:rsidRPr="00E956F7">
          <w:rPr>
            <w:szCs w:val="24"/>
          </w:rPr>
          <w:t>71.EPS</w:t>
        </w:r>
      </w:ins>
    </w:p>
    <w:p w14:paraId="7F5A7AC2" w14:textId="37650955" w:rsidR="001332BD" w:rsidRPr="00E956F7" w:rsidRDefault="00E4158E">
      <w:pPr>
        <w:pStyle w:val="Figuretitle0"/>
        <w:autoSpaceDE w:val="0"/>
        <w:autoSpaceDN w:val="0"/>
        <w:adjustRightInd w:val="0"/>
        <w:outlineLvl w:val="0"/>
        <w:rPr>
          <w:ins w:id="6949" w:author="LUEJE Claudia" w:date="2023-06-26T17:59:00Z"/>
          <w:szCs w:val="24"/>
        </w:rPr>
      </w:pPr>
      <w:ins w:id="6950" w:author="LUEJE Claudia" w:date="2023-06-26T17:59:00Z">
        <w:r w:rsidRPr="00E956F7">
          <w:rPr>
            <w:szCs w:val="24"/>
          </w:rPr>
          <w:t>Figure </w:t>
        </w:r>
        <w:r w:rsidR="001332BD" w:rsidRPr="00E956F7">
          <w:rPr>
            <w:szCs w:val="24"/>
          </w:rPr>
          <w:t>71</w:t>
        </w:r>
        <w:r w:rsidR="00F6148E" w:rsidRPr="00E956F7">
          <w:rPr>
            <w:szCs w:val="24"/>
          </w:rPr>
          <w:t xml:space="preserve"> </w:t>
        </w:r>
        <w:r w:rsidR="001332BD" w:rsidRPr="00E956F7">
          <w:rPr>
            <w:szCs w:val="24"/>
          </w:rPr>
          <w:t>— Parameters of Y-</w:t>
        </w:r>
        <w:r w:rsidR="002E7F89">
          <w:rPr>
            <w:szCs w:val="24"/>
          </w:rPr>
          <w:t>j</w:t>
        </w:r>
        <w:r w:rsidR="001332BD" w:rsidRPr="00E956F7">
          <w:rPr>
            <w:szCs w:val="24"/>
          </w:rPr>
          <w:t xml:space="preserve">oint </w:t>
        </w:r>
        <w:r w:rsidR="002E7F89">
          <w:rPr>
            <w:szCs w:val="24"/>
          </w:rPr>
          <w:t>w</w:t>
        </w:r>
        <w:r w:rsidR="001332BD" w:rsidRPr="00E956F7">
          <w:rPr>
            <w:szCs w:val="24"/>
          </w:rPr>
          <w:t>eld</w:t>
        </w:r>
      </w:ins>
    </w:p>
    <w:p w14:paraId="4D245279" w14:textId="1931501C" w:rsidR="001332BD" w:rsidRPr="00E956F7" w:rsidRDefault="001332BD">
      <w:pPr>
        <w:pStyle w:val="BodyText"/>
        <w:autoSpaceDE w:val="0"/>
        <w:autoSpaceDN w:val="0"/>
        <w:adjustRightInd w:val="0"/>
        <w:rPr>
          <w:ins w:id="6951" w:author="LUEJE Claudia" w:date="2023-06-26T17:59:00Z"/>
          <w:szCs w:val="24"/>
        </w:rPr>
      </w:pPr>
      <w:ins w:id="6952" w:author="LUEJE Claudia" w:date="2023-06-26T17:59:00Z">
        <w:r w:rsidRPr="00E956F7">
          <w:rPr>
            <w:szCs w:val="24"/>
          </w:rPr>
          <w:t xml:space="preserve">The parameters of the welds are the same for all of the four potential welds on the connection (applies to </w:t>
        </w:r>
        <w:r w:rsidR="002E7F89" w:rsidRPr="002E7F89">
          <w:rPr>
            <w:rStyle w:val="citefig"/>
          </w:rPr>
          <w:t>Figure</w:t>
        </w:r>
        <w:r w:rsidR="002E7F89">
          <w:rPr>
            <w:rStyle w:val="citefig"/>
          </w:rPr>
          <w:t>s 70 and</w:t>
        </w:r>
        <w:r w:rsidR="002E7F89" w:rsidRPr="002E7F89">
          <w:rPr>
            <w:rStyle w:val="citefig"/>
          </w:rPr>
          <w:t xml:space="preserve"> 71</w:t>
        </w:r>
        <w:r w:rsidRPr="00E956F7">
          <w:rPr>
            <w:szCs w:val="24"/>
          </w:rPr>
          <w:t>):</w:t>
        </w:r>
      </w:ins>
    </w:p>
    <w:tbl>
      <w:tblPr>
        <w:tblW w:w="9753" w:type="dxa"/>
        <w:tblLayout w:type="fixed"/>
        <w:tblCellMar>
          <w:left w:w="0" w:type="dxa"/>
          <w:right w:w="0" w:type="dxa"/>
        </w:tblCellMar>
        <w:tblLook w:val="04A0" w:firstRow="1" w:lastRow="0" w:firstColumn="1" w:lastColumn="0" w:noHBand="0" w:noVBand="1"/>
      </w:tblPr>
      <w:tblGrid>
        <w:gridCol w:w="397"/>
        <w:gridCol w:w="454"/>
        <w:gridCol w:w="709"/>
        <w:gridCol w:w="8193"/>
      </w:tblGrid>
      <w:tr w:rsidR="001332BD" w:rsidRPr="00B62EE5" w14:paraId="67E1D7B4" w14:textId="77777777" w:rsidTr="00B47C5C">
        <w:trPr>
          <w:ins w:id="6953" w:author="LUEJE Claudia" w:date="2023-06-26T17:59:00Z"/>
        </w:trPr>
        <w:tc>
          <w:tcPr>
            <w:tcW w:w="397" w:type="dxa"/>
          </w:tcPr>
          <w:p w14:paraId="1CB78C10" w14:textId="5D124355" w:rsidR="001332BD" w:rsidRPr="00B62EE5" w:rsidRDefault="001332BD" w:rsidP="00F6148E">
            <w:pPr>
              <w:pStyle w:val="BodyText"/>
              <w:tabs>
                <w:tab w:val="left" w:pos="346"/>
              </w:tabs>
              <w:autoSpaceDE w:val="0"/>
              <w:autoSpaceDN w:val="0"/>
              <w:adjustRightInd w:val="0"/>
              <w:ind w:left="346" w:hanging="346"/>
              <w:jc w:val="left"/>
              <w:rPr>
                <w:ins w:id="6954" w:author="LUEJE Claudia" w:date="2023-06-26T17:59:00Z"/>
              </w:rPr>
            </w:pPr>
            <w:ins w:id="6955" w:author="LUEJE Claudia" w:date="2023-06-26T17:59:00Z">
              <w:r w:rsidRPr="00B62EE5">
                <w:rPr>
                  <w:szCs w:val="24"/>
                </w:rPr>
                <w:t> </w:t>
              </w:r>
            </w:ins>
          </w:p>
        </w:tc>
        <w:tc>
          <w:tcPr>
            <w:tcW w:w="454" w:type="dxa"/>
          </w:tcPr>
          <w:p w14:paraId="488501BA" w14:textId="21AD8251" w:rsidR="001332BD" w:rsidRPr="00B62EE5" w:rsidRDefault="001332BD" w:rsidP="00F6148E">
            <w:pPr>
              <w:pStyle w:val="BodyText"/>
              <w:tabs>
                <w:tab w:val="left" w:pos="346"/>
              </w:tabs>
              <w:autoSpaceDE w:val="0"/>
              <w:autoSpaceDN w:val="0"/>
              <w:adjustRightInd w:val="0"/>
              <w:ind w:left="346" w:hanging="346"/>
              <w:jc w:val="left"/>
              <w:rPr>
                <w:ins w:id="6956" w:author="LUEJE Claudia" w:date="2023-06-26T17:59:00Z"/>
              </w:rPr>
            </w:pPr>
            <w:ins w:id="6957" w:author="LUEJE Claudia" w:date="2023-06-26T17:59:00Z">
              <w:r w:rsidRPr="00B62EE5">
                <w:rPr>
                  <w:szCs w:val="24"/>
                </w:rPr>
                <w:t>—</w:t>
              </w:r>
            </w:ins>
          </w:p>
        </w:tc>
        <w:tc>
          <w:tcPr>
            <w:tcW w:w="709" w:type="dxa"/>
          </w:tcPr>
          <w:p w14:paraId="31A01416" w14:textId="485D075B" w:rsidR="001332BD" w:rsidRPr="00B62EE5" w:rsidRDefault="001332BD" w:rsidP="00F6148E">
            <w:pPr>
              <w:pStyle w:val="BodyText"/>
              <w:tabs>
                <w:tab w:val="left" w:pos="346"/>
              </w:tabs>
              <w:autoSpaceDE w:val="0"/>
              <w:autoSpaceDN w:val="0"/>
              <w:adjustRightInd w:val="0"/>
              <w:ind w:left="346" w:hanging="346"/>
              <w:jc w:val="left"/>
              <w:rPr>
                <w:ins w:id="6958" w:author="LUEJE Claudia" w:date="2023-06-26T17:59:00Z"/>
              </w:rPr>
            </w:pPr>
            <w:ins w:id="6959" w:author="LUEJE Claudia" w:date="2023-06-26T17:59:00Z">
              <w:r w:rsidRPr="00B62EE5">
                <w:rPr>
                  <w:i/>
                  <w:szCs w:val="24"/>
                </w:rPr>
                <w:t>a</w:t>
              </w:r>
              <w:r w:rsidRPr="00B62EE5">
                <w:rPr>
                  <w:szCs w:val="24"/>
                  <w:vertAlign w:val="subscript"/>
                </w:rPr>
                <w:t>i</w:t>
              </w:r>
            </w:ins>
          </w:p>
        </w:tc>
        <w:tc>
          <w:tcPr>
            <w:tcW w:w="8193" w:type="dxa"/>
          </w:tcPr>
          <w:p w14:paraId="652F6FD3" w14:textId="550870B4" w:rsidR="001332BD" w:rsidRPr="00B62EE5" w:rsidRDefault="002E7F89" w:rsidP="00F6148E">
            <w:pPr>
              <w:pStyle w:val="BodyText"/>
              <w:tabs>
                <w:tab w:val="left" w:pos="346"/>
              </w:tabs>
              <w:autoSpaceDE w:val="0"/>
              <w:autoSpaceDN w:val="0"/>
              <w:adjustRightInd w:val="0"/>
              <w:ind w:left="346" w:hanging="346"/>
              <w:jc w:val="left"/>
              <w:rPr>
                <w:ins w:id="6960" w:author="LUEJE Claudia" w:date="2023-06-26T17:59:00Z"/>
              </w:rPr>
            </w:pPr>
            <w:ins w:id="6961" w:author="LUEJE Claudia" w:date="2023-06-26T17:59:00Z">
              <w:r w:rsidRPr="00B62EE5">
                <w:rPr>
                  <w:szCs w:val="24"/>
                </w:rPr>
                <w:t>t</w:t>
              </w:r>
              <w:r w:rsidR="001332BD" w:rsidRPr="00B62EE5">
                <w:rPr>
                  <w:szCs w:val="24"/>
                </w:rPr>
                <w:t>hickness of the weld (a-value, throat);</w:t>
              </w:r>
            </w:ins>
          </w:p>
        </w:tc>
      </w:tr>
      <w:tr w:rsidR="001332BD" w:rsidRPr="00E956F7" w14:paraId="41967A8E" w14:textId="77777777" w:rsidTr="00B47C5C">
        <w:trPr>
          <w:ins w:id="6962" w:author="LUEJE Claudia" w:date="2023-06-26T17:59:00Z"/>
        </w:trPr>
        <w:tc>
          <w:tcPr>
            <w:tcW w:w="397" w:type="dxa"/>
          </w:tcPr>
          <w:p w14:paraId="5E1CFD5D" w14:textId="1EB83CAA" w:rsidR="001332BD" w:rsidRPr="00E956F7" w:rsidRDefault="001332BD" w:rsidP="00F6148E">
            <w:pPr>
              <w:pStyle w:val="BodyText"/>
              <w:tabs>
                <w:tab w:val="left" w:pos="346"/>
              </w:tabs>
              <w:autoSpaceDE w:val="0"/>
              <w:autoSpaceDN w:val="0"/>
              <w:adjustRightInd w:val="0"/>
              <w:ind w:left="346" w:hanging="346"/>
              <w:jc w:val="left"/>
              <w:rPr>
                <w:ins w:id="6963" w:author="LUEJE Claudia" w:date="2023-06-26T17:59:00Z"/>
              </w:rPr>
            </w:pPr>
            <w:ins w:id="6964" w:author="LUEJE Claudia" w:date="2023-06-26T17:59:00Z">
              <w:r w:rsidRPr="00E956F7">
                <w:rPr>
                  <w:szCs w:val="24"/>
                </w:rPr>
                <w:t> </w:t>
              </w:r>
            </w:ins>
          </w:p>
        </w:tc>
        <w:tc>
          <w:tcPr>
            <w:tcW w:w="454" w:type="dxa"/>
          </w:tcPr>
          <w:p w14:paraId="1930C4FC" w14:textId="4B5F9E40" w:rsidR="001332BD" w:rsidRPr="00E956F7" w:rsidRDefault="001332BD" w:rsidP="00F6148E">
            <w:pPr>
              <w:pStyle w:val="BodyText"/>
              <w:tabs>
                <w:tab w:val="left" w:pos="346"/>
              </w:tabs>
              <w:autoSpaceDE w:val="0"/>
              <w:autoSpaceDN w:val="0"/>
              <w:adjustRightInd w:val="0"/>
              <w:ind w:left="346" w:hanging="346"/>
              <w:jc w:val="left"/>
              <w:rPr>
                <w:ins w:id="6965" w:author="LUEJE Claudia" w:date="2023-06-26T17:59:00Z"/>
              </w:rPr>
            </w:pPr>
            <w:ins w:id="6966" w:author="LUEJE Claudia" w:date="2023-06-26T17:59:00Z">
              <w:r w:rsidRPr="00E956F7">
                <w:rPr>
                  <w:szCs w:val="24"/>
                </w:rPr>
                <w:t>—</w:t>
              </w:r>
            </w:ins>
          </w:p>
        </w:tc>
        <w:tc>
          <w:tcPr>
            <w:tcW w:w="709" w:type="dxa"/>
          </w:tcPr>
          <w:p w14:paraId="7F01B61C" w14:textId="53B45CB6" w:rsidR="001332BD" w:rsidRPr="00E956F7" w:rsidRDefault="001332BD" w:rsidP="00F6148E">
            <w:pPr>
              <w:pStyle w:val="BodyText"/>
              <w:tabs>
                <w:tab w:val="left" w:pos="346"/>
              </w:tabs>
              <w:autoSpaceDE w:val="0"/>
              <w:autoSpaceDN w:val="0"/>
              <w:adjustRightInd w:val="0"/>
              <w:ind w:left="346" w:hanging="346"/>
              <w:jc w:val="left"/>
              <w:rPr>
                <w:ins w:id="6967" w:author="LUEJE Claudia" w:date="2023-06-26T17:59:00Z"/>
              </w:rPr>
            </w:pPr>
            <w:ins w:id="6968" w:author="LUEJE Claudia" w:date="2023-06-26T17:59:00Z">
              <w:r w:rsidRPr="002E7F89">
                <w:rPr>
                  <w:i/>
                  <w:szCs w:val="24"/>
                </w:rPr>
                <w:t>d</w:t>
              </w:r>
              <w:r w:rsidRPr="00E956F7">
                <w:rPr>
                  <w:szCs w:val="24"/>
                  <w:vertAlign w:val="subscript"/>
                </w:rPr>
                <w:t>i</w:t>
              </w:r>
            </w:ins>
          </w:p>
        </w:tc>
        <w:tc>
          <w:tcPr>
            <w:tcW w:w="8193" w:type="dxa"/>
          </w:tcPr>
          <w:p w14:paraId="7FB443B5" w14:textId="732EBD93" w:rsidR="001332BD" w:rsidRPr="00E956F7" w:rsidRDefault="002E7F89" w:rsidP="00F6148E">
            <w:pPr>
              <w:pStyle w:val="BodyText"/>
              <w:tabs>
                <w:tab w:val="left" w:pos="346"/>
              </w:tabs>
              <w:autoSpaceDE w:val="0"/>
              <w:autoSpaceDN w:val="0"/>
              <w:adjustRightInd w:val="0"/>
              <w:ind w:left="346" w:hanging="346"/>
              <w:jc w:val="left"/>
              <w:rPr>
                <w:ins w:id="6969" w:author="LUEJE Claudia" w:date="2023-06-26T17:59:00Z"/>
              </w:rPr>
            </w:pPr>
            <w:ins w:id="6970" w:author="LUEJE Claudia" w:date="2023-06-26T17:59:00Z">
              <w:r>
                <w:rPr>
                  <w:szCs w:val="24"/>
                </w:rPr>
                <w:t>d</w:t>
              </w:r>
              <w:r w:rsidR="001332BD" w:rsidRPr="00E956F7">
                <w:rPr>
                  <w:szCs w:val="24"/>
                </w:rPr>
                <w:t>epth of the penetration;</w:t>
              </w:r>
            </w:ins>
          </w:p>
        </w:tc>
      </w:tr>
      <w:tr w:rsidR="001332BD" w:rsidRPr="00E956F7" w14:paraId="3E5764B3" w14:textId="77777777" w:rsidTr="00B47C5C">
        <w:trPr>
          <w:ins w:id="6971" w:author="LUEJE Claudia" w:date="2023-06-26T17:59:00Z"/>
        </w:trPr>
        <w:tc>
          <w:tcPr>
            <w:tcW w:w="397" w:type="dxa"/>
          </w:tcPr>
          <w:p w14:paraId="44E8608B" w14:textId="0912FDF8" w:rsidR="001332BD" w:rsidRPr="00E956F7" w:rsidRDefault="001332BD" w:rsidP="00F6148E">
            <w:pPr>
              <w:pStyle w:val="BodyText"/>
              <w:tabs>
                <w:tab w:val="left" w:pos="346"/>
              </w:tabs>
              <w:autoSpaceDE w:val="0"/>
              <w:autoSpaceDN w:val="0"/>
              <w:adjustRightInd w:val="0"/>
              <w:ind w:left="346" w:hanging="346"/>
              <w:jc w:val="left"/>
              <w:rPr>
                <w:ins w:id="6972" w:author="LUEJE Claudia" w:date="2023-06-26T17:59:00Z"/>
              </w:rPr>
            </w:pPr>
            <w:ins w:id="6973" w:author="LUEJE Claudia" w:date="2023-06-26T17:59:00Z">
              <w:r w:rsidRPr="00E956F7">
                <w:rPr>
                  <w:szCs w:val="24"/>
                </w:rPr>
                <w:t> </w:t>
              </w:r>
            </w:ins>
          </w:p>
        </w:tc>
        <w:tc>
          <w:tcPr>
            <w:tcW w:w="454" w:type="dxa"/>
          </w:tcPr>
          <w:p w14:paraId="21CC8EDD" w14:textId="11E4E5FC" w:rsidR="001332BD" w:rsidRPr="00E956F7" w:rsidRDefault="001332BD" w:rsidP="00F6148E">
            <w:pPr>
              <w:pStyle w:val="BodyText"/>
              <w:tabs>
                <w:tab w:val="left" w:pos="346"/>
              </w:tabs>
              <w:autoSpaceDE w:val="0"/>
              <w:autoSpaceDN w:val="0"/>
              <w:adjustRightInd w:val="0"/>
              <w:ind w:left="346" w:hanging="346"/>
              <w:jc w:val="left"/>
              <w:rPr>
                <w:ins w:id="6974" w:author="LUEJE Claudia" w:date="2023-06-26T17:59:00Z"/>
              </w:rPr>
            </w:pPr>
            <w:ins w:id="6975" w:author="LUEJE Claudia" w:date="2023-06-26T17:59:00Z">
              <w:r w:rsidRPr="00E956F7">
                <w:rPr>
                  <w:szCs w:val="24"/>
                </w:rPr>
                <w:t>—</w:t>
              </w:r>
            </w:ins>
          </w:p>
        </w:tc>
        <w:tc>
          <w:tcPr>
            <w:tcW w:w="709" w:type="dxa"/>
          </w:tcPr>
          <w:p w14:paraId="3F916A02" w14:textId="1DFD94F9" w:rsidR="001332BD" w:rsidRPr="00E956F7" w:rsidRDefault="001332BD" w:rsidP="00F6148E">
            <w:pPr>
              <w:pStyle w:val="BodyText"/>
              <w:tabs>
                <w:tab w:val="left" w:pos="346"/>
              </w:tabs>
              <w:autoSpaceDE w:val="0"/>
              <w:autoSpaceDN w:val="0"/>
              <w:adjustRightInd w:val="0"/>
              <w:ind w:left="346" w:hanging="346"/>
              <w:jc w:val="left"/>
              <w:rPr>
                <w:ins w:id="6976" w:author="LUEJE Claudia" w:date="2023-06-26T17:59:00Z"/>
              </w:rPr>
            </w:pPr>
            <w:ins w:id="6977" w:author="LUEJE Claudia" w:date="2023-06-26T17:59:00Z">
              <w:r w:rsidRPr="002E7F89">
                <w:rPr>
                  <w:i/>
                  <w:szCs w:val="24"/>
                </w:rPr>
                <w:t>β</w:t>
              </w:r>
              <w:r w:rsidRPr="00E956F7">
                <w:rPr>
                  <w:szCs w:val="24"/>
                  <w:vertAlign w:val="subscript"/>
                </w:rPr>
                <w:t>i</w:t>
              </w:r>
            </w:ins>
          </w:p>
        </w:tc>
        <w:tc>
          <w:tcPr>
            <w:tcW w:w="8193" w:type="dxa"/>
          </w:tcPr>
          <w:p w14:paraId="489CB1A2" w14:textId="1A2689E5" w:rsidR="001332BD" w:rsidRPr="00E956F7" w:rsidRDefault="002E7F89" w:rsidP="00F6148E">
            <w:pPr>
              <w:pStyle w:val="BodyText"/>
              <w:tabs>
                <w:tab w:val="left" w:pos="346"/>
              </w:tabs>
              <w:autoSpaceDE w:val="0"/>
              <w:autoSpaceDN w:val="0"/>
              <w:adjustRightInd w:val="0"/>
              <w:ind w:left="346" w:hanging="346"/>
              <w:jc w:val="left"/>
              <w:rPr>
                <w:ins w:id="6978" w:author="LUEJE Claudia" w:date="2023-06-26T17:59:00Z"/>
              </w:rPr>
            </w:pPr>
            <w:ins w:id="6979" w:author="LUEJE Claudia" w:date="2023-06-26T17:59:00Z">
              <w:r>
                <w:rPr>
                  <w:szCs w:val="24"/>
                </w:rPr>
                <w:t>w</w:t>
              </w:r>
              <w:r w:rsidR="001332BD" w:rsidRPr="00E956F7">
                <w:rPr>
                  <w:szCs w:val="24"/>
                </w:rPr>
                <w:t>eld angle.</w:t>
              </w:r>
            </w:ins>
          </w:p>
        </w:tc>
      </w:tr>
    </w:tbl>
    <w:p w14:paraId="37E2DAB4" w14:textId="308732DD"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2E7F89">
        <w:rPr>
          <w:i/>
          <w:szCs w:val="24"/>
        </w:rPr>
        <w:t>η</w:t>
      </w:r>
      <w:r w:rsidRPr="00E956F7">
        <w:rPr>
          <w:szCs w:val="24"/>
          <w:vertAlign w:val="subscript"/>
        </w:rPr>
        <w:t>i</w:t>
      </w:r>
      <w:r w:rsidRPr="00E956F7">
        <w:rPr>
          <w:szCs w:val="24"/>
        </w:rPr>
        <w:t xml:space="preserve"> of the penetration depth to the sheet thickness is specified inside the χMCF file.</w:t>
      </w:r>
    </w:p>
    <w:p w14:paraId="28EE8EA6" w14:textId="77777777" w:rsidR="002E7F89" w:rsidRDefault="001332BD">
      <w:pPr>
        <w:pStyle w:val="BodyText"/>
        <w:autoSpaceDE w:val="0"/>
        <w:autoSpaceDN w:val="0"/>
        <w:adjustRightInd w:val="0"/>
        <w:rPr>
          <w:szCs w:val="24"/>
        </w:rPr>
      </w:pPr>
      <w:r w:rsidRPr="00E956F7">
        <w:rPr>
          <w:szCs w:val="24"/>
        </w:rPr>
        <w:t>This is computed by</w:t>
      </w:r>
    </w:p>
    <w:p w14:paraId="410B80B7" w14:textId="33B327E4" w:rsidR="002E7F89" w:rsidRDefault="001332BD" w:rsidP="002E7F89">
      <w:pPr>
        <w:pStyle w:val="Formula"/>
        <w:rPr>
          <w:ins w:id="6980" w:author="LUEJE Claudia" w:date="2023-06-26T17:59:00Z"/>
        </w:rPr>
      </w:pPr>
      <w:r w:rsidRPr="00E956F7">
        <w:t xml:space="preserve"> </w:t>
      </w:r>
      <w:del w:id="6981" w:author="LUEJE Claudia" w:date="2023-06-26T17:59:00Z">
        <w:r w:rsidR="00DE0BBC" w:rsidRPr="007055D9">
          <w:rPr>
            <w:noProof/>
            <w:position w:val="-32"/>
          </w:rPr>
          <w:object w:dxaOrig="1240" w:dyaOrig="700" w14:anchorId="55B59F75">
            <v:shape id="_x0000_i1075" type="#_x0000_t75" alt="" style="width:63.15pt;height:37.55pt;mso-width-percent:0;mso-height-percent:0;mso-width-percent:0;mso-height-percent:0" o:ole="">
              <v:imagedata r:id="rId102" o:title=""/>
            </v:shape>
            <o:OLEObject Type="Embed" ProgID="Equation.3" ShapeID="_x0000_i1075" DrawAspect="Content" ObjectID="_1749310287" r:id="rId138"/>
          </w:object>
        </w:r>
        <w:r w:rsidR="00FC68DB" w:rsidRPr="00F54804">
          <w:delText xml:space="preserve"> </w:delText>
        </w:r>
      </w:del>
      <w:ins w:id="6982" w:author="LUEJE Claudia" w:date="2023-06-26T17:59:00Z">
        <w:r w:rsidRPr="00E956F7">
          <w:object w:dxaOrig="1219" w:dyaOrig="700" w14:anchorId="019D9555">
            <v:shape id="_x0000_i1038" type="#_x0000_t75" style="width:60.95pt;height:34.9pt" o:ole="">
              <v:imagedata r:id="rId139" o:title=""/>
            </v:shape>
            <o:OLEObject Type="Embed" ProgID="Equation.DSMT4" ShapeID="_x0000_i1038" DrawAspect="Content" ObjectID="_1749310288" r:id="rId140"/>
          </w:object>
        </w:r>
        <w:r w:rsidRPr="00E956F7">
          <w:t xml:space="preserve"> </w:t>
        </w:r>
      </w:ins>
    </w:p>
    <w:p w14:paraId="189C3C7A" w14:textId="7B0E2E3D" w:rsidR="006E3D4B" w:rsidRDefault="006E3D4B" w:rsidP="006713A7">
      <w:pPr>
        <w:pStyle w:val="BodyText"/>
      </w:pPr>
      <w:r>
        <w:t>where</w:t>
      </w:r>
      <w:del w:id="6983" w:author="LUEJE Claudia" w:date="2023-06-26T17:59:00Z">
        <w:r w:rsidR="00FC68DB" w:rsidRPr="00F54804">
          <w:delText xml:space="preserve"> index </w:delText>
        </w:r>
        <w:r w:rsidR="00FC68DB" w:rsidRPr="00F54804">
          <w:rPr>
            <w:rStyle w:val="TextZchn"/>
            <w:rFonts w:ascii="Cambria" w:eastAsia="Calibri" w:hAnsi="Cambria"/>
            <w:i/>
          </w:rPr>
          <w:delText>i</w:delText>
        </w:r>
        <w:r w:rsidR="00FC68DB" w:rsidRPr="00F54804">
          <w:rPr>
            <w:i/>
          </w:rPr>
          <w:delText xml:space="preserve"> </w:delText>
        </w:r>
        <w:r w:rsidR="00FC68DB" w:rsidRPr="00F54804">
          <w:delText xml:space="preserve">is specifying the weld index and index </w:delText>
        </w:r>
        <w:r w:rsidR="00FC68DB" w:rsidRPr="00F54804">
          <w:rPr>
            <w:rStyle w:val="TextZchn"/>
            <w:rFonts w:ascii="Cambria" w:eastAsia="Calibri" w:hAnsi="Cambria"/>
            <w:i/>
          </w:rPr>
          <w:delText xml:space="preserve">j </w:delText>
        </w:r>
        <w:r w:rsidR="00FC68DB" w:rsidRPr="005C2D94">
          <w:delText>is defined by the sheet index of the welded sheet related to the weld.</w:delText>
        </w:r>
      </w:del>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6E3D4B" w:rsidRPr="00B62EE5" w14:paraId="63EB1A1E" w14:textId="77777777" w:rsidTr="006E3D4B">
        <w:trPr>
          <w:ins w:id="6984" w:author="LUEJE Claudia" w:date="2023-06-26T17:59:00Z"/>
        </w:trPr>
        <w:tc>
          <w:tcPr>
            <w:tcW w:w="397" w:type="dxa"/>
            <w:shd w:val="clear" w:color="auto" w:fill="auto"/>
          </w:tcPr>
          <w:p w14:paraId="3CC8DD01" w14:textId="77777777" w:rsidR="006E3D4B" w:rsidRPr="00B62EE5" w:rsidRDefault="006E3D4B" w:rsidP="003025D9">
            <w:pPr>
              <w:pStyle w:val="BodyText"/>
              <w:rPr>
                <w:ins w:id="6985" w:author="LUEJE Claudia" w:date="2023-06-26T17:59:00Z"/>
              </w:rPr>
            </w:pPr>
            <w:ins w:id="6986" w:author="LUEJE Claudia" w:date="2023-06-26T17:59:00Z">
              <w:r w:rsidRPr="00B62EE5">
                <w:t> </w:t>
              </w:r>
            </w:ins>
          </w:p>
        </w:tc>
        <w:tc>
          <w:tcPr>
            <w:tcW w:w="397" w:type="dxa"/>
            <w:shd w:val="clear" w:color="auto" w:fill="auto"/>
          </w:tcPr>
          <w:p w14:paraId="00D335B0" w14:textId="1E499856" w:rsidR="006E3D4B" w:rsidRPr="00B62EE5" w:rsidRDefault="006E3D4B" w:rsidP="003025D9">
            <w:pPr>
              <w:pStyle w:val="BodyText"/>
              <w:rPr>
                <w:ins w:id="6987" w:author="LUEJE Claudia" w:date="2023-06-26T17:59:00Z"/>
                <w:i/>
              </w:rPr>
            </w:pPr>
            <w:ins w:id="6988" w:author="LUEJE Claudia" w:date="2023-06-26T17:59:00Z">
              <w:r w:rsidRPr="00B62EE5">
                <w:rPr>
                  <w:i/>
                </w:rPr>
                <w:t>i</w:t>
              </w:r>
            </w:ins>
          </w:p>
        </w:tc>
        <w:tc>
          <w:tcPr>
            <w:tcW w:w="8959" w:type="dxa"/>
            <w:shd w:val="clear" w:color="auto" w:fill="auto"/>
          </w:tcPr>
          <w:p w14:paraId="41BF534A" w14:textId="590DE194" w:rsidR="006E3D4B" w:rsidRPr="00B62EE5" w:rsidRDefault="006E3D4B" w:rsidP="003025D9">
            <w:pPr>
              <w:pStyle w:val="BodyText"/>
              <w:rPr>
                <w:ins w:id="6989" w:author="LUEJE Claudia" w:date="2023-06-26T17:59:00Z"/>
              </w:rPr>
            </w:pPr>
            <w:ins w:id="6990" w:author="LUEJE Claudia" w:date="2023-06-26T17:59:00Z">
              <w:r w:rsidRPr="00B62EE5">
                <w:t>is the weld index;</w:t>
              </w:r>
            </w:ins>
          </w:p>
        </w:tc>
      </w:tr>
      <w:tr w:rsidR="006E3D4B" w14:paraId="4224F6A4" w14:textId="77777777" w:rsidTr="006E3D4B">
        <w:trPr>
          <w:ins w:id="6991" w:author="LUEJE Claudia" w:date="2023-06-26T17:59:00Z"/>
        </w:trPr>
        <w:tc>
          <w:tcPr>
            <w:tcW w:w="397" w:type="dxa"/>
            <w:shd w:val="clear" w:color="auto" w:fill="auto"/>
          </w:tcPr>
          <w:p w14:paraId="4D55ED34" w14:textId="77777777" w:rsidR="006E3D4B" w:rsidRDefault="006E3D4B" w:rsidP="003025D9">
            <w:pPr>
              <w:pStyle w:val="BodyText"/>
              <w:rPr>
                <w:ins w:id="6992" w:author="LUEJE Claudia" w:date="2023-06-26T17:59:00Z"/>
              </w:rPr>
            </w:pPr>
            <w:ins w:id="6993" w:author="LUEJE Claudia" w:date="2023-06-26T17:59:00Z">
              <w:r>
                <w:t> </w:t>
              </w:r>
            </w:ins>
          </w:p>
        </w:tc>
        <w:tc>
          <w:tcPr>
            <w:tcW w:w="397" w:type="dxa"/>
            <w:shd w:val="clear" w:color="auto" w:fill="auto"/>
          </w:tcPr>
          <w:p w14:paraId="7479CAD7" w14:textId="464AA869" w:rsidR="006E3D4B" w:rsidRPr="006E3D4B" w:rsidRDefault="006E3D4B" w:rsidP="003025D9">
            <w:pPr>
              <w:pStyle w:val="BodyText"/>
              <w:rPr>
                <w:ins w:id="6994" w:author="LUEJE Claudia" w:date="2023-06-26T17:59:00Z"/>
                <w:i/>
              </w:rPr>
            </w:pPr>
            <w:ins w:id="6995" w:author="LUEJE Claudia" w:date="2023-06-26T17:59:00Z">
              <w:r w:rsidRPr="006E3D4B">
                <w:rPr>
                  <w:i/>
                </w:rPr>
                <w:t>j</w:t>
              </w:r>
            </w:ins>
          </w:p>
        </w:tc>
        <w:tc>
          <w:tcPr>
            <w:tcW w:w="8959" w:type="dxa"/>
            <w:shd w:val="clear" w:color="auto" w:fill="auto"/>
          </w:tcPr>
          <w:p w14:paraId="7F6789F8" w14:textId="38680C40" w:rsidR="006E3D4B" w:rsidRDefault="006E3D4B" w:rsidP="003025D9">
            <w:pPr>
              <w:pStyle w:val="BodyText"/>
              <w:rPr>
                <w:ins w:id="6996" w:author="LUEJE Claudia" w:date="2023-06-26T17:59:00Z"/>
              </w:rPr>
            </w:pPr>
            <w:ins w:id="6997" w:author="LUEJE Claudia" w:date="2023-06-26T17:59:00Z">
              <w:r>
                <w:t>is the sheet index of the welded sheet related to the weld.</w:t>
              </w:r>
            </w:ins>
          </w:p>
        </w:tc>
      </w:tr>
    </w:tbl>
    <w:p w14:paraId="00FA2CFB" w14:textId="3D844DD9" w:rsidR="006E3D4B" w:rsidRPr="00E956F7" w:rsidRDefault="006E3D4B">
      <w:pPr>
        <w:pStyle w:val="BodyText"/>
        <w:autoSpaceDE w:val="0"/>
        <w:autoSpaceDN w:val="0"/>
        <w:adjustRightInd w:val="0"/>
        <w:rPr>
          <w:ins w:id="6998" w:author="LUEJE Claudia" w:date="2023-06-26T17:59:00Z"/>
          <w:szCs w:val="24"/>
        </w:rPr>
      </w:pPr>
    </w:p>
    <w:p w14:paraId="6A10E73F" w14:textId="77777777" w:rsidR="00FC68DB" w:rsidRDefault="001332BD" w:rsidP="001B35EF">
      <w:pPr>
        <w:keepNext/>
        <w:rPr>
          <w:del w:id="6999" w:author="LUEJE Claudia" w:date="2023-06-26T17:59:00Z"/>
        </w:rPr>
      </w:pPr>
      <w:r w:rsidRPr="00E956F7">
        <w:rPr>
          <w:szCs w:val="24"/>
        </w:rPr>
        <w:t>Inside the χMCF File only a subset can be specified</w:t>
      </w:r>
      <w:del w:id="7000" w:author="LUEJE Claudia" w:date="2023-06-26T17:59:00Z">
        <w:r w:rsidR="00FC68DB" w:rsidRPr="005C2D94">
          <w:delText>:</w:delText>
        </w:r>
      </w:del>
    </w:p>
    <w:p w14:paraId="65082D6E" w14:textId="25845D4A" w:rsidR="001332BD" w:rsidRPr="00E956F7" w:rsidRDefault="006E3D4B">
      <w:pPr>
        <w:pStyle w:val="BodyText"/>
        <w:autoSpaceDE w:val="0"/>
        <w:autoSpaceDN w:val="0"/>
        <w:adjustRightInd w:val="0"/>
        <w:rPr>
          <w:ins w:id="7001" w:author="LUEJE Claudia" w:date="2023-06-26T17:59:00Z"/>
          <w:szCs w:val="24"/>
        </w:rPr>
      </w:pPr>
      <w:ins w:id="7002" w:author="LUEJE Claudia" w:date="2023-06-26T17:59:00Z">
        <w:r>
          <w:rPr>
            <w:szCs w:val="24"/>
          </w:rPr>
          <w:t xml:space="preserve"> as shown in </w:t>
        </w:r>
      </w:ins>
      <w:bookmarkStart w:id="7003" w:name="_Toc110532461"/>
      <w:r w:rsidRPr="006E3D4B">
        <w:rPr>
          <w:rStyle w:val="citetbl"/>
        </w:rPr>
        <w:t xml:space="preserve">Table </w:t>
      </w:r>
      <w:del w:id="7004"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113</w:delText>
        </w:r>
        <w:r w:rsidR="00890926" w:rsidRPr="00F54804">
          <w:fldChar w:fldCharType="end"/>
        </w:r>
      </w:del>
      <w:ins w:id="7005" w:author="LUEJE Claudia" w:date="2023-06-26T17:59:00Z">
        <w:r w:rsidRPr="006E3D4B">
          <w:rPr>
            <w:rStyle w:val="citetbl"/>
          </w:rPr>
          <w:t>113</w:t>
        </w:r>
        <w:r w:rsidR="001332BD" w:rsidRPr="00E956F7">
          <w:rPr>
            <w:szCs w:val="24"/>
          </w:rPr>
          <w:t>:</w:t>
        </w:r>
      </w:ins>
    </w:p>
    <w:p w14:paraId="05C3C07D" w14:textId="077AD739" w:rsidR="001332BD" w:rsidRPr="00E956F7" w:rsidRDefault="006F39DE">
      <w:pPr>
        <w:pStyle w:val="Tabletitle"/>
        <w:autoSpaceDE w:val="0"/>
        <w:autoSpaceDN w:val="0"/>
        <w:adjustRightInd w:val="0"/>
        <w:outlineLvl w:val="0"/>
        <w:rPr>
          <w:szCs w:val="24"/>
        </w:rPr>
      </w:pPr>
      <w:ins w:id="7006" w:author="LUEJE Claudia" w:date="2023-06-26T17:59:00Z">
        <w:r w:rsidRPr="00E956F7">
          <w:rPr>
            <w:szCs w:val="24"/>
          </w:rPr>
          <w:t>Table </w:t>
        </w:r>
        <w:r w:rsidR="001332BD" w:rsidRPr="00E956F7">
          <w:rPr>
            <w:szCs w:val="24"/>
          </w:rPr>
          <w:t>113</w:t>
        </w:r>
      </w:ins>
      <w:r w:rsidR="00F6148E" w:rsidRPr="00E956F7">
        <w:rPr>
          <w:szCs w:val="24"/>
        </w:rPr>
        <w:t xml:space="preserve"> </w:t>
      </w:r>
      <w:r w:rsidR="001332BD" w:rsidRPr="00E956F7">
        <w:rPr>
          <w:szCs w:val="24"/>
        </w:rPr>
        <w:t>— Parameters of Y-</w:t>
      </w:r>
      <w:r w:rsidR="006E3D4B">
        <w:rPr>
          <w:szCs w:val="24"/>
        </w:rPr>
        <w:t>j</w:t>
      </w:r>
      <w:r w:rsidR="001332BD" w:rsidRPr="00E956F7">
        <w:rPr>
          <w:szCs w:val="24"/>
        </w:rPr>
        <w:t>oint</w:t>
      </w:r>
      <w:bookmarkEnd w:id="7003"/>
    </w:p>
    <w:tbl>
      <w:tblPr>
        <w:tblW w:w="868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343"/>
        <w:gridCol w:w="1516"/>
        <w:gridCol w:w="1401"/>
        <w:gridCol w:w="1474"/>
        <w:gridCol w:w="1474"/>
        <w:gridCol w:w="1475"/>
      </w:tblGrid>
      <w:tr w:rsidR="001332BD" w:rsidRPr="00B62EE5" w14:paraId="37819AA4" w14:textId="77777777" w:rsidTr="009E00ED">
        <w:trPr>
          <w:jc w:val="center"/>
        </w:trPr>
        <w:tc>
          <w:tcPr>
            <w:tcW w:w="1343" w:type="dxa"/>
            <w:tcBorders>
              <w:top w:val="single" w:sz="12" w:space="0" w:color="auto"/>
              <w:bottom w:val="single" w:sz="12" w:space="0" w:color="auto"/>
            </w:tcBorders>
            <w:shd w:val="clear" w:color="auto" w:fill="F3F3F3"/>
          </w:tcPr>
          <w:p w14:paraId="6962C306" w14:textId="523B4640" w:rsidR="001332BD" w:rsidRPr="00B62EE5" w:rsidRDefault="001332BD" w:rsidP="001332BD">
            <w:pPr>
              <w:pStyle w:val="Tableheader"/>
              <w:autoSpaceDE w:val="0"/>
              <w:autoSpaceDN w:val="0"/>
              <w:adjustRightInd w:val="0"/>
              <w:jc w:val="both"/>
              <w:rPr>
                <w:b/>
              </w:rPr>
            </w:pPr>
            <w:r w:rsidRPr="00B62EE5">
              <w:rPr>
                <w:b/>
                <w:szCs w:val="24"/>
              </w:rPr>
              <w:t>Parameter</w:t>
            </w:r>
          </w:p>
        </w:tc>
        <w:tc>
          <w:tcPr>
            <w:tcW w:w="1516" w:type="dxa"/>
            <w:tcBorders>
              <w:top w:val="single" w:sz="12" w:space="0" w:color="auto"/>
              <w:bottom w:val="single" w:sz="12" w:space="0" w:color="auto"/>
            </w:tcBorders>
            <w:shd w:val="clear" w:color="auto" w:fill="F3F3F3"/>
          </w:tcPr>
          <w:p w14:paraId="0CE0BD76" w14:textId="36B58BCE" w:rsidR="001332BD" w:rsidRPr="00B62EE5" w:rsidRDefault="001332BD" w:rsidP="001332BD">
            <w:pPr>
              <w:pStyle w:val="Tableheader"/>
              <w:autoSpaceDE w:val="0"/>
              <w:autoSpaceDN w:val="0"/>
              <w:adjustRightInd w:val="0"/>
              <w:jc w:val="both"/>
              <w:rPr>
                <w:b/>
              </w:rPr>
            </w:pPr>
            <w:r w:rsidRPr="00B62EE5">
              <w:rPr>
                <w:b/>
                <w:szCs w:val="24"/>
              </w:rPr>
              <w:t>χMCF-Key</w:t>
            </w:r>
          </w:p>
        </w:tc>
        <w:tc>
          <w:tcPr>
            <w:tcW w:w="1401" w:type="dxa"/>
            <w:tcBorders>
              <w:top w:val="single" w:sz="12" w:space="0" w:color="auto"/>
              <w:bottom w:val="single" w:sz="12" w:space="0" w:color="auto"/>
            </w:tcBorders>
            <w:shd w:val="clear" w:color="auto" w:fill="F3F3F3"/>
          </w:tcPr>
          <w:p w14:paraId="24D10A25" w14:textId="198F8444" w:rsidR="001332BD" w:rsidRPr="00B62EE5" w:rsidRDefault="001332BD" w:rsidP="001332BD">
            <w:pPr>
              <w:pStyle w:val="Tableheader"/>
              <w:autoSpaceDE w:val="0"/>
              <w:autoSpaceDN w:val="0"/>
              <w:adjustRightInd w:val="0"/>
              <w:jc w:val="both"/>
              <w:rPr>
                <w:b/>
              </w:rPr>
            </w:pPr>
            <w:r w:rsidRPr="00B62EE5">
              <w:rPr>
                <w:b/>
                <w:szCs w:val="24"/>
              </w:rPr>
              <w:t>Multiplicity</w:t>
            </w:r>
          </w:p>
        </w:tc>
        <w:tc>
          <w:tcPr>
            <w:tcW w:w="1474" w:type="dxa"/>
            <w:tcBorders>
              <w:top w:val="single" w:sz="12" w:space="0" w:color="auto"/>
              <w:bottom w:val="single" w:sz="12" w:space="0" w:color="auto"/>
            </w:tcBorders>
            <w:shd w:val="clear" w:color="auto" w:fill="F3F3F3"/>
          </w:tcPr>
          <w:p w14:paraId="027F02B7" w14:textId="7DCA5295" w:rsidR="001332BD" w:rsidRPr="00B62EE5" w:rsidRDefault="001332BD" w:rsidP="001332BD">
            <w:pPr>
              <w:pStyle w:val="Tableheader"/>
              <w:autoSpaceDE w:val="0"/>
              <w:autoSpaceDN w:val="0"/>
              <w:adjustRightInd w:val="0"/>
              <w:jc w:val="both"/>
              <w:rPr>
                <w:b/>
              </w:rPr>
            </w:pPr>
            <w:r w:rsidRPr="00B62EE5">
              <w:rPr>
                <w:b/>
                <w:szCs w:val="24"/>
              </w:rPr>
              <w:t xml:space="preserve">Value </w:t>
            </w:r>
            <w:r w:rsidR="005E293E" w:rsidRPr="00B62EE5">
              <w:rPr>
                <w:b/>
                <w:szCs w:val="24"/>
              </w:rPr>
              <w:t>r</w:t>
            </w:r>
            <w:r w:rsidRPr="00B62EE5">
              <w:rPr>
                <w:b/>
                <w:szCs w:val="24"/>
              </w:rPr>
              <w:t>ange</w:t>
            </w:r>
          </w:p>
        </w:tc>
        <w:tc>
          <w:tcPr>
            <w:tcW w:w="1474" w:type="dxa"/>
            <w:tcBorders>
              <w:top w:val="single" w:sz="12" w:space="0" w:color="auto"/>
              <w:bottom w:val="single" w:sz="12" w:space="0" w:color="auto"/>
            </w:tcBorders>
            <w:shd w:val="clear" w:color="auto" w:fill="F3F3F3"/>
          </w:tcPr>
          <w:p w14:paraId="5D97CEB7" w14:textId="7F315DA5" w:rsidR="001332BD" w:rsidRPr="00B62EE5" w:rsidRDefault="001332BD" w:rsidP="001332BD">
            <w:pPr>
              <w:pStyle w:val="Tableheader"/>
              <w:autoSpaceDE w:val="0"/>
              <w:autoSpaceDN w:val="0"/>
              <w:adjustRightInd w:val="0"/>
              <w:jc w:val="both"/>
              <w:rPr>
                <w:b/>
              </w:rPr>
            </w:pPr>
            <w:r w:rsidRPr="00B62EE5">
              <w:rPr>
                <w:b/>
                <w:szCs w:val="24"/>
              </w:rPr>
              <w:t>Use</w:t>
            </w:r>
          </w:p>
        </w:tc>
        <w:tc>
          <w:tcPr>
            <w:tcW w:w="1475" w:type="dxa"/>
            <w:tcBorders>
              <w:top w:val="single" w:sz="12" w:space="0" w:color="auto"/>
              <w:bottom w:val="single" w:sz="12" w:space="0" w:color="auto"/>
            </w:tcBorders>
            <w:shd w:val="clear" w:color="auto" w:fill="F3F3F3"/>
          </w:tcPr>
          <w:p w14:paraId="23E23114" w14:textId="0524BC21" w:rsidR="001332BD" w:rsidRPr="00B62EE5" w:rsidRDefault="001332BD" w:rsidP="001332BD">
            <w:pPr>
              <w:pStyle w:val="Tableheader"/>
              <w:autoSpaceDE w:val="0"/>
              <w:autoSpaceDN w:val="0"/>
              <w:adjustRightInd w:val="0"/>
              <w:jc w:val="both"/>
              <w:rPr>
                <w:b/>
              </w:rPr>
            </w:pPr>
            <w:r w:rsidRPr="00B62EE5">
              <w:rPr>
                <w:b/>
                <w:szCs w:val="24"/>
              </w:rPr>
              <w:t xml:space="preserve">Default </w:t>
            </w:r>
            <w:r w:rsidR="005E293E" w:rsidRPr="00B62EE5">
              <w:rPr>
                <w:b/>
                <w:szCs w:val="24"/>
              </w:rPr>
              <w:t>v</w:t>
            </w:r>
            <w:r w:rsidRPr="00B62EE5">
              <w:rPr>
                <w:b/>
                <w:szCs w:val="24"/>
              </w:rPr>
              <w:t>alue</w:t>
            </w:r>
          </w:p>
        </w:tc>
      </w:tr>
      <w:tr w:rsidR="001332BD" w:rsidRPr="00E956F7" w14:paraId="627AF7B5" w14:textId="77777777" w:rsidTr="009E00ED">
        <w:trPr>
          <w:jc w:val="center"/>
        </w:trPr>
        <w:tc>
          <w:tcPr>
            <w:tcW w:w="1343" w:type="dxa"/>
            <w:tcBorders>
              <w:top w:val="single" w:sz="12" w:space="0" w:color="auto"/>
            </w:tcBorders>
            <w:vAlign w:val="bottom"/>
          </w:tcPr>
          <w:p w14:paraId="02165F45" w14:textId="11A21338" w:rsidR="001332BD" w:rsidRPr="00E956F7" w:rsidRDefault="001332BD" w:rsidP="00F6148E">
            <w:pPr>
              <w:pStyle w:val="Tablebody"/>
              <w:autoSpaceDE w:val="0"/>
              <w:autoSpaceDN w:val="0"/>
              <w:adjustRightInd w:val="0"/>
            </w:pPr>
            <w:r w:rsidRPr="00E956F7">
              <w:rPr>
                <w:szCs w:val="24"/>
              </w:rPr>
              <w:t>a</w:t>
            </w:r>
          </w:p>
        </w:tc>
        <w:tc>
          <w:tcPr>
            <w:tcW w:w="1516" w:type="dxa"/>
            <w:tcBorders>
              <w:top w:val="single" w:sz="12" w:space="0" w:color="auto"/>
            </w:tcBorders>
            <w:vAlign w:val="bottom"/>
          </w:tcPr>
          <w:p w14:paraId="2F519DCE" w14:textId="1BC692AA" w:rsidR="001332BD" w:rsidRPr="00E956F7" w:rsidRDefault="001332BD" w:rsidP="00F6148E">
            <w:pPr>
              <w:pStyle w:val="Tablebody"/>
              <w:autoSpaceDE w:val="0"/>
              <w:autoSpaceDN w:val="0"/>
              <w:adjustRightInd w:val="0"/>
            </w:pPr>
            <w:r w:rsidRPr="00E956F7">
              <w:rPr>
                <w:szCs w:val="24"/>
              </w:rPr>
              <w:t>thickness</w:t>
            </w:r>
          </w:p>
        </w:tc>
        <w:tc>
          <w:tcPr>
            <w:tcW w:w="1401" w:type="dxa"/>
            <w:tcBorders>
              <w:top w:val="single" w:sz="12" w:space="0" w:color="auto"/>
            </w:tcBorders>
            <w:vAlign w:val="bottom"/>
          </w:tcPr>
          <w:p w14:paraId="691FA31B" w14:textId="2C0FC0F0" w:rsidR="001332BD" w:rsidRPr="00E956F7" w:rsidRDefault="001332BD" w:rsidP="00F6148E">
            <w:pPr>
              <w:pStyle w:val="Tablebody"/>
              <w:autoSpaceDE w:val="0"/>
              <w:autoSpaceDN w:val="0"/>
              <w:adjustRightInd w:val="0"/>
            </w:pPr>
            <w:r w:rsidRPr="00E956F7">
              <w:rPr>
                <w:szCs w:val="24"/>
              </w:rPr>
              <w:t>1 – 2</w:t>
            </w:r>
          </w:p>
        </w:tc>
        <w:tc>
          <w:tcPr>
            <w:tcW w:w="1474" w:type="dxa"/>
            <w:tcBorders>
              <w:top w:val="single" w:sz="12" w:space="0" w:color="auto"/>
            </w:tcBorders>
            <w:vAlign w:val="bottom"/>
          </w:tcPr>
          <w:p w14:paraId="7DC12749" w14:textId="62FB58A0" w:rsidR="001332BD" w:rsidRPr="00E956F7" w:rsidRDefault="001332BD" w:rsidP="00F6148E">
            <w:pPr>
              <w:pStyle w:val="Tablebody"/>
              <w:autoSpaceDE w:val="0"/>
              <w:autoSpaceDN w:val="0"/>
              <w:adjustRightInd w:val="0"/>
            </w:pPr>
            <w:r w:rsidRPr="00E956F7">
              <w:rPr>
                <w:szCs w:val="24"/>
              </w:rPr>
              <w:t>≥ 0</w:t>
            </w:r>
          </w:p>
        </w:tc>
        <w:tc>
          <w:tcPr>
            <w:tcW w:w="1474" w:type="dxa"/>
            <w:tcBorders>
              <w:top w:val="single" w:sz="12" w:space="0" w:color="auto"/>
            </w:tcBorders>
            <w:vAlign w:val="bottom"/>
          </w:tcPr>
          <w:p w14:paraId="760D0B9C" w14:textId="663357F0" w:rsidR="001332BD" w:rsidRPr="00E956F7" w:rsidRDefault="001332BD" w:rsidP="00F6148E">
            <w:pPr>
              <w:pStyle w:val="Tablebody"/>
              <w:autoSpaceDE w:val="0"/>
              <w:autoSpaceDN w:val="0"/>
              <w:adjustRightInd w:val="0"/>
            </w:pPr>
            <w:r w:rsidRPr="00E956F7">
              <w:rPr>
                <w:szCs w:val="24"/>
              </w:rPr>
              <w:t>Optional</w:t>
            </w:r>
          </w:p>
        </w:tc>
        <w:tc>
          <w:tcPr>
            <w:tcW w:w="1475" w:type="dxa"/>
            <w:tcBorders>
              <w:top w:val="single" w:sz="12" w:space="0" w:color="auto"/>
            </w:tcBorders>
            <w:vAlign w:val="bottom"/>
          </w:tcPr>
          <w:p w14:paraId="6D8355AE" w14:textId="36C38070" w:rsidR="001332BD" w:rsidRPr="00E956F7" w:rsidRDefault="001332BD" w:rsidP="00F6148E">
            <w:pPr>
              <w:pStyle w:val="Tablebody"/>
              <w:autoSpaceDE w:val="0"/>
              <w:autoSpaceDN w:val="0"/>
              <w:adjustRightInd w:val="0"/>
            </w:pPr>
            <w:r w:rsidRPr="00E956F7">
              <w:rPr>
                <w:szCs w:val="24"/>
              </w:rPr>
              <w:t>-</w:t>
            </w:r>
          </w:p>
        </w:tc>
      </w:tr>
      <w:tr w:rsidR="001332BD" w:rsidRPr="00E956F7" w14:paraId="703968DF" w14:textId="77777777" w:rsidTr="009E00ED">
        <w:trPr>
          <w:jc w:val="center"/>
        </w:trPr>
        <w:tc>
          <w:tcPr>
            <w:tcW w:w="1343" w:type="dxa"/>
            <w:vAlign w:val="bottom"/>
          </w:tcPr>
          <w:p w14:paraId="227DD291" w14:textId="51030A60" w:rsidR="001332BD" w:rsidRPr="00E956F7" w:rsidRDefault="001332BD" w:rsidP="00F6148E">
            <w:pPr>
              <w:pStyle w:val="Tablebody"/>
              <w:autoSpaceDE w:val="0"/>
              <w:autoSpaceDN w:val="0"/>
              <w:adjustRightInd w:val="0"/>
            </w:pPr>
            <w:r w:rsidRPr="00E956F7">
              <w:rPr>
                <w:szCs w:val="24"/>
              </w:rPr>
              <w:t>β</w:t>
            </w:r>
          </w:p>
        </w:tc>
        <w:tc>
          <w:tcPr>
            <w:tcW w:w="1516" w:type="dxa"/>
            <w:vAlign w:val="bottom"/>
          </w:tcPr>
          <w:p w14:paraId="5003C929" w14:textId="290971A3" w:rsidR="001332BD" w:rsidRPr="00E956F7" w:rsidRDefault="001332BD" w:rsidP="00F6148E">
            <w:pPr>
              <w:pStyle w:val="Tablebody"/>
              <w:autoSpaceDE w:val="0"/>
              <w:autoSpaceDN w:val="0"/>
              <w:adjustRightInd w:val="0"/>
            </w:pPr>
            <w:r w:rsidRPr="00E956F7">
              <w:rPr>
                <w:szCs w:val="24"/>
              </w:rPr>
              <w:t>angle</w:t>
            </w:r>
          </w:p>
        </w:tc>
        <w:tc>
          <w:tcPr>
            <w:tcW w:w="1401" w:type="dxa"/>
            <w:vAlign w:val="bottom"/>
          </w:tcPr>
          <w:p w14:paraId="3C49047C" w14:textId="161AC7CE" w:rsidR="001332BD" w:rsidRPr="00E956F7" w:rsidRDefault="001332BD" w:rsidP="00F6148E">
            <w:pPr>
              <w:pStyle w:val="Tablebody"/>
              <w:autoSpaceDE w:val="0"/>
              <w:autoSpaceDN w:val="0"/>
              <w:adjustRightInd w:val="0"/>
            </w:pPr>
            <w:r w:rsidRPr="00E956F7">
              <w:rPr>
                <w:szCs w:val="24"/>
              </w:rPr>
              <w:t>0 – 2</w:t>
            </w:r>
          </w:p>
        </w:tc>
        <w:tc>
          <w:tcPr>
            <w:tcW w:w="1474" w:type="dxa"/>
            <w:vAlign w:val="bottom"/>
          </w:tcPr>
          <w:p w14:paraId="583DD3AD" w14:textId="6501CD5A" w:rsidR="001332BD" w:rsidRPr="00E956F7" w:rsidRDefault="001332BD" w:rsidP="00F6148E">
            <w:pPr>
              <w:pStyle w:val="Tablebody"/>
              <w:autoSpaceDE w:val="0"/>
              <w:autoSpaceDN w:val="0"/>
              <w:adjustRightInd w:val="0"/>
            </w:pPr>
            <w:r w:rsidRPr="00E956F7">
              <w:rPr>
                <w:szCs w:val="24"/>
              </w:rPr>
              <w:t>≥ 0</w:t>
            </w:r>
          </w:p>
        </w:tc>
        <w:tc>
          <w:tcPr>
            <w:tcW w:w="1474" w:type="dxa"/>
            <w:vAlign w:val="bottom"/>
          </w:tcPr>
          <w:p w14:paraId="56EE6A64" w14:textId="002A515B" w:rsidR="001332BD" w:rsidRPr="00E956F7" w:rsidRDefault="001332BD" w:rsidP="00F6148E">
            <w:pPr>
              <w:pStyle w:val="Tablebody"/>
              <w:autoSpaceDE w:val="0"/>
              <w:autoSpaceDN w:val="0"/>
              <w:adjustRightInd w:val="0"/>
            </w:pPr>
            <w:r w:rsidRPr="00E956F7">
              <w:rPr>
                <w:szCs w:val="24"/>
              </w:rPr>
              <w:t>Optional</w:t>
            </w:r>
          </w:p>
        </w:tc>
        <w:tc>
          <w:tcPr>
            <w:tcW w:w="1475" w:type="dxa"/>
            <w:vAlign w:val="bottom"/>
          </w:tcPr>
          <w:p w14:paraId="1374504D" w14:textId="0048AF7F" w:rsidR="001332BD" w:rsidRPr="00E956F7" w:rsidRDefault="001332BD" w:rsidP="00F6148E">
            <w:pPr>
              <w:pStyle w:val="Tablebody"/>
              <w:autoSpaceDE w:val="0"/>
              <w:autoSpaceDN w:val="0"/>
              <w:adjustRightInd w:val="0"/>
            </w:pPr>
            <w:r w:rsidRPr="00E956F7">
              <w:rPr>
                <w:szCs w:val="24"/>
              </w:rPr>
              <w:t>45</w:t>
            </w:r>
            <w:r w:rsidR="00F6148E" w:rsidRPr="00E956F7">
              <w:rPr>
                <w:szCs w:val="24"/>
              </w:rPr>
              <w:t> </w:t>
            </w:r>
            <w:r w:rsidRPr="00E956F7">
              <w:rPr>
                <w:szCs w:val="24"/>
              </w:rPr>
              <w:t>[deg]</w:t>
            </w:r>
          </w:p>
        </w:tc>
      </w:tr>
      <w:tr w:rsidR="001332BD" w:rsidRPr="00E956F7" w14:paraId="39119ED8" w14:textId="77777777" w:rsidTr="009E00ED">
        <w:trPr>
          <w:jc w:val="center"/>
        </w:trPr>
        <w:tc>
          <w:tcPr>
            <w:tcW w:w="1343" w:type="dxa"/>
            <w:vAlign w:val="bottom"/>
          </w:tcPr>
          <w:p w14:paraId="6579171D" w14:textId="1B89C3F8" w:rsidR="001332BD" w:rsidRPr="00E956F7" w:rsidRDefault="001332BD" w:rsidP="00F6148E">
            <w:pPr>
              <w:pStyle w:val="Tablebody"/>
              <w:autoSpaceDE w:val="0"/>
              <w:autoSpaceDN w:val="0"/>
              <w:adjustRightInd w:val="0"/>
            </w:pPr>
            <w:r w:rsidRPr="00E956F7">
              <w:rPr>
                <w:szCs w:val="24"/>
              </w:rPr>
              <w:t>η</w:t>
            </w:r>
          </w:p>
        </w:tc>
        <w:tc>
          <w:tcPr>
            <w:tcW w:w="1516" w:type="dxa"/>
            <w:vAlign w:val="bottom"/>
          </w:tcPr>
          <w:p w14:paraId="7178A726" w14:textId="2F9BC323" w:rsidR="001332BD" w:rsidRPr="00E956F7" w:rsidRDefault="001332BD" w:rsidP="00F6148E">
            <w:pPr>
              <w:pStyle w:val="Tablebody"/>
              <w:autoSpaceDE w:val="0"/>
              <w:autoSpaceDN w:val="0"/>
              <w:adjustRightInd w:val="0"/>
            </w:pPr>
            <w:r w:rsidRPr="00E956F7">
              <w:rPr>
                <w:szCs w:val="24"/>
              </w:rPr>
              <w:t>penetration</w:t>
            </w:r>
          </w:p>
        </w:tc>
        <w:tc>
          <w:tcPr>
            <w:tcW w:w="1401" w:type="dxa"/>
            <w:vAlign w:val="bottom"/>
          </w:tcPr>
          <w:p w14:paraId="3CB1410F" w14:textId="0867D622" w:rsidR="001332BD" w:rsidRPr="00E956F7" w:rsidRDefault="001332BD" w:rsidP="00F6148E">
            <w:pPr>
              <w:pStyle w:val="Tablebody"/>
              <w:autoSpaceDE w:val="0"/>
              <w:autoSpaceDN w:val="0"/>
              <w:adjustRightInd w:val="0"/>
            </w:pPr>
            <w:r w:rsidRPr="00E956F7">
              <w:rPr>
                <w:szCs w:val="24"/>
              </w:rPr>
              <w:t>0 – 2</w:t>
            </w:r>
          </w:p>
        </w:tc>
        <w:tc>
          <w:tcPr>
            <w:tcW w:w="1474" w:type="dxa"/>
            <w:vAlign w:val="bottom"/>
          </w:tcPr>
          <w:p w14:paraId="7719B7C9" w14:textId="03CA3AF6" w:rsidR="001332BD" w:rsidRPr="00E956F7" w:rsidRDefault="001332BD" w:rsidP="00F6148E">
            <w:pPr>
              <w:pStyle w:val="Tablebody"/>
              <w:autoSpaceDE w:val="0"/>
              <w:autoSpaceDN w:val="0"/>
              <w:adjustRightInd w:val="0"/>
            </w:pPr>
            <w:r w:rsidRPr="00E956F7">
              <w:rPr>
                <w:szCs w:val="24"/>
              </w:rPr>
              <w:t>0 ≤ η ≤ 1</w:t>
            </w:r>
          </w:p>
        </w:tc>
        <w:tc>
          <w:tcPr>
            <w:tcW w:w="1474" w:type="dxa"/>
            <w:vAlign w:val="bottom"/>
          </w:tcPr>
          <w:p w14:paraId="30AC83F8" w14:textId="5ECDC9F9" w:rsidR="001332BD" w:rsidRPr="00E956F7" w:rsidRDefault="001332BD" w:rsidP="00F6148E">
            <w:pPr>
              <w:pStyle w:val="Tablebody"/>
              <w:autoSpaceDE w:val="0"/>
              <w:autoSpaceDN w:val="0"/>
              <w:adjustRightInd w:val="0"/>
            </w:pPr>
            <w:r w:rsidRPr="00E956F7">
              <w:rPr>
                <w:szCs w:val="24"/>
              </w:rPr>
              <w:t>Optional</w:t>
            </w:r>
          </w:p>
        </w:tc>
        <w:tc>
          <w:tcPr>
            <w:tcW w:w="1475" w:type="dxa"/>
            <w:vAlign w:val="bottom"/>
          </w:tcPr>
          <w:p w14:paraId="654F94F0" w14:textId="307DB581" w:rsidR="001332BD" w:rsidRPr="00E956F7" w:rsidRDefault="001332BD" w:rsidP="00F6148E">
            <w:pPr>
              <w:pStyle w:val="Tablebody"/>
              <w:autoSpaceDE w:val="0"/>
              <w:autoSpaceDN w:val="0"/>
              <w:adjustRightInd w:val="0"/>
            </w:pPr>
            <w:r w:rsidRPr="00E956F7">
              <w:rPr>
                <w:szCs w:val="24"/>
              </w:rPr>
              <w:t>0</w:t>
            </w:r>
          </w:p>
        </w:tc>
      </w:tr>
    </w:tbl>
    <w:p w14:paraId="5FD433EE" w14:textId="16B9165C"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007" w:name="_Toc338939211"/>
      <w:bookmarkStart w:id="7008" w:name="_Toc3557046"/>
      <w:bookmarkStart w:id="7009" w:name="_Toc34747296"/>
      <w:bookmarkStart w:id="7010" w:name="_Toc77102115"/>
      <w:r w:rsidRPr="00E956F7">
        <w:rPr>
          <w:rFonts w:eastAsia="Times New Roman"/>
          <w:szCs w:val="24"/>
        </w:rPr>
        <w:t>Attributes</w:t>
      </w:r>
      <w:bookmarkEnd w:id="7007"/>
      <w:bookmarkEnd w:id="7008"/>
      <w:bookmarkEnd w:id="7009"/>
      <w:bookmarkEnd w:id="7010"/>
    </w:p>
    <w:p w14:paraId="6AD91AA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11" w:name="_Toc338939213"/>
      <w:r w:rsidRPr="00E956F7">
        <w:rPr>
          <w:rFonts w:eastAsia="Times New Roman"/>
          <w:szCs w:val="24"/>
        </w:rPr>
        <w:t>Attribute "base</w:t>
      </w:r>
      <w:bookmarkEnd w:id="7011"/>
      <w:r w:rsidRPr="00E956F7">
        <w:rPr>
          <w:rFonts w:eastAsia="Times New Roman"/>
          <w:szCs w:val="24"/>
        </w:rPr>
        <w:t>"</w:t>
      </w:r>
    </w:p>
    <w:p w14:paraId="25E0A022"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CC51AC">
        <w:rPr>
          <w:rStyle w:val="ISOCode"/>
        </w:rPr>
        <w:t>base</w:t>
      </w:r>
      <w:r w:rsidRPr="00E956F7">
        <w:rPr>
          <w:szCs w:val="24"/>
        </w:rPr>
        <w:t>.</w:t>
      </w:r>
    </w:p>
    <w:p w14:paraId="356C10F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12" w:name="_Toc338939214"/>
      <w:r w:rsidRPr="00E956F7">
        <w:rPr>
          <w:rFonts w:eastAsia="Times New Roman"/>
          <w:szCs w:val="24"/>
        </w:rPr>
        <w:t>Attribute "technology</w:t>
      </w:r>
      <w:bookmarkEnd w:id="7012"/>
      <w:r w:rsidRPr="00E956F7">
        <w:rPr>
          <w:rFonts w:eastAsia="Times New Roman"/>
          <w:szCs w:val="24"/>
        </w:rPr>
        <w:t>"</w:t>
      </w:r>
    </w:p>
    <w:p w14:paraId="0DD4B58C" w14:textId="77777777" w:rsidR="001332BD" w:rsidRPr="00E956F7" w:rsidRDefault="001332BD" w:rsidP="0040739D">
      <w:pPr>
        <w:pStyle w:val="BodyText"/>
      </w:pPr>
      <w:r w:rsidRPr="00E956F7">
        <w:t xml:space="preserve">The value for the attribute </w:t>
      </w:r>
      <w:r w:rsidRPr="00CC51AC">
        <w:rPr>
          <w:rStyle w:val="ISOCode"/>
        </w:rPr>
        <w:t>technology</w:t>
      </w:r>
      <w:r w:rsidRPr="00E956F7">
        <w:rPr>
          <w:rFonts w:cs="Courier New"/>
        </w:rPr>
        <w:t xml:space="preserve"> can be specified using the following values:</w:t>
      </w:r>
    </w:p>
    <w:p w14:paraId="3445641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13" w:author="LUEJE Claudia" w:date="2023-06-26T17:59:00Z">
        <w:r w:rsidRPr="00E956F7">
          <w:rPr>
            <w:szCs w:val="24"/>
          </w:rPr>
          <w:t>—</w:t>
        </w:r>
        <w:r w:rsidRPr="00E956F7">
          <w:rPr>
            <w:szCs w:val="24"/>
          </w:rPr>
          <w:tab/>
        </w:r>
      </w:ins>
      <w:bookmarkStart w:id="7014" w:name="_Toc338939215"/>
      <w:bookmarkStart w:id="7015" w:name="_Toc3557047"/>
      <w:bookmarkStart w:id="7016" w:name="_Toc34747297"/>
      <w:bookmarkStart w:id="7017" w:name="_Toc77102116"/>
      <w:r w:rsidRPr="00CC51AC">
        <w:rPr>
          <w:rStyle w:val="ISOCode"/>
        </w:rPr>
        <w:t>resistance;</w:t>
      </w:r>
    </w:p>
    <w:p w14:paraId="651DDB5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18" w:author="LUEJE Claudia" w:date="2023-06-26T17:59:00Z">
        <w:r w:rsidRPr="00E956F7">
          <w:rPr>
            <w:szCs w:val="24"/>
          </w:rPr>
          <w:t>—</w:t>
        </w:r>
        <w:r w:rsidRPr="00E956F7">
          <w:rPr>
            <w:szCs w:val="24"/>
          </w:rPr>
          <w:tab/>
        </w:r>
      </w:ins>
      <w:r w:rsidRPr="00CC51AC">
        <w:rPr>
          <w:rStyle w:val="ISOCode"/>
        </w:rPr>
        <w:t>arc;</w:t>
      </w:r>
    </w:p>
    <w:p w14:paraId="457369C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19"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p>
    <w:p w14:paraId="77AE99D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20" w:author="LUEJE Claudia" w:date="2023-06-26T17:59:00Z">
        <w:r w:rsidRPr="00E956F7">
          <w:rPr>
            <w:szCs w:val="24"/>
          </w:rPr>
          <w:t>—</w:t>
        </w:r>
        <w:r w:rsidRPr="00E956F7">
          <w:rPr>
            <w:szCs w:val="24"/>
          </w:rPr>
          <w:tab/>
        </w:r>
      </w:ins>
      <w:r w:rsidRPr="00CC51AC">
        <w:rPr>
          <w:rStyle w:val="ISOCode"/>
        </w:rPr>
        <w:t>friction;</w:t>
      </w:r>
    </w:p>
    <w:p w14:paraId="00519C9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21" w:author="LUEJE Claudia" w:date="2023-06-26T17:59:00Z">
        <w:r w:rsidRPr="00E956F7">
          <w:rPr>
            <w:szCs w:val="24"/>
          </w:rPr>
          <w:t>—</w:t>
        </w:r>
        <w:r w:rsidRPr="00E956F7">
          <w:rPr>
            <w:szCs w:val="24"/>
          </w:rPr>
          <w:tab/>
        </w:r>
      </w:ins>
      <w:r w:rsidRPr="00CC51AC">
        <w:rPr>
          <w:rStyle w:val="ISOCode"/>
        </w:rPr>
        <w:t>brazing.</w:t>
      </w:r>
    </w:p>
    <w:p w14:paraId="55EFFBBB"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"weld_position</w:t>
      </w:r>
      <w:bookmarkEnd w:id="7014"/>
      <w:bookmarkEnd w:id="7015"/>
      <w:r w:rsidRPr="00E956F7">
        <w:rPr>
          <w:rFonts w:eastAsia="Times New Roman"/>
          <w:szCs w:val="24"/>
        </w:rPr>
        <w:t>"</w:t>
      </w:r>
      <w:bookmarkEnd w:id="7016"/>
      <w:bookmarkEnd w:id="7017"/>
    </w:p>
    <w:p w14:paraId="72991058" w14:textId="09CFA50D"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Y-</w:t>
      </w:r>
      <w:r w:rsidR="005E293E">
        <w:rPr>
          <w:szCs w:val="24"/>
        </w:rPr>
        <w:t>j</w:t>
      </w:r>
      <w:r w:rsidRPr="00E956F7">
        <w:rPr>
          <w:szCs w:val="24"/>
        </w:rPr>
        <w:t>oint</w:t>
      </w:r>
      <w:ins w:id="7022" w:author="LUEJE Claudia" w:date="2023-06-26T17:59:00Z">
        <w:r w:rsidR="005E293E">
          <w:rPr>
            <w:szCs w:val="24"/>
          </w:rPr>
          <w:t xml:space="preserve"> as shown in </w:t>
        </w:r>
        <w:r w:rsidR="005E293E" w:rsidRPr="005E293E">
          <w:rPr>
            <w:rStyle w:val="citetbl"/>
          </w:rPr>
          <w:t>Table 114</w:t>
        </w:r>
      </w:ins>
      <w:r w:rsidRPr="00E956F7">
        <w:rPr>
          <w:szCs w:val="24"/>
        </w:rPr>
        <w:t>:</w:t>
      </w:r>
    </w:p>
    <w:p w14:paraId="7514FF45" w14:textId="0F4D7430" w:rsidR="001332BD" w:rsidRPr="00E956F7" w:rsidRDefault="006F39DE">
      <w:pPr>
        <w:pStyle w:val="Tabletitle"/>
        <w:autoSpaceDE w:val="0"/>
        <w:autoSpaceDN w:val="0"/>
        <w:adjustRightInd w:val="0"/>
        <w:outlineLvl w:val="0"/>
        <w:rPr>
          <w:szCs w:val="24"/>
        </w:rPr>
      </w:pPr>
      <w:bookmarkStart w:id="7023" w:name="_Toc110532462"/>
      <w:r w:rsidRPr="00E956F7">
        <w:rPr>
          <w:szCs w:val="24"/>
        </w:rPr>
        <w:t>Table</w:t>
      </w:r>
      <w:del w:id="7024"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114</w:delText>
        </w:r>
        <w:r w:rsidR="00890926" w:rsidRPr="00F54804">
          <w:fldChar w:fldCharType="end"/>
        </w:r>
      </w:del>
      <w:ins w:id="7025" w:author="LUEJE Claudia" w:date="2023-06-26T17:59:00Z">
        <w:r w:rsidRPr="00E956F7">
          <w:rPr>
            <w:szCs w:val="24"/>
          </w:rPr>
          <w:t> </w:t>
        </w:r>
        <w:r w:rsidR="001332BD" w:rsidRPr="00E956F7">
          <w:rPr>
            <w:szCs w:val="24"/>
          </w:rPr>
          <w:t>114</w:t>
        </w:r>
      </w:ins>
      <w:r w:rsidR="0040739D"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Y</w:t>
      </w:r>
      <w:del w:id="7026" w:author="LUEJE Claudia" w:date="2023-06-26T17:59:00Z">
        <w:r w:rsidR="00890926" w:rsidRPr="005C2D94">
          <w:delText xml:space="preserve"> Joint</w:delText>
        </w:r>
        <w:bookmarkEnd w:id="7023"/>
        <w:r w:rsidR="00890926" w:rsidRPr="005C2D94">
          <w:delText xml:space="preserve"> </w:delText>
        </w:r>
      </w:del>
      <w:ins w:id="7027" w:author="LUEJE Claudia" w:date="2023-06-26T17:59:00Z">
        <w:r w:rsidR="00971E73">
          <w:rPr>
            <w:szCs w:val="24"/>
          </w:rPr>
          <w:t>-</w:t>
        </w:r>
        <w:r w:rsidR="005E293E">
          <w:rPr>
            <w:szCs w:val="24"/>
          </w:rPr>
          <w:t>j</w:t>
        </w:r>
        <w:r w:rsidR="001332BD" w:rsidRPr="00E956F7">
          <w:rPr>
            <w:szCs w:val="24"/>
          </w:rPr>
          <w:t>oint</w:t>
        </w:r>
      </w:ins>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1CF77270" w14:textId="77777777" w:rsidTr="009E00ED">
        <w:trPr>
          <w:jc w:val="center"/>
        </w:trPr>
        <w:tc>
          <w:tcPr>
            <w:tcW w:w="1871" w:type="dxa"/>
            <w:tcBorders>
              <w:top w:val="single" w:sz="12" w:space="0" w:color="auto"/>
              <w:bottom w:val="single" w:sz="12" w:space="0" w:color="auto"/>
            </w:tcBorders>
            <w:shd w:val="clear" w:color="auto" w:fill="F3F3F3"/>
            <w:vAlign w:val="bottom"/>
          </w:tcPr>
          <w:p w14:paraId="15FC14AE" w14:textId="31D5D16B" w:rsidR="001332BD" w:rsidRPr="00B62EE5" w:rsidRDefault="001332BD" w:rsidP="0040739D">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vAlign w:val="bottom"/>
          </w:tcPr>
          <w:p w14:paraId="02B223CB" w14:textId="3AFE7425" w:rsidR="001332BD" w:rsidRPr="00B62EE5" w:rsidRDefault="001332BD" w:rsidP="0040739D">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vAlign w:val="bottom"/>
          </w:tcPr>
          <w:p w14:paraId="0713C84A" w14:textId="1AD1899A" w:rsidR="001332BD" w:rsidRPr="00B62EE5" w:rsidRDefault="001332BD" w:rsidP="0040739D">
            <w:pPr>
              <w:pStyle w:val="Tableheader"/>
              <w:autoSpaceDE w:val="0"/>
              <w:autoSpaceDN w:val="0"/>
              <w:adjustRightInd w:val="0"/>
              <w:rPr>
                <w:b/>
              </w:rPr>
            </w:pPr>
            <w:r w:rsidRPr="00B62EE5">
              <w:rPr>
                <w:b/>
                <w:szCs w:val="24"/>
              </w:rPr>
              <w:t>Use</w:t>
            </w:r>
          </w:p>
        </w:tc>
      </w:tr>
      <w:tr w:rsidR="001332BD" w:rsidRPr="00E956F7" w14:paraId="275E88B4" w14:textId="77777777" w:rsidTr="009E00ED">
        <w:trPr>
          <w:jc w:val="center"/>
        </w:trPr>
        <w:tc>
          <w:tcPr>
            <w:tcW w:w="1871" w:type="dxa"/>
            <w:tcBorders>
              <w:top w:val="single" w:sz="12" w:space="0" w:color="auto"/>
            </w:tcBorders>
            <w:vAlign w:val="bottom"/>
          </w:tcPr>
          <w:p w14:paraId="5BEDFBF5" w14:textId="757B4E77" w:rsidR="001332BD" w:rsidRPr="00E956F7" w:rsidRDefault="001332BD" w:rsidP="0040739D">
            <w:pPr>
              <w:pStyle w:val="Tablebody"/>
              <w:autoSpaceDE w:val="0"/>
              <w:autoSpaceDN w:val="0"/>
              <w:adjustRightInd w:val="0"/>
              <w:rPr>
                <w:rStyle w:val="CommentReference"/>
                <w:sz w:val="20"/>
                <w:lang w:eastAsia="x-none"/>
              </w:rPr>
            </w:pPr>
            <w:r w:rsidRPr="00E956F7">
              <w:rPr>
                <w:szCs w:val="24"/>
              </w:rPr>
              <w:t>base</w:t>
            </w:r>
          </w:p>
        </w:tc>
        <w:tc>
          <w:tcPr>
            <w:tcW w:w="1800" w:type="dxa"/>
            <w:tcBorders>
              <w:top w:val="single" w:sz="12" w:space="0" w:color="auto"/>
            </w:tcBorders>
            <w:vAlign w:val="bottom"/>
          </w:tcPr>
          <w:p w14:paraId="53E7C952" w14:textId="68A7CA03" w:rsidR="001332BD" w:rsidRPr="00E956F7" w:rsidRDefault="001332BD" w:rsidP="0040739D">
            <w:pPr>
              <w:pStyle w:val="Tablebody"/>
              <w:autoSpaceDE w:val="0"/>
              <w:autoSpaceDN w:val="0"/>
              <w:adjustRightInd w:val="0"/>
            </w:pPr>
            <w:r w:rsidRPr="00E956F7">
              <w:rPr>
                <w:szCs w:val="24"/>
              </w:rPr>
              <w:t>Integer</w:t>
            </w:r>
          </w:p>
        </w:tc>
        <w:tc>
          <w:tcPr>
            <w:tcW w:w="4680" w:type="dxa"/>
            <w:tcBorders>
              <w:top w:val="single" w:sz="12" w:space="0" w:color="auto"/>
            </w:tcBorders>
            <w:vAlign w:val="bottom"/>
          </w:tcPr>
          <w:p w14:paraId="7E2332BD" w14:textId="462069BC" w:rsidR="001332BD" w:rsidRPr="00E956F7" w:rsidRDefault="001332BD" w:rsidP="0040739D">
            <w:pPr>
              <w:pStyle w:val="Tablebody"/>
              <w:autoSpaceDE w:val="0"/>
              <w:autoSpaceDN w:val="0"/>
              <w:adjustRightInd w:val="0"/>
            </w:pPr>
            <w:r w:rsidRPr="00E956F7">
              <w:rPr>
                <w:szCs w:val="24"/>
              </w:rPr>
              <w:t>Optional</w:t>
            </w:r>
          </w:p>
        </w:tc>
      </w:tr>
      <w:tr w:rsidR="001332BD" w:rsidRPr="00E956F7" w14:paraId="256666A1" w14:textId="77777777" w:rsidTr="009E00ED">
        <w:trPr>
          <w:jc w:val="center"/>
        </w:trPr>
        <w:tc>
          <w:tcPr>
            <w:tcW w:w="1871" w:type="dxa"/>
            <w:vAlign w:val="bottom"/>
          </w:tcPr>
          <w:p w14:paraId="70AF2799" w14:textId="32BE7EAD" w:rsidR="001332BD" w:rsidRPr="00E956F7" w:rsidRDefault="001332BD" w:rsidP="0040739D">
            <w:pPr>
              <w:pStyle w:val="Tablebody"/>
              <w:autoSpaceDE w:val="0"/>
              <w:autoSpaceDN w:val="0"/>
              <w:adjustRightInd w:val="0"/>
              <w:rPr>
                <w:rStyle w:val="CommentReference"/>
                <w:sz w:val="20"/>
                <w:lang w:eastAsia="x-none"/>
              </w:rPr>
            </w:pPr>
            <w:r w:rsidRPr="00E956F7">
              <w:rPr>
                <w:szCs w:val="24"/>
              </w:rPr>
              <w:t>u</w:t>
            </w:r>
          </w:p>
        </w:tc>
        <w:tc>
          <w:tcPr>
            <w:tcW w:w="1800" w:type="dxa"/>
            <w:vAlign w:val="bottom"/>
          </w:tcPr>
          <w:p w14:paraId="0A8EF9FE" w14:textId="5C33E931"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2A193DD9" w14:textId="3828969C" w:rsidR="001332BD" w:rsidRPr="00E956F7" w:rsidRDefault="001332BD" w:rsidP="0040739D">
            <w:pPr>
              <w:pStyle w:val="Tablebody"/>
              <w:autoSpaceDE w:val="0"/>
              <w:autoSpaceDN w:val="0"/>
              <w:adjustRightInd w:val="0"/>
            </w:pPr>
            <w:r w:rsidRPr="00E956F7">
              <w:rPr>
                <w:szCs w:val="24"/>
              </w:rPr>
              <w:t>Required</w:t>
            </w:r>
          </w:p>
        </w:tc>
      </w:tr>
      <w:tr w:rsidR="001332BD" w:rsidRPr="00E956F7" w14:paraId="6A0C4464" w14:textId="77777777" w:rsidTr="009E00ED">
        <w:trPr>
          <w:jc w:val="center"/>
        </w:trPr>
        <w:tc>
          <w:tcPr>
            <w:tcW w:w="1871" w:type="dxa"/>
            <w:vAlign w:val="bottom"/>
          </w:tcPr>
          <w:p w14:paraId="647BFC30" w14:textId="687144DE" w:rsidR="001332BD" w:rsidRPr="00E956F7" w:rsidRDefault="001332BD" w:rsidP="0040739D">
            <w:pPr>
              <w:pStyle w:val="Tablebody"/>
              <w:autoSpaceDE w:val="0"/>
              <w:autoSpaceDN w:val="0"/>
              <w:adjustRightInd w:val="0"/>
              <w:rPr>
                <w:rStyle w:val="CommentReference"/>
                <w:sz w:val="20"/>
                <w:lang w:eastAsia="x-none"/>
              </w:rPr>
            </w:pPr>
            <w:r w:rsidRPr="00E956F7">
              <w:rPr>
                <w:szCs w:val="24"/>
              </w:rPr>
              <w:t>x</w:t>
            </w:r>
          </w:p>
        </w:tc>
        <w:tc>
          <w:tcPr>
            <w:tcW w:w="1800" w:type="dxa"/>
            <w:vAlign w:val="bottom"/>
          </w:tcPr>
          <w:p w14:paraId="0386A524" w14:textId="0B69648B"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5F7A188A" w14:textId="3F429AD2" w:rsidR="001332BD" w:rsidRPr="00E956F7" w:rsidRDefault="001332BD" w:rsidP="0040739D">
            <w:pPr>
              <w:pStyle w:val="Tablebody"/>
              <w:autoSpaceDE w:val="0"/>
              <w:autoSpaceDN w:val="0"/>
              <w:adjustRightInd w:val="0"/>
            </w:pPr>
            <w:r w:rsidRPr="00E956F7">
              <w:rPr>
                <w:szCs w:val="24"/>
              </w:rPr>
              <w:t>Required</w:t>
            </w:r>
          </w:p>
        </w:tc>
      </w:tr>
      <w:tr w:rsidR="001332BD" w:rsidRPr="00E956F7" w14:paraId="7CC35AC0" w14:textId="77777777" w:rsidTr="009E00ED">
        <w:trPr>
          <w:jc w:val="center"/>
        </w:trPr>
        <w:tc>
          <w:tcPr>
            <w:tcW w:w="1871" w:type="dxa"/>
            <w:vAlign w:val="bottom"/>
          </w:tcPr>
          <w:p w14:paraId="73A89D7F" w14:textId="1341A345" w:rsidR="001332BD" w:rsidRPr="00E956F7" w:rsidRDefault="001332BD" w:rsidP="0040739D">
            <w:pPr>
              <w:pStyle w:val="Tablebody"/>
              <w:autoSpaceDE w:val="0"/>
              <w:autoSpaceDN w:val="0"/>
              <w:adjustRightInd w:val="0"/>
              <w:rPr>
                <w:rStyle w:val="CommentReference"/>
                <w:sz w:val="20"/>
                <w:lang w:eastAsia="x-none"/>
              </w:rPr>
            </w:pPr>
            <w:r w:rsidRPr="00E956F7">
              <w:rPr>
                <w:szCs w:val="24"/>
              </w:rPr>
              <w:t>y</w:t>
            </w:r>
          </w:p>
        </w:tc>
        <w:tc>
          <w:tcPr>
            <w:tcW w:w="1800" w:type="dxa"/>
            <w:vAlign w:val="bottom"/>
          </w:tcPr>
          <w:p w14:paraId="26AF03EE" w14:textId="338FD55B"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23367F6E" w14:textId="49378126" w:rsidR="001332BD" w:rsidRPr="00E956F7" w:rsidRDefault="001332BD" w:rsidP="0040739D">
            <w:pPr>
              <w:pStyle w:val="Tablebody"/>
              <w:autoSpaceDE w:val="0"/>
              <w:autoSpaceDN w:val="0"/>
              <w:adjustRightInd w:val="0"/>
            </w:pPr>
            <w:r w:rsidRPr="00E956F7">
              <w:rPr>
                <w:szCs w:val="24"/>
              </w:rPr>
              <w:t>Required</w:t>
            </w:r>
          </w:p>
        </w:tc>
      </w:tr>
      <w:tr w:rsidR="001332BD" w:rsidRPr="00E956F7" w14:paraId="65FC57DB" w14:textId="77777777" w:rsidTr="009E00ED">
        <w:trPr>
          <w:jc w:val="center"/>
        </w:trPr>
        <w:tc>
          <w:tcPr>
            <w:tcW w:w="1871" w:type="dxa"/>
            <w:vAlign w:val="bottom"/>
          </w:tcPr>
          <w:p w14:paraId="6D7D7600" w14:textId="1AE91942" w:rsidR="001332BD" w:rsidRPr="00E956F7" w:rsidRDefault="001332BD" w:rsidP="0040739D">
            <w:pPr>
              <w:pStyle w:val="Tablebody"/>
              <w:autoSpaceDE w:val="0"/>
              <w:autoSpaceDN w:val="0"/>
              <w:adjustRightInd w:val="0"/>
              <w:rPr>
                <w:rStyle w:val="CommentReference"/>
                <w:sz w:val="20"/>
                <w:lang w:eastAsia="x-none"/>
              </w:rPr>
            </w:pPr>
            <w:r w:rsidRPr="00E956F7">
              <w:rPr>
                <w:szCs w:val="24"/>
              </w:rPr>
              <w:t>z</w:t>
            </w:r>
          </w:p>
        </w:tc>
        <w:tc>
          <w:tcPr>
            <w:tcW w:w="1800" w:type="dxa"/>
            <w:vAlign w:val="bottom"/>
          </w:tcPr>
          <w:p w14:paraId="0124E0C1" w14:textId="763F2D83"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7ECEFE3D" w14:textId="32FADAD0" w:rsidR="001332BD" w:rsidRPr="00E956F7" w:rsidRDefault="001332BD" w:rsidP="0040739D">
            <w:pPr>
              <w:pStyle w:val="Tablebody"/>
              <w:autoSpaceDE w:val="0"/>
              <w:autoSpaceDN w:val="0"/>
              <w:adjustRightInd w:val="0"/>
            </w:pPr>
            <w:r w:rsidRPr="00E956F7">
              <w:rPr>
                <w:szCs w:val="24"/>
              </w:rPr>
              <w:t>Required</w:t>
            </w:r>
          </w:p>
        </w:tc>
      </w:tr>
      <w:tr w:rsidR="001332BD" w:rsidRPr="00E956F7" w14:paraId="3B0B02B5" w14:textId="77777777" w:rsidTr="009E00ED">
        <w:trPr>
          <w:jc w:val="center"/>
        </w:trPr>
        <w:tc>
          <w:tcPr>
            <w:tcW w:w="1871" w:type="dxa"/>
            <w:vAlign w:val="bottom"/>
          </w:tcPr>
          <w:p w14:paraId="1CC34EF1" w14:textId="51A70959" w:rsidR="001332BD" w:rsidRPr="00E956F7" w:rsidRDefault="001332BD" w:rsidP="0040739D">
            <w:pPr>
              <w:pStyle w:val="Tablebody"/>
              <w:autoSpaceDE w:val="0"/>
              <w:autoSpaceDN w:val="0"/>
              <w:adjustRightInd w:val="0"/>
              <w:rPr>
                <w:rStyle w:val="CommentReference"/>
                <w:sz w:val="20"/>
                <w:lang w:eastAsia="x-none"/>
              </w:rPr>
            </w:pPr>
            <w:r w:rsidRPr="00E956F7">
              <w:rPr>
                <w:szCs w:val="24"/>
              </w:rPr>
              <w:t>reference</w:t>
            </w:r>
          </w:p>
        </w:tc>
        <w:tc>
          <w:tcPr>
            <w:tcW w:w="1800" w:type="dxa"/>
            <w:vAlign w:val="bottom"/>
          </w:tcPr>
          <w:p w14:paraId="0BB839FD" w14:textId="634FC1EB" w:rsidR="001332BD" w:rsidRPr="00E956F7" w:rsidRDefault="001332BD" w:rsidP="0040739D">
            <w:pPr>
              <w:pStyle w:val="Tablebody"/>
              <w:autoSpaceDE w:val="0"/>
              <w:autoSpaceDN w:val="0"/>
              <w:adjustRightInd w:val="0"/>
            </w:pPr>
            <w:r w:rsidRPr="00E956F7">
              <w:rPr>
                <w:szCs w:val="24"/>
              </w:rPr>
              <w:t>Boolean</w:t>
            </w:r>
          </w:p>
        </w:tc>
        <w:tc>
          <w:tcPr>
            <w:tcW w:w="4680" w:type="dxa"/>
            <w:vAlign w:val="bottom"/>
          </w:tcPr>
          <w:p w14:paraId="3595487F" w14:textId="47CBC6C5" w:rsidR="001332BD" w:rsidRPr="00E956F7" w:rsidRDefault="001332BD" w:rsidP="0040739D">
            <w:pPr>
              <w:pStyle w:val="Tablebody"/>
              <w:autoSpaceDE w:val="0"/>
              <w:autoSpaceDN w:val="0"/>
              <w:adjustRightInd w:val="0"/>
            </w:pPr>
            <w:r w:rsidRPr="00E956F7">
              <w:rPr>
                <w:szCs w:val="24"/>
              </w:rPr>
              <w:t>Optional</w:t>
            </w:r>
          </w:p>
        </w:tc>
      </w:tr>
      <w:tr w:rsidR="001332BD" w:rsidRPr="00E956F7" w14:paraId="6EA96F01" w14:textId="77777777" w:rsidTr="009E00ED">
        <w:trPr>
          <w:jc w:val="center"/>
        </w:trPr>
        <w:tc>
          <w:tcPr>
            <w:tcW w:w="1871" w:type="dxa"/>
            <w:vAlign w:val="bottom"/>
          </w:tcPr>
          <w:p w14:paraId="3073BA0A" w14:textId="1EA63389" w:rsidR="001332BD" w:rsidRPr="00E956F7" w:rsidRDefault="001332BD" w:rsidP="0040739D">
            <w:pPr>
              <w:pStyle w:val="Tablebody"/>
              <w:autoSpaceDE w:val="0"/>
              <w:autoSpaceDN w:val="0"/>
              <w:adjustRightInd w:val="0"/>
            </w:pPr>
            <w:r w:rsidRPr="00E956F7">
              <w:rPr>
                <w:szCs w:val="24"/>
              </w:rPr>
              <w:t>section</w:t>
            </w:r>
          </w:p>
        </w:tc>
        <w:tc>
          <w:tcPr>
            <w:tcW w:w="1800" w:type="dxa"/>
            <w:vAlign w:val="bottom"/>
          </w:tcPr>
          <w:p w14:paraId="62B4D4C4" w14:textId="39540B12" w:rsidR="001332BD" w:rsidRPr="00E956F7" w:rsidRDefault="001332BD" w:rsidP="0040739D">
            <w:pPr>
              <w:pStyle w:val="Tablebody"/>
              <w:autoSpaceDE w:val="0"/>
              <w:autoSpaceDN w:val="0"/>
              <w:adjustRightInd w:val="0"/>
            </w:pPr>
            <w:r w:rsidRPr="00E956F7">
              <w:rPr>
                <w:szCs w:val="24"/>
              </w:rPr>
              <w:t>Selection</w:t>
            </w:r>
          </w:p>
        </w:tc>
        <w:tc>
          <w:tcPr>
            <w:tcW w:w="4680" w:type="dxa"/>
            <w:vAlign w:val="bottom"/>
          </w:tcPr>
          <w:p w14:paraId="4E5359D0" w14:textId="070688AB" w:rsidR="001332BD" w:rsidRPr="00E956F7" w:rsidRDefault="001332BD" w:rsidP="0040739D">
            <w:pPr>
              <w:pStyle w:val="Tablebody"/>
              <w:autoSpaceDE w:val="0"/>
              <w:autoSpaceDN w:val="0"/>
              <w:adjustRightInd w:val="0"/>
            </w:pPr>
            <w:r w:rsidRPr="00E956F7">
              <w:rPr>
                <w:szCs w:val="24"/>
              </w:rPr>
              <w:t>Optional</w:t>
            </w:r>
          </w:p>
        </w:tc>
      </w:tr>
      <w:tr w:rsidR="001332BD" w:rsidRPr="00E956F7" w14:paraId="51673206" w14:textId="77777777" w:rsidTr="009E00ED">
        <w:trPr>
          <w:jc w:val="center"/>
        </w:trPr>
        <w:tc>
          <w:tcPr>
            <w:tcW w:w="1871" w:type="dxa"/>
            <w:vAlign w:val="bottom"/>
          </w:tcPr>
          <w:p w14:paraId="75146F86" w14:textId="6E5C40FF" w:rsidR="001332BD" w:rsidRPr="00E956F7" w:rsidRDefault="001332BD" w:rsidP="0040739D">
            <w:pPr>
              <w:pStyle w:val="Tablebody"/>
              <w:autoSpaceDE w:val="0"/>
              <w:autoSpaceDN w:val="0"/>
              <w:adjustRightInd w:val="0"/>
            </w:pPr>
            <w:r w:rsidRPr="00E956F7">
              <w:rPr>
                <w:szCs w:val="24"/>
              </w:rPr>
              <w:t>thickness</w:t>
            </w:r>
          </w:p>
        </w:tc>
        <w:tc>
          <w:tcPr>
            <w:tcW w:w="1800" w:type="dxa"/>
            <w:vAlign w:val="bottom"/>
          </w:tcPr>
          <w:p w14:paraId="2C0752C1" w14:textId="70275D94"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2FFE7F52" w14:textId="1174320B" w:rsidR="001332BD" w:rsidRPr="00E956F7" w:rsidRDefault="001332BD" w:rsidP="0040739D">
            <w:pPr>
              <w:pStyle w:val="Tablebody"/>
              <w:autoSpaceDE w:val="0"/>
              <w:autoSpaceDN w:val="0"/>
              <w:adjustRightInd w:val="0"/>
            </w:pPr>
            <w:r w:rsidRPr="00E956F7">
              <w:rPr>
                <w:szCs w:val="24"/>
              </w:rPr>
              <w:t>* See attribute description</w:t>
            </w:r>
          </w:p>
        </w:tc>
      </w:tr>
      <w:tr w:rsidR="001332BD" w:rsidRPr="00E956F7" w14:paraId="40EE2468" w14:textId="77777777" w:rsidTr="009E00ED">
        <w:trPr>
          <w:jc w:val="center"/>
        </w:trPr>
        <w:tc>
          <w:tcPr>
            <w:tcW w:w="1871" w:type="dxa"/>
            <w:vAlign w:val="bottom"/>
          </w:tcPr>
          <w:p w14:paraId="7EF6E3B9" w14:textId="00D30998" w:rsidR="001332BD" w:rsidRPr="00E956F7" w:rsidRDefault="001332BD" w:rsidP="0040739D">
            <w:pPr>
              <w:pStyle w:val="Tablebody"/>
              <w:autoSpaceDE w:val="0"/>
              <w:autoSpaceDN w:val="0"/>
              <w:adjustRightInd w:val="0"/>
            </w:pPr>
            <w:r w:rsidRPr="00E956F7">
              <w:rPr>
                <w:szCs w:val="24"/>
              </w:rPr>
              <w:t>angle</w:t>
            </w:r>
          </w:p>
        </w:tc>
        <w:tc>
          <w:tcPr>
            <w:tcW w:w="1800" w:type="dxa"/>
            <w:vAlign w:val="bottom"/>
          </w:tcPr>
          <w:p w14:paraId="608B1E5A" w14:textId="733D3920" w:rsidR="001332BD" w:rsidRPr="00E956F7" w:rsidRDefault="001332BD" w:rsidP="0040739D">
            <w:pPr>
              <w:pStyle w:val="Tablebody"/>
              <w:autoSpaceDE w:val="0"/>
              <w:autoSpaceDN w:val="0"/>
              <w:adjustRightInd w:val="0"/>
            </w:pPr>
            <w:r w:rsidRPr="00E956F7">
              <w:rPr>
                <w:szCs w:val="24"/>
              </w:rPr>
              <w:t>Floating point</w:t>
            </w:r>
          </w:p>
        </w:tc>
        <w:tc>
          <w:tcPr>
            <w:tcW w:w="4680" w:type="dxa"/>
            <w:vAlign w:val="bottom"/>
          </w:tcPr>
          <w:p w14:paraId="54183D22" w14:textId="538D1A66" w:rsidR="001332BD" w:rsidRPr="00E956F7" w:rsidRDefault="001332BD" w:rsidP="0040739D">
            <w:pPr>
              <w:pStyle w:val="Tablebody"/>
              <w:autoSpaceDE w:val="0"/>
              <w:autoSpaceDN w:val="0"/>
              <w:adjustRightInd w:val="0"/>
            </w:pPr>
            <w:r w:rsidRPr="00E956F7">
              <w:rPr>
                <w:szCs w:val="24"/>
              </w:rPr>
              <w:t>* See attribute description</w:t>
            </w:r>
          </w:p>
        </w:tc>
      </w:tr>
      <w:tr w:rsidR="001332BD" w:rsidRPr="00E956F7" w14:paraId="3590B317" w14:textId="77777777" w:rsidTr="0040739D">
        <w:trPr>
          <w:jc w:val="center"/>
        </w:trPr>
        <w:tc>
          <w:tcPr>
            <w:tcW w:w="1871" w:type="dxa"/>
            <w:tcBorders>
              <w:bottom w:val="single" w:sz="6" w:space="0" w:color="auto"/>
            </w:tcBorders>
            <w:vAlign w:val="bottom"/>
          </w:tcPr>
          <w:p w14:paraId="0AF78892" w14:textId="254D4591" w:rsidR="001332BD" w:rsidRPr="00E956F7" w:rsidRDefault="001332BD" w:rsidP="0040739D">
            <w:pPr>
              <w:pStyle w:val="Tablebody"/>
              <w:autoSpaceDE w:val="0"/>
              <w:autoSpaceDN w:val="0"/>
              <w:adjustRightInd w:val="0"/>
            </w:pPr>
            <w:r w:rsidRPr="00E956F7">
              <w:rPr>
                <w:szCs w:val="24"/>
              </w:rPr>
              <w:t>penetration</w:t>
            </w:r>
          </w:p>
        </w:tc>
        <w:tc>
          <w:tcPr>
            <w:tcW w:w="1800" w:type="dxa"/>
            <w:tcBorders>
              <w:bottom w:val="single" w:sz="6" w:space="0" w:color="auto"/>
            </w:tcBorders>
            <w:vAlign w:val="bottom"/>
          </w:tcPr>
          <w:p w14:paraId="553EF3E6" w14:textId="796514B9" w:rsidR="001332BD" w:rsidRPr="00E956F7" w:rsidRDefault="001332BD" w:rsidP="0040739D">
            <w:pPr>
              <w:pStyle w:val="Tablebody"/>
              <w:autoSpaceDE w:val="0"/>
              <w:autoSpaceDN w:val="0"/>
              <w:adjustRightInd w:val="0"/>
            </w:pPr>
            <w:r w:rsidRPr="00E956F7">
              <w:rPr>
                <w:szCs w:val="24"/>
              </w:rPr>
              <w:t>Floating point</w:t>
            </w:r>
          </w:p>
        </w:tc>
        <w:tc>
          <w:tcPr>
            <w:tcW w:w="4680" w:type="dxa"/>
            <w:tcBorders>
              <w:bottom w:val="single" w:sz="6" w:space="0" w:color="auto"/>
            </w:tcBorders>
            <w:vAlign w:val="bottom"/>
          </w:tcPr>
          <w:p w14:paraId="6B1F947F" w14:textId="1BD9053C" w:rsidR="001332BD" w:rsidRPr="00E956F7" w:rsidRDefault="001332BD" w:rsidP="0040739D">
            <w:pPr>
              <w:pStyle w:val="Tablebody"/>
              <w:autoSpaceDE w:val="0"/>
              <w:autoSpaceDN w:val="0"/>
              <w:adjustRightInd w:val="0"/>
            </w:pPr>
            <w:r w:rsidRPr="00E956F7">
              <w:rPr>
                <w:szCs w:val="24"/>
              </w:rPr>
              <w:t>* See attribute description</w:t>
            </w:r>
          </w:p>
        </w:tc>
      </w:tr>
      <w:tr w:rsidR="001332BD" w:rsidRPr="00E956F7" w14:paraId="48FF3FC7" w14:textId="77777777" w:rsidTr="0040739D">
        <w:trPr>
          <w:jc w:val="center"/>
        </w:trPr>
        <w:tc>
          <w:tcPr>
            <w:tcW w:w="1871" w:type="dxa"/>
            <w:tcBorders>
              <w:top w:val="single" w:sz="6" w:space="0" w:color="auto"/>
              <w:bottom w:val="single" w:sz="4" w:space="0" w:color="auto"/>
            </w:tcBorders>
            <w:vAlign w:val="bottom"/>
          </w:tcPr>
          <w:p w14:paraId="0B334303" w14:textId="33058381" w:rsidR="001332BD" w:rsidRPr="00E956F7" w:rsidRDefault="001332BD" w:rsidP="0040739D">
            <w:pPr>
              <w:pStyle w:val="Tablebody"/>
              <w:autoSpaceDE w:val="0"/>
              <w:autoSpaceDN w:val="0"/>
              <w:adjustRightInd w:val="0"/>
            </w:pPr>
            <w:r w:rsidRPr="00E956F7">
              <w:rPr>
                <w:szCs w:val="24"/>
              </w:rPr>
              <w:t>filler</w:t>
            </w:r>
          </w:p>
        </w:tc>
        <w:tc>
          <w:tcPr>
            <w:tcW w:w="1800" w:type="dxa"/>
            <w:tcBorders>
              <w:top w:val="single" w:sz="6" w:space="0" w:color="auto"/>
              <w:bottom w:val="single" w:sz="4" w:space="0" w:color="auto"/>
            </w:tcBorders>
            <w:vAlign w:val="bottom"/>
          </w:tcPr>
          <w:p w14:paraId="489E92C5" w14:textId="20CCAF74" w:rsidR="001332BD" w:rsidRPr="00E956F7" w:rsidRDefault="001332BD" w:rsidP="0040739D">
            <w:pPr>
              <w:pStyle w:val="Tablebody"/>
              <w:autoSpaceDE w:val="0"/>
              <w:autoSpaceDN w:val="0"/>
              <w:adjustRightInd w:val="0"/>
            </w:pPr>
            <w:r w:rsidRPr="00E956F7">
              <w:rPr>
                <w:szCs w:val="24"/>
              </w:rPr>
              <w:t>Selection</w:t>
            </w:r>
          </w:p>
        </w:tc>
        <w:tc>
          <w:tcPr>
            <w:tcW w:w="4680" w:type="dxa"/>
            <w:tcBorders>
              <w:top w:val="single" w:sz="6" w:space="0" w:color="auto"/>
              <w:bottom w:val="single" w:sz="4" w:space="0" w:color="auto"/>
            </w:tcBorders>
            <w:vAlign w:val="bottom"/>
          </w:tcPr>
          <w:p w14:paraId="067170C1" w14:textId="45FA7862" w:rsidR="001332BD" w:rsidRPr="00E956F7" w:rsidRDefault="001332BD" w:rsidP="0040739D">
            <w:pPr>
              <w:pStyle w:val="Tablebody"/>
              <w:autoSpaceDE w:val="0"/>
              <w:autoSpaceDN w:val="0"/>
              <w:adjustRightInd w:val="0"/>
            </w:pPr>
            <w:r w:rsidRPr="00E956F7">
              <w:rPr>
                <w:szCs w:val="24"/>
              </w:rPr>
              <w:t>Optional</w:t>
            </w:r>
          </w:p>
        </w:tc>
      </w:tr>
      <w:tr w:rsidR="001332BD" w:rsidRPr="00E956F7" w14:paraId="61989E1E" w14:textId="77777777" w:rsidTr="0040739D">
        <w:trPr>
          <w:jc w:val="center"/>
        </w:trPr>
        <w:tc>
          <w:tcPr>
            <w:tcW w:w="1871" w:type="dxa"/>
            <w:tcBorders>
              <w:top w:val="single" w:sz="4" w:space="0" w:color="auto"/>
            </w:tcBorders>
          </w:tcPr>
          <w:p w14:paraId="033EA0D2" w14:textId="244C9F87" w:rsidR="001332BD" w:rsidRPr="00E956F7" w:rsidRDefault="001332BD" w:rsidP="0040739D">
            <w:pPr>
              <w:pStyle w:val="Tablebody"/>
              <w:autoSpaceDE w:val="0"/>
              <w:autoSpaceDN w:val="0"/>
              <w:adjustRightInd w:val="0"/>
            </w:pPr>
            <w:r w:rsidRPr="00E956F7">
              <w:rPr>
                <w:szCs w:val="24"/>
              </w:rPr>
              <w:t>filler_material</w:t>
            </w:r>
          </w:p>
        </w:tc>
        <w:tc>
          <w:tcPr>
            <w:tcW w:w="1800" w:type="dxa"/>
            <w:tcBorders>
              <w:top w:val="single" w:sz="4" w:space="0" w:color="auto"/>
            </w:tcBorders>
          </w:tcPr>
          <w:p w14:paraId="14AC3E81" w14:textId="0F14CE5B" w:rsidR="001332BD" w:rsidRPr="00E956F7" w:rsidRDefault="001332BD" w:rsidP="0040739D">
            <w:pPr>
              <w:pStyle w:val="Tablebody"/>
              <w:autoSpaceDE w:val="0"/>
              <w:autoSpaceDN w:val="0"/>
              <w:adjustRightInd w:val="0"/>
            </w:pPr>
            <w:r w:rsidRPr="00E956F7">
              <w:rPr>
                <w:szCs w:val="24"/>
              </w:rPr>
              <w:t>Alphanumeric</w:t>
            </w:r>
          </w:p>
        </w:tc>
        <w:tc>
          <w:tcPr>
            <w:tcW w:w="4680" w:type="dxa"/>
            <w:tcBorders>
              <w:top w:val="single" w:sz="4" w:space="0" w:color="auto"/>
            </w:tcBorders>
          </w:tcPr>
          <w:p w14:paraId="2EE6A6C5" w14:textId="6F0817B6" w:rsidR="001332BD" w:rsidRPr="00E956F7" w:rsidRDefault="001332BD" w:rsidP="0040739D">
            <w:pPr>
              <w:pStyle w:val="Tablebody"/>
              <w:autoSpaceDE w:val="0"/>
              <w:autoSpaceDN w:val="0"/>
              <w:adjustRightInd w:val="0"/>
            </w:pPr>
            <w:r w:rsidRPr="00E956F7">
              <w:rPr>
                <w:szCs w:val="24"/>
              </w:rPr>
              <w:t>Optional</w:t>
            </w:r>
          </w:p>
        </w:tc>
      </w:tr>
      <w:tr w:rsidR="001332BD" w:rsidRPr="00E956F7" w14:paraId="14931955" w14:textId="77777777" w:rsidTr="009E00ED">
        <w:trPr>
          <w:jc w:val="center"/>
        </w:trPr>
        <w:tc>
          <w:tcPr>
            <w:tcW w:w="1871" w:type="dxa"/>
            <w:vAlign w:val="bottom"/>
          </w:tcPr>
          <w:p w14:paraId="36F6DAD6" w14:textId="282D9EB8" w:rsidR="001332BD" w:rsidRPr="00E956F7" w:rsidRDefault="001332BD" w:rsidP="0040739D">
            <w:pPr>
              <w:pStyle w:val="Tablebody"/>
              <w:autoSpaceDE w:val="0"/>
              <w:autoSpaceDN w:val="0"/>
              <w:adjustRightInd w:val="0"/>
            </w:pPr>
            <w:r w:rsidRPr="00E956F7">
              <w:rPr>
                <w:szCs w:val="24"/>
              </w:rPr>
              <w:t>shape</w:t>
            </w:r>
          </w:p>
        </w:tc>
        <w:tc>
          <w:tcPr>
            <w:tcW w:w="1800" w:type="dxa"/>
            <w:vAlign w:val="bottom"/>
          </w:tcPr>
          <w:p w14:paraId="373619D6" w14:textId="23BB6176" w:rsidR="001332BD" w:rsidRPr="00E956F7" w:rsidRDefault="001332BD" w:rsidP="0040739D">
            <w:pPr>
              <w:pStyle w:val="Tablebody"/>
              <w:autoSpaceDE w:val="0"/>
              <w:autoSpaceDN w:val="0"/>
              <w:adjustRightInd w:val="0"/>
            </w:pPr>
            <w:r w:rsidRPr="00E956F7">
              <w:rPr>
                <w:szCs w:val="24"/>
              </w:rPr>
              <w:t>Selection</w:t>
            </w:r>
          </w:p>
        </w:tc>
        <w:tc>
          <w:tcPr>
            <w:tcW w:w="4680" w:type="dxa"/>
            <w:vAlign w:val="bottom"/>
          </w:tcPr>
          <w:p w14:paraId="3189F545" w14:textId="72340696" w:rsidR="001332BD" w:rsidRPr="00E956F7" w:rsidRDefault="001332BD" w:rsidP="0040739D">
            <w:pPr>
              <w:pStyle w:val="Tablebody"/>
              <w:autoSpaceDE w:val="0"/>
              <w:autoSpaceDN w:val="0"/>
              <w:adjustRightInd w:val="0"/>
            </w:pPr>
            <w:r w:rsidRPr="00E956F7">
              <w:rPr>
                <w:szCs w:val="24"/>
              </w:rPr>
              <w:t>Optional</w:t>
            </w:r>
          </w:p>
        </w:tc>
      </w:tr>
    </w:tbl>
    <w:p w14:paraId="1471BF75" w14:textId="6B04420F"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7028" w:name="_Toc338939218"/>
      <w:r w:rsidRPr="00E956F7">
        <w:rPr>
          <w:rFonts w:eastAsia="Times New Roman"/>
          <w:szCs w:val="24"/>
          <w:lang w:val="fr-CH"/>
        </w:rPr>
        <w:t>Attributes "u, x, y, z, reference"</w:t>
      </w:r>
    </w:p>
    <w:p w14:paraId="6ACAA20D" w14:textId="296F034C" w:rsidR="001332BD" w:rsidRPr="00E956F7" w:rsidRDefault="005E293E">
      <w:pPr>
        <w:pStyle w:val="BodyText"/>
        <w:autoSpaceDE w:val="0"/>
        <w:autoSpaceDN w:val="0"/>
        <w:adjustRightInd w:val="0"/>
        <w:rPr>
          <w:szCs w:val="24"/>
        </w:rPr>
      </w:pPr>
      <w:ins w:id="7029" w:author="LUEJE Claudia" w:date="2023-06-26T17:59:00Z">
        <w:r>
          <w:rPr>
            <w:szCs w:val="24"/>
          </w:rPr>
          <w:t xml:space="preserve">A </w:t>
        </w:r>
      </w:ins>
      <w:r>
        <w:rPr>
          <w:szCs w:val="24"/>
        </w:rPr>
        <w:t>d</w:t>
      </w:r>
      <w:r w:rsidR="001332BD" w:rsidRPr="00E956F7">
        <w:rPr>
          <w:szCs w:val="24"/>
        </w:rPr>
        <w:t xml:space="preserve">etailed definition can be found in </w:t>
      </w:r>
      <w:del w:id="7030" w:author="LUEJE Claudia" w:date="2023-06-26T17:59:00Z">
        <w:r w:rsidR="00FC68DB" w:rsidRPr="00D7391D">
          <w:delText xml:space="preserve">section </w:delText>
        </w:r>
        <w:r w:rsidR="00FC68DB" w:rsidRPr="00F54804">
          <w:rPr>
            <w:i/>
          </w:rPr>
          <w:fldChar w:fldCharType="begin"/>
        </w:r>
        <w:r w:rsidR="00FC68DB" w:rsidRPr="00F54804">
          <w:delInstrText xml:space="preserve"> REF _Ref397524978 \r \h  \* MERGEFORMAT </w:delInstrText>
        </w:r>
        <w:r w:rsidR="00FC68DB" w:rsidRPr="00F54804">
          <w:rPr>
            <w:i/>
          </w:rPr>
        </w:r>
        <w:r w:rsidR="00FC68DB" w:rsidRPr="00F54804">
          <w:rPr>
            <w:i/>
          </w:rPr>
          <w:fldChar w:fldCharType="separate"/>
        </w:r>
        <w:r w:rsidR="0067475A">
          <w:delText>7.2.4.5</w:delText>
        </w:r>
        <w:r w:rsidR="00FC68DB" w:rsidRPr="00F54804">
          <w:rPr>
            <w:i/>
          </w:rPr>
          <w:fldChar w:fldCharType="end"/>
        </w:r>
      </w:del>
      <w:ins w:id="7031" w:author="LUEJE Claudia" w:date="2023-06-26T17:59:00Z">
        <w:r w:rsidR="00E50C0A" w:rsidRPr="00E956F7">
          <w:rPr>
            <w:rStyle w:val="citesec"/>
            <w:szCs w:val="24"/>
          </w:rPr>
          <w:t>1</w:t>
        </w:r>
        <w:r w:rsidR="001332BD" w:rsidRPr="00E956F7">
          <w:rPr>
            <w:rStyle w:val="citesec"/>
            <w:szCs w:val="24"/>
          </w:rPr>
          <w:t>0.2.4.4</w:t>
        </w:r>
      </w:ins>
      <w:r w:rsidR="001332BD" w:rsidRPr="00E956F7">
        <w:rPr>
          <w:szCs w:val="24"/>
        </w:rPr>
        <w:t xml:space="preserve"> Welding </w:t>
      </w:r>
      <w:r>
        <w:rPr>
          <w:szCs w:val="24"/>
        </w:rPr>
        <w:t>p</w:t>
      </w:r>
      <w:r w:rsidR="001332BD" w:rsidRPr="00E956F7">
        <w:rPr>
          <w:szCs w:val="24"/>
        </w:rPr>
        <w:t>osition.</w:t>
      </w:r>
    </w:p>
    <w:p w14:paraId="7AB7AF8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73D6A48A" w14:textId="77777777" w:rsidR="001332BD" w:rsidRPr="00E956F7" w:rsidRDefault="001332BD">
      <w:pPr>
        <w:pStyle w:val="BodyText"/>
        <w:autoSpaceDE w:val="0"/>
        <w:autoSpaceDN w:val="0"/>
        <w:adjustRightInd w:val="0"/>
        <w:rPr>
          <w:szCs w:val="24"/>
        </w:rPr>
      </w:pPr>
      <w:r w:rsidRPr="00E956F7">
        <w:rPr>
          <w:szCs w:val="24"/>
        </w:rPr>
        <w:t xml:space="preserve">For this type of weld, the </w:t>
      </w:r>
      <w:r w:rsidRPr="00CC51AC">
        <w:rPr>
          <w:rStyle w:val="ISOCode"/>
        </w:rPr>
        <w:t>base</w:t>
      </w:r>
      <w:r w:rsidRPr="00E956F7">
        <w:rPr>
          <w:szCs w:val="24"/>
        </w:rPr>
        <w:t xml:space="preserve"> sheet can be specified also inside the element </w:t>
      </w:r>
      <w:r w:rsidRPr="00CC51AC">
        <w:rPr>
          <w:rStyle w:val="ISOCode"/>
        </w:rPr>
        <w:t>&lt;weld_position/&gt;</w:t>
      </w:r>
      <w:r w:rsidRPr="00E956F7">
        <w:rPr>
          <w:szCs w:val="24"/>
        </w:rPr>
        <w:t>. This is necessary in the case of a stacked welding with two welded sheets.</w:t>
      </w:r>
    </w:p>
    <w:p w14:paraId="0C7326C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7028"/>
      <w:r w:rsidRPr="00E956F7">
        <w:rPr>
          <w:rFonts w:eastAsia="Times New Roman"/>
          <w:szCs w:val="24"/>
        </w:rPr>
        <w:t>"</w:t>
      </w:r>
    </w:p>
    <w:p w14:paraId="38A2DE95"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section</w:t>
      </w:r>
      <w:r w:rsidRPr="00E956F7">
        <w:rPr>
          <w:szCs w:val="24"/>
        </w:rPr>
        <w:t xml:space="preserve"> can be absent in the case of attribute value </w:t>
      </w:r>
      <w:r w:rsidRPr="00CC51AC">
        <w:rPr>
          <w:rStyle w:val="ISOCode"/>
        </w:rPr>
        <w:t xml:space="preserve">technology="laser" </w:t>
      </w:r>
      <w:r w:rsidRPr="00E956F7">
        <w:rPr>
          <w:szCs w:val="24"/>
        </w:rPr>
        <w:t>inside element subtype.</w:t>
      </w:r>
    </w:p>
    <w:p w14:paraId="5B41C881" w14:textId="6F6F8606"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CC51AC">
        <w:rPr>
          <w:rStyle w:val="ISOCode"/>
        </w:rPr>
        <w:t>section</w:t>
      </w:r>
      <w:r w:rsidRPr="00E956F7">
        <w:rPr>
          <w:szCs w:val="24"/>
        </w:rPr>
        <w:t xml:space="preserve"> (if present) of a Y-</w:t>
      </w:r>
      <w:r w:rsidR="00971E73">
        <w:rPr>
          <w:szCs w:val="24"/>
        </w:rPr>
        <w:t>j</w:t>
      </w:r>
      <w:r w:rsidRPr="00E956F7">
        <w:rPr>
          <w:szCs w:val="24"/>
        </w:rPr>
        <w:t>oint are:</w:t>
      </w:r>
    </w:p>
    <w:p w14:paraId="05B5D68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32" w:author="LUEJE Claudia" w:date="2023-06-26T17:59:00Z">
        <w:r w:rsidRPr="00E956F7">
          <w:rPr>
            <w:szCs w:val="24"/>
          </w:rPr>
          <w:t>—</w:t>
        </w:r>
        <w:r w:rsidRPr="00E956F7">
          <w:rPr>
            <w:szCs w:val="24"/>
          </w:rPr>
          <w:tab/>
        </w:r>
      </w:ins>
      <w:r w:rsidRPr="00CC51AC">
        <w:rPr>
          <w:rStyle w:val="ISOCode"/>
        </w:rPr>
        <w:t>Fillet;</w:t>
      </w:r>
    </w:p>
    <w:p w14:paraId="2BF4C953"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33" w:author="LUEJE Claudia" w:date="2023-06-26T17:59:00Z">
        <w:r w:rsidRPr="00E956F7">
          <w:rPr>
            <w:szCs w:val="24"/>
          </w:rPr>
          <w:t>—</w:t>
        </w:r>
        <w:r w:rsidRPr="00E956F7">
          <w:rPr>
            <w:szCs w:val="24"/>
          </w:rPr>
          <w:tab/>
        </w:r>
      </w:ins>
      <w:r w:rsidRPr="00CC51AC">
        <w:rPr>
          <w:rStyle w:val="ISOCode"/>
        </w:rPr>
        <w:t>HV;</w:t>
      </w:r>
    </w:p>
    <w:p w14:paraId="68DC306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34" w:author="LUEJE Claudia" w:date="2023-06-26T17:59:00Z">
        <w:r w:rsidRPr="00E956F7">
          <w:rPr>
            <w:szCs w:val="24"/>
          </w:rPr>
          <w:t>—</w:t>
        </w:r>
        <w:r w:rsidRPr="00E956F7">
          <w:rPr>
            <w:szCs w:val="24"/>
          </w:rPr>
          <w:tab/>
        </w:r>
      </w:ins>
      <w:r w:rsidRPr="00CC51AC">
        <w:rPr>
          <w:rStyle w:val="ISOCode"/>
        </w:rPr>
        <w:t>HY.</w:t>
      </w:r>
    </w:p>
    <w:p w14:paraId="623A6CB5"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35" w:name="_Toc338939219"/>
      <w:r w:rsidRPr="00E956F7">
        <w:rPr>
          <w:rFonts w:eastAsia="Times New Roman"/>
          <w:szCs w:val="24"/>
        </w:rPr>
        <w:t>Attribute "thickness</w:t>
      </w:r>
      <w:bookmarkEnd w:id="7035"/>
      <w:r w:rsidRPr="00E956F7">
        <w:rPr>
          <w:rFonts w:eastAsia="Times New Roman"/>
          <w:szCs w:val="24"/>
        </w:rPr>
        <w:t>"</w:t>
      </w:r>
    </w:p>
    <w:p w14:paraId="766954E9" w14:textId="3A40F0A5"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thickness</w:t>
      </w:r>
      <w:r w:rsidRPr="00E956F7">
        <w:rPr>
          <w:szCs w:val="24"/>
        </w:rPr>
        <w:t xml:space="preserve"> specifies the thickness (a-value, throat) of the weld. Depending on the </w:t>
      </w:r>
      <w:r w:rsidRPr="00CC51AC">
        <w:rPr>
          <w:rStyle w:val="ISOCode"/>
        </w:rPr>
        <w:t>section</w:t>
      </w:r>
      <w:r w:rsidRPr="00E956F7">
        <w:rPr>
          <w:szCs w:val="24"/>
        </w:rPr>
        <w:t xml:space="preserve"> this is required, optional or not allowed</w:t>
      </w:r>
      <w:ins w:id="7036" w:author="LUEJE Claudia" w:date="2023-06-26T17:59:00Z">
        <w:r w:rsidR="00971E73">
          <w:rPr>
            <w:szCs w:val="24"/>
          </w:rPr>
          <w:t xml:space="preserve"> as shown in </w:t>
        </w:r>
        <w:r w:rsidR="00971E73" w:rsidRPr="00971E73">
          <w:rPr>
            <w:rStyle w:val="citetbl"/>
          </w:rPr>
          <w:t>Table 115</w:t>
        </w:r>
      </w:ins>
      <w:r w:rsidRPr="00E956F7">
        <w:rPr>
          <w:szCs w:val="24"/>
        </w:rPr>
        <w:t>:</w:t>
      </w:r>
    </w:p>
    <w:p w14:paraId="41EB63D5" w14:textId="22DE3462" w:rsidR="001332BD" w:rsidRPr="00E956F7" w:rsidRDefault="006F39DE">
      <w:pPr>
        <w:pStyle w:val="Tabletitle"/>
        <w:autoSpaceDE w:val="0"/>
        <w:autoSpaceDN w:val="0"/>
        <w:adjustRightInd w:val="0"/>
        <w:outlineLvl w:val="0"/>
        <w:rPr>
          <w:szCs w:val="24"/>
        </w:rPr>
      </w:pPr>
      <w:bookmarkStart w:id="7037" w:name="_Toc110532463"/>
      <w:r w:rsidRPr="00E956F7">
        <w:rPr>
          <w:szCs w:val="24"/>
        </w:rPr>
        <w:t>Table</w:t>
      </w:r>
      <w:del w:id="7038" w:author="LUEJE Claudia" w:date="2023-06-26T17:59:00Z">
        <w:r w:rsidR="00890926" w:rsidRPr="00F54804">
          <w:delText xml:space="preserve"> </w:delText>
        </w:r>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115</w:delText>
        </w:r>
        <w:r w:rsidR="00890926" w:rsidRPr="005C2D94">
          <w:fldChar w:fldCharType="end"/>
        </w:r>
      </w:del>
      <w:ins w:id="7039" w:author="LUEJE Claudia" w:date="2023-06-26T17:59:00Z">
        <w:r w:rsidRPr="00E956F7">
          <w:rPr>
            <w:szCs w:val="24"/>
          </w:rPr>
          <w:t> </w:t>
        </w:r>
        <w:r w:rsidR="001332BD" w:rsidRPr="00E956F7">
          <w:rPr>
            <w:szCs w:val="24"/>
          </w:rPr>
          <w:t>115</w:t>
        </w:r>
      </w:ins>
      <w:r w:rsidR="0040739D" w:rsidRPr="00E956F7">
        <w:rPr>
          <w:szCs w:val="24"/>
        </w:rPr>
        <w:t xml:space="preserve"> </w:t>
      </w:r>
      <w:r w:rsidR="001332BD" w:rsidRPr="00E956F7">
        <w:rPr>
          <w:szCs w:val="24"/>
        </w:rPr>
        <w:t xml:space="preserve">— Value </w:t>
      </w:r>
      <w:r w:rsidR="00971E73">
        <w:rPr>
          <w:szCs w:val="24"/>
        </w:rPr>
        <w:t>d</w:t>
      </w:r>
      <w:r w:rsidR="001332BD" w:rsidRPr="00E956F7">
        <w:rPr>
          <w:szCs w:val="24"/>
        </w:rPr>
        <w:t xml:space="preserve">ependency of </w:t>
      </w:r>
      <w:r w:rsidR="00971E73">
        <w:rPr>
          <w:szCs w:val="24"/>
        </w:rPr>
        <w:t>a</w:t>
      </w:r>
      <w:r w:rsidR="001332BD" w:rsidRPr="00E956F7">
        <w:rPr>
          <w:szCs w:val="24"/>
        </w:rPr>
        <w:t xml:space="preserve">ttribute </w:t>
      </w:r>
      <w:r w:rsidR="001332BD" w:rsidRPr="00CC51AC">
        <w:rPr>
          <w:rStyle w:val="ISOCode"/>
        </w:rPr>
        <w:t>thickness</w:t>
      </w:r>
      <w:bookmarkEnd w:id="7037"/>
    </w:p>
    <w:tbl>
      <w:tblPr>
        <w:tblW w:w="781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951"/>
        <w:gridCol w:w="4860"/>
      </w:tblGrid>
      <w:tr w:rsidR="001332BD" w:rsidRPr="00B62EE5" w14:paraId="7C6D315B" w14:textId="77777777" w:rsidTr="009E00ED">
        <w:trPr>
          <w:tblHeader/>
          <w:jc w:val="center"/>
        </w:trPr>
        <w:tc>
          <w:tcPr>
            <w:tcW w:w="2951" w:type="dxa"/>
            <w:tcBorders>
              <w:top w:val="single" w:sz="12" w:space="0" w:color="auto"/>
              <w:bottom w:val="single" w:sz="12" w:space="0" w:color="auto"/>
            </w:tcBorders>
            <w:shd w:val="clear" w:color="auto" w:fill="F3F3F3"/>
            <w:vAlign w:val="bottom"/>
          </w:tcPr>
          <w:p w14:paraId="06FCFC54" w14:textId="25F92E3E" w:rsidR="001332BD" w:rsidRPr="00B62EE5" w:rsidRDefault="001332BD" w:rsidP="0040739D">
            <w:pPr>
              <w:pStyle w:val="Tableheader"/>
              <w:autoSpaceDE w:val="0"/>
              <w:autoSpaceDN w:val="0"/>
              <w:adjustRightInd w:val="0"/>
              <w:rPr>
                <w:b/>
              </w:rPr>
            </w:pPr>
            <w:r w:rsidRPr="00B62EE5">
              <w:rPr>
                <w:b/>
                <w:szCs w:val="24"/>
              </w:rPr>
              <w:t>Attribute value "section"</w:t>
            </w:r>
          </w:p>
        </w:tc>
        <w:tc>
          <w:tcPr>
            <w:tcW w:w="4860" w:type="dxa"/>
            <w:tcBorders>
              <w:top w:val="single" w:sz="12" w:space="0" w:color="auto"/>
              <w:bottom w:val="single" w:sz="12" w:space="0" w:color="auto"/>
            </w:tcBorders>
            <w:shd w:val="clear" w:color="auto" w:fill="F3F3F3"/>
            <w:vAlign w:val="bottom"/>
          </w:tcPr>
          <w:p w14:paraId="3268E02F" w14:textId="0CE369BE" w:rsidR="001332BD" w:rsidRPr="00B62EE5" w:rsidRDefault="001332BD" w:rsidP="0040739D">
            <w:pPr>
              <w:pStyle w:val="Tableheader"/>
              <w:autoSpaceDE w:val="0"/>
              <w:autoSpaceDN w:val="0"/>
              <w:adjustRightInd w:val="0"/>
              <w:rPr>
                <w:b/>
              </w:rPr>
            </w:pPr>
            <w:r w:rsidRPr="00B62EE5">
              <w:rPr>
                <w:b/>
                <w:szCs w:val="24"/>
              </w:rPr>
              <w:t>Attribute "thickness"</w:t>
            </w:r>
          </w:p>
        </w:tc>
      </w:tr>
      <w:tr w:rsidR="001332BD" w:rsidRPr="00E956F7" w14:paraId="0A397F1F" w14:textId="77777777" w:rsidTr="009E00ED">
        <w:trPr>
          <w:jc w:val="center"/>
        </w:trPr>
        <w:tc>
          <w:tcPr>
            <w:tcW w:w="2951" w:type="dxa"/>
            <w:tcBorders>
              <w:top w:val="single" w:sz="12" w:space="0" w:color="auto"/>
            </w:tcBorders>
            <w:vAlign w:val="bottom"/>
          </w:tcPr>
          <w:p w14:paraId="040B5870" w14:textId="23B5B7A3" w:rsidR="001332BD" w:rsidRPr="00E956F7" w:rsidRDefault="001332BD" w:rsidP="0040739D">
            <w:pPr>
              <w:pStyle w:val="Tablebody"/>
              <w:autoSpaceDE w:val="0"/>
              <w:autoSpaceDN w:val="0"/>
              <w:adjustRightInd w:val="0"/>
            </w:pPr>
            <w:r w:rsidRPr="00E956F7">
              <w:rPr>
                <w:szCs w:val="24"/>
              </w:rPr>
              <w:t>HV</w:t>
            </w:r>
          </w:p>
        </w:tc>
        <w:tc>
          <w:tcPr>
            <w:tcW w:w="4860" w:type="dxa"/>
            <w:tcBorders>
              <w:top w:val="single" w:sz="12" w:space="0" w:color="auto"/>
            </w:tcBorders>
            <w:vAlign w:val="bottom"/>
          </w:tcPr>
          <w:p w14:paraId="424C7536" w14:textId="7FA31094" w:rsidR="001332BD" w:rsidRPr="00E956F7" w:rsidRDefault="001332BD" w:rsidP="0040739D">
            <w:pPr>
              <w:pStyle w:val="Tablebody"/>
              <w:autoSpaceDE w:val="0"/>
              <w:autoSpaceDN w:val="0"/>
              <w:adjustRightInd w:val="0"/>
            </w:pPr>
            <w:r w:rsidRPr="00E956F7">
              <w:rPr>
                <w:szCs w:val="24"/>
              </w:rPr>
              <w:t>Optional</w:t>
            </w:r>
          </w:p>
        </w:tc>
      </w:tr>
      <w:tr w:rsidR="001332BD" w:rsidRPr="00E956F7" w14:paraId="6A87D227" w14:textId="77777777" w:rsidTr="009E00ED">
        <w:trPr>
          <w:jc w:val="center"/>
        </w:trPr>
        <w:tc>
          <w:tcPr>
            <w:tcW w:w="2951" w:type="dxa"/>
            <w:vAlign w:val="bottom"/>
          </w:tcPr>
          <w:p w14:paraId="5ACE8E52" w14:textId="53BB5169" w:rsidR="001332BD" w:rsidRPr="00E956F7" w:rsidRDefault="001332BD" w:rsidP="0040739D">
            <w:pPr>
              <w:pStyle w:val="Tablebody"/>
              <w:autoSpaceDE w:val="0"/>
              <w:autoSpaceDN w:val="0"/>
              <w:adjustRightInd w:val="0"/>
            </w:pPr>
            <w:r w:rsidRPr="00E956F7">
              <w:rPr>
                <w:szCs w:val="24"/>
              </w:rPr>
              <w:t>HY</w:t>
            </w:r>
          </w:p>
        </w:tc>
        <w:tc>
          <w:tcPr>
            <w:tcW w:w="4860" w:type="dxa"/>
            <w:vAlign w:val="bottom"/>
          </w:tcPr>
          <w:p w14:paraId="4136B342" w14:textId="45BBEF5F" w:rsidR="001332BD" w:rsidRPr="00E956F7" w:rsidRDefault="001332BD" w:rsidP="0040739D">
            <w:pPr>
              <w:pStyle w:val="Tablebody"/>
              <w:autoSpaceDE w:val="0"/>
              <w:autoSpaceDN w:val="0"/>
              <w:adjustRightInd w:val="0"/>
            </w:pPr>
            <w:r w:rsidRPr="00E956F7">
              <w:rPr>
                <w:szCs w:val="24"/>
              </w:rPr>
              <w:t>Not allowed</w:t>
            </w:r>
          </w:p>
        </w:tc>
      </w:tr>
      <w:tr w:rsidR="001332BD" w:rsidRPr="00E956F7" w14:paraId="4BEA1FD9" w14:textId="77777777" w:rsidTr="009E00ED">
        <w:trPr>
          <w:jc w:val="center"/>
        </w:trPr>
        <w:tc>
          <w:tcPr>
            <w:tcW w:w="2951" w:type="dxa"/>
            <w:vAlign w:val="bottom"/>
          </w:tcPr>
          <w:p w14:paraId="77960093" w14:textId="7D59094E" w:rsidR="001332BD" w:rsidRPr="00E956F7" w:rsidRDefault="001332BD" w:rsidP="0040739D">
            <w:pPr>
              <w:pStyle w:val="Tablebody"/>
              <w:autoSpaceDE w:val="0"/>
              <w:autoSpaceDN w:val="0"/>
              <w:adjustRightInd w:val="0"/>
            </w:pPr>
            <w:r w:rsidRPr="00E956F7">
              <w:rPr>
                <w:szCs w:val="24"/>
              </w:rPr>
              <w:t>Fillet</w:t>
            </w:r>
          </w:p>
        </w:tc>
        <w:tc>
          <w:tcPr>
            <w:tcW w:w="4860" w:type="dxa"/>
            <w:vAlign w:val="bottom"/>
          </w:tcPr>
          <w:p w14:paraId="50A10282" w14:textId="6BA463CB" w:rsidR="001332BD" w:rsidRPr="00E956F7" w:rsidRDefault="001332BD" w:rsidP="0040739D">
            <w:pPr>
              <w:pStyle w:val="Tablebody"/>
              <w:autoSpaceDE w:val="0"/>
              <w:autoSpaceDN w:val="0"/>
              <w:adjustRightInd w:val="0"/>
            </w:pPr>
            <w:r w:rsidRPr="00E956F7">
              <w:rPr>
                <w:szCs w:val="24"/>
              </w:rPr>
              <w:t>Required</w:t>
            </w:r>
          </w:p>
        </w:tc>
      </w:tr>
    </w:tbl>
    <w:p w14:paraId="5D062A1B" w14:textId="0FC2DE91"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40" w:name="_Toc338939220"/>
      <w:r w:rsidRPr="00E956F7">
        <w:rPr>
          <w:rFonts w:eastAsia="Times New Roman"/>
          <w:szCs w:val="24"/>
        </w:rPr>
        <w:t>Attribute "angle</w:t>
      </w:r>
      <w:bookmarkEnd w:id="7040"/>
      <w:r w:rsidRPr="00E956F7">
        <w:rPr>
          <w:rFonts w:eastAsia="Times New Roman"/>
          <w:szCs w:val="24"/>
        </w:rPr>
        <w:t>"</w:t>
      </w:r>
    </w:p>
    <w:p w14:paraId="508A40AC"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angle</w:t>
      </w:r>
      <w:r w:rsidRPr="00E956F7">
        <w:rPr>
          <w:szCs w:val="24"/>
        </w:rPr>
        <w:t xml:space="preserve"> specifies the angle of the weld relative to the base sheet.</w:t>
      </w:r>
    </w:p>
    <w:p w14:paraId="62DFF1C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41" w:name="_Toc338939221"/>
      <w:r w:rsidRPr="00E956F7">
        <w:rPr>
          <w:rFonts w:eastAsia="Times New Roman"/>
          <w:szCs w:val="24"/>
        </w:rPr>
        <w:t>Attribute "penetration</w:t>
      </w:r>
      <w:bookmarkEnd w:id="7041"/>
      <w:r w:rsidRPr="00E956F7">
        <w:rPr>
          <w:rFonts w:eastAsia="Times New Roman"/>
          <w:szCs w:val="24"/>
        </w:rPr>
        <w:t>"</w:t>
      </w:r>
    </w:p>
    <w:p w14:paraId="444B63B1"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penetration</w:t>
      </w:r>
      <w:r w:rsidRPr="00E956F7">
        <w:rPr>
          <w:szCs w:val="24"/>
        </w:rPr>
        <w:t xml:space="preserve"> specifies the degree of penetration resulting from the welding.</w:t>
      </w:r>
    </w:p>
    <w:p w14:paraId="1B3C559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42" w:name="_Toc338939223"/>
      <w:r w:rsidRPr="00E956F7">
        <w:rPr>
          <w:rFonts w:eastAsia="Times New Roman"/>
          <w:szCs w:val="24"/>
        </w:rPr>
        <w:t>Attribute "shape</w:t>
      </w:r>
      <w:bookmarkEnd w:id="7042"/>
      <w:r w:rsidRPr="00E956F7">
        <w:rPr>
          <w:rFonts w:eastAsia="Times New Roman"/>
          <w:szCs w:val="24"/>
        </w:rPr>
        <w:t>"</w:t>
      </w:r>
    </w:p>
    <w:p w14:paraId="74AB7477"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shape</w:t>
      </w:r>
      <w:r w:rsidRPr="00E956F7">
        <w:rPr>
          <w:szCs w:val="24"/>
        </w:rPr>
        <w:t xml:space="preserve"> defines the shape of the weld throat.</w:t>
      </w:r>
    </w:p>
    <w:p w14:paraId="709FDC6F"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043" w:name="_Toc338939224"/>
      <w:r w:rsidRPr="00E956F7">
        <w:rPr>
          <w:rFonts w:eastAsia="Times New Roman"/>
          <w:szCs w:val="24"/>
        </w:rPr>
        <w:t>Attribute "filler</w:t>
      </w:r>
      <w:bookmarkEnd w:id="7043"/>
      <w:r w:rsidRPr="00E956F7">
        <w:rPr>
          <w:rFonts w:eastAsia="Times New Roman"/>
          <w:szCs w:val="24"/>
        </w:rPr>
        <w:t>"</w:t>
      </w:r>
    </w:p>
    <w:p w14:paraId="3FD87B0C"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6EF5446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44" w:author="LUEJE Claudia" w:date="2023-06-26T17:59:00Z">
        <w:r w:rsidRPr="00E956F7">
          <w:rPr>
            <w:szCs w:val="24"/>
          </w:rPr>
          <w:t>—</w:t>
        </w:r>
        <w:r w:rsidRPr="00E956F7">
          <w:rPr>
            <w:szCs w:val="24"/>
          </w:rPr>
          <w:tab/>
        </w:r>
      </w:ins>
      <w:r w:rsidRPr="00CC51AC">
        <w:rPr>
          <w:rStyle w:val="ISOCode"/>
        </w:rPr>
        <w:t>yes;</w:t>
      </w:r>
    </w:p>
    <w:p w14:paraId="524E742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45" w:author="LUEJE Claudia" w:date="2023-06-26T17:59:00Z">
        <w:r w:rsidRPr="00E956F7">
          <w:rPr>
            <w:szCs w:val="24"/>
          </w:rPr>
          <w:t>—</w:t>
        </w:r>
        <w:r w:rsidRPr="00E956F7">
          <w:rPr>
            <w:szCs w:val="24"/>
          </w:rPr>
          <w:tab/>
        </w:r>
      </w:ins>
      <w:r w:rsidRPr="00CC51AC">
        <w:rPr>
          <w:rStyle w:val="ISOCode"/>
        </w:rPr>
        <w:t>no.</w:t>
      </w:r>
    </w:p>
    <w:p w14:paraId="26CB718F" w14:textId="06C973A9" w:rsidR="001332BD" w:rsidRPr="00E956F7" w:rsidRDefault="00FF4F65">
      <w:pPr>
        <w:pStyle w:val="BodyText"/>
        <w:autoSpaceDE w:val="0"/>
        <w:autoSpaceDN w:val="0"/>
        <w:adjustRightInd w:val="0"/>
        <w:rPr>
          <w:szCs w:val="24"/>
        </w:rPr>
      </w:pPr>
      <w:del w:id="7046" w:author="LUEJE Claudia" w:date="2023-06-26T17:59:00Z">
        <w:r w:rsidRPr="00FF4F65">
          <w:delText>NOTE</w:delText>
        </w:r>
        <w:r w:rsidRPr="00FF4F65">
          <w:tab/>
        </w:r>
      </w:del>
      <w:r w:rsidR="001332BD" w:rsidRPr="00E956F7">
        <w:rPr>
          <w:szCs w:val="24"/>
        </w:rPr>
        <w:t>Depending on the technology</w:t>
      </w:r>
      <w:ins w:id="7047" w:author="LUEJE Claudia" w:date="2023-06-26T17:59:00Z">
        <w:r w:rsidR="001332BD" w:rsidRPr="00E956F7">
          <w:rPr>
            <w:szCs w:val="24"/>
          </w:rPr>
          <w:t>,</w:t>
        </w:r>
      </w:ins>
      <w:r w:rsidR="001332BD" w:rsidRPr="00E956F7">
        <w:rPr>
          <w:szCs w:val="24"/>
        </w:rPr>
        <w:t xml:space="preserve"> the default value can </w:t>
      </w:r>
      <w:del w:id="7048" w:author="LUEJE Claudia" w:date="2023-06-26T17:59:00Z">
        <w:r w:rsidR="00FC68DB" w:rsidRPr="00FF4F65">
          <w:delText>different (</w:delText>
        </w:r>
      </w:del>
      <w:ins w:id="7049" w:author="LUEJE Claudia" w:date="2023-06-26T17:59:00Z">
        <w:r w:rsidR="001332BD" w:rsidRPr="00E956F7">
          <w:rPr>
            <w:szCs w:val="24"/>
          </w:rPr>
          <w:t xml:space="preserve">differ, </w:t>
        </w:r>
      </w:ins>
      <w:r w:rsidR="00971E73">
        <w:rPr>
          <w:szCs w:val="24"/>
        </w:rPr>
        <w:t>see</w:t>
      </w:r>
      <w:r w:rsidR="001332BD" w:rsidRPr="00E956F7">
        <w:rPr>
          <w:szCs w:val="24"/>
        </w:rPr>
        <w:t xml:space="preserve"> </w:t>
      </w:r>
      <w:del w:id="7050" w:author="LUEJE Claudia" w:date="2023-06-26T17:59:00Z">
        <w:r w:rsidR="00FC68DB" w:rsidRPr="00FF4F65">
          <w:delText xml:space="preserve">in Generic Seam Weld Definition section under attribute </w:delText>
        </w:r>
      </w:del>
      <w:ins w:id="7051" w:author="LUEJE Claudia" w:date="2023-06-26T17:59:00Z">
        <w:r w:rsidR="001332BD" w:rsidRPr="00E956F7">
          <w:rPr>
            <w:rStyle w:val="citesec"/>
            <w:szCs w:val="24"/>
          </w:rPr>
          <w:t>10.2.4.4.19</w:t>
        </w:r>
        <w:r w:rsidR="001332BD" w:rsidRPr="00E956F7">
          <w:rPr>
            <w:szCs w:val="24"/>
          </w:rPr>
          <w:t xml:space="preserve"> Attribute "</w:t>
        </w:r>
      </w:ins>
      <w:r w:rsidR="001332BD" w:rsidRPr="00E956F7">
        <w:rPr>
          <w:szCs w:val="24"/>
        </w:rPr>
        <w:t>filler</w:t>
      </w:r>
      <w:del w:id="7052" w:author="LUEJE Claudia" w:date="2023-06-26T17:59:00Z">
        <w:r w:rsidR="00FC68DB" w:rsidRPr="00FF4F65">
          <w:delText>).</w:delText>
        </w:r>
      </w:del>
      <w:ins w:id="7053" w:author="LUEJE Claudia" w:date="2023-06-26T17:59:00Z">
        <w:r w:rsidR="001332BD" w:rsidRPr="00E956F7">
          <w:rPr>
            <w:szCs w:val="24"/>
          </w:rPr>
          <w:t>".</w:t>
        </w:r>
      </w:ins>
    </w:p>
    <w:p w14:paraId="65D04FE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0396C377"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49D55E95" w14:textId="777CD56A" w:rsidR="001332BD" w:rsidRPr="00E956F7" w:rsidRDefault="001332BD" w:rsidP="00971E73">
      <w:pPr>
        <w:pStyle w:val="Example"/>
      </w:pPr>
      <w:r w:rsidRPr="00E956F7">
        <w:t>E</w:t>
      </w:r>
      <w:r w:rsidR="00971E73">
        <w:t>XAMPLE</w:t>
      </w:r>
      <w:r w:rsidR="00497671">
        <w:t xml:space="preserve"> </w:t>
      </w:r>
      <w:r w:rsidRPr="00E956F7">
        <w:t>Definition of a Y-joint with all parameters for two &lt;weld_positions/&gt;</w:t>
      </w:r>
    </w:p>
    <w:p w14:paraId="41AF1685" w14:textId="77777777" w:rsidR="0061077A" w:rsidRDefault="0061077A" w:rsidP="0061077A">
      <w:pPr>
        <w:pStyle w:val="Code-"/>
      </w:pPr>
      <w:r w:rsidRPr="00E45DCE">
        <w:t xml:space="preserve">    </w:t>
      </w:r>
      <w:r w:rsidR="001332BD" w:rsidRPr="00E45DCE">
        <w:rPr>
          <w:szCs w:val="24"/>
        </w:rPr>
        <w:t>&lt;seamweld&gt;</w:t>
      </w:r>
    </w:p>
    <w:p w14:paraId="377E3F5F" w14:textId="77777777" w:rsidR="0061077A" w:rsidRDefault="0061077A" w:rsidP="0061077A">
      <w:pPr>
        <w:pStyle w:val="Code-"/>
      </w:pPr>
      <w:r>
        <w:t xml:space="preserve">    </w:t>
      </w:r>
      <w:r w:rsidR="001332BD" w:rsidRPr="00E45DCE">
        <w:t xml:space="preserve">    &lt;y_joint base="1" technology="resistance"&gt;</w:t>
      </w:r>
    </w:p>
    <w:p w14:paraId="4CA3B9D3" w14:textId="77777777" w:rsidR="0061077A" w:rsidRDefault="0061077A" w:rsidP="0061077A">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u="0.5" x="1" y="0" z="1"</w:t>
      </w:r>
    </w:p>
    <w:p w14:paraId="16680F81" w14:textId="77777777" w:rsidR="0061077A" w:rsidRDefault="0061077A" w:rsidP="0061077A">
      <w:pPr>
        <w:pStyle w:val="Code-"/>
      </w:pPr>
      <w:r>
        <w:rPr>
          <w:lang w:val="fr-CH"/>
        </w:rPr>
        <w:t xml:space="preserve">    </w:t>
      </w:r>
      <w:r w:rsidR="001332BD" w:rsidRPr="00E45DCE">
        <w:rPr>
          <w:lang w:val="fr-CH"/>
        </w:rPr>
        <w:t xml:space="preserve">                       </w:t>
      </w:r>
      <w:r w:rsidR="001332BD" w:rsidRPr="00E45DCE">
        <w:rPr>
          <w:b/>
        </w:rPr>
        <w:t>reference="false"</w:t>
      </w:r>
    </w:p>
    <w:p w14:paraId="54A669A7" w14:textId="77777777" w:rsidR="0061077A" w:rsidRDefault="0061077A" w:rsidP="0061077A">
      <w:pPr>
        <w:pStyle w:val="Code-"/>
      </w:pPr>
      <w:r>
        <w:t xml:space="preserve">    </w:t>
      </w:r>
      <w:r w:rsidR="001332BD" w:rsidRPr="00E45DCE">
        <w:t xml:space="preserve">                       </w:t>
      </w:r>
      <w:r w:rsidR="001332BD" w:rsidRPr="00E45DCE">
        <w:rPr>
          <w:b/>
        </w:rPr>
        <w:t>section="HY"</w:t>
      </w:r>
    </w:p>
    <w:p w14:paraId="3F36B13D" w14:textId="77777777" w:rsidR="0061077A" w:rsidRDefault="0061077A" w:rsidP="0061077A">
      <w:pPr>
        <w:pStyle w:val="Code-"/>
      </w:pPr>
      <w:r>
        <w:t xml:space="preserve">    </w:t>
      </w:r>
      <w:r w:rsidR="001332BD" w:rsidRPr="00E45DCE">
        <w:t xml:space="preserve">                       </w:t>
      </w:r>
      <w:r w:rsidR="001332BD" w:rsidRPr="00E45DCE">
        <w:rPr>
          <w:b/>
        </w:rPr>
        <w:t>thickness="0.5"</w:t>
      </w:r>
    </w:p>
    <w:p w14:paraId="67444F4F" w14:textId="77777777" w:rsidR="0061077A" w:rsidRDefault="0061077A" w:rsidP="0061077A">
      <w:pPr>
        <w:pStyle w:val="Code-"/>
      </w:pPr>
      <w:r>
        <w:t xml:space="preserve">    </w:t>
      </w:r>
      <w:r w:rsidR="001332BD" w:rsidRPr="00E45DCE">
        <w:t xml:space="preserve">                       </w:t>
      </w:r>
      <w:r w:rsidR="001332BD" w:rsidRPr="00E45DCE">
        <w:rPr>
          <w:b/>
        </w:rPr>
        <w:t>angle="30"</w:t>
      </w:r>
    </w:p>
    <w:p w14:paraId="113D9E5F" w14:textId="77777777" w:rsidR="0061077A" w:rsidRDefault="0061077A" w:rsidP="0061077A">
      <w:pPr>
        <w:pStyle w:val="Code-"/>
      </w:pPr>
      <w:r>
        <w:t xml:space="preserve">    </w:t>
      </w:r>
      <w:r w:rsidR="001332BD" w:rsidRPr="00E45DCE">
        <w:t xml:space="preserve">                       </w:t>
      </w:r>
      <w:r w:rsidR="001332BD" w:rsidRPr="00E45DCE">
        <w:rPr>
          <w:b/>
        </w:rPr>
        <w:t>penetration="0.5"</w:t>
      </w:r>
    </w:p>
    <w:p w14:paraId="0C4EE52D" w14:textId="77777777" w:rsidR="0061077A" w:rsidRDefault="0061077A" w:rsidP="0061077A">
      <w:pPr>
        <w:pStyle w:val="Code-"/>
      </w:pPr>
      <w:r>
        <w:t xml:space="preserve">    </w:t>
      </w:r>
      <w:r w:rsidR="001332BD" w:rsidRPr="00E45DCE">
        <w:t xml:space="preserve">                       </w:t>
      </w:r>
      <w:r w:rsidR="001332BD" w:rsidRPr="00E45DCE">
        <w:rPr>
          <w:b/>
        </w:rPr>
        <w:t>filler="yes"</w:t>
      </w:r>
    </w:p>
    <w:p w14:paraId="21EE10C7" w14:textId="77777777" w:rsidR="0061077A" w:rsidRDefault="0061077A" w:rsidP="0061077A">
      <w:pPr>
        <w:pStyle w:val="Code-"/>
      </w:pPr>
      <w:r>
        <w:t xml:space="preserve">    </w:t>
      </w:r>
      <w:r w:rsidR="0040739D" w:rsidRPr="00E45DCE">
        <w:t xml:space="preserve">                    </w:t>
      </w:r>
      <w:r w:rsidR="001332BD" w:rsidRPr="00E45DCE">
        <w:t xml:space="preserve">    </w:t>
      </w:r>
      <w:r w:rsidR="001332BD" w:rsidRPr="00E45DCE">
        <w:rPr>
          <w:b/>
        </w:rPr>
        <w:t>filler_material=" E7018-X"</w:t>
      </w:r>
    </w:p>
    <w:p w14:paraId="67ED7AB0" w14:textId="77777777" w:rsidR="0061077A" w:rsidRDefault="0061077A" w:rsidP="0061077A">
      <w:pPr>
        <w:pStyle w:val="Code-"/>
      </w:pPr>
      <w:r>
        <w:t xml:space="preserve">    </w:t>
      </w:r>
      <w:r w:rsidR="001332BD" w:rsidRPr="00E45DCE">
        <w:t xml:space="preserve">                       </w:t>
      </w:r>
      <w:r w:rsidR="001332BD" w:rsidRPr="00E45DCE">
        <w:rPr>
          <w:b/>
        </w:rPr>
        <w:t>shape="concave"/&gt;</w:t>
      </w:r>
    </w:p>
    <w:p w14:paraId="18B27BB6" w14:textId="77777777" w:rsidR="0061077A" w:rsidRPr="00FA4993" w:rsidRDefault="0061077A" w:rsidP="0061077A">
      <w:pPr>
        <w:pStyle w:val="Code-"/>
        <w:rPr>
          <w:lang w:val="en-US"/>
        </w:rPr>
      </w:pPr>
      <w:r w:rsidRPr="00FA4993">
        <w:rPr>
          <w:lang w:val="en-US"/>
        </w:rPr>
        <w:t xml:space="preserve">    </w:t>
      </w:r>
      <w:r w:rsidR="001332BD" w:rsidRPr="00FA4993">
        <w:rPr>
          <w:lang w:val="en-US"/>
        </w:rPr>
        <w:t xml:space="preserve">        </w:t>
      </w:r>
      <w:r w:rsidR="001332BD" w:rsidRPr="00FA4993">
        <w:rPr>
          <w:b/>
          <w:lang w:val="en-US"/>
        </w:rPr>
        <w:t>&lt;weld_position u="0.2" x="-1" y="0" z="1"</w:t>
      </w:r>
    </w:p>
    <w:p w14:paraId="2A21CE12" w14:textId="77777777" w:rsidR="0061077A" w:rsidRDefault="0061077A" w:rsidP="0061077A">
      <w:pPr>
        <w:pStyle w:val="Code-"/>
      </w:pPr>
      <w:r w:rsidRPr="00FA4993">
        <w:rPr>
          <w:lang w:val="en-US"/>
        </w:rPr>
        <w:t xml:space="preserve">    </w:t>
      </w:r>
      <w:r w:rsidR="001332BD" w:rsidRPr="00FA4993">
        <w:rPr>
          <w:lang w:val="en-US"/>
        </w:rPr>
        <w:t xml:space="preserve">                       </w:t>
      </w:r>
      <w:r w:rsidR="001332BD" w:rsidRPr="00E45DCE">
        <w:rPr>
          <w:b/>
        </w:rPr>
        <w:t>reference="false"</w:t>
      </w:r>
    </w:p>
    <w:p w14:paraId="60A70C44" w14:textId="77777777" w:rsidR="0061077A" w:rsidRDefault="0061077A" w:rsidP="0061077A">
      <w:pPr>
        <w:pStyle w:val="Code-"/>
      </w:pPr>
      <w:r>
        <w:t xml:space="preserve">    </w:t>
      </w:r>
      <w:r w:rsidR="001332BD" w:rsidRPr="00E45DCE">
        <w:t xml:space="preserve">                       </w:t>
      </w:r>
      <w:r w:rsidR="001332BD" w:rsidRPr="00E45DCE">
        <w:rPr>
          <w:b/>
        </w:rPr>
        <w:t>section="HY"</w:t>
      </w:r>
    </w:p>
    <w:p w14:paraId="399CC88D" w14:textId="77777777" w:rsidR="0061077A" w:rsidRDefault="0061077A" w:rsidP="0061077A">
      <w:pPr>
        <w:pStyle w:val="Code-"/>
      </w:pPr>
      <w:r>
        <w:t xml:space="preserve">    </w:t>
      </w:r>
      <w:r w:rsidR="001332BD" w:rsidRPr="00E45DCE">
        <w:t xml:space="preserve">                       </w:t>
      </w:r>
      <w:r w:rsidR="001332BD" w:rsidRPr="00E45DCE">
        <w:rPr>
          <w:b/>
        </w:rPr>
        <w:t>thickness="0.5"</w:t>
      </w:r>
    </w:p>
    <w:p w14:paraId="29A4370C" w14:textId="77777777" w:rsidR="0061077A" w:rsidRDefault="0061077A" w:rsidP="0061077A">
      <w:pPr>
        <w:pStyle w:val="Code-"/>
      </w:pPr>
      <w:r>
        <w:t xml:space="preserve">    </w:t>
      </w:r>
      <w:r w:rsidR="001332BD" w:rsidRPr="00E45DCE">
        <w:t xml:space="preserve">                       </w:t>
      </w:r>
      <w:r w:rsidR="001332BD" w:rsidRPr="00E45DCE">
        <w:rPr>
          <w:b/>
        </w:rPr>
        <w:t>angle="45"</w:t>
      </w:r>
    </w:p>
    <w:p w14:paraId="5442C4EA" w14:textId="77777777" w:rsidR="0061077A" w:rsidRDefault="0061077A" w:rsidP="0061077A">
      <w:pPr>
        <w:pStyle w:val="Code-"/>
      </w:pPr>
      <w:r>
        <w:t xml:space="preserve">    </w:t>
      </w:r>
      <w:r w:rsidR="001332BD" w:rsidRPr="00E45DCE">
        <w:t xml:space="preserve">                       </w:t>
      </w:r>
      <w:r w:rsidR="001332BD" w:rsidRPr="00E45DCE">
        <w:rPr>
          <w:b/>
        </w:rPr>
        <w:t>penetration="0.5"</w:t>
      </w:r>
    </w:p>
    <w:p w14:paraId="265CA539" w14:textId="77777777" w:rsidR="0061077A" w:rsidRDefault="0061077A" w:rsidP="0061077A">
      <w:pPr>
        <w:pStyle w:val="Code-"/>
      </w:pPr>
      <w:r>
        <w:t xml:space="preserve">    </w:t>
      </w:r>
      <w:r w:rsidR="001332BD" w:rsidRPr="00E45DCE">
        <w:t xml:space="preserve">                       </w:t>
      </w:r>
      <w:r w:rsidR="001332BD" w:rsidRPr="00E45DCE">
        <w:rPr>
          <w:b/>
        </w:rPr>
        <w:t>filler="yes"</w:t>
      </w:r>
    </w:p>
    <w:p w14:paraId="360E2D80" w14:textId="77777777" w:rsidR="0061077A" w:rsidRDefault="0061077A" w:rsidP="0061077A">
      <w:pPr>
        <w:pStyle w:val="Code-"/>
      </w:pPr>
      <w:r>
        <w:t xml:space="preserve">    </w:t>
      </w:r>
      <w:r w:rsidR="0040739D" w:rsidRPr="00E45DCE">
        <w:t xml:space="preserve">                    </w:t>
      </w:r>
      <w:r w:rsidR="001332BD" w:rsidRPr="00E45DCE">
        <w:t xml:space="preserve">    </w:t>
      </w:r>
      <w:r w:rsidR="001332BD" w:rsidRPr="00E45DCE">
        <w:rPr>
          <w:b/>
        </w:rPr>
        <w:t>filler_material=" E7018-X"</w:t>
      </w:r>
    </w:p>
    <w:p w14:paraId="104BB8BA" w14:textId="77777777" w:rsidR="0061077A" w:rsidRDefault="0061077A" w:rsidP="0061077A">
      <w:pPr>
        <w:pStyle w:val="Code-"/>
      </w:pPr>
      <w:r>
        <w:t xml:space="preserve">    </w:t>
      </w:r>
      <w:r w:rsidR="001332BD" w:rsidRPr="00E45DCE">
        <w:t xml:space="preserve">                       </w:t>
      </w:r>
      <w:r w:rsidR="001332BD" w:rsidRPr="00E45DCE">
        <w:rPr>
          <w:b/>
        </w:rPr>
        <w:t>shape="concave"/&gt;</w:t>
      </w:r>
    </w:p>
    <w:p w14:paraId="388679FB" w14:textId="77777777" w:rsidR="0061077A" w:rsidRDefault="0061077A" w:rsidP="0061077A">
      <w:pPr>
        <w:pStyle w:val="Code-"/>
      </w:pPr>
      <w:r>
        <w:t xml:space="preserve">    </w:t>
      </w:r>
      <w:r w:rsidR="001332BD" w:rsidRPr="00E45DCE">
        <w:t xml:space="preserve">        &lt;sheet_parameter ... /&gt;</w:t>
      </w:r>
    </w:p>
    <w:p w14:paraId="20E5F7DC" w14:textId="77777777" w:rsidR="0061077A" w:rsidRDefault="0061077A" w:rsidP="0061077A">
      <w:pPr>
        <w:pStyle w:val="Code-"/>
      </w:pPr>
      <w:r>
        <w:t xml:space="preserve">    </w:t>
      </w:r>
      <w:r w:rsidR="001332BD" w:rsidRPr="00E45DCE">
        <w:t xml:space="preserve">    &lt;/y_joint&gt;</w:t>
      </w:r>
    </w:p>
    <w:p w14:paraId="73A66217" w14:textId="2A0A25AE" w:rsidR="001332BD" w:rsidRDefault="0061077A" w:rsidP="0061077A">
      <w:pPr>
        <w:pStyle w:val="Code-"/>
      </w:pPr>
      <w:r>
        <w:t xml:space="preserve">    </w:t>
      </w:r>
      <w:r w:rsidR="001332BD" w:rsidRPr="00E45DCE">
        <w:t>&lt;/seamweld&gt;</w:t>
      </w:r>
    </w:p>
    <w:p w14:paraId="62545954" w14:textId="58F3D28A" w:rsidR="0061077A" w:rsidRPr="00E45DCE" w:rsidRDefault="0061077A" w:rsidP="0061077A">
      <w:pPr>
        <w:pStyle w:val="Code-"/>
      </w:pPr>
      <w:r>
        <w:t> </w:t>
      </w:r>
    </w:p>
    <w:p w14:paraId="510E136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054" w:name="_Toc3557048"/>
      <w:bookmarkStart w:id="7055" w:name="_Toc34747298"/>
      <w:bookmarkStart w:id="7056" w:name="_Toc77102117"/>
      <w:r w:rsidRPr="00E956F7">
        <w:rPr>
          <w:rFonts w:eastAsia="Times New Roman"/>
          <w:szCs w:val="24"/>
        </w:rPr>
        <w:t>Element "sheet_parameter</w:t>
      </w:r>
      <w:bookmarkEnd w:id="7054"/>
      <w:r w:rsidRPr="00E956F7">
        <w:rPr>
          <w:rFonts w:eastAsia="Times New Roman"/>
          <w:szCs w:val="24"/>
        </w:rPr>
        <w:t>"</w:t>
      </w:r>
      <w:bookmarkEnd w:id="7055"/>
      <w:bookmarkEnd w:id="7056"/>
    </w:p>
    <w:p w14:paraId="240A3001" w14:textId="51C8B34A"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&lt;sheet_parameter/&gt;</w:t>
      </w:r>
      <w:r w:rsidRPr="00E956F7">
        <w:rPr>
          <w:szCs w:val="24"/>
        </w:rPr>
        <w:t>, the following attributes can be specified for the Y-</w:t>
      </w:r>
      <w:r w:rsidR="004A76E3">
        <w:rPr>
          <w:szCs w:val="24"/>
        </w:rPr>
        <w:t>j</w:t>
      </w:r>
      <w:r w:rsidRPr="00E956F7">
        <w:rPr>
          <w:szCs w:val="24"/>
        </w:rPr>
        <w:t>oint</w:t>
      </w:r>
      <w:ins w:id="7057" w:author="LUEJE Claudia" w:date="2023-06-26T17:59:00Z">
        <w:r w:rsidR="004A76E3">
          <w:rPr>
            <w:szCs w:val="24"/>
          </w:rPr>
          <w:t xml:space="preserve"> as shown in </w:t>
        </w:r>
        <w:r w:rsidR="004A76E3" w:rsidRPr="004A76E3">
          <w:rPr>
            <w:rStyle w:val="citetbl"/>
          </w:rPr>
          <w:t>Table 116</w:t>
        </w:r>
      </w:ins>
      <w:r w:rsidRPr="00E956F7">
        <w:rPr>
          <w:szCs w:val="24"/>
        </w:rPr>
        <w:t>:</w:t>
      </w:r>
    </w:p>
    <w:p w14:paraId="35E05FF2" w14:textId="7966BB82" w:rsidR="001332BD" w:rsidRPr="00E956F7" w:rsidRDefault="006F39DE">
      <w:pPr>
        <w:pStyle w:val="Tabletitle"/>
        <w:autoSpaceDE w:val="0"/>
        <w:autoSpaceDN w:val="0"/>
        <w:adjustRightInd w:val="0"/>
        <w:outlineLvl w:val="0"/>
        <w:rPr>
          <w:szCs w:val="24"/>
        </w:rPr>
      </w:pPr>
      <w:bookmarkStart w:id="7058" w:name="_Toc110532464"/>
      <w:r w:rsidRPr="00E956F7">
        <w:rPr>
          <w:szCs w:val="24"/>
        </w:rPr>
        <w:t>Table</w:t>
      </w:r>
      <w:del w:id="7059"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116</w:delText>
        </w:r>
        <w:r w:rsidR="00890926" w:rsidRPr="00F54804">
          <w:fldChar w:fldCharType="end"/>
        </w:r>
      </w:del>
      <w:ins w:id="7060" w:author="LUEJE Claudia" w:date="2023-06-26T17:59:00Z">
        <w:r w:rsidRPr="00E956F7">
          <w:rPr>
            <w:szCs w:val="24"/>
          </w:rPr>
          <w:t> </w:t>
        </w:r>
        <w:r w:rsidR="001332BD" w:rsidRPr="00E956F7">
          <w:rPr>
            <w:szCs w:val="24"/>
          </w:rPr>
          <w:t>116</w:t>
        </w:r>
      </w:ins>
      <w:r w:rsidR="0040739D" w:rsidRPr="00E956F7">
        <w:rPr>
          <w:szCs w:val="24"/>
        </w:rPr>
        <w:t xml:space="preserve"> </w:t>
      </w:r>
      <w:r w:rsidR="001332BD" w:rsidRPr="00E956F7">
        <w:rPr>
          <w:szCs w:val="24"/>
        </w:rPr>
        <w:t xml:space="preserve">— Attributes of element </w:t>
      </w:r>
      <w:r w:rsidR="001332BD" w:rsidRPr="00CC51AC">
        <w:rPr>
          <w:rStyle w:val="ISOCode"/>
        </w:rPr>
        <w:t>&lt;sheet_parameter/&gt;</w:t>
      </w:r>
      <w:r w:rsidR="001332BD" w:rsidRPr="00E956F7">
        <w:rPr>
          <w:szCs w:val="24"/>
        </w:rPr>
        <w:t xml:space="preserve"> for Y-</w:t>
      </w:r>
      <w:r w:rsidR="004A76E3">
        <w:rPr>
          <w:szCs w:val="24"/>
        </w:rPr>
        <w:t>j</w:t>
      </w:r>
      <w:r w:rsidR="001332BD" w:rsidRPr="00E956F7">
        <w:rPr>
          <w:szCs w:val="24"/>
        </w:rPr>
        <w:t>oint</w:t>
      </w:r>
      <w:bookmarkEnd w:id="7058"/>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30555BCF" w14:textId="77777777" w:rsidTr="009E00ED">
        <w:trPr>
          <w:tblHeader/>
          <w:jc w:val="center"/>
        </w:trPr>
        <w:tc>
          <w:tcPr>
            <w:tcW w:w="1574" w:type="dxa"/>
            <w:tcBorders>
              <w:top w:val="single" w:sz="12" w:space="0" w:color="auto"/>
              <w:bottom w:val="single" w:sz="12" w:space="0" w:color="auto"/>
            </w:tcBorders>
            <w:shd w:val="clear" w:color="auto" w:fill="F3F3F3"/>
            <w:vAlign w:val="bottom"/>
          </w:tcPr>
          <w:p w14:paraId="16FF476E" w14:textId="7320C6BC" w:rsidR="001332BD" w:rsidRPr="00B62EE5" w:rsidRDefault="001332BD" w:rsidP="0040739D">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5A64109D" w14:textId="79258982" w:rsidR="001332BD" w:rsidRPr="00B62EE5" w:rsidRDefault="001332BD" w:rsidP="0040739D">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4BDE4614" w14:textId="07E1A04C" w:rsidR="001332BD" w:rsidRPr="00B62EE5" w:rsidRDefault="001332BD" w:rsidP="0040739D">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29334E73" w14:textId="75DC5E24" w:rsidR="001332BD" w:rsidRPr="00B62EE5" w:rsidRDefault="001332BD" w:rsidP="0040739D">
            <w:pPr>
              <w:pStyle w:val="Tableheader"/>
              <w:autoSpaceDE w:val="0"/>
              <w:autoSpaceDN w:val="0"/>
              <w:adjustRightInd w:val="0"/>
              <w:rPr>
                <w:b/>
              </w:rPr>
            </w:pPr>
            <w:r w:rsidRPr="00B62EE5">
              <w:rPr>
                <w:b/>
                <w:szCs w:val="24"/>
              </w:rPr>
              <w:t>Constraint / Remarks</w:t>
            </w:r>
          </w:p>
        </w:tc>
      </w:tr>
      <w:tr w:rsidR="001332BD" w:rsidRPr="00E956F7" w14:paraId="6E937904" w14:textId="77777777" w:rsidTr="009E00ED">
        <w:trPr>
          <w:jc w:val="center"/>
        </w:trPr>
        <w:tc>
          <w:tcPr>
            <w:tcW w:w="1574" w:type="dxa"/>
            <w:tcBorders>
              <w:top w:val="single" w:sz="12" w:space="0" w:color="auto"/>
            </w:tcBorders>
          </w:tcPr>
          <w:p w14:paraId="55AFD95B" w14:textId="0EE08C18" w:rsidR="001332BD" w:rsidRPr="00E956F7" w:rsidRDefault="001332BD" w:rsidP="0040739D">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56326AFF" w14:textId="29F8DB16" w:rsidR="001332BD" w:rsidRPr="00E956F7" w:rsidRDefault="001332BD" w:rsidP="0040739D">
            <w:pPr>
              <w:pStyle w:val="Tablebody"/>
              <w:autoSpaceDE w:val="0"/>
              <w:autoSpaceDN w:val="0"/>
              <w:adjustRightInd w:val="0"/>
            </w:pPr>
            <w:r w:rsidRPr="00E956F7">
              <w:rPr>
                <w:szCs w:val="24"/>
              </w:rPr>
              <w:t>Integer</w:t>
            </w:r>
          </w:p>
        </w:tc>
        <w:tc>
          <w:tcPr>
            <w:tcW w:w="1109" w:type="dxa"/>
            <w:tcBorders>
              <w:top w:val="single" w:sz="12" w:space="0" w:color="auto"/>
            </w:tcBorders>
          </w:tcPr>
          <w:p w14:paraId="673FAAE6" w14:textId="3DEDE1F9" w:rsidR="001332BD" w:rsidRPr="00E956F7" w:rsidRDefault="001332BD" w:rsidP="0040739D">
            <w:pPr>
              <w:pStyle w:val="Tablebody"/>
              <w:autoSpaceDE w:val="0"/>
              <w:autoSpaceDN w:val="0"/>
              <w:adjustRightInd w:val="0"/>
            </w:pPr>
            <w:r w:rsidRPr="00E956F7">
              <w:rPr>
                <w:szCs w:val="24"/>
              </w:rPr>
              <w:t>Required</w:t>
            </w:r>
          </w:p>
        </w:tc>
        <w:tc>
          <w:tcPr>
            <w:tcW w:w="4430" w:type="dxa"/>
            <w:tcBorders>
              <w:top w:val="single" w:sz="12" w:space="0" w:color="auto"/>
            </w:tcBorders>
          </w:tcPr>
          <w:p w14:paraId="108C39D6" w14:textId="7534755E" w:rsidR="001332BD" w:rsidRPr="00E956F7" w:rsidRDefault="001332BD" w:rsidP="0040739D">
            <w:pPr>
              <w:pStyle w:val="Tablebody"/>
              <w:autoSpaceDE w:val="0"/>
              <w:autoSpaceDN w:val="0"/>
              <w:adjustRightInd w:val="0"/>
            </w:pPr>
            <w:r w:rsidRPr="00E956F7">
              <w:rPr>
                <w:szCs w:val="24"/>
              </w:rPr>
              <w:t xml:space="preserve">It shall be referenced to </w:t>
            </w:r>
            <w:r w:rsidRPr="00CC51AC">
              <w:rPr>
                <w:rStyle w:val="ISOCode"/>
              </w:rPr>
              <w:t>&lt;part</w:t>
            </w:r>
            <w:del w:id="7061" w:author="LUEJE Claudia" w:date="2023-06-26T17:59:00Z">
              <w:r w:rsidR="00FC68DB" w:rsidRPr="00F54804">
                <w:rPr>
                  <w:rFonts w:ascii="Courier New" w:hAnsi="Courier New" w:cs="Courier New"/>
                  <w:b/>
                  <w:i/>
                  <w:szCs w:val="20"/>
                </w:rPr>
                <w:delText>&gt;</w:delText>
              </w:r>
            </w:del>
            <w:ins w:id="7062" w:author="LUEJE Claudia" w:date="2023-06-26T17:59:00Z">
              <w:r w:rsidRPr="00CC51AC">
                <w:rPr>
                  <w:rStyle w:val="ISOCode"/>
                </w:rPr>
                <w:t>/&gt;</w:t>
              </w:r>
            </w:ins>
            <w:r w:rsidRPr="00E956F7">
              <w:rPr>
                <w:szCs w:val="24"/>
              </w:rPr>
              <w:t xml:space="preserve"> index attribute</w:t>
            </w:r>
          </w:p>
        </w:tc>
      </w:tr>
      <w:tr w:rsidR="001332BD" w:rsidRPr="00E956F7" w14:paraId="53EF6C7E" w14:textId="77777777" w:rsidTr="009E00ED">
        <w:trPr>
          <w:jc w:val="center"/>
        </w:trPr>
        <w:tc>
          <w:tcPr>
            <w:tcW w:w="1574" w:type="dxa"/>
            <w:vAlign w:val="bottom"/>
          </w:tcPr>
          <w:p w14:paraId="2A968A16" w14:textId="7A1FADB6" w:rsidR="001332BD" w:rsidRPr="00E956F7" w:rsidRDefault="001332BD" w:rsidP="0040739D">
            <w:pPr>
              <w:pStyle w:val="Tablebody"/>
              <w:autoSpaceDE w:val="0"/>
              <w:autoSpaceDN w:val="0"/>
              <w:adjustRightInd w:val="0"/>
            </w:pPr>
            <w:r w:rsidRPr="00E956F7">
              <w:rPr>
                <w:szCs w:val="24"/>
              </w:rPr>
              <w:t>gap</w:t>
            </w:r>
          </w:p>
        </w:tc>
        <w:tc>
          <w:tcPr>
            <w:tcW w:w="1418" w:type="dxa"/>
            <w:vAlign w:val="bottom"/>
          </w:tcPr>
          <w:p w14:paraId="6C3C3CBD" w14:textId="3B205ECE" w:rsidR="001332BD" w:rsidRPr="00E956F7" w:rsidRDefault="001332BD" w:rsidP="0040739D">
            <w:pPr>
              <w:pStyle w:val="Tablebody"/>
              <w:autoSpaceDE w:val="0"/>
              <w:autoSpaceDN w:val="0"/>
              <w:adjustRightInd w:val="0"/>
            </w:pPr>
            <w:r w:rsidRPr="00E956F7">
              <w:rPr>
                <w:szCs w:val="24"/>
              </w:rPr>
              <w:t>Floating point</w:t>
            </w:r>
          </w:p>
        </w:tc>
        <w:tc>
          <w:tcPr>
            <w:tcW w:w="1109" w:type="dxa"/>
            <w:vAlign w:val="bottom"/>
          </w:tcPr>
          <w:p w14:paraId="5DF31B31" w14:textId="6103A570" w:rsidR="001332BD" w:rsidRPr="00E956F7" w:rsidRDefault="001332BD" w:rsidP="0040739D">
            <w:pPr>
              <w:pStyle w:val="Tablebody"/>
              <w:autoSpaceDE w:val="0"/>
              <w:autoSpaceDN w:val="0"/>
              <w:adjustRightInd w:val="0"/>
            </w:pPr>
            <w:r w:rsidRPr="00E956F7">
              <w:rPr>
                <w:szCs w:val="24"/>
              </w:rPr>
              <w:t>Optional</w:t>
            </w:r>
          </w:p>
        </w:tc>
        <w:tc>
          <w:tcPr>
            <w:tcW w:w="4430" w:type="dxa"/>
            <w:vAlign w:val="bottom"/>
          </w:tcPr>
          <w:p w14:paraId="5266FC71" w14:textId="1DBE1C98" w:rsidR="001332BD" w:rsidRPr="00E956F7" w:rsidRDefault="001332BD" w:rsidP="0040739D">
            <w:pPr>
              <w:pStyle w:val="Tablebody"/>
              <w:autoSpaceDE w:val="0"/>
              <w:autoSpaceDN w:val="0"/>
              <w:adjustRightInd w:val="0"/>
            </w:pPr>
            <w:r w:rsidRPr="00E956F7">
              <w:rPr>
                <w:szCs w:val="24"/>
              </w:rPr>
              <w:t>Default value is 0</w:t>
            </w:r>
          </w:p>
        </w:tc>
      </w:tr>
      <w:tr w:rsidR="001332BD" w:rsidRPr="00E956F7" w14:paraId="01114F9E" w14:textId="77777777" w:rsidTr="009E00ED">
        <w:trPr>
          <w:jc w:val="center"/>
        </w:trPr>
        <w:tc>
          <w:tcPr>
            <w:tcW w:w="1574" w:type="dxa"/>
            <w:vAlign w:val="bottom"/>
          </w:tcPr>
          <w:p w14:paraId="2321F7C4" w14:textId="1A40587D" w:rsidR="001332BD" w:rsidRPr="00E956F7" w:rsidRDefault="001332BD" w:rsidP="0040739D">
            <w:pPr>
              <w:pStyle w:val="Tablebody"/>
              <w:autoSpaceDE w:val="0"/>
              <w:autoSpaceDN w:val="0"/>
              <w:adjustRightInd w:val="0"/>
            </w:pPr>
            <w:r w:rsidRPr="00E956F7">
              <w:rPr>
                <w:szCs w:val="24"/>
              </w:rPr>
              <w:t>sheet_thickness</w:t>
            </w:r>
          </w:p>
        </w:tc>
        <w:tc>
          <w:tcPr>
            <w:tcW w:w="1418" w:type="dxa"/>
            <w:vAlign w:val="bottom"/>
          </w:tcPr>
          <w:p w14:paraId="692AD372" w14:textId="22D6B27B" w:rsidR="001332BD" w:rsidRPr="00E956F7" w:rsidRDefault="001332BD" w:rsidP="0040739D">
            <w:pPr>
              <w:pStyle w:val="Tablebody"/>
              <w:autoSpaceDE w:val="0"/>
              <w:autoSpaceDN w:val="0"/>
              <w:adjustRightInd w:val="0"/>
            </w:pPr>
            <w:r w:rsidRPr="00E956F7">
              <w:rPr>
                <w:szCs w:val="24"/>
              </w:rPr>
              <w:t>Floating point</w:t>
            </w:r>
          </w:p>
        </w:tc>
        <w:tc>
          <w:tcPr>
            <w:tcW w:w="1109" w:type="dxa"/>
            <w:vAlign w:val="bottom"/>
          </w:tcPr>
          <w:p w14:paraId="2AFEB3ED" w14:textId="0209530A" w:rsidR="001332BD" w:rsidRPr="00E956F7" w:rsidRDefault="001332BD" w:rsidP="0040739D">
            <w:pPr>
              <w:pStyle w:val="Tablebody"/>
              <w:autoSpaceDE w:val="0"/>
              <w:autoSpaceDN w:val="0"/>
              <w:adjustRightInd w:val="0"/>
            </w:pPr>
            <w:r w:rsidRPr="00E956F7">
              <w:rPr>
                <w:szCs w:val="24"/>
              </w:rPr>
              <w:t>Optional</w:t>
            </w:r>
          </w:p>
        </w:tc>
        <w:tc>
          <w:tcPr>
            <w:tcW w:w="4430" w:type="dxa"/>
            <w:vAlign w:val="bottom"/>
          </w:tcPr>
          <w:p w14:paraId="08495A13" w14:textId="18FCD425" w:rsidR="001332BD" w:rsidRPr="00E956F7" w:rsidRDefault="001332BD" w:rsidP="0040739D">
            <w:pPr>
              <w:pStyle w:val="Tablebody"/>
              <w:autoSpaceDE w:val="0"/>
              <w:autoSpaceDN w:val="0"/>
              <w:adjustRightInd w:val="0"/>
            </w:pPr>
            <w:r w:rsidRPr="00E956F7">
              <w:rPr>
                <w:szCs w:val="24"/>
              </w:rPr>
              <w:t>-</w:t>
            </w:r>
          </w:p>
        </w:tc>
      </w:tr>
      <w:tr w:rsidR="001332BD" w:rsidRPr="00E956F7" w14:paraId="36271B92" w14:textId="77777777" w:rsidTr="009E00ED">
        <w:trPr>
          <w:jc w:val="center"/>
        </w:trPr>
        <w:tc>
          <w:tcPr>
            <w:tcW w:w="1574" w:type="dxa"/>
            <w:vAlign w:val="bottom"/>
          </w:tcPr>
          <w:p w14:paraId="1028032B" w14:textId="50CF450C" w:rsidR="001332BD" w:rsidRPr="00E956F7" w:rsidRDefault="001332BD" w:rsidP="0040739D">
            <w:pPr>
              <w:pStyle w:val="Tablebody"/>
              <w:autoSpaceDE w:val="0"/>
              <w:autoSpaceDN w:val="0"/>
              <w:adjustRightInd w:val="0"/>
            </w:pPr>
            <w:r w:rsidRPr="00E956F7">
              <w:rPr>
                <w:szCs w:val="24"/>
              </w:rPr>
              <w:t>sheet_angle</w:t>
            </w:r>
          </w:p>
        </w:tc>
        <w:tc>
          <w:tcPr>
            <w:tcW w:w="1418" w:type="dxa"/>
            <w:vAlign w:val="bottom"/>
          </w:tcPr>
          <w:p w14:paraId="6A0E46E3" w14:textId="4EED0188" w:rsidR="001332BD" w:rsidRPr="00E956F7" w:rsidRDefault="001332BD" w:rsidP="0040739D">
            <w:pPr>
              <w:pStyle w:val="Tablebody"/>
              <w:autoSpaceDE w:val="0"/>
              <w:autoSpaceDN w:val="0"/>
              <w:adjustRightInd w:val="0"/>
            </w:pPr>
            <w:r w:rsidRPr="00E956F7">
              <w:rPr>
                <w:szCs w:val="24"/>
              </w:rPr>
              <w:t>Floating point</w:t>
            </w:r>
          </w:p>
        </w:tc>
        <w:tc>
          <w:tcPr>
            <w:tcW w:w="1109" w:type="dxa"/>
            <w:vAlign w:val="bottom"/>
          </w:tcPr>
          <w:p w14:paraId="40C255A2" w14:textId="6B82EAB1" w:rsidR="001332BD" w:rsidRPr="00E956F7" w:rsidRDefault="001332BD" w:rsidP="0040739D">
            <w:pPr>
              <w:pStyle w:val="Tablebody"/>
              <w:autoSpaceDE w:val="0"/>
              <w:autoSpaceDN w:val="0"/>
              <w:adjustRightInd w:val="0"/>
            </w:pPr>
            <w:r w:rsidRPr="00E956F7">
              <w:rPr>
                <w:szCs w:val="24"/>
              </w:rPr>
              <w:t>Optional</w:t>
            </w:r>
          </w:p>
        </w:tc>
        <w:tc>
          <w:tcPr>
            <w:tcW w:w="4430" w:type="dxa"/>
            <w:vAlign w:val="bottom"/>
          </w:tcPr>
          <w:p w14:paraId="7A5BFDDE" w14:textId="723E6410" w:rsidR="001332BD" w:rsidRPr="00E956F7" w:rsidRDefault="001332BD" w:rsidP="0040739D">
            <w:pPr>
              <w:pStyle w:val="Tablebody"/>
              <w:autoSpaceDE w:val="0"/>
              <w:autoSpaceDN w:val="0"/>
              <w:adjustRightInd w:val="0"/>
            </w:pPr>
            <w:r w:rsidRPr="00E956F7">
              <w:rPr>
                <w:szCs w:val="24"/>
              </w:rPr>
              <w:t>-</w:t>
            </w:r>
          </w:p>
        </w:tc>
      </w:tr>
    </w:tbl>
    <w:p w14:paraId="5F7322DE" w14:textId="031E7D8D" w:rsidR="001332BD" w:rsidRPr="00E956F7" w:rsidRDefault="001332BD" w:rsidP="00B35FD6">
      <w:pPr>
        <w:pStyle w:val="BodyText"/>
      </w:pPr>
      <w:r w:rsidRPr="00E956F7">
        <w:t>EXAMPLE</w:t>
      </w:r>
    </w:p>
    <w:p w14:paraId="3B1D5556" w14:textId="77777777" w:rsidR="00964333" w:rsidRDefault="00964333" w:rsidP="00964333">
      <w:pPr>
        <w:pStyle w:val="Code-"/>
      </w:pPr>
      <w:r w:rsidRPr="00E45DCE">
        <w:t xml:space="preserve">    </w:t>
      </w:r>
      <w:r w:rsidR="001332BD" w:rsidRPr="00E45DCE">
        <w:rPr>
          <w:szCs w:val="24"/>
        </w:rPr>
        <w:t>&lt;seamweld&gt;</w:t>
      </w:r>
    </w:p>
    <w:p w14:paraId="6B49CF64" w14:textId="77777777" w:rsidR="00964333" w:rsidRDefault="00964333" w:rsidP="00964333">
      <w:pPr>
        <w:pStyle w:val="Code-"/>
      </w:pPr>
      <w:r>
        <w:t xml:space="preserve">    </w:t>
      </w:r>
      <w:r w:rsidR="001332BD" w:rsidRPr="00E45DCE">
        <w:t xml:space="preserve">    &lt;y_joint base="1" technology="resistance"&gt;</w:t>
      </w:r>
    </w:p>
    <w:p w14:paraId="6ECC775D" w14:textId="77777777" w:rsidR="00964333" w:rsidRDefault="00964333" w:rsidP="00964333">
      <w:pPr>
        <w:pStyle w:val="Code-"/>
        <w:rPr>
          <w:lang w:val="fr-CH"/>
        </w:rPr>
      </w:pPr>
      <w:r w:rsidRPr="00303D85">
        <w:rPr>
          <w:lang w:val="fr-CH"/>
        </w:rPr>
        <w:t xml:space="preserve">    </w:t>
      </w:r>
      <w:r w:rsidR="001332BD" w:rsidRPr="00303D85">
        <w:rPr>
          <w:lang w:val="fr-CH"/>
        </w:rPr>
        <w:t xml:space="preserve">        </w:t>
      </w:r>
      <w:r w:rsidR="001332BD" w:rsidRPr="00E45DCE">
        <w:rPr>
          <w:lang w:val="fr-CH"/>
        </w:rPr>
        <w:t>&lt;weld_position u="0.2" x="1" y="0" z="1" .../&gt;</w:t>
      </w:r>
    </w:p>
    <w:p w14:paraId="15D5AE4B" w14:textId="77777777" w:rsidR="00964333" w:rsidRDefault="00964333" w:rsidP="00964333">
      <w:pPr>
        <w:pStyle w:val="Code-"/>
      </w:pPr>
      <w:r w:rsidRPr="00FA4993">
        <w:rPr>
          <w:lang w:val="fr-CH"/>
        </w:rPr>
        <w:t xml:space="preserve">    </w:t>
      </w:r>
      <w:r w:rsidR="001332BD" w:rsidRPr="00FA4993">
        <w:rPr>
          <w:lang w:val="fr-CH"/>
        </w:rPr>
        <w:t xml:space="preserve">        </w:t>
      </w:r>
      <w:r w:rsidR="001332BD" w:rsidRPr="00E45DCE">
        <w:rPr>
          <w:b/>
        </w:rPr>
        <w:t>&lt;sheet_parameter index="2" gap="1.0" sheet_thickness="1.5" sheet_angle="180"/&gt;</w:t>
      </w:r>
    </w:p>
    <w:p w14:paraId="6C14D39F" w14:textId="77777777" w:rsidR="00964333" w:rsidRDefault="00964333" w:rsidP="00964333">
      <w:pPr>
        <w:pStyle w:val="Code-"/>
      </w:pPr>
      <w:r>
        <w:t xml:space="preserve">    </w:t>
      </w:r>
      <w:r w:rsidR="001332BD" w:rsidRPr="00E45DCE">
        <w:t xml:space="preserve">    &lt;/y_joint&gt;</w:t>
      </w:r>
    </w:p>
    <w:p w14:paraId="2D2454CF" w14:textId="760771BF" w:rsidR="001332BD" w:rsidRPr="00E45DCE" w:rsidRDefault="00964333" w:rsidP="00964333">
      <w:pPr>
        <w:pStyle w:val="Code-"/>
      </w:pPr>
      <w:r>
        <w:t xml:space="preserve">    </w:t>
      </w:r>
      <w:r w:rsidR="001332BD" w:rsidRPr="00E45DCE">
        <w:t>&lt;/seamweld&gt;</w:t>
      </w:r>
    </w:p>
    <w:p w14:paraId="65D6424B" w14:textId="2ADDD2E4" w:rsidR="001332BD" w:rsidRPr="00E45DCE" w:rsidRDefault="0040739D" w:rsidP="00E45DCE">
      <w:pPr>
        <w:pStyle w:val="Code-"/>
      </w:pPr>
      <w:r w:rsidRPr="00E45DCE">
        <w:t> </w:t>
      </w:r>
    </w:p>
    <w:p w14:paraId="67BA20D1" w14:textId="261253BF"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063" w:name="WeldDefinitionKJoint"/>
      <w:bookmarkStart w:id="7064" w:name="_Toc338939115"/>
      <w:bookmarkStart w:id="7065" w:name="_Toc3557049"/>
      <w:bookmarkStart w:id="7066" w:name="_Toc34747299"/>
      <w:bookmarkStart w:id="7067" w:name="_Toc77102118"/>
      <w:bookmarkStart w:id="7068" w:name="_Toc110532231"/>
      <w:bookmarkEnd w:id="7063"/>
      <w:r w:rsidRPr="00E956F7">
        <w:rPr>
          <w:rFonts w:eastAsia="Times New Roman"/>
          <w:szCs w:val="24"/>
        </w:rPr>
        <w:t>K-</w:t>
      </w:r>
      <w:r w:rsidR="004A76E3">
        <w:rPr>
          <w:rFonts w:eastAsia="Times New Roman"/>
          <w:szCs w:val="24"/>
        </w:rPr>
        <w:t>j</w:t>
      </w:r>
      <w:r w:rsidRPr="00E956F7">
        <w:rPr>
          <w:rFonts w:eastAsia="Times New Roman"/>
          <w:szCs w:val="24"/>
        </w:rPr>
        <w:t>oint</w:t>
      </w:r>
      <w:bookmarkEnd w:id="7064"/>
      <w:bookmarkEnd w:id="7065"/>
      <w:bookmarkEnd w:id="7066"/>
      <w:bookmarkEnd w:id="7067"/>
      <w:bookmarkEnd w:id="7068"/>
    </w:p>
    <w:p w14:paraId="6A89EF8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48B61230" w14:textId="75DB6FE0" w:rsidR="001332BD" w:rsidRPr="00E956F7" w:rsidRDefault="001332BD">
      <w:pPr>
        <w:pStyle w:val="BodyText"/>
        <w:autoSpaceDE w:val="0"/>
        <w:autoSpaceDN w:val="0"/>
        <w:adjustRightInd w:val="0"/>
        <w:rPr>
          <w:szCs w:val="24"/>
        </w:rPr>
      </w:pPr>
      <w:r w:rsidRPr="00E956F7">
        <w:rPr>
          <w:szCs w:val="24"/>
        </w:rPr>
        <w:t>The K-</w:t>
      </w:r>
      <w:r w:rsidR="004A76E3">
        <w:rPr>
          <w:szCs w:val="24"/>
        </w:rPr>
        <w:t>j</w:t>
      </w:r>
      <w:r w:rsidRPr="00E956F7">
        <w:rPr>
          <w:szCs w:val="24"/>
        </w:rPr>
        <w:t>oint connects two welded sheets from the same side to a base sheet.</w:t>
      </w:r>
    </w:p>
    <w:p w14:paraId="0BE48B9D" w14:textId="78877CD3" w:rsidR="001332BD" w:rsidRPr="00E956F7" w:rsidRDefault="001332BD">
      <w:pPr>
        <w:pStyle w:val="BodyText"/>
        <w:autoSpaceDE w:val="0"/>
        <w:autoSpaceDN w:val="0"/>
        <w:adjustRightInd w:val="0"/>
        <w:rPr>
          <w:szCs w:val="24"/>
        </w:rPr>
      </w:pPr>
      <w:r w:rsidRPr="00E956F7">
        <w:rPr>
          <w:szCs w:val="24"/>
        </w:rPr>
        <w:t xml:space="preserve">There are four potential welds that can be specified for this type of connection. The parameters for each of the welds can be described separately. The three most common welding positions are shown in </w:t>
      </w:r>
      <w:del w:id="7069" w:author="LUEJE Claudia" w:date="2023-06-26T17:59:00Z">
        <w:r w:rsidR="0067475A">
          <w:fldChar w:fldCharType="begin"/>
        </w:r>
        <w:r w:rsidR="0067475A">
          <w:delInstrText xml:space="preserve"> REF _Ref104285372 \h </w:delInstrText>
        </w:r>
        <w:r w:rsidR="0067475A">
          <w:fldChar w:fldCharType="separate"/>
        </w:r>
        <w:r w:rsidR="0067475A">
          <w:delText xml:space="preserve">Figure </w:delText>
        </w:r>
        <w:r w:rsidR="0067475A">
          <w:rPr>
            <w:noProof/>
          </w:rPr>
          <w:delText>69</w:delText>
        </w:r>
        <w:r w:rsidR="0067475A">
          <w:fldChar w:fldCharType="end"/>
        </w:r>
        <w:r w:rsidR="00A40228">
          <w:delText>.</w:delText>
        </w:r>
      </w:del>
      <w:ins w:id="7070" w:author="LUEJE Claudia" w:date="2023-06-26T17:59:00Z">
        <w:r w:rsidR="00E4158E" w:rsidRPr="00E956F7">
          <w:rPr>
            <w:rStyle w:val="citefig"/>
            <w:szCs w:val="24"/>
          </w:rPr>
          <w:t>Figure </w:t>
        </w:r>
        <w:r w:rsidRPr="00E956F7">
          <w:rPr>
            <w:rStyle w:val="citefig"/>
            <w:szCs w:val="24"/>
          </w:rPr>
          <w:t>72</w:t>
        </w:r>
        <w:r w:rsidRPr="00E956F7">
          <w:rPr>
            <w:szCs w:val="24"/>
          </w:rPr>
          <w:t>.</w:t>
        </w:r>
      </w:ins>
      <w:r w:rsidRPr="00E956F7">
        <w:rPr>
          <w:szCs w:val="24"/>
        </w:rPr>
        <w:t xml:space="preserve"> The fourth weld position would be from underneath the base sheet, using a laser.</w:t>
      </w:r>
    </w:p>
    <w:p w14:paraId="59CCC726" w14:textId="3CD155F8" w:rsidR="001332BD" w:rsidRPr="00E956F7" w:rsidRDefault="001332BD">
      <w:pPr>
        <w:pStyle w:val="BodyText"/>
        <w:autoSpaceDE w:val="0"/>
        <w:autoSpaceDN w:val="0"/>
        <w:adjustRightInd w:val="0"/>
        <w:rPr>
          <w:szCs w:val="24"/>
        </w:rPr>
      </w:pPr>
      <w:r w:rsidRPr="00E956F7">
        <w:rPr>
          <w:szCs w:val="24"/>
        </w:rPr>
        <w:t>The XML definition of a K-</w:t>
      </w:r>
      <w:r w:rsidR="004A76E3">
        <w:rPr>
          <w:szCs w:val="24"/>
        </w:rPr>
        <w:t>j</w:t>
      </w:r>
      <w:r w:rsidRPr="00E956F7">
        <w:rPr>
          <w:szCs w:val="24"/>
        </w:rPr>
        <w:t xml:space="preserve">oint supports up to four weld positions. Each of the weld positions is specified using the element </w:t>
      </w:r>
      <w:r w:rsidRPr="00CC51AC">
        <w:rPr>
          <w:rStyle w:val="ISOCode"/>
        </w:rPr>
        <w:t>&lt;weld_position/&gt;</w:t>
      </w:r>
      <w:r w:rsidRPr="00E956F7">
        <w:rPr>
          <w:szCs w:val="24"/>
        </w:rPr>
        <w:t xml:space="preserve"> with the corresponding attributes and nested elements inside the subtype definition.</w:t>
      </w:r>
    </w:p>
    <w:p w14:paraId="2000D0BA" w14:textId="1E078C3A"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071" w:name="_Toc3557050"/>
      <w:bookmarkStart w:id="7072" w:name="_Toc34747300"/>
      <w:bookmarkStart w:id="7073" w:name="_Toc77102119"/>
      <w:r w:rsidRPr="00E956F7">
        <w:rPr>
          <w:rFonts w:eastAsia="Times New Roman"/>
          <w:szCs w:val="24"/>
        </w:rPr>
        <w:t xml:space="preserve">Sheet </w:t>
      </w:r>
      <w:r w:rsidR="004A76E3">
        <w:rPr>
          <w:rFonts w:eastAsia="Times New Roman"/>
          <w:szCs w:val="24"/>
        </w:rPr>
        <w:t>p</w:t>
      </w:r>
      <w:r w:rsidRPr="00E956F7">
        <w:rPr>
          <w:rFonts w:eastAsia="Times New Roman"/>
          <w:szCs w:val="24"/>
        </w:rPr>
        <w:t>arameters</w:t>
      </w:r>
      <w:bookmarkEnd w:id="7071"/>
      <w:bookmarkEnd w:id="7072"/>
      <w:bookmarkEnd w:id="7073"/>
    </w:p>
    <w:p w14:paraId="00CC973A" w14:textId="77777777" w:rsidR="00FC68DB" w:rsidRPr="00F54804" w:rsidRDefault="00FC68DB" w:rsidP="004B64EF">
      <w:pPr>
        <w:keepNext/>
        <w:rPr>
          <w:del w:id="7074" w:author="LUEJE Claudia" w:date="2023-06-26T17:59:00Z"/>
        </w:rPr>
      </w:pPr>
      <w:del w:id="7075" w:author="LUEJE Claudia" w:date="2023-06-26T17:59:00Z">
        <w:r w:rsidRPr="00F54804">
          <w:delText>The parameters to describe the connection are:</w:delText>
        </w:r>
      </w:del>
    </w:p>
    <w:p w14:paraId="43D24730" w14:textId="77777777" w:rsidR="00FC68DB" w:rsidRPr="0013175B" w:rsidRDefault="00FC68DB" w:rsidP="001513D1">
      <w:pPr>
        <w:pStyle w:val="ListBullet"/>
        <w:numPr>
          <w:ilvl w:val="0"/>
          <w:numId w:val="9"/>
        </w:numPr>
        <w:rPr>
          <w:del w:id="7076" w:author="LUEJE Claudia" w:date="2023-06-26T17:59:00Z"/>
          <w:rFonts w:ascii="Cambria" w:hAnsi="Cambria"/>
          <w:lang w:val="en-GB"/>
        </w:rPr>
      </w:pPr>
      <w:del w:id="7077"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delText>Thickness of base sheet</w:delText>
        </w:r>
        <w:r w:rsidR="00C2620B">
          <w:rPr>
            <w:rFonts w:ascii="Cambria" w:hAnsi="Cambria"/>
            <w:lang w:val="en-GB"/>
          </w:rPr>
          <w:delText>;</w:delText>
        </w:r>
      </w:del>
    </w:p>
    <w:p w14:paraId="7501E257" w14:textId="77777777" w:rsidR="00FC68DB" w:rsidRPr="0013175B" w:rsidRDefault="00FC68DB" w:rsidP="001513D1">
      <w:pPr>
        <w:pStyle w:val="ListBullet"/>
        <w:numPr>
          <w:ilvl w:val="0"/>
          <w:numId w:val="9"/>
        </w:numPr>
        <w:rPr>
          <w:del w:id="7078" w:author="LUEJE Claudia" w:date="2023-06-26T17:59:00Z"/>
          <w:rFonts w:ascii="Cambria" w:hAnsi="Cambria"/>
          <w:lang w:val="en-GB"/>
        </w:rPr>
      </w:pPr>
      <w:del w:id="7079"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delText xml:space="preserve">, </w:delText>
        </w:r>
        <w:r w:rsidRPr="0013175B">
          <w:rPr>
            <w:rFonts w:ascii="Cambria" w:hAnsi="Cambria"/>
            <w:sz w:val="24"/>
            <w:szCs w:val="28"/>
            <w:lang w:val="en-GB"/>
          </w:rPr>
          <w:delText>t</w:delText>
        </w:r>
        <w:r w:rsidRPr="0013175B">
          <w:rPr>
            <w:rFonts w:ascii="Cambria" w:hAnsi="Cambria"/>
            <w:sz w:val="24"/>
            <w:szCs w:val="28"/>
            <w:vertAlign w:val="subscript"/>
            <w:lang w:val="en-GB"/>
          </w:rPr>
          <w:delText>2</w:delText>
        </w:r>
        <w:r w:rsidRPr="0013175B">
          <w:rPr>
            <w:rFonts w:ascii="Cambria" w:hAnsi="Cambria"/>
            <w:lang w:val="en-GB"/>
          </w:rPr>
          <w:tab/>
        </w:r>
        <w:r w:rsidR="00C2620B">
          <w:rPr>
            <w:rFonts w:ascii="Cambria" w:hAnsi="Cambria"/>
            <w:lang w:val="en-GB"/>
          </w:rPr>
          <w:tab/>
        </w:r>
        <w:r w:rsidRPr="0013175B">
          <w:rPr>
            <w:rFonts w:ascii="Cambria" w:hAnsi="Cambria"/>
            <w:lang w:val="en-GB"/>
          </w:rPr>
          <w:delText>Thickness of welded sheet</w:delText>
        </w:r>
        <w:r w:rsidR="00C2620B">
          <w:rPr>
            <w:rFonts w:ascii="Cambria" w:hAnsi="Cambria"/>
            <w:lang w:val="en-GB"/>
          </w:rPr>
          <w:delText>;</w:delText>
        </w:r>
      </w:del>
    </w:p>
    <w:p w14:paraId="64550A1B" w14:textId="77777777" w:rsidR="00FC68DB" w:rsidRPr="0013175B" w:rsidRDefault="00FC68DB" w:rsidP="001513D1">
      <w:pPr>
        <w:pStyle w:val="ListBullet"/>
        <w:numPr>
          <w:ilvl w:val="0"/>
          <w:numId w:val="9"/>
        </w:numPr>
        <w:rPr>
          <w:del w:id="7080" w:author="LUEJE Claudia" w:date="2023-06-26T17:59:00Z"/>
          <w:rFonts w:ascii="Cambria" w:hAnsi="Cambria"/>
          <w:lang w:val="en-GB"/>
        </w:rPr>
      </w:pPr>
      <w:del w:id="7081" w:author="LUEJE Claudia" w:date="2023-06-26T17:59:00Z">
        <w:r w:rsidRPr="0013175B">
          <w:rPr>
            <w:rFonts w:ascii="Arial" w:hAnsi="Arial" w:cs="Arial"/>
            <w:lang w:val="en-GB"/>
          </w:rPr>
          <w:delText>α</w:delText>
        </w:r>
        <w:r w:rsidRPr="0013175B">
          <w:rPr>
            <w:rFonts w:ascii="Cambria" w:hAnsi="Cambria"/>
            <w:sz w:val="28"/>
            <w:szCs w:val="28"/>
            <w:vertAlign w:val="subscript"/>
            <w:lang w:val="en-GB"/>
          </w:rPr>
          <w:delText>1</w:delText>
        </w:r>
        <w:r w:rsidRPr="0013175B">
          <w:rPr>
            <w:rFonts w:ascii="Cambria" w:hAnsi="Cambria"/>
            <w:lang w:val="en-GB"/>
          </w:rPr>
          <w:delText xml:space="preserve">, </w:delText>
        </w:r>
        <w:r w:rsidRPr="0013175B">
          <w:rPr>
            <w:rFonts w:ascii="Arial" w:hAnsi="Arial" w:cs="Arial"/>
            <w:lang w:val="en-GB"/>
          </w:rPr>
          <w:delText>α</w:delText>
        </w:r>
        <w:r w:rsidRPr="0013175B">
          <w:rPr>
            <w:rFonts w:ascii="Cambria" w:hAnsi="Cambria"/>
            <w:sz w:val="28"/>
            <w:szCs w:val="28"/>
            <w:vertAlign w:val="subscript"/>
            <w:lang w:val="en-GB"/>
          </w:rPr>
          <w:delText>2</w:delText>
        </w:r>
        <w:r w:rsidRPr="0013175B">
          <w:rPr>
            <w:rFonts w:ascii="Cambria" w:hAnsi="Cambria"/>
            <w:lang w:val="en-GB"/>
          </w:rPr>
          <w:tab/>
        </w:r>
        <w:r w:rsidR="00C2620B">
          <w:rPr>
            <w:rFonts w:ascii="Cambria" w:hAnsi="Cambria"/>
            <w:lang w:val="en-GB"/>
          </w:rPr>
          <w:tab/>
        </w:r>
        <w:r w:rsidRPr="0013175B">
          <w:rPr>
            <w:rFonts w:ascii="Cambria" w:hAnsi="Cambria"/>
            <w:lang w:val="en-GB"/>
          </w:rPr>
          <w:delText>Sheet angle of welded sheet</w:delText>
        </w:r>
        <w:r w:rsidR="00C2620B">
          <w:rPr>
            <w:rFonts w:ascii="Cambria" w:hAnsi="Cambria"/>
            <w:lang w:val="en-GB"/>
          </w:rPr>
          <w:delText>;</w:delText>
        </w:r>
      </w:del>
    </w:p>
    <w:p w14:paraId="2D719A3B" w14:textId="77777777" w:rsidR="00FC68DB" w:rsidRDefault="007A2348" w:rsidP="001513D1">
      <w:pPr>
        <w:pStyle w:val="ListBullet"/>
        <w:numPr>
          <w:ilvl w:val="0"/>
          <w:numId w:val="9"/>
        </w:numPr>
        <w:rPr>
          <w:del w:id="7082" w:author="LUEJE Claudia" w:date="2023-06-26T17:59:00Z"/>
          <w:rFonts w:ascii="Cambria" w:hAnsi="Cambria"/>
          <w:lang w:val="en-GB"/>
        </w:rPr>
      </w:pPr>
      <w:del w:id="7083" w:author="LUEJE Claudia" w:date="2023-06-26T17:59:00Z">
        <w:r w:rsidRPr="0013175B">
          <w:rPr>
            <w:b/>
            <w:bCs/>
            <w:noProof/>
          </w:rPr>
          <w:drawing>
            <wp:anchor distT="0" distB="0" distL="114300" distR="114300" simplePos="0" relativeHeight="251689984" behindDoc="0" locked="0" layoutInCell="1" allowOverlap="1" wp14:anchorId="7A369CE7" wp14:editId="1C2E3119">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delText>c</w:delText>
        </w:r>
        <w:r w:rsidR="00FC68DB" w:rsidRPr="0013175B">
          <w:rPr>
            <w:rFonts w:ascii="Cambria" w:hAnsi="Cambria"/>
            <w:sz w:val="24"/>
            <w:szCs w:val="28"/>
            <w:vertAlign w:val="subscript"/>
            <w:lang w:val="en-GB"/>
          </w:rPr>
          <w:delText>1</w:delText>
        </w:r>
        <w:r w:rsidR="00FC68DB" w:rsidRPr="0013175B">
          <w:rPr>
            <w:rFonts w:ascii="Cambria" w:hAnsi="Cambria"/>
            <w:sz w:val="20"/>
            <w:lang w:val="en-GB"/>
          </w:rPr>
          <w:delText xml:space="preserve">, </w:delText>
        </w:r>
        <w:r w:rsidR="00FC68DB" w:rsidRPr="0013175B">
          <w:rPr>
            <w:rFonts w:ascii="Cambria" w:hAnsi="Cambria"/>
            <w:sz w:val="24"/>
            <w:szCs w:val="28"/>
            <w:lang w:val="en-GB"/>
          </w:rPr>
          <w:delText>c</w:delText>
        </w:r>
        <w:r w:rsidR="00FC68DB" w:rsidRPr="0013175B">
          <w:rPr>
            <w:rFonts w:ascii="Cambria" w:hAnsi="Cambria"/>
            <w:sz w:val="24"/>
            <w:szCs w:val="28"/>
            <w:vertAlign w:val="subscript"/>
            <w:lang w:val="en-GB"/>
          </w:rPr>
          <w:delText>2</w:delText>
        </w:r>
        <w:r w:rsidR="00FC68DB" w:rsidRPr="0013175B">
          <w:rPr>
            <w:rFonts w:ascii="Cambria" w:hAnsi="Cambria"/>
            <w:lang w:val="en-GB"/>
          </w:rPr>
          <w:tab/>
          <w:delText>Gap between base and welded sheet</w:delText>
        </w:r>
        <w:r w:rsidR="00C2620B">
          <w:rPr>
            <w:rFonts w:ascii="Cambria" w:hAnsi="Cambria"/>
            <w:lang w:val="en-GB"/>
          </w:rPr>
          <w:delText>.</w:delText>
        </w:r>
      </w:del>
    </w:p>
    <w:p w14:paraId="5A5433D4" w14:textId="542933F4"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084" w:author="LUEJE Claudia" w:date="2023-06-26T17:59:00Z"/>
          <w:szCs w:val="24"/>
        </w:rPr>
      </w:pPr>
      <w:ins w:id="7085" w:author="LUEJE Claudia" w:date="2023-06-26T17:59:00Z">
        <w:r>
          <w:rPr>
            <w:szCs w:val="24"/>
          </w:rPr>
          <w:t>8329_ed1fig</w:t>
        </w:r>
        <w:r w:rsidR="0040739D" w:rsidRPr="00E956F7">
          <w:rPr>
            <w:szCs w:val="24"/>
          </w:rPr>
          <w:t>72</w:t>
        </w:r>
        <w:r w:rsidR="001332BD" w:rsidRPr="00E956F7">
          <w:rPr>
            <w:szCs w:val="24"/>
          </w:rPr>
          <w:t>.EPS</w:t>
        </w:r>
      </w:ins>
    </w:p>
    <w:p w14:paraId="60C2CB57" w14:textId="77777777" w:rsidR="00A87015" w:rsidRPr="00BB7251" w:rsidRDefault="00A87015" w:rsidP="00A87015">
      <w:pPr>
        <w:pStyle w:val="KeyTitle"/>
        <w:rPr>
          <w:ins w:id="7086" w:author="LUEJE Claudia" w:date="2023-06-26T17:59:00Z"/>
        </w:rPr>
      </w:pPr>
      <w:ins w:id="7087"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523C7096" w14:textId="77777777" w:rsidTr="00B47C5C">
        <w:trPr>
          <w:ins w:id="7088" w:author="LUEJE Claudia" w:date="2023-06-26T17:59:00Z"/>
        </w:trPr>
        <w:tc>
          <w:tcPr>
            <w:tcW w:w="397" w:type="dxa"/>
            <w:shd w:val="clear" w:color="auto" w:fill="auto"/>
          </w:tcPr>
          <w:p w14:paraId="7C33942B" w14:textId="7BC15631" w:rsidR="00D71852" w:rsidRPr="00B62EE5" w:rsidRDefault="00D71852" w:rsidP="00D71852">
            <w:pPr>
              <w:pStyle w:val="KeyText"/>
              <w:rPr>
                <w:ins w:id="7089" w:author="LUEJE Claudia" w:date="2023-06-26T17:59:00Z"/>
              </w:rPr>
            </w:pPr>
            <w:ins w:id="7090" w:author="LUEJE Claudia" w:date="2023-06-26T17:59:00Z">
              <w:r w:rsidRPr="00B62EE5">
                <w:rPr>
                  <w:szCs w:val="24"/>
                </w:rPr>
                <w:t>—</w:t>
              </w:r>
            </w:ins>
          </w:p>
        </w:tc>
        <w:tc>
          <w:tcPr>
            <w:tcW w:w="596" w:type="dxa"/>
            <w:shd w:val="clear" w:color="auto" w:fill="auto"/>
          </w:tcPr>
          <w:p w14:paraId="61C834A0" w14:textId="4314A118" w:rsidR="00D71852" w:rsidRPr="00B62EE5" w:rsidRDefault="00D71852" w:rsidP="00D71852">
            <w:pPr>
              <w:pStyle w:val="KeyText"/>
              <w:rPr>
                <w:ins w:id="7091" w:author="LUEJE Claudia" w:date="2023-06-26T17:59:00Z"/>
              </w:rPr>
            </w:pPr>
            <w:ins w:id="7092" w:author="LUEJE Claudia" w:date="2023-06-26T17:59:00Z">
              <w:r w:rsidRPr="00B62EE5">
                <w:rPr>
                  <w:i/>
                  <w:szCs w:val="24"/>
                </w:rPr>
                <w:t>t</w:t>
              </w:r>
              <w:r w:rsidRPr="00B62EE5">
                <w:rPr>
                  <w:szCs w:val="24"/>
                  <w:vertAlign w:val="subscript"/>
                </w:rPr>
                <w:t>B</w:t>
              </w:r>
            </w:ins>
          </w:p>
        </w:tc>
        <w:tc>
          <w:tcPr>
            <w:tcW w:w="8759" w:type="dxa"/>
            <w:shd w:val="clear" w:color="auto" w:fill="auto"/>
          </w:tcPr>
          <w:p w14:paraId="5897CA65" w14:textId="393BCA34" w:rsidR="00D71852" w:rsidRPr="00B62EE5" w:rsidRDefault="004A76E3" w:rsidP="00D71852">
            <w:pPr>
              <w:pStyle w:val="KeyText"/>
              <w:rPr>
                <w:ins w:id="7093" w:author="LUEJE Claudia" w:date="2023-06-26T17:59:00Z"/>
              </w:rPr>
            </w:pPr>
            <w:ins w:id="7094" w:author="LUEJE Claudia" w:date="2023-06-26T17:59:00Z">
              <w:r w:rsidRPr="00B62EE5">
                <w:rPr>
                  <w:szCs w:val="24"/>
                </w:rPr>
                <w:t>t</w:t>
              </w:r>
              <w:r w:rsidR="00D71852" w:rsidRPr="00B62EE5">
                <w:rPr>
                  <w:szCs w:val="24"/>
                </w:rPr>
                <w:t>hickness of base sheet;</w:t>
              </w:r>
            </w:ins>
          </w:p>
        </w:tc>
      </w:tr>
      <w:tr w:rsidR="00D71852" w14:paraId="2016B37A" w14:textId="77777777" w:rsidTr="00B47C5C">
        <w:trPr>
          <w:ins w:id="7095" w:author="LUEJE Claudia" w:date="2023-06-26T17:59:00Z"/>
        </w:trPr>
        <w:tc>
          <w:tcPr>
            <w:tcW w:w="397" w:type="dxa"/>
            <w:shd w:val="clear" w:color="auto" w:fill="auto"/>
          </w:tcPr>
          <w:p w14:paraId="73B819E8" w14:textId="64342859" w:rsidR="00D71852" w:rsidRDefault="00D71852" w:rsidP="00D71852">
            <w:pPr>
              <w:pStyle w:val="KeyText"/>
              <w:rPr>
                <w:ins w:id="7096" w:author="LUEJE Claudia" w:date="2023-06-26T17:59:00Z"/>
              </w:rPr>
            </w:pPr>
            <w:ins w:id="7097" w:author="LUEJE Claudia" w:date="2023-06-26T17:59:00Z">
              <w:r w:rsidRPr="00796E15">
                <w:rPr>
                  <w:szCs w:val="24"/>
                </w:rPr>
                <w:t>—</w:t>
              </w:r>
            </w:ins>
          </w:p>
        </w:tc>
        <w:tc>
          <w:tcPr>
            <w:tcW w:w="596" w:type="dxa"/>
            <w:shd w:val="clear" w:color="auto" w:fill="auto"/>
          </w:tcPr>
          <w:p w14:paraId="78C6DD4D" w14:textId="3FFCB985" w:rsidR="00D71852" w:rsidRDefault="00D71852" w:rsidP="00D71852">
            <w:pPr>
              <w:pStyle w:val="KeyText"/>
              <w:rPr>
                <w:ins w:id="7098" w:author="LUEJE Claudia" w:date="2023-06-26T17:59:00Z"/>
              </w:rPr>
            </w:pPr>
            <w:ins w:id="7099" w:author="LUEJE Claudia" w:date="2023-06-26T17:59:00Z">
              <w:r w:rsidRPr="004A76E3">
                <w:rPr>
                  <w:i/>
                  <w:szCs w:val="24"/>
                </w:rPr>
                <w:t>t</w:t>
              </w:r>
              <w:r w:rsidRPr="00796E15">
                <w:rPr>
                  <w:szCs w:val="24"/>
                  <w:vertAlign w:val="subscript"/>
                </w:rPr>
                <w:t>1</w:t>
              </w:r>
              <w:r w:rsidRPr="00796E15">
                <w:rPr>
                  <w:szCs w:val="24"/>
                </w:rPr>
                <w:t xml:space="preserve">, </w:t>
              </w:r>
              <w:r w:rsidRPr="004A76E3">
                <w:rPr>
                  <w:i/>
                  <w:szCs w:val="24"/>
                </w:rPr>
                <w:t>t</w:t>
              </w:r>
              <w:r w:rsidRPr="00796E15">
                <w:rPr>
                  <w:szCs w:val="24"/>
                  <w:vertAlign w:val="subscript"/>
                </w:rPr>
                <w:t>2</w:t>
              </w:r>
            </w:ins>
          </w:p>
        </w:tc>
        <w:tc>
          <w:tcPr>
            <w:tcW w:w="8759" w:type="dxa"/>
            <w:shd w:val="clear" w:color="auto" w:fill="auto"/>
          </w:tcPr>
          <w:p w14:paraId="0024D547" w14:textId="4C6481FC" w:rsidR="00D71852" w:rsidRDefault="004A76E3" w:rsidP="00D71852">
            <w:pPr>
              <w:pStyle w:val="KeyText"/>
              <w:rPr>
                <w:ins w:id="7100" w:author="LUEJE Claudia" w:date="2023-06-26T17:59:00Z"/>
              </w:rPr>
            </w:pPr>
            <w:ins w:id="7101" w:author="LUEJE Claudia" w:date="2023-06-26T17:59:00Z">
              <w:r>
                <w:rPr>
                  <w:szCs w:val="24"/>
                </w:rPr>
                <w:t>t</w:t>
              </w:r>
              <w:r w:rsidR="00D71852" w:rsidRPr="00796E15">
                <w:rPr>
                  <w:szCs w:val="24"/>
                </w:rPr>
                <w:t>hickness of welded sheet;</w:t>
              </w:r>
            </w:ins>
          </w:p>
        </w:tc>
      </w:tr>
      <w:tr w:rsidR="00D71852" w14:paraId="26BE156C" w14:textId="77777777" w:rsidTr="00B47C5C">
        <w:trPr>
          <w:ins w:id="7102" w:author="LUEJE Claudia" w:date="2023-06-26T17:59:00Z"/>
        </w:trPr>
        <w:tc>
          <w:tcPr>
            <w:tcW w:w="397" w:type="dxa"/>
            <w:shd w:val="clear" w:color="auto" w:fill="auto"/>
          </w:tcPr>
          <w:p w14:paraId="21F00905" w14:textId="2D011574" w:rsidR="00D71852" w:rsidRDefault="00D71852" w:rsidP="00D71852">
            <w:pPr>
              <w:pStyle w:val="KeyText"/>
              <w:rPr>
                <w:ins w:id="7103" w:author="LUEJE Claudia" w:date="2023-06-26T17:59:00Z"/>
              </w:rPr>
            </w:pPr>
            <w:ins w:id="7104" w:author="LUEJE Claudia" w:date="2023-06-26T17:59:00Z">
              <w:r w:rsidRPr="00796E15">
                <w:rPr>
                  <w:szCs w:val="24"/>
                </w:rPr>
                <w:t>—</w:t>
              </w:r>
            </w:ins>
          </w:p>
        </w:tc>
        <w:tc>
          <w:tcPr>
            <w:tcW w:w="596" w:type="dxa"/>
            <w:shd w:val="clear" w:color="auto" w:fill="auto"/>
          </w:tcPr>
          <w:p w14:paraId="1096C170" w14:textId="1DA0D81D" w:rsidR="00D71852" w:rsidRDefault="00D71852" w:rsidP="00D71852">
            <w:pPr>
              <w:pStyle w:val="KeyText"/>
              <w:rPr>
                <w:ins w:id="7105" w:author="LUEJE Claudia" w:date="2023-06-26T17:59:00Z"/>
              </w:rPr>
            </w:pPr>
            <w:ins w:id="7106" w:author="LUEJE Claudia" w:date="2023-06-26T17:59:00Z">
              <w:r w:rsidRPr="004A76E3">
                <w:rPr>
                  <w:i/>
                  <w:szCs w:val="24"/>
                </w:rPr>
                <w:t>α</w:t>
              </w:r>
              <w:r w:rsidRPr="00796E15">
                <w:rPr>
                  <w:szCs w:val="24"/>
                  <w:vertAlign w:val="subscript"/>
                </w:rPr>
                <w:t>1</w:t>
              </w:r>
              <w:r w:rsidRPr="00796E15">
                <w:rPr>
                  <w:szCs w:val="24"/>
                </w:rPr>
                <w:t xml:space="preserve">, </w:t>
              </w:r>
              <w:r w:rsidRPr="004A76E3">
                <w:rPr>
                  <w:i/>
                  <w:szCs w:val="24"/>
                </w:rPr>
                <w:t>α</w:t>
              </w:r>
              <w:r w:rsidRPr="00796E15">
                <w:rPr>
                  <w:szCs w:val="24"/>
                  <w:vertAlign w:val="subscript"/>
                </w:rPr>
                <w:t>2</w:t>
              </w:r>
            </w:ins>
          </w:p>
        </w:tc>
        <w:tc>
          <w:tcPr>
            <w:tcW w:w="8759" w:type="dxa"/>
            <w:shd w:val="clear" w:color="auto" w:fill="auto"/>
          </w:tcPr>
          <w:p w14:paraId="02879725" w14:textId="6CD63AED" w:rsidR="00D71852" w:rsidRDefault="004A76E3" w:rsidP="00D71852">
            <w:pPr>
              <w:pStyle w:val="KeyText"/>
              <w:rPr>
                <w:ins w:id="7107" w:author="LUEJE Claudia" w:date="2023-06-26T17:59:00Z"/>
              </w:rPr>
            </w:pPr>
            <w:ins w:id="7108" w:author="LUEJE Claudia" w:date="2023-06-26T17:59:00Z">
              <w:r>
                <w:rPr>
                  <w:szCs w:val="24"/>
                </w:rPr>
                <w:t>s</w:t>
              </w:r>
              <w:r w:rsidR="00D71852" w:rsidRPr="00796E15">
                <w:rPr>
                  <w:szCs w:val="24"/>
                </w:rPr>
                <w:t>heet angle of welded sheet;</w:t>
              </w:r>
            </w:ins>
          </w:p>
        </w:tc>
      </w:tr>
      <w:tr w:rsidR="00D71852" w14:paraId="299386D9" w14:textId="77777777" w:rsidTr="00B47C5C">
        <w:trPr>
          <w:ins w:id="7109" w:author="LUEJE Claudia" w:date="2023-06-26T17:59:00Z"/>
        </w:trPr>
        <w:tc>
          <w:tcPr>
            <w:tcW w:w="397" w:type="dxa"/>
            <w:shd w:val="clear" w:color="auto" w:fill="auto"/>
          </w:tcPr>
          <w:p w14:paraId="6548A5CE" w14:textId="22AB7A0F" w:rsidR="00D71852" w:rsidRDefault="00D71852" w:rsidP="00D71852">
            <w:pPr>
              <w:pStyle w:val="KeyText"/>
              <w:rPr>
                <w:ins w:id="7110" w:author="LUEJE Claudia" w:date="2023-06-26T17:59:00Z"/>
              </w:rPr>
            </w:pPr>
            <w:ins w:id="7111" w:author="LUEJE Claudia" w:date="2023-06-26T17:59:00Z">
              <w:r w:rsidRPr="00796E15">
                <w:rPr>
                  <w:szCs w:val="24"/>
                </w:rPr>
                <w:t>—</w:t>
              </w:r>
            </w:ins>
          </w:p>
        </w:tc>
        <w:tc>
          <w:tcPr>
            <w:tcW w:w="596" w:type="dxa"/>
            <w:shd w:val="clear" w:color="auto" w:fill="auto"/>
          </w:tcPr>
          <w:p w14:paraId="2F0DAAF3" w14:textId="27764753" w:rsidR="00D71852" w:rsidRDefault="00D71852" w:rsidP="00D71852">
            <w:pPr>
              <w:pStyle w:val="KeyText"/>
              <w:rPr>
                <w:ins w:id="7112" w:author="LUEJE Claudia" w:date="2023-06-26T17:59:00Z"/>
              </w:rPr>
            </w:pPr>
            <w:ins w:id="7113" w:author="LUEJE Claudia" w:date="2023-06-26T17:59:00Z">
              <w:r w:rsidRPr="004A76E3">
                <w:rPr>
                  <w:i/>
                  <w:szCs w:val="24"/>
                </w:rPr>
                <w:t>c</w:t>
              </w:r>
              <w:r w:rsidRPr="00796E15">
                <w:rPr>
                  <w:szCs w:val="24"/>
                  <w:vertAlign w:val="subscript"/>
                </w:rPr>
                <w:t>1</w:t>
              </w:r>
              <w:r w:rsidRPr="00796E15">
                <w:rPr>
                  <w:szCs w:val="24"/>
                </w:rPr>
                <w:t xml:space="preserve">, </w:t>
              </w:r>
              <w:r w:rsidRPr="004A76E3">
                <w:rPr>
                  <w:i/>
                  <w:szCs w:val="24"/>
                </w:rPr>
                <w:t>c</w:t>
              </w:r>
              <w:r w:rsidRPr="00796E15">
                <w:rPr>
                  <w:szCs w:val="24"/>
                  <w:vertAlign w:val="subscript"/>
                </w:rPr>
                <w:t>2</w:t>
              </w:r>
            </w:ins>
          </w:p>
        </w:tc>
        <w:tc>
          <w:tcPr>
            <w:tcW w:w="8759" w:type="dxa"/>
            <w:shd w:val="clear" w:color="auto" w:fill="auto"/>
          </w:tcPr>
          <w:p w14:paraId="3A640152" w14:textId="12B1D596" w:rsidR="00D71852" w:rsidRDefault="004A76E3" w:rsidP="00D71852">
            <w:pPr>
              <w:pStyle w:val="KeyText"/>
              <w:rPr>
                <w:ins w:id="7114" w:author="LUEJE Claudia" w:date="2023-06-26T17:59:00Z"/>
              </w:rPr>
            </w:pPr>
            <w:ins w:id="7115" w:author="LUEJE Claudia" w:date="2023-06-26T17:59:00Z">
              <w:r>
                <w:rPr>
                  <w:szCs w:val="24"/>
                </w:rPr>
                <w:t>g</w:t>
              </w:r>
              <w:r w:rsidR="00D71852" w:rsidRPr="00796E15">
                <w:rPr>
                  <w:szCs w:val="24"/>
                </w:rPr>
                <w:t>ap between base and welded sheet.</w:t>
              </w:r>
            </w:ins>
          </w:p>
        </w:tc>
      </w:tr>
    </w:tbl>
    <w:p w14:paraId="5534A738" w14:textId="331E4434" w:rsidR="001332BD" w:rsidRPr="00E956F7" w:rsidRDefault="00E4158E">
      <w:pPr>
        <w:pStyle w:val="Figuretitle0"/>
        <w:autoSpaceDE w:val="0"/>
        <w:autoSpaceDN w:val="0"/>
        <w:adjustRightInd w:val="0"/>
        <w:outlineLvl w:val="0"/>
        <w:rPr>
          <w:szCs w:val="24"/>
        </w:rPr>
      </w:pPr>
      <w:bookmarkStart w:id="7116" w:name="_Ref104285372"/>
      <w:bookmarkStart w:id="7117" w:name="_Toc110532331"/>
      <w:r w:rsidRPr="00E956F7">
        <w:rPr>
          <w:szCs w:val="24"/>
        </w:rPr>
        <w:t>Figure</w:t>
      </w:r>
      <w:del w:id="7118" w:author="LUEJE Claudia" w:date="2023-06-26T17:59:00Z">
        <w:r w:rsidR="007A2348">
          <w:delText xml:space="preserve"> </w:delText>
        </w:r>
        <w:r w:rsidR="007A2348">
          <w:fldChar w:fldCharType="begin"/>
        </w:r>
        <w:r w:rsidR="007A2348">
          <w:delInstrText xml:space="preserve"> SEQ Figure \* ARABIC </w:delInstrText>
        </w:r>
        <w:r w:rsidR="007A2348">
          <w:fldChar w:fldCharType="separate"/>
        </w:r>
        <w:r w:rsidR="0067475A">
          <w:rPr>
            <w:noProof/>
          </w:rPr>
          <w:delText>69</w:delText>
        </w:r>
        <w:r w:rsidR="007A2348">
          <w:fldChar w:fldCharType="end"/>
        </w:r>
      </w:del>
      <w:bookmarkEnd w:id="7116"/>
      <w:ins w:id="7119" w:author="LUEJE Claudia" w:date="2023-06-26T17:59:00Z">
        <w:r w:rsidRPr="00E956F7">
          <w:rPr>
            <w:szCs w:val="24"/>
          </w:rPr>
          <w:t> </w:t>
        </w:r>
        <w:r w:rsidR="001332BD" w:rsidRPr="00E956F7">
          <w:rPr>
            <w:szCs w:val="24"/>
          </w:rPr>
          <w:t>72</w:t>
        </w:r>
      </w:ins>
      <w:r w:rsidR="001332BD" w:rsidRPr="00E956F7">
        <w:rPr>
          <w:szCs w:val="24"/>
        </w:rPr>
        <w:t xml:space="preserve"> — K-</w:t>
      </w:r>
      <w:r w:rsidR="004A76E3">
        <w:rPr>
          <w:szCs w:val="24"/>
        </w:rPr>
        <w:t>j</w:t>
      </w:r>
      <w:r w:rsidR="001332BD" w:rsidRPr="00E956F7">
        <w:rPr>
          <w:szCs w:val="24"/>
        </w:rPr>
        <w:t xml:space="preserve">oint </w:t>
      </w:r>
      <w:r w:rsidR="004A76E3">
        <w:rPr>
          <w:szCs w:val="24"/>
        </w:rPr>
        <w:t>s</w:t>
      </w:r>
      <w:r w:rsidR="001332BD" w:rsidRPr="00E956F7">
        <w:rPr>
          <w:szCs w:val="24"/>
        </w:rPr>
        <w:t xml:space="preserve">heet </w:t>
      </w:r>
      <w:r w:rsidR="004A76E3">
        <w:rPr>
          <w:szCs w:val="24"/>
        </w:rPr>
        <w:t>l</w:t>
      </w:r>
      <w:r w:rsidR="001332BD" w:rsidRPr="00E956F7">
        <w:rPr>
          <w:szCs w:val="24"/>
        </w:rPr>
        <w:t>ayout</w:t>
      </w:r>
      <w:bookmarkEnd w:id="7117"/>
    </w:p>
    <w:p w14:paraId="5FFFE7AF" w14:textId="7672C6E7"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120" w:name="_Toc3557051"/>
      <w:bookmarkStart w:id="7121" w:name="_Toc34747301"/>
      <w:bookmarkStart w:id="7122" w:name="_Toc77102120"/>
      <w:r w:rsidRPr="00E956F7">
        <w:rPr>
          <w:rFonts w:eastAsia="Times New Roman"/>
          <w:szCs w:val="24"/>
        </w:rPr>
        <w:t xml:space="preserve">Weld </w:t>
      </w:r>
      <w:r w:rsidR="004A76E3">
        <w:rPr>
          <w:rFonts w:eastAsia="Times New Roman"/>
          <w:szCs w:val="24"/>
        </w:rPr>
        <w:t>p</w:t>
      </w:r>
      <w:r w:rsidRPr="00E956F7">
        <w:rPr>
          <w:rFonts w:eastAsia="Times New Roman"/>
          <w:szCs w:val="24"/>
        </w:rPr>
        <w:t>arameters</w:t>
      </w:r>
      <w:bookmarkEnd w:id="7120"/>
      <w:bookmarkEnd w:id="7121"/>
      <w:bookmarkEnd w:id="7122"/>
    </w:p>
    <w:p w14:paraId="393FAC5F" w14:textId="77777777" w:rsidR="00FC68DB" w:rsidRPr="00F54804" w:rsidRDefault="00FC68DB" w:rsidP="00B202D2">
      <w:pPr>
        <w:keepNext/>
        <w:rPr>
          <w:del w:id="7123" w:author="LUEJE Claudia" w:date="2023-06-26T17:59:00Z"/>
        </w:rPr>
      </w:pPr>
      <w:del w:id="7124" w:author="LUEJE Claudia" w:date="2023-06-26T17:59:00Z">
        <w:r w:rsidRPr="00F54804">
          <w:delText xml:space="preserve">The </w:delText>
        </w:r>
      </w:del>
      <w:r w:rsidR="00DF591D">
        <w:t xml:space="preserve">Parameters of </w:t>
      </w:r>
      <w:del w:id="7125" w:author="LUEJE Claudia" w:date="2023-06-26T17:59:00Z">
        <w:r w:rsidRPr="00F54804">
          <w:delText>the welds are the same for all of the three potential welds on the connection:</w:delText>
        </w:r>
      </w:del>
    </w:p>
    <w:p w14:paraId="2C45963D" w14:textId="43ECE452" w:rsidR="00DF591D" w:rsidRPr="00DF591D" w:rsidRDefault="00FC68DB" w:rsidP="00DF591D">
      <w:pPr>
        <w:pStyle w:val="BodyText"/>
      </w:pPr>
      <w:del w:id="7126" w:author="LUEJE Claudia" w:date="2023-06-26T17:59:00Z">
        <w:r w:rsidRPr="0013175B">
          <w:rPr>
            <w:sz w:val="24"/>
            <w:szCs w:val="28"/>
          </w:rPr>
          <w:delText>a</w:delText>
        </w:r>
        <w:r w:rsidRPr="0013175B">
          <w:rPr>
            <w:sz w:val="24"/>
            <w:szCs w:val="28"/>
            <w:vertAlign w:val="subscript"/>
          </w:rPr>
          <w:delText>i</w:delText>
        </w:r>
        <w:r w:rsidRPr="0013175B">
          <w:tab/>
        </w:r>
        <w:r w:rsidRPr="0013175B">
          <w:tab/>
          <w:delText>Thickness of the</w:delText>
        </w:r>
      </w:del>
      <w:ins w:id="7127" w:author="LUEJE Claudia" w:date="2023-06-26T17:59:00Z">
        <w:r w:rsidR="00DF591D">
          <w:t>K-joint</w:t>
        </w:r>
      </w:ins>
      <w:r w:rsidR="00DF591D">
        <w:t xml:space="preserve"> weld </w:t>
      </w:r>
      <w:del w:id="7128" w:author="LUEJE Claudia" w:date="2023-06-26T17:59:00Z">
        <w:r w:rsidRPr="0013175B">
          <w:delText>(a-value, throat)</w:delText>
        </w:r>
        <w:r w:rsidR="00C2620B">
          <w:delText>;</w:delText>
        </w:r>
      </w:del>
      <w:ins w:id="7129" w:author="LUEJE Claudia" w:date="2023-06-26T17:59:00Z">
        <w:r w:rsidR="00DF591D">
          <w:t xml:space="preserve">are shown in </w:t>
        </w:r>
        <w:r w:rsidR="00DF591D" w:rsidRPr="00DF591D">
          <w:rPr>
            <w:rStyle w:val="citefig"/>
          </w:rPr>
          <w:t>Figure 73</w:t>
        </w:r>
        <w:r w:rsidR="00DF591D">
          <w:t>.</w:t>
        </w:r>
      </w:ins>
    </w:p>
    <w:p w14:paraId="72000497" w14:textId="77777777" w:rsidR="00FC68DB" w:rsidRPr="0013175B" w:rsidRDefault="00FC68DB" w:rsidP="001513D1">
      <w:pPr>
        <w:pStyle w:val="ListBullet"/>
        <w:keepNext/>
        <w:numPr>
          <w:ilvl w:val="0"/>
          <w:numId w:val="9"/>
        </w:numPr>
        <w:rPr>
          <w:del w:id="7130" w:author="LUEJE Claudia" w:date="2023-06-26T17:59:00Z"/>
          <w:rFonts w:ascii="Cambria" w:hAnsi="Cambria"/>
          <w:lang w:val="en-GB"/>
        </w:rPr>
      </w:pPr>
      <w:del w:id="7131"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C2620B">
          <w:rPr>
            <w:rFonts w:ascii="Cambria" w:hAnsi="Cambria"/>
            <w:lang w:val="en-GB"/>
          </w:rPr>
          <w:delText>;</w:delText>
        </w:r>
      </w:del>
    </w:p>
    <w:p w14:paraId="05BCF6CA" w14:textId="77777777" w:rsidR="00FC68DB" w:rsidRPr="0013175B" w:rsidRDefault="007A2348" w:rsidP="001513D1">
      <w:pPr>
        <w:pStyle w:val="ListBullet"/>
        <w:keepNext/>
        <w:numPr>
          <w:ilvl w:val="0"/>
          <w:numId w:val="9"/>
        </w:numPr>
        <w:rPr>
          <w:del w:id="7132" w:author="LUEJE Claudia" w:date="2023-06-26T17:59:00Z"/>
          <w:rFonts w:ascii="Cambria" w:hAnsi="Cambria"/>
          <w:lang w:val="en-GB"/>
        </w:rPr>
      </w:pPr>
      <w:del w:id="7133" w:author="LUEJE Claudia" w:date="2023-06-26T17:59:00Z">
        <w:r w:rsidRPr="0013175B">
          <w:rPr>
            <w:noProof/>
          </w:rPr>
          <w:drawing>
            <wp:anchor distT="0" distB="0" distL="114300" distR="114300" simplePos="0" relativeHeight="251692032" behindDoc="1" locked="0" layoutInCell="1" allowOverlap="1" wp14:anchorId="69EAECB1" wp14:editId="748734DD">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2">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delText>β</w:delText>
        </w:r>
        <w:r w:rsidR="00FC68DB" w:rsidRPr="0013175B">
          <w:rPr>
            <w:rFonts w:ascii="Cambria" w:hAnsi="Cambria"/>
            <w:sz w:val="28"/>
            <w:szCs w:val="28"/>
            <w:vertAlign w:val="subscript"/>
            <w:lang w:val="en-GB"/>
          </w:rPr>
          <w:delText>i</w:delText>
        </w:r>
        <w:r w:rsidR="00FC68DB" w:rsidRPr="0013175B">
          <w:rPr>
            <w:rFonts w:ascii="Cambria" w:hAnsi="Cambria"/>
            <w:lang w:val="en-GB"/>
          </w:rPr>
          <w:tab/>
        </w:r>
        <w:r w:rsidR="00FC68DB" w:rsidRPr="0013175B">
          <w:rPr>
            <w:rFonts w:ascii="Cambria" w:hAnsi="Cambria"/>
            <w:lang w:val="en-GB"/>
          </w:rPr>
          <w:tab/>
          <w:delText>Weld angle</w:delText>
        </w:r>
        <w:r w:rsidR="00C2620B">
          <w:rPr>
            <w:rFonts w:ascii="Cambria" w:hAnsi="Cambria"/>
            <w:lang w:val="en-GB"/>
          </w:rPr>
          <w:delText>.</w:delText>
        </w:r>
      </w:del>
    </w:p>
    <w:p w14:paraId="77680454" w14:textId="3D546672" w:rsidR="001332BD" w:rsidRDefault="001B35E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134" w:author="LUEJE Claudia" w:date="2023-06-26T17:59:00Z"/>
          <w:szCs w:val="24"/>
        </w:rPr>
      </w:pPr>
      <w:del w:id="7135" w:author="LUEJE Claudia" w:date="2023-06-26T17:59:00Z">
        <w:r w:rsidRPr="00F54804">
          <w:br/>
        </w:r>
      </w:del>
      <w:ins w:id="7136" w:author="LUEJE Claudia" w:date="2023-06-26T17:59:00Z">
        <w:r w:rsidR="0055686F">
          <w:rPr>
            <w:szCs w:val="24"/>
          </w:rPr>
          <w:t>8329_ed1fig</w:t>
        </w:r>
        <w:r w:rsidR="001332BD" w:rsidRPr="00E956F7">
          <w:rPr>
            <w:szCs w:val="24"/>
          </w:rPr>
          <w:t>73.EPS</w:t>
        </w:r>
      </w:ins>
    </w:p>
    <w:p w14:paraId="555C6205" w14:textId="77777777" w:rsidR="00A87015" w:rsidRPr="00BB7251" w:rsidRDefault="00A87015" w:rsidP="00A87015">
      <w:pPr>
        <w:pStyle w:val="KeyTitle"/>
        <w:rPr>
          <w:ins w:id="7137" w:author="LUEJE Claudia" w:date="2023-06-26T17:59:00Z"/>
        </w:rPr>
      </w:pPr>
      <w:ins w:id="7138"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04A598B7" w14:textId="77777777" w:rsidTr="00B47C5C">
        <w:trPr>
          <w:ins w:id="7139" w:author="LUEJE Claudia" w:date="2023-06-26T17:59:00Z"/>
        </w:trPr>
        <w:tc>
          <w:tcPr>
            <w:tcW w:w="397" w:type="dxa"/>
            <w:shd w:val="clear" w:color="auto" w:fill="auto"/>
          </w:tcPr>
          <w:p w14:paraId="5F73024F" w14:textId="23E9A4E1" w:rsidR="00D71852" w:rsidRPr="00B62EE5" w:rsidRDefault="00D71852" w:rsidP="00D71852">
            <w:pPr>
              <w:pStyle w:val="KeyText"/>
              <w:rPr>
                <w:ins w:id="7140" w:author="LUEJE Claudia" w:date="2023-06-26T17:59:00Z"/>
              </w:rPr>
            </w:pPr>
            <w:ins w:id="7141" w:author="LUEJE Claudia" w:date="2023-06-26T17:59:00Z">
              <w:r w:rsidRPr="00B62EE5">
                <w:rPr>
                  <w:szCs w:val="24"/>
                </w:rPr>
                <w:t>—</w:t>
              </w:r>
            </w:ins>
          </w:p>
        </w:tc>
        <w:tc>
          <w:tcPr>
            <w:tcW w:w="596" w:type="dxa"/>
            <w:shd w:val="clear" w:color="auto" w:fill="auto"/>
          </w:tcPr>
          <w:p w14:paraId="5A2C6C43" w14:textId="5567188A" w:rsidR="00D71852" w:rsidRPr="00B62EE5" w:rsidRDefault="00D71852" w:rsidP="00D71852">
            <w:pPr>
              <w:pStyle w:val="KeyText"/>
              <w:rPr>
                <w:ins w:id="7142" w:author="LUEJE Claudia" w:date="2023-06-26T17:59:00Z"/>
              </w:rPr>
            </w:pPr>
            <w:ins w:id="7143" w:author="LUEJE Claudia" w:date="2023-06-26T17:59:00Z">
              <w:r w:rsidRPr="00B62EE5">
                <w:rPr>
                  <w:i/>
                  <w:szCs w:val="24"/>
                </w:rPr>
                <w:t>a</w:t>
              </w:r>
              <w:r w:rsidRPr="00B62EE5">
                <w:rPr>
                  <w:szCs w:val="24"/>
                  <w:vertAlign w:val="subscript"/>
                </w:rPr>
                <w:t>i</w:t>
              </w:r>
            </w:ins>
          </w:p>
        </w:tc>
        <w:tc>
          <w:tcPr>
            <w:tcW w:w="8759" w:type="dxa"/>
            <w:shd w:val="clear" w:color="auto" w:fill="auto"/>
          </w:tcPr>
          <w:p w14:paraId="75421ED4" w14:textId="75ADC0E4" w:rsidR="00D71852" w:rsidRPr="00B62EE5" w:rsidRDefault="00DF591D" w:rsidP="00D71852">
            <w:pPr>
              <w:pStyle w:val="KeyText"/>
              <w:rPr>
                <w:ins w:id="7144" w:author="LUEJE Claudia" w:date="2023-06-26T17:59:00Z"/>
              </w:rPr>
            </w:pPr>
            <w:ins w:id="7145" w:author="LUEJE Claudia" w:date="2023-06-26T17:59:00Z">
              <w:r w:rsidRPr="00B62EE5">
                <w:rPr>
                  <w:szCs w:val="24"/>
                </w:rPr>
                <w:t>t</w:t>
              </w:r>
              <w:r w:rsidR="00D71852" w:rsidRPr="00B62EE5">
                <w:rPr>
                  <w:szCs w:val="24"/>
                </w:rPr>
                <w:t>hickness of the weld (a-value, throat);</w:t>
              </w:r>
            </w:ins>
          </w:p>
        </w:tc>
      </w:tr>
      <w:tr w:rsidR="00D71852" w14:paraId="7148D346" w14:textId="77777777" w:rsidTr="00B47C5C">
        <w:trPr>
          <w:ins w:id="7146" w:author="LUEJE Claudia" w:date="2023-06-26T17:59:00Z"/>
        </w:trPr>
        <w:tc>
          <w:tcPr>
            <w:tcW w:w="397" w:type="dxa"/>
            <w:shd w:val="clear" w:color="auto" w:fill="auto"/>
          </w:tcPr>
          <w:p w14:paraId="5FE054F5" w14:textId="041F591B" w:rsidR="00D71852" w:rsidRDefault="00D71852" w:rsidP="00D71852">
            <w:pPr>
              <w:pStyle w:val="KeyText"/>
              <w:rPr>
                <w:ins w:id="7147" w:author="LUEJE Claudia" w:date="2023-06-26T17:59:00Z"/>
              </w:rPr>
            </w:pPr>
            <w:ins w:id="7148" w:author="LUEJE Claudia" w:date="2023-06-26T17:59:00Z">
              <w:r w:rsidRPr="0093596E">
                <w:rPr>
                  <w:szCs w:val="24"/>
                </w:rPr>
                <w:t>—</w:t>
              </w:r>
            </w:ins>
          </w:p>
        </w:tc>
        <w:tc>
          <w:tcPr>
            <w:tcW w:w="596" w:type="dxa"/>
            <w:shd w:val="clear" w:color="auto" w:fill="auto"/>
          </w:tcPr>
          <w:p w14:paraId="3C2828D9" w14:textId="41AA1449" w:rsidR="00D71852" w:rsidRDefault="00D71852" w:rsidP="00D71852">
            <w:pPr>
              <w:pStyle w:val="KeyText"/>
              <w:rPr>
                <w:ins w:id="7149" w:author="LUEJE Claudia" w:date="2023-06-26T17:59:00Z"/>
              </w:rPr>
            </w:pPr>
            <w:ins w:id="7150" w:author="LUEJE Claudia" w:date="2023-06-26T17:59:00Z">
              <w:r w:rsidRPr="00DF591D">
                <w:rPr>
                  <w:i/>
                  <w:szCs w:val="24"/>
                </w:rPr>
                <w:t>d</w:t>
              </w:r>
              <w:r w:rsidRPr="0093596E">
                <w:rPr>
                  <w:szCs w:val="24"/>
                  <w:vertAlign w:val="subscript"/>
                </w:rPr>
                <w:t>i</w:t>
              </w:r>
            </w:ins>
          </w:p>
        </w:tc>
        <w:tc>
          <w:tcPr>
            <w:tcW w:w="8759" w:type="dxa"/>
            <w:shd w:val="clear" w:color="auto" w:fill="auto"/>
          </w:tcPr>
          <w:p w14:paraId="6BB3F19C" w14:textId="65F55824" w:rsidR="00D71852" w:rsidRDefault="00DF591D" w:rsidP="00D71852">
            <w:pPr>
              <w:pStyle w:val="KeyText"/>
              <w:rPr>
                <w:ins w:id="7151" w:author="LUEJE Claudia" w:date="2023-06-26T17:59:00Z"/>
              </w:rPr>
            </w:pPr>
            <w:ins w:id="7152" w:author="LUEJE Claudia" w:date="2023-06-26T17:59:00Z">
              <w:r>
                <w:rPr>
                  <w:szCs w:val="24"/>
                </w:rPr>
                <w:t>d</w:t>
              </w:r>
              <w:r w:rsidR="00D71852" w:rsidRPr="0093596E">
                <w:rPr>
                  <w:szCs w:val="24"/>
                </w:rPr>
                <w:t>epth of the penetration;</w:t>
              </w:r>
            </w:ins>
          </w:p>
        </w:tc>
      </w:tr>
      <w:tr w:rsidR="00D71852" w14:paraId="5DCF6478" w14:textId="77777777" w:rsidTr="00B47C5C">
        <w:trPr>
          <w:ins w:id="7153" w:author="LUEJE Claudia" w:date="2023-06-26T17:59:00Z"/>
        </w:trPr>
        <w:tc>
          <w:tcPr>
            <w:tcW w:w="397" w:type="dxa"/>
            <w:shd w:val="clear" w:color="auto" w:fill="auto"/>
          </w:tcPr>
          <w:p w14:paraId="11DE09F6" w14:textId="04CF5F32" w:rsidR="00D71852" w:rsidRDefault="00D71852" w:rsidP="00D71852">
            <w:pPr>
              <w:pStyle w:val="KeyText"/>
              <w:rPr>
                <w:ins w:id="7154" w:author="LUEJE Claudia" w:date="2023-06-26T17:59:00Z"/>
              </w:rPr>
            </w:pPr>
            <w:ins w:id="7155" w:author="LUEJE Claudia" w:date="2023-06-26T17:59:00Z">
              <w:r w:rsidRPr="0093596E">
                <w:rPr>
                  <w:szCs w:val="24"/>
                </w:rPr>
                <w:t>—</w:t>
              </w:r>
            </w:ins>
          </w:p>
        </w:tc>
        <w:tc>
          <w:tcPr>
            <w:tcW w:w="596" w:type="dxa"/>
            <w:shd w:val="clear" w:color="auto" w:fill="auto"/>
          </w:tcPr>
          <w:p w14:paraId="0E30DAA4" w14:textId="2283A907" w:rsidR="00D71852" w:rsidRDefault="00D71852" w:rsidP="00D71852">
            <w:pPr>
              <w:pStyle w:val="KeyText"/>
              <w:rPr>
                <w:ins w:id="7156" w:author="LUEJE Claudia" w:date="2023-06-26T17:59:00Z"/>
              </w:rPr>
            </w:pPr>
            <w:ins w:id="7157" w:author="LUEJE Claudia" w:date="2023-06-26T17:59:00Z">
              <w:r w:rsidRPr="00DF591D">
                <w:rPr>
                  <w:i/>
                  <w:szCs w:val="24"/>
                </w:rPr>
                <w:t>β</w:t>
              </w:r>
              <w:r w:rsidRPr="0093596E">
                <w:rPr>
                  <w:szCs w:val="24"/>
                  <w:vertAlign w:val="subscript"/>
                </w:rPr>
                <w:t>i</w:t>
              </w:r>
            </w:ins>
          </w:p>
        </w:tc>
        <w:tc>
          <w:tcPr>
            <w:tcW w:w="8759" w:type="dxa"/>
            <w:shd w:val="clear" w:color="auto" w:fill="auto"/>
          </w:tcPr>
          <w:p w14:paraId="034088DE" w14:textId="7E034283" w:rsidR="00D71852" w:rsidRDefault="00DF591D" w:rsidP="00D71852">
            <w:pPr>
              <w:pStyle w:val="KeyText"/>
              <w:rPr>
                <w:ins w:id="7158" w:author="LUEJE Claudia" w:date="2023-06-26T17:59:00Z"/>
              </w:rPr>
            </w:pPr>
            <w:ins w:id="7159" w:author="LUEJE Claudia" w:date="2023-06-26T17:59:00Z">
              <w:r>
                <w:rPr>
                  <w:szCs w:val="24"/>
                </w:rPr>
                <w:t>w</w:t>
              </w:r>
              <w:r w:rsidR="00D71852" w:rsidRPr="0093596E">
                <w:rPr>
                  <w:szCs w:val="24"/>
                </w:rPr>
                <w:t>eld angle.</w:t>
              </w:r>
            </w:ins>
          </w:p>
        </w:tc>
      </w:tr>
    </w:tbl>
    <w:p w14:paraId="66A5B4D6" w14:textId="0203F814" w:rsidR="001332BD" w:rsidRPr="00E956F7" w:rsidRDefault="00E4158E">
      <w:pPr>
        <w:pStyle w:val="Figuretitle0"/>
        <w:autoSpaceDE w:val="0"/>
        <w:autoSpaceDN w:val="0"/>
        <w:adjustRightInd w:val="0"/>
        <w:outlineLvl w:val="0"/>
        <w:rPr>
          <w:szCs w:val="24"/>
        </w:rPr>
      </w:pPr>
      <w:bookmarkStart w:id="7160" w:name="_Toc110532332"/>
      <w:r w:rsidRPr="00E956F7">
        <w:rPr>
          <w:szCs w:val="24"/>
        </w:rPr>
        <w:t>Figure</w:t>
      </w:r>
      <w:del w:id="7161" w:author="LUEJE Claudia" w:date="2023-06-26T17:59:00Z">
        <w:r w:rsidR="007A2348">
          <w:delText xml:space="preserve"> </w:delText>
        </w:r>
        <w:r w:rsidR="007A2348">
          <w:fldChar w:fldCharType="begin"/>
        </w:r>
        <w:r w:rsidR="007A2348">
          <w:delInstrText xml:space="preserve"> SEQ Figure \* ARABIC </w:delInstrText>
        </w:r>
        <w:r w:rsidR="007A2348">
          <w:fldChar w:fldCharType="separate"/>
        </w:r>
        <w:r w:rsidR="0067475A">
          <w:rPr>
            <w:noProof/>
          </w:rPr>
          <w:delText>70</w:delText>
        </w:r>
        <w:r w:rsidR="007A2348">
          <w:fldChar w:fldCharType="end"/>
        </w:r>
      </w:del>
      <w:ins w:id="7162" w:author="LUEJE Claudia" w:date="2023-06-26T17:59:00Z">
        <w:r w:rsidRPr="00E956F7">
          <w:rPr>
            <w:szCs w:val="24"/>
          </w:rPr>
          <w:t> </w:t>
        </w:r>
        <w:r w:rsidR="001332BD" w:rsidRPr="00E956F7">
          <w:rPr>
            <w:szCs w:val="24"/>
          </w:rPr>
          <w:t>73</w:t>
        </w:r>
      </w:ins>
      <w:r w:rsidR="0040739D" w:rsidRPr="00E956F7">
        <w:rPr>
          <w:szCs w:val="24"/>
        </w:rPr>
        <w:t xml:space="preserve"> </w:t>
      </w:r>
      <w:r w:rsidR="001332BD" w:rsidRPr="00E956F7">
        <w:rPr>
          <w:szCs w:val="24"/>
        </w:rPr>
        <w:t>— Parameters of K-</w:t>
      </w:r>
      <w:r w:rsidR="00DF591D">
        <w:rPr>
          <w:szCs w:val="24"/>
        </w:rPr>
        <w:t>j</w:t>
      </w:r>
      <w:r w:rsidR="001332BD" w:rsidRPr="00E956F7">
        <w:rPr>
          <w:szCs w:val="24"/>
        </w:rPr>
        <w:t xml:space="preserve">oint </w:t>
      </w:r>
      <w:r w:rsidR="00DF591D">
        <w:rPr>
          <w:szCs w:val="24"/>
        </w:rPr>
        <w:t>w</w:t>
      </w:r>
      <w:r w:rsidR="001332BD" w:rsidRPr="00E956F7">
        <w:rPr>
          <w:szCs w:val="24"/>
        </w:rPr>
        <w:t>eld</w:t>
      </w:r>
      <w:bookmarkEnd w:id="7160"/>
    </w:p>
    <w:p w14:paraId="4DF481EE" w14:textId="4CD84B38" w:rsidR="00DF591D" w:rsidRDefault="001332BD">
      <w:pPr>
        <w:pStyle w:val="BodyText"/>
        <w:autoSpaceDE w:val="0"/>
        <w:autoSpaceDN w:val="0"/>
        <w:adjustRightInd w:val="0"/>
        <w:rPr>
          <w:szCs w:val="24"/>
        </w:rPr>
      </w:pPr>
      <w:r w:rsidRPr="00E956F7">
        <w:rPr>
          <w:szCs w:val="24"/>
        </w:rPr>
        <w:t xml:space="preserve">For the penetration, the ratio </w:t>
      </w:r>
      <w:r w:rsidRPr="00DF591D">
        <w:rPr>
          <w:i/>
          <w:szCs w:val="24"/>
        </w:rPr>
        <w:t>η</w:t>
      </w:r>
      <w:r w:rsidRPr="00E956F7">
        <w:rPr>
          <w:szCs w:val="24"/>
          <w:vertAlign w:val="subscript"/>
        </w:rPr>
        <w:t>i</w:t>
      </w:r>
      <w:r w:rsidRPr="00E956F7">
        <w:rPr>
          <w:szCs w:val="24"/>
        </w:rPr>
        <w:t xml:space="preserve"> of the penetration depth to the sheet thickness is specified inside the χMCF file. This is computed by</w:t>
      </w:r>
      <w:del w:id="7163" w:author="LUEJE Claudia" w:date="2023-06-26T17:59:00Z">
        <w:r w:rsidR="00FC68DB" w:rsidRPr="00F54804">
          <w:delText xml:space="preserve"> </w:delText>
        </w:r>
        <w:r w:rsidR="00DE0BBC" w:rsidRPr="007055D9">
          <w:rPr>
            <w:noProof/>
            <w:position w:val="-32"/>
          </w:rPr>
          <w:object w:dxaOrig="1240" w:dyaOrig="700" w14:anchorId="6D50B90E">
            <v:shape id="_x0000_i1076" type="#_x0000_t75" alt="" style="width:63.15pt;height:37.55pt;mso-width-percent:0;mso-height-percent:0;mso-width-percent:0;mso-height-percent:0" o:ole="">
              <v:imagedata r:id="rId102" o:title=""/>
            </v:shape>
            <o:OLEObject Type="Embed" ProgID="Equation.3" ShapeID="_x0000_i1076" DrawAspect="Content" ObjectID="_1749310289" r:id="rId143"/>
          </w:object>
        </w:r>
        <w:r w:rsidR="00FC68DB" w:rsidRPr="00F54804">
          <w:delText xml:space="preserve"> where index </w:delText>
        </w:r>
        <w:r w:rsidR="00FC68DB" w:rsidRPr="00F54804">
          <w:rPr>
            <w:rStyle w:val="TextZchn"/>
            <w:rFonts w:ascii="Cambria" w:eastAsia="Calibri" w:hAnsi="Cambria"/>
            <w:i/>
          </w:rPr>
          <w:delText>i</w:delText>
        </w:r>
        <w:r w:rsidR="00FC68DB" w:rsidRPr="00F54804">
          <w:rPr>
            <w:i/>
          </w:rPr>
          <w:delText xml:space="preserve"> </w:delText>
        </w:r>
        <w:r w:rsidR="00FC68DB" w:rsidRPr="00F54804">
          <w:delText xml:space="preserve">is specifying the weld index and index </w:delText>
        </w:r>
        <w:r w:rsidR="00FC68DB" w:rsidRPr="00F54804">
          <w:rPr>
            <w:rStyle w:val="TextZchn"/>
            <w:rFonts w:ascii="Cambria" w:eastAsia="Calibri" w:hAnsi="Cambria"/>
            <w:i/>
          </w:rPr>
          <w:delText xml:space="preserve">j </w:delText>
        </w:r>
        <w:r w:rsidR="00FC68DB" w:rsidRPr="005C2D94">
          <w:delText>is defined by the sheet index of the welded sheet related to the weld.</w:delText>
        </w:r>
      </w:del>
    </w:p>
    <w:p w14:paraId="39786730" w14:textId="77777777" w:rsidR="00DF591D" w:rsidRDefault="0040739D" w:rsidP="00DF591D">
      <w:pPr>
        <w:pStyle w:val="Formula"/>
        <w:rPr>
          <w:ins w:id="7164" w:author="LUEJE Claudia" w:date="2023-06-26T17:59:00Z"/>
        </w:rPr>
      </w:pPr>
      <w:ins w:id="7165" w:author="LUEJE Claudia" w:date="2023-06-26T17:59:00Z">
        <w:r w:rsidRPr="00E956F7">
          <w:object w:dxaOrig="1359" w:dyaOrig="700" w14:anchorId="612BC9DE">
            <v:shape id="_x0000_i1039" type="#_x0000_t75" style="width:68pt;height:34.9pt" o:ole="">
              <v:imagedata r:id="rId144" o:title=""/>
            </v:shape>
            <o:OLEObject Type="Embed" ProgID="Equation.DSMT4" ShapeID="_x0000_i1039" DrawAspect="Content" ObjectID="_1749310290" r:id="rId145"/>
          </w:object>
        </w:r>
        <w:r w:rsidRPr="00E956F7">
          <w:t xml:space="preserve"> </w:t>
        </w:r>
      </w:ins>
    </w:p>
    <w:p w14:paraId="1598ADC2" w14:textId="77777777" w:rsidR="00DB4B9E" w:rsidRDefault="00DB4B9E" w:rsidP="006713A7">
      <w:pPr>
        <w:pStyle w:val="BodyText"/>
        <w:rPr>
          <w:ins w:id="7166" w:author="LUEJE Claudia" w:date="2023-06-26T17:59:00Z"/>
        </w:rPr>
      </w:pPr>
      <w:ins w:id="7167" w:author="LUEJE Claudia" w:date="2023-06-26T17:59:00Z">
        <w:r>
          <w:t>where</w:t>
        </w:r>
      </w:ins>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DB4B9E" w:rsidRPr="00B62EE5" w14:paraId="6133D77C" w14:textId="77777777" w:rsidTr="00DB4B9E">
        <w:trPr>
          <w:ins w:id="7168" w:author="LUEJE Claudia" w:date="2023-06-26T17:59:00Z"/>
        </w:trPr>
        <w:tc>
          <w:tcPr>
            <w:tcW w:w="397" w:type="dxa"/>
            <w:shd w:val="clear" w:color="auto" w:fill="auto"/>
          </w:tcPr>
          <w:p w14:paraId="1D4EB848" w14:textId="77777777" w:rsidR="00DB4B9E" w:rsidRPr="00B62EE5" w:rsidRDefault="00DB4B9E" w:rsidP="003025D9">
            <w:pPr>
              <w:pStyle w:val="BodyText"/>
              <w:rPr>
                <w:ins w:id="7169" w:author="LUEJE Claudia" w:date="2023-06-26T17:59:00Z"/>
              </w:rPr>
            </w:pPr>
            <w:ins w:id="7170" w:author="LUEJE Claudia" w:date="2023-06-26T17:59:00Z">
              <w:r w:rsidRPr="00B62EE5">
                <w:t> </w:t>
              </w:r>
            </w:ins>
          </w:p>
        </w:tc>
        <w:tc>
          <w:tcPr>
            <w:tcW w:w="397" w:type="dxa"/>
            <w:shd w:val="clear" w:color="auto" w:fill="auto"/>
          </w:tcPr>
          <w:p w14:paraId="7000739A" w14:textId="35218E5E" w:rsidR="00DB4B9E" w:rsidRPr="00B62EE5" w:rsidRDefault="00DB4B9E" w:rsidP="003025D9">
            <w:pPr>
              <w:pStyle w:val="BodyText"/>
              <w:rPr>
                <w:ins w:id="7171" w:author="LUEJE Claudia" w:date="2023-06-26T17:59:00Z"/>
                <w:i/>
              </w:rPr>
            </w:pPr>
            <w:ins w:id="7172" w:author="LUEJE Claudia" w:date="2023-06-26T17:59:00Z">
              <w:r w:rsidRPr="00B62EE5">
                <w:rPr>
                  <w:i/>
                </w:rPr>
                <w:t>i</w:t>
              </w:r>
            </w:ins>
          </w:p>
        </w:tc>
        <w:tc>
          <w:tcPr>
            <w:tcW w:w="8959" w:type="dxa"/>
            <w:shd w:val="clear" w:color="auto" w:fill="auto"/>
          </w:tcPr>
          <w:p w14:paraId="5C5FC5CB" w14:textId="568F0EBF" w:rsidR="00DB4B9E" w:rsidRPr="00B62EE5" w:rsidRDefault="00DB4B9E" w:rsidP="003025D9">
            <w:pPr>
              <w:pStyle w:val="BodyText"/>
              <w:rPr>
                <w:ins w:id="7173" w:author="LUEJE Claudia" w:date="2023-06-26T17:59:00Z"/>
              </w:rPr>
            </w:pPr>
            <w:ins w:id="7174" w:author="LUEJE Claudia" w:date="2023-06-26T17:59:00Z">
              <w:r w:rsidRPr="00B62EE5">
                <w:t>is the weld index;</w:t>
              </w:r>
            </w:ins>
          </w:p>
        </w:tc>
      </w:tr>
      <w:tr w:rsidR="00DB4B9E" w14:paraId="5446F196" w14:textId="77777777" w:rsidTr="00DB4B9E">
        <w:trPr>
          <w:ins w:id="7175" w:author="LUEJE Claudia" w:date="2023-06-26T17:59:00Z"/>
        </w:trPr>
        <w:tc>
          <w:tcPr>
            <w:tcW w:w="397" w:type="dxa"/>
            <w:shd w:val="clear" w:color="auto" w:fill="auto"/>
          </w:tcPr>
          <w:p w14:paraId="1CDE889D" w14:textId="77777777" w:rsidR="00DB4B9E" w:rsidRDefault="00DB4B9E" w:rsidP="003025D9">
            <w:pPr>
              <w:pStyle w:val="BodyText"/>
              <w:rPr>
                <w:ins w:id="7176" w:author="LUEJE Claudia" w:date="2023-06-26T17:59:00Z"/>
              </w:rPr>
            </w:pPr>
            <w:ins w:id="7177" w:author="LUEJE Claudia" w:date="2023-06-26T17:59:00Z">
              <w:r>
                <w:t> </w:t>
              </w:r>
            </w:ins>
          </w:p>
        </w:tc>
        <w:tc>
          <w:tcPr>
            <w:tcW w:w="397" w:type="dxa"/>
            <w:shd w:val="clear" w:color="auto" w:fill="auto"/>
          </w:tcPr>
          <w:p w14:paraId="202BBD56" w14:textId="59952605" w:rsidR="00DB4B9E" w:rsidRPr="00DB4B9E" w:rsidRDefault="00DB4B9E" w:rsidP="003025D9">
            <w:pPr>
              <w:pStyle w:val="BodyText"/>
              <w:rPr>
                <w:ins w:id="7178" w:author="LUEJE Claudia" w:date="2023-06-26T17:59:00Z"/>
                <w:i/>
              </w:rPr>
            </w:pPr>
            <w:ins w:id="7179" w:author="LUEJE Claudia" w:date="2023-06-26T17:59:00Z">
              <w:r w:rsidRPr="00DB4B9E">
                <w:rPr>
                  <w:i/>
                </w:rPr>
                <w:t>j</w:t>
              </w:r>
            </w:ins>
          </w:p>
        </w:tc>
        <w:tc>
          <w:tcPr>
            <w:tcW w:w="8959" w:type="dxa"/>
            <w:shd w:val="clear" w:color="auto" w:fill="auto"/>
          </w:tcPr>
          <w:p w14:paraId="490B5EF6" w14:textId="2993156A" w:rsidR="00DB4B9E" w:rsidRDefault="00DB4B9E" w:rsidP="003025D9">
            <w:pPr>
              <w:pStyle w:val="BodyText"/>
              <w:rPr>
                <w:ins w:id="7180" w:author="LUEJE Claudia" w:date="2023-06-26T17:59:00Z"/>
              </w:rPr>
            </w:pPr>
            <w:ins w:id="7181" w:author="LUEJE Claudia" w:date="2023-06-26T17:59:00Z">
              <w:r>
                <w:t>is the sheet index of the welded sheet related to the weld.</w:t>
              </w:r>
            </w:ins>
          </w:p>
        </w:tc>
      </w:tr>
    </w:tbl>
    <w:p w14:paraId="02A8823A" w14:textId="3417BFCC" w:rsidR="00DB4B9E" w:rsidRPr="00E956F7" w:rsidRDefault="00DB4B9E">
      <w:pPr>
        <w:pStyle w:val="BodyText"/>
        <w:autoSpaceDE w:val="0"/>
        <w:autoSpaceDN w:val="0"/>
        <w:adjustRightInd w:val="0"/>
        <w:rPr>
          <w:ins w:id="7182" w:author="LUEJE Claudia" w:date="2023-06-26T17:59:00Z"/>
          <w:szCs w:val="24"/>
        </w:rPr>
      </w:pPr>
    </w:p>
    <w:p w14:paraId="20CA7AF0" w14:textId="77777777" w:rsidR="00FC68DB" w:rsidRDefault="001332BD" w:rsidP="00701FF5">
      <w:pPr>
        <w:keepNext/>
        <w:spacing w:line="240" w:lineRule="auto"/>
        <w:rPr>
          <w:del w:id="7183" w:author="LUEJE Claudia" w:date="2023-06-26T17:59:00Z"/>
        </w:rPr>
      </w:pPr>
      <w:r w:rsidRPr="00E956F7">
        <w:rPr>
          <w:szCs w:val="24"/>
        </w:rPr>
        <w:t>The following parameters can be specified for the K-</w:t>
      </w:r>
      <w:r w:rsidR="00DF591D">
        <w:rPr>
          <w:szCs w:val="24"/>
        </w:rPr>
        <w:t>j</w:t>
      </w:r>
      <w:r w:rsidRPr="00E956F7">
        <w:rPr>
          <w:szCs w:val="24"/>
        </w:rPr>
        <w:t>oint</w:t>
      </w:r>
      <w:del w:id="7184" w:author="LUEJE Claudia" w:date="2023-06-26T17:59:00Z">
        <w:r w:rsidR="00FC68DB" w:rsidRPr="00BD52D7">
          <w:delText>:</w:delText>
        </w:r>
      </w:del>
    </w:p>
    <w:p w14:paraId="64D8394D" w14:textId="12DB09A1" w:rsidR="001332BD" w:rsidRPr="00E956F7" w:rsidRDefault="00DB4B9E">
      <w:pPr>
        <w:pStyle w:val="BodyText"/>
        <w:autoSpaceDE w:val="0"/>
        <w:autoSpaceDN w:val="0"/>
        <w:adjustRightInd w:val="0"/>
        <w:rPr>
          <w:ins w:id="7185" w:author="LUEJE Claudia" w:date="2023-06-26T17:59:00Z"/>
          <w:szCs w:val="24"/>
        </w:rPr>
      </w:pPr>
      <w:ins w:id="7186" w:author="LUEJE Claudia" w:date="2023-06-26T17:59:00Z">
        <w:r>
          <w:rPr>
            <w:szCs w:val="24"/>
          </w:rPr>
          <w:t xml:space="preserve"> as shown in </w:t>
        </w:r>
      </w:ins>
      <w:bookmarkStart w:id="7187" w:name="_Toc110532465"/>
      <w:r w:rsidRPr="00DB4B9E">
        <w:rPr>
          <w:rStyle w:val="citetbl"/>
        </w:rPr>
        <w:t xml:space="preserve">Table </w:t>
      </w:r>
      <w:del w:id="7188"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117</w:delText>
        </w:r>
        <w:r w:rsidR="00890926" w:rsidRPr="00F54804">
          <w:fldChar w:fldCharType="end"/>
        </w:r>
      </w:del>
      <w:ins w:id="7189" w:author="LUEJE Claudia" w:date="2023-06-26T17:59:00Z">
        <w:r w:rsidRPr="00DB4B9E">
          <w:rPr>
            <w:rStyle w:val="citetbl"/>
          </w:rPr>
          <w:t>117</w:t>
        </w:r>
        <w:r w:rsidR="001332BD" w:rsidRPr="00E956F7">
          <w:rPr>
            <w:szCs w:val="24"/>
          </w:rPr>
          <w:t>:</w:t>
        </w:r>
      </w:ins>
    </w:p>
    <w:p w14:paraId="561B2240" w14:textId="66DF859D" w:rsidR="001332BD" w:rsidRPr="00E956F7" w:rsidRDefault="006F39DE">
      <w:pPr>
        <w:pStyle w:val="Tabletitle"/>
        <w:autoSpaceDE w:val="0"/>
        <w:autoSpaceDN w:val="0"/>
        <w:adjustRightInd w:val="0"/>
        <w:outlineLvl w:val="0"/>
        <w:rPr>
          <w:szCs w:val="24"/>
        </w:rPr>
      </w:pPr>
      <w:ins w:id="7190" w:author="LUEJE Claudia" w:date="2023-06-26T17:59:00Z">
        <w:r w:rsidRPr="00E956F7">
          <w:rPr>
            <w:szCs w:val="24"/>
          </w:rPr>
          <w:t>Table </w:t>
        </w:r>
        <w:r w:rsidR="001332BD" w:rsidRPr="00E956F7">
          <w:rPr>
            <w:szCs w:val="24"/>
          </w:rPr>
          <w:t>117</w:t>
        </w:r>
      </w:ins>
      <w:r w:rsidR="001332BD" w:rsidRPr="00E956F7">
        <w:rPr>
          <w:szCs w:val="24"/>
        </w:rPr>
        <w:t xml:space="preserve"> — Parameters of K-</w:t>
      </w:r>
      <w:r w:rsidR="00DB4B9E">
        <w:rPr>
          <w:szCs w:val="24"/>
        </w:rPr>
        <w:t>j</w:t>
      </w:r>
      <w:r w:rsidR="001332BD" w:rsidRPr="00E956F7">
        <w:rPr>
          <w:szCs w:val="24"/>
        </w:rPr>
        <w:t>oint</w:t>
      </w:r>
      <w:bookmarkEnd w:id="7187"/>
    </w:p>
    <w:tbl>
      <w:tblPr>
        <w:tblW w:w="863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408"/>
        <w:gridCol w:w="1300"/>
        <w:gridCol w:w="1401"/>
        <w:gridCol w:w="1474"/>
        <w:gridCol w:w="1474"/>
        <w:gridCol w:w="1580"/>
      </w:tblGrid>
      <w:tr w:rsidR="001332BD" w:rsidRPr="00B62EE5" w14:paraId="7E7EF631" w14:textId="77777777" w:rsidTr="009E00ED">
        <w:trPr>
          <w:jc w:val="center"/>
        </w:trPr>
        <w:tc>
          <w:tcPr>
            <w:tcW w:w="1408" w:type="dxa"/>
            <w:tcBorders>
              <w:top w:val="single" w:sz="12" w:space="0" w:color="auto"/>
              <w:bottom w:val="single" w:sz="12" w:space="0" w:color="auto"/>
            </w:tcBorders>
            <w:shd w:val="clear" w:color="auto" w:fill="F3F3F3"/>
            <w:vAlign w:val="bottom"/>
          </w:tcPr>
          <w:p w14:paraId="4C44B669" w14:textId="113D1CC3" w:rsidR="001332BD" w:rsidRPr="00B62EE5" w:rsidRDefault="001332BD" w:rsidP="0040739D">
            <w:pPr>
              <w:pStyle w:val="Tableheader"/>
              <w:autoSpaceDE w:val="0"/>
              <w:autoSpaceDN w:val="0"/>
              <w:adjustRightInd w:val="0"/>
              <w:rPr>
                <w:b/>
              </w:rPr>
            </w:pPr>
            <w:r w:rsidRPr="00B62EE5">
              <w:rPr>
                <w:b/>
                <w:szCs w:val="24"/>
              </w:rPr>
              <w:t>Parameter</w:t>
            </w:r>
          </w:p>
        </w:tc>
        <w:tc>
          <w:tcPr>
            <w:tcW w:w="1300" w:type="dxa"/>
            <w:tcBorders>
              <w:top w:val="single" w:sz="12" w:space="0" w:color="auto"/>
              <w:bottom w:val="single" w:sz="12" w:space="0" w:color="auto"/>
            </w:tcBorders>
            <w:shd w:val="clear" w:color="auto" w:fill="F3F3F3"/>
            <w:vAlign w:val="bottom"/>
          </w:tcPr>
          <w:p w14:paraId="0316B137" w14:textId="1E62C8D6" w:rsidR="001332BD" w:rsidRPr="00B62EE5" w:rsidRDefault="001332BD" w:rsidP="0040739D">
            <w:pPr>
              <w:pStyle w:val="Tableheader"/>
              <w:autoSpaceDE w:val="0"/>
              <w:autoSpaceDN w:val="0"/>
              <w:adjustRightInd w:val="0"/>
              <w:rPr>
                <w:b/>
              </w:rPr>
            </w:pPr>
            <w:r w:rsidRPr="00B62EE5">
              <w:rPr>
                <w:b/>
                <w:szCs w:val="24"/>
              </w:rPr>
              <w:t>χMCF-Key</w:t>
            </w:r>
          </w:p>
        </w:tc>
        <w:tc>
          <w:tcPr>
            <w:tcW w:w="1401" w:type="dxa"/>
            <w:tcBorders>
              <w:top w:val="single" w:sz="12" w:space="0" w:color="auto"/>
              <w:bottom w:val="single" w:sz="12" w:space="0" w:color="auto"/>
            </w:tcBorders>
            <w:shd w:val="clear" w:color="auto" w:fill="F3F3F3"/>
            <w:vAlign w:val="bottom"/>
          </w:tcPr>
          <w:p w14:paraId="18994102" w14:textId="3CA5F86C" w:rsidR="001332BD" w:rsidRPr="00B62EE5" w:rsidRDefault="001332BD" w:rsidP="0040739D">
            <w:pPr>
              <w:pStyle w:val="Tableheader"/>
              <w:autoSpaceDE w:val="0"/>
              <w:autoSpaceDN w:val="0"/>
              <w:adjustRightInd w:val="0"/>
              <w:rPr>
                <w:b/>
              </w:rPr>
            </w:pPr>
            <w:r w:rsidRPr="00B62EE5">
              <w:rPr>
                <w:b/>
                <w:szCs w:val="24"/>
              </w:rPr>
              <w:t>Multiplicity</w:t>
            </w:r>
          </w:p>
        </w:tc>
        <w:tc>
          <w:tcPr>
            <w:tcW w:w="1474" w:type="dxa"/>
            <w:tcBorders>
              <w:top w:val="single" w:sz="12" w:space="0" w:color="auto"/>
              <w:bottom w:val="single" w:sz="12" w:space="0" w:color="auto"/>
            </w:tcBorders>
            <w:shd w:val="clear" w:color="auto" w:fill="F3F3F3"/>
            <w:vAlign w:val="bottom"/>
          </w:tcPr>
          <w:p w14:paraId="4A5F9BC8" w14:textId="64A0412C" w:rsidR="001332BD" w:rsidRPr="00B62EE5" w:rsidRDefault="001332BD" w:rsidP="0040739D">
            <w:pPr>
              <w:pStyle w:val="Tableheader"/>
              <w:autoSpaceDE w:val="0"/>
              <w:autoSpaceDN w:val="0"/>
              <w:adjustRightInd w:val="0"/>
              <w:rPr>
                <w:b/>
              </w:rPr>
            </w:pPr>
            <w:r w:rsidRPr="00B62EE5">
              <w:rPr>
                <w:b/>
                <w:szCs w:val="24"/>
              </w:rPr>
              <w:t xml:space="preserve">Value </w:t>
            </w:r>
            <w:r w:rsidR="00DB4B9E" w:rsidRPr="00B62EE5">
              <w:rPr>
                <w:b/>
                <w:szCs w:val="24"/>
              </w:rPr>
              <w:t>r</w:t>
            </w:r>
            <w:r w:rsidRPr="00B62EE5">
              <w:rPr>
                <w:b/>
                <w:szCs w:val="24"/>
              </w:rPr>
              <w:t>ange</w:t>
            </w:r>
          </w:p>
        </w:tc>
        <w:tc>
          <w:tcPr>
            <w:tcW w:w="1474" w:type="dxa"/>
            <w:tcBorders>
              <w:top w:val="single" w:sz="12" w:space="0" w:color="auto"/>
              <w:bottom w:val="single" w:sz="12" w:space="0" w:color="auto"/>
            </w:tcBorders>
            <w:shd w:val="clear" w:color="auto" w:fill="F3F3F3"/>
            <w:vAlign w:val="bottom"/>
          </w:tcPr>
          <w:p w14:paraId="50E81F06" w14:textId="787D5990" w:rsidR="001332BD" w:rsidRPr="00B62EE5" w:rsidRDefault="001332BD" w:rsidP="0040739D">
            <w:pPr>
              <w:pStyle w:val="Tableheader"/>
              <w:autoSpaceDE w:val="0"/>
              <w:autoSpaceDN w:val="0"/>
              <w:adjustRightInd w:val="0"/>
              <w:rPr>
                <w:b/>
              </w:rPr>
            </w:pPr>
            <w:r w:rsidRPr="00B62EE5">
              <w:rPr>
                <w:b/>
                <w:szCs w:val="24"/>
              </w:rPr>
              <w:t>Use</w:t>
            </w:r>
          </w:p>
        </w:tc>
        <w:tc>
          <w:tcPr>
            <w:tcW w:w="1580" w:type="dxa"/>
            <w:tcBorders>
              <w:top w:val="single" w:sz="12" w:space="0" w:color="auto"/>
              <w:bottom w:val="single" w:sz="12" w:space="0" w:color="auto"/>
            </w:tcBorders>
            <w:shd w:val="clear" w:color="auto" w:fill="F3F3F3"/>
            <w:vAlign w:val="bottom"/>
          </w:tcPr>
          <w:p w14:paraId="73FAFB13" w14:textId="2878BC4C" w:rsidR="001332BD" w:rsidRPr="00B62EE5" w:rsidRDefault="001332BD" w:rsidP="0040739D">
            <w:pPr>
              <w:pStyle w:val="Tableheader"/>
              <w:autoSpaceDE w:val="0"/>
              <w:autoSpaceDN w:val="0"/>
              <w:adjustRightInd w:val="0"/>
              <w:rPr>
                <w:b/>
              </w:rPr>
            </w:pPr>
            <w:r w:rsidRPr="00B62EE5">
              <w:rPr>
                <w:b/>
                <w:szCs w:val="24"/>
              </w:rPr>
              <w:t xml:space="preserve">Default </w:t>
            </w:r>
            <w:r w:rsidR="00DB4B9E" w:rsidRPr="00B62EE5">
              <w:rPr>
                <w:b/>
                <w:szCs w:val="24"/>
              </w:rPr>
              <w:t>v</w:t>
            </w:r>
            <w:r w:rsidRPr="00B62EE5">
              <w:rPr>
                <w:b/>
                <w:szCs w:val="24"/>
              </w:rPr>
              <w:t>alue</w:t>
            </w:r>
          </w:p>
        </w:tc>
      </w:tr>
      <w:tr w:rsidR="001332BD" w:rsidRPr="00E956F7" w14:paraId="716668CB" w14:textId="77777777" w:rsidTr="009E00ED">
        <w:trPr>
          <w:jc w:val="center"/>
        </w:trPr>
        <w:tc>
          <w:tcPr>
            <w:tcW w:w="1408" w:type="dxa"/>
            <w:tcBorders>
              <w:top w:val="single" w:sz="12" w:space="0" w:color="auto"/>
            </w:tcBorders>
            <w:vAlign w:val="bottom"/>
          </w:tcPr>
          <w:p w14:paraId="67B7C463" w14:textId="793A4581" w:rsidR="001332BD" w:rsidRPr="00E956F7" w:rsidRDefault="001332BD" w:rsidP="0040739D">
            <w:pPr>
              <w:pStyle w:val="Tablebody"/>
              <w:autoSpaceDE w:val="0"/>
              <w:autoSpaceDN w:val="0"/>
              <w:adjustRightInd w:val="0"/>
            </w:pPr>
            <w:r w:rsidRPr="00E956F7">
              <w:rPr>
                <w:szCs w:val="24"/>
              </w:rPr>
              <w:t>a</w:t>
            </w:r>
          </w:p>
        </w:tc>
        <w:tc>
          <w:tcPr>
            <w:tcW w:w="1300" w:type="dxa"/>
            <w:tcBorders>
              <w:top w:val="single" w:sz="12" w:space="0" w:color="auto"/>
            </w:tcBorders>
            <w:vAlign w:val="bottom"/>
          </w:tcPr>
          <w:p w14:paraId="0FF5FD48" w14:textId="4BADD587" w:rsidR="001332BD" w:rsidRPr="00E956F7" w:rsidRDefault="001332BD" w:rsidP="0040739D">
            <w:pPr>
              <w:pStyle w:val="Tablebody"/>
              <w:autoSpaceDE w:val="0"/>
              <w:autoSpaceDN w:val="0"/>
              <w:adjustRightInd w:val="0"/>
            </w:pPr>
            <w:r w:rsidRPr="00E956F7">
              <w:rPr>
                <w:szCs w:val="24"/>
              </w:rPr>
              <w:t>thickness</w:t>
            </w:r>
          </w:p>
        </w:tc>
        <w:tc>
          <w:tcPr>
            <w:tcW w:w="1401" w:type="dxa"/>
            <w:tcBorders>
              <w:top w:val="single" w:sz="12" w:space="0" w:color="auto"/>
            </w:tcBorders>
            <w:vAlign w:val="bottom"/>
          </w:tcPr>
          <w:p w14:paraId="6B027B89" w14:textId="3D80F63B" w:rsidR="001332BD" w:rsidRPr="00E956F7" w:rsidRDefault="001332BD" w:rsidP="0040739D">
            <w:pPr>
              <w:pStyle w:val="Tablebody"/>
              <w:autoSpaceDE w:val="0"/>
              <w:autoSpaceDN w:val="0"/>
              <w:adjustRightInd w:val="0"/>
            </w:pPr>
            <w:r w:rsidRPr="00E956F7">
              <w:rPr>
                <w:szCs w:val="24"/>
              </w:rPr>
              <w:t>1 – 3</w:t>
            </w:r>
          </w:p>
        </w:tc>
        <w:tc>
          <w:tcPr>
            <w:tcW w:w="1474" w:type="dxa"/>
            <w:tcBorders>
              <w:top w:val="single" w:sz="12" w:space="0" w:color="auto"/>
            </w:tcBorders>
            <w:vAlign w:val="bottom"/>
          </w:tcPr>
          <w:p w14:paraId="594A2271" w14:textId="23178900" w:rsidR="001332BD" w:rsidRPr="00E956F7" w:rsidRDefault="001332BD" w:rsidP="0040739D">
            <w:pPr>
              <w:pStyle w:val="Tablebody"/>
              <w:autoSpaceDE w:val="0"/>
              <w:autoSpaceDN w:val="0"/>
              <w:adjustRightInd w:val="0"/>
            </w:pPr>
            <w:r w:rsidRPr="00E956F7">
              <w:rPr>
                <w:szCs w:val="24"/>
              </w:rPr>
              <w:t>≥ 0</w:t>
            </w:r>
          </w:p>
        </w:tc>
        <w:tc>
          <w:tcPr>
            <w:tcW w:w="1474" w:type="dxa"/>
            <w:tcBorders>
              <w:top w:val="single" w:sz="12" w:space="0" w:color="auto"/>
            </w:tcBorders>
            <w:vAlign w:val="bottom"/>
          </w:tcPr>
          <w:p w14:paraId="0C1823A5" w14:textId="423BC5C4" w:rsidR="001332BD" w:rsidRPr="00E956F7" w:rsidRDefault="001332BD" w:rsidP="0040739D">
            <w:pPr>
              <w:pStyle w:val="Tablebody"/>
              <w:autoSpaceDE w:val="0"/>
              <w:autoSpaceDN w:val="0"/>
              <w:adjustRightInd w:val="0"/>
            </w:pPr>
            <w:r w:rsidRPr="00E956F7">
              <w:rPr>
                <w:szCs w:val="24"/>
              </w:rPr>
              <w:t>Optional</w:t>
            </w:r>
          </w:p>
        </w:tc>
        <w:tc>
          <w:tcPr>
            <w:tcW w:w="1580" w:type="dxa"/>
            <w:tcBorders>
              <w:top w:val="single" w:sz="12" w:space="0" w:color="auto"/>
            </w:tcBorders>
            <w:vAlign w:val="bottom"/>
          </w:tcPr>
          <w:p w14:paraId="151C1536" w14:textId="3E4A607D" w:rsidR="001332BD" w:rsidRPr="00E956F7" w:rsidRDefault="001332BD" w:rsidP="0040739D">
            <w:pPr>
              <w:pStyle w:val="Tablebody"/>
              <w:autoSpaceDE w:val="0"/>
              <w:autoSpaceDN w:val="0"/>
              <w:adjustRightInd w:val="0"/>
            </w:pPr>
            <w:r w:rsidRPr="00E956F7">
              <w:rPr>
                <w:szCs w:val="24"/>
              </w:rPr>
              <w:t>-</w:t>
            </w:r>
          </w:p>
        </w:tc>
      </w:tr>
      <w:tr w:rsidR="001332BD" w:rsidRPr="00E956F7" w14:paraId="42328CA4" w14:textId="77777777" w:rsidTr="009E00ED">
        <w:trPr>
          <w:jc w:val="center"/>
        </w:trPr>
        <w:tc>
          <w:tcPr>
            <w:tcW w:w="1408" w:type="dxa"/>
            <w:vAlign w:val="bottom"/>
          </w:tcPr>
          <w:p w14:paraId="00CF2C16" w14:textId="5A357E88" w:rsidR="001332BD" w:rsidRPr="00E956F7" w:rsidRDefault="001332BD" w:rsidP="0040739D">
            <w:pPr>
              <w:pStyle w:val="Tablebody"/>
              <w:autoSpaceDE w:val="0"/>
              <w:autoSpaceDN w:val="0"/>
              <w:adjustRightInd w:val="0"/>
            </w:pPr>
            <w:r w:rsidRPr="00E956F7">
              <w:rPr>
                <w:szCs w:val="24"/>
              </w:rPr>
              <w:t>β</w:t>
            </w:r>
          </w:p>
        </w:tc>
        <w:tc>
          <w:tcPr>
            <w:tcW w:w="1300" w:type="dxa"/>
            <w:vAlign w:val="bottom"/>
          </w:tcPr>
          <w:p w14:paraId="26DAF0AE" w14:textId="4B9E2DB4" w:rsidR="001332BD" w:rsidRPr="00E956F7" w:rsidRDefault="001332BD" w:rsidP="0040739D">
            <w:pPr>
              <w:pStyle w:val="Tablebody"/>
              <w:autoSpaceDE w:val="0"/>
              <w:autoSpaceDN w:val="0"/>
              <w:adjustRightInd w:val="0"/>
            </w:pPr>
            <w:r w:rsidRPr="00E956F7">
              <w:rPr>
                <w:szCs w:val="24"/>
              </w:rPr>
              <w:t>angle</w:t>
            </w:r>
          </w:p>
        </w:tc>
        <w:tc>
          <w:tcPr>
            <w:tcW w:w="1401" w:type="dxa"/>
            <w:vAlign w:val="bottom"/>
          </w:tcPr>
          <w:p w14:paraId="38500EE4" w14:textId="7366EB09" w:rsidR="001332BD" w:rsidRPr="00E956F7" w:rsidRDefault="001332BD" w:rsidP="0040739D">
            <w:pPr>
              <w:pStyle w:val="Tablebody"/>
              <w:autoSpaceDE w:val="0"/>
              <w:autoSpaceDN w:val="0"/>
              <w:adjustRightInd w:val="0"/>
            </w:pPr>
            <w:r w:rsidRPr="00E956F7">
              <w:rPr>
                <w:szCs w:val="24"/>
              </w:rPr>
              <w:t>0 – 2</w:t>
            </w:r>
          </w:p>
        </w:tc>
        <w:tc>
          <w:tcPr>
            <w:tcW w:w="1474" w:type="dxa"/>
            <w:vAlign w:val="bottom"/>
          </w:tcPr>
          <w:p w14:paraId="72581156" w14:textId="7D38C970" w:rsidR="001332BD" w:rsidRPr="00E956F7" w:rsidRDefault="001332BD" w:rsidP="0040739D">
            <w:pPr>
              <w:pStyle w:val="Tablebody"/>
              <w:autoSpaceDE w:val="0"/>
              <w:autoSpaceDN w:val="0"/>
              <w:adjustRightInd w:val="0"/>
            </w:pPr>
            <w:r w:rsidRPr="00E956F7">
              <w:rPr>
                <w:szCs w:val="24"/>
              </w:rPr>
              <w:t>≥ 0</w:t>
            </w:r>
          </w:p>
        </w:tc>
        <w:tc>
          <w:tcPr>
            <w:tcW w:w="1474" w:type="dxa"/>
            <w:vAlign w:val="bottom"/>
          </w:tcPr>
          <w:p w14:paraId="379E03EF" w14:textId="16ADE7CE" w:rsidR="001332BD" w:rsidRPr="00E956F7" w:rsidRDefault="001332BD" w:rsidP="0040739D">
            <w:pPr>
              <w:pStyle w:val="Tablebody"/>
              <w:autoSpaceDE w:val="0"/>
              <w:autoSpaceDN w:val="0"/>
              <w:adjustRightInd w:val="0"/>
            </w:pPr>
            <w:r w:rsidRPr="00E956F7">
              <w:rPr>
                <w:szCs w:val="24"/>
              </w:rPr>
              <w:t>Optional</w:t>
            </w:r>
          </w:p>
        </w:tc>
        <w:tc>
          <w:tcPr>
            <w:tcW w:w="1580" w:type="dxa"/>
            <w:vAlign w:val="bottom"/>
          </w:tcPr>
          <w:p w14:paraId="4409ACAF" w14:textId="5A82A4BF" w:rsidR="001332BD" w:rsidRPr="00E956F7" w:rsidRDefault="001332BD" w:rsidP="0040739D">
            <w:pPr>
              <w:pStyle w:val="Tablebody"/>
              <w:autoSpaceDE w:val="0"/>
              <w:autoSpaceDN w:val="0"/>
              <w:adjustRightInd w:val="0"/>
            </w:pPr>
            <w:r w:rsidRPr="00E956F7">
              <w:rPr>
                <w:szCs w:val="24"/>
              </w:rPr>
              <w:t>45</w:t>
            </w:r>
            <w:r w:rsidR="0040739D" w:rsidRPr="00E956F7">
              <w:rPr>
                <w:szCs w:val="24"/>
              </w:rPr>
              <w:t> </w:t>
            </w:r>
            <w:r w:rsidRPr="00E956F7">
              <w:rPr>
                <w:szCs w:val="24"/>
              </w:rPr>
              <w:t>[deg]</w:t>
            </w:r>
          </w:p>
        </w:tc>
      </w:tr>
      <w:tr w:rsidR="001332BD" w:rsidRPr="00E956F7" w14:paraId="3813A8F2" w14:textId="77777777" w:rsidTr="009E00ED">
        <w:trPr>
          <w:jc w:val="center"/>
        </w:trPr>
        <w:tc>
          <w:tcPr>
            <w:tcW w:w="1408" w:type="dxa"/>
            <w:vAlign w:val="bottom"/>
          </w:tcPr>
          <w:p w14:paraId="284A4BF7" w14:textId="399F9957" w:rsidR="001332BD" w:rsidRPr="00E956F7" w:rsidRDefault="001332BD" w:rsidP="0040739D">
            <w:pPr>
              <w:pStyle w:val="Tablebody"/>
              <w:autoSpaceDE w:val="0"/>
              <w:autoSpaceDN w:val="0"/>
              <w:adjustRightInd w:val="0"/>
            </w:pPr>
            <w:r w:rsidRPr="00E956F7">
              <w:rPr>
                <w:szCs w:val="24"/>
              </w:rPr>
              <w:t>η</w:t>
            </w:r>
          </w:p>
        </w:tc>
        <w:tc>
          <w:tcPr>
            <w:tcW w:w="1300" w:type="dxa"/>
            <w:vAlign w:val="bottom"/>
          </w:tcPr>
          <w:p w14:paraId="45511B25" w14:textId="08717AD4" w:rsidR="001332BD" w:rsidRPr="00E956F7" w:rsidRDefault="001332BD" w:rsidP="0040739D">
            <w:pPr>
              <w:pStyle w:val="Tablebody"/>
              <w:autoSpaceDE w:val="0"/>
              <w:autoSpaceDN w:val="0"/>
              <w:adjustRightInd w:val="0"/>
            </w:pPr>
            <w:r w:rsidRPr="00E956F7">
              <w:rPr>
                <w:szCs w:val="24"/>
              </w:rPr>
              <w:t>penetration</w:t>
            </w:r>
          </w:p>
        </w:tc>
        <w:tc>
          <w:tcPr>
            <w:tcW w:w="1401" w:type="dxa"/>
            <w:vAlign w:val="bottom"/>
          </w:tcPr>
          <w:p w14:paraId="538B412B" w14:textId="48819B29" w:rsidR="001332BD" w:rsidRPr="00E956F7" w:rsidRDefault="001332BD" w:rsidP="0040739D">
            <w:pPr>
              <w:pStyle w:val="Tablebody"/>
              <w:autoSpaceDE w:val="0"/>
              <w:autoSpaceDN w:val="0"/>
              <w:adjustRightInd w:val="0"/>
            </w:pPr>
            <w:r w:rsidRPr="00E956F7">
              <w:rPr>
                <w:szCs w:val="24"/>
              </w:rPr>
              <w:t>0 – 3</w:t>
            </w:r>
          </w:p>
        </w:tc>
        <w:tc>
          <w:tcPr>
            <w:tcW w:w="1474" w:type="dxa"/>
            <w:vAlign w:val="bottom"/>
          </w:tcPr>
          <w:p w14:paraId="204FE996" w14:textId="4F29E2AB" w:rsidR="001332BD" w:rsidRPr="00E956F7" w:rsidRDefault="001332BD" w:rsidP="0040739D">
            <w:pPr>
              <w:pStyle w:val="Tablebody"/>
              <w:autoSpaceDE w:val="0"/>
              <w:autoSpaceDN w:val="0"/>
              <w:adjustRightInd w:val="0"/>
            </w:pPr>
            <w:r w:rsidRPr="00E956F7">
              <w:rPr>
                <w:szCs w:val="24"/>
              </w:rPr>
              <w:t>0 ≤ η ≤ 1</w:t>
            </w:r>
          </w:p>
        </w:tc>
        <w:tc>
          <w:tcPr>
            <w:tcW w:w="1474" w:type="dxa"/>
            <w:vAlign w:val="bottom"/>
          </w:tcPr>
          <w:p w14:paraId="34C0E69A" w14:textId="65F9214D" w:rsidR="001332BD" w:rsidRPr="00E956F7" w:rsidRDefault="001332BD" w:rsidP="0040739D">
            <w:pPr>
              <w:pStyle w:val="Tablebody"/>
              <w:autoSpaceDE w:val="0"/>
              <w:autoSpaceDN w:val="0"/>
              <w:adjustRightInd w:val="0"/>
            </w:pPr>
            <w:r w:rsidRPr="00E956F7">
              <w:rPr>
                <w:szCs w:val="24"/>
              </w:rPr>
              <w:t>Optional</w:t>
            </w:r>
          </w:p>
        </w:tc>
        <w:tc>
          <w:tcPr>
            <w:tcW w:w="1580" w:type="dxa"/>
            <w:vAlign w:val="bottom"/>
          </w:tcPr>
          <w:p w14:paraId="675B63E1" w14:textId="51A8C298" w:rsidR="001332BD" w:rsidRPr="00E956F7" w:rsidRDefault="001332BD" w:rsidP="0040739D">
            <w:pPr>
              <w:pStyle w:val="Tablebody"/>
              <w:autoSpaceDE w:val="0"/>
              <w:autoSpaceDN w:val="0"/>
              <w:adjustRightInd w:val="0"/>
            </w:pPr>
            <w:r w:rsidRPr="00E956F7">
              <w:rPr>
                <w:szCs w:val="24"/>
              </w:rPr>
              <w:t>0</w:t>
            </w:r>
          </w:p>
        </w:tc>
      </w:tr>
    </w:tbl>
    <w:p w14:paraId="65D177D8" w14:textId="401468C8" w:rsidR="001332BD" w:rsidRPr="00E956F7" w:rsidRDefault="001332BD">
      <w:pPr>
        <w:pStyle w:val="BodyText"/>
        <w:autoSpaceDE w:val="0"/>
        <w:autoSpaceDN w:val="0"/>
        <w:adjustRightInd w:val="0"/>
        <w:rPr>
          <w:szCs w:val="24"/>
        </w:rPr>
      </w:pPr>
      <w:r w:rsidRPr="00E956F7">
        <w:rPr>
          <w:szCs w:val="24"/>
        </w:rPr>
        <w:t>The penetration of the 3</w:t>
      </w:r>
      <w:r w:rsidRPr="00E956F7">
        <w:rPr>
          <w:szCs w:val="24"/>
          <w:vertAlign w:val="superscript"/>
        </w:rPr>
        <w:t>rd</w:t>
      </w:r>
      <w:r w:rsidRPr="00E956F7">
        <w:rPr>
          <w:szCs w:val="24"/>
        </w:rPr>
        <w:t xml:space="preserve"> weld connection (</w:t>
      </w:r>
      <w:r w:rsidRPr="00DB4B9E">
        <w:rPr>
          <w:i/>
          <w:szCs w:val="24"/>
        </w:rPr>
        <w:t>d</w:t>
      </w:r>
      <w:r w:rsidRPr="00E956F7">
        <w:rPr>
          <w:szCs w:val="24"/>
          <w:vertAlign w:val="subscript"/>
        </w:rPr>
        <w:t>3</w:t>
      </w:r>
      <w:r w:rsidRPr="00E956F7">
        <w:rPr>
          <w:szCs w:val="24"/>
        </w:rPr>
        <w:t>) is assumed to be equal on both welded sheets. There is only one value to be specified.</w:t>
      </w:r>
    </w:p>
    <w:p w14:paraId="2FEF8FB5"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191" w:name="_Toc338939226"/>
      <w:bookmarkStart w:id="7192" w:name="_Toc3557052"/>
      <w:bookmarkStart w:id="7193" w:name="_Toc34747302"/>
      <w:bookmarkStart w:id="7194" w:name="_Toc77102121"/>
      <w:r w:rsidRPr="00E956F7">
        <w:rPr>
          <w:rFonts w:eastAsia="Times New Roman"/>
          <w:szCs w:val="24"/>
        </w:rPr>
        <w:t>Attributes</w:t>
      </w:r>
      <w:bookmarkEnd w:id="7191"/>
      <w:bookmarkEnd w:id="7192"/>
      <w:bookmarkEnd w:id="7193"/>
      <w:bookmarkEnd w:id="7194"/>
    </w:p>
    <w:p w14:paraId="1468DE5C"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195" w:name="_Toc338939228"/>
      <w:r w:rsidRPr="00E956F7">
        <w:rPr>
          <w:rFonts w:eastAsia="Times New Roman"/>
          <w:szCs w:val="24"/>
        </w:rPr>
        <w:t>Attribute "base</w:t>
      </w:r>
      <w:bookmarkEnd w:id="7195"/>
      <w:r w:rsidRPr="00E956F7">
        <w:rPr>
          <w:rFonts w:eastAsia="Times New Roman"/>
          <w:szCs w:val="24"/>
        </w:rPr>
        <w:t>"</w:t>
      </w:r>
    </w:p>
    <w:p w14:paraId="16272D77"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CC51AC">
        <w:rPr>
          <w:rStyle w:val="ISOCode"/>
        </w:rPr>
        <w:t>base</w:t>
      </w:r>
      <w:r w:rsidRPr="00E956F7">
        <w:rPr>
          <w:szCs w:val="24"/>
        </w:rPr>
        <w:t>.</w:t>
      </w:r>
    </w:p>
    <w:p w14:paraId="7807F0FD"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196" w:name="_Toc338939229"/>
      <w:r w:rsidRPr="00E956F7">
        <w:rPr>
          <w:rFonts w:eastAsia="Times New Roman"/>
          <w:szCs w:val="24"/>
        </w:rPr>
        <w:t>Attribute "technology</w:t>
      </w:r>
      <w:bookmarkEnd w:id="7196"/>
      <w:r w:rsidRPr="00E956F7">
        <w:rPr>
          <w:rFonts w:eastAsia="Times New Roman"/>
          <w:szCs w:val="24"/>
        </w:rPr>
        <w:t>"</w:t>
      </w:r>
    </w:p>
    <w:p w14:paraId="63B5140B"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CC51AC">
        <w:rPr>
          <w:rStyle w:val="ISOCode"/>
        </w:rPr>
        <w:t>technology</w:t>
      </w:r>
      <w:r w:rsidRPr="00E956F7">
        <w:rPr>
          <w:szCs w:val="24"/>
        </w:rPr>
        <w:t xml:space="preserve"> can be specified using the following values:</w:t>
      </w:r>
    </w:p>
    <w:p w14:paraId="34CEC6D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197" w:author="LUEJE Claudia" w:date="2023-06-26T17:59:00Z">
        <w:r w:rsidRPr="00E956F7">
          <w:rPr>
            <w:szCs w:val="24"/>
          </w:rPr>
          <w:t>—</w:t>
        </w:r>
        <w:r w:rsidRPr="00E956F7">
          <w:rPr>
            <w:szCs w:val="24"/>
          </w:rPr>
          <w:tab/>
        </w:r>
      </w:ins>
      <w:bookmarkStart w:id="7198" w:name="_Toc338939230"/>
      <w:bookmarkStart w:id="7199" w:name="_Toc3557053"/>
      <w:bookmarkStart w:id="7200" w:name="_Toc34747303"/>
      <w:bookmarkStart w:id="7201" w:name="_Toc77102122"/>
      <w:r w:rsidRPr="00CC51AC">
        <w:rPr>
          <w:rStyle w:val="ISOCode"/>
        </w:rPr>
        <w:t>resistance;</w:t>
      </w:r>
    </w:p>
    <w:p w14:paraId="7BAEB53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02" w:author="LUEJE Claudia" w:date="2023-06-26T17:59:00Z">
        <w:r w:rsidRPr="00E956F7">
          <w:rPr>
            <w:szCs w:val="24"/>
          </w:rPr>
          <w:t>—</w:t>
        </w:r>
        <w:r w:rsidRPr="00E956F7">
          <w:rPr>
            <w:szCs w:val="24"/>
          </w:rPr>
          <w:tab/>
        </w:r>
      </w:ins>
      <w:r w:rsidRPr="00CC51AC">
        <w:rPr>
          <w:rStyle w:val="ISOCode"/>
        </w:rPr>
        <w:t>arc;</w:t>
      </w:r>
    </w:p>
    <w:p w14:paraId="786BD985"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03" w:author="LUEJE Claudia" w:date="2023-06-26T17:59:00Z">
        <w:r w:rsidRPr="00E956F7">
          <w:rPr>
            <w:szCs w:val="24"/>
          </w:rPr>
          <w:t>—</w:t>
        </w:r>
        <w:r w:rsidRPr="00E956F7">
          <w:rPr>
            <w:szCs w:val="24"/>
          </w:rPr>
          <w:tab/>
        </w:r>
      </w:ins>
      <w:r w:rsidRPr="00CC51AC">
        <w:rPr>
          <w:rStyle w:val="ISOCode"/>
        </w:rPr>
        <w:t>laser</w:t>
      </w:r>
      <w:r w:rsidRPr="00E956F7">
        <w:rPr>
          <w:szCs w:val="24"/>
        </w:rPr>
        <w:t xml:space="preserve"> (energy beam / laser);</w:t>
      </w:r>
    </w:p>
    <w:p w14:paraId="5C84C6F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04" w:author="LUEJE Claudia" w:date="2023-06-26T17:59:00Z">
        <w:r w:rsidRPr="00E956F7">
          <w:rPr>
            <w:szCs w:val="24"/>
          </w:rPr>
          <w:t>—</w:t>
        </w:r>
        <w:r w:rsidRPr="00E956F7">
          <w:rPr>
            <w:szCs w:val="24"/>
          </w:rPr>
          <w:tab/>
        </w:r>
      </w:ins>
      <w:r w:rsidRPr="00CC51AC">
        <w:rPr>
          <w:rStyle w:val="ISOCode"/>
        </w:rPr>
        <w:t>friction;</w:t>
      </w:r>
    </w:p>
    <w:p w14:paraId="6CD1D11D"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05" w:author="LUEJE Claudia" w:date="2023-06-26T17:59:00Z">
        <w:r w:rsidRPr="00E956F7">
          <w:rPr>
            <w:szCs w:val="24"/>
          </w:rPr>
          <w:t>—</w:t>
        </w:r>
        <w:r w:rsidRPr="00E956F7">
          <w:rPr>
            <w:szCs w:val="24"/>
          </w:rPr>
          <w:tab/>
        </w:r>
      </w:ins>
      <w:r w:rsidRPr="00CC51AC">
        <w:rPr>
          <w:rStyle w:val="ISOCode"/>
        </w:rPr>
        <w:t>brazing.</w:t>
      </w:r>
    </w:p>
    <w:p w14:paraId="48502824"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"weld_position</w:t>
      </w:r>
      <w:bookmarkEnd w:id="7198"/>
      <w:bookmarkEnd w:id="7199"/>
      <w:r w:rsidRPr="00E956F7">
        <w:rPr>
          <w:rFonts w:eastAsia="Times New Roman"/>
          <w:szCs w:val="24"/>
        </w:rPr>
        <w:t>"</w:t>
      </w:r>
      <w:bookmarkEnd w:id="7200"/>
      <w:bookmarkEnd w:id="7201"/>
    </w:p>
    <w:p w14:paraId="4620C86A"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7206" w:name="_Toc3566516"/>
      <w:bookmarkStart w:id="7207" w:name="_Toc34747518"/>
      <w:bookmarkStart w:id="7208" w:name="_Toc77095977"/>
      <w:bookmarkStart w:id="7209" w:name="_Toc338939233"/>
      <w:r w:rsidRPr="00E956F7">
        <w:rPr>
          <w:rFonts w:eastAsia="Times New Roman"/>
          <w:szCs w:val="24"/>
          <w:lang w:val="fr-CH"/>
        </w:rPr>
        <w:t>Attributes "u, x, y, z, reference"</w:t>
      </w:r>
    </w:p>
    <w:bookmarkEnd w:id="7206"/>
    <w:bookmarkEnd w:id="7207"/>
    <w:bookmarkEnd w:id="7208"/>
    <w:p w14:paraId="72B57474" w14:textId="029B2C6E" w:rsidR="001332BD" w:rsidRPr="00E956F7" w:rsidRDefault="001332BD">
      <w:pPr>
        <w:pStyle w:val="BodyText"/>
        <w:autoSpaceDE w:val="0"/>
        <w:autoSpaceDN w:val="0"/>
        <w:adjustRightInd w:val="0"/>
        <w:rPr>
          <w:szCs w:val="24"/>
        </w:rPr>
      </w:pPr>
      <w:r w:rsidRPr="00E956F7">
        <w:rPr>
          <w:szCs w:val="24"/>
        </w:rPr>
        <w:t xml:space="preserve">For the element </w:t>
      </w:r>
      <w:r w:rsidRPr="00CC51AC">
        <w:rPr>
          <w:rStyle w:val="ISOCode"/>
        </w:rPr>
        <w:t>&lt;weld_position/&gt;</w:t>
      </w:r>
      <w:r w:rsidRPr="00E956F7">
        <w:rPr>
          <w:szCs w:val="24"/>
        </w:rPr>
        <w:t xml:space="preserve"> the following attributes can be specified for the K-</w:t>
      </w:r>
      <w:r w:rsidR="00DB4B9E">
        <w:rPr>
          <w:szCs w:val="24"/>
        </w:rPr>
        <w:t>j</w:t>
      </w:r>
      <w:r w:rsidRPr="00E956F7">
        <w:rPr>
          <w:szCs w:val="24"/>
        </w:rPr>
        <w:t>oint</w:t>
      </w:r>
      <w:ins w:id="7210" w:author="LUEJE Claudia" w:date="2023-06-26T17:59:00Z">
        <w:r w:rsidR="00DB4B9E">
          <w:rPr>
            <w:szCs w:val="24"/>
          </w:rPr>
          <w:t xml:space="preserve"> as shown in </w:t>
        </w:r>
        <w:r w:rsidR="00DB4B9E" w:rsidRPr="00DB4B9E">
          <w:rPr>
            <w:rStyle w:val="citetbl"/>
          </w:rPr>
          <w:t>Table 118</w:t>
        </w:r>
      </w:ins>
      <w:r w:rsidRPr="00E956F7">
        <w:rPr>
          <w:szCs w:val="24"/>
        </w:rPr>
        <w:t>:</w:t>
      </w:r>
    </w:p>
    <w:p w14:paraId="36418033" w14:textId="2AB9FF70" w:rsidR="001332BD" w:rsidRPr="00E956F7" w:rsidRDefault="006F39DE">
      <w:pPr>
        <w:pStyle w:val="Tabletitle"/>
        <w:autoSpaceDE w:val="0"/>
        <w:autoSpaceDN w:val="0"/>
        <w:adjustRightInd w:val="0"/>
        <w:outlineLvl w:val="0"/>
        <w:rPr>
          <w:szCs w:val="24"/>
        </w:rPr>
      </w:pPr>
      <w:bookmarkStart w:id="7211" w:name="_Toc110532466"/>
      <w:r w:rsidRPr="00E956F7">
        <w:rPr>
          <w:szCs w:val="24"/>
        </w:rPr>
        <w:t>Table</w:t>
      </w:r>
      <w:del w:id="7212" w:author="LUEJE Claudia" w:date="2023-06-26T17:59:00Z">
        <w:r w:rsidR="002C7FD0" w:rsidRPr="00F54804">
          <w:delText xml:space="preserve"> </w:delText>
        </w:r>
        <w:r w:rsidR="002C7FD0" w:rsidRPr="00F54804">
          <w:fldChar w:fldCharType="begin"/>
        </w:r>
        <w:r w:rsidR="002C7FD0" w:rsidRPr="00F54804">
          <w:delInstrText xml:space="preserve"> SEQ Table \* ARABIC </w:delInstrText>
        </w:r>
        <w:r w:rsidR="002C7FD0" w:rsidRPr="00F54804">
          <w:fldChar w:fldCharType="separate"/>
        </w:r>
        <w:r w:rsidR="0067475A">
          <w:rPr>
            <w:noProof/>
          </w:rPr>
          <w:delText>118</w:delText>
        </w:r>
        <w:r w:rsidR="002C7FD0" w:rsidRPr="00F54804">
          <w:fldChar w:fldCharType="end"/>
        </w:r>
      </w:del>
      <w:ins w:id="7213" w:author="LUEJE Claudia" w:date="2023-06-26T17:59:00Z">
        <w:r w:rsidRPr="00E956F7">
          <w:rPr>
            <w:szCs w:val="24"/>
          </w:rPr>
          <w:t> </w:t>
        </w:r>
        <w:r w:rsidR="001332BD" w:rsidRPr="00E956F7">
          <w:rPr>
            <w:szCs w:val="24"/>
          </w:rPr>
          <w:t>118</w:t>
        </w:r>
      </w:ins>
      <w:r w:rsidR="0040739D" w:rsidRPr="00E956F7">
        <w:rPr>
          <w:szCs w:val="24"/>
        </w:rPr>
        <w:t xml:space="preserve"> </w:t>
      </w:r>
      <w:r w:rsidR="001332BD" w:rsidRPr="00E956F7">
        <w:rPr>
          <w:szCs w:val="24"/>
        </w:rPr>
        <w:t xml:space="preserve">— Attributes of element </w:t>
      </w:r>
      <w:r w:rsidR="001332BD" w:rsidRPr="00CC51AC">
        <w:rPr>
          <w:rStyle w:val="ISOCode"/>
        </w:rPr>
        <w:t>&lt;weld_position/&gt;</w:t>
      </w:r>
      <w:r w:rsidR="001332BD" w:rsidRPr="00E956F7">
        <w:rPr>
          <w:szCs w:val="24"/>
        </w:rPr>
        <w:t xml:space="preserve"> for K</w:t>
      </w:r>
      <w:del w:id="7214" w:author="LUEJE Claudia" w:date="2023-06-26T17:59:00Z">
        <w:r w:rsidR="002C7FD0" w:rsidRPr="001E4607">
          <w:delText> Joint</w:delText>
        </w:r>
        <w:bookmarkEnd w:id="7211"/>
        <w:r w:rsidR="002C7FD0" w:rsidRPr="001E4607">
          <w:delText xml:space="preserve"> </w:delText>
        </w:r>
      </w:del>
      <w:ins w:id="7215" w:author="LUEJE Claudia" w:date="2023-06-26T17:59:00Z">
        <w:r w:rsidR="00DB4B9E">
          <w:rPr>
            <w:szCs w:val="24"/>
          </w:rPr>
          <w:t>-j</w:t>
        </w:r>
        <w:r w:rsidR="001332BD" w:rsidRPr="00E956F7">
          <w:rPr>
            <w:szCs w:val="24"/>
          </w:rPr>
          <w:t>oint</w:t>
        </w:r>
      </w:ins>
    </w:p>
    <w:tbl>
      <w:tblPr>
        <w:tblW w:w="83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34603D63" w14:textId="77777777" w:rsidTr="009E00ED">
        <w:trPr>
          <w:cantSplit/>
          <w:tblHeader/>
          <w:jc w:val="center"/>
        </w:trPr>
        <w:tc>
          <w:tcPr>
            <w:tcW w:w="1871" w:type="dxa"/>
            <w:tcBorders>
              <w:top w:val="single" w:sz="12" w:space="0" w:color="auto"/>
              <w:bottom w:val="single" w:sz="12" w:space="0" w:color="auto"/>
            </w:tcBorders>
            <w:shd w:val="clear" w:color="auto" w:fill="F3F3F3"/>
          </w:tcPr>
          <w:p w14:paraId="7092F4CD" w14:textId="0C4E9405" w:rsidR="001332BD" w:rsidRPr="00B62EE5" w:rsidRDefault="001332BD" w:rsidP="0040739D">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50C65495" w14:textId="63A36C2D" w:rsidR="001332BD" w:rsidRPr="00B62EE5" w:rsidRDefault="001332BD" w:rsidP="0040739D">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tcPr>
          <w:p w14:paraId="63A7B88F" w14:textId="3A2674CC" w:rsidR="001332BD" w:rsidRPr="00B62EE5" w:rsidRDefault="001332BD" w:rsidP="0040739D">
            <w:pPr>
              <w:pStyle w:val="Tableheader"/>
              <w:autoSpaceDE w:val="0"/>
              <w:autoSpaceDN w:val="0"/>
              <w:adjustRightInd w:val="0"/>
              <w:rPr>
                <w:b/>
              </w:rPr>
            </w:pPr>
            <w:r w:rsidRPr="00B62EE5">
              <w:rPr>
                <w:b/>
                <w:szCs w:val="24"/>
              </w:rPr>
              <w:t>Use</w:t>
            </w:r>
          </w:p>
        </w:tc>
      </w:tr>
      <w:tr w:rsidR="001332BD" w:rsidRPr="00E956F7" w14:paraId="1804D75E" w14:textId="77777777" w:rsidTr="009E00ED">
        <w:trPr>
          <w:cantSplit/>
          <w:jc w:val="center"/>
        </w:trPr>
        <w:tc>
          <w:tcPr>
            <w:tcW w:w="1871" w:type="dxa"/>
            <w:tcBorders>
              <w:top w:val="single" w:sz="12" w:space="0" w:color="auto"/>
            </w:tcBorders>
          </w:tcPr>
          <w:p w14:paraId="6B1FC6F8" w14:textId="27B5749A" w:rsidR="001332BD" w:rsidRPr="00E956F7" w:rsidRDefault="001332BD" w:rsidP="0040739D">
            <w:pPr>
              <w:pStyle w:val="Tablebody"/>
              <w:autoSpaceDE w:val="0"/>
              <w:autoSpaceDN w:val="0"/>
              <w:adjustRightInd w:val="0"/>
              <w:rPr>
                <w:rStyle w:val="CommentReference"/>
                <w:sz w:val="20"/>
                <w:lang w:eastAsia="x-none"/>
              </w:rPr>
            </w:pPr>
            <w:r w:rsidRPr="00E956F7">
              <w:rPr>
                <w:szCs w:val="24"/>
              </w:rPr>
              <w:t>base</w:t>
            </w:r>
          </w:p>
        </w:tc>
        <w:tc>
          <w:tcPr>
            <w:tcW w:w="1800" w:type="dxa"/>
            <w:tcBorders>
              <w:top w:val="single" w:sz="12" w:space="0" w:color="auto"/>
            </w:tcBorders>
          </w:tcPr>
          <w:p w14:paraId="3D21074A" w14:textId="2E0D4B0E" w:rsidR="001332BD" w:rsidRPr="00E956F7" w:rsidRDefault="001332BD" w:rsidP="0040739D">
            <w:pPr>
              <w:pStyle w:val="Tablebody"/>
              <w:autoSpaceDE w:val="0"/>
              <w:autoSpaceDN w:val="0"/>
              <w:adjustRightInd w:val="0"/>
            </w:pPr>
            <w:r w:rsidRPr="00E956F7">
              <w:rPr>
                <w:szCs w:val="24"/>
              </w:rPr>
              <w:t>Integer</w:t>
            </w:r>
          </w:p>
        </w:tc>
        <w:tc>
          <w:tcPr>
            <w:tcW w:w="4680" w:type="dxa"/>
            <w:tcBorders>
              <w:top w:val="single" w:sz="12" w:space="0" w:color="auto"/>
            </w:tcBorders>
          </w:tcPr>
          <w:p w14:paraId="37216AA4" w14:textId="685B09B5" w:rsidR="001332BD" w:rsidRPr="00E956F7" w:rsidRDefault="001332BD" w:rsidP="0040739D">
            <w:pPr>
              <w:pStyle w:val="Tablebody"/>
              <w:autoSpaceDE w:val="0"/>
              <w:autoSpaceDN w:val="0"/>
              <w:adjustRightInd w:val="0"/>
            </w:pPr>
            <w:r w:rsidRPr="00E956F7">
              <w:rPr>
                <w:szCs w:val="24"/>
              </w:rPr>
              <w:t>Optional</w:t>
            </w:r>
          </w:p>
        </w:tc>
      </w:tr>
      <w:tr w:rsidR="001332BD" w:rsidRPr="00E956F7" w14:paraId="13E1C49C" w14:textId="77777777" w:rsidTr="009E00ED">
        <w:trPr>
          <w:cantSplit/>
          <w:jc w:val="center"/>
        </w:trPr>
        <w:tc>
          <w:tcPr>
            <w:tcW w:w="1871" w:type="dxa"/>
          </w:tcPr>
          <w:p w14:paraId="0CC6F70F" w14:textId="37E17974" w:rsidR="001332BD" w:rsidRPr="00E956F7" w:rsidRDefault="001332BD" w:rsidP="0040739D">
            <w:pPr>
              <w:pStyle w:val="Tablebody"/>
              <w:autoSpaceDE w:val="0"/>
              <w:autoSpaceDN w:val="0"/>
              <w:adjustRightInd w:val="0"/>
              <w:rPr>
                <w:rStyle w:val="CommentReference"/>
                <w:sz w:val="20"/>
                <w:lang w:eastAsia="x-none"/>
              </w:rPr>
            </w:pPr>
            <w:r w:rsidRPr="00E956F7">
              <w:rPr>
                <w:szCs w:val="24"/>
              </w:rPr>
              <w:t>u</w:t>
            </w:r>
          </w:p>
        </w:tc>
        <w:tc>
          <w:tcPr>
            <w:tcW w:w="1800" w:type="dxa"/>
          </w:tcPr>
          <w:p w14:paraId="4800BFFC" w14:textId="5364CAF4"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5FD1EF9A" w14:textId="3AE51F00" w:rsidR="001332BD" w:rsidRPr="00E956F7" w:rsidRDefault="001332BD" w:rsidP="0040739D">
            <w:pPr>
              <w:pStyle w:val="Tablebody"/>
              <w:autoSpaceDE w:val="0"/>
              <w:autoSpaceDN w:val="0"/>
              <w:adjustRightInd w:val="0"/>
            </w:pPr>
            <w:r w:rsidRPr="00E956F7">
              <w:rPr>
                <w:szCs w:val="24"/>
              </w:rPr>
              <w:t>Required</w:t>
            </w:r>
          </w:p>
        </w:tc>
      </w:tr>
      <w:tr w:rsidR="001332BD" w:rsidRPr="00E956F7" w14:paraId="57DE799D" w14:textId="77777777" w:rsidTr="009E00ED">
        <w:trPr>
          <w:cantSplit/>
          <w:jc w:val="center"/>
        </w:trPr>
        <w:tc>
          <w:tcPr>
            <w:tcW w:w="1871" w:type="dxa"/>
          </w:tcPr>
          <w:p w14:paraId="57404A18" w14:textId="6D3AE7B4" w:rsidR="001332BD" w:rsidRPr="00E956F7" w:rsidRDefault="001332BD" w:rsidP="0040739D">
            <w:pPr>
              <w:pStyle w:val="Tablebody"/>
              <w:autoSpaceDE w:val="0"/>
              <w:autoSpaceDN w:val="0"/>
              <w:adjustRightInd w:val="0"/>
              <w:rPr>
                <w:rStyle w:val="CommentReference"/>
                <w:sz w:val="20"/>
                <w:lang w:eastAsia="x-none"/>
              </w:rPr>
            </w:pPr>
            <w:r w:rsidRPr="00E956F7">
              <w:rPr>
                <w:szCs w:val="24"/>
              </w:rPr>
              <w:t>x</w:t>
            </w:r>
          </w:p>
        </w:tc>
        <w:tc>
          <w:tcPr>
            <w:tcW w:w="1800" w:type="dxa"/>
          </w:tcPr>
          <w:p w14:paraId="5867681D" w14:textId="07FEABF3"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121201DF" w14:textId="6BD52738" w:rsidR="001332BD" w:rsidRPr="00E956F7" w:rsidRDefault="001332BD" w:rsidP="0040739D">
            <w:pPr>
              <w:pStyle w:val="Tablebody"/>
              <w:autoSpaceDE w:val="0"/>
              <w:autoSpaceDN w:val="0"/>
              <w:adjustRightInd w:val="0"/>
            </w:pPr>
            <w:r w:rsidRPr="00E956F7">
              <w:rPr>
                <w:szCs w:val="24"/>
              </w:rPr>
              <w:t>Required</w:t>
            </w:r>
          </w:p>
        </w:tc>
      </w:tr>
      <w:tr w:rsidR="001332BD" w:rsidRPr="00E956F7" w14:paraId="21116287" w14:textId="77777777" w:rsidTr="009E00ED">
        <w:trPr>
          <w:cantSplit/>
          <w:jc w:val="center"/>
        </w:trPr>
        <w:tc>
          <w:tcPr>
            <w:tcW w:w="1871" w:type="dxa"/>
          </w:tcPr>
          <w:p w14:paraId="0CEC5F52" w14:textId="4FD1416E" w:rsidR="001332BD" w:rsidRPr="00E956F7" w:rsidRDefault="001332BD" w:rsidP="0040739D">
            <w:pPr>
              <w:pStyle w:val="Tablebody"/>
              <w:autoSpaceDE w:val="0"/>
              <w:autoSpaceDN w:val="0"/>
              <w:adjustRightInd w:val="0"/>
              <w:rPr>
                <w:rStyle w:val="CommentReference"/>
                <w:sz w:val="20"/>
                <w:lang w:eastAsia="x-none"/>
              </w:rPr>
            </w:pPr>
            <w:r w:rsidRPr="00E956F7">
              <w:rPr>
                <w:szCs w:val="24"/>
              </w:rPr>
              <w:t>y</w:t>
            </w:r>
          </w:p>
        </w:tc>
        <w:tc>
          <w:tcPr>
            <w:tcW w:w="1800" w:type="dxa"/>
          </w:tcPr>
          <w:p w14:paraId="631173C0" w14:textId="1FC06A91"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2F9277F9" w14:textId="506A315B" w:rsidR="001332BD" w:rsidRPr="00E956F7" w:rsidRDefault="001332BD" w:rsidP="0040739D">
            <w:pPr>
              <w:pStyle w:val="Tablebody"/>
              <w:autoSpaceDE w:val="0"/>
              <w:autoSpaceDN w:val="0"/>
              <w:adjustRightInd w:val="0"/>
            </w:pPr>
            <w:r w:rsidRPr="00E956F7">
              <w:rPr>
                <w:szCs w:val="24"/>
              </w:rPr>
              <w:t>Required</w:t>
            </w:r>
          </w:p>
        </w:tc>
      </w:tr>
      <w:tr w:rsidR="001332BD" w:rsidRPr="00E956F7" w14:paraId="198A7518" w14:textId="77777777" w:rsidTr="009E00ED">
        <w:trPr>
          <w:cantSplit/>
          <w:jc w:val="center"/>
        </w:trPr>
        <w:tc>
          <w:tcPr>
            <w:tcW w:w="1871" w:type="dxa"/>
          </w:tcPr>
          <w:p w14:paraId="32FD8B11" w14:textId="1F75819C" w:rsidR="001332BD" w:rsidRPr="00E956F7" w:rsidRDefault="001332BD" w:rsidP="0040739D">
            <w:pPr>
              <w:pStyle w:val="Tablebody"/>
              <w:autoSpaceDE w:val="0"/>
              <w:autoSpaceDN w:val="0"/>
              <w:adjustRightInd w:val="0"/>
              <w:rPr>
                <w:rStyle w:val="CommentReference"/>
                <w:sz w:val="20"/>
                <w:lang w:eastAsia="x-none"/>
              </w:rPr>
            </w:pPr>
            <w:r w:rsidRPr="00E956F7">
              <w:rPr>
                <w:szCs w:val="24"/>
              </w:rPr>
              <w:t>z</w:t>
            </w:r>
          </w:p>
        </w:tc>
        <w:tc>
          <w:tcPr>
            <w:tcW w:w="1800" w:type="dxa"/>
          </w:tcPr>
          <w:p w14:paraId="43CCE397" w14:textId="2EA70A3B"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2643FE96" w14:textId="26237BAC" w:rsidR="001332BD" w:rsidRPr="00E956F7" w:rsidRDefault="001332BD" w:rsidP="0040739D">
            <w:pPr>
              <w:pStyle w:val="Tablebody"/>
              <w:autoSpaceDE w:val="0"/>
              <w:autoSpaceDN w:val="0"/>
              <w:adjustRightInd w:val="0"/>
            </w:pPr>
            <w:r w:rsidRPr="00E956F7">
              <w:rPr>
                <w:szCs w:val="24"/>
              </w:rPr>
              <w:t>Required</w:t>
            </w:r>
          </w:p>
        </w:tc>
      </w:tr>
      <w:tr w:rsidR="001332BD" w:rsidRPr="00E956F7" w14:paraId="4D7262C7" w14:textId="77777777" w:rsidTr="009E00ED">
        <w:trPr>
          <w:cantSplit/>
          <w:jc w:val="center"/>
        </w:trPr>
        <w:tc>
          <w:tcPr>
            <w:tcW w:w="1871" w:type="dxa"/>
          </w:tcPr>
          <w:p w14:paraId="6FBAE0D3" w14:textId="42AA1E99" w:rsidR="001332BD" w:rsidRPr="00E956F7" w:rsidRDefault="001332BD" w:rsidP="0040739D">
            <w:pPr>
              <w:pStyle w:val="Tablebody"/>
              <w:autoSpaceDE w:val="0"/>
              <w:autoSpaceDN w:val="0"/>
              <w:adjustRightInd w:val="0"/>
              <w:rPr>
                <w:rStyle w:val="CommentReference"/>
                <w:sz w:val="20"/>
                <w:lang w:eastAsia="x-none"/>
              </w:rPr>
            </w:pPr>
            <w:r w:rsidRPr="00E956F7">
              <w:rPr>
                <w:szCs w:val="24"/>
              </w:rPr>
              <w:t>reference</w:t>
            </w:r>
          </w:p>
        </w:tc>
        <w:tc>
          <w:tcPr>
            <w:tcW w:w="1800" w:type="dxa"/>
          </w:tcPr>
          <w:p w14:paraId="6F4FE6F3" w14:textId="4AAFE4D4" w:rsidR="001332BD" w:rsidRPr="00E956F7" w:rsidRDefault="001332BD" w:rsidP="0040739D">
            <w:pPr>
              <w:pStyle w:val="Tablebody"/>
              <w:autoSpaceDE w:val="0"/>
              <w:autoSpaceDN w:val="0"/>
              <w:adjustRightInd w:val="0"/>
            </w:pPr>
            <w:r w:rsidRPr="00E956F7">
              <w:rPr>
                <w:szCs w:val="24"/>
              </w:rPr>
              <w:t>Boolean</w:t>
            </w:r>
          </w:p>
        </w:tc>
        <w:tc>
          <w:tcPr>
            <w:tcW w:w="4680" w:type="dxa"/>
          </w:tcPr>
          <w:p w14:paraId="675BF27C" w14:textId="2439B8D0" w:rsidR="001332BD" w:rsidRPr="00E956F7" w:rsidRDefault="001332BD" w:rsidP="0040739D">
            <w:pPr>
              <w:pStyle w:val="Tablebody"/>
              <w:autoSpaceDE w:val="0"/>
              <w:autoSpaceDN w:val="0"/>
              <w:adjustRightInd w:val="0"/>
            </w:pPr>
            <w:r w:rsidRPr="00E956F7">
              <w:rPr>
                <w:szCs w:val="24"/>
              </w:rPr>
              <w:t>Optional</w:t>
            </w:r>
          </w:p>
        </w:tc>
      </w:tr>
      <w:tr w:rsidR="001332BD" w:rsidRPr="00E956F7" w14:paraId="1D4141BB" w14:textId="77777777" w:rsidTr="009E00ED">
        <w:trPr>
          <w:cantSplit/>
          <w:jc w:val="center"/>
        </w:trPr>
        <w:tc>
          <w:tcPr>
            <w:tcW w:w="1871" w:type="dxa"/>
          </w:tcPr>
          <w:p w14:paraId="38443D11" w14:textId="4ADEDF9B" w:rsidR="001332BD" w:rsidRPr="00E956F7" w:rsidRDefault="001332BD" w:rsidP="0040739D">
            <w:pPr>
              <w:pStyle w:val="Tablebody"/>
              <w:autoSpaceDE w:val="0"/>
              <w:autoSpaceDN w:val="0"/>
              <w:adjustRightInd w:val="0"/>
            </w:pPr>
            <w:r w:rsidRPr="00E956F7">
              <w:rPr>
                <w:szCs w:val="24"/>
              </w:rPr>
              <w:t>section</w:t>
            </w:r>
          </w:p>
        </w:tc>
        <w:tc>
          <w:tcPr>
            <w:tcW w:w="1800" w:type="dxa"/>
          </w:tcPr>
          <w:p w14:paraId="2CE787AC" w14:textId="5D28FAEB" w:rsidR="001332BD" w:rsidRPr="00E956F7" w:rsidRDefault="001332BD" w:rsidP="0040739D">
            <w:pPr>
              <w:pStyle w:val="Tablebody"/>
              <w:autoSpaceDE w:val="0"/>
              <w:autoSpaceDN w:val="0"/>
              <w:adjustRightInd w:val="0"/>
            </w:pPr>
            <w:r w:rsidRPr="00E956F7">
              <w:rPr>
                <w:szCs w:val="24"/>
              </w:rPr>
              <w:t>Selection</w:t>
            </w:r>
          </w:p>
        </w:tc>
        <w:tc>
          <w:tcPr>
            <w:tcW w:w="4680" w:type="dxa"/>
          </w:tcPr>
          <w:p w14:paraId="494CAACC" w14:textId="68C3AB10" w:rsidR="001332BD" w:rsidRPr="00E956F7" w:rsidRDefault="001332BD" w:rsidP="0040739D">
            <w:pPr>
              <w:pStyle w:val="Tablebody"/>
              <w:autoSpaceDE w:val="0"/>
              <w:autoSpaceDN w:val="0"/>
              <w:adjustRightInd w:val="0"/>
            </w:pPr>
            <w:r w:rsidRPr="00E956F7">
              <w:rPr>
                <w:szCs w:val="24"/>
              </w:rPr>
              <w:t>Optional</w:t>
            </w:r>
          </w:p>
        </w:tc>
      </w:tr>
      <w:tr w:rsidR="001332BD" w:rsidRPr="00E956F7" w14:paraId="11C89060" w14:textId="77777777" w:rsidTr="009E00ED">
        <w:trPr>
          <w:cantSplit/>
          <w:jc w:val="center"/>
        </w:trPr>
        <w:tc>
          <w:tcPr>
            <w:tcW w:w="1871" w:type="dxa"/>
          </w:tcPr>
          <w:p w14:paraId="6B8372CE" w14:textId="078DD0FF" w:rsidR="001332BD" w:rsidRPr="00E956F7" w:rsidRDefault="001332BD" w:rsidP="0040739D">
            <w:pPr>
              <w:pStyle w:val="Tablebody"/>
              <w:autoSpaceDE w:val="0"/>
              <w:autoSpaceDN w:val="0"/>
              <w:adjustRightInd w:val="0"/>
            </w:pPr>
            <w:r w:rsidRPr="00E956F7">
              <w:rPr>
                <w:szCs w:val="24"/>
              </w:rPr>
              <w:t>thickness</w:t>
            </w:r>
          </w:p>
        </w:tc>
        <w:tc>
          <w:tcPr>
            <w:tcW w:w="1800" w:type="dxa"/>
          </w:tcPr>
          <w:p w14:paraId="2CD83ACE" w14:textId="40C29E84"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7E54AEF3" w14:textId="0FBB907C" w:rsidR="001332BD" w:rsidRPr="00E956F7" w:rsidRDefault="001332BD" w:rsidP="0040739D">
            <w:pPr>
              <w:pStyle w:val="Tablebody"/>
              <w:autoSpaceDE w:val="0"/>
              <w:autoSpaceDN w:val="0"/>
              <w:adjustRightInd w:val="0"/>
            </w:pPr>
            <w:r w:rsidRPr="00E956F7">
              <w:rPr>
                <w:szCs w:val="24"/>
              </w:rPr>
              <w:t>See attribute description</w:t>
            </w:r>
          </w:p>
        </w:tc>
      </w:tr>
      <w:tr w:rsidR="001332BD" w:rsidRPr="00E956F7" w14:paraId="217BEFDC" w14:textId="77777777" w:rsidTr="009E00ED">
        <w:trPr>
          <w:cantSplit/>
          <w:jc w:val="center"/>
        </w:trPr>
        <w:tc>
          <w:tcPr>
            <w:tcW w:w="1871" w:type="dxa"/>
          </w:tcPr>
          <w:p w14:paraId="56575C29" w14:textId="438016E2" w:rsidR="001332BD" w:rsidRPr="00E956F7" w:rsidRDefault="001332BD" w:rsidP="0040739D">
            <w:pPr>
              <w:pStyle w:val="Tablebody"/>
              <w:autoSpaceDE w:val="0"/>
              <w:autoSpaceDN w:val="0"/>
              <w:adjustRightInd w:val="0"/>
            </w:pPr>
            <w:r w:rsidRPr="00E956F7">
              <w:rPr>
                <w:szCs w:val="24"/>
              </w:rPr>
              <w:t>angle</w:t>
            </w:r>
          </w:p>
        </w:tc>
        <w:tc>
          <w:tcPr>
            <w:tcW w:w="1800" w:type="dxa"/>
          </w:tcPr>
          <w:p w14:paraId="70776DF4" w14:textId="090A27F2"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30C21A69" w14:textId="6CA8ACEF" w:rsidR="001332BD" w:rsidRPr="00E956F7" w:rsidRDefault="001332BD" w:rsidP="0040739D">
            <w:pPr>
              <w:pStyle w:val="Tablebody"/>
              <w:autoSpaceDE w:val="0"/>
              <w:autoSpaceDN w:val="0"/>
              <w:adjustRightInd w:val="0"/>
            </w:pPr>
            <w:r w:rsidRPr="00E956F7">
              <w:rPr>
                <w:szCs w:val="24"/>
              </w:rPr>
              <w:t>See attribute description</w:t>
            </w:r>
          </w:p>
        </w:tc>
      </w:tr>
      <w:tr w:rsidR="001332BD" w:rsidRPr="00E956F7" w14:paraId="24FE529E" w14:textId="77777777" w:rsidTr="009E00ED">
        <w:trPr>
          <w:cantSplit/>
          <w:jc w:val="center"/>
        </w:trPr>
        <w:tc>
          <w:tcPr>
            <w:tcW w:w="1871" w:type="dxa"/>
          </w:tcPr>
          <w:p w14:paraId="2AAD89DD" w14:textId="307BFCD5" w:rsidR="001332BD" w:rsidRPr="00E956F7" w:rsidRDefault="001332BD" w:rsidP="0040739D">
            <w:pPr>
              <w:pStyle w:val="Tablebody"/>
              <w:autoSpaceDE w:val="0"/>
              <w:autoSpaceDN w:val="0"/>
              <w:adjustRightInd w:val="0"/>
            </w:pPr>
            <w:r w:rsidRPr="00E956F7">
              <w:rPr>
                <w:szCs w:val="24"/>
              </w:rPr>
              <w:t>penetration</w:t>
            </w:r>
          </w:p>
        </w:tc>
        <w:tc>
          <w:tcPr>
            <w:tcW w:w="1800" w:type="dxa"/>
          </w:tcPr>
          <w:p w14:paraId="5E8EACF0" w14:textId="4BC34FFB" w:rsidR="001332BD" w:rsidRPr="00E956F7" w:rsidRDefault="001332BD" w:rsidP="0040739D">
            <w:pPr>
              <w:pStyle w:val="Tablebody"/>
              <w:autoSpaceDE w:val="0"/>
              <w:autoSpaceDN w:val="0"/>
              <w:adjustRightInd w:val="0"/>
            </w:pPr>
            <w:r w:rsidRPr="00E956F7">
              <w:rPr>
                <w:szCs w:val="24"/>
              </w:rPr>
              <w:t>Floating point</w:t>
            </w:r>
          </w:p>
        </w:tc>
        <w:tc>
          <w:tcPr>
            <w:tcW w:w="4680" w:type="dxa"/>
          </w:tcPr>
          <w:p w14:paraId="228D623C" w14:textId="0664E6FE" w:rsidR="001332BD" w:rsidRPr="00E956F7" w:rsidRDefault="001332BD" w:rsidP="0040739D">
            <w:pPr>
              <w:pStyle w:val="Tablebody"/>
              <w:autoSpaceDE w:val="0"/>
              <w:autoSpaceDN w:val="0"/>
              <w:adjustRightInd w:val="0"/>
            </w:pPr>
            <w:r w:rsidRPr="00E956F7">
              <w:rPr>
                <w:szCs w:val="24"/>
              </w:rPr>
              <w:t>See attribute description</w:t>
            </w:r>
          </w:p>
        </w:tc>
      </w:tr>
      <w:tr w:rsidR="001332BD" w:rsidRPr="00E956F7" w14:paraId="498B5F02" w14:textId="77777777" w:rsidTr="009E00ED">
        <w:trPr>
          <w:cantSplit/>
          <w:jc w:val="center"/>
        </w:trPr>
        <w:tc>
          <w:tcPr>
            <w:tcW w:w="1871" w:type="dxa"/>
          </w:tcPr>
          <w:p w14:paraId="4BB4416D" w14:textId="07997597" w:rsidR="001332BD" w:rsidRPr="00E956F7" w:rsidRDefault="001332BD" w:rsidP="0040739D">
            <w:pPr>
              <w:pStyle w:val="Tablebody"/>
              <w:autoSpaceDE w:val="0"/>
              <w:autoSpaceDN w:val="0"/>
              <w:adjustRightInd w:val="0"/>
            </w:pPr>
            <w:r w:rsidRPr="00E956F7">
              <w:rPr>
                <w:szCs w:val="24"/>
              </w:rPr>
              <w:t>filler</w:t>
            </w:r>
          </w:p>
        </w:tc>
        <w:tc>
          <w:tcPr>
            <w:tcW w:w="1800" w:type="dxa"/>
          </w:tcPr>
          <w:p w14:paraId="5D3EDE1E" w14:textId="693B8C9E" w:rsidR="001332BD" w:rsidRPr="00E956F7" w:rsidRDefault="001332BD" w:rsidP="0040739D">
            <w:pPr>
              <w:pStyle w:val="Tablebody"/>
              <w:autoSpaceDE w:val="0"/>
              <w:autoSpaceDN w:val="0"/>
              <w:adjustRightInd w:val="0"/>
            </w:pPr>
            <w:r w:rsidRPr="00E956F7">
              <w:rPr>
                <w:szCs w:val="24"/>
              </w:rPr>
              <w:t>Selection</w:t>
            </w:r>
          </w:p>
        </w:tc>
        <w:tc>
          <w:tcPr>
            <w:tcW w:w="4680" w:type="dxa"/>
          </w:tcPr>
          <w:p w14:paraId="4FDC17D6" w14:textId="2F432438" w:rsidR="001332BD" w:rsidRPr="00E956F7" w:rsidRDefault="001332BD" w:rsidP="0040739D">
            <w:pPr>
              <w:pStyle w:val="Tablebody"/>
              <w:autoSpaceDE w:val="0"/>
              <w:autoSpaceDN w:val="0"/>
              <w:adjustRightInd w:val="0"/>
            </w:pPr>
            <w:r w:rsidRPr="00E956F7">
              <w:rPr>
                <w:szCs w:val="24"/>
              </w:rPr>
              <w:t>Optional</w:t>
            </w:r>
          </w:p>
        </w:tc>
      </w:tr>
      <w:tr w:rsidR="001332BD" w:rsidRPr="00E956F7" w14:paraId="3A613AA3" w14:textId="77777777" w:rsidTr="009E00ED">
        <w:trPr>
          <w:cantSplit/>
          <w:jc w:val="center"/>
        </w:trPr>
        <w:tc>
          <w:tcPr>
            <w:tcW w:w="1871" w:type="dxa"/>
          </w:tcPr>
          <w:p w14:paraId="02C8A9A5" w14:textId="5568F3C5" w:rsidR="001332BD" w:rsidRPr="00E956F7" w:rsidRDefault="001332BD" w:rsidP="0040739D">
            <w:pPr>
              <w:pStyle w:val="Tablebody"/>
              <w:autoSpaceDE w:val="0"/>
              <w:autoSpaceDN w:val="0"/>
              <w:adjustRightInd w:val="0"/>
            </w:pPr>
            <w:r w:rsidRPr="00E956F7">
              <w:rPr>
                <w:szCs w:val="24"/>
              </w:rPr>
              <w:t>filler_material</w:t>
            </w:r>
          </w:p>
        </w:tc>
        <w:tc>
          <w:tcPr>
            <w:tcW w:w="1800" w:type="dxa"/>
          </w:tcPr>
          <w:p w14:paraId="6720D137" w14:textId="18B99F57" w:rsidR="001332BD" w:rsidRPr="00E956F7" w:rsidRDefault="001332BD" w:rsidP="0040739D">
            <w:pPr>
              <w:pStyle w:val="Tablebody"/>
              <w:autoSpaceDE w:val="0"/>
              <w:autoSpaceDN w:val="0"/>
              <w:adjustRightInd w:val="0"/>
            </w:pPr>
            <w:r w:rsidRPr="00E956F7">
              <w:rPr>
                <w:szCs w:val="24"/>
              </w:rPr>
              <w:t>Alphanumeric</w:t>
            </w:r>
          </w:p>
        </w:tc>
        <w:tc>
          <w:tcPr>
            <w:tcW w:w="4680" w:type="dxa"/>
          </w:tcPr>
          <w:p w14:paraId="7107269D" w14:textId="0ACD7B89" w:rsidR="001332BD" w:rsidRPr="00E956F7" w:rsidRDefault="001332BD" w:rsidP="0040739D">
            <w:pPr>
              <w:pStyle w:val="Tablebody"/>
              <w:autoSpaceDE w:val="0"/>
              <w:autoSpaceDN w:val="0"/>
              <w:adjustRightInd w:val="0"/>
            </w:pPr>
            <w:r w:rsidRPr="00E956F7">
              <w:rPr>
                <w:szCs w:val="24"/>
              </w:rPr>
              <w:t>Optional</w:t>
            </w:r>
          </w:p>
        </w:tc>
      </w:tr>
      <w:tr w:rsidR="001332BD" w:rsidRPr="00E956F7" w14:paraId="402BC881" w14:textId="77777777" w:rsidTr="009E00ED">
        <w:trPr>
          <w:cantSplit/>
          <w:jc w:val="center"/>
        </w:trPr>
        <w:tc>
          <w:tcPr>
            <w:tcW w:w="1871" w:type="dxa"/>
          </w:tcPr>
          <w:p w14:paraId="3F1364BE" w14:textId="60E58535" w:rsidR="001332BD" w:rsidRPr="00E956F7" w:rsidRDefault="001332BD" w:rsidP="0040739D">
            <w:pPr>
              <w:pStyle w:val="Tablebody"/>
              <w:autoSpaceDE w:val="0"/>
              <w:autoSpaceDN w:val="0"/>
              <w:adjustRightInd w:val="0"/>
            </w:pPr>
            <w:r w:rsidRPr="00E956F7">
              <w:rPr>
                <w:szCs w:val="24"/>
              </w:rPr>
              <w:t>shape</w:t>
            </w:r>
          </w:p>
        </w:tc>
        <w:tc>
          <w:tcPr>
            <w:tcW w:w="1800" w:type="dxa"/>
          </w:tcPr>
          <w:p w14:paraId="660CAB95" w14:textId="20F76E31" w:rsidR="001332BD" w:rsidRPr="00E956F7" w:rsidRDefault="001332BD" w:rsidP="0040739D">
            <w:pPr>
              <w:pStyle w:val="Tablebody"/>
              <w:autoSpaceDE w:val="0"/>
              <w:autoSpaceDN w:val="0"/>
              <w:adjustRightInd w:val="0"/>
            </w:pPr>
            <w:r w:rsidRPr="00E956F7">
              <w:rPr>
                <w:szCs w:val="24"/>
              </w:rPr>
              <w:t>Selection</w:t>
            </w:r>
          </w:p>
        </w:tc>
        <w:tc>
          <w:tcPr>
            <w:tcW w:w="4680" w:type="dxa"/>
          </w:tcPr>
          <w:p w14:paraId="0F1F55D0" w14:textId="5664E0EB" w:rsidR="001332BD" w:rsidRPr="00E956F7" w:rsidRDefault="001332BD" w:rsidP="0040739D">
            <w:pPr>
              <w:pStyle w:val="Tablebody"/>
              <w:autoSpaceDE w:val="0"/>
              <w:autoSpaceDN w:val="0"/>
              <w:adjustRightInd w:val="0"/>
            </w:pPr>
            <w:r w:rsidRPr="00E956F7">
              <w:rPr>
                <w:szCs w:val="24"/>
              </w:rPr>
              <w:t>Optional</w:t>
            </w:r>
          </w:p>
        </w:tc>
      </w:tr>
    </w:tbl>
    <w:p w14:paraId="70B9B52B" w14:textId="3C892E26" w:rsidR="001332BD" w:rsidRPr="00E956F7" w:rsidRDefault="00362E9A">
      <w:pPr>
        <w:pStyle w:val="BodyText"/>
        <w:autoSpaceDE w:val="0"/>
        <w:autoSpaceDN w:val="0"/>
        <w:adjustRightInd w:val="0"/>
        <w:rPr>
          <w:szCs w:val="24"/>
        </w:rPr>
      </w:pPr>
      <w:ins w:id="7216" w:author="LUEJE Claudia" w:date="2023-06-26T17:59:00Z">
        <w:r>
          <w:rPr>
            <w:szCs w:val="24"/>
          </w:rPr>
          <w:t xml:space="preserve">A </w:t>
        </w:r>
      </w:ins>
      <w:r>
        <w:rPr>
          <w:szCs w:val="24"/>
        </w:rPr>
        <w:t>d</w:t>
      </w:r>
      <w:r w:rsidR="001332BD" w:rsidRPr="00E956F7">
        <w:rPr>
          <w:szCs w:val="24"/>
        </w:rPr>
        <w:t xml:space="preserve">etailed definition can be found in </w:t>
      </w:r>
      <w:del w:id="7217" w:author="LUEJE Claudia" w:date="2023-06-26T17:59:00Z">
        <w:r w:rsidR="00FC68DB" w:rsidRPr="00D7391D">
          <w:delText xml:space="preserve">section </w:delText>
        </w:r>
        <w:r w:rsidR="00FC68DB" w:rsidRPr="00F54804">
          <w:rPr>
            <w:i/>
          </w:rPr>
          <w:fldChar w:fldCharType="begin"/>
        </w:r>
        <w:r w:rsidR="00FC68DB" w:rsidRPr="00F54804">
          <w:delInstrText xml:space="preserve"> REF _Ref397524978 \r \h  \* MERGEFORMAT </w:delInstrText>
        </w:r>
        <w:r w:rsidR="00FC68DB" w:rsidRPr="00F54804">
          <w:rPr>
            <w:i/>
          </w:rPr>
        </w:r>
        <w:r w:rsidR="00FC68DB" w:rsidRPr="00F54804">
          <w:rPr>
            <w:i/>
          </w:rPr>
          <w:fldChar w:fldCharType="separate"/>
        </w:r>
        <w:r w:rsidR="0067475A">
          <w:delText>7.2.4.5</w:delText>
        </w:r>
        <w:r w:rsidR="00FC68DB" w:rsidRPr="00F54804">
          <w:rPr>
            <w:i/>
          </w:rPr>
          <w:fldChar w:fldCharType="end"/>
        </w:r>
        <w:r w:rsidR="00FC68DB" w:rsidRPr="0013175B">
          <w:rPr>
            <w:b/>
          </w:rPr>
          <w:delText xml:space="preserve"> </w:delText>
        </w:r>
        <w:r w:rsidR="00FC68DB" w:rsidRPr="0013175B">
          <w:rPr>
            <w:b/>
            <w:i/>
          </w:rPr>
          <w:fldChar w:fldCharType="begin"/>
        </w:r>
        <w:r w:rsidR="00FC68DB" w:rsidRPr="0013175B">
          <w:rPr>
            <w:b/>
          </w:rPr>
          <w:delInstrText xml:space="preserve"> REF _Ref397524978 \h  \* MERGEFORMAT </w:delInstrText>
        </w:r>
        <w:r w:rsidR="00FC68DB" w:rsidRPr="0013175B">
          <w:rPr>
            <w:b/>
            <w:i/>
          </w:rPr>
        </w:r>
        <w:r w:rsidR="00FC68DB" w:rsidRPr="0013175B">
          <w:rPr>
            <w:b/>
            <w:i/>
          </w:rPr>
          <w:fldChar w:fldCharType="separate"/>
        </w:r>
        <w:r w:rsidR="0067475A" w:rsidRPr="00F54804">
          <w:delText>Welding Position</w:delText>
        </w:r>
        <w:r w:rsidR="00FC68DB" w:rsidRPr="0013175B">
          <w:rPr>
            <w:b/>
            <w:i/>
          </w:rPr>
          <w:fldChar w:fldCharType="end"/>
        </w:r>
        <w:r w:rsidR="00FC68DB" w:rsidRPr="00F54804">
          <w:delText>.</w:delText>
        </w:r>
      </w:del>
      <w:ins w:id="7218" w:author="LUEJE Claudia" w:date="2023-06-26T17:59:00Z">
        <w:r w:rsidR="00E50C0A" w:rsidRPr="00E956F7">
          <w:rPr>
            <w:rStyle w:val="citesec"/>
            <w:szCs w:val="24"/>
          </w:rPr>
          <w:t>1</w:t>
        </w:r>
        <w:r w:rsidR="001332BD" w:rsidRPr="00E956F7">
          <w:rPr>
            <w:rStyle w:val="citesec"/>
            <w:szCs w:val="24"/>
          </w:rPr>
          <w:t>0.2.4.4</w:t>
        </w:r>
        <w:r w:rsidR="001332BD" w:rsidRPr="00E956F7">
          <w:rPr>
            <w:szCs w:val="24"/>
          </w:rPr>
          <w:t xml:space="preserve"> Welding </w:t>
        </w:r>
        <w:r>
          <w:rPr>
            <w:szCs w:val="24"/>
          </w:rPr>
          <w:t>p</w:t>
        </w:r>
        <w:r w:rsidR="001332BD" w:rsidRPr="00E956F7">
          <w:rPr>
            <w:szCs w:val="24"/>
          </w:rPr>
          <w:t>osition.</w:t>
        </w:r>
      </w:ins>
    </w:p>
    <w:p w14:paraId="1F68135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76BB50B7" w14:textId="77777777" w:rsidR="001332BD" w:rsidRPr="00E956F7" w:rsidRDefault="001332BD">
      <w:pPr>
        <w:pStyle w:val="BodyText"/>
        <w:autoSpaceDE w:val="0"/>
        <w:autoSpaceDN w:val="0"/>
        <w:adjustRightInd w:val="0"/>
        <w:rPr>
          <w:szCs w:val="24"/>
        </w:rPr>
      </w:pPr>
      <w:r w:rsidRPr="00E956F7">
        <w:rPr>
          <w:szCs w:val="24"/>
        </w:rPr>
        <w:t xml:space="preserve">For this type of weld, the </w:t>
      </w:r>
      <w:r w:rsidRPr="00CC51AC">
        <w:rPr>
          <w:rStyle w:val="ISOCode"/>
        </w:rPr>
        <w:t>base</w:t>
      </w:r>
      <w:r w:rsidRPr="00E956F7">
        <w:rPr>
          <w:szCs w:val="24"/>
        </w:rPr>
        <w:t xml:space="preserve"> sheet can be specified also inside the element </w:t>
      </w:r>
      <w:r w:rsidRPr="00CC51AC">
        <w:rPr>
          <w:rStyle w:val="ISOCode"/>
        </w:rPr>
        <w:t>&lt;weld_position/&gt;</w:t>
      </w:r>
      <w:r w:rsidRPr="00E956F7">
        <w:rPr>
          <w:szCs w:val="24"/>
        </w:rPr>
        <w:t>. This is necessary in the case of a stacked welding with two welded sheets.</w:t>
      </w:r>
    </w:p>
    <w:p w14:paraId="0B14615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7209"/>
      <w:r w:rsidRPr="00E956F7">
        <w:rPr>
          <w:rFonts w:eastAsia="Times New Roman"/>
          <w:szCs w:val="24"/>
        </w:rPr>
        <w:t>"</w:t>
      </w:r>
    </w:p>
    <w:p w14:paraId="27E6E69A"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section</w:t>
      </w:r>
      <w:r w:rsidRPr="00E956F7">
        <w:rPr>
          <w:szCs w:val="24"/>
        </w:rPr>
        <w:t xml:space="preserve"> can be absent in the case of attribute value </w:t>
      </w:r>
      <w:r w:rsidRPr="00CC51AC">
        <w:rPr>
          <w:rStyle w:val="ISOCode"/>
        </w:rPr>
        <w:t xml:space="preserve">technology="laser" </w:t>
      </w:r>
      <w:r w:rsidRPr="00E956F7">
        <w:rPr>
          <w:szCs w:val="24"/>
        </w:rPr>
        <w:t>inside element subtype.</w:t>
      </w:r>
    </w:p>
    <w:p w14:paraId="60296AED" w14:textId="77777777"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CC51AC">
        <w:rPr>
          <w:rStyle w:val="ISOCode"/>
        </w:rPr>
        <w:t>section</w:t>
      </w:r>
      <w:r w:rsidRPr="00E956F7">
        <w:rPr>
          <w:szCs w:val="24"/>
        </w:rPr>
        <w:t xml:space="preserve"> (if present) of a K-Joint are:</w:t>
      </w:r>
    </w:p>
    <w:p w14:paraId="2FF7DCC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19" w:author="LUEJE Claudia" w:date="2023-06-26T17:59:00Z">
        <w:r w:rsidRPr="00E956F7">
          <w:rPr>
            <w:szCs w:val="24"/>
          </w:rPr>
          <w:t>—</w:t>
        </w:r>
        <w:r w:rsidRPr="00E956F7">
          <w:rPr>
            <w:szCs w:val="24"/>
          </w:rPr>
          <w:tab/>
        </w:r>
      </w:ins>
      <w:bookmarkStart w:id="7220" w:name="_Toc338939234"/>
      <w:r w:rsidRPr="00CC51AC">
        <w:rPr>
          <w:rStyle w:val="ISOCode"/>
        </w:rPr>
        <w:t>Fillet;</w:t>
      </w:r>
    </w:p>
    <w:p w14:paraId="52DE114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21" w:author="LUEJE Claudia" w:date="2023-06-26T17:59:00Z">
        <w:r w:rsidRPr="00E956F7">
          <w:rPr>
            <w:szCs w:val="24"/>
          </w:rPr>
          <w:t>—</w:t>
        </w:r>
        <w:r w:rsidRPr="00E956F7">
          <w:rPr>
            <w:szCs w:val="24"/>
          </w:rPr>
          <w:tab/>
        </w:r>
      </w:ins>
      <w:r w:rsidRPr="00CC51AC">
        <w:rPr>
          <w:rStyle w:val="ISOCode"/>
        </w:rPr>
        <w:t>HV;</w:t>
      </w:r>
    </w:p>
    <w:p w14:paraId="2C4A30E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22" w:author="LUEJE Claudia" w:date="2023-06-26T17:59:00Z">
        <w:r w:rsidRPr="00E956F7">
          <w:rPr>
            <w:szCs w:val="24"/>
          </w:rPr>
          <w:t>—</w:t>
        </w:r>
        <w:r w:rsidRPr="00E956F7">
          <w:rPr>
            <w:szCs w:val="24"/>
          </w:rPr>
          <w:tab/>
        </w:r>
      </w:ins>
      <w:r w:rsidRPr="00CC51AC">
        <w:rPr>
          <w:rStyle w:val="ISOCode"/>
        </w:rPr>
        <w:t>HY.</w:t>
      </w:r>
    </w:p>
    <w:p w14:paraId="3542F2C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"thickness</w:t>
      </w:r>
      <w:bookmarkEnd w:id="7220"/>
      <w:r w:rsidRPr="00E956F7">
        <w:rPr>
          <w:rFonts w:eastAsia="Times New Roman"/>
          <w:szCs w:val="24"/>
        </w:rPr>
        <w:t>"</w:t>
      </w:r>
    </w:p>
    <w:p w14:paraId="64685C23" w14:textId="48130645" w:rsidR="001332BD" w:rsidRPr="00E956F7" w:rsidRDefault="001332BD">
      <w:pPr>
        <w:pStyle w:val="BodyText"/>
        <w:autoSpaceDE w:val="0"/>
        <w:autoSpaceDN w:val="0"/>
        <w:adjustRightInd w:val="0"/>
        <w:rPr>
          <w:szCs w:val="24"/>
        </w:rPr>
      </w:pPr>
      <w:r w:rsidRPr="00E956F7">
        <w:rPr>
          <w:szCs w:val="24"/>
        </w:rPr>
        <w:t xml:space="preserve">The attribute </w:t>
      </w:r>
      <w:r w:rsidRPr="00CC51AC">
        <w:rPr>
          <w:rStyle w:val="ISOCode"/>
        </w:rPr>
        <w:t>thickness</w:t>
      </w:r>
      <w:r w:rsidRPr="00E956F7">
        <w:rPr>
          <w:szCs w:val="24"/>
        </w:rPr>
        <w:t xml:space="preserve"> specifies the thickness (a-value, throat) of the weld. Depending on the section this is required, optional or not allowed</w:t>
      </w:r>
      <w:ins w:id="7223" w:author="LUEJE Claudia" w:date="2023-06-26T17:59:00Z">
        <w:r w:rsidR="00362E9A">
          <w:rPr>
            <w:szCs w:val="24"/>
          </w:rPr>
          <w:t xml:space="preserve"> as shown in </w:t>
        </w:r>
        <w:r w:rsidR="00362E9A" w:rsidRPr="00362E9A">
          <w:rPr>
            <w:rStyle w:val="citetbl"/>
          </w:rPr>
          <w:t>Table 119</w:t>
        </w:r>
      </w:ins>
      <w:r w:rsidRPr="00E956F7">
        <w:rPr>
          <w:szCs w:val="24"/>
        </w:rPr>
        <w:t>:</w:t>
      </w:r>
    </w:p>
    <w:p w14:paraId="12A38C20" w14:textId="75BC4610" w:rsidR="001332BD" w:rsidRPr="00E956F7" w:rsidRDefault="006F39DE">
      <w:pPr>
        <w:pStyle w:val="Tabletitle"/>
        <w:autoSpaceDE w:val="0"/>
        <w:autoSpaceDN w:val="0"/>
        <w:adjustRightInd w:val="0"/>
        <w:outlineLvl w:val="0"/>
        <w:rPr>
          <w:szCs w:val="24"/>
        </w:rPr>
      </w:pPr>
      <w:bookmarkStart w:id="7224" w:name="_Toc110532467"/>
      <w:r w:rsidRPr="00E956F7">
        <w:rPr>
          <w:szCs w:val="24"/>
        </w:rPr>
        <w:t>Table</w:t>
      </w:r>
      <w:del w:id="7225"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119</w:delText>
        </w:r>
        <w:r w:rsidR="00890926" w:rsidRPr="00F54804">
          <w:fldChar w:fldCharType="end"/>
        </w:r>
      </w:del>
      <w:ins w:id="7226" w:author="LUEJE Claudia" w:date="2023-06-26T17:59:00Z">
        <w:r w:rsidRPr="00E956F7">
          <w:rPr>
            <w:szCs w:val="24"/>
          </w:rPr>
          <w:t> </w:t>
        </w:r>
        <w:r w:rsidR="001332BD" w:rsidRPr="00E956F7">
          <w:rPr>
            <w:szCs w:val="24"/>
          </w:rPr>
          <w:t>119</w:t>
        </w:r>
      </w:ins>
      <w:r w:rsidR="0040739D" w:rsidRPr="00E956F7">
        <w:rPr>
          <w:szCs w:val="24"/>
        </w:rPr>
        <w:t xml:space="preserve"> </w:t>
      </w:r>
      <w:r w:rsidR="001332BD" w:rsidRPr="00E956F7">
        <w:rPr>
          <w:szCs w:val="24"/>
        </w:rPr>
        <w:t xml:space="preserve">— Value </w:t>
      </w:r>
      <w:r w:rsidR="00362E9A">
        <w:rPr>
          <w:szCs w:val="24"/>
        </w:rPr>
        <w:t>d</w:t>
      </w:r>
      <w:r w:rsidR="001332BD" w:rsidRPr="00E956F7">
        <w:rPr>
          <w:szCs w:val="24"/>
        </w:rPr>
        <w:t xml:space="preserve">ependency of </w:t>
      </w:r>
      <w:r w:rsidR="00362E9A">
        <w:rPr>
          <w:szCs w:val="24"/>
        </w:rPr>
        <w:t>a</w:t>
      </w:r>
      <w:r w:rsidR="001332BD" w:rsidRPr="00E956F7">
        <w:rPr>
          <w:szCs w:val="24"/>
        </w:rPr>
        <w:t xml:space="preserve">ttribute </w:t>
      </w:r>
      <w:r w:rsidR="001332BD" w:rsidRPr="00CC51AC">
        <w:rPr>
          <w:rStyle w:val="ISOCode"/>
        </w:rPr>
        <w:t>thickness</w:t>
      </w:r>
      <w:bookmarkEnd w:id="7224"/>
    </w:p>
    <w:tbl>
      <w:tblPr>
        <w:tblW w:w="781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951"/>
        <w:gridCol w:w="4860"/>
      </w:tblGrid>
      <w:tr w:rsidR="001332BD" w:rsidRPr="00B62EE5" w14:paraId="685DA0E5" w14:textId="77777777" w:rsidTr="009E00ED">
        <w:trPr>
          <w:jc w:val="center"/>
        </w:trPr>
        <w:tc>
          <w:tcPr>
            <w:tcW w:w="2951" w:type="dxa"/>
            <w:tcBorders>
              <w:top w:val="single" w:sz="12" w:space="0" w:color="auto"/>
              <w:bottom w:val="single" w:sz="12" w:space="0" w:color="auto"/>
            </w:tcBorders>
            <w:shd w:val="clear" w:color="auto" w:fill="F3F3F3"/>
            <w:vAlign w:val="bottom"/>
          </w:tcPr>
          <w:p w14:paraId="5ECE3D52" w14:textId="4EC3A235" w:rsidR="001332BD" w:rsidRPr="00B62EE5" w:rsidRDefault="001332BD" w:rsidP="0040739D">
            <w:pPr>
              <w:pStyle w:val="Tableheader"/>
              <w:autoSpaceDE w:val="0"/>
              <w:autoSpaceDN w:val="0"/>
              <w:adjustRightInd w:val="0"/>
              <w:rPr>
                <w:b/>
              </w:rPr>
            </w:pPr>
            <w:r w:rsidRPr="00B62EE5">
              <w:rPr>
                <w:b/>
                <w:szCs w:val="24"/>
              </w:rPr>
              <w:t>Attribute value "section"</w:t>
            </w:r>
          </w:p>
        </w:tc>
        <w:tc>
          <w:tcPr>
            <w:tcW w:w="4860" w:type="dxa"/>
            <w:tcBorders>
              <w:top w:val="single" w:sz="12" w:space="0" w:color="auto"/>
              <w:bottom w:val="single" w:sz="12" w:space="0" w:color="auto"/>
            </w:tcBorders>
            <w:shd w:val="clear" w:color="auto" w:fill="F3F3F3"/>
            <w:vAlign w:val="bottom"/>
          </w:tcPr>
          <w:p w14:paraId="291366DB" w14:textId="3AAD5A57" w:rsidR="001332BD" w:rsidRPr="00B62EE5" w:rsidRDefault="001332BD" w:rsidP="0040739D">
            <w:pPr>
              <w:pStyle w:val="Tableheader"/>
              <w:autoSpaceDE w:val="0"/>
              <w:autoSpaceDN w:val="0"/>
              <w:adjustRightInd w:val="0"/>
              <w:rPr>
                <w:b/>
              </w:rPr>
            </w:pPr>
            <w:r w:rsidRPr="00B62EE5">
              <w:rPr>
                <w:b/>
                <w:szCs w:val="24"/>
              </w:rPr>
              <w:t>Attribute "thickness"</w:t>
            </w:r>
          </w:p>
        </w:tc>
      </w:tr>
      <w:tr w:rsidR="001332BD" w:rsidRPr="00E956F7" w14:paraId="7971186F" w14:textId="77777777" w:rsidTr="009E00ED">
        <w:trPr>
          <w:jc w:val="center"/>
        </w:trPr>
        <w:tc>
          <w:tcPr>
            <w:tcW w:w="2951" w:type="dxa"/>
            <w:tcBorders>
              <w:top w:val="single" w:sz="12" w:space="0" w:color="auto"/>
            </w:tcBorders>
            <w:vAlign w:val="bottom"/>
          </w:tcPr>
          <w:p w14:paraId="6AF25A04" w14:textId="6CA1B060" w:rsidR="001332BD" w:rsidRPr="00E956F7" w:rsidRDefault="001332BD" w:rsidP="0040739D">
            <w:pPr>
              <w:pStyle w:val="Tablebody"/>
              <w:autoSpaceDE w:val="0"/>
              <w:autoSpaceDN w:val="0"/>
              <w:adjustRightInd w:val="0"/>
            </w:pPr>
            <w:r w:rsidRPr="00E956F7">
              <w:rPr>
                <w:szCs w:val="24"/>
              </w:rPr>
              <w:t>HV</w:t>
            </w:r>
          </w:p>
        </w:tc>
        <w:tc>
          <w:tcPr>
            <w:tcW w:w="4860" w:type="dxa"/>
            <w:tcBorders>
              <w:top w:val="single" w:sz="12" w:space="0" w:color="auto"/>
            </w:tcBorders>
            <w:vAlign w:val="bottom"/>
          </w:tcPr>
          <w:p w14:paraId="6E7429B6" w14:textId="596F4AE4" w:rsidR="001332BD" w:rsidRPr="00E956F7" w:rsidRDefault="001332BD" w:rsidP="0040739D">
            <w:pPr>
              <w:pStyle w:val="Tablebody"/>
              <w:autoSpaceDE w:val="0"/>
              <w:autoSpaceDN w:val="0"/>
              <w:adjustRightInd w:val="0"/>
            </w:pPr>
            <w:r w:rsidRPr="00E956F7">
              <w:rPr>
                <w:szCs w:val="24"/>
              </w:rPr>
              <w:t>Optional</w:t>
            </w:r>
          </w:p>
        </w:tc>
      </w:tr>
      <w:tr w:rsidR="001332BD" w:rsidRPr="00E956F7" w14:paraId="5AFB7ADE" w14:textId="77777777" w:rsidTr="009E00ED">
        <w:trPr>
          <w:jc w:val="center"/>
        </w:trPr>
        <w:tc>
          <w:tcPr>
            <w:tcW w:w="2951" w:type="dxa"/>
            <w:vAlign w:val="bottom"/>
          </w:tcPr>
          <w:p w14:paraId="02C35B21" w14:textId="55D00A65" w:rsidR="001332BD" w:rsidRPr="00E956F7" w:rsidRDefault="001332BD" w:rsidP="0040739D">
            <w:pPr>
              <w:pStyle w:val="Tablebody"/>
              <w:autoSpaceDE w:val="0"/>
              <w:autoSpaceDN w:val="0"/>
              <w:adjustRightInd w:val="0"/>
            </w:pPr>
            <w:r w:rsidRPr="00E956F7">
              <w:rPr>
                <w:szCs w:val="24"/>
              </w:rPr>
              <w:t>HY</w:t>
            </w:r>
          </w:p>
        </w:tc>
        <w:tc>
          <w:tcPr>
            <w:tcW w:w="4860" w:type="dxa"/>
            <w:vAlign w:val="bottom"/>
          </w:tcPr>
          <w:p w14:paraId="1B8BBDC2" w14:textId="6FFABE6E" w:rsidR="001332BD" w:rsidRPr="00E956F7" w:rsidRDefault="001332BD" w:rsidP="0040739D">
            <w:pPr>
              <w:pStyle w:val="Tablebody"/>
              <w:autoSpaceDE w:val="0"/>
              <w:autoSpaceDN w:val="0"/>
              <w:adjustRightInd w:val="0"/>
            </w:pPr>
            <w:r w:rsidRPr="00E956F7">
              <w:rPr>
                <w:szCs w:val="24"/>
              </w:rPr>
              <w:t>Not allowed</w:t>
            </w:r>
          </w:p>
        </w:tc>
      </w:tr>
      <w:tr w:rsidR="001332BD" w:rsidRPr="00E956F7" w14:paraId="39B7D31D" w14:textId="77777777" w:rsidTr="009E00ED">
        <w:trPr>
          <w:jc w:val="center"/>
        </w:trPr>
        <w:tc>
          <w:tcPr>
            <w:tcW w:w="2951" w:type="dxa"/>
            <w:vAlign w:val="bottom"/>
          </w:tcPr>
          <w:p w14:paraId="7CA57AC0" w14:textId="27731BF6" w:rsidR="001332BD" w:rsidRPr="00E956F7" w:rsidRDefault="001332BD" w:rsidP="0040739D">
            <w:pPr>
              <w:pStyle w:val="Tablebody"/>
              <w:autoSpaceDE w:val="0"/>
              <w:autoSpaceDN w:val="0"/>
              <w:adjustRightInd w:val="0"/>
            </w:pPr>
            <w:r w:rsidRPr="00E956F7">
              <w:rPr>
                <w:szCs w:val="24"/>
              </w:rPr>
              <w:t>Fillet</w:t>
            </w:r>
          </w:p>
        </w:tc>
        <w:tc>
          <w:tcPr>
            <w:tcW w:w="4860" w:type="dxa"/>
            <w:vAlign w:val="bottom"/>
          </w:tcPr>
          <w:p w14:paraId="73630B5D" w14:textId="0A66728D" w:rsidR="001332BD" w:rsidRPr="00E956F7" w:rsidRDefault="001332BD" w:rsidP="0040739D">
            <w:pPr>
              <w:pStyle w:val="Tablebody"/>
              <w:autoSpaceDE w:val="0"/>
              <w:autoSpaceDN w:val="0"/>
              <w:adjustRightInd w:val="0"/>
            </w:pPr>
            <w:r w:rsidRPr="00E956F7">
              <w:rPr>
                <w:szCs w:val="24"/>
              </w:rPr>
              <w:t>Required</w:t>
            </w:r>
          </w:p>
        </w:tc>
      </w:tr>
    </w:tbl>
    <w:p w14:paraId="0A79ADF4" w14:textId="1EACF9EE"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227" w:name="_Toc338939235"/>
      <w:r w:rsidRPr="00E956F7">
        <w:rPr>
          <w:rFonts w:eastAsia="Times New Roman"/>
          <w:szCs w:val="24"/>
        </w:rPr>
        <w:t>Attribute "angle</w:t>
      </w:r>
      <w:bookmarkEnd w:id="7227"/>
      <w:r w:rsidRPr="00E956F7">
        <w:rPr>
          <w:rFonts w:eastAsia="Times New Roman"/>
          <w:szCs w:val="24"/>
        </w:rPr>
        <w:t>"</w:t>
      </w:r>
    </w:p>
    <w:p w14:paraId="791330D2" w14:textId="52D8C0FB"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angle</w:t>
      </w:r>
      <w:r w:rsidRPr="00E956F7">
        <w:rPr>
          <w:szCs w:val="24"/>
        </w:rPr>
        <w:t xml:space="preserve"> specifies the angle of the weld relative to the base sheet. The weld angle of a </w:t>
      </w:r>
      <w:del w:id="7228" w:author="LUEJE Claudia" w:date="2023-06-26T17:59:00Z">
        <w:r w:rsidR="00FC68DB" w:rsidRPr="00F54804">
          <w:delText>center</w:delText>
        </w:r>
      </w:del>
      <w:ins w:id="7229" w:author="LUEJE Claudia" w:date="2023-06-26T17:59:00Z">
        <w:r w:rsidRPr="00E956F7">
          <w:rPr>
            <w:szCs w:val="24"/>
          </w:rPr>
          <w:t>centre</w:t>
        </w:r>
      </w:ins>
      <w:r w:rsidRPr="00E956F7">
        <w:rPr>
          <w:szCs w:val="24"/>
        </w:rPr>
        <w:t xml:space="preserve"> weld of a K-</w:t>
      </w:r>
      <w:r w:rsidR="00362E9A">
        <w:rPr>
          <w:szCs w:val="24"/>
        </w:rPr>
        <w:t>j</w:t>
      </w:r>
      <w:r w:rsidRPr="00E956F7">
        <w:rPr>
          <w:szCs w:val="24"/>
        </w:rPr>
        <w:t>oint is assumed to be parallel to the base sheet (this means 0°).</w:t>
      </w:r>
    </w:p>
    <w:p w14:paraId="7044D78E"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230" w:name="_Toc338939236"/>
      <w:r w:rsidRPr="00E956F7">
        <w:rPr>
          <w:rFonts w:eastAsia="Times New Roman"/>
          <w:szCs w:val="24"/>
        </w:rPr>
        <w:t>Attribute "penetration</w:t>
      </w:r>
      <w:bookmarkEnd w:id="7230"/>
      <w:r w:rsidRPr="00E956F7">
        <w:rPr>
          <w:rFonts w:eastAsia="Times New Roman"/>
          <w:szCs w:val="24"/>
        </w:rPr>
        <w:t>"</w:t>
      </w:r>
    </w:p>
    <w:p w14:paraId="1C0E58C0"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penetration</w:t>
      </w:r>
      <w:r w:rsidRPr="00E956F7">
        <w:rPr>
          <w:szCs w:val="24"/>
        </w:rPr>
        <w:t xml:space="preserve"> specifies the degree of penetration resulting from the welding.</w:t>
      </w:r>
    </w:p>
    <w:p w14:paraId="6D6F8275"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231" w:name="_Toc338939238"/>
      <w:r w:rsidRPr="00E956F7">
        <w:rPr>
          <w:rFonts w:eastAsia="Times New Roman"/>
          <w:szCs w:val="24"/>
        </w:rPr>
        <w:t>Attribute "shape</w:t>
      </w:r>
      <w:bookmarkEnd w:id="7231"/>
      <w:r w:rsidRPr="00E956F7">
        <w:rPr>
          <w:rFonts w:eastAsia="Times New Roman"/>
          <w:szCs w:val="24"/>
        </w:rPr>
        <w:t>"</w:t>
      </w:r>
    </w:p>
    <w:p w14:paraId="69ECB1FF"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shape</w:t>
      </w:r>
      <w:r w:rsidRPr="00E956F7">
        <w:rPr>
          <w:szCs w:val="24"/>
        </w:rPr>
        <w:t xml:space="preserve"> defines the shape of the weld throat.</w:t>
      </w:r>
    </w:p>
    <w:p w14:paraId="3875684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232" w:name="_Toc338939239"/>
      <w:r w:rsidRPr="00E956F7">
        <w:rPr>
          <w:rFonts w:eastAsia="Times New Roman"/>
          <w:szCs w:val="24"/>
        </w:rPr>
        <w:t>Attribute "filler</w:t>
      </w:r>
      <w:bookmarkEnd w:id="7232"/>
      <w:r w:rsidRPr="00E956F7">
        <w:rPr>
          <w:rFonts w:eastAsia="Times New Roman"/>
          <w:szCs w:val="24"/>
        </w:rPr>
        <w:t>"</w:t>
      </w:r>
    </w:p>
    <w:p w14:paraId="0B2DD05F"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779F93E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33" w:author="LUEJE Claudia" w:date="2023-06-26T17:59:00Z">
        <w:r w:rsidRPr="00E956F7">
          <w:rPr>
            <w:szCs w:val="24"/>
          </w:rPr>
          <w:t>—</w:t>
        </w:r>
        <w:r w:rsidRPr="00E956F7">
          <w:rPr>
            <w:szCs w:val="24"/>
          </w:rPr>
          <w:tab/>
        </w:r>
      </w:ins>
      <w:r w:rsidRPr="00D66FA4">
        <w:rPr>
          <w:rStyle w:val="ISOCode"/>
        </w:rPr>
        <w:t>yes;</w:t>
      </w:r>
    </w:p>
    <w:p w14:paraId="3FFA7C2F"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234" w:author="LUEJE Claudia" w:date="2023-06-26T17:59:00Z">
        <w:r w:rsidRPr="00E956F7">
          <w:rPr>
            <w:szCs w:val="24"/>
          </w:rPr>
          <w:t>—</w:t>
        </w:r>
        <w:r w:rsidRPr="00E956F7">
          <w:rPr>
            <w:szCs w:val="24"/>
          </w:rPr>
          <w:tab/>
        </w:r>
      </w:ins>
      <w:r w:rsidRPr="00D66FA4">
        <w:rPr>
          <w:rStyle w:val="ISOCode"/>
        </w:rPr>
        <w:t>no.</w:t>
      </w:r>
    </w:p>
    <w:p w14:paraId="077ADA70" w14:textId="71E75610" w:rsidR="001332BD" w:rsidRPr="00E956F7" w:rsidRDefault="00701FF5">
      <w:pPr>
        <w:pStyle w:val="BodyText"/>
        <w:autoSpaceDE w:val="0"/>
        <w:autoSpaceDN w:val="0"/>
        <w:adjustRightInd w:val="0"/>
        <w:rPr>
          <w:szCs w:val="24"/>
        </w:rPr>
      </w:pPr>
      <w:del w:id="7235" w:author="LUEJE Claudia" w:date="2023-06-26T17:59:00Z">
        <w:r w:rsidRPr="00701FF5">
          <w:delText>NOTE</w:delText>
        </w:r>
        <w:r w:rsidRPr="00701FF5">
          <w:tab/>
        </w:r>
      </w:del>
      <w:r w:rsidR="001332BD" w:rsidRPr="00E956F7">
        <w:rPr>
          <w:szCs w:val="24"/>
        </w:rPr>
        <w:t>Depending on the technology</w:t>
      </w:r>
      <w:ins w:id="7236" w:author="LUEJE Claudia" w:date="2023-06-26T17:59:00Z">
        <w:r w:rsidR="001332BD" w:rsidRPr="00E956F7">
          <w:rPr>
            <w:szCs w:val="24"/>
          </w:rPr>
          <w:t>,</w:t>
        </w:r>
      </w:ins>
      <w:r w:rsidR="001332BD" w:rsidRPr="00E956F7">
        <w:rPr>
          <w:szCs w:val="24"/>
        </w:rPr>
        <w:t xml:space="preserve"> the default value can </w:t>
      </w:r>
      <w:del w:id="7237" w:author="LUEJE Claudia" w:date="2023-06-26T17:59:00Z">
        <w:r w:rsidR="00FC68DB" w:rsidRPr="00701FF5">
          <w:delText>different (</w:delText>
        </w:r>
      </w:del>
      <w:ins w:id="7238" w:author="LUEJE Claudia" w:date="2023-06-26T17:59:00Z">
        <w:r w:rsidR="001332BD" w:rsidRPr="00E956F7">
          <w:rPr>
            <w:szCs w:val="24"/>
          </w:rPr>
          <w:t xml:space="preserve">differ, </w:t>
        </w:r>
      </w:ins>
      <w:r w:rsidR="00362E9A">
        <w:rPr>
          <w:szCs w:val="24"/>
        </w:rPr>
        <w:t>see</w:t>
      </w:r>
      <w:r w:rsidR="001332BD" w:rsidRPr="00E956F7">
        <w:rPr>
          <w:szCs w:val="24"/>
        </w:rPr>
        <w:t xml:space="preserve"> </w:t>
      </w:r>
      <w:del w:id="7239" w:author="LUEJE Claudia" w:date="2023-06-26T17:59:00Z">
        <w:r w:rsidR="00FC68DB" w:rsidRPr="00701FF5">
          <w:delText>in Generic Seam Weld Definition section under attribute filler).</w:delText>
        </w:r>
      </w:del>
      <w:ins w:id="7240" w:author="LUEJE Claudia" w:date="2023-06-26T17:59:00Z">
        <w:r w:rsidR="001332BD" w:rsidRPr="00E956F7">
          <w:rPr>
            <w:rStyle w:val="citesec"/>
            <w:szCs w:val="24"/>
          </w:rPr>
          <w:t>10.2.4.4.19</w:t>
        </w:r>
        <w:r w:rsidR="001332BD" w:rsidRPr="00E956F7">
          <w:rPr>
            <w:szCs w:val="24"/>
          </w:rPr>
          <w:t xml:space="preserve"> Attribute "filler".</w:t>
        </w:r>
      </w:ins>
    </w:p>
    <w:p w14:paraId="0F1AB97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0F4A5F68"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333AC357" w14:textId="52DDA271" w:rsidR="001332BD" w:rsidRPr="00E956F7" w:rsidRDefault="001332BD" w:rsidP="00B35FD6">
      <w:pPr>
        <w:pStyle w:val="BodyText"/>
      </w:pPr>
      <w:r w:rsidRPr="00B35FD6">
        <w:t>Example</w:t>
      </w:r>
      <w:r w:rsidR="00B35FD6">
        <w:t xml:space="preserve"> </w:t>
      </w:r>
      <w:del w:id="7241" w:author="LUEJE Claudia" w:date="2023-06-26T17:59:00Z">
        <w:r w:rsidR="00FC68DB" w:rsidRPr="000A1B7B">
          <w:delText>A</w:delText>
        </w:r>
      </w:del>
      <w:ins w:id="7242" w:author="LUEJE Claudia" w:date="2023-06-26T17:59:00Z">
        <w:r w:rsidR="00362E9A">
          <w:t>1</w:t>
        </w:r>
      </w:ins>
      <w:r w:rsidRPr="00B35FD6">
        <w:t xml:space="preserve"> (within each </w:t>
      </w:r>
      <w:r w:rsidRPr="00B35FD6">
        <w:rPr>
          <w:rStyle w:val="ISOCode"/>
        </w:rPr>
        <w:t>attribute</w:t>
      </w:r>
      <w:r w:rsidRPr="00B35FD6">
        <w:rPr>
          <w:rFonts w:cs="Courier New"/>
        </w:rPr>
        <w:t>, excep</w:t>
      </w:r>
      <w:r w:rsidRPr="00B35FD6">
        <w:t xml:space="preserve">t </w:t>
      </w:r>
      <w:r w:rsidRPr="00B35FD6">
        <w:rPr>
          <w:rStyle w:val="ISOCode"/>
        </w:rPr>
        <w:t>base</w:t>
      </w:r>
      <w:r w:rsidRPr="00B35FD6">
        <w:rPr>
          <w:rFonts w:cs="Courier New"/>
        </w:rPr>
        <w:t xml:space="preserve"> within </w:t>
      </w:r>
      <w:r w:rsidRPr="00B35FD6">
        <w:rPr>
          <w:rStyle w:val="ISOCode"/>
        </w:rPr>
        <w:t>&lt;weld_position/&gt;</w:t>
      </w:r>
      <w:r w:rsidRPr="00B35FD6">
        <w:rPr>
          <w:rFonts w:cs="Courier New"/>
        </w:rPr>
        <w:t>):</w:t>
      </w:r>
    </w:p>
    <w:p w14:paraId="5450F15B" w14:textId="77777777" w:rsidR="00964333" w:rsidRDefault="00964333" w:rsidP="00964333">
      <w:pPr>
        <w:pStyle w:val="Code-"/>
      </w:pPr>
      <w:r w:rsidRPr="00E45DCE">
        <w:t xml:space="preserve">    </w:t>
      </w:r>
      <w:r w:rsidR="001332BD" w:rsidRPr="007B299E">
        <w:rPr>
          <w:rFonts w:cs="Courier New"/>
          <w:szCs w:val="24"/>
        </w:rPr>
        <w:t>&lt;seamwweld&gt;</w:t>
      </w:r>
    </w:p>
    <w:p w14:paraId="60723EBC" w14:textId="77777777" w:rsidR="00964333" w:rsidRDefault="00964333" w:rsidP="00964333">
      <w:pPr>
        <w:pStyle w:val="Code-"/>
      </w:pPr>
      <w:r>
        <w:t xml:space="preserve">    </w:t>
      </w:r>
      <w:r w:rsidR="001332BD" w:rsidRPr="007B299E">
        <w:t xml:space="preserve">    &lt;k_joint base="2" technology="resistance"&gt;</w:t>
      </w:r>
    </w:p>
    <w:p w14:paraId="521975BA" w14:textId="77777777" w:rsidR="00964333" w:rsidRDefault="00964333" w:rsidP="00964333">
      <w:pPr>
        <w:pStyle w:val="Code-"/>
        <w:rPr>
          <w:lang w:val="fr-CH"/>
        </w:rPr>
      </w:pPr>
      <w:r w:rsidRPr="00FA4993">
        <w:rPr>
          <w:lang w:val="en-US"/>
        </w:rPr>
        <w:t xml:space="preserve">    </w:t>
      </w:r>
      <w:r w:rsidR="001332BD" w:rsidRPr="00FA4993">
        <w:rPr>
          <w:rFonts w:cs="Courier New"/>
          <w:szCs w:val="24"/>
          <w:lang w:val="en-US"/>
        </w:rPr>
        <w:t xml:space="preserve">        </w:t>
      </w:r>
      <w:r w:rsidR="001332BD" w:rsidRPr="007B299E">
        <w:rPr>
          <w:rFonts w:cs="Courier New"/>
          <w:b/>
          <w:szCs w:val="24"/>
          <w:lang w:val="fr-CH"/>
        </w:rPr>
        <w:t>&lt;weld_position u="1.0" x="2" y="0" z="1"</w:t>
      </w:r>
    </w:p>
    <w:p w14:paraId="7C8CAD13" w14:textId="77777777" w:rsidR="00964333" w:rsidRDefault="00964333" w:rsidP="00964333">
      <w:pPr>
        <w:pStyle w:val="Code-"/>
      </w:pPr>
      <w:r>
        <w:rPr>
          <w:lang w:val="fr-CH"/>
        </w:rPr>
        <w:t xml:space="preserve">    </w:t>
      </w:r>
      <w:r w:rsidR="001332BD" w:rsidRPr="007B299E">
        <w:rPr>
          <w:lang w:val="fr-CH"/>
        </w:rPr>
        <w:t xml:space="preserve">                       </w:t>
      </w:r>
      <w:r w:rsidR="001332BD" w:rsidRPr="007B299E">
        <w:rPr>
          <w:b/>
        </w:rPr>
        <w:t>reference="true"</w:t>
      </w:r>
    </w:p>
    <w:p w14:paraId="0E9297C6"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penetration="0.5"</w:t>
      </w:r>
    </w:p>
    <w:p w14:paraId="76893725" w14:textId="77777777" w:rsidR="00964333" w:rsidRDefault="00964333" w:rsidP="00964333">
      <w:pPr>
        <w:pStyle w:val="Code-"/>
      </w:pPr>
      <w:r>
        <w:t xml:space="preserve">    </w:t>
      </w:r>
      <w:r w:rsidR="001332BD" w:rsidRPr="007B299E">
        <w:t xml:space="preserve">                       </w:t>
      </w:r>
      <w:r w:rsidR="001332BD" w:rsidRPr="007B299E">
        <w:rPr>
          <w:b/>
        </w:rPr>
        <w:t>thickness="1.4"</w:t>
      </w:r>
    </w:p>
    <w:p w14:paraId="4B61A30D"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angle="15"</w:t>
      </w:r>
    </w:p>
    <w:p w14:paraId="05DF6C89" w14:textId="77777777" w:rsidR="00964333" w:rsidRDefault="00964333" w:rsidP="00964333">
      <w:pPr>
        <w:pStyle w:val="Code-"/>
      </w:pPr>
      <w:r>
        <w:t xml:space="preserve">    </w:t>
      </w:r>
      <w:r w:rsidR="001332BD" w:rsidRPr="007B299E">
        <w:t xml:space="preserve">                       </w:t>
      </w:r>
      <w:r w:rsidR="001332BD" w:rsidRPr="007B299E">
        <w:rPr>
          <w:b/>
        </w:rPr>
        <w:t>section="HV"</w:t>
      </w:r>
    </w:p>
    <w:p w14:paraId="73D3C421"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filler="yes"</w:t>
      </w:r>
    </w:p>
    <w:p w14:paraId="5FDCA428" w14:textId="77777777" w:rsidR="00964333" w:rsidRDefault="00964333" w:rsidP="00964333">
      <w:pPr>
        <w:pStyle w:val="Code-"/>
      </w:pPr>
      <w:r>
        <w:t xml:space="preserve">    </w:t>
      </w:r>
      <w:r w:rsidR="0040739D" w:rsidRPr="007B299E">
        <w:t xml:space="preserve">                    </w:t>
      </w:r>
      <w:r w:rsidR="001332BD" w:rsidRPr="007B299E">
        <w:t xml:space="preserve">    </w:t>
      </w:r>
      <w:r w:rsidR="001332BD" w:rsidRPr="007B299E">
        <w:rPr>
          <w:b/>
        </w:rPr>
        <w:t>filler_material=" E7018-X"</w:t>
      </w:r>
    </w:p>
    <w:p w14:paraId="67722F21"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shape="straight" /&gt;</w:t>
      </w:r>
    </w:p>
    <w:p w14:paraId="7DEF6390" w14:textId="77777777" w:rsidR="00964333" w:rsidRPr="00FA4993" w:rsidRDefault="00964333" w:rsidP="00964333">
      <w:pPr>
        <w:pStyle w:val="Code-"/>
        <w:rPr>
          <w:lang w:val="en-US"/>
        </w:rPr>
      </w:pPr>
      <w:r w:rsidRPr="00FA4993">
        <w:rPr>
          <w:lang w:val="en-US"/>
        </w:rPr>
        <w:t xml:space="preserve">    </w:t>
      </w:r>
      <w:r w:rsidR="001332BD" w:rsidRPr="00FA4993">
        <w:rPr>
          <w:lang w:val="en-US"/>
        </w:rPr>
        <w:t xml:space="preserve">        </w:t>
      </w:r>
      <w:r w:rsidR="001332BD" w:rsidRPr="00FA4993">
        <w:rPr>
          <w:b/>
          <w:lang w:val="en-US"/>
        </w:rPr>
        <w:t>&lt;weld_position u="0.0" x="1" y="0" z="2"</w:t>
      </w:r>
    </w:p>
    <w:p w14:paraId="3C535D80" w14:textId="77777777" w:rsidR="00964333" w:rsidRDefault="00964333" w:rsidP="00964333">
      <w:pPr>
        <w:pStyle w:val="Code-"/>
      </w:pPr>
      <w:r w:rsidRPr="00FA4993">
        <w:rPr>
          <w:lang w:val="en-US"/>
        </w:rPr>
        <w:t xml:space="preserve">    </w:t>
      </w:r>
      <w:r w:rsidR="001332BD" w:rsidRPr="00FA4993">
        <w:rPr>
          <w:rFonts w:cs="Courier New"/>
          <w:szCs w:val="24"/>
          <w:lang w:val="en-US"/>
        </w:rPr>
        <w:t xml:space="preserve">                       </w:t>
      </w:r>
      <w:r w:rsidR="001332BD" w:rsidRPr="007B299E">
        <w:rPr>
          <w:rFonts w:cs="Courier New"/>
          <w:b/>
          <w:szCs w:val="24"/>
        </w:rPr>
        <w:t>reference="true"</w:t>
      </w:r>
    </w:p>
    <w:p w14:paraId="5CF85AC4" w14:textId="77777777" w:rsidR="00964333" w:rsidRDefault="00964333" w:rsidP="00964333">
      <w:pPr>
        <w:pStyle w:val="Code-"/>
      </w:pPr>
      <w:r>
        <w:t xml:space="preserve">    </w:t>
      </w:r>
      <w:r w:rsidR="001332BD" w:rsidRPr="007B299E">
        <w:t xml:space="preserve">                       </w:t>
      </w:r>
      <w:r w:rsidR="001332BD" w:rsidRPr="007B299E">
        <w:rPr>
          <w:b/>
        </w:rPr>
        <w:t>penetration="0.5"</w:t>
      </w:r>
    </w:p>
    <w:p w14:paraId="07A8659D"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thickness="1.1"</w:t>
      </w:r>
    </w:p>
    <w:p w14:paraId="5A1C4E4B" w14:textId="77777777" w:rsidR="00964333" w:rsidRDefault="00964333" w:rsidP="00964333">
      <w:pPr>
        <w:pStyle w:val="Code-"/>
      </w:pPr>
      <w:r>
        <w:t xml:space="preserve">    </w:t>
      </w:r>
      <w:r w:rsidR="001332BD" w:rsidRPr="007B299E">
        <w:t xml:space="preserve">                       </w:t>
      </w:r>
      <w:r w:rsidR="001332BD" w:rsidRPr="007B299E">
        <w:rPr>
          <w:b/>
        </w:rPr>
        <w:t>angle="90"</w:t>
      </w:r>
    </w:p>
    <w:p w14:paraId="6693F6EB"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section="HV"</w:t>
      </w:r>
    </w:p>
    <w:p w14:paraId="0E9B7411" w14:textId="77777777" w:rsidR="00964333" w:rsidRDefault="00964333" w:rsidP="00964333">
      <w:pPr>
        <w:pStyle w:val="Code-"/>
      </w:pPr>
      <w:r>
        <w:t xml:space="preserve">    </w:t>
      </w:r>
      <w:r w:rsidR="001332BD" w:rsidRPr="007B299E">
        <w:t xml:space="preserve">                       </w:t>
      </w:r>
      <w:r w:rsidR="001332BD" w:rsidRPr="007B299E">
        <w:rPr>
          <w:b/>
        </w:rPr>
        <w:t>filler="yes"</w:t>
      </w:r>
    </w:p>
    <w:p w14:paraId="2DDC69E7" w14:textId="77777777" w:rsidR="00964333" w:rsidRDefault="00964333" w:rsidP="00964333">
      <w:pPr>
        <w:pStyle w:val="Code-"/>
      </w:pPr>
      <w:r>
        <w:t xml:space="preserve">    </w:t>
      </w:r>
      <w:r w:rsidR="0040739D" w:rsidRPr="007B299E">
        <w:rPr>
          <w:rFonts w:cs="Courier New"/>
          <w:szCs w:val="24"/>
        </w:rPr>
        <w:t xml:space="preserve">                    </w:t>
      </w:r>
      <w:r w:rsidR="001332BD" w:rsidRPr="007B299E">
        <w:rPr>
          <w:rFonts w:cs="Courier New"/>
          <w:szCs w:val="24"/>
        </w:rPr>
        <w:t xml:space="preserve">    </w:t>
      </w:r>
      <w:r w:rsidR="001332BD" w:rsidRPr="007B299E">
        <w:rPr>
          <w:rFonts w:cs="Courier New"/>
          <w:b/>
          <w:szCs w:val="24"/>
        </w:rPr>
        <w:t>filler_material=" E7018-X"</w:t>
      </w:r>
    </w:p>
    <w:p w14:paraId="68C52A93" w14:textId="77777777" w:rsidR="00964333" w:rsidRDefault="00964333" w:rsidP="00964333">
      <w:pPr>
        <w:pStyle w:val="Code-"/>
      </w:pPr>
      <w:r>
        <w:t xml:space="preserve">    </w:t>
      </w:r>
      <w:r w:rsidR="001332BD" w:rsidRPr="007B299E">
        <w:t xml:space="preserve">                       </w:t>
      </w:r>
      <w:r w:rsidR="001332BD" w:rsidRPr="007B299E">
        <w:rPr>
          <w:b/>
        </w:rPr>
        <w:t>shape="straight" /&gt;</w:t>
      </w:r>
    </w:p>
    <w:p w14:paraId="02FA4582" w14:textId="77777777" w:rsidR="00964333" w:rsidRPr="00FA4993" w:rsidRDefault="00964333" w:rsidP="00964333">
      <w:pPr>
        <w:pStyle w:val="Code-"/>
        <w:rPr>
          <w:lang w:val="en-US"/>
        </w:rPr>
      </w:pPr>
      <w:r w:rsidRPr="00FA4993">
        <w:rPr>
          <w:lang w:val="en-US"/>
        </w:rPr>
        <w:t xml:space="preserve">    </w:t>
      </w:r>
      <w:r w:rsidR="001332BD" w:rsidRPr="00FA4993">
        <w:rPr>
          <w:rFonts w:cs="Courier New"/>
          <w:szCs w:val="24"/>
          <w:lang w:val="en-US"/>
        </w:rPr>
        <w:t xml:space="preserve">        </w:t>
      </w:r>
      <w:r w:rsidR="001332BD" w:rsidRPr="00FA4993">
        <w:rPr>
          <w:rFonts w:cs="Courier New"/>
          <w:b/>
          <w:szCs w:val="24"/>
          <w:lang w:val="en-US"/>
        </w:rPr>
        <w:t>&lt;weld_position u="1.0" x="-2" y="0" z="1"</w:t>
      </w:r>
    </w:p>
    <w:p w14:paraId="170C294A" w14:textId="77777777" w:rsidR="00964333" w:rsidRDefault="00964333" w:rsidP="00964333">
      <w:pPr>
        <w:pStyle w:val="Code-"/>
      </w:pPr>
      <w:r w:rsidRPr="00FA4993">
        <w:rPr>
          <w:lang w:val="en-US"/>
        </w:rPr>
        <w:t xml:space="preserve">    </w:t>
      </w:r>
      <w:r w:rsidR="001332BD" w:rsidRPr="00FA4993">
        <w:rPr>
          <w:lang w:val="en-US"/>
        </w:rPr>
        <w:t xml:space="preserve">                       </w:t>
      </w:r>
      <w:r w:rsidR="001332BD" w:rsidRPr="007B299E">
        <w:rPr>
          <w:b/>
        </w:rPr>
        <w:t>reference="true"</w:t>
      </w:r>
    </w:p>
    <w:p w14:paraId="38CA0FAF"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penetration="0.6"</w:t>
      </w:r>
    </w:p>
    <w:p w14:paraId="53A688F2" w14:textId="77777777" w:rsidR="00964333" w:rsidRDefault="00964333" w:rsidP="00964333">
      <w:pPr>
        <w:pStyle w:val="Code-"/>
      </w:pPr>
      <w:r>
        <w:t xml:space="preserve">    </w:t>
      </w:r>
      <w:r w:rsidR="001332BD" w:rsidRPr="007B299E">
        <w:t xml:space="preserve">                       </w:t>
      </w:r>
      <w:r w:rsidR="001332BD" w:rsidRPr="007B299E">
        <w:rPr>
          <w:b/>
        </w:rPr>
        <w:t>thickness=".5"</w:t>
      </w:r>
    </w:p>
    <w:p w14:paraId="2A80E599"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angle="30"</w:t>
      </w:r>
    </w:p>
    <w:p w14:paraId="5D6E4C77" w14:textId="77777777" w:rsidR="00964333" w:rsidRDefault="00964333" w:rsidP="00964333">
      <w:pPr>
        <w:pStyle w:val="Code-"/>
      </w:pPr>
      <w:r>
        <w:t xml:space="preserve">    </w:t>
      </w:r>
      <w:r w:rsidR="001332BD" w:rsidRPr="007B299E">
        <w:t xml:space="preserve">                       </w:t>
      </w:r>
      <w:r w:rsidR="001332BD" w:rsidRPr="007B299E">
        <w:rPr>
          <w:b/>
        </w:rPr>
        <w:t>section="HV"</w:t>
      </w:r>
    </w:p>
    <w:p w14:paraId="0A05651C"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filler="yes"</w:t>
      </w:r>
    </w:p>
    <w:p w14:paraId="403E3F14" w14:textId="77777777" w:rsidR="00964333" w:rsidRDefault="00964333" w:rsidP="00964333">
      <w:pPr>
        <w:pStyle w:val="Code-"/>
      </w:pPr>
      <w:r>
        <w:t xml:space="preserve">    </w:t>
      </w:r>
      <w:r w:rsidR="0040739D" w:rsidRPr="007B299E">
        <w:t xml:space="preserve">                    </w:t>
      </w:r>
      <w:r w:rsidR="001332BD" w:rsidRPr="007B299E">
        <w:t xml:space="preserve">    </w:t>
      </w:r>
      <w:r w:rsidR="001332BD" w:rsidRPr="007B299E">
        <w:rPr>
          <w:b/>
        </w:rPr>
        <w:t>filler_material=" E7018-X"</w:t>
      </w:r>
    </w:p>
    <w:p w14:paraId="7E89CB52" w14:textId="77777777" w:rsidR="00964333" w:rsidRDefault="00964333" w:rsidP="00964333">
      <w:pPr>
        <w:pStyle w:val="Code-"/>
      </w:pPr>
      <w:r>
        <w:t xml:space="preserve">    </w:t>
      </w:r>
      <w:r w:rsidR="001332BD" w:rsidRPr="007B299E">
        <w:rPr>
          <w:rFonts w:cs="Courier New"/>
          <w:szCs w:val="24"/>
        </w:rPr>
        <w:t xml:space="preserve">                       </w:t>
      </w:r>
      <w:r w:rsidR="001332BD" w:rsidRPr="007B299E">
        <w:rPr>
          <w:rFonts w:cs="Courier New"/>
          <w:b/>
          <w:szCs w:val="24"/>
        </w:rPr>
        <w:t>shape="straight" /&gt;</w:t>
      </w:r>
    </w:p>
    <w:p w14:paraId="147A1C82" w14:textId="77777777" w:rsidR="00964333" w:rsidRDefault="00964333" w:rsidP="00964333">
      <w:pPr>
        <w:pStyle w:val="Code-"/>
      </w:pPr>
      <w:r>
        <w:t xml:space="preserve">    </w:t>
      </w:r>
      <w:r w:rsidR="001332BD" w:rsidRPr="007B299E">
        <w:t xml:space="preserve">        &lt;sheet_parameter ... /&gt;</w:t>
      </w:r>
    </w:p>
    <w:p w14:paraId="602F362B" w14:textId="77777777" w:rsidR="00964333" w:rsidRDefault="00964333" w:rsidP="00964333">
      <w:pPr>
        <w:pStyle w:val="Code-"/>
      </w:pPr>
      <w:r>
        <w:t xml:space="preserve">    </w:t>
      </w:r>
      <w:r w:rsidR="001332BD" w:rsidRPr="007B299E">
        <w:rPr>
          <w:rFonts w:cs="Courier New"/>
          <w:szCs w:val="24"/>
        </w:rPr>
        <w:t xml:space="preserve">        &lt;sheet_parameter ... /&gt;</w:t>
      </w:r>
    </w:p>
    <w:p w14:paraId="3A476954" w14:textId="77777777" w:rsidR="00964333" w:rsidRDefault="00964333" w:rsidP="00964333">
      <w:pPr>
        <w:pStyle w:val="Code-"/>
      </w:pPr>
      <w:r>
        <w:t xml:space="preserve">    </w:t>
      </w:r>
      <w:r w:rsidR="001332BD" w:rsidRPr="007B299E">
        <w:t xml:space="preserve">    &lt;/k_joint&gt;</w:t>
      </w:r>
    </w:p>
    <w:p w14:paraId="3388B045" w14:textId="60A0A10B" w:rsidR="001332BD" w:rsidRPr="007B299E" w:rsidRDefault="00964333" w:rsidP="00964333">
      <w:pPr>
        <w:pStyle w:val="Code-"/>
        <w:rPr>
          <w:rFonts w:cs="Courier New"/>
          <w:szCs w:val="24"/>
        </w:rPr>
      </w:pPr>
      <w:r>
        <w:t xml:space="preserve">    </w:t>
      </w:r>
      <w:r w:rsidR="001332BD" w:rsidRPr="007B299E">
        <w:rPr>
          <w:rFonts w:cs="Courier New"/>
          <w:szCs w:val="24"/>
        </w:rPr>
        <w:t>&lt;/seamweld&gt;</w:t>
      </w:r>
    </w:p>
    <w:p w14:paraId="1DDF26E7" w14:textId="73C2C782" w:rsidR="001332BD" w:rsidRPr="007B299E" w:rsidRDefault="00445382">
      <w:pPr>
        <w:pStyle w:val="Cod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cs="Courier New"/>
          <w:szCs w:val="24"/>
        </w:rPr>
      </w:pPr>
      <w:r w:rsidRPr="007B299E">
        <w:rPr>
          <w:rFonts w:cs="Courier New"/>
          <w:szCs w:val="24"/>
        </w:rPr>
        <w:t> </w:t>
      </w:r>
    </w:p>
    <w:p w14:paraId="14E42B9C"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243" w:name="WeldDefinitionCrossJoint"/>
      <w:bookmarkStart w:id="7244" w:name="_Ref397588351"/>
      <w:bookmarkStart w:id="7245" w:name="_Toc3557054"/>
      <w:bookmarkStart w:id="7246" w:name="_Toc34747304"/>
      <w:bookmarkStart w:id="7247" w:name="_Toc77102123"/>
      <w:bookmarkStart w:id="7248" w:name="_Toc338939116"/>
      <w:bookmarkEnd w:id="7243"/>
      <w:r w:rsidRPr="00E956F7">
        <w:rPr>
          <w:rFonts w:eastAsia="Times New Roman"/>
          <w:szCs w:val="24"/>
        </w:rPr>
        <w:t>Element "sheet_parameter</w:t>
      </w:r>
      <w:bookmarkEnd w:id="7244"/>
      <w:bookmarkEnd w:id="7245"/>
      <w:r w:rsidRPr="00E956F7">
        <w:rPr>
          <w:rFonts w:eastAsia="Times New Roman"/>
          <w:szCs w:val="24"/>
        </w:rPr>
        <w:t>"</w:t>
      </w:r>
      <w:bookmarkEnd w:id="7246"/>
      <w:bookmarkEnd w:id="7247"/>
    </w:p>
    <w:p w14:paraId="1BADA1FE" w14:textId="77777777" w:rsidR="00FC68DB" w:rsidRDefault="001332BD" w:rsidP="00B202D2">
      <w:pPr>
        <w:keepNext/>
        <w:keepLines/>
        <w:rPr>
          <w:del w:id="7249" w:author="LUEJE Claudia" w:date="2023-06-26T17:59:00Z"/>
        </w:rPr>
      </w:pPr>
      <w:r w:rsidRPr="00E956F7">
        <w:rPr>
          <w:szCs w:val="24"/>
        </w:rPr>
        <w:t xml:space="preserve">For the element </w:t>
      </w:r>
      <w:r w:rsidRPr="00D66FA4">
        <w:rPr>
          <w:rStyle w:val="ISOCode"/>
        </w:rPr>
        <w:t>&lt;sheet_parameter/&gt;</w:t>
      </w:r>
      <w:r w:rsidRPr="00E956F7">
        <w:rPr>
          <w:szCs w:val="24"/>
        </w:rPr>
        <w:t>, the following attributes can be specified for the K</w:t>
      </w:r>
      <w:del w:id="7250" w:author="LUEJE Claudia" w:date="2023-06-26T17:59:00Z">
        <w:r w:rsidR="00FC68DB" w:rsidRPr="001668D7">
          <w:delText> Joint</w:delText>
        </w:r>
        <w:r w:rsidR="00FC68DB" w:rsidRPr="00D7391D">
          <w:delText>:</w:delText>
        </w:r>
      </w:del>
    </w:p>
    <w:p w14:paraId="1069C249" w14:textId="6F2C580D" w:rsidR="001332BD" w:rsidRPr="00E956F7" w:rsidRDefault="00362E9A">
      <w:pPr>
        <w:pStyle w:val="BodyText"/>
        <w:autoSpaceDE w:val="0"/>
        <w:autoSpaceDN w:val="0"/>
        <w:adjustRightInd w:val="0"/>
        <w:rPr>
          <w:ins w:id="7251" w:author="LUEJE Claudia" w:date="2023-06-26T17:59:00Z"/>
          <w:szCs w:val="24"/>
        </w:rPr>
      </w:pPr>
      <w:ins w:id="7252" w:author="LUEJE Claudia" w:date="2023-06-26T17:59:00Z">
        <w:r>
          <w:rPr>
            <w:szCs w:val="24"/>
          </w:rPr>
          <w:t>-j</w:t>
        </w:r>
        <w:r w:rsidR="001332BD" w:rsidRPr="00E956F7">
          <w:rPr>
            <w:szCs w:val="24"/>
          </w:rPr>
          <w:t>oint</w:t>
        </w:r>
        <w:r w:rsidR="00754030">
          <w:rPr>
            <w:szCs w:val="24"/>
          </w:rPr>
          <w:t xml:space="preserve"> as shown in </w:t>
        </w:r>
      </w:ins>
      <w:bookmarkStart w:id="7253" w:name="_Toc110532468"/>
      <w:r w:rsidR="00754030" w:rsidRPr="00754030">
        <w:rPr>
          <w:rStyle w:val="citetbl"/>
        </w:rPr>
        <w:t xml:space="preserve">Table </w:t>
      </w:r>
      <w:del w:id="7254"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120</w:delText>
        </w:r>
        <w:r w:rsidR="00890926" w:rsidRPr="005C2D94">
          <w:fldChar w:fldCharType="end"/>
        </w:r>
      </w:del>
      <w:ins w:id="7255" w:author="LUEJE Claudia" w:date="2023-06-26T17:59:00Z">
        <w:r w:rsidR="00754030" w:rsidRPr="00754030">
          <w:rPr>
            <w:rStyle w:val="citetbl"/>
          </w:rPr>
          <w:t>120</w:t>
        </w:r>
        <w:r w:rsidR="001332BD" w:rsidRPr="00E956F7">
          <w:rPr>
            <w:szCs w:val="24"/>
          </w:rPr>
          <w:t>:</w:t>
        </w:r>
      </w:ins>
    </w:p>
    <w:p w14:paraId="444F305A" w14:textId="133ACF34" w:rsidR="001332BD" w:rsidRPr="00E956F7" w:rsidRDefault="006F39DE">
      <w:pPr>
        <w:pStyle w:val="Tabletitle"/>
        <w:autoSpaceDE w:val="0"/>
        <w:autoSpaceDN w:val="0"/>
        <w:adjustRightInd w:val="0"/>
        <w:outlineLvl w:val="0"/>
        <w:rPr>
          <w:szCs w:val="24"/>
        </w:rPr>
      </w:pPr>
      <w:ins w:id="7256" w:author="LUEJE Claudia" w:date="2023-06-26T17:59:00Z">
        <w:r w:rsidRPr="00E956F7">
          <w:rPr>
            <w:szCs w:val="24"/>
          </w:rPr>
          <w:t>Table </w:t>
        </w:r>
        <w:r w:rsidR="001332BD" w:rsidRPr="00E956F7">
          <w:rPr>
            <w:szCs w:val="24"/>
          </w:rPr>
          <w:t>120</w:t>
        </w:r>
      </w:ins>
      <w:r w:rsidR="00445382" w:rsidRPr="00E956F7">
        <w:rPr>
          <w:szCs w:val="24"/>
        </w:rPr>
        <w:t xml:space="preserve"> </w:t>
      </w:r>
      <w:r w:rsidR="001332BD" w:rsidRPr="00E956F7">
        <w:rPr>
          <w:szCs w:val="24"/>
        </w:rPr>
        <w:t xml:space="preserve">— Attributes of element </w:t>
      </w:r>
      <w:r w:rsidR="001332BD" w:rsidRPr="00D66FA4">
        <w:rPr>
          <w:rStyle w:val="ISOCode"/>
        </w:rPr>
        <w:t>&lt;sheet_parameter/&gt;</w:t>
      </w:r>
      <w:r w:rsidR="001332BD" w:rsidRPr="00E956F7">
        <w:rPr>
          <w:szCs w:val="24"/>
        </w:rPr>
        <w:t xml:space="preserve"> for K</w:t>
      </w:r>
      <w:del w:id="7257" w:author="LUEJE Claudia" w:date="2023-06-26T17:59:00Z">
        <w:r w:rsidR="00890926" w:rsidRPr="00BD52D7">
          <w:delText> Joint</w:delText>
        </w:r>
        <w:bookmarkEnd w:id="7253"/>
        <w:r w:rsidR="00890926" w:rsidRPr="00BD52D7">
          <w:delText xml:space="preserve"> </w:delText>
        </w:r>
      </w:del>
      <w:ins w:id="7258" w:author="LUEJE Claudia" w:date="2023-06-26T17:59:00Z">
        <w:r w:rsidR="00D022A6">
          <w:rPr>
            <w:szCs w:val="24"/>
          </w:rPr>
          <w:t>-j</w:t>
        </w:r>
        <w:r w:rsidR="001332BD" w:rsidRPr="00E956F7">
          <w:rPr>
            <w:szCs w:val="24"/>
          </w:rPr>
          <w:t>oint</w:t>
        </w:r>
      </w:ins>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34430BFE" w14:textId="77777777" w:rsidTr="009E00ED">
        <w:trPr>
          <w:tblHeader/>
          <w:jc w:val="center"/>
        </w:trPr>
        <w:tc>
          <w:tcPr>
            <w:tcW w:w="1574" w:type="dxa"/>
            <w:tcBorders>
              <w:top w:val="single" w:sz="12" w:space="0" w:color="auto"/>
              <w:bottom w:val="single" w:sz="12" w:space="0" w:color="auto"/>
            </w:tcBorders>
            <w:shd w:val="clear" w:color="auto" w:fill="F3F3F3"/>
            <w:vAlign w:val="bottom"/>
          </w:tcPr>
          <w:p w14:paraId="46BCB44D" w14:textId="43BED2B8" w:rsidR="001332BD" w:rsidRPr="00B62EE5" w:rsidRDefault="001332BD" w:rsidP="00445382">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505DCB42" w14:textId="60F7B25D" w:rsidR="001332BD" w:rsidRPr="00B62EE5" w:rsidRDefault="001332BD" w:rsidP="00445382">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394B8249" w14:textId="10DB05D7" w:rsidR="001332BD" w:rsidRPr="00B62EE5" w:rsidRDefault="001332BD" w:rsidP="00445382">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20D20629" w14:textId="5DC50E74" w:rsidR="001332BD" w:rsidRPr="00B62EE5" w:rsidRDefault="001332BD" w:rsidP="00445382">
            <w:pPr>
              <w:pStyle w:val="Tableheader"/>
              <w:autoSpaceDE w:val="0"/>
              <w:autoSpaceDN w:val="0"/>
              <w:adjustRightInd w:val="0"/>
              <w:rPr>
                <w:b/>
              </w:rPr>
            </w:pPr>
            <w:r w:rsidRPr="00B62EE5">
              <w:rPr>
                <w:b/>
                <w:szCs w:val="24"/>
              </w:rPr>
              <w:t>Constraint / Remarks</w:t>
            </w:r>
          </w:p>
        </w:tc>
      </w:tr>
      <w:tr w:rsidR="001332BD" w:rsidRPr="00E956F7" w14:paraId="219E38F0" w14:textId="77777777" w:rsidTr="009E00ED">
        <w:trPr>
          <w:jc w:val="center"/>
        </w:trPr>
        <w:tc>
          <w:tcPr>
            <w:tcW w:w="1574" w:type="dxa"/>
            <w:tcBorders>
              <w:top w:val="single" w:sz="12" w:space="0" w:color="auto"/>
            </w:tcBorders>
          </w:tcPr>
          <w:p w14:paraId="0B2FD27D" w14:textId="5E94DDE9" w:rsidR="001332BD" w:rsidRPr="00E956F7" w:rsidRDefault="001332BD" w:rsidP="00445382">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44AAB643" w14:textId="172E2D9B" w:rsidR="001332BD" w:rsidRPr="00E956F7" w:rsidRDefault="001332BD" w:rsidP="00445382">
            <w:pPr>
              <w:pStyle w:val="Tablebody"/>
              <w:autoSpaceDE w:val="0"/>
              <w:autoSpaceDN w:val="0"/>
              <w:adjustRightInd w:val="0"/>
            </w:pPr>
            <w:r w:rsidRPr="00E956F7">
              <w:rPr>
                <w:szCs w:val="24"/>
              </w:rPr>
              <w:t>Integer</w:t>
            </w:r>
          </w:p>
        </w:tc>
        <w:tc>
          <w:tcPr>
            <w:tcW w:w="1109" w:type="dxa"/>
            <w:tcBorders>
              <w:top w:val="single" w:sz="12" w:space="0" w:color="auto"/>
            </w:tcBorders>
          </w:tcPr>
          <w:p w14:paraId="641F12A9" w14:textId="4A26D21E" w:rsidR="001332BD" w:rsidRPr="00E956F7" w:rsidRDefault="001332BD" w:rsidP="00445382">
            <w:pPr>
              <w:pStyle w:val="Tablebody"/>
              <w:autoSpaceDE w:val="0"/>
              <w:autoSpaceDN w:val="0"/>
              <w:adjustRightInd w:val="0"/>
            </w:pPr>
            <w:r w:rsidRPr="00E956F7">
              <w:rPr>
                <w:szCs w:val="24"/>
              </w:rPr>
              <w:t>Required</w:t>
            </w:r>
          </w:p>
        </w:tc>
        <w:tc>
          <w:tcPr>
            <w:tcW w:w="4430" w:type="dxa"/>
            <w:tcBorders>
              <w:top w:val="single" w:sz="12" w:space="0" w:color="auto"/>
            </w:tcBorders>
          </w:tcPr>
          <w:p w14:paraId="171BD3EF" w14:textId="522BC7B2" w:rsidR="001332BD" w:rsidRPr="00E956F7" w:rsidRDefault="001332BD" w:rsidP="00445382">
            <w:pPr>
              <w:pStyle w:val="Tablebody"/>
              <w:autoSpaceDE w:val="0"/>
              <w:autoSpaceDN w:val="0"/>
              <w:adjustRightInd w:val="0"/>
            </w:pPr>
            <w:r w:rsidRPr="00E956F7">
              <w:rPr>
                <w:szCs w:val="24"/>
              </w:rPr>
              <w:t xml:space="preserve">It shall be referenced to </w:t>
            </w:r>
            <w:r w:rsidRPr="00D66FA4">
              <w:rPr>
                <w:rStyle w:val="ISOCode"/>
              </w:rPr>
              <w:t>&lt;part</w:t>
            </w:r>
            <w:del w:id="7259" w:author="LUEJE Claudia" w:date="2023-06-26T17:59:00Z">
              <w:r w:rsidR="00FC68DB" w:rsidRPr="00F54804">
                <w:rPr>
                  <w:rFonts w:ascii="Courier New" w:hAnsi="Courier New" w:cs="Courier New"/>
                  <w:b/>
                  <w:i/>
                  <w:sz w:val="18"/>
                  <w:szCs w:val="20"/>
                </w:rPr>
                <w:delText>&gt;</w:delText>
              </w:r>
            </w:del>
            <w:ins w:id="7260" w:author="LUEJE Claudia" w:date="2023-06-26T17:59:00Z">
              <w:r w:rsidRPr="00D66FA4">
                <w:rPr>
                  <w:rStyle w:val="ISOCode"/>
                </w:rPr>
                <w:t>/&gt;</w:t>
              </w:r>
            </w:ins>
            <w:r w:rsidRPr="00E956F7">
              <w:rPr>
                <w:szCs w:val="24"/>
              </w:rPr>
              <w:t xml:space="preserve"> index attribute</w:t>
            </w:r>
          </w:p>
        </w:tc>
      </w:tr>
      <w:tr w:rsidR="001332BD" w:rsidRPr="00E956F7" w14:paraId="18A02844" w14:textId="77777777" w:rsidTr="009E00ED">
        <w:trPr>
          <w:jc w:val="center"/>
        </w:trPr>
        <w:tc>
          <w:tcPr>
            <w:tcW w:w="1574" w:type="dxa"/>
            <w:vAlign w:val="bottom"/>
          </w:tcPr>
          <w:p w14:paraId="4DFB231B" w14:textId="571C7323" w:rsidR="001332BD" w:rsidRPr="00E956F7" w:rsidRDefault="001332BD" w:rsidP="00445382">
            <w:pPr>
              <w:pStyle w:val="Tablebody"/>
              <w:autoSpaceDE w:val="0"/>
              <w:autoSpaceDN w:val="0"/>
              <w:adjustRightInd w:val="0"/>
            </w:pPr>
            <w:r w:rsidRPr="00E956F7">
              <w:rPr>
                <w:szCs w:val="24"/>
              </w:rPr>
              <w:t>gap</w:t>
            </w:r>
          </w:p>
        </w:tc>
        <w:tc>
          <w:tcPr>
            <w:tcW w:w="1418" w:type="dxa"/>
            <w:vAlign w:val="bottom"/>
          </w:tcPr>
          <w:p w14:paraId="367EAD6F" w14:textId="20DD2E18" w:rsidR="001332BD" w:rsidRPr="00E956F7" w:rsidRDefault="001332BD" w:rsidP="00445382">
            <w:pPr>
              <w:pStyle w:val="Tablebody"/>
              <w:autoSpaceDE w:val="0"/>
              <w:autoSpaceDN w:val="0"/>
              <w:adjustRightInd w:val="0"/>
            </w:pPr>
            <w:r w:rsidRPr="00E956F7">
              <w:rPr>
                <w:szCs w:val="24"/>
              </w:rPr>
              <w:t>Floating point</w:t>
            </w:r>
          </w:p>
        </w:tc>
        <w:tc>
          <w:tcPr>
            <w:tcW w:w="1109" w:type="dxa"/>
            <w:vAlign w:val="bottom"/>
          </w:tcPr>
          <w:p w14:paraId="34D04102" w14:textId="19F47231" w:rsidR="001332BD" w:rsidRPr="00E956F7" w:rsidRDefault="001332BD" w:rsidP="00445382">
            <w:pPr>
              <w:pStyle w:val="Tablebody"/>
              <w:autoSpaceDE w:val="0"/>
              <w:autoSpaceDN w:val="0"/>
              <w:adjustRightInd w:val="0"/>
            </w:pPr>
            <w:r w:rsidRPr="00E956F7">
              <w:rPr>
                <w:szCs w:val="24"/>
              </w:rPr>
              <w:t>Optional</w:t>
            </w:r>
          </w:p>
        </w:tc>
        <w:tc>
          <w:tcPr>
            <w:tcW w:w="4430" w:type="dxa"/>
            <w:vAlign w:val="bottom"/>
          </w:tcPr>
          <w:p w14:paraId="345AC0B8" w14:textId="374D014E" w:rsidR="001332BD" w:rsidRPr="00E956F7" w:rsidRDefault="001332BD" w:rsidP="00445382">
            <w:pPr>
              <w:pStyle w:val="Tablebody"/>
              <w:autoSpaceDE w:val="0"/>
              <w:autoSpaceDN w:val="0"/>
              <w:adjustRightInd w:val="0"/>
            </w:pPr>
            <w:r w:rsidRPr="00E956F7">
              <w:rPr>
                <w:szCs w:val="24"/>
              </w:rPr>
              <w:t>Default value is 0</w:t>
            </w:r>
          </w:p>
        </w:tc>
      </w:tr>
      <w:tr w:rsidR="001332BD" w:rsidRPr="00E956F7" w14:paraId="68D66B89" w14:textId="77777777" w:rsidTr="009E00ED">
        <w:trPr>
          <w:jc w:val="center"/>
        </w:trPr>
        <w:tc>
          <w:tcPr>
            <w:tcW w:w="1574" w:type="dxa"/>
            <w:vAlign w:val="bottom"/>
          </w:tcPr>
          <w:p w14:paraId="53356EE0" w14:textId="51CFF7B3" w:rsidR="001332BD" w:rsidRPr="00E956F7" w:rsidRDefault="001332BD" w:rsidP="00445382">
            <w:pPr>
              <w:pStyle w:val="Tablebody"/>
              <w:autoSpaceDE w:val="0"/>
              <w:autoSpaceDN w:val="0"/>
              <w:adjustRightInd w:val="0"/>
            </w:pPr>
            <w:r w:rsidRPr="00E956F7">
              <w:rPr>
                <w:szCs w:val="24"/>
              </w:rPr>
              <w:t>sheet_thickness</w:t>
            </w:r>
          </w:p>
        </w:tc>
        <w:tc>
          <w:tcPr>
            <w:tcW w:w="1418" w:type="dxa"/>
            <w:vAlign w:val="bottom"/>
          </w:tcPr>
          <w:p w14:paraId="43EB6DBA" w14:textId="7F431104" w:rsidR="001332BD" w:rsidRPr="00E956F7" w:rsidRDefault="001332BD" w:rsidP="00445382">
            <w:pPr>
              <w:pStyle w:val="Tablebody"/>
              <w:autoSpaceDE w:val="0"/>
              <w:autoSpaceDN w:val="0"/>
              <w:adjustRightInd w:val="0"/>
            </w:pPr>
            <w:r w:rsidRPr="00E956F7">
              <w:rPr>
                <w:szCs w:val="24"/>
              </w:rPr>
              <w:t>Floating point</w:t>
            </w:r>
          </w:p>
        </w:tc>
        <w:tc>
          <w:tcPr>
            <w:tcW w:w="1109" w:type="dxa"/>
            <w:vAlign w:val="bottom"/>
          </w:tcPr>
          <w:p w14:paraId="39DD570E" w14:textId="066D049C" w:rsidR="001332BD" w:rsidRPr="00E956F7" w:rsidRDefault="001332BD" w:rsidP="00445382">
            <w:pPr>
              <w:pStyle w:val="Tablebody"/>
              <w:autoSpaceDE w:val="0"/>
              <w:autoSpaceDN w:val="0"/>
              <w:adjustRightInd w:val="0"/>
            </w:pPr>
            <w:r w:rsidRPr="00E956F7">
              <w:rPr>
                <w:szCs w:val="24"/>
              </w:rPr>
              <w:t>Optional</w:t>
            </w:r>
          </w:p>
        </w:tc>
        <w:tc>
          <w:tcPr>
            <w:tcW w:w="4430" w:type="dxa"/>
            <w:vAlign w:val="bottom"/>
          </w:tcPr>
          <w:p w14:paraId="7B618FCB" w14:textId="57285930" w:rsidR="001332BD" w:rsidRPr="00E956F7" w:rsidRDefault="001332BD" w:rsidP="00445382">
            <w:pPr>
              <w:pStyle w:val="Tablebody"/>
              <w:autoSpaceDE w:val="0"/>
              <w:autoSpaceDN w:val="0"/>
              <w:adjustRightInd w:val="0"/>
            </w:pPr>
            <w:r w:rsidRPr="00E956F7">
              <w:rPr>
                <w:szCs w:val="24"/>
              </w:rPr>
              <w:t>-</w:t>
            </w:r>
          </w:p>
        </w:tc>
      </w:tr>
      <w:tr w:rsidR="001332BD" w:rsidRPr="00E956F7" w14:paraId="1F730F9F" w14:textId="77777777" w:rsidTr="009E00ED">
        <w:trPr>
          <w:jc w:val="center"/>
        </w:trPr>
        <w:tc>
          <w:tcPr>
            <w:tcW w:w="1574" w:type="dxa"/>
            <w:vAlign w:val="bottom"/>
          </w:tcPr>
          <w:p w14:paraId="04E84C4D" w14:textId="2BFB3BF5" w:rsidR="001332BD" w:rsidRPr="00E956F7" w:rsidRDefault="001332BD" w:rsidP="00445382">
            <w:pPr>
              <w:pStyle w:val="Tablebody"/>
              <w:autoSpaceDE w:val="0"/>
              <w:autoSpaceDN w:val="0"/>
              <w:adjustRightInd w:val="0"/>
            </w:pPr>
            <w:r w:rsidRPr="00E956F7">
              <w:rPr>
                <w:szCs w:val="24"/>
              </w:rPr>
              <w:t>sheet_angle</w:t>
            </w:r>
          </w:p>
        </w:tc>
        <w:tc>
          <w:tcPr>
            <w:tcW w:w="1418" w:type="dxa"/>
            <w:vAlign w:val="bottom"/>
          </w:tcPr>
          <w:p w14:paraId="5EC3DE2B" w14:textId="30766751" w:rsidR="001332BD" w:rsidRPr="00E956F7" w:rsidRDefault="001332BD" w:rsidP="00445382">
            <w:pPr>
              <w:pStyle w:val="Tablebody"/>
              <w:autoSpaceDE w:val="0"/>
              <w:autoSpaceDN w:val="0"/>
              <w:adjustRightInd w:val="0"/>
            </w:pPr>
            <w:r w:rsidRPr="00E956F7">
              <w:rPr>
                <w:szCs w:val="24"/>
              </w:rPr>
              <w:t>Floating point</w:t>
            </w:r>
          </w:p>
        </w:tc>
        <w:tc>
          <w:tcPr>
            <w:tcW w:w="1109" w:type="dxa"/>
            <w:vAlign w:val="bottom"/>
          </w:tcPr>
          <w:p w14:paraId="1B2EFA4E" w14:textId="10EE3FBC" w:rsidR="001332BD" w:rsidRPr="00E956F7" w:rsidRDefault="001332BD" w:rsidP="00445382">
            <w:pPr>
              <w:pStyle w:val="Tablebody"/>
              <w:autoSpaceDE w:val="0"/>
              <w:autoSpaceDN w:val="0"/>
              <w:adjustRightInd w:val="0"/>
            </w:pPr>
            <w:r w:rsidRPr="00E956F7">
              <w:rPr>
                <w:szCs w:val="24"/>
              </w:rPr>
              <w:t>Optional</w:t>
            </w:r>
          </w:p>
        </w:tc>
        <w:tc>
          <w:tcPr>
            <w:tcW w:w="4430" w:type="dxa"/>
            <w:vAlign w:val="bottom"/>
          </w:tcPr>
          <w:p w14:paraId="74453E47" w14:textId="69D94E8E" w:rsidR="001332BD" w:rsidRPr="00E956F7" w:rsidRDefault="001332BD" w:rsidP="00445382">
            <w:pPr>
              <w:pStyle w:val="Tablebody"/>
              <w:autoSpaceDE w:val="0"/>
              <w:autoSpaceDN w:val="0"/>
              <w:adjustRightInd w:val="0"/>
            </w:pPr>
            <w:r w:rsidRPr="00E956F7">
              <w:rPr>
                <w:szCs w:val="24"/>
              </w:rPr>
              <w:t>-</w:t>
            </w:r>
          </w:p>
        </w:tc>
      </w:tr>
    </w:tbl>
    <w:p w14:paraId="01102F37" w14:textId="16CAF6BA" w:rsidR="001332BD" w:rsidRPr="00E956F7" w:rsidRDefault="001332BD" w:rsidP="00872E45">
      <w:pPr>
        <w:pStyle w:val="BodyText"/>
      </w:pPr>
      <w:r w:rsidRPr="00E956F7">
        <w:t>EXAMPLE</w:t>
      </w:r>
    </w:p>
    <w:p w14:paraId="0E811E03" w14:textId="77777777" w:rsidR="00964333" w:rsidRDefault="00964333" w:rsidP="00964333">
      <w:pPr>
        <w:pStyle w:val="Code-"/>
      </w:pPr>
      <w:r w:rsidRPr="00E45DCE">
        <w:t xml:space="preserve">    </w:t>
      </w:r>
      <w:r w:rsidR="001332BD" w:rsidRPr="00E45DCE">
        <w:rPr>
          <w:szCs w:val="24"/>
        </w:rPr>
        <w:t>&lt;seamweld&gt;</w:t>
      </w:r>
    </w:p>
    <w:p w14:paraId="31C7A63B" w14:textId="77777777" w:rsidR="00964333" w:rsidRDefault="00964333" w:rsidP="00964333">
      <w:pPr>
        <w:pStyle w:val="Code-"/>
      </w:pPr>
      <w:r>
        <w:t xml:space="preserve">    </w:t>
      </w:r>
      <w:r w:rsidR="001332BD" w:rsidRPr="00E45DCE">
        <w:t xml:space="preserve">    &lt;k_joint base="2" technology="resistance"&gt;</w:t>
      </w:r>
    </w:p>
    <w:p w14:paraId="2F954E2A" w14:textId="77777777" w:rsidR="00964333" w:rsidRDefault="00964333" w:rsidP="00964333">
      <w:pPr>
        <w:pStyle w:val="Code-"/>
        <w:rPr>
          <w:lang w:val="fr-CH"/>
        </w:rPr>
      </w:pPr>
      <w:r w:rsidRPr="00FA4993">
        <w:rPr>
          <w:lang w:val="en-US"/>
        </w:rPr>
        <w:t xml:space="preserve">    </w:t>
      </w:r>
      <w:r w:rsidR="001332BD" w:rsidRPr="00FA4993">
        <w:rPr>
          <w:lang w:val="en-US"/>
        </w:rPr>
        <w:t xml:space="preserve">        </w:t>
      </w:r>
      <w:r w:rsidR="001332BD" w:rsidRPr="00E45DCE">
        <w:rPr>
          <w:lang w:val="fr-CH"/>
        </w:rPr>
        <w:t>&lt;weld_position u="1.0" x="2" y="0" z="1" .../&gt;</w:t>
      </w:r>
    </w:p>
    <w:p w14:paraId="7ADB5010" w14:textId="77777777" w:rsidR="00964333" w:rsidRDefault="00964333" w:rsidP="00964333">
      <w:pPr>
        <w:pStyle w:val="Code-"/>
        <w:rPr>
          <w:lang w:val="fr-CH"/>
        </w:rPr>
      </w:pPr>
      <w:r>
        <w:rPr>
          <w:lang w:val="fr-CH"/>
        </w:rPr>
        <w:t xml:space="preserve">    </w:t>
      </w:r>
      <w:r w:rsidR="001332BD" w:rsidRPr="00E45DCE">
        <w:rPr>
          <w:lang w:val="fr-CH"/>
        </w:rPr>
        <w:t xml:space="preserve">        &lt;weld_position u="0.0" x="1" y="0" z="2" .../&gt;</w:t>
      </w:r>
    </w:p>
    <w:p w14:paraId="29DF52C7" w14:textId="77777777" w:rsidR="00964333" w:rsidRDefault="00964333" w:rsidP="00964333">
      <w:pPr>
        <w:pStyle w:val="Code-"/>
        <w:rPr>
          <w:lang w:val="fr-CH"/>
        </w:rPr>
      </w:pPr>
      <w:r>
        <w:rPr>
          <w:lang w:val="fr-CH"/>
        </w:rPr>
        <w:t xml:space="preserve">    </w:t>
      </w:r>
      <w:r w:rsidR="001332BD" w:rsidRPr="00E45DCE">
        <w:rPr>
          <w:lang w:val="fr-CH"/>
        </w:rPr>
        <w:t xml:space="preserve">        &lt;weld_position u="1.0" x="-2" y="0" z="1" .../&gt;</w:t>
      </w:r>
    </w:p>
    <w:p w14:paraId="26BDDE57" w14:textId="77777777" w:rsidR="00964333" w:rsidRDefault="00964333" w:rsidP="00964333">
      <w:pPr>
        <w:pStyle w:val="Code-"/>
      </w:pPr>
      <w:r w:rsidRPr="00FA4993">
        <w:rPr>
          <w:lang w:val="fr-CH"/>
        </w:rPr>
        <w:t xml:space="preserve">    </w:t>
      </w:r>
      <w:r w:rsidR="001332BD" w:rsidRPr="00FA4993">
        <w:rPr>
          <w:lang w:val="fr-CH"/>
        </w:rPr>
        <w:t xml:space="preserve">        </w:t>
      </w:r>
      <w:r w:rsidR="001332BD" w:rsidRPr="00E45DCE">
        <w:rPr>
          <w:b/>
        </w:rPr>
        <w:t>&lt;sheet_parameter index="1" gap="1.5" sheet_thickness="1.5" sheet_angle="45"/&gt;</w:t>
      </w:r>
    </w:p>
    <w:p w14:paraId="2FCA2E3C" w14:textId="77777777" w:rsidR="00964333" w:rsidRDefault="00964333" w:rsidP="00964333">
      <w:pPr>
        <w:pStyle w:val="Code-"/>
      </w:pPr>
      <w:r>
        <w:t xml:space="preserve">    </w:t>
      </w:r>
      <w:r w:rsidR="001332BD" w:rsidRPr="00E45DCE">
        <w:t xml:space="preserve">        </w:t>
      </w:r>
      <w:r w:rsidR="001332BD" w:rsidRPr="00E45DCE">
        <w:rPr>
          <w:b/>
        </w:rPr>
        <w:t>&lt;sheet_parameter index="3" gap="1.0" sheet_thickness="1.5" sheet_angle="30"/&gt;</w:t>
      </w:r>
    </w:p>
    <w:p w14:paraId="4BB7C478" w14:textId="77777777" w:rsidR="00964333" w:rsidRDefault="00964333" w:rsidP="00964333">
      <w:pPr>
        <w:pStyle w:val="Code-"/>
      </w:pPr>
      <w:r>
        <w:t xml:space="preserve">    </w:t>
      </w:r>
      <w:r w:rsidR="001332BD" w:rsidRPr="00E45DCE">
        <w:t xml:space="preserve">    &lt;/k_joint&gt;</w:t>
      </w:r>
    </w:p>
    <w:p w14:paraId="0E38CA53" w14:textId="63F91066" w:rsidR="001332BD" w:rsidRPr="00E45DCE" w:rsidRDefault="00964333" w:rsidP="00964333">
      <w:pPr>
        <w:pStyle w:val="Code-"/>
      </w:pPr>
      <w:r>
        <w:t xml:space="preserve">    </w:t>
      </w:r>
      <w:r w:rsidR="001332BD" w:rsidRPr="00E45DCE">
        <w:t>&lt;/seamweld&gt;</w:t>
      </w:r>
    </w:p>
    <w:p w14:paraId="33B68DCC" w14:textId="07A9AFCE" w:rsidR="001332BD" w:rsidRPr="00E45DCE" w:rsidRDefault="00445382" w:rsidP="00E45DCE">
      <w:pPr>
        <w:pStyle w:val="Code-"/>
      </w:pPr>
      <w:bookmarkStart w:id="7261" w:name="_Toc3557055"/>
      <w:bookmarkStart w:id="7262" w:name="_Toc34747305"/>
      <w:bookmarkStart w:id="7263" w:name="_Toc77102124"/>
      <w:r w:rsidRPr="00E45DCE">
        <w:t> </w:t>
      </w:r>
    </w:p>
    <w:p w14:paraId="7D6A950F" w14:textId="59E188C9"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264" w:name="_Toc110532232"/>
      <w:r w:rsidRPr="00E956F7">
        <w:rPr>
          <w:rFonts w:eastAsia="Times New Roman"/>
          <w:szCs w:val="24"/>
        </w:rPr>
        <w:t xml:space="preserve">Cruciform </w:t>
      </w:r>
      <w:r w:rsidR="00754030">
        <w:rPr>
          <w:rFonts w:eastAsia="Times New Roman"/>
          <w:szCs w:val="24"/>
        </w:rPr>
        <w:t>j</w:t>
      </w:r>
      <w:r w:rsidRPr="00E956F7">
        <w:rPr>
          <w:rFonts w:eastAsia="Times New Roman"/>
          <w:szCs w:val="24"/>
        </w:rPr>
        <w:t>oint</w:t>
      </w:r>
      <w:bookmarkEnd w:id="7248"/>
      <w:bookmarkEnd w:id="7261"/>
      <w:bookmarkEnd w:id="7262"/>
      <w:bookmarkEnd w:id="7263"/>
      <w:bookmarkEnd w:id="7264"/>
    </w:p>
    <w:p w14:paraId="7CE56B5D"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0854C600" w14:textId="77777777" w:rsidR="001332BD" w:rsidRPr="00E956F7" w:rsidRDefault="001332BD">
      <w:pPr>
        <w:pStyle w:val="BodyText"/>
        <w:autoSpaceDE w:val="0"/>
        <w:autoSpaceDN w:val="0"/>
        <w:adjustRightInd w:val="0"/>
        <w:rPr>
          <w:szCs w:val="24"/>
        </w:rPr>
      </w:pPr>
      <w:r w:rsidRPr="00E956F7">
        <w:rPr>
          <w:szCs w:val="24"/>
        </w:rPr>
        <w:t>The cross joint connects two welded sheets from different sides to a base sheet.</w:t>
      </w:r>
    </w:p>
    <w:p w14:paraId="373CA12D" w14:textId="77777777" w:rsidR="001332BD" w:rsidRPr="00E956F7" w:rsidRDefault="001332BD">
      <w:pPr>
        <w:pStyle w:val="BodyText"/>
        <w:autoSpaceDE w:val="0"/>
        <w:autoSpaceDN w:val="0"/>
        <w:adjustRightInd w:val="0"/>
        <w:rPr>
          <w:szCs w:val="24"/>
        </w:rPr>
      </w:pPr>
      <w:r w:rsidRPr="00E956F7">
        <w:rPr>
          <w:szCs w:val="24"/>
        </w:rPr>
        <w:t>There are four potential welds that can be specified for this type of connection. The parameters for each of the welds can be described separately.</w:t>
      </w:r>
    </w:p>
    <w:p w14:paraId="2C001783" w14:textId="1271C181" w:rsidR="001332BD" w:rsidRPr="00E956F7" w:rsidRDefault="001332BD">
      <w:pPr>
        <w:pStyle w:val="BodyText"/>
        <w:autoSpaceDE w:val="0"/>
        <w:autoSpaceDN w:val="0"/>
        <w:adjustRightInd w:val="0"/>
        <w:rPr>
          <w:szCs w:val="24"/>
        </w:rPr>
      </w:pPr>
      <w:r w:rsidRPr="00E956F7">
        <w:rPr>
          <w:szCs w:val="24"/>
        </w:rPr>
        <w:t xml:space="preserve">The XML definition of a </w:t>
      </w:r>
      <w:r w:rsidR="00754030">
        <w:rPr>
          <w:szCs w:val="24"/>
        </w:rPr>
        <w:t>c</w:t>
      </w:r>
      <w:r w:rsidRPr="00E956F7">
        <w:rPr>
          <w:szCs w:val="24"/>
        </w:rPr>
        <w:t xml:space="preserve">ruciform </w:t>
      </w:r>
      <w:r w:rsidR="00754030">
        <w:rPr>
          <w:szCs w:val="24"/>
        </w:rPr>
        <w:t>j</w:t>
      </w:r>
      <w:r w:rsidRPr="00E956F7">
        <w:rPr>
          <w:szCs w:val="24"/>
        </w:rPr>
        <w:t>oint</w:t>
      </w:r>
      <w:bookmarkStart w:id="7265" w:name="GenericSeamWeldWeldingTechnology"/>
      <w:bookmarkEnd w:id="7265"/>
      <w:r w:rsidRPr="00E956F7">
        <w:rPr>
          <w:szCs w:val="24"/>
        </w:rPr>
        <w:t xml:space="preserve"> supports up to four weld positions. Each of the weld positions is specified using the element </w:t>
      </w:r>
      <w:r w:rsidRPr="00D66FA4">
        <w:rPr>
          <w:rStyle w:val="ISOCode"/>
        </w:rPr>
        <w:t>&lt;weld_position/&gt;</w:t>
      </w:r>
      <w:r w:rsidRPr="00E956F7">
        <w:rPr>
          <w:szCs w:val="24"/>
        </w:rPr>
        <w:t xml:space="preserve"> with the corresponding attributes and nested elements inside the subtype definition.</w:t>
      </w:r>
    </w:p>
    <w:p w14:paraId="1A92C01A" w14:textId="5E8CC692"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266" w:name="_Toc3557056"/>
      <w:bookmarkStart w:id="7267" w:name="_Toc34747306"/>
      <w:bookmarkStart w:id="7268" w:name="_Toc77102125"/>
      <w:r w:rsidRPr="00E956F7">
        <w:rPr>
          <w:rFonts w:eastAsia="Times New Roman"/>
          <w:szCs w:val="24"/>
        </w:rPr>
        <w:t xml:space="preserve">Sheet </w:t>
      </w:r>
      <w:r w:rsidR="00754030">
        <w:rPr>
          <w:rFonts w:eastAsia="Times New Roman"/>
          <w:szCs w:val="24"/>
        </w:rPr>
        <w:t>p</w:t>
      </w:r>
      <w:r w:rsidRPr="00E956F7">
        <w:rPr>
          <w:rFonts w:eastAsia="Times New Roman"/>
          <w:szCs w:val="24"/>
        </w:rPr>
        <w:t>arameters</w:t>
      </w:r>
      <w:bookmarkEnd w:id="7266"/>
      <w:bookmarkEnd w:id="7267"/>
      <w:bookmarkEnd w:id="7268"/>
    </w:p>
    <w:p w14:paraId="7498CE47" w14:textId="77777777" w:rsidR="00FC68DB" w:rsidRPr="005C2D94" w:rsidRDefault="00FC68DB" w:rsidP="00B202D2">
      <w:pPr>
        <w:keepNext/>
        <w:rPr>
          <w:del w:id="7269" w:author="LUEJE Claudia" w:date="2023-06-26T17:59:00Z"/>
        </w:rPr>
      </w:pPr>
      <w:del w:id="7270" w:author="LUEJE Claudia" w:date="2023-06-26T17:59:00Z">
        <w:r w:rsidRPr="005C2D94">
          <w:delText>The parameters to describe the connection are:</w:delText>
        </w:r>
      </w:del>
    </w:p>
    <w:p w14:paraId="02E87EF0" w14:textId="77777777" w:rsidR="00FC68DB" w:rsidRPr="0013175B" w:rsidRDefault="00FC68DB" w:rsidP="001513D1">
      <w:pPr>
        <w:pStyle w:val="ListBullet"/>
        <w:keepNext/>
        <w:numPr>
          <w:ilvl w:val="0"/>
          <w:numId w:val="9"/>
        </w:numPr>
        <w:rPr>
          <w:del w:id="7271" w:author="LUEJE Claudia" w:date="2023-06-26T17:59:00Z"/>
          <w:rFonts w:ascii="Cambria" w:hAnsi="Cambria"/>
          <w:lang w:val="en-GB"/>
        </w:rPr>
      </w:pPr>
      <w:del w:id="727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delText>Thickness of base</w:delText>
        </w:r>
      </w:del>
      <w:ins w:id="7273" w:author="LUEJE Claudia" w:date="2023-06-26T17:59:00Z">
        <w:r w:rsidR="000E51BC">
          <w:t>For cruciform joint</w:t>
        </w:r>
      </w:ins>
      <w:r w:rsidR="000E51BC">
        <w:t xml:space="preserve"> sheet</w:t>
      </w:r>
      <w:del w:id="7274" w:author="LUEJE Claudia" w:date="2023-06-26T17:59:00Z">
        <w:r w:rsidR="007226F3">
          <w:rPr>
            <w:rFonts w:ascii="Cambria" w:hAnsi="Cambria"/>
            <w:lang w:val="en-GB"/>
          </w:rPr>
          <w:delText>;</w:delText>
        </w:r>
      </w:del>
    </w:p>
    <w:p w14:paraId="2C5A8246" w14:textId="77777777" w:rsidR="00FC68DB" w:rsidRPr="0013175B" w:rsidRDefault="00FC68DB" w:rsidP="001513D1">
      <w:pPr>
        <w:pStyle w:val="ListBullet"/>
        <w:numPr>
          <w:ilvl w:val="0"/>
          <w:numId w:val="9"/>
        </w:numPr>
        <w:rPr>
          <w:del w:id="7275" w:author="LUEJE Claudia" w:date="2023-06-26T17:59:00Z"/>
          <w:rFonts w:ascii="Cambria" w:hAnsi="Cambria"/>
          <w:lang w:val="en-GB"/>
        </w:rPr>
      </w:pPr>
      <w:del w:id="7276"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delText xml:space="preserve">, </w:delText>
        </w:r>
        <w:r w:rsidRPr="0013175B">
          <w:rPr>
            <w:rFonts w:ascii="Cambria" w:hAnsi="Cambria"/>
            <w:sz w:val="24"/>
            <w:szCs w:val="28"/>
            <w:lang w:val="en-GB"/>
          </w:rPr>
          <w:delText>t</w:delText>
        </w:r>
        <w:r w:rsidRPr="0013175B">
          <w:rPr>
            <w:rFonts w:ascii="Cambria" w:hAnsi="Cambria"/>
            <w:sz w:val="24"/>
            <w:szCs w:val="28"/>
            <w:vertAlign w:val="subscript"/>
            <w:lang w:val="en-GB"/>
          </w:rPr>
          <w:delText>2</w:delText>
        </w:r>
        <w:r w:rsidRPr="0013175B">
          <w:rPr>
            <w:rFonts w:ascii="Cambria" w:hAnsi="Cambria"/>
            <w:lang w:val="en-GB"/>
          </w:rPr>
          <w:tab/>
        </w:r>
        <w:r w:rsidR="007226F3">
          <w:rPr>
            <w:rFonts w:ascii="Cambria" w:hAnsi="Cambria"/>
            <w:lang w:val="en-GB"/>
          </w:rPr>
          <w:tab/>
        </w:r>
        <w:r w:rsidRPr="0013175B">
          <w:rPr>
            <w:rFonts w:ascii="Cambria" w:hAnsi="Cambria"/>
            <w:lang w:val="en-GB"/>
          </w:rPr>
          <w:delText>Thickness of welded sheet</w:delText>
        </w:r>
        <w:r w:rsidR="007226F3">
          <w:rPr>
            <w:rFonts w:ascii="Cambria" w:hAnsi="Cambria"/>
            <w:lang w:val="en-GB"/>
          </w:rPr>
          <w:delText>;</w:delText>
        </w:r>
      </w:del>
    </w:p>
    <w:p w14:paraId="27447D0B" w14:textId="77777777" w:rsidR="00FC68DB" w:rsidRPr="0013175B" w:rsidRDefault="00FC68DB" w:rsidP="001513D1">
      <w:pPr>
        <w:pStyle w:val="ListBullet"/>
        <w:numPr>
          <w:ilvl w:val="0"/>
          <w:numId w:val="9"/>
        </w:numPr>
        <w:rPr>
          <w:del w:id="7277" w:author="LUEJE Claudia" w:date="2023-06-26T17:59:00Z"/>
          <w:rFonts w:ascii="Cambria" w:hAnsi="Cambria"/>
          <w:lang w:val="en-GB"/>
        </w:rPr>
      </w:pPr>
      <w:del w:id="7278" w:author="LUEJE Claudia" w:date="2023-06-26T17:59:00Z">
        <w:r w:rsidRPr="0013175B">
          <w:rPr>
            <w:rFonts w:ascii="Arial" w:hAnsi="Arial" w:cs="Arial"/>
            <w:lang w:val="en-GB"/>
          </w:rPr>
          <w:delText>α</w:delText>
        </w:r>
        <w:r w:rsidRPr="0013175B">
          <w:rPr>
            <w:rFonts w:ascii="Cambria" w:hAnsi="Cambria"/>
            <w:sz w:val="28"/>
            <w:szCs w:val="28"/>
            <w:vertAlign w:val="subscript"/>
            <w:lang w:val="en-GB"/>
          </w:rPr>
          <w:delText>1</w:delText>
        </w:r>
        <w:r w:rsidRPr="0013175B">
          <w:rPr>
            <w:rFonts w:ascii="Cambria" w:hAnsi="Cambria"/>
            <w:lang w:val="en-GB"/>
          </w:rPr>
          <w:delText xml:space="preserve">, </w:delText>
        </w:r>
        <w:r w:rsidRPr="0013175B">
          <w:rPr>
            <w:rFonts w:ascii="Arial" w:hAnsi="Arial" w:cs="Arial"/>
            <w:lang w:val="en-GB"/>
          </w:rPr>
          <w:delText>α</w:delText>
        </w:r>
        <w:r w:rsidRPr="0013175B">
          <w:rPr>
            <w:rFonts w:ascii="Cambria" w:hAnsi="Cambria"/>
            <w:sz w:val="28"/>
            <w:szCs w:val="28"/>
            <w:vertAlign w:val="subscript"/>
            <w:lang w:val="en-GB"/>
          </w:rPr>
          <w:delText>2</w:delText>
        </w:r>
        <w:r w:rsidRPr="0013175B">
          <w:rPr>
            <w:rFonts w:ascii="Cambria" w:hAnsi="Cambria"/>
            <w:lang w:val="en-GB"/>
          </w:rPr>
          <w:tab/>
        </w:r>
        <w:r w:rsidR="007226F3">
          <w:rPr>
            <w:rFonts w:ascii="Cambria" w:hAnsi="Cambria"/>
            <w:lang w:val="en-GB"/>
          </w:rPr>
          <w:tab/>
        </w:r>
        <w:r w:rsidRPr="0013175B">
          <w:rPr>
            <w:rFonts w:ascii="Cambria" w:hAnsi="Cambria"/>
            <w:lang w:val="en-GB"/>
          </w:rPr>
          <w:delText>Sheet angle of welded sheet</w:delText>
        </w:r>
        <w:r w:rsidR="007226F3">
          <w:rPr>
            <w:rFonts w:ascii="Cambria" w:hAnsi="Cambria"/>
            <w:lang w:val="en-GB"/>
          </w:rPr>
          <w:delText>;</w:delText>
        </w:r>
      </w:del>
    </w:p>
    <w:p w14:paraId="097DCFAA" w14:textId="77777777" w:rsidR="00FC68DB" w:rsidRPr="007A2348" w:rsidRDefault="007A2348" w:rsidP="001513D1">
      <w:pPr>
        <w:pStyle w:val="ListBullet"/>
        <w:numPr>
          <w:ilvl w:val="0"/>
          <w:numId w:val="9"/>
        </w:numPr>
        <w:rPr>
          <w:del w:id="7279" w:author="LUEJE Claudia" w:date="2023-06-26T17:59:00Z"/>
          <w:rFonts w:ascii="Cambria" w:hAnsi="Cambria"/>
          <w:lang w:val="en-GB"/>
        </w:rPr>
      </w:pPr>
      <w:del w:id="7280" w:author="LUEJE Claudia" w:date="2023-06-26T17:59:00Z">
        <w:r w:rsidRPr="0013175B">
          <w:rPr>
            <w:noProof/>
          </w:rPr>
          <w:drawing>
            <wp:anchor distT="0" distB="0" distL="114300" distR="114300" simplePos="0" relativeHeight="251694080" behindDoc="1" locked="0" layoutInCell="1" allowOverlap="1" wp14:anchorId="3A9456DE" wp14:editId="67D55FA2">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delText>c</w:delText>
        </w:r>
        <w:r w:rsidR="00FC68DB" w:rsidRPr="0013175B">
          <w:rPr>
            <w:rFonts w:ascii="Cambria" w:hAnsi="Cambria"/>
            <w:sz w:val="24"/>
            <w:szCs w:val="28"/>
            <w:vertAlign w:val="subscript"/>
            <w:lang w:val="en-GB"/>
          </w:rPr>
          <w:delText>1</w:delText>
        </w:r>
        <w:r w:rsidR="00FC68DB" w:rsidRPr="0013175B">
          <w:rPr>
            <w:rFonts w:ascii="Cambria" w:hAnsi="Cambria"/>
            <w:sz w:val="20"/>
            <w:lang w:val="en-GB"/>
          </w:rPr>
          <w:delText xml:space="preserve">, </w:delText>
        </w:r>
        <w:r w:rsidR="00FC68DB" w:rsidRPr="0013175B">
          <w:rPr>
            <w:rFonts w:ascii="Cambria" w:hAnsi="Cambria"/>
            <w:sz w:val="24"/>
            <w:szCs w:val="28"/>
            <w:lang w:val="en-GB"/>
          </w:rPr>
          <w:delText>c</w:delText>
        </w:r>
        <w:r w:rsidR="00FC68DB" w:rsidRPr="0013175B">
          <w:rPr>
            <w:rFonts w:ascii="Cambria" w:hAnsi="Cambria"/>
            <w:sz w:val="24"/>
            <w:szCs w:val="28"/>
            <w:vertAlign w:val="subscript"/>
            <w:lang w:val="en-GB"/>
          </w:rPr>
          <w:delText>2</w:delTex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delText>Gap between base and welded sheet</w:delText>
        </w:r>
        <w:r w:rsidR="007226F3">
          <w:rPr>
            <w:rFonts w:ascii="Cambria" w:hAnsi="Cambria"/>
            <w:lang w:val="en-GB"/>
          </w:rPr>
          <w:delText>.</w:delText>
        </w:r>
      </w:del>
    </w:p>
    <w:p w14:paraId="59AAB8C3" w14:textId="7FC2B3A6" w:rsidR="000E51BC" w:rsidRPr="000E51BC" w:rsidRDefault="000E51BC" w:rsidP="000E51BC">
      <w:pPr>
        <w:pStyle w:val="BodyText"/>
        <w:rPr>
          <w:ins w:id="7281" w:author="LUEJE Claudia" w:date="2023-06-26T17:59:00Z"/>
        </w:rPr>
      </w:pPr>
      <w:ins w:id="7282" w:author="LUEJE Claudia" w:date="2023-06-26T17:59:00Z">
        <w:r>
          <w:t xml:space="preserve"> layout see </w:t>
        </w:r>
      </w:ins>
      <w:bookmarkStart w:id="7283" w:name="_Toc110532333"/>
      <w:r w:rsidRPr="000E51BC">
        <w:rPr>
          <w:rStyle w:val="citefig"/>
        </w:rPr>
        <w:t xml:space="preserve">Figure </w:t>
      </w:r>
      <w:del w:id="7284" w:author="LUEJE Claudia" w:date="2023-06-26T17:59:00Z">
        <w:r w:rsidR="007A2348">
          <w:fldChar w:fldCharType="begin"/>
        </w:r>
        <w:r w:rsidR="007A2348">
          <w:delInstrText xml:space="preserve"> SEQ Figure \* ARABIC </w:delInstrText>
        </w:r>
        <w:r w:rsidR="007A2348">
          <w:fldChar w:fldCharType="separate"/>
        </w:r>
        <w:r w:rsidR="0067475A">
          <w:rPr>
            <w:noProof/>
          </w:rPr>
          <w:delText>71</w:delText>
        </w:r>
        <w:r w:rsidR="007A2348">
          <w:fldChar w:fldCharType="end"/>
        </w:r>
      </w:del>
      <w:ins w:id="7285" w:author="LUEJE Claudia" w:date="2023-06-26T17:59:00Z">
        <w:r w:rsidRPr="000E51BC">
          <w:rPr>
            <w:rStyle w:val="citefig"/>
          </w:rPr>
          <w:t>74</w:t>
        </w:r>
        <w:r>
          <w:t>.</w:t>
        </w:r>
      </w:ins>
    </w:p>
    <w:p w14:paraId="0AE0722D" w14:textId="73CEB18D"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86" w:author="LUEJE Claudia" w:date="2023-06-26T17:59:00Z"/>
          <w:szCs w:val="24"/>
        </w:rPr>
      </w:pPr>
      <w:ins w:id="7287" w:author="LUEJE Claudia" w:date="2023-06-26T17:59:00Z">
        <w:r>
          <w:rPr>
            <w:szCs w:val="24"/>
          </w:rPr>
          <w:t>8329_ed1fig</w:t>
        </w:r>
        <w:r w:rsidR="001332BD" w:rsidRPr="00E956F7">
          <w:rPr>
            <w:szCs w:val="24"/>
          </w:rPr>
          <w:t>74.EPS</w:t>
        </w:r>
      </w:ins>
    </w:p>
    <w:p w14:paraId="19EF597C" w14:textId="77777777" w:rsidR="00A87015" w:rsidRPr="00BB7251" w:rsidRDefault="00A87015" w:rsidP="00A87015">
      <w:pPr>
        <w:pStyle w:val="KeyTitle"/>
        <w:rPr>
          <w:ins w:id="7288" w:author="LUEJE Claudia" w:date="2023-06-26T17:59:00Z"/>
        </w:rPr>
      </w:pPr>
      <w:ins w:id="7289"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34EA6557" w14:textId="77777777" w:rsidTr="00B47C5C">
        <w:trPr>
          <w:ins w:id="7290" w:author="LUEJE Claudia" w:date="2023-06-26T17:59:00Z"/>
        </w:trPr>
        <w:tc>
          <w:tcPr>
            <w:tcW w:w="397" w:type="dxa"/>
            <w:shd w:val="clear" w:color="auto" w:fill="auto"/>
          </w:tcPr>
          <w:p w14:paraId="6FC4354F" w14:textId="4A69FBAC" w:rsidR="00D71852" w:rsidRPr="00B62EE5" w:rsidRDefault="00D71852" w:rsidP="00D71852">
            <w:pPr>
              <w:pStyle w:val="KeyText"/>
              <w:rPr>
                <w:ins w:id="7291" w:author="LUEJE Claudia" w:date="2023-06-26T17:59:00Z"/>
              </w:rPr>
            </w:pPr>
            <w:ins w:id="7292" w:author="LUEJE Claudia" w:date="2023-06-26T17:59:00Z">
              <w:r w:rsidRPr="00B62EE5">
                <w:rPr>
                  <w:szCs w:val="24"/>
                </w:rPr>
                <w:t>—</w:t>
              </w:r>
            </w:ins>
          </w:p>
        </w:tc>
        <w:tc>
          <w:tcPr>
            <w:tcW w:w="596" w:type="dxa"/>
            <w:shd w:val="clear" w:color="auto" w:fill="auto"/>
          </w:tcPr>
          <w:p w14:paraId="553E0AA3" w14:textId="5EE8D235" w:rsidR="00D71852" w:rsidRPr="00B62EE5" w:rsidRDefault="00D71852" w:rsidP="00D71852">
            <w:pPr>
              <w:pStyle w:val="KeyText"/>
              <w:rPr>
                <w:ins w:id="7293" w:author="LUEJE Claudia" w:date="2023-06-26T17:59:00Z"/>
              </w:rPr>
            </w:pPr>
            <w:ins w:id="7294" w:author="LUEJE Claudia" w:date="2023-06-26T17:59:00Z">
              <w:r w:rsidRPr="00B62EE5">
                <w:rPr>
                  <w:i/>
                  <w:szCs w:val="24"/>
                </w:rPr>
                <w:t>t</w:t>
              </w:r>
              <w:r w:rsidRPr="00B62EE5">
                <w:rPr>
                  <w:szCs w:val="24"/>
                  <w:vertAlign w:val="subscript"/>
                </w:rPr>
                <w:t>B</w:t>
              </w:r>
            </w:ins>
          </w:p>
        </w:tc>
        <w:tc>
          <w:tcPr>
            <w:tcW w:w="8759" w:type="dxa"/>
            <w:shd w:val="clear" w:color="auto" w:fill="auto"/>
          </w:tcPr>
          <w:p w14:paraId="482B01A1" w14:textId="06691BA0" w:rsidR="00D71852" w:rsidRPr="00B62EE5" w:rsidRDefault="000E51BC" w:rsidP="00D71852">
            <w:pPr>
              <w:pStyle w:val="KeyText"/>
              <w:rPr>
                <w:ins w:id="7295" w:author="LUEJE Claudia" w:date="2023-06-26T17:59:00Z"/>
              </w:rPr>
            </w:pPr>
            <w:ins w:id="7296" w:author="LUEJE Claudia" w:date="2023-06-26T17:59:00Z">
              <w:r w:rsidRPr="00B62EE5">
                <w:rPr>
                  <w:szCs w:val="24"/>
                </w:rPr>
                <w:t>t</w:t>
              </w:r>
              <w:r w:rsidR="00D71852" w:rsidRPr="00B62EE5">
                <w:rPr>
                  <w:szCs w:val="24"/>
                </w:rPr>
                <w:t>hickness of base sheet;</w:t>
              </w:r>
            </w:ins>
          </w:p>
        </w:tc>
      </w:tr>
      <w:tr w:rsidR="00D71852" w14:paraId="68C5B847" w14:textId="77777777" w:rsidTr="00B47C5C">
        <w:trPr>
          <w:ins w:id="7297" w:author="LUEJE Claudia" w:date="2023-06-26T17:59:00Z"/>
        </w:trPr>
        <w:tc>
          <w:tcPr>
            <w:tcW w:w="397" w:type="dxa"/>
            <w:shd w:val="clear" w:color="auto" w:fill="auto"/>
          </w:tcPr>
          <w:p w14:paraId="1F3E8B01" w14:textId="1F3218E6" w:rsidR="00D71852" w:rsidRDefault="00D71852" w:rsidP="00D71852">
            <w:pPr>
              <w:pStyle w:val="KeyText"/>
              <w:rPr>
                <w:ins w:id="7298" w:author="LUEJE Claudia" w:date="2023-06-26T17:59:00Z"/>
              </w:rPr>
            </w:pPr>
            <w:ins w:id="7299" w:author="LUEJE Claudia" w:date="2023-06-26T17:59:00Z">
              <w:r w:rsidRPr="00825A35">
                <w:rPr>
                  <w:szCs w:val="24"/>
                </w:rPr>
                <w:t>—</w:t>
              </w:r>
            </w:ins>
          </w:p>
        </w:tc>
        <w:tc>
          <w:tcPr>
            <w:tcW w:w="596" w:type="dxa"/>
            <w:shd w:val="clear" w:color="auto" w:fill="auto"/>
          </w:tcPr>
          <w:p w14:paraId="3D677B62" w14:textId="5FF1FB15" w:rsidR="00D71852" w:rsidRDefault="00D71852" w:rsidP="00D71852">
            <w:pPr>
              <w:pStyle w:val="KeyText"/>
              <w:rPr>
                <w:ins w:id="7300" w:author="LUEJE Claudia" w:date="2023-06-26T17:59:00Z"/>
              </w:rPr>
            </w:pPr>
            <w:ins w:id="7301" w:author="LUEJE Claudia" w:date="2023-06-26T17:59:00Z">
              <w:r w:rsidRPr="000E51BC">
                <w:rPr>
                  <w:i/>
                  <w:szCs w:val="24"/>
                </w:rPr>
                <w:t>t</w:t>
              </w:r>
              <w:r w:rsidRPr="00825A35">
                <w:rPr>
                  <w:szCs w:val="24"/>
                  <w:vertAlign w:val="subscript"/>
                </w:rPr>
                <w:t>1</w:t>
              </w:r>
              <w:r w:rsidRPr="00825A35">
                <w:rPr>
                  <w:szCs w:val="24"/>
                </w:rPr>
                <w:t xml:space="preserve">, </w:t>
              </w:r>
              <w:r w:rsidRPr="000E51BC">
                <w:rPr>
                  <w:i/>
                  <w:szCs w:val="24"/>
                </w:rPr>
                <w:t>t</w:t>
              </w:r>
              <w:r w:rsidRPr="00825A35">
                <w:rPr>
                  <w:szCs w:val="24"/>
                  <w:vertAlign w:val="subscript"/>
                </w:rPr>
                <w:t>2</w:t>
              </w:r>
            </w:ins>
          </w:p>
        </w:tc>
        <w:tc>
          <w:tcPr>
            <w:tcW w:w="8759" w:type="dxa"/>
            <w:shd w:val="clear" w:color="auto" w:fill="auto"/>
          </w:tcPr>
          <w:p w14:paraId="45F52628" w14:textId="30F0023B" w:rsidR="00D71852" w:rsidRDefault="000E51BC" w:rsidP="00D71852">
            <w:pPr>
              <w:pStyle w:val="KeyText"/>
              <w:rPr>
                <w:ins w:id="7302" w:author="LUEJE Claudia" w:date="2023-06-26T17:59:00Z"/>
              </w:rPr>
            </w:pPr>
            <w:ins w:id="7303" w:author="LUEJE Claudia" w:date="2023-06-26T17:59:00Z">
              <w:r>
                <w:rPr>
                  <w:szCs w:val="24"/>
                </w:rPr>
                <w:t>t</w:t>
              </w:r>
              <w:r w:rsidR="00D71852" w:rsidRPr="00825A35">
                <w:rPr>
                  <w:szCs w:val="24"/>
                </w:rPr>
                <w:t>hickness of welded sheet;</w:t>
              </w:r>
            </w:ins>
          </w:p>
        </w:tc>
      </w:tr>
      <w:tr w:rsidR="00D71852" w14:paraId="432A6C85" w14:textId="77777777" w:rsidTr="00B47C5C">
        <w:trPr>
          <w:ins w:id="7304" w:author="LUEJE Claudia" w:date="2023-06-26T17:59:00Z"/>
        </w:trPr>
        <w:tc>
          <w:tcPr>
            <w:tcW w:w="397" w:type="dxa"/>
            <w:shd w:val="clear" w:color="auto" w:fill="auto"/>
          </w:tcPr>
          <w:p w14:paraId="043B5D47" w14:textId="109F7D10" w:rsidR="00D71852" w:rsidRDefault="00D71852" w:rsidP="00D71852">
            <w:pPr>
              <w:pStyle w:val="KeyText"/>
              <w:rPr>
                <w:ins w:id="7305" w:author="LUEJE Claudia" w:date="2023-06-26T17:59:00Z"/>
              </w:rPr>
            </w:pPr>
            <w:ins w:id="7306" w:author="LUEJE Claudia" w:date="2023-06-26T17:59:00Z">
              <w:r w:rsidRPr="00825A35">
                <w:rPr>
                  <w:szCs w:val="24"/>
                </w:rPr>
                <w:t>—</w:t>
              </w:r>
            </w:ins>
          </w:p>
        </w:tc>
        <w:tc>
          <w:tcPr>
            <w:tcW w:w="596" w:type="dxa"/>
            <w:shd w:val="clear" w:color="auto" w:fill="auto"/>
          </w:tcPr>
          <w:p w14:paraId="74762C54" w14:textId="518D7BD8" w:rsidR="00D71852" w:rsidRDefault="00D71852" w:rsidP="00D71852">
            <w:pPr>
              <w:pStyle w:val="KeyText"/>
              <w:rPr>
                <w:ins w:id="7307" w:author="LUEJE Claudia" w:date="2023-06-26T17:59:00Z"/>
              </w:rPr>
            </w:pPr>
            <w:ins w:id="7308" w:author="LUEJE Claudia" w:date="2023-06-26T17:59:00Z">
              <w:r w:rsidRPr="000E51BC">
                <w:rPr>
                  <w:i/>
                  <w:szCs w:val="24"/>
                </w:rPr>
                <w:t>α</w:t>
              </w:r>
              <w:r w:rsidRPr="00825A35">
                <w:rPr>
                  <w:szCs w:val="24"/>
                  <w:vertAlign w:val="subscript"/>
                </w:rPr>
                <w:t>1</w:t>
              </w:r>
              <w:r w:rsidRPr="00825A35">
                <w:rPr>
                  <w:szCs w:val="24"/>
                </w:rPr>
                <w:t xml:space="preserve">, </w:t>
              </w:r>
              <w:r w:rsidRPr="000E51BC">
                <w:rPr>
                  <w:i/>
                  <w:szCs w:val="24"/>
                </w:rPr>
                <w:t>α</w:t>
              </w:r>
              <w:r w:rsidRPr="00825A35">
                <w:rPr>
                  <w:szCs w:val="24"/>
                  <w:vertAlign w:val="subscript"/>
                </w:rPr>
                <w:t>2</w:t>
              </w:r>
            </w:ins>
          </w:p>
        </w:tc>
        <w:tc>
          <w:tcPr>
            <w:tcW w:w="8759" w:type="dxa"/>
            <w:shd w:val="clear" w:color="auto" w:fill="auto"/>
          </w:tcPr>
          <w:p w14:paraId="748F93EA" w14:textId="419842BD" w:rsidR="00D71852" w:rsidRDefault="000E51BC" w:rsidP="00D71852">
            <w:pPr>
              <w:pStyle w:val="KeyText"/>
              <w:rPr>
                <w:ins w:id="7309" w:author="LUEJE Claudia" w:date="2023-06-26T17:59:00Z"/>
              </w:rPr>
            </w:pPr>
            <w:ins w:id="7310" w:author="LUEJE Claudia" w:date="2023-06-26T17:59:00Z">
              <w:r>
                <w:rPr>
                  <w:szCs w:val="24"/>
                </w:rPr>
                <w:t>s</w:t>
              </w:r>
              <w:r w:rsidR="00D71852" w:rsidRPr="00825A35">
                <w:rPr>
                  <w:szCs w:val="24"/>
                </w:rPr>
                <w:t>heet angle of welded sheet;</w:t>
              </w:r>
            </w:ins>
          </w:p>
        </w:tc>
      </w:tr>
      <w:tr w:rsidR="00D71852" w14:paraId="10E56567" w14:textId="77777777" w:rsidTr="00B47C5C">
        <w:trPr>
          <w:ins w:id="7311" w:author="LUEJE Claudia" w:date="2023-06-26T17:59:00Z"/>
        </w:trPr>
        <w:tc>
          <w:tcPr>
            <w:tcW w:w="397" w:type="dxa"/>
            <w:shd w:val="clear" w:color="auto" w:fill="auto"/>
          </w:tcPr>
          <w:p w14:paraId="6EBA3A38" w14:textId="72AEE860" w:rsidR="00D71852" w:rsidRDefault="00D71852" w:rsidP="00D71852">
            <w:pPr>
              <w:pStyle w:val="KeyText"/>
              <w:rPr>
                <w:ins w:id="7312" w:author="LUEJE Claudia" w:date="2023-06-26T17:59:00Z"/>
              </w:rPr>
            </w:pPr>
            <w:ins w:id="7313" w:author="LUEJE Claudia" w:date="2023-06-26T17:59:00Z">
              <w:r w:rsidRPr="00825A35">
                <w:rPr>
                  <w:szCs w:val="24"/>
                </w:rPr>
                <w:t>—</w:t>
              </w:r>
            </w:ins>
          </w:p>
        </w:tc>
        <w:tc>
          <w:tcPr>
            <w:tcW w:w="596" w:type="dxa"/>
            <w:shd w:val="clear" w:color="auto" w:fill="auto"/>
          </w:tcPr>
          <w:p w14:paraId="7958642F" w14:textId="3B15A59C" w:rsidR="00D71852" w:rsidRDefault="00D71852" w:rsidP="00D71852">
            <w:pPr>
              <w:pStyle w:val="KeyText"/>
              <w:rPr>
                <w:ins w:id="7314" w:author="LUEJE Claudia" w:date="2023-06-26T17:59:00Z"/>
              </w:rPr>
            </w:pPr>
            <w:ins w:id="7315" w:author="LUEJE Claudia" w:date="2023-06-26T17:59:00Z">
              <w:r w:rsidRPr="000E51BC">
                <w:rPr>
                  <w:i/>
                  <w:szCs w:val="24"/>
                </w:rPr>
                <w:t>c</w:t>
              </w:r>
              <w:r w:rsidRPr="00825A35">
                <w:rPr>
                  <w:szCs w:val="24"/>
                  <w:vertAlign w:val="subscript"/>
                </w:rPr>
                <w:t>1</w:t>
              </w:r>
              <w:r w:rsidRPr="00825A35">
                <w:rPr>
                  <w:szCs w:val="24"/>
                </w:rPr>
                <w:t xml:space="preserve">, </w:t>
              </w:r>
              <w:r w:rsidRPr="000E51BC">
                <w:rPr>
                  <w:i/>
                  <w:szCs w:val="24"/>
                </w:rPr>
                <w:t>c</w:t>
              </w:r>
              <w:r w:rsidRPr="00825A35">
                <w:rPr>
                  <w:szCs w:val="24"/>
                  <w:vertAlign w:val="subscript"/>
                </w:rPr>
                <w:t>2</w:t>
              </w:r>
            </w:ins>
          </w:p>
        </w:tc>
        <w:tc>
          <w:tcPr>
            <w:tcW w:w="8759" w:type="dxa"/>
            <w:shd w:val="clear" w:color="auto" w:fill="auto"/>
          </w:tcPr>
          <w:p w14:paraId="4F086A5E" w14:textId="3B369872" w:rsidR="00D71852" w:rsidRDefault="000E51BC" w:rsidP="00D71852">
            <w:pPr>
              <w:pStyle w:val="KeyText"/>
              <w:rPr>
                <w:ins w:id="7316" w:author="LUEJE Claudia" w:date="2023-06-26T17:59:00Z"/>
              </w:rPr>
            </w:pPr>
            <w:ins w:id="7317" w:author="LUEJE Claudia" w:date="2023-06-26T17:59:00Z">
              <w:r>
                <w:rPr>
                  <w:szCs w:val="24"/>
                </w:rPr>
                <w:t>g</w:t>
              </w:r>
              <w:r w:rsidR="00D71852" w:rsidRPr="00825A35">
                <w:rPr>
                  <w:szCs w:val="24"/>
                </w:rPr>
                <w:t>ap between base and welded sheet.</w:t>
              </w:r>
            </w:ins>
          </w:p>
        </w:tc>
      </w:tr>
    </w:tbl>
    <w:p w14:paraId="4CE86B58" w14:textId="4867D4AA" w:rsidR="001332BD" w:rsidRPr="00E956F7" w:rsidRDefault="00E4158E">
      <w:pPr>
        <w:pStyle w:val="Figuretitle0"/>
        <w:autoSpaceDE w:val="0"/>
        <w:autoSpaceDN w:val="0"/>
        <w:adjustRightInd w:val="0"/>
        <w:outlineLvl w:val="0"/>
        <w:rPr>
          <w:szCs w:val="24"/>
        </w:rPr>
      </w:pPr>
      <w:ins w:id="7318" w:author="LUEJE Claudia" w:date="2023-06-26T17:59:00Z">
        <w:r w:rsidRPr="00E956F7">
          <w:rPr>
            <w:szCs w:val="24"/>
          </w:rPr>
          <w:t>Figure </w:t>
        </w:r>
        <w:r w:rsidR="001332BD" w:rsidRPr="00E956F7">
          <w:rPr>
            <w:szCs w:val="24"/>
          </w:rPr>
          <w:t>74</w:t>
        </w:r>
      </w:ins>
      <w:r w:rsidR="00445382" w:rsidRPr="00E956F7">
        <w:rPr>
          <w:szCs w:val="24"/>
        </w:rPr>
        <w:t xml:space="preserve"> </w:t>
      </w:r>
      <w:r w:rsidR="001332BD" w:rsidRPr="00E956F7">
        <w:rPr>
          <w:szCs w:val="24"/>
        </w:rPr>
        <w:t xml:space="preserve">— Cruciform </w:t>
      </w:r>
      <w:r w:rsidR="000E51BC">
        <w:rPr>
          <w:szCs w:val="24"/>
        </w:rPr>
        <w:t>j</w:t>
      </w:r>
      <w:r w:rsidR="001332BD" w:rsidRPr="00E956F7">
        <w:rPr>
          <w:szCs w:val="24"/>
        </w:rPr>
        <w:t xml:space="preserve">oint </w:t>
      </w:r>
      <w:r w:rsidR="000E51BC">
        <w:rPr>
          <w:szCs w:val="24"/>
        </w:rPr>
        <w:t>s</w:t>
      </w:r>
      <w:r w:rsidR="001332BD" w:rsidRPr="00E956F7">
        <w:rPr>
          <w:szCs w:val="24"/>
        </w:rPr>
        <w:t xml:space="preserve">heet </w:t>
      </w:r>
      <w:r w:rsidR="000E51BC">
        <w:rPr>
          <w:szCs w:val="24"/>
        </w:rPr>
        <w:t>l</w:t>
      </w:r>
      <w:r w:rsidR="001332BD" w:rsidRPr="00E956F7">
        <w:rPr>
          <w:szCs w:val="24"/>
        </w:rPr>
        <w:t>ayout</w:t>
      </w:r>
      <w:bookmarkEnd w:id="7283"/>
    </w:p>
    <w:p w14:paraId="0B6AEFDB" w14:textId="5EABA979"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319" w:name="_Toc3557057"/>
      <w:bookmarkStart w:id="7320" w:name="_Toc34747307"/>
      <w:bookmarkStart w:id="7321" w:name="_Toc77102126"/>
      <w:r w:rsidRPr="00E956F7">
        <w:rPr>
          <w:rFonts w:eastAsia="Times New Roman"/>
          <w:szCs w:val="24"/>
        </w:rPr>
        <w:t xml:space="preserve">Weld </w:t>
      </w:r>
      <w:r w:rsidR="000E51BC">
        <w:rPr>
          <w:rFonts w:eastAsia="Times New Roman"/>
          <w:szCs w:val="24"/>
        </w:rPr>
        <w:t>p</w:t>
      </w:r>
      <w:r w:rsidRPr="00E956F7">
        <w:rPr>
          <w:rFonts w:eastAsia="Times New Roman"/>
          <w:szCs w:val="24"/>
        </w:rPr>
        <w:t>arameters</w:t>
      </w:r>
      <w:bookmarkEnd w:id="7319"/>
      <w:bookmarkEnd w:id="7320"/>
      <w:bookmarkEnd w:id="7321"/>
    </w:p>
    <w:p w14:paraId="2F25DAA2" w14:textId="77777777" w:rsidR="00FC68DB" w:rsidRPr="005C2D94" w:rsidRDefault="00FC68DB" w:rsidP="00530464">
      <w:pPr>
        <w:keepNext/>
        <w:rPr>
          <w:del w:id="7322" w:author="LUEJE Claudia" w:date="2023-06-26T17:59:00Z"/>
        </w:rPr>
      </w:pPr>
      <w:del w:id="7323" w:author="LUEJE Claudia" w:date="2023-06-26T17:59:00Z">
        <w:r w:rsidRPr="00F54804">
          <w:delText>The</w:delText>
        </w:r>
      </w:del>
      <w:ins w:id="7324" w:author="LUEJE Claudia" w:date="2023-06-26T17:59:00Z">
        <w:r w:rsidR="000E51BC">
          <w:t>For</w:t>
        </w:r>
      </w:ins>
      <w:r w:rsidR="000E51BC">
        <w:t xml:space="preserve"> parameters of </w:t>
      </w:r>
      <w:del w:id="7325" w:author="LUEJE Claudia" w:date="2023-06-26T17:59:00Z">
        <w:r w:rsidRPr="00F54804">
          <w:delText>the welds are the same for all the four potential welds on the connection:</w:delText>
        </w:r>
      </w:del>
    </w:p>
    <w:p w14:paraId="5A415131" w14:textId="77777777" w:rsidR="00FC68DB" w:rsidRPr="0013175B" w:rsidRDefault="00FC68DB" w:rsidP="001513D1">
      <w:pPr>
        <w:pStyle w:val="ListBullet"/>
        <w:numPr>
          <w:ilvl w:val="0"/>
          <w:numId w:val="9"/>
        </w:numPr>
        <w:rPr>
          <w:del w:id="7326" w:author="LUEJE Claudia" w:date="2023-06-26T17:59:00Z"/>
          <w:rFonts w:ascii="Cambria" w:hAnsi="Cambria"/>
          <w:lang w:val="en-GB"/>
        </w:rPr>
      </w:pPr>
      <w:del w:id="7327" w:author="LUEJE Claudia" w:date="2023-06-26T17:59:00Z">
        <w:r w:rsidRPr="0013175B">
          <w:rPr>
            <w:rFonts w:ascii="Cambria" w:hAnsi="Cambria"/>
            <w:sz w:val="24"/>
            <w:szCs w:val="28"/>
            <w:lang w:val="en-GB"/>
          </w:rPr>
          <w:delText>a</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Thickness of the weld (a-value, throat)</w:delText>
        </w:r>
        <w:r w:rsidR="007226F3">
          <w:rPr>
            <w:rFonts w:ascii="Cambria" w:hAnsi="Cambria"/>
            <w:lang w:val="en-GB"/>
          </w:rPr>
          <w:delText>;</w:delText>
        </w:r>
      </w:del>
    </w:p>
    <w:p w14:paraId="16D4A490" w14:textId="77777777" w:rsidR="00FC68DB" w:rsidRPr="0013175B" w:rsidRDefault="00FC68DB" w:rsidP="001513D1">
      <w:pPr>
        <w:pStyle w:val="ListBullet"/>
        <w:numPr>
          <w:ilvl w:val="0"/>
          <w:numId w:val="9"/>
        </w:numPr>
        <w:rPr>
          <w:del w:id="7328" w:author="LUEJE Claudia" w:date="2023-06-26T17:59:00Z"/>
          <w:rFonts w:ascii="Cambria" w:hAnsi="Cambria"/>
          <w:lang w:val="en-GB"/>
        </w:rPr>
      </w:pPr>
      <w:del w:id="7329" w:author="LUEJE Claudia" w:date="2023-06-26T17:59:00Z">
        <w:r w:rsidRPr="0013175B">
          <w:rPr>
            <w:rFonts w:ascii="Cambria" w:hAnsi="Cambria"/>
            <w:sz w:val="24"/>
            <w:szCs w:val="28"/>
            <w:lang w:val="en-GB"/>
          </w:rPr>
          <w:delText>d</w:delText>
        </w:r>
        <w:r w:rsidRPr="0013175B">
          <w:rPr>
            <w:rFonts w:ascii="Cambria" w:hAnsi="Cambria"/>
            <w:sz w:val="24"/>
            <w:szCs w:val="28"/>
            <w:vertAlign w:val="subscript"/>
            <w:lang w:val="en-GB"/>
          </w:rPr>
          <w:delText>i</w:delText>
        </w:r>
        <w:r w:rsidRPr="0013175B">
          <w:rPr>
            <w:rFonts w:ascii="Cambria" w:hAnsi="Cambria"/>
            <w:sz w:val="20"/>
            <w:lang w:val="en-GB"/>
          </w:rPr>
          <w:tab/>
        </w:r>
        <w:r w:rsidRPr="0013175B">
          <w:rPr>
            <w:rFonts w:ascii="Cambria" w:hAnsi="Cambria"/>
            <w:lang w:val="en-GB"/>
          </w:rPr>
          <w:tab/>
          <w:delText>Depth of the penetration</w:delText>
        </w:r>
        <w:r w:rsidR="007226F3">
          <w:rPr>
            <w:rFonts w:ascii="Cambria" w:hAnsi="Cambria"/>
            <w:lang w:val="en-GB"/>
          </w:rPr>
          <w:delText>;</w:delText>
        </w:r>
      </w:del>
    </w:p>
    <w:p w14:paraId="76B9E108" w14:textId="77777777" w:rsidR="00FC68DB" w:rsidRPr="0013175B" w:rsidRDefault="007A2348" w:rsidP="001513D1">
      <w:pPr>
        <w:pStyle w:val="ListBullet"/>
        <w:numPr>
          <w:ilvl w:val="0"/>
          <w:numId w:val="9"/>
        </w:numPr>
        <w:rPr>
          <w:del w:id="7330" w:author="LUEJE Claudia" w:date="2023-06-26T17:59:00Z"/>
          <w:rFonts w:ascii="Cambria" w:hAnsi="Cambria"/>
          <w:lang w:val="en-GB"/>
        </w:rPr>
      </w:pPr>
      <w:del w:id="7331" w:author="LUEJE Claudia" w:date="2023-06-26T17:59:00Z">
        <w:r>
          <w:rPr>
            <w:noProof/>
          </w:rPr>
          <mc:AlternateContent>
            <mc:Choice Requires="wpg">
              <w:drawing>
                <wp:anchor distT="0" distB="0" distL="114300" distR="114300" simplePos="0" relativeHeight="251696128" behindDoc="0" locked="0" layoutInCell="1" allowOverlap="1" wp14:anchorId="59FD34D2" wp14:editId="61E044BD">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47">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47">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47">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47">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48"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48"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48"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48" o:title="CruciformJoint_v2" croptop="35298f" cropbottom="5482f" cropleft="17578f" cropright="23222f"/>
                  </v:shape>
                  <w10:wrap type="topAndBottom"/>
                </v:group>
              </w:pict>
            </mc:Fallback>
          </mc:AlternateContent>
        </w:r>
        <w:r w:rsidR="00FC68DB" w:rsidRPr="0013175B">
          <w:rPr>
            <w:rFonts w:ascii="Arial" w:hAnsi="Arial" w:cs="Arial"/>
            <w:lang w:val="en-GB"/>
          </w:rPr>
          <w:delText>β</w:delText>
        </w:r>
        <w:r w:rsidR="00FC68DB" w:rsidRPr="0013175B">
          <w:rPr>
            <w:rFonts w:ascii="Cambria" w:hAnsi="Cambria"/>
            <w:sz w:val="28"/>
            <w:szCs w:val="28"/>
            <w:vertAlign w:val="subscript"/>
            <w:lang w:val="en-GB"/>
          </w:rPr>
          <w:delText>i</w:delText>
        </w:r>
        <w:r w:rsidR="00FC68DB" w:rsidRPr="0013175B">
          <w:rPr>
            <w:rFonts w:ascii="Cambria" w:hAnsi="Cambria"/>
            <w:lang w:val="en-GB"/>
          </w:rPr>
          <w:tab/>
        </w:r>
        <w:r w:rsidR="00FC68DB" w:rsidRPr="0013175B">
          <w:rPr>
            <w:rFonts w:ascii="Cambria" w:hAnsi="Cambria"/>
            <w:lang w:val="en-GB"/>
          </w:rPr>
          <w:tab/>
          <w:delText>Weld angle</w:delText>
        </w:r>
        <w:r w:rsidR="007226F3">
          <w:rPr>
            <w:rFonts w:ascii="Cambria" w:hAnsi="Cambria"/>
            <w:lang w:val="en-GB"/>
          </w:rPr>
          <w:delText>.</w:delText>
        </w:r>
      </w:del>
    </w:p>
    <w:p w14:paraId="36E4DC27" w14:textId="73B9E870" w:rsidR="000E51BC" w:rsidRPr="000E51BC" w:rsidRDefault="007051AA" w:rsidP="000E51BC">
      <w:pPr>
        <w:pStyle w:val="BodyText"/>
        <w:rPr>
          <w:ins w:id="7332" w:author="LUEJE Claudia" w:date="2023-06-26T17:59:00Z"/>
        </w:rPr>
      </w:pPr>
      <w:del w:id="7333" w:author="LUEJE Claudia" w:date="2023-06-26T17:59:00Z">
        <w:r w:rsidRPr="00F54804">
          <w:br/>
        </w:r>
        <w:r w:rsidRPr="00F54804">
          <w:br/>
        </w:r>
      </w:del>
      <w:ins w:id="7334" w:author="LUEJE Claudia" w:date="2023-06-26T17:59:00Z">
        <w:r w:rsidR="000E51BC">
          <w:t xml:space="preserve">cruciform joint see </w:t>
        </w:r>
      </w:ins>
      <w:bookmarkStart w:id="7335" w:name="_Toc110532334"/>
      <w:r w:rsidR="000E51BC" w:rsidRPr="000E51BC">
        <w:rPr>
          <w:rStyle w:val="citefig"/>
        </w:rPr>
        <w:t xml:space="preserve">Figure </w:t>
      </w:r>
      <w:del w:id="7336" w:author="LUEJE Claudia" w:date="2023-06-26T17:59:00Z">
        <w:r w:rsidR="007A2348">
          <w:fldChar w:fldCharType="begin"/>
        </w:r>
        <w:r w:rsidR="007A2348">
          <w:delInstrText xml:space="preserve"> SEQ Figure \* ARABIC </w:delInstrText>
        </w:r>
        <w:r w:rsidR="007A2348">
          <w:fldChar w:fldCharType="separate"/>
        </w:r>
        <w:r w:rsidR="0067475A">
          <w:rPr>
            <w:noProof/>
          </w:rPr>
          <w:delText>72</w:delText>
        </w:r>
        <w:r w:rsidR="007A2348">
          <w:fldChar w:fldCharType="end"/>
        </w:r>
      </w:del>
      <w:ins w:id="7337" w:author="LUEJE Claudia" w:date="2023-06-26T17:59:00Z">
        <w:r w:rsidR="000E51BC" w:rsidRPr="000E51BC">
          <w:rPr>
            <w:rStyle w:val="citefig"/>
          </w:rPr>
          <w:t>7</w:t>
        </w:r>
        <w:r w:rsidR="000E51BC">
          <w:rPr>
            <w:rStyle w:val="citefig"/>
          </w:rPr>
          <w:t>5</w:t>
        </w:r>
        <w:r w:rsidR="000E51BC">
          <w:t>.</w:t>
        </w:r>
      </w:ins>
    </w:p>
    <w:p w14:paraId="208052B7" w14:textId="37948ABE"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338" w:author="LUEJE Claudia" w:date="2023-06-26T17:59:00Z"/>
          <w:szCs w:val="24"/>
        </w:rPr>
      </w:pPr>
      <w:ins w:id="7339" w:author="LUEJE Claudia" w:date="2023-06-26T17:59:00Z">
        <w:r>
          <w:rPr>
            <w:szCs w:val="24"/>
          </w:rPr>
          <w:t>8329_ed1fig</w:t>
        </w:r>
        <w:r w:rsidR="001332BD" w:rsidRPr="00E956F7">
          <w:rPr>
            <w:szCs w:val="24"/>
          </w:rPr>
          <w:t>75.EPS</w:t>
        </w:r>
      </w:ins>
    </w:p>
    <w:p w14:paraId="5FE1C851" w14:textId="77777777" w:rsidR="00A87015" w:rsidRPr="00BB7251" w:rsidRDefault="00A87015" w:rsidP="00A87015">
      <w:pPr>
        <w:pStyle w:val="KeyTitle"/>
        <w:rPr>
          <w:ins w:id="7340" w:author="LUEJE Claudia" w:date="2023-06-26T17:59:00Z"/>
        </w:rPr>
      </w:pPr>
      <w:ins w:id="7341"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0ADA10A0" w14:textId="77777777" w:rsidTr="00B47C5C">
        <w:trPr>
          <w:ins w:id="7342" w:author="LUEJE Claudia" w:date="2023-06-26T17:59:00Z"/>
        </w:trPr>
        <w:tc>
          <w:tcPr>
            <w:tcW w:w="397" w:type="dxa"/>
            <w:shd w:val="clear" w:color="auto" w:fill="auto"/>
          </w:tcPr>
          <w:p w14:paraId="16DA208F" w14:textId="1BA7C2BB" w:rsidR="00D71852" w:rsidRPr="00B62EE5" w:rsidRDefault="00D71852" w:rsidP="00D71852">
            <w:pPr>
              <w:pStyle w:val="KeyText"/>
              <w:rPr>
                <w:ins w:id="7343" w:author="LUEJE Claudia" w:date="2023-06-26T17:59:00Z"/>
              </w:rPr>
            </w:pPr>
            <w:ins w:id="7344" w:author="LUEJE Claudia" w:date="2023-06-26T17:59:00Z">
              <w:r w:rsidRPr="00B62EE5">
                <w:rPr>
                  <w:szCs w:val="24"/>
                </w:rPr>
                <w:t>—</w:t>
              </w:r>
            </w:ins>
          </w:p>
        </w:tc>
        <w:tc>
          <w:tcPr>
            <w:tcW w:w="596" w:type="dxa"/>
            <w:shd w:val="clear" w:color="auto" w:fill="auto"/>
          </w:tcPr>
          <w:p w14:paraId="491FD1C2" w14:textId="0DE641CD" w:rsidR="00D71852" w:rsidRPr="00B62EE5" w:rsidRDefault="00D71852" w:rsidP="00D71852">
            <w:pPr>
              <w:pStyle w:val="KeyText"/>
              <w:rPr>
                <w:ins w:id="7345" w:author="LUEJE Claudia" w:date="2023-06-26T17:59:00Z"/>
              </w:rPr>
            </w:pPr>
            <w:ins w:id="7346" w:author="LUEJE Claudia" w:date="2023-06-26T17:59:00Z">
              <w:r w:rsidRPr="00B62EE5">
                <w:rPr>
                  <w:i/>
                  <w:szCs w:val="24"/>
                </w:rPr>
                <w:t>a</w:t>
              </w:r>
              <w:r w:rsidRPr="00B62EE5">
                <w:rPr>
                  <w:szCs w:val="24"/>
                  <w:vertAlign w:val="subscript"/>
                </w:rPr>
                <w:t>i</w:t>
              </w:r>
            </w:ins>
          </w:p>
        </w:tc>
        <w:tc>
          <w:tcPr>
            <w:tcW w:w="8759" w:type="dxa"/>
            <w:shd w:val="clear" w:color="auto" w:fill="auto"/>
          </w:tcPr>
          <w:p w14:paraId="64BEE813" w14:textId="775A1C88" w:rsidR="00D71852" w:rsidRPr="00B62EE5" w:rsidRDefault="009A3D9D" w:rsidP="00D71852">
            <w:pPr>
              <w:pStyle w:val="KeyText"/>
              <w:rPr>
                <w:ins w:id="7347" w:author="LUEJE Claudia" w:date="2023-06-26T17:59:00Z"/>
              </w:rPr>
            </w:pPr>
            <w:ins w:id="7348" w:author="LUEJE Claudia" w:date="2023-06-26T17:59:00Z">
              <w:r w:rsidRPr="00B62EE5">
                <w:rPr>
                  <w:szCs w:val="24"/>
                </w:rPr>
                <w:t>t</w:t>
              </w:r>
              <w:r w:rsidR="00D71852" w:rsidRPr="00B62EE5">
                <w:rPr>
                  <w:szCs w:val="24"/>
                </w:rPr>
                <w:t>hickness of the weld (a-value, throat);</w:t>
              </w:r>
            </w:ins>
          </w:p>
        </w:tc>
      </w:tr>
      <w:tr w:rsidR="00D71852" w14:paraId="46621D90" w14:textId="77777777" w:rsidTr="00B47C5C">
        <w:trPr>
          <w:ins w:id="7349" w:author="LUEJE Claudia" w:date="2023-06-26T17:59:00Z"/>
        </w:trPr>
        <w:tc>
          <w:tcPr>
            <w:tcW w:w="397" w:type="dxa"/>
            <w:shd w:val="clear" w:color="auto" w:fill="auto"/>
          </w:tcPr>
          <w:p w14:paraId="6ABC76EE" w14:textId="50ADDA52" w:rsidR="00D71852" w:rsidRDefault="00D71852" w:rsidP="00D71852">
            <w:pPr>
              <w:pStyle w:val="KeyText"/>
              <w:rPr>
                <w:ins w:id="7350" w:author="LUEJE Claudia" w:date="2023-06-26T17:59:00Z"/>
              </w:rPr>
            </w:pPr>
            <w:ins w:id="7351" w:author="LUEJE Claudia" w:date="2023-06-26T17:59:00Z">
              <w:r w:rsidRPr="00267748">
                <w:rPr>
                  <w:szCs w:val="24"/>
                </w:rPr>
                <w:t>—</w:t>
              </w:r>
            </w:ins>
          </w:p>
        </w:tc>
        <w:tc>
          <w:tcPr>
            <w:tcW w:w="596" w:type="dxa"/>
            <w:shd w:val="clear" w:color="auto" w:fill="auto"/>
          </w:tcPr>
          <w:p w14:paraId="5B2B7A20" w14:textId="389D6B95" w:rsidR="00D71852" w:rsidRDefault="00D71852" w:rsidP="00D71852">
            <w:pPr>
              <w:pStyle w:val="KeyText"/>
              <w:rPr>
                <w:ins w:id="7352" w:author="LUEJE Claudia" w:date="2023-06-26T17:59:00Z"/>
              </w:rPr>
            </w:pPr>
            <w:ins w:id="7353" w:author="LUEJE Claudia" w:date="2023-06-26T17:59:00Z">
              <w:r w:rsidRPr="009A3D9D">
                <w:rPr>
                  <w:i/>
                  <w:szCs w:val="24"/>
                </w:rPr>
                <w:t>d</w:t>
              </w:r>
              <w:r w:rsidRPr="00267748">
                <w:rPr>
                  <w:szCs w:val="24"/>
                  <w:vertAlign w:val="subscript"/>
                </w:rPr>
                <w:t>i</w:t>
              </w:r>
            </w:ins>
          </w:p>
        </w:tc>
        <w:tc>
          <w:tcPr>
            <w:tcW w:w="8759" w:type="dxa"/>
            <w:shd w:val="clear" w:color="auto" w:fill="auto"/>
          </w:tcPr>
          <w:p w14:paraId="2DF90C85" w14:textId="08DA7378" w:rsidR="00D71852" w:rsidRDefault="009A3D9D" w:rsidP="00D71852">
            <w:pPr>
              <w:pStyle w:val="KeyText"/>
              <w:rPr>
                <w:ins w:id="7354" w:author="LUEJE Claudia" w:date="2023-06-26T17:59:00Z"/>
              </w:rPr>
            </w:pPr>
            <w:ins w:id="7355" w:author="LUEJE Claudia" w:date="2023-06-26T17:59:00Z">
              <w:r>
                <w:rPr>
                  <w:szCs w:val="24"/>
                </w:rPr>
                <w:t>d</w:t>
              </w:r>
              <w:r w:rsidR="00D71852" w:rsidRPr="00267748">
                <w:rPr>
                  <w:szCs w:val="24"/>
                </w:rPr>
                <w:t>epth of the penetration;</w:t>
              </w:r>
            </w:ins>
          </w:p>
        </w:tc>
      </w:tr>
      <w:tr w:rsidR="00D71852" w14:paraId="24B5E2E2" w14:textId="77777777" w:rsidTr="00B47C5C">
        <w:trPr>
          <w:ins w:id="7356" w:author="LUEJE Claudia" w:date="2023-06-26T17:59:00Z"/>
        </w:trPr>
        <w:tc>
          <w:tcPr>
            <w:tcW w:w="397" w:type="dxa"/>
            <w:shd w:val="clear" w:color="auto" w:fill="auto"/>
          </w:tcPr>
          <w:p w14:paraId="3D14EF96" w14:textId="304AD740" w:rsidR="00D71852" w:rsidRDefault="00D71852" w:rsidP="00D71852">
            <w:pPr>
              <w:pStyle w:val="KeyText"/>
              <w:rPr>
                <w:ins w:id="7357" w:author="LUEJE Claudia" w:date="2023-06-26T17:59:00Z"/>
              </w:rPr>
            </w:pPr>
            <w:ins w:id="7358" w:author="LUEJE Claudia" w:date="2023-06-26T17:59:00Z">
              <w:r w:rsidRPr="00267748">
                <w:rPr>
                  <w:szCs w:val="24"/>
                </w:rPr>
                <w:t>—</w:t>
              </w:r>
            </w:ins>
          </w:p>
        </w:tc>
        <w:tc>
          <w:tcPr>
            <w:tcW w:w="596" w:type="dxa"/>
            <w:shd w:val="clear" w:color="auto" w:fill="auto"/>
          </w:tcPr>
          <w:p w14:paraId="673811E6" w14:textId="42307B28" w:rsidR="00D71852" w:rsidRDefault="00D71852" w:rsidP="00D71852">
            <w:pPr>
              <w:pStyle w:val="KeyText"/>
              <w:rPr>
                <w:ins w:id="7359" w:author="LUEJE Claudia" w:date="2023-06-26T17:59:00Z"/>
              </w:rPr>
            </w:pPr>
            <w:ins w:id="7360" w:author="LUEJE Claudia" w:date="2023-06-26T17:59:00Z">
              <w:r w:rsidRPr="009A3D9D">
                <w:rPr>
                  <w:i/>
                  <w:szCs w:val="24"/>
                </w:rPr>
                <w:t>β</w:t>
              </w:r>
              <w:r w:rsidRPr="00267748">
                <w:rPr>
                  <w:szCs w:val="24"/>
                  <w:vertAlign w:val="subscript"/>
                </w:rPr>
                <w:t>i</w:t>
              </w:r>
            </w:ins>
          </w:p>
        </w:tc>
        <w:tc>
          <w:tcPr>
            <w:tcW w:w="8759" w:type="dxa"/>
            <w:shd w:val="clear" w:color="auto" w:fill="auto"/>
          </w:tcPr>
          <w:p w14:paraId="6D139E89" w14:textId="0BFBF24F" w:rsidR="00D71852" w:rsidRDefault="009A3D9D" w:rsidP="00D71852">
            <w:pPr>
              <w:pStyle w:val="KeyText"/>
              <w:rPr>
                <w:ins w:id="7361" w:author="LUEJE Claudia" w:date="2023-06-26T17:59:00Z"/>
              </w:rPr>
            </w:pPr>
            <w:ins w:id="7362" w:author="LUEJE Claudia" w:date="2023-06-26T17:59:00Z">
              <w:r>
                <w:rPr>
                  <w:szCs w:val="24"/>
                </w:rPr>
                <w:t>w</w:t>
              </w:r>
              <w:r w:rsidR="00D71852" w:rsidRPr="00267748">
                <w:rPr>
                  <w:szCs w:val="24"/>
                </w:rPr>
                <w:t>eld angle.</w:t>
              </w:r>
            </w:ins>
          </w:p>
        </w:tc>
      </w:tr>
    </w:tbl>
    <w:p w14:paraId="1C2256C3" w14:textId="56C72CAC" w:rsidR="001332BD" w:rsidRPr="00E956F7" w:rsidRDefault="00E4158E">
      <w:pPr>
        <w:pStyle w:val="Figuretitle0"/>
        <w:autoSpaceDE w:val="0"/>
        <w:autoSpaceDN w:val="0"/>
        <w:adjustRightInd w:val="0"/>
        <w:outlineLvl w:val="0"/>
        <w:rPr>
          <w:szCs w:val="24"/>
        </w:rPr>
      </w:pPr>
      <w:ins w:id="7363" w:author="LUEJE Claudia" w:date="2023-06-26T17:59:00Z">
        <w:r w:rsidRPr="00E956F7">
          <w:rPr>
            <w:szCs w:val="24"/>
          </w:rPr>
          <w:t>Figure </w:t>
        </w:r>
        <w:r w:rsidR="001332BD" w:rsidRPr="00E956F7">
          <w:rPr>
            <w:szCs w:val="24"/>
          </w:rPr>
          <w:t>75</w:t>
        </w:r>
      </w:ins>
      <w:r w:rsidR="00445382" w:rsidRPr="00E956F7">
        <w:rPr>
          <w:szCs w:val="24"/>
        </w:rPr>
        <w:t xml:space="preserve"> </w:t>
      </w:r>
      <w:r w:rsidR="001332BD" w:rsidRPr="00E956F7">
        <w:rPr>
          <w:szCs w:val="24"/>
        </w:rPr>
        <w:t xml:space="preserve">— Parameters of </w:t>
      </w:r>
      <w:r w:rsidR="009A3D9D">
        <w:rPr>
          <w:szCs w:val="24"/>
        </w:rPr>
        <w:t>c</w:t>
      </w:r>
      <w:r w:rsidR="001332BD" w:rsidRPr="00E956F7">
        <w:rPr>
          <w:szCs w:val="24"/>
        </w:rPr>
        <w:t xml:space="preserve">ruciform </w:t>
      </w:r>
      <w:r w:rsidR="009A3D9D">
        <w:rPr>
          <w:szCs w:val="24"/>
        </w:rPr>
        <w:t>j</w:t>
      </w:r>
      <w:r w:rsidR="001332BD" w:rsidRPr="00E956F7">
        <w:rPr>
          <w:szCs w:val="24"/>
        </w:rPr>
        <w:t>oint</w:t>
      </w:r>
      <w:bookmarkEnd w:id="7335"/>
    </w:p>
    <w:p w14:paraId="6C674690" w14:textId="3E171277" w:rsidR="001332BD" w:rsidRPr="00E956F7" w:rsidRDefault="001332BD">
      <w:pPr>
        <w:pStyle w:val="BodyText"/>
        <w:autoSpaceDE w:val="0"/>
        <w:autoSpaceDN w:val="0"/>
        <w:adjustRightInd w:val="0"/>
        <w:rPr>
          <w:szCs w:val="24"/>
        </w:rPr>
      </w:pPr>
      <w:r w:rsidRPr="00E956F7">
        <w:rPr>
          <w:szCs w:val="24"/>
        </w:rPr>
        <w:t xml:space="preserve">For the penetration, the ratio </w:t>
      </w:r>
      <w:r w:rsidRPr="009A3D9D">
        <w:rPr>
          <w:i/>
          <w:szCs w:val="24"/>
        </w:rPr>
        <w:t>η</w:t>
      </w:r>
      <w:r w:rsidRPr="00E956F7">
        <w:rPr>
          <w:szCs w:val="24"/>
          <w:vertAlign w:val="subscript"/>
        </w:rPr>
        <w:t>i</w:t>
      </w:r>
      <w:r w:rsidRPr="00E956F7">
        <w:rPr>
          <w:szCs w:val="24"/>
        </w:rPr>
        <w:t xml:space="preserve"> of the penetration depth to the sheet thickness is specified inside the χMCF file. This is computed by </w:t>
      </w:r>
      <m:oMath>
        <m:sSub>
          <m:sSubPr>
            <m:ctrlPr>
              <w:del w:id="7364" w:author="LUEJE Claudia" w:date="2023-06-26T17:59:00Z">
                <w:rPr>
                  <w:rFonts w:ascii="Cambria Math" w:hAnsi="Cambria Math"/>
                  <w:i/>
                  <w:noProof/>
                </w:rPr>
              </w:del>
            </m:ctrlPr>
          </m:sSubPr>
          <m:e>
            <m:r>
              <w:del w:id="7365" w:author="LUEJE Claudia" w:date="2023-06-26T17:59:00Z">
                <w:rPr>
                  <w:rFonts w:ascii="Cambria Math"/>
                  <w:noProof/>
                </w:rPr>
                <m:t>η</m:t>
              </w:del>
            </m:r>
          </m:e>
          <m:sub>
            <m:r>
              <w:del w:id="7366" w:author="LUEJE Claudia" w:date="2023-06-26T17:59:00Z">
                <w:rPr>
                  <w:rFonts w:ascii="Cambria Math"/>
                  <w:noProof/>
                </w:rPr>
                <m:t>i</m:t>
              </w:del>
            </m:r>
          </m:sub>
        </m:sSub>
        <m:r>
          <w:del w:id="7367" w:author="LUEJE Claudia" w:date="2023-06-26T17:59:00Z">
            <w:rPr>
              <w:rFonts w:ascii="Cambria Math"/>
              <w:noProof/>
            </w:rPr>
            <m:t>=</m:t>
          </w:del>
        </m:r>
        <m:f>
          <m:fPr>
            <m:type m:val="lin"/>
            <m:ctrlPr>
              <w:del w:id="7368" w:author="LUEJE Claudia" w:date="2023-06-26T17:59:00Z">
                <w:rPr>
                  <w:rFonts w:ascii="Cambria Math" w:hAnsi="Cambria Math"/>
                  <w:i/>
                  <w:noProof/>
                </w:rPr>
              </w:del>
            </m:ctrlPr>
          </m:fPr>
          <m:num>
            <m:sSub>
              <m:sSubPr>
                <m:ctrlPr>
                  <w:del w:id="7369" w:author="LUEJE Claudia" w:date="2023-06-26T17:59:00Z">
                    <w:rPr>
                      <w:rFonts w:ascii="Cambria Math" w:hAnsi="Cambria Math"/>
                      <w:i/>
                      <w:noProof/>
                    </w:rPr>
                  </w:del>
                </m:ctrlPr>
              </m:sSubPr>
              <m:e>
                <m:r>
                  <w:del w:id="7370" w:author="LUEJE Claudia" w:date="2023-06-26T17:59:00Z">
                    <w:rPr>
                      <w:rFonts w:ascii="Cambria Math"/>
                      <w:noProof/>
                    </w:rPr>
                    <m:t>d</m:t>
                  </w:del>
                </m:r>
              </m:e>
              <m:sub>
                <m:r>
                  <w:del w:id="7371" w:author="LUEJE Claudia" w:date="2023-06-26T17:59:00Z">
                    <w:rPr>
                      <w:rFonts w:ascii="Cambria Math"/>
                      <w:noProof/>
                    </w:rPr>
                    <m:t>i</m:t>
                  </w:del>
                </m:r>
              </m:sub>
            </m:sSub>
          </m:num>
          <m:den>
            <m:sSub>
              <m:sSubPr>
                <m:ctrlPr>
                  <w:del w:id="7372" w:author="LUEJE Claudia" w:date="2023-06-26T17:59:00Z">
                    <w:rPr>
                      <w:rFonts w:ascii="Cambria Math" w:hAnsi="Cambria Math"/>
                      <w:i/>
                      <w:noProof/>
                    </w:rPr>
                  </w:del>
                </m:ctrlPr>
              </m:sSubPr>
              <m:e>
                <m:r>
                  <w:del w:id="7373" w:author="LUEJE Claudia" w:date="2023-06-26T17:59:00Z">
                    <w:rPr>
                      <w:rFonts w:ascii="Cambria Math"/>
                      <w:noProof/>
                    </w:rPr>
                    <m:t>t</m:t>
                  </w:del>
                </m:r>
              </m:e>
              <m:sub>
                <m:r>
                  <w:del w:id="7374" w:author="LUEJE Claudia" w:date="2023-06-26T17:59:00Z">
                    <w:rPr>
                      <w:rFonts w:ascii="Cambria Math"/>
                      <w:noProof/>
                    </w:rPr>
                    <m:t>j</m:t>
                  </w:del>
                </m:r>
              </m:sub>
            </m:sSub>
          </m:den>
        </m:f>
        <m:r>
          <w:del w:id="7375" w:author="LUEJE Claudia" w:date="2023-06-26T17:59:00Z">
            <w:rPr>
              <w:rFonts w:ascii="Cambria Math" w:hAnsi="Cambria Math"/>
              <w:noProof/>
            </w:rPr>
            <m:t>∙</m:t>
          </w:del>
        </m:r>
        <m:func>
          <m:funcPr>
            <m:ctrlPr>
              <w:del w:id="7376" w:author="LUEJE Claudia" w:date="2023-06-26T17:59:00Z">
                <w:rPr>
                  <w:rFonts w:ascii="Cambria Math" w:hAnsi="Cambria Math"/>
                  <w:i/>
                  <w:noProof/>
                </w:rPr>
              </w:del>
            </m:ctrlPr>
          </m:funcPr>
          <m:fName>
            <m:r>
              <w:del w:id="7377" w:author="LUEJE Claudia" w:date="2023-06-26T17:59:00Z">
                <w:rPr>
                  <w:rFonts w:ascii="Cambria Math"/>
                  <w:noProof/>
                </w:rPr>
                <m:t>sin</m:t>
              </w:del>
            </m:r>
          </m:fName>
          <m:e>
            <m:sSub>
              <m:sSubPr>
                <m:ctrlPr>
                  <w:del w:id="7378" w:author="LUEJE Claudia" w:date="2023-06-26T17:59:00Z">
                    <w:rPr>
                      <w:rFonts w:ascii="Cambria Math" w:hAnsi="Cambria Math"/>
                      <w:i/>
                      <w:noProof/>
                    </w:rPr>
                  </w:del>
                </m:ctrlPr>
              </m:sSubPr>
              <m:e>
                <m:r>
                  <w:del w:id="7379" w:author="LUEJE Claudia" w:date="2023-06-26T17:59:00Z">
                    <w:rPr>
                      <w:rFonts w:ascii="Cambria Math"/>
                      <w:noProof/>
                    </w:rPr>
                    <m:t>α</m:t>
                  </w:del>
                </m:r>
              </m:e>
              <m:sub>
                <m:r>
                  <w:del w:id="7380" w:author="LUEJE Claudia" w:date="2023-06-26T17:59:00Z">
                    <w:rPr>
                      <w:rFonts w:ascii="Cambria Math"/>
                      <w:noProof/>
                    </w:rPr>
                    <m:t>j</m:t>
                  </w:del>
                </m:r>
              </m:sub>
            </m:sSub>
          </m:e>
        </m:func>
      </m:oMath>
      <w:ins w:id="7381" w:author="LUEJE Claudia" w:date="2023-06-26T17:59:00Z">
        <w:r w:rsidRPr="00E956F7">
          <w:rPr>
            <w:position w:val="-14"/>
            <w:szCs w:val="24"/>
          </w:rPr>
          <w:object w:dxaOrig="1660" w:dyaOrig="360" w14:anchorId="00C740D5">
            <v:shape id="_x0000_i1040" type="#_x0000_t75" style="width:83.05pt;height:18.55pt" o:ole="">
              <v:imagedata r:id="rId149" o:title=""/>
            </v:shape>
            <o:OLEObject Type="Embed" ProgID="Equation.DSMT4" ShapeID="_x0000_i1040" DrawAspect="Content" ObjectID="_1749310291" r:id="rId150"/>
          </w:object>
        </w:r>
      </w:ins>
      <w:r w:rsidRPr="00E956F7">
        <w:rPr>
          <w:szCs w:val="24"/>
        </w:rPr>
        <w:t xml:space="preserve"> where index </w:t>
      </w:r>
      <w:r w:rsidRPr="00E956F7">
        <w:rPr>
          <w:i/>
          <w:szCs w:val="24"/>
        </w:rPr>
        <w:t>i</w:t>
      </w:r>
      <w:r w:rsidRPr="00E956F7">
        <w:rPr>
          <w:szCs w:val="24"/>
        </w:rPr>
        <w:t xml:space="preserve"> is specifying the weld index and index </w:t>
      </w:r>
      <w:r w:rsidRPr="00E956F7">
        <w:rPr>
          <w:i/>
          <w:szCs w:val="24"/>
        </w:rPr>
        <w:t>j</w:t>
      </w:r>
      <w:r w:rsidRPr="00E956F7">
        <w:rPr>
          <w:szCs w:val="24"/>
        </w:rPr>
        <w:t xml:space="preserve"> is defined by the sheet index of the welded sheet related to the weld.</w:t>
      </w:r>
    </w:p>
    <w:p w14:paraId="510AE657" w14:textId="2D9B51F2" w:rsidR="001332BD" w:rsidRPr="00E956F7" w:rsidRDefault="001332BD">
      <w:pPr>
        <w:pStyle w:val="BodyText"/>
        <w:autoSpaceDE w:val="0"/>
        <w:autoSpaceDN w:val="0"/>
        <w:adjustRightInd w:val="0"/>
        <w:rPr>
          <w:szCs w:val="24"/>
        </w:rPr>
      </w:pPr>
      <w:r w:rsidRPr="00E956F7">
        <w:rPr>
          <w:szCs w:val="24"/>
        </w:rPr>
        <w:t xml:space="preserve">The following parameters can be specified for the </w:t>
      </w:r>
      <w:r w:rsidR="009A3D9D">
        <w:rPr>
          <w:szCs w:val="24"/>
        </w:rPr>
        <w:t>c</w:t>
      </w:r>
      <w:r w:rsidRPr="00E956F7">
        <w:rPr>
          <w:szCs w:val="24"/>
        </w:rPr>
        <w:t xml:space="preserve">ruciform </w:t>
      </w:r>
      <w:r w:rsidR="009A3D9D">
        <w:rPr>
          <w:szCs w:val="24"/>
        </w:rPr>
        <w:t>j</w:t>
      </w:r>
      <w:r w:rsidRPr="00E956F7">
        <w:rPr>
          <w:szCs w:val="24"/>
        </w:rPr>
        <w:t>oint</w:t>
      </w:r>
      <w:ins w:id="7382" w:author="LUEJE Claudia" w:date="2023-06-26T17:59:00Z">
        <w:r w:rsidR="009A3D9D">
          <w:rPr>
            <w:szCs w:val="24"/>
          </w:rPr>
          <w:t xml:space="preserve"> as shown in </w:t>
        </w:r>
        <w:r w:rsidR="009A3D9D" w:rsidRPr="009A3D9D">
          <w:rPr>
            <w:rStyle w:val="citetbl"/>
          </w:rPr>
          <w:t>Table 121</w:t>
        </w:r>
      </w:ins>
      <w:r w:rsidRPr="00E956F7">
        <w:rPr>
          <w:szCs w:val="24"/>
        </w:rPr>
        <w:t>:</w:t>
      </w:r>
    </w:p>
    <w:p w14:paraId="2A338454" w14:textId="162C29C9" w:rsidR="001332BD" w:rsidRPr="00E956F7" w:rsidRDefault="006F39DE">
      <w:pPr>
        <w:pStyle w:val="Tabletitle"/>
        <w:autoSpaceDE w:val="0"/>
        <w:autoSpaceDN w:val="0"/>
        <w:adjustRightInd w:val="0"/>
        <w:outlineLvl w:val="0"/>
        <w:rPr>
          <w:szCs w:val="24"/>
        </w:rPr>
      </w:pPr>
      <w:bookmarkStart w:id="7383" w:name="_Toc110532469"/>
      <w:r w:rsidRPr="00E956F7">
        <w:rPr>
          <w:szCs w:val="24"/>
        </w:rPr>
        <w:t>Table</w:t>
      </w:r>
      <w:del w:id="7384"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121</w:delText>
        </w:r>
        <w:r w:rsidR="00890926" w:rsidRPr="00F54804">
          <w:fldChar w:fldCharType="end"/>
        </w:r>
      </w:del>
      <w:ins w:id="7385" w:author="LUEJE Claudia" w:date="2023-06-26T17:59:00Z">
        <w:r w:rsidRPr="00E956F7">
          <w:rPr>
            <w:szCs w:val="24"/>
          </w:rPr>
          <w:t> </w:t>
        </w:r>
        <w:r w:rsidR="001332BD" w:rsidRPr="00E956F7">
          <w:rPr>
            <w:szCs w:val="24"/>
          </w:rPr>
          <w:t>121</w:t>
        </w:r>
      </w:ins>
      <w:r w:rsidR="00445382" w:rsidRPr="00E956F7">
        <w:rPr>
          <w:szCs w:val="24"/>
        </w:rPr>
        <w:t xml:space="preserve"> </w:t>
      </w:r>
      <w:r w:rsidR="001332BD" w:rsidRPr="00E956F7">
        <w:rPr>
          <w:szCs w:val="24"/>
        </w:rPr>
        <w:t xml:space="preserve">— Parameters of </w:t>
      </w:r>
      <w:r w:rsidR="00024A65">
        <w:rPr>
          <w:szCs w:val="24"/>
        </w:rPr>
        <w:t>c</w:t>
      </w:r>
      <w:r w:rsidR="001332BD" w:rsidRPr="00E956F7">
        <w:rPr>
          <w:szCs w:val="24"/>
        </w:rPr>
        <w:t xml:space="preserve">ruciform </w:t>
      </w:r>
      <w:r w:rsidR="00024A65">
        <w:rPr>
          <w:szCs w:val="24"/>
        </w:rPr>
        <w:t>j</w:t>
      </w:r>
      <w:r w:rsidR="001332BD" w:rsidRPr="00E956F7">
        <w:rPr>
          <w:szCs w:val="24"/>
        </w:rPr>
        <w:t>oint</w:t>
      </w:r>
      <w:bookmarkEnd w:id="7383"/>
    </w:p>
    <w:tbl>
      <w:tblPr>
        <w:tblW w:w="868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344"/>
        <w:gridCol w:w="1517"/>
        <w:gridCol w:w="1400"/>
        <w:gridCol w:w="1474"/>
        <w:gridCol w:w="1474"/>
        <w:gridCol w:w="1474"/>
      </w:tblGrid>
      <w:tr w:rsidR="001332BD" w:rsidRPr="00B62EE5" w14:paraId="1D7DD261" w14:textId="77777777" w:rsidTr="009E00ED">
        <w:trPr>
          <w:jc w:val="center"/>
        </w:trPr>
        <w:tc>
          <w:tcPr>
            <w:tcW w:w="1344" w:type="dxa"/>
            <w:tcBorders>
              <w:top w:val="single" w:sz="12" w:space="0" w:color="auto"/>
              <w:bottom w:val="single" w:sz="12" w:space="0" w:color="auto"/>
            </w:tcBorders>
            <w:shd w:val="clear" w:color="auto" w:fill="F3F3F3"/>
          </w:tcPr>
          <w:p w14:paraId="5E5805D4" w14:textId="5AB481A6" w:rsidR="001332BD" w:rsidRPr="00B62EE5" w:rsidRDefault="001332BD" w:rsidP="00445382">
            <w:pPr>
              <w:pStyle w:val="Tableheader"/>
              <w:autoSpaceDE w:val="0"/>
              <w:autoSpaceDN w:val="0"/>
              <w:adjustRightInd w:val="0"/>
              <w:rPr>
                <w:b/>
              </w:rPr>
            </w:pPr>
            <w:r w:rsidRPr="00B62EE5">
              <w:rPr>
                <w:b/>
                <w:szCs w:val="24"/>
              </w:rPr>
              <w:t>Parameter</w:t>
            </w:r>
          </w:p>
        </w:tc>
        <w:tc>
          <w:tcPr>
            <w:tcW w:w="1517" w:type="dxa"/>
            <w:tcBorders>
              <w:top w:val="single" w:sz="12" w:space="0" w:color="auto"/>
              <w:bottom w:val="single" w:sz="12" w:space="0" w:color="auto"/>
            </w:tcBorders>
            <w:shd w:val="clear" w:color="auto" w:fill="F3F3F3"/>
          </w:tcPr>
          <w:p w14:paraId="71E475EC" w14:textId="4631F5AF" w:rsidR="001332BD" w:rsidRPr="00B62EE5" w:rsidRDefault="001332BD" w:rsidP="00445382">
            <w:pPr>
              <w:pStyle w:val="Tableheader"/>
              <w:autoSpaceDE w:val="0"/>
              <w:autoSpaceDN w:val="0"/>
              <w:adjustRightInd w:val="0"/>
              <w:rPr>
                <w:b/>
              </w:rPr>
            </w:pPr>
            <w:r w:rsidRPr="00B62EE5">
              <w:rPr>
                <w:b/>
                <w:szCs w:val="24"/>
              </w:rPr>
              <w:t>χMCF-</w:t>
            </w:r>
            <w:r w:rsidR="00024A65" w:rsidRPr="00B62EE5">
              <w:rPr>
                <w:b/>
                <w:szCs w:val="24"/>
              </w:rPr>
              <w:t>k</w:t>
            </w:r>
            <w:r w:rsidRPr="00B62EE5">
              <w:rPr>
                <w:b/>
                <w:szCs w:val="24"/>
              </w:rPr>
              <w:t>ey</w:t>
            </w:r>
          </w:p>
        </w:tc>
        <w:tc>
          <w:tcPr>
            <w:tcW w:w="1400" w:type="dxa"/>
            <w:tcBorders>
              <w:top w:val="single" w:sz="12" w:space="0" w:color="auto"/>
              <w:bottom w:val="single" w:sz="12" w:space="0" w:color="auto"/>
            </w:tcBorders>
            <w:shd w:val="clear" w:color="auto" w:fill="F3F3F3"/>
          </w:tcPr>
          <w:p w14:paraId="648CCBC1" w14:textId="0BF45711" w:rsidR="001332BD" w:rsidRPr="00B62EE5" w:rsidRDefault="001332BD" w:rsidP="00445382">
            <w:pPr>
              <w:pStyle w:val="Tableheader"/>
              <w:autoSpaceDE w:val="0"/>
              <w:autoSpaceDN w:val="0"/>
              <w:adjustRightInd w:val="0"/>
              <w:rPr>
                <w:b/>
              </w:rPr>
            </w:pPr>
            <w:r w:rsidRPr="00B62EE5">
              <w:rPr>
                <w:b/>
                <w:szCs w:val="24"/>
              </w:rPr>
              <w:t>Multiplicity</w:t>
            </w:r>
          </w:p>
        </w:tc>
        <w:tc>
          <w:tcPr>
            <w:tcW w:w="1474" w:type="dxa"/>
            <w:tcBorders>
              <w:top w:val="single" w:sz="12" w:space="0" w:color="auto"/>
              <w:bottom w:val="single" w:sz="12" w:space="0" w:color="auto"/>
            </w:tcBorders>
            <w:shd w:val="clear" w:color="auto" w:fill="F3F3F3"/>
          </w:tcPr>
          <w:p w14:paraId="0871900C" w14:textId="251F9CE2" w:rsidR="001332BD" w:rsidRPr="00B62EE5" w:rsidRDefault="001332BD" w:rsidP="00445382">
            <w:pPr>
              <w:pStyle w:val="Tableheader"/>
              <w:autoSpaceDE w:val="0"/>
              <w:autoSpaceDN w:val="0"/>
              <w:adjustRightInd w:val="0"/>
              <w:rPr>
                <w:b/>
              </w:rPr>
            </w:pPr>
            <w:r w:rsidRPr="00B62EE5">
              <w:rPr>
                <w:b/>
                <w:szCs w:val="24"/>
              </w:rPr>
              <w:t xml:space="preserve">Value </w:t>
            </w:r>
            <w:r w:rsidR="00024A65" w:rsidRPr="00B62EE5">
              <w:rPr>
                <w:b/>
                <w:szCs w:val="24"/>
              </w:rPr>
              <w:t>r</w:t>
            </w:r>
            <w:r w:rsidRPr="00B62EE5">
              <w:rPr>
                <w:b/>
                <w:szCs w:val="24"/>
              </w:rPr>
              <w:t>ange</w:t>
            </w:r>
          </w:p>
        </w:tc>
        <w:tc>
          <w:tcPr>
            <w:tcW w:w="1474" w:type="dxa"/>
            <w:tcBorders>
              <w:top w:val="single" w:sz="12" w:space="0" w:color="auto"/>
              <w:bottom w:val="single" w:sz="12" w:space="0" w:color="auto"/>
            </w:tcBorders>
            <w:shd w:val="clear" w:color="auto" w:fill="F3F3F3"/>
          </w:tcPr>
          <w:p w14:paraId="07AFC32D" w14:textId="7D972B08" w:rsidR="001332BD" w:rsidRPr="00B62EE5" w:rsidRDefault="001332BD" w:rsidP="00445382">
            <w:pPr>
              <w:pStyle w:val="Tableheader"/>
              <w:autoSpaceDE w:val="0"/>
              <w:autoSpaceDN w:val="0"/>
              <w:adjustRightInd w:val="0"/>
              <w:rPr>
                <w:b/>
              </w:rPr>
            </w:pPr>
            <w:r w:rsidRPr="00B62EE5">
              <w:rPr>
                <w:b/>
                <w:szCs w:val="24"/>
              </w:rPr>
              <w:t>Use</w:t>
            </w:r>
          </w:p>
        </w:tc>
        <w:tc>
          <w:tcPr>
            <w:tcW w:w="1474" w:type="dxa"/>
            <w:tcBorders>
              <w:top w:val="single" w:sz="12" w:space="0" w:color="auto"/>
              <w:bottom w:val="single" w:sz="12" w:space="0" w:color="auto"/>
            </w:tcBorders>
            <w:shd w:val="clear" w:color="auto" w:fill="F3F3F3"/>
          </w:tcPr>
          <w:p w14:paraId="7CDF4C44" w14:textId="28FF4308" w:rsidR="001332BD" w:rsidRPr="00B62EE5" w:rsidRDefault="001332BD" w:rsidP="00445382">
            <w:pPr>
              <w:pStyle w:val="Tableheader"/>
              <w:autoSpaceDE w:val="0"/>
              <w:autoSpaceDN w:val="0"/>
              <w:adjustRightInd w:val="0"/>
              <w:rPr>
                <w:b/>
              </w:rPr>
            </w:pPr>
            <w:r w:rsidRPr="00B62EE5">
              <w:rPr>
                <w:b/>
                <w:szCs w:val="24"/>
              </w:rPr>
              <w:t xml:space="preserve">Default </w:t>
            </w:r>
            <w:r w:rsidR="00024A65" w:rsidRPr="00B62EE5">
              <w:rPr>
                <w:b/>
                <w:szCs w:val="24"/>
              </w:rPr>
              <w:t>v</w:t>
            </w:r>
            <w:r w:rsidRPr="00B62EE5">
              <w:rPr>
                <w:b/>
                <w:szCs w:val="24"/>
              </w:rPr>
              <w:t>alue</w:t>
            </w:r>
          </w:p>
        </w:tc>
      </w:tr>
      <w:tr w:rsidR="001332BD" w:rsidRPr="00E956F7" w14:paraId="28379290" w14:textId="77777777" w:rsidTr="009E00ED">
        <w:trPr>
          <w:jc w:val="center"/>
        </w:trPr>
        <w:tc>
          <w:tcPr>
            <w:tcW w:w="1344" w:type="dxa"/>
            <w:tcBorders>
              <w:top w:val="single" w:sz="12" w:space="0" w:color="auto"/>
            </w:tcBorders>
            <w:vAlign w:val="bottom"/>
          </w:tcPr>
          <w:p w14:paraId="7EFC8882" w14:textId="306392C8" w:rsidR="001332BD" w:rsidRPr="00E956F7" w:rsidRDefault="001332BD" w:rsidP="00445382">
            <w:pPr>
              <w:pStyle w:val="Tablebody"/>
              <w:autoSpaceDE w:val="0"/>
              <w:autoSpaceDN w:val="0"/>
              <w:adjustRightInd w:val="0"/>
            </w:pPr>
            <w:r w:rsidRPr="00E956F7">
              <w:rPr>
                <w:szCs w:val="24"/>
              </w:rPr>
              <w:t>a</w:t>
            </w:r>
          </w:p>
        </w:tc>
        <w:tc>
          <w:tcPr>
            <w:tcW w:w="1517" w:type="dxa"/>
            <w:tcBorders>
              <w:top w:val="single" w:sz="12" w:space="0" w:color="auto"/>
            </w:tcBorders>
            <w:vAlign w:val="bottom"/>
          </w:tcPr>
          <w:p w14:paraId="390DE90D" w14:textId="035B69F9" w:rsidR="001332BD" w:rsidRPr="00E956F7" w:rsidRDefault="001332BD" w:rsidP="00445382">
            <w:pPr>
              <w:pStyle w:val="Tablebody"/>
              <w:autoSpaceDE w:val="0"/>
              <w:autoSpaceDN w:val="0"/>
              <w:adjustRightInd w:val="0"/>
            </w:pPr>
            <w:r w:rsidRPr="00E956F7">
              <w:rPr>
                <w:szCs w:val="24"/>
              </w:rPr>
              <w:t>thickness</w:t>
            </w:r>
          </w:p>
        </w:tc>
        <w:tc>
          <w:tcPr>
            <w:tcW w:w="1400" w:type="dxa"/>
            <w:tcBorders>
              <w:top w:val="single" w:sz="12" w:space="0" w:color="auto"/>
            </w:tcBorders>
            <w:vAlign w:val="bottom"/>
          </w:tcPr>
          <w:p w14:paraId="65B25B15" w14:textId="4DF98C6F" w:rsidR="001332BD" w:rsidRPr="00E956F7" w:rsidRDefault="001332BD" w:rsidP="00445382">
            <w:pPr>
              <w:pStyle w:val="Tablebody"/>
              <w:autoSpaceDE w:val="0"/>
              <w:autoSpaceDN w:val="0"/>
              <w:adjustRightInd w:val="0"/>
            </w:pPr>
            <w:r w:rsidRPr="00E956F7">
              <w:rPr>
                <w:szCs w:val="24"/>
              </w:rPr>
              <w:t>2 – 4</w:t>
            </w:r>
          </w:p>
        </w:tc>
        <w:tc>
          <w:tcPr>
            <w:tcW w:w="1474" w:type="dxa"/>
            <w:tcBorders>
              <w:top w:val="single" w:sz="12" w:space="0" w:color="auto"/>
            </w:tcBorders>
            <w:vAlign w:val="bottom"/>
          </w:tcPr>
          <w:p w14:paraId="065D19C9" w14:textId="18889124" w:rsidR="001332BD" w:rsidRPr="00E956F7" w:rsidRDefault="001332BD" w:rsidP="00445382">
            <w:pPr>
              <w:pStyle w:val="Tablebody"/>
              <w:autoSpaceDE w:val="0"/>
              <w:autoSpaceDN w:val="0"/>
              <w:adjustRightInd w:val="0"/>
            </w:pPr>
            <w:r w:rsidRPr="00E956F7">
              <w:rPr>
                <w:szCs w:val="24"/>
              </w:rPr>
              <w:t>≥ 0</w:t>
            </w:r>
          </w:p>
        </w:tc>
        <w:tc>
          <w:tcPr>
            <w:tcW w:w="1474" w:type="dxa"/>
            <w:tcBorders>
              <w:top w:val="single" w:sz="12" w:space="0" w:color="auto"/>
            </w:tcBorders>
            <w:vAlign w:val="bottom"/>
          </w:tcPr>
          <w:p w14:paraId="3CB2EFBD" w14:textId="14751FBF" w:rsidR="001332BD" w:rsidRPr="00E956F7" w:rsidRDefault="001332BD" w:rsidP="00445382">
            <w:pPr>
              <w:pStyle w:val="Tablebody"/>
              <w:autoSpaceDE w:val="0"/>
              <w:autoSpaceDN w:val="0"/>
              <w:adjustRightInd w:val="0"/>
            </w:pPr>
            <w:r w:rsidRPr="00E956F7">
              <w:rPr>
                <w:szCs w:val="24"/>
              </w:rPr>
              <w:t>Optional</w:t>
            </w:r>
          </w:p>
        </w:tc>
        <w:tc>
          <w:tcPr>
            <w:tcW w:w="1474" w:type="dxa"/>
            <w:tcBorders>
              <w:top w:val="single" w:sz="12" w:space="0" w:color="auto"/>
            </w:tcBorders>
            <w:vAlign w:val="bottom"/>
          </w:tcPr>
          <w:p w14:paraId="37A3F695" w14:textId="47DF5CD3" w:rsidR="001332BD" w:rsidRPr="00E956F7" w:rsidRDefault="001332BD" w:rsidP="00445382">
            <w:pPr>
              <w:pStyle w:val="Tablebody"/>
              <w:autoSpaceDE w:val="0"/>
              <w:autoSpaceDN w:val="0"/>
              <w:adjustRightInd w:val="0"/>
            </w:pPr>
            <w:r w:rsidRPr="00E956F7">
              <w:rPr>
                <w:szCs w:val="24"/>
              </w:rPr>
              <w:t>-</w:t>
            </w:r>
          </w:p>
        </w:tc>
      </w:tr>
      <w:tr w:rsidR="001332BD" w:rsidRPr="00E956F7" w14:paraId="52B4795A" w14:textId="77777777" w:rsidTr="009E00ED">
        <w:trPr>
          <w:jc w:val="center"/>
        </w:trPr>
        <w:tc>
          <w:tcPr>
            <w:tcW w:w="1344" w:type="dxa"/>
            <w:vAlign w:val="bottom"/>
          </w:tcPr>
          <w:p w14:paraId="76FE6F62" w14:textId="47AFB8BC" w:rsidR="001332BD" w:rsidRPr="00E956F7" w:rsidRDefault="001332BD" w:rsidP="00445382">
            <w:pPr>
              <w:pStyle w:val="Tablebody"/>
              <w:autoSpaceDE w:val="0"/>
              <w:autoSpaceDN w:val="0"/>
              <w:adjustRightInd w:val="0"/>
            </w:pPr>
            <w:r w:rsidRPr="00E956F7">
              <w:rPr>
                <w:szCs w:val="24"/>
              </w:rPr>
              <w:t>β</w:t>
            </w:r>
          </w:p>
        </w:tc>
        <w:tc>
          <w:tcPr>
            <w:tcW w:w="1517" w:type="dxa"/>
            <w:vAlign w:val="bottom"/>
          </w:tcPr>
          <w:p w14:paraId="1A03F0F9" w14:textId="630CBB47" w:rsidR="001332BD" w:rsidRPr="00E956F7" w:rsidRDefault="001332BD" w:rsidP="00445382">
            <w:pPr>
              <w:pStyle w:val="Tablebody"/>
              <w:autoSpaceDE w:val="0"/>
              <w:autoSpaceDN w:val="0"/>
              <w:adjustRightInd w:val="0"/>
            </w:pPr>
            <w:r w:rsidRPr="00E956F7">
              <w:rPr>
                <w:szCs w:val="24"/>
              </w:rPr>
              <w:t>angle</w:t>
            </w:r>
          </w:p>
        </w:tc>
        <w:tc>
          <w:tcPr>
            <w:tcW w:w="1400" w:type="dxa"/>
            <w:vAlign w:val="bottom"/>
          </w:tcPr>
          <w:p w14:paraId="2440495D" w14:textId="07ED36F9" w:rsidR="001332BD" w:rsidRPr="00E956F7" w:rsidRDefault="001332BD" w:rsidP="00445382">
            <w:pPr>
              <w:pStyle w:val="Tablebody"/>
              <w:autoSpaceDE w:val="0"/>
              <w:autoSpaceDN w:val="0"/>
              <w:adjustRightInd w:val="0"/>
            </w:pPr>
            <w:r w:rsidRPr="00E956F7">
              <w:rPr>
                <w:szCs w:val="24"/>
              </w:rPr>
              <w:t>0 – 4</w:t>
            </w:r>
          </w:p>
        </w:tc>
        <w:tc>
          <w:tcPr>
            <w:tcW w:w="1474" w:type="dxa"/>
            <w:vAlign w:val="bottom"/>
          </w:tcPr>
          <w:p w14:paraId="514B4482" w14:textId="0CC555EF" w:rsidR="001332BD" w:rsidRPr="00E956F7" w:rsidRDefault="001332BD" w:rsidP="00445382">
            <w:pPr>
              <w:pStyle w:val="Tablebody"/>
              <w:autoSpaceDE w:val="0"/>
              <w:autoSpaceDN w:val="0"/>
              <w:adjustRightInd w:val="0"/>
            </w:pPr>
            <w:r w:rsidRPr="00E956F7">
              <w:rPr>
                <w:szCs w:val="24"/>
              </w:rPr>
              <w:t>≥ 0</w:t>
            </w:r>
          </w:p>
        </w:tc>
        <w:tc>
          <w:tcPr>
            <w:tcW w:w="1474" w:type="dxa"/>
            <w:vAlign w:val="bottom"/>
          </w:tcPr>
          <w:p w14:paraId="4F901341" w14:textId="489F2BEE" w:rsidR="001332BD" w:rsidRPr="00E956F7" w:rsidRDefault="001332BD" w:rsidP="00445382">
            <w:pPr>
              <w:pStyle w:val="Tablebody"/>
              <w:autoSpaceDE w:val="0"/>
              <w:autoSpaceDN w:val="0"/>
              <w:adjustRightInd w:val="0"/>
            </w:pPr>
            <w:r w:rsidRPr="00E956F7">
              <w:rPr>
                <w:szCs w:val="24"/>
              </w:rPr>
              <w:t>Optional</w:t>
            </w:r>
          </w:p>
        </w:tc>
        <w:tc>
          <w:tcPr>
            <w:tcW w:w="1474" w:type="dxa"/>
            <w:vAlign w:val="bottom"/>
          </w:tcPr>
          <w:p w14:paraId="653F9142" w14:textId="6DC25E7B" w:rsidR="001332BD" w:rsidRPr="00E956F7" w:rsidRDefault="001332BD" w:rsidP="00445382">
            <w:pPr>
              <w:pStyle w:val="Tablebody"/>
              <w:autoSpaceDE w:val="0"/>
              <w:autoSpaceDN w:val="0"/>
              <w:adjustRightInd w:val="0"/>
            </w:pPr>
            <w:r w:rsidRPr="00E956F7">
              <w:rPr>
                <w:szCs w:val="24"/>
              </w:rPr>
              <w:t>45</w:t>
            </w:r>
            <w:r w:rsidR="00445382" w:rsidRPr="00E956F7">
              <w:rPr>
                <w:szCs w:val="24"/>
              </w:rPr>
              <w:t> </w:t>
            </w:r>
            <w:r w:rsidRPr="00E956F7">
              <w:rPr>
                <w:szCs w:val="24"/>
              </w:rPr>
              <w:t>[deg]</w:t>
            </w:r>
          </w:p>
        </w:tc>
      </w:tr>
      <w:tr w:rsidR="001332BD" w:rsidRPr="00E956F7" w14:paraId="19B55201" w14:textId="77777777" w:rsidTr="009E00ED">
        <w:trPr>
          <w:jc w:val="center"/>
        </w:trPr>
        <w:tc>
          <w:tcPr>
            <w:tcW w:w="1344" w:type="dxa"/>
            <w:vAlign w:val="bottom"/>
          </w:tcPr>
          <w:p w14:paraId="70A04C81" w14:textId="79AC48A9" w:rsidR="001332BD" w:rsidRPr="00E956F7" w:rsidRDefault="001332BD" w:rsidP="00445382">
            <w:pPr>
              <w:pStyle w:val="Tablebody"/>
              <w:autoSpaceDE w:val="0"/>
              <w:autoSpaceDN w:val="0"/>
              <w:adjustRightInd w:val="0"/>
            </w:pPr>
            <w:r w:rsidRPr="00E956F7">
              <w:rPr>
                <w:szCs w:val="24"/>
              </w:rPr>
              <w:t>η</w:t>
            </w:r>
          </w:p>
        </w:tc>
        <w:tc>
          <w:tcPr>
            <w:tcW w:w="1517" w:type="dxa"/>
            <w:vAlign w:val="bottom"/>
          </w:tcPr>
          <w:p w14:paraId="50A3F6C2" w14:textId="3A9A194B" w:rsidR="001332BD" w:rsidRPr="00E956F7" w:rsidRDefault="001332BD" w:rsidP="00445382">
            <w:pPr>
              <w:pStyle w:val="Tablebody"/>
              <w:autoSpaceDE w:val="0"/>
              <w:autoSpaceDN w:val="0"/>
              <w:adjustRightInd w:val="0"/>
            </w:pPr>
            <w:r w:rsidRPr="00E956F7">
              <w:rPr>
                <w:szCs w:val="24"/>
              </w:rPr>
              <w:t>penetration</w:t>
            </w:r>
          </w:p>
        </w:tc>
        <w:tc>
          <w:tcPr>
            <w:tcW w:w="1400" w:type="dxa"/>
            <w:vAlign w:val="bottom"/>
          </w:tcPr>
          <w:p w14:paraId="3D3E6118" w14:textId="23849EDF" w:rsidR="001332BD" w:rsidRPr="00E956F7" w:rsidRDefault="001332BD" w:rsidP="00445382">
            <w:pPr>
              <w:pStyle w:val="Tablebody"/>
              <w:autoSpaceDE w:val="0"/>
              <w:autoSpaceDN w:val="0"/>
              <w:adjustRightInd w:val="0"/>
            </w:pPr>
            <w:r w:rsidRPr="00E956F7">
              <w:rPr>
                <w:szCs w:val="24"/>
              </w:rPr>
              <w:t>0 – 4</w:t>
            </w:r>
          </w:p>
        </w:tc>
        <w:tc>
          <w:tcPr>
            <w:tcW w:w="1474" w:type="dxa"/>
            <w:vAlign w:val="bottom"/>
          </w:tcPr>
          <w:p w14:paraId="1D1FAFC9" w14:textId="5E528E69" w:rsidR="001332BD" w:rsidRPr="00E956F7" w:rsidRDefault="001332BD" w:rsidP="00445382">
            <w:pPr>
              <w:pStyle w:val="Tablebody"/>
              <w:autoSpaceDE w:val="0"/>
              <w:autoSpaceDN w:val="0"/>
              <w:adjustRightInd w:val="0"/>
            </w:pPr>
            <w:r w:rsidRPr="00E956F7">
              <w:rPr>
                <w:szCs w:val="24"/>
              </w:rPr>
              <w:t>0 ≤ η ≤ 1</w:t>
            </w:r>
          </w:p>
        </w:tc>
        <w:tc>
          <w:tcPr>
            <w:tcW w:w="1474" w:type="dxa"/>
            <w:vAlign w:val="bottom"/>
          </w:tcPr>
          <w:p w14:paraId="63A7723B" w14:textId="60A7FB98" w:rsidR="001332BD" w:rsidRPr="00E956F7" w:rsidRDefault="001332BD" w:rsidP="00445382">
            <w:pPr>
              <w:pStyle w:val="Tablebody"/>
              <w:autoSpaceDE w:val="0"/>
              <w:autoSpaceDN w:val="0"/>
              <w:adjustRightInd w:val="0"/>
            </w:pPr>
            <w:r w:rsidRPr="00E956F7">
              <w:rPr>
                <w:szCs w:val="24"/>
              </w:rPr>
              <w:t>Optional</w:t>
            </w:r>
          </w:p>
        </w:tc>
        <w:tc>
          <w:tcPr>
            <w:tcW w:w="1474" w:type="dxa"/>
            <w:vAlign w:val="bottom"/>
          </w:tcPr>
          <w:p w14:paraId="29D634D3" w14:textId="1E5C6C78" w:rsidR="001332BD" w:rsidRPr="00E956F7" w:rsidRDefault="001332BD" w:rsidP="00445382">
            <w:pPr>
              <w:pStyle w:val="Tablebody"/>
              <w:autoSpaceDE w:val="0"/>
              <w:autoSpaceDN w:val="0"/>
              <w:adjustRightInd w:val="0"/>
            </w:pPr>
            <w:r w:rsidRPr="00E956F7">
              <w:rPr>
                <w:szCs w:val="24"/>
              </w:rPr>
              <w:t>0</w:t>
            </w:r>
          </w:p>
        </w:tc>
      </w:tr>
    </w:tbl>
    <w:p w14:paraId="01B5520C" w14:textId="32596E6E"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386" w:name="_Toc338939241"/>
      <w:bookmarkStart w:id="7387" w:name="_Toc3557058"/>
      <w:bookmarkStart w:id="7388" w:name="_Toc34747308"/>
      <w:bookmarkStart w:id="7389" w:name="_Toc77102127"/>
      <w:bookmarkStart w:id="7390" w:name="_Toc288196482"/>
      <w:bookmarkStart w:id="7391" w:name="_Toc288200784"/>
      <w:bookmarkStart w:id="7392" w:name="_Toc338938909"/>
      <w:bookmarkStart w:id="7393" w:name="_Toc338939128"/>
      <w:r w:rsidRPr="00E956F7">
        <w:rPr>
          <w:rFonts w:eastAsia="Times New Roman"/>
          <w:szCs w:val="24"/>
        </w:rPr>
        <w:t>Attributes</w:t>
      </w:r>
      <w:bookmarkEnd w:id="7386"/>
      <w:bookmarkEnd w:id="7387"/>
      <w:bookmarkEnd w:id="7388"/>
      <w:bookmarkEnd w:id="7389"/>
    </w:p>
    <w:p w14:paraId="241958F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394" w:name="_Toc338939243"/>
      <w:r w:rsidRPr="00E956F7">
        <w:rPr>
          <w:rFonts w:eastAsia="Times New Roman"/>
          <w:szCs w:val="24"/>
        </w:rPr>
        <w:t>Attribute "base</w:t>
      </w:r>
      <w:bookmarkEnd w:id="7394"/>
      <w:r w:rsidRPr="00E956F7">
        <w:rPr>
          <w:rFonts w:eastAsia="Times New Roman"/>
          <w:szCs w:val="24"/>
        </w:rPr>
        <w:t>"</w:t>
      </w:r>
    </w:p>
    <w:p w14:paraId="7B770E4A" w14:textId="77777777" w:rsidR="001332BD" w:rsidRPr="00E956F7" w:rsidRDefault="001332BD">
      <w:pPr>
        <w:pStyle w:val="BodyText"/>
        <w:autoSpaceDE w:val="0"/>
        <w:autoSpaceDN w:val="0"/>
        <w:adjustRightInd w:val="0"/>
        <w:rPr>
          <w:szCs w:val="24"/>
        </w:rPr>
      </w:pPr>
      <w:r w:rsidRPr="00E956F7">
        <w:rPr>
          <w:szCs w:val="24"/>
        </w:rPr>
        <w:t xml:space="preserve">The index for the base sheet is specified using the attribute </w:t>
      </w:r>
      <w:r w:rsidRPr="00D66FA4">
        <w:rPr>
          <w:rStyle w:val="ISOCode"/>
        </w:rPr>
        <w:t>base</w:t>
      </w:r>
      <w:r w:rsidRPr="00E956F7">
        <w:rPr>
          <w:szCs w:val="24"/>
        </w:rPr>
        <w:t>.</w:t>
      </w:r>
    </w:p>
    <w:p w14:paraId="216C28D1"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395" w:name="_Toc338939244"/>
      <w:r w:rsidRPr="00E956F7">
        <w:rPr>
          <w:rFonts w:eastAsia="Times New Roman"/>
          <w:szCs w:val="24"/>
        </w:rPr>
        <w:t>Attribute "technology</w:t>
      </w:r>
      <w:bookmarkEnd w:id="7395"/>
      <w:r w:rsidRPr="00E956F7">
        <w:rPr>
          <w:rFonts w:eastAsia="Times New Roman"/>
          <w:szCs w:val="24"/>
        </w:rPr>
        <w:t>"</w:t>
      </w:r>
    </w:p>
    <w:p w14:paraId="4D669E2F" w14:textId="77777777" w:rsidR="001332BD" w:rsidRPr="00E956F7" w:rsidRDefault="001332BD">
      <w:pPr>
        <w:pStyle w:val="BodyText"/>
        <w:autoSpaceDE w:val="0"/>
        <w:autoSpaceDN w:val="0"/>
        <w:adjustRightInd w:val="0"/>
        <w:rPr>
          <w:szCs w:val="24"/>
        </w:rPr>
      </w:pPr>
      <w:r w:rsidRPr="00E956F7">
        <w:rPr>
          <w:szCs w:val="24"/>
        </w:rPr>
        <w:t xml:space="preserve">The value for the attribute </w:t>
      </w:r>
      <w:r w:rsidRPr="00D66FA4">
        <w:rPr>
          <w:rStyle w:val="ISOCode"/>
        </w:rPr>
        <w:t>technology</w:t>
      </w:r>
      <w:r w:rsidRPr="00E956F7">
        <w:rPr>
          <w:szCs w:val="24"/>
        </w:rPr>
        <w:t xml:space="preserve"> can be specified using the following values:</w:t>
      </w:r>
    </w:p>
    <w:p w14:paraId="74CF5D1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396" w:author="LUEJE Claudia" w:date="2023-06-26T17:59:00Z">
        <w:r w:rsidRPr="00E956F7">
          <w:rPr>
            <w:szCs w:val="24"/>
          </w:rPr>
          <w:t>—</w:t>
        </w:r>
        <w:r w:rsidRPr="00E956F7">
          <w:rPr>
            <w:szCs w:val="24"/>
          </w:rPr>
          <w:tab/>
        </w:r>
      </w:ins>
      <w:bookmarkStart w:id="7397" w:name="_Toc338939245"/>
      <w:bookmarkStart w:id="7398" w:name="_Toc3557059"/>
      <w:bookmarkStart w:id="7399" w:name="_Toc34747309"/>
      <w:bookmarkStart w:id="7400" w:name="_Toc77102128"/>
      <w:r w:rsidRPr="00D66FA4">
        <w:rPr>
          <w:rStyle w:val="ISOCode"/>
        </w:rPr>
        <w:t>resistance;</w:t>
      </w:r>
    </w:p>
    <w:p w14:paraId="5234454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01" w:author="LUEJE Claudia" w:date="2023-06-26T17:59:00Z">
        <w:r w:rsidRPr="00E956F7">
          <w:rPr>
            <w:szCs w:val="24"/>
          </w:rPr>
          <w:t>—</w:t>
        </w:r>
        <w:r w:rsidRPr="00E956F7">
          <w:rPr>
            <w:szCs w:val="24"/>
          </w:rPr>
          <w:tab/>
        </w:r>
      </w:ins>
      <w:r w:rsidRPr="00D66FA4">
        <w:rPr>
          <w:rStyle w:val="ISOCode"/>
        </w:rPr>
        <w:t>arc;</w:t>
      </w:r>
    </w:p>
    <w:p w14:paraId="3A51A41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02" w:author="LUEJE Claudia" w:date="2023-06-26T17:59:00Z">
        <w:r w:rsidRPr="00E956F7">
          <w:rPr>
            <w:szCs w:val="24"/>
          </w:rPr>
          <w:t>—</w:t>
        </w:r>
        <w:r w:rsidRPr="00E956F7">
          <w:rPr>
            <w:szCs w:val="24"/>
          </w:rPr>
          <w:tab/>
        </w:r>
      </w:ins>
      <w:r w:rsidRPr="00D66FA4">
        <w:rPr>
          <w:rStyle w:val="ISOCode"/>
        </w:rPr>
        <w:t>laser</w:t>
      </w:r>
      <w:r w:rsidRPr="00E956F7">
        <w:rPr>
          <w:szCs w:val="24"/>
        </w:rPr>
        <w:t xml:space="preserve"> (energy beam / laser);</w:t>
      </w:r>
    </w:p>
    <w:p w14:paraId="6911835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03" w:author="LUEJE Claudia" w:date="2023-06-26T17:59:00Z">
        <w:r w:rsidRPr="00E956F7">
          <w:rPr>
            <w:szCs w:val="24"/>
          </w:rPr>
          <w:t>—</w:t>
        </w:r>
        <w:r w:rsidRPr="00E956F7">
          <w:rPr>
            <w:szCs w:val="24"/>
          </w:rPr>
          <w:tab/>
        </w:r>
      </w:ins>
      <w:r w:rsidRPr="00D66FA4">
        <w:rPr>
          <w:rStyle w:val="ISOCode"/>
        </w:rPr>
        <w:t>friction;</w:t>
      </w:r>
    </w:p>
    <w:p w14:paraId="5FE7764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04" w:author="LUEJE Claudia" w:date="2023-06-26T17:59:00Z">
        <w:r w:rsidRPr="00E956F7">
          <w:rPr>
            <w:szCs w:val="24"/>
          </w:rPr>
          <w:t>—</w:t>
        </w:r>
        <w:r w:rsidRPr="00E956F7">
          <w:rPr>
            <w:szCs w:val="24"/>
          </w:rPr>
          <w:tab/>
        </w:r>
      </w:ins>
      <w:r w:rsidRPr="00D66FA4">
        <w:rPr>
          <w:rStyle w:val="ISOCode"/>
        </w:rPr>
        <w:t>brazing.</w:t>
      </w:r>
    </w:p>
    <w:p w14:paraId="4DB1FA1B" w14:textId="77777777" w:rsidR="001332BD" w:rsidRPr="00E956F7" w:rsidRDefault="001332BD" w:rsidP="00C90A0B">
      <w:pPr>
        <w:pStyle w:val="Heading4"/>
      </w:pPr>
      <w:r w:rsidRPr="00E956F7">
        <w:t>Element "weld_position</w:t>
      </w:r>
      <w:bookmarkEnd w:id="7397"/>
      <w:bookmarkEnd w:id="7398"/>
      <w:r w:rsidRPr="00E956F7">
        <w:t>"</w:t>
      </w:r>
      <w:bookmarkEnd w:id="7399"/>
      <w:bookmarkEnd w:id="7400"/>
    </w:p>
    <w:p w14:paraId="3FD4B600" w14:textId="34D10E97" w:rsidR="001332BD" w:rsidRPr="00E956F7" w:rsidRDefault="001332BD">
      <w:pPr>
        <w:pStyle w:val="BodyText"/>
        <w:autoSpaceDE w:val="0"/>
        <w:autoSpaceDN w:val="0"/>
        <w:adjustRightInd w:val="0"/>
        <w:rPr>
          <w:szCs w:val="24"/>
        </w:rPr>
      </w:pPr>
      <w:r w:rsidRPr="00E956F7">
        <w:rPr>
          <w:szCs w:val="24"/>
        </w:rPr>
        <w:t xml:space="preserve">For the element </w:t>
      </w:r>
      <w:r w:rsidRPr="00D66FA4">
        <w:rPr>
          <w:rStyle w:val="ISOCode"/>
        </w:rPr>
        <w:t>&lt;weld_position/&gt;</w:t>
      </w:r>
      <w:r w:rsidRPr="00E956F7">
        <w:rPr>
          <w:szCs w:val="24"/>
        </w:rPr>
        <w:t xml:space="preserve"> the following attributes can be specified for the </w:t>
      </w:r>
      <w:r w:rsidR="00024A65">
        <w:rPr>
          <w:szCs w:val="24"/>
        </w:rPr>
        <w:t>c</w:t>
      </w:r>
      <w:r w:rsidRPr="00E956F7">
        <w:rPr>
          <w:szCs w:val="24"/>
        </w:rPr>
        <w:t xml:space="preserve">ruciform </w:t>
      </w:r>
      <w:r w:rsidR="00024A65">
        <w:rPr>
          <w:szCs w:val="24"/>
        </w:rPr>
        <w:t>j</w:t>
      </w:r>
      <w:r w:rsidRPr="00E956F7">
        <w:rPr>
          <w:szCs w:val="24"/>
        </w:rPr>
        <w:t>oint</w:t>
      </w:r>
      <w:ins w:id="7405" w:author="LUEJE Claudia" w:date="2023-06-26T17:59:00Z">
        <w:r w:rsidR="00714AC4">
          <w:rPr>
            <w:szCs w:val="24"/>
          </w:rPr>
          <w:t xml:space="preserve"> as shown in </w:t>
        </w:r>
        <w:r w:rsidR="00714AC4" w:rsidRPr="00714AC4">
          <w:rPr>
            <w:rStyle w:val="citetbl"/>
          </w:rPr>
          <w:t>Table 122</w:t>
        </w:r>
      </w:ins>
      <w:r w:rsidRPr="00E956F7">
        <w:rPr>
          <w:szCs w:val="24"/>
        </w:rPr>
        <w:t>:</w:t>
      </w:r>
    </w:p>
    <w:p w14:paraId="5E56EFD2" w14:textId="374BD398" w:rsidR="001332BD" w:rsidRPr="00E956F7" w:rsidRDefault="006F39DE">
      <w:pPr>
        <w:pStyle w:val="Tabletitle"/>
        <w:autoSpaceDE w:val="0"/>
        <w:autoSpaceDN w:val="0"/>
        <w:adjustRightInd w:val="0"/>
        <w:outlineLvl w:val="0"/>
        <w:rPr>
          <w:szCs w:val="24"/>
        </w:rPr>
      </w:pPr>
      <w:bookmarkStart w:id="7406" w:name="_Toc110532470"/>
      <w:r w:rsidRPr="00E956F7">
        <w:rPr>
          <w:szCs w:val="24"/>
        </w:rPr>
        <w:t>Table</w:t>
      </w:r>
      <w:del w:id="7407"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122</w:delText>
        </w:r>
        <w:r w:rsidR="00890926" w:rsidRPr="00F54804">
          <w:fldChar w:fldCharType="end"/>
        </w:r>
      </w:del>
      <w:ins w:id="7408" w:author="LUEJE Claudia" w:date="2023-06-26T17:59:00Z">
        <w:r w:rsidRPr="00E956F7">
          <w:rPr>
            <w:szCs w:val="24"/>
          </w:rPr>
          <w:t> </w:t>
        </w:r>
        <w:r w:rsidR="001332BD" w:rsidRPr="00E956F7">
          <w:rPr>
            <w:szCs w:val="24"/>
          </w:rPr>
          <w:t>122</w:t>
        </w:r>
      </w:ins>
      <w:r w:rsidR="00445382" w:rsidRPr="00E956F7">
        <w:rPr>
          <w:szCs w:val="24"/>
        </w:rPr>
        <w:t xml:space="preserve"> </w:t>
      </w:r>
      <w:r w:rsidR="001332BD" w:rsidRPr="00E956F7">
        <w:rPr>
          <w:szCs w:val="24"/>
        </w:rPr>
        <w:t xml:space="preserve">— Attributes of element </w:t>
      </w:r>
      <w:r w:rsidR="001332BD" w:rsidRPr="00D66FA4">
        <w:rPr>
          <w:rStyle w:val="ISOCode"/>
        </w:rPr>
        <w:t>&lt;weld_position/&gt;</w:t>
      </w:r>
      <w:r w:rsidR="001332BD" w:rsidRPr="00E956F7">
        <w:rPr>
          <w:szCs w:val="24"/>
        </w:rPr>
        <w:t xml:space="preserve"> for </w:t>
      </w:r>
      <w:r w:rsidR="00024A65">
        <w:rPr>
          <w:szCs w:val="24"/>
        </w:rPr>
        <w:t>c</w:t>
      </w:r>
      <w:r w:rsidR="001332BD" w:rsidRPr="00E956F7">
        <w:rPr>
          <w:szCs w:val="24"/>
        </w:rPr>
        <w:t>ruciform </w:t>
      </w:r>
      <w:r w:rsidR="00024A65">
        <w:rPr>
          <w:szCs w:val="24"/>
        </w:rPr>
        <w:t>j</w:t>
      </w:r>
      <w:r w:rsidR="001332BD" w:rsidRPr="00E956F7">
        <w:rPr>
          <w:szCs w:val="24"/>
        </w:rPr>
        <w:t>oint</w:t>
      </w:r>
      <w:bookmarkEnd w:id="7406"/>
    </w:p>
    <w:tbl>
      <w:tblPr>
        <w:tblW w:w="8351" w:type="dxa"/>
        <w:tblInd w:w="3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0"/>
      </w:tblGrid>
      <w:tr w:rsidR="001332BD" w:rsidRPr="00B62EE5" w14:paraId="5A45540F" w14:textId="77777777" w:rsidTr="009E00ED">
        <w:trPr>
          <w:cantSplit/>
          <w:tblHeader/>
        </w:trPr>
        <w:tc>
          <w:tcPr>
            <w:tcW w:w="1871" w:type="dxa"/>
            <w:tcBorders>
              <w:top w:val="single" w:sz="12" w:space="0" w:color="auto"/>
              <w:bottom w:val="single" w:sz="12" w:space="0" w:color="auto"/>
            </w:tcBorders>
            <w:shd w:val="clear" w:color="auto" w:fill="F3F3F3"/>
          </w:tcPr>
          <w:p w14:paraId="22119D62" w14:textId="1792552F" w:rsidR="001332BD" w:rsidRPr="00B62EE5" w:rsidRDefault="001332BD" w:rsidP="00445382">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tcPr>
          <w:p w14:paraId="18CF851B" w14:textId="4F677209" w:rsidR="001332BD" w:rsidRPr="00B62EE5" w:rsidRDefault="001332BD" w:rsidP="00445382">
            <w:pPr>
              <w:pStyle w:val="Tableheader"/>
              <w:autoSpaceDE w:val="0"/>
              <w:autoSpaceDN w:val="0"/>
              <w:adjustRightInd w:val="0"/>
              <w:rPr>
                <w:b/>
              </w:rPr>
            </w:pPr>
            <w:r w:rsidRPr="00B62EE5">
              <w:rPr>
                <w:b/>
                <w:szCs w:val="24"/>
              </w:rPr>
              <w:t>Type</w:t>
            </w:r>
          </w:p>
        </w:tc>
        <w:tc>
          <w:tcPr>
            <w:tcW w:w="4680" w:type="dxa"/>
            <w:tcBorders>
              <w:top w:val="single" w:sz="12" w:space="0" w:color="auto"/>
              <w:bottom w:val="single" w:sz="12" w:space="0" w:color="auto"/>
            </w:tcBorders>
            <w:shd w:val="clear" w:color="auto" w:fill="F3F3F3"/>
          </w:tcPr>
          <w:p w14:paraId="6C3221BE" w14:textId="66244171" w:rsidR="001332BD" w:rsidRPr="00B62EE5" w:rsidRDefault="001332BD" w:rsidP="00445382">
            <w:pPr>
              <w:pStyle w:val="Tableheader"/>
              <w:autoSpaceDE w:val="0"/>
              <w:autoSpaceDN w:val="0"/>
              <w:adjustRightInd w:val="0"/>
              <w:rPr>
                <w:b/>
              </w:rPr>
            </w:pPr>
            <w:r w:rsidRPr="00B62EE5">
              <w:rPr>
                <w:b/>
                <w:szCs w:val="24"/>
              </w:rPr>
              <w:t>Use</w:t>
            </w:r>
          </w:p>
        </w:tc>
      </w:tr>
      <w:tr w:rsidR="001332BD" w:rsidRPr="00E956F7" w14:paraId="4EA7D9FD" w14:textId="77777777" w:rsidTr="009E00ED">
        <w:trPr>
          <w:cantSplit/>
        </w:trPr>
        <w:tc>
          <w:tcPr>
            <w:tcW w:w="1871" w:type="dxa"/>
            <w:tcBorders>
              <w:top w:val="single" w:sz="12" w:space="0" w:color="auto"/>
            </w:tcBorders>
          </w:tcPr>
          <w:p w14:paraId="30B69BCA" w14:textId="54149DF0" w:rsidR="001332BD" w:rsidRPr="00E956F7" w:rsidRDefault="001332BD" w:rsidP="00445382">
            <w:pPr>
              <w:pStyle w:val="Tablebody"/>
              <w:autoSpaceDE w:val="0"/>
              <w:autoSpaceDN w:val="0"/>
              <w:adjustRightInd w:val="0"/>
              <w:rPr>
                <w:rStyle w:val="CommentReference"/>
                <w:sz w:val="20"/>
                <w:lang w:eastAsia="x-none"/>
              </w:rPr>
            </w:pPr>
            <w:r w:rsidRPr="00E956F7">
              <w:rPr>
                <w:szCs w:val="24"/>
              </w:rPr>
              <w:t>base</w:t>
            </w:r>
          </w:p>
        </w:tc>
        <w:tc>
          <w:tcPr>
            <w:tcW w:w="1800" w:type="dxa"/>
            <w:tcBorders>
              <w:top w:val="single" w:sz="12" w:space="0" w:color="auto"/>
            </w:tcBorders>
          </w:tcPr>
          <w:p w14:paraId="68837424" w14:textId="5A537830" w:rsidR="001332BD" w:rsidRPr="00E956F7" w:rsidRDefault="001332BD" w:rsidP="00445382">
            <w:pPr>
              <w:pStyle w:val="Tablebody"/>
              <w:autoSpaceDE w:val="0"/>
              <w:autoSpaceDN w:val="0"/>
              <w:adjustRightInd w:val="0"/>
            </w:pPr>
            <w:r w:rsidRPr="00E956F7">
              <w:rPr>
                <w:szCs w:val="24"/>
              </w:rPr>
              <w:t>Integer</w:t>
            </w:r>
          </w:p>
        </w:tc>
        <w:tc>
          <w:tcPr>
            <w:tcW w:w="4680" w:type="dxa"/>
            <w:tcBorders>
              <w:top w:val="single" w:sz="12" w:space="0" w:color="auto"/>
            </w:tcBorders>
          </w:tcPr>
          <w:p w14:paraId="160B682A" w14:textId="50F3B0FB" w:rsidR="001332BD" w:rsidRPr="00E956F7" w:rsidRDefault="001332BD" w:rsidP="00445382">
            <w:pPr>
              <w:pStyle w:val="Tablebody"/>
              <w:autoSpaceDE w:val="0"/>
              <w:autoSpaceDN w:val="0"/>
              <w:adjustRightInd w:val="0"/>
            </w:pPr>
            <w:r w:rsidRPr="00E956F7">
              <w:rPr>
                <w:szCs w:val="24"/>
              </w:rPr>
              <w:t>Optional</w:t>
            </w:r>
          </w:p>
        </w:tc>
      </w:tr>
      <w:tr w:rsidR="001332BD" w:rsidRPr="00E956F7" w14:paraId="553B6803" w14:textId="77777777" w:rsidTr="009E00ED">
        <w:trPr>
          <w:cantSplit/>
        </w:trPr>
        <w:tc>
          <w:tcPr>
            <w:tcW w:w="1871" w:type="dxa"/>
          </w:tcPr>
          <w:p w14:paraId="1862AABC" w14:textId="2610133C" w:rsidR="001332BD" w:rsidRPr="00E956F7" w:rsidRDefault="001332BD" w:rsidP="00445382">
            <w:pPr>
              <w:pStyle w:val="Tablebody"/>
              <w:autoSpaceDE w:val="0"/>
              <w:autoSpaceDN w:val="0"/>
              <w:adjustRightInd w:val="0"/>
              <w:rPr>
                <w:rStyle w:val="CommentReference"/>
                <w:sz w:val="20"/>
                <w:lang w:eastAsia="x-none"/>
              </w:rPr>
            </w:pPr>
            <w:r w:rsidRPr="00E956F7">
              <w:rPr>
                <w:szCs w:val="24"/>
              </w:rPr>
              <w:t>u</w:t>
            </w:r>
          </w:p>
        </w:tc>
        <w:tc>
          <w:tcPr>
            <w:tcW w:w="1800" w:type="dxa"/>
          </w:tcPr>
          <w:p w14:paraId="1C3CB063" w14:textId="4AB8BE2F"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5F478162" w14:textId="3B817B50" w:rsidR="001332BD" w:rsidRPr="00E956F7" w:rsidRDefault="001332BD" w:rsidP="00445382">
            <w:pPr>
              <w:pStyle w:val="Tablebody"/>
              <w:autoSpaceDE w:val="0"/>
              <w:autoSpaceDN w:val="0"/>
              <w:adjustRightInd w:val="0"/>
            </w:pPr>
            <w:r w:rsidRPr="00E956F7">
              <w:rPr>
                <w:szCs w:val="24"/>
              </w:rPr>
              <w:t>Required</w:t>
            </w:r>
          </w:p>
        </w:tc>
      </w:tr>
      <w:tr w:rsidR="001332BD" w:rsidRPr="00E956F7" w14:paraId="45DC12B3" w14:textId="77777777" w:rsidTr="009E00ED">
        <w:trPr>
          <w:cantSplit/>
        </w:trPr>
        <w:tc>
          <w:tcPr>
            <w:tcW w:w="1871" w:type="dxa"/>
          </w:tcPr>
          <w:p w14:paraId="63122C01" w14:textId="6D532ACE" w:rsidR="001332BD" w:rsidRPr="00E956F7" w:rsidRDefault="001332BD" w:rsidP="00445382">
            <w:pPr>
              <w:pStyle w:val="Tablebody"/>
              <w:autoSpaceDE w:val="0"/>
              <w:autoSpaceDN w:val="0"/>
              <w:adjustRightInd w:val="0"/>
              <w:rPr>
                <w:rStyle w:val="CommentReference"/>
                <w:sz w:val="20"/>
                <w:lang w:eastAsia="x-none"/>
              </w:rPr>
            </w:pPr>
            <w:r w:rsidRPr="00E956F7">
              <w:rPr>
                <w:szCs w:val="24"/>
              </w:rPr>
              <w:t>x</w:t>
            </w:r>
          </w:p>
        </w:tc>
        <w:tc>
          <w:tcPr>
            <w:tcW w:w="1800" w:type="dxa"/>
          </w:tcPr>
          <w:p w14:paraId="4B2F184D" w14:textId="25EAD838"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68C41810" w14:textId="66C6E473" w:rsidR="001332BD" w:rsidRPr="00E956F7" w:rsidRDefault="001332BD" w:rsidP="00445382">
            <w:pPr>
              <w:pStyle w:val="Tablebody"/>
              <w:autoSpaceDE w:val="0"/>
              <w:autoSpaceDN w:val="0"/>
              <w:adjustRightInd w:val="0"/>
            </w:pPr>
            <w:r w:rsidRPr="00E956F7">
              <w:rPr>
                <w:szCs w:val="24"/>
              </w:rPr>
              <w:t>Required</w:t>
            </w:r>
          </w:p>
        </w:tc>
      </w:tr>
      <w:tr w:rsidR="001332BD" w:rsidRPr="00E956F7" w14:paraId="72BD633E" w14:textId="77777777" w:rsidTr="009E00ED">
        <w:trPr>
          <w:cantSplit/>
        </w:trPr>
        <w:tc>
          <w:tcPr>
            <w:tcW w:w="1871" w:type="dxa"/>
          </w:tcPr>
          <w:p w14:paraId="26C644A8" w14:textId="770FA0CF" w:rsidR="001332BD" w:rsidRPr="00E956F7" w:rsidRDefault="001332BD" w:rsidP="00445382">
            <w:pPr>
              <w:pStyle w:val="Tablebody"/>
              <w:autoSpaceDE w:val="0"/>
              <w:autoSpaceDN w:val="0"/>
              <w:adjustRightInd w:val="0"/>
              <w:rPr>
                <w:rStyle w:val="CommentReference"/>
                <w:sz w:val="20"/>
                <w:lang w:eastAsia="x-none"/>
              </w:rPr>
            </w:pPr>
            <w:r w:rsidRPr="00E956F7">
              <w:rPr>
                <w:szCs w:val="24"/>
              </w:rPr>
              <w:t>y</w:t>
            </w:r>
          </w:p>
        </w:tc>
        <w:tc>
          <w:tcPr>
            <w:tcW w:w="1800" w:type="dxa"/>
          </w:tcPr>
          <w:p w14:paraId="1F449C87" w14:textId="4A39C69F"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2635A310" w14:textId="668F9CED" w:rsidR="001332BD" w:rsidRPr="00E956F7" w:rsidRDefault="001332BD" w:rsidP="00445382">
            <w:pPr>
              <w:pStyle w:val="Tablebody"/>
              <w:autoSpaceDE w:val="0"/>
              <w:autoSpaceDN w:val="0"/>
              <w:adjustRightInd w:val="0"/>
            </w:pPr>
            <w:r w:rsidRPr="00E956F7">
              <w:rPr>
                <w:szCs w:val="24"/>
              </w:rPr>
              <w:t>Required</w:t>
            </w:r>
          </w:p>
        </w:tc>
      </w:tr>
      <w:tr w:rsidR="001332BD" w:rsidRPr="00E956F7" w14:paraId="11ABE35D" w14:textId="77777777" w:rsidTr="009E00ED">
        <w:trPr>
          <w:cantSplit/>
        </w:trPr>
        <w:tc>
          <w:tcPr>
            <w:tcW w:w="1871" w:type="dxa"/>
          </w:tcPr>
          <w:p w14:paraId="669537D5" w14:textId="57F52532" w:rsidR="001332BD" w:rsidRPr="00E956F7" w:rsidRDefault="001332BD" w:rsidP="00445382">
            <w:pPr>
              <w:pStyle w:val="Tablebody"/>
              <w:autoSpaceDE w:val="0"/>
              <w:autoSpaceDN w:val="0"/>
              <w:adjustRightInd w:val="0"/>
              <w:rPr>
                <w:rStyle w:val="CommentReference"/>
                <w:sz w:val="20"/>
                <w:lang w:eastAsia="x-none"/>
              </w:rPr>
            </w:pPr>
            <w:r w:rsidRPr="00E956F7">
              <w:rPr>
                <w:szCs w:val="24"/>
              </w:rPr>
              <w:t>z</w:t>
            </w:r>
          </w:p>
        </w:tc>
        <w:tc>
          <w:tcPr>
            <w:tcW w:w="1800" w:type="dxa"/>
          </w:tcPr>
          <w:p w14:paraId="058BDF64" w14:textId="413C45F7"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6205C037" w14:textId="3BB57952" w:rsidR="001332BD" w:rsidRPr="00E956F7" w:rsidRDefault="001332BD" w:rsidP="00445382">
            <w:pPr>
              <w:pStyle w:val="Tablebody"/>
              <w:autoSpaceDE w:val="0"/>
              <w:autoSpaceDN w:val="0"/>
              <w:adjustRightInd w:val="0"/>
            </w:pPr>
            <w:r w:rsidRPr="00E956F7">
              <w:rPr>
                <w:szCs w:val="24"/>
              </w:rPr>
              <w:t>Required</w:t>
            </w:r>
          </w:p>
        </w:tc>
      </w:tr>
      <w:tr w:rsidR="001332BD" w:rsidRPr="00E956F7" w14:paraId="41768DF8" w14:textId="77777777" w:rsidTr="009E00ED">
        <w:trPr>
          <w:cantSplit/>
        </w:trPr>
        <w:tc>
          <w:tcPr>
            <w:tcW w:w="1871" w:type="dxa"/>
          </w:tcPr>
          <w:p w14:paraId="0A3E110C" w14:textId="0AFF038A" w:rsidR="001332BD" w:rsidRPr="00E956F7" w:rsidRDefault="001332BD" w:rsidP="00445382">
            <w:pPr>
              <w:pStyle w:val="Tablebody"/>
              <w:autoSpaceDE w:val="0"/>
              <w:autoSpaceDN w:val="0"/>
              <w:adjustRightInd w:val="0"/>
              <w:rPr>
                <w:rStyle w:val="CommentReference"/>
                <w:sz w:val="20"/>
                <w:lang w:eastAsia="x-none"/>
              </w:rPr>
            </w:pPr>
            <w:r w:rsidRPr="00E956F7">
              <w:rPr>
                <w:szCs w:val="24"/>
              </w:rPr>
              <w:t>reference</w:t>
            </w:r>
          </w:p>
        </w:tc>
        <w:tc>
          <w:tcPr>
            <w:tcW w:w="1800" w:type="dxa"/>
          </w:tcPr>
          <w:p w14:paraId="0A20BDEC" w14:textId="0CDC63D0" w:rsidR="001332BD" w:rsidRPr="00E956F7" w:rsidRDefault="001332BD" w:rsidP="00445382">
            <w:pPr>
              <w:pStyle w:val="Tablebody"/>
              <w:autoSpaceDE w:val="0"/>
              <w:autoSpaceDN w:val="0"/>
              <w:adjustRightInd w:val="0"/>
            </w:pPr>
            <w:r w:rsidRPr="00E956F7">
              <w:rPr>
                <w:szCs w:val="24"/>
              </w:rPr>
              <w:t>Boolean</w:t>
            </w:r>
          </w:p>
        </w:tc>
        <w:tc>
          <w:tcPr>
            <w:tcW w:w="4680" w:type="dxa"/>
          </w:tcPr>
          <w:p w14:paraId="2522C1EE" w14:textId="09390ACB" w:rsidR="001332BD" w:rsidRPr="00E956F7" w:rsidRDefault="001332BD" w:rsidP="00445382">
            <w:pPr>
              <w:pStyle w:val="Tablebody"/>
              <w:autoSpaceDE w:val="0"/>
              <w:autoSpaceDN w:val="0"/>
              <w:adjustRightInd w:val="0"/>
            </w:pPr>
            <w:r w:rsidRPr="00E956F7">
              <w:rPr>
                <w:szCs w:val="24"/>
              </w:rPr>
              <w:t>Optional</w:t>
            </w:r>
          </w:p>
        </w:tc>
      </w:tr>
      <w:tr w:rsidR="001332BD" w:rsidRPr="00E956F7" w14:paraId="271DCC3C" w14:textId="77777777" w:rsidTr="009E00ED">
        <w:trPr>
          <w:cantSplit/>
        </w:trPr>
        <w:tc>
          <w:tcPr>
            <w:tcW w:w="1871" w:type="dxa"/>
          </w:tcPr>
          <w:p w14:paraId="7C313A02" w14:textId="7FF7D5EA" w:rsidR="001332BD" w:rsidRPr="00E956F7" w:rsidRDefault="001332BD" w:rsidP="00445382">
            <w:pPr>
              <w:pStyle w:val="Tablebody"/>
              <w:autoSpaceDE w:val="0"/>
              <w:autoSpaceDN w:val="0"/>
              <w:adjustRightInd w:val="0"/>
            </w:pPr>
            <w:r w:rsidRPr="00E956F7">
              <w:rPr>
                <w:szCs w:val="24"/>
              </w:rPr>
              <w:t>section</w:t>
            </w:r>
          </w:p>
        </w:tc>
        <w:tc>
          <w:tcPr>
            <w:tcW w:w="1800" w:type="dxa"/>
          </w:tcPr>
          <w:p w14:paraId="078B538B" w14:textId="618B4935" w:rsidR="001332BD" w:rsidRPr="00E956F7" w:rsidRDefault="001332BD" w:rsidP="00445382">
            <w:pPr>
              <w:pStyle w:val="Tablebody"/>
              <w:autoSpaceDE w:val="0"/>
              <w:autoSpaceDN w:val="0"/>
              <w:adjustRightInd w:val="0"/>
            </w:pPr>
            <w:r w:rsidRPr="00E956F7">
              <w:rPr>
                <w:szCs w:val="24"/>
              </w:rPr>
              <w:t>Selection</w:t>
            </w:r>
          </w:p>
        </w:tc>
        <w:tc>
          <w:tcPr>
            <w:tcW w:w="4680" w:type="dxa"/>
          </w:tcPr>
          <w:p w14:paraId="0710B5DE" w14:textId="67F9EAE8" w:rsidR="001332BD" w:rsidRPr="00E956F7" w:rsidRDefault="001332BD" w:rsidP="00445382">
            <w:pPr>
              <w:pStyle w:val="Tablebody"/>
              <w:autoSpaceDE w:val="0"/>
              <w:autoSpaceDN w:val="0"/>
              <w:adjustRightInd w:val="0"/>
            </w:pPr>
            <w:r w:rsidRPr="00E956F7">
              <w:rPr>
                <w:szCs w:val="24"/>
              </w:rPr>
              <w:t>Optional</w:t>
            </w:r>
          </w:p>
        </w:tc>
      </w:tr>
      <w:tr w:rsidR="001332BD" w:rsidRPr="00E956F7" w14:paraId="534AD8EA" w14:textId="77777777" w:rsidTr="009E00ED">
        <w:trPr>
          <w:cantSplit/>
        </w:trPr>
        <w:tc>
          <w:tcPr>
            <w:tcW w:w="1871" w:type="dxa"/>
          </w:tcPr>
          <w:p w14:paraId="3D30D152" w14:textId="5BAA107B" w:rsidR="001332BD" w:rsidRPr="00E956F7" w:rsidRDefault="001332BD" w:rsidP="00445382">
            <w:pPr>
              <w:pStyle w:val="Tablebody"/>
              <w:autoSpaceDE w:val="0"/>
              <w:autoSpaceDN w:val="0"/>
              <w:adjustRightInd w:val="0"/>
            </w:pPr>
            <w:r w:rsidRPr="00E956F7">
              <w:rPr>
                <w:szCs w:val="24"/>
              </w:rPr>
              <w:t>thickness</w:t>
            </w:r>
          </w:p>
        </w:tc>
        <w:tc>
          <w:tcPr>
            <w:tcW w:w="1800" w:type="dxa"/>
          </w:tcPr>
          <w:p w14:paraId="14DB011F" w14:textId="678F1203"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30C6BCEF" w14:textId="7C963187" w:rsidR="001332BD" w:rsidRPr="00E956F7" w:rsidRDefault="001332BD" w:rsidP="00445382">
            <w:pPr>
              <w:pStyle w:val="Tablebody"/>
              <w:autoSpaceDE w:val="0"/>
              <w:autoSpaceDN w:val="0"/>
              <w:adjustRightInd w:val="0"/>
            </w:pPr>
            <w:r w:rsidRPr="00E956F7">
              <w:rPr>
                <w:szCs w:val="24"/>
              </w:rPr>
              <w:t>* See attribute description</w:t>
            </w:r>
          </w:p>
        </w:tc>
      </w:tr>
      <w:tr w:rsidR="001332BD" w:rsidRPr="00E956F7" w14:paraId="1C981813" w14:textId="77777777" w:rsidTr="009E00ED">
        <w:trPr>
          <w:cantSplit/>
        </w:trPr>
        <w:tc>
          <w:tcPr>
            <w:tcW w:w="1871" w:type="dxa"/>
          </w:tcPr>
          <w:p w14:paraId="79707CC5" w14:textId="283C7CF4" w:rsidR="001332BD" w:rsidRPr="00E956F7" w:rsidRDefault="001332BD" w:rsidP="00445382">
            <w:pPr>
              <w:pStyle w:val="Tablebody"/>
              <w:autoSpaceDE w:val="0"/>
              <w:autoSpaceDN w:val="0"/>
              <w:adjustRightInd w:val="0"/>
            </w:pPr>
            <w:r w:rsidRPr="00E956F7">
              <w:rPr>
                <w:szCs w:val="24"/>
              </w:rPr>
              <w:t>angle</w:t>
            </w:r>
          </w:p>
        </w:tc>
        <w:tc>
          <w:tcPr>
            <w:tcW w:w="1800" w:type="dxa"/>
          </w:tcPr>
          <w:p w14:paraId="6B6F83C1" w14:textId="3CB6E592"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301E7C6C" w14:textId="12FE2B1C" w:rsidR="001332BD" w:rsidRPr="00E956F7" w:rsidRDefault="001332BD" w:rsidP="00445382">
            <w:pPr>
              <w:pStyle w:val="Tablebody"/>
              <w:autoSpaceDE w:val="0"/>
              <w:autoSpaceDN w:val="0"/>
              <w:adjustRightInd w:val="0"/>
            </w:pPr>
            <w:r w:rsidRPr="00E956F7">
              <w:rPr>
                <w:szCs w:val="24"/>
              </w:rPr>
              <w:t>* See attribute description</w:t>
            </w:r>
          </w:p>
        </w:tc>
      </w:tr>
      <w:tr w:rsidR="001332BD" w:rsidRPr="00E956F7" w14:paraId="25F9CEF9" w14:textId="77777777" w:rsidTr="009E00ED">
        <w:trPr>
          <w:cantSplit/>
        </w:trPr>
        <w:tc>
          <w:tcPr>
            <w:tcW w:w="1871" w:type="dxa"/>
          </w:tcPr>
          <w:p w14:paraId="11E04667" w14:textId="7C5C6678" w:rsidR="001332BD" w:rsidRPr="00E956F7" w:rsidRDefault="001332BD" w:rsidP="00445382">
            <w:pPr>
              <w:pStyle w:val="Tablebody"/>
              <w:autoSpaceDE w:val="0"/>
              <w:autoSpaceDN w:val="0"/>
              <w:adjustRightInd w:val="0"/>
            </w:pPr>
            <w:r w:rsidRPr="00E956F7">
              <w:rPr>
                <w:szCs w:val="24"/>
              </w:rPr>
              <w:t>penetration</w:t>
            </w:r>
          </w:p>
        </w:tc>
        <w:tc>
          <w:tcPr>
            <w:tcW w:w="1800" w:type="dxa"/>
          </w:tcPr>
          <w:p w14:paraId="63F9AB6B" w14:textId="0525C85F" w:rsidR="001332BD" w:rsidRPr="00E956F7" w:rsidRDefault="001332BD" w:rsidP="00445382">
            <w:pPr>
              <w:pStyle w:val="Tablebody"/>
              <w:autoSpaceDE w:val="0"/>
              <w:autoSpaceDN w:val="0"/>
              <w:adjustRightInd w:val="0"/>
            </w:pPr>
            <w:r w:rsidRPr="00E956F7">
              <w:rPr>
                <w:szCs w:val="24"/>
              </w:rPr>
              <w:t>Floating point</w:t>
            </w:r>
          </w:p>
        </w:tc>
        <w:tc>
          <w:tcPr>
            <w:tcW w:w="4680" w:type="dxa"/>
          </w:tcPr>
          <w:p w14:paraId="7C320514" w14:textId="7A341434" w:rsidR="001332BD" w:rsidRPr="00E956F7" w:rsidRDefault="001332BD" w:rsidP="00445382">
            <w:pPr>
              <w:pStyle w:val="Tablebody"/>
              <w:autoSpaceDE w:val="0"/>
              <w:autoSpaceDN w:val="0"/>
              <w:adjustRightInd w:val="0"/>
            </w:pPr>
            <w:r w:rsidRPr="00E956F7">
              <w:rPr>
                <w:szCs w:val="24"/>
              </w:rPr>
              <w:t>* See attribute description</w:t>
            </w:r>
          </w:p>
        </w:tc>
      </w:tr>
      <w:tr w:rsidR="001332BD" w:rsidRPr="00E956F7" w14:paraId="2DE9053B" w14:textId="77777777" w:rsidTr="009E00ED">
        <w:trPr>
          <w:cantSplit/>
        </w:trPr>
        <w:tc>
          <w:tcPr>
            <w:tcW w:w="1871" w:type="dxa"/>
          </w:tcPr>
          <w:p w14:paraId="7B85DFEC" w14:textId="189D16F9" w:rsidR="001332BD" w:rsidRPr="00E956F7" w:rsidRDefault="001332BD" w:rsidP="00445382">
            <w:pPr>
              <w:pStyle w:val="Tablebody"/>
              <w:autoSpaceDE w:val="0"/>
              <w:autoSpaceDN w:val="0"/>
              <w:adjustRightInd w:val="0"/>
            </w:pPr>
            <w:r w:rsidRPr="00E956F7">
              <w:rPr>
                <w:szCs w:val="24"/>
              </w:rPr>
              <w:t>filler</w:t>
            </w:r>
          </w:p>
        </w:tc>
        <w:tc>
          <w:tcPr>
            <w:tcW w:w="1800" w:type="dxa"/>
          </w:tcPr>
          <w:p w14:paraId="59EC6D26" w14:textId="40836286" w:rsidR="001332BD" w:rsidRPr="00E956F7" w:rsidRDefault="001332BD" w:rsidP="00445382">
            <w:pPr>
              <w:pStyle w:val="Tablebody"/>
              <w:autoSpaceDE w:val="0"/>
              <w:autoSpaceDN w:val="0"/>
              <w:adjustRightInd w:val="0"/>
            </w:pPr>
            <w:r w:rsidRPr="00E956F7">
              <w:rPr>
                <w:szCs w:val="24"/>
              </w:rPr>
              <w:t>Selection</w:t>
            </w:r>
          </w:p>
        </w:tc>
        <w:tc>
          <w:tcPr>
            <w:tcW w:w="4680" w:type="dxa"/>
          </w:tcPr>
          <w:p w14:paraId="5E2433ED" w14:textId="63DD4A16" w:rsidR="001332BD" w:rsidRPr="00E956F7" w:rsidRDefault="001332BD" w:rsidP="00445382">
            <w:pPr>
              <w:pStyle w:val="Tablebody"/>
              <w:autoSpaceDE w:val="0"/>
              <w:autoSpaceDN w:val="0"/>
              <w:adjustRightInd w:val="0"/>
            </w:pPr>
            <w:r w:rsidRPr="00E956F7">
              <w:rPr>
                <w:szCs w:val="24"/>
              </w:rPr>
              <w:t>Optional</w:t>
            </w:r>
          </w:p>
        </w:tc>
      </w:tr>
      <w:tr w:rsidR="001332BD" w:rsidRPr="00E956F7" w14:paraId="0E5E5EC0" w14:textId="77777777" w:rsidTr="009E00ED">
        <w:trPr>
          <w:cantSplit/>
        </w:trPr>
        <w:tc>
          <w:tcPr>
            <w:tcW w:w="1871" w:type="dxa"/>
          </w:tcPr>
          <w:p w14:paraId="5F7A851E" w14:textId="749F2247" w:rsidR="001332BD" w:rsidRPr="00E956F7" w:rsidRDefault="001332BD" w:rsidP="00445382">
            <w:pPr>
              <w:pStyle w:val="Tablebody"/>
              <w:autoSpaceDE w:val="0"/>
              <w:autoSpaceDN w:val="0"/>
              <w:adjustRightInd w:val="0"/>
            </w:pPr>
            <w:r w:rsidRPr="00E956F7">
              <w:rPr>
                <w:szCs w:val="24"/>
              </w:rPr>
              <w:t>filler_material</w:t>
            </w:r>
          </w:p>
        </w:tc>
        <w:tc>
          <w:tcPr>
            <w:tcW w:w="1800" w:type="dxa"/>
          </w:tcPr>
          <w:p w14:paraId="7A51C42F" w14:textId="456C51D9" w:rsidR="001332BD" w:rsidRPr="00E956F7" w:rsidRDefault="001332BD" w:rsidP="00445382">
            <w:pPr>
              <w:pStyle w:val="Tablebody"/>
              <w:autoSpaceDE w:val="0"/>
              <w:autoSpaceDN w:val="0"/>
              <w:adjustRightInd w:val="0"/>
            </w:pPr>
            <w:r w:rsidRPr="00E956F7">
              <w:rPr>
                <w:szCs w:val="24"/>
              </w:rPr>
              <w:t>Alphanumeric</w:t>
            </w:r>
          </w:p>
        </w:tc>
        <w:tc>
          <w:tcPr>
            <w:tcW w:w="4680" w:type="dxa"/>
          </w:tcPr>
          <w:p w14:paraId="2DE03BAE" w14:textId="46580D18" w:rsidR="001332BD" w:rsidRPr="00E956F7" w:rsidRDefault="001332BD" w:rsidP="00445382">
            <w:pPr>
              <w:pStyle w:val="Tablebody"/>
              <w:autoSpaceDE w:val="0"/>
              <w:autoSpaceDN w:val="0"/>
              <w:adjustRightInd w:val="0"/>
            </w:pPr>
            <w:r w:rsidRPr="00E956F7">
              <w:rPr>
                <w:szCs w:val="24"/>
              </w:rPr>
              <w:t>Optional</w:t>
            </w:r>
          </w:p>
        </w:tc>
      </w:tr>
      <w:tr w:rsidR="001332BD" w:rsidRPr="00E956F7" w14:paraId="0124F999" w14:textId="77777777" w:rsidTr="009E00ED">
        <w:trPr>
          <w:cantSplit/>
        </w:trPr>
        <w:tc>
          <w:tcPr>
            <w:tcW w:w="1871" w:type="dxa"/>
          </w:tcPr>
          <w:p w14:paraId="5565ABBD" w14:textId="442854AD" w:rsidR="001332BD" w:rsidRPr="00E956F7" w:rsidRDefault="001332BD" w:rsidP="00445382">
            <w:pPr>
              <w:pStyle w:val="Tablebody"/>
              <w:autoSpaceDE w:val="0"/>
              <w:autoSpaceDN w:val="0"/>
              <w:adjustRightInd w:val="0"/>
            </w:pPr>
            <w:r w:rsidRPr="00E956F7">
              <w:rPr>
                <w:szCs w:val="24"/>
              </w:rPr>
              <w:t>shape</w:t>
            </w:r>
          </w:p>
        </w:tc>
        <w:tc>
          <w:tcPr>
            <w:tcW w:w="1800" w:type="dxa"/>
          </w:tcPr>
          <w:p w14:paraId="387A5025" w14:textId="45D9D571" w:rsidR="001332BD" w:rsidRPr="00E956F7" w:rsidRDefault="001332BD" w:rsidP="00445382">
            <w:pPr>
              <w:pStyle w:val="Tablebody"/>
              <w:autoSpaceDE w:val="0"/>
              <w:autoSpaceDN w:val="0"/>
              <w:adjustRightInd w:val="0"/>
            </w:pPr>
            <w:r w:rsidRPr="00E956F7">
              <w:rPr>
                <w:szCs w:val="24"/>
              </w:rPr>
              <w:t>Selection</w:t>
            </w:r>
          </w:p>
        </w:tc>
        <w:tc>
          <w:tcPr>
            <w:tcW w:w="4680" w:type="dxa"/>
          </w:tcPr>
          <w:p w14:paraId="47617727" w14:textId="21816387" w:rsidR="001332BD" w:rsidRPr="00E956F7" w:rsidRDefault="001332BD" w:rsidP="00445382">
            <w:pPr>
              <w:pStyle w:val="Tablebody"/>
              <w:autoSpaceDE w:val="0"/>
              <w:autoSpaceDN w:val="0"/>
              <w:adjustRightInd w:val="0"/>
            </w:pPr>
            <w:r w:rsidRPr="00E956F7">
              <w:rPr>
                <w:szCs w:val="24"/>
              </w:rPr>
              <w:t>Optional</w:t>
            </w:r>
          </w:p>
        </w:tc>
      </w:tr>
    </w:tbl>
    <w:p w14:paraId="484211D3" w14:textId="352BD3AB"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bookmarkStart w:id="7409" w:name="_Toc338939248"/>
      <w:r w:rsidRPr="00E956F7">
        <w:rPr>
          <w:rFonts w:eastAsia="Times New Roman"/>
          <w:szCs w:val="24"/>
          <w:lang w:val="fr-CH"/>
        </w:rPr>
        <w:t>Attributes "u, x, y, z, reference"</w:t>
      </w:r>
    </w:p>
    <w:p w14:paraId="29B2A232" w14:textId="7301444F" w:rsidR="001332BD" w:rsidRPr="00E956F7" w:rsidRDefault="00643151">
      <w:pPr>
        <w:pStyle w:val="BodyText"/>
        <w:autoSpaceDE w:val="0"/>
        <w:autoSpaceDN w:val="0"/>
        <w:adjustRightInd w:val="0"/>
        <w:rPr>
          <w:szCs w:val="24"/>
        </w:rPr>
      </w:pPr>
      <w:ins w:id="7410" w:author="LUEJE Claudia" w:date="2023-06-26T17:59:00Z">
        <w:r>
          <w:rPr>
            <w:szCs w:val="24"/>
          </w:rPr>
          <w:t xml:space="preserve">A </w:t>
        </w:r>
      </w:ins>
      <w:r>
        <w:rPr>
          <w:szCs w:val="24"/>
        </w:rPr>
        <w:t>d</w:t>
      </w:r>
      <w:r w:rsidR="001332BD" w:rsidRPr="00E956F7">
        <w:rPr>
          <w:szCs w:val="24"/>
        </w:rPr>
        <w:t xml:space="preserve">etailed definition can be found in </w:t>
      </w:r>
      <w:del w:id="7411" w:author="LUEJE Claudia" w:date="2023-06-26T17:59:00Z">
        <w:r w:rsidR="00FC68DB" w:rsidRPr="00D7391D">
          <w:delText xml:space="preserve">section </w:delText>
        </w:r>
        <w:r w:rsidR="00FC68DB" w:rsidRPr="005C2D94">
          <w:rPr>
            <w:i/>
          </w:rPr>
          <w:fldChar w:fldCharType="begin"/>
        </w:r>
        <w:r w:rsidR="00FC68DB" w:rsidRPr="00F54804">
          <w:delInstrText xml:space="preserve"> REF _Ref397524978 \r \h  \* MERGEFORMAT </w:delInstrText>
        </w:r>
        <w:r w:rsidR="00FC68DB" w:rsidRPr="005C2D94">
          <w:rPr>
            <w:i/>
          </w:rPr>
        </w:r>
        <w:r w:rsidR="00FC68DB" w:rsidRPr="005C2D94">
          <w:rPr>
            <w:i/>
          </w:rPr>
          <w:fldChar w:fldCharType="separate"/>
        </w:r>
        <w:r w:rsidR="0067475A">
          <w:delText>7.2.4.5</w:delText>
        </w:r>
        <w:r w:rsidR="00FC68DB" w:rsidRPr="005C2D94">
          <w:rPr>
            <w:i/>
          </w:rPr>
          <w:fldChar w:fldCharType="end"/>
        </w:r>
        <w:r w:rsidR="00FC68DB" w:rsidRPr="0013175B">
          <w:delText xml:space="preserve"> </w:delText>
        </w:r>
        <w:r w:rsidR="00FC68DB" w:rsidRPr="0013175B">
          <w:rPr>
            <w:i/>
          </w:rPr>
          <w:fldChar w:fldCharType="begin"/>
        </w:r>
        <w:r w:rsidR="00FC68DB" w:rsidRPr="0013175B">
          <w:delInstrText xml:space="preserve"> REF _Ref397524978 \h  \* MERGEFORMAT </w:delInstrText>
        </w:r>
        <w:r w:rsidR="00FC68DB" w:rsidRPr="0013175B">
          <w:rPr>
            <w:i/>
          </w:rPr>
        </w:r>
        <w:r w:rsidR="00FC68DB" w:rsidRPr="0013175B">
          <w:rPr>
            <w:i/>
          </w:rPr>
          <w:fldChar w:fldCharType="separate"/>
        </w:r>
        <w:r w:rsidR="0067475A" w:rsidRPr="00F54804">
          <w:delText>Welding Position</w:delText>
        </w:r>
        <w:r w:rsidR="00FC68DB" w:rsidRPr="0013175B">
          <w:rPr>
            <w:i/>
          </w:rPr>
          <w:fldChar w:fldCharType="end"/>
        </w:r>
        <w:r w:rsidR="00FC68DB" w:rsidRPr="00F54804">
          <w:delText>.</w:delText>
        </w:r>
      </w:del>
      <w:ins w:id="7412" w:author="LUEJE Claudia" w:date="2023-06-26T17:59:00Z">
        <w:r w:rsidR="00E50C0A" w:rsidRPr="00E956F7">
          <w:rPr>
            <w:rStyle w:val="citesec"/>
            <w:szCs w:val="24"/>
          </w:rPr>
          <w:t>1</w:t>
        </w:r>
        <w:r w:rsidR="001332BD" w:rsidRPr="00E956F7">
          <w:rPr>
            <w:rStyle w:val="citesec"/>
            <w:szCs w:val="24"/>
          </w:rPr>
          <w:t>0.2.4.4</w:t>
        </w:r>
        <w:r w:rsidR="001332BD" w:rsidRPr="00E956F7">
          <w:rPr>
            <w:szCs w:val="24"/>
          </w:rPr>
          <w:t xml:space="preserve"> Welding </w:t>
        </w:r>
        <w:r>
          <w:rPr>
            <w:szCs w:val="24"/>
          </w:rPr>
          <w:t>p</w:t>
        </w:r>
        <w:r w:rsidR="001332BD" w:rsidRPr="00E956F7">
          <w:rPr>
            <w:szCs w:val="24"/>
          </w:rPr>
          <w:t>osition.</w:t>
        </w:r>
      </w:ins>
    </w:p>
    <w:p w14:paraId="45052A2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722E4F9D" w14:textId="77777777" w:rsidR="001332BD" w:rsidRPr="00E956F7" w:rsidRDefault="001332BD">
      <w:pPr>
        <w:pStyle w:val="BodyText"/>
        <w:autoSpaceDE w:val="0"/>
        <w:autoSpaceDN w:val="0"/>
        <w:adjustRightInd w:val="0"/>
        <w:rPr>
          <w:szCs w:val="24"/>
        </w:rPr>
      </w:pPr>
      <w:r w:rsidRPr="00E956F7">
        <w:rPr>
          <w:szCs w:val="24"/>
        </w:rPr>
        <w:t xml:space="preserve">For this type of weld, the </w:t>
      </w:r>
      <w:r w:rsidRPr="00D66FA4">
        <w:rPr>
          <w:rStyle w:val="ISOCode"/>
        </w:rPr>
        <w:t>base</w:t>
      </w:r>
      <w:r w:rsidRPr="00E956F7">
        <w:rPr>
          <w:szCs w:val="24"/>
        </w:rPr>
        <w:t xml:space="preserve"> sheet can be specified also inside the element </w:t>
      </w:r>
      <w:r w:rsidRPr="00D66FA4">
        <w:rPr>
          <w:rStyle w:val="ISOCode"/>
        </w:rPr>
        <w:t>&lt;weld_position/&gt;</w:t>
      </w:r>
      <w:r w:rsidRPr="00E956F7">
        <w:rPr>
          <w:szCs w:val="24"/>
        </w:rPr>
        <w:t>. This is necessary in the case of a stacked welding with two welded sheets.</w:t>
      </w:r>
    </w:p>
    <w:p w14:paraId="75B11E23"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"section</w:t>
      </w:r>
      <w:bookmarkEnd w:id="7409"/>
      <w:r w:rsidRPr="00E956F7">
        <w:rPr>
          <w:rFonts w:eastAsia="Times New Roman"/>
          <w:szCs w:val="24"/>
        </w:rPr>
        <w:t>"</w:t>
      </w:r>
    </w:p>
    <w:p w14:paraId="26DE1855"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section</w:t>
      </w:r>
      <w:r w:rsidRPr="00E956F7">
        <w:rPr>
          <w:szCs w:val="24"/>
        </w:rPr>
        <w:t xml:space="preserve"> can be absent in the case of attribute value </w:t>
      </w:r>
      <w:r w:rsidRPr="00D66FA4">
        <w:rPr>
          <w:rStyle w:val="ISOCode"/>
        </w:rPr>
        <w:t xml:space="preserve">technology="laser" </w:t>
      </w:r>
      <w:r w:rsidRPr="00E956F7">
        <w:rPr>
          <w:szCs w:val="24"/>
        </w:rPr>
        <w:t>inside element subtype.</w:t>
      </w:r>
    </w:p>
    <w:p w14:paraId="315832D9" w14:textId="77777777" w:rsidR="001332BD" w:rsidRPr="00E956F7" w:rsidRDefault="001332BD">
      <w:pPr>
        <w:pStyle w:val="BodyText"/>
        <w:autoSpaceDE w:val="0"/>
        <w:autoSpaceDN w:val="0"/>
        <w:adjustRightInd w:val="0"/>
        <w:rPr>
          <w:szCs w:val="24"/>
        </w:rPr>
      </w:pPr>
      <w:r w:rsidRPr="00E956F7">
        <w:rPr>
          <w:szCs w:val="24"/>
        </w:rPr>
        <w:t xml:space="preserve">Valid values for the attribute </w:t>
      </w:r>
      <w:r w:rsidRPr="00D66FA4">
        <w:rPr>
          <w:rStyle w:val="ISOCode"/>
        </w:rPr>
        <w:t>section</w:t>
      </w:r>
      <w:r w:rsidRPr="00E956F7">
        <w:rPr>
          <w:szCs w:val="24"/>
        </w:rPr>
        <w:t xml:space="preserve"> (if present) of a cross joint are:</w:t>
      </w:r>
    </w:p>
    <w:p w14:paraId="1FA36AA1" w14:textId="4BDF6F64" w:rsidR="001332BD" w:rsidRPr="00E956F7" w:rsidRDefault="00D66FA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13" w:author="LUEJE Claudia" w:date="2023-06-26T17:59:00Z">
        <w:r>
          <w:rPr>
            <w:szCs w:val="24"/>
          </w:rPr>
          <w:t>—</w:t>
        </w:r>
        <w:r>
          <w:rPr>
            <w:szCs w:val="24"/>
          </w:rPr>
          <w:tab/>
        </w:r>
      </w:ins>
      <w:bookmarkStart w:id="7414" w:name="_Toc338939249"/>
      <w:r w:rsidR="001332BD" w:rsidRPr="00D66FA4">
        <w:rPr>
          <w:rStyle w:val="ISOCode"/>
        </w:rPr>
        <w:t>Fillet;</w:t>
      </w:r>
    </w:p>
    <w:p w14:paraId="5B3E5404" w14:textId="70CAABF8" w:rsidR="001332BD" w:rsidRPr="00E956F7" w:rsidRDefault="00D66FA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15" w:author="LUEJE Claudia" w:date="2023-06-26T17:59:00Z">
        <w:r>
          <w:rPr>
            <w:szCs w:val="24"/>
          </w:rPr>
          <w:t>—</w:t>
        </w:r>
        <w:r>
          <w:rPr>
            <w:szCs w:val="24"/>
          </w:rPr>
          <w:tab/>
        </w:r>
      </w:ins>
      <w:r w:rsidR="001332BD" w:rsidRPr="00D66FA4">
        <w:rPr>
          <w:rStyle w:val="ISOCode"/>
        </w:rPr>
        <w:t>HV;</w:t>
      </w:r>
    </w:p>
    <w:p w14:paraId="0129F9C5" w14:textId="2FD63DD9" w:rsidR="001332BD" w:rsidRPr="00E956F7" w:rsidRDefault="00D66FA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16" w:author="LUEJE Claudia" w:date="2023-06-26T17:59:00Z">
        <w:r>
          <w:rPr>
            <w:szCs w:val="24"/>
          </w:rPr>
          <w:t>—</w:t>
        </w:r>
        <w:r>
          <w:rPr>
            <w:szCs w:val="24"/>
          </w:rPr>
          <w:tab/>
        </w:r>
      </w:ins>
      <w:r w:rsidR="001332BD" w:rsidRPr="00D66FA4">
        <w:rPr>
          <w:rStyle w:val="ISOCode"/>
        </w:rPr>
        <w:t>HY.</w:t>
      </w:r>
    </w:p>
    <w:p w14:paraId="425FA5A6"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"thickness</w:t>
      </w:r>
      <w:bookmarkEnd w:id="7414"/>
      <w:r w:rsidRPr="00E956F7">
        <w:rPr>
          <w:rFonts w:eastAsia="Times New Roman"/>
          <w:szCs w:val="24"/>
        </w:rPr>
        <w:t>"</w:t>
      </w:r>
    </w:p>
    <w:p w14:paraId="6A62BC27" w14:textId="5F0F5619"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thickness</w:t>
      </w:r>
      <w:r w:rsidRPr="00E956F7">
        <w:rPr>
          <w:szCs w:val="24"/>
        </w:rPr>
        <w:t xml:space="preserve"> specifies the thickness (a-value, throat) of the weld. Depending on the section this is required, optional or not allowed</w:t>
      </w:r>
      <w:ins w:id="7417" w:author="LUEJE Claudia" w:date="2023-06-26T17:59:00Z">
        <w:r w:rsidR="00643151">
          <w:rPr>
            <w:szCs w:val="24"/>
          </w:rPr>
          <w:t xml:space="preserve"> as shown in </w:t>
        </w:r>
        <w:r w:rsidR="00643151" w:rsidRPr="00643151">
          <w:rPr>
            <w:rStyle w:val="citetbl"/>
          </w:rPr>
          <w:t>Table 123</w:t>
        </w:r>
      </w:ins>
      <w:r w:rsidRPr="00E956F7">
        <w:rPr>
          <w:szCs w:val="24"/>
        </w:rPr>
        <w:t>:</w:t>
      </w:r>
    </w:p>
    <w:p w14:paraId="68D90A38" w14:textId="12A67F97" w:rsidR="001332BD" w:rsidRPr="00E956F7" w:rsidRDefault="006F39DE">
      <w:pPr>
        <w:pStyle w:val="Tabletitle"/>
        <w:autoSpaceDE w:val="0"/>
        <w:autoSpaceDN w:val="0"/>
        <w:adjustRightInd w:val="0"/>
        <w:outlineLvl w:val="0"/>
        <w:rPr>
          <w:szCs w:val="24"/>
        </w:rPr>
      </w:pPr>
      <w:bookmarkStart w:id="7418" w:name="_Toc110532471"/>
      <w:r w:rsidRPr="00E956F7">
        <w:rPr>
          <w:szCs w:val="24"/>
        </w:rPr>
        <w:t>Table</w:t>
      </w:r>
      <w:del w:id="7419" w:author="LUEJE Claudia" w:date="2023-06-26T17:59:00Z">
        <w:r w:rsidR="00890926" w:rsidRPr="00F54804">
          <w:delText xml:space="preserve"> </w:delText>
        </w:r>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123</w:delText>
        </w:r>
        <w:r w:rsidR="00890926" w:rsidRPr="005C2D94">
          <w:fldChar w:fldCharType="end"/>
        </w:r>
      </w:del>
      <w:ins w:id="7420" w:author="LUEJE Claudia" w:date="2023-06-26T17:59:00Z">
        <w:r w:rsidRPr="00E956F7">
          <w:rPr>
            <w:szCs w:val="24"/>
          </w:rPr>
          <w:t> </w:t>
        </w:r>
        <w:r w:rsidR="001332BD" w:rsidRPr="00E956F7">
          <w:rPr>
            <w:szCs w:val="24"/>
          </w:rPr>
          <w:t>123</w:t>
        </w:r>
      </w:ins>
      <w:r w:rsidR="00445382" w:rsidRPr="00E956F7">
        <w:rPr>
          <w:szCs w:val="24"/>
        </w:rPr>
        <w:t xml:space="preserve"> </w:t>
      </w:r>
      <w:r w:rsidR="001332BD" w:rsidRPr="00E956F7">
        <w:rPr>
          <w:szCs w:val="24"/>
        </w:rPr>
        <w:t xml:space="preserve">— Value </w:t>
      </w:r>
      <w:r w:rsidR="00643151">
        <w:rPr>
          <w:szCs w:val="24"/>
        </w:rPr>
        <w:t>d</w:t>
      </w:r>
      <w:r w:rsidR="001332BD" w:rsidRPr="00E956F7">
        <w:rPr>
          <w:szCs w:val="24"/>
        </w:rPr>
        <w:t xml:space="preserve">ependency of </w:t>
      </w:r>
      <w:r w:rsidR="00643151">
        <w:rPr>
          <w:szCs w:val="24"/>
        </w:rPr>
        <w:t>a</w:t>
      </w:r>
      <w:r w:rsidR="001332BD" w:rsidRPr="00E956F7">
        <w:rPr>
          <w:szCs w:val="24"/>
        </w:rPr>
        <w:t xml:space="preserve">ttribute </w:t>
      </w:r>
      <w:r w:rsidR="001332BD" w:rsidRPr="00D66FA4">
        <w:rPr>
          <w:rStyle w:val="ISOCode"/>
        </w:rPr>
        <w:t>thickness</w:t>
      </w:r>
      <w:bookmarkEnd w:id="7418"/>
    </w:p>
    <w:tbl>
      <w:tblPr>
        <w:tblW w:w="7811" w:type="dxa"/>
        <w:tblInd w:w="3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951"/>
        <w:gridCol w:w="4860"/>
      </w:tblGrid>
      <w:tr w:rsidR="001332BD" w:rsidRPr="00B62EE5" w14:paraId="31579D7A" w14:textId="77777777" w:rsidTr="009E00ED">
        <w:trPr>
          <w:tblHeader/>
        </w:trPr>
        <w:tc>
          <w:tcPr>
            <w:tcW w:w="2951" w:type="dxa"/>
            <w:tcBorders>
              <w:top w:val="single" w:sz="12" w:space="0" w:color="auto"/>
              <w:bottom w:val="single" w:sz="12" w:space="0" w:color="auto"/>
            </w:tcBorders>
            <w:shd w:val="clear" w:color="auto" w:fill="F3F3F3"/>
          </w:tcPr>
          <w:p w14:paraId="200EE2A0" w14:textId="7C3D6241" w:rsidR="001332BD" w:rsidRPr="00B62EE5" w:rsidRDefault="001332BD" w:rsidP="00445382">
            <w:pPr>
              <w:pStyle w:val="Tableheader"/>
              <w:autoSpaceDE w:val="0"/>
              <w:autoSpaceDN w:val="0"/>
              <w:adjustRightInd w:val="0"/>
              <w:rPr>
                <w:b/>
              </w:rPr>
            </w:pPr>
            <w:r w:rsidRPr="00B62EE5">
              <w:rPr>
                <w:b/>
                <w:szCs w:val="24"/>
              </w:rPr>
              <w:t>Attribute value "section"</w:t>
            </w:r>
          </w:p>
        </w:tc>
        <w:tc>
          <w:tcPr>
            <w:tcW w:w="4860" w:type="dxa"/>
            <w:tcBorders>
              <w:top w:val="single" w:sz="12" w:space="0" w:color="auto"/>
              <w:bottom w:val="single" w:sz="12" w:space="0" w:color="auto"/>
            </w:tcBorders>
            <w:shd w:val="clear" w:color="auto" w:fill="F3F3F3"/>
          </w:tcPr>
          <w:p w14:paraId="7618D2B0" w14:textId="4D0D3E7D" w:rsidR="001332BD" w:rsidRPr="00B62EE5" w:rsidRDefault="001332BD" w:rsidP="00445382">
            <w:pPr>
              <w:pStyle w:val="Tableheader"/>
              <w:autoSpaceDE w:val="0"/>
              <w:autoSpaceDN w:val="0"/>
              <w:adjustRightInd w:val="0"/>
              <w:rPr>
                <w:b/>
              </w:rPr>
            </w:pPr>
            <w:r w:rsidRPr="00B62EE5">
              <w:rPr>
                <w:b/>
                <w:szCs w:val="24"/>
              </w:rPr>
              <w:t>Attribute "thickness"</w:t>
            </w:r>
          </w:p>
        </w:tc>
      </w:tr>
      <w:tr w:rsidR="001332BD" w:rsidRPr="00E956F7" w14:paraId="64A78FD1" w14:textId="77777777" w:rsidTr="009E00ED">
        <w:tc>
          <w:tcPr>
            <w:tcW w:w="2951" w:type="dxa"/>
            <w:tcBorders>
              <w:top w:val="single" w:sz="12" w:space="0" w:color="auto"/>
            </w:tcBorders>
          </w:tcPr>
          <w:p w14:paraId="09412EC2" w14:textId="276A5D03" w:rsidR="001332BD" w:rsidRPr="00E956F7" w:rsidRDefault="001332BD" w:rsidP="00445382">
            <w:pPr>
              <w:pStyle w:val="Tablebody"/>
              <w:autoSpaceDE w:val="0"/>
              <w:autoSpaceDN w:val="0"/>
              <w:adjustRightInd w:val="0"/>
            </w:pPr>
            <w:r w:rsidRPr="00E956F7">
              <w:rPr>
                <w:szCs w:val="24"/>
              </w:rPr>
              <w:t>HV</w:t>
            </w:r>
          </w:p>
        </w:tc>
        <w:tc>
          <w:tcPr>
            <w:tcW w:w="4860" w:type="dxa"/>
            <w:tcBorders>
              <w:top w:val="single" w:sz="12" w:space="0" w:color="auto"/>
            </w:tcBorders>
          </w:tcPr>
          <w:p w14:paraId="24AB8F5C" w14:textId="6AF4993F" w:rsidR="001332BD" w:rsidRPr="00E956F7" w:rsidRDefault="001332BD" w:rsidP="00445382">
            <w:pPr>
              <w:pStyle w:val="Tablebody"/>
              <w:autoSpaceDE w:val="0"/>
              <w:autoSpaceDN w:val="0"/>
              <w:adjustRightInd w:val="0"/>
            </w:pPr>
            <w:r w:rsidRPr="00E956F7">
              <w:rPr>
                <w:szCs w:val="24"/>
              </w:rPr>
              <w:t>Optional</w:t>
            </w:r>
          </w:p>
        </w:tc>
      </w:tr>
      <w:tr w:rsidR="001332BD" w:rsidRPr="00E956F7" w14:paraId="1C6D9179" w14:textId="77777777" w:rsidTr="009E00ED">
        <w:tc>
          <w:tcPr>
            <w:tcW w:w="2951" w:type="dxa"/>
          </w:tcPr>
          <w:p w14:paraId="0B452523" w14:textId="0D67D5F9" w:rsidR="001332BD" w:rsidRPr="00E956F7" w:rsidRDefault="001332BD" w:rsidP="00445382">
            <w:pPr>
              <w:pStyle w:val="Tablebody"/>
              <w:autoSpaceDE w:val="0"/>
              <w:autoSpaceDN w:val="0"/>
              <w:adjustRightInd w:val="0"/>
            </w:pPr>
            <w:r w:rsidRPr="00E956F7">
              <w:rPr>
                <w:szCs w:val="24"/>
              </w:rPr>
              <w:t>HY</w:t>
            </w:r>
          </w:p>
        </w:tc>
        <w:tc>
          <w:tcPr>
            <w:tcW w:w="4860" w:type="dxa"/>
          </w:tcPr>
          <w:p w14:paraId="76AE6BE1" w14:textId="78ED37A3" w:rsidR="001332BD" w:rsidRPr="00E956F7" w:rsidRDefault="001332BD" w:rsidP="00445382">
            <w:pPr>
              <w:pStyle w:val="Tablebody"/>
              <w:autoSpaceDE w:val="0"/>
              <w:autoSpaceDN w:val="0"/>
              <w:adjustRightInd w:val="0"/>
            </w:pPr>
            <w:r w:rsidRPr="00E956F7">
              <w:rPr>
                <w:szCs w:val="24"/>
              </w:rPr>
              <w:t>Not allowed</w:t>
            </w:r>
          </w:p>
        </w:tc>
      </w:tr>
      <w:tr w:rsidR="001332BD" w:rsidRPr="00E956F7" w14:paraId="22AA6B4A" w14:textId="77777777" w:rsidTr="009E00ED">
        <w:tc>
          <w:tcPr>
            <w:tcW w:w="2951" w:type="dxa"/>
          </w:tcPr>
          <w:p w14:paraId="327296D0" w14:textId="4B973A69" w:rsidR="001332BD" w:rsidRPr="00E956F7" w:rsidRDefault="001332BD" w:rsidP="00445382">
            <w:pPr>
              <w:pStyle w:val="Tablebody"/>
              <w:autoSpaceDE w:val="0"/>
              <w:autoSpaceDN w:val="0"/>
              <w:adjustRightInd w:val="0"/>
            </w:pPr>
            <w:r w:rsidRPr="00E956F7">
              <w:rPr>
                <w:szCs w:val="24"/>
              </w:rPr>
              <w:t>Fillet</w:t>
            </w:r>
          </w:p>
        </w:tc>
        <w:tc>
          <w:tcPr>
            <w:tcW w:w="4860" w:type="dxa"/>
          </w:tcPr>
          <w:p w14:paraId="71108AD1" w14:textId="1100558C" w:rsidR="001332BD" w:rsidRPr="00E956F7" w:rsidRDefault="001332BD" w:rsidP="00445382">
            <w:pPr>
              <w:pStyle w:val="Tablebody"/>
              <w:autoSpaceDE w:val="0"/>
              <w:autoSpaceDN w:val="0"/>
              <w:adjustRightInd w:val="0"/>
            </w:pPr>
            <w:r w:rsidRPr="00E956F7">
              <w:rPr>
                <w:szCs w:val="24"/>
              </w:rPr>
              <w:t>Required</w:t>
            </w:r>
          </w:p>
        </w:tc>
      </w:tr>
    </w:tbl>
    <w:p w14:paraId="7D910532" w14:textId="7CDBB2AB"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421" w:name="_Toc338939250"/>
      <w:r w:rsidRPr="00E956F7">
        <w:rPr>
          <w:rFonts w:eastAsia="Times New Roman"/>
          <w:szCs w:val="24"/>
        </w:rPr>
        <w:t>Attribute "angle</w:t>
      </w:r>
      <w:bookmarkEnd w:id="7421"/>
      <w:r w:rsidRPr="00E956F7">
        <w:rPr>
          <w:rFonts w:eastAsia="Times New Roman"/>
          <w:szCs w:val="24"/>
        </w:rPr>
        <w:t>"</w:t>
      </w:r>
    </w:p>
    <w:p w14:paraId="3F813C8F"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angle</w:t>
      </w:r>
      <w:r w:rsidRPr="00E956F7">
        <w:rPr>
          <w:szCs w:val="24"/>
        </w:rPr>
        <w:t xml:space="preserve"> specifies the angle of the weld relative to the base sheet.</w:t>
      </w:r>
    </w:p>
    <w:p w14:paraId="5BFD1B4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422" w:name="_Toc338939251"/>
      <w:r w:rsidRPr="00E956F7">
        <w:rPr>
          <w:rFonts w:eastAsia="Times New Roman"/>
          <w:szCs w:val="24"/>
        </w:rPr>
        <w:t>Attribute "penetration</w:t>
      </w:r>
      <w:bookmarkEnd w:id="7422"/>
      <w:r w:rsidRPr="00E956F7">
        <w:rPr>
          <w:rFonts w:eastAsia="Times New Roman"/>
          <w:szCs w:val="24"/>
        </w:rPr>
        <w:t>"</w:t>
      </w:r>
    </w:p>
    <w:p w14:paraId="180C7120"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penetration</w:t>
      </w:r>
      <w:r w:rsidRPr="00E956F7">
        <w:rPr>
          <w:szCs w:val="24"/>
        </w:rPr>
        <w:t xml:space="preserve"> specifies the degree of penetration resulting from the welding.</w:t>
      </w:r>
    </w:p>
    <w:p w14:paraId="305C958B" w14:textId="1879851F" w:rsidR="001332BD" w:rsidRPr="00E956F7" w:rsidRDefault="00A5288C">
      <w:pPr>
        <w:pStyle w:val="BodyText"/>
        <w:tabs>
          <w:tab w:val="left" w:pos="965"/>
        </w:tabs>
        <w:autoSpaceDE w:val="0"/>
        <w:autoSpaceDN w:val="0"/>
        <w:adjustRightInd w:val="0"/>
        <w:spacing w:line="220" w:lineRule="atLeast"/>
        <w:rPr>
          <w:szCs w:val="24"/>
        </w:rPr>
      </w:pPr>
      <w:del w:id="7423" w:author="LUEJE Claudia" w:date="2023-06-26T17:59:00Z">
        <w:r>
          <w:delText xml:space="preserve">NOTE: </w:delText>
        </w:r>
      </w:del>
      <w:r w:rsidR="001332BD" w:rsidRPr="00E956F7">
        <w:rPr>
          <w:szCs w:val="24"/>
        </w:rPr>
        <w:t xml:space="preserve">The attribute penetration of a </w:t>
      </w:r>
      <w:r w:rsidR="001332BD" w:rsidRPr="00D66FA4">
        <w:rPr>
          <w:rStyle w:val="ISOCode"/>
        </w:rPr>
        <w:t>&lt;weld_position/&gt;</w:t>
      </w:r>
      <w:r w:rsidR="001332BD" w:rsidRPr="00E956F7">
        <w:rPr>
          <w:szCs w:val="24"/>
        </w:rPr>
        <w:t xml:space="preserve"> holds for all sheets connected by this </w:t>
      </w:r>
      <w:r w:rsidR="001332BD" w:rsidRPr="00D66FA4">
        <w:rPr>
          <w:rStyle w:val="ISOCode"/>
        </w:rPr>
        <w:t>&lt;weld_position/&gt;</w:t>
      </w:r>
      <w:r w:rsidR="001332BD" w:rsidRPr="00E956F7">
        <w:rPr>
          <w:szCs w:val="24"/>
        </w:rPr>
        <w:t xml:space="preserve"> (e.g. important for K-</w:t>
      </w:r>
      <w:r w:rsidR="00C43C5F">
        <w:rPr>
          <w:szCs w:val="24"/>
        </w:rPr>
        <w:t>j</w:t>
      </w:r>
      <w:r w:rsidR="001332BD" w:rsidRPr="00E956F7">
        <w:rPr>
          <w:szCs w:val="24"/>
        </w:rPr>
        <w:t>oints).</w:t>
      </w:r>
    </w:p>
    <w:p w14:paraId="6AE1C2D2"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424" w:name="_Toc338939253"/>
      <w:r w:rsidRPr="00E956F7">
        <w:rPr>
          <w:rFonts w:eastAsia="Times New Roman"/>
          <w:szCs w:val="24"/>
        </w:rPr>
        <w:t>Attribute "shape</w:t>
      </w:r>
      <w:bookmarkEnd w:id="7424"/>
      <w:r w:rsidRPr="00E956F7">
        <w:rPr>
          <w:rFonts w:eastAsia="Times New Roman"/>
          <w:szCs w:val="24"/>
        </w:rPr>
        <w:t>"</w:t>
      </w:r>
    </w:p>
    <w:p w14:paraId="71FBDD82"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shape</w:t>
      </w:r>
      <w:r w:rsidRPr="00E956F7">
        <w:rPr>
          <w:szCs w:val="24"/>
        </w:rPr>
        <w:t xml:space="preserve"> defines the shape of the weld throat.</w:t>
      </w:r>
    </w:p>
    <w:p w14:paraId="666DC1BB"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bookmarkStart w:id="7425" w:name="_Toc338939254"/>
      <w:r w:rsidRPr="00E956F7">
        <w:rPr>
          <w:rFonts w:eastAsia="Times New Roman"/>
          <w:szCs w:val="24"/>
        </w:rPr>
        <w:t>Attribute "filler</w:t>
      </w:r>
      <w:bookmarkEnd w:id="7425"/>
      <w:r w:rsidRPr="00E956F7">
        <w:rPr>
          <w:rFonts w:eastAsia="Times New Roman"/>
          <w:szCs w:val="24"/>
        </w:rPr>
        <w:t>"</w:t>
      </w:r>
    </w:p>
    <w:p w14:paraId="1BAE065E" w14:textId="77777777" w:rsidR="001332BD" w:rsidRPr="00E956F7" w:rsidRDefault="001332BD">
      <w:pPr>
        <w:pStyle w:val="BodyText"/>
        <w:autoSpaceDE w:val="0"/>
        <w:autoSpaceDN w:val="0"/>
        <w:adjustRightInd w:val="0"/>
        <w:rPr>
          <w:szCs w:val="24"/>
        </w:rPr>
      </w:pPr>
      <w:r w:rsidRPr="00E956F7">
        <w:rPr>
          <w:szCs w:val="24"/>
        </w:rPr>
        <w:t>Valid values for the attribute filler can be:</w:t>
      </w:r>
    </w:p>
    <w:p w14:paraId="7E36F90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26" w:author="LUEJE Claudia" w:date="2023-06-26T17:59:00Z">
        <w:r w:rsidRPr="00E956F7">
          <w:rPr>
            <w:szCs w:val="24"/>
          </w:rPr>
          <w:t>—</w:t>
        </w:r>
        <w:r w:rsidRPr="00E956F7">
          <w:rPr>
            <w:szCs w:val="24"/>
          </w:rPr>
          <w:tab/>
        </w:r>
      </w:ins>
      <w:r w:rsidRPr="00D66FA4">
        <w:rPr>
          <w:rStyle w:val="ISOCode"/>
        </w:rPr>
        <w:t>yes;</w:t>
      </w:r>
    </w:p>
    <w:p w14:paraId="1DFD2458"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427" w:author="LUEJE Claudia" w:date="2023-06-26T17:59:00Z">
        <w:r w:rsidRPr="00E956F7">
          <w:rPr>
            <w:szCs w:val="24"/>
          </w:rPr>
          <w:t>—</w:t>
        </w:r>
        <w:r w:rsidRPr="00E956F7">
          <w:rPr>
            <w:szCs w:val="24"/>
          </w:rPr>
          <w:tab/>
        </w:r>
      </w:ins>
      <w:r w:rsidRPr="00D66FA4">
        <w:rPr>
          <w:rStyle w:val="ISOCode"/>
        </w:rPr>
        <w:t>no.</w:t>
      </w:r>
    </w:p>
    <w:p w14:paraId="1367F580" w14:textId="6BAF9D91" w:rsidR="001332BD" w:rsidRPr="00E956F7" w:rsidRDefault="00A5288C">
      <w:pPr>
        <w:pStyle w:val="BodyText"/>
        <w:autoSpaceDE w:val="0"/>
        <w:autoSpaceDN w:val="0"/>
        <w:adjustRightInd w:val="0"/>
        <w:rPr>
          <w:szCs w:val="24"/>
        </w:rPr>
      </w:pPr>
      <w:del w:id="7428" w:author="LUEJE Claudia" w:date="2023-06-26T17:59:00Z">
        <w:r w:rsidRPr="00A5288C">
          <w:delText>NOTE</w:delText>
        </w:r>
        <w:r w:rsidR="00FC68DB" w:rsidRPr="00A5288C">
          <w:delText xml:space="preserve">: </w:delText>
        </w:r>
      </w:del>
      <w:r w:rsidR="001332BD" w:rsidRPr="00E956F7">
        <w:rPr>
          <w:szCs w:val="24"/>
        </w:rPr>
        <w:t>Depending on the technology</w:t>
      </w:r>
      <w:ins w:id="7429" w:author="LUEJE Claudia" w:date="2023-06-26T17:59:00Z">
        <w:r w:rsidR="001332BD" w:rsidRPr="00E956F7">
          <w:rPr>
            <w:szCs w:val="24"/>
          </w:rPr>
          <w:t>,</w:t>
        </w:r>
      </w:ins>
      <w:r w:rsidR="001332BD" w:rsidRPr="00E956F7">
        <w:rPr>
          <w:szCs w:val="24"/>
        </w:rPr>
        <w:t xml:space="preserve"> the default value can </w:t>
      </w:r>
      <w:del w:id="7430" w:author="LUEJE Claudia" w:date="2023-06-26T17:59:00Z">
        <w:r w:rsidR="00FC68DB" w:rsidRPr="00A5288C">
          <w:delText>different (</w:delText>
        </w:r>
      </w:del>
      <w:ins w:id="7431" w:author="LUEJE Claudia" w:date="2023-06-26T17:59:00Z">
        <w:r w:rsidR="001332BD" w:rsidRPr="00E956F7">
          <w:rPr>
            <w:szCs w:val="24"/>
          </w:rPr>
          <w:t>differ,</w:t>
        </w:r>
        <w:r w:rsidR="00C43C5F">
          <w:rPr>
            <w:szCs w:val="24"/>
          </w:rPr>
          <w:t xml:space="preserve"> </w:t>
        </w:r>
      </w:ins>
      <w:r w:rsidR="00C43C5F">
        <w:rPr>
          <w:szCs w:val="24"/>
        </w:rPr>
        <w:t>see</w:t>
      </w:r>
      <w:r w:rsidR="001332BD" w:rsidRPr="00E956F7">
        <w:rPr>
          <w:szCs w:val="24"/>
        </w:rPr>
        <w:t xml:space="preserve"> </w:t>
      </w:r>
      <w:del w:id="7432" w:author="LUEJE Claudia" w:date="2023-06-26T17:59:00Z">
        <w:r w:rsidR="00FC68DB" w:rsidRPr="00A5288C">
          <w:delText>in Generic Seam Weld Definition section under attribute filler).</w:delText>
        </w:r>
      </w:del>
      <w:ins w:id="7433" w:author="LUEJE Claudia" w:date="2023-06-26T17:59:00Z">
        <w:r w:rsidR="001332BD" w:rsidRPr="00E956F7">
          <w:rPr>
            <w:rStyle w:val="citesec"/>
            <w:szCs w:val="24"/>
          </w:rPr>
          <w:t>10.2.4.4.19</w:t>
        </w:r>
        <w:r w:rsidR="001332BD" w:rsidRPr="00E956F7">
          <w:rPr>
            <w:szCs w:val="24"/>
          </w:rPr>
          <w:t xml:space="preserve"> Attribute "filler".</w:t>
        </w:r>
      </w:ins>
    </w:p>
    <w:p w14:paraId="1641E574"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"filler_material"</w:t>
      </w:r>
    </w:p>
    <w:p w14:paraId="790C3E39" w14:textId="77777777" w:rsidR="001332BD" w:rsidRPr="00E956F7" w:rsidRDefault="001332BD">
      <w:pPr>
        <w:pStyle w:val="BodyText"/>
        <w:tabs>
          <w:tab w:val="left" w:pos="965"/>
        </w:tabs>
        <w:autoSpaceDE w:val="0"/>
        <w:autoSpaceDN w:val="0"/>
        <w:adjustRightInd w:val="0"/>
        <w:spacing w:line="220" w:lineRule="atLeast"/>
        <w:rPr>
          <w:szCs w:val="24"/>
        </w:rPr>
      </w:pPr>
      <w:r w:rsidRPr="00E956F7">
        <w:rPr>
          <w:szCs w:val="24"/>
        </w:rPr>
        <w:t>The attribute filler_material specifies the applied material during the welding process.</w:t>
      </w:r>
    </w:p>
    <w:p w14:paraId="65BBFB8E" w14:textId="77777777" w:rsidR="001332BD" w:rsidRPr="00E956F7" w:rsidRDefault="001332BD" w:rsidP="00B35FD6">
      <w:pPr>
        <w:pStyle w:val="BodyText"/>
      </w:pPr>
      <w:r w:rsidRPr="00E956F7">
        <w:t>EXAMPLE Definition of a cruciform_joint with all parameters of weld_position</w:t>
      </w:r>
    </w:p>
    <w:p w14:paraId="069F45A1" w14:textId="77777777" w:rsidR="00964333" w:rsidRDefault="00964333" w:rsidP="00964333">
      <w:pPr>
        <w:pStyle w:val="Code-"/>
      </w:pPr>
      <w:r w:rsidRPr="00E45DCE">
        <w:t xml:space="preserve">    </w:t>
      </w:r>
      <w:r w:rsidR="001332BD" w:rsidRPr="00E45DCE">
        <w:rPr>
          <w:szCs w:val="24"/>
        </w:rPr>
        <w:t>&lt;seamweld&gt;</w:t>
      </w:r>
    </w:p>
    <w:p w14:paraId="464A5C57" w14:textId="77777777" w:rsidR="00964333" w:rsidRDefault="00964333" w:rsidP="00964333">
      <w:pPr>
        <w:pStyle w:val="Code-"/>
      </w:pPr>
      <w:r>
        <w:t xml:space="preserve">    </w:t>
      </w:r>
      <w:r w:rsidR="001332BD" w:rsidRPr="00E45DCE">
        <w:t xml:space="preserve">    &lt;cruciform_joint base="1" technology="arc"&gt;</w:t>
      </w:r>
    </w:p>
    <w:p w14:paraId="5D9662FE" w14:textId="77777777" w:rsidR="00964333" w:rsidRDefault="00964333" w:rsidP="00964333">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u="0.2" x="1" y="0" z="1"</w:t>
      </w:r>
    </w:p>
    <w:p w14:paraId="72CD0DCD" w14:textId="77777777" w:rsidR="00964333" w:rsidRDefault="00964333" w:rsidP="00964333">
      <w:pPr>
        <w:pStyle w:val="Code-"/>
      </w:pPr>
      <w:r>
        <w:rPr>
          <w:lang w:val="fr-CH"/>
        </w:rPr>
        <w:t xml:space="preserve">    </w:t>
      </w:r>
      <w:r w:rsidR="001332BD" w:rsidRPr="00E45DCE">
        <w:rPr>
          <w:lang w:val="fr-CH"/>
        </w:rPr>
        <w:t xml:space="preserve">                       </w:t>
      </w:r>
      <w:r w:rsidR="001332BD" w:rsidRPr="00E45DCE">
        <w:rPr>
          <w:b/>
        </w:rPr>
        <w:t>thickness="3.0"</w:t>
      </w:r>
    </w:p>
    <w:p w14:paraId="2FE39210" w14:textId="77777777" w:rsidR="00964333" w:rsidRDefault="00964333" w:rsidP="00964333">
      <w:pPr>
        <w:pStyle w:val="Code-"/>
      </w:pPr>
      <w:r>
        <w:t xml:space="preserve">    </w:t>
      </w:r>
      <w:r w:rsidR="001332BD" w:rsidRPr="00E45DCE">
        <w:t xml:space="preserve">                       </w:t>
      </w:r>
      <w:r w:rsidR="001332BD" w:rsidRPr="00E45DCE">
        <w:rPr>
          <w:b/>
        </w:rPr>
        <w:t>penetration="0.8"</w:t>
      </w:r>
    </w:p>
    <w:p w14:paraId="0FD5C105" w14:textId="77777777" w:rsidR="00964333" w:rsidRDefault="00964333" w:rsidP="00964333">
      <w:pPr>
        <w:pStyle w:val="Code-"/>
      </w:pPr>
      <w:r>
        <w:t xml:space="preserve">    </w:t>
      </w:r>
      <w:r w:rsidR="001332BD" w:rsidRPr="00E45DCE">
        <w:t xml:space="preserve">                       </w:t>
      </w:r>
      <w:r w:rsidR="001332BD" w:rsidRPr="00E45DCE">
        <w:rPr>
          <w:b/>
        </w:rPr>
        <w:t>section="HY"</w:t>
      </w:r>
    </w:p>
    <w:p w14:paraId="4CF0DADD" w14:textId="77777777" w:rsidR="00964333" w:rsidRDefault="00964333" w:rsidP="00964333">
      <w:pPr>
        <w:pStyle w:val="Code-"/>
      </w:pPr>
      <w:r>
        <w:t xml:space="preserve">    </w:t>
      </w:r>
      <w:r w:rsidR="001332BD" w:rsidRPr="00E45DCE">
        <w:t xml:space="preserve">                       </w:t>
      </w:r>
      <w:r w:rsidR="001332BD" w:rsidRPr="00E45DCE">
        <w:rPr>
          <w:b/>
        </w:rPr>
        <w:t>angle="30"</w:t>
      </w:r>
    </w:p>
    <w:p w14:paraId="339CE782" w14:textId="77777777" w:rsidR="00964333" w:rsidRDefault="00964333" w:rsidP="00964333">
      <w:pPr>
        <w:pStyle w:val="Code-"/>
      </w:pPr>
      <w:r>
        <w:t xml:space="preserve">    </w:t>
      </w:r>
      <w:r w:rsidR="001332BD" w:rsidRPr="00E45DCE">
        <w:t xml:space="preserve">                       </w:t>
      </w:r>
      <w:r w:rsidR="001332BD" w:rsidRPr="00E45DCE">
        <w:rPr>
          <w:b/>
        </w:rPr>
        <w:t>reference="true"</w:t>
      </w:r>
    </w:p>
    <w:p w14:paraId="5F01FFAC" w14:textId="77777777" w:rsidR="00964333" w:rsidRDefault="00964333" w:rsidP="00964333">
      <w:pPr>
        <w:pStyle w:val="Code-"/>
      </w:pPr>
      <w:r>
        <w:t xml:space="preserve">    </w:t>
      </w:r>
      <w:r w:rsidR="001332BD" w:rsidRPr="00E45DCE">
        <w:t xml:space="preserve">                       </w:t>
      </w:r>
      <w:r w:rsidR="001332BD" w:rsidRPr="00E45DCE">
        <w:rPr>
          <w:b/>
        </w:rPr>
        <w:t>filler="yes"</w:t>
      </w:r>
    </w:p>
    <w:p w14:paraId="114F290C" w14:textId="77777777" w:rsidR="00964333" w:rsidRDefault="00964333" w:rsidP="00964333">
      <w:pPr>
        <w:pStyle w:val="Code-"/>
      </w:pPr>
      <w:r>
        <w:t xml:space="preserve">    </w:t>
      </w:r>
      <w:r w:rsidR="00445382" w:rsidRPr="00E45DCE">
        <w:t xml:space="preserve">                    </w:t>
      </w:r>
      <w:r w:rsidR="001332BD" w:rsidRPr="00E45DCE">
        <w:t xml:space="preserve">    </w:t>
      </w:r>
      <w:r w:rsidR="001332BD" w:rsidRPr="00E45DCE">
        <w:rPr>
          <w:b/>
        </w:rPr>
        <w:t>filler_material=" E7018-X"</w:t>
      </w:r>
    </w:p>
    <w:p w14:paraId="6437F6DB" w14:textId="77777777" w:rsidR="00964333" w:rsidRDefault="00964333" w:rsidP="00964333">
      <w:pPr>
        <w:pStyle w:val="Code-"/>
      </w:pPr>
      <w:r>
        <w:t xml:space="preserve">    </w:t>
      </w:r>
      <w:r w:rsidR="001332BD" w:rsidRPr="00E45DCE">
        <w:t xml:space="preserve">                       </w:t>
      </w:r>
      <w:r w:rsidR="001332BD" w:rsidRPr="00E45DCE">
        <w:rPr>
          <w:b/>
        </w:rPr>
        <w:t>shape="straight" /&gt;</w:t>
      </w:r>
    </w:p>
    <w:p w14:paraId="421196AF" w14:textId="77777777" w:rsidR="00964333" w:rsidRPr="00FA4993" w:rsidRDefault="00964333" w:rsidP="00964333">
      <w:pPr>
        <w:pStyle w:val="Code-"/>
        <w:rPr>
          <w:lang w:val="en-US"/>
        </w:rPr>
      </w:pPr>
      <w:r w:rsidRPr="00FA4993">
        <w:rPr>
          <w:lang w:val="en-US"/>
        </w:rPr>
        <w:t xml:space="preserve">    </w:t>
      </w:r>
      <w:r w:rsidR="001332BD" w:rsidRPr="00FA4993">
        <w:rPr>
          <w:lang w:val="en-US"/>
        </w:rPr>
        <w:t xml:space="preserve">        </w:t>
      </w:r>
      <w:r w:rsidR="001332BD" w:rsidRPr="00FA4993">
        <w:rPr>
          <w:b/>
          <w:lang w:val="en-US"/>
        </w:rPr>
        <w:t>&lt;weld_position u="0.4" x="-1" y="0" z="-1"</w:t>
      </w:r>
    </w:p>
    <w:p w14:paraId="344ADBA7" w14:textId="77777777" w:rsidR="00964333" w:rsidRDefault="00964333" w:rsidP="00964333">
      <w:pPr>
        <w:pStyle w:val="Code-"/>
      </w:pPr>
      <w:r w:rsidRPr="00FA4993">
        <w:rPr>
          <w:lang w:val="en-US"/>
        </w:rPr>
        <w:t xml:space="preserve">    </w:t>
      </w:r>
      <w:r w:rsidR="001332BD" w:rsidRPr="00FA4993">
        <w:rPr>
          <w:lang w:val="en-US"/>
        </w:rPr>
        <w:t xml:space="preserve">                       </w:t>
      </w:r>
      <w:r w:rsidR="001332BD" w:rsidRPr="00E45DCE">
        <w:rPr>
          <w:b/>
        </w:rPr>
        <w:t>thickness="4.0"</w:t>
      </w:r>
    </w:p>
    <w:p w14:paraId="439091A1" w14:textId="77777777" w:rsidR="00964333" w:rsidRDefault="00964333" w:rsidP="00964333">
      <w:pPr>
        <w:pStyle w:val="Code-"/>
      </w:pPr>
      <w:r>
        <w:t xml:space="preserve">    </w:t>
      </w:r>
      <w:r w:rsidR="001332BD" w:rsidRPr="00E45DCE">
        <w:t xml:space="preserve">                       </w:t>
      </w:r>
      <w:r w:rsidR="001332BD" w:rsidRPr="00E45DCE">
        <w:rPr>
          <w:b/>
        </w:rPr>
        <w:t>penetration="0.4"</w:t>
      </w:r>
    </w:p>
    <w:p w14:paraId="6A221138" w14:textId="77777777" w:rsidR="00964333" w:rsidRDefault="00964333" w:rsidP="00964333">
      <w:pPr>
        <w:pStyle w:val="Code-"/>
      </w:pPr>
      <w:r>
        <w:t xml:space="preserve">    </w:t>
      </w:r>
      <w:r w:rsidR="001332BD" w:rsidRPr="00E45DCE">
        <w:t xml:space="preserve">                       </w:t>
      </w:r>
      <w:r w:rsidR="001332BD" w:rsidRPr="00E45DCE">
        <w:rPr>
          <w:b/>
        </w:rPr>
        <w:t>section="HY"</w:t>
      </w:r>
    </w:p>
    <w:p w14:paraId="4EBFBB7A" w14:textId="77777777" w:rsidR="00964333" w:rsidRDefault="00964333" w:rsidP="00964333">
      <w:pPr>
        <w:pStyle w:val="Code-"/>
      </w:pPr>
      <w:r>
        <w:t xml:space="preserve">    </w:t>
      </w:r>
      <w:r w:rsidR="001332BD" w:rsidRPr="00E45DCE">
        <w:t xml:space="preserve">                       </w:t>
      </w:r>
      <w:r w:rsidR="001332BD" w:rsidRPr="00E45DCE">
        <w:rPr>
          <w:b/>
        </w:rPr>
        <w:t>angle="45"</w:t>
      </w:r>
    </w:p>
    <w:p w14:paraId="01657875" w14:textId="77777777" w:rsidR="00964333" w:rsidRDefault="00964333" w:rsidP="00964333">
      <w:pPr>
        <w:pStyle w:val="Code-"/>
      </w:pPr>
      <w:r>
        <w:t xml:space="preserve">    </w:t>
      </w:r>
      <w:r w:rsidR="001332BD" w:rsidRPr="00E45DCE">
        <w:t xml:space="preserve">                       </w:t>
      </w:r>
      <w:r w:rsidR="001332BD" w:rsidRPr="00E45DCE">
        <w:rPr>
          <w:b/>
        </w:rPr>
        <w:t>reference="true"</w:t>
      </w:r>
    </w:p>
    <w:p w14:paraId="2EF6B925" w14:textId="77777777" w:rsidR="00964333" w:rsidRDefault="00964333" w:rsidP="00964333">
      <w:pPr>
        <w:pStyle w:val="Code-"/>
      </w:pPr>
      <w:r>
        <w:t xml:space="preserve">    </w:t>
      </w:r>
      <w:r w:rsidR="001332BD" w:rsidRPr="00E45DCE">
        <w:t xml:space="preserve">                       </w:t>
      </w:r>
      <w:r w:rsidR="001332BD" w:rsidRPr="00E45DCE">
        <w:rPr>
          <w:b/>
        </w:rPr>
        <w:t>filler="yes"</w:t>
      </w:r>
    </w:p>
    <w:p w14:paraId="29918F41" w14:textId="77777777" w:rsidR="00964333" w:rsidRDefault="00964333" w:rsidP="00964333">
      <w:pPr>
        <w:pStyle w:val="Code-"/>
      </w:pPr>
      <w:r>
        <w:t xml:space="preserve">    </w:t>
      </w:r>
      <w:r w:rsidR="00445382" w:rsidRPr="00E45DCE">
        <w:t xml:space="preserve">                    </w:t>
      </w:r>
      <w:r w:rsidR="001332BD" w:rsidRPr="00E45DCE">
        <w:t xml:space="preserve">    </w:t>
      </w:r>
      <w:r w:rsidR="001332BD" w:rsidRPr="00E45DCE">
        <w:rPr>
          <w:b/>
        </w:rPr>
        <w:t>filler_material=" E7018-X"</w:t>
      </w:r>
    </w:p>
    <w:p w14:paraId="774A981A" w14:textId="77777777" w:rsidR="00964333" w:rsidRDefault="00964333" w:rsidP="00964333">
      <w:pPr>
        <w:pStyle w:val="Code-"/>
      </w:pPr>
      <w:r>
        <w:t xml:space="preserve">    </w:t>
      </w:r>
      <w:r w:rsidR="001332BD" w:rsidRPr="00E45DCE">
        <w:t xml:space="preserve">                       </w:t>
      </w:r>
      <w:r w:rsidR="001332BD" w:rsidRPr="00E45DCE">
        <w:rPr>
          <w:b/>
        </w:rPr>
        <w:t>shape="straight" /&gt;</w:t>
      </w:r>
    </w:p>
    <w:p w14:paraId="253687E5" w14:textId="77777777" w:rsidR="00964333" w:rsidRPr="00FA4993" w:rsidRDefault="00964333" w:rsidP="00964333">
      <w:pPr>
        <w:pStyle w:val="Code-"/>
        <w:rPr>
          <w:lang w:val="en-US"/>
        </w:rPr>
      </w:pPr>
      <w:r w:rsidRPr="00FA4993">
        <w:rPr>
          <w:lang w:val="en-US"/>
        </w:rPr>
        <w:t xml:space="preserve">    </w:t>
      </w:r>
      <w:r w:rsidR="001332BD" w:rsidRPr="00FA4993">
        <w:rPr>
          <w:lang w:val="en-US"/>
        </w:rPr>
        <w:t xml:space="preserve">        </w:t>
      </w:r>
      <w:r w:rsidR="001332BD" w:rsidRPr="00FA4993">
        <w:rPr>
          <w:b/>
          <w:lang w:val="en-US"/>
        </w:rPr>
        <w:t>&lt;weld_position u="0.6" x="-1" y="0" z="1"</w:t>
      </w:r>
    </w:p>
    <w:p w14:paraId="79E1612E" w14:textId="77777777" w:rsidR="00964333" w:rsidRDefault="00964333" w:rsidP="00964333">
      <w:pPr>
        <w:pStyle w:val="Code-"/>
      </w:pPr>
      <w:r w:rsidRPr="00FA4993">
        <w:rPr>
          <w:lang w:val="en-US"/>
        </w:rPr>
        <w:t xml:space="preserve">    </w:t>
      </w:r>
      <w:r w:rsidR="001332BD" w:rsidRPr="00FA4993">
        <w:rPr>
          <w:lang w:val="en-US"/>
        </w:rPr>
        <w:t xml:space="preserve">                       </w:t>
      </w:r>
      <w:r w:rsidR="001332BD" w:rsidRPr="00E45DCE">
        <w:rPr>
          <w:b/>
        </w:rPr>
        <w:t>thickness="5.0"</w:t>
      </w:r>
    </w:p>
    <w:p w14:paraId="6A28DA71" w14:textId="77777777" w:rsidR="00964333" w:rsidRDefault="00964333" w:rsidP="00964333">
      <w:pPr>
        <w:pStyle w:val="Code-"/>
      </w:pPr>
      <w:r>
        <w:t xml:space="preserve">    </w:t>
      </w:r>
      <w:r w:rsidR="001332BD" w:rsidRPr="00E45DCE">
        <w:t xml:space="preserve">                       </w:t>
      </w:r>
      <w:r w:rsidR="001332BD" w:rsidRPr="00E45DCE">
        <w:rPr>
          <w:b/>
        </w:rPr>
        <w:t>penetration="0.8"</w:t>
      </w:r>
    </w:p>
    <w:p w14:paraId="6EEA706E" w14:textId="77777777" w:rsidR="00964333" w:rsidRDefault="00964333" w:rsidP="00964333">
      <w:pPr>
        <w:pStyle w:val="Code-"/>
      </w:pPr>
      <w:r>
        <w:t xml:space="preserve">    </w:t>
      </w:r>
      <w:r w:rsidR="001332BD" w:rsidRPr="00E45DCE">
        <w:t xml:space="preserve">                       </w:t>
      </w:r>
      <w:r w:rsidR="001332BD" w:rsidRPr="00E45DCE">
        <w:rPr>
          <w:b/>
        </w:rPr>
        <w:t>section="HY"</w:t>
      </w:r>
    </w:p>
    <w:p w14:paraId="21CD6332" w14:textId="77777777" w:rsidR="00964333" w:rsidRDefault="00964333" w:rsidP="00964333">
      <w:pPr>
        <w:pStyle w:val="Code-"/>
      </w:pPr>
      <w:r>
        <w:t xml:space="preserve">    </w:t>
      </w:r>
      <w:r w:rsidR="001332BD" w:rsidRPr="00E45DCE">
        <w:t xml:space="preserve">                       </w:t>
      </w:r>
      <w:r w:rsidR="001332BD" w:rsidRPr="00E45DCE">
        <w:rPr>
          <w:b/>
        </w:rPr>
        <w:t>angle="50"</w:t>
      </w:r>
    </w:p>
    <w:p w14:paraId="32394AB1" w14:textId="77777777" w:rsidR="00964333" w:rsidRDefault="00964333" w:rsidP="00964333">
      <w:pPr>
        <w:pStyle w:val="Code-"/>
      </w:pPr>
      <w:r>
        <w:t xml:space="preserve">    </w:t>
      </w:r>
      <w:r w:rsidR="001332BD" w:rsidRPr="00E45DCE">
        <w:t xml:space="preserve">                       </w:t>
      </w:r>
      <w:r w:rsidR="001332BD" w:rsidRPr="00E45DCE">
        <w:rPr>
          <w:b/>
        </w:rPr>
        <w:t>reference="true"</w:t>
      </w:r>
    </w:p>
    <w:p w14:paraId="79E5391F" w14:textId="77777777" w:rsidR="00964333" w:rsidRDefault="00964333" w:rsidP="00964333">
      <w:pPr>
        <w:pStyle w:val="Code-"/>
      </w:pPr>
      <w:r>
        <w:t xml:space="preserve">    </w:t>
      </w:r>
      <w:r w:rsidR="001332BD" w:rsidRPr="00E45DCE">
        <w:t xml:space="preserve">                       </w:t>
      </w:r>
      <w:r w:rsidR="001332BD" w:rsidRPr="00E45DCE">
        <w:rPr>
          <w:b/>
        </w:rPr>
        <w:t>filler="yes"</w:t>
      </w:r>
    </w:p>
    <w:p w14:paraId="34364443" w14:textId="77777777" w:rsidR="00964333" w:rsidRDefault="00964333" w:rsidP="00964333">
      <w:pPr>
        <w:pStyle w:val="Code-"/>
      </w:pPr>
      <w:r>
        <w:t xml:space="preserve">    </w:t>
      </w:r>
      <w:r w:rsidR="00445382" w:rsidRPr="00E45DCE">
        <w:t xml:space="preserve">                    </w:t>
      </w:r>
      <w:r w:rsidR="001332BD" w:rsidRPr="00E45DCE">
        <w:t xml:space="preserve">    </w:t>
      </w:r>
      <w:r w:rsidR="001332BD" w:rsidRPr="00E45DCE">
        <w:rPr>
          <w:b/>
        </w:rPr>
        <w:t>filler_material=" E7018-X"</w:t>
      </w:r>
    </w:p>
    <w:p w14:paraId="30010AB3" w14:textId="77777777" w:rsidR="00964333" w:rsidRDefault="00964333" w:rsidP="00964333">
      <w:pPr>
        <w:pStyle w:val="Code-"/>
      </w:pPr>
      <w:r>
        <w:t xml:space="preserve">    </w:t>
      </w:r>
      <w:r w:rsidR="001332BD" w:rsidRPr="00E45DCE">
        <w:t xml:space="preserve">                       </w:t>
      </w:r>
      <w:r w:rsidR="001332BD" w:rsidRPr="00E45DCE">
        <w:rPr>
          <w:b/>
        </w:rPr>
        <w:t>shape="straight" /&gt;</w:t>
      </w:r>
    </w:p>
    <w:p w14:paraId="0717D4BA" w14:textId="77777777" w:rsidR="00964333" w:rsidRPr="00FA4993" w:rsidRDefault="00964333" w:rsidP="00964333">
      <w:pPr>
        <w:pStyle w:val="Code-"/>
        <w:rPr>
          <w:lang w:val="en-US"/>
        </w:rPr>
      </w:pPr>
      <w:r w:rsidRPr="00FA4993">
        <w:rPr>
          <w:lang w:val="en-US"/>
        </w:rPr>
        <w:t xml:space="preserve">    </w:t>
      </w:r>
      <w:r w:rsidR="001332BD" w:rsidRPr="00FA4993">
        <w:rPr>
          <w:lang w:val="en-US"/>
        </w:rPr>
        <w:t xml:space="preserve">        </w:t>
      </w:r>
      <w:r w:rsidR="001332BD" w:rsidRPr="00FA4993">
        <w:rPr>
          <w:b/>
          <w:lang w:val="en-US"/>
        </w:rPr>
        <w:t>&lt;weld_position u="0.8" x="1" y="0" z="-1"</w:t>
      </w:r>
    </w:p>
    <w:p w14:paraId="3797F7FC" w14:textId="77777777" w:rsidR="00964333" w:rsidRDefault="00964333" w:rsidP="00964333">
      <w:pPr>
        <w:pStyle w:val="Code-"/>
      </w:pPr>
      <w:r w:rsidRPr="00FA4993">
        <w:rPr>
          <w:lang w:val="en-US"/>
        </w:rPr>
        <w:t xml:space="preserve">    </w:t>
      </w:r>
      <w:r w:rsidR="001332BD" w:rsidRPr="00FA4993">
        <w:rPr>
          <w:lang w:val="en-US"/>
        </w:rPr>
        <w:t xml:space="preserve">                       </w:t>
      </w:r>
      <w:r w:rsidR="001332BD" w:rsidRPr="00E45DCE">
        <w:rPr>
          <w:b/>
        </w:rPr>
        <w:t>thickness="6.0"</w:t>
      </w:r>
    </w:p>
    <w:p w14:paraId="626FBDFD" w14:textId="77777777" w:rsidR="00964333" w:rsidRDefault="00964333" w:rsidP="00964333">
      <w:pPr>
        <w:pStyle w:val="Code-"/>
      </w:pPr>
      <w:r>
        <w:t xml:space="preserve">    </w:t>
      </w:r>
      <w:r w:rsidR="001332BD" w:rsidRPr="00E45DCE">
        <w:t xml:space="preserve">                       </w:t>
      </w:r>
      <w:r w:rsidR="001332BD" w:rsidRPr="00E45DCE">
        <w:rPr>
          <w:b/>
        </w:rPr>
        <w:t>penetration="0.4"</w:t>
      </w:r>
    </w:p>
    <w:p w14:paraId="2EAAA88C" w14:textId="77777777" w:rsidR="00964333" w:rsidRDefault="00964333" w:rsidP="00964333">
      <w:pPr>
        <w:pStyle w:val="Code-"/>
      </w:pPr>
      <w:r>
        <w:t xml:space="preserve">    </w:t>
      </w:r>
      <w:r w:rsidR="001332BD" w:rsidRPr="00E45DCE">
        <w:t xml:space="preserve">                       </w:t>
      </w:r>
      <w:r w:rsidR="001332BD" w:rsidRPr="00E45DCE">
        <w:rPr>
          <w:b/>
        </w:rPr>
        <w:t>section="HY"</w:t>
      </w:r>
    </w:p>
    <w:p w14:paraId="24789BE5" w14:textId="77777777" w:rsidR="00964333" w:rsidRDefault="00964333" w:rsidP="00964333">
      <w:pPr>
        <w:pStyle w:val="Code-"/>
      </w:pPr>
      <w:r>
        <w:t xml:space="preserve">    </w:t>
      </w:r>
      <w:r w:rsidR="001332BD" w:rsidRPr="00E45DCE">
        <w:t xml:space="preserve">                       </w:t>
      </w:r>
      <w:r w:rsidR="001332BD" w:rsidRPr="00E45DCE">
        <w:rPr>
          <w:b/>
        </w:rPr>
        <w:t>angle="75"</w:t>
      </w:r>
    </w:p>
    <w:p w14:paraId="72A2D584" w14:textId="77777777" w:rsidR="00964333" w:rsidRDefault="00964333" w:rsidP="00964333">
      <w:pPr>
        <w:pStyle w:val="Code-"/>
      </w:pPr>
      <w:r>
        <w:t xml:space="preserve">    </w:t>
      </w:r>
      <w:r w:rsidR="001332BD" w:rsidRPr="00E45DCE">
        <w:t xml:space="preserve">                       </w:t>
      </w:r>
      <w:r w:rsidR="001332BD" w:rsidRPr="00E45DCE">
        <w:rPr>
          <w:b/>
        </w:rPr>
        <w:t>reference="true"</w:t>
      </w:r>
    </w:p>
    <w:p w14:paraId="518A722E" w14:textId="77777777" w:rsidR="00964333" w:rsidRDefault="00964333" w:rsidP="00964333">
      <w:pPr>
        <w:pStyle w:val="Code-"/>
      </w:pPr>
      <w:r>
        <w:t xml:space="preserve">    </w:t>
      </w:r>
      <w:r w:rsidR="001332BD" w:rsidRPr="00E45DCE">
        <w:t xml:space="preserve">                       </w:t>
      </w:r>
      <w:r w:rsidR="001332BD" w:rsidRPr="00E45DCE">
        <w:rPr>
          <w:b/>
        </w:rPr>
        <w:t>filler="yes"</w:t>
      </w:r>
    </w:p>
    <w:p w14:paraId="5AE04964" w14:textId="77777777" w:rsidR="00964333" w:rsidRDefault="00964333" w:rsidP="00964333">
      <w:pPr>
        <w:pStyle w:val="Code-"/>
      </w:pPr>
      <w:r>
        <w:t xml:space="preserve">    </w:t>
      </w:r>
      <w:r w:rsidR="00445382" w:rsidRPr="00E45DCE">
        <w:t xml:space="preserve">                    </w:t>
      </w:r>
      <w:r w:rsidR="001332BD" w:rsidRPr="00E45DCE">
        <w:t xml:space="preserve">    </w:t>
      </w:r>
      <w:r w:rsidR="001332BD" w:rsidRPr="00E45DCE">
        <w:rPr>
          <w:b/>
        </w:rPr>
        <w:t>filler_material=" E7018-X"</w:t>
      </w:r>
    </w:p>
    <w:p w14:paraId="7AFA8BA7" w14:textId="77777777" w:rsidR="00964333" w:rsidRDefault="00964333" w:rsidP="00964333">
      <w:pPr>
        <w:pStyle w:val="Code-"/>
      </w:pPr>
      <w:r>
        <w:t xml:space="preserve">    </w:t>
      </w:r>
      <w:r w:rsidR="001332BD" w:rsidRPr="00E45DCE">
        <w:t xml:space="preserve">                       </w:t>
      </w:r>
      <w:r w:rsidR="001332BD" w:rsidRPr="00E45DCE">
        <w:rPr>
          <w:b/>
        </w:rPr>
        <w:t>shape="straight" /&gt;</w:t>
      </w:r>
    </w:p>
    <w:p w14:paraId="072371BA" w14:textId="77777777" w:rsidR="00964333" w:rsidRDefault="00964333" w:rsidP="00964333">
      <w:pPr>
        <w:pStyle w:val="Code-"/>
      </w:pPr>
      <w:r>
        <w:t xml:space="preserve">    </w:t>
      </w:r>
      <w:r w:rsidR="001332BD" w:rsidRPr="00E45DCE">
        <w:t xml:space="preserve">        &lt;sheet_parameter ... /&gt;</w:t>
      </w:r>
    </w:p>
    <w:p w14:paraId="33800A3B" w14:textId="77777777" w:rsidR="00964333" w:rsidRDefault="00964333" w:rsidP="00964333">
      <w:pPr>
        <w:pStyle w:val="Code-"/>
      </w:pPr>
      <w:r>
        <w:t xml:space="preserve">    </w:t>
      </w:r>
      <w:r w:rsidR="001332BD" w:rsidRPr="00E45DCE">
        <w:t xml:space="preserve">        &lt;sheet_parameter ... /&gt;</w:t>
      </w:r>
    </w:p>
    <w:p w14:paraId="33D8CEE9" w14:textId="77777777" w:rsidR="00964333" w:rsidRDefault="00964333" w:rsidP="00964333">
      <w:pPr>
        <w:pStyle w:val="Code-"/>
      </w:pPr>
      <w:r>
        <w:t xml:space="preserve">    </w:t>
      </w:r>
      <w:r w:rsidR="001332BD" w:rsidRPr="00E45DCE">
        <w:t xml:space="preserve">    &lt;/cruciform_joint&gt;</w:t>
      </w:r>
    </w:p>
    <w:p w14:paraId="71064E45" w14:textId="1F867E2A" w:rsidR="001332BD" w:rsidRPr="00E45DCE" w:rsidRDefault="00964333" w:rsidP="00964333">
      <w:pPr>
        <w:pStyle w:val="Code-"/>
      </w:pPr>
      <w:r>
        <w:t xml:space="preserve">    </w:t>
      </w:r>
      <w:r w:rsidR="001332BD" w:rsidRPr="00E45DCE">
        <w:t>&lt;/seamweld&gt;</w:t>
      </w:r>
    </w:p>
    <w:p w14:paraId="19F59BE3" w14:textId="723A955F" w:rsidR="001332BD" w:rsidRPr="00E45DCE" w:rsidRDefault="00445382" w:rsidP="00E45DCE">
      <w:pPr>
        <w:pStyle w:val="Code-"/>
      </w:pPr>
      <w:r w:rsidRPr="00E45DCE">
        <w:t> </w:t>
      </w:r>
    </w:p>
    <w:p w14:paraId="7E6A1FD0"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434" w:name="GenericSeamWeldWeld"/>
      <w:bookmarkStart w:id="7435" w:name="_Toc3557060"/>
      <w:bookmarkStart w:id="7436" w:name="_Toc34747310"/>
      <w:bookmarkStart w:id="7437" w:name="_Toc77102129"/>
      <w:bookmarkStart w:id="7438" w:name="_Toc338938919"/>
      <w:bookmarkStart w:id="7439" w:name="_Toc338939255"/>
      <w:bookmarkEnd w:id="7390"/>
      <w:bookmarkEnd w:id="7391"/>
      <w:bookmarkEnd w:id="7392"/>
      <w:bookmarkEnd w:id="7393"/>
      <w:bookmarkEnd w:id="7434"/>
      <w:r w:rsidRPr="00E956F7">
        <w:rPr>
          <w:rFonts w:eastAsia="Times New Roman"/>
          <w:szCs w:val="24"/>
        </w:rPr>
        <w:t>Element "sheet_parameter</w:t>
      </w:r>
      <w:bookmarkEnd w:id="7435"/>
      <w:r w:rsidRPr="00E956F7">
        <w:rPr>
          <w:rFonts w:eastAsia="Times New Roman"/>
          <w:szCs w:val="24"/>
        </w:rPr>
        <w:t>"</w:t>
      </w:r>
      <w:bookmarkEnd w:id="7436"/>
      <w:bookmarkEnd w:id="7437"/>
    </w:p>
    <w:p w14:paraId="4B3CB9FD" w14:textId="77777777" w:rsidR="00FC68DB" w:rsidRDefault="001332BD" w:rsidP="00B202D2">
      <w:pPr>
        <w:keepNext/>
        <w:keepLines/>
        <w:rPr>
          <w:del w:id="7440" w:author="LUEJE Claudia" w:date="2023-06-26T17:59:00Z"/>
        </w:rPr>
      </w:pPr>
      <w:r w:rsidRPr="00E956F7">
        <w:rPr>
          <w:szCs w:val="24"/>
        </w:rPr>
        <w:t xml:space="preserve">For the element </w:t>
      </w:r>
      <w:r w:rsidRPr="00D66FA4">
        <w:rPr>
          <w:rStyle w:val="ISOCode"/>
        </w:rPr>
        <w:t>&lt;sheet_parameter/&gt;</w:t>
      </w:r>
      <w:r w:rsidRPr="00E956F7">
        <w:rPr>
          <w:szCs w:val="24"/>
        </w:rPr>
        <w:t xml:space="preserve">, the following attributes can be specified for the </w:t>
      </w:r>
      <w:r w:rsidR="00C43C5F">
        <w:rPr>
          <w:szCs w:val="24"/>
        </w:rPr>
        <w:t>c</w:t>
      </w:r>
      <w:r w:rsidRPr="00E956F7">
        <w:rPr>
          <w:szCs w:val="24"/>
        </w:rPr>
        <w:t>ruciform </w:t>
      </w:r>
      <w:r w:rsidR="00C43C5F">
        <w:rPr>
          <w:szCs w:val="24"/>
        </w:rPr>
        <w:t>j</w:t>
      </w:r>
      <w:r w:rsidRPr="00E956F7">
        <w:rPr>
          <w:szCs w:val="24"/>
        </w:rPr>
        <w:t>oint</w:t>
      </w:r>
      <w:del w:id="7441" w:author="LUEJE Claudia" w:date="2023-06-26T17:59:00Z">
        <w:r w:rsidR="00FC68DB" w:rsidRPr="001668D7">
          <w:delText>:</w:delText>
        </w:r>
      </w:del>
    </w:p>
    <w:p w14:paraId="48537249" w14:textId="73B7F18E" w:rsidR="001332BD" w:rsidRPr="00E956F7" w:rsidRDefault="00C43C5F">
      <w:pPr>
        <w:pStyle w:val="BodyText"/>
        <w:autoSpaceDE w:val="0"/>
        <w:autoSpaceDN w:val="0"/>
        <w:adjustRightInd w:val="0"/>
        <w:rPr>
          <w:ins w:id="7442" w:author="LUEJE Claudia" w:date="2023-06-26T17:59:00Z"/>
          <w:szCs w:val="24"/>
        </w:rPr>
      </w:pPr>
      <w:ins w:id="7443" w:author="LUEJE Claudia" w:date="2023-06-26T17:59:00Z">
        <w:r>
          <w:rPr>
            <w:szCs w:val="24"/>
          </w:rPr>
          <w:t xml:space="preserve"> as shown in </w:t>
        </w:r>
      </w:ins>
      <w:bookmarkStart w:id="7444" w:name="_Toc110532472"/>
      <w:r w:rsidRPr="00C43C5F">
        <w:rPr>
          <w:rStyle w:val="citetbl"/>
        </w:rPr>
        <w:t xml:space="preserve">Table </w:t>
      </w:r>
      <w:del w:id="7445"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124</w:delText>
        </w:r>
        <w:r w:rsidR="00890926" w:rsidRPr="005C2D94">
          <w:fldChar w:fldCharType="end"/>
        </w:r>
      </w:del>
      <w:ins w:id="7446" w:author="LUEJE Claudia" w:date="2023-06-26T17:59:00Z">
        <w:r w:rsidRPr="00C43C5F">
          <w:rPr>
            <w:rStyle w:val="citetbl"/>
          </w:rPr>
          <w:t>124</w:t>
        </w:r>
        <w:r w:rsidR="001332BD" w:rsidRPr="00E956F7">
          <w:rPr>
            <w:szCs w:val="24"/>
          </w:rPr>
          <w:t>:</w:t>
        </w:r>
      </w:ins>
    </w:p>
    <w:p w14:paraId="445440F2" w14:textId="60BDC582" w:rsidR="001332BD" w:rsidRPr="00E956F7" w:rsidRDefault="006F39DE">
      <w:pPr>
        <w:pStyle w:val="Tabletitle"/>
        <w:autoSpaceDE w:val="0"/>
        <w:autoSpaceDN w:val="0"/>
        <w:adjustRightInd w:val="0"/>
        <w:outlineLvl w:val="0"/>
        <w:rPr>
          <w:szCs w:val="24"/>
        </w:rPr>
      </w:pPr>
      <w:ins w:id="7447" w:author="LUEJE Claudia" w:date="2023-06-26T17:59:00Z">
        <w:r w:rsidRPr="00E956F7">
          <w:rPr>
            <w:szCs w:val="24"/>
          </w:rPr>
          <w:t>Table </w:t>
        </w:r>
        <w:r w:rsidR="001332BD" w:rsidRPr="00E956F7">
          <w:rPr>
            <w:szCs w:val="24"/>
          </w:rPr>
          <w:t>124</w:t>
        </w:r>
      </w:ins>
      <w:r w:rsidR="008F59B9" w:rsidRPr="00E956F7">
        <w:rPr>
          <w:szCs w:val="24"/>
        </w:rPr>
        <w:t xml:space="preserve"> </w:t>
      </w:r>
      <w:r w:rsidR="001332BD" w:rsidRPr="00E956F7">
        <w:rPr>
          <w:szCs w:val="24"/>
        </w:rPr>
        <w:t xml:space="preserve">— Attributes of element </w:t>
      </w:r>
      <w:r w:rsidR="001332BD" w:rsidRPr="00D66FA4">
        <w:rPr>
          <w:rStyle w:val="ISOCode"/>
        </w:rPr>
        <w:t>&lt;sheet_parameter/&gt;</w:t>
      </w:r>
      <w:r w:rsidR="001332BD" w:rsidRPr="00E956F7">
        <w:rPr>
          <w:szCs w:val="24"/>
        </w:rPr>
        <w:t xml:space="preserve"> for </w:t>
      </w:r>
      <w:r w:rsidR="002611F7">
        <w:rPr>
          <w:szCs w:val="24"/>
        </w:rPr>
        <w:t>c</w:t>
      </w:r>
      <w:r w:rsidR="001332BD" w:rsidRPr="00E956F7">
        <w:rPr>
          <w:szCs w:val="24"/>
        </w:rPr>
        <w:t>ruciform </w:t>
      </w:r>
      <w:r w:rsidR="002611F7">
        <w:rPr>
          <w:szCs w:val="24"/>
        </w:rPr>
        <w:t>j</w:t>
      </w:r>
      <w:r w:rsidR="001332BD" w:rsidRPr="00E956F7">
        <w:rPr>
          <w:szCs w:val="24"/>
        </w:rPr>
        <w:t>oint</w:t>
      </w:r>
      <w:bookmarkEnd w:id="7444"/>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4"/>
        <w:gridCol w:w="1418"/>
        <w:gridCol w:w="1109"/>
        <w:gridCol w:w="4430"/>
      </w:tblGrid>
      <w:tr w:rsidR="001332BD" w:rsidRPr="00B62EE5" w14:paraId="0F4D4F76" w14:textId="77777777" w:rsidTr="009E00ED">
        <w:trPr>
          <w:jc w:val="center"/>
        </w:trPr>
        <w:tc>
          <w:tcPr>
            <w:tcW w:w="1574" w:type="dxa"/>
            <w:tcBorders>
              <w:top w:val="single" w:sz="12" w:space="0" w:color="auto"/>
              <w:bottom w:val="single" w:sz="12" w:space="0" w:color="auto"/>
            </w:tcBorders>
            <w:shd w:val="clear" w:color="auto" w:fill="F3F3F3"/>
            <w:vAlign w:val="bottom"/>
          </w:tcPr>
          <w:p w14:paraId="617312BD" w14:textId="6B73F6C9" w:rsidR="001332BD" w:rsidRPr="00B62EE5" w:rsidRDefault="001332BD" w:rsidP="008F59B9">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vAlign w:val="bottom"/>
          </w:tcPr>
          <w:p w14:paraId="16A2C38A" w14:textId="6BEE1DFB" w:rsidR="001332BD" w:rsidRPr="00B62EE5" w:rsidRDefault="001332BD" w:rsidP="008F59B9">
            <w:pPr>
              <w:pStyle w:val="Tableheader"/>
              <w:autoSpaceDE w:val="0"/>
              <w:autoSpaceDN w:val="0"/>
              <w:adjustRightInd w:val="0"/>
              <w:rPr>
                <w:b/>
              </w:rPr>
            </w:pPr>
            <w:r w:rsidRPr="00B62EE5">
              <w:rPr>
                <w:b/>
                <w:szCs w:val="24"/>
              </w:rPr>
              <w:t>Type</w:t>
            </w:r>
          </w:p>
        </w:tc>
        <w:tc>
          <w:tcPr>
            <w:tcW w:w="1109" w:type="dxa"/>
            <w:tcBorders>
              <w:top w:val="single" w:sz="12" w:space="0" w:color="auto"/>
              <w:bottom w:val="single" w:sz="12" w:space="0" w:color="auto"/>
            </w:tcBorders>
            <w:shd w:val="clear" w:color="auto" w:fill="F3F3F3"/>
            <w:vAlign w:val="bottom"/>
          </w:tcPr>
          <w:p w14:paraId="7D3447AA" w14:textId="34B162DA" w:rsidR="001332BD" w:rsidRPr="00B62EE5" w:rsidRDefault="001332BD" w:rsidP="008F59B9">
            <w:pPr>
              <w:pStyle w:val="Tableheader"/>
              <w:autoSpaceDE w:val="0"/>
              <w:autoSpaceDN w:val="0"/>
              <w:adjustRightInd w:val="0"/>
              <w:rPr>
                <w:b/>
              </w:rPr>
            </w:pPr>
            <w:r w:rsidRPr="00B62EE5">
              <w:rPr>
                <w:b/>
                <w:szCs w:val="24"/>
              </w:rPr>
              <w:t>Use</w:t>
            </w:r>
          </w:p>
        </w:tc>
        <w:tc>
          <w:tcPr>
            <w:tcW w:w="4430" w:type="dxa"/>
            <w:tcBorders>
              <w:top w:val="single" w:sz="12" w:space="0" w:color="auto"/>
              <w:bottom w:val="single" w:sz="12" w:space="0" w:color="auto"/>
            </w:tcBorders>
            <w:shd w:val="clear" w:color="auto" w:fill="F3F3F3"/>
            <w:vAlign w:val="bottom"/>
          </w:tcPr>
          <w:p w14:paraId="59AE5059" w14:textId="15D8660F" w:rsidR="001332BD" w:rsidRPr="00B62EE5" w:rsidRDefault="001332BD" w:rsidP="008F59B9">
            <w:pPr>
              <w:pStyle w:val="Tableheader"/>
              <w:autoSpaceDE w:val="0"/>
              <w:autoSpaceDN w:val="0"/>
              <w:adjustRightInd w:val="0"/>
              <w:rPr>
                <w:b/>
              </w:rPr>
            </w:pPr>
            <w:r w:rsidRPr="00B62EE5">
              <w:rPr>
                <w:b/>
                <w:szCs w:val="24"/>
              </w:rPr>
              <w:t>Constraint / Remarks</w:t>
            </w:r>
          </w:p>
        </w:tc>
      </w:tr>
      <w:tr w:rsidR="001332BD" w:rsidRPr="00E956F7" w14:paraId="3E65FEA7" w14:textId="77777777" w:rsidTr="009E00ED">
        <w:trPr>
          <w:jc w:val="center"/>
        </w:trPr>
        <w:tc>
          <w:tcPr>
            <w:tcW w:w="1574" w:type="dxa"/>
            <w:tcBorders>
              <w:top w:val="single" w:sz="12" w:space="0" w:color="auto"/>
            </w:tcBorders>
          </w:tcPr>
          <w:p w14:paraId="23EE0F47" w14:textId="5AD67473" w:rsidR="001332BD" w:rsidRPr="00E956F7" w:rsidRDefault="001332BD" w:rsidP="008F59B9">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tcPr>
          <w:p w14:paraId="7ECCCD1D" w14:textId="7C455235" w:rsidR="001332BD" w:rsidRPr="00E956F7" w:rsidRDefault="001332BD" w:rsidP="008F59B9">
            <w:pPr>
              <w:pStyle w:val="Tablebody"/>
              <w:autoSpaceDE w:val="0"/>
              <w:autoSpaceDN w:val="0"/>
              <w:adjustRightInd w:val="0"/>
            </w:pPr>
            <w:r w:rsidRPr="00E956F7">
              <w:rPr>
                <w:szCs w:val="24"/>
              </w:rPr>
              <w:t>Integer</w:t>
            </w:r>
          </w:p>
        </w:tc>
        <w:tc>
          <w:tcPr>
            <w:tcW w:w="1109" w:type="dxa"/>
            <w:tcBorders>
              <w:top w:val="single" w:sz="12" w:space="0" w:color="auto"/>
            </w:tcBorders>
          </w:tcPr>
          <w:p w14:paraId="11E5C5D4" w14:textId="03BB6AA7" w:rsidR="001332BD" w:rsidRPr="00E956F7" w:rsidRDefault="001332BD" w:rsidP="008F59B9">
            <w:pPr>
              <w:pStyle w:val="Tablebody"/>
              <w:autoSpaceDE w:val="0"/>
              <w:autoSpaceDN w:val="0"/>
              <w:adjustRightInd w:val="0"/>
            </w:pPr>
            <w:r w:rsidRPr="00E956F7">
              <w:rPr>
                <w:szCs w:val="24"/>
              </w:rPr>
              <w:t>Required</w:t>
            </w:r>
          </w:p>
        </w:tc>
        <w:tc>
          <w:tcPr>
            <w:tcW w:w="4430" w:type="dxa"/>
            <w:tcBorders>
              <w:top w:val="single" w:sz="12" w:space="0" w:color="auto"/>
            </w:tcBorders>
          </w:tcPr>
          <w:p w14:paraId="36E305E5" w14:textId="72BABBD6" w:rsidR="001332BD" w:rsidRPr="00E956F7" w:rsidRDefault="001332BD" w:rsidP="008F59B9">
            <w:pPr>
              <w:pStyle w:val="Tablebody"/>
              <w:autoSpaceDE w:val="0"/>
              <w:autoSpaceDN w:val="0"/>
              <w:adjustRightInd w:val="0"/>
            </w:pPr>
            <w:r w:rsidRPr="00E956F7">
              <w:rPr>
                <w:szCs w:val="24"/>
              </w:rPr>
              <w:t xml:space="preserve">It shall be referenced to </w:t>
            </w:r>
            <w:r w:rsidRPr="00D66FA4">
              <w:rPr>
                <w:rStyle w:val="ISOCode"/>
              </w:rPr>
              <w:t>&lt;part</w:t>
            </w:r>
            <w:del w:id="7448" w:author="LUEJE Claudia" w:date="2023-06-26T17:59:00Z">
              <w:r w:rsidR="00FC68DB" w:rsidRPr="00F54804">
                <w:rPr>
                  <w:rFonts w:ascii="Courier New" w:hAnsi="Courier New" w:cs="Courier New"/>
                  <w:b/>
                  <w:i/>
                  <w:sz w:val="18"/>
                  <w:szCs w:val="20"/>
                </w:rPr>
                <w:delText>&gt;</w:delText>
              </w:r>
            </w:del>
            <w:ins w:id="7449" w:author="LUEJE Claudia" w:date="2023-06-26T17:59:00Z">
              <w:r w:rsidRPr="00D66FA4">
                <w:rPr>
                  <w:rStyle w:val="ISOCode"/>
                </w:rPr>
                <w:t>/&gt;</w:t>
              </w:r>
            </w:ins>
            <w:r w:rsidRPr="00E956F7">
              <w:rPr>
                <w:szCs w:val="24"/>
              </w:rPr>
              <w:t xml:space="preserve"> index attribute</w:t>
            </w:r>
          </w:p>
        </w:tc>
      </w:tr>
      <w:tr w:rsidR="001332BD" w:rsidRPr="00E956F7" w14:paraId="42474E23" w14:textId="77777777" w:rsidTr="009E00ED">
        <w:trPr>
          <w:jc w:val="center"/>
        </w:trPr>
        <w:tc>
          <w:tcPr>
            <w:tcW w:w="1574" w:type="dxa"/>
            <w:vAlign w:val="bottom"/>
          </w:tcPr>
          <w:p w14:paraId="69E72C0D" w14:textId="7D7E948F" w:rsidR="001332BD" w:rsidRPr="00E956F7" w:rsidRDefault="001332BD" w:rsidP="008F59B9">
            <w:pPr>
              <w:pStyle w:val="Tablebody"/>
              <w:autoSpaceDE w:val="0"/>
              <w:autoSpaceDN w:val="0"/>
              <w:adjustRightInd w:val="0"/>
            </w:pPr>
            <w:r w:rsidRPr="00E956F7">
              <w:rPr>
                <w:szCs w:val="24"/>
              </w:rPr>
              <w:t>gap</w:t>
            </w:r>
          </w:p>
        </w:tc>
        <w:tc>
          <w:tcPr>
            <w:tcW w:w="1418" w:type="dxa"/>
            <w:vAlign w:val="bottom"/>
          </w:tcPr>
          <w:p w14:paraId="6491D154" w14:textId="6C562C08" w:rsidR="001332BD" w:rsidRPr="00E956F7" w:rsidRDefault="001332BD" w:rsidP="008F59B9">
            <w:pPr>
              <w:pStyle w:val="Tablebody"/>
              <w:autoSpaceDE w:val="0"/>
              <w:autoSpaceDN w:val="0"/>
              <w:adjustRightInd w:val="0"/>
            </w:pPr>
            <w:r w:rsidRPr="00E956F7">
              <w:rPr>
                <w:szCs w:val="24"/>
              </w:rPr>
              <w:t>Floating point</w:t>
            </w:r>
          </w:p>
        </w:tc>
        <w:tc>
          <w:tcPr>
            <w:tcW w:w="1109" w:type="dxa"/>
            <w:vAlign w:val="bottom"/>
          </w:tcPr>
          <w:p w14:paraId="49185EDA" w14:textId="57BE60BE" w:rsidR="001332BD" w:rsidRPr="00E956F7" w:rsidRDefault="001332BD" w:rsidP="008F59B9">
            <w:pPr>
              <w:pStyle w:val="Tablebody"/>
              <w:autoSpaceDE w:val="0"/>
              <w:autoSpaceDN w:val="0"/>
              <w:adjustRightInd w:val="0"/>
            </w:pPr>
            <w:r w:rsidRPr="00E956F7">
              <w:rPr>
                <w:szCs w:val="24"/>
              </w:rPr>
              <w:t>Optional</w:t>
            </w:r>
          </w:p>
        </w:tc>
        <w:tc>
          <w:tcPr>
            <w:tcW w:w="4430" w:type="dxa"/>
            <w:vAlign w:val="bottom"/>
          </w:tcPr>
          <w:p w14:paraId="46FBBB25" w14:textId="0006F150" w:rsidR="001332BD" w:rsidRPr="00E956F7" w:rsidRDefault="001332BD" w:rsidP="008F59B9">
            <w:pPr>
              <w:pStyle w:val="Tablebody"/>
              <w:autoSpaceDE w:val="0"/>
              <w:autoSpaceDN w:val="0"/>
              <w:adjustRightInd w:val="0"/>
            </w:pPr>
            <w:r w:rsidRPr="00E956F7">
              <w:rPr>
                <w:szCs w:val="24"/>
              </w:rPr>
              <w:t>Default value is 0</w:t>
            </w:r>
          </w:p>
        </w:tc>
      </w:tr>
      <w:tr w:rsidR="001332BD" w:rsidRPr="00E956F7" w14:paraId="7B787BB7" w14:textId="77777777" w:rsidTr="009E00ED">
        <w:trPr>
          <w:jc w:val="center"/>
        </w:trPr>
        <w:tc>
          <w:tcPr>
            <w:tcW w:w="1574" w:type="dxa"/>
            <w:vAlign w:val="bottom"/>
          </w:tcPr>
          <w:p w14:paraId="448D6A6F" w14:textId="78FCAE3A" w:rsidR="001332BD" w:rsidRPr="00E956F7" w:rsidRDefault="001332BD" w:rsidP="008F59B9">
            <w:pPr>
              <w:pStyle w:val="Tablebody"/>
              <w:autoSpaceDE w:val="0"/>
              <w:autoSpaceDN w:val="0"/>
              <w:adjustRightInd w:val="0"/>
            </w:pPr>
            <w:r w:rsidRPr="00E956F7">
              <w:rPr>
                <w:szCs w:val="24"/>
              </w:rPr>
              <w:t>sheet_thickness</w:t>
            </w:r>
          </w:p>
        </w:tc>
        <w:tc>
          <w:tcPr>
            <w:tcW w:w="1418" w:type="dxa"/>
            <w:vAlign w:val="bottom"/>
          </w:tcPr>
          <w:p w14:paraId="0038F660" w14:textId="46867518" w:rsidR="001332BD" w:rsidRPr="00E956F7" w:rsidRDefault="001332BD" w:rsidP="008F59B9">
            <w:pPr>
              <w:pStyle w:val="Tablebody"/>
              <w:autoSpaceDE w:val="0"/>
              <w:autoSpaceDN w:val="0"/>
              <w:adjustRightInd w:val="0"/>
            </w:pPr>
            <w:r w:rsidRPr="00E956F7">
              <w:rPr>
                <w:szCs w:val="24"/>
              </w:rPr>
              <w:t>Floating point</w:t>
            </w:r>
          </w:p>
        </w:tc>
        <w:tc>
          <w:tcPr>
            <w:tcW w:w="1109" w:type="dxa"/>
            <w:vAlign w:val="bottom"/>
          </w:tcPr>
          <w:p w14:paraId="24507062" w14:textId="41638738" w:rsidR="001332BD" w:rsidRPr="00E956F7" w:rsidRDefault="001332BD" w:rsidP="008F59B9">
            <w:pPr>
              <w:pStyle w:val="Tablebody"/>
              <w:autoSpaceDE w:val="0"/>
              <w:autoSpaceDN w:val="0"/>
              <w:adjustRightInd w:val="0"/>
            </w:pPr>
            <w:r w:rsidRPr="00E956F7">
              <w:rPr>
                <w:szCs w:val="24"/>
              </w:rPr>
              <w:t>Optional</w:t>
            </w:r>
          </w:p>
        </w:tc>
        <w:tc>
          <w:tcPr>
            <w:tcW w:w="4430" w:type="dxa"/>
            <w:vAlign w:val="bottom"/>
          </w:tcPr>
          <w:p w14:paraId="3CF41939" w14:textId="71F85D71" w:rsidR="001332BD" w:rsidRPr="00E956F7" w:rsidRDefault="001332BD" w:rsidP="008F59B9">
            <w:pPr>
              <w:pStyle w:val="Tablebody"/>
              <w:autoSpaceDE w:val="0"/>
              <w:autoSpaceDN w:val="0"/>
              <w:adjustRightInd w:val="0"/>
            </w:pPr>
            <w:r w:rsidRPr="00E956F7">
              <w:rPr>
                <w:szCs w:val="24"/>
              </w:rPr>
              <w:t>-</w:t>
            </w:r>
          </w:p>
        </w:tc>
      </w:tr>
      <w:tr w:rsidR="001332BD" w:rsidRPr="00E956F7" w14:paraId="0531302F" w14:textId="77777777" w:rsidTr="009E00ED">
        <w:trPr>
          <w:jc w:val="center"/>
        </w:trPr>
        <w:tc>
          <w:tcPr>
            <w:tcW w:w="1574" w:type="dxa"/>
            <w:vAlign w:val="bottom"/>
          </w:tcPr>
          <w:p w14:paraId="582F1DC8" w14:textId="40CECFE0" w:rsidR="001332BD" w:rsidRPr="00E956F7" w:rsidRDefault="001332BD" w:rsidP="008F59B9">
            <w:pPr>
              <w:pStyle w:val="Tablebody"/>
              <w:autoSpaceDE w:val="0"/>
              <w:autoSpaceDN w:val="0"/>
              <w:adjustRightInd w:val="0"/>
            </w:pPr>
            <w:r w:rsidRPr="00E956F7">
              <w:rPr>
                <w:szCs w:val="24"/>
              </w:rPr>
              <w:t>sheet_angle</w:t>
            </w:r>
          </w:p>
        </w:tc>
        <w:tc>
          <w:tcPr>
            <w:tcW w:w="1418" w:type="dxa"/>
            <w:vAlign w:val="bottom"/>
          </w:tcPr>
          <w:p w14:paraId="229656B4" w14:textId="7CA2C1BB" w:rsidR="001332BD" w:rsidRPr="00E956F7" w:rsidRDefault="001332BD" w:rsidP="008F59B9">
            <w:pPr>
              <w:pStyle w:val="Tablebody"/>
              <w:autoSpaceDE w:val="0"/>
              <w:autoSpaceDN w:val="0"/>
              <w:adjustRightInd w:val="0"/>
            </w:pPr>
            <w:r w:rsidRPr="00E956F7">
              <w:rPr>
                <w:szCs w:val="24"/>
              </w:rPr>
              <w:t>Floating point</w:t>
            </w:r>
          </w:p>
        </w:tc>
        <w:tc>
          <w:tcPr>
            <w:tcW w:w="1109" w:type="dxa"/>
            <w:vAlign w:val="bottom"/>
          </w:tcPr>
          <w:p w14:paraId="7C88F115" w14:textId="6B17C578" w:rsidR="001332BD" w:rsidRPr="00E956F7" w:rsidRDefault="001332BD" w:rsidP="008F59B9">
            <w:pPr>
              <w:pStyle w:val="Tablebody"/>
              <w:autoSpaceDE w:val="0"/>
              <w:autoSpaceDN w:val="0"/>
              <w:adjustRightInd w:val="0"/>
            </w:pPr>
            <w:r w:rsidRPr="00E956F7">
              <w:rPr>
                <w:szCs w:val="24"/>
              </w:rPr>
              <w:t>Optional</w:t>
            </w:r>
          </w:p>
        </w:tc>
        <w:tc>
          <w:tcPr>
            <w:tcW w:w="4430" w:type="dxa"/>
            <w:vAlign w:val="bottom"/>
          </w:tcPr>
          <w:p w14:paraId="2C95AD96" w14:textId="43765C5C" w:rsidR="001332BD" w:rsidRPr="00E956F7" w:rsidRDefault="001332BD" w:rsidP="008F59B9">
            <w:pPr>
              <w:pStyle w:val="Tablebody"/>
              <w:autoSpaceDE w:val="0"/>
              <w:autoSpaceDN w:val="0"/>
              <w:adjustRightInd w:val="0"/>
            </w:pPr>
            <w:r w:rsidRPr="00E956F7">
              <w:rPr>
                <w:szCs w:val="24"/>
              </w:rPr>
              <w:t>-</w:t>
            </w:r>
          </w:p>
        </w:tc>
      </w:tr>
    </w:tbl>
    <w:p w14:paraId="5A65DE25" w14:textId="0D1677E5" w:rsidR="001332BD" w:rsidRPr="00E956F7" w:rsidRDefault="001332BD" w:rsidP="00B35FD6">
      <w:pPr>
        <w:pStyle w:val="BodyText"/>
      </w:pPr>
      <w:r w:rsidRPr="00E956F7">
        <w:t>EXAMPLE Definition of a cruciform_joint with only required weld_position parameters</w:t>
      </w:r>
    </w:p>
    <w:p w14:paraId="3E81C8B8" w14:textId="77777777" w:rsidR="00036961" w:rsidRDefault="00036961" w:rsidP="00036961">
      <w:pPr>
        <w:pStyle w:val="Code-"/>
      </w:pPr>
      <w:r w:rsidRPr="00E45DCE">
        <w:t xml:space="preserve">    </w:t>
      </w:r>
      <w:r w:rsidR="001332BD" w:rsidRPr="00E45DCE">
        <w:rPr>
          <w:szCs w:val="24"/>
        </w:rPr>
        <w:t>&lt;seamweld&gt;</w:t>
      </w:r>
    </w:p>
    <w:p w14:paraId="7CDDA977" w14:textId="77777777" w:rsidR="00036961" w:rsidRDefault="00036961" w:rsidP="00036961">
      <w:pPr>
        <w:pStyle w:val="Code-"/>
      </w:pPr>
      <w:r>
        <w:t xml:space="preserve">    </w:t>
      </w:r>
      <w:r w:rsidR="001332BD" w:rsidRPr="00E45DCE">
        <w:t xml:space="preserve">    &lt;cruciform_joint base="1" technology="arc"&gt;</w:t>
      </w:r>
    </w:p>
    <w:p w14:paraId="7FDBD8E9" w14:textId="77777777" w:rsidR="00036961" w:rsidRDefault="00036961" w:rsidP="00036961">
      <w:pPr>
        <w:pStyle w:val="Code-"/>
        <w:rPr>
          <w:lang w:val="fr-CH"/>
        </w:rPr>
      </w:pPr>
      <w:r w:rsidRPr="00FA4993">
        <w:rPr>
          <w:lang w:val="en-US"/>
        </w:rPr>
        <w:t xml:space="preserve">    </w:t>
      </w:r>
      <w:r w:rsidR="001332BD" w:rsidRPr="00FA4993">
        <w:rPr>
          <w:lang w:val="en-US"/>
        </w:rPr>
        <w:t xml:space="preserve">        </w:t>
      </w:r>
      <w:r w:rsidR="001332BD" w:rsidRPr="00E45DCE">
        <w:rPr>
          <w:lang w:val="fr-CH"/>
        </w:rPr>
        <w:t>&lt;weld_position u="0.2" x="1" y="0" z="1" .../&gt;</w:t>
      </w:r>
    </w:p>
    <w:p w14:paraId="0B544086" w14:textId="77777777" w:rsidR="00036961" w:rsidRDefault="00036961" w:rsidP="00036961">
      <w:pPr>
        <w:pStyle w:val="Code-"/>
        <w:rPr>
          <w:lang w:val="fr-CH"/>
        </w:rPr>
      </w:pPr>
      <w:r>
        <w:rPr>
          <w:lang w:val="fr-CH"/>
        </w:rPr>
        <w:t xml:space="preserve">    </w:t>
      </w:r>
      <w:r w:rsidR="001332BD" w:rsidRPr="00E45DCE">
        <w:rPr>
          <w:lang w:val="fr-CH"/>
        </w:rPr>
        <w:t xml:space="preserve">        &lt;weld_position u="0.4" x="-1" y="0" z="-1".../&gt;</w:t>
      </w:r>
    </w:p>
    <w:p w14:paraId="2D3A0347" w14:textId="77777777" w:rsidR="00036961" w:rsidRDefault="00036961" w:rsidP="00036961">
      <w:pPr>
        <w:pStyle w:val="Code-"/>
        <w:rPr>
          <w:lang w:val="fr-CH"/>
        </w:rPr>
      </w:pPr>
      <w:r>
        <w:rPr>
          <w:lang w:val="fr-CH"/>
        </w:rPr>
        <w:t xml:space="preserve">    </w:t>
      </w:r>
      <w:r w:rsidR="001332BD" w:rsidRPr="00E45DCE">
        <w:rPr>
          <w:lang w:val="fr-CH"/>
        </w:rPr>
        <w:t xml:space="preserve">        &lt;weld_position u="0.6" x="-1" y="0" z="1" .../&gt;</w:t>
      </w:r>
    </w:p>
    <w:p w14:paraId="768C2805" w14:textId="77777777" w:rsidR="00036961" w:rsidRDefault="00036961" w:rsidP="00036961">
      <w:pPr>
        <w:pStyle w:val="Code-"/>
        <w:rPr>
          <w:lang w:val="fr-CH"/>
        </w:rPr>
      </w:pPr>
      <w:r>
        <w:rPr>
          <w:lang w:val="fr-CH"/>
        </w:rPr>
        <w:t xml:space="preserve">    </w:t>
      </w:r>
      <w:r w:rsidR="001332BD" w:rsidRPr="00E45DCE">
        <w:rPr>
          <w:lang w:val="fr-CH"/>
        </w:rPr>
        <w:t xml:space="preserve">        &lt;weld_position u="0.8" x="1" y="0" z="-1" .../&gt;</w:t>
      </w:r>
    </w:p>
    <w:p w14:paraId="4B5F1277" w14:textId="77777777" w:rsidR="00036961" w:rsidRDefault="00036961" w:rsidP="00036961">
      <w:pPr>
        <w:pStyle w:val="Code-"/>
      </w:pPr>
      <w:r w:rsidRPr="00FA4993">
        <w:rPr>
          <w:lang w:val="fr-CH"/>
        </w:rPr>
        <w:t xml:space="preserve">    </w:t>
      </w:r>
      <w:r w:rsidR="001332BD" w:rsidRPr="00FA4993">
        <w:rPr>
          <w:lang w:val="fr-CH"/>
        </w:rPr>
        <w:t xml:space="preserve">        </w:t>
      </w:r>
      <w:r w:rsidR="001332BD" w:rsidRPr="00E45DCE">
        <w:rPr>
          <w:b/>
        </w:rPr>
        <w:t>&lt;sheet_parameter index="2" gap="1.5" sheet_thickness="1.5" sheet_angle="90"/&gt;</w:t>
      </w:r>
    </w:p>
    <w:p w14:paraId="0C994C67" w14:textId="77777777" w:rsidR="00036961" w:rsidRDefault="00036961" w:rsidP="00036961">
      <w:pPr>
        <w:pStyle w:val="Code-"/>
      </w:pPr>
      <w:r>
        <w:t xml:space="preserve">    </w:t>
      </w:r>
      <w:r w:rsidR="001332BD" w:rsidRPr="00E45DCE">
        <w:t xml:space="preserve">        </w:t>
      </w:r>
      <w:r w:rsidR="001332BD" w:rsidRPr="00E45DCE">
        <w:rPr>
          <w:b/>
        </w:rPr>
        <w:t>&lt;sheet_parameter index="3" gap="1.0" sheet_thickness="1.5" sheet_angle="90"/&gt;</w:t>
      </w:r>
    </w:p>
    <w:p w14:paraId="5BA8A294" w14:textId="77777777" w:rsidR="00036961" w:rsidRDefault="00036961" w:rsidP="00036961">
      <w:pPr>
        <w:pStyle w:val="Code-"/>
      </w:pPr>
      <w:r>
        <w:t xml:space="preserve">    </w:t>
      </w:r>
      <w:r w:rsidR="001332BD" w:rsidRPr="00E45DCE">
        <w:t xml:space="preserve">    &lt;/cruciform_joint&gt;</w:t>
      </w:r>
    </w:p>
    <w:p w14:paraId="198FABCE" w14:textId="6F720019" w:rsidR="001332BD" w:rsidRPr="00E45DCE" w:rsidRDefault="00036961" w:rsidP="00036961">
      <w:pPr>
        <w:pStyle w:val="Code-"/>
      </w:pPr>
      <w:r>
        <w:t xml:space="preserve">    </w:t>
      </w:r>
      <w:r w:rsidR="001332BD" w:rsidRPr="00E45DCE">
        <w:t>&lt;/seamweld&gt;</w:t>
      </w:r>
    </w:p>
    <w:p w14:paraId="37BEC6BE" w14:textId="4FF242EE" w:rsidR="001332BD" w:rsidRPr="00E45DCE" w:rsidRDefault="008F59B9" w:rsidP="00E45DCE">
      <w:pPr>
        <w:pStyle w:val="Code-"/>
      </w:pPr>
      <w:r w:rsidRPr="00E45DCE">
        <w:t> </w:t>
      </w:r>
    </w:p>
    <w:p w14:paraId="2CDB36C0" w14:textId="50B9BF5C"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450" w:name="_Toc413861928"/>
      <w:bookmarkStart w:id="7451" w:name="_Toc3557061"/>
      <w:bookmarkStart w:id="7452" w:name="_Toc34747311"/>
      <w:bookmarkStart w:id="7453" w:name="_Toc77102130"/>
      <w:bookmarkStart w:id="7454" w:name="_Toc110532233"/>
      <w:bookmarkStart w:id="7455" w:name="_Toc413359615"/>
      <w:bookmarkStart w:id="7456" w:name="_Toc338938920"/>
      <w:bookmarkStart w:id="7457" w:name="_Toc338939256"/>
      <w:bookmarkStart w:id="7458" w:name="_Toc391571769"/>
      <w:bookmarkEnd w:id="7438"/>
      <w:bookmarkEnd w:id="7439"/>
      <w:r w:rsidRPr="00E956F7">
        <w:rPr>
          <w:rFonts w:eastAsia="Times New Roman"/>
          <w:szCs w:val="24"/>
        </w:rPr>
        <w:t xml:space="preserve">Flared </w:t>
      </w:r>
      <w:r w:rsidR="002611F7">
        <w:rPr>
          <w:rFonts w:eastAsia="Times New Roman"/>
          <w:szCs w:val="24"/>
        </w:rPr>
        <w:t>j</w:t>
      </w:r>
      <w:r w:rsidRPr="00E956F7">
        <w:rPr>
          <w:rFonts w:eastAsia="Times New Roman"/>
          <w:szCs w:val="24"/>
        </w:rPr>
        <w:t>oint</w:t>
      </w:r>
      <w:bookmarkEnd w:id="7450"/>
      <w:bookmarkEnd w:id="7451"/>
      <w:bookmarkEnd w:id="7452"/>
      <w:bookmarkEnd w:id="7453"/>
      <w:bookmarkEnd w:id="7454"/>
    </w:p>
    <w:p w14:paraId="70D0216A" w14:textId="6D96468E"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 xml:space="preserve">Sheet </w:t>
      </w:r>
      <w:r w:rsidR="002611F7">
        <w:rPr>
          <w:rFonts w:eastAsia="Times New Roman"/>
          <w:szCs w:val="24"/>
        </w:rPr>
        <w:t>p</w:t>
      </w:r>
      <w:r w:rsidRPr="00E956F7">
        <w:rPr>
          <w:rFonts w:eastAsia="Times New Roman"/>
          <w:szCs w:val="24"/>
        </w:rPr>
        <w:t>arameters</w:t>
      </w:r>
    </w:p>
    <w:p w14:paraId="00C4E646" w14:textId="77777777" w:rsidR="00FC68DB" w:rsidRPr="00F54804" w:rsidRDefault="00FC68DB" w:rsidP="00B202D2">
      <w:pPr>
        <w:keepNext/>
        <w:rPr>
          <w:del w:id="7459" w:author="LUEJE Claudia" w:date="2023-06-26T17:59:00Z"/>
        </w:rPr>
      </w:pPr>
      <w:del w:id="7460" w:author="LUEJE Claudia" w:date="2023-06-26T17:59:00Z">
        <w:r w:rsidRPr="00BD52D7">
          <w:delText>The parameters to describe the connection are:</w:delText>
        </w:r>
        <w:r w:rsidRPr="0013175B">
          <w:rPr>
            <w:lang w:eastAsia="en-GB"/>
          </w:rPr>
          <w:delText xml:space="preserve"> </w:delText>
        </w:r>
      </w:del>
    </w:p>
    <w:p w14:paraId="76DA93AD" w14:textId="77777777" w:rsidR="00FC68DB" w:rsidRPr="0013175B" w:rsidRDefault="00FC68DB" w:rsidP="001513D1">
      <w:pPr>
        <w:pStyle w:val="ListBullet"/>
        <w:numPr>
          <w:ilvl w:val="0"/>
          <w:numId w:val="9"/>
        </w:numPr>
        <w:rPr>
          <w:del w:id="7461" w:author="LUEJE Claudia" w:date="2023-06-26T17:59:00Z"/>
          <w:rFonts w:ascii="Cambria" w:hAnsi="Cambria"/>
          <w:sz w:val="20"/>
          <w:lang w:val="en-GB"/>
        </w:rPr>
      </w:pPr>
      <w:del w:id="7462"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B</w:delTex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delText>Thickness of base</w:delText>
        </w:r>
      </w:del>
      <w:ins w:id="7463" w:author="LUEJE Claudia" w:date="2023-06-26T17:59:00Z">
        <w:r w:rsidR="002B7466">
          <w:t>For flared joint</w:t>
        </w:r>
      </w:ins>
      <w:r w:rsidR="002B7466">
        <w:t xml:space="preserve"> sheet</w:t>
      </w:r>
      <w:del w:id="7464" w:author="LUEJE Claudia" w:date="2023-06-26T17:59:00Z">
        <w:r w:rsidR="007226F3">
          <w:rPr>
            <w:rFonts w:ascii="Cambria" w:hAnsi="Cambria"/>
            <w:sz w:val="20"/>
            <w:lang w:val="en-GB"/>
          </w:rPr>
          <w:delText>;</w:delText>
        </w:r>
      </w:del>
    </w:p>
    <w:p w14:paraId="3A603D89" w14:textId="77777777" w:rsidR="00FC68DB" w:rsidRPr="0013175B" w:rsidRDefault="00FC68DB" w:rsidP="001513D1">
      <w:pPr>
        <w:pStyle w:val="ListBullet"/>
        <w:numPr>
          <w:ilvl w:val="0"/>
          <w:numId w:val="9"/>
        </w:numPr>
        <w:rPr>
          <w:del w:id="7465" w:author="LUEJE Claudia" w:date="2023-06-26T17:59:00Z"/>
          <w:rFonts w:ascii="Cambria" w:hAnsi="Cambria"/>
          <w:sz w:val="20"/>
          <w:lang w:val="en-GB"/>
        </w:rPr>
      </w:pPr>
      <w:del w:id="7466" w:author="LUEJE Claudia" w:date="2023-06-26T17:59:00Z">
        <w:r w:rsidRPr="0013175B">
          <w:rPr>
            <w:rFonts w:ascii="Cambria" w:hAnsi="Cambria"/>
            <w:sz w:val="24"/>
            <w:szCs w:val="28"/>
            <w:lang w:val="en-GB"/>
          </w:rPr>
          <w:delText>t</w:delText>
        </w:r>
        <w:r w:rsidRPr="0013175B">
          <w:rPr>
            <w:rFonts w:ascii="Cambria" w:hAnsi="Cambria"/>
            <w:sz w:val="24"/>
            <w:szCs w:val="28"/>
            <w:vertAlign w:val="subscript"/>
            <w:lang w:val="en-GB"/>
          </w:rPr>
          <w:delText>1</w:delTex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delText>Thickness of welded sheet</w:delText>
        </w:r>
        <w:r w:rsidR="007226F3">
          <w:rPr>
            <w:rFonts w:ascii="Cambria" w:hAnsi="Cambria"/>
            <w:sz w:val="20"/>
            <w:lang w:val="en-GB"/>
          </w:rPr>
          <w:delText>;</w:delText>
        </w:r>
      </w:del>
    </w:p>
    <w:p w14:paraId="19257F5F" w14:textId="77777777" w:rsidR="00FC68DB" w:rsidRPr="0013175B" w:rsidRDefault="00FC68DB" w:rsidP="001513D1">
      <w:pPr>
        <w:pStyle w:val="ListBullet"/>
        <w:numPr>
          <w:ilvl w:val="0"/>
          <w:numId w:val="9"/>
        </w:numPr>
        <w:rPr>
          <w:del w:id="7467" w:author="LUEJE Claudia" w:date="2023-06-26T17:59:00Z"/>
          <w:rFonts w:ascii="Cambria" w:hAnsi="Cambria"/>
          <w:sz w:val="20"/>
          <w:lang w:val="en-GB"/>
        </w:rPr>
      </w:pPr>
      <w:del w:id="7468" w:author="LUEJE Claudia" w:date="2023-06-26T17:59:00Z">
        <w:r w:rsidRPr="0013175B">
          <w:rPr>
            <w:rFonts w:ascii="Cambria" w:hAnsi="Cambria"/>
            <w:sz w:val="24"/>
            <w:szCs w:val="28"/>
            <w:lang w:val="en-GB"/>
          </w:rPr>
          <w:delText>c</w:delTex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delText>Gap between base and welded sheet</w:delText>
        </w:r>
        <w:r w:rsidR="007226F3">
          <w:rPr>
            <w:rFonts w:ascii="Cambria" w:hAnsi="Cambria"/>
            <w:sz w:val="20"/>
            <w:lang w:val="en-GB"/>
          </w:rPr>
          <w:delText>.</w:delText>
        </w:r>
      </w:del>
    </w:p>
    <w:p w14:paraId="4E9427BE" w14:textId="77777777" w:rsidR="00FC68DB" w:rsidRPr="0013175B" w:rsidRDefault="002D7110" w:rsidP="002D7110">
      <w:pPr>
        <w:pStyle w:val="ListBullet"/>
        <w:tabs>
          <w:tab w:val="clear" w:pos="454"/>
        </w:tabs>
        <w:rPr>
          <w:del w:id="7469" w:author="LUEJE Claudia" w:date="2023-06-26T17:59:00Z"/>
          <w:rFonts w:ascii="Cambria" w:hAnsi="Cambria"/>
          <w:sz w:val="20"/>
          <w:lang w:val="en-GB"/>
        </w:rPr>
      </w:pPr>
      <w:del w:id="7470" w:author="LUEJE Claudia" w:date="2023-06-26T17:59:00Z">
        <w:r>
          <w:rPr>
            <w:rFonts w:ascii="Cambria" w:hAnsi="Cambria"/>
            <w:noProof/>
            <w:sz w:val="20"/>
            <w:lang w:val="en-GB"/>
          </w:rPr>
          <w:drawing>
            <wp:anchor distT="0" distB="0" distL="114300" distR="114300" simplePos="0" relativeHeight="251698176" behindDoc="0" locked="0" layoutInCell="1" allowOverlap="1" wp14:anchorId="24C581C3" wp14:editId="480FD23B">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del>
    </w:p>
    <w:p w14:paraId="391DB304" w14:textId="22010AB6" w:rsidR="002B7466" w:rsidRPr="002B7466" w:rsidRDefault="002B7466" w:rsidP="002B7466">
      <w:pPr>
        <w:pStyle w:val="BodyText"/>
        <w:rPr>
          <w:ins w:id="7471" w:author="LUEJE Claudia" w:date="2023-06-26T17:59:00Z"/>
        </w:rPr>
      </w:pPr>
      <w:ins w:id="7472" w:author="LUEJE Claudia" w:date="2023-06-26T17:59:00Z">
        <w:r>
          <w:t xml:space="preserve"> layout see </w:t>
        </w:r>
      </w:ins>
      <w:bookmarkStart w:id="7473" w:name="_Toc110532335"/>
      <w:r w:rsidRPr="000E51BC">
        <w:rPr>
          <w:rStyle w:val="citefig"/>
        </w:rPr>
        <w:t xml:space="preserve">Figure </w:t>
      </w:r>
      <w:del w:id="7474" w:author="LUEJE Claudia" w:date="2023-06-26T17:59:00Z">
        <w:r w:rsidR="002D7110">
          <w:fldChar w:fldCharType="begin"/>
        </w:r>
        <w:r w:rsidR="002D7110">
          <w:delInstrText xml:space="preserve"> SEQ Figure \* ARABIC </w:delInstrText>
        </w:r>
        <w:r w:rsidR="002D7110">
          <w:fldChar w:fldCharType="separate"/>
        </w:r>
        <w:r w:rsidR="0067475A">
          <w:rPr>
            <w:noProof/>
          </w:rPr>
          <w:delText>73</w:delText>
        </w:r>
        <w:r w:rsidR="002D7110">
          <w:fldChar w:fldCharType="end"/>
        </w:r>
      </w:del>
      <w:ins w:id="7475" w:author="LUEJE Claudia" w:date="2023-06-26T17:59:00Z">
        <w:r w:rsidRPr="000E51BC">
          <w:rPr>
            <w:rStyle w:val="citefig"/>
          </w:rPr>
          <w:t>7</w:t>
        </w:r>
        <w:r>
          <w:rPr>
            <w:rStyle w:val="citefig"/>
          </w:rPr>
          <w:t>6</w:t>
        </w:r>
        <w:r>
          <w:t>.</w:t>
        </w:r>
      </w:ins>
    </w:p>
    <w:p w14:paraId="7B9ECC27" w14:textId="610DA5AF"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476" w:author="LUEJE Claudia" w:date="2023-06-26T17:59:00Z"/>
          <w:szCs w:val="24"/>
        </w:rPr>
      </w:pPr>
      <w:ins w:id="7477" w:author="LUEJE Claudia" w:date="2023-06-26T17:59:00Z">
        <w:r>
          <w:rPr>
            <w:szCs w:val="24"/>
          </w:rPr>
          <w:t>8329_ed1fig</w:t>
        </w:r>
        <w:r w:rsidR="001332BD" w:rsidRPr="00E956F7">
          <w:rPr>
            <w:szCs w:val="24"/>
          </w:rPr>
          <w:t>76.EPS</w:t>
        </w:r>
      </w:ins>
    </w:p>
    <w:p w14:paraId="273501D8" w14:textId="77777777" w:rsidR="00A87015" w:rsidRPr="00BB7251" w:rsidRDefault="00A87015" w:rsidP="00A87015">
      <w:pPr>
        <w:pStyle w:val="KeyTitle"/>
        <w:rPr>
          <w:ins w:id="7478" w:author="LUEJE Claudia" w:date="2023-06-26T17:59:00Z"/>
        </w:rPr>
      </w:pPr>
      <w:ins w:id="7479"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08FA6B4B" w14:textId="77777777" w:rsidTr="00B47C5C">
        <w:trPr>
          <w:ins w:id="7480" w:author="LUEJE Claudia" w:date="2023-06-26T17:59:00Z"/>
        </w:trPr>
        <w:tc>
          <w:tcPr>
            <w:tcW w:w="397" w:type="dxa"/>
            <w:shd w:val="clear" w:color="auto" w:fill="auto"/>
          </w:tcPr>
          <w:p w14:paraId="6A6506BF" w14:textId="700F558F" w:rsidR="00D71852" w:rsidRPr="00B62EE5" w:rsidRDefault="00D71852" w:rsidP="00D71852">
            <w:pPr>
              <w:pStyle w:val="KeyText"/>
              <w:rPr>
                <w:ins w:id="7481" w:author="LUEJE Claudia" w:date="2023-06-26T17:59:00Z"/>
              </w:rPr>
            </w:pPr>
            <w:ins w:id="7482" w:author="LUEJE Claudia" w:date="2023-06-26T17:59:00Z">
              <w:r w:rsidRPr="00B62EE5">
                <w:rPr>
                  <w:szCs w:val="24"/>
                </w:rPr>
                <w:t>—</w:t>
              </w:r>
            </w:ins>
          </w:p>
        </w:tc>
        <w:tc>
          <w:tcPr>
            <w:tcW w:w="596" w:type="dxa"/>
            <w:shd w:val="clear" w:color="auto" w:fill="auto"/>
          </w:tcPr>
          <w:p w14:paraId="40C0CC51" w14:textId="1752389A" w:rsidR="00D71852" w:rsidRPr="00B62EE5" w:rsidRDefault="00D71852" w:rsidP="00D71852">
            <w:pPr>
              <w:pStyle w:val="KeyText"/>
              <w:rPr>
                <w:ins w:id="7483" w:author="LUEJE Claudia" w:date="2023-06-26T17:59:00Z"/>
              </w:rPr>
            </w:pPr>
            <w:ins w:id="7484" w:author="LUEJE Claudia" w:date="2023-06-26T17:59:00Z">
              <w:r w:rsidRPr="00B62EE5">
                <w:rPr>
                  <w:i/>
                  <w:szCs w:val="24"/>
                </w:rPr>
                <w:t>t</w:t>
              </w:r>
              <w:r w:rsidRPr="00B62EE5">
                <w:rPr>
                  <w:szCs w:val="24"/>
                  <w:vertAlign w:val="subscript"/>
                </w:rPr>
                <w:t>B</w:t>
              </w:r>
            </w:ins>
          </w:p>
        </w:tc>
        <w:tc>
          <w:tcPr>
            <w:tcW w:w="8759" w:type="dxa"/>
            <w:shd w:val="clear" w:color="auto" w:fill="auto"/>
          </w:tcPr>
          <w:p w14:paraId="3F6B0DBA" w14:textId="627DAEFA" w:rsidR="00D71852" w:rsidRPr="00B62EE5" w:rsidRDefault="00200955" w:rsidP="00D71852">
            <w:pPr>
              <w:pStyle w:val="KeyText"/>
              <w:rPr>
                <w:ins w:id="7485" w:author="LUEJE Claudia" w:date="2023-06-26T17:59:00Z"/>
              </w:rPr>
            </w:pPr>
            <w:ins w:id="7486" w:author="LUEJE Claudia" w:date="2023-06-26T17:59:00Z">
              <w:r w:rsidRPr="00B62EE5">
                <w:rPr>
                  <w:szCs w:val="24"/>
                </w:rPr>
                <w:t>t</w:t>
              </w:r>
              <w:r w:rsidR="00D71852" w:rsidRPr="00B62EE5">
                <w:rPr>
                  <w:szCs w:val="24"/>
                </w:rPr>
                <w:t>hickness of base sheet;</w:t>
              </w:r>
            </w:ins>
          </w:p>
        </w:tc>
      </w:tr>
      <w:tr w:rsidR="00D71852" w14:paraId="1CC4095E" w14:textId="77777777" w:rsidTr="00B47C5C">
        <w:trPr>
          <w:ins w:id="7487" w:author="LUEJE Claudia" w:date="2023-06-26T17:59:00Z"/>
        </w:trPr>
        <w:tc>
          <w:tcPr>
            <w:tcW w:w="397" w:type="dxa"/>
            <w:shd w:val="clear" w:color="auto" w:fill="auto"/>
          </w:tcPr>
          <w:p w14:paraId="09F2E41B" w14:textId="1238BC26" w:rsidR="00D71852" w:rsidRDefault="00D71852" w:rsidP="00D71852">
            <w:pPr>
              <w:pStyle w:val="KeyText"/>
              <w:rPr>
                <w:ins w:id="7488" w:author="LUEJE Claudia" w:date="2023-06-26T17:59:00Z"/>
              </w:rPr>
            </w:pPr>
            <w:ins w:id="7489" w:author="LUEJE Claudia" w:date="2023-06-26T17:59:00Z">
              <w:r w:rsidRPr="00A217E6">
                <w:rPr>
                  <w:szCs w:val="24"/>
                </w:rPr>
                <w:t>—</w:t>
              </w:r>
            </w:ins>
          </w:p>
        </w:tc>
        <w:tc>
          <w:tcPr>
            <w:tcW w:w="596" w:type="dxa"/>
            <w:shd w:val="clear" w:color="auto" w:fill="auto"/>
          </w:tcPr>
          <w:p w14:paraId="46259AB4" w14:textId="2596C61D" w:rsidR="00D71852" w:rsidRDefault="00D71852" w:rsidP="00D71852">
            <w:pPr>
              <w:pStyle w:val="KeyText"/>
              <w:rPr>
                <w:ins w:id="7490" w:author="LUEJE Claudia" w:date="2023-06-26T17:59:00Z"/>
              </w:rPr>
            </w:pPr>
            <w:ins w:id="7491" w:author="LUEJE Claudia" w:date="2023-06-26T17:59:00Z">
              <w:r w:rsidRPr="00200955">
                <w:rPr>
                  <w:i/>
                  <w:szCs w:val="24"/>
                </w:rPr>
                <w:t>t</w:t>
              </w:r>
              <w:r w:rsidRPr="00A217E6">
                <w:rPr>
                  <w:szCs w:val="24"/>
                  <w:vertAlign w:val="subscript"/>
                </w:rPr>
                <w:t>1</w:t>
              </w:r>
            </w:ins>
          </w:p>
        </w:tc>
        <w:tc>
          <w:tcPr>
            <w:tcW w:w="8759" w:type="dxa"/>
            <w:shd w:val="clear" w:color="auto" w:fill="auto"/>
          </w:tcPr>
          <w:p w14:paraId="2BACBC64" w14:textId="64B5CFF6" w:rsidR="00D71852" w:rsidRDefault="00200955" w:rsidP="00D71852">
            <w:pPr>
              <w:pStyle w:val="KeyText"/>
              <w:rPr>
                <w:ins w:id="7492" w:author="LUEJE Claudia" w:date="2023-06-26T17:59:00Z"/>
              </w:rPr>
            </w:pPr>
            <w:ins w:id="7493" w:author="LUEJE Claudia" w:date="2023-06-26T17:59:00Z">
              <w:r>
                <w:rPr>
                  <w:szCs w:val="24"/>
                </w:rPr>
                <w:t>t</w:t>
              </w:r>
              <w:r w:rsidR="00D71852" w:rsidRPr="00A217E6">
                <w:rPr>
                  <w:szCs w:val="24"/>
                </w:rPr>
                <w:t>hickness of welded sheet;</w:t>
              </w:r>
            </w:ins>
          </w:p>
        </w:tc>
      </w:tr>
      <w:tr w:rsidR="00D71852" w14:paraId="571D09BD" w14:textId="77777777" w:rsidTr="00B47C5C">
        <w:trPr>
          <w:ins w:id="7494" w:author="LUEJE Claudia" w:date="2023-06-26T17:59:00Z"/>
        </w:trPr>
        <w:tc>
          <w:tcPr>
            <w:tcW w:w="397" w:type="dxa"/>
            <w:shd w:val="clear" w:color="auto" w:fill="auto"/>
          </w:tcPr>
          <w:p w14:paraId="27A8281A" w14:textId="0736E403" w:rsidR="00D71852" w:rsidRDefault="00D71852" w:rsidP="00D71852">
            <w:pPr>
              <w:pStyle w:val="KeyText"/>
              <w:rPr>
                <w:ins w:id="7495" w:author="LUEJE Claudia" w:date="2023-06-26T17:59:00Z"/>
              </w:rPr>
            </w:pPr>
            <w:ins w:id="7496" w:author="LUEJE Claudia" w:date="2023-06-26T17:59:00Z">
              <w:r w:rsidRPr="00A217E6">
                <w:rPr>
                  <w:szCs w:val="24"/>
                </w:rPr>
                <w:t>—</w:t>
              </w:r>
            </w:ins>
          </w:p>
        </w:tc>
        <w:tc>
          <w:tcPr>
            <w:tcW w:w="596" w:type="dxa"/>
            <w:shd w:val="clear" w:color="auto" w:fill="auto"/>
          </w:tcPr>
          <w:p w14:paraId="791735D3" w14:textId="5FD60A60" w:rsidR="00D71852" w:rsidRPr="00200955" w:rsidRDefault="00D71852" w:rsidP="00D71852">
            <w:pPr>
              <w:pStyle w:val="KeyText"/>
              <w:rPr>
                <w:ins w:id="7497" w:author="LUEJE Claudia" w:date="2023-06-26T17:59:00Z"/>
                <w:i/>
              </w:rPr>
            </w:pPr>
            <w:ins w:id="7498" w:author="LUEJE Claudia" w:date="2023-06-26T17:59:00Z">
              <w:r w:rsidRPr="00200955">
                <w:rPr>
                  <w:i/>
                  <w:szCs w:val="24"/>
                </w:rPr>
                <w:t>c</w:t>
              </w:r>
            </w:ins>
          </w:p>
        </w:tc>
        <w:tc>
          <w:tcPr>
            <w:tcW w:w="8759" w:type="dxa"/>
            <w:shd w:val="clear" w:color="auto" w:fill="auto"/>
          </w:tcPr>
          <w:p w14:paraId="0A78CB54" w14:textId="1D3C69C5" w:rsidR="00D71852" w:rsidRDefault="00200955" w:rsidP="00D71852">
            <w:pPr>
              <w:pStyle w:val="KeyText"/>
              <w:rPr>
                <w:ins w:id="7499" w:author="LUEJE Claudia" w:date="2023-06-26T17:59:00Z"/>
              </w:rPr>
            </w:pPr>
            <w:ins w:id="7500" w:author="LUEJE Claudia" w:date="2023-06-26T17:59:00Z">
              <w:r>
                <w:rPr>
                  <w:szCs w:val="24"/>
                </w:rPr>
                <w:t>g</w:t>
              </w:r>
              <w:r w:rsidR="00D71852" w:rsidRPr="00A217E6">
                <w:rPr>
                  <w:szCs w:val="24"/>
                </w:rPr>
                <w:t>ap between base and welded sheet.</w:t>
              </w:r>
            </w:ins>
          </w:p>
        </w:tc>
      </w:tr>
    </w:tbl>
    <w:p w14:paraId="7FBA80DA" w14:textId="3CAE4752" w:rsidR="001332BD" w:rsidRPr="00E956F7" w:rsidRDefault="00E4158E">
      <w:pPr>
        <w:pStyle w:val="Figuretitle0"/>
        <w:autoSpaceDE w:val="0"/>
        <w:autoSpaceDN w:val="0"/>
        <w:adjustRightInd w:val="0"/>
        <w:outlineLvl w:val="0"/>
        <w:rPr>
          <w:szCs w:val="24"/>
        </w:rPr>
      </w:pPr>
      <w:ins w:id="7501" w:author="LUEJE Claudia" w:date="2023-06-26T17:59:00Z">
        <w:r w:rsidRPr="00E956F7">
          <w:rPr>
            <w:szCs w:val="24"/>
          </w:rPr>
          <w:t>Figure </w:t>
        </w:r>
        <w:r w:rsidR="001332BD" w:rsidRPr="00E956F7">
          <w:rPr>
            <w:szCs w:val="24"/>
          </w:rPr>
          <w:t>76</w:t>
        </w:r>
      </w:ins>
      <w:r w:rsidR="008F59B9" w:rsidRPr="00E956F7">
        <w:rPr>
          <w:szCs w:val="24"/>
        </w:rPr>
        <w:t xml:space="preserve"> </w:t>
      </w:r>
      <w:r w:rsidR="001332BD" w:rsidRPr="00E956F7">
        <w:rPr>
          <w:szCs w:val="24"/>
        </w:rPr>
        <w:t xml:space="preserve">— Flared </w:t>
      </w:r>
      <w:r w:rsidR="00200955">
        <w:rPr>
          <w:szCs w:val="24"/>
        </w:rPr>
        <w:t>j</w:t>
      </w:r>
      <w:r w:rsidR="001332BD" w:rsidRPr="00E956F7">
        <w:rPr>
          <w:szCs w:val="24"/>
        </w:rPr>
        <w:t xml:space="preserve">oint </w:t>
      </w:r>
      <w:r w:rsidR="00200955">
        <w:rPr>
          <w:szCs w:val="24"/>
        </w:rPr>
        <w:t>s</w:t>
      </w:r>
      <w:r w:rsidR="001332BD" w:rsidRPr="00E956F7">
        <w:rPr>
          <w:szCs w:val="24"/>
        </w:rPr>
        <w:t xml:space="preserve">heet </w:t>
      </w:r>
      <w:r w:rsidR="00200955">
        <w:rPr>
          <w:szCs w:val="24"/>
        </w:rPr>
        <w:t>l</w:t>
      </w:r>
      <w:r w:rsidR="001332BD" w:rsidRPr="00E956F7">
        <w:rPr>
          <w:szCs w:val="24"/>
        </w:rPr>
        <w:t>ayout</w:t>
      </w:r>
      <w:bookmarkEnd w:id="7473"/>
    </w:p>
    <w:p w14:paraId="30EE35E4" w14:textId="40ECDC43" w:rsidR="001332BD"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Weld Parameters</w:t>
      </w:r>
    </w:p>
    <w:p w14:paraId="1D04A376" w14:textId="77777777" w:rsidR="00FC68DB" w:rsidRPr="00F54804" w:rsidRDefault="00FC68DB" w:rsidP="002D7110">
      <w:pPr>
        <w:keepNext/>
        <w:rPr>
          <w:del w:id="7502" w:author="LUEJE Claudia" w:date="2023-06-26T17:59:00Z"/>
        </w:rPr>
      </w:pPr>
      <w:del w:id="7503" w:author="LUEJE Claudia" w:date="2023-06-26T17:59:00Z">
        <w:r w:rsidRPr="005C2D94">
          <w:delText>The parameters of the welds are described below:</w:delText>
        </w:r>
        <w:r w:rsidRPr="0013175B">
          <w:rPr>
            <w:lang w:eastAsia="en-GB"/>
          </w:rPr>
          <w:delText xml:space="preserve"> </w:delText>
        </w:r>
      </w:del>
    </w:p>
    <w:p w14:paraId="55FFBA4F" w14:textId="77777777" w:rsidR="00FC68DB" w:rsidRPr="0013175B" w:rsidRDefault="00FC68DB" w:rsidP="001513D1">
      <w:pPr>
        <w:pStyle w:val="ListBullet"/>
        <w:keepNext/>
        <w:numPr>
          <w:ilvl w:val="0"/>
          <w:numId w:val="9"/>
        </w:numPr>
        <w:rPr>
          <w:del w:id="7504" w:author="LUEJE Claudia" w:date="2023-06-26T17:59:00Z"/>
          <w:rFonts w:ascii="Cambria" w:hAnsi="Cambria"/>
          <w:sz w:val="20"/>
          <w:lang w:val="en-GB"/>
        </w:rPr>
      </w:pPr>
      <w:del w:id="7505" w:author="LUEJE Claudia" w:date="2023-06-26T17:59:00Z">
        <w:r w:rsidRPr="0013175B">
          <w:rPr>
            <w:rFonts w:ascii="Cambria" w:hAnsi="Cambria"/>
            <w:sz w:val="24"/>
            <w:szCs w:val="28"/>
            <w:lang w:val="en-GB"/>
          </w:rPr>
          <w:delText>b</w:delText>
        </w:r>
        <w:r w:rsidRPr="0013175B">
          <w:rPr>
            <w:rFonts w:ascii="Cambria" w:hAnsi="Cambria"/>
            <w:sz w:val="20"/>
            <w:lang w:val="en-GB"/>
          </w:rPr>
          <w:tab/>
        </w:r>
        <w:r w:rsidRPr="0013175B">
          <w:rPr>
            <w:rFonts w:ascii="Cambria" w:hAnsi="Cambria"/>
            <w:sz w:val="20"/>
            <w:lang w:val="en-GB"/>
          </w:rPr>
          <w:tab/>
          <w:delText>width of the weld</w:delText>
        </w:r>
        <w:r w:rsidR="007226F3">
          <w:rPr>
            <w:rFonts w:ascii="Cambria" w:hAnsi="Cambria"/>
            <w:sz w:val="20"/>
            <w:lang w:val="en-GB"/>
          </w:rPr>
          <w:delText>.</w:delText>
        </w:r>
      </w:del>
    </w:p>
    <w:p w14:paraId="4E9B5DBD" w14:textId="77777777" w:rsidR="00FC68DB" w:rsidRPr="00F54804" w:rsidRDefault="002D7110" w:rsidP="002D7110">
      <w:pPr>
        <w:keepNext/>
        <w:rPr>
          <w:del w:id="7506" w:author="LUEJE Claudia" w:date="2023-06-26T17:59:00Z"/>
        </w:rPr>
      </w:pPr>
      <w:del w:id="7507" w:author="LUEJE Claudia" w:date="2023-06-26T17:59:00Z">
        <w:r>
          <w:rPr>
            <w:noProof/>
          </w:rPr>
          <w:drawing>
            <wp:anchor distT="0" distB="0" distL="114300" distR="114300" simplePos="0" relativeHeight="251700224" behindDoc="0" locked="0" layoutInCell="1" allowOverlap="1" wp14:anchorId="0F2B1FCB" wp14:editId="046F6BD1">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del>
    </w:p>
    <w:p w14:paraId="3967EADC" w14:textId="77777777" w:rsidR="00FC68DB" w:rsidRPr="005C2D94" w:rsidRDefault="00FC68DB" w:rsidP="002D7110">
      <w:pPr>
        <w:keepNext/>
        <w:rPr>
          <w:del w:id="7508" w:author="LUEJE Claudia" w:date="2023-06-26T17:59:00Z"/>
        </w:rPr>
      </w:pPr>
    </w:p>
    <w:p w14:paraId="62A9D389" w14:textId="77777777" w:rsidR="00683BEB" w:rsidRDefault="00683BEB" w:rsidP="002D7110">
      <w:pPr>
        <w:keepNext/>
        <w:rPr>
          <w:del w:id="7509" w:author="LUEJE Claudia" w:date="2023-06-26T17:59:00Z"/>
        </w:rPr>
      </w:pPr>
    </w:p>
    <w:p w14:paraId="282511E7" w14:textId="77777777" w:rsidR="00683BEB" w:rsidRDefault="00683BEB" w:rsidP="002D7110">
      <w:pPr>
        <w:keepNext/>
        <w:rPr>
          <w:del w:id="7510" w:author="LUEJE Claudia" w:date="2023-06-26T17:59:00Z"/>
        </w:rPr>
      </w:pPr>
    </w:p>
    <w:p w14:paraId="312C8A4F" w14:textId="77777777" w:rsidR="00F85CA7" w:rsidRDefault="00F85CA7" w:rsidP="002D7110">
      <w:pPr>
        <w:keepNext/>
        <w:rPr>
          <w:del w:id="7511" w:author="LUEJE Claudia" w:date="2023-06-26T17:59:00Z"/>
        </w:rPr>
      </w:pPr>
    </w:p>
    <w:p w14:paraId="14C2C5CE" w14:textId="77777777" w:rsidR="002D7110" w:rsidRDefault="002D7110" w:rsidP="002D7110">
      <w:pPr>
        <w:pStyle w:val="Caption"/>
        <w:keepNext/>
        <w:rPr>
          <w:del w:id="7512" w:author="LUEJE Claudia" w:date="2023-06-26T17:59:00Z"/>
        </w:rPr>
      </w:pPr>
    </w:p>
    <w:p w14:paraId="55537E5D" w14:textId="4187E5D3" w:rsidR="002B7466" w:rsidRPr="000E51BC" w:rsidRDefault="002B7466" w:rsidP="002B7466">
      <w:pPr>
        <w:pStyle w:val="BodyText"/>
        <w:rPr>
          <w:ins w:id="7513" w:author="LUEJE Claudia" w:date="2023-06-26T17:59:00Z"/>
        </w:rPr>
      </w:pPr>
      <w:ins w:id="7514" w:author="LUEJE Claudia" w:date="2023-06-26T17:59:00Z">
        <w:r>
          <w:t xml:space="preserve">For flared joint sheet layout see </w:t>
        </w:r>
      </w:ins>
      <w:bookmarkStart w:id="7515" w:name="_Toc110532336"/>
      <w:r w:rsidRPr="000E51BC">
        <w:rPr>
          <w:rStyle w:val="citefig"/>
        </w:rPr>
        <w:t xml:space="preserve">Figure </w:t>
      </w:r>
      <w:del w:id="7516" w:author="LUEJE Claudia" w:date="2023-06-26T17:59:00Z">
        <w:r w:rsidR="002D7110">
          <w:fldChar w:fldCharType="begin"/>
        </w:r>
        <w:r w:rsidR="002D7110">
          <w:delInstrText xml:space="preserve"> SEQ Figure \* ARABIC </w:delInstrText>
        </w:r>
        <w:r w:rsidR="002D7110">
          <w:fldChar w:fldCharType="separate"/>
        </w:r>
        <w:r w:rsidR="0067475A">
          <w:rPr>
            <w:noProof/>
          </w:rPr>
          <w:delText>74</w:delText>
        </w:r>
        <w:r w:rsidR="002D7110">
          <w:fldChar w:fldCharType="end"/>
        </w:r>
      </w:del>
      <w:ins w:id="7517" w:author="LUEJE Claudia" w:date="2023-06-26T17:59:00Z">
        <w:r w:rsidRPr="000E51BC">
          <w:rPr>
            <w:rStyle w:val="citefig"/>
          </w:rPr>
          <w:t>7</w:t>
        </w:r>
        <w:r>
          <w:rPr>
            <w:rStyle w:val="citefig"/>
          </w:rPr>
          <w:t>7</w:t>
        </w:r>
        <w:r>
          <w:t>.</w:t>
        </w:r>
      </w:ins>
    </w:p>
    <w:p w14:paraId="59CAD4D3" w14:textId="77777777" w:rsidR="002B7466" w:rsidRPr="002B7466" w:rsidRDefault="002B7466" w:rsidP="002B7466">
      <w:pPr>
        <w:rPr>
          <w:ins w:id="7518" w:author="LUEJE Claudia" w:date="2023-06-26T17:59:00Z"/>
        </w:rPr>
      </w:pPr>
    </w:p>
    <w:p w14:paraId="3D9627B2" w14:textId="3A0B9CA7"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519" w:author="LUEJE Claudia" w:date="2023-06-26T17:59:00Z"/>
          <w:szCs w:val="24"/>
        </w:rPr>
      </w:pPr>
      <w:ins w:id="7520" w:author="LUEJE Claudia" w:date="2023-06-26T17:59:00Z">
        <w:r>
          <w:rPr>
            <w:szCs w:val="24"/>
          </w:rPr>
          <w:t>8329_ed1fig</w:t>
        </w:r>
        <w:r w:rsidR="001332BD" w:rsidRPr="00E956F7">
          <w:rPr>
            <w:szCs w:val="24"/>
          </w:rPr>
          <w:t>77.EPS</w:t>
        </w:r>
      </w:ins>
    </w:p>
    <w:p w14:paraId="6A865636" w14:textId="1E934197" w:rsidR="00B6385C" w:rsidRPr="00BB7251" w:rsidRDefault="00B6385C" w:rsidP="00A87015">
      <w:pPr>
        <w:pStyle w:val="KeyTitle"/>
        <w:rPr>
          <w:ins w:id="7521" w:author="LUEJE Claudia" w:date="2023-06-26T17:59:00Z"/>
        </w:rPr>
      </w:pPr>
      <w:ins w:id="7522" w:author="LUEJE Claudia" w:date="2023-06-26T17:59:00Z">
        <w:r>
          <w:t>Key</w:t>
        </w:r>
      </w:ins>
    </w:p>
    <w:tbl>
      <w:tblPr>
        <w:tblW w:w="9752" w:type="dxa"/>
        <w:tblLayout w:type="fixed"/>
        <w:tblCellMar>
          <w:left w:w="0" w:type="dxa"/>
          <w:right w:w="0" w:type="dxa"/>
        </w:tblCellMar>
        <w:tblLook w:val="04A0" w:firstRow="1" w:lastRow="0" w:firstColumn="1" w:lastColumn="0" w:noHBand="0" w:noVBand="1"/>
      </w:tblPr>
      <w:tblGrid>
        <w:gridCol w:w="397"/>
        <w:gridCol w:w="596"/>
        <w:gridCol w:w="8759"/>
      </w:tblGrid>
      <w:tr w:rsidR="00D71852" w:rsidRPr="00B62EE5" w14:paraId="3ACDBFD9" w14:textId="77777777" w:rsidTr="00B47C5C">
        <w:trPr>
          <w:ins w:id="7523" w:author="LUEJE Claudia" w:date="2023-06-26T17:59:00Z"/>
        </w:trPr>
        <w:tc>
          <w:tcPr>
            <w:tcW w:w="397" w:type="dxa"/>
            <w:shd w:val="clear" w:color="auto" w:fill="auto"/>
          </w:tcPr>
          <w:p w14:paraId="7F201C2A" w14:textId="508CECCA" w:rsidR="00D71852" w:rsidRPr="00B62EE5" w:rsidRDefault="00D71852" w:rsidP="00D71852">
            <w:pPr>
              <w:pStyle w:val="KeyText"/>
              <w:rPr>
                <w:ins w:id="7524" w:author="LUEJE Claudia" w:date="2023-06-26T17:59:00Z"/>
              </w:rPr>
            </w:pPr>
            <w:ins w:id="7525" w:author="LUEJE Claudia" w:date="2023-06-26T17:59:00Z">
              <w:r w:rsidRPr="00B62EE5">
                <w:rPr>
                  <w:szCs w:val="24"/>
                </w:rPr>
                <w:t>—</w:t>
              </w:r>
            </w:ins>
          </w:p>
        </w:tc>
        <w:tc>
          <w:tcPr>
            <w:tcW w:w="596" w:type="dxa"/>
            <w:shd w:val="clear" w:color="auto" w:fill="auto"/>
          </w:tcPr>
          <w:p w14:paraId="0DE57271" w14:textId="4964E14A" w:rsidR="00D71852" w:rsidRPr="00B62EE5" w:rsidRDefault="00D71852" w:rsidP="00D71852">
            <w:pPr>
              <w:pStyle w:val="KeyText"/>
              <w:rPr>
                <w:ins w:id="7526" w:author="LUEJE Claudia" w:date="2023-06-26T17:59:00Z"/>
              </w:rPr>
            </w:pPr>
            <w:ins w:id="7527" w:author="LUEJE Claudia" w:date="2023-06-26T17:59:00Z">
              <w:r w:rsidRPr="00B62EE5">
                <w:rPr>
                  <w:szCs w:val="24"/>
                </w:rPr>
                <w:t>b</w:t>
              </w:r>
            </w:ins>
          </w:p>
        </w:tc>
        <w:tc>
          <w:tcPr>
            <w:tcW w:w="8759" w:type="dxa"/>
            <w:shd w:val="clear" w:color="auto" w:fill="auto"/>
          </w:tcPr>
          <w:p w14:paraId="36642434" w14:textId="3E23C0E7" w:rsidR="00D71852" w:rsidRPr="00B62EE5" w:rsidRDefault="00D71852" w:rsidP="00D71852">
            <w:pPr>
              <w:pStyle w:val="KeyText"/>
              <w:rPr>
                <w:ins w:id="7528" w:author="LUEJE Claudia" w:date="2023-06-26T17:59:00Z"/>
              </w:rPr>
            </w:pPr>
            <w:ins w:id="7529" w:author="LUEJE Claudia" w:date="2023-06-26T17:59:00Z">
              <w:r w:rsidRPr="00B62EE5">
                <w:rPr>
                  <w:szCs w:val="24"/>
                </w:rPr>
                <w:t>width of the weld.</w:t>
              </w:r>
            </w:ins>
          </w:p>
        </w:tc>
      </w:tr>
    </w:tbl>
    <w:p w14:paraId="393DDED6" w14:textId="7E54B3F8" w:rsidR="001332BD" w:rsidRPr="00E956F7" w:rsidRDefault="00E4158E">
      <w:pPr>
        <w:pStyle w:val="Figuretitle0"/>
        <w:autoSpaceDE w:val="0"/>
        <w:autoSpaceDN w:val="0"/>
        <w:adjustRightInd w:val="0"/>
        <w:outlineLvl w:val="0"/>
        <w:rPr>
          <w:szCs w:val="24"/>
        </w:rPr>
      </w:pPr>
      <w:ins w:id="7530" w:author="LUEJE Claudia" w:date="2023-06-26T17:59:00Z">
        <w:r w:rsidRPr="00E956F7">
          <w:rPr>
            <w:szCs w:val="24"/>
          </w:rPr>
          <w:t>Figure </w:t>
        </w:r>
        <w:r w:rsidR="001332BD" w:rsidRPr="00E956F7">
          <w:rPr>
            <w:szCs w:val="24"/>
          </w:rPr>
          <w:t>77</w:t>
        </w:r>
      </w:ins>
      <w:r w:rsidR="008F59B9" w:rsidRPr="00E956F7">
        <w:rPr>
          <w:szCs w:val="24"/>
        </w:rPr>
        <w:t xml:space="preserve"> </w:t>
      </w:r>
      <w:r w:rsidR="001332BD" w:rsidRPr="00E956F7">
        <w:rPr>
          <w:szCs w:val="24"/>
        </w:rPr>
        <w:t xml:space="preserve">— Flared </w:t>
      </w:r>
      <w:r w:rsidR="00200955">
        <w:rPr>
          <w:szCs w:val="24"/>
        </w:rPr>
        <w:t>j</w:t>
      </w:r>
      <w:r w:rsidR="001332BD" w:rsidRPr="00E956F7">
        <w:rPr>
          <w:szCs w:val="24"/>
        </w:rPr>
        <w:t xml:space="preserve">oint </w:t>
      </w:r>
      <w:r w:rsidR="00200955">
        <w:rPr>
          <w:szCs w:val="24"/>
        </w:rPr>
        <w:t>s</w:t>
      </w:r>
      <w:r w:rsidR="001332BD" w:rsidRPr="00E956F7">
        <w:rPr>
          <w:szCs w:val="24"/>
        </w:rPr>
        <w:t xml:space="preserve">heet </w:t>
      </w:r>
      <w:r w:rsidR="00200955">
        <w:rPr>
          <w:szCs w:val="24"/>
        </w:rPr>
        <w:t>l</w:t>
      </w:r>
      <w:r w:rsidR="001332BD" w:rsidRPr="00E956F7">
        <w:rPr>
          <w:szCs w:val="24"/>
        </w:rPr>
        <w:t>ayout</w:t>
      </w:r>
      <w:bookmarkEnd w:id="7515"/>
    </w:p>
    <w:p w14:paraId="1588B2A3" w14:textId="77777777" w:rsidR="00FC68DB" w:rsidRDefault="001332BD" w:rsidP="00B202D2">
      <w:pPr>
        <w:rPr>
          <w:del w:id="7531" w:author="LUEJE Claudia" w:date="2023-06-26T17:59:00Z"/>
        </w:rPr>
      </w:pPr>
      <w:r w:rsidRPr="00E956F7">
        <w:rPr>
          <w:szCs w:val="24"/>
        </w:rPr>
        <w:t xml:space="preserve">The following parameter can be specified for the </w:t>
      </w:r>
      <w:r w:rsidR="00200955">
        <w:rPr>
          <w:szCs w:val="24"/>
        </w:rPr>
        <w:t>f</w:t>
      </w:r>
      <w:r w:rsidRPr="00E956F7">
        <w:rPr>
          <w:szCs w:val="24"/>
        </w:rPr>
        <w:t xml:space="preserve">lared </w:t>
      </w:r>
      <w:r w:rsidR="00200955">
        <w:rPr>
          <w:szCs w:val="24"/>
        </w:rPr>
        <w:t>j</w:t>
      </w:r>
      <w:r w:rsidRPr="00E956F7">
        <w:rPr>
          <w:szCs w:val="24"/>
        </w:rPr>
        <w:t>oint</w:t>
      </w:r>
      <w:del w:id="7532" w:author="LUEJE Claudia" w:date="2023-06-26T17:59:00Z">
        <w:r w:rsidR="00FC68DB" w:rsidRPr="001E4607">
          <w:delText>:</w:delText>
        </w:r>
      </w:del>
    </w:p>
    <w:p w14:paraId="159A78B5" w14:textId="3839C8AB" w:rsidR="001332BD" w:rsidRPr="00E956F7" w:rsidRDefault="00200955">
      <w:pPr>
        <w:pStyle w:val="BodyText"/>
        <w:autoSpaceDE w:val="0"/>
        <w:autoSpaceDN w:val="0"/>
        <w:adjustRightInd w:val="0"/>
        <w:rPr>
          <w:ins w:id="7533" w:author="LUEJE Claudia" w:date="2023-06-26T17:59:00Z"/>
          <w:szCs w:val="24"/>
        </w:rPr>
      </w:pPr>
      <w:ins w:id="7534" w:author="LUEJE Claudia" w:date="2023-06-26T17:59:00Z">
        <w:r>
          <w:rPr>
            <w:szCs w:val="24"/>
          </w:rPr>
          <w:t xml:space="preserve"> as shown in </w:t>
        </w:r>
      </w:ins>
      <w:bookmarkStart w:id="7535" w:name="_Toc110532473"/>
      <w:r w:rsidRPr="00200955">
        <w:rPr>
          <w:rStyle w:val="citetbl"/>
        </w:rPr>
        <w:t xml:space="preserve">Table </w:t>
      </w:r>
      <w:del w:id="7536"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125</w:delText>
        </w:r>
        <w:r w:rsidR="00890926" w:rsidRPr="005C2D94">
          <w:fldChar w:fldCharType="end"/>
        </w:r>
      </w:del>
      <w:ins w:id="7537" w:author="LUEJE Claudia" w:date="2023-06-26T17:59:00Z">
        <w:r w:rsidRPr="00200955">
          <w:rPr>
            <w:rStyle w:val="citetbl"/>
          </w:rPr>
          <w:t>125</w:t>
        </w:r>
        <w:r w:rsidR="001332BD" w:rsidRPr="00E956F7">
          <w:rPr>
            <w:szCs w:val="24"/>
          </w:rPr>
          <w:t>:</w:t>
        </w:r>
      </w:ins>
    </w:p>
    <w:p w14:paraId="62157DBC" w14:textId="1D55E35B" w:rsidR="001332BD" w:rsidRPr="00E956F7" w:rsidRDefault="006F39DE">
      <w:pPr>
        <w:pStyle w:val="Tabletitle"/>
        <w:autoSpaceDE w:val="0"/>
        <w:autoSpaceDN w:val="0"/>
        <w:adjustRightInd w:val="0"/>
        <w:outlineLvl w:val="0"/>
        <w:rPr>
          <w:szCs w:val="24"/>
        </w:rPr>
      </w:pPr>
      <w:ins w:id="7538" w:author="LUEJE Claudia" w:date="2023-06-26T17:59:00Z">
        <w:r w:rsidRPr="00E956F7">
          <w:rPr>
            <w:szCs w:val="24"/>
          </w:rPr>
          <w:t>Table </w:t>
        </w:r>
        <w:r w:rsidR="001332BD" w:rsidRPr="00E956F7">
          <w:rPr>
            <w:szCs w:val="24"/>
          </w:rPr>
          <w:t>125</w:t>
        </w:r>
      </w:ins>
      <w:r w:rsidR="008F59B9" w:rsidRPr="00E956F7">
        <w:rPr>
          <w:szCs w:val="24"/>
        </w:rPr>
        <w:t xml:space="preserve"> </w:t>
      </w:r>
      <w:r w:rsidR="001332BD" w:rsidRPr="00E956F7">
        <w:rPr>
          <w:szCs w:val="24"/>
        </w:rPr>
        <w:t xml:space="preserve">— Parameters of </w:t>
      </w:r>
      <w:r w:rsidR="00200955">
        <w:rPr>
          <w:szCs w:val="24"/>
        </w:rPr>
        <w:t>f</w:t>
      </w:r>
      <w:r w:rsidR="001332BD" w:rsidRPr="00E956F7">
        <w:rPr>
          <w:szCs w:val="24"/>
        </w:rPr>
        <w:t>lared joint</w:t>
      </w:r>
      <w:bookmarkEnd w:id="7535"/>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02"/>
        <w:gridCol w:w="1429"/>
        <w:gridCol w:w="1363"/>
        <w:gridCol w:w="1442"/>
        <w:gridCol w:w="1527"/>
        <w:gridCol w:w="1568"/>
      </w:tblGrid>
      <w:tr w:rsidR="001332BD" w:rsidRPr="00B62EE5" w14:paraId="1E21B499" w14:textId="77777777" w:rsidTr="009E00ED">
        <w:trPr>
          <w:jc w:val="center"/>
        </w:trPr>
        <w:tc>
          <w:tcPr>
            <w:tcW w:w="1194" w:type="dxa"/>
            <w:tcBorders>
              <w:top w:val="single" w:sz="12" w:space="0" w:color="auto"/>
              <w:bottom w:val="single" w:sz="12" w:space="0" w:color="auto"/>
            </w:tcBorders>
            <w:shd w:val="clear" w:color="auto" w:fill="F3F3F3"/>
            <w:hideMark/>
          </w:tcPr>
          <w:p w14:paraId="36C57831" w14:textId="6FAA3503" w:rsidR="001332BD" w:rsidRPr="00B62EE5" w:rsidRDefault="001332BD" w:rsidP="008F59B9">
            <w:pPr>
              <w:pStyle w:val="Tableheader"/>
              <w:autoSpaceDE w:val="0"/>
              <w:autoSpaceDN w:val="0"/>
              <w:adjustRightInd w:val="0"/>
              <w:rPr>
                <w:b/>
              </w:rPr>
            </w:pPr>
            <w:r w:rsidRPr="00B62EE5">
              <w:rPr>
                <w:b/>
                <w:szCs w:val="24"/>
              </w:rPr>
              <w:t>Parameter</w:t>
            </w:r>
          </w:p>
        </w:tc>
        <w:tc>
          <w:tcPr>
            <w:tcW w:w="1431" w:type="dxa"/>
            <w:tcBorders>
              <w:top w:val="single" w:sz="12" w:space="0" w:color="auto"/>
              <w:bottom w:val="single" w:sz="12" w:space="0" w:color="auto"/>
            </w:tcBorders>
            <w:shd w:val="clear" w:color="auto" w:fill="F3F3F3"/>
            <w:hideMark/>
          </w:tcPr>
          <w:p w14:paraId="50A0CDD6" w14:textId="73D56B7B" w:rsidR="001332BD" w:rsidRPr="00B62EE5" w:rsidRDefault="001332BD" w:rsidP="008F59B9">
            <w:pPr>
              <w:pStyle w:val="Tableheader"/>
              <w:autoSpaceDE w:val="0"/>
              <w:autoSpaceDN w:val="0"/>
              <w:adjustRightInd w:val="0"/>
              <w:rPr>
                <w:b/>
              </w:rPr>
            </w:pPr>
            <w:r w:rsidRPr="00B62EE5">
              <w:rPr>
                <w:b/>
                <w:szCs w:val="24"/>
              </w:rPr>
              <w:t>χMCF-Key</w:t>
            </w:r>
          </w:p>
        </w:tc>
        <w:tc>
          <w:tcPr>
            <w:tcW w:w="1363" w:type="dxa"/>
            <w:tcBorders>
              <w:top w:val="single" w:sz="12" w:space="0" w:color="auto"/>
              <w:bottom w:val="single" w:sz="12" w:space="0" w:color="auto"/>
            </w:tcBorders>
            <w:shd w:val="clear" w:color="auto" w:fill="F3F3F3"/>
            <w:hideMark/>
          </w:tcPr>
          <w:p w14:paraId="44056302" w14:textId="6583DF33" w:rsidR="001332BD" w:rsidRPr="00B62EE5" w:rsidRDefault="001332BD" w:rsidP="008F59B9">
            <w:pPr>
              <w:pStyle w:val="Tableheader"/>
              <w:autoSpaceDE w:val="0"/>
              <w:autoSpaceDN w:val="0"/>
              <w:adjustRightInd w:val="0"/>
              <w:rPr>
                <w:b/>
              </w:rPr>
            </w:pPr>
            <w:r w:rsidRPr="00B62EE5">
              <w:rPr>
                <w:b/>
                <w:szCs w:val="24"/>
              </w:rPr>
              <w:t>Multiplicity</w:t>
            </w:r>
          </w:p>
        </w:tc>
        <w:tc>
          <w:tcPr>
            <w:tcW w:w="1444" w:type="dxa"/>
            <w:tcBorders>
              <w:top w:val="single" w:sz="12" w:space="0" w:color="auto"/>
              <w:bottom w:val="single" w:sz="12" w:space="0" w:color="auto"/>
            </w:tcBorders>
            <w:shd w:val="clear" w:color="auto" w:fill="F3F3F3"/>
            <w:hideMark/>
          </w:tcPr>
          <w:p w14:paraId="1DB41C85" w14:textId="3E5DC1DE" w:rsidR="001332BD" w:rsidRPr="00B62EE5" w:rsidRDefault="001332BD" w:rsidP="008F59B9">
            <w:pPr>
              <w:pStyle w:val="Tableheader"/>
              <w:autoSpaceDE w:val="0"/>
              <w:autoSpaceDN w:val="0"/>
              <w:adjustRightInd w:val="0"/>
              <w:rPr>
                <w:b/>
              </w:rPr>
            </w:pPr>
            <w:r w:rsidRPr="00B62EE5">
              <w:rPr>
                <w:b/>
                <w:szCs w:val="24"/>
              </w:rPr>
              <w:t>Value Range</w:t>
            </w:r>
          </w:p>
        </w:tc>
        <w:tc>
          <w:tcPr>
            <w:tcW w:w="1529" w:type="dxa"/>
            <w:tcBorders>
              <w:top w:val="single" w:sz="12" w:space="0" w:color="auto"/>
              <w:bottom w:val="single" w:sz="12" w:space="0" w:color="auto"/>
            </w:tcBorders>
            <w:shd w:val="clear" w:color="auto" w:fill="F3F3F3"/>
            <w:hideMark/>
          </w:tcPr>
          <w:p w14:paraId="21B6D729" w14:textId="3B7ECF7A" w:rsidR="001332BD" w:rsidRPr="00B62EE5" w:rsidRDefault="001332BD" w:rsidP="008F59B9">
            <w:pPr>
              <w:pStyle w:val="Tableheader"/>
              <w:autoSpaceDE w:val="0"/>
              <w:autoSpaceDN w:val="0"/>
              <w:adjustRightInd w:val="0"/>
              <w:rPr>
                <w:b/>
              </w:rPr>
            </w:pPr>
            <w:r w:rsidRPr="00B62EE5">
              <w:rPr>
                <w:b/>
                <w:szCs w:val="24"/>
              </w:rPr>
              <w:t>Use</w:t>
            </w:r>
          </w:p>
        </w:tc>
        <w:tc>
          <w:tcPr>
            <w:tcW w:w="1570" w:type="dxa"/>
            <w:tcBorders>
              <w:top w:val="single" w:sz="12" w:space="0" w:color="auto"/>
              <w:bottom w:val="single" w:sz="12" w:space="0" w:color="auto"/>
            </w:tcBorders>
            <w:shd w:val="clear" w:color="auto" w:fill="F3F3F3"/>
            <w:hideMark/>
          </w:tcPr>
          <w:p w14:paraId="7E690640" w14:textId="7D9ACF1B" w:rsidR="001332BD" w:rsidRPr="00B62EE5" w:rsidRDefault="001332BD" w:rsidP="008F59B9">
            <w:pPr>
              <w:pStyle w:val="Tableheader"/>
              <w:autoSpaceDE w:val="0"/>
              <w:autoSpaceDN w:val="0"/>
              <w:adjustRightInd w:val="0"/>
              <w:rPr>
                <w:b/>
              </w:rPr>
            </w:pPr>
            <w:r w:rsidRPr="00B62EE5">
              <w:rPr>
                <w:b/>
                <w:szCs w:val="24"/>
              </w:rPr>
              <w:t xml:space="preserve">Default </w:t>
            </w:r>
            <w:r w:rsidR="00633E6A" w:rsidRPr="00B62EE5">
              <w:rPr>
                <w:b/>
                <w:szCs w:val="24"/>
              </w:rPr>
              <w:t>v</w:t>
            </w:r>
            <w:r w:rsidRPr="00B62EE5">
              <w:rPr>
                <w:b/>
                <w:szCs w:val="24"/>
              </w:rPr>
              <w:t>alue</w:t>
            </w:r>
          </w:p>
        </w:tc>
      </w:tr>
      <w:tr w:rsidR="001332BD" w:rsidRPr="00E956F7" w14:paraId="0A06B089" w14:textId="77777777" w:rsidTr="009E00ED">
        <w:trPr>
          <w:jc w:val="center"/>
        </w:trPr>
        <w:tc>
          <w:tcPr>
            <w:tcW w:w="1194" w:type="dxa"/>
            <w:tcBorders>
              <w:top w:val="single" w:sz="12" w:space="0" w:color="auto"/>
            </w:tcBorders>
            <w:vAlign w:val="bottom"/>
            <w:hideMark/>
          </w:tcPr>
          <w:p w14:paraId="0E1A0210" w14:textId="123EE5B1" w:rsidR="001332BD" w:rsidRPr="00E956F7" w:rsidRDefault="001332BD" w:rsidP="008F59B9">
            <w:pPr>
              <w:pStyle w:val="Tablebody"/>
              <w:autoSpaceDE w:val="0"/>
              <w:autoSpaceDN w:val="0"/>
              <w:adjustRightInd w:val="0"/>
            </w:pPr>
            <w:r w:rsidRPr="00E956F7">
              <w:rPr>
                <w:szCs w:val="24"/>
              </w:rPr>
              <w:t>b</w:t>
            </w:r>
          </w:p>
        </w:tc>
        <w:tc>
          <w:tcPr>
            <w:tcW w:w="1431" w:type="dxa"/>
            <w:tcBorders>
              <w:top w:val="single" w:sz="12" w:space="0" w:color="auto"/>
            </w:tcBorders>
            <w:vAlign w:val="bottom"/>
            <w:hideMark/>
          </w:tcPr>
          <w:p w14:paraId="16CDE74C" w14:textId="5BF40239" w:rsidR="001332BD" w:rsidRPr="00E956F7" w:rsidRDefault="001332BD" w:rsidP="008F59B9">
            <w:pPr>
              <w:pStyle w:val="Tablebody"/>
              <w:autoSpaceDE w:val="0"/>
              <w:autoSpaceDN w:val="0"/>
              <w:adjustRightInd w:val="0"/>
            </w:pPr>
            <w:r w:rsidRPr="00E956F7">
              <w:rPr>
                <w:szCs w:val="24"/>
              </w:rPr>
              <w:t>width</w:t>
            </w:r>
          </w:p>
        </w:tc>
        <w:tc>
          <w:tcPr>
            <w:tcW w:w="1363" w:type="dxa"/>
            <w:tcBorders>
              <w:top w:val="single" w:sz="12" w:space="0" w:color="auto"/>
            </w:tcBorders>
            <w:vAlign w:val="bottom"/>
            <w:hideMark/>
          </w:tcPr>
          <w:p w14:paraId="742F0D06" w14:textId="5EBAC16C" w:rsidR="001332BD" w:rsidRPr="00E956F7" w:rsidRDefault="001332BD" w:rsidP="008F59B9">
            <w:pPr>
              <w:pStyle w:val="Tablebody"/>
              <w:autoSpaceDE w:val="0"/>
              <w:autoSpaceDN w:val="0"/>
              <w:adjustRightInd w:val="0"/>
            </w:pPr>
            <w:r w:rsidRPr="00E956F7">
              <w:rPr>
                <w:szCs w:val="24"/>
              </w:rPr>
              <w:t>1</w:t>
            </w:r>
          </w:p>
        </w:tc>
        <w:tc>
          <w:tcPr>
            <w:tcW w:w="1444" w:type="dxa"/>
            <w:tcBorders>
              <w:top w:val="single" w:sz="12" w:space="0" w:color="auto"/>
            </w:tcBorders>
            <w:vAlign w:val="bottom"/>
            <w:hideMark/>
          </w:tcPr>
          <w:p w14:paraId="4C1384C8" w14:textId="6516AF30" w:rsidR="001332BD" w:rsidRPr="00E956F7" w:rsidRDefault="001332BD" w:rsidP="008F59B9">
            <w:pPr>
              <w:pStyle w:val="Tablebody"/>
              <w:autoSpaceDE w:val="0"/>
              <w:autoSpaceDN w:val="0"/>
              <w:adjustRightInd w:val="0"/>
            </w:pPr>
            <w:r w:rsidRPr="00E956F7">
              <w:rPr>
                <w:szCs w:val="24"/>
              </w:rPr>
              <w:t>≥ 0</w:t>
            </w:r>
          </w:p>
        </w:tc>
        <w:tc>
          <w:tcPr>
            <w:tcW w:w="1529" w:type="dxa"/>
            <w:tcBorders>
              <w:top w:val="single" w:sz="12" w:space="0" w:color="auto"/>
            </w:tcBorders>
            <w:vAlign w:val="bottom"/>
            <w:hideMark/>
          </w:tcPr>
          <w:p w14:paraId="23D9D230" w14:textId="3F91CBD1" w:rsidR="001332BD" w:rsidRPr="00E956F7" w:rsidRDefault="001332BD" w:rsidP="008F59B9">
            <w:pPr>
              <w:pStyle w:val="Tablebody"/>
              <w:autoSpaceDE w:val="0"/>
              <w:autoSpaceDN w:val="0"/>
              <w:adjustRightInd w:val="0"/>
            </w:pPr>
            <w:r w:rsidRPr="00E956F7">
              <w:rPr>
                <w:szCs w:val="24"/>
              </w:rPr>
              <w:t>Optional</w:t>
            </w:r>
          </w:p>
        </w:tc>
        <w:tc>
          <w:tcPr>
            <w:tcW w:w="1570" w:type="dxa"/>
            <w:tcBorders>
              <w:top w:val="single" w:sz="12" w:space="0" w:color="auto"/>
            </w:tcBorders>
            <w:vAlign w:val="bottom"/>
          </w:tcPr>
          <w:p w14:paraId="766133A1" w14:textId="289122D9" w:rsidR="001332BD" w:rsidRPr="00E956F7" w:rsidRDefault="001332BD" w:rsidP="008F59B9">
            <w:pPr>
              <w:pStyle w:val="Tablebody"/>
              <w:autoSpaceDE w:val="0"/>
              <w:autoSpaceDN w:val="0"/>
              <w:adjustRightInd w:val="0"/>
            </w:pPr>
            <w:r w:rsidRPr="00E956F7">
              <w:rPr>
                <w:szCs w:val="24"/>
              </w:rPr>
              <w:t>-</w:t>
            </w:r>
          </w:p>
        </w:tc>
      </w:tr>
    </w:tbl>
    <w:p w14:paraId="2F1C9546" w14:textId="462C6DD0" w:rsidR="001332BD" w:rsidRPr="00E956F7" w:rsidRDefault="001332BD">
      <w:pPr>
        <w:pStyle w:val="BodyText"/>
        <w:autoSpaceDE w:val="0"/>
        <w:autoSpaceDN w:val="0"/>
        <w:adjustRightInd w:val="0"/>
        <w:rPr>
          <w:szCs w:val="24"/>
        </w:rPr>
      </w:pPr>
      <w:r w:rsidRPr="00E956F7">
        <w:rPr>
          <w:szCs w:val="24"/>
        </w:rPr>
        <w:t>All other parameters are provided by the model itself and are partially used to specify parameters of the weld.</w:t>
      </w:r>
    </w:p>
    <w:p w14:paraId="76977C63"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539" w:name="_Toc3557062"/>
      <w:bookmarkStart w:id="7540" w:name="_Toc34747312"/>
      <w:bookmarkStart w:id="7541" w:name="_Toc77102131"/>
      <w:r w:rsidRPr="00E956F7">
        <w:rPr>
          <w:rFonts w:eastAsia="Times New Roman"/>
          <w:szCs w:val="24"/>
        </w:rPr>
        <w:t>Attributes</w:t>
      </w:r>
      <w:bookmarkEnd w:id="7539"/>
      <w:bookmarkEnd w:id="7540"/>
      <w:bookmarkEnd w:id="7541"/>
    </w:p>
    <w:p w14:paraId="2C8BD9A0"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"base"</w:t>
      </w:r>
    </w:p>
    <w:p w14:paraId="0C28AC1D" w14:textId="77777777" w:rsidR="001332BD" w:rsidRPr="00E956F7" w:rsidRDefault="001332BD">
      <w:pPr>
        <w:pStyle w:val="BodyText"/>
        <w:autoSpaceDE w:val="0"/>
        <w:autoSpaceDN w:val="0"/>
        <w:adjustRightInd w:val="0"/>
        <w:rPr>
          <w:szCs w:val="24"/>
        </w:rPr>
      </w:pPr>
      <w:r w:rsidRPr="00E956F7">
        <w:rPr>
          <w:szCs w:val="24"/>
        </w:rPr>
        <w:t>The index for the base sheet is specified using the attribute base.</w:t>
      </w:r>
    </w:p>
    <w:p w14:paraId="0F5F97F9"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"technology"</w:t>
      </w:r>
    </w:p>
    <w:p w14:paraId="6155F137" w14:textId="77777777" w:rsidR="001332BD" w:rsidRPr="00E956F7" w:rsidRDefault="001332BD">
      <w:pPr>
        <w:pStyle w:val="BodyText"/>
        <w:autoSpaceDE w:val="0"/>
        <w:autoSpaceDN w:val="0"/>
        <w:adjustRightInd w:val="0"/>
        <w:rPr>
          <w:szCs w:val="24"/>
        </w:rPr>
      </w:pPr>
      <w:r w:rsidRPr="00E956F7">
        <w:rPr>
          <w:szCs w:val="24"/>
        </w:rPr>
        <w:t>The value for the attribute technology can be specified using the following values:</w:t>
      </w:r>
    </w:p>
    <w:p w14:paraId="3913A8F1"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42" w:author="LUEJE Claudia" w:date="2023-06-26T17:59:00Z">
        <w:r w:rsidRPr="00E956F7">
          <w:rPr>
            <w:szCs w:val="24"/>
          </w:rPr>
          <w:t>—</w:t>
        </w:r>
        <w:r w:rsidRPr="00E956F7">
          <w:rPr>
            <w:szCs w:val="24"/>
          </w:rPr>
          <w:tab/>
        </w:r>
      </w:ins>
      <w:bookmarkStart w:id="7543" w:name="_Toc3557063"/>
      <w:bookmarkStart w:id="7544" w:name="_Toc34747313"/>
      <w:bookmarkStart w:id="7545" w:name="_Toc77102132"/>
      <w:r w:rsidRPr="00D66FA4">
        <w:rPr>
          <w:rStyle w:val="ISOCode"/>
        </w:rPr>
        <w:t>resistance;</w:t>
      </w:r>
    </w:p>
    <w:p w14:paraId="4244F6D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46" w:author="LUEJE Claudia" w:date="2023-06-26T17:59:00Z">
        <w:r w:rsidRPr="00E956F7">
          <w:rPr>
            <w:szCs w:val="24"/>
          </w:rPr>
          <w:t>—</w:t>
        </w:r>
        <w:r w:rsidRPr="00E956F7">
          <w:rPr>
            <w:szCs w:val="24"/>
          </w:rPr>
          <w:tab/>
        </w:r>
      </w:ins>
      <w:r w:rsidRPr="00D66FA4">
        <w:rPr>
          <w:rStyle w:val="ISOCode"/>
        </w:rPr>
        <w:t>arc;</w:t>
      </w:r>
    </w:p>
    <w:p w14:paraId="6ABEBFB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47" w:author="LUEJE Claudia" w:date="2023-06-26T17:59:00Z">
        <w:r w:rsidRPr="00E956F7">
          <w:rPr>
            <w:szCs w:val="24"/>
          </w:rPr>
          <w:t>—</w:t>
        </w:r>
        <w:r w:rsidRPr="00E956F7">
          <w:rPr>
            <w:szCs w:val="24"/>
          </w:rPr>
          <w:tab/>
        </w:r>
      </w:ins>
      <w:r w:rsidRPr="00D66FA4">
        <w:rPr>
          <w:rStyle w:val="ISOCode"/>
        </w:rPr>
        <w:t>laser</w:t>
      </w:r>
      <w:r w:rsidRPr="00E956F7">
        <w:rPr>
          <w:szCs w:val="24"/>
        </w:rPr>
        <w:t xml:space="preserve"> (energy beam / laser);</w:t>
      </w:r>
    </w:p>
    <w:p w14:paraId="32CEBEDB"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48" w:author="LUEJE Claudia" w:date="2023-06-26T17:59:00Z">
        <w:r w:rsidRPr="00E956F7">
          <w:rPr>
            <w:szCs w:val="24"/>
          </w:rPr>
          <w:t>—</w:t>
        </w:r>
        <w:r w:rsidRPr="00E956F7">
          <w:rPr>
            <w:szCs w:val="24"/>
          </w:rPr>
          <w:tab/>
        </w:r>
      </w:ins>
      <w:r w:rsidRPr="00D66FA4">
        <w:rPr>
          <w:rStyle w:val="ISOCode"/>
        </w:rPr>
        <w:t>friction;</w:t>
      </w:r>
    </w:p>
    <w:p w14:paraId="407CA17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49" w:author="LUEJE Claudia" w:date="2023-06-26T17:59:00Z">
        <w:r w:rsidRPr="00E956F7">
          <w:rPr>
            <w:szCs w:val="24"/>
          </w:rPr>
          <w:t>—</w:t>
        </w:r>
        <w:r w:rsidRPr="00E956F7">
          <w:rPr>
            <w:szCs w:val="24"/>
          </w:rPr>
          <w:tab/>
        </w:r>
      </w:ins>
      <w:r w:rsidRPr="00D66FA4">
        <w:rPr>
          <w:rStyle w:val="ISOCode"/>
        </w:rPr>
        <w:t>brazing.</w:t>
      </w:r>
    </w:p>
    <w:p w14:paraId="084A2347"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"weld_position</w:t>
      </w:r>
      <w:bookmarkEnd w:id="7543"/>
      <w:r w:rsidRPr="00E956F7">
        <w:rPr>
          <w:rFonts w:eastAsia="Times New Roman"/>
          <w:szCs w:val="24"/>
        </w:rPr>
        <w:t>"</w:t>
      </w:r>
      <w:bookmarkEnd w:id="7544"/>
      <w:bookmarkEnd w:id="7545"/>
    </w:p>
    <w:p w14:paraId="1F380940"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General</w:t>
      </w:r>
    </w:p>
    <w:p w14:paraId="1BD41D78" w14:textId="77777777" w:rsidR="00FC68DB" w:rsidRDefault="001332BD" w:rsidP="00A671B0">
      <w:pPr>
        <w:keepNext/>
        <w:rPr>
          <w:del w:id="7550" w:author="LUEJE Claudia" w:date="2023-06-26T17:59:00Z"/>
        </w:rPr>
      </w:pPr>
      <w:r w:rsidRPr="00E956F7">
        <w:rPr>
          <w:szCs w:val="24"/>
        </w:rPr>
        <w:t xml:space="preserve">For the element </w:t>
      </w:r>
      <w:r w:rsidRPr="00D66FA4">
        <w:rPr>
          <w:rStyle w:val="ISOCode"/>
        </w:rPr>
        <w:t>&lt;weld_position/&gt;</w:t>
      </w:r>
      <w:r w:rsidRPr="00E956F7">
        <w:rPr>
          <w:szCs w:val="24"/>
        </w:rPr>
        <w:t xml:space="preserve"> the following attributes can be specified for the </w:t>
      </w:r>
      <w:r w:rsidR="00633E6A">
        <w:rPr>
          <w:szCs w:val="24"/>
        </w:rPr>
        <w:t>f</w:t>
      </w:r>
      <w:r w:rsidRPr="00E956F7">
        <w:rPr>
          <w:szCs w:val="24"/>
        </w:rPr>
        <w:t>lared</w:t>
      </w:r>
      <w:del w:id="7551" w:author="LUEJE Claudia" w:date="2023-06-26T17:59:00Z">
        <w:r w:rsidR="00FC68DB" w:rsidRPr="001E4607">
          <w:delText>-Joint:</w:delText>
        </w:r>
      </w:del>
    </w:p>
    <w:p w14:paraId="43C7A767" w14:textId="337B33CD" w:rsidR="001332BD" w:rsidRPr="00E956F7" w:rsidRDefault="00633E6A">
      <w:pPr>
        <w:pStyle w:val="BodyText"/>
        <w:autoSpaceDE w:val="0"/>
        <w:autoSpaceDN w:val="0"/>
        <w:adjustRightInd w:val="0"/>
        <w:rPr>
          <w:ins w:id="7552" w:author="LUEJE Claudia" w:date="2023-06-26T17:59:00Z"/>
          <w:szCs w:val="24"/>
        </w:rPr>
      </w:pPr>
      <w:ins w:id="7553" w:author="LUEJE Claudia" w:date="2023-06-26T17:59:00Z">
        <w:r>
          <w:rPr>
            <w:szCs w:val="24"/>
          </w:rPr>
          <w:t xml:space="preserve"> j</w:t>
        </w:r>
        <w:r w:rsidR="001332BD" w:rsidRPr="00E956F7">
          <w:rPr>
            <w:szCs w:val="24"/>
          </w:rPr>
          <w:t>oint</w:t>
        </w:r>
        <w:r>
          <w:rPr>
            <w:szCs w:val="24"/>
          </w:rPr>
          <w:t xml:space="preserve"> as shown in </w:t>
        </w:r>
      </w:ins>
      <w:bookmarkStart w:id="7554" w:name="_Toc110532474"/>
      <w:r w:rsidRPr="00633E6A">
        <w:rPr>
          <w:rStyle w:val="citetbl"/>
        </w:rPr>
        <w:t xml:space="preserve">Table </w:t>
      </w:r>
      <w:del w:id="7555"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126</w:delText>
        </w:r>
        <w:r w:rsidR="00890926" w:rsidRPr="005C2D94">
          <w:fldChar w:fldCharType="end"/>
        </w:r>
      </w:del>
      <w:ins w:id="7556" w:author="LUEJE Claudia" w:date="2023-06-26T17:59:00Z">
        <w:r w:rsidRPr="00633E6A">
          <w:rPr>
            <w:rStyle w:val="citetbl"/>
          </w:rPr>
          <w:t>126</w:t>
        </w:r>
        <w:r w:rsidR="001332BD" w:rsidRPr="00E956F7">
          <w:rPr>
            <w:szCs w:val="24"/>
          </w:rPr>
          <w:t>:</w:t>
        </w:r>
      </w:ins>
    </w:p>
    <w:p w14:paraId="5D6DFB60" w14:textId="626F7D22" w:rsidR="001332BD" w:rsidRPr="00E956F7" w:rsidRDefault="006F39DE">
      <w:pPr>
        <w:pStyle w:val="Tabletitle"/>
        <w:autoSpaceDE w:val="0"/>
        <w:autoSpaceDN w:val="0"/>
        <w:adjustRightInd w:val="0"/>
        <w:outlineLvl w:val="0"/>
        <w:rPr>
          <w:szCs w:val="24"/>
        </w:rPr>
      </w:pPr>
      <w:ins w:id="7557" w:author="LUEJE Claudia" w:date="2023-06-26T17:59:00Z">
        <w:r w:rsidRPr="00E956F7">
          <w:rPr>
            <w:szCs w:val="24"/>
          </w:rPr>
          <w:t>Table </w:t>
        </w:r>
        <w:r w:rsidR="001332BD" w:rsidRPr="00E956F7">
          <w:rPr>
            <w:szCs w:val="24"/>
          </w:rPr>
          <w:t>126</w:t>
        </w:r>
      </w:ins>
      <w:r w:rsidR="008F59B9" w:rsidRPr="00E956F7">
        <w:rPr>
          <w:szCs w:val="24"/>
        </w:rPr>
        <w:t xml:space="preserve"> </w:t>
      </w:r>
      <w:r w:rsidR="001332BD" w:rsidRPr="00E956F7">
        <w:rPr>
          <w:szCs w:val="24"/>
        </w:rPr>
        <w:t xml:space="preserve">— Attributes of element </w:t>
      </w:r>
      <w:r w:rsidR="001332BD" w:rsidRPr="00D66FA4">
        <w:rPr>
          <w:rStyle w:val="ISOCode"/>
        </w:rPr>
        <w:t>&lt;weld_position/&gt;</w:t>
      </w:r>
      <w:r w:rsidR="001332BD" w:rsidRPr="00E956F7">
        <w:rPr>
          <w:szCs w:val="24"/>
        </w:rPr>
        <w:t xml:space="preserve"> for </w:t>
      </w:r>
      <w:r w:rsidR="00633E6A">
        <w:rPr>
          <w:szCs w:val="24"/>
        </w:rPr>
        <w:t>f</w:t>
      </w:r>
      <w:r w:rsidR="001332BD" w:rsidRPr="00E956F7">
        <w:rPr>
          <w:szCs w:val="24"/>
        </w:rPr>
        <w:t>lared </w:t>
      </w:r>
      <w:r w:rsidR="00633E6A">
        <w:rPr>
          <w:szCs w:val="24"/>
        </w:rPr>
        <w:t>j</w:t>
      </w:r>
      <w:r w:rsidR="001332BD" w:rsidRPr="00E956F7">
        <w:rPr>
          <w:szCs w:val="24"/>
        </w:rPr>
        <w:t>oint</w:t>
      </w:r>
      <w:bookmarkEnd w:id="7554"/>
    </w:p>
    <w:tbl>
      <w:tblPr>
        <w:tblW w:w="835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4681"/>
      </w:tblGrid>
      <w:tr w:rsidR="001332BD" w:rsidRPr="00B62EE5" w14:paraId="40566238" w14:textId="77777777" w:rsidTr="009E00ED">
        <w:trPr>
          <w:tblHeader/>
          <w:jc w:val="center"/>
        </w:trPr>
        <w:tc>
          <w:tcPr>
            <w:tcW w:w="1871" w:type="dxa"/>
            <w:tcBorders>
              <w:top w:val="single" w:sz="12" w:space="0" w:color="auto"/>
              <w:bottom w:val="single" w:sz="12" w:space="0" w:color="auto"/>
            </w:tcBorders>
            <w:shd w:val="clear" w:color="auto" w:fill="F3F3F3"/>
            <w:vAlign w:val="bottom"/>
            <w:hideMark/>
          </w:tcPr>
          <w:p w14:paraId="51DD5A4E" w14:textId="1A77A5F3" w:rsidR="001332BD" w:rsidRPr="00B62EE5" w:rsidRDefault="001332BD" w:rsidP="008F59B9">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vAlign w:val="bottom"/>
            <w:hideMark/>
          </w:tcPr>
          <w:p w14:paraId="33DE5427" w14:textId="498AE6D8" w:rsidR="001332BD" w:rsidRPr="00B62EE5" w:rsidRDefault="001332BD" w:rsidP="008F59B9">
            <w:pPr>
              <w:pStyle w:val="Tableheader"/>
              <w:autoSpaceDE w:val="0"/>
              <w:autoSpaceDN w:val="0"/>
              <w:adjustRightInd w:val="0"/>
              <w:rPr>
                <w:b/>
              </w:rPr>
            </w:pPr>
            <w:r w:rsidRPr="00B62EE5">
              <w:rPr>
                <w:b/>
                <w:szCs w:val="24"/>
              </w:rPr>
              <w:t>Type</w:t>
            </w:r>
          </w:p>
        </w:tc>
        <w:tc>
          <w:tcPr>
            <w:tcW w:w="4681" w:type="dxa"/>
            <w:tcBorders>
              <w:top w:val="single" w:sz="12" w:space="0" w:color="auto"/>
              <w:bottom w:val="single" w:sz="12" w:space="0" w:color="auto"/>
            </w:tcBorders>
            <w:shd w:val="clear" w:color="auto" w:fill="F3F3F3"/>
            <w:vAlign w:val="bottom"/>
            <w:hideMark/>
          </w:tcPr>
          <w:p w14:paraId="734F32A2" w14:textId="1307ABC6" w:rsidR="001332BD" w:rsidRPr="00B62EE5" w:rsidRDefault="001332BD" w:rsidP="008F59B9">
            <w:pPr>
              <w:pStyle w:val="Tableheader"/>
              <w:autoSpaceDE w:val="0"/>
              <w:autoSpaceDN w:val="0"/>
              <w:adjustRightInd w:val="0"/>
              <w:rPr>
                <w:b/>
              </w:rPr>
            </w:pPr>
            <w:r w:rsidRPr="00B62EE5">
              <w:rPr>
                <w:b/>
                <w:szCs w:val="24"/>
              </w:rPr>
              <w:t>Use</w:t>
            </w:r>
          </w:p>
        </w:tc>
      </w:tr>
      <w:tr w:rsidR="001332BD" w:rsidRPr="00E956F7" w14:paraId="4A08FA45" w14:textId="77777777" w:rsidTr="009E00ED">
        <w:trPr>
          <w:jc w:val="center"/>
        </w:trPr>
        <w:tc>
          <w:tcPr>
            <w:tcW w:w="1871" w:type="dxa"/>
            <w:tcBorders>
              <w:top w:val="single" w:sz="12" w:space="0" w:color="auto"/>
            </w:tcBorders>
            <w:vAlign w:val="bottom"/>
            <w:hideMark/>
          </w:tcPr>
          <w:p w14:paraId="4D02D170" w14:textId="77A5DB69" w:rsidR="001332BD" w:rsidRPr="00E956F7" w:rsidRDefault="001332BD" w:rsidP="008F59B9">
            <w:pPr>
              <w:pStyle w:val="Tablebody"/>
              <w:autoSpaceDE w:val="0"/>
              <w:autoSpaceDN w:val="0"/>
              <w:adjustRightInd w:val="0"/>
            </w:pPr>
            <w:r w:rsidRPr="00E956F7">
              <w:rPr>
                <w:szCs w:val="24"/>
              </w:rPr>
              <w:t>u</w:t>
            </w:r>
          </w:p>
        </w:tc>
        <w:tc>
          <w:tcPr>
            <w:tcW w:w="1800" w:type="dxa"/>
            <w:tcBorders>
              <w:top w:val="single" w:sz="12" w:space="0" w:color="auto"/>
            </w:tcBorders>
            <w:vAlign w:val="bottom"/>
            <w:hideMark/>
          </w:tcPr>
          <w:p w14:paraId="0029A064" w14:textId="6E76FA50" w:rsidR="001332BD" w:rsidRPr="00E956F7" w:rsidRDefault="001332BD" w:rsidP="008F59B9">
            <w:pPr>
              <w:pStyle w:val="Tablebody"/>
              <w:autoSpaceDE w:val="0"/>
              <w:autoSpaceDN w:val="0"/>
              <w:adjustRightInd w:val="0"/>
            </w:pPr>
            <w:r w:rsidRPr="00E956F7">
              <w:rPr>
                <w:szCs w:val="24"/>
              </w:rPr>
              <w:t>Floating point</w:t>
            </w:r>
          </w:p>
        </w:tc>
        <w:tc>
          <w:tcPr>
            <w:tcW w:w="4681" w:type="dxa"/>
            <w:tcBorders>
              <w:top w:val="single" w:sz="12" w:space="0" w:color="auto"/>
            </w:tcBorders>
            <w:vAlign w:val="bottom"/>
            <w:hideMark/>
          </w:tcPr>
          <w:p w14:paraId="57FAC29E" w14:textId="69D9CB10" w:rsidR="001332BD" w:rsidRPr="00E956F7" w:rsidRDefault="001332BD" w:rsidP="008F59B9">
            <w:pPr>
              <w:pStyle w:val="Tablebody"/>
              <w:autoSpaceDE w:val="0"/>
              <w:autoSpaceDN w:val="0"/>
              <w:adjustRightInd w:val="0"/>
            </w:pPr>
            <w:r w:rsidRPr="00E956F7">
              <w:rPr>
                <w:szCs w:val="24"/>
              </w:rPr>
              <w:t>Required</w:t>
            </w:r>
          </w:p>
        </w:tc>
      </w:tr>
      <w:tr w:rsidR="001332BD" w:rsidRPr="00E956F7" w14:paraId="401BC61D" w14:textId="77777777" w:rsidTr="009E00ED">
        <w:trPr>
          <w:jc w:val="center"/>
        </w:trPr>
        <w:tc>
          <w:tcPr>
            <w:tcW w:w="1871" w:type="dxa"/>
            <w:vAlign w:val="bottom"/>
            <w:hideMark/>
          </w:tcPr>
          <w:p w14:paraId="55760D3F" w14:textId="5635E9AC" w:rsidR="001332BD" w:rsidRPr="00E956F7" w:rsidRDefault="001332BD" w:rsidP="008F59B9">
            <w:pPr>
              <w:pStyle w:val="Tablebody"/>
              <w:autoSpaceDE w:val="0"/>
              <w:autoSpaceDN w:val="0"/>
              <w:adjustRightInd w:val="0"/>
            </w:pPr>
            <w:r w:rsidRPr="00E956F7">
              <w:rPr>
                <w:szCs w:val="24"/>
              </w:rPr>
              <w:t>x</w:t>
            </w:r>
          </w:p>
        </w:tc>
        <w:tc>
          <w:tcPr>
            <w:tcW w:w="1800" w:type="dxa"/>
            <w:vAlign w:val="bottom"/>
            <w:hideMark/>
          </w:tcPr>
          <w:p w14:paraId="2CE6FE1C" w14:textId="0E20C1FC" w:rsidR="001332BD" w:rsidRPr="00E956F7" w:rsidRDefault="001332BD" w:rsidP="008F59B9">
            <w:pPr>
              <w:pStyle w:val="Tablebody"/>
              <w:autoSpaceDE w:val="0"/>
              <w:autoSpaceDN w:val="0"/>
              <w:adjustRightInd w:val="0"/>
            </w:pPr>
            <w:r w:rsidRPr="00E956F7">
              <w:rPr>
                <w:szCs w:val="24"/>
              </w:rPr>
              <w:t>Floating point</w:t>
            </w:r>
          </w:p>
        </w:tc>
        <w:tc>
          <w:tcPr>
            <w:tcW w:w="4681" w:type="dxa"/>
            <w:vAlign w:val="bottom"/>
            <w:hideMark/>
          </w:tcPr>
          <w:p w14:paraId="34AF31F1" w14:textId="5E69ECEA" w:rsidR="001332BD" w:rsidRPr="00E956F7" w:rsidRDefault="001332BD" w:rsidP="008F59B9">
            <w:pPr>
              <w:pStyle w:val="Tablebody"/>
              <w:autoSpaceDE w:val="0"/>
              <w:autoSpaceDN w:val="0"/>
              <w:adjustRightInd w:val="0"/>
            </w:pPr>
            <w:r w:rsidRPr="00E956F7">
              <w:rPr>
                <w:szCs w:val="24"/>
              </w:rPr>
              <w:t>Required</w:t>
            </w:r>
          </w:p>
        </w:tc>
      </w:tr>
      <w:tr w:rsidR="001332BD" w:rsidRPr="00E956F7" w14:paraId="59F739D3" w14:textId="77777777" w:rsidTr="009E00ED">
        <w:trPr>
          <w:jc w:val="center"/>
        </w:trPr>
        <w:tc>
          <w:tcPr>
            <w:tcW w:w="1871" w:type="dxa"/>
            <w:vAlign w:val="bottom"/>
            <w:hideMark/>
          </w:tcPr>
          <w:p w14:paraId="048C1F08" w14:textId="781170D3" w:rsidR="001332BD" w:rsidRPr="00E956F7" w:rsidRDefault="001332BD" w:rsidP="008F59B9">
            <w:pPr>
              <w:pStyle w:val="Tablebody"/>
              <w:autoSpaceDE w:val="0"/>
              <w:autoSpaceDN w:val="0"/>
              <w:adjustRightInd w:val="0"/>
            </w:pPr>
            <w:r w:rsidRPr="00E956F7">
              <w:rPr>
                <w:szCs w:val="24"/>
              </w:rPr>
              <w:t>y</w:t>
            </w:r>
          </w:p>
        </w:tc>
        <w:tc>
          <w:tcPr>
            <w:tcW w:w="1800" w:type="dxa"/>
            <w:vAlign w:val="bottom"/>
            <w:hideMark/>
          </w:tcPr>
          <w:p w14:paraId="0E8F16E1" w14:textId="66A6F03F" w:rsidR="001332BD" w:rsidRPr="00E956F7" w:rsidRDefault="001332BD" w:rsidP="008F59B9">
            <w:pPr>
              <w:pStyle w:val="Tablebody"/>
              <w:autoSpaceDE w:val="0"/>
              <w:autoSpaceDN w:val="0"/>
              <w:adjustRightInd w:val="0"/>
            </w:pPr>
            <w:r w:rsidRPr="00E956F7">
              <w:rPr>
                <w:szCs w:val="24"/>
              </w:rPr>
              <w:t>Floating point</w:t>
            </w:r>
          </w:p>
        </w:tc>
        <w:tc>
          <w:tcPr>
            <w:tcW w:w="4681" w:type="dxa"/>
            <w:vAlign w:val="bottom"/>
            <w:hideMark/>
          </w:tcPr>
          <w:p w14:paraId="226D6638" w14:textId="7B909F71" w:rsidR="001332BD" w:rsidRPr="00E956F7" w:rsidRDefault="001332BD" w:rsidP="008F59B9">
            <w:pPr>
              <w:pStyle w:val="Tablebody"/>
              <w:autoSpaceDE w:val="0"/>
              <w:autoSpaceDN w:val="0"/>
              <w:adjustRightInd w:val="0"/>
            </w:pPr>
            <w:r w:rsidRPr="00E956F7">
              <w:rPr>
                <w:szCs w:val="24"/>
              </w:rPr>
              <w:t>Required</w:t>
            </w:r>
          </w:p>
        </w:tc>
      </w:tr>
      <w:tr w:rsidR="001332BD" w:rsidRPr="00E956F7" w14:paraId="40524CAA" w14:textId="77777777" w:rsidTr="009E00ED">
        <w:trPr>
          <w:jc w:val="center"/>
        </w:trPr>
        <w:tc>
          <w:tcPr>
            <w:tcW w:w="1871" w:type="dxa"/>
            <w:vAlign w:val="bottom"/>
            <w:hideMark/>
          </w:tcPr>
          <w:p w14:paraId="7C72386D" w14:textId="24732A14" w:rsidR="001332BD" w:rsidRPr="00E956F7" w:rsidRDefault="001332BD" w:rsidP="008F59B9">
            <w:pPr>
              <w:pStyle w:val="Tablebody"/>
              <w:autoSpaceDE w:val="0"/>
              <w:autoSpaceDN w:val="0"/>
              <w:adjustRightInd w:val="0"/>
            </w:pPr>
            <w:r w:rsidRPr="00E956F7">
              <w:rPr>
                <w:szCs w:val="24"/>
              </w:rPr>
              <w:t>z</w:t>
            </w:r>
          </w:p>
        </w:tc>
        <w:tc>
          <w:tcPr>
            <w:tcW w:w="1800" w:type="dxa"/>
            <w:vAlign w:val="bottom"/>
            <w:hideMark/>
          </w:tcPr>
          <w:p w14:paraId="44EBB990" w14:textId="66D39569" w:rsidR="001332BD" w:rsidRPr="00E956F7" w:rsidRDefault="001332BD" w:rsidP="008F59B9">
            <w:pPr>
              <w:pStyle w:val="Tablebody"/>
              <w:autoSpaceDE w:val="0"/>
              <w:autoSpaceDN w:val="0"/>
              <w:adjustRightInd w:val="0"/>
            </w:pPr>
            <w:r w:rsidRPr="00E956F7">
              <w:rPr>
                <w:szCs w:val="24"/>
              </w:rPr>
              <w:t>Floating point</w:t>
            </w:r>
          </w:p>
        </w:tc>
        <w:tc>
          <w:tcPr>
            <w:tcW w:w="4681" w:type="dxa"/>
            <w:vAlign w:val="bottom"/>
            <w:hideMark/>
          </w:tcPr>
          <w:p w14:paraId="223AAED8" w14:textId="05CEB855" w:rsidR="001332BD" w:rsidRPr="00E956F7" w:rsidRDefault="001332BD" w:rsidP="008F59B9">
            <w:pPr>
              <w:pStyle w:val="Tablebody"/>
              <w:autoSpaceDE w:val="0"/>
              <w:autoSpaceDN w:val="0"/>
              <w:adjustRightInd w:val="0"/>
            </w:pPr>
            <w:r w:rsidRPr="00E956F7">
              <w:rPr>
                <w:szCs w:val="24"/>
              </w:rPr>
              <w:t>Required</w:t>
            </w:r>
          </w:p>
        </w:tc>
      </w:tr>
      <w:tr w:rsidR="001332BD" w:rsidRPr="00E956F7" w14:paraId="07486985" w14:textId="77777777" w:rsidTr="009E00ED">
        <w:trPr>
          <w:jc w:val="center"/>
        </w:trPr>
        <w:tc>
          <w:tcPr>
            <w:tcW w:w="1871" w:type="dxa"/>
            <w:vAlign w:val="bottom"/>
            <w:hideMark/>
          </w:tcPr>
          <w:p w14:paraId="3053F871" w14:textId="77A3D416" w:rsidR="001332BD" w:rsidRPr="00E956F7" w:rsidRDefault="001332BD" w:rsidP="008F59B9">
            <w:pPr>
              <w:pStyle w:val="Tablebody"/>
              <w:autoSpaceDE w:val="0"/>
              <w:autoSpaceDN w:val="0"/>
              <w:adjustRightInd w:val="0"/>
            </w:pPr>
            <w:r w:rsidRPr="00E956F7">
              <w:rPr>
                <w:szCs w:val="24"/>
              </w:rPr>
              <w:t>reference</w:t>
            </w:r>
          </w:p>
        </w:tc>
        <w:tc>
          <w:tcPr>
            <w:tcW w:w="1800" w:type="dxa"/>
            <w:vAlign w:val="bottom"/>
            <w:hideMark/>
          </w:tcPr>
          <w:p w14:paraId="206EC2FF" w14:textId="4CC0D5B1" w:rsidR="001332BD" w:rsidRPr="00E956F7" w:rsidRDefault="001332BD" w:rsidP="008F59B9">
            <w:pPr>
              <w:pStyle w:val="Tablebody"/>
              <w:autoSpaceDE w:val="0"/>
              <w:autoSpaceDN w:val="0"/>
              <w:adjustRightInd w:val="0"/>
            </w:pPr>
            <w:r w:rsidRPr="00E956F7">
              <w:rPr>
                <w:szCs w:val="24"/>
              </w:rPr>
              <w:t>Boolean</w:t>
            </w:r>
          </w:p>
        </w:tc>
        <w:tc>
          <w:tcPr>
            <w:tcW w:w="4681" w:type="dxa"/>
            <w:vAlign w:val="bottom"/>
            <w:hideMark/>
          </w:tcPr>
          <w:p w14:paraId="543B701A" w14:textId="0B55A5BB" w:rsidR="001332BD" w:rsidRPr="00E956F7" w:rsidRDefault="001332BD" w:rsidP="008F59B9">
            <w:pPr>
              <w:pStyle w:val="Tablebody"/>
              <w:autoSpaceDE w:val="0"/>
              <w:autoSpaceDN w:val="0"/>
              <w:adjustRightInd w:val="0"/>
            </w:pPr>
            <w:r w:rsidRPr="00E956F7">
              <w:rPr>
                <w:szCs w:val="24"/>
              </w:rPr>
              <w:t>Optional</w:t>
            </w:r>
          </w:p>
        </w:tc>
      </w:tr>
      <w:tr w:rsidR="001332BD" w:rsidRPr="00E956F7" w14:paraId="1E7CCEBF" w14:textId="77777777" w:rsidTr="009E00ED">
        <w:trPr>
          <w:jc w:val="center"/>
        </w:trPr>
        <w:tc>
          <w:tcPr>
            <w:tcW w:w="1871" w:type="dxa"/>
            <w:vAlign w:val="bottom"/>
            <w:hideMark/>
          </w:tcPr>
          <w:p w14:paraId="0004BF27" w14:textId="469EDF81" w:rsidR="001332BD" w:rsidRPr="00E956F7" w:rsidRDefault="001332BD" w:rsidP="008F59B9">
            <w:pPr>
              <w:pStyle w:val="Tablebody"/>
              <w:autoSpaceDE w:val="0"/>
              <w:autoSpaceDN w:val="0"/>
              <w:adjustRightInd w:val="0"/>
            </w:pPr>
            <w:r w:rsidRPr="00E956F7">
              <w:rPr>
                <w:szCs w:val="24"/>
              </w:rPr>
              <w:t>width</w:t>
            </w:r>
          </w:p>
        </w:tc>
        <w:tc>
          <w:tcPr>
            <w:tcW w:w="1800" w:type="dxa"/>
            <w:vAlign w:val="bottom"/>
            <w:hideMark/>
          </w:tcPr>
          <w:p w14:paraId="5125F89C" w14:textId="3DEBBA2A" w:rsidR="001332BD" w:rsidRPr="00E956F7" w:rsidRDefault="001332BD" w:rsidP="008F59B9">
            <w:pPr>
              <w:pStyle w:val="Tablebody"/>
              <w:autoSpaceDE w:val="0"/>
              <w:autoSpaceDN w:val="0"/>
              <w:adjustRightInd w:val="0"/>
            </w:pPr>
            <w:r w:rsidRPr="00E956F7">
              <w:rPr>
                <w:szCs w:val="24"/>
              </w:rPr>
              <w:t>Floating point</w:t>
            </w:r>
          </w:p>
        </w:tc>
        <w:tc>
          <w:tcPr>
            <w:tcW w:w="4681" w:type="dxa"/>
            <w:vAlign w:val="bottom"/>
            <w:hideMark/>
          </w:tcPr>
          <w:p w14:paraId="38BF506A" w14:textId="25395704" w:rsidR="001332BD" w:rsidRPr="00E956F7" w:rsidRDefault="001332BD" w:rsidP="008F59B9">
            <w:pPr>
              <w:pStyle w:val="Tablebody"/>
              <w:autoSpaceDE w:val="0"/>
              <w:autoSpaceDN w:val="0"/>
              <w:adjustRightInd w:val="0"/>
            </w:pPr>
            <w:r w:rsidRPr="00E956F7">
              <w:rPr>
                <w:szCs w:val="24"/>
              </w:rPr>
              <w:t>Optional</w:t>
            </w:r>
          </w:p>
        </w:tc>
      </w:tr>
    </w:tbl>
    <w:p w14:paraId="1DE01173" w14:textId="692B4B7C"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lang w:val="fr-CH"/>
        </w:rPr>
      </w:pPr>
      <w:r w:rsidRPr="00E956F7">
        <w:rPr>
          <w:rFonts w:eastAsia="Times New Roman"/>
          <w:szCs w:val="24"/>
          <w:lang w:val="fr-CH"/>
        </w:rPr>
        <w:t>Attributes "u, x, y, z, reference"</w:t>
      </w:r>
    </w:p>
    <w:p w14:paraId="380A2D90" w14:textId="187F0396" w:rsidR="001332BD" w:rsidRPr="00E956F7" w:rsidRDefault="001332BD">
      <w:pPr>
        <w:pStyle w:val="BodyText"/>
        <w:autoSpaceDE w:val="0"/>
        <w:autoSpaceDN w:val="0"/>
        <w:adjustRightInd w:val="0"/>
        <w:rPr>
          <w:szCs w:val="24"/>
        </w:rPr>
      </w:pPr>
      <w:r w:rsidRPr="00E956F7">
        <w:rPr>
          <w:szCs w:val="24"/>
        </w:rPr>
        <w:t xml:space="preserve">Detailed definition can be found in </w:t>
      </w:r>
      <w:del w:id="7558" w:author="LUEJE Claudia" w:date="2023-06-26T17:59:00Z">
        <w:r w:rsidR="00FC68DB" w:rsidRPr="00BD52D7">
          <w:delText xml:space="preserve">section </w:delText>
        </w:r>
        <w:r w:rsidR="00A576C6">
          <w:rPr>
            <w:rStyle w:val="Hyperlink"/>
          </w:rPr>
          <w:fldChar w:fldCharType="begin"/>
        </w:r>
        <w:r w:rsidR="00A576C6">
          <w:rPr>
            <w:rStyle w:val="Hyperlink"/>
          </w:rPr>
          <w:delInstrText xml:space="preserve"> HYPERLINK \l "_Welding_Position" </w:delInstrText>
        </w:r>
        <w:r w:rsidR="00A576C6">
          <w:rPr>
            <w:rStyle w:val="Hyperlink"/>
          </w:rPr>
          <w:fldChar w:fldCharType="separate"/>
        </w:r>
        <w:r w:rsidR="00FC68DB" w:rsidRPr="00A5288C">
          <w:rPr>
            <w:rStyle w:val="Hyperlink"/>
          </w:rPr>
          <w:delText>Welding Position</w:delText>
        </w:r>
        <w:r w:rsidR="00A576C6">
          <w:rPr>
            <w:rStyle w:val="Hyperlink"/>
          </w:rPr>
          <w:fldChar w:fldCharType="end"/>
        </w:r>
        <w:r w:rsidR="00FC68DB" w:rsidRPr="00F54804">
          <w:delText>.</w:delText>
        </w:r>
      </w:del>
      <w:ins w:id="7559" w:author="LUEJE Claudia" w:date="2023-06-26T17:59:00Z">
        <w:r w:rsidR="00E50C0A" w:rsidRPr="00E956F7">
          <w:rPr>
            <w:rStyle w:val="citesec"/>
            <w:szCs w:val="24"/>
          </w:rPr>
          <w:t>1</w:t>
        </w:r>
        <w:r w:rsidRPr="00E956F7">
          <w:rPr>
            <w:rStyle w:val="citesec"/>
            <w:szCs w:val="24"/>
          </w:rPr>
          <w:t>0.2.4.4</w:t>
        </w:r>
        <w:r w:rsidRPr="00E956F7">
          <w:rPr>
            <w:szCs w:val="24"/>
          </w:rPr>
          <w:t xml:space="preserve"> Welding </w:t>
        </w:r>
        <w:r w:rsidR="00633E6A">
          <w:rPr>
            <w:szCs w:val="24"/>
          </w:rPr>
          <w:t>p</w:t>
        </w:r>
        <w:r w:rsidRPr="00E956F7">
          <w:rPr>
            <w:szCs w:val="24"/>
          </w:rPr>
          <w:t>osition.</w:t>
        </w:r>
      </w:ins>
    </w:p>
    <w:p w14:paraId="7982BD68" w14:textId="77777777" w:rsidR="001332BD" w:rsidRPr="00E956F7" w:rsidRDefault="001332BD">
      <w:pPr>
        <w:pStyle w:val="Heading5"/>
        <w:tabs>
          <w:tab w:val="left" w:pos="400"/>
          <w:tab w:val="left" w:pos="560"/>
          <w:tab w:val="left" w:pos="720"/>
          <w:tab w:val="left" w:pos="880"/>
          <w:tab w:val="left" w:pos="940"/>
          <w:tab w:val="left" w:pos="1080"/>
          <w:tab w:val="left" w:pos="1140"/>
          <w:tab w:val="left" w:pos="1360"/>
        </w:tabs>
        <w:autoSpaceDE w:val="0"/>
        <w:autoSpaceDN w:val="0"/>
        <w:adjustRightInd w:val="0"/>
        <w:rPr>
          <w:rFonts w:eastAsia="Times New Roman"/>
          <w:szCs w:val="24"/>
        </w:rPr>
      </w:pPr>
      <w:r w:rsidRPr="00E956F7">
        <w:rPr>
          <w:rFonts w:eastAsia="Times New Roman"/>
          <w:szCs w:val="24"/>
        </w:rPr>
        <w:t>Attribute "width"</w:t>
      </w:r>
    </w:p>
    <w:p w14:paraId="27A945A7" w14:textId="77777777" w:rsidR="001332BD" w:rsidRPr="00E956F7" w:rsidRDefault="001332BD">
      <w:pPr>
        <w:pStyle w:val="BodyText"/>
        <w:autoSpaceDE w:val="0"/>
        <w:autoSpaceDN w:val="0"/>
        <w:adjustRightInd w:val="0"/>
        <w:rPr>
          <w:szCs w:val="24"/>
        </w:rPr>
      </w:pPr>
      <w:r w:rsidRPr="00E956F7">
        <w:rPr>
          <w:szCs w:val="24"/>
        </w:rPr>
        <w:t xml:space="preserve">The attribute </w:t>
      </w:r>
      <w:r w:rsidRPr="00D66FA4">
        <w:rPr>
          <w:rStyle w:val="ISOCode"/>
        </w:rPr>
        <w:t>width</w:t>
      </w:r>
      <w:r w:rsidRPr="00E956F7">
        <w:rPr>
          <w:szCs w:val="24"/>
        </w:rPr>
        <w:t xml:space="preserve"> specifies the width of the weld.</w:t>
      </w:r>
    </w:p>
    <w:p w14:paraId="23E1EFB6" w14:textId="77777777" w:rsidR="001332BD" w:rsidRPr="00E956F7" w:rsidRDefault="001332BD" w:rsidP="00B35FD6">
      <w:pPr>
        <w:pStyle w:val="BodyText"/>
      </w:pPr>
      <w:r w:rsidRPr="00B35FD6">
        <w:t xml:space="preserve">EXAMPLE </w:t>
      </w:r>
      <w:r w:rsidRPr="00B35FD6">
        <w:rPr>
          <w:rStyle w:val="ISOCode"/>
        </w:rPr>
        <w:t>&lt;flared_joint/&gt;</w:t>
      </w:r>
      <w:r w:rsidRPr="00B35FD6">
        <w:rPr>
          <w:rFonts w:cs="Courier New"/>
        </w:rPr>
        <w:t xml:space="preserve"> with all parameters of </w:t>
      </w:r>
      <w:r w:rsidRPr="00B35FD6">
        <w:rPr>
          <w:rStyle w:val="ISOCode"/>
        </w:rPr>
        <w:t>weld_position</w:t>
      </w:r>
    </w:p>
    <w:p w14:paraId="70BF1E05" w14:textId="77777777" w:rsidR="00036961" w:rsidRDefault="00036961" w:rsidP="00036961">
      <w:pPr>
        <w:pStyle w:val="Code-"/>
      </w:pPr>
      <w:r w:rsidRPr="00E45DCE">
        <w:t xml:space="preserve">    </w:t>
      </w:r>
      <w:r w:rsidR="001332BD" w:rsidRPr="00E45DCE">
        <w:rPr>
          <w:szCs w:val="24"/>
        </w:rPr>
        <w:t>&lt;seamweld&gt;</w:t>
      </w:r>
    </w:p>
    <w:p w14:paraId="03683691" w14:textId="77777777" w:rsidR="00036961" w:rsidRDefault="00036961" w:rsidP="00036961">
      <w:pPr>
        <w:pStyle w:val="Code-"/>
      </w:pPr>
      <w:r>
        <w:t xml:space="preserve">    </w:t>
      </w:r>
      <w:r w:rsidR="001332BD" w:rsidRPr="00E45DCE">
        <w:t xml:space="preserve">    &lt;flared_joint base="1" technology="arc"&gt;</w:t>
      </w:r>
    </w:p>
    <w:p w14:paraId="654BD93C" w14:textId="77777777" w:rsidR="00036961" w:rsidRDefault="00036961" w:rsidP="00036961">
      <w:pPr>
        <w:pStyle w:val="Code-"/>
        <w:rPr>
          <w:lang w:val="fr-CH"/>
        </w:rPr>
      </w:pPr>
      <w:r w:rsidRPr="00FA4993">
        <w:rPr>
          <w:lang w:val="en-US"/>
        </w:rPr>
        <w:t xml:space="preserve">    </w:t>
      </w:r>
      <w:r w:rsidR="001332BD" w:rsidRPr="00FA4993">
        <w:rPr>
          <w:lang w:val="en-US"/>
        </w:rPr>
        <w:t xml:space="preserve">        </w:t>
      </w:r>
      <w:r w:rsidR="001332BD" w:rsidRPr="00E45DCE">
        <w:rPr>
          <w:b/>
          <w:lang w:val="fr-CH"/>
        </w:rPr>
        <w:t>&lt;weld_position u="0" x="1" y="1" z="1"</w:t>
      </w:r>
    </w:p>
    <w:p w14:paraId="34DFE676" w14:textId="77777777" w:rsidR="00036961" w:rsidRDefault="00036961" w:rsidP="00036961">
      <w:pPr>
        <w:pStyle w:val="Code-"/>
      </w:pPr>
      <w:r>
        <w:rPr>
          <w:lang w:val="fr-CH"/>
        </w:rPr>
        <w:t xml:space="preserve">    </w:t>
      </w:r>
      <w:r w:rsidR="001332BD" w:rsidRPr="00E45DCE">
        <w:rPr>
          <w:lang w:val="fr-CH"/>
        </w:rPr>
        <w:t xml:space="preserve">                       </w:t>
      </w:r>
      <w:r w:rsidR="001332BD" w:rsidRPr="00E45DCE">
        <w:rPr>
          <w:b/>
        </w:rPr>
        <w:t>reference="false"</w:t>
      </w:r>
    </w:p>
    <w:p w14:paraId="690FDDE8" w14:textId="77777777" w:rsidR="00036961" w:rsidRDefault="00036961" w:rsidP="00036961">
      <w:pPr>
        <w:pStyle w:val="Code-"/>
      </w:pPr>
      <w:r>
        <w:t xml:space="preserve">    </w:t>
      </w:r>
      <w:r w:rsidR="001332BD" w:rsidRPr="00E45DCE">
        <w:t xml:space="preserve">                       </w:t>
      </w:r>
      <w:r w:rsidR="001332BD" w:rsidRPr="00E45DCE">
        <w:rPr>
          <w:b/>
        </w:rPr>
        <w:t>width="1.0" /&gt;</w:t>
      </w:r>
    </w:p>
    <w:p w14:paraId="375FDDCB" w14:textId="77777777" w:rsidR="00036961" w:rsidRDefault="00036961" w:rsidP="00036961">
      <w:pPr>
        <w:pStyle w:val="Code-"/>
      </w:pPr>
      <w:r>
        <w:t xml:space="preserve">    </w:t>
      </w:r>
      <w:r w:rsidR="001332BD" w:rsidRPr="00E45DCE">
        <w:t xml:space="preserve">        &lt;sheet_parameter ... /&gt;</w:t>
      </w:r>
    </w:p>
    <w:p w14:paraId="244CD27E" w14:textId="77777777" w:rsidR="00036961" w:rsidRDefault="00036961" w:rsidP="00036961">
      <w:pPr>
        <w:pStyle w:val="Code-"/>
      </w:pPr>
      <w:r>
        <w:t xml:space="preserve">    </w:t>
      </w:r>
      <w:r w:rsidR="001332BD" w:rsidRPr="00E45DCE">
        <w:t xml:space="preserve">    &lt;/flared_joint &gt;</w:t>
      </w:r>
    </w:p>
    <w:p w14:paraId="0E65CC0A" w14:textId="3233EFF6" w:rsidR="001332BD" w:rsidRPr="00E45DCE" w:rsidRDefault="00036961" w:rsidP="00036961">
      <w:pPr>
        <w:pStyle w:val="Code-"/>
      </w:pPr>
      <w:r>
        <w:t xml:space="preserve">    </w:t>
      </w:r>
      <w:r w:rsidR="001332BD" w:rsidRPr="00E45DCE">
        <w:t>&lt;/seamweld&gt;</w:t>
      </w:r>
    </w:p>
    <w:p w14:paraId="725145BD" w14:textId="124DC2D6" w:rsidR="001332BD" w:rsidRPr="00E45DCE" w:rsidRDefault="00287F76" w:rsidP="00E45DCE">
      <w:pPr>
        <w:pStyle w:val="Code-"/>
      </w:pPr>
      <w:r w:rsidRPr="00E45DCE">
        <w:t> </w:t>
      </w:r>
    </w:p>
    <w:p w14:paraId="32ED6703"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bookmarkStart w:id="7560" w:name="_Toc3557064"/>
      <w:bookmarkStart w:id="7561" w:name="_Toc34747314"/>
      <w:bookmarkStart w:id="7562" w:name="_Toc77102133"/>
      <w:r w:rsidRPr="00E956F7">
        <w:rPr>
          <w:rFonts w:eastAsia="Times New Roman"/>
          <w:szCs w:val="24"/>
        </w:rPr>
        <w:t>Element "sheet_parameter</w:t>
      </w:r>
      <w:bookmarkEnd w:id="7560"/>
      <w:r w:rsidRPr="00E956F7">
        <w:rPr>
          <w:rFonts w:eastAsia="Times New Roman"/>
          <w:szCs w:val="24"/>
        </w:rPr>
        <w:t>"</w:t>
      </w:r>
      <w:bookmarkEnd w:id="7561"/>
      <w:bookmarkEnd w:id="7562"/>
    </w:p>
    <w:p w14:paraId="5BB9493D" w14:textId="77777777" w:rsidR="00FC68DB" w:rsidRDefault="001332BD" w:rsidP="00A671B0">
      <w:pPr>
        <w:keepNext/>
        <w:rPr>
          <w:del w:id="7563" w:author="LUEJE Claudia" w:date="2023-06-26T17:59:00Z"/>
        </w:rPr>
      </w:pPr>
      <w:r w:rsidRPr="00E956F7">
        <w:rPr>
          <w:szCs w:val="24"/>
        </w:rPr>
        <w:t xml:space="preserve">For the element </w:t>
      </w:r>
      <w:r w:rsidRPr="00D66FA4">
        <w:rPr>
          <w:rStyle w:val="ISOCode"/>
        </w:rPr>
        <w:t>&lt;sheet_parameter/&gt;</w:t>
      </w:r>
      <w:r w:rsidRPr="00E956F7">
        <w:rPr>
          <w:szCs w:val="24"/>
        </w:rPr>
        <w:t xml:space="preserve">, the following attributes can be specified for the </w:t>
      </w:r>
      <w:r w:rsidR="00633E6A">
        <w:rPr>
          <w:szCs w:val="24"/>
        </w:rPr>
        <w:t>f</w:t>
      </w:r>
      <w:r w:rsidRPr="00E956F7">
        <w:rPr>
          <w:szCs w:val="24"/>
        </w:rPr>
        <w:t>lared </w:t>
      </w:r>
      <w:r w:rsidR="00633E6A">
        <w:rPr>
          <w:szCs w:val="24"/>
        </w:rPr>
        <w:t>j</w:t>
      </w:r>
      <w:r w:rsidRPr="00E956F7">
        <w:rPr>
          <w:szCs w:val="24"/>
        </w:rPr>
        <w:t>oint</w:t>
      </w:r>
      <w:del w:id="7564" w:author="LUEJE Claudia" w:date="2023-06-26T17:59:00Z">
        <w:r w:rsidR="00FC68DB" w:rsidRPr="001E4607">
          <w:delText>:</w:delText>
        </w:r>
      </w:del>
    </w:p>
    <w:p w14:paraId="5895A199" w14:textId="6E3B8864" w:rsidR="001332BD" w:rsidRPr="00E956F7" w:rsidRDefault="00633E6A">
      <w:pPr>
        <w:pStyle w:val="BodyText"/>
        <w:autoSpaceDE w:val="0"/>
        <w:autoSpaceDN w:val="0"/>
        <w:adjustRightInd w:val="0"/>
        <w:rPr>
          <w:ins w:id="7565" w:author="LUEJE Claudia" w:date="2023-06-26T17:59:00Z"/>
          <w:szCs w:val="24"/>
        </w:rPr>
      </w:pPr>
      <w:ins w:id="7566" w:author="LUEJE Claudia" w:date="2023-06-26T17:59:00Z">
        <w:r>
          <w:rPr>
            <w:szCs w:val="24"/>
          </w:rPr>
          <w:t xml:space="preserve"> as shown in </w:t>
        </w:r>
      </w:ins>
      <w:bookmarkStart w:id="7567" w:name="_Toc110532475"/>
      <w:r w:rsidRPr="00633E6A">
        <w:rPr>
          <w:rStyle w:val="citetbl"/>
        </w:rPr>
        <w:t xml:space="preserve">Table </w:t>
      </w:r>
      <w:del w:id="7568"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127</w:delText>
        </w:r>
        <w:r w:rsidR="00890926" w:rsidRPr="005C2D94">
          <w:fldChar w:fldCharType="end"/>
        </w:r>
      </w:del>
      <w:ins w:id="7569" w:author="LUEJE Claudia" w:date="2023-06-26T17:59:00Z">
        <w:r w:rsidRPr="00633E6A">
          <w:rPr>
            <w:rStyle w:val="citetbl"/>
          </w:rPr>
          <w:t>12</w:t>
        </w:r>
        <w:r>
          <w:rPr>
            <w:rStyle w:val="citetbl"/>
          </w:rPr>
          <w:t>7</w:t>
        </w:r>
        <w:r w:rsidR="001332BD" w:rsidRPr="00E956F7">
          <w:rPr>
            <w:szCs w:val="24"/>
          </w:rPr>
          <w:t>:</w:t>
        </w:r>
      </w:ins>
    </w:p>
    <w:p w14:paraId="7F655DAB" w14:textId="38D669E8" w:rsidR="001332BD" w:rsidRPr="00E956F7" w:rsidRDefault="006F39DE">
      <w:pPr>
        <w:pStyle w:val="Tabletitle"/>
        <w:autoSpaceDE w:val="0"/>
        <w:autoSpaceDN w:val="0"/>
        <w:adjustRightInd w:val="0"/>
        <w:outlineLvl w:val="0"/>
        <w:rPr>
          <w:szCs w:val="24"/>
        </w:rPr>
      </w:pPr>
      <w:ins w:id="7570" w:author="LUEJE Claudia" w:date="2023-06-26T17:59:00Z">
        <w:r w:rsidRPr="00E956F7">
          <w:rPr>
            <w:szCs w:val="24"/>
          </w:rPr>
          <w:t>Table </w:t>
        </w:r>
        <w:r w:rsidR="001332BD" w:rsidRPr="00E956F7">
          <w:rPr>
            <w:szCs w:val="24"/>
          </w:rPr>
          <w:t>127</w:t>
        </w:r>
      </w:ins>
      <w:r w:rsidR="00287F76" w:rsidRPr="00E956F7">
        <w:rPr>
          <w:szCs w:val="24"/>
        </w:rPr>
        <w:t xml:space="preserve"> </w:t>
      </w:r>
      <w:r w:rsidR="001332BD" w:rsidRPr="00E956F7">
        <w:rPr>
          <w:szCs w:val="24"/>
        </w:rPr>
        <w:t xml:space="preserve">— Attributes of element </w:t>
      </w:r>
      <w:r w:rsidR="001332BD" w:rsidRPr="00D66FA4">
        <w:rPr>
          <w:rStyle w:val="ISOCode"/>
        </w:rPr>
        <w:t>&lt;sheet_parameter/&gt;</w:t>
      </w:r>
      <w:r w:rsidR="001332BD" w:rsidRPr="00E956F7">
        <w:rPr>
          <w:szCs w:val="24"/>
        </w:rPr>
        <w:t xml:space="preserve"> for </w:t>
      </w:r>
      <w:r w:rsidR="00633E6A">
        <w:rPr>
          <w:szCs w:val="24"/>
        </w:rPr>
        <w:t>f</w:t>
      </w:r>
      <w:r w:rsidR="001332BD" w:rsidRPr="00E956F7">
        <w:rPr>
          <w:szCs w:val="24"/>
        </w:rPr>
        <w:t>lared </w:t>
      </w:r>
      <w:r w:rsidR="00633E6A">
        <w:rPr>
          <w:szCs w:val="24"/>
        </w:rPr>
        <w:t>j</w:t>
      </w:r>
      <w:r w:rsidR="001332BD" w:rsidRPr="00E956F7">
        <w:rPr>
          <w:szCs w:val="24"/>
        </w:rPr>
        <w:t>oint</w:t>
      </w:r>
      <w:bookmarkEnd w:id="7567"/>
    </w:p>
    <w:tbl>
      <w:tblPr>
        <w:tblW w:w="853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575"/>
        <w:gridCol w:w="1418"/>
        <w:gridCol w:w="1108"/>
        <w:gridCol w:w="4431"/>
      </w:tblGrid>
      <w:tr w:rsidR="001332BD" w:rsidRPr="00B62EE5" w14:paraId="7EEEFC74" w14:textId="77777777" w:rsidTr="009E00ED">
        <w:trPr>
          <w:cantSplit/>
          <w:tblHeader/>
          <w:jc w:val="center"/>
        </w:trPr>
        <w:tc>
          <w:tcPr>
            <w:tcW w:w="1575" w:type="dxa"/>
            <w:tcBorders>
              <w:top w:val="single" w:sz="12" w:space="0" w:color="auto"/>
              <w:bottom w:val="single" w:sz="12" w:space="0" w:color="auto"/>
            </w:tcBorders>
            <w:shd w:val="clear" w:color="auto" w:fill="F3F3F3"/>
            <w:hideMark/>
          </w:tcPr>
          <w:p w14:paraId="732066E5" w14:textId="614B75C1" w:rsidR="001332BD" w:rsidRPr="00B62EE5" w:rsidRDefault="001332BD" w:rsidP="00287F76">
            <w:pPr>
              <w:pStyle w:val="Tableheader"/>
              <w:autoSpaceDE w:val="0"/>
              <w:autoSpaceDN w:val="0"/>
              <w:adjustRightInd w:val="0"/>
              <w:rPr>
                <w:b/>
              </w:rPr>
            </w:pPr>
            <w:r w:rsidRPr="00B62EE5">
              <w:rPr>
                <w:b/>
                <w:szCs w:val="24"/>
              </w:rPr>
              <w:t>Attributes</w:t>
            </w:r>
          </w:p>
        </w:tc>
        <w:tc>
          <w:tcPr>
            <w:tcW w:w="1418" w:type="dxa"/>
            <w:tcBorders>
              <w:top w:val="single" w:sz="12" w:space="0" w:color="auto"/>
              <w:bottom w:val="single" w:sz="12" w:space="0" w:color="auto"/>
            </w:tcBorders>
            <w:shd w:val="clear" w:color="auto" w:fill="F3F3F3"/>
            <w:hideMark/>
          </w:tcPr>
          <w:p w14:paraId="3D1865FD" w14:textId="775234B4" w:rsidR="001332BD" w:rsidRPr="00B62EE5" w:rsidRDefault="001332BD" w:rsidP="00287F76">
            <w:pPr>
              <w:pStyle w:val="Tableheader"/>
              <w:autoSpaceDE w:val="0"/>
              <w:autoSpaceDN w:val="0"/>
              <w:adjustRightInd w:val="0"/>
              <w:rPr>
                <w:b/>
              </w:rPr>
            </w:pPr>
            <w:r w:rsidRPr="00B62EE5">
              <w:rPr>
                <w:b/>
                <w:szCs w:val="24"/>
              </w:rPr>
              <w:t>Type</w:t>
            </w:r>
          </w:p>
        </w:tc>
        <w:tc>
          <w:tcPr>
            <w:tcW w:w="1108" w:type="dxa"/>
            <w:tcBorders>
              <w:top w:val="single" w:sz="12" w:space="0" w:color="auto"/>
              <w:bottom w:val="single" w:sz="12" w:space="0" w:color="auto"/>
            </w:tcBorders>
            <w:shd w:val="clear" w:color="auto" w:fill="F3F3F3"/>
            <w:hideMark/>
          </w:tcPr>
          <w:p w14:paraId="6C0D6C0E" w14:textId="114FBCB5" w:rsidR="001332BD" w:rsidRPr="00B62EE5" w:rsidRDefault="001332BD" w:rsidP="00287F76">
            <w:pPr>
              <w:pStyle w:val="Tableheader"/>
              <w:autoSpaceDE w:val="0"/>
              <w:autoSpaceDN w:val="0"/>
              <w:adjustRightInd w:val="0"/>
              <w:rPr>
                <w:b/>
              </w:rPr>
            </w:pPr>
            <w:r w:rsidRPr="00B62EE5">
              <w:rPr>
                <w:b/>
                <w:szCs w:val="24"/>
              </w:rPr>
              <w:t>Use</w:t>
            </w:r>
          </w:p>
        </w:tc>
        <w:tc>
          <w:tcPr>
            <w:tcW w:w="4431" w:type="dxa"/>
            <w:tcBorders>
              <w:top w:val="single" w:sz="12" w:space="0" w:color="auto"/>
              <w:bottom w:val="single" w:sz="12" w:space="0" w:color="auto"/>
            </w:tcBorders>
            <w:shd w:val="clear" w:color="auto" w:fill="F3F3F3"/>
            <w:hideMark/>
          </w:tcPr>
          <w:p w14:paraId="59F74A6C" w14:textId="34DFD1CD" w:rsidR="001332BD" w:rsidRPr="00B62EE5" w:rsidRDefault="001332BD" w:rsidP="00287F76">
            <w:pPr>
              <w:pStyle w:val="Tableheader"/>
              <w:autoSpaceDE w:val="0"/>
              <w:autoSpaceDN w:val="0"/>
              <w:adjustRightInd w:val="0"/>
              <w:rPr>
                <w:b/>
              </w:rPr>
            </w:pPr>
            <w:r w:rsidRPr="00B62EE5">
              <w:rPr>
                <w:b/>
                <w:szCs w:val="24"/>
              </w:rPr>
              <w:t>Constraint / Remarks</w:t>
            </w:r>
          </w:p>
        </w:tc>
      </w:tr>
      <w:tr w:rsidR="001332BD" w:rsidRPr="00E956F7" w14:paraId="125CCC4C" w14:textId="77777777" w:rsidTr="009E00ED">
        <w:trPr>
          <w:cantSplit/>
          <w:jc w:val="center"/>
        </w:trPr>
        <w:tc>
          <w:tcPr>
            <w:tcW w:w="1575" w:type="dxa"/>
            <w:tcBorders>
              <w:top w:val="single" w:sz="12" w:space="0" w:color="auto"/>
            </w:tcBorders>
            <w:hideMark/>
          </w:tcPr>
          <w:p w14:paraId="3157EB92" w14:textId="0D1C1068" w:rsidR="001332BD" w:rsidRPr="00E956F7" w:rsidRDefault="001332BD" w:rsidP="00287F76">
            <w:pPr>
              <w:pStyle w:val="Tablebody"/>
              <w:autoSpaceDE w:val="0"/>
              <w:autoSpaceDN w:val="0"/>
              <w:adjustRightInd w:val="0"/>
              <w:rPr>
                <w:rStyle w:val="CommentReference"/>
                <w:sz w:val="20"/>
                <w:lang w:eastAsia="x-none"/>
              </w:rPr>
            </w:pPr>
            <w:r w:rsidRPr="00E956F7">
              <w:rPr>
                <w:szCs w:val="24"/>
              </w:rPr>
              <w:t>index</w:t>
            </w:r>
          </w:p>
        </w:tc>
        <w:tc>
          <w:tcPr>
            <w:tcW w:w="1418" w:type="dxa"/>
            <w:tcBorders>
              <w:top w:val="single" w:sz="12" w:space="0" w:color="auto"/>
            </w:tcBorders>
            <w:hideMark/>
          </w:tcPr>
          <w:p w14:paraId="14F51C94" w14:textId="1EED8D1E" w:rsidR="001332BD" w:rsidRPr="00E956F7" w:rsidRDefault="001332BD" w:rsidP="00287F76">
            <w:pPr>
              <w:pStyle w:val="Tablebody"/>
              <w:autoSpaceDE w:val="0"/>
              <w:autoSpaceDN w:val="0"/>
              <w:adjustRightInd w:val="0"/>
            </w:pPr>
            <w:r w:rsidRPr="00E956F7">
              <w:rPr>
                <w:szCs w:val="24"/>
              </w:rPr>
              <w:t>Integer</w:t>
            </w:r>
          </w:p>
        </w:tc>
        <w:tc>
          <w:tcPr>
            <w:tcW w:w="1108" w:type="dxa"/>
            <w:tcBorders>
              <w:top w:val="single" w:sz="12" w:space="0" w:color="auto"/>
            </w:tcBorders>
            <w:hideMark/>
          </w:tcPr>
          <w:p w14:paraId="1A5619C2" w14:textId="04280FAB" w:rsidR="001332BD" w:rsidRPr="00E956F7" w:rsidRDefault="001332BD" w:rsidP="00287F76">
            <w:pPr>
              <w:pStyle w:val="Tablebody"/>
              <w:autoSpaceDE w:val="0"/>
              <w:autoSpaceDN w:val="0"/>
              <w:adjustRightInd w:val="0"/>
            </w:pPr>
            <w:r w:rsidRPr="00E956F7">
              <w:rPr>
                <w:szCs w:val="24"/>
              </w:rPr>
              <w:t>Required</w:t>
            </w:r>
          </w:p>
        </w:tc>
        <w:tc>
          <w:tcPr>
            <w:tcW w:w="4431" w:type="dxa"/>
            <w:tcBorders>
              <w:top w:val="single" w:sz="12" w:space="0" w:color="auto"/>
            </w:tcBorders>
            <w:hideMark/>
          </w:tcPr>
          <w:p w14:paraId="7426DF98" w14:textId="7CEC5F5B" w:rsidR="001332BD" w:rsidRPr="00E956F7" w:rsidRDefault="001332BD" w:rsidP="00287F76">
            <w:pPr>
              <w:pStyle w:val="Tablebody"/>
              <w:autoSpaceDE w:val="0"/>
              <w:autoSpaceDN w:val="0"/>
              <w:adjustRightInd w:val="0"/>
            </w:pPr>
            <w:r w:rsidRPr="00E956F7">
              <w:rPr>
                <w:szCs w:val="24"/>
              </w:rPr>
              <w:t xml:space="preserve">It shall be referenced to </w:t>
            </w:r>
            <w:r w:rsidRPr="00D66FA4">
              <w:rPr>
                <w:rStyle w:val="ISOCode"/>
              </w:rPr>
              <w:t>&lt;part</w:t>
            </w:r>
            <w:del w:id="7571" w:author="LUEJE Claudia" w:date="2023-06-26T17:59:00Z">
              <w:r w:rsidR="00FC68DB" w:rsidRPr="00F54804">
                <w:rPr>
                  <w:rFonts w:ascii="Courier New" w:hAnsi="Courier New" w:cs="Courier New"/>
                  <w:b/>
                  <w:i/>
                  <w:sz w:val="18"/>
                  <w:szCs w:val="20"/>
                </w:rPr>
                <w:delText>&gt;</w:delText>
              </w:r>
            </w:del>
            <w:ins w:id="7572" w:author="LUEJE Claudia" w:date="2023-06-26T17:59:00Z">
              <w:r w:rsidRPr="00D66FA4">
                <w:rPr>
                  <w:rStyle w:val="ISOCode"/>
                </w:rPr>
                <w:t>/&gt;</w:t>
              </w:r>
            </w:ins>
            <w:r w:rsidRPr="00E956F7">
              <w:rPr>
                <w:szCs w:val="24"/>
              </w:rPr>
              <w:t xml:space="preserve"> index attribute</w:t>
            </w:r>
          </w:p>
        </w:tc>
      </w:tr>
      <w:tr w:rsidR="001332BD" w:rsidRPr="00E956F7" w14:paraId="154F33A7" w14:textId="77777777" w:rsidTr="009E00ED">
        <w:trPr>
          <w:cantSplit/>
          <w:jc w:val="center"/>
        </w:trPr>
        <w:tc>
          <w:tcPr>
            <w:tcW w:w="1575" w:type="dxa"/>
            <w:hideMark/>
          </w:tcPr>
          <w:p w14:paraId="0D163FAD" w14:textId="5BBD60CD" w:rsidR="001332BD" w:rsidRPr="00E956F7" w:rsidRDefault="001332BD" w:rsidP="00287F76">
            <w:pPr>
              <w:pStyle w:val="Tablebody"/>
              <w:autoSpaceDE w:val="0"/>
              <w:autoSpaceDN w:val="0"/>
              <w:adjustRightInd w:val="0"/>
            </w:pPr>
            <w:r w:rsidRPr="00E956F7">
              <w:rPr>
                <w:szCs w:val="24"/>
              </w:rPr>
              <w:t>gap</w:t>
            </w:r>
          </w:p>
        </w:tc>
        <w:tc>
          <w:tcPr>
            <w:tcW w:w="1418" w:type="dxa"/>
            <w:hideMark/>
          </w:tcPr>
          <w:p w14:paraId="29958EF0" w14:textId="020A98A0" w:rsidR="001332BD" w:rsidRPr="00E956F7" w:rsidRDefault="001332BD" w:rsidP="00287F76">
            <w:pPr>
              <w:pStyle w:val="Tablebody"/>
              <w:autoSpaceDE w:val="0"/>
              <w:autoSpaceDN w:val="0"/>
              <w:adjustRightInd w:val="0"/>
            </w:pPr>
            <w:r w:rsidRPr="00E956F7">
              <w:rPr>
                <w:szCs w:val="24"/>
              </w:rPr>
              <w:t>Floating point</w:t>
            </w:r>
          </w:p>
        </w:tc>
        <w:tc>
          <w:tcPr>
            <w:tcW w:w="1108" w:type="dxa"/>
            <w:hideMark/>
          </w:tcPr>
          <w:p w14:paraId="699964C7" w14:textId="7E05432A" w:rsidR="001332BD" w:rsidRPr="00E956F7" w:rsidRDefault="001332BD" w:rsidP="00287F76">
            <w:pPr>
              <w:pStyle w:val="Tablebody"/>
              <w:autoSpaceDE w:val="0"/>
              <w:autoSpaceDN w:val="0"/>
              <w:adjustRightInd w:val="0"/>
            </w:pPr>
            <w:r w:rsidRPr="00E956F7">
              <w:rPr>
                <w:szCs w:val="24"/>
              </w:rPr>
              <w:t>Optional</w:t>
            </w:r>
          </w:p>
        </w:tc>
        <w:tc>
          <w:tcPr>
            <w:tcW w:w="4431" w:type="dxa"/>
            <w:hideMark/>
          </w:tcPr>
          <w:p w14:paraId="3CBC0D18" w14:textId="09285AE8" w:rsidR="001332BD" w:rsidRPr="00E956F7" w:rsidRDefault="001332BD" w:rsidP="00287F76">
            <w:pPr>
              <w:pStyle w:val="Tablebody"/>
              <w:autoSpaceDE w:val="0"/>
              <w:autoSpaceDN w:val="0"/>
              <w:adjustRightInd w:val="0"/>
            </w:pPr>
            <w:r w:rsidRPr="00E956F7">
              <w:rPr>
                <w:szCs w:val="24"/>
              </w:rPr>
              <w:t>Default value is 0</w:t>
            </w:r>
          </w:p>
        </w:tc>
      </w:tr>
      <w:tr w:rsidR="001332BD" w:rsidRPr="00E956F7" w14:paraId="30FA864A" w14:textId="77777777" w:rsidTr="009E00ED">
        <w:trPr>
          <w:cantSplit/>
          <w:jc w:val="center"/>
        </w:trPr>
        <w:tc>
          <w:tcPr>
            <w:tcW w:w="1575" w:type="dxa"/>
            <w:hideMark/>
          </w:tcPr>
          <w:p w14:paraId="1A7D50A8" w14:textId="27A893BA" w:rsidR="001332BD" w:rsidRPr="00E956F7" w:rsidRDefault="001332BD" w:rsidP="00287F76">
            <w:pPr>
              <w:pStyle w:val="Tablebody"/>
              <w:autoSpaceDE w:val="0"/>
              <w:autoSpaceDN w:val="0"/>
              <w:adjustRightInd w:val="0"/>
            </w:pPr>
            <w:r w:rsidRPr="00E956F7">
              <w:rPr>
                <w:szCs w:val="24"/>
              </w:rPr>
              <w:t>sheet_thickness</w:t>
            </w:r>
          </w:p>
        </w:tc>
        <w:tc>
          <w:tcPr>
            <w:tcW w:w="1418" w:type="dxa"/>
            <w:hideMark/>
          </w:tcPr>
          <w:p w14:paraId="548BFF58" w14:textId="1417FF89" w:rsidR="001332BD" w:rsidRPr="00E956F7" w:rsidRDefault="001332BD" w:rsidP="00287F76">
            <w:pPr>
              <w:pStyle w:val="Tablebody"/>
              <w:autoSpaceDE w:val="0"/>
              <w:autoSpaceDN w:val="0"/>
              <w:adjustRightInd w:val="0"/>
            </w:pPr>
            <w:r w:rsidRPr="00E956F7">
              <w:rPr>
                <w:szCs w:val="24"/>
              </w:rPr>
              <w:t>Floating point</w:t>
            </w:r>
          </w:p>
        </w:tc>
        <w:tc>
          <w:tcPr>
            <w:tcW w:w="1108" w:type="dxa"/>
            <w:hideMark/>
          </w:tcPr>
          <w:p w14:paraId="19CFA34B" w14:textId="538DFF37" w:rsidR="001332BD" w:rsidRPr="00E956F7" w:rsidRDefault="001332BD" w:rsidP="00287F76">
            <w:pPr>
              <w:pStyle w:val="Tablebody"/>
              <w:autoSpaceDE w:val="0"/>
              <w:autoSpaceDN w:val="0"/>
              <w:adjustRightInd w:val="0"/>
            </w:pPr>
            <w:r w:rsidRPr="00E956F7">
              <w:rPr>
                <w:szCs w:val="24"/>
              </w:rPr>
              <w:t>Optional</w:t>
            </w:r>
          </w:p>
        </w:tc>
        <w:tc>
          <w:tcPr>
            <w:tcW w:w="4431" w:type="dxa"/>
            <w:hideMark/>
          </w:tcPr>
          <w:p w14:paraId="4DB8434C" w14:textId="3A108BB2" w:rsidR="001332BD" w:rsidRPr="00E956F7" w:rsidRDefault="001332BD" w:rsidP="00287F76">
            <w:pPr>
              <w:pStyle w:val="Tablebody"/>
              <w:autoSpaceDE w:val="0"/>
              <w:autoSpaceDN w:val="0"/>
              <w:adjustRightInd w:val="0"/>
            </w:pPr>
            <w:r w:rsidRPr="00E956F7">
              <w:rPr>
                <w:szCs w:val="24"/>
              </w:rPr>
              <w:t>-</w:t>
            </w:r>
          </w:p>
        </w:tc>
      </w:tr>
    </w:tbl>
    <w:p w14:paraId="3A4E160C" w14:textId="68AA842F" w:rsidR="001332BD" w:rsidRPr="00E956F7" w:rsidRDefault="001332BD" w:rsidP="00B35FD6">
      <w:pPr>
        <w:pStyle w:val="BodyText"/>
      </w:pPr>
      <w:r w:rsidRPr="00B35FD6">
        <w:t xml:space="preserve">EXAMPLE </w:t>
      </w:r>
      <w:r w:rsidRPr="00B35FD6">
        <w:rPr>
          <w:rStyle w:val="ISOCode"/>
        </w:rPr>
        <w:t>&lt;flared_joint/&gt;</w:t>
      </w:r>
      <w:r w:rsidRPr="00B35FD6">
        <w:rPr>
          <w:rFonts w:cs="Courier New"/>
        </w:rPr>
        <w:t xml:space="preserve"> with all parameters of </w:t>
      </w:r>
      <w:r w:rsidRPr="00B35FD6">
        <w:rPr>
          <w:rStyle w:val="ISOCode"/>
        </w:rPr>
        <w:t>weld_position</w:t>
      </w:r>
    </w:p>
    <w:p w14:paraId="38D47511" w14:textId="77777777" w:rsidR="00036961" w:rsidRDefault="00036961" w:rsidP="00036961">
      <w:pPr>
        <w:pStyle w:val="Code-"/>
      </w:pPr>
      <w:r w:rsidRPr="00E45DCE">
        <w:t xml:space="preserve">    </w:t>
      </w:r>
      <w:r w:rsidR="001332BD" w:rsidRPr="00E45DCE">
        <w:rPr>
          <w:szCs w:val="24"/>
        </w:rPr>
        <w:t>&lt;seamweld&gt;</w:t>
      </w:r>
    </w:p>
    <w:p w14:paraId="59E1A1D4" w14:textId="77777777" w:rsidR="00036961" w:rsidRDefault="00036961" w:rsidP="00036961">
      <w:pPr>
        <w:pStyle w:val="Code-"/>
      </w:pPr>
      <w:r>
        <w:t xml:space="preserve">    </w:t>
      </w:r>
      <w:r w:rsidR="001332BD" w:rsidRPr="00E45DCE">
        <w:t xml:space="preserve">    &lt;flared_joint base="1" technology="arc"&gt;</w:t>
      </w:r>
    </w:p>
    <w:p w14:paraId="38E421BD" w14:textId="77777777" w:rsidR="00036961" w:rsidRDefault="00036961" w:rsidP="00036961">
      <w:pPr>
        <w:pStyle w:val="Code-"/>
      </w:pPr>
      <w:r w:rsidRPr="00FA4993">
        <w:rPr>
          <w:lang w:val="en-US"/>
        </w:rPr>
        <w:t xml:space="preserve">    </w:t>
      </w:r>
      <w:r w:rsidR="001332BD" w:rsidRPr="00FA4993">
        <w:rPr>
          <w:lang w:val="en-US"/>
        </w:rPr>
        <w:t xml:space="preserve">        </w:t>
      </w:r>
      <w:r w:rsidR="001332BD" w:rsidRPr="00E45DCE">
        <w:rPr>
          <w:lang w:val="fr-CH"/>
        </w:rPr>
        <w:t xml:space="preserve">&lt;weld_position u="0" x="1" y="1" z="1" ... </w:t>
      </w:r>
      <w:r w:rsidR="001332BD" w:rsidRPr="00E45DCE">
        <w:t>"/&gt;</w:t>
      </w:r>
    </w:p>
    <w:p w14:paraId="574817DD" w14:textId="77777777" w:rsidR="00036961" w:rsidRDefault="00036961" w:rsidP="00036961">
      <w:pPr>
        <w:pStyle w:val="Code-"/>
      </w:pPr>
      <w:r>
        <w:t xml:space="preserve">    </w:t>
      </w:r>
      <w:r w:rsidR="001332BD" w:rsidRPr="00E45DCE">
        <w:t xml:space="preserve">        </w:t>
      </w:r>
      <w:r w:rsidR="001332BD" w:rsidRPr="00E45DCE">
        <w:rPr>
          <w:b/>
        </w:rPr>
        <w:t>&lt;sheet_parameter index="2" gap="0" sheet_thickness="1.5"/&gt;</w:t>
      </w:r>
    </w:p>
    <w:p w14:paraId="4090D761" w14:textId="77777777" w:rsidR="00036961" w:rsidRDefault="00036961" w:rsidP="00036961">
      <w:pPr>
        <w:pStyle w:val="Code-"/>
      </w:pPr>
      <w:r>
        <w:t xml:space="preserve">    </w:t>
      </w:r>
      <w:r w:rsidR="001332BD" w:rsidRPr="00E45DCE">
        <w:t xml:space="preserve">    &lt;/flared_joint &gt;</w:t>
      </w:r>
    </w:p>
    <w:p w14:paraId="5EE98740" w14:textId="0FA36D12" w:rsidR="001332BD" w:rsidRPr="00E45DCE" w:rsidRDefault="00036961" w:rsidP="00036961">
      <w:pPr>
        <w:pStyle w:val="Code-"/>
      </w:pPr>
      <w:r>
        <w:t xml:space="preserve">    </w:t>
      </w:r>
      <w:r w:rsidR="001332BD" w:rsidRPr="00E45DCE">
        <w:t>&lt;/seamweld&gt;</w:t>
      </w:r>
    </w:p>
    <w:p w14:paraId="3FF68FA5" w14:textId="6195FC0C" w:rsidR="001332BD" w:rsidRPr="00E45DCE" w:rsidRDefault="00287F76" w:rsidP="00E45DCE">
      <w:pPr>
        <w:pStyle w:val="Code-"/>
      </w:pPr>
      <w:r w:rsidRPr="00E45DCE">
        <w:t> </w:t>
      </w:r>
    </w:p>
    <w:p w14:paraId="70F18E45" w14:textId="4BB2DBD8" w:rsidR="001332BD" w:rsidRPr="00E956F7" w:rsidRDefault="001332BD">
      <w:pPr>
        <w:pStyle w:val="Heading2"/>
        <w:tabs>
          <w:tab w:val="left" w:pos="400"/>
        </w:tabs>
        <w:autoSpaceDE w:val="0"/>
        <w:autoSpaceDN w:val="0"/>
        <w:adjustRightInd w:val="0"/>
        <w:rPr>
          <w:rFonts w:eastAsia="Times New Roman"/>
          <w:szCs w:val="24"/>
        </w:rPr>
      </w:pPr>
      <w:bookmarkStart w:id="7573" w:name="_Ref414345739"/>
      <w:bookmarkStart w:id="7574" w:name="_Ref414345749"/>
      <w:bookmarkStart w:id="7575" w:name="_Ref414345786"/>
      <w:bookmarkStart w:id="7576" w:name="_Ref414345798"/>
      <w:bookmarkStart w:id="7577" w:name="_Toc3557065"/>
      <w:bookmarkStart w:id="7578" w:name="_Toc34747315"/>
      <w:bookmarkStart w:id="7579" w:name="_Toc77102134"/>
      <w:bookmarkStart w:id="7580" w:name="_Toc110532234"/>
      <w:r w:rsidRPr="00E956F7">
        <w:rPr>
          <w:rFonts w:eastAsia="Times New Roman"/>
          <w:szCs w:val="24"/>
        </w:rPr>
        <w:t xml:space="preserve">Adhesive </w:t>
      </w:r>
      <w:r w:rsidR="00633E6A">
        <w:rPr>
          <w:rFonts w:eastAsia="Times New Roman"/>
          <w:szCs w:val="24"/>
        </w:rPr>
        <w:t>l</w:t>
      </w:r>
      <w:r w:rsidRPr="00E956F7">
        <w:rPr>
          <w:rFonts w:eastAsia="Times New Roman"/>
          <w:szCs w:val="24"/>
        </w:rPr>
        <w:t>ines</w:t>
      </w:r>
      <w:bookmarkEnd w:id="7455"/>
      <w:bookmarkEnd w:id="7573"/>
      <w:bookmarkEnd w:id="7574"/>
      <w:bookmarkEnd w:id="7575"/>
      <w:bookmarkEnd w:id="7576"/>
      <w:bookmarkEnd w:id="7577"/>
      <w:bookmarkEnd w:id="7578"/>
      <w:bookmarkEnd w:id="7579"/>
      <w:bookmarkEnd w:id="7580"/>
    </w:p>
    <w:p w14:paraId="7DEBEB64" w14:textId="0EB6F0AD" w:rsidR="001332BD" w:rsidRPr="00E956F7" w:rsidRDefault="001332BD">
      <w:pPr>
        <w:pStyle w:val="BodyText"/>
        <w:autoSpaceDE w:val="0"/>
        <w:autoSpaceDN w:val="0"/>
        <w:adjustRightInd w:val="0"/>
        <w:rPr>
          <w:szCs w:val="24"/>
        </w:rPr>
      </w:pPr>
      <w:r w:rsidRPr="00E956F7">
        <w:rPr>
          <w:szCs w:val="24"/>
        </w:rPr>
        <w:t xml:space="preserve">An adhesive line is denoted by an element </w:t>
      </w:r>
      <w:r w:rsidRPr="00D66FA4">
        <w:rPr>
          <w:rStyle w:val="ISOCode"/>
        </w:rPr>
        <w:t>&lt;adhesive_line/&gt;</w:t>
      </w:r>
      <w:r w:rsidRPr="00E956F7">
        <w:rPr>
          <w:szCs w:val="24"/>
        </w:rPr>
        <w:t>. This element is described completely by its attributes and nested elements.</w:t>
      </w:r>
      <w:ins w:id="7581" w:author="LUEJE Claudia" w:date="2023-06-26T17:59:00Z">
        <w:r w:rsidR="00C24213">
          <w:rPr>
            <w:szCs w:val="24"/>
          </w:rPr>
          <w:t xml:space="preserve"> See </w:t>
        </w:r>
        <w:r w:rsidR="00C24213" w:rsidRPr="00C24213">
          <w:rPr>
            <w:rStyle w:val="citetbl"/>
          </w:rPr>
          <w:t>Table 128</w:t>
        </w:r>
        <w:r w:rsidR="00C24213">
          <w:rPr>
            <w:szCs w:val="24"/>
          </w:rPr>
          <w:t>.</w:t>
        </w:r>
      </w:ins>
    </w:p>
    <w:p w14:paraId="5EB2651F" w14:textId="13133028" w:rsidR="001332BD" w:rsidRPr="00E956F7" w:rsidRDefault="006F39DE">
      <w:pPr>
        <w:pStyle w:val="Tabletitle"/>
        <w:autoSpaceDE w:val="0"/>
        <w:autoSpaceDN w:val="0"/>
        <w:adjustRightInd w:val="0"/>
        <w:outlineLvl w:val="0"/>
        <w:rPr>
          <w:szCs w:val="24"/>
        </w:rPr>
      </w:pPr>
      <w:bookmarkStart w:id="7582" w:name="_Toc110532476"/>
      <w:r w:rsidRPr="00E956F7">
        <w:rPr>
          <w:szCs w:val="24"/>
        </w:rPr>
        <w:t>Table</w:t>
      </w:r>
      <w:del w:id="7583" w:author="LUEJE Claudia" w:date="2023-06-26T17:59:00Z">
        <w:r w:rsidR="00890926" w:rsidRPr="00F54804">
          <w:delText xml:space="preserve"> </w:delText>
        </w:r>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128</w:delText>
        </w:r>
        <w:r w:rsidR="00890926" w:rsidRPr="005C2D94">
          <w:fldChar w:fldCharType="end"/>
        </w:r>
      </w:del>
      <w:ins w:id="7584" w:author="LUEJE Claudia" w:date="2023-06-26T17:59:00Z">
        <w:r w:rsidRPr="00E956F7">
          <w:rPr>
            <w:szCs w:val="24"/>
          </w:rPr>
          <w:t> </w:t>
        </w:r>
        <w:r w:rsidR="001332BD" w:rsidRPr="00E956F7">
          <w:rPr>
            <w:szCs w:val="24"/>
          </w:rPr>
          <w:t>128</w:t>
        </w:r>
      </w:ins>
      <w:r w:rsidR="00287F76" w:rsidRPr="00E956F7">
        <w:rPr>
          <w:szCs w:val="24"/>
        </w:rPr>
        <w:t xml:space="preserve"> </w:t>
      </w:r>
      <w:r w:rsidR="001332BD" w:rsidRPr="00E956F7">
        <w:rPr>
          <w:szCs w:val="24"/>
        </w:rPr>
        <w:t xml:space="preserve">— Nested elements of </w:t>
      </w:r>
      <w:r w:rsidR="001332BD" w:rsidRPr="00D66FA4">
        <w:rPr>
          <w:rStyle w:val="ISOCode"/>
        </w:rPr>
        <w:t>&lt;connection_1d/&gt;</w:t>
      </w:r>
      <w:bookmarkEnd w:id="7582"/>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11"/>
        <w:gridCol w:w="1853"/>
        <w:gridCol w:w="1134"/>
        <w:gridCol w:w="3515"/>
      </w:tblGrid>
      <w:tr w:rsidR="001332BD" w:rsidRPr="00B62EE5" w14:paraId="0AECB973" w14:textId="77777777" w:rsidTr="009E00ED">
        <w:trPr>
          <w:tblHeader/>
          <w:jc w:val="center"/>
        </w:trPr>
        <w:tc>
          <w:tcPr>
            <w:tcW w:w="2111" w:type="dxa"/>
            <w:tcBorders>
              <w:top w:val="single" w:sz="12" w:space="0" w:color="000000"/>
              <w:bottom w:val="single" w:sz="12" w:space="0" w:color="000000"/>
            </w:tcBorders>
            <w:shd w:val="clear" w:color="auto" w:fill="F3F3F3"/>
            <w:vAlign w:val="bottom"/>
            <w:hideMark/>
          </w:tcPr>
          <w:p w14:paraId="7321A487" w14:textId="640F4B27" w:rsidR="001332BD" w:rsidRPr="00B62EE5" w:rsidRDefault="001332BD" w:rsidP="00287F76">
            <w:pPr>
              <w:pStyle w:val="Tableheader"/>
              <w:autoSpaceDE w:val="0"/>
              <w:autoSpaceDN w:val="0"/>
              <w:adjustRightInd w:val="0"/>
              <w:rPr>
                <w:rFonts w:cs="Calibri"/>
                <w:b/>
                <w:lang w:eastAsia="zh-CN"/>
              </w:rPr>
            </w:pPr>
            <w:r w:rsidRPr="00B62EE5">
              <w:rPr>
                <w:b/>
                <w:szCs w:val="24"/>
              </w:rPr>
              <w:t xml:space="preserve">Nested </w:t>
            </w:r>
            <w:r w:rsidR="00C24213" w:rsidRPr="00B62EE5">
              <w:rPr>
                <w:b/>
                <w:szCs w:val="24"/>
              </w:rPr>
              <w:t>e</w:t>
            </w:r>
            <w:r w:rsidRPr="00B62EE5">
              <w:rPr>
                <w:b/>
                <w:szCs w:val="24"/>
              </w:rPr>
              <w:t>lements</w:t>
            </w:r>
          </w:p>
        </w:tc>
        <w:tc>
          <w:tcPr>
            <w:tcW w:w="1853" w:type="dxa"/>
            <w:tcBorders>
              <w:top w:val="single" w:sz="12" w:space="0" w:color="000000"/>
              <w:bottom w:val="single" w:sz="12" w:space="0" w:color="000000"/>
            </w:tcBorders>
            <w:shd w:val="clear" w:color="auto" w:fill="F3F3F3"/>
            <w:vAlign w:val="bottom"/>
            <w:hideMark/>
          </w:tcPr>
          <w:p w14:paraId="6CB1C940" w14:textId="5585FC49" w:rsidR="001332BD" w:rsidRPr="00B62EE5" w:rsidRDefault="001332BD" w:rsidP="00287F76">
            <w:pPr>
              <w:pStyle w:val="Tableheader"/>
              <w:autoSpaceDE w:val="0"/>
              <w:autoSpaceDN w:val="0"/>
              <w:adjustRightInd w:val="0"/>
              <w:rPr>
                <w:rFonts w:cs="Calibri"/>
                <w:b/>
                <w:lang w:eastAsia="zh-CN"/>
              </w:rPr>
            </w:pPr>
            <w:r w:rsidRPr="00B62EE5">
              <w:rPr>
                <w:b/>
                <w:szCs w:val="24"/>
              </w:rPr>
              <w:t>Multiplicity</w:t>
            </w:r>
          </w:p>
        </w:tc>
        <w:tc>
          <w:tcPr>
            <w:tcW w:w="1134" w:type="dxa"/>
            <w:tcBorders>
              <w:top w:val="single" w:sz="12" w:space="0" w:color="000000"/>
              <w:bottom w:val="single" w:sz="12" w:space="0" w:color="000000"/>
            </w:tcBorders>
            <w:shd w:val="clear" w:color="auto" w:fill="F3F3F3"/>
            <w:vAlign w:val="bottom"/>
            <w:hideMark/>
          </w:tcPr>
          <w:p w14:paraId="7B827FFA" w14:textId="3C3AC1BD" w:rsidR="001332BD" w:rsidRPr="00B62EE5" w:rsidRDefault="001332BD" w:rsidP="00287F76">
            <w:pPr>
              <w:pStyle w:val="Tableheader"/>
              <w:autoSpaceDE w:val="0"/>
              <w:autoSpaceDN w:val="0"/>
              <w:adjustRightInd w:val="0"/>
              <w:rPr>
                <w:rFonts w:cs="Calibri"/>
                <w:b/>
                <w:lang w:eastAsia="zh-CN"/>
              </w:rPr>
            </w:pPr>
            <w:r w:rsidRPr="00B62EE5">
              <w:rPr>
                <w:b/>
                <w:szCs w:val="24"/>
              </w:rPr>
              <w:t>Use</w:t>
            </w:r>
          </w:p>
        </w:tc>
        <w:tc>
          <w:tcPr>
            <w:tcW w:w="3515" w:type="dxa"/>
            <w:tcBorders>
              <w:top w:val="single" w:sz="12" w:space="0" w:color="000000"/>
              <w:bottom w:val="single" w:sz="12" w:space="0" w:color="000000"/>
            </w:tcBorders>
            <w:shd w:val="clear" w:color="auto" w:fill="F3F3F3"/>
            <w:vAlign w:val="bottom"/>
            <w:hideMark/>
          </w:tcPr>
          <w:p w14:paraId="58749108" w14:textId="5AA2AE58" w:rsidR="001332BD" w:rsidRPr="00B62EE5" w:rsidRDefault="001332BD" w:rsidP="00287F76">
            <w:pPr>
              <w:pStyle w:val="Tableheader"/>
              <w:autoSpaceDE w:val="0"/>
              <w:autoSpaceDN w:val="0"/>
              <w:adjustRightInd w:val="0"/>
              <w:rPr>
                <w:rFonts w:cs="Calibri"/>
                <w:b/>
                <w:lang w:eastAsia="zh-CN"/>
              </w:rPr>
            </w:pPr>
            <w:r w:rsidRPr="00B62EE5">
              <w:rPr>
                <w:b/>
                <w:szCs w:val="24"/>
              </w:rPr>
              <w:t>Constraint / Remarks</w:t>
            </w:r>
          </w:p>
        </w:tc>
      </w:tr>
      <w:tr w:rsidR="001332BD" w:rsidRPr="00E956F7" w14:paraId="70252347" w14:textId="77777777" w:rsidTr="009E00ED">
        <w:trPr>
          <w:jc w:val="center"/>
        </w:trPr>
        <w:tc>
          <w:tcPr>
            <w:tcW w:w="2111" w:type="dxa"/>
            <w:tcBorders>
              <w:top w:val="single" w:sz="12" w:space="0" w:color="000000"/>
            </w:tcBorders>
            <w:vAlign w:val="bottom"/>
            <w:hideMark/>
          </w:tcPr>
          <w:p w14:paraId="36932694" w14:textId="46D283AD" w:rsidR="001332BD" w:rsidRPr="00E956F7" w:rsidRDefault="001332BD" w:rsidP="00287F76">
            <w:pPr>
              <w:pStyle w:val="Tablebody"/>
              <w:autoSpaceDE w:val="0"/>
              <w:autoSpaceDN w:val="0"/>
              <w:adjustRightInd w:val="0"/>
              <w:rPr>
                <w:rFonts w:cs="Calibri"/>
                <w:lang w:eastAsia="zh-CN"/>
              </w:rPr>
            </w:pPr>
            <w:r w:rsidRPr="00E956F7">
              <w:rPr>
                <w:szCs w:val="24"/>
              </w:rPr>
              <w:t>adhesive_line</w:t>
            </w:r>
          </w:p>
        </w:tc>
        <w:tc>
          <w:tcPr>
            <w:tcW w:w="1853" w:type="dxa"/>
            <w:tcBorders>
              <w:top w:val="single" w:sz="12" w:space="0" w:color="000000"/>
            </w:tcBorders>
            <w:vAlign w:val="bottom"/>
            <w:hideMark/>
          </w:tcPr>
          <w:p w14:paraId="463BBF47" w14:textId="0CDE0801" w:rsidR="001332BD" w:rsidRPr="00E956F7" w:rsidRDefault="001332BD" w:rsidP="00287F76">
            <w:pPr>
              <w:pStyle w:val="Tablebody"/>
              <w:autoSpaceDE w:val="0"/>
              <w:autoSpaceDN w:val="0"/>
              <w:adjustRightInd w:val="0"/>
              <w:rPr>
                <w:rFonts w:cs="Calibri"/>
                <w:lang w:eastAsia="zh-CN"/>
              </w:rPr>
            </w:pPr>
            <w:r w:rsidRPr="00E956F7">
              <w:rPr>
                <w:szCs w:val="24"/>
              </w:rPr>
              <w:t>1</w:t>
            </w:r>
          </w:p>
        </w:tc>
        <w:tc>
          <w:tcPr>
            <w:tcW w:w="1134" w:type="dxa"/>
            <w:tcBorders>
              <w:top w:val="single" w:sz="12" w:space="0" w:color="000000"/>
            </w:tcBorders>
            <w:vAlign w:val="bottom"/>
            <w:hideMark/>
          </w:tcPr>
          <w:p w14:paraId="7D25D384" w14:textId="1388FF4B" w:rsidR="001332BD" w:rsidRPr="00E956F7" w:rsidRDefault="001332BD" w:rsidP="00287F76">
            <w:pPr>
              <w:pStyle w:val="Tablebody"/>
              <w:autoSpaceDE w:val="0"/>
              <w:autoSpaceDN w:val="0"/>
              <w:adjustRightInd w:val="0"/>
              <w:rPr>
                <w:rFonts w:cs="Calibri"/>
                <w:lang w:eastAsia="zh-CN"/>
              </w:rPr>
            </w:pPr>
            <w:r w:rsidRPr="00E956F7">
              <w:rPr>
                <w:szCs w:val="24"/>
              </w:rPr>
              <w:t>Optional</w:t>
            </w:r>
          </w:p>
        </w:tc>
        <w:tc>
          <w:tcPr>
            <w:tcW w:w="3515" w:type="dxa"/>
            <w:tcBorders>
              <w:top w:val="single" w:sz="12" w:space="0" w:color="000000"/>
            </w:tcBorders>
            <w:vAlign w:val="bottom"/>
            <w:hideMark/>
          </w:tcPr>
          <w:p w14:paraId="2F306F28" w14:textId="1C599EE6" w:rsidR="001332BD" w:rsidRPr="00E956F7" w:rsidRDefault="001332BD" w:rsidP="00287F76">
            <w:pPr>
              <w:pStyle w:val="Tablebody"/>
              <w:autoSpaceDE w:val="0"/>
              <w:autoSpaceDN w:val="0"/>
              <w:adjustRightInd w:val="0"/>
              <w:rPr>
                <w:rFonts w:cs="Calibri"/>
                <w:lang w:eastAsia="zh-CN"/>
              </w:rPr>
            </w:pPr>
            <w:r w:rsidRPr="00E956F7">
              <w:rPr>
                <w:szCs w:val="24"/>
              </w:rPr>
              <w:t>-</w:t>
            </w:r>
          </w:p>
        </w:tc>
      </w:tr>
      <w:tr w:rsidR="001332BD" w:rsidRPr="00E956F7" w14:paraId="10A54678" w14:textId="77777777" w:rsidTr="009E00ED">
        <w:trPr>
          <w:jc w:val="center"/>
        </w:trPr>
        <w:tc>
          <w:tcPr>
            <w:tcW w:w="2111" w:type="dxa"/>
            <w:vAlign w:val="bottom"/>
            <w:hideMark/>
          </w:tcPr>
          <w:p w14:paraId="5BC73B26" w14:textId="42F5B46D" w:rsidR="001332BD" w:rsidRPr="00E956F7" w:rsidRDefault="001332BD" w:rsidP="00287F76">
            <w:pPr>
              <w:pStyle w:val="Tablebody"/>
              <w:autoSpaceDE w:val="0"/>
              <w:autoSpaceDN w:val="0"/>
              <w:adjustRightInd w:val="0"/>
              <w:rPr>
                <w:rFonts w:cs="Calibri"/>
                <w:lang w:eastAsia="zh-CN"/>
              </w:rPr>
            </w:pPr>
            <w:r w:rsidRPr="00E956F7">
              <w:rPr>
                <w:szCs w:val="24"/>
              </w:rPr>
              <w:t>loc_list</w:t>
            </w:r>
          </w:p>
        </w:tc>
        <w:tc>
          <w:tcPr>
            <w:tcW w:w="1853" w:type="dxa"/>
            <w:vAlign w:val="bottom"/>
            <w:hideMark/>
          </w:tcPr>
          <w:p w14:paraId="0535116D" w14:textId="3FB3109A" w:rsidR="001332BD" w:rsidRPr="00E956F7" w:rsidRDefault="001332BD" w:rsidP="00287F76">
            <w:pPr>
              <w:pStyle w:val="Tablebody"/>
              <w:autoSpaceDE w:val="0"/>
              <w:autoSpaceDN w:val="0"/>
              <w:adjustRightInd w:val="0"/>
              <w:rPr>
                <w:rFonts w:cs="Calibri"/>
                <w:lang w:eastAsia="zh-CN"/>
              </w:rPr>
            </w:pPr>
            <w:r w:rsidRPr="00E956F7">
              <w:rPr>
                <w:szCs w:val="24"/>
              </w:rPr>
              <w:t>1-*</w:t>
            </w:r>
          </w:p>
        </w:tc>
        <w:tc>
          <w:tcPr>
            <w:tcW w:w="1134" w:type="dxa"/>
            <w:vAlign w:val="bottom"/>
            <w:hideMark/>
          </w:tcPr>
          <w:p w14:paraId="5FEA364C" w14:textId="7F28418E" w:rsidR="001332BD" w:rsidRPr="00E956F7" w:rsidRDefault="001332BD" w:rsidP="00287F76">
            <w:pPr>
              <w:pStyle w:val="Tablebody"/>
              <w:autoSpaceDE w:val="0"/>
              <w:autoSpaceDN w:val="0"/>
              <w:adjustRightInd w:val="0"/>
              <w:rPr>
                <w:rFonts w:cs="Calibri"/>
                <w:lang w:eastAsia="zh-CN"/>
              </w:rPr>
            </w:pPr>
            <w:r w:rsidRPr="00E956F7">
              <w:rPr>
                <w:szCs w:val="24"/>
              </w:rPr>
              <w:t>Required</w:t>
            </w:r>
          </w:p>
        </w:tc>
        <w:tc>
          <w:tcPr>
            <w:tcW w:w="3515" w:type="dxa"/>
            <w:vAlign w:val="bottom"/>
            <w:hideMark/>
          </w:tcPr>
          <w:p w14:paraId="3731E830" w14:textId="622B1904" w:rsidR="001332BD" w:rsidRPr="00E956F7" w:rsidRDefault="001332BD" w:rsidP="00287F76">
            <w:pPr>
              <w:pStyle w:val="Tablebody"/>
              <w:autoSpaceDE w:val="0"/>
              <w:autoSpaceDN w:val="0"/>
              <w:adjustRightInd w:val="0"/>
              <w:rPr>
                <w:rFonts w:cs="Calibri"/>
                <w:lang w:eastAsia="zh-CN"/>
              </w:rPr>
            </w:pPr>
            <w:r w:rsidRPr="00E956F7">
              <w:rPr>
                <w:szCs w:val="24"/>
              </w:rPr>
              <w:t xml:space="preserve">See </w:t>
            </w:r>
            <w:del w:id="7585" w:author="LUEJE Claudia" w:date="2023-06-26T17:59:00Z">
              <w:r w:rsidR="00FC68DB" w:rsidRPr="00F54804">
                <w:rPr>
                  <w:szCs w:val="20"/>
                </w:rPr>
                <w:delText xml:space="preserve">section </w:delText>
              </w:r>
              <w:r w:rsidR="00FC68DB" w:rsidRPr="005C2D94">
                <w:rPr>
                  <w:szCs w:val="20"/>
                </w:rPr>
                <w:fldChar w:fldCharType="begin"/>
              </w:r>
              <w:r w:rsidR="00FC68DB" w:rsidRPr="00F54804">
                <w:rPr>
                  <w:szCs w:val="20"/>
                </w:rPr>
                <w:delInstrText xml:space="preserve"> REF _Ref429050458 \r \h </w:delInstrText>
              </w:r>
              <w:r w:rsidR="00D0519E" w:rsidRPr="00F54804">
                <w:rPr>
                  <w:szCs w:val="20"/>
                </w:rPr>
                <w:delInstrText xml:space="preserve"> \* MERGEFORMAT </w:delInstrText>
              </w:r>
              <w:r w:rsidR="00FC68DB" w:rsidRPr="005C2D94">
                <w:rPr>
                  <w:szCs w:val="20"/>
                </w:rPr>
              </w:r>
              <w:r w:rsidR="00FC68DB" w:rsidRPr="005C2D94">
                <w:rPr>
                  <w:szCs w:val="20"/>
                </w:rPr>
                <w:fldChar w:fldCharType="separate"/>
              </w:r>
              <w:r w:rsidR="0067475A">
                <w:rPr>
                  <w:szCs w:val="20"/>
                </w:rPr>
                <w:delText>7.1.2</w:delText>
              </w:r>
              <w:r w:rsidR="00FC68DB" w:rsidRPr="005C2D94">
                <w:rPr>
                  <w:szCs w:val="20"/>
                </w:rPr>
                <w:fldChar w:fldCharType="end"/>
              </w:r>
            </w:del>
            <w:ins w:id="7586" w:author="LUEJE Claudia" w:date="2023-06-26T17:59:00Z">
              <w:r w:rsidR="00E50C0A" w:rsidRPr="00E956F7">
                <w:rPr>
                  <w:rStyle w:val="citesec"/>
                  <w:szCs w:val="24"/>
                </w:rPr>
                <w:t>1</w:t>
              </w:r>
              <w:r w:rsidRPr="00E956F7">
                <w:rPr>
                  <w:rStyle w:val="citesec"/>
                  <w:szCs w:val="24"/>
                </w:rPr>
                <w:t>0.1.2</w:t>
              </w:r>
            </w:ins>
            <w:r w:rsidRPr="00E956F7">
              <w:rPr>
                <w:szCs w:val="24"/>
              </w:rPr>
              <w:t xml:space="preserve"> loc_list</w:t>
            </w:r>
          </w:p>
        </w:tc>
      </w:tr>
      <w:tr w:rsidR="001332BD" w:rsidRPr="00E956F7" w14:paraId="748580BB" w14:textId="77777777" w:rsidTr="009E00ED">
        <w:trPr>
          <w:jc w:val="center"/>
        </w:trPr>
        <w:tc>
          <w:tcPr>
            <w:tcW w:w="2111" w:type="dxa"/>
            <w:vAlign w:val="bottom"/>
            <w:hideMark/>
          </w:tcPr>
          <w:p w14:paraId="2F8D1295" w14:textId="26BF8C8B" w:rsidR="001332BD" w:rsidRPr="00E956F7" w:rsidRDefault="001332BD" w:rsidP="00287F76">
            <w:pPr>
              <w:pStyle w:val="Tablebody"/>
              <w:autoSpaceDE w:val="0"/>
              <w:autoSpaceDN w:val="0"/>
              <w:adjustRightInd w:val="0"/>
              <w:rPr>
                <w:rFonts w:cs="Calibri"/>
                <w:lang w:eastAsia="zh-CN"/>
              </w:rPr>
            </w:pPr>
            <w:r w:rsidRPr="00E956F7">
              <w:rPr>
                <w:szCs w:val="24"/>
              </w:rPr>
              <w:t>appdata</w:t>
            </w:r>
          </w:p>
        </w:tc>
        <w:tc>
          <w:tcPr>
            <w:tcW w:w="1853" w:type="dxa"/>
            <w:vAlign w:val="bottom"/>
            <w:hideMark/>
          </w:tcPr>
          <w:p w14:paraId="520E9F51" w14:textId="7E5CF5EE" w:rsidR="001332BD" w:rsidRPr="00E956F7" w:rsidRDefault="001332BD" w:rsidP="00287F76">
            <w:pPr>
              <w:pStyle w:val="Tablebody"/>
              <w:autoSpaceDE w:val="0"/>
              <w:autoSpaceDN w:val="0"/>
              <w:adjustRightInd w:val="0"/>
              <w:rPr>
                <w:rFonts w:cs="Calibri"/>
                <w:lang w:eastAsia="zh-CN"/>
              </w:rPr>
            </w:pPr>
            <w:r w:rsidRPr="00E956F7">
              <w:rPr>
                <w:szCs w:val="24"/>
              </w:rPr>
              <w:t>1</w:t>
            </w:r>
          </w:p>
        </w:tc>
        <w:tc>
          <w:tcPr>
            <w:tcW w:w="1134" w:type="dxa"/>
            <w:vAlign w:val="bottom"/>
            <w:hideMark/>
          </w:tcPr>
          <w:p w14:paraId="1602C151" w14:textId="47FC74DB" w:rsidR="001332BD" w:rsidRPr="00E956F7" w:rsidRDefault="001332BD" w:rsidP="00287F76">
            <w:pPr>
              <w:pStyle w:val="Tablebody"/>
              <w:autoSpaceDE w:val="0"/>
              <w:autoSpaceDN w:val="0"/>
              <w:adjustRightInd w:val="0"/>
              <w:rPr>
                <w:rFonts w:cs="Calibri"/>
                <w:lang w:eastAsia="zh-CN"/>
              </w:rPr>
            </w:pPr>
            <w:r w:rsidRPr="00E956F7">
              <w:rPr>
                <w:szCs w:val="24"/>
              </w:rPr>
              <w:t>Optional</w:t>
            </w:r>
          </w:p>
        </w:tc>
        <w:tc>
          <w:tcPr>
            <w:tcW w:w="3515" w:type="dxa"/>
            <w:vAlign w:val="bottom"/>
            <w:hideMark/>
          </w:tcPr>
          <w:p w14:paraId="02BF0092" w14:textId="569AAFA2" w:rsidR="001332BD" w:rsidRPr="00E956F7" w:rsidRDefault="001332BD" w:rsidP="00287F76">
            <w:pPr>
              <w:pStyle w:val="Tablebody"/>
              <w:autoSpaceDE w:val="0"/>
              <w:autoSpaceDN w:val="0"/>
              <w:adjustRightInd w:val="0"/>
              <w:rPr>
                <w:rFonts w:cs="Calibri"/>
                <w:lang w:eastAsia="zh-CN"/>
              </w:rPr>
            </w:pPr>
            <w:r w:rsidRPr="00E956F7">
              <w:rPr>
                <w:szCs w:val="24"/>
              </w:rPr>
              <w:t>-</w:t>
            </w:r>
          </w:p>
        </w:tc>
      </w:tr>
      <w:tr w:rsidR="001332BD" w:rsidRPr="00E956F7" w14:paraId="1A2AE25D" w14:textId="77777777" w:rsidTr="009E00ED">
        <w:trPr>
          <w:jc w:val="center"/>
        </w:trPr>
        <w:tc>
          <w:tcPr>
            <w:tcW w:w="2111" w:type="dxa"/>
            <w:vAlign w:val="bottom"/>
          </w:tcPr>
          <w:p w14:paraId="40A87FC5" w14:textId="1D72D8B7" w:rsidR="001332BD" w:rsidRPr="00E956F7" w:rsidRDefault="001332BD" w:rsidP="00287F76">
            <w:pPr>
              <w:pStyle w:val="Tablebody"/>
              <w:autoSpaceDE w:val="0"/>
              <w:autoSpaceDN w:val="0"/>
              <w:adjustRightInd w:val="0"/>
            </w:pPr>
            <w:r w:rsidRPr="00E956F7">
              <w:rPr>
                <w:szCs w:val="24"/>
              </w:rPr>
              <w:t>femdata</w:t>
            </w:r>
          </w:p>
        </w:tc>
        <w:tc>
          <w:tcPr>
            <w:tcW w:w="1853" w:type="dxa"/>
            <w:vAlign w:val="bottom"/>
          </w:tcPr>
          <w:p w14:paraId="1B3A8076" w14:textId="0624AEEE" w:rsidR="001332BD" w:rsidRPr="00E956F7" w:rsidDel="009050D3" w:rsidRDefault="001332BD" w:rsidP="00287F76">
            <w:pPr>
              <w:pStyle w:val="Tablebody"/>
              <w:autoSpaceDE w:val="0"/>
              <w:autoSpaceDN w:val="0"/>
              <w:adjustRightInd w:val="0"/>
            </w:pPr>
            <w:r w:rsidRPr="00E956F7">
              <w:rPr>
                <w:szCs w:val="24"/>
              </w:rPr>
              <w:t>1</w:t>
            </w:r>
          </w:p>
        </w:tc>
        <w:tc>
          <w:tcPr>
            <w:tcW w:w="1134" w:type="dxa"/>
            <w:vAlign w:val="bottom"/>
          </w:tcPr>
          <w:p w14:paraId="2E5EE4D1" w14:textId="5D92EF7D" w:rsidR="001332BD" w:rsidRPr="00E956F7" w:rsidRDefault="001332BD" w:rsidP="00287F76">
            <w:pPr>
              <w:pStyle w:val="Tablebody"/>
              <w:autoSpaceDE w:val="0"/>
              <w:autoSpaceDN w:val="0"/>
              <w:adjustRightInd w:val="0"/>
            </w:pPr>
            <w:r w:rsidRPr="00E956F7">
              <w:rPr>
                <w:szCs w:val="24"/>
              </w:rPr>
              <w:t>Optional</w:t>
            </w:r>
          </w:p>
        </w:tc>
        <w:tc>
          <w:tcPr>
            <w:tcW w:w="3515" w:type="dxa"/>
            <w:vAlign w:val="bottom"/>
          </w:tcPr>
          <w:p w14:paraId="097CF760" w14:textId="02D60D2C" w:rsidR="001332BD" w:rsidRPr="00E956F7" w:rsidRDefault="001332BD" w:rsidP="00287F76">
            <w:pPr>
              <w:pStyle w:val="Tablebody"/>
              <w:autoSpaceDE w:val="0"/>
              <w:autoSpaceDN w:val="0"/>
              <w:adjustRightInd w:val="0"/>
            </w:pPr>
            <w:r w:rsidRPr="00E956F7">
              <w:rPr>
                <w:szCs w:val="24"/>
              </w:rPr>
              <w:t>-</w:t>
            </w:r>
          </w:p>
        </w:tc>
      </w:tr>
      <w:tr w:rsidR="001332BD" w:rsidRPr="00E956F7" w14:paraId="6097313C" w14:textId="77777777" w:rsidTr="009E00ED">
        <w:trPr>
          <w:jc w:val="center"/>
        </w:trPr>
        <w:tc>
          <w:tcPr>
            <w:tcW w:w="2111" w:type="dxa"/>
          </w:tcPr>
          <w:p w14:paraId="7A3ABE02" w14:textId="689D0D97" w:rsidR="001332BD" w:rsidRPr="00E956F7" w:rsidRDefault="001332BD" w:rsidP="00287F76">
            <w:pPr>
              <w:pStyle w:val="Tablebody"/>
              <w:autoSpaceDE w:val="0"/>
              <w:autoSpaceDN w:val="0"/>
              <w:adjustRightInd w:val="0"/>
            </w:pPr>
            <w:r w:rsidRPr="00E956F7">
              <w:rPr>
                <w:szCs w:val="24"/>
              </w:rPr>
              <w:t>custom_attributes_list</w:t>
            </w:r>
          </w:p>
        </w:tc>
        <w:tc>
          <w:tcPr>
            <w:tcW w:w="1853" w:type="dxa"/>
          </w:tcPr>
          <w:p w14:paraId="3A9843B8" w14:textId="61917626" w:rsidR="001332BD" w:rsidRPr="00E956F7" w:rsidRDefault="001332BD" w:rsidP="00287F76">
            <w:pPr>
              <w:pStyle w:val="Tablebody"/>
              <w:autoSpaceDE w:val="0"/>
              <w:autoSpaceDN w:val="0"/>
              <w:adjustRightInd w:val="0"/>
            </w:pPr>
            <w:r w:rsidRPr="00E956F7">
              <w:rPr>
                <w:szCs w:val="24"/>
              </w:rPr>
              <w:t>1</w:t>
            </w:r>
          </w:p>
        </w:tc>
        <w:tc>
          <w:tcPr>
            <w:tcW w:w="1134" w:type="dxa"/>
          </w:tcPr>
          <w:p w14:paraId="7E6AC062" w14:textId="087C7178" w:rsidR="001332BD" w:rsidRPr="00E956F7" w:rsidRDefault="001332BD" w:rsidP="00287F76">
            <w:pPr>
              <w:pStyle w:val="Tablebody"/>
              <w:autoSpaceDE w:val="0"/>
              <w:autoSpaceDN w:val="0"/>
              <w:adjustRightInd w:val="0"/>
            </w:pPr>
            <w:r w:rsidRPr="00E956F7">
              <w:rPr>
                <w:szCs w:val="24"/>
              </w:rPr>
              <w:t>Optional</w:t>
            </w:r>
          </w:p>
        </w:tc>
        <w:tc>
          <w:tcPr>
            <w:tcW w:w="3515" w:type="dxa"/>
          </w:tcPr>
          <w:p w14:paraId="606367EF" w14:textId="2A6B87EB" w:rsidR="001332BD" w:rsidRPr="00E956F7" w:rsidRDefault="00FC68DB" w:rsidP="00287F76">
            <w:pPr>
              <w:pStyle w:val="Tablebody"/>
              <w:autoSpaceDE w:val="0"/>
              <w:autoSpaceDN w:val="0"/>
              <w:adjustRightInd w:val="0"/>
            </w:pPr>
            <w:del w:id="7587" w:author="LUEJE Claudia" w:date="2023-06-26T17:59:00Z">
              <w:r w:rsidRPr="00F54804">
                <w:rPr>
                  <w:rFonts w:cs="Calibri"/>
                  <w:szCs w:val="20"/>
                  <w:lang w:eastAsia="en-GB"/>
                </w:rPr>
                <w:delText xml:space="preserve">See section </w:delText>
              </w:r>
              <w:r w:rsidRPr="005C2D94">
                <w:rPr>
                  <w:rFonts w:cs="Calibri"/>
                  <w:szCs w:val="20"/>
                  <w:lang w:eastAsia="en-GB"/>
                </w:rPr>
                <w:fldChar w:fldCharType="begin"/>
              </w:r>
              <w:r w:rsidRPr="00F54804">
                <w:rPr>
                  <w:rFonts w:cs="Calibri"/>
                  <w:szCs w:val="20"/>
                  <w:lang w:eastAsia="en-GB"/>
                </w:rPr>
                <w:delInstrText xml:space="preserve"> REF _Ref428442251 \r \h </w:delInstrText>
              </w:r>
              <w:r w:rsidRPr="005C2D94">
                <w:rPr>
                  <w:rFonts w:cs="Calibri"/>
                  <w:szCs w:val="20"/>
                  <w:lang w:eastAsia="en-GB"/>
                </w:rPr>
              </w:r>
              <w:r w:rsidRPr="005C2D94">
                <w:rPr>
                  <w:rFonts w:cs="Calibri"/>
                  <w:szCs w:val="20"/>
                  <w:lang w:eastAsia="en-GB"/>
                </w:rPr>
                <w:fldChar w:fldCharType="separate"/>
              </w:r>
              <w:r w:rsidR="0067475A">
                <w:rPr>
                  <w:rFonts w:cs="Calibri"/>
                  <w:szCs w:val="20"/>
                  <w:lang w:eastAsia="en-GB"/>
                </w:rPr>
                <w:delText>5.5</w:delText>
              </w:r>
              <w:r w:rsidRPr="005C2D94">
                <w:rPr>
                  <w:rFonts w:cs="Calibri"/>
                  <w:szCs w:val="20"/>
                  <w:lang w:eastAsia="en-GB"/>
                </w:rPr>
                <w:fldChar w:fldCharType="end"/>
              </w:r>
              <w:r w:rsidRPr="00F54804">
                <w:rPr>
                  <w:rFonts w:cs="Calibri"/>
                  <w:szCs w:val="20"/>
                  <w:lang w:eastAsia="en-GB"/>
                </w:rPr>
                <w:delText xml:space="preserve"> </w:delText>
              </w:r>
              <w:r w:rsidRPr="005C2D94">
                <w:rPr>
                  <w:rFonts w:cs="Calibri"/>
                  <w:szCs w:val="20"/>
                  <w:lang w:eastAsia="en-GB"/>
                </w:rPr>
                <w:fldChar w:fldCharType="begin"/>
              </w:r>
              <w:r w:rsidRPr="00F54804">
                <w:rPr>
                  <w:rFonts w:cs="Calibri"/>
                  <w:szCs w:val="20"/>
                  <w:lang w:eastAsia="en-GB"/>
                </w:rPr>
                <w:delInstrText xml:space="preserve"> REF _Ref428442251 \h  \* MERGEFORMAT </w:delInstrText>
              </w:r>
              <w:r w:rsidRPr="005C2D94">
                <w:rPr>
                  <w:rFonts w:cs="Calibri"/>
                  <w:szCs w:val="20"/>
                  <w:lang w:eastAsia="en-GB"/>
                </w:rPr>
              </w:r>
              <w:r w:rsidRPr="005C2D9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5C2D94">
                <w:rPr>
                  <w:rFonts w:cs="Calibri"/>
                  <w:szCs w:val="20"/>
                  <w:lang w:eastAsia="en-GB"/>
                </w:rPr>
                <w:fldChar w:fldCharType="end"/>
              </w:r>
            </w:del>
            <w:ins w:id="7588"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3DDEA597" w14:textId="31C88B69"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589" w:name="_Toc110532235"/>
      <w:r w:rsidRPr="00E956F7">
        <w:rPr>
          <w:rFonts w:eastAsia="Times New Roman"/>
          <w:szCs w:val="24"/>
        </w:rPr>
        <w:t>Element "adhesive_line"</w:t>
      </w:r>
      <w:bookmarkEnd w:id="7589"/>
    </w:p>
    <w:p w14:paraId="7A4A1790" w14:textId="77777777" w:rsidR="00FC68DB" w:rsidRDefault="001332BD" w:rsidP="00A671B0">
      <w:pPr>
        <w:keepNext/>
        <w:spacing w:before="120"/>
        <w:rPr>
          <w:del w:id="7590" w:author="LUEJE Claudia" w:date="2023-06-26T17:59:00Z"/>
          <w:rFonts w:cs="Courier New"/>
        </w:rPr>
      </w:pPr>
      <w:r w:rsidRPr="00E956F7">
        <w:rPr>
          <w:szCs w:val="24"/>
        </w:rPr>
        <w:t xml:space="preserve">For the </w:t>
      </w:r>
      <w:r w:rsidRPr="00D66FA4">
        <w:rPr>
          <w:rStyle w:val="ISOCode"/>
        </w:rPr>
        <w:t>&lt;adhesive_line/&gt;</w:t>
      </w:r>
      <w:r w:rsidRPr="00E956F7">
        <w:rPr>
          <w:szCs w:val="24"/>
        </w:rPr>
        <w:t xml:space="preserve"> element, the following attributes can be specified</w:t>
      </w:r>
      <w:del w:id="7591" w:author="LUEJE Claudia" w:date="2023-06-26T17:59:00Z">
        <w:r w:rsidR="00FC68DB" w:rsidRPr="00F54804">
          <w:rPr>
            <w:rFonts w:cs="Courier New"/>
          </w:rPr>
          <w:delText>:</w:delText>
        </w:r>
      </w:del>
    </w:p>
    <w:p w14:paraId="21837955" w14:textId="0776DD50" w:rsidR="001332BD" w:rsidRPr="00E956F7" w:rsidRDefault="00C24213">
      <w:pPr>
        <w:pStyle w:val="BodyText"/>
        <w:autoSpaceDE w:val="0"/>
        <w:autoSpaceDN w:val="0"/>
        <w:adjustRightInd w:val="0"/>
        <w:rPr>
          <w:ins w:id="7592" w:author="LUEJE Claudia" w:date="2023-06-26T17:59:00Z"/>
          <w:szCs w:val="24"/>
        </w:rPr>
      </w:pPr>
      <w:ins w:id="7593" w:author="LUEJE Claudia" w:date="2023-06-26T17:59:00Z">
        <w:r>
          <w:rPr>
            <w:szCs w:val="24"/>
          </w:rPr>
          <w:t xml:space="preserve"> as in </w:t>
        </w:r>
      </w:ins>
      <w:bookmarkStart w:id="7594" w:name="_Toc110532477"/>
      <w:r w:rsidRPr="00C24213">
        <w:rPr>
          <w:rStyle w:val="citetbl"/>
        </w:rPr>
        <w:t xml:space="preserve">Table </w:t>
      </w:r>
      <w:del w:id="7595" w:author="LUEJE Claudia" w:date="2023-06-26T17:59:00Z">
        <w:r w:rsidR="00890926" w:rsidRPr="005C2D94">
          <w:fldChar w:fldCharType="begin"/>
        </w:r>
        <w:r w:rsidR="00890926" w:rsidRPr="00F54804">
          <w:delInstrText xml:space="preserve"> SEQ Table \* ARABIC </w:delInstrText>
        </w:r>
        <w:r w:rsidR="00890926" w:rsidRPr="005C2D94">
          <w:fldChar w:fldCharType="separate"/>
        </w:r>
        <w:r w:rsidR="0067475A">
          <w:rPr>
            <w:noProof/>
          </w:rPr>
          <w:delText>129</w:delText>
        </w:r>
        <w:r w:rsidR="00890926" w:rsidRPr="005C2D94">
          <w:fldChar w:fldCharType="end"/>
        </w:r>
      </w:del>
      <w:ins w:id="7596" w:author="LUEJE Claudia" w:date="2023-06-26T17:59:00Z">
        <w:r w:rsidRPr="00C24213">
          <w:rPr>
            <w:rStyle w:val="citetbl"/>
          </w:rPr>
          <w:t>12</w:t>
        </w:r>
        <w:r>
          <w:rPr>
            <w:rStyle w:val="citetbl"/>
          </w:rPr>
          <w:t>9</w:t>
        </w:r>
        <w:r w:rsidR="001332BD" w:rsidRPr="00E956F7">
          <w:rPr>
            <w:szCs w:val="24"/>
          </w:rPr>
          <w:t>:</w:t>
        </w:r>
      </w:ins>
    </w:p>
    <w:p w14:paraId="4BD285CC" w14:textId="59ADCB12" w:rsidR="001332BD" w:rsidRPr="00E956F7" w:rsidRDefault="006F39DE">
      <w:pPr>
        <w:pStyle w:val="Tabletitle"/>
        <w:autoSpaceDE w:val="0"/>
        <w:autoSpaceDN w:val="0"/>
        <w:adjustRightInd w:val="0"/>
        <w:outlineLvl w:val="0"/>
        <w:rPr>
          <w:szCs w:val="24"/>
        </w:rPr>
      </w:pPr>
      <w:ins w:id="7597" w:author="LUEJE Claudia" w:date="2023-06-26T17:59:00Z">
        <w:r w:rsidRPr="00E956F7">
          <w:rPr>
            <w:szCs w:val="24"/>
          </w:rPr>
          <w:t>Table </w:t>
        </w:r>
        <w:r w:rsidR="001332BD" w:rsidRPr="00E956F7">
          <w:rPr>
            <w:szCs w:val="24"/>
          </w:rPr>
          <w:t>129</w:t>
        </w:r>
      </w:ins>
      <w:r w:rsidR="00287F76" w:rsidRPr="00E956F7">
        <w:rPr>
          <w:szCs w:val="24"/>
        </w:rPr>
        <w:t xml:space="preserve"> </w:t>
      </w:r>
      <w:r w:rsidR="001332BD" w:rsidRPr="00E956F7">
        <w:rPr>
          <w:szCs w:val="24"/>
        </w:rPr>
        <w:t xml:space="preserve">— Attributes of element </w:t>
      </w:r>
      <w:r w:rsidR="001332BD" w:rsidRPr="00D66FA4">
        <w:rPr>
          <w:rStyle w:val="ISOCode"/>
        </w:rPr>
        <w:t>&lt;adhesive_line/&gt;</w:t>
      </w:r>
      <w:bookmarkEnd w:id="759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271"/>
        <w:gridCol w:w="1559"/>
        <w:gridCol w:w="1559"/>
        <w:gridCol w:w="1276"/>
        <w:gridCol w:w="2855"/>
      </w:tblGrid>
      <w:tr w:rsidR="001332BD" w:rsidRPr="00B62EE5" w14:paraId="357D0E93" w14:textId="77777777" w:rsidTr="009E00ED">
        <w:trPr>
          <w:tblHeader/>
          <w:jc w:val="center"/>
        </w:trPr>
        <w:tc>
          <w:tcPr>
            <w:tcW w:w="1271" w:type="dxa"/>
            <w:tcBorders>
              <w:top w:val="single" w:sz="12" w:space="0" w:color="000000"/>
              <w:bottom w:val="single" w:sz="12" w:space="0" w:color="000000"/>
            </w:tcBorders>
            <w:shd w:val="clear" w:color="auto" w:fill="F3F3F3"/>
            <w:vAlign w:val="bottom"/>
            <w:hideMark/>
          </w:tcPr>
          <w:p w14:paraId="1DD86AFC" w14:textId="088397A7" w:rsidR="001332BD" w:rsidRPr="00B62EE5" w:rsidRDefault="001332BD" w:rsidP="00287F76">
            <w:pPr>
              <w:pStyle w:val="Tableheader"/>
              <w:autoSpaceDE w:val="0"/>
              <w:autoSpaceDN w:val="0"/>
              <w:adjustRightInd w:val="0"/>
              <w:rPr>
                <w:rFonts w:cs="Calibri"/>
                <w:b/>
                <w:lang w:eastAsia="zh-CN"/>
              </w:rPr>
            </w:pPr>
            <w:r w:rsidRPr="00B62EE5">
              <w:rPr>
                <w:b/>
                <w:szCs w:val="24"/>
              </w:rPr>
              <w:t>Attributes</w:t>
            </w:r>
          </w:p>
        </w:tc>
        <w:tc>
          <w:tcPr>
            <w:tcW w:w="1559" w:type="dxa"/>
            <w:tcBorders>
              <w:top w:val="single" w:sz="12" w:space="0" w:color="000000"/>
              <w:bottom w:val="single" w:sz="12" w:space="0" w:color="000000"/>
            </w:tcBorders>
            <w:shd w:val="clear" w:color="auto" w:fill="F3F3F3"/>
            <w:vAlign w:val="bottom"/>
            <w:hideMark/>
          </w:tcPr>
          <w:p w14:paraId="128CF62E" w14:textId="64BFBF88" w:rsidR="001332BD" w:rsidRPr="00B62EE5" w:rsidRDefault="001332BD" w:rsidP="00287F76">
            <w:pPr>
              <w:pStyle w:val="Tableheader"/>
              <w:autoSpaceDE w:val="0"/>
              <w:autoSpaceDN w:val="0"/>
              <w:adjustRightInd w:val="0"/>
              <w:rPr>
                <w:rFonts w:cs="Calibri"/>
                <w:b/>
                <w:lang w:eastAsia="zh-CN"/>
              </w:rPr>
            </w:pPr>
            <w:r w:rsidRPr="00B62EE5">
              <w:rPr>
                <w:b/>
                <w:szCs w:val="24"/>
              </w:rPr>
              <w:t>Type</w:t>
            </w:r>
          </w:p>
        </w:tc>
        <w:tc>
          <w:tcPr>
            <w:tcW w:w="1559" w:type="dxa"/>
            <w:tcBorders>
              <w:top w:val="single" w:sz="12" w:space="0" w:color="000000"/>
              <w:bottom w:val="single" w:sz="12" w:space="0" w:color="000000"/>
            </w:tcBorders>
            <w:shd w:val="clear" w:color="auto" w:fill="F3F3F3"/>
            <w:vAlign w:val="bottom"/>
            <w:hideMark/>
          </w:tcPr>
          <w:p w14:paraId="44CCF1C4" w14:textId="6C3D9366" w:rsidR="001332BD" w:rsidRPr="00B62EE5" w:rsidRDefault="001332BD" w:rsidP="00287F76">
            <w:pPr>
              <w:pStyle w:val="Tableheader"/>
              <w:autoSpaceDE w:val="0"/>
              <w:autoSpaceDN w:val="0"/>
              <w:adjustRightInd w:val="0"/>
              <w:rPr>
                <w:rFonts w:cs="Calibri"/>
                <w:b/>
                <w:lang w:eastAsia="zh-CN"/>
              </w:rPr>
            </w:pPr>
            <w:r w:rsidRPr="00B62EE5">
              <w:rPr>
                <w:b/>
                <w:szCs w:val="24"/>
              </w:rPr>
              <w:t xml:space="preserve">Value </w:t>
            </w:r>
            <w:r w:rsidR="00C24213" w:rsidRPr="00B62EE5">
              <w:rPr>
                <w:b/>
                <w:szCs w:val="24"/>
              </w:rPr>
              <w:t>s</w:t>
            </w:r>
            <w:r w:rsidRPr="00B62EE5">
              <w:rPr>
                <w:b/>
                <w:szCs w:val="24"/>
              </w:rPr>
              <w:t>pace</w:t>
            </w:r>
          </w:p>
        </w:tc>
        <w:tc>
          <w:tcPr>
            <w:tcW w:w="1276" w:type="dxa"/>
            <w:tcBorders>
              <w:top w:val="single" w:sz="12" w:space="0" w:color="000000"/>
              <w:bottom w:val="single" w:sz="12" w:space="0" w:color="000000"/>
            </w:tcBorders>
            <w:shd w:val="clear" w:color="auto" w:fill="F3F3F3"/>
            <w:vAlign w:val="bottom"/>
            <w:hideMark/>
          </w:tcPr>
          <w:p w14:paraId="0563C8BE" w14:textId="73A0371F" w:rsidR="001332BD" w:rsidRPr="00B62EE5" w:rsidRDefault="001332BD" w:rsidP="00287F76">
            <w:pPr>
              <w:pStyle w:val="Tableheader"/>
              <w:autoSpaceDE w:val="0"/>
              <w:autoSpaceDN w:val="0"/>
              <w:adjustRightInd w:val="0"/>
              <w:rPr>
                <w:rFonts w:cs="Calibri"/>
                <w:b/>
                <w:lang w:eastAsia="zh-CN"/>
              </w:rPr>
            </w:pPr>
            <w:r w:rsidRPr="00B62EE5">
              <w:rPr>
                <w:b/>
                <w:szCs w:val="24"/>
              </w:rPr>
              <w:t>Use</w:t>
            </w:r>
          </w:p>
        </w:tc>
        <w:tc>
          <w:tcPr>
            <w:tcW w:w="2855" w:type="dxa"/>
            <w:tcBorders>
              <w:top w:val="single" w:sz="12" w:space="0" w:color="000000"/>
              <w:bottom w:val="single" w:sz="12" w:space="0" w:color="000000"/>
            </w:tcBorders>
            <w:shd w:val="clear" w:color="auto" w:fill="F3F3F3"/>
            <w:vAlign w:val="bottom"/>
            <w:hideMark/>
          </w:tcPr>
          <w:p w14:paraId="6018E103" w14:textId="3A4E277C" w:rsidR="001332BD" w:rsidRPr="00B62EE5" w:rsidRDefault="001332BD" w:rsidP="00287F76">
            <w:pPr>
              <w:pStyle w:val="Tableheader"/>
              <w:autoSpaceDE w:val="0"/>
              <w:autoSpaceDN w:val="0"/>
              <w:adjustRightInd w:val="0"/>
              <w:rPr>
                <w:rFonts w:cs="Calibri"/>
                <w:b/>
                <w:lang w:eastAsia="zh-CN"/>
              </w:rPr>
            </w:pPr>
            <w:r w:rsidRPr="00B62EE5">
              <w:rPr>
                <w:b/>
                <w:szCs w:val="24"/>
              </w:rPr>
              <w:t>Constraint</w:t>
            </w:r>
          </w:p>
        </w:tc>
      </w:tr>
      <w:tr w:rsidR="001332BD" w:rsidRPr="00E956F7" w14:paraId="1CC6EA11" w14:textId="77777777" w:rsidTr="009E00ED">
        <w:trPr>
          <w:trHeight w:val="284"/>
          <w:jc w:val="center"/>
        </w:trPr>
        <w:tc>
          <w:tcPr>
            <w:tcW w:w="1271" w:type="dxa"/>
            <w:tcBorders>
              <w:top w:val="single" w:sz="12" w:space="0" w:color="000000"/>
            </w:tcBorders>
            <w:hideMark/>
          </w:tcPr>
          <w:p w14:paraId="19A4F91E" w14:textId="232511C1" w:rsidR="001332BD" w:rsidRPr="00E956F7" w:rsidRDefault="001332BD" w:rsidP="00287F76">
            <w:pPr>
              <w:pStyle w:val="Tablebody"/>
              <w:autoSpaceDE w:val="0"/>
              <w:autoSpaceDN w:val="0"/>
              <w:adjustRightInd w:val="0"/>
            </w:pPr>
            <w:r w:rsidRPr="00E956F7">
              <w:rPr>
                <w:szCs w:val="24"/>
              </w:rPr>
              <w:t>base</w:t>
            </w:r>
          </w:p>
        </w:tc>
        <w:tc>
          <w:tcPr>
            <w:tcW w:w="1559" w:type="dxa"/>
            <w:tcBorders>
              <w:top w:val="single" w:sz="12" w:space="0" w:color="000000"/>
            </w:tcBorders>
            <w:hideMark/>
          </w:tcPr>
          <w:p w14:paraId="68F5B3F6" w14:textId="39A35168" w:rsidR="001332BD" w:rsidRPr="00E956F7" w:rsidRDefault="001332BD" w:rsidP="00287F76">
            <w:pPr>
              <w:pStyle w:val="Tablebody"/>
              <w:autoSpaceDE w:val="0"/>
              <w:autoSpaceDN w:val="0"/>
              <w:adjustRightInd w:val="0"/>
            </w:pPr>
            <w:r w:rsidRPr="00E956F7">
              <w:rPr>
                <w:szCs w:val="24"/>
              </w:rPr>
              <w:t>Integer</w:t>
            </w:r>
          </w:p>
        </w:tc>
        <w:tc>
          <w:tcPr>
            <w:tcW w:w="1559" w:type="dxa"/>
            <w:tcBorders>
              <w:top w:val="single" w:sz="12" w:space="0" w:color="000000"/>
            </w:tcBorders>
            <w:hideMark/>
          </w:tcPr>
          <w:p w14:paraId="3505C9D2" w14:textId="15BCF508" w:rsidR="001332BD" w:rsidRPr="00E956F7" w:rsidRDefault="001332BD" w:rsidP="00287F76">
            <w:pPr>
              <w:pStyle w:val="Tablebody"/>
              <w:autoSpaceDE w:val="0"/>
              <w:autoSpaceDN w:val="0"/>
              <w:adjustRightInd w:val="0"/>
            </w:pPr>
            <w:r w:rsidRPr="00E956F7">
              <w:rPr>
                <w:szCs w:val="24"/>
              </w:rPr>
              <w:t>&gt; 0</w:t>
            </w:r>
          </w:p>
        </w:tc>
        <w:tc>
          <w:tcPr>
            <w:tcW w:w="1276" w:type="dxa"/>
            <w:tcBorders>
              <w:top w:val="single" w:sz="12" w:space="0" w:color="000000"/>
            </w:tcBorders>
            <w:hideMark/>
          </w:tcPr>
          <w:p w14:paraId="3A1C54E2" w14:textId="3F68F9E6" w:rsidR="001332BD" w:rsidRPr="00E956F7" w:rsidRDefault="001332BD" w:rsidP="00287F76">
            <w:pPr>
              <w:pStyle w:val="Tablebody"/>
              <w:autoSpaceDE w:val="0"/>
              <w:autoSpaceDN w:val="0"/>
              <w:adjustRightInd w:val="0"/>
            </w:pPr>
            <w:r w:rsidRPr="00E956F7">
              <w:rPr>
                <w:szCs w:val="24"/>
              </w:rPr>
              <w:t>Optional</w:t>
            </w:r>
          </w:p>
        </w:tc>
        <w:tc>
          <w:tcPr>
            <w:tcW w:w="2855" w:type="dxa"/>
            <w:tcBorders>
              <w:top w:val="single" w:sz="12" w:space="0" w:color="000000"/>
            </w:tcBorders>
            <w:hideMark/>
          </w:tcPr>
          <w:p w14:paraId="6BF1228A" w14:textId="010E8FB0" w:rsidR="001332BD" w:rsidRPr="00E956F7" w:rsidRDefault="001332BD" w:rsidP="00287F76">
            <w:pPr>
              <w:pStyle w:val="Tablebody"/>
              <w:autoSpaceDE w:val="0"/>
              <w:autoSpaceDN w:val="0"/>
              <w:adjustRightInd w:val="0"/>
            </w:pPr>
            <w:r w:rsidRPr="00E956F7">
              <w:rPr>
                <w:szCs w:val="24"/>
              </w:rPr>
              <w:t>-</w:t>
            </w:r>
          </w:p>
        </w:tc>
      </w:tr>
      <w:tr w:rsidR="001332BD" w:rsidRPr="00E956F7" w14:paraId="1A5DBD27" w14:textId="77777777" w:rsidTr="009E00ED">
        <w:trPr>
          <w:jc w:val="center"/>
        </w:trPr>
        <w:tc>
          <w:tcPr>
            <w:tcW w:w="1271" w:type="dxa"/>
            <w:hideMark/>
          </w:tcPr>
          <w:p w14:paraId="160E513D" w14:textId="2E6F4B74" w:rsidR="001332BD" w:rsidRPr="00E956F7" w:rsidRDefault="001332BD" w:rsidP="00287F76">
            <w:pPr>
              <w:pStyle w:val="Tablebody"/>
              <w:autoSpaceDE w:val="0"/>
              <w:autoSpaceDN w:val="0"/>
              <w:adjustRightInd w:val="0"/>
              <w:rPr>
                <w:rFonts w:cs="Calibri"/>
                <w:lang w:eastAsia="zh-CN"/>
              </w:rPr>
            </w:pPr>
            <w:r w:rsidRPr="00E956F7">
              <w:rPr>
                <w:szCs w:val="24"/>
              </w:rPr>
              <w:t>width</w:t>
            </w:r>
          </w:p>
        </w:tc>
        <w:tc>
          <w:tcPr>
            <w:tcW w:w="1559" w:type="dxa"/>
            <w:hideMark/>
          </w:tcPr>
          <w:p w14:paraId="3E4F5A71" w14:textId="028BA3BE" w:rsidR="001332BD" w:rsidRPr="00E956F7" w:rsidRDefault="001332BD" w:rsidP="00287F76">
            <w:pPr>
              <w:pStyle w:val="Tablebody"/>
              <w:autoSpaceDE w:val="0"/>
              <w:autoSpaceDN w:val="0"/>
              <w:adjustRightInd w:val="0"/>
              <w:rPr>
                <w:rFonts w:cs="Calibri"/>
                <w:lang w:eastAsia="zh-CN"/>
              </w:rPr>
            </w:pPr>
            <w:r w:rsidRPr="00E956F7">
              <w:rPr>
                <w:szCs w:val="24"/>
              </w:rPr>
              <w:t>Floating point</w:t>
            </w:r>
          </w:p>
        </w:tc>
        <w:tc>
          <w:tcPr>
            <w:tcW w:w="1559" w:type="dxa"/>
            <w:hideMark/>
          </w:tcPr>
          <w:p w14:paraId="054D6D42" w14:textId="4D098433" w:rsidR="001332BD" w:rsidRPr="00E956F7" w:rsidRDefault="001332BD" w:rsidP="00287F76">
            <w:pPr>
              <w:pStyle w:val="Tablebody"/>
              <w:autoSpaceDE w:val="0"/>
              <w:autoSpaceDN w:val="0"/>
              <w:adjustRightInd w:val="0"/>
              <w:rPr>
                <w:rFonts w:cs="Calibri"/>
                <w:lang w:eastAsia="zh-CN"/>
              </w:rPr>
            </w:pPr>
            <w:r w:rsidRPr="00E956F7">
              <w:rPr>
                <w:szCs w:val="24"/>
              </w:rPr>
              <w:t>&gt;= 0.0</w:t>
            </w:r>
          </w:p>
        </w:tc>
        <w:tc>
          <w:tcPr>
            <w:tcW w:w="1276" w:type="dxa"/>
            <w:hideMark/>
          </w:tcPr>
          <w:p w14:paraId="0665260B" w14:textId="59806E2F" w:rsidR="001332BD" w:rsidRPr="00E956F7" w:rsidRDefault="001332BD" w:rsidP="00287F76">
            <w:pPr>
              <w:pStyle w:val="Tablebody"/>
              <w:autoSpaceDE w:val="0"/>
              <w:autoSpaceDN w:val="0"/>
              <w:adjustRightInd w:val="0"/>
              <w:rPr>
                <w:rFonts w:cs="Calibri"/>
                <w:lang w:eastAsia="zh-CN"/>
              </w:rPr>
            </w:pPr>
            <w:r w:rsidRPr="00E956F7">
              <w:rPr>
                <w:szCs w:val="24"/>
              </w:rPr>
              <w:t>Optional</w:t>
            </w:r>
          </w:p>
        </w:tc>
        <w:tc>
          <w:tcPr>
            <w:tcW w:w="2855" w:type="dxa"/>
            <w:hideMark/>
          </w:tcPr>
          <w:p w14:paraId="717115C9" w14:textId="7AE3C127" w:rsidR="001332BD" w:rsidRPr="00E956F7" w:rsidRDefault="001332BD" w:rsidP="00287F76">
            <w:pPr>
              <w:pStyle w:val="Tablebody"/>
              <w:autoSpaceDE w:val="0"/>
              <w:autoSpaceDN w:val="0"/>
              <w:adjustRightInd w:val="0"/>
              <w:rPr>
                <w:rFonts w:cs="Calibri"/>
                <w:lang w:eastAsia="zh-CN"/>
              </w:rPr>
            </w:pPr>
            <w:r w:rsidRPr="00E956F7">
              <w:rPr>
                <w:szCs w:val="24"/>
              </w:rPr>
              <w:t>-</w:t>
            </w:r>
          </w:p>
        </w:tc>
      </w:tr>
      <w:tr w:rsidR="001332BD" w:rsidRPr="00E956F7" w14:paraId="0F3FDD4C" w14:textId="77777777" w:rsidTr="009E00ED">
        <w:trPr>
          <w:jc w:val="center"/>
        </w:trPr>
        <w:tc>
          <w:tcPr>
            <w:tcW w:w="1271" w:type="dxa"/>
            <w:hideMark/>
          </w:tcPr>
          <w:p w14:paraId="192E41D5" w14:textId="6F09CBC4" w:rsidR="001332BD" w:rsidRPr="00E956F7" w:rsidRDefault="001332BD" w:rsidP="00287F76">
            <w:pPr>
              <w:pStyle w:val="Tablebody"/>
              <w:autoSpaceDE w:val="0"/>
              <w:autoSpaceDN w:val="0"/>
              <w:adjustRightInd w:val="0"/>
              <w:rPr>
                <w:rFonts w:cs="Calibri"/>
                <w:lang w:eastAsia="zh-CN"/>
              </w:rPr>
            </w:pPr>
            <w:r w:rsidRPr="00E956F7">
              <w:rPr>
                <w:szCs w:val="24"/>
              </w:rPr>
              <w:t>thickness</w:t>
            </w:r>
          </w:p>
        </w:tc>
        <w:tc>
          <w:tcPr>
            <w:tcW w:w="1559" w:type="dxa"/>
            <w:hideMark/>
          </w:tcPr>
          <w:p w14:paraId="1EA058DB" w14:textId="067298FE" w:rsidR="001332BD" w:rsidRPr="00E956F7" w:rsidRDefault="001332BD" w:rsidP="00287F76">
            <w:pPr>
              <w:pStyle w:val="Tablebody"/>
              <w:autoSpaceDE w:val="0"/>
              <w:autoSpaceDN w:val="0"/>
              <w:adjustRightInd w:val="0"/>
              <w:rPr>
                <w:rFonts w:cs="Calibri"/>
                <w:lang w:eastAsia="zh-CN"/>
              </w:rPr>
            </w:pPr>
            <w:r w:rsidRPr="00E956F7">
              <w:rPr>
                <w:szCs w:val="24"/>
              </w:rPr>
              <w:t>Floating point</w:t>
            </w:r>
          </w:p>
        </w:tc>
        <w:tc>
          <w:tcPr>
            <w:tcW w:w="1559" w:type="dxa"/>
            <w:hideMark/>
          </w:tcPr>
          <w:p w14:paraId="087D802F" w14:textId="0FB113F5" w:rsidR="001332BD" w:rsidRPr="00E956F7" w:rsidRDefault="001332BD" w:rsidP="00287F76">
            <w:pPr>
              <w:pStyle w:val="Tablebody"/>
              <w:autoSpaceDE w:val="0"/>
              <w:autoSpaceDN w:val="0"/>
              <w:adjustRightInd w:val="0"/>
              <w:rPr>
                <w:rFonts w:cs="Calibri"/>
                <w:lang w:eastAsia="zh-CN"/>
              </w:rPr>
            </w:pPr>
            <w:r w:rsidRPr="00E956F7">
              <w:rPr>
                <w:szCs w:val="24"/>
              </w:rPr>
              <w:t>&gt;= 0.0</w:t>
            </w:r>
          </w:p>
        </w:tc>
        <w:tc>
          <w:tcPr>
            <w:tcW w:w="1276" w:type="dxa"/>
            <w:hideMark/>
          </w:tcPr>
          <w:p w14:paraId="51AB4E82" w14:textId="30E12F0F" w:rsidR="001332BD" w:rsidRPr="00E956F7" w:rsidRDefault="001332BD" w:rsidP="00287F76">
            <w:pPr>
              <w:pStyle w:val="Tablebody"/>
              <w:autoSpaceDE w:val="0"/>
              <w:autoSpaceDN w:val="0"/>
              <w:adjustRightInd w:val="0"/>
              <w:rPr>
                <w:rFonts w:cs="Calibri"/>
                <w:lang w:eastAsia="zh-CN"/>
              </w:rPr>
            </w:pPr>
            <w:r w:rsidRPr="00E956F7">
              <w:rPr>
                <w:szCs w:val="24"/>
              </w:rPr>
              <w:t>Optional</w:t>
            </w:r>
          </w:p>
        </w:tc>
        <w:tc>
          <w:tcPr>
            <w:tcW w:w="2855" w:type="dxa"/>
            <w:hideMark/>
          </w:tcPr>
          <w:p w14:paraId="33EFBD59" w14:textId="03F853F6" w:rsidR="001332BD" w:rsidRPr="00E956F7" w:rsidRDefault="001332BD" w:rsidP="00287F76">
            <w:pPr>
              <w:pStyle w:val="Tablebody"/>
              <w:autoSpaceDE w:val="0"/>
              <w:autoSpaceDN w:val="0"/>
              <w:adjustRightInd w:val="0"/>
              <w:rPr>
                <w:rFonts w:cs="Calibri"/>
                <w:lang w:eastAsia="zh-CN"/>
              </w:rPr>
            </w:pPr>
            <w:r w:rsidRPr="00E956F7">
              <w:rPr>
                <w:szCs w:val="24"/>
              </w:rPr>
              <w:t>-</w:t>
            </w:r>
          </w:p>
        </w:tc>
      </w:tr>
      <w:tr w:rsidR="001332BD" w:rsidRPr="00E956F7" w14:paraId="5ED44609" w14:textId="77777777" w:rsidTr="009E00ED">
        <w:trPr>
          <w:jc w:val="center"/>
        </w:trPr>
        <w:tc>
          <w:tcPr>
            <w:tcW w:w="1271" w:type="dxa"/>
            <w:hideMark/>
          </w:tcPr>
          <w:p w14:paraId="2019578C" w14:textId="4FE36579" w:rsidR="001332BD" w:rsidRPr="00E956F7" w:rsidRDefault="001332BD" w:rsidP="00287F76">
            <w:pPr>
              <w:pStyle w:val="Tablebody"/>
              <w:autoSpaceDE w:val="0"/>
              <w:autoSpaceDN w:val="0"/>
              <w:adjustRightInd w:val="0"/>
              <w:rPr>
                <w:rFonts w:cs="Calibri"/>
                <w:lang w:eastAsia="zh-CN"/>
              </w:rPr>
            </w:pPr>
            <w:r w:rsidRPr="00E956F7">
              <w:rPr>
                <w:szCs w:val="24"/>
              </w:rPr>
              <w:t>material</w:t>
            </w:r>
          </w:p>
        </w:tc>
        <w:tc>
          <w:tcPr>
            <w:tcW w:w="1559" w:type="dxa"/>
            <w:hideMark/>
          </w:tcPr>
          <w:p w14:paraId="07404C69" w14:textId="3E8A0F0D" w:rsidR="001332BD" w:rsidRPr="00E956F7" w:rsidRDefault="001332BD" w:rsidP="00287F76">
            <w:pPr>
              <w:pStyle w:val="Tablebody"/>
              <w:autoSpaceDE w:val="0"/>
              <w:autoSpaceDN w:val="0"/>
              <w:adjustRightInd w:val="0"/>
              <w:rPr>
                <w:rFonts w:cs="Calibri"/>
                <w:lang w:eastAsia="zh-CN"/>
              </w:rPr>
            </w:pPr>
            <w:r w:rsidRPr="00E956F7">
              <w:rPr>
                <w:szCs w:val="24"/>
              </w:rPr>
              <w:t>Alphanumeric</w:t>
            </w:r>
          </w:p>
        </w:tc>
        <w:tc>
          <w:tcPr>
            <w:tcW w:w="1559" w:type="dxa"/>
            <w:hideMark/>
          </w:tcPr>
          <w:p w14:paraId="48C0149D" w14:textId="134A26C3" w:rsidR="001332BD" w:rsidRPr="00E956F7" w:rsidRDefault="001332BD" w:rsidP="00287F76">
            <w:pPr>
              <w:pStyle w:val="Tablebody"/>
              <w:autoSpaceDE w:val="0"/>
              <w:autoSpaceDN w:val="0"/>
              <w:adjustRightInd w:val="0"/>
              <w:rPr>
                <w:rFonts w:cs="Calibri"/>
                <w:lang w:eastAsia="zh-CN"/>
              </w:rPr>
            </w:pPr>
            <w:r w:rsidRPr="00E956F7">
              <w:rPr>
                <w:szCs w:val="24"/>
              </w:rPr>
              <w:t>Alphanumeric</w:t>
            </w:r>
          </w:p>
        </w:tc>
        <w:tc>
          <w:tcPr>
            <w:tcW w:w="1276" w:type="dxa"/>
            <w:hideMark/>
          </w:tcPr>
          <w:p w14:paraId="0BE394EB" w14:textId="0A20AF5F" w:rsidR="001332BD" w:rsidRPr="00E956F7" w:rsidRDefault="001332BD" w:rsidP="00287F76">
            <w:pPr>
              <w:pStyle w:val="Tablebody"/>
              <w:autoSpaceDE w:val="0"/>
              <w:autoSpaceDN w:val="0"/>
              <w:adjustRightInd w:val="0"/>
              <w:rPr>
                <w:rFonts w:cs="Calibri"/>
                <w:lang w:eastAsia="zh-CN"/>
              </w:rPr>
            </w:pPr>
            <w:r w:rsidRPr="00E956F7">
              <w:rPr>
                <w:szCs w:val="24"/>
              </w:rPr>
              <w:t>Optional</w:t>
            </w:r>
          </w:p>
        </w:tc>
        <w:tc>
          <w:tcPr>
            <w:tcW w:w="2855" w:type="dxa"/>
          </w:tcPr>
          <w:p w14:paraId="34D4B298" w14:textId="4E935158" w:rsidR="001332BD" w:rsidRPr="00E956F7" w:rsidRDefault="001332BD" w:rsidP="00287F76">
            <w:pPr>
              <w:pStyle w:val="Tablebody"/>
              <w:autoSpaceDE w:val="0"/>
              <w:autoSpaceDN w:val="0"/>
              <w:adjustRightInd w:val="0"/>
              <w:rPr>
                <w:rFonts w:cs="Calibri"/>
                <w:lang w:eastAsia="zh-CN"/>
              </w:rPr>
            </w:pPr>
            <w:r w:rsidRPr="00E956F7">
              <w:rPr>
                <w:szCs w:val="24"/>
              </w:rPr>
              <w:t>-</w:t>
            </w:r>
          </w:p>
        </w:tc>
      </w:tr>
    </w:tbl>
    <w:p w14:paraId="03955098" w14:textId="6929B431" w:rsidR="001332BD" w:rsidRPr="00E956F7" w:rsidRDefault="001332BD">
      <w:pPr>
        <w:pStyle w:val="BodyText"/>
        <w:autoSpaceDE w:val="0"/>
        <w:autoSpaceDN w:val="0"/>
        <w:adjustRightInd w:val="0"/>
        <w:rPr>
          <w:szCs w:val="24"/>
        </w:rPr>
      </w:pPr>
      <w:r w:rsidRPr="00E956F7">
        <w:rPr>
          <w:szCs w:val="24"/>
        </w:rPr>
        <w:t>The following list explains the attributes:</w:t>
      </w:r>
    </w:p>
    <w:p w14:paraId="124183F4"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98" w:author="LUEJE Claudia" w:date="2023-06-26T17:59:00Z">
        <w:r w:rsidRPr="00E956F7">
          <w:rPr>
            <w:b/>
            <w:szCs w:val="24"/>
          </w:rPr>
          <w:t>—</w:t>
        </w:r>
        <w:r w:rsidRPr="00E956F7">
          <w:rPr>
            <w:szCs w:val="24"/>
          </w:rPr>
          <w:tab/>
        </w:r>
      </w:ins>
      <w:r w:rsidRPr="00D66FA4">
        <w:rPr>
          <w:rStyle w:val="ISOCode"/>
        </w:rPr>
        <w:t>base</w:t>
      </w:r>
      <w:r w:rsidRPr="00E956F7">
        <w:rPr>
          <w:szCs w:val="24"/>
        </w:rPr>
        <w:t>: the index of the flange partner, which the robot applies the adhesive to, before the flange partners are fitted together;</w:t>
      </w:r>
    </w:p>
    <w:p w14:paraId="766FEBF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99" w:author="LUEJE Claudia" w:date="2023-06-26T17:59:00Z">
        <w:r w:rsidRPr="00E956F7">
          <w:rPr>
            <w:b/>
            <w:szCs w:val="24"/>
          </w:rPr>
          <w:t>—</w:t>
        </w:r>
        <w:r w:rsidRPr="00E956F7">
          <w:rPr>
            <w:szCs w:val="24"/>
          </w:rPr>
          <w:tab/>
        </w:r>
      </w:ins>
      <w:r w:rsidRPr="00D66FA4">
        <w:rPr>
          <w:rStyle w:val="ISOCode"/>
        </w:rPr>
        <w:t>width</w:t>
      </w:r>
      <w:r w:rsidRPr="00E956F7">
        <w:rPr>
          <w:szCs w:val="24"/>
        </w:rPr>
        <w:t>: the width of the adhesive;</w:t>
      </w:r>
    </w:p>
    <w:p w14:paraId="3EBCA279"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00" w:author="LUEJE Claudia" w:date="2023-06-26T17:59:00Z">
        <w:r w:rsidRPr="00E956F7">
          <w:rPr>
            <w:b/>
            <w:szCs w:val="24"/>
          </w:rPr>
          <w:t>—</w:t>
        </w:r>
        <w:r w:rsidRPr="00E956F7">
          <w:rPr>
            <w:szCs w:val="24"/>
          </w:rPr>
          <w:tab/>
        </w:r>
      </w:ins>
      <w:r w:rsidRPr="00D66FA4">
        <w:rPr>
          <w:rStyle w:val="ISOCode"/>
        </w:rPr>
        <w:t>thickness</w:t>
      </w:r>
      <w:r w:rsidRPr="00E956F7">
        <w:rPr>
          <w:szCs w:val="24"/>
        </w:rPr>
        <w:t>: the height of the adhesive;</w:t>
      </w:r>
    </w:p>
    <w:p w14:paraId="65B1CEE7"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01" w:author="LUEJE Claudia" w:date="2023-06-26T17:59:00Z">
        <w:r w:rsidRPr="00E956F7">
          <w:rPr>
            <w:b/>
            <w:szCs w:val="24"/>
          </w:rPr>
          <w:t>—</w:t>
        </w:r>
        <w:r w:rsidRPr="00E956F7">
          <w:rPr>
            <w:szCs w:val="24"/>
          </w:rPr>
          <w:tab/>
        </w:r>
      </w:ins>
      <w:r w:rsidRPr="00D66FA4">
        <w:rPr>
          <w:rStyle w:val="ISOCode"/>
        </w:rPr>
        <w:t>material</w:t>
      </w:r>
      <w:r w:rsidRPr="00E956F7">
        <w:rPr>
          <w:szCs w:val="24"/>
        </w:rPr>
        <w:t>: the name of the adhesive material according to CAD/PDM. For CAE applications, another label from a reduced data base may be applicable. This is to be stored in &lt;appdata/&gt;, then.</w:t>
      </w:r>
    </w:p>
    <w:p w14:paraId="715B50AD" w14:textId="77777777" w:rsidR="001332BD" w:rsidRPr="00E956F7" w:rsidRDefault="001332BD">
      <w:pPr>
        <w:pStyle w:val="BodyText"/>
        <w:autoSpaceDE w:val="0"/>
        <w:autoSpaceDN w:val="0"/>
        <w:adjustRightInd w:val="0"/>
        <w:rPr>
          <w:szCs w:val="24"/>
        </w:rPr>
      </w:pPr>
      <w:r w:rsidRPr="00E956F7">
        <w:rPr>
          <w:szCs w:val="24"/>
        </w:rPr>
        <w:t>All attributes of this connection are optional for import to CAD or CAE processors. However, specific FE solvers may declare some of them to be mandatory.</w:t>
      </w:r>
    </w:p>
    <w:p w14:paraId="5732F81B" w14:textId="77777777" w:rsidR="001332BD" w:rsidRPr="00E956F7" w:rsidRDefault="001332BD">
      <w:pPr>
        <w:pStyle w:val="BodyText"/>
        <w:autoSpaceDE w:val="0"/>
        <w:autoSpaceDN w:val="0"/>
        <w:adjustRightInd w:val="0"/>
        <w:rPr>
          <w:szCs w:val="24"/>
        </w:rPr>
      </w:pPr>
      <w:r w:rsidRPr="00E956F7">
        <w:rPr>
          <w:szCs w:val="24"/>
        </w:rPr>
        <w:t>General defaults are: 0 for numeric values, "" for strings. However, these defaults are not always useful for CAE.</w:t>
      </w:r>
    </w:p>
    <w:p w14:paraId="5964F601"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602" w:name="_Toc110532236"/>
      <w:r w:rsidRPr="00E956F7">
        <w:rPr>
          <w:rFonts w:eastAsia="Times New Roman"/>
          <w:szCs w:val="24"/>
        </w:rPr>
        <w:t>Element "loc_list"</w:t>
      </w:r>
      <w:bookmarkEnd w:id="7602"/>
    </w:p>
    <w:p w14:paraId="113E682C" w14:textId="7614EC0C"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7603" w:author="LUEJE Claudia" w:date="2023-06-26T17:59:00Z">
        <w:r w:rsidR="00FC68DB" w:rsidRPr="001668D7">
          <w:delText>sect</w:delText>
        </w:r>
        <w:r w:rsidR="00FC68DB" w:rsidRPr="00D7391D">
          <w:delText xml:space="preserve">ion </w:delText>
        </w:r>
        <w:r w:rsidR="00FC68DB" w:rsidRPr="005C2D94">
          <w:fldChar w:fldCharType="begin"/>
        </w:r>
        <w:r w:rsidR="00FC68DB" w:rsidRPr="00F54804">
          <w:delInstrText xml:space="preserve"> REF _Ref414571413 \r \h </w:delInstrText>
        </w:r>
        <w:r w:rsidR="00FC68DB" w:rsidRPr="005C2D94">
          <w:fldChar w:fldCharType="separate"/>
        </w:r>
        <w:r w:rsidR="0067475A">
          <w:delText>7.1.2</w:delText>
        </w:r>
        <w:r w:rsidR="00FC68DB" w:rsidRPr="005C2D94">
          <w:fldChar w:fldCharType="end"/>
        </w:r>
        <w:r w:rsidR="00FC68DB" w:rsidRPr="00F54804">
          <w:delText> </w:delText>
        </w:r>
        <w:r w:rsidR="00FC68DB" w:rsidRPr="005C2D94">
          <w:fldChar w:fldCharType="begin"/>
        </w:r>
        <w:r w:rsidR="00FC68DB" w:rsidRPr="00F54804">
          <w:delInstrText xml:space="preserve"> REF _Ref429050458 \h </w:delInstrText>
        </w:r>
        <w:r w:rsidR="00FC68DB" w:rsidRPr="005C2D94">
          <w:fldChar w:fldCharType="separate"/>
        </w:r>
        <w:r w:rsidR="0067475A" w:rsidRPr="005C2D94">
          <w:delText>L</w:delText>
        </w:r>
        <w:r w:rsidR="0067475A" w:rsidRPr="001E4607">
          <w:delText>ocation</w:delText>
        </w:r>
        <w:r w:rsidR="00FC68DB" w:rsidRPr="005C2D94">
          <w:fldChar w:fldCharType="end"/>
        </w:r>
        <w:r w:rsidR="00FC68DB" w:rsidRPr="00F54804">
          <w:delText>.</w:delText>
        </w:r>
      </w:del>
      <w:ins w:id="7604" w:author="LUEJE Claudia" w:date="2023-06-26T17:59:00Z">
        <w:r w:rsidR="00E50C0A" w:rsidRPr="00E956F7">
          <w:rPr>
            <w:rStyle w:val="citesec"/>
            <w:szCs w:val="24"/>
          </w:rPr>
          <w:t>1</w:t>
        </w:r>
        <w:r w:rsidRPr="00E956F7">
          <w:rPr>
            <w:rStyle w:val="citesec"/>
            <w:szCs w:val="24"/>
          </w:rPr>
          <w:t>0.1.2</w:t>
        </w:r>
        <w:r w:rsidRPr="00E956F7">
          <w:rPr>
            <w:szCs w:val="24"/>
          </w:rPr>
          <w:t> Location.</w:t>
        </w:r>
      </w:ins>
    </w:p>
    <w:p w14:paraId="222F115D"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605" w:name="_Toc110532237"/>
      <w:r w:rsidRPr="00E956F7">
        <w:rPr>
          <w:rFonts w:eastAsia="Times New Roman"/>
          <w:szCs w:val="24"/>
        </w:rPr>
        <w:t>Element "appdata"</w:t>
      </w:r>
      <w:bookmarkEnd w:id="7605"/>
    </w:p>
    <w:p w14:paraId="02B9EB2A" w14:textId="1BB08C16"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7606" w:author="LUEJE Claudia" w:date="2023-06-26T17:59:00Z">
        <w:r w:rsidR="00FC68DB" w:rsidRPr="005C2D94">
          <w:delText xml:space="preserve">section </w:delText>
        </w:r>
        <w:r w:rsidR="00FC68DB" w:rsidRPr="005C2D94">
          <w:fldChar w:fldCharType="begin"/>
        </w:r>
        <w:r w:rsidR="00FC68DB" w:rsidRPr="00F54804">
          <w:delInstrText xml:space="preserve"> REF _Ref414571476 \r \h </w:delInstrText>
        </w:r>
        <w:r w:rsidR="00FC68DB" w:rsidRPr="005C2D94">
          <w:fldChar w:fldCharType="separate"/>
        </w:r>
        <w:r w:rsidR="0067475A">
          <w:delText>4.3.2</w:delText>
        </w:r>
        <w:r w:rsidR="00FC68DB" w:rsidRPr="005C2D94">
          <w:fldChar w:fldCharType="end"/>
        </w:r>
        <w:r w:rsidR="00FC68DB" w:rsidRPr="00F54804">
          <w:delText> </w:delText>
        </w:r>
        <w:r w:rsidR="00FC68DB" w:rsidRPr="005C2D94">
          <w:rPr>
            <w:rStyle w:val="Emphasis"/>
            <w:i w:val="0"/>
          </w:rPr>
          <w:fldChar w:fldCharType="begin"/>
        </w:r>
        <w:r w:rsidR="00FC68DB" w:rsidRPr="00F54804">
          <w:rPr>
            <w:rStyle w:val="Emphasis"/>
          </w:rPr>
          <w:delInstrText xml:space="preserve"> REF _Ref429050591 \h  \* MERGEFORMAT </w:delInstrText>
        </w:r>
        <w:r w:rsidR="00FC68DB" w:rsidRPr="005C2D94">
          <w:rPr>
            <w:rStyle w:val="Emphasis"/>
            <w:i w:val="0"/>
          </w:rPr>
        </w:r>
        <w:r w:rsidR="00FC68DB" w:rsidRPr="005C2D94">
          <w:rPr>
            <w:rStyle w:val="Emphasis"/>
            <w:i w:val="0"/>
          </w:rPr>
          <w:fldChar w:fldCharType="separate"/>
        </w:r>
        <w:r w:rsidR="0067475A" w:rsidRPr="0067475A">
          <w:rPr>
            <w:rStyle w:val="Emphasis"/>
          </w:rPr>
          <w:delText>User Specific Data &lt;appdata/</w:delText>
        </w:r>
        <w:r w:rsidR="0067475A" w:rsidRPr="005C2D94">
          <w:rPr>
            <w:rFonts w:ascii="Courier New" w:hAnsi="Courier New" w:cs="Courier New"/>
            <w:i/>
            <w:sz w:val="26"/>
            <w:szCs w:val="28"/>
          </w:rPr>
          <w:delText>&gt;</w:delText>
        </w:r>
        <w:r w:rsidR="00FC68DB" w:rsidRPr="005C2D94">
          <w:rPr>
            <w:rStyle w:val="Emphasis"/>
            <w:i w:val="0"/>
          </w:rPr>
          <w:fldChar w:fldCharType="end"/>
        </w:r>
        <w:r w:rsidR="00FC68DB" w:rsidRPr="00F54804">
          <w:delText>.</w:delText>
        </w:r>
        <w:r w:rsidR="00FC68DB" w:rsidRPr="005C2D94">
          <w:delText xml:space="preserve"> </w:delText>
        </w:r>
      </w:del>
      <w:ins w:id="7607" w:author="LUEJE Claudia" w:date="2023-06-26T17:59:00Z">
        <w:r w:rsidR="00E50C0A" w:rsidRPr="00E956F7">
          <w:rPr>
            <w:rStyle w:val="citesec"/>
            <w:szCs w:val="24"/>
          </w:rPr>
          <w:t>7</w:t>
        </w:r>
        <w:r w:rsidRPr="00E956F7">
          <w:rPr>
            <w:rStyle w:val="citesec"/>
            <w:szCs w:val="24"/>
          </w:rPr>
          <w:t>.3.2</w:t>
        </w:r>
        <w:r w:rsidRPr="00E956F7">
          <w:rPr>
            <w:szCs w:val="24"/>
          </w:rPr>
          <w:t> User Specific Data &lt;appdata/&gt;.</w:t>
        </w:r>
      </w:ins>
    </w:p>
    <w:p w14:paraId="317F5D96"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608" w:name="_Toc110532238"/>
      <w:r w:rsidRPr="00E956F7">
        <w:rPr>
          <w:rFonts w:eastAsia="Times New Roman"/>
          <w:szCs w:val="24"/>
        </w:rPr>
        <w:t>Element "femdata"</w:t>
      </w:r>
      <w:bookmarkEnd w:id="7608"/>
    </w:p>
    <w:p w14:paraId="7E36073A" w14:textId="5EFAE80E"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7609" w:author="LUEJE Claudia" w:date="2023-06-26T17:59:00Z">
        <w:r w:rsidR="00FC68DB" w:rsidRPr="00F54804">
          <w:delText xml:space="preserve">section </w:delText>
        </w:r>
        <w:r w:rsidR="00FC68DB" w:rsidRPr="00F54804">
          <w:fldChar w:fldCharType="begin"/>
        </w:r>
        <w:r w:rsidR="00FC68DB" w:rsidRPr="00F54804">
          <w:delInstrText xml:space="preserve"> REF _Ref414560131 \r \h </w:delInstrText>
        </w:r>
        <w:r w:rsidR="00FC68DB" w:rsidRPr="00F54804">
          <w:fldChar w:fldCharType="separate"/>
        </w:r>
        <w:r w:rsidR="0067475A">
          <w:delText>4.3.3</w:delText>
        </w:r>
        <w:r w:rsidR="00FC68DB" w:rsidRPr="00F54804">
          <w:fldChar w:fldCharType="end"/>
        </w:r>
        <w:r w:rsidR="00FC68DB" w:rsidRPr="00F54804">
          <w:delText> </w:delText>
        </w:r>
        <w:r w:rsidR="00FC68DB" w:rsidRPr="00F54804">
          <w:fldChar w:fldCharType="begin"/>
        </w:r>
        <w:r w:rsidR="00FC68DB" w:rsidRPr="00F54804">
          <w:delInstrText xml:space="preserve"> REF _Ref414560131 \h  \* MERGEFORMAT </w:delInstrText>
        </w:r>
        <w:r w:rsidR="00FC68DB" w:rsidRPr="00F54804">
          <w:fldChar w:fldCharType="separate"/>
        </w:r>
        <w:r w:rsidR="0067475A" w:rsidRPr="00F54804">
          <w:delText xml:space="preserve">Finite Element Specific Data </w:delText>
        </w:r>
        <w:r w:rsidR="0067475A" w:rsidRPr="0067475A">
          <w:rPr>
            <w:rFonts w:ascii="Courier New" w:hAnsi="Courier New" w:cs="Courier New"/>
            <w:b/>
            <w:i/>
          </w:rPr>
          <w:delText>&lt;femdata/&gt;</w:delText>
        </w:r>
        <w:r w:rsidR="00FC68DB" w:rsidRPr="00F54804">
          <w:fldChar w:fldCharType="end"/>
        </w:r>
        <w:r w:rsidR="00FC68DB" w:rsidRPr="00F54804">
          <w:delText xml:space="preserve">. </w:delText>
        </w:r>
      </w:del>
      <w:ins w:id="7610" w:author="LUEJE Claudia" w:date="2023-06-26T17:59:00Z">
        <w:r w:rsidR="00E50C0A" w:rsidRPr="00E956F7">
          <w:rPr>
            <w:rStyle w:val="citesec"/>
            <w:szCs w:val="24"/>
          </w:rPr>
          <w:t>7</w:t>
        </w:r>
        <w:r w:rsidRPr="00E956F7">
          <w:rPr>
            <w:rStyle w:val="citesec"/>
            <w:szCs w:val="24"/>
          </w:rPr>
          <w:t>.3.3</w:t>
        </w:r>
        <w:r w:rsidRPr="00E956F7">
          <w:rPr>
            <w:szCs w:val="24"/>
          </w:rPr>
          <w:t xml:space="preserve"> Finite Element Specific Data </w:t>
        </w:r>
        <w:r w:rsidRPr="00D66FA4">
          <w:rPr>
            <w:rStyle w:val="ISOCode"/>
          </w:rPr>
          <w:t>&lt;femdata/&gt;</w:t>
        </w:r>
        <w:r w:rsidRPr="00E956F7">
          <w:rPr>
            <w:szCs w:val="24"/>
          </w:rPr>
          <w:t>.</w:t>
        </w:r>
      </w:ins>
    </w:p>
    <w:p w14:paraId="79C034B4" w14:textId="5AA5468A" w:rsidR="001332BD" w:rsidRPr="00E956F7" w:rsidRDefault="001332BD" w:rsidP="00B35FD6">
      <w:pPr>
        <w:pStyle w:val="BodyText"/>
      </w:pPr>
      <w:r w:rsidRPr="00E956F7">
        <w:t xml:space="preserve">EXAMPLE </w:t>
      </w:r>
      <w:del w:id="7611" w:author="LUEJE Claudia" w:date="2023-06-26T17:59:00Z">
        <w:r w:rsidR="00FC68DB" w:rsidRPr="0013175B">
          <w:delText>A</w:delText>
        </w:r>
        <w:r w:rsidR="00254E71">
          <w:delText xml:space="preserve">   </w:delText>
        </w:r>
      </w:del>
      <w:ins w:id="7612" w:author="LUEJE Claudia" w:date="2023-06-26T17:59:00Z">
        <w:r w:rsidR="001868FF">
          <w:t>1</w:t>
        </w:r>
      </w:ins>
      <w:r w:rsidRPr="00E956F7">
        <w:t xml:space="preserve"> Definition of an adhesive line without base attribute</w:t>
      </w:r>
    </w:p>
    <w:p w14:paraId="4AE4561F" w14:textId="77777777" w:rsidR="001B3C36" w:rsidRDefault="001332BD" w:rsidP="00AE7868">
      <w:pPr>
        <w:pStyle w:val="Code-"/>
      </w:pPr>
      <w:r w:rsidRPr="00E45DCE">
        <w:rPr>
          <w:szCs w:val="24"/>
        </w:rPr>
        <w:t>&lt;connection_1d label="ADH_100006"&gt;</w:t>
      </w:r>
    </w:p>
    <w:p w14:paraId="15D46B8F" w14:textId="77777777" w:rsidR="001B3C36" w:rsidRDefault="001332BD" w:rsidP="00AE7868">
      <w:pPr>
        <w:pStyle w:val="Code-"/>
      </w:pPr>
      <w:r w:rsidRPr="00E45DCE">
        <w:t xml:space="preserve">    </w:t>
      </w:r>
      <w:r w:rsidRPr="00E45DCE">
        <w:rPr>
          <w:b/>
        </w:rPr>
        <w:t>&lt;adhesive_line width="5" thickness="2" material="CAD_Material"/&gt;</w:t>
      </w:r>
    </w:p>
    <w:p w14:paraId="52A90D59" w14:textId="77777777" w:rsidR="001B3C36" w:rsidRDefault="001332BD" w:rsidP="00AE7868">
      <w:pPr>
        <w:pStyle w:val="Code-"/>
      </w:pPr>
      <w:r w:rsidRPr="00E45DCE">
        <w:t xml:space="preserve">     &lt;!-- material is optional --&gt;</w:t>
      </w:r>
    </w:p>
    <w:p w14:paraId="3F41AC33" w14:textId="77777777" w:rsidR="001B3C36" w:rsidRDefault="001332BD" w:rsidP="00AE7868">
      <w:pPr>
        <w:pStyle w:val="Code-"/>
      </w:pPr>
      <w:r w:rsidRPr="00E45DCE">
        <w:t xml:space="preserve">    &lt;loc_list&gt;</w:t>
      </w:r>
    </w:p>
    <w:p w14:paraId="767F1D4F" w14:textId="77777777" w:rsidR="001B3C36" w:rsidRDefault="001332BD" w:rsidP="00AE7868">
      <w:pPr>
        <w:pStyle w:val="Code-"/>
      </w:pPr>
      <w:r w:rsidRPr="00E45DCE">
        <w:t xml:space="preserve">        &lt;loc v="1"&gt; 2169.300  -489.495  1773.936 &lt;/loc&gt;</w:t>
      </w:r>
    </w:p>
    <w:p w14:paraId="278C1A1D" w14:textId="77777777" w:rsidR="001B3C36" w:rsidRDefault="001332BD" w:rsidP="00AE7868">
      <w:pPr>
        <w:pStyle w:val="Code-"/>
      </w:pPr>
      <w:r w:rsidRPr="00E45DCE">
        <w:t xml:space="preserve">        &lt;loc v="2"&gt; 2165.593  -480.000  1790.221 &lt;/loc&gt;</w:t>
      </w:r>
    </w:p>
    <w:p w14:paraId="5CF38B56" w14:textId="77777777" w:rsidR="001B3C36" w:rsidRDefault="001332BD" w:rsidP="00AE7868">
      <w:pPr>
        <w:pStyle w:val="Code-"/>
      </w:pPr>
      <w:r w:rsidRPr="00E45DCE">
        <w:t xml:space="preserve">        &lt;loc v="3"&gt; 2165.593   480.000  1790.221 &lt;/loc&gt;</w:t>
      </w:r>
    </w:p>
    <w:p w14:paraId="42A52AEE" w14:textId="77777777" w:rsidR="001B3C36" w:rsidRDefault="001332BD" w:rsidP="00AE7868">
      <w:pPr>
        <w:pStyle w:val="Code-"/>
      </w:pPr>
      <w:r w:rsidRPr="00E45DCE">
        <w:t xml:space="preserve">        &lt;loc v="4"&gt; 2169.302   489.495  1773.937 &lt;/loc&gt;</w:t>
      </w:r>
    </w:p>
    <w:p w14:paraId="4AE0540C" w14:textId="77777777" w:rsidR="001B3C36" w:rsidRDefault="001332BD" w:rsidP="00AE7868">
      <w:pPr>
        <w:pStyle w:val="Code-"/>
      </w:pPr>
      <w:r w:rsidRPr="00E45DCE">
        <w:t xml:space="preserve">    &lt;/loc_list&gt;</w:t>
      </w:r>
    </w:p>
    <w:p w14:paraId="307894F8" w14:textId="77777777" w:rsidR="001B3C36" w:rsidRDefault="001332BD" w:rsidP="00AE7868">
      <w:pPr>
        <w:pStyle w:val="Code-"/>
      </w:pPr>
      <w:r w:rsidRPr="00E45DCE">
        <w:t xml:space="preserve">    &lt;appdata&gt;</w:t>
      </w:r>
    </w:p>
    <w:p w14:paraId="64BBBBAA" w14:textId="77777777" w:rsidR="001B3C36" w:rsidRDefault="001332BD" w:rsidP="00AE7868">
      <w:pPr>
        <w:pStyle w:val="Code-"/>
      </w:pPr>
      <w:r w:rsidRPr="00E45DCE">
        <w:t xml:space="preserve">        ...</w:t>
      </w:r>
    </w:p>
    <w:p w14:paraId="48B7B959" w14:textId="77777777" w:rsidR="001B3C36" w:rsidRDefault="001332BD" w:rsidP="00AE7868">
      <w:pPr>
        <w:pStyle w:val="Code-"/>
      </w:pPr>
      <w:r w:rsidRPr="00E45DCE">
        <w:t xml:space="preserve">    &lt;/appdata&gt;</w:t>
      </w:r>
    </w:p>
    <w:p w14:paraId="769434F2" w14:textId="776A6BD5" w:rsidR="001332BD" w:rsidRPr="00E45DCE" w:rsidRDefault="001332BD" w:rsidP="00AE7868">
      <w:pPr>
        <w:pStyle w:val="Code-"/>
      </w:pPr>
      <w:r w:rsidRPr="00E45DCE">
        <w:t>&lt;/connection_1d&gt;</w:t>
      </w:r>
    </w:p>
    <w:p w14:paraId="2EC00F64" w14:textId="64E597E5" w:rsidR="001332BD" w:rsidRPr="00E45DCE" w:rsidRDefault="00287F76" w:rsidP="00E45DCE">
      <w:pPr>
        <w:pStyle w:val="Code-"/>
      </w:pPr>
      <w:r w:rsidRPr="00E45DCE">
        <w:t> </w:t>
      </w:r>
    </w:p>
    <w:p w14:paraId="191B4353" w14:textId="118FF3BA" w:rsidR="001332BD" w:rsidRPr="00E956F7" w:rsidRDefault="001332BD" w:rsidP="00B35FD6">
      <w:pPr>
        <w:pStyle w:val="BodyText"/>
      </w:pPr>
      <w:r w:rsidRPr="00E956F7">
        <w:t xml:space="preserve">EXAMPLE </w:t>
      </w:r>
      <w:del w:id="7613" w:author="LUEJE Claudia" w:date="2023-06-26T17:59:00Z">
        <w:r w:rsidR="00254E71">
          <w:delText xml:space="preserve">B   </w:delText>
        </w:r>
      </w:del>
      <w:ins w:id="7614" w:author="LUEJE Claudia" w:date="2023-06-26T17:59:00Z">
        <w:r w:rsidR="001868FF">
          <w:t>2</w:t>
        </w:r>
      </w:ins>
      <w:r w:rsidRPr="00E956F7">
        <w:t xml:space="preserve"> Definition of an adhesive line with base attribute</w:t>
      </w:r>
    </w:p>
    <w:p w14:paraId="4989802D" w14:textId="77777777" w:rsidR="001B3C36" w:rsidRDefault="001332BD" w:rsidP="00AE7868">
      <w:pPr>
        <w:pStyle w:val="Code-"/>
      </w:pPr>
      <w:r w:rsidRPr="00E45DCE">
        <w:rPr>
          <w:szCs w:val="24"/>
        </w:rPr>
        <w:t>&lt;connection_1d label="ADH_1544256"&gt;</w:t>
      </w:r>
    </w:p>
    <w:p w14:paraId="1CF51B8E" w14:textId="77777777" w:rsidR="001B3C36" w:rsidRDefault="001332BD" w:rsidP="00AE7868">
      <w:pPr>
        <w:pStyle w:val="Code-"/>
      </w:pPr>
      <w:r w:rsidRPr="00E45DCE">
        <w:t xml:space="preserve">    &lt;adhesive_line base="2" width="1" thickness="1" material="CAD_test_Mat"/&gt;</w:t>
      </w:r>
    </w:p>
    <w:p w14:paraId="5C82A603" w14:textId="77777777" w:rsidR="001B3C36" w:rsidRDefault="00287F76" w:rsidP="00AE7868">
      <w:pPr>
        <w:pStyle w:val="Code-"/>
      </w:pPr>
      <w:r w:rsidRPr="00E45DCE">
        <w:t xml:space="preserve">    </w:t>
      </w:r>
      <w:r w:rsidR="001332BD" w:rsidRPr="00E45DCE">
        <w:t>&lt;loc_list&gt;</w:t>
      </w:r>
    </w:p>
    <w:p w14:paraId="5AC8759E" w14:textId="77777777" w:rsidR="001B3C36" w:rsidRDefault="001332BD" w:rsidP="00AE7868">
      <w:pPr>
        <w:pStyle w:val="Code-"/>
      </w:pPr>
      <w:r w:rsidRPr="00E45DCE">
        <w:t xml:space="preserve">        &lt;loc v="0.0"&gt; 501 1.03333 3.33332 &lt;/loc&gt;</w:t>
      </w:r>
    </w:p>
    <w:p w14:paraId="735DC703" w14:textId="77777777" w:rsidR="001B3C36" w:rsidRDefault="001332BD" w:rsidP="00AE7868">
      <w:pPr>
        <w:pStyle w:val="Code-"/>
      </w:pPr>
      <w:r w:rsidRPr="00E45DCE">
        <w:t xml:space="preserve">        &lt;loc v="0.5"&gt; 502 1.03333 3.33332 &lt;/loc&gt;</w:t>
      </w:r>
    </w:p>
    <w:p w14:paraId="3562CE8C" w14:textId="77777777" w:rsidR="001B3C36" w:rsidRDefault="001332BD" w:rsidP="00AE7868">
      <w:pPr>
        <w:pStyle w:val="Code-"/>
      </w:pPr>
      <w:r w:rsidRPr="00E45DCE">
        <w:t xml:space="preserve">        &lt;loc v="1.0"&gt; 503 1.03333 3.33332 &lt;/loc&gt;</w:t>
      </w:r>
    </w:p>
    <w:p w14:paraId="07CA86C7" w14:textId="77777777" w:rsidR="001B3C36" w:rsidRDefault="001332BD" w:rsidP="00AE7868">
      <w:pPr>
        <w:pStyle w:val="Code-"/>
      </w:pPr>
      <w:r w:rsidRPr="00E45DCE">
        <w:t xml:space="preserve">    &lt;/loc_list&gt;</w:t>
      </w:r>
    </w:p>
    <w:p w14:paraId="6429B6CF" w14:textId="77777777" w:rsidR="001B3C36" w:rsidRDefault="001332BD" w:rsidP="00AE7868">
      <w:pPr>
        <w:pStyle w:val="Code-"/>
      </w:pPr>
      <w:r w:rsidRPr="00E45DCE">
        <w:t xml:space="preserve">    &lt;appdata&gt;</w:t>
      </w:r>
    </w:p>
    <w:p w14:paraId="39809FEC" w14:textId="77777777" w:rsidR="001B3C36" w:rsidRDefault="001332BD" w:rsidP="00AE7868">
      <w:pPr>
        <w:pStyle w:val="Code-"/>
      </w:pPr>
      <w:r w:rsidRPr="00E45DCE">
        <w:t xml:space="preserve">        ...</w:t>
      </w:r>
    </w:p>
    <w:p w14:paraId="609DE628" w14:textId="77777777" w:rsidR="001B3C36" w:rsidRDefault="001332BD" w:rsidP="00AE7868">
      <w:pPr>
        <w:pStyle w:val="Code-"/>
      </w:pPr>
      <w:r w:rsidRPr="00E45DCE">
        <w:t xml:space="preserve">    &lt;/appdata&gt;</w:t>
      </w:r>
    </w:p>
    <w:p w14:paraId="23C340D9" w14:textId="1683FD6C" w:rsidR="001332BD" w:rsidRPr="00E45DCE" w:rsidRDefault="001332BD" w:rsidP="00AE7868">
      <w:pPr>
        <w:pStyle w:val="Code-"/>
      </w:pPr>
      <w:r w:rsidRPr="00E45DCE">
        <w:t>&lt;/connection_1d&gt;</w:t>
      </w:r>
    </w:p>
    <w:p w14:paraId="149B7803" w14:textId="0F05EFBC" w:rsidR="001332BD" w:rsidRPr="00E45DCE" w:rsidRDefault="000C05CF" w:rsidP="00E45DCE">
      <w:pPr>
        <w:pStyle w:val="Code-"/>
      </w:pPr>
      <w:r w:rsidRPr="00E45DCE">
        <w:t> </w:t>
      </w:r>
    </w:p>
    <w:p w14:paraId="2B57C0E4" w14:textId="4E3BD305" w:rsidR="001332BD" w:rsidRPr="00E956F7" w:rsidRDefault="001332BD">
      <w:pPr>
        <w:pStyle w:val="Heading2"/>
        <w:tabs>
          <w:tab w:val="left" w:pos="400"/>
        </w:tabs>
        <w:autoSpaceDE w:val="0"/>
        <w:autoSpaceDN w:val="0"/>
        <w:adjustRightInd w:val="0"/>
        <w:rPr>
          <w:rFonts w:eastAsia="Times New Roman"/>
          <w:szCs w:val="24"/>
        </w:rPr>
      </w:pPr>
      <w:bookmarkStart w:id="7615" w:name="_Toc428279602"/>
      <w:bookmarkStart w:id="7616" w:name="_Toc428456348"/>
      <w:bookmarkStart w:id="7617" w:name="_Toc428537316"/>
      <w:bookmarkStart w:id="7618" w:name="_Toc428969638"/>
      <w:bookmarkStart w:id="7619" w:name="_Toc429053029"/>
      <w:bookmarkStart w:id="7620" w:name="_Toc413861930"/>
      <w:bookmarkStart w:id="7621" w:name="_Toc3557066"/>
      <w:bookmarkStart w:id="7622" w:name="_Toc34747316"/>
      <w:bookmarkStart w:id="7623" w:name="_Toc77102135"/>
      <w:bookmarkStart w:id="7624" w:name="_Toc110532239"/>
      <w:bookmarkStart w:id="7625" w:name="_Toc413359617"/>
      <w:bookmarkEnd w:id="7615"/>
      <w:bookmarkEnd w:id="7616"/>
      <w:bookmarkEnd w:id="7617"/>
      <w:bookmarkEnd w:id="7618"/>
      <w:bookmarkEnd w:id="7619"/>
      <w:r w:rsidRPr="00E956F7">
        <w:rPr>
          <w:rFonts w:eastAsia="Times New Roman"/>
          <w:szCs w:val="24"/>
        </w:rPr>
        <w:t xml:space="preserve">Hemming </w:t>
      </w:r>
      <w:r w:rsidR="001868FF">
        <w:rPr>
          <w:rFonts w:eastAsia="Times New Roman"/>
          <w:szCs w:val="24"/>
        </w:rPr>
        <w:t>f</w:t>
      </w:r>
      <w:r w:rsidRPr="00E956F7">
        <w:rPr>
          <w:rFonts w:eastAsia="Times New Roman"/>
          <w:szCs w:val="24"/>
        </w:rPr>
        <w:t>langes</w:t>
      </w:r>
      <w:bookmarkEnd w:id="7620"/>
      <w:bookmarkEnd w:id="7621"/>
      <w:bookmarkEnd w:id="7622"/>
      <w:bookmarkEnd w:id="7623"/>
      <w:bookmarkEnd w:id="7624"/>
    </w:p>
    <w:p w14:paraId="608FAE56"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626" w:name="_Toc110532240"/>
      <w:r w:rsidRPr="00E956F7">
        <w:rPr>
          <w:rFonts w:eastAsia="Times New Roman"/>
          <w:szCs w:val="24"/>
        </w:rPr>
        <w:t>General</w:t>
      </w:r>
      <w:bookmarkEnd w:id="7626"/>
    </w:p>
    <w:p w14:paraId="03200C56" w14:textId="77777777" w:rsidR="001332BD" w:rsidRPr="00E956F7" w:rsidRDefault="001332BD">
      <w:pPr>
        <w:pStyle w:val="BodyText"/>
        <w:autoSpaceDE w:val="0"/>
        <w:autoSpaceDN w:val="0"/>
        <w:adjustRightInd w:val="0"/>
        <w:rPr>
          <w:szCs w:val="24"/>
        </w:rPr>
      </w:pPr>
      <w:r w:rsidRPr="00E956F7">
        <w:rPr>
          <w:szCs w:val="24"/>
        </w:rPr>
        <w:t>A hemming involves rolling over a metal sheet onto itself, to reinforce an edge and improve appearance. In automotive engineering, the hemming process also involves adhering other metal sheets within the rolled one.</w:t>
      </w:r>
    </w:p>
    <w:p w14:paraId="7F85F2B7" w14:textId="5A85E702" w:rsidR="001332BD" w:rsidRPr="00E956F7" w:rsidRDefault="001332BD">
      <w:pPr>
        <w:pStyle w:val="BodyText"/>
        <w:autoSpaceDE w:val="0"/>
        <w:autoSpaceDN w:val="0"/>
        <w:adjustRightInd w:val="0"/>
        <w:rPr>
          <w:szCs w:val="24"/>
        </w:rPr>
      </w:pPr>
      <w:r w:rsidRPr="00E956F7">
        <w:rPr>
          <w:szCs w:val="24"/>
        </w:rPr>
        <w:t xml:space="preserve">A hemming involves a path around which the outer metal sheet is rolled over. This is called the </w:t>
      </w:r>
      <w:ins w:id="7627" w:author="LUEJE Claudia" w:date="2023-06-26T17:59:00Z">
        <w:r w:rsidR="0099736A" w:rsidRPr="0099736A">
          <w:rPr>
            <w:szCs w:val="24"/>
          </w:rPr>
          <w:t>"</w:t>
        </w:r>
      </w:ins>
      <w:r w:rsidRPr="0099736A">
        <w:rPr>
          <w:szCs w:val="24"/>
        </w:rPr>
        <w:t>hemming root</w:t>
      </w:r>
      <w:del w:id="7628" w:author="LUEJE Claudia" w:date="2023-06-26T17:59:00Z">
        <w:r w:rsidR="00FC68DB" w:rsidRPr="00F54804">
          <w:rPr>
            <w:i/>
          </w:rPr>
          <w:delText>.</w:delText>
        </w:r>
      </w:del>
      <w:ins w:id="7629" w:author="LUEJE Claudia" w:date="2023-06-26T17:59:00Z">
        <w:r w:rsidR="0099736A" w:rsidRPr="0099736A">
          <w:rPr>
            <w:szCs w:val="24"/>
          </w:rPr>
          <w:t>"</w:t>
        </w:r>
        <w:r w:rsidRPr="00E956F7">
          <w:rPr>
            <w:i/>
            <w:szCs w:val="24"/>
          </w:rPr>
          <w:t>.</w:t>
        </w:r>
      </w:ins>
    </w:p>
    <w:p w14:paraId="50BD4E84" w14:textId="67DB62EC" w:rsidR="001332BD" w:rsidRPr="00E956F7" w:rsidRDefault="001332BD">
      <w:pPr>
        <w:pStyle w:val="BodyText"/>
        <w:autoSpaceDE w:val="0"/>
        <w:autoSpaceDN w:val="0"/>
        <w:adjustRightInd w:val="0"/>
        <w:rPr>
          <w:szCs w:val="24"/>
        </w:rPr>
      </w:pPr>
      <w:r w:rsidRPr="00E956F7">
        <w:rPr>
          <w:szCs w:val="24"/>
        </w:rPr>
        <w:t>The hemming also consists of three regions, where glue is applied, and which are compressed during hem formation.</w:t>
      </w:r>
      <w:ins w:id="7630" w:author="LUEJE Claudia" w:date="2023-06-26T17:59:00Z">
        <w:r w:rsidR="0010260E">
          <w:rPr>
            <w:szCs w:val="24"/>
          </w:rPr>
          <w:t xml:space="preserve"> See </w:t>
        </w:r>
        <w:r w:rsidR="0010260E" w:rsidRPr="0010260E">
          <w:rPr>
            <w:rStyle w:val="citefig"/>
          </w:rPr>
          <w:t>Figure 78</w:t>
        </w:r>
        <w:r w:rsidR="0010260E">
          <w:rPr>
            <w:szCs w:val="24"/>
          </w:rPr>
          <w:t>.</w:t>
        </w:r>
      </w:ins>
    </w:p>
    <w:p w14:paraId="5DFC19A8" w14:textId="77777777" w:rsidR="00FC68DB" w:rsidRPr="00F54804" w:rsidRDefault="00FC68DB" w:rsidP="00B202D2">
      <w:pPr>
        <w:keepNext/>
        <w:jc w:val="center"/>
        <w:rPr>
          <w:del w:id="7631" w:author="LUEJE Claudia" w:date="2023-06-26T17:59:00Z"/>
        </w:rPr>
      </w:pPr>
      <w:del w:id="7632" w:author="LUEJE Claudia" w:date="2023-06-26T17:59:00Z">
        <w:r w:rsidRPr="0013175B">
          <w:rPr>
            <w:noProof/>
          </w:rPr>
          <w:drawing>
            <wp:inline distT="0" distB="0" distL="0" distR="0" wp14:anchorId="2B712B62" wp14:editId="2F9A10EA">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del>
    </w:p>
    <w:p w14:paraId="097A0E6D" w14:textId="7CAC42C5"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633" w:author="LUEJE Claudia" w:date="2023-06-26T17:59:00Z"/>
          <w:szCs w:val="24"/>
        </w:rPr>
      </w:pPr>
      <w:ins w:id="7634" w:author="LUEJE Claudia" w:date="2023-06-26T17:59:00Z">
        <w:r>
          <w:rPr>
            <w:szCs w:val="24"/>
          </w:rPr>
          <w:t>8329_ed1fig</w:t>
        </w:r>
        <w:r w:rsidR="000C05CF" w:rsidRPr="00E956F7">
          <w:rPr>
            <w:szCs w:val="24"/>
          </w:rPr>
          <w:t>78</w:t>
        </w:r>
        <w:r w:rsidR="001332BD" w:rsidRPr="00E956F7">
          <w:rPr>
            <w:szCs w:val="24"/>
          </w:rPr>
          <w:t>.EPS</w:t>
        </w:r>
      </w:ins>
    </w:p>
    <w:p w14:paraId="14635C33" w14:textId="77777777" w:rsidR="00D71852" w:rsidRDefault="00D71852" w:rsidP="00B47C5C">
      <w:pPr>
        <w:pStyle w:val="KeyTitle"/>
        <w:rPr>
          <w:ins w:id="7635" w:author="LUEJE Claudia" w:date="2023-06-26T17:59:00Z"/>
        </w:rPr>
      </w:pPr>
      <w:ins w:id="7636"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71852" w:rsidRPr="00B62EE5" w14:paraId="6DE530F2" w14:textId="77777777" w:rsidTr="00D71852">
        <w:trPr>
          <w:ins w:id="7637" w:author="LUEJE Claudia" w:date="2023-06-26T17:59:00Z"/>
        </w:trPr>
        <w:tc>
          <w:tcPr>
            <w:tcW w:w="397" w:type="dxa"/>
            <w:shd w:val="clear" w:color="auto" w:fill="auto"/>
          </w:tcPr>
          <w:p w14:paraId="42D4D024" w14:textId="207A1E0C" w:rsidR="00D71852" w:rsidRPr="00B62EE5" w:rsidRDefault="00D71852" w:rsidP="00B47C5C">
            <w:pPr>
              <w:pStyle w:val="KeyText"/>
              <w:rPr>
                <w:ins w:id="7638" w:author="LUEJE Claudia" w:date="2023-06-26T17:59:00Z"/>
              </w:rPr>
            </w:pPr>
            <w:ins w:id="7639" w:author="LUEJE Claudia" w:date="2023-06-26T17:59:00Z">
              <w:r w:rsidRPr="00B62EE5">
                <w:t>1</w:t>
              </w:r>
            </w:ins>
          </w:p>
        </w:tc>
        <w:tc>
          <w:tcPr>
            <w:tcW w:w="9356" w:type="dxa"/>
            <w:shd w:val="clear" w:color="auto" w:fill="auto"/>
          </w:tcPr>
          <w:p w14:paraId="7941D715" w14:textId="490A71ED" w:rsidR="00D71852" w:rsidRPr="00B62EE5" w:rsidRDefault="00D71852" w:rsidP="00B47C5C">
            <w:pPr>
              <w:pStyle w:val="KeyText"/>
              <w:rPr>
                <w:ins w:id="7640" w:author="LUEJE Claudia" w:date="2023-06-26T17:59:00Z"/>
              </w:rPr>
            </w:pPr>
            <w:ins w:id="7641" w:author="LUEJE Claudia" w:date="2023-06-26T17:59:00Z">
              <w:r w:rsidRPr="00B62EE5">
                <w:t>inner panel</w:t>
              </w:r>
            </w:ins>
          </w:p>
        </w:tc>
      </w:tr>
      <w:tr w:rsidR="00D71852" w14:paraId="34F3C689" w14:textId="77777777" w:rsidTr="00D71852">
        <w:trPr>
          <w:ins w:id="7642" w:author="LUEJE Claudia" w:date="2023-06-26T17:59:00Z"/>
        </w:trPr>
        <w:tc>
          <w:tcPr>
            <w:tcW w:w="397" w:type="dxa"/>
            <w:shd w:val="clear" w:color="auto" w:fill="auto"/>
          </w:tcPr>
          <w:p w14:paraId="0C93988C" w14:textId="07DF83E3" w:rsidR="00D71852" w:rsidRDefault="00D71852" w:rsidP="00B47C5C">
            <w:pPr>
              <w:pStyle w:val="KeyText"/>
              <w:rPr>
                <w:ins w:id="7643" w:author="LUEJE Claudia" w:date="2023-06-26T17:59:00Z"/>
              </w:rPr>
            </w:pPr>
            <w:ins w:id="7644" w:author="LUEJE Claudia" w:date="2023-06-26T17:59:00Z">
              <w:r>
                <w:t>2</w:t>
              </w:r>
            </w:ins>
          </w:p>
        </w:tc>
        <w:tc>
          <w:tcPr>
            <w:tcW w:w="9356" w:type="dxa"/>
            <w:shd w:val="clear" w:color="auto" w:fill="auto"/>
          </w:tcPr>
          <w:p w14:paraId="154FE43D" w14:textId="2749A68A" w:rsidR="00D71852" w:rsidRDefault="00D71852" w:rsidP="00B47C5C">
            <w:pPr>
              <w:pStyle w:val="KeyText"/>
              <w:rPr>
                <w:ins w:id="7645" w:author="LUEJE Claudia" w:date="2023-06-26T17:59:00Z"/>
              </w:rPr>
            </w:pPr>
            <w:ins w:id="7646" w:author="LUEJE Claudia" w:date="2023-06-26T17:59:00Z">
              <w:r>
                <w:t>adhesive visible from inside</w:t>
              </w:r>
            </w:ins>
          </w:p>
        </w:tc>
      </w:tr>
      <w:tr w:rsidR="00D71852" w14:paraId="78646693" w14:textId="77777777" w:rsidTr="00D71852">
        <w:trPr>
          <w:ins w:id="7647" w:author="LUEJE Claudia" w:date="2023-06-26T17:59:00Z"/>
        </w:trPr>
        <w:tc>
          <w:tcPr>
            <w:tcW w:w="397" w:type="dxa"/>
            <w:shd w:val="clear" w:color="auto" w:fill="auto"/>
          </w:tcPr>
          <w:p w14:paraId="07144F76" w14:textId="24D3408E" w:rsidR="00D71852" w:rsidRDefault="00D71852" w:rsidP="00B47C5C">
            <w:pPr>
              <w:pStyle w:val="KeyText"/>
              <w:rPr>
                <w:ins w:id="7648" w:author="LUEJE Claudia" w:date="2023-06-26T17:59:00Z"/>
              </w:rPr>
            </w:pPr>
            <w:ins w:id="7649" w:author="LUEJE Claudia" w:date="2023-06-26T17:59:00Z">
              <w:r>
                <w:t>3</w:t>
              </w:r>
            </w:ins>
          </w:p>
        </w:tc>
        <w:tc>
          <w:tcPr>
            <w:tcW w:w="9356" w:type="dxa"/>
            <w:shd w:val="clear" w:color="auto" w:fill="auto"/>
          </w:tcPr>
          <w:p w14:paraId="3139259B" w14:textId="5E6EDBD0" w:rsidR="00D71852" w:rsidRDefault="00D71852" w:rsidP="00B47C5C">
            <w:pPr>
              <w:pStyle w:val="KeyText"/>
              <w:rPr>
                <w:ins w:id="7650" w:author="LUEJE Claudia" w:date="2023-06-26T17:59:00Z"/>
              </w:rPr>
            </w:pPr>
            <w:ins w:id="7651" w:author="LUEJE Claudia" w:date="2023-06-26T17:59:00Z">
              <w:r>
                <w:t>outer panel</w:t>
              </w:r>
            </w:ins>
          </w:p>
        </w:tc>
      </w:tr>
      <w:tr w:rsidR="00D71852" w14:paraId="7CE1725A" w14:textId="77777777" w:rsidTr="00D71852">
        <w:trPr>
          <w:ins w:id="7652" w:author="LUEJE Claudia" w:date="2023-06-26T17:59:00Z"/>
        </w:trPr>
        <w:tc>
          <w:tcPr>
            <w:tcW w:w="397" w:type="dxa"/>
            <w:shd w:val="clear" w:color="auto" w:fill="auto"/>
          </w:tcPr>
          <w:p w14:paraId="3EC0093E" w14:textId="57605E0D" w:rsidR="00D71852" w:rsidRDefault="00D71852" w:rsidP="00B47C5C">
            <w:pPr>
              <w:pStyle w:val="KeyText"/>
              <w:rPr>
                <w:ins w:id="7653" w:author="LUEJE Claudia" w:date="2023-06-26T17:59:00Z"/>
              </w:rPr>
            </w:pPr>
            <w:ins w:id="7654" w:author="LUEJE Claudia" w:date="2023-06-26T17:59:00Z">
              <w:r>
                <w:t>4</w:t>
              </w:r>
            </w:ins>
          </w:p>
        </w:tc>
        <w:tc>
          <w:tcPr>
            <w:tcW w:w="9356" w:type="dxa"/>
            <w:shd w:val="clear" w:color="auto" w:fill="auto"/>
          </w:tcPr>
          <w:p w14:paraId="682F6278" w14:textId="65CAA06B" w:rsidR="00D71852" w:rsidRDefault="00D71852" w:rsidP="00B47C5C">
            <w:pPr>
              <w:pStyle w:val="KeyText"/>
              <w:rPr>
                <w:ins w:id="7655" w:author="LUEJE Claudia" w:date="2023-06-26T17:59:00Z"/>
              </w:rPr>
            </w:pPr>
            <w:ins w:id="7656" w:author="LUEJE Claudia" w:date="2023-06-26T17:59:00Z">
              <w:r>
                <w:t>region A</w:t>
              </w:r>
            </w:ins>
          </w:p>
        </w:tc>
      </w:tr>
      <w:tr w:rsidR="00D71852" w14:paraId="72C3389E" w14:textId="77777777" w:rsidTr="00D71852">
        <w:trPr>
          <w:ins w:id="7657" w:author="LUEJE Claudia" w:date="2023-06-26T17:59:00Z"/>
        </w:trPr>
        <w:tc>
          <w:tcPr>
            <w:tcW w:w="397" w:type="dxa"/>
            <w:shd w:val="clear" w:color="auto" w:fill="auto"/>
          </w:tcPr>
          <w:p w14:paraId="6FECE1F3" w14:textId="27050A17" w:rsidR="00D71852" w:rsidRDefault="00D71852" w:rsidP="00B47C5C">
            <w:pPr>
              <w:pStyle w:val="KeyText"/>
              <w:rPr>
                <w:ins w:id="7658" w:author="LUEJE Claudia" w:date="2023-06-26T17:59:00Z"/>
              </w:rPr>
            </w:pPr>
            <w:ins w:id="7659" w:author="LUEJE Claudia" w:date="2023-06-26T17:59:00Z">
              <w:r>
                <w:t>5</w:t>
              </w:r>
            </w:ins>
          </w:p>
        </w:tc>
        <w:tc>
          <w:tcPr>
            <w:tcW w:w="9356" w:type="dxa"/>
            <w:shd w:val="clear" w:color="auto" w:fill="auto"/>
          </w:tcPr>
          <w:p w14:paraId="6DA51FD6" w14:textId="58F18634" w:rsidR="00D71852" w:rsidRDefault="00D71852" w:rsidP="00B47C5C">
            <w:pPr>
              <w:pStyle w:val="KeyText"/>
              <w:rPr>
                <w:ins w:id="7660" w:author="LUEJE Claudia" w:date="2023-06-26T17:59:00Z"/>
              </w:rPr>
            </w:pPr>
            <w:ins w:id="7661" w:author="LUEJE Claudia" w:date="2023-06-26T17:59:00Z">
              <w:r>
                <w:t>region B</w:t>
              </w:r>
            </w:ins>
          </w:p>
        </w:tc>
      </w:tr>
      <w:tr w:rsidR="00D71852" w14:paraId="196BD172" w14:textId="77777777" w:rsidTr="00D71852">
        <w:trPr>
          <w:ins w:id="7662" w:author="LUEJE Claudia" w:date="2023-06-26T17:59:00Z"/>
        </w:trPr>
        <w:tc>
          <w:tcPr>
            <w:tcW w:w="397" w:type="dxa"/>
            <w:shd w:val="clear" w:color="auto" w:fill="auto"/>
          </w:tcPr>
          <w:p w14:paraId="46600A8C" w14:textId="0760E761" w:rsidR="00D71852" w:rsidRDefault="00D71852" w:rsidP="00B47C5C">
            <w:pPr>
              <w:pStyle w:val="KeyText"/>
              <w:rPr>
                <w:ins w:id="7663" w:author="LUEJE Claudia" w:date="2023-06-26T17:59:00Z"/>
              </w:rPr>
            </w:pPr>
            <w:ins w:id="7664" w:author="LUEJE Claudia" w:date="2023-06-26T17:59:00Z">
              <w:r>
                <w:t>6</w:t>
              </w:r>
            </w:ins>
          </w:p>
        </w:tc>
        <w:tc>
          <w:tcPr>
            <w:tcW w:w="9356" w:type="dxa"/>
            <w:shd w:val="clear" w:color="auto" w:fill="auto"/>
          </w:tcPr>
          <w:p w14:paraId="6D816E27" w14:textId="2FEB32ED" w:rsidR="00D71852" w:rsidRDefault="00D71852" w:rsidP="00B47C5C">
            <w:pPr>
              <w:pStyle w:val="KeyText"/>
              <w:rPr>
                <w:ins w:id="7665" w:author="LUEJE Claudia" w:date="2023-06-26T17:59:00Z"/>
              </w:rPr>
            </w:pPr>
            <w:ins w:id="7666" w:author="LUEJE Claudia" w:date="2023-06-26T17:59:00Z">
              <w:r>
                <w:t>region C</w:t>
              </w:r>
            </w:ins>
          </w:p>
        </w:tc>
      </w:tr>
    </w:tbl>
    <w:p w14:paraId="2A88115D" w14:textId="24AAD8EE" w:rsidR="001332BD" w:rsidRPr="00E956F7" w:rsidRDefault="00E4158E">
      <w:pPr>
        <w:pStyle w:val="Figuretitle0"/>
        <w:autoSpaceDE w:val="0"/>
        <w:autoSpaceDN w:val="0"/>
        <w:adjustRightInd w:val="0"/>
        <w:outlineLvl w:val="0"/>
        <w:rPr>
          <w:szCs w:val="24"/>
        </w:rPr>
      </w:pPr>
      <w:bookmarkStart w:id="7667" w:name="_Ref413858805"/>
      <w:bookmarkStart w:id="7668" w:name="_Toc413861952"/>
      <w:bookmarkStart w:id="7669" w:name="_Toc3557149"/>
      <w:bookmarkStart w:id="7670" w:name="_Toc34747402"/>
      <w:bookmarkStart w:id="7671" w:name="_Toc76030600"/>
      <w:bookmarkStart w:id="7672" w:name="_Toc94530885"/>
      <w:bookmarkStart w:id="7673" w:name="_Toc101428281"/>
      <w:bookmarkStart w:id="7674" w:name="_Toc110532337"/>
      <w:r w:rsidRPr="00E956F7">
        <w:rPr>
          <w:szCs w:val="24"/>
        </w:rPr>
        <w:t>Figure</w:t>
      </w:r>
      <w:del w:id="7675" w:author="LUEJE Claudia" w:date="2023-06-26T17:59:00Z">
        <w:r w:rsidR="00FC68DB" w:rsidRPr="005C2D94">
          <w:delText xml:space="preserve"> </w:delText>
        </w:r>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75</w:delText>
        </w:r>
        <w:r w:rsidR="00FC68DB" w:rsidRPr="005C2D94">
          <w:fldChar w:fldCharType="end"/>
        </w:r>
        <w:bookmarkEnd w:id="7667"/>
        <w:r w:rsidR="00683BEB">
          <w:delText xml:space="preserve"> —</w:delText>
        </w:r>
        <w:r w:rsidR="00FC68DB" w:rsidRPr="00F54804">
          <w:delText xml:space="preserve"> The</w:delText>
        </w:r>
      </w:del>
      <w:ins w:id="7676" w:author="LUEJE Claudia" w:date="2023-06-26T17:59:00Z">
        <w:r w:rsidRPr="00E956F7">
          <w:rPr>
            <w:szCs w:val="24"/>
          </w:rPr>
          <w:t> </w:t>
        </w:r>
        <w:r w:rsidR="001332BD" w:rsidRPr="00E956F7">
          <w:rPr>
            <w:szCs w:val="24"/>
          </w:rPr>
          <w:t>78 —</w:t>
        </w:r>
      </w:ins>
      <w:r w:rsidR="001332BD" w:rsidRPr="00E956F7">
        <w:rPr>
          <w:szCs w:val="24"/>
        </w:rPr>
        <w:t xml:space="preserve"> Three </w:t>
      </w:r>
      <w:del w:id="7677" w:author="LUEJE Claudia" w:date="2023-06-26T17:59:00Z">
        <w:r w:rsidR="00FC68DB" w:rsidRPr="00F54804">
          <w:delText>Regions</w:delText>
        </w:r>
      </w:del>
      <w:ins w:id="7678" w:author="LUEJE Claudia" w:date="2023-06-26T17:59:00Z">
        <w:r w:rsidR="0010260E">
          <w:rPr>
            <w:szCs w:val="24"/>
          </w:rPr>
          <w:t>g</w:t>
        </w:r>
        <w:r w:rsidR="001332BD" w:rsidRPr="00E956F7">
          <w:rPr>
            <w:szCs w:val="24"/>
          </w:rPr>
          <w:t>egions</w:t>
        </w:r>
      </w:ins>
      <w:r w:rsidR="001332BD" w:rsidRPr="00E956F7">
        <w:rPr>
          <w:szCs w:val="24"/>
        </w:rPr>
        <w:t xml:space="preserve"> of a </w:t>
      </w:r>
      <w:r w:rsidR="0010260E">
        <w:rPr>
          <w:szCs w:val="24"/>
        </w:rPr>
        <w:t>h</w:t>
      </w:r>
      <w:r w:rsidR="001332BD" w:rsidRPr="00E956F7">
        <w:rPr>
          <w:szCs w:val="24"/>
        </w:rPr>
        <w:t>emming</w:t>
      </w:r>
      <w:bookmarkEnd w:id="7668"/>
      <w:bookmarkEnd w:id="7669"/>
      <w:bookmarkEnd w:id="7670"/>
      <w:bookmarkEnd w:id="7671"/>
      <w:bookmarkEnd w:id="7672"/>
      <w:bookmarkEnd w:id="7673"/>
      <w:bookmarkEnd w:id="7674"/>
    </w:p>
    <w:p w14:paraId="410EE53E" w14:textId="77777777" w:rsidR="001332BD" w:rsidRPr="00E956F7" w:rsidRDefault="001332BD">
      <w:pPr>
        <w:pStyle w:val="BodyText"/>
        <w:autoSpaceDE w:val="0"/>
        <w:autoSpaceDN w:val="0"/>
        <w:adjustRightInd w:val="0"/>
        <w:rPr>
          <w:szCs w:val="24"/>
        </w:rPr>
      </w:pPr>
      <w:r w:rsidRPr="00E956F7">
        <w:rPr>
          <w:szCs w:val="24"/>
        </w:rPr>
        <w:t>The solution described below addresses certain features in hemming design:</w:t>
      </w:r>
    </w:p>
    <w:p w14:paraId="737D47CC" w14:textId="4950EE23"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79" w:author="LUEJE Claudia" w:date="2023-06-26T17:59:00Z">
        <w:r w:rsidRPr="00E956F7">
          <w:rPr>
            <w:szCs w:val="24"/>
          </w:rPr>
          <w:t>—</w:t>
        </w:r>
        <w:r w:rsidRPr="00E956F7">
          <w:rPr>
            <w:szCs w:val="24"/>
          </w:rPr>
          <w:tab/>
        </w:r>
      </w:ins>
      <w:r w:rsidRPr="00E956F7">
        <w:rPr>
          <w:szCs w:val="24"/>
        </w:rPr>
        <w:t>The path of the hemming root does not need to coincide with the paths of the adhesive</w:t>
      </w:r>
      <w:del w:id="7680" w:author="LUEJE Claudia" w:date="2023-06-26T17:59:00Z">
        <w:r w:rsidR="00BE1D6E">
          <w:delText>;</w:delText>
        </w:r>
      </w:del>
      <w:ins w:id="7681" w:author="LUEJE Claudia" w:date="2023-06-26T17:59:00Z">
        <w:r w:rsidR="009B19C1">
          <w:rPr>
            <w:szCs w:val="24"/>
          </w:rPr>
          <w:t>.</w:t>
        </w:r>
      </w:ins>
    </w:p>
    <w:p w14:paraId="283859DE" w14:textId="40CCA01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82" w:author="LUEJE Claudia" w:date="2023-06-26T17:59:00Z">
        <w:r w:rsidRPr="00E956F7">
          <w:rPr>
            <w:szCs w:val="24"/>
          </w:rPr>
          <w:t>—</w:t>
        </w:r>
        <w:r w:rsidRPr="00E956F7">
          <w:rPr>
            <w:szCs w:val="24"/>
          </w:rPr>
          <w:tab/>
        </w:r>
      </w:ins>
      <w:r w:rsidRPr="00E956F7">
        <w:rPr>
          <w:szCs w:val="24"/>
        </w:rPr>
        <w:t>Each region may have a different filling percentage. This is mainly to prevent spillage, but also to maximize contacting overlap</w:t>
      </w:r>
      <w:del w:id="7683" w:author="LUEJE Claudia" w:date="2023-06-26T17:59:00Z">
        <w:r w:rsidR="00BE1D6E">
          <w:delText>;</w:delText>
        </w:r>
      </w:del>
      <w:ins w:id="7684" w:author="LUEJE Claudia" w:date="2023-06-26T17:59:00Z">
        <w:r w:rsidR="009B19C1">
          <w:rPr>
            <w:szCs w:val="24"/>
          </w:rPr>
          <w:t>.</w:t>
        </w:r>
      </w:ins>
    </w:p>
    <w:p w14:paraId="14DC5DC3" w14:textId="78B01C57" w:rsidR="001332BD"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85" w:author="LUEJE Claudia" w:date="2023-06-26T17:59:00Z">
        <w:r w:rsidRPr="00E956F7">
          <w:rPr>
            <w:szCs w:val="24"/>
          </w:rPr>
          <w:t>—</w:t>
        </w:r>
        <w:r w:rsidRPr="00E956F7">
          <w:rPr>
            <w:szCs w:val="24"/>
          </w:rPr>
          <w:tab/>
        </w:r>
      </w:ins>
      <w:r w:rsidRPr="00E956F7">
        <w:rPr>
          <w:szCs w:val="24"/>
        </w:rPr>
        <w:t xml:space="preserve">Reinforcements may exist in the </w:t>
      </w:r>
      <w:r w:rsidR="009B19C1">
        <w:rPr>
          <w:szCs w:val="24"/>
        </w:rPr>
        <w:t>i</w:t>
      </w:r>
      <w:r w:rsidRPr="009B19C1">
        <w:rPr>
          <w:szCs w:val="24"/>
        </w:rPr>
        <w:t xml:space="preserve">nner </w:t>
      </w:r>
      <w:r w:rsidR="009B19C1">
        <w:rPr>
          <w:szCs w:val="24"/>
        </w:rPr>
        <w:t>p</w:t>
      </w:r>
      <w:r w:rsidRPr="009B19C1">
        <w:rPr>
          <w:szCs w:val="24"/>
        </w:rPr>
        <w:t>anel</w:t>
      </w:r>
      <w:r w:rsidRPr="00E956F7">
        <w:rPr>
          <w:szCs w:val="24"/>
        </w:rPr>
        <w:t>.</w:t>
      </w:r>
    </w:p>
    <w:p w14:paraId="05265100" w14:textId="77777777" w:rsidR="00FC68DB" w:rsidRPr="00F54804" w:rsidRDefault="00FC68DB" w:rsidP="00B202D2">
      <w:pPr>
        <w:keepNext/>
        <w:jc w:val="center"/>
        <w:rPr>
          <w:del w:id="7686" w:author="LUEJE Claudia" w:date="2023-06-26T17:59:00Z"/>
        </w:rPr>
      </w:pPr>
      <w:del w:id="7687" w:author="LUEJE Claudia" w:date="2023-06-26T17:59:00Z">
        <w:r w:rsidRPr="0013175B">
          <w:rPr>
            <w:noProof/>
          </w:rPr>
          <w:drawing>
            <wp:inline distT="0" distB="0" distL="0" distR="0" wp14:anchorId="29FE1AC8" wp14:editId="145643D3">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del>
    </w:p>
    <w:p w14:paraId="173C3044" w14:textId="4C74AEF9" w:rsidR="00997C5D" w:rsidRPr="00E956F7" w:rsidRDefault="00997C5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688" w:author="LUEJE Claudia" w:date="2023-06-26T17:59:00Z"/>
          <w:szCs w:val="24"/>
        </w:rPr>
      </w:pPr>
      <w:ins w:id="7689" w:author="LUEJE Claudia" w:date="2023-06-26T17:59:00Z">
        <w:r>
          <w:rPr>
            <w:szCs w:val="24"/>
          </w:rPr>
          <w:t xml:space="preserve">See </w:t>
        </w:r>
      </w:ins>
      <w:bookmarkStart w:id="7690" w:name="_Ref413850590"/>
      <w:bookmarkStart w:id="7691" w:name="_Toc413861953"/>
      <w:bookmarkStart w:id="7692" w:name="_Toc3557150"/>
      <w:bookmarkStart w:id="7693" w:name="_Toc34747403"/>
      <w:bookmarkStart w:id="7694" w:name="_Toc76030601"/>
      <w:bookmarkStart w:id="7695" w:name="_Toc94530886"/>
      <w:bookmarkStart w:id="7696" w:name="_Toc101428282"/>
      <w:bookmarkStart w:id="7697" w:name="_Toc110532338"/>
      <w:r w:rsidRPr="0010260E">
        <w:rPr>
          <w:rStyle w:val="citefig"/>
        </w:rPr>
        <w:t xml:space="preserve">Figure </w:t>
      </w:r>
      <w:del w:id="7698" w:author="LUEJE Claudia" w:date="2023-06-26T17:59:00Z">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76</w:delText>
        </w:r>
        <w:r w:rsidR="00FC68DB" w:rsidRPr="005C2D94">
          <w:fldChar w:fldCharType="end"/>
        </w:r>
      </w:del>
      <w:bookmarkEnd w:id="7690"/>
      <w:ins w:id="7699" w:author="LUEJE Claudia" w:date="2023-06-26T17:59:00Z">
        <w:r w:rsidRPr="0010260E">
          <w:rPr>
            <w:rStyle w:val="citefig"/>
          </w:rPr>
          <w:t>7</w:t>
        </w:r>
        <w:r>
          <w:rPr>
            <w:rStyle w:val="citefig"/>
          </w:rPr>
          <w:t>9</w:t>
        </w:r>
        <w:r>
          <w:rPr>
            <w:szCs w:val="24"/>
          </w:rPr>
          <w:t>.</w:t>
        </w:r>
      </w:ins>
    </w:p>
    <w:p w14:paraId="6505B996" w14:textId="6D0D8862"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700" w:author="LUEJE Claudia" w:date="2023-06-26T17:59:00Z"/>
          <w:szCs w:val="24"/>
        </w:rPr>
      </w:pPr>
      <w:ins w:id="7701" w:author="LUEJE Claudia" w:date="2023-06-26T17:59:00Z">
        <w:r>
          <w:rPr>
            <w:szCs w:val="24"/>
          </w:rPr>
          <w:t>8329_ed1fig</w:t>
        </w:r>
        <w:r w:rsidR="001332BD" w:rsidRPr="00E956F7">
          <w:rPr>
            <w:szCs w:val="24"/>
          </w:rPr>
          <w:t>79.EPS</w:t>
        </w:r>
      </w:ins>
    </w:p>
    <w:p w14:paraId="2486F3A8" w14:textId="77777777" w:rsidR="00D71852" w:rsidRDefault="00D71852" w:rsidP="00B47C5C">
      <w:pPr>
        <w:pStyle w:val="KeyTitle"/>
        <w:rPr>
          <w:ins w:id="7702" w:author="LUEJE Claudia" w:date="2023-06-26T17:59:00Z"/>
        </w:rPr>
      </w:pPr>
      <w:ins w:id="7703"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71852" w:rsidRPr="00B62EE5" w14:paraId="4A3C9FA1" w14:textId="77777777" w:rsidTr="00D71852">
        <w:trPr>
          <w:ins w:id="7704" w:author="LUEJE Claudia" w:date="2023-06-26T17:59:00Z"/>
        </w:trPr>
        <w:tc>
          <w:tcPr>
            <w:tcW w:w="397" w:type="dxa"/>
            <w:shd w:val="clear" w:color="auto" w:fill="auto"/>
          </w:tcPr>
          <w:p w14:paraId="683E4481" w14:textId="03ADAE2C" w:rsidR="00D71852" w:rsidRPr="00B62EE5" w:rsidRDefault="00D71852" w:rsidP="00B47C5C">
            <w:pPr>
              <w:pStyle w:val="KeyText"/>
              <w:rPr>
                <w:ins w:id="7705" w:author="LUEJE Claudia" w:date="2023-06-26T17:59:00Z"/>
              </w:rPr>
            </w:pPr>
            <w:ins w:id="7706" w:author="LUEJE Claudia" w:date="2023-06-26T17:59:00Z">
              <w:r w:rsidRPr="00B62EE5">
                <w:t>1</w:t>
              </w:r>
            </w:ins>
          </w:p>
        </w:tc>
        <w:tc>
          <w:tcPr>
            <w:tcW w:w="9356" w:type="dxa"/>
            <w:shd w:val="clear" w:color="auto" w:fill="auto"/>
          </w:tcPr>
          <w:p w14:paraId="37D6E5DA" w14:textId="0F0D8752" w:rsidR="00D71852" w:rsidRPr="00B62EE5" w:rsidRDefault="00D71852" w:rsidP="00B47C5C">
            <w:pPr>
              <w:pStyle w:val="KeyText"/>
              <w:rPr>
                <w:ins w:id="7707" w:author="LUEJE Claudia" w:date="2023-06-26T17:59:00Z"/>
              </w:rPr>
            </w:pPr>
            <w:ins w:id="7708" w:author="LUEJE Claudia" w:date="2023-06-26T17:59:00Z">
              <w:r w:rsidRPr="00B62EE5">
                <w:t>adhesive</w:t>
              </w:r>
            </w:ins>
          </w:p>
        </w:tc>
      </w:tr>
    </w:tbl>
    <w:p w14:paraId="27AD8EBA" w14:textId="3ABFEEB7" w:rsidR="001332BD" w:rsidRPr="00E956F7" w:rsidRDefault="00E4158E">
      <w:pPr>
        <w:pStyle w:val="Figuretitle0"/>
        <w:autoSpaceDE w:val="0"/>
        <w:autoSpaceDN w:val="0"/>
        <w:adjustRightInd w:val="0"/>
        <w:outlineLvl w:val="0"/>
        <w:rPr>
          <w:szCs w:val="24"/>
        </w:rPr>
      </w:pPr>
      <w:ins w:id="7709" w:author="LUEJE Claudia" w:date="2023-06-26T17:59:00Z">
        <w:r w:rsidRPr="00E956F7">
          <w:rPr>
            <w:szCs w:val="24"/>
          </w:rPr>
          <w:t>Figure </w:t>
        </w:r>
        <w:r w:rsidR="001332BD" w:rsidRPr="00E956F7">
          <w:rPr>
            <w:szCs w:val="24"/>
          </w:rPr>
          <w:t>79</w:t>
        </w:r>
      </w:ins>
      <w:r w:rsidR="000C05CF" w:rsidRPr="00E956F7">
        <w:rPr>
          <w:szCs w:val="24"/>
        </w:rPr>
        <w:t xml:space="preserve"> </w:t>
      </w:r>
      <w:r w:rsidR="001332BD" w:rsidRPr="00E956F7">
        <w:rPr>
          <w:szCs w:val="24"/>
        </w:rPr>
        <w:t xml:space="preserve">— Path </w:t>
      </w:r>
      <w:r w:rsidR="00997C5D">
        <w:rPr>
          <w:szCs w:val="24"/>
        </w:rPr>
        <w:t>c</w:t>
      </w:r>
      <w:r w:rsidR="001332BD" w:rsidRPr="00E956F7">
        <w:rPr>
          <w:szCs w:val="24"/>
        </w:rPr>
        <w:t xml:space="preserve">hanges and </w:t>
      </w:r>
      <w:r w:rsidR="00997C5D">
        <w:rPr>
          <w:szCs w:val="24"/>
        </w:rPr>
        <w:t>w</w:t>
      </w:r>
      <w:r w:rsidR="001332BD" w:rsidRPr="00E956F7">
        <w:rPr>
          <w:szCs w:val="24"/>
        </w:rPr>
        <w:t xml:space="preserve">idth </w:t>
      </w:r>
      <w:r w:rsidR="00997C5D">
        <w:rPr>
          <w:szCs w:val="24"/>
        </w:rPr>
        <w:t>c</w:t>
      </w:r>
      <w:r w:rsidR="001332BD" w:rsidRPr="00E956F7">
        <w:rPr>
          <w:szCs w:val="24"/>
        </w:rPr>
        <w:t xml:space="preserve">hanges in </w:t>
      </w:r>
      <w:r w:rsidR="00997C5D">
        <w:rPr>
          <w:szCs w:val="24"/>
        </w:rPr>
        <w:t>h</w:t>
      </w:r>
      <w:r w:rsidR="001332BD" w:rsidRPr="00E956F7">
        <w:rPr>
          <w:szCs w:val="24"/>
        </w:rPr>
        <w:t xml:space="preserve">emming </w:t>
      </w:r>
      <w:r w:rsidR="00997C5D">
        <w:rPr>
          <w:szCs w:val="24"/>
        </w:rPr>
        <w:t>f</w:t>
      </w:r>
      <w:r w:rsidR="001332BD" w:rsidRPr="00E956F7">
        <w:rPr>
          <w:szCs w:val="24"/>
        </w:rPr>
        <w:t>langes</w:t>
      </w:r>
      <w:bookmarkEnd w:id="7691"/>
      <w:bookmarkEnd w:id="7692"/>
      <w:bookmarkEnd w:id="7693"/>
      <w:bookmarkEnd w:id="7694"/>
      <w:bookmarkEnd w:id="7695"/>
      <w:bookmarkEnd w:id="7696"/>
      <w:bookmarkEnd w:id="7697"/>
    </w:p>
    <w:p w14:paraId="48494A3D" w14:textId="33695E93" w:rsidR="001332BD" w:rsidRDefault="001332BD">
      <w:pPr>
        <w:pStyle w:val="BodyText"/>
        <w:autoSpaceDE w:val="0"/>
        <w:autoSpaceDN w:val="0"/>
        <w:adjustRightInd w:val="0"/>
        <w:rPr>
          <w:szCs w:val="24"/>
        </w:rPr>
      </w:pPr>
      <w:r w:rsidRPr="00E956F7">
        <w:rPr>
          <w:szCs w:val="24"/>
        </w:rPr>
        <w:t xml:space="preserve">Width and path sometimes change to avoid obstacles, </w:t>
      </w:r>
      <w:del w:id="7710" w:author="LUEJE Claudia" w:date="2023-06-26T17:59:00Z">
        <w:r w:rsidR="00FC68DB" w:rsidRPr="00F54804">
          <w:delText>like</w:delText>
        </w:r>
      </w:del>
      <w:ins w:id="7711" w:author="LUEJE Claudia" w:date="2023-06-26T17:59:00Z">
        <w:r w:rsidR="00997C5D">
          <w:rPr>
            <w:szCs w:val="24"/>
          </w:rPr>
          <w:t>such as</w:t>
        </w:r>
      </w:ins>
      <w:r w:rsidRPr="00E956F7">
        <w:rPr>
          <w:szCs w:val="24"/>
        </w:rPr>
        <w:t xml:space="preserve"> holes.</w:t>
      </w:r>
    </w:p>
    <w:p w14:paraId="6C5DF841" w14:textId="77777777" w:rsidR="00FC68DB" w:rsidRPr="0013175B" w:rsidRDefault="00FC68DB" w:rsidP="00B202D2">
      <w:pPr>
        <w:keepNext/>
        <w:jc w:val="center"/>
        <w:rPr>
          <w:del w:id="7712" w:author="LUEJE Claudia" w:date="2023-06-26T17:59:00Z"/>
          <w:lang w:eastAsia="en-GB"/>
        </w:rPr>
      </w:pPr>
      <w:del w:id="7713" w:author="LUEJE Claudia" w:date="2023-06-26T17:59:00Z">
        <w:r w:rsidRPr="0013175B">
          <w:rPr>
            <w:noProof/>
          </w:rPr>
          <w:drawing>
            <wp:inline distT="0" distB="0" distL="0" distR="0" wp14:anchorId="6C09C10F" wp14:editId="4D404892">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del>
    </w:p>
    <w:p w14:paraId="401109DA" w14:textId="362CE713" w:rsidR="00FB0507" w:rsidRPr="00E956F7" w:rsidRDefault="00FB0507" w:rsidP="00FB0507">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714" w:author="LUEJE Claudia" w:date="2023-06-26T17:59:00Z"/>
          <w:szCs w:val="24"/>
        </w:rPr>
      </w:pPr>
      <w:ins w:id="7715" w:author="LUEJE Claudia" w:date="2023-06-26T17:59:00Z">
        <w:r>
          <w:rPr>
            <w:szCs w:val="24"/>
          </w:rPr>
          <w:t xml:space="preserve">See </w:t>
        </w:r>
      </w:ins>
      <w:bookmarkStart w:id="7716" w:name="_Toc413861954"/>
      <w:bookmarkStart w:id="7717" w:name="_Toc3557151"/>
      <w:bookmarkStart w:id="7718" w:name="_Toc34747404"/>
      <w:bookmarkStart w:id="7719" w:name="_Toc76030602"/>
      <w:bookmarkStart w:id="7720" w:name="_Toc94530887"/>
      <w:bookmarkStart w:id="7721" w:name="_Toc101428283"/>
      <w:bookmarkStart w:id="7722" w:name="_Toc110532339"/>
      <w:r w:rsidRPr="0010260E">
        <w:rPr>
          <w:rStyle w:val="citefig"/>
        </w:rPr>
        <w:t xml:space="preserve">Figure </w:t>
      </w:r>
      <w:del w:id="7723" w:author="LUEJE Claudia" w:date="2023-06-26T17:59:00Z">
        <w:r w:rsidR="00FC68DB" w:rsidRPr="005C2D94">
          <w:fldChar w:fldCharType="begin"/>
        </w:r>
        <w:r w:rsidR="00FC68DB" w:rsidRPr="00F54804">
          <w:delInstrText xml:space="preserve"> SEQ Figure \* ARABIC </w:delInstrText>
        </w:r>
        <w:r w:rsidR="00FC68DB" w:rsidRPr="005C2D94">
          <w:fldChar w:fldCharType="separate"/>
        </w:r>
        <w:r w:rsidR="0067475A">
          <w:rPr>
            <w:noProof/>
          </w:rPr>
          <w:delText>77</w:delText>
        </w:r>
        <w:r w:rsidR="00FC68DB" w:rsidRPr="005C2D94">
          <w:fldChar w:fldCharType="end"/>
        </w:r>
      </w:del>
      <w:ins w:id="7724" w:author="LUEJE Claudia" w:date="2023-06-26T17:59:00Z">
        <w:r>
          <w:rPr>
            <w:rStyle w:val="citefig"/>
          </w:rPr>
          <w:t>80</w:t>
        </w:r>
        <w:r>
          <w:rPr>
            <w:szCs w:val="24"/>
          </w:rPr>
          <w:t>.</w:t>
        </w:r>
      </w:ins>
    </w:p>
    <w:p w14:paraId="3EB1E9BE" w14:textId="150D105C"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725" w:author="LUEJE Claudia" w:date="2023-06-26T17:59:00Z"/>
          <w:szCs w:val="24"/>
        </w:rPr>
      </w:pPr>
      <w:ins w:id="7726" w:author="LUEJE Claudia" w:date="2023-06-26T17:59:00Z">
        <w:r>
          <w:rPr>
            <w:szCs w:val="24"/>
          </w:rPr>
          <w:t>8329_ed1fig</w:t>
        </w:r>
        <w:r w:rsidR="001332BD" w:rsidRPr="00E956F7">
          <w:rPr>
            <w:szCs w:val="24"/>
          </w:rPr>
          <w:t>80.EPS</w:t>
        </w:r>
      </w:ins>
    </w:p>
    <w:p w14:paraId="009AEA76" w14:textId="77777777" w:rsidR="00D71852" w:rsidRDefault="00D71852" w:rsidP="00B47C5C">
      <w:pPr>
        <w:pStyle w:val="KeyTitle"/>
        <w:rPr>
          <w:ins w:id="7727" w:author="LUEJE Claudia" w:date="2023-06-26T17:59:00Z"/>
        </w:rPr>
      </w:pPr>
      <w:ins w:id="7728"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71852" w:rsidRPr="00B62EE5" w14:paraId="59DAD151" w14:textId="77777777" w:rsidTr="00D71852">
        <w:trPr>
          <w:ins w:id="7729" w:author="LUEJE Claudia" w:date="2023-06-26T17:59:00Z"/>
        </w:trPr>
        <w:tc>
          <w:tcPr>
            <w:tcW w:w="397" w:type="dxa"/>
            <w:shd w:val="clear" w:color="auto" w:fill="auto"/>
          </w:tcPr>
          <w:p w14:paraId="52215AD4" w14:textId="34EE57F5" w:rsidR="00D71852" w:rsidRPr="00B62EE5" w:rsidRDefault="00D71852" w:rsidP="00B47C5C">
            <w:pPr>
              <w:pStyle w:val="KeyText"/>
              <w:rPr>
                <w:ins w:id="7730" w:author="LUEJE Claudia" w:date="2023-06-26T17:59:00Z"/>
              </w:rPr>
            </w:pPr>
            <w:ins w:id="7731" w:author="LUEJE Claudia" w:date="2023-06-26T17:59:00Z">
              <w:r w:rsidRPr="00B62EE5">
                <w:t>1</w:t>
              </w:r>
            </w:ins>
          </w:p>
        </w:tc>
        <w:tc>
          <w:tcPr>
            <w:tcW w:w="9356" w:type="dxa"/>
            <w:shd w:val="clear" w:color="auto" w:fill="auto"/>
          </w:tcPr>
          <w:p w14:paraId="64A64610" w14:textId="3DFB7B32" w:rsidR="00D71852" w:rsidRPr="00B62EE5" w:rsidRDefault="00D71852" w:rsidP="00B47C5C">
            <w:pPr>
              <w:pStyle w:val="KeyText"/>
              <w:rPr>
                <w:ins w:id="7732" w:author="LUEJE Claudia" w:date="2023-06-26T17:59:00Z"/>
              </w:rPr>
            </w:pPr>
            <w:ins w:id="7733" w:author="LUEJE Claudia" w:date="2023-06-26T17:59:00Z">
              <w:r w:rsidRPr="00B62EE5">
                <w:t>adhesive</w:t>
              </w:r>
            </w:ins>
          </w:p>
        </w:tc>
      </w:tr>
      <w:tr w:rsidR="00D71852" w14:paraId="05A73862" w14:textId="77777777" w:rsidTr="00D71852">
        <w:trPr>
          <w:ins w:id="7734" w:author="LUEJE Claudia" w:date="2023-06-26T17:59:00Z"/>
        </w:trPr>
        <w:tc>
          <w:tcPr>
            <w:tcW w:w="397" w:type="dxa"/>
            <w:shd w:val="clear" w:color="auto" w:fill="auto"/>
          </w:tcPr>
          <w:p w14:paraId="3A9CF3C8" w14:textId="36B11D75" w:rsidR="00D71852" w:rsidRDefault="00D71852" w:rsidP="00B47C5C">
            <w:pPr>
              <w:pStyle w:val="KeyText"/>
              <w:rPr>
                <w:ins w:id="7735" w:author="LUEJE Claudia" w:date="2023-06-26T17:59:00Z"/>
              </w:rPr>
            </w:pPr>
            <w:ins w:id="7736" w:author="LUEJE Claudia" w:date="2023-06-26T17:59:00Z">
              <w:r>
                <w:t>2</w:t>
              </w:r>
            </w:ins>
          </w:p>
        </w:tc>
        <w:tc>
          <w:tcPr>
            <w:tcW w:w="9356" w:type="dxa"/>
            <w:shd w:val="clear" w:color="auto" w:fill="auto"/>
          </w:tcPr>
          <w:p w14:paraId="324113F4" w14:textId="05FC687B" w:rsidR="00D71852" w:rsidRDefault="00D71852" w:rsidP="00B47C5C">
            <w:pPr>
              <w:pStyle w:val="KeyText"/>
              <w:rPr>
                <w:ins w:id="7737" w:author="LUEJE Claudia" w:date="2023-06-26T17:59:00Z"/>
              </w:rPr>
            </w:pPr>
            <w:ins w:id="7738" w:author="LUEJE Claudia" w:date="2023-06-26T17:59:00Z">
              <w:r>
                <w:t>bond width minimum</w:t>
              </w:r>
            </w:ins>
          </w:p>
        </w:tc>
      </w:tr>
      <w:tr w:rsidR="00D71852" w14:paraId="459DF73A" w14:textId="77777777" w:rsidTr="00D71852">
        <w:trPr>
          <w:ins w:id="7739" w:author="LUEJE Claudia" w:date="2023-06-26T17:59:00Z"/>
        </w:trPr>
        <w:tc>
          <w:tcPr>
            <w:tcW w:w="397" w:type="dxa"/>
            <w:shd w:val="clear" w:color="auto" w:fill="auto"/>
          </w:tcPr>
          <w:p w14:paraId="7B2AB8AD" w14:textId="43C3E7F9" w:rsidR="00D71852" w:rsidRDefault="00D71852" w:rsidP="00B47C5C">
            <w:pPr>
              <w:pStyle w:val="KeyText"/>
              <w:rPr>
                <w:ins w:id="7740" w:author="LUEJE Claudia" w:date="2023-06-26T17:59:00Z"/>
              </w:rPr>
            </w:pPr>
            <w:ins w:id="7741" w:author="LUEJE Claudia" w:date="2023-06-26T17:59:00Z">
              <w:r>
                <w:t>3</w:t>
              </w:r>
            </w:ins>
          </w:p>
        </w:tc>
        <w:tc>
          <w:tcPr>
            <w:tcW w:w="9356" w:type="dxa"/>
            <w:shd w:val="clear" w:color="auto" w:fill="auto"/>
          </w:tcPr>
          <w:p w14:paraId="30FBC414" w14:textId="186AA6E1" w:rsidR="00D71852" w:rsidRDefault="00D71852" w:rsidP="00B47C5C">
            <w:pPr>
              <w:pStyle w:val="KeyText"/>
              <w:rPr>
                <w:ins w:id="7742" w:author="LUEJE Claudia" w:date="2023-06-26T17:59:00Z"/>
              </w:rPr>
            </w:pPr>
            <w:ins w:id="7743" w:author="LUEJE Claudia" w:date="2023-06-26T17:59:00Z">
              <w:r>
                <w:t>corner relief notch</w:t>
              </w:r>
            </w:ins>
          </w:p>
        </w:tc>
      </w:tr>
    </w:tbl>
    <w:p w14:paraId="4A60E0DC" w14:textId="45B893A7" w:rsidR="001332BD" w:rsidRPr="00E956F7" w:rsidRDefault="00E4158E">
      <w:pPr>
        <w:pStyle w:val="Figuretitle0"/>
        <w:autoSpaceDE w:val="0"/>
        <w:autoSpaceDN w:val="0"/>
        <w:adjustRightInd w:val="0"/>
        <w:outlineLvl w:val="0"/>
        <w:rPr>
          <w:szCs w:val="24"/>
        </w:rPr>
      </w:pPr>
      <w:ins w:id="7744" w:author="LUEJE Claudia" w:date="2023-06-26T17:59:00Z">
        <w:r w:rsidRPr="00E956F7">
          <w:rPr>
            <w:szCs w:val="24"/>
          </w:rPr>
          <w:t>Figure </w:t>
        </w:r>
        <w:r w:rsidR="001332BD" w:rsidRPr="00E956F7">
          <w:rPr>
            <w:szCs w:val="24"/>
          </w:rPr>
          <w:t>80</w:t>
        </w:r>
      </w:ins>
      <w:r w:rsidR="000C05CF" w:rsidRPr="00E956F7">
        <w:rPr>
          <w:szCs w:val="24"/>
        </w:rPr>
        <w:t xml:space="preserve"> </w:t>
      </w:r>
      <w:r w:rsidR="001332BD" w:rsidRPr="00E956F7">
        <w:rPr>
          <w:szCs w:val="24"/>
        </w:rPr>
        <w:t xml:space="preserve">— Adhesive </w:t>
      </w:r>
      <w:r w:rsidR="00FB0507">
        <w:rPr>
          <w:szCs w:val="24"/>
        </w:rPr>
        <w:t>p</w:t>
      </w:r>
      <w:r w:rsidR="001332BD" w:rsidRPr="00E956F7">
        <w:rPr>
          <w:szCs w:val="24"/>
        </w:rPr>
        <w:t xml:space="preserve">ath </w:t>
      </w:r>
      <w:r w:rsidR="00FB0507">
        <w:rPr>
          <w:szCs w:val="24"/>
        </w:rPr>
        <w:t>d</w:t>
      </w:r>
      <w:r w:rsidR="001332BD" w:rsidRPr="00E956F7">
        <w:rPr>
          <w:szCs w:val="24"/>
        </w:rPr>
        <w:t xml:space="preserve">iffers from </w:t>
      </w:r>
      <w:r w:rsidR="00FB0507">
        <w:rPr>
          <w:szCs w:val="24"/>
        </w:rPr>
        <w:t>r</w:t>
      </w:r>
      <w:r w:rsidR="001332BD" w:rsidRPr="00E956F7">
        <w:rPr>
          <w:szCs w:val="24"/>
        </w:rPr>
        <w:t xml:space="preserve">oot </w:t>
      </w:r>
      <w:r w:rsidR="00FB0507">
        <w:rPr>
          <w:szCs w:val="24"/>
        </w:rPr>
        <w:t>p</w:t>
      </w:r>
      <w:r w:rsidR="001332BD" w:rsidRPr="00E956F7">
        <w:rPr>
          <w:szCs w:val="24"/>
        </w:rPr>
        <w:t>ath</w:t>
      </w:r>
      <w:bookmarkEnd w:id="7716"/>
      <w:bookmarkEnd w:id="7717"/>
      <w:bookmarkEnd w:id="7718"/>
      <w:bookmarkEnd w:id="7719"/>
      <w:bookmarkEnd w:id="7720"/>
      <w:bookmarkEnd w:id="7721"/>
      <w:bookmarkEnd w:id="7722"/>
    </w:p>
    <w:p w14:paraId="019F32AA" w14:textId="0D9B60BF" w:rsidR="001332BD" w:rsidRDefault="001332BD">
      <w:pPr>
        <w:pStyle w:val="BodyText"/>
        <w:autoSpaceDE w:val="0"/>
        <w:autoSpaceDN w:val="0"/>
        <w:adjustRightInd w:val="0"/>
        <w:rPr>
          <w:szCs w:val="24"/>
        </w:rPr>
      </w:pPr>
      <w:r w:rsidRPr="00E956F7">
        <w:rPr>
          <w:szCs w:val="24"/>
        </w:rPr>
        <w:t>Adhesive generally follows inner routes around corners.</w:t>
      </w:r>
    </w:p>
    <w:p w14:paraId="73A99C2A" w14:textId="77777777" w:rsidR="00FC68DB" w:rsidRPr="00F54804" w:rsidRDefault="00FC68DB" w:rsidP="00B202D2">
      <w:pPr>
        <w:keepNext/>
        <w:jc w:val="center"/>
        <w:rPr>
          <w:del w:id="7745" w:author="LUEJE Claudia" w:date="2023-06-26T17:59:00Z"/>
        </w:rPr>
      </w:pPr>
      <w:del w:id="7746" w:author="LUEJE Claudia" w:date="2023-06-26T17:59:00Z">
        <w:r w:rsidRPr="0013175B">
          <w:rPr>
            <w:noProof/>
          </w:rPr>
          <w:drawing>
            <wp:inline distT="0" distB="0" distL="0" distR="0" wp14:anchorId="4CD8F669" wp14:editId="3A71FD6D">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del>
    </w:p>
    <w:p w14:paraId="1F15E727" w14:textId="42140BED" w:rsidR="00FB0507" w:rsidRPr="00E956F7" w:rsidRDefault="00FB0507" w:rsidP="00FB0507">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747" w:author="LUEJE Claudia" w:date="2023-06-26T17:59:00Z"/>
          <w:szCs w:val="24"/>
        </w:rPr>
      </w:pPr>
      <w:ins w:id="7748" w:author="LUEJE Claudia" w:date="2023-06-26T17:59:00Z">
        <w:r>
          <w:rPr>
            <w:szCs w:val="24"/>
          </w:rPr>
          <w:t xml:space="preserve">See </w:t>
        </w:r>
      </w:ins>
      <w:bookmarkStart w:id="7749" w:name="_Toc3557152"/>
      <w:bookmarkStart w:id="7750" w:name="_Toc34747405"/>
      <w:bookmarkStart w:id="7751" w:name="_Toc76030603"/>
      <w:bookmarkStart w:id="7752" w:name="_Toc94530888"/>
      <w:bookmarkStart w:id="7753" w:name="_Toc101428284"/>
      <w:bookmarkStart w:id="7754" w:name="_Toc110532340"/>
      <w:r w:rsidRPr="0010260E">
        <w:rPr>
          <w:rStyle w:val="citefig"/>
        </w:rPr>
        <w:t xml:space="preserve">Figure </w:t>
      </w:r>
      <w:del w:id="7755" w:author="LUEJE Claudia" w:date="2023-06-26T17:59:00Z">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78</w:delText>
        </w:r>
        <w:r w:rsidR="00FC68DB" w:rsidRPr="00F54804">
          <w:fldChar w:fldCharType="end"/>
        </w:r>
      </w:del>
      <w:ins w:id="7756" w:author="LUEJE Claudia" w:date="2023-06-26T17:59:00Z">
        <w:r>
          <w:rPr>
            <w:rStyle w:val="citefig"/>
          </w:rPr>
          <w:t>81</w:t>
        </w:r>
        <w:r>
          <w:rPr>
            <w:szCs w:val="24"/>
          </w:rPr>
          <w:t>.</w:t>
        </w:r>
      </w:ins>
    </w:p>
    <w:p w14:paraId="536755F5" w14:textId="79F13E9A"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757" w:author="LUEJE Claudia" w:date="2023-06-26T17:59:00Z"/>
          <w:szCs w:val="24"/>
        </w:rPr>
      </w:pPr>
      <w:ins w:id="7758" w:author="LUEJE Claudia" w:date="2023-06-26T17:59:00Z">
        <w:r>
          <w:rPr>
            <w:szCs w:val="24"/>
          </w:rPr>
          <w:t>8329_ed1fig</w:t>
        </w:r>
        <w:r w:rsidR="000C05CF" w:rsidRPr="00E956F7">
          <w:rPr>
            <w:szCs w:val="24"/>
          </w:rPr>
          <w:t>81</w:t>
        </w:r>
        <w:r w:rsidR="001332BD" w:rsidRPr="00E956F7">
          <w:rPr>
            <w:szCs w:val="24"/>
          </w:rPr>
          <w:t>.EPS</w:t>
        </w:r>
      </w:ins>
    </w:p>
    <w:p w14:paraId="6D3B96CA" w14:textId="77777777" w:rsidR="009D4072" w:rsidRDefault="009D4072" w:rsidP="009D4072">
      <w:pPr>
        <w:pStyle w:val="KeyTitle"/>
        <w:rPr>
          <w:ins w:id="7759" w:author="LUEJE Claudia" w:date="2023-06-26T17:59:00Z"/>
        </w:rPr>
      </w:pPr>
      <w:ins w:id="7760" w:author="LUEJE Claudia" w:date="2023-06-26T17:59:00Z">
        <w:r>
          <w:t>Key</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9D4072" w:rsidRPr="00B62EE5" w14:paraId="71793F8B" w14:textId="77777777" w:rsidTr="00B47C5C">
        <w:trPr>
          <w:ins w:id="7761" w:author="LUEJE Claudia" w:date="2023-06-26T17:59:00Z"/>
        </w:trPr>
        <w:tc>
          <w:tcPr>
            <w:tcW w:w="397" w:type="dxa"/>
            <w:shd w:val="clear" w:color="auto" w:fill="auto"/>
          </w:tcPr>
          <w:p w14:paraId="2214A970" w14:textId="77777777" w:rsidR="009D4072" w:rsidRPr="00B62EE5" w:rsidRDefault="009D4072" w:rsidP="00B47C5C">
            <w:pPr>
              <w:pStyle w:val="KeyText"/>
              <w:rPr>
                <w:ins w:id="7762" w:author="LUEJE Claudia" w:date="2023-06-26T17:59:00Z"/>
              </w:rPr>
            </w:pPr>
            <w:ins w:id="7763" w:author="LUEJE Claudia" w:date="2023-06-26T17:59:00Z">
              <w:r w:rsidRPr="00B62EE5">
                <w:t>1</w:t>
              </w:r>
            </w:ins>
          </w:p>
        </w:tc>
        <w:tc>
          <w:tcPr>
            <w:tcW w:w="9356" w:type="dxa"/>
            <w:shd w:val="clear" w:color="auto" w:fill="auto"/>
          </w:tcPr>
          <w:p w14:paraId="0DB4F074" w14:textId="77777777" w:rsidR="009D4072" w:rsidRPr="00B62EE5" w:rsidRDefault="009D4072" w:rsidP="00B47C5C">
            <w:pPr>
              <w:pStyle w:val="KeyText"/>
              <w:rPr>
                <w:ins w:id="7764" w:author="LUEJE Claudia" w:date="2023-06-26T17:59:00Z"/>
              </w:rPr>
            </w:pPr>
            <w:ins w:id="7765" w:author="LUEJE Claudia" w:date="2023-06-26T17:59:00Z">
              <w:r w:rsidRPr="00B62EE5">
                <w:t>adhesive</w:t>
              </w:r>
            </w:ins>
          </w:p>
        </w:tc>
      </w:tr>
      <w:tr w:rsidR="009D4072" w14:paraId="0A068723" w14:textId="77777777" w:rsidTr="00B47C5C">
        <w:trPr>
          <w:ins w:id="7766" w:author="LUEJE Claudia" w:date="2023-06-26T17:59:00Z"/>
        </w:trPr>
        <w:tc>
          <w:tcPr>
            <w:tcW w:w="397" w:type="dxa"/>
            <w:shd w:val="clear" w:color="auto" w:fill="auto"/>
          </w:tcPr>
          <w:p w14:paraId="5387BA8B" w14:textId="77777777" w:rsidR="009D4072" w:rsidRDefault="009D4072" w:rsidP="00B47C5C">
            <w:pPr>
              <w:pStyle w:val="KeyText"/>
              <w:rPr>
                <w:ins w:id="7767" w:author="LUEJE Claudia" w:date="2023-06-26T17:59:00Z"/>
              </w:rPr>
            </w:pPr>
            <w:ins w:id="7768" w:author="LUEJE Claudia" w:date="2023-06-26T17:59:00Z">
              <w:r>
                <w:t>2</w:t>
              </w:r>
            </w:ins>
          </w:p>
        </w:tc>
        <w:tc>
          <w:tcPr>
            <w:tcW w:w="9356" w:type="dxa"/>
            <w:shd w:val="clear" w:color="auto" w:fill="auto"/>
          </w:tcPr>
          <w:p w14:paraId="190C5ADD" w14:textId="1A154CC7" w:rsidR="009D4072" w:rsidRDefault="009D4072" w:rsidP="00B47C5C">
            <w:pPr>
              <w:pStyle w:val="KeyText"/>
              <w:rPr>
                <w:ins w:id="7769" w:author="LUEJE Claudia" w:date="2023-06-26T17:59:00Z"/>
              </w:rPr>
            </w:pPr>
            <w:ins w:id="7770" w:author="LUEJE Claudia" w:date="2023-06-26T17:59:00Z">
              <w:r>
                <w:t>bond width</w:t>
              </w:r>
            </w:ins>
          </w:p>
        </w:tc>
      </w:tr>
      <w:tr w:rsidR="009D4072" w14:paraId="71613F88" w14:textId="77777777" w:rsidTr="00B47C5C">
        <w:trPr>
          <w:ins w:id="7771" w:author="LUEJE Claudia" w:date="2023-06-26T17:59:00Z"/>
        </w:trPr>
        <w:tc>
          <w:tcPr>
            <w:tcW w:w="397" w:type="dxa"/>
            <w:shd w:val="clear" w:color="auto" w:fill="auto"/>
          </w:tcPr>
          <w:p w14:paraId="377AFBB1" w14:textId="77777777" w:rsidR="009D4072" w:rsidRDefault="009D4072" w:rsidP="00B47C5C">
            <w:pPr>
              <w:pStyle w:val="KeyText"/>
              <w:rPr>
                <w:ins w:id="7772" w:author="LUEJE Claudia" w:date="2023-06-26T17:59:00Z"/>
              </w:rPr>
            </w:pPr>
            <w:ins w:id="7773" w:author="LUEJE Claudia" w:date="2023-06-26T17:59:00Z">
              <w:r>
                <w:t>3</w:t>
              </w:r>
            </w:ins>
          </w:p>
        </w:tc>
        <w:tc>
          <w:tcPr>
            <w:tcW w:w="9356" w:type="dxa"/>
            <w:shd w:val="clear" w:color="auto" w:fill="auto"/>
          </w:tcPr>
          <w:p w14:paraId="04169510" w14:textId="0F8F9EC2" w:rsidR="009D4072" w:rsidRDefault="009D4072" w:rsidP="00B47C5C">
            <w:pPr>
              <w:pStyle w:val="KeyText"/>
              <w:rPr>
                <w:ins w:id="7774" w:author="LUEJE Claudia" w:date="2023-06-26T17:59:00Z"/>
              </w:rPr>
            </w:pPr>
            <w:ins w:id="7775" w:author="LUEJE Claudia" w:date="2023-06-26T17:59:00Z">
              <w:r>
                <w:t>reinforcement</w:t>
              </w:r>
            </w:ins>
          </w:p>
        </w:tc>
      </w:tr>
    </w:tbl>
    <w:p w14:paraId="3E598CAB" w14:textId="57B428EE" w:rsidR="001332BD" w:rsidRPr="00E956F7" w:rsidRDefault="00E4158E">
      <w:pPr>
        <w:pStyle w:val="Figuretitle0"/>
        <w:autoSpaceDE w:val="0"/>
        <w:autoSpaceDN w:val="0"/>
        <w:adjustRightInd w:val="0"/>
        <w:outlineLvl w:val="0"/>
        <w:rPr>
          <w:szCs w:val="24"/>
        </w:rPr>
      </w:pPr>
      <w:ins w:id="7776" w:author="LUEJE Claudia" w:date="2023-06-26T17:59:00Z">
        <w:r w:rsidRPr="00E956F7">
          <w:rPr>
            <w:szCs w:val="24"/>
          </w:rPr>
          <w:t>Figure </w:t>
        </w:r>
        <w:r w:rsidR="001332BD" w:rsidRPr="00E956F7">
          <w:rPr>
            <w:szCs w:val="24"/>
          </w:rPr>
          <w:t>81</w:t>
        </w:r>
      </w:ins>
      <w:r w:rsidR="000C05CF" w:rsidRPr="00E956F7">
        <w:rPr>
          <w:szCs w:val="24"/>
        </w:rPr>
        <w:t xml:space="preserve"> </w:t>
      </w:r>
      <w:r w:rsidR="001332BD" w:rsidRPr="00E956F7">
        <w:rPr>
          <w:szCs w:val="24"/>
        </w:rPr>
        <w:t xml:space="preserve">— Reinforcements need to be considered as </w:t>
      </w:r>
      <w:r w:rsidR="00FB0507">
        <w:rPr>
          <w:szCs w:val="24"/>
        </w:rPr>
        <w:t>p</w:t>
      </w:r>
      <w:r w:rsidR="001332BD" w:rsidRPr="00E956F7">
        <w:rPr>
          <w:szCs w:val="24"/>
        </w:rPr>
        <w:t xml:space="preserve">art of the </w:t>
      </w:r>
      <w:r w:rsidR="00FB0507">
        <w:rPr>
          <w:szCs w:val="24"/>
        </w:rPr>
        <w:t>i</w:t>
      </w:r>
      <w:r w:rsidR="001332BD" w:rsidRPr="00E956F7">
        <w:rPr>
          <w:szCs w:val="24"/>
        </w:rPr>
        <w:t xml:space="preserve">nner </w:t>
      </w:r>
      <w:r w:rsidR="00FB0507">
        <w:rPr>
          <w:szCs w:val="24"/>
        </w:rPr>
        <w:t>p</w:t>
      </w:r>
      <w:r w:rsidR="001332BD" w:rsidRPr="00E956F7">
        <w:rPr>
          <w:szCs w:val="24"/>
        </w:rPr>
        <w:t>anel</w:t>
      </w:r>
      <w:bookmarkEnd w:id="7749"/>
      <w:bookmarkEnd w:id="7750"/>
      <w:bookmarkEnd w:id="7751"/>
      <w:bookmarkEnd w:id="7752"/>
      <w:bookmarkEnd w:id="7753"/>
      <w:bookmarkEnd w:id="7754"/>
    </w:p>
    <w:p w14:paraId="0C765A4F" w14:textId="12230351" w:rsidR="001332BD" w:rsidRPr="00E956F7" w:rsidRDefault="001332BD">
      <w:pPr>
        <w:pStyle w:val="BodyText"/>
        <w:autoSpaceDE w:val="0"/>
        <w:autoSpaceDN w:val="0"/>
        <w:adjustRightInd w:val="0"/>
        <w:rPr>
          <w:szCs w:val="24"/>
        </w:rPr>
      </w:pPr>
      <w:r w:rsidRPr="00E956F7">
        <w:rPr>
          <w:szCs w:val="24"/>
        </w:rPr>
        <w:t xml:space="preserve">Reinforcements need to be considered as part of the </w:t>
      </w:r>
      <w:r w:rsidR="00FB0507">
        <w:rPr>
          <w:szCs w:val="24"/>
        </w:rPr>
        <w:t>i</w:t>
      </w:r>
      <w:r w:rsidRPr="00E956F7">
        <w:rPr>
          <w:szCs w:val="24"/>
        </w:rPr>
        <w:t xml:space="preserve">nner </w:t>
      </w:r>
      <w:r w:rsidR="00FB0507">
        <w:rPr>
          <w:szCs w:val="24"/>
        </w:rPr>
        <w:t>p</w:t>
      </w:r>
      <w:r w:rsidRPr="00E956F7">
        <w:rPr>
          <w:szCs w:val="24"/>
        </w:rPr>
        <w:t>anel and glued accordingly.</w:t>
      </w:r>
    </w:p>
    <w:p w14:paraId="3373488A" w14:textId="77777777" w:rsidR="001332BD" w:rsidRPr="00E956F7" w:rsidRDefault="001332BD">
      <w:pPr>
        <w:pStyle w:val="BodyText"/>
        <w:autoSpaceDE w:val="0"/>
        <w:autoSpaceDN w:val="0"/>
        <w:adjustRightInd w:val="0"/>
        <w:rPr>
          <w:szCs w:val="24"/>
        </w:rPr>
      </w:pPr>
      <w:r w:rsidRPr="00E956F7">
        <w:rPr>
          <w:szCs w:val="24"/>
        </w:rPr>
        <w:t>To address the features above, the hemming is treated as a composite connection. This allows for separate paths between the hemming root and the adhesive of each region.</w:t>
      </w:r>
    </w:p>
    <w:p w14:paraId="68B2A6AE"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777" w:name="_Toc413861932"/>
      <w:bookmarkStart w:id="7778" w:name="_Toc3557068"/>
      <w:bookmarkStart w:id="7779" w:name="_Toc34747318"/>
      <w:bookmarkStart w:id="7780" w:name="_Toc77102137"/>
      <w:bookmarkStart w:id="7781" w:name="_Toc110532241"/>
      <w:r w:rsidRPr="00E956F7">
        <w:rPr>
          <w:rFonts w:eastAsia="Times New Roman"/>
          <w:szCs w:val="24"/>
        </w:rPr>
        <w:t xml:space="preserve">Element </w:t>
      </w:r>
      <w:r w:rsidRPr="00D66FA4">
        <w:rPr>
          <w:rStyle w:val="ISOCode"/>
          <w:b w:val="0"/>
        </w:rPr>
        <w:t>&lt;hemming/&gt;</w:t>
      </w:r>
      <w:bookmarkEnd w:id="7777"/>
      <w:bookmarkEnd w:id="7778"/>
      <w:bookmarkEnd w:id="7779"/>
      <w:bookmarkEnd w:id="7780"/>
      <w:bookmarkEnd w:id="7781"/>
    </w:p>
    <w:p w14:paraId="28B1452B" w14:textId="21CC6C93" w:rsidR="001332BD" w:rsidRPr="00E956F7" w:rsidRDefault="001332BD">
      <w:pPr>
        <w:pStyle w:val="BodyText"/>
        <w:autoSpaceDE w:val="0"/>
        <w:autoSpaceDN w:val="0"/>
        <w:adjustRightInd w:val="0"/>
        <w:rPr>
          <w:szCs w:val="24"/>
        </w:rPr>
      </w:pPr>
      <w:r w:rsidRPr="00E956F7">
        <w:rPr>
          <w:szCs w:val="24"/>
        </w:rPr>
        <w:t xml:space="preserve">A hemming connection is denoted by an element </w:t>
      </w:r>
      <w:r w:rsidRPr="00D66FA4">
        <w:rPr>
          <w:rStyle w:val="ISOCode"/>
        </w:rPr>
        <w:t>&lt;hemming/&gt;</w:t>
      </w:r>
      <w:r w:rsidRPr="00E956F7">
        <w:rPr>
          <w:szCs w:val="24"/>
        </w:rPr>
        <w:t>. This element is described completely by its attributes and nested elements</w:t>
      </w:r>
      <w:ins w:id="7782" w:author="LUEJE Claudia" w:date="2023-06-26T17:59:00Z">
        <w:r w:rsidR="006D27CD">
          <w:rPr>
            <w:szCs w:val="24"/>
          </w:rPr>
          <w:t xml:space="preserve"> as shown in </w:t>
        </w:r>
        <w:r w:rsidR="006D27CD" w:rsidRPr="006D27CD">
          <w:rPr>
            <w:rStyle w:val="citetbl"/>
          </w:rPr>
          <w:t>Table 130</w:t>
        </w:r>
      </w:ins>
      <w:r w:rsidRPr="00E956F7">
        <w:rPr>
          <w:szCs w:val="24"/>
        </w:rPr>
        <w:t>.</w:t>
      </w:r>
    </w:p>
    <w:p w14:paraId="33B741F0" w14:textId="161A47F6" w:rsidR="001332BD" w:rsidRPr="00E956F7" w:rsidRDefault="006F39DE">
      <w:pPr>
        <w:pStyle w:val="Tabletitle"/>
        <w:autoSpaceDE w:val="0"/>
        <w:autoSpaceDN w:val="0"/>
        <w:adjustRightInd w:val="0"/>
        <w:outlineLvl w:val="0"/>
        <w:rPr>
          <w:szCs w:val="24"/>
        </w:rPr>
      </w:pPr>
      <w:bookmarkStart w:id="7783" w:name="_Toc110532478"/>
      <w:r w:rsidRPr="00E956F7">
        <w:rPr>
          <w:szCs w:val="24"/>
        </w:rPr>
        <w:t>Table</w:t>
      </w:r>
      <w:del w:id="7784"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130</w:delText>
        </w:r>
        <w:r w:rsidR="00890926" w:rsidRPr="00F54804">
          <w:fldChar w:fldCharType="end"/>
        </w:r>
      </w:del>
      <w:ins w:id="7785" w:author="LUEJE Claudia" w:date="2023-06-26T17:59:00Z">
        <w:r w:rsidRPr="00E956F7">
          <w:rPr>
            <w:szCs w:val="24"/>
          </w:rPr>
          <w:t> </w:t>
        </w:r>
        <w:r w:rsidR="001332BD" w:rsidRPr="00E956F7">
          <w:rPr>
            <w:szCs w:val="24"/>
          </w:rPr>
          <w:t>130</w:t>
        </w:r>
      </w:ins>
      <w:r w:rsidR="000C05CF" w:rsidRPr="00E956F7">
        <w:rPr>
          <w:szCs w:val="24"/>
        </w:rPr>
        <w:t xml:space="preserve"> </w:t>
      </w:r>
      <w:r w:rsidR="001332BD" w:rsidRPr="00E956F7">
        <w:rPr>
          <w:szCs w:val="24"/>
        </w:rPr>
        <w:t xml:space="preserve">— Nested elements of </w:t>
      </w:r>
      <w:r w:rsidR="001332BD" w:rsidRPr="00D66FA4">
        <w:rPr>
          <w:rStyle w:val="ISOCode"/>
        </w:rPr>
        <w:t>&lt;connection_1d/&gt;</w:t>
      </w:r>
      <w:r w:rsidR="001332BD" w:rsidRPr="00E956F7">
        <w:rPr>
          <w:rStyle w:val="ISOCode"/>
          <w:rFonts w:ascii="Cambria" w:hAnsi="Cambria" w:cs="Times New Roman"/>
          <w:b w:val="0"/>
          <w:szCs w:val="24"/>
        </w:rPr>
        <w:t xml:space="preserve"> </w:t>
      </w:r>
      <w:r w:rsidR="001332BD" w:rsidRPr="00E956F7">
        <w:rPr>
          <w:szCs w:val="24"/>
        </w:rPr>
        <w:t xml:space="preserve">for </w:t>
      </w:r>
      <w:r w:rsidR="001332BD" w:rsidRPr="00D66FA4">
        <w:rPr>
          <w:rStyle w:val="ISOCode"/>
        </w:rPr>
        <w:t>&lt;hemming/&gt;</w:t>
      </w:r>
      <w:bookmarkEnd w:id="7783"/>
    </w:p>
    <w:tbl>
      <w:tblPr>
        <w:tblW w:w="0" w:type="auto"/>
        <w:tblInd w:w="11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11"/>
        <w:gridCol w:w="2268"/>
        <w:gridCol w:w="1276"/>
        <w:gridCol w:w="3515"/>
      </w:tblGrid>
      <w:tr w:rsidR="001332BD" w:rsidRPr="00B62EE5" w14:paraId="12773918" w14:textId="77777777" w:rsidTr="009E00ED">
        <w:trPr>
          <w:cantSplit/>
          <w:tblHeader/>
        </w:trPr>
        <w:tc>
          <w:tcPr>
            <w:tcW w:w="2111" w:type="dxa"/>
            <w:tcBorders>
              <w:top w:val="single" w:sz="12" w:space="0" w:color="000000"/>
              <w:bottom w:val="single" w:sz="12" w:space="0" w:color="000000"/>
            </w:tcBorders>
            <w:shd w:val="clear" w:color="auto" w:fill="F3F3F3"/>
            <w:vAlign w:val="bottom"/>
            <w:hideMark/>
          </w:tcPr>
          <w:p w14:paraId="1CBAD63B" w14:textId="23E25DE1" w:rsidR="001332BD" w:rsidRPr="00B62EE5" w:rsidRDefault="001332BD" w:rsidP="000C05CF">
            <w:pPr>
              <w:pStyle w:val="Tableheader"/>
              <w:autoSpaceDE w:val="0"/>
              <w:autoSpaceDN w:val="0"/>
              <w:adjustRightInd w:val="0"/>
              <w:rPr>
                <w:rFonts w:cs="Calibri"/>
                <w:b/>
                <w:lang w:eastAsia="zh-CN"/>
              </w:rPr>
            </w:pPr>
            <w:r w:rsidRPr="00B62EE5">
              <w:rPr>
                <w:b/>
                <w:szCs w:val="24"/>
              </w:rPr>
              <w:t xml:space="preserve">Nested </w:t>
            </w:r>
            <w:r w:rsidR="006D27CD" w:rsidRPr="00B62EE5">
              <w:rPr>
                <w:b/>
                <w:szCs w:val="24"/>
              </w:rPr>
              <w:t>e</w:t>
            </w:r>
            <w:r w:rsidRPr="00B62EE5">
              <w:rPr>
                <w:b/>
                <w:szCs w:val="24"/>
              </w:rPr>
              <w:t>lements</w:t>
            </w:r>
          </w:p>
        </w:tc>
        <w:tc>
          <w:tcPr>
            <w:tcW w:w="2268" w:type="dxa"/>
            <w:tcBorders>
              <w:top w:val="single" w:sz="12" w:space="0" w:color="000000"/>
              <w:bottom w:val="single" w:sz="12" w:space="0" w:color="000000"/>
            </w:tcBorders>
            <w:shd w:val="clear" w:color="auto" w:fill="F3F3F3"/>
            <w:vAlign w:val="bottom"/>
            <w:hideMark/>
          </w:tcPr>
          <w:p w14:paraId="46B95220" w14:textId="05E42584" w:rsidR="001332BD" w:rsidRPr="00B62EE5" w:rsidRDefault="001332BD" w:rsidP="000C05CF">
            <w:pPr>
              <w:pStyle w:val="Tableheader"/>
              <w:autoSpaceDE w:val="0"/>
              <w:autoSpaceDN w:val="0"/>
              <w:adjustRightInd w:val="0"/>
              <w:rPr>
                <w:rFonts w:cs="Calibri"/>
                <w:b/>
                <w:lang w:eastAsia="zh-CN"/>
              </w:rPr>
            </w:pPr>
            <w:r w:rsidRPr="00B62EE5">
              <w:rPr>
                <w:b/>
                <w:szCs w:val="24"/>
              </w:rPr>
              <w:t>Multiplicity</w:t>
            </w:r>
          </w:p>
        </w:tc>
        <w:tc>
          <w:tcPr>
            <w:tcW w:w="1276" w:type="dxa"/>
            <w:tcBorders>
              <w:top w:val="single" w:sz="12" w:space="0" w:color="000000"/>
              <w:bottom w:val="single" w:sz="12" w:space="0" w:color="000000"/>
            </w:tcBorders>
            <w:shd w:val="clear" w:color="auto" w:fill="F3F3F3"/>
            <w:vAlign w:val="bottom"/>
            <w:hideMark/>
          </w:tcPr>
          <w:p w14:paraId="4E907469" w14:textId="1629FDA9" w:rsidR="001332BD" w:rsidRPr="00B62EE5" w:rsidRDefault="001332BD" w:rsidP="000C05CF">
            <w:pPr>
              <w:pStyle w:val="Tableheader"/>
              <w:autoSpaceDE w:val="0"/>
              <w:autoSpaceDN w:val="0"/>
              <w:adjustRightInd w:val="0"/>
              <w:rPr>
                <w:rFonts w:cs="Calibri"/>
                <w:b/>
                <w:lang w:eastAsia="zh-CN"/>
              </w:rPr>
            </w:pPr>
            <w:r w:rsidRPr="00B62EE5">
              <w:rPr>
                <w:b/>
                <w:szCs w:val="24"/>
              </w:rPr>
              <w:t>Use</w:t>
            </w:r>
          </w:p>
        </w:tc>
        <w:tc>
          <w:tcPr>
            <w:tcW w:w="3515" w:type="dxa"/>
            <w:tcBorders>
              <w:top w:val="single" w:sz="12" w:space="0" w:color="000000"/>
              <w:bottom w:val="single" w:sz="12" w:space="0" w:color="000000"/>
            </w:tcBorders>
            <w:shd w:val="clear" w:color="auto" w:fill="F3F3F3"/>
            <w:vAlign w:val="bottom"/>
            <w:hideMark/>
          </w:tcPr>
          <w:p w14:paraId="16CEB15F" w14:textId="6E58D469" w:rsidR="001332BD" w:rsidRPr="00B62EE5" w:rsidRDefault="001332BD" w:rsidP="000C05CF">
            <w:pPr>
              <w:pStyle w:val="Tableheader"/>
              <w:autoSpaceDE w:val="0"/>
              <w:autoSpaceDN w:val="0"/>
              <w:adjustRightInd w:val="0"/>
              <w:rPr>
                <w:rFonts w:cs="Calibri"/>
                <w:b/>
                <w:lang w:eastAsia="zh-CN"/>
              </w:rPr>
            </w:pPr>
            <w:r w:rsidRPr="00B62EE5">
              <w:rPr>
                <w:b/>
                <w:szCs w:val="24"/>
              </w:rPr>
              <w:t>Constraint / Remarks</w:t>
            </w:r>
          </w:p>
        </w:tc>
      </w:tr>
      <w:tr w:rsidR="001332BD" w:rsidRPr="00E956F7" w14:paraId="062C1865" w14:textId="77777777" w:rsidTr="009E00ED">
        <w:trPr>
          <w:cantSplit/>
        </w:trPr>
        <w:tc>
          <w:tcPr>
            <w:tcW w:w="2111" w:type="dxa"/>
            <w:tcBorders>
              <w:top w:val="single" w:sz="12" w:space="0" w:color="000000"/>
            </w:tcBorders>
            <w:vAlign w:val="bottom"/>
            <w:hideMark/>
          </w:tcPr>
          <w:p w14:paraId="02D60E50" w14:textId="2AA82003" w:rsidR="001332BD" w:rsidRPr="00E956F7" w:rsidRDefault="001332BD" w:rsidP="000C05CF">
            <w:pPr>
              <w:pStyle w:val="Tablebody"/>
              <w:autoSpaceDE w:val="0"/>
              <w:autoSpaceDN w:val="0"/>
              <w:adjustRightInd w:val="0"/>
              <w:rPr>
                <w:rFonts w:cs="Calibri"/>
                <w:lang w:eastAsia="zh-CN"/>
              </w:rPr>
            </w:pPr>
            <w:r w:rsidRPr="00E956F7">
              <w:rPr>
                <w:szCs w:val="24"/>
              </w:rPr>
              <w:t>hemming</w:t>
            </w:r>
          </w:p>
        </w:tc>
        <w:tc>
          <w:tcPr>
            <w:tcW w:w="2268" w:type="dxa"/>
            <w:tcBorders>
              <w:top w:val="single" w:sz="12" w:space="0" w:color="000000"/>
            </w:tcBorders>
            <w:vAlign w:val="bottom"/>
            <w:hideMark/>
          </w:tcPr>
          <w:p w14:paraId="68EFB634" w14:textId="4E8DC4EE" w:rsidR="001332BD" w:rsidRPr="00E956F7" w:rsidRDefault="001332BD" w:rsidP="000C05CF">
            <w:pPr>
              <w:pStyle w:val="Tablebody"/>
              <w:autoSpaceDE w:val="0"/>
              <w:autoSpaceDN w:val="0"/>
              <w:adjustRightInd w:val="0"/>
              <w:rPr>
                <w:rFonts w:cs="Calibri"/>
                <w:lang w:eastAsia="zh-CN"/>
              </w:rPr>
            </w:pPr>
            <w:r w:rsidRPr="00E956F7">
              <w:rPr>
                <w:szCs w:val="24"/>
              </w:rPr>
              <w:t>1</w:t>
            </w:r>
          </w:p>
        </w:tc>
        <w:tc>
          <w:tcPr>
            <w:tcW w:w="1276" w:type="dxa"/>
            <w:tcBorders>
              <w:top w:val="single" w:sz="12" w:space="0" w:color="000000"/>
            </w:tcBorders>
            <w:vAlign w:val="bottom"/>
            <w:hideMark/>
          </w:tcPr>
          <w:p w14:paraId="4F2DCA00" w14:textId="5BC2B0F9" w:rsidR="001332BD" w:rsidRPr="00E956F7" w:rsidRDefault="001332BD" w:rsidP="000C05CF">
            <w:pPr>
              <w:pStyle w:val="Tablebody"/>
              <w:autoSpaceDE w:val="0"/>
              <w:autoSpaceDN w:val="0"/>
              <w:adjustRightInd w:val="0"/>
              <w:rPr>
                <w:rFonts w:cs="Calibri"/>
                <w:lang w:eastAsia="zh-CN"/>
              </w:rPr>
            </w:pPr>
            <w:r w:rsidRPr="00E956F7">
              <w:rPr>
                <w:szCs w:val="24"/>
              </w:rPr>
              <w:t>Optional</w:t>
            </w:r>
          </w:p>
        </w:tc>
        <w:tc>
          <w:tcPr>
            <w:tcW w:w="3515" w:type="dxa"/>
            <w:tcBorders>
              <w:top w:val="single" w:sz="12" w:space="0" w:color="000000"/>
            </w:tcBorders>
            <w:vAlign w:val="bottom"/>
            <w:hideMark/>
          </w:tcPr>
          <w:p w14:paraId="2AAB3C11" w14:textId="6DC7412F" w:rsidR="001332BD" w:rsidRPr="00E956F7" w:rsidRDefault="001332BD" w:rsidP="000C05CF">
            <w:pPr>
              <w:pStyle w:val="Tablebody"/>
              <w:autoSpaceDE w:val="0"/>
              <w:autoSpaceDN w:val="0"/>
              <w:adjustRightInd w:val="0"/>
              <w:rPr>
                <w:rFonts w:cs="Calibri"/>
                <w:lang w:eastAsia="zh-CN"/>
              </w:rPr>
            </w:pPr>
            <w:r w:rsidRPr="00E956F7">
              <w:rPr>
                <w:szCs w:val="24"/>
              </w:rPr>
              <w:t>-</w:t>
            </w:r>
          </w:p>
        </w:tc>
      </w:tr>
      <w:tr w:rsidR="001332BD" w:rsidRPr="00E956F7" w14:paraId="531BD0C7" w14:textId="77777777" w:rsidTr="009E00ED">
        <w:trPr>
          <w:cantSplit/>
        </w:trPr>
        <w:tc>
          <w:tcPr>
            <w:tcW w:w="2111" w:type="dxa"/>
            <w:vAlign w:val="bottom"/>
            <w:hideMark/>
          </w:tcPr>
          <w:p w14:paraId="64B0815A" w14:textId="10486877" w:rsidR="001332BD" w:rsidRPr="00E956F7" w:rsidRDefault="001332BD" w:rsidP="000C05CF">
            <w:pPr>
              <w:pStyle w:val="Tablebody"/>
              <w:autoSpaceDE w:val="0"/>
              <w:autoSpaceDN w:val="0"/>
              <w:adjustRightInd w:val="0"/>
              <w:rPr>
                <w:rFonts w:cs="Calibri"/>
                <w:lang w:eastAsia="zh-CN"/>
              </w:rPr>
            </w:pPr>
            <w:r w:rsidRPr="00E956F7">
              <w:rPr>
                <w:szCs w:val="24"/>
              </w:rPr>
              <w:t>loc_list</w:t>
            </w:r>
          </w:p>
        </w:tc>
        <w:tc>
          <w:tcPr>
            <w:tcW w:w="2268" w:type="dxa"/>
            <w:vAlign w:val="bottom"/>
            <w:hideMark/>
          </w:tcPr>
          <w:p w14:paraId="625F4F68" w14:textId="09E9A220" w:rsidR="001332BD" w:rsidRPr="00E956F7" w:rsidRDefault="001332BD" w:rsidP="000C05CF">
            <w:pPr>
              <w:pStyle w:val="Tablebody"/>
              <w:autoSpaceDE w:val="0"/>
              <w:autoSpaceDN w:val="0"/>
              <w:adjustRightInd w:val="0"/>
              <w:rPr>
                <w:rFonts w:cs="Calibri"/>
                <w:lang w:eastAsia="zh-CN"/>
              </w:rPr>
            </w:pPr>
            <w:r w:rsidRPr="00E956F7">
              <w:rPr>
                <w:szCs w:val="24"/>
              </w:rPr>
              <w:t>1-*</w:t>
            </w:r>
          </w:p>
        </w:tc>
        <w:tc>
          <w:tcPr>
            <w:tcW w:w="1276" w:type="dxa"/>
            <w:vAlign w:val="bottom"/>
            <w:hideMark/>
          </w:tcPr>
          <w:p w14:paraId="7D763054" w14:textId="7D65DAF3" w:rsidR="001332BD" w:rsidRPr="00E956F7" w:rsidRDefault="001332BD" w:rsidP="000C05CF">
            <w:pPr>
              <w:pStyle w:val="Tablebody"/>
              <w:autoSpaceDE w:val="0"/>
              <w:autoSpaceDN w:val="0"/>
              <w:adjustRightInd w:val="0"/>
              <w:rPr>
                <w:rFonts w:cs="Calibri"/>
                <w:lang w:eastAsia="zh-CN"/>
              </w:rPr>
            </w:pPr>
            <w:r w:rsidRPr="00E956F7">
              <w:rPr>
                <w:szCs w:val="24"/>
              </w:rPr>
              <w:t>Required</w:t>
            </w:r>
          </w:p>
        </w:tc>
        <w:tc>
          <w:tcPr>
            <w:tcW w:w="3515" w:type="dxa"/>
            <w:hideMark/>
          </w:tcPr>
          <w:p w14:paraId="3A2907C5" w14:textId="09475913" w:rsidR="001332BD" w:rsidRPr="00E956F7" w:rsidRDefault="001332BD" w:rsidP="000C05CF">
            <w:pPr>
              <w:pStyle w:val="Tablebody"/>
              <w:autoSpaceDE w:val="0"/>
              <w:autoSpaceDN w:val="0"/>
              <w:adjustRightInd w:val="0"/>
              <w:rPr>
                <w:rFonts w:cs="Calibri"/>
                <w:lang w:eastAsia="zh-CN"/>
              </w:rPr>
            </w:pPr>
            <w:r w:rsidRPr="00E956F7">
              <w:rPr>
                <w:szCs w:val="24"/>
              </w:rPr>
              <w:t xml:space="preserve">See </w:t>
            </w:r>
            <w:del w:id="7786" w:author="LUEJE Claudia" w:date="2023-06-26T17:59:00Z">
              <w:r w:rsidR="00FC68DB" w:rsidRPr="00F54804">
                <w:rPr>
                  <w:szCs w:val="20"/>
                </w:rPr>
                <w:delText xml:space="preserve">section </w:delText>
              </w:r>
              <w:r w:rsidR="00FC68DB" w:rsidRPr="00F54804">
                <w:rPr>
                  <w:szCs w:val="20"/>
                </w:rPr>
                <w:fldChar w:fldCharType="begin"/>
              </w:r>
              <w:r w:rsidR="00FC68DB" w:rsidRPr="00F54804">
                <w:rPr>
                  <w:szCs w:val="20"/>
                </w:rPr>
                <w:delInstrText xml:space="preserve"> REF _Ref429050458 \r \h </w:delInstrText>
              </w:r>
              <w:r w:rsidR="00970B84" w:rsidRPr="00F54804">
                <w:rPr>
                  <w:szCs w:val="20"/>
                </w:rPr>
                <w:delInstrText xml:space="preserve"> \* MERGEFORMAT </w:delInstrText>
              </w:r>
              <w:r w:rsidR="00FC68DB" w:rsidRPr="00F54804">
                <w:rPr>
                  <w:szCs w:val="20"/>
                </w:rPr>
              </w:r>
              <w:r w:rsidR="00FC68DB" w:rsidRPr="00F54804">
                <w:rPr>
                  <w:szCs w:val="20"/>
                </w:rPr>
                <w:fldChar w:fldCharType="separate"/>
              </w:r>
              <w:r w:rsidR="0067475A">
                <w:rPr>
                  <w:szCs w:val="20"/>
                </w:rPr>
                <w:delText>7.1.2</w:delText>
              </w:r>
              <w:r w:rsidR="00FC68DB" w:rsidRPr="00F54804">
                <w:rPr>
                  <w:szCs w:val="20"/>
                </w:rPr>
                <w:fldChar w:fldCharType="end"/>
              </w:r>
            </w:del>
            <w:ins w:id="7787" w:author="LUEJE Claudia" w:date="2023-06-26T17:59:00Z">
              <w:r w:rsidR="00E50C0A" w:rsidRPr="00E956F7">
                <w:rPr>
                  <w:rStyle w:val="citesec"/>
                  <w:szCs w:val="24"/>
                </w:rPr>
                <w:t>1</w:t>
              </w:r>
              <w:r w:rsidRPr="00E956F7">
                <w:rPr>
                  <w:rStyle w:val="citesec"/>
                  <w:szCs w:val="24"/>
                </w:rPr>
                <w:t>0.1.2</w:t>
              </w:r>
            </w:ins>
            <w:r w:rsidRPr="00E956F7">
              <w:rPr>
                <w:szCs w:val="24"/>
              </w:rPr>
              <w:t xml:space="preserve"> loc_list</w:t>
            </w:r>
          </w:p>
        </w:tc>
      </w:tr>
      <w:tr w:rsidR="001332BD" w:rsidRPr="00E956F7" w14:paraId="3EB15F53" w14:textId="77777777" w:rsidTr="009E00ED">
        <w:trPr>
          <w:cantSplit/>
        </w:trPr>
        <w:tc>
          <w:tcPr>
            <w:tcW w:w="2111" w:type="dxa"/>
            <w:vAlign w:val="bottom"/>
          </w:tcPr>
          <w:p w14:paraId="6D2555AE" w14:textId="1CB38435" w:rsidR="001332BD" w:rsidRPr="00E956F7" w:rsidRDefault="001332BD" w:rsidP="000C05CF">
            <w:pPr>
              <w:pStyle w:val="Tablebody"/>
              <w:autoSpaceDE w:val="0"/>
              <w:autoSpaceDN w:val="0"/>
              <w:adjustRightInd w:val="0"/>
            </w:pPr>
            <w:r w:rsidRPr="00E956F7">
              <w:rPr>
                <w:szCs w:val="24"/>
              </w:rPr>
              <w:t>appdata</w:t>
            </w:r>
          </w:p>
        </w:tc>
        <w:tc>
          <w:tcPr>
            <w:tcW w:w="2268" w:type="dxa"/>
            <w:vAlign w:val="bottom"/>
          </w:tcPr>
          <w:p w14:paraId="4C54E9EC" w14:textId="7AB66ADD" w:rsidR="001332BD" w:rsidRPr="00E956F7" w:rsidRDefault="001332BD" w:rsidP="000C05CF">
            <w:pPr>
              <w:pStyle w:val="Tablebody"/>
              <w:autoSpaceDE w:val="0"/>
              <w:autoSpaceDN w:val="0"/>
              <w:adjustRightInd w:val="0"/>
            </w:pPr>
            <w:r w:rsidRPr="00E956F7">
              <w:rPr>
                <w:szCs w:val="24"/>
              </w:rPr>
              <w:t>1</w:t>
            </w:r>
          </w:p>
        </w:tc>
        <w:tc>
          <w:tcPr>
            <w:tcW w:w="1276" w:type="dxa"/>
            <w:vAlign w:val="bottom"/>
          </w:tcPr>
          <w:p w14:paraId="709EEA5C" w14:textId="4C846B07" w:rsidR="001332BD" w:rsidRPr="00E956F7" w:rsidRDefault="001332BD" w:rsidP="000C05CF">
            <w:pPr>
              <w:pStyle w:val="Tablebody"/>
              <w:autoSpaceDE w:val="0"/>
              <w:autoSpaceDN w:val="0"/>
              <w:adjustRightInd w:val="0"/>
            </w:pPr>
            <w:r w:rsidRPr="00E956F7">
              <w:rPr>
                <w:szCs w:val="24"/>
              </w:rPr>
              <w:t>Optional</w:t>
            </w:r>
          </w:p>
        </w:tc>
        <w:tc>
          <w:tcPr>
            <w:tcW w:w="3515" w:type="dxa"/>
            <w:vAlign w:val="bottom"/>
          </w:tcPr>
          <w:p w14:paraId="1B91AD48" w14:textId="21B9BAD0" w:rsidR="001332BD" w:rsidRPr="00E956F7" w:rsidRDefault="001332BD" w:rsidP="000C05CF">
            <w:pPr>
              <w:pStyle w:val="Tablebody"/>
              <w:autoSpaceDE w:val="0"/>
              <w:autoSpaceDN w:val="0"/>
              <w:adjustRightInd w:val="0"/>
            </w:pPr>
            <w:r w:rsidRPr="00E956F7">
              <w:rPr>
                <w:szCs w:val="24"/>
              </w:rPr>
              <w:t>-</w:t>
            </w:r>
          </w:p>
        </w:tc>
      </w:tr>
      <w:tr w:rsidR="001332BD" w:rsidRPr="00E956F7" w14:paraId="759A7220" w14:textId="77777777" w:rsidTr="009E00ED">
        <w:trPr>
          <w:cantSplit/>
        </w:trPr>
        <w:tc>
          <w:tcPr>
            <w:tcW w:w="2111" w:type="dxa"/>
            <w:vAlign w:val="bottom"/>
          </w:tcPr>
          <w:p w14:paraId="35A2C786" w14:textId="47B4658D" w:rsidR="001332BD" w:rsidRPr="00E956F7" w:rsidRDefault="001332BD" w:rsidP="000C05CF">
            <w:pPr>
              <w:pStyle w:val="Tablebody"/>
              <w:autoSpaceDE w:val="0"/>
              <w:autoSpaceDN w:val="0"/>
              <w:adjustRightInd w:val="0"/>
            </w:pPr>
            <w:r w:rsidRPr="00E956F7">
              <w:rPr>
                <w:szCs w:val="24"/>
              </w:rPr>
              <w:t>femdata</w:t>
            </w:r>
          </w:p>
        </w:tc>
        <w:tc>
          <w:tcPr>
            <w:tcW w:w="2268" w:type="dxa"/>
            <w:vAlign w:val="bottom"/>
          </w:tcPr>
          <w:p w14:paraId="40CD2763" w14:textId="4DD61EF4" w:rsidR="001332BD" w:rsidRPr="00E956F7" w:rsidDel="009050D3" w:rsidRDefault="001332BD" w:rsidP="000C05CF">
            <w:pPr>
              <w:pStyle w:val="Tablebody"/>
              <w:autoSpaceDE w:val="0"/>
              <w:autoSpaceDN w:val="0"/>
              <w:adjustRightInd w:val="0"/>
            </w:pPr>
            <w:r w:rsidRPr="00E956F7">
              <w:rPr>
                <w:szCs w:val="24"/>
              </w:rPr>
              <w:t>1</w:t>
            </w:r>
          </w:p>
        </w:tc>
        <w:tc>
          <w:tcPr>
            <w:tcW w:w="1276" w:type="dxa"/>
            <w:vAlign w:val="bottom"/>
          </w:tcPr>
          <w:p w14:paraId="196CD44A" w14:textId="3878B22B" w:rsidR="001332BD" w:rsidRPr="00E956F7" w:rsidRDefault="001332BD" w:rsidP="000C05CF">
            <w:pPr>
              <w:pStyle w:val="Tablebody"/>
              <w:autoSpaceDE w:val="0"/>
              <w:autoSpaceDN w:val="0"/>
              <w:adjustRightInd w:val="0"/>
            </w:pPr>
            <w:r w:rsidRPr="00E956F7">
              <w:rPr>
                <w:szCs w:val="24"/>
              </w:rPr>
              <w:t>Optional</w:t>
            </w:r>
          </w:p>
        </w:tc>
        <w:tc>
          <w:tcPr>
            <w:tcW w:w="3515" w:type="dxa"/>
            <w:vAlign w:val="bottom"/>
          </w:tcPr>
          <w:p w14:paraId="7F18CDC1" w14:textId="67FF43E1" w:rsidR="001332BD" w:rsidRPr="00E956F7" w:rsidRDefault="001332BD" w:rsidP="000C05CF">
            <w:pPr>
              <w:pStyle w:val="Tablebody"/>
              <w:autoSpaceDE w:val="0"/>
              <w:autoSpaceDN w:val="0"/>
              <w:adjustRightInd w:val="0"/>
            </w:pPr>
            <w:r w:rsidRPr="00E956F7">
              <w:rPr>
                <w:szCs w:val="24"/>
              </w:rPr>
              <w:t>-</w:t>
            </w:r>
          </w:p>
        </w:tc>
      </w:tr>
      <w:tr w:rsidR="001332BD" w:rsidRPr="00E956F7" w14:paraId="7AA3ACAC" w14:textId="77777777" w:rsidTr="009E00ED">
        <w:trPr>
          <w:cantSplit/>
        </w:trPr>
        <w:tc>
          <w:tcPr>
            <w:tcW w:w="2111" w:type="dxa"/>
          </w:tcPr>
          <w:p w14:paraId="41193022" w14:textId="27D1F52B" w:rsidR="001332BD" w:rsidRPr="00E956F7" w:rsidRDefault="001332BD" w:rsidP="000C05CF">
            <w:pPr>
              <w:pStyle w:val="Tablebody"/>
              <w:autoSpaceDE w:val="0"/>
              <w:autoSpaceDN w:val="0"/>
              <w:adjustRightInd w:val="0"/>
            </w:pPr>
            <w:r w:rsidRPr="00E956F7">
              <w:rPr>
                <w:szCs w:val="24"/>
              </w:rPr>
              <w:t>custom_attributes_list</w:t>
            </w:r>
          </w:p>
        </w:tc>
        <w:tc>
          <w:tcPr>
            <w:tcW w:w="2268" w:type="dxa"/>
          </w:tcPr>
          <w:p w14:paraId="7E586196" w14:textId="3D0631F6" w:rsidR="001332BD" w:rsidRPr="00E956F7" w:rsidRDefault="001332BD" w:rsidP="000C05CF">
            <w:pPr>
              <w:pStyle w:val="Tablebody"/>
              <w:autoSpaceDE w:val="0"/>
              <w:autoSpaceDN w:val="0"/>
              <w:adjustRightInd w:val="0"/>
            </w:pPr>
            <w:r w:rsidRPr="00E956F7">
              <w:rPr>
                <w:szCs w:val="24"/>
              </w:rPr>
              <w:t>1</w:t>
            </w:r>
          </w:p>
        </w:tc>
        <w:tc>
          <w:tcPr>
            <w:tcW w:w="1276" w:type="dxa"/>
          </w:tcPr>
          <w:p w14:paraId="1FA4C482" w14:textId="4381CB3C" w:rsidR="001332BD" w:rsidRPr="00E956F7" w:rsidRDefault="001332BD" w:rsidP="000C05CF">
            <w:pPr>
              <w:pStyle w:val="Tablebody"/>
              <w:autoSpaceDE w:val="0"/>
              <w:autoSpaceDN w:val="0"/>
              <w:adjustRightInd w:val="0"/>
            </w:pPr>
            <w:r w:rsidRPr="00E956F7">
              <w:rPr>
                <w:szCs w:val="24"/>
              </w:rPr>
              <w:t>Optional</w:t>
            </w:r>
          </w:p>
        </w:tc>
        <w:tc>
          <w:tcPr>
            <w:tcW w:w="3515" w:type="dxa"/>
          </w:tcPr>
          <w:p w14:paraId="0F138360" w14:textId="1130E3EE" w:rsidR="001332BD" w:rsidRPr="00E956F7" w:rsidRDefault="00FC68DB" w:rsidP="000C05CF">
            <w:pPr>
              <w:pStyle w:val="Tablebody"/>
              <w:autoSpaceDE w:val="0"/>
              <w:autoSpaceDN w:val="0"/>
              <w:adjustRightInd w:val="0"/>
            </w:pPr>
            <w:del w:id="7788" w:author="LUEJE Claudia" w:date="2023-06-26T17:59:00Z">
              <w:r w:rsidRPr="00F54804">
                <w:rPr>
                  <w:szCs w:val="20"/>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w:delInstrText>
              </w:r>
              <w:r w:rsidR="00970B84" w:rsidRPr="00F54804">
                <w:rPr>
                  <w:rFonts w:cs="Calibri"/>
                  <w:szCs w:val="20"/>
                  <w:lang w:eastAsia="en-GB"/>
                </w:rPr>
                <w:delInstrText xml:space="preserve"> \* MERGEFORMAT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7789"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6B3EAD8E" w14:textId="03C2050E"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790" w:name="_Toc110532242"/>
      <w:r w:rsidRPr="00E956F7">
        <w:rPr>
          <w:rFonts w:eastAsia="Times New Roman"/>
          <w:szCs w:val="24"/>
        </w:rPr>
        <w:t>Element "loc_list"</w:t>
      </w:r>
      <w:bookmarkEnd w:id="7790"/>
    </w:p>
    <w:p w14:paraId="5E950583" w14:textId="1BA4D384" w:rsidR="001332BD" w:rsidRPr="00E956F7" w:rsidRDefault="001332BD">
      <w:pPr>
        <w:pStyle w:val="BodyText"/>
        <w:autoSpaceDE w:val="0"/>
        <w:autoSpaceDN w:val="0"/>
        <w:adjustRightInd w:val="0"/>
        <w:rPr>
          <w:szCs w:val="24"/>
        </w:rPr>
      </w:pPr>
      <w:r w:rsidRPr="00E956F7">
        <w:rPr>
          <w:szCs w:val="24"/>
        </w:rPr>
        <w:t xml:space="preserve">This is the path of the </w:t>
      </w:r>
      <w:r w:rsidRPr="006D27CD">
        <w:rPr>
          <w:szCs w:val="24"/>
        </w:rPr>
        <w:t>hemming root</w:t>
      </w:r>
      <w:r w:rsidRPr="00E956F7">
        <w:rPr>
          <w:szCs w:val="24"/>
        </w:rPr>
        <w:t xml:space="preserve">. It follows the syntax as defined in </w:t>
      </w:r>
      <w:del w:id="7791" w:author="LUEJE Claudia" w:date="2023-06-26T17:59:00Z">
        <w:r w:rsidR="00FC68DB" w:rsidRPr="00F54804">
          <w:delText xml:space="preserve">section </w:delText>
        </w:r>
        <w:r w:rsidR="00FC68DB" w:rsidRPr="00F54804">
          <w:fldChar w:fldCharType="begin"/>
        </w:r>
        <w:r w:rsidR="00FC68DB" w:rsidRPr="00F54804">
          <w:delInstrText xml:space="preserve"> REF _Ref414571413 \r \h  \* MERGEFORMAT </w:delInstrText>
        </w:r>
        <w:r w:rsidR="00FC68DB" w:rsidRPr="00F54804">
          <w:fldChar w:fldCharType="separate"/>
        </w:r>
        <w:r w:rsidR="0067475A">
          <w:delText>7.1.2</w:delText>
        </w:r>
        <w:r w:rsidR="00FC68DB" w:rsidRPr="00F54804">
          <w:fldChar w:fldCharType="end"/>
        </w:r>
        <w:r w:rsidR="00FC68DB" w:rsidRPr="00F54804">
          <w:delText> </w:delText>
        </w:r>
        <w:r w:rsidR="00FC68DB" w:rsidRPr="00F54804">
          <w:fldChar w:fldCharType="begin"/>
        </w:r>
        <w:r w:rsidR="00FC68DB" w:rsidRPr="00F54804">
          <w:delInstrText xml:space="preserve"> REF _Ref429050458 \h </w:delInstrText>
        </w:r>
        <w:r w:rsidR="00FC68DB" w:rsidRPr="00F54804">
          <w:fldChar w:fldCharType="separate"/>
        </w:r>
        <w:r w:rsidR="0067475A" w:rsidRPr="005C2D94">
          <w:delText>L</w:delText>
        </w:r>
        <w:r w:rsidR="0067475A" w:rsidRPr="001E4607">
          <w:delText>ocation</w:delText>
        </w:r>
        <w:r w:rsidR="00FC68DB" w:rsidRPr="00F54804">
          <w:fldChar w:fldCharType="end"/>
        </w:r>
        <w:r w:rsidR="00FC68DB" w:rsidRPr="00F54804">
          <w:delText>.</w:delText>
        </w:r>
      </w:del>
      <w:ins w:id="7792" w:author="LUEJE Claudia" w:date="2023-06-26T17:59:00Z">
        <w:r w:rsidR="00E50C0A" w:rsidRPr="00E956F7">
          <w:rPr>
            <w:rStyle w:val="citesec"/>
            <w:szCs w:val="24"/>
          </w:rPr>
          <w:t>1</w:t>
        </w:r>
        <w:r w:rsidRPr="00E956F7">
          <w:rPr>
            <w:rStyle w:val="citesec"/>
            <w:szCs w:val="24"/>
          </w:rPr>
          <w:t>0.1.2</w:t>
        </w:r>
        <w:r w:rsidRPr="00E956F7">
          <w:rPr>
            <w:szCs w:val="24"/>
          </w:rPr>
          <w:t> Location.</w:t>
        </w:r>
      </w:ins>
    </w:p>
    <w:p w14:paraId="16016635"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793" w:name="_Toc110532243"/>
      <w:r w:rsidRPr="00E956F7">
        <w:rPr>
          <w:rFonts w:eastAsia="Times New Roman"/>
          <w:szCs w:val="24"/>
        </w:rPr>
        <w:t>Element "appdata"</w:t>
      </w:r>
      <w:bookmarkEnd w:id="7793"/>
    </w:p>
    <w:p w14:paraId="4EBABD25" w14:textId="1D532F52"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7794" w:author="LUEJE Claudia" w:date="2023-06-26T17:59:00Z">
        <w:r w:rsidR="00FC68DB" w:rsidRPr="00F54804">
          <w:delText xml:space="preserve">section </w:delText>
        </w:r>
        <w:r w:rsidR="00FC68DB" w:rsidRPr="00F54804">
          <w:fldChar w:fldCharType="begin"/>
        </w:r>
        <w:r w:rsidR="00FC68DB" w:rsidRPr="00F54804">
          <w:delInstrText xml:space="preserve"> REF _Ref414571476 \r \h </w:delInstrText>
        </w:r>
        <w:r w:rsidR="00FC68DB" w:rsidRPr="00F54804">
          <w:fldChar w:fldCharType="separate"/>
        </w:r>
        <w:r w:rsidR="0067475A">
          <w:delText>4.3.2</w:delText>
        </w:r>
        <w:r w:rsidR="00FC68DB" w:rsidRPr="00F54804">
          <w:fldChar w:fldCharType="end"/>
        </w:r>
        <w:r w:rsidR="00FC68DB" w:rsidRPr="00F54804">
          <w:delText> </w:delText>
        </w:r>
        <w:r w:rsidR="00FC68DB" w:rsidRPr="00F54804">
          <w:fldChar w:fldCharType="begin"/>
        </w:r>
        <w:r w:rsidR="00FC68DB" w:rsidRPr="00F54804">
          <w:delInstrText xml:space="preserve"> REF _Ref429053268 \h  \* MERGEFORMAT </w:delInstrText>
        </w:r>
        <w:r w:rsidR="00FC68DB" w:rsidRPr="00F54804">
          <w:fldChar w:fldCharType="separate"/>
        </w:r>
        <w:r w:rsidR="0067475A" w:rsidRPr="00F54804">
          <w:delText xml:space="preserve">User Specific Data </w:delText>
        </w:r>
        <w:r w:rsidR="0067475A" w:rsidRPr="0067475A">
          <w:rPr>
            <w:rStyle w:val="Emphasis"/>
          </w:rPr>
          <w:delText>&lt;appdata/</w:delText>
        </w:r>
        <w:r w:rsidR="0067475A" w:rsidRPr="005C2D94">
          <w:rPr>
            <w:rFonts w:ascii="Courier New" w:hAnsi="Courier New" w:cs="Courier New"/>
            <w:i/>
            <w:sz w:val="26"/>
            <w:szCs w:val="28"/>
          </w:rPr>
          <w:delText>&gt;</w:delText>
        </w:r>
        <w:r w:rsidR="00FC68DB" w:rsidRPr="00F54804">
          <w:fldChar w:fldCharType="end"/>
        </w:r>
        <w:r w:rsidR="00FC68DB" w:rsidRPr="00F54804">
          <w:delText>.</w:delText>
        </w:r>
      </w:del>
      <w:ins w:id="7795" w:author="LUEJE Claudia" w:date="2023-06-26T17:59:00Z">
        <w:r w:rsidR="00E50C0A" w:rsidRPr="00E956F7">
          <w:rPr>
            <w:rStyle w:val="citesec"/>
            <w:szCs w:val="24"/>
          </w:rPr>
          <w:t>7</w:t>
        </w:r>
        <w:r w:rsidRPr="00E956F7">
          <w:rPr>
            <w:rStyle w:val="citesec"/>
            <w:szCs w:val="24"/>
          </w:rPr>
          <w:t>.3.2</w:t>
        </w:r>
        <w:r w:rsidRPr="00E956F7">
          <w:rPr>
            <w:szCs w:val="24"/>
          </w:rPr>
          <w:t> User Specific Data &lt;appdata/&gt;.</w:t>
        </w:r>
      </w:ins>
    </w:p>
    <w:p w14:paraId="6CF70FA0"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796" w:name="_Toc110532244"/>
      <w:r w:rsidRPr="00E956F7">
        <w:rPr>
          <w:rFonts w:eastAsia="Times New Roman"/>
          <w:szCs w:val="24"/>
        </w:rPr>
        <w:t>Element "femdata"</w:t>
      </w:r>
      <w:bookmarkEnd w:id="7796"/>
    </w:p>
    <w:p w14:paraId="5D1F6F80" w14:textId="1B4B1164" w:rsidR="001332BD" w:rsidRPr="00E956F7" w:rsidRDefault="001332BD">
      <w:pPr>
        <w:pStyle w:val="BodyText"/>
        <w:autoSpaceDE w:val="0"/>
        <w:autoSpaceDN w:val="0"/>
        <w:adjustRightInd w:val="0"/>
        <w:rPr>
          <w:szCs w:val="24"/>
        </w:rPr>
      </w:pPr>
      <w:r w:rsidRPr="00E956F7">
        <w:rPr>
          <w:szCs w:val="24"/>
        </w:rPr>
        <w:t xml:space="preserve">This follows the syntax as defined in </w:t>
      </w:r>
      <w:del w:id="7797" w:author="LUEJE Claudia" w:date="2023-06-26T17:59:00Z">
        <w:r w:rsidR="00FC68DB" w:rsidRPr="005C2D94">
          <w:delText xml:space="preserve">section </w:delText>
        </w:r>
        <w:r w:rsidR="00FC68DB" w:rsidRPr="00F54804">
          <w:fldChar w:fldCharType="begin"/>
        </w:r>
        <w:r w:rsidR="00FC68DB" w:rsidRPr="00F54804">
          <w:delInstrText xml:space="preserve"> REF _Ref414560131 \r \h </w:delInstrText>
        </w:r>
        <w:r w:rsidR="00FC68DB" w:rsidRPr="00F54804">
          <w:fldChar w:fldCharType="separate"/>
        </w:r>
        <w:r w:rsidR="0067475A">
          <w:delText>4.3.3</w:delText>
        </w:r>
        <w:r w:rsidR="00FC68DB" w:rsidRPr="00F54804">
          <w:fldChar w:fldCharType="end"/>
        </w:r>
        <w:r w:rsidR="00FC68DB" w:rsidRPr="00F54804">
          <w:delText> </w:delText>
        </w:r>
        <w:r w:rsidR="00FC68DB" w:rsidRPr="00F54804">
          <w:fldChar w:fldCharType="begin"/>
        </w:r>
        <w:r w:rsidR="00FC68DB" w:rsidRPr="00F54804">
          <w:delInstrText xml:space="preserve"> REF _Ref414560131 \h  \* MERGEFORMAT </w:delInstrText>
        </w:r>
        <w:r w:rsidR="00FC68DB" w:rsidRPr="00F54804">
          <w:fldChar w:fldCharType="separate"/>
        </w:r>
        <w:r w:rsidR="0067475A" w:rsidRPr="00F54804">
          <w:delText xml:space="preserve">Finite Element Specific Data </w:delText>
        </w:r>
        <w:r w:rsidR="0067475A" w:rsidRPr="0067475A">
          <w:rPr>
            <w:rFonts w:ascii="Courier New" w:hAnsi="Courier New" w:cs="Courier New"/>
            <w:b/>
            <w:i/>
          </w:rPr>
          <w:delText>&lt;femdata/&gt;</w:delText>
        </w:r>
        <w:r w:rsidR="00FC68DB" w:rsidRPr="00F54804">
          <w:fldChar w:fldCharType="end"/>
        </w:r>
        <w:r w:rsidR="00FC68DB" w:rsidRPr="00F54804">
          <w:delText>.</w:delText>
        </w:r>
      </w:del>
      <w:ins w:id="7798" w:author="LUEJE Claudia" w:date="2023-06-26T17:59:00Z">
        <w:r w:rsidR="00E50C0A" w:rsidRPr="00E956F7">
          <w:rPr>
            <w:rStyle w:val="citesec"/>
            <w:szCs w:val="24"/>
          </w:rPr>
          <w:t>7</w:t>
        </w:r>
        <w:r w:rsidRPr="00E956F7">
          <w:rPr>
            <w:rStyle w:val="citesec"/>
            <w:szCs w:val="24"/>
          </w:rPr>
          <w:t>.3.3</w:t>
        </w:r>
        <w:r w:rsidRPr="00E956F7">
          <w:rPr>
            <w:szCs w:val="24"/>
          </w:rPr>
          <w:t xml:space="preserve"> Finite Element Specific Data </w:t>
        </w:r>
        <w:r w:rsidRPr="00D66FA4">
          <w:rPr>
            <w:rStyle w:val="ISOCode"/>
          </w:rPr>
          <w:t>&lt;femdata/&gt;</w:t>
        </w:r>
        <w:r w:rsidRPr="00E956F7">
          <w:rPr>
            <w:szCs w:val="24"/>
          </w:rPr>
          <w:t>.</w:t>
        </w:r>
      </w:ins>
    </w:p>
    <w:p w14:paraId="1A055D71"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799" w:name="_Toc110532245"/>
      <w:r w:rsidRPr="00E956F7">
        <w:rPr>
          <w:rFonts w:eastAsia="Times New Roman"/>
          <w:szCs w:val="24"/>
        </w:rPr>
        <w:t>Element "hemming"</w:t>
      </w:r>
      <w:bookmarkEnd w:id="7799"/>
    </w:p>
    <w:p w14:paraId="5ADE66A8"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29E6F070" w14:textId="77777777" w:rsidR="00FC68DB" w:rsidRDefault="001332BD" w:rsidP="00B202D2">
      <w:pPr>
        <w:keepNext/>
        <w:spacing w:before="120"/>
        <w:rPr>
          <w:del w:id="7800" w:author="LUEJE Claudia" w:date="2023-06-26T17:59:00Z"/>
          <w:rFonts w:cs="Courier New"/>
        </w:rPr>
      </w:pPr>
      <w:r w:rsidRPr="00E956F7">
        <w:rPr>
          <w:szCs w:val="24"/>
        </w:rPr>
        <w:t xml:space="preserve">For the </w:t>
      </w:r>
      <w:r w:rsidRPr="00D66FA4">
        <w:rPr>
          <w:rStyle w:val="ISOCode"/>
        </w:rPr>
        <w:t>&lt;hemming/&gt;</w:t>
      </w:r>
      <w:r w:rsidRPr="00E956F7">
        <w:rPr>
          <w:szCs w:val="24"/>
        </w:rPr>
        <w:t xml:space="preserve"> element, the following attributes can be specified</w:t>
      </w:r>
      <w:del w:id="7801" w:author="LUEJE Claudia" w:date="2023-06-26T17:59:00Z">
        <w:r w:rsidR="00FC68DB" w:rsidRPr="00F54804">
          <w:rPr>
            <w:rFonts w:cs="Courier New"/>
          </w:rPr>
          <w:delText>:</w:delText>
        </w:r>
      </w:del>
    </w:p>
    <w:p w14:paraId="21151420" w14:textId="1BA2BAA0" w:rsidR="001332BD" w:rsidRPr="00E956F7" w:rsidRDefault="006D27CD">
      <w:pPr>
        <w:pStyle w:val="BodyText"/>
        <w:autoSpaceDE w:val="0"/>
        <w:autoSpaceDN w:val="0"/>
        <w:adjustRightInd w:val="0"/>
        <w:rPr>
          <w:ins w:id="7802" w:author="LUEJE Claudia" w:date="2023-06-26T17:59:00Z"/>
          <w:szCs w:val="24"/>
        </w:rPr>
      </w:pPr>
      <w:ins w:id="7803" w:author="LUEJE Claudia" w:date="2023-06-26T17:59:00Z">
        <w:r>
          <w:rPr>
            <w:szCs w:val="24"/>
          </w:rPr>
          <w:t xml:space="preserve"> as shown in </w:t>
        </w:r>
      </w:ins>
      <w:bookmarkStart w:id="7804" w:name="_Toc110532479"/>
      <w:r w:rsidRPr="006D27CD">
        <w:rPr>
          <w:rStyle w:val="citetbl"/>
        </w:rPr>
        <w:t xml:space="preserve">Table </w:t>
      </w:r>
      <w:del w:id="7805"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131</w:delText>
        </w:r>
        <w:r w:rsidR="00890926" w:rsidRPr="00F54804">
          <w:fldChar w:fldCharType="end"/>
        </w:r>
      </w:del>
      <w:ins w:id="7806" w:author="LUEJE Claudia" w:date="2023-06-26T17:59:00Z">
        <w:r w:rsidRPr="006D27CD">
          <w:rPr>
            <w:rStyle w:val="citetbl"/>
          </w:rPr>
          <w:t>131</w:t>
        </w:r>
        <w:r w:rsidR="001332BD" w:rsidRPr="00E956F7">
          <w:rPr>
            <w:szCs w:val="24"/>
          </w:rPr>
          <w:t>:</w:t>
        </w:r>
      </w:ins>
    </w:p>
    <w:p w14:paraId="40B1C1FA" w14:textId="65428E0A" w:rsidR="001332BD" w:rsidRPr="00E956F7" w:rsidRDefault="006F39DE">
      <w:pPr>
        <w:pStyle w:val="Tabletitle"/>
        <w:autoSpaceDE w:val="0"/>
        <w:autoSpaceDN w:val="0"/>
        <w:adjustRightInd w:val="0"/>
        <w:outlineLvl w:val="0"/>
        <w:rPr>
          <w:szCs w:val="24"/>
        </w:rPr>
      </w:pPr>
      <w:ins w:id="7807" w:author="LUEJE Claudia" w:date="2023-06-26T17:59:00Z">
        <w:r w:rsidRPr="00E956F7">
          <w:rPr>
            <w:szCs w:val="24"/>
          </w:rPr>
          <w:t>Table </w:t>
        </w:r>
        <w:r w:rsidR="001332BD" w:rsidRPr="00E956F7">
          <w:rPr>
            <w:szCs w:val="24"/>
          </w:rPr>
          <w:t>131</w:t>
        </w:r>
      </w:ins>
      <w:r w:rsidR="000C05CF" w:rsidRPr="00E956F7">
        <w:rPr>
          <w:szCs w:val="24"/>
        </w:rPr>
        <w:t xml:space="preserve"> </w:t>
      </w:r>
      <w:r w:rsidR="001332BD" w:rsidRPr="00E956F7">
        <w:rPr>
          <w:szCs w:val="24"/>
        </w:rPr>
        <w:t xml:space="preserve">— Attributes of element </w:t>
      </w:r>
      <w:r w:rsidR="001332BD" w:rsidRPr="00D66FA4">
        <w:rPr>
          <w:rStyle w:val="ISOCode"/>
        </w:rPr>
        <w:t>&lt;hemming/&gt;</w:t>
      </w:r>
      <w:bookmarkEnd w:id="7804"/>
    </w:p>
    <w:tbl>
      <w:tblPr>
        <w:tblW w:w="0" w:type="auto"/>
        <w:tblInd w:w="11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404"/>
        <w:gridCol w:w="1559"/>
        <w:gridCol w:w="1559"/>
        <w:gridCol w:w="1276"/>
        <w:gridCol w:w="3269"/>
      </w:tblGrid>
      <w:tr w:rsidR="001332BD" w:rsidRPr="00B62EE5" w14:paraId="6562D15F" w14:textId="77777777" w:rsidTr="009E00ED">
        <w:trPr>
          <w:tblHeader/>
        </w:trPr>
        <w:tc>
          <w:tcPr>
            <w:tcW w:w="1404" w:type="dxa"/>
            <w:tcBorders>
              <w:top w:val="single" w:sz="12" w:space="0" w:color="000000"/>
              <w:bottom w:val="single" w:sz="12" w:space="0" w:color="000000"/>
            </w:tcBorders>
            <w:shd w:val="clear" w:color="auto" w:fill="F3F3F3"/>
            <w:vAlign w:val="bottom"/>
            <w:hideMark/>
          </w:tcPr>
          <w:p w14:paraId="7AB6B9ED" w14:textId="46E83F02" w:rsidR="001332BD" w:rsidRPr="00B62EE5" w:rsidRDefault="001332BD" w:rsidP="000C05CF">
            <w:pPr>
              <w:pStyle w:val="Tableheader"/>
              <w:autoSpaceDE w:val="0"/>
              <w:autoSpaceDN w:val="0"/>
              <w:adjustRightInd w:val="0"/>
              <w:rPr>
                <w:rFonts w:cs="Calibri"/>
                <w:b/>
                <w:lang w:eastAsia="zh-CN"/>
              </w:rPr>
            </w:pPr>
            <w:r w:rsidRPr="00B62EE5">
              <w:rPr>
                <w:b/>
                <w:szCs w:val="24"/>
              </w:rPr>
              <w:t>Attributes</w:t>
            </w:r>
          </w:p>
        </w:tc>
        <w:tc>
          <w:tcPr>
            <w:tcW w:w="1559" w:type="dxa"/>
            <w:tcBorders>
              <w:top w:val="single" w:sz="12" w:space="0" w:color="000000"/>
              <w:bottom w:val="single" w:sz="12" w:space="0" w:color="000000"/>
            </w:tcBorders>
            <w:shd w:val="clear" w:color="auto" w:fill="F3F3F3"/>
            <w:vAlign w:val="bottom"/>
            <w:hideMark/>
          </w:tcPr>
          <w:p w14:paraId="4F07A837" w14:textId="6C270BB5" w:rsidR="001332BD" w:rsidRPr="00B62EE5" w:rsidRDefault="001332BD" w:rsidP="000C05CF">
            <w:pPr>
              <w:pStyle w:val="Tableheader"/>
              <w:autoSpaceDE w:val="0"/>
              <w:autoSpaceDN w:val="0"/>
              <w:adjustRightInd w:val="0"/>
              <w:rPr>
                <w:rFonts w:cs="Calibri"/>
                <w:b/>
                <w:lang w:eastAsia="zh-CN"/>
              </w:rPr>
            </w:pPr>
            <w:r w:rsidRPr="00B62EE5">
              <w:rPr>
                <w:b/>
                <w:szCs w:val="24"/>
              </w:rPr>
              <w:t>Type</w:t>
            </w:r>
          </w:p>
        </w:tc>
        <w:tc>
          <w:tcPr>
            <w:tcW w:w="1559" w:type="dxa"/>
            <w:tcBorders>
              <w:top w:val="single" w:sz="12" w:space="0" w:color="000000"/>
              <w:bottom w:val="single" w:sz="12" w:space="0" w:color="000000"/>
            </w:tcBorders>
            <w:shd w:val="clear" w:color="auto" w:fill="F3F3F3"/>
            <w:vAlign w:val="bottom"/>
            <w:hideMark/>
          </w:tcPr>
          <w:p w14:paraId="73CD2E34" w14:textId="25058115" w:rsidR="001332BD" w:rsidRPr="00B62EE5" w:rsidRDefault="001332BD" w:rsidP="000C05CF">
            <w:pPr>
              <w:pStyle w:val="Tableheader"/>
              <w:autoSpaceDE w:val="0"/>
              <w:autoSpaceDN w:val="0"/>
              <w:adjustRightInd w:val="0"/>
              <w:rPr>
                <w:rFonts w:cs="Calibri"/>
                <w:b/>
                <w:lang w:eastAsia="zh-CN"/>
              </w:rPr>
            </w:pPr>
            <w:r w:rsidRPr="00B62EE5">
              <w:rPr>
                <w:b/>
                <w:szCs w:val="24"/>
              </w:rPr>
              <w:t>Value Space</w:t>
            </w:r>
          </w:p>
        </w:tc>
        <w:tc>
          <w:tcPr>
            <w:tcW w:w="1276" w:type="dxa"/>
            <w:tcBorders>
              <w:top w:val="single" w:sz="12" w:space="0" w:color="000000"/>
              <w:bottom w:val="single" w:sz="12" w:space="0" w:color="000000"/>
            </w:tcBorders>
            <w:shd w:val="clear" w:color="auto" w:fill="F3F3F3"/>
            <w:vAlign w:val="bottom"/>
            <w:hideMark/>
          </w:tcPr>
          <w:p w14:paraId="21727422" w14:textId="4DEEFE7F" w:rsidR="001332BD" w:rsidRPr="00B62EE5" w:rsidRDefault="001332BD" w:rsidP="000C05CF">
            <w:pPr>
              <w:pStyle w:val="Tableheader"/>
              <w:autoSpaceDE w:val="0"/>
              <w:autoSpaceDN w:val="0"/>
              <w:adjustRightInd w:val="0"/>
              <w:rPr>
                <w:rFonts w:cs="Calibri"/>
                <w:b/>
                <w:lang w:eastAsia="zh-CN"/>
              </w:rPr>
            </w:pPr>
            <w:r w:rsidRPr="00B62EE5">
              <w:rPr>
                <w:b/>
                <w:szCs w:val="24"/>
              </w:rPr>
              <w:t>Use</w:t>
            </w:r>
          </w:p>
        </w:tc>
        <w:tc>
          <w:tcPr>
            <w:tcW w:w="3269" w:type="dxa"/>
            <w:tcBorders>
              <w:top w:val="single" w:sz="12" w:space="0" w:color="000000"/>
              <w:bottom w:val="single" w:sz="12" w:space="0" w:color="000000"/>
            </w:tcBorders>
            <w:shd w:val="clear" w:color="auto" w:fill="F3F3F3"/>
            <w:vAlign w:val="bottom"/>
            <w:hideMark/>
          </w:tcPr>
          <w:p w14:paraId="3EDDFDEA" w14:textId="7FC6A6ED" w:rsidR="001332BD" w:rsidRPr="00B62EE5" w:rsidRDefault="001332BD" w:rsidP="000C05CF">
            <w:pPr>
              <w:pStyle w:val="Tableheader"/>
              <w:autoSpaceDE w:val="0"/>
              <w:autoSpaceDN w:val="0"/>
              <w:adjustRightInd w:val="0"/>
              <w:rPr>
                <w:rFonts w:cs="Calibri"/>
                <w:b/>
                <w:lang w:eastAsia="zh-CN"/>
              </w:rPr>
            </w:pPr>
            <w:r w:rsidRPr="00B62EE5">
              <w:rPr>
                <w:b/>
                <w:szCs w:val="24"/>
              </w:rPr>
              <w:t>Constraint</w:t>
            </w:r>
          </w:p>
        </w:tc>
      </w:tr>
      <w:tr w:rsidR="001332BD" w:rsidRPr="00E956F7" w14:paraId="6AF0AD3A" w14:textId="77777777" w:rsidTr="009E00ED">
        <w:tc>
          <w:tcPr>
            <w:tcW w:w="1404" w:type="dxa"/>
            <w:tcBorders>
              <w:top w:val="single" w:sz="12" w:space="0" w:color="000000"/>
            </w:tcBorders>
            <w:hideMark/>
          </w:tcPr>
          <w:p w14:paraId="1B0721C6" w14:textId="64F22D99" w:rsidR="001332BD" w:rsidRPr="00E956F7" w:rsidRDefault="001332BD" w:rsidP="000C05CF">
            <w:pPr>
              <w:pStyle w:val="Tablebody"/>
              <w:autoSpaceDE w:val="0"/>
              <w:autoSpaceDN w:val="0"/>
              <w:adjustRightInd w:val="0"/>
              <w:rPr>
                <w:rFonts w:cs="Calibri"/>
                <w:lang w:eastAsia="zh-CN"/>
              </w:rPr>
            </w:pPr>
            <w:r w:rsidRPr="00E956F7">
              <w:rPr>
                <w:szCs w:val="24"/>
              </w:rPr>
              <w:t>folded_width</w:t>
            </w:r>
          </w:p>
        </w:tc>
        <w:tc>
          <w:tcPr>
            <w:tcW w:w="1559" w:type="dxa"/>
            <w:tcBorders>
              <w:top w:val="single" w:sz="12" w:space="0" w:color="000000"/>
            </w:tcBorders>
            <w:hideMark/>
          </w:tcPr>
          <w:p w14:paraId="7BA770DC" w14:textId="3BD5AF51" w:rsidR="001332BD" w:rsidRPr="00E956F7" w:rsidRDefault="001332BD" w:rsidP="000C05CF">
            <w:pPr>
              <w:pStyle w:val="Tablebody"/>
              <w:autoSpaceDE w:val="0"/>
              <w:autoSpaceDN w:val="0"/>
              <w:adjustRightInd w:val="0"/>
              <w:rPr>
                <w:rFonts w:cs="Calibri"/>
                <w:lang w:eastAsia="zh-CN"/>
              </w:rPr>
            </w:pPr>
            <w:r w:rsidRPr="00E956F7">
              <w:rPr>
                <w:szCs w:val="24"/>
              </w:rPr>
              <w:t>Floating point</w:t>
            </w:r>
          </w:p>
        </w:tc>
        <w:tc>
          <w:tcPr>
            <w:tcW w:w="1559" w:type="dxa"/>
            <w:tcBorders>
              <w:top w:val="single" w:sz="12" w:space="0" w:color="000000"/>
            </w:tcBorders>
            <w:hideMark/>
          </w:tcPr>
          <w:p w14:paraId="61A19025" w14:textId="0E89AD0B" w:rsidR="001332BD" w:rsidRPr="00E956F7" w:rsidRDefault="001332BD" w:rsidP="000C05CF">
            <w:pPr>
              <w:pStyle w:val="Tablebody"/>
              <w:autoSpaceDE w:val="0"/>
              <w:autoSpaceDN w:val="0"/>
              <w:adjustRightInd w:val="0"/>
              <w:rPr>
                <w:rFonts w:cs="Calibri"/>
                <w:lang w:eastAsia="zh-CN"/>
              </w:rPr>
            </w:pPr>
            <w:r w:rsidRPr="00E956F7">
              <w:rPr>
                <w:szCs w:val="24"/>
              </w:rPr>
              <w:t>&gt; 0.0</w:t>
            </w:r>
          </w:p>
        </w:tc>
        <w:tc>
          <w:tcPr>
            <w:tcW w:w="1276" w:type="dxa"/>
            <w:tcBorders>
              <w:top w:val="single" w:sz="12" w:space="0" w:color="000000"/>
            </w:tcBorders>
            <w:hideMark/>
          </w:tcPr>
          <w:p w14:paraId="0E23CEC2" w14:textId="6D7D9033" w:rsidR="001332BD" w:rsidRPr="00E956F7" w:rsidRDefault="001332BD" w:rsidP="000C05CF">
            <w:pPr>
              <w:pStyle w:val="Tablebody"/>
              <w:autoSpaceDE w:val="0"/>
              <w:autoSpaceDN w:val="0"/>
              <w:adjustRightInd w:val="0"/>
              <w:rPr>
                <w:rFonts w:cs="Calibri"/>
                <w:lang w:eastAsia="zh-CN"/>
              </w:rPr>
            </w:pPr>
            <w:r w:rsidRPr="00E956F7">
              <w:rPr>
                <w:szCs w:val="24"/>
              </w:rPr>
              <w:t>Optional</w:t>
            </w:r>
          </w:p>
        </w:tc>
        <w:tc>
          <w:tcPr>
            <w:tcW w:w="3269" w:type="dxa"/>
            <w:tcBorders>
              <w:top w:val="single" w:sz="12" w:space="0" w:color="000000"/>
            </w:tcBorders>
            <w:hideMark/>
          </w:tcPr>
          <w:p w14:paraId="0EBFB0DC" w14:textId="0C10E2E4" w:rsidR="001332BD" w:rsidRPr="00E956F7" w:rsidRDefault="001332BD" w:rsidP="000C05CF">
            <w:pPr>
              <w:pStyle w:val="Tablebody"/>
              <w:autoSpaceDE w:val="0"/>
              <w:autoSpaceDN w:val="0"/>
              <w:adjustRightInd w:val="0"/>
              <w:rPr>
                <w:rFonts w:cs="Calibri"/>
                <w:lang w:eastAsia="zh-CN"/>
              </w:rPr>
            </w:pPr>
            <w:r w:rsidRPr="00E956F7">
              <w:rPr>
                <w:szCs w:val="24"/>
              </w:rPr>
              <w:t>-</w:t>
            </w:r>
          </w:p>
        </w:tc>
      </w:tr>
      <w:tr w:rsidR="001332BD" w:rsidRPr="00E956F7" w14:paraId="0CDDB9F9" w14:textId="77777777" w:rsidTr="009E00ED">
        <w:tc>
          <w:tcPr>
            <w:tcW w:w="1404" w:type="dxa"/>
            <w:hideMark/>
          </w:tcPr>
          <w:p w14:paraId="2E328AF3" w14:textId="4ECAB55C" w:rsidR="001332BD" w:rsidRPr="00E956F7" w:rsidRDefault="001332BD" w:rsidP="000C05CF">
            <w:pPr>
              <w:pStyle w:val="Tablebody"/>
              <w:autoSpaceDE w:val="0"/>
              <w:autoSpaceDN w:val="0"/>
              <w:adjustRightInd w:val="0"/>
              <w:rPr>
                <w:rFonts w:cs="Calibri"/>
                <w:lang w:eastAsia="zh-CN"/>
              </w:rPr>
            </w:pPr>
            <w:r w:rsidRPr="00E956F7">
              <w:rPr>
                <w:szCs w:val="24"/>
              </w:rPr>
              <w:t>folded_part</w:t>
            </w:r>
          </w:p>
        </w:tc>
        <w:tc>
          <w:tcPr>
            <w:tcW w:w="1559" w:type="dxa"/>
            <w:hideMark/>
          </w:tcPr>
          <w:p w14:paraId="64094FF0" w14:textId="23DE253E" w:rsidR="001332BD" w:rsidRPr="00E956F7" w:rsidRDefault="001332BD" w:rsidP="000C05CF">
            <w:pPr>
              <w:pStyle w:val="Tablebody"/>
              <w:autoSpaceDE w:val="0"/>
              <w:autoSpaceDN w:val="0"/>
              <w:adjustRightInd w:val="0"/>
              <w:rPr>
                <w:rFonts w:cs="Calibri"/>
                <w:lang w:eastAsia="zh-CN"/>
              </w:rPr>
            </w:pPr>
            <w:r w:rsidRPr="00E956F7">
              <w:rPr>
                <w:szCs w:val="24"/>
              </w:rPr>
              <w:t>Integer</w:t>
            </w:r>
          </w:p>
        </w:tc>
        <w:tc>
          <w:tcPr>
            <w:tcW w:w="1559" w:type="dxa"/>
            <w:hideMark/>
          </w:tcPr>
          <w:p w14:paraId="544C84DA" w14:textId="3A448E5D" w:rsidR="001332BD" w:rsidRPr="00E956F7" w:rsidRDefault="001332BD" w:rsidP="000C05CF">
            <w:pPr>
              <w:pStyle w:val="Tablebody"/>
              <w:autoSpaceDE w:val="0"/>
              <w:autoSpaceDN w:val="0"/>
              <w:adjustRightInd w:val="0"/>
              <w:rPr>
                <w:rFonts w:cs="Calibri"/>
                <w:lang w:eastAsia="zh-CN"/>
              </w:rPr>
            </w:pPr>
            <w:r w:rsidRPr="00E956F7">
              <w:rPr>
                <w:szCs w:val="24"/>
              </w:rPr>
              <w:t>-</w:t>
            </w:r>
          </w:p>
        </w:tc>
        <w:tc>
          <w:tcPr>
            <w:tcW w:w="1276" w:type="dxa"/>
            <w:hideMark/>
          </w:tcPr>
          <w:p w14:paraId="169170CC" w14:textId="58E6EA21" w:rsidR="001332BD" w:rsidRPr="00E956F7" w:rsidRDefault="001332BD" w:rsidP="000C05CF">
            <w:pPr>
              <w:pStyle w:val="Tablebody"/>
              <w:autoSpaceDE w:val="0"/>
              <w:autoSpaceDN w:val="0"/>
              <w:adjustRightInd w:val="0"/>
              <w:rPr>
                <w:rFonts w:cs="Calibri"/>
                <w:lang w:eastAsia="zh-CN"/>
              </w:rPr>
            </w:pPr>
            <w:r w:rsidRPr="00E956F7">
              <w:rPr>
                <w:szCs w:val="24"/>
              </w:rPr>
              <w:t>Optional</w:t>
            </w:r>
          </w:p>
        </w:tc>
        <w:tc>
          <w:tcPr>
            <w:tcW w:w="3269" w:type="dxa"/>
            <w:hideMark/>
          </w:tcPr>
          <w:p w14:paraId="64A0EE2A" w14:textId="24843B95" w:rsidR="001332BD" w:rsidRPr="00E956F7" w:rsidRDefault="001332BD" w:rsidP="000C05CF">
            <w:pPr>
              <w:pStyle w:val="Tablebody"/>
              <w:autoSpaceDE w:val="0"/>
              <w:autoSpaceDN w:val="0"/>
              <w:adjustRightInd w:val="0"/>
              <w:rPr>
                <w:rFonts w:cs="Calibri"/>
                <w:lang w:eastAsia="zh-CN"/>
              </w:rPr>
            </w:pPr>
            <w:r w:rsidRPr="00E956F7">
              <w:rPr>
                <w:szCs w:val="24"/>
              </w:rPr>
              <w:t>Index of the folded sheet</w:t>
            </w:r>
          </w:p>
        </w:tc>
      </w:tr>
    </w:tbl>
    <w:p w14:paraId="19A64B43" w14:textId="3FEC204E" w:rsidR="001332BD" w:rsidRPr="00E956F7" w:rsidRDefault="001332BD">
      <w:pPr>
        <w:pStyle w:val="BodyText"/>
        <w:autoSpaceDE w:val="0"/>
        <w:autoSpaceDN w:val="0"/>
        <w:adjustRightInd w:val="0"/>
        <w:rPr>
          <w:szCs w:val="24"/>
        </w:rPr>
      </w:pPr>
      <w:r w:rsidRPr="00E956F7">
        <w:rPr>
          <w:szCs w:val="24"/>
        </w:rPr>
        <w:t>The following list explains the attributes:</w:t>
      </w:r>
    </w:p>
    <w:p w14:paraId="1BA21A0A"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08" w:author="LUEJE Claudia" w:date="2023-06-26T17:59:00Z">
        <w:r w:rsidRPr="00E956F7">
          <w:rPr>
            <w:szCs w:val="24"/>
          </w:rPr>
          <w:t>—</w:t>
        </w:r>
        <w:r w:rsidRPr="00E956F7">
          <w:rPr>
            <w:szCs w:val="24"/>
          </w:rPr>
          <w:tab/>
        </w:r>
      </w:ins>
      <w:r w:rsidRPr="00D66FA4">
        <w:rPr>
          <w:rStyle w:val="ISOCode"/>
        </w:rPr>
        <w:t>folded_width</w:t>
      </w:r>
      <w:r w:rsidRPr="00E956F7">
        <w:rPr>
          <w:szCs w:val="24"/>
        </w:rPr>
        <w:t>: This is the measure of the width of the folded metal sheet. It is different from the width of the adhesive which may optionally exist;</w:t>
      </w:r>
    </w:p>
    <w:p w14:paraId="34CDBD29" w14:textId="4CDE5FF8"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09" w:author="LUEJE Claudia" w:date="2023-06-26T17:59:00Z">
        <w:r w:rsidRPr="00E956F7">
          <w:rPr>
            <w:szCs w:val="24"/>
          </w:rPr>
          <w:t>—</w:t>
        </w:r>
        <w:r w:rsidRPr="00E956F7">
          <w:rPr>
            <w:szCs w:val="24"/>
          </w:rPr>
          <w:tab/>
        </w:r>
      </w:ins>
      <w:r w:rsidRPr="00D66FA4">
        <w:rPr>
          <w:rStyle w:val="ISOCode"/>
        </w:rPr>
        <w:t>folded_part</w:t>
      </w:r>
      <w:r w:rsidRPr="00E956F7">
        <w:rPr>
          <w:szCs w:val="24"/>
        </w:rPr>
        <w:t xml:space="preserve">: refers to the index of the part that is folded for this kind of connection, as defined in </w:t>
      </w:r>
      <w:del w:id="7810" w:author="LUEJE Claudia" w:date="2023-06-26T17:59:00Z">
        <w:r w:rsidR="00FC68DB" w:rsidRPr="0013175B">
          <w:fldChar w:fldCharType="begin"/>
        </w:r>
        <w:r w:rsidR="00FC68DB" w:rsidRPr="0013175B">
          <w:delInstrText xml:space="preserve"> REF _Ref428791371 \r \h  \* MERGEFORMAT </w:delInstrText>
        </w:r>
        <w:r w:rsidR="00FC68DB" w:rsidRPr="0013175B">
          <w:fldChar w:fldCharType="separate"/>
        </w:r>
        <w:r w:rsidR="0067475A">
          <w:delText>4.4.2.2</w:delText>
        </w:r>
        <w:r w:rsidR="00FC68DB" w:rsidRPr="0013175B">
          <w:fldChar w:fldCharType="end"/>
        </w:r>
        <w:r w:rsidR="00FC68DB" w:rsidRPr="0013175B">
          <w:delText xml:space="preserve"> </w:delText>
        </w:r>
        <w:r w:rsidR="00FC68DB" w:rsidRPr="0013175B">
          <w:fldChar w:fldCharType="begin"/>
        </w:r>
        <w:r w:rsidR="00FC68DB" w:rsidRPr="0013175B">
          <w:delInstrText xml:space="preserve"> REF _Ref428791371 \h  \* MERGEFORMAT </w:delInstrText>
        </w:r>
        <w:r w:rsidR="00FC68DB" w:rsidRPr="0013175B">
          <w:fldChar w:fldCharType="separate"/>
        </w:r>
        <w:r w:rsidR="0067475A" w:rsidRPr="005C2D94">
          <w:delText>Element</w:delText>
        </w:r>
        <w:r w:rsidR="0067475A" w:rsidRPr="0067475A">
          <w:rPr>
            <w:rStyle w:val="Emphasis"/>
          </w:rPr>
          <w:delText xml:space="preserve"> &lt;part/&gt;</w:delText>
        </w:r>
        <w:r w:rsidR="00FC68DB" w:rsidRPr="0013175B">
          <w:fldChar w:fldCharType="end"/>
        </w:r>
        <w:r w:rsidR="00FC68DB" w:rsidRPr="0013175B">
          <w:delText>.</w:delText>
        </w:r>
      </w:del>
      <w:ins w:id="7811" w:author="LUEJE Claudia" w:date="2023-06-26T17:59:00Z">
        <w:r w:rsidRPr="00E956F7">
          <w:rPr>
            <w:rStyle w:val="citesec"/>
            <w:szCs w:val="24"/>
          </w:rPr>
          <w:t>7.4.2.2</w:t>
        </w:r>
        <w:r w:rsidRPr="00E956F7">
          <w:rPr>
            <w:szCs w:val="24"/>
          </w:rPr>
          <w:t xml:space="preserve"> Element &lt;part/&gt;.</w:t>
        </w:r>
      </w:ins>
    </w:p>
    <w:p w14:paraId="53DEAB54" w14:textId="5201DF8E" w:rsidR="001332BD" w:rsidRPr="00E956F7" w:rsidRDefault="001332BD">
      <w:pPr>
        <w:pStyle w:val="BodyText"/>
        <w:autoSpaceDE w:val="0"/>
        <w:autoSpaceDN w:val="0"/>
        <w:adjustRightInd w:val="0"/>
        <w:rPr>
          <w:szCs w:val="24"/>
        </w:rPr>
      </w:pPr>
      <w:r w:rsidRPr="00E956F7">
        <w:rPr>
          <w:szCs w:val="24"/>
        </w:rPr>
        <w:t xml:space="preserve">Its definition is similar to "base" attribute of </w:t>
      </w:r>
      <w:r w:rsidRPr="00D66FA4">
        <w:rPr>
          <w:rStyle w:val="ISOCode"/>
        </w:rPr>
        <w:t>&lt;seamwelds/&gt;</w:t>
      </w:r>
      <w:r w:rsidRPr="00E956F7">
        <w:rPr>
          <w:szCs w:val="24"/>
        </w:rPr>
        <w:t xml:space="preserve"> in </w:t>
      </w:r>
      <w:del w:id="7812" w:author="LUEJE Claudia" w:date="2023-06-26T17:59:00Z">
        <w:r w:rsidR="00FC68DB" w:rsidRPr="001E4607">
          <w:delText xml:space="preserve">section </w:delText>
        </w:r>
        <w:r w:rsidR="00FC68DB" w:rsidRPr="00F54804">
          <w:fldChar w:fldCharType="begin"/>
        </w:r>
        <w:r w:rsidR="00FC68DB" w:rsidRPr="00F54804">
          <w:delInstrText xml:space="preserve"> REF _Ref414571756 \r \h  \* MERGEFORMAT </w:delInstrText>
        </w:r>
        <w:r w:rsidR="00FC68DB" w:rsidRPr="00F54804">
          <w:fldChar w:fldCharType="separate"/>
        </w:r>
        <w:r w:rsidR="0067475A">
          <w:delText>7.2.4.1</w:delText>
        </w:r>
        <w:r w:rsidR="00FC68DB" w:rsidRPr="00F54804">
          <w:fldChar w:fldCharType="end"/>
        </w:r>
        <w:r w:rsidR="00FC68DB" w:rsidRPr="00F54804">
          <w:delText xml:space="preserve"> </w:delText>
        </w:r>
        <w:r w:rsidR="00FC68DB" w:rsidRPr="00F54804">
          <w:fldChar w:fldCharType="begin"/>
        </w:r>
        <w:r w:rsidR="00FC68DB" w:rsidRPr="00F54804">
          <w:delInstrText xml:space="preserve"> REF _Ref414571756 \h  \* MERGEFORMAT </w:delInstrText>
        </w:r>
        <w:r w:rsidR="00FC68DB" w:rsidRPr="00F54804">
          <w:fldChar w:fldCharType="separate"/>
        </w:r>
        <w:r w:rsidR="0067475A" w:rsidRPr="00BD52D7">
          <w:delText>Type Specification</w:delText>
        </w:r>
        <w:r w:rsidR="00FC68DB" w:rsidRPr="00F54804">
          <w:fldChar w:fldCharType="end"/>
        </w:r>
        <w:r w:rsidR="00FC68DB" w:rsidRPr="00F54804">
          <w:delText>.</w:delText>
        </w:r>
      </w:del>
      <w:ins w:id="7813" w:author="LUEJE Claudia" w:date="2023-06-26T17:59:00Z">
        <w:r w:rsidR="00E50C0A" w:rsidRPr="00E956F7">
          <w:rPr>
            <w:rStyle w:val="citesec"/>
            <w:szCs w:val="24"/>
          </w:rPr>
          <w:t>1</w:t>
        </w:r>
        <w:r w:rsidRPr="00E956F7">
          <w:rPr>
            <w:rStyle w:val="citesec"/>
            <w:szCs w:val="24"/>
          </w:rPr>
          <w:t>0.2.4.1</w:t>
        </w:r>
        <w:r w:rsidRPr="00E956F7">
          <w:rPr>
            <w:szCs w:val="24"/>
          </w:rPr>
          <w:t xml:space="preserve"> Type Specification.</w:t>
        </w:r>
      </w:ins>
      <w:r w:rsidRPr="00E956F7">
        <w:rPr>
          <w:szCs w:val="24"/>
        </w:rPr>
        <w:t xml:space="preserve"> The usage of adhesive can be specified by the optional nested elements, &lt;region&gt;, </w:t>
      </w:r>
      <w:del w:id="7814" w:author="LUEJE Claudia" w:date="2023-06-26T17:59:00Z">
        <w:r w:rsidR="00FC68DB" w:rsidRPr="00F54804">
          <w:delText>below</w:delText>
        </w:r>
      </w:del>
      <w:ins w:id="7815" w:author="LUEJE Claudia" w:date="2023-06-26T17:59:00Z">
        <w:r w:rsidR="006D27CD">
          <w:rPr>
            <w:szCs w:val="24"/>
          </w:rPr>
          <w:t xml:space="preserve">see </w:t>
        </w:r>
        <w:r w:rsidR="006D27CD" w:rsidRPr="006D27CD">
          <w:rPr>
            <w:rStyle w:val="citetbl"/>
          </w:rPr>
          <w:t>Table 132</w:t>
        </w:r>
      </w:ins>
      <w:r w:rsidRPr="00E956F7">
        <w:rPr>
          <w:szCs w:val="24"/>
        </w:rPr>
        <w:t>.</w:t>
      </w:r>
    </w:p>
    <w:p w14:paraId="205FA2C3" w14:textId="77777777" w:rsidR="001332BD" w:rsidRPr="00E956F7" w:rsidRDefault="001332BD">
      <w:pPr>
        <w:pStyle w:val="BodyText"/>
        <w:autoSpaceDE w:val="0"/>
        <w:autoSpaceDN w:val="0"/>
        <w:adjustRightInd w:val="0"/>
        <w:rPr>
          <w:szCs w:val="24"/>
        </w:rPr>
      </w:pPr>
      <w:r w:rsidRPr="00E956F7">
        <w:rPr>
          <w:szCs w:val="24"/>
        </w:rPr>
        <w:t>The three regions of the hemming can be described in the following nested elements:</w:t>
      </w:r>
    </w:p>
    <w:p w14:paraId="0FF3E63D" w14:textId="2CEA2134" w:rsidR="001332BD" w:rsidRPr="00E956F7" w:rsidRDefault="006F39DE">
      <w:pPr>
        <w:pStyle w:val="Tabletitle"/>
        <w:autoSpaceDE w:val="0"/>
        <w:autoSpaceDN w:val="0"/>
        <w:adjustRightInd w:val="0"/>
        <w:outlineLvl w:val="0"/>
        <w:rPr>
          <w:szCs w:val="24"/>
        </w:rPr>
      </w:pPr>
      <w:bookmarkStart w:id="7816" w:name="_Toc110532480"/>
      <w:r w:rsidRPr="00E956F7">
        <w:rPr>
          <w:szCs w:val="24"/>
        </w:rPr>
        <w:t>Table</w:t>
      </w:r>
      <w:del w:id="7817"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132</w:delText>
        </w:r>
        <w:r w:rsidR="00890926" w:rsidRPr="00F54804">
          <w:fldChar w:fldCharType="end"/>
        </w:r>
      </w:del>
      <w:ins w:id="7818" w:author="LUEJE Claudia" w:date="2023-06-26T17:59:00Z">
        <w:r w:rsidRPr="00E956F7">
          <w:rPr>
            <w:szCs w:val="24"/>
          </w:rPr>
          <w:t> </w:t>
        </w:r>
        <w:r w:rsidR="001332BD" w:rsidRPr="00E956F7">
          <w:rPr>
            <w:szCs w:val="24"/>
          </w:rPr>
          <w:t>132</w:t>
        </w:r>
      </w:ins>
      <w:r w:rsidR="000C05CF" w:rsidRPr="00E956F7">
        <w:rPr>
          <w:szCs w:val="24"/>
        </w:rPr>
        <w:t xml:space="preserve"> </w:t>
      </w:r>
      <w:r w:rsidR="001332BD" w:rsidRPr="00E956F7">
        <w:rPr>
          <w:szCs w:val="24"/>
        </w:rPr>
        <w:t xml:space="preserve">— Nested elements of element </w:t>
      </w:r>
      <w:r w:rsidR="001332BD" w:rsidRPr="00D66FA4">
        <w:rPr>
          <w:rStyle w:val="ISOCode"/>
        </w:rPr>
        <w:t>&lt;hemming/&gt;</w:t>
      </w:r>
      <w:bookmarkEnd w:id="7816"/>
    </w:p>
    <w:tbl>
      <w:tblPr>
        <w:tblW w:w="0" w:type="auto"/>
        <w:tblInd w:w="113" w:type="dxa"/>
        <w:tblBorders>
          <w:top w:val="single" w:sz="12" w:space="0" w:color="000000"/>
          <w:left w:val="single" w:sz="12" w:space="0" w:color="000000"/>
          <w:bottom w:val="single" w:sz="12" w:space="0" w:color="000000"/>
          <w:right w:val="single" w:sz="12" w:space="0" w:color="000000"/>
          <w:insideH w:val="single" w:sz="4" w:space="0" w:color="000000"/>
          <w:insideV w:val="single" w:sz="6" w:space="0" w:color="000000"/>
        </w:tblBorders>
        <w:tblLayout w:type="fixed"/>
        <w:tblLook w:val="04A0" w:firstRow="1" w:lastRow="0" w:firstColumn="1" w:lastColumn="0" w:noHBand="0" w:noVBand="1"/>
      </w:tblPr>
      <w:tblGrid>
        <w:gridCol w:w="2111"/>
        <w:gridCol w:w="2268"/>
        <w:gridCol w:w="1276"/>
        <w:gridCol w:w="3412"/>
      </w:tblGrid>
      <w:tr w:rsidR="001332BD" w:rsidRPr="00B62EE5" w14:paraId="305FF7F5" w14:textId="77777777" w:rsidTr="009E00ED">
        <w:trPr>
          <w:tblHeader/>
        </w:trPr>
        <w:tc>
          <w:tcPr>
            <w:tcW w:w="2111" w:type="dxa"/>
            <w:tcBorders>
              <w:top w:val="single" w:sz="12" w:space="0" w:color="000000"/>
              <w:bottom w:val="single" w:sz="12" w:space="0" w:color="000000"/>
            </w:tcBorders>
            <w:shd w:val="clear" w:color="auto" w:fill="F3F3F3"/>
            <w:vAlign w:val="bottom"/>
            <w:hideMark/>
          </w:tcPr>
          <w:p w14:paraId="624044E4" w14:textId="46118082" w:rsidR="001332BD" w:rsidRPr="00B62EE5" w:rsidRDefault="001332BD" w:rsidP="000C05CF">
            <w:pPr>
              <w:pStyle w:val="Tableheader"/>
              <w:autoSpaceDE w:val="0"/>
              <w:autoSpaceDN w:val="0"/>
              <w:adjustRightInd w:val="0"/>
              <w:rPr>
                <w:rFonts w:cs="Calibri"/>
                <w:b/>
                <w:lang w:eastAsia="zh-CN"/>
              </w:rPr>
            </w:pPr>
            <w:r w:rsidRPr="00B62EE5">
              <w:rPr>
                <w:b/>
                <w:szCs w:val="24"/>
              </w:rPr>
              <w:t xml:space="preserve">Nested </w:t>
            </w:r>
            <w:r w:rsidR="00515D14" w:rsidRPr="00B62EE5">
              <w:rPr>
                <w:b/>
                <w:szCs w:val="24"/>
              </w:rPr>
              <w:t>e</w:t>
            </w:r>
            <w:r w:rsidRPr="00B62EE5">
              <w:rPr>
                <w:b/>
                <w:szCs w:val="24"/>
              </w:rPr>
              <w:t>lements</w:t>
            </w:r>
          </w:p>
        </w:tc>
        <w:tc>
          <w:tcPr>
            <w:tcW w:w="2268" w:type="dxa"/>
            <w:tcBorders>
              <w:top w:val="single" w:sz="12" w:space="0" w:color="000000"/>
              <w:bottom w:val="single" w:sz="12" w:space="0" w:color="000000"/>
            </w:tcBorders>
            <w:shd w:val="clear" w:color="auto" w:fill="F3F3F3"/>
            <w:vAlign w:val="bottom"/>
            <w:hideMark/>
          </w:tcPr>
          <w:p w14:paraId="569FD98F" w14:textId="0B7CFCF3" w:rsidR="001332BD" w:rsidRPr="00B62EE5" w:rsidRDefault="001332BD" w:rsidP="000C05CF">
            <w:pPr>
              <w:pStyle w:val="Tableheader"/>
              <w:autoSpaceDE w:val="0"/>
              <w:autoSpaceDN w:val="0"/>
              <w:adjustRightInd w:val="0"/>
              <w:rPr>
                <w:rFonts w:cs="Calibri"/>
                <w:b/>
                <w:lang w:eastAsia="zh-CN"/>
              </w:rPr>
            </w:pPr>
            <w:r w:rsidRPr="00B62EE5">
              <w:rPr>
                <w:b/>
                <w:szCs w:val="24"/>
              </w:rPr>
              <w:t>Multiplicity</w:t>
            </w:r>
          </w:p>
        </w:tc>
        <w:tc>
          <w:tcPr>
            <w:tcW w:w="1276" w:type="dxa"/>
            <w:tcBorders>
              <w:top w:val="single" w:sz="12" w:space="0" w:color="000000"/>
              <w:bottom w:val="single" w:sz="12" w:space="0" w:color="000000"/>
            </w:tcBorders>
            <w:shd w:val="clear" w:color="auto" w:fill="F3F3F3"/>
            <w:vAlign w:val="bottom"/>
            <w:hideMark/>
          </w:tcPr>
          <w:p w14:paraId="4D6A3105" w14:textId="3F50214B" w:rsidR="001332BD" w:rsidRPr="00B62EE5" w:rsidRDefault="001332BD" w:rsidP="000C05CF">
            <w:pPr>
              <w:pStyle w:val="Tableheader"/>
              <w:autoSpaceDE w:val="0"/>
              <w:autoSpaceDN w:val="0"/>
              <w:adjustRightInd w:val="0"/>
              <w:rPr>
                <w:rFonts w:cs="Calibri"/>
                <w:b/>
                <w:lang w:eastAsia="zh-CN"/>
              </w:rPr>
            </w:pPr>
            <w:r w:rsidRPr="00B62EE5">
              <w:rPr>
                <w:b/>
                <w:szCs w:val="24"/>
              </w:rPr>
              <w:t>Use</w:t>
            </w:r>
          </w:p>
        </w:tc>
        <w:tc>
          <w:tcPr>
            <w:tcW w:w="3412" w:type="dxa"/>
            <w:tcBorders>
              <w:top w:val="single" w:sz="12" w:space="0" w:color="000000"/>
              <w:bottom w:val="single" w:sz="12" w:space="0" w:color="000000"/>
            </w:tcBorders>
            <w:shd w:val="clear" w:color="auto" w:fill="F3F3F3"/>
            <w:vAlign w:val="bottom"/>
            <w:hideMark/>
          </w:tcPr>
          <w:p w14:paraId="7DE76022" w14:textId="1A952C1F" w:rsidR="001332BD" w:rsidRPr="00B62EE5" w:rsidRDefault="001332BD" w:rsidP="000C05CF">
            <w:pPr>
              <w:pStyle w:val="Tableheader"/>
              <w:autoSpaceDE w:val="0"/>
              <w:autoSpaceDN w:val="0"/>
              <w:adjustRightInd w:val="0"/>
              <w:rPr>
                <w:rFonts w:cs="Calibri"/>
                <w:b/>
                <w:lang w:eastAsia="zh-CN"/>
              </w:rPr>
            </w:pPr>
            <w:r w:rsidRPr="00B62EE5">
              <w:rPr>
                <w:b/>
                <w:szCs w:val="24"/>
              </w:rPr>
              <w:t>Constraint</w:t>
            </w:r>
          </w:p>
        </w:tc>
      </w:tr>
      <w:tr w:rsidR="001332BD" w:rsidRPr="00E956F7" w14:paraId="3F3FCC3C" w14:textId="77777777" w:rsidTr="009E00ED">
        <w:tc>
          <w:tcPr>
            <w:tcW w:w="2111" w:type="dxa"/>
            <w:tcBorders>
              <w:top w:val="single" w:sz="12" w:space="0" w:color="000000"/>
            </w:tcBorders>
            <w:vAlign w:val="bottom"/>
            <w:hideMark/>
          </w:tcPr>
          <w:p w14:paraId="6CB8325D" w14:textId="7B87C8DB" w:rsidR="001332BD" w:rsidRPr="00E956F7" w:rsidRDefault="001332BD" w:rsidP="000C05CF">
            <w:pPr>
              <w:pStyle w:val="Tablebody"/>
              <w:autoSpaceDE w:val="0"/>
              <w:autoSpaceDN w:val="0"/>
              <w:adjustRightInd w:val="0"/>
              <w:rPr>
                <w:rFonts w:cs="Calibri"/>
                <w:lang w:eastAsia="zh-CN"/>
              </w:rPr>
            </w:pPr>
            <w:r w:rsidRPr="00E956F7">
              <w:rPr>
                <w:szCs w:val="24"/>
              </w:rPr>
              <w:t>region</w:t>
            </w:r>
          </w:p>
        </w:tc>
        <w:tc>
          <w:tcPr>
            <w:tcW w:w="2268" w:type="dxa"/>
            <w:tcBorders>
              <w:top w:val="single" w:sz="12" w:space="0" w:color="000000"/>
            </w:tcBorders>
            <w:vAlign w:val="bottom"/>
            <w:hideMark/>
          </w:tcPr>
          <w:p w14:paraId="71711B1C" w14:textId="5AB9C2B9" w:rsidR="001332BD" w:rsidRPr="00E956F7" w:rsidRDefault="001332BD" w:rsidP="000C05CF">
            <w:pPr>
              <w:pStyle w:val="Tablebody"/>
              <w:autoSpaceDE w:val="0"/>
              <w:autoSpaceDN w:val="0"/>
              <w:adjustRightInd w:val="0"/>
              <w:rPr>
                <w:rFonts w:cs="Calibri"/>
                <w:lang w:eastAsia="zh-CN"/>
              </w:rPr>
            </w:pPr>
            <w:r w:rsidRPr="00E956F7">
              <w:rPr>
                <w:szCs w:val="24"/>
              </w:rPr>
              <w:t>1-3</w:t>
            </w:r>
          </w:p>
        </w:tc>
        <w:tc>
          <w:tcPr>
            <w:tcW w:w="1276" w:type="dxa"/>
            <w:tcBorders>
              <w:top w:val="single" w:sz="12" w:space="0" w:color="000000"/>
            </w:tcBorders>
            <w:vAlign w:val="bottom"/>
            <w:hideMark/>
          </w:tcPr>
          <w:p w14:paraId="1B29EECB" w14:textId="38D33A04" w:rsidR="001332BD" w:rsidRPr="00E956F7" w:rsidRDefault="001332BD" w:rsidP="000C05CF">
            <w:pPr>
              <w:pStyle w:val="Tablebody"/>
              <w:autoSpaceDE w:val="0"/>
              <w:autoSpaceDN w:val="0"/>
              <w:adjustRightInd w:val="0"/>
              <w:rPr>
                <w:rFonts w:cs="Calibri"/>
                <w:lang w:eastAsia="zh-CN"/>
              </w:rPr>
            </w:pPr>
            <w:r w:rsidRPr="00E956F7">
              <w:rPr>
                <w:szCs w:val="24"/>
              </w:rPr>
              <w:t>Optional</w:t>
            </w:r>
          </w:p>
        </w:tc>
        <w:tc>
          <w:tcPr>
            <w:tcW w:w="3412" w:type="dxa"/>
            <w:tcBorders>
              <w:top w:val="single" w:sz="12" w:space="0" w:color="000000"/>
            </w:tcBorders>
            <w:vAlign w:val="bottom"/>
            <w:hideMark/>
          </w:tcPr>
          <w:p w14:paraId="32BAB1B2" w14:textId="5722DB64" w:rsidR="001332BD" w:rsidRPr="00E956F7" w:rsidRDefault="001332BD" w:rsidP="000C05CF">
            <w:pPr>
              <w:pStyle w:val="Tablebody"/>
              <w:autoSpaceDE w:val="0"/>
              <w:autoSpaceDN w:val="0"/>
              <w:adjustRightInd w:val="0"/>
              <w:rPr>
                <w:rFonts w:cs="Calibri"/>
                <w:lang w:eastAsia="zh-CN"/>
              </w:rPr>
            </w:pPr>
            <w:r w:rsidRPr="00E956F7">
              <w:rPr>
                <w:szCs w:val="24"/>
              </w:rPr>
              <w:t>-</w:t>
            </w:r>
          </w:p>
        </w:tc>
      </w:tr>
    </w:tbl>
    <w:p w14:paraId="54B7C43A" w14:textId="5F3C5F86"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"region"</w:t>
      </w:r>
    </w:p>
    <w:p w14:paraId="28EFB818" w14:textId="278CD82B" w:rsidR="001332BD" w:rsidRPr="00E956F7" w:rsidRDefault="001332BD">
      <w:pPr>
        <w:pStyle w:val="BodyText"/>
        <w:autoSpaceDE w:val="0"/>
        <w:autoSpaceDN w:val="0"/>
        <w:adjustRightInd w:val="0"/>
        <w:rPr>
          <w:szCs w:val="24"/>
        </w:rPr>
      </w:pPr>
      <w:r w:rsidRPr="00E956F7">
        <w:rPr>
          <w:szCs w:val="24"/>
        </w:rPr>
        <w:t xml:space="preserve">For </w:t>
      </w:r>
      <w:r w:rsidRPr="00D66FA4">
        <w:rPr>
          <w:rStyle w:val="ISOCode"/>
        </w:rPr>
        <w:t>&lt;region/&gt;</w:t>
      </w:r>
      <w:r w:rsidRPr="00E956F7">
        <w:rPr>
          <w:szCs w:val="24"/>
        </w:rPr>
        <w:t xml:space="preserve"> element, the following attributes can be specified</w:t>
      </w:r>
      <w:ins w:id="7819" w:author="LUEJE Claudia" w:date="2023-06-26T17:59:00Z">
        <w:r w:rsidR="00515D14">
          <w:rPr>
            <w:szCs w:val="24"/>
          </w:rPr>
          <w:t xml:space="preserve">, see </w:t>
        </w:r>
        <w:r w:rsidR="00515D14" w:rsidRPr="006D27CD">
          <w:rPr>
            <w:rStyle w:val="citetbl"/>
          </w:rPr>
          <w:t>Table 13</w:t>
        </w:r>
        <w:r w:rsidR="00515D14">
          <w:rPr>
            <w:rStyle w:val="citetbl"/>
          </w:rPr>
          <w:t>3</w:t>
        </w:r>
      </w:ins>
      <w:r w:rsidRPr="00E956F7">
        <w:rPr>
          <w:szCs w:val="24"/>
        </w:rPr>
        <w:t>:</w:t>
      </w:r>
    </w:p>
    <w:p w14:paraId="0F762E17" w14:textId="2D08A0D5" w:rsidR="001332BD" w:rsidRPr="00E956F7" w:rsidRDefault="006F39DE">
      <w:pPr>
        <w:pStyle w:val="Tabletitle"/>
        <w:autoSpaceDE w:val="0"/>
        <w:autoSpaceDN w:val="0"/>
        <w:adjustRightInd w:val="0"/>
        <w:outlineLvl w:val="0"/>
        <w:rPr>
          <w:szCs w:val="24"/>
        </w:rPr>
      </w:pPr>
      <w:bookmarkStart w:id="7820" w:name="_Toc110532481"/>
      <w:r w:rsidRPr="00E956F7">
        <w:rPr>
          <w:szCs w:val="24"/>
        </w:rPr>
        <w:t>Table</w:t>
      </w:r>
      <w:del w:id="7821"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133</w:delText>
        </w:r>
        <w:r w:rsidR="00890926" w:rsidRPr="00F54804">
          <w:fldChar w:fldCharType="end"/>
        </w:r>
      </w:del>
      <w:ins w:id="7822" w:author="LUEJE Claudia" w:date="2023-06-26T17:59:00Z">
        <w:r w:rsidRPr="00E956F7">
          <w:rPr>
            <w:szCs w:val="24"/>
          </w:rPr>
          <w:t> </w:t>
        </w:r>
        <w:r w:rsidR="001332BD" w:rsidRPr="00E956F7">
          <w:rPr>
            <w:szCs w:val="24"/>
          </w:rPr>
          <w:t>133</w:t>
        </w:r>
      </w:ins>
      <w:r w:rsidR="000C05CF" w:rsidRPr="00E956F7">
        <w:rPr>
          <w:szCs w:val="24"/>
        </w:rPr>
        <w:t xml:space="preserve"> </w:t>
      </w:r>
      <w:r w:rsidR="001332BD" w:rsidRPr="00E956F7">
        <w:rPr>
          <w:szCs w:val="24"/>
        </w:rPr>
        <w:t xml:space="preserve">— Attributes of element </w:t>
      </w:r>
      <w:r w:rsidR="001332BD" w:rsidRPr="00D66FA4">
        <w:rPr>
          <w:rStyle w:val="ISOCode"/>
        </w:rPr>
        <w:t>&lt;region/&gt;</w:t>
      </w:r>
      <w:bookmarkEnd w:id="7820"/>
    </w:p>
    <w:tbl>
      <w:tblPr>
        <w:tblW w:w="0" w:type="auto"/>
        <w:tblInd w:w="113" w:type="dxa"/>
        <w:tblBorders>
          <w:top w:val="single" w:sz="12" w:space="0" w:color="000000"/>
          <w:left w:val="single" w:sz="12" w:space="0" w:color="000000"/>
          <w:bottom w:val="single" w:sz="12" w:space="0" w:color="000000"/>
          <w:right w:val="single" w:sz="12" w:space="0" w:color="000000"/>
          <w:insideH w:val="single" w:sz="4" w:space="0" w:color="000000"/>
          <w:insideV w:val="single" w:sz="6" w:space="0" w:color="000000"/>
        </w:tblBorders>
        <w:tblLayout w:type="fixed"/>
        <w:tblLook w:val="04A0" w:firstRow="1" w:lastRow="0" w:firstColumn="1" w:lastColumn="0" w:noHBand="0" w:noVBand="1"/>
      </w:tblPr>
      <w:tblGrid>
        <w:gridCol w:w="1555"/>
        <w:gridCol w:w="1474"/>
        <w:gridCol w:w="1559"/>
        <w:gridCol w:w="1276"/>
        <w:gridCol w:w="3269"/>
      </w:tblGrid>
      <w:tr w:rsidR="001332BD" w:rsidRPr="00B62EE5" w14:paraId="62E1D45C" w14:textId="77777777" w:rsidTr="009E00ED">
        <w:trPr>
          <w:tblHeader/>
        </w:trPr>
        <w:tc>
          <w:tcPr>
            <w:tcW w:w="1555" w:type="dxa"/>
            <w:tcBorders>
              <w:top w:val="single" w:sz="12" w:space="0" w:color="000000"/>
              <w:bottom w:val="single" w:sz="12" w:space="0" w:color="000000"/>
            </w:tcBorders>
            <w:shd w:val="clear" w:color="auto" w:fill="F3F3F3"/>
            <w:vAlign w:val="bottom"/>
            <w:hideMark/>
          </w:tcPr>
          <w:p w14:paraId="09EC7BB4" w14:textId="5D709F94" w:rsidR="001332BD" w:rsidRPr="00B62EE5" w:rsidRDefault="001332BD" w:rsidP="000C05CF">
            <w:pPr>
              <w:pStyle w:val="Tableheader"/>
              <w:autoSpaceDE w:val="0"/>
              <w:autoSpaceDN w:val="0"/>
              <w:adjustRightInd w:val="0"/>
              <w:rPr>
                <w:rFonts w:cs="Calibri"/>
                <w:b/>
                <w:lang w:eastAsia="zh-CN"/>
              </w:rPr>
            </w:pPr>
            <w:r w:rsidRPr="00B62EE5">
              <w:rPr>
                <w:b/>
                <w:szCs w:val="24"/>
              </w:rPr>
              <w:t>Attributes</w:t>
            </w:r>
          </w:p>
        </w:tc>
        <w:tc>
          <w:tcPr>
            <w:tcW w:w="1474" w:type="dxa"/>
            <w:tcBorders>
              <w:top w:val="single" w:sz="12" w:space="0" w:color="000000"/>
              <w:bottom w:val="single" w:sz="12" w:space="0" w:color="000000"/>
            </w:tcBorders>
            <w:shd w:val="clear" w:color="auto" w:fill="F3F3F3"/>
            <w:vAlign w:val="bottom"/>
            <w:hideMark/>
          </w:tcPr>
          <w:p w14:paraId="50525B57" w14:textId="514329D8" w:rsidR="001332BD" w:rsidRPr="00B62EE5" w:rsidRDefault="001332BD" w:rsidP="000C05CF">
            <w:pPr>
              <w:pStyle w:val="Tableheader"/>
              <w:autoSpaceDE w:val="0"/>
              <w:autoSpaceDN w:val="0"/>
              <w:adjustRightInd w:val="0"/>
              <w:rPr>
                <w:rFonts w:cs="Calibri"/>
                <w:b/>
                <w:lang w:eastAsia="zh-CN"/>
              </w:rPr>
            </w:pPr>
            <w:r w:rsidRPr="00B62EE5">
              <w:rPr>
                <w:b/>
                <w:szCs w:val="24"/>
              </w:rPr>
              <w:t>Type</w:t>
            </w:r>
          </w:p>
        </w:tc>
        <w:tc>
          <w:tcPr>
            <w:tcW w:w="1559" w:type="dxa"/>
            <w:tcBorders>
              <w:top w:val="single" w:sz="12" w:space="0" w:color="000000"/>
              <w:bottom w:val="single" w:sz="12" w:space="0" w:color="000000"/>
            </w:tcBorders>
            <w:shd w:val="clear" w:color="auto" w:fill="F3F3F3"/>
            <w:vAlign w:val="bottom"/>
            <w:hideMark/>
          </w:tcPr>
          <w:p w14:paraId="0287063B" w14:textId="7F533768" w:rsidR="001332BD" w:rsidRPr="00B62EE5" w:rsidRDefault="001332BD" w:rsidP="000C05CF">
            <w:pPr>
              <w:pStyle w:val="Tableheader"/>
              <w:autoSpaceDE w:val="0"/>
              <w:autoSpaceDN w:val="0"/>
              <w:adjustRightInd w:val="0"/>
              <w:rPr>
                <w:rFonts w:cs="Calibri"/>
                <w:b/>
                <w:lang w:eastAsia="zh-CN"/>
              </w:rPr>
            </w:pPr>
            <w:r w:rsidRPr="00B62EE5">
              <w:rPr>
                <w:b/>
                <w:szCs w:val="24"/>
              </w:rPr>
              <w:t xml:space="preserve">Value </w:t>
            </w:r>
            <w:r w:rsidR="00515D14" w:rsidRPr="00B62EE5">
              <w:rPr>
                <w:b/>
                <w:szCs w:val="24"/>
              </w:rPr>
              <w:t>s</w:t>
            </w:r>
            <w:r w:rsidRPr="00B62EE5">
              <w:rPr>
                <w:b/>
                <w:szCs w:val="24"/>
              </w:rPr>
              <w:t>pace</w:t>
            </w:r>
          </w:p>
        </w:tc>
        <w:tc>
          <w:tcPr>
            <w:tcW w:w="1276" w:type="dxa"/>
            <w:tcBorders>
              <w:top w:val="single" w:sz="12" w:space="0" w:color="000000"/>
              <w:bottom w:val="single" w:sz="12" w:space="0" w:color="000000"/>
            </w:tcBorders>
            <w:shd w:val="clear" w:color="auto" w:fill="F3F3F3"/>
            <w:vAlign w:val="bottom"/>
            <w:hideMark/>
          </w:tcPr>
          <w:p w14:paraId="1106AEF2" w14:textId="2EED54A8" w:rsidR="001332BD" w:rsidRPr="00B62EE5" w:rsidRDefault="001332BD" w:rsidP="000C05CF">
            <w:pPr>
              <w:pStyle w:val="Tableheader"/>
              <w:autoSpaceDE w:val="0"/>
              <w:autoSpaceDN w:val="0"/>
              <w:adjustRightInd w:val="0"/>
              <w:rPr>
                <w:rFonts w:cs="Calibri"/>
                <w:b/>
                <w:lang w:eastAsia="zh-CN"/>
              </w:rPr>
            </w:pPr>
            <w:r w:rsidRPr="00B62EE5">
              <w:rPr>
                <w:b/>
                <w:szCs w:val="24"/>
              </w:rPr>
              <w:t>Use</w:t>
            </w:r>
          </w:p>
        </w:tc>
        <w:tc>
          <w:tcPr>
            <w:tcW w:w="3269" w:type="dxa"/>
            <w:tcBorders>
              <w:top w:val="single" w:sz="12" w:space="0" w:color="000000"/>
              <w:bottom w:val="single" w:sz="12" w:space="0" w:color="000000"/>
            </w:tcBorders>
            <w:shd w:val="clear" w:color="auto" w:fill="F3F3F3"/>
            <w:vAlign w:val="bottom"/>
            <w:hideMark/>
          </w:tcPr>
          <w:p w14:paraId="48724585" w14:textId="228BD419" w:rsidR="001332BD" w:rsidRPr="00B62EE5" w:rsidRDefault="001332BD" w:rsidP="000C05CF">
            <w:pPr>
              <w:pStyle w:val="Tableheader"/>
              <w:autoSpaceDE w:val="0"/>
              <w:autoSpaceDN w:val="0"/>
              <w:adjustRightInd w:val="0"/>
              <w:rPr>
                <w:rFonts w:cs="Calibri"/>
                <w:b/>
                <w:lang w:eastAsia="zh-CN"/>
              </w:rPr>
            </w:pPr>
            <w:r w:rsidRPr="00B62EE5">
              <w:rPr>
                <w:b/>
                <w:szCs w:val="24"/>
              </w:rPr>
              <w:t>Constraint</w:t>
            </w:r>
          </w:p>
        </w:tc>
      </w:tr>
      <w:tr w:rsidR="001332BD" w:rsidRPr="00E956F7" w14:paraId="40E9B344" w14:textId="77777777" w:rsidTr="009E00ED">
        <w:tc>
          <w:tcPr>
            <w:tcW w:w="1555" w:type="dxa"/>
            <w:tcBorders>
              <w:top w:val="single" w:sz="12" w:space="0" w:color="000000"/>
            </w:tcBorders>
            <w:hideMark/>
          </w:tcPr>
          <w:p w14:paraId="0C9CAD7C" w14:textId="15DF28DB" w:rsidR="001332BD" w:rsidRPr="00E956F7" w:rsidRDefault="001332BD" w:rsidP="000C05CF">
            <w:pPr>
              <w:pStyle w:val="Tablebody"/>
              <w:autoSpaceDE w:val="0"/>
              <w:autoSpaceDN w:val="0"/>
              <w:adjustRightInd w:val="0"/>
              <w:rPr>
                <w:rFonts w:cs="Calibri"/>
                <w:lang w:eastAsia="zh-CN"/>
              </w:rPr>
            </w:pPr>
            <w:r w:rsidRPr="00E956F7">
              <w:rPr>
                <w:szCs w:val="24"/>
              </w:rPr>
              <w:t>label</w:t>
            </w:r>
          </w:p>
        </w:tc>
        <w:tc>
          <w:tcPr>
            <w:tcW w:w="1474" w:type="dxa"/>
            <w:tcBorders>
              <w:top w:val="single" w:sz="12" w:space="0" w:color="000000"/>
            </w:tcBorders>
            <w:hideMark/>
          </w:tcPr>
          <w:p w14:paraId="71B81C46" w14:textId="304CE472" w:rsidR="001332BD" w:rsidRPr="00E956F7" w:rsidRDefault="001332BD" w:rsidP="000C05CF">
            <w:pPr>
              <w:pStyle w:val="Tablebody"/>
              <w:autoSpaceDE w:val="0"/>
              <w:autoSpaceDN w:val="0"/>
              <w:adjustRightInd w:val="0"/>
              <w:rPr>
                <w:rFonts w:cs="Calibri"/>
                <w:lang w:eastAsia="zh-CN"/>
              </w:rPr>
            </w:pPr>
            <w:r w:rsidRPr="00E956F7">
              <w:rPr>
                <w:szCs w:val="24"/>
              </w:rPr>
              <w:t>Alphanumeric</w:t>
            </w:r>
          </w:p>
        </w:tc>
        <w:tc>
          <w:tcPr>
            <w:tcW w:w="1559" w:type="dxa"/>
            <w:tcBorders>
              <w:top w:val="single" w:sz="12" w:space="0" w:color="000000"/>
            </w:tcBorders>
            <w:hideMark/>
          </w:tcPr>
          <w:p w14:paraId="3F21AC68" w14:textId="1A8C2000" w:rsidR="001332BD" w:rsidRPr="00E956F7" w:rsidRDefault="001332BD" w:rsidP="000C05CF">
            <w:pPr>
              <w:pStyle w:val="Tablebody"/>
              <w:autoSpaceDE w:val="0"/>
              <w:autoSpaceDN w:val="0"/>
              <w:adjustRightInd w:val="0"/>
              <w:rPr>
                <w:rFonts w:cs="Calibri"/>
                <w:lang w:eastAsia="zh-CN"/>
              </w:rPr>
            </w:pPr>
            <w:r w:rsidRPr="00E956F7">
              <w:rPr>
                <w:szCs w:val="24"/>
              </w:rPr>
              <w:t>"A", "B", or "C"</w:t>
            </w:r>
          </w:p>
        </w:tc>
        <w:tc>
          <w:tcPr>
            <w:tcW w:w="1276" w:type="dxa"/>
            <w:tcBorders>
              <w:top w:val="single" w:sz="12" w:space="0" w:color="000000"/>
            </w:tcBorders>
            <w:hideMark/>
          </w:tcPr>
          <w:p w14:paraId="09DFD8BE" w14:textId="22750E47" w:rsidR="001332BD" w:rsidRPr="00E956F7" w:rsidRDefault="001332BD" w:rsidP="000C05CF">
            <w:pPr>
              <w:pStyle w:val="Tablebody"/>
              <w:autoSpaceDE w:val="0"/>
              <w:autoSpaceDN w:val="0"/>
              <w:adjustRightInd w:val="0"/>
              <w:rPr>
                <w:rFonts w:cs="Calibri"/>
                <w:lang w:eastAsia="zh-CN"/>
              </w:rPr>
            </w:pPr>
            <w:r w:rsidRPr="00E956F7">
              <w:rPr>
                <w:szCs w:val="24"/>
              </w:rPr>
              <w:t>Required</w:t>
            </w:r>
          </w:p>
        </w:tc>
        <w:tc>
          <w:tcPr>
            <w:tcW w:w="3269" w:type="dxa"/>
            <w:tcBorders>
              <w:top w:val="single" w:sz="12" w:space="0" w:color="000000"/>
            </w:tcBorders>
            <w:hideMark/>
          </w:tcPr>
          <w:p w14:paraId="6B8AA505" w14:textId="33D3FC8C" w:rsidR="001332BD" w:rsidRPr="00E956F7" w:rsidRDefault="001332BD" w:rsidP="000C05CF">
            <w:pPr>
              <w:pStyle w:val="Tablebody"/>
              <w:autoSpaceDE w:val="0"/>
              <w:autoSpaceDN w:val="0"/>
              <w:adjustRightInd w:val="0"/>
              <w:rPr>
                <w:rFonts w:cs="Calibri"/>
                <w:lang w:eastAsia="zh-CN"/>
              </w:rPr>
            </w:pPr>
            <w:r w:rsidRPr="00E956F7">
              <w:rPr>
                <w:szCs w:val="24"/>
              </w:rPr>
              <w:t>-</w:t>
            </w:r>
          </w:p>
        </w:tc>
      </w:tr>
      <w:tr w:rsidR="001332BD" w:rsidRPr="00E956F7" w14:paraId="792D9329" w14:textId="77777777" w:rsidTr="009E00ED">
        <w:tc>
          <w:tcPr>
            <w:tcW w:w="1555" w:type="dxa"/>
          </w:tcPr>
          <w:p w14:paraId="608F1AAF" w14:textId="0CCEB64A" w:rsidR="001332BD" w:rsidRPr="00E956F7" w:rsidRDefault="001332BD" w:rsidP="000C05CF">
            <w:pPr>
              <w:pStyle w:val="Tablebody"/>
              <w:autoSpaceDE w:val="0"/>
              <w:autoSpaceDN w:val="0"/>
              <w:adjustRightInd w:val="0"/>
            </w:pPr>
            <w:r w:rsidRPr="00E956F7">
              <w:rPr>
                <w:szCs w:val="24"/>
              </w:rPr>
              <w:t>fill_percentage</w:t>
            </w:r>
          </w:p>
        </w:tc>
        <w:tc>
          <w:tcPr>
            <w:tcW w:w="1474" w:type="dxa"/>
          </w:tcPr>
          <w:p w14:paraId="6CFF8363" w14:textId="6D926536" w:rsidR="001332BD" w:rsidRPr="00E956F7" w:rsidRDefault="001332BD" w:rsidP="000C05CF">
            <w:pPr>
              <w:pStyle w:val="Tablebody"/>
              <w:autoSpaceDE w:val="0"/>
              <w:autoSpaceDN w:val="0"/>
              <w:adjustRightInd w:val="0"/>
            </w:pPr>
            <w:r w:rsidRPr="00E956F7">
              <w:rPr>
                <w:szCs w:val="24"/>
              </w:rPr>
              <w:t>Floating point</w:t>
            </w:r>
          </w:p>
        </w:tc>
        <w:tc>
          <w:tcPr>
            <w:tcW w:w="1559" w:type="dxa"/>
          </w:tcPr>
          <w:p w14:paraId="216068AC" w14:textId="05E0D1EB" w:rsidR="001332BD" w:rsidRPr="00E956F7" w:rsidRDefault="001332BD" w:rsidP="000C05CF">
            <w:pPr>
              <w:pStyle w:val="Tablebody"/>
              <w:autoSpaceDE w:val="0"/>
              <w:autoSpaceDN w:val="0"/>
              <w:adjustRightInd w:val="0"/>
            </w:pPr>
            <w:r w:rsidRPr="00E956F7">
              <w:rPr>
                <w:szCs w:val="24"/>
              </w:rPr>
              <w:t>[0.0, 100.0]</w:t>
            </w:r>
          </w:p>
        </w:tc>
        <w:tc>
          <w:tcPr>
            <w:tcW w:w="1276" w:type="dxa"/>
          </w:tcPr>
          <w:p w14:paraId="0A9C6422" w14:textId="0936CBE9" w:rsidR="001332BD" w:rsidRPr="00E956F7" w:rsidRDefault="001332BD" w:rsidP="000C05CF">
            <w:pPr>
              <w:pStyle w:val="Tablebody"/>
              <w:autoSpaceDE w:val="0"/>
              <w:autoSpaceDN w:val="0"/>
              <w:adjustRightInd w:val="0"/>
            </w:pPr>
            <w:r w:rsidRPr="00E956F7">
              <w:rPr>
                <w:szCs w:val="24"/>
              </w:rPr>
              <w:t>Optional</w:t>
            </w:r>
          </w:p>
        </w:tc>
        <w:tc>
          <w:tcPr>
            <w:tcW w:w="3269" w:type="dxa"/>
          </w:tcPr>
          <w:p w14:paraId="2CBA1111" w14:textId="0C64509A" w:rsidR="001332BD" w:rsidRPr="00E956F7" w:rsidRDefault="001332BD" w:rsidP="000C05CF">
            <w:pPr>
              <w:pStyle w:val="Tablebody"/>
              <w:autoSpaceDE w:val="0"/>
              <w:autoSpaceDN w:val="0"/>
              <w:adjustRightInd w:val="0"/>
            </w:pPr>
            <w:r w:rsidRPr="00E956F7">
              <w:rPr>
                <w:szCs w:val="24"/>
              </w:rPr>
              <w:t>-</w:t>
            </w:r>
          </w:p>
        </w:tc>
      </w:tr>
      <w:tr w:rsidR="001332BD" w:rsidRPr="00E956F7" w14:paraId="0FF723F3" w14:textId="77777777" w:rsidTr="009E00ED">
        <w:tc>
          <w:tcPr>
            <w:tcW w:w="1555" w:type="dxa"/>
          </w:tcPr>
          <w:p w14:paraId="647391DD" w14:textId="25FBEF7F" w:rsidR="001332BD" w:rsidRPr="00E956F7" w:rsidRDefault="001332BD" w:rsidP="000C05CF">
            <w:pPr>
              <w:pStyle w:val="Tablebody"/>
              <w:autoSpaceDE w:val="0"/>
              <w:autoSpaceDN w:val="0"/>
              <w:adjustRightInd w:val="0"/>
            </w:pPr>
            <w:r w:rsidRPr="00E956F7">
              <w:rPr>
                <w:szCs w:val="24"/>
              </w:rPr>
              <w:t>top_index</w:t>
            </w:r>
          </w:p>
        </w:tc>
        <w:tc>
          <w:tcPr>
            <w:tcW w:w="1474" w:type="dxa"/>
          </w:tcPr>
          <w:p w14:paraId="40AFC2CC" w14:textId="233AC022" w:rsidR="001332BD" w:rsidRPr="00E956F7" w:rsidRDefault="001332BD" w:rsidP="000C05CF">
            <w:pPr>
              <w:pStyle w:val="Tablebody"/>
              <w:autoSpaceDE w:val="0"/>
              <w:autoSpaceDN w:val="0"/>
              <w:adjustRightInd w:val="0"/>
            </w:pPr>
            <w:r w:rsidRPr="00E956F7">
              <w:rPr>
                <w:szCs w:val="24"/>
              </w:rPr>
              <w:t>Integer</w:t>
            </w:r>
          </w:p>
        </w:tc>
        <w:tc>
          <w:tcPr>
            <w:tcW w:w="1559" w:type="dxa"/>
          </w:tcPr>
          <w:p w14:paraId="31D0DB16" w14:textId="425B2856" w:rsidR="001332BD" w:rsidRPr="00E956F7" w:rsidRDefault="001332BD" w:rsidP="000C05CF">
            <w:pPr>
              <w:pStyle w:val="Tablebody"/>
              <w:autoSpaceDE w:val="0"/>
              <w:autoSpaceDN w:val="0"/>
              <w:adjustRightInd w:val="0"/>
            </w:pPr>
            <w:r w:rsidRPr="00E956F7">
              <w:rPr>
                <w:szCs w:val="24"/>
              </w:rPr>
              <w:t>&gt; 0</w:t>
            </w:r>
          </w:p>
        </w:tc>
        <w:tc>
          <w:tcPr>
            <w:tcW w:w="1276" w:type="dxa"/>
          </w:tcPr>
          <w:p w14:paraId="34719FB4" w14:textId="27D934EC" w:rsidR="001332BD" w:rsidRPr="00E956F7" w:rsidRDefault="001332BD" w:rsidP="000C05CF">
            <w:pPr>
              <w:pStyle w:val="Tablebody"/>
              <w:autoSpaceDE w:val="0"/>
              <w:autoSpaceDN w:val="0"/>
              <w:adjustRightInd w:val="0"/>
            </w:pPr>
            <w:r w:rsidRPr="00E956F7">
              <w:rPr>
                <w:szCs w:val="24"/>
              </w:rPr>
              <w:t>Optional</w:t>
            </w:r>
          </w:p>
        </w:tc>
        <w:tc>
          <w:tcPr>
            <w:tcW w:w="3269" w:type="dxa"/>
          </w:tcPr>
          <w:p w14:paraId="06088586" w14:textId="3F0ED628" w:rsidR="001332BD" w:rsidRPr="00E956F7" w:rsidRDefault="001332BD" w:rsidP="000C05CF">
            <w:pPr>
              <w:pStyle w:val="Tablebody"/>
              <w:autoSpaceDE w:val="0"/>
              <w:autoSpaceDN w:val="0"/>
              <w:adjustRightInd w:val="0"/>
            </w:pPr>
            <w:r w:rsidRPr="00E956F7">
              <w:rPr>
                <w:szCs w:val="24"/>
              </w:rPr>
              <w:t xml:space="preserve">refers to </w:t>
            </w:r>
            <w:r w:rsidRPr="00D66FA4">
              <w:rPr>
                <w:rStyle w:val="ISOCode"/>
              </w:rPr>
              <w:t>&lt;part</w:t>
            </w:r>
            <w:del w:id="7823" w:author="LUEJE Claudia" w:date="2023-06-26T17:59:00Z">
              <w:r w:rsidR="00FC68DB" w:rsidRPr="00F54804">
                <w:rPr>
                  <w:rFonts w:ascii="Courier New" w:hAnsi="Courier New" w:cs="Courier New"/>
                  <w:b/>
                  <w:i/>
                  <w:szCs w:val="20"/>
                </w:rPr>
                <w:delText>&gt;</w:delText>
              </w:r>
            </w:del>
            <w:ins w:id="7824" w:author="LUEJE Claudia" w:date="2023-06-26T17:59:00Z">
              <w:r w:rsidRPr="00D66FA4">
                <w:rPr>
                  <w:rStyle w:val="ISOCode"/>
                </w:rPr>
                <w:t>/&gt;</w:t>
              </w:r>
            </w:ins>
            <w:r w:rsidRPr="00E956F7">
              <w:rPr>
                <w:szCs w:val="24"/>
              </w:rPr>
              <w:t xml:space="preserve"> index attribute</w:t>
            </w:r>
          </w:p>
        </w:tc>
      </w:tr>
      <w:tr w:rsidR="001332BD" w:rsidRPr="00E956F7" w14:paraId="2CD91365" w14:textId="77777777" w:rsidTr="009E00ED">
        <w:tc>
          <w:tcPr>
            <w:tcW w:w="1555" w:type="dxa"/>
          </w:tcPr>
          <w:p w14:paraId="172AD295" w14:textId="7D5511A0" w:rsidR="001332BD" w:rsidRPr="00E956F7" w:rsidRDefault="001332BD" w:rsidP="000C05CF">
            <w:pPr>
              <w:pStyle w:val="Tablebody"/>
              <w:autoSpaceDE w:val="0"/>
              <w:autoSpaceDN w:val="0"/>
              <w:adjustRightInd w:val="0"/>
            </w:pPr>
            <w:r w:rsidRPr="00E956F7">
              <w:rPr>
                <w:szCs w:val="24"/>
              </w:rPr>
              <w:t>bottom_index</w:t>
            </w:r>
          </w:p>
        </w:tc>
        <w:tc>
          <w:tcPr>
            <w:tcW w:w="1474" w:type="dxa"/>
          </w:tcPr>
          <w:p w14:paraId="60DD6589" w14:textId="6CFFE684" w:rsidR="001332BD" w:rsidRPr="00E956F7" w:rsidRDefault="001332BD" w:rsidP="000C05CF">
            <w:pPr>
              <w:pStyle w:val="Tablebody"/>
              <w:autoSpaceDE w:val="0"/>
              <w:autoSpaceDN w:val="0"/>
              <w:adjustRightInd w:val="0"/>
            </w:pPr>
            <w:r w:rsidRPr="00E956F7">
              <w:rPr>
                <w:szCs w:val="24"/>
              </w:rPr>
              <w:t>Integer</w:t>
            </w:r>
          </w:p>
        </w:tc>
        <w:tc>
          <w:tcPr>
            <w:tcW w:w="1559" w:type="dxa"/>
          </w:tcPr>
          <w:p w14:paraId="288D1695" w14:textId="24B7A4D6" w:rsidR="001332BD" w:rsidRPr="00E956F7" w:rsidRDefault="001332BD" w:rsidP="000C05CF">
            <w:pPr>
              <w:pStyle w:val="Tablebody"/>
              <w:autoSpaceDE w:val="0"/>
              <w:autoSpaceDN w:val="0"/>
              <w:adjustRightInd w:val="0"/>
            </w:pPr>
            <w:r w:rsidRPr="00E956F7">
              <w:rPr>
                <w:szCs w:val="24"/>
              </w:rPr>
              <w:t>&gt; 0</w:t>
            </w:r>
          </w:p>
        </w:tc>
        <w:tc>
          <w:tcPr>
            <w:tcW w:w="1276" w:type="dxa"/>
          </w:tcPr>
          <w:p w14:paraId="47A8157D" w14:textId="4B654EDB" w:rsidR="001332BD" w:rsidRPr="00E956F7" w:rsidRDefault="001332BD" w:rsidP="000C05CF">
            <w:pPr>
              <w:pStyle w:val="Tablebody"/>
              <w:autoSpaceDE w:val="0"/>
              <w:autoSpaceDN w:val="0"/>
              <w:adjustRightInd w:val="0"/>
            </w:pPr>
            <w:r w:rsidRPr="00E956F7">
              <w:rPr>
                <w:szCs w:val="24"/>
              </w:rPr>
              <w:t>Optional</w:t>
            </w:r>
          </w:p>
        </w:tc>
        <w:tc>
          <w:tcPr>
            <w:tcW w:w="3269" w:type="dxa"/>
          </w:tcPr>
          <w:p w14:paraId="164D4191" w14:textId="373AA103" w:rsidR="001332BD" w:rsidRPr="00E956F7" w:rsidRDefault="001332BD" w:rsidP="000C05CF">
            <w:pPr>
              <w:pStyle w:val="Tablebody"/>
              <w:autoSpaceDE w:val="0"/>
              <w:autoSpaceDN w:val="0"/>
              <w:adjustRightInd w:val="0"/>
            </w:pPr>
            <w:r w:rsidRPr="00E956F7">
              <w:rPr>
                <w:szCs w:val="24"/>
              </w:rPr>
              <w:t xml:space="preserve">refers to </w:t>
            </w:r>
            <w:r w:rsidRPr="00D66FA4">
              <w:rPr>
                <w:rStyle w:val="ISOCode"/>
              </w:rPr>
              <w:t>&lt;part</w:t>
            </w:r>
            <w:del w:id="7825" w:author="LUEJE Claudia" w:date="2023-06-26T17:59:00Z">
              <w:r w:rsidR="00FC68DB" w:rsidRPr="00F54804">
                <w:rPr>
                  <w:rFonts w:ascii="Courier New" w:hAnsi="Courier New" w:cs="Courier New"/>
                  <w:b/>
                  <w:i/>
                  <w:szCs w:val="20"/>
                </w:rPr>
                <w:delText>&gt;</w:delText>
              </w:r>
            </w:del>
            <w:ins w:id="7826" w:author="LUEJE Claudia" w:date="2023-06-26T17:59:00Z">
              <w:r w:rsidRPr="00D66FA4">
                <w:rPr>
                  <w:rStyle w:val="ISOCode"/>
                </w:rPr>
                <w:t>/&gt;</w:t>
              </w:r>
            </w:ins>
            <w:r w:rsidRPr="00E956F7">
              <w:rPr>
                <w:szCs w:val="24"/>
              </w:rPr>
              <w:t xml:space="preserve"> index attribute</w:t>
            </w:r>
          </w:p>
        </w:tc>
      </w:tr>
    </w:tbl>
    <w:p w14:paraId="75F8509D" w14:textId="0F3BD40B" w:rsidR="001332BD" w:rsidRPr="00E956F7" w:rsidRDefault="001332BD">
      <w:pPr>
        <w:pStyle w:val="BodyText"/>
        <w:autoSpaceDE w:val="0"/>
        <w:autoSpaceDN w:val="0"/>
        <w:adjustRightInd w:val="0"/>
        <w:rPr>
          <w:szCs w:val="24"/>
        </w:rPr>
      </w:pPr>
      <w:r w:rsidRPr="00E956F7">
        <w:rPr>
          <w:szCs w:val="24"/>
        </w:rPr>
        <w:t>This element defines adhesion properties of region A, B, or C.</w:t>
      </w:r>
    </w:p>
    <w:p w14:paraId="52399823" w14:textId="5F3FB9D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27" w:author="LUEJE Claudia" w:date="2023-06-26T17:59:00Z">
        <w:r w:rsidRPr="00E956F7">
          <w:rPr>
            <w:szCs w:val="24"/>
          </w:rPr>
          <w:t>—</w:t>
        </w:r>
        <w:r w:rsidRPr="00E956F7">
          <w:rPr>
            <w:szCs w:val="24"/>
          </w:rPr>
          <w:tab/>
        </w:r>
      </w:ins>
      <w:r w:rsidRPr="00D66FA4">
        <w:rPr>
          <w:rStyle w:val="ISOCode"/>
        </w:rPr>
        <w:t>label</w:t>
      </w:r>
      <w:r w:rsidRPr="00E956F7">
        <w:rPr>
          <w:szCs w:val="24"/>
        </w:rPr>
        <w:t xml:space="preserve">: this is an identifier of the hemming region, according to </w:t>
      </w:r>
      <w:del w:id="7828" w:author="LUEJE Claudia" w:date="2023-06-26T17:59:00Z">
        <w:r w:rsidR="00FC68DB" w:rsidRPr="00F54804">
          <w:fldChar w:fldCharType="begin"/>
        </w:r>
        <w:r w:rsidR="00FC68DB" w:rsidRPr="00F54804">
          <w:delInstrText xml:space="preserve"> REF _Ref413858805 \h  \* MERGEFORMAT </w:delInstrText>
        </w:r>
        <w:r w:rsidR="00FC68DB" w:rsidRPr="00F54804">
          <w:fldChar w:fldCharType="separate"/>
        </w:r>
        <w:r w:rsidR="0067475A" w:rsidRPr="005C2D94">
          <w:delText xml:space="preserve">Figure </w:delText>
        </w:r>
        <w:r w:rsidR="0067475A">
          <w:delText>75</w:delText>
        </w:r>
        <w:r w:rsidR="00FC68DB" w:rsidRPr="00F54804">
          <w:fldChar w:fldCharType="end"/>
        </w:r>
        <w:r w:rsidR="00FC68DB" w:rsidRPr="005C2D94">
          <w:delText>.</w:delText>
        </w:r>
      </w:del>
      <w:ins w:id="7829" w:author="LUEJE Claudia" w:date="2023-06-26T17:59:00Z">
        <w:r w:rsidR="00E4158E" w:rsidRPr="00E956F7">
          <w:rPr>
            <w:rStyle w:val="citefig"/>
            <w:szCs w:val="24"/>
          </w:rPr>
          <w:t>Figure </w:t>
        </w:r>
        <w:r w:rsidRPr="00E956F7">
          <w:rPr>
            <w:rStyle w:val="citefig"/>
            <w:szCs w:val="24"/>
          </w:rPr>
          <w:t>78</w:t>
        </w:r>
        <w:r w:rsidRPr="00E956F7">
          <w:rPr>
            <w:szCs w:val="24"/>
          </w:rPr>
          <w:t>.</w:t>
        </w:r>
      </w:ins>
      <w:r w:rsidRPr="00E956F7">
        <w:rPr>
          <w:szCs w:val="24"/>
        </w:rPr>
        <w:t xml:space="preserve"> Only values "A", "B" and "C" are meaningful;</w:t>
      </w:r>
    </w:p>
    <w:p w14:paraId="068E4F5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30" w:author="LUEJE Claudia" w:date="2023-06-26T17:59:00Z">
        <w:r w:rsidRPr="00E956F7">
          <w:rPr>
            <w:szCs w:val="24"/>
          </w:rPr>
          <w:t>—</w:t>
        </w:r>
        <w:r w:rsidRPr="00E956F7">
          <w:rPr>
            <w:szCs w:val="24"/>
          </w:rPr>
          <w:tab/>
        </w:r>
      </w:ins>
      <w:r w:rsidRPr="00D66FA4">
        <w:rPr>
          <w:rStyle w:val="ISOCode"/>
        </w:rPr>
        <w:t>fill_percentage</w:t>
      </w:r>
      <w:r w:rsidRPr="00E956F7">
        <w:rPr>
          <w:szCs w:val="24"/>
        </w:rPr>
        <w:t>: target hem filling for this region;</w:t>
      </w:r>
    </w:p>
    <w:p w14:paraId="1C872B54" w14:textId="2AC87CF1"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31" w:author="LUEJE Claudia" w:date="2023-06-26T17:59:00Z">
        <w:r w:rsidRPr="00E956F7">
          <w:rPr>
            <w:szCs w:val="24"/>
          </w:rPr>
          <w:t>—</w:t>
        </w:r>
        <w:r w:rsidRPr="00E956F7">
          <w:rPr>
            <w:szCs w:val="24"/>
          </w:rPr>
          <w:tab/>
        </w:r>
      </w:ins>
      <w:r w:rsidRPr="00D66FA4">
        <w:rPr>
          <w:rStyle w:val="ISOCode"/>
        </w:rPr>
        <w:t>top_index</w:t>
      </w:r>
      <w:r w:rsidRPr="00E956F7">
        <w:rPr>
          <w:szCs w:val="24"/>
        </w:rPr>
        <w:t xml:space="preserve">: the index (see </w:t>
      </w:r>
      <w:del w:id="7832" w:author="LUEJE Claudia" w:date="2023-06-26T17:59:00Z">
        <w:r w:rsidR="00FC68DB" w:rsidRPr="0013175B">
          <w:delText xml:space="preserve">section </w:delText>
        </w:r>
        <w:r w:rsidR="00FC68DB" w:rsidRPr="00F54804">
          <w:fldChar w:fldCharType="begin"/>
        </w:r>
        <w:r w:rsidR="00FC68DB" w:rsidRPr="0013175B">
          <w:delInstrText xml:space="preserve"> REF _Ref428791371 \r \h </w:delInstrText>
        </w:r>
        <w:r w:rsidR="00FC68DB" w:rsidRPr="00F54804">
          <w:fldChar w:fldCharType="separate"/>
        </w:r>
        <w:r w:rsidR="0067475A">
          <w:delText>4.4.2.2</w:delText>
        </w:r>
        <w:r w:rsidR="00FC68DB" w:rsidRPr="00F54804">
          <w:fldChar w:fldCharType="end"/>
        </w:r>
        <w:r w:rsidR="00FC68DB" w:rsidRPr="0013175B">
          <w:delText>)</w:delText>
        </w:r>
      </w:del>
      <w:ins w:id="7833"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where the region’s adhesive connects to;</w:t>
      </w:r>
    </w:p>
    <w:p w14:paraId="0896041E" w14:textId="686DE03F"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834" w:author="LUEJE Claudia" w:date="2023-06-26T17:59:00Z">
        <w:r w:rsidRPr="00E956F7">
          <w:rPr>
            <w:szCs w:val="24"/>
          </w:rPr>
          <w:t>—</w:t>
        </w:r>
        <w:r w:rsidRPr="00E956F7">
          <w:rPr>
            <w:szCs w:val="24"/>
          </w:rPr>
          <w:tab/>
        </w:r>
      </w:ins>
      <w:r w:rsidRPr="00D66FA4">
        <w:rPr>
          <w:rStyle w:val="ISOCode"/>
        </w:rPr>
        <w:t>bottom_index</w:t>
      </w:r>
      <w:r w:rsidRPr="00E956F7">
        <w:rPr>
          <w:szCs w:val="24"/>
        </w:rPr>
        <w:t xml:space="preserve">: the index (see </w:t>
      </w:r>
      <w:del w:id="7835" w:author="LUEJE Claudia" w:date="2023-06-26T17:59:00Z">
        <w:r w:rsidR="00FC68DB" w:rsidRPr="00F54804">
          <w:delText xml:space="preserve">section </w:delText>
        </w:r>
        <w:r w:rsidR="00FC68DB" w:rsidRPr="00F54804">
          <w:fldChar w:fldCharType="begin"/>
        </w:r>
        <w:r w:rsidR="00FC68DB" w:rsidRPr="00F54804">
          <w:delInstrText xml:space="preserve"> REF _Ref428791371 \r \h </w:delInstrText>
        </w:r>
        <w:r w:rsidR="00FC68DB" w:rsidRPr="00F54804">
          <w:fldChar w:fldCharType="separate"/>
        </w:r>
        <w:r w:rsidR="0067475A">
          <w:delText>4.4.2.2</w:delText>
        </w:r>
        <w:r w:rsidR="00FC68DB" w:rsidRPr="00F54804">
          <w:fldChar w:fldCharType="end"/>
        </w:r>
        <w:r w:rsidR="00FC68DB" w:rsidRPr="00F54804">
          <w:delText>)</w:delText>
        </w:r>
      </w:del>
      <w:ins w:id="7836" w:author="LUEJE Claudia" w:date="2023-06-26T17:59:00Z">
        <w:r w:rsidR="00E50C0A" w:rsidRPr="00E956F7">
          <w:rPr>
            <w:rStyle w:val="citesec"/>
            <w:szCs w:val="24"/>
          </w:rPr>
          <w:t>7</w:t>
        </w:r>
        <w:r w:rsidRPr="00E956F7">
          <w:rPr>
            <w:rStyle w:val="citesec"/>
            <w:szCs w:val="24"/>
          </w:rPr>
          <w:t>.4.2.2</w:t>
        </w:r>
        <w:r w:rsidRPr="00E956F7">
          <w:rPr>
            <w:szCs w:val="24"/>
          </w:rPr>
          <w:t>)</w:t>
        </w:r>
      </w:ins>
      <w:r w:rsidRPr="00E956F7">
        <w:rPr>
          <w:szCs w:val="24"/>
        </w:rPr>
        <w:t xml:space="preserve"> where the region’s adhesive connects to.</w:t>
      </w:r>
    </w:p>
    <w:p w14:paraId="7E28BB20" w14:textId="5A40C1A7" w:rsidR="001332BD" w:rsidRPr="00E956F7" w:rsidRDefault="001332BD">
      <w:pPr>
        <w:pStyle w:val="BodyText"/>
        <w:autoSpaceDE w:val="0"/>
        <w:autoSpaceDN w:val="0"/>
        <w:adjustRightInd w:val="0"/>
        <w:rPr>
          <w:szCs w:val="24"/>
        </w:rPr>
      </w:pPr>
      <w:r w:rsidRPr="00E956F7">
        <w:rPr>
          <w:szCs w:val="24"/>
        </w:rPr>
        <w:t xml:space="preserve">Existence of </w:t>
      </w:r>
      <w:r w:rsidRPr="00D66FA4">
        <w:rPr>
          <w:rStyle w:val="ISOCode"/>
        </w:rPr>
        <w:t>top_index</w:t>
      </w:r>
      <w:r w:rsidRPr="00E956F7">
        <w:rPr>
          <w:szCs w:val="24"/>
        </w:rPr>
        <w:t xml:space="preserve"> and </w:t>
      </w:r>
      <w:r w:rsidRPr="00D66FA4">
        <w:rPr>
          <w:rStyle w:val="ISOCode"/>
        </w:rPr>
        <w:t>bottom_index</w:t>
      </w:r>
      <w:r w:rsidRPr="00E956F7">
        <w:rPr>
          <w:szCs w:val="24"/>
        </w:rPr>
        <w:t xml:space="preserve"> is meaningful only if adhesive element is specified, especially when the hemming involves more than </w:t>
      </w:r>
      <w:del w:id="7837" w:author="LUEJE Claudia" w:date="2023-06-26T17:59:00Z">
        <w:r w:rsidR="00FC68DB" w:rsidRPr="000A1B7B">
          <w:delText xml:space="preserve">2 </w:delText>
        </w:r>
      </w:del>
      <w:ins w:id="7838" w:author="LUEJE Claudia" w:date="2023-06-26T17:59:00Z">
        <w:r w:rsidR="00DB030B">
          <w:rPr>
            <w:szCs w:val="24"/>
          </w:rPr>
          <w:t>two</w:t>
        </w:r>
        <w:r w:rsidR="000C05CF" w:rsidRPr="00E956F7">
          <w:rPr>
            <w:szCs w:val="24"/>
          </w:rPr>
          <w:t> </w:t>
        </w:r>
      </w:ins>
      <w:r w:rsidRPr="00E956F7">
        <w:rPr>
          <w:szCs w:val="24"/>
        </w:rPr>
        <w:t>flange partners.</w:t>
      </w:r>
    </w:p>
    <w:p w14:paraId="7B9FBEB8" w14:textId="77777777" w:rsidR="001332BD" w:rsidRPr="00E956F7" w:rsidRDefault="001332BD">
      <w:pPr>
        <w:pStyle w:val="BodyText"/>
        <w:autoSpaceDE w:val="0"/>
        <w:autoSpaceDN w:val="0"/>
        <w:adjustRightInd w:val="0"/>
        <w:rPr>
          <w:szCs w:val="24"/>
        </w:rPr>
      </w:pPr>
      <w:r w:rsidRPr="00E956F7">
        <w:rPr>
          <w:szCs w:val="24"/>
        </w:rPr>
        <w:t xml:space="preserve">The order of </w:t>
      </w:r>
      <w:r w:rsidRPr="00D66FA4">
        <w:rPr>
          <w:rStyle w:val="ISOCode"/>
        </w:rPr>
        <w:t>top_index</w:t>
      </w:r>
      <w:r w:rsidRPr="00E956F7">
        <w:rPr>
          <w:szCs w:val="24"/>
        </w:rPr>
        <w:t xml:space="preserve"> and </w:t>
      </w:r>
      <w:r w:rsidRPr="00D66FA4">
        <w:rPr>
          <w:rStyle w:val="ISOCode"/>
        </w:rPr>
        <w:t>bottom_index</w:t>
      </w:r>
      <w:r w:rsidRPr="00E956F7">
        <w:rPr>
          <w:szCs w:val="24"/>
        </w:rPr>
        <w:t xml:space="preserve"> is not important. However, if they are not specified, the corresponding adhesive is free to select any of the hemming’s flange partners. The adhesive will guess which are the relevant partners, using its position.</w:t>
      </w:r>
    </w:p>
    <w:p w14:paraId="01520BAC" w14:textId="77777777" w:rsidR="00FC68DB" w:rsidRDefault="001332BD" w:rsidP="00B202D2">
      <w:pPr>
        <w:keepNext/>
        <w:spacing w:before="100" w:beforeAutospacing="1"/>
        <w:rPr>
          <w:del w:id="7839" w:author="LUEJE Claudia" w:date="2023-06-26T17:59:00Z"/>
        </w:rPr>
      </w:pPr>
      <w:r w:rsidRPr="00E956F7">
        <w:rPr>
          <w:szCs w:val="24"/>
        </w:rPr>
        <w:t>The adhesive of hemming regions "A" and "C" can be described in the following nested elements</w:t>
      </w:r>
      <w:del w:id="7840" w:author="LUEJE Claudia" w:date="2023-06-26T17:59:00Z">
        <w:r w:rsidR="00FC68DB" w:rsidRPr="00F54804">
          <w:delText>:</w:delText>
        </w:r>
      </w:del>
    </w:p>
    <w:p w14:paraId="3A64A20A" w14:textId="43967D75" w:rsidR="001332BD" w:rsidRPr="00E956F7" w:rsidRDefault="00DB030B">
      <w:pPr>
        <w:pStyle w:val="BodyText"/>
        <w:autoSpaceDE w:val="0"/>
        <w:autoSpaceDN w:val="0"/>
        <w:adjustRightInd w:val="0"/>
        <w:rPr>
          <w:ins w:id="7841" w:author="LUEJE Claudia" w:date="2023-06-26T17:59:00Z"/>
          <w:szCs w:val="24"/>
        </w:rPr>
      </w:pPr>
      <w:ins w:id="7842" w:author="LUEJE Claudia" w:date="2023-06-26T17:59:00Z">
        <w:r>
          <w:rPr>
            <w:szCs w:val="24"/>
          </w:rPr>
          <w:t xml:space="preserve"> as shown in </w:t>
        </w:r>
      </w:ins>
      <w:bookmarkStart w:id="7843" w:name="_Toc110532482"/>
      <w:r w:rsidRPr="00DB030B">
        <w:rPr>
          <w:rStyle w:val="citetbl"/>
        </w:rPr>
        <w:t xml:space="preserve">Table </w:t>
      </w:r>
      <w:del w:id="7844"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134</w:delText>
        </w:r>
        <w:r w:rsidR="00890926" w:rsidRPr="00F54804">
          <w:fldChar w:fldCharType="end"/>
        </w:r>
      </w:del>
      <w:ins w:id="7845" w:author="LUEJE Claudia" w:date="2023-06-26T17:59:00Z">
        <w:r w:rsidRPr="00DB030B">
          <w:rPr>
            <w:rStyle w:val="citetbl"/>
          </w:rPr>
          <w:t>134</w:t>
        </w:r>
        <w:r w:rsidR="001332BD" w:rsidRPr="00E956F7">
          <w:rPr>
            <w:szCs w:val="24"/>
          </w:rPr>
          <w:t>:</w:t>
        </w:r>
      </w:ins>
    </w:p>
    <w:p w14:paraId="41A92396" w14:textId="2067F718" w:rsidR="001332BD" w:rsidRPr="00E956F7" w:rsidRDefault="006F39DE">
      <w:pPr>
        <w:pStyle w:val="Tabletitle"/>
        <w:autoSpaceDE w:val="0"/>
        <w:autoSpaceDN w:val="0"/>
        <w:adjustRightInd w:val="0"/>
        <w:outlineLvl w:val="0"/>
        <w:rPr>
          <w:szCs w:val="24"/>
        </w:rPr>
      </w:pPr>
      <w:ins w:id="7846" w:author="LUEJE Claudia" w:date="2023-06-26T17:59:00Z">
        <w:r w:rsidRPr="00E956F7">
          <w:rPr>
            <w:szCs w:val="24"/>
          </w:rPr>
          <w:t>Table </w:t>
        </w:r>
        <w:r w:rsidR="001332BD" w:rsidRPr="00E956F7">
          <w:rPr>
            <w:szCs w:val="24"/>
          </w:rPr>
          <w:t>134</w:t>
        </w:r>
      </w:ins>
      <w:r w:rsidR="000C05CF" w:rsidRPr="00E956F7">
        <w:rPr>
          <w:szCs w:val="24"/>
        </w:rPr>
        <w:t xml:space="preserve"> </w:t>
      </w:r>
      <w:r w:rsidR="001332BD" w:rsidRPr="00E956F7">
        <w:rPr>
          <w:szCs w:val="24"/>
        </w:rPr>
        <w:t xml:space="preserve">— Nested elements of element </w:t>
      </w:r>
      <w:r w:rsidR="001332BD" w:rsidRPr="00D66FA4">
        <w:rPr>
          <w:rStyle w:val="ISOCode"/>
        </w:rPr>
        <w:t>&lt;region/&gt;</w:t>
      </w:r>
      <w:bookmarkEnd w:id="7843"/>
    </w:p>
    <w:tbl>
      <w:tblPr>
        <w:tblW w:w="0" w:type="auto"/>
        <w:tblInd w:w="113" w:type="dxa"/>
        <w:tblBorders>
          <w:top w:val="single" w:sz="12" w:space="0" w:color="000000"/>
          <w:left w:val="single" w:sz="12" w:space="0" w:color="000000"/>
          <w:bottom w:val="single" w:sz="12" w:space="0" w:color="000000"/>
          <w:right w:val="single" w:sz="12" w:space="0" w:color="000000"/>
          <w:insideH w:val="single" w:sz="4" w:space="0" w:color="000000"/>
          <w:insideV w:val="single" w:sz="6" w:space="0" w:color="000000"/>
        </w:tblBorders>
        <w:tblLayout w:type="fixed"/>
        <w:tblLook w:val="04A0" w:firstRow="1" w:lastRow="0" w:firstColumn="1" w:lastColumn="0" w:noHBand="0" w:noVBand="1"/>
      </w:tblPr>
      <w:tblGrid>
        <w:gridCol w:w="2111"/>
        <w:gridCol w:w="1570"/>
        <w:gridCol w:w="1134"/>
        <w:gridCol w:w="3677"/>
      </w:tblGrid>
      <w:tr w:rsidR="001332BD" w:rsidRPr="00B62EE5" w14:paraId="4BD93E51" w14:textId="77777777" w:rsidTr="009E00ED">
        <w:trPr>
          <w:tblHeader/>
        </w:trPr>
        <w:tc>
          <w:tcPr>
            <w:tcW w:w="2111" w:type="dxa"/>
            <w:tcBorders>
              <w:top w:val="single" w:sz="12" w:space="0" w:color="000000"/>
              <w:bottom w:val="single" w:sz="12" w:space="0" w:color="000000"/>
            </w:tcBorders>
            <w:shd w:val="clear" w:color="auto" w:fill="F3F3F3"/>
            <w:vAlign w:val="bottom"/>
            <w:hideMark/>
          </w:tcPr>
          <w:p w14:paraId="40A59B0F" w14:textId="34BAEAEA" w:rsidR="001332BD" w:rsidRPr="00B62EE5" w:rsidRDefault="001332BD" w:rsidP="000C05CF">
            <w:pPr>
              <w:pStyle w:val="Tableheader"/>
              <w:tabs>
                <w:tab w:val="clear" w:pos="397"/>
                <w:tab w:val="left" w:pos="403"/>
              </w:tabs>
              <w:autoSpaceDE w:val="0"/>
              <w:autoSpaceDN w:val="0"/>
              <w:adjustRightInd w:val="0"/>
              <w:rPr>
                <w:rFonts w:cs="Calibri"/>
                <w:b/>
                <w:lang w:eastAsia="zh-CN"/>
              </w:rPr>
            </w:pPr>
            <w:r w:rsidRPr="00B62EE5">
              <w:rPr>
                <w:b/>
                <w:szCs w:val="24"/>
              </w:rPr>
              <w:t xml:space="preserve">Nested </w:t>
            </w:r>
            <w:r w:rsidR="00DB030B" w:rsidRPr="00B62EE5">
              <w:rPr>
                <w:b/>
                <w:szCs w:val="24"/>
              </w:rPr>
              <w:t>e</w:t>
            </w:r>
            <w:r w:rsidRPr="00B62EE5">
              <w:rPr>
                <w:b/>
                <w:szCs w:val="24"/>
              </w:rPr>
              <w:t>lements</w:t>
            </w:r>
          </w:p>
        </w:tc>
        <w:tc>
          <w:tcPr>
            <w:tcW w:w="1570" w:type="dxa"/>
            <w:tcBorders>
              <w:top w:val="single" w:sz="12" w:space="0" w:color="000000"/>
              <w:bottom w:val="single" w:sz="12" w:space="0" w:color="000000"/>
            </w:tcBorders>
            <w:shd w:val="clear" w:color="auto" w:fill="F3F3F3"/>
            <w:vAlign w:val="bottom"/>
            <w:hideMark/>
          </w:tcPr>
          <w:p w14:paraId="2C3A59FA" w14:textId="12A48DAE" w:rsidR="001332BD" w:rsidRPr="00B62EE5" w:rsidRDefault="001332BD" w:rsidP="000C05CF">
            <w:pPr>
              <w:pStyle w:val="Tableheader"/>
              <w:tabs>
                <w:tab w:val="clear" w:pos="397"/>
                <w:tab w:val="left" w:pos="403"/>
              </w:tabs>
              <w:autoSpaceDE w:val="0"/>
              <w:autoSpaceDN w:val="0"/>
              <w:adjustRightInd w:val="0"/>
              <w:rPr>
                <w:rFonts w:cs="Calibri"/>
                <w:b/>
                <w:lang w:eastAsia="zh-CN"/>
              </w:rPr>
            </w:pPr>
            <w:r w:rsidRPr="00B62EE5">
              <w:rPr>
                <w:b/>
                <w:szCs w:val="24"/>
              </w:rPr>
              <w:t>Multiplicity</w:t>
            </w:r>
          </w:p>
        </w:tc>
        <w:tc>
          <w:tcPr>
            <w:tcW w:w="1134" w:type="dxa"/>
            <w:tcBorders>
              <w:top w:val="single" w:sz="12" w:space="0" w:color="000000"/>
              <w:bottom w:val="single" w:sz="12" w:space="0" w:color="000000"/>
            </w:tcBorders>
            <w:shd w:val="clear" w:color="auto" w:fill="F3F3F3"/>
            <w:vAlign w:val="bottom"/>
            <w:hideMark/>
          </w:tcPr>
          <w:p w14:paraId="559AA941" w14:textId="2A38D181" w:rsidR="001332BD" w:rsidRPr="00B62EE5" w:rsidRDefault="001332BD" w:rsidP="000C05CF">
            <w:pPr>
              <w:pStyle w:val="Tableheader"/>
              <w:tabs>
                <w:tab w:val="clear" w:pos="397"/>
                <w:tab w:val="left" w:pos="403"/>
              </w:tabs>
              <w:autoSpaceDE w:val="0"/>
              <w:autoSpaceDN w:val="0"/>
              <w:adjustRightInd w:val="0"/>
              <w:rPr>
                <w:rFonts w:cs="Calibri"/>
                <w:b/>
                <w:lang w:eastAsia="zh-CN"/>
              </w:rPr>
            </w:pPr>
            <w:r w:rsidRPr="00B62EE5">
              <w:rPr>
                <w:b/>
                <w:szCs w:val="24"/>
              </w:rPr>
              <w:t>Use</w:t>
            </w:r>
          </w:p>
        </w:tc>
        <w:tc>
          <w:tcPr>
            <w:tcW w:w="3677" w:type="dxa"/>
            <w:tcBorders>
              <w:top w:val="single" w:sz="12" w:space="0" w:color="000000"/>
              <w:bottom w:val="single" w:sz="12" w:space="0" w:color="000000"/>
            </w:tcBorders>
            <w:shd w:val="clear" w:color="auto" w:fill="F3F3F3"/>
            <w:vAlign w:val="bottom"/>
            <w:hideMark/>
          </w:tcPr>
          <w:p w14:paraId="295C0FDC" w14:textId="31C70B5A" w:rsidR="001332BD" w:rsidRPr="00B62EE5" w:rsidRDefault="001332BD" w:rsidP="000C05CF">
            <w:pPr>
              <w:pStyle w:val="Tableheader"/>
              <w:tabs>
                <w:tab w:val="clear" w:pos="397"/>
                <w:tab w:val="left" w:pos="403"/>
              </w:tabs>
              <w:autoSpaceDE w:val="0"/>
              <w:autoSpaceDN w:val="0"/>
              <w:adjustRightInd w:val="0"/>
              <w:rPr>
                <w:rFonts w:cs="Calibri"/>
                <w:b/>
                <w:lang w:eastAsia="zh-CN"/>
              </w:rPr>
            </w:pPr>
            <w:r w:rsidRPr="00B62EE5">
              <w:rPr>
                <w:b/>
                <w:szCs w:val="24"/>
              </w:rPr>
              <w:t>Constraint / Remarks</w:t>
            </w:r>
          </w:p>
        </w:tc>
      </w:tr>
      <w:tr w:rsidR="001332BD" w:rsidRPr="00E956F7" w14:paraId="0436E705" w14:textId="77777777" w:rsidTr="009E00ED">
        <w:tc>
          <w:tcPr>
            <w:tcW w:w="2111" w:type="dxa"/>
            <w:tcBorders>
              <w:top w:val="single" w:sz="12" w:space="0" w:color="000000"/>
            </w:tcBorders>
            <w:hideMark/>
          </w:tcPr>
          <w:p w14:paraId="32339351" w14:textId="77777777" w:rsidR="001332BD" w:rsidRPr="00E956F7" w:rsidRDefault="001332BD" w:rsidP="000C05CF">
            <w:pPr>
              <w:pStyle w:val="Tablebody"/>
              <w:autoSpaceDE w:val="0"/>
              <w:autoSpaceDN w:val="0"/>
              <w:adjustRightInd w:val="0"/>
              <w:rPr>
                <w:szCs w:val="24"/>
              </w:rPr>
            </w:pPr>
            <w:r w:rsidRPr="00E956F7">
              <w:rPr>
                <w:szCs w:val="24"/>
              </w:rPr>
              <w:t>connection_1d</w:t>
            </w:r>
          </w:p>
          <w:p w14:paraId="4439F9F9" w14:textId="7FA74CCF" w:rsidR="001332BD" w:rsidRPr="00E956F7" w:rsidRDefault="001332BD" w:rsidP="000C05CF">
            <w:pPr>
              <w:pStyle w:val="Tablebody"/>
              <w:tabs>
                <w:tab w:val="clear" w:pos="397"/>
                <w:tab w:val="left" w:pos="403"/>
              </w:tabs>
              <w:autoSpaceDE w:val="0"/>
              <w:autoSpaceDN w:val="0"/>
              <w:adjustRightInd w:val="0"/>
            </w:pPr>
            <w:r w:rsidRPr="00E956F7">
              <w:rPr>
                <w:szCs w:val="24"/>
              </w:rPr>
              <w:t>connection_2d</w:t>
            </w:r>
          </w:p>
        </w:tc>
        <w:tc>
          <w:tcPr>
            <w:tcW w:w="1570" w:type="dxa"/>
            <w:tcBorders>
              <w:top w:val="single" w:sz="12" w:space="0" w:color="000000"/>
            </w:tcBorders>
            <w:hideMark/>
          </w:tcPr>
          <w:p w14:paraId="7F378D29" w14:textId="0F739D9D" w:rsidR="001332BD" w:rsidRPr="00E956F7" w:rsidRDefault="001332BD" w:rsidP="000C05CF">
            <w:pPr>
              <w:pStyle w:val="Tablebody"/>
              <w:tabs>
                <w:tab w:val="clear" w:pos="397"/>
                <w:tab w:val="left" w:pos="403"/>
              </w:tabs>
              <w:autoSpaceDE w:val="0"/>
              <w:autoSpaceDN w:val="0"/>
              <w:adjustRightInd w:val="0"/>
              <w:rPr>
                <w:rFonts w:cs="Calibri"/>
                <w:lang w:eastAsia="zh-CN"/>
              </w:rPr>
            </w:pPr>
            <w:r w:rsidRPr="00E956F7">
              <w:rPr>
                <w:szCs w:val="24"/>
              </w:rPr>
              <w:t>1</w:t>
            </w:r>
          </w:p>
        </w:tc>
        <w:tc>
          <w:tcPr>
            <w:tcW w:w="1134" w:type="dxa"/>
            <w:tcBorders>
              <w:top w:val="single" w:sz="12" w:space="0" w:color="000000"/>
            </w:tcBorders>
            <w:hideMark/>
          </w:tcPr>
          <w:p w14:paraId="112F5795" w14:textId="3C0DFCA0" w:rsidR="001332BD" w:rsidRPr="00E956F7" w:rsidRDefault="001332BD" w:rsidP="000C05CF">
            <w:pPr>
              <w:pStyle w:val="Tablebody"/>
              <w:tabs>
                <w:tab w:val="clear" w:pos="397"/>
                <w:tab w:val="left" w:pos="403"/>
              </w:tabs>
              <w:autoSpaceDE w:val="0"/>
              <w:autoSpaceDN w:val="0"/>
              <w:adjustRightInd w:val="0"/>
              <w:rPr>
                <w:rFonts w:cs="Calibri"/>
                <w:lang w:eastAsia="zh-CN"/>
              </w:rPr>
            </w:pPr>
            <w:r w:rsidRPr="00E956F7">
              <w:rPr>
                <w:szCs w:val="24"/>
              </w:rPr>
              <w:t>Optional</w:t>
            </w:r>
          </w:p>
        </w:tc>
        <w:tc>
          <w:tcPr>
            <w:tcW w:w="3677" w:type="dxa"/>
            <w:tcBorders>
              <w:top w:val="single" w:sz="12" w:space="0" w:color="000000"/>
            </w:tcBorders>
            <w:hideMark/>
          </w:tcPr>
          <w:p w14:paraId="603FA201" w14:textId="1BAD64F8" w:rsidR="001332BD" w:rsidRPr="00E956F7" w:rsidRDefault="001332BD" w:rsidP="000C05CF">
            <w:pPr>
              <w:pStyle w:val="Tablebody"/>
              <w:tabs>
                <w:tab w:val="clear" w:pos="397"/>
                <w:tab w:val="left" w:pos="403"/>
              </w:tabs>
              <w:autoSpaceDE w:val="0"/>
              <w:autoSpaceDN w:val="0"/>
              <w:adjustRightInd w:val="0"/>
              <w:rPr>
                <w:rFonts w:cs="Calibri"/>
                <w:lang w:eastAsia="zh-CN"/>
              </w:rPr>
            </w:pPr>
            <w:r w:rsidRPr="00E956F7">
              <w:rPr>
                <w:szCs w:val="24"/>
              </w:rPr>
              <w:t xml:space="preserve">Exactly one of these elements. It has to either contain an </w:t>
            </w:r>
            <w:r w:rsidRPr="00D66FA4">
              <w:rPr>
                <w:rStyle w:val="ISOCode"/>
              </w:rPr>
              <w:t>&lt;adhesive_line/&gt;</w:t>
            </w:r>
            <w:r w:rsidRPr="00E956F7">
              <w:rPr>
                <w:szCs w:val="24"/>
              </w:rPr>
              <w:t xml:space="preserve"> or an </w:t>
            </w:r>
            <w:r w:rsidRPr="00D66FA4">
              <w:rPr>
                <w:rStyle w:val="ISOCode"/>
              </w:rPr>
              <w:t>&lt;adhesive_face/&gt;</w:t>
            </w:r>
            <w:r w:rsidRPr="00E956F7">
              <w:rPr>
                <w:szCs w:val="24"/>
              </w:rPr>
              <w:t>.</w:t>
            </w:r>
          </w:p>
        </w:tc>
      </w:tr>
    </w:tbl>
    <w:p w14:paraId="19D40E72" w14:textId="7F57BF47" w:rsidR="001332BD" w:rsidRPr="00E956F7" w:rsidRDefault="001332BD">
      <w:pPr>
        <w:pStyle w:val="BodyText"/>
        <w:autoSpaceDE w:val="0"/>
        <w:autoSpaceDN w:val="0"/>
        <w:adjustRightInd w:val="0"/>
        <w:rPr>
          <w:szCs w:val="24"/>
        </w:rPr>
      </w:pPr>
      <w:r w:rsidRPr="00E956F7">
        <w:rPr>
          <w:szCs w:val="24"/>
        </w:rPr>
        <w:t xml:space="preserve">The usage of adhesives in the </w:t>
      </w:r>
      <w:r w:rsidRPr="00D66FA4">
        <w:rPr>
          <w:rStyle w:val="ISOCode"/>
        </w:rPr>
        <w:t>&lt;region/&gt;</w:t>
      </w:r>
      <w:r w:rsidRPr="00E956F7">
        <w:rPr>
          <w:szCs w:val="24"/>
        </w:rPr>
        <w:t xml:space="preserve"> is described in</w:t>
      </w:r>
      <w:r w:rsidR="00DB030B">
        <w:rPr>
          <w:szCs w:val="24"/>
        </w:rPr>
        <w:t xml:space="preserve"> </w:t>
      </w:r>
      <w:del w:id="7847" w:author="LUEJE Claudia" w:date="2023-06-26T17:59:00Z">
        <w:r w:rsidR="00FC68DB" w:rsidRPr="00F54804">
          <w:delText>sections </w:delText>
        </w:r>
        <w:r w:rsidR="00FC68DB" w:rsidRPr="00F54804">
          <w:fldChar w:fldCharType="begin"/>
        </w:r>
        <w:r w:rsidR="00FC68DB" w:rsidRPr="00F54804">
          <w:delInstrText xml:space="preserve"> REF _Ref414345739 \r \h  \* MERGEFORMAT </w:delInstrText>
        </w:r>
        <w:r w:rsidR="00FC68DB" w:rsidRPr="00F54804">
          <w:fldChar w:fldCharType="separate"/>
        </w:r>
        <w:r w:rsidR="0067475A">
          <w:delText>7.3</w:delText>
        </w:r>
        <w:r w:rsidR="00FC68DB" w:rsidRPr="00F54804">
          <w:fldChar w:fldCharType="end"/>
        </w:r>
        <w:r w:rsidR="00FC68DB" w:rsidRPr="00F54804">
          <w:delText xml:space="preserve"> </w:delText>
        </w:r>
        <w:r w:rsidR="00FC68DB" w:rsidRPr="00F54804">
          <w:fldChar w:fldCharType="begin"/>
        </w:r>
        <w:r w:rsidR="00FC68DB" w:rsidRPr="00F54804">
          <w:delInstrText xml:space="preserve"> REF _Ref414345798 \h  \* MERGEFORMAT </w:delInstrText>
        </w:r>
        <w:r w:rsidR="00FC68DB" w:rsidRPr="00F54804">
          <w:fldChar w:fldCharType="separate"/>
        </w:r>
        <w:r w:rsidR="0067475A" w:rsidRPr="00F54804">
          <w:delText>Adhesive Lines</w:delText>
        </w:r>
        <w:r w:rsidR="00FC68DB" w:rsidRPr="00F54804">
          <w:fldChar w:fldCharType="end"/>
        </w:r>
        <w:r w:rsidR="00FC68DB" w:rsidRPr="00F54804">
          <w:delText xml:space="preserve"> and</w:delText>
        </w:r>
        <w:r w:rsidR="00FC68DB" w:rsidRPr="005C2D94">
          <w:delText xml:space="preserve"> </w:delText>
        </w:r>
        <w:r w:rsidR="00FC68DB" w:rsidRPr="00F54804">
          <w:fldChar w:fldCharType="begin"/>
        </w:r>
        <w:r w:rsidR="00FC68DB" w:rsidRPr="00F54804">
          <w:delInstrText xml:space="preserve"> REF _Ref414350043 \r \h  \* MERGEFORMAT </w:delInstrText>
        </w:r>
        <w:r w:rsidR="00FC68DB" w:rsidRPr="00F54804">
          <w:fldChar w:fldCharType="separate"/>
        </w:r>
        <w:r w:rsidR="0067475A">
          <w:delText>8.2</w:delText>
        </w:r>
        <w:r w:rsidR="00FC68DB" w:rsidRPr="00F54804">
          <w:fldChar w:fldCharType="end"/>
        </w:r>
        <w:r w:rsidR="00FC68DB" w:rsidRPr="00F54804">
          <w:delText xml:space="preserve"> </w:delText>
        </w:r>
        <w:r w:rsidR="00FC68DB" w:rsidRPr="00F54804">
          <w:fldChar w:fldCharType="begin"/>
        </w:r>
        <w:r w:rsidR="00FC68DB" w:rsidRPr="00F54804">
          <w:delInstrText xml:space="preserve"> REF _Ref429051261 \h  \* MERGEFORMAT </w:delInstrText>
        </w:r>
        <w:r w:rsidR="00FC68DB" w:rsidRPr="00F54804">
          <w:fldChar w:fldCharType="separate"/>
        </w:r>
        <w:r w:rsidR="0067475A" w:rsidRPr="00F54804">
          <w:delText>Adhesive Faces</w:delText>
        </w:r>
        <w:r w:rsidR="00FC68DB" w:rsidRPr="00F54804">
          <w:fldChar w:fldCharType="end"/>
        </w:r>
        <w:r w:rsidR="00FC68DB" w:rsidRPr="00F54804">
          <w:delText>.</w:delText>
        </w:r>
      </w:del>
      <w:ins w:id="7848" w:author="LUEJE Claudia" w:date="2023-06-26T17:59:00Z">
        <w:r w:rsidRPr="00E956F7">
          <w:rPr>
            <w:rStyle w:val="citesec"/>
            <w:szCs w:val="24"/>
          </w:rPr>
          <w:t>10.3</w:t>
        </w:r>
        <w:r w:rsidRPr="00E956F7">
          <w:rPr>
            <w:szCs w:val="24"/>
          </w:rPr>
          <w:t xml:space="preserve"> Adhesive Lines and </w:t>
        </w:r>
        <w:r w:rsidRPr="00E956F7">
          <w:rPr>
            <w:rStyle w:val="citesec"/>
            <w:szCs w:val="24"/>
          </w:rPr>
          <w:t>11.2</w:t>
        </w:r>
        <w:r w:rsidRPr="00E956F7">
          <w:rPr>
            <w:szCs w:val="24"/>
          </w:rPr>
          <w:t xml:space="preserve"> Adhesive Faces.</w:t>
        </w:r>
      </w:ins>
    </w:p>
    <w:p w14:paraId="773AF451" w14:textId="645200ED" w:rsidR="001332BD" w:rsidRPr="00E956F7" w:rsidRDefault="00B84C18">
      <w:pPr>
        <w:pStyle w:val="BodyText"/>
        <w:autoSpaceDE w:val="0"/>
        <w:autoSpaceDN w:val="0"/>
        <w:adjustRightInd w:val="0"/>
        <w:rPr>
          <w:szCs w:val="24"/>
        </w:rPr>
      </w:pPr>
      <w:del w:id="7849" w:author="LUEJE Claudia" w:date="2023-06-26T17:59:00Z">
        <w:r>
          <w:delText xml:space="preserve">NOTE    </w:delText>
        </w:r>
      </w:del>
      <w:r w:rsidR="001332BD" w:rsidRPr="00E956F7">
        <w:rPr>
          <w:szCs w:val="24"/>
        </w:rPr>
        <w:t>Region "B" is not expected to contain an adhesive line or face. The definition is left open for future extensions.</w:t>
      </w:r>
    </w:p>
    <w:p w14:paraId="2BBBBD84" w14:textId="77777777" w:rsidR="001332BD" w:rsidRPr="00E956F7" w:rsidRDefault="001332BD" w:rsidP="00B35FD6">
      <w:pPr>
        <w:pStyle w:val="BodyText"/>
      </w:pPr>
      <w:r w:rsidRPr="00E956F7">
        <w:t>EXAMPLE Definition of a &lt;hemming/&gt; connection</w:t>
      </w:r>
    </w:p>
    <w:p w14:paraId="613C042C" w14:textId="77777777" w:rsidR="003B738C" w:rsidRDefault="003B738C" w:rsidP="003B738C">
      <w:pPr>
        <w:pStyle w:val="Code-"/>
      </w:pPr>
      <w:r w:rsidRPr="00E45DCE">
        <w:t xml:space="preserve">    </w:t>
      </w:r>
      <w:r w:rsidR="001332BD" w:rsidRPr="00E45DCE">
        <w:rPr>
          <w:szCs w:val="24"/>
        </w:rPr>
        <w:t>&lt;connected_to&gt;</w:t>
      </w:r>
    </w:p>
    <w:p w14:paraId="19CDACF3" w14:textId="77777777" w:rsidR="003B738C" w:rsidRDefault="003B738C" w:rsidP="003B738C">
      <w:pPr>
        <w:pStyle w:val="Code-"/>
      </w:pPr>
      <w:r>
        <w:t xml:space="preserve">    </w:t>
      </w:r>
      <w:r w:rsidR="001332BD" w:rsidRPr="00E45DCE">
        <w:t xml:space="preserve">      &lt;part index="1" label="PART_7000400"/&gt; &lt;!-- outer hood panel --&gt;</w:t>
      </w:r>
    </w:p>
    <w:p w14:paraId="31F6574C" w14:textId="77777777" w:rsidR="003B738C" w:rsidRDefault="003B738C" w:rsidP="003B738C">
      <w:pPr>
        <w:pStyle w:val="Code-"/>
      </w:pPr>
      <w:r>
        <w:t xml:space="preserve">    </w:t>
      </w:r>
      <w:r w:rsidR="001332BD" w:rsidRPr="00E45DCE">
        <w:t xml:space="preserve">      &lt;assy index="23"&gt;</w:t>
      </w:r>
    </w:p>
    <w:p w14:paraId="3433D5EA" w14:textId="77777777" w:rsidR="003B738C" w:rsidRDefault="003B738C" w:rsidP="003B738C">
      <w:pPr>
        <w:pStyle w:val="Code-"/>
      </w:pPr>
      <w:r>
        <w:t xml:space="preserve">    </w:t>
      </w:r>
      <w:r w:rsidR="001332BD" w:rsidRPr="00E45DCE">
        <w:t xml:space="preserve">          &lt;part label="PART_5000300"/&gt;       &lt;!-- inner hood panel --&gt;</w:t>
      </w:r>
    </w:p>
    <w:p w14:paraId="385028F1" w14:textId="77777777" w:rsidR="003B738C" w:rsidRDefault="003B738C" w:rsidP="003B738C">
      <w:pPr>
        <w:pStyle w:val="Code-"/>
      </w:pPr>
      <w:r>
        <w:t xml:space="preserve">    </w:t>
      </w:r>
      <w:r w:rsidR="001332BD" w:rsidRPr="00E45DCE">
        <w:t xml:space="preserve">          &lt;part label="PART_5000800"/&gt;       &lt;!-- reinforcement --&gt;</w:t>
      </w:r>
    </w:p>
    <w:p w14:paraId="27CCA9DD" w14:textId="77777777" w:rsidR="003B738C" w:rsidRDefault="003B738C" w:rsidP="003B738C">
      <w:pPr>
        <w:pStyle w:val="Code-"/>
      </w:pPr>
      <w:r>
        <w:t xml:space="preserve">    </w:t>
      </w:r>
      <w:r w:rsidR="001332BD" w:rsidRPr="00E45DCE">
        <w:t xml:space="preserve">      &lt;/assy&gt;</w:t>
      </w:r>
    </w:p>
    <w:p w14:paraId="6F192153" w14:textId="77777777" w:rsidR="003B738C" w:rsidRDefault="003B738C" w:rsidP="003B738C">
      <w:pPr>
        <w:pStyle w:val="Code-"/>
      </w:pPr>
      <w:r>
        <w:t xml:space="preserve">    </w:t>
      </w:r>
      <w:r w:rsidR="001332BD" w:rsidRPr="00E45DCE">
        <w:t>&lt;/connected_to&gt;</w:t>
      </w:r>
    </w:p>
    <w:p w14:paraId="008CE99A" w14:textId="77777777" w:rsidR="003B738C" w:rsidRDefault="003B738C" w:rsidP="003B738C">
      <w:pPr>
        <w:pStyle w:val="Code-"/>
      </w:pPr>
      <w:r>
        <w:t xml:space="preserve">    </w:t>
      </w:r>
      <w:r w:rsidR="001332BD" w:rsidRPr="00E45DCE">
        <w:t>&lt;connection_1d label="HMG_100574"&gt;</w:t>
      </w:r>
    </w:p>
    <w:p w14:paraId="27F8CFDC" w14:textId="77777777" w:rsidR="003B738C" w:rsidRDefault="003B738C" w:rsidP="003B738C">
      <w:pPr>
        <w:pStyle w:val="Code-"/>
      </w:pPr>
      <w:r>
        <w:t xml:space="preserve">    </w:t>
      </w:r>
      <w:r w:rsidR="001332BD" w:rsidRPr="00E45DCE">
        <w:t xml:space="preserve">    &lt;loc_list&gt;  &lt;!-- hemming root's path --&gt;</w:t>
      </w:r>
    </w:p>
    <w:p w14:paraId="7B22DF3A" w14:textId="77777777" w:rsidR="003B738C" w:rsidRDefault="003B738C" w:rsidP="003B738C">
      <w:pPr>
        <w:pStyle w:val="Code-"/>
      </w:pPr>
      <w:r>
        <w:t xml:space="preserve">    </w:t>
      </w:r>
      <w:r w:rsidR="001332BD" w:rsidRPr="00E45DCE">
        <w:t xml:space="preserve">      &lt;loc v="1"&gt; 2169.300  -489.495  1773.936 &lt;/loc&gt;</w:t>
      </w:r>
    </w:p>
    <w:p w14:paraId="633CC009" w14:textId="77777777" w:rsidR="003B738C" w:rsidRDefault="003B738C" w:rsidP="003B738C">
      <w:pPr>
        <w:pStyle w:val="Code-"/>
      </w:pPr>
      <w:r>
        <w:t xml:space="preserve">    </w:t>
      </w:r>
      <w:r w:rsidR="001332BD" w:rsidRPr="00E45DCE">
        <w:t xml:space="preserve">      &lt;loc v="2"&gt; 2165.593  -480.000  1790.221 &lt;/loc&gt;</w:t>
      </w:r>
    </w:p>
    <w:p w14:paraId="7F637B9B" w14:textId="77777777" w:rsidR="003B738C" w:rsidRDefault="003B738C" w:rsidP="003B738C">
      <w:pPr>
        <w:pStyle w:val="Code-"/>
      </w:pPr>
      <w:r>
        <w:t xml:space="preserve">    </w:t>
      </w:r>
      <w:r w:rsidR="001332BD" w:rsidRPr="00E45DCE">
        <w:t xml:space="preserve">      &lt;loc v="3"&gt; 2165.593   480.000  1790.221 &lt;/loc&gt;</w:t>
      </w:r>
    </w:p>
    <w:p w14:paraId="769C676C" w14:textId="77777777" w:rsidR="003B738C" w:rsidRDefault="003B738C" w:rsidP="003B738C">
      <w:pPr>
        <w:pStyle w:val="Code-"/>
      </w:pPr>
      <w:r>
        <w:t xml:space="preserve">    </w:t>
      </w:r>
      <w:r w:rsidR="001332BD" w:rsidRPr="00E45DCE">
        <w:t xml:space="preserve">      &lt;loc v="4"&gt; 2169.302   489.495  1773.937 &lt;/loc&gt;</w:t>
      </w:r>
    </w:p>
    <w:p w14:paraId="56B2CC23" w14:textId="77777777" w:rsidR="003B738C" w:rsidRDefault="003B738C" w:rsidP="003B738C">
      <w:pPr>
        <w:pStyle w:val="Code-"/>
      </w:pPr>
      <w:r>
        <w:t xml:space="preserve">    </w:t>
      </w:r>
      <w:r w:rsidR="001332BD" w:rsidRPr="00E45DCE">
        <w:t xml:space="preserve">    &lt;/loc_list&gt;</w:t>
      </w:r>
    </w:p>
    <w:p w14:paraId="3CB20CB1" w14:textId="77777777" w:rsidR="003B738C" w:rsidRDefault="003B738C" w:rsidP="003B738C">
      <w:pPr>
        <w:pStyle w:val="Code-"/>
      </w:pPr>
      <w:r>
        <w:t xml:space="preserve">    </w:t>
      </w:r>
      <w:r w:rsidR="001332BD" w:rsidRPr="00E45DCE">
        <w:t xml:space="preserve">    &lt;appdata&gt;</w:t>
      </w:r>
    </w:p>
    <w:p w14:paraId="49E763A6" w14:textId="77777777" w:rsidR="003B738C" w:rsidRDefault="003B738C" w:rsidP="003B738C">
      <w:pPr>
        <w:pStyle w:val="Code-"/>
      </w:pPr>
      <w:r>
        <w:t xml:space="preserve">    </w:t>
      </w:r>
      <w:r w:rsidR="001332BD" w:rsidRPr="00E45DCE">
        <w:t xml:space="preserve">     ...</w:t>
      </w:r>
    </w:p>
    <w:p w14:paraId="06B41B77" w14:textId="77777777" w:rsidR="003B738C" w:rsidRDefault="003B738C" w:rsidP="003B738C">
      <w:pPr>
        <w:pStyle w:val="Code-"/>
      </w:pPr>
      <w:r>
        <w:t xml:space="preserve">    </w:t>
      </w:r>
      <w:r w:rsidR="001332BD" w:rsidRPr="00E45DCE">
        <w:t xml:space="preserve">    &lt;/appdata&gt;</w:t>
      </w:r>
    </w:p>
    <w:p w14:paraId="02B4EB99" w14:textId="77777777" w:rsidR="003B738C" w:rsidRDefault="003B738C" w:rsidP="003B738C">
      <w:pPr>
        <w:pStyle w:val="Code-"/>
      </w:pPr>
      <w:r>
        <w:t xml:space="preserve">    </w:t>
      </w:r>
      <w:r w:rsidR="001332BD" w:rsidRPr="00E45DCE">
        <w:t xml:space="preserve">    </w:t>
      </w:r>
      <w:r w:rsidR="001332BD" w:rsidRPr="00E45DCE">
        <w:rPr>
          <w:b/>
        </w:rPr>
        <w:t>&lt;hemming folded_width="5" folded_part="1"&gt;</w:t>
      </w:r>
    </w:p>
    <w:p w14:paraId="5AD2D0B9" w14:textId="77777777" w:rsidR="003B738C" w:rsidRDefault="003B738C" w:rsidP="003B738C">
      <w:pPr>
        <w:pStyle w:val="Code-"/>
      </w:pPr>
      <w:r>
        <w:t xml:space="preserve">    </w:t>
      </w:r>
      <w:r w:rsidR="001332BD" w:rsidRPr="00E45DCE">
        <w:t xml:space="preserve">       </w:t>
      </w:r>
      <w:r w:rsidR="001332BD" w:rsidRPr="00E45DCE">
        <w:rPr>
          <w:b/>
        </w:rPr>
        <w:t>&lt;region label="A" fill_percentage="50"&gt;</w:t>
      </w:r>
    </w:p>
    <w:p w14:paraId="0D1B1153" w14:textId="77777777" w:rsidR="003B738C" w:rsidRDefault="003B738C" w:rsidP="003B738C">
      <w:pPr>
        <w:pStyle w:val="Code-"/>
      </w:pPr>
      <w:r>
        <w:t xml:space="preserve">    </w:t>
      </w:r>
      <w:r w:rsidR="001332BD" w:rsidRPr="00E45DCE">
        <w:t xml:space="preserve">          &lt;connection_1d label="100574 region A adhesive"&gt;</w:t>
      </w:r>
    </w:p>
    <w:p w14:paraId="5BF1BF4F" w14:textId="77777777" w:rsidR="003B738C" w:rsidRDefault="003B738C" w:rsidP="003B738C">
      <w:pPr>
        <w:pStyle w:val="Code-"/>
      </w:pPr>
      <w:r>
        <w:t xml:space="preserve">    </w:t>
      </w:r>
      <w:r w:rsidR="001332BD" w:rsidRPr="00E45DCE">
        <w:t xml:space="preserve">              &lt;</w:t>
      </w:r>
      <w:r w:rsidR="001332BD" w:rsidRPr="00E45DCE">
        <w:rPr>
          <w:b/>
        </w:rPr>
        <w:t>adhesive_line</w:t>
      </w:r>
      <w:r w:rsidR="001332BD" w:rsidRPr="00E45DCE">
        <w:t xml:space="preserve"> base="1" width="4" thickness="1" material="CAD_test_Mat"/&gt;</w:t>
      </w:r>
    </w:p>
    <w:p w14:paraId="672D5C55" w14:textId="77777777" w:rsidR="003B738C" w:rsidRDefault="003B738C" w:rsidP="003B738C">
      <w:pPr>
        <w:pStyle w:val="Code-"/>
      </w:pPr>
      <w:r>
        <w:t xml:space="preserve">    </w:t>
      </w:r>
      <w:r w:rsidR="001332BD" w:rsidRPr="00E45DCE">
        <w:t xml:space="preserve">              &lt;loc_list&gt;  &lt;!-- adhesive’s path --&gt;</w:t>
      </w:r>
    </w:p>
    <w:p w14:paraId="750E20DA" w14:textId="77777777" w:rsidR="003B738C" w:rsidRDefault="003B738C" w:rsidP="003B738C">
      <w:pPr>
        <w:pStyle w:val="Code-"/>
      </w:pPr>
      <w:r>
        <w:t xml:space="preserve">    </w:t>
      </w:r>
      <w:r w:rsidR="001332BD" w:rsidRPr="00E45DCE">
        <w:t xml:space="preserve">                ...</w:t>
      </w:r>
    </w:p>
    <w:p w14:paraId="2E95986B" w14:textId="77777777" w:rsidR="003B738C" w:rsidRDefault="003B738C" w:rsidP="003B738C">
      <w:pPr>
        <w:pStyle w:val="Code-"/>
      </w:pPr>
      <w:r>
        <w:t xml:space="preserve">    </w:t>
      </w:r>
      <w:r w:rsidR="001332BD" w:rsidRPr="00E45DCE">
        <w:t xml:space="preserve">              &lt;/loc_list&gt;</w:t>
      </w:r>
    </w:p>
    <w:p w14:paraId="5E5486C2" w14:textId="77777777" w:rsidR="003B738C" w:rsidRDefault="003B738C" w:rsidP="003B738C">
      <w:pPr>
        <w:pStyle w:val="Code-"/>
      </w:pPr>
      <w:r>
        <w:t xml:space="preserve">    </w:t>
      </w:r>
      <w:r w:rsidR="001332BD" w:rsidRPr="00E45DCE">
        <w:t xml:space="preserve">              &lt;appdata&gt;   &lt;!-- adhesive's appdata --&gt;</w:t>
      </w:r>
    </w:p>
    <w:p w14:paraId="0B93B584" w14:textId="77777777" w:rsidR="003B738C" w:rsidRDefault="003B738C" w:rsidP="003B738C">
      <w:pPr>
        <w:pStyle w:val="Code-"/>
      </w:pPr>
      <w:r>
        <w:t xml:space="preserve">    </w:t>
      </w:r>
      <w:r w:rsidR="001332BD" w:rsidRPr="00E45DCE">
        <w:t xml:space="preserve">                ...</w:t>
      </w:r>
    </w:p>
    <w:p w14:paraId="5E3D31C8" w14:textId="77777777" w:rsidR="003B738C" w:rsidRDefault="003B738C" w:rsidP="003B738C">
      <w:pPr>
        <w:pStyle w:val="Code-"/>
      </w:pPr>
      <w:r>
        <w:t xml:space="preserve">    </w:t>
      </w:r>
      <w:r w:rsidR="001332BD" w:rsidRPr="00E45DCE">
        <w:t xml:space="preserve">              &lt;/appdata&gt;</w:t>
      </w:r>
    </w:p>
    <w:p w14:paraId="3832EC6F" w14:textId="77777777" w:rsidR="003B738C" w:rsidRDefault="003B738C" w:rsidP="003B738C">
      <w:pPr>
        <w:pStyle w:val="Code-"/>
      </w:pPr>
      <w:r>
        <w:t xml:space="preserve">    </w:t>
      </w:r>
      <w:r w:rsidR="001332BD" w:rsidRPr="00E45DCE">
        <w:t xml:space="preserve">          &lt;/connection_1d&gt;</w:t>
      </w:r>
    </w:p>
    <w:p w14:paraId="60C7D2E6" w14:textId="77777777" w:rsidR="003B738C" w:rsidRDefault="003B738C" w:rsidP="003B738C">
      <w:pPr>
        <w:pStyle w:val="Code-"/>
      </w:pPr>
      <w:r>
        <w:t xml:space="preserve">    </w:t>
      </w:r>
      <w:r w:rsidR="001332BD" w:rsidRPr="00E45DCE">
        <w:t xml:space="preserve">       &lt;/region&gt;</w:t>
      </w:r>
    </w:p>
    <w:p w14:paraId="48E4DA83" w14:textId="77777777" w:rsidR="003B738C" w:rsidRDefault="003B738C" w:rsidP="003B738C">
      <w:pPr>
        <w:pStyle w:val="Code-"/>
      </w:pPr>
      <w:r>
        <w:t xml:space="preserve">    </w:t>
      </w:r>
      <w:r w:rsidR="001332BD" w:rsidRPr="00E45DCE">
        <w:t xml:space="preserve">       </w:t>
      </w:r>
      <w:r w:rsidR="001332BD" w:rsidRPr="00E45DCE">
        <w:rPr>
          <w:b/>
        </w:rPr>
        <w:t>&lt;region label="B" fill_percentage="100"/&gt;</w:t>
      </w:r>
    </w:p>
    <w:p w14:paraId="065563CA" w14:textId="77777777" w:rsidR="003B738C" w:rsidRDefault="003B738C" w:rsidP="003B738C">
      <w:pPr>
        <w:pStyle w:val="Code-"/>
      </w:pPr>
      <w:r>
        <w:t xml:space="preserve">    </w:t>
      </w:r>
      <w:r w:rsidR="001332BD" w:rsidRPr="00E45DCE">
        <w:t xml:space="preserve">       </w:t>
      </w:r>
      <w:r w:rsidR="001332BD" w:rsidRPr="00E45DCE">
        <w:rPr>
          <w:b/>
        </w:rPr>
        <w:t>&lt;region label="C" top_index="23" bottom_index="1" fill_percentage="100"&gt;</w:t>
      </w:r>
    </w:p>
    <w:p w14:paraId="75C0434B" w14:textId="77777777" w:rsidR="003B738C" w:rsidRDefault="003B738C" w:rsidP="003B738C">
      <w:pPr>
        <w:pStyle w:val="Code-"/>
      </w:pPr>
      <w:r>
        <w:t xml:space="preserve">    </w:t>
      </w:r>
      <w:r w:rsidR="001332BD" w:rsidRPr="00E45DCE">
        <w:t xml:space="preserve">          &lt;connection_2d label="100574 region C adhesive"&gt;</w:t>
      </w:r>
    </w:p>
    <w:p w14:paraId="66FFB6A0" w14:textId="77777777" w:rsidR="003B738C" w:rsidRDefault="003B738C" w:rsidP="003B738C">
      <w:pPr>
        <w:pStyle w:val="Code-"/>
      </w:pPr>
      <w:r>
        <w:t xml:space="preserve">    </w:t>
      </w:r>
      <w:r w:rsidR="001332BD" w:rsidRPr="00E45DCE">
        <w:t xml:space="preserve">              &lt;</w:t>
      </w:r>
      <w:r w:rsidR="001332BD" w:rsidRPr="00E45DCE">
        <w:rPr>
          <w:b/>
        </w:rPr>
        <w:t>adhesive_face</w:t>
      </w:r>
      <w:r w:rsidR="001332BD" w:rsidRPr="00E45DCE">
        <w:t xml:space="preserve"> thickness="1" material="CAD_test_Mat"/&gt;</w:t>
      </w:r>
    </w:p>
    <w:p w14:paraId="4FEDBD9A" w14:textId="77777777" w:rsidR="003B738C" w:rsidRDefault="003B738C" w:rsidP="003B738C">
      <w:pPr>
        <w:pStyle w:val="Code-"/>
      </w:pPr>
      <w:r>
        <w:t xml:space="preserve">    </w:t>
      </w:r>
      <w:r w:rsidR="001332BD" w:rsidRPr="00E45DCE">
        <w:t xml:space="preserve">              &lt;loc_list&gt;   &lt;!-- adhesive face's nodes --&gt;</w:t>
      </w:r>
    </w:p>
    <w:p w14:paraId="3D60857F" w14:textId="77777777" w:rsidR="003B738C" w:rsidRDefault="003B738C" w:rsidP="003B738C">
      <w:pPr>
        <w:pStyle w:val="Code-"/>
      </w:pPr>
      <w:r>
        <w:t xml:space="preserve">    </w:t>
      </w:r>
      <w:r w:rsidR="001332BD" w:rsidRPr="00E45DCE">
        <w:t xml:space="preserve">                ...</w:t>
      </w:r>
    </w:p>
    <w:p w14:paraId="0863369F" w14:textId="77777777" w:rsidR="003B738C" w:rsidRDefault="003B738C" w:rsidP="003B738C">
      <w:pPr>
        <w:pStyle w:val="Code-"/>
      </w:pPr>
      <w:r>
        <w:t xml:space="preserve">    </w:t>
      </w:r>
      <w:r w:rsidR="001332BD" w:rsidRPr="00E45DCE">
        <w:t xml:space="preserve">              &lt;/loc_list&gt;</w:t>
      </w:r>
    </w:p>
    <w:p w14:paraId="633C0CFB" w14:textId="77777777" w:rsidR="003B738C" w:rsidRDefault="003B738C" w:rsidP="003B738C">
      <w:pPr>
        <w:pStyle w:val="Code-"/>
      </w:pPr>
      <w:r>
        <w:t xml:space="preserve">    </w:t>
      </w:r>
      <w:r w:rsidR="001332BD" w:rsidRPr="00E45DCE">
        <w:t xml:space="preserve">              &lt;face_list&gt;  &lt;!-- adhesive's facets --&gt;</w:t>
      </w:r>
    </w:p>
    <w:p w14:paraId="734E0CDA" w14:textId="77777777" w:rsidR="003B738C" w:rsidRDefault="003B738C" w:rsidP="003B738C">
      <w:pPr>
        <w:pStyle w:val="Code-"/>
      </w:pPr>
      <w:r>
        <w:t xml:space="preserve">    </w:t>
      </w:r>
      <w:r w:rsidR="001332BD" w:rsidRPr="00E45DCE">
        <w:t xml:space="preserve">                 ...</w:t>
      </w:r>
    </w:p>
    <w:p w14:paraId="22C9AD87" w14:textId="77777777" w:rsidR="003B738C" w:rsidRDefault="003B738C" w:rsidP="003B738C">
      <w:pPr>
        <w:pStyle w:val="Code-"/>
      </w:pPr>
      <w:r>
        <w:t xml:space="preserve">    </w:t>
      </w:r>
      <w:r w:rsidR="001332BD" w:rsidRPr="00E45DCE">
        <w:t xml:space="preserve">              &lt;/face_list&gt;</w:t>
      </w:r>
    </w:p>
    <w:p w14:paraId="0B937A29" w14:textId="77777777" w:rsidR="003B738C" w:rsidRDefault="003B738C" w:rsidP="003B738C">
      <w:pPr>
        <w:pStyle w:val="Code-"/>
      </w:pPr>
      <w:r>
        <w:t xml:space="preserve">    </w:t>
      </w:r>
      <w:r w:rsidR="001332BD" w:rsidRPr="00E45DCE">
        <w:t xml:space="preserve">              &lt;appdata&gt;    &lt;!-- adhesive's appdata --&gt;</w:t>
      </w:r>
    </w:p>
    <w:p w14:paraId="6FABE7A3" w14:textId="77777777" w:rsidR="003B738C" w:rsidRDefault="003B738C" w:rsidP="003B738C">
      <w:pPr>
        <w:pStyle w:val="Code-"/>
      </w:pPr>
      <w:r>
        <w:t xml:space="preserve">    </w:t>
      </w:r>
      <w:r w:rsidR="001332BD" w:rsidRPr="00E45DCE">
        <w:t xml:space="preserve">                ...</w:t>
      </w:r>
    </w:p>
    <w:p w14:paraId="4A5BB290" w14:textId="77777777" w:rsidR="003B738C" w:rsidRDefault="003B738C" w:rsidP="003B738C">
      <w:pPr>
        <w:pStyle w:val="Code-"/>
      </w:pPr>
      <w:r>
        <w:t xml:space="preserve">    </w:t>
      </w:r>
      <w:r w:rsidR="001332BD" w:rsidRPr="00E45DCE">
        <w:t xml:space="preserve">              &lt;/appdata&gt;</w:t>
      </w:r>
    </w:p>
    <w:p w14:paraId="5A091B4E" w14:textId="77777777" w:rsidR="003B738C" w:rsidRDefault="003B738C" w:rsidP="003B738C">
      <w:pPr>
        <w:pStyle w:val="Code-"/>
      </w:pPr>
      <w:r>
        <w:t xml:space="preserve">    </w:t>
      </w:r>
      <w:r w:rsidR="001332BD" w:rsidRPr="00E45DCE">
        <w:t xml:space="preserve">          &lt;/connection_2d&gt;</w:t>
      </w:r>
    </w:p>
    <w:p w14:paraId="44E9DF1E" w14:textId="77777777" w:rsidR="003B738C" w:rsidRDefault="003B738C" w:rsidP="003B738C">
      <w:pPr>
        <w:pStyle w:val="Code-"/>
      </w:pPr>
      <w:r>
        <w:t xml:space="preserve">    </w:t>
      </w:r>
      <w:r w:rsidR="001332BD" w:rsidRPr="00E45DCE">
        <w:t xml:space="preserve">       &lt;/region&gt;</w:t>
      </w:r>
    </w:p>
    <w:p w14:paraId="0F16A0C2" w14:textId="77777777" w:rsidR="003B738C" w:rsidRDefault="003B738C" w:rsidP="003B738C">
      <w:pPr>
        <w:pStyle w:val="Code-"/>
      </w:pPr>
      <w:r>
        <w:t xml:space="preserve">    </w:t>
      </w:r>
      <w:r w:rsidR="001332BD" w:rsidRPr="00E45DCE">
        <w:t xml:space="preserve">    &lt;/hemming&gt;</w:t>
      </w:r>
    </w:p>
    <w:p w14:paraId="6DCFD54B" w14:textId="7221E2F4" w:rsidR="001332BD" w:rsidRPr="00E45DCE" w:rsidRDefault="003B738C" w:rsidP="003B738C">
      <w:pPr>
        <w:pStyle w:val="Code-"/>
      </w:pPr>
      <w:r>
        <w:t xml:space="preserve">    </w:t>
      </w:r>
      <w:r w:rsidR="001332BD" w:rsidRPr="00E45DCE">
        <w:t>&lt;/connection_1d&gt;</w:t>
      </w:r>
    </w:p>
    <w:p w14:paraId="59368832" w14:textId="4F7F1A4D" w:rsidR="001332BD" w:rsidRPr="00E45DCE" w:rsidRDefault="000C05CF" w:rsidP="00E45DCE">
      <w:pPr>
        <w:pStyle w:val="Code-"/>
      </w:pPr>
      <w:r w:rsidRPr="00E45DCE">
        <w:t> </w:t>
      </w:r>
    </w:p>
    <w:p w14:paraId="1C13BA03" w14:textId="6F818CB0" w:rsidR="001332BD" w:rsidRPr="00E956F7" w:rsidRDefault="001332BD">
      <w:pPr>
        <w:pStyle w:val="Heading2"/>
        <w:tabs>
          <w:tab w:val="left" w:pos="400"/>
        </w:tabs>
        <w:autoSpaceDE w:val="0"/>
        <w:autoSpaceDN w:val="0"/>
        <w:adjustRightInd w:val="0"/>
        <w:rPr>
          <w:rFonts w:eastAsia="Times New Roman"/>
          <w:szCs w:val="24"/>
        </w:rPr>
      </w:pPr>
      <w:bookmarkStart w:id="7850" w:name="_Toc428537321"/>
      <w:bookmarkStart w:id="7851" w:name="_Toc428969643"/>
      <w:bookmarkStart w:id="7852" w:name="_Toc429053034"/>
      <w:bookmarkStart w:id="7853" w:name="_Toc428537324"/>
      <w:bookmarkStart w:id="7854" w:name="_Toc428969646"/>
      <w:bookmarkStart w:id="7855" w:name="_Toc429053037"/>
      <w:bookmarkStart w:id="7856" w:name="_Toc428537325"/>
      <w:bookmarkStart w:id="7857" w:name="_Toc428969647"/>
      <w:bookmarkStart w:id="7858" w:name="_Toc429053038"/>
      <w:bookmarkStart w:id="7859" w:name="_Toc428537328"/>
      <w:bookmarkStart w:id="7860" w:name="_Toc428969650"/>
      <w:bookmarkStart w:id="7861" w:name="_Toc429053041"/>
      <w:bookmarkStart w:id="7862" w:name="_Toc428537330"/>
      <w:bookmarkStart w:id="7863" w:name="_Toc428969652"/>
      <w:bookmarkStart w:id="7864" w:name="_Toc429053043"/>
      <w:bookmarkStart w:id="7865" w:name="_Toc3557069"/>
      <w:bookmarkStart w:id="7866" w:name="_Toc34747319"/>
      <w:bookmarkStart w:id="7867" w:name="_Toc77102138"/>
      <w:bookmarkStart w:id="7868" w:name="_Toc110532246"/>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r w:rsidRPr="00E956F7">
        <w:rPr>
          <w:rFonts w:eastAsia="Times New Roman"/>
          <w:szCs w:val="24"/>
        </w:rPr>
        <w:t xml:space="preserve">Sequence </w:t>
      </w:r>
      <w:r w:rsidR="00DB030B">
        <w:rPr>
          <w:rFonts w:eastAsia="Times New Roman"/>
          <w:szCs w:val="24"/>
        </w:rPr>
        <w:t>c</w:t>
      </w:r>
      <w:r w:rsidRPr="00E956F7">
        <w:rPr>
          <w:rFonts w:eastAsia="Times New Roman"/>
          <w:szCs w:val="24"/>
        </w:rPr>
        <w:t>onnections</w:t>
      </w:r>
      <w:bookmarkEnd w:id="7625"/>
      <w:bookmarkEnd w:id="7865"/>
      <w:bookmarkEnd w:id="7866"/>
      <w:bookmarkEnd w:id="7867"/>
      <w:bookmarkEnd w:id="7868"/>
    </w:p>
    <w:p w14:paraId="3BD3C262" w14:textId="77777777" w:rsidR="001332BD" w:rsidRPr="00E956F7" w:rsidRDefault="001332BD">
      <w:pPr>
        <w:pStyle w:val="BodyText"/>
        <w:autoSpaceDE w:val="0"/>
        <w:autoSpaceDN w:val="0"/>
        <w:adjustRightInd w:val="0"/>
        <w:rPr>
          <w:szCs w:val="24"/>
        </w:rPr>
      </w:pPr>
      <w:r w:rsidRPr="00E956F7">
        <w:rPr>
          <w:szCs w:val="24"/>
        </w:rPr>
        <w:t>A sequence connection represents a set of 0d connections collectively described, using the definition of a connection line. The connections are uniformly distributed along the line, at a given density. This type of modelling allows for easy optimization of the number of connections along a line.</w:t>
      </w:r>
    </w:p>
    <w:p w14:paraId="45D4F368" w14:textId="252F83B1" w:rsidR="001332BD" w:rsidRPr="00E956F7" w:rsidRDefault="001332BD" w:rsidP="00806C63">
      <w:pPr>
        <w:pStyle w:val="BodyText"/>
      </w:pPr>
      <w:r w:rsidRPr="00E956F7">
        <w:t xml:space="preserve">The distribution of connections is described by </w:t>
      </w:r>
      <w:r w:rsidRPr="00D66FA4">
        <w:rPr>
          <w:rStyle w:val="ISOCode"/>
        </w:rPr>
        <w:t>spacing</w:t>
      </w:r>
      <w:r w:rsidRPr="00E956F7">
        <w:rPr>
          <w:rFonts w:cs="Courier New"/>
        </w:rPr>
        <w:t xml:space="preserve"> and </w:t>
      </w:r>
      <w:r w:rsidRPr="00D66FA4">
        <w:rPr>
          <w:rStyle w:val="ISOCode"/>
        </w:rPr>
        <w:t>margin</w:t>
      </w:r>
      <w:r w:rsidRPr="00E956F7">
        <w:rPr>
          <w:rFonts w:cs="Courier New"/>
        </w:rPr>
        <w:t>. Spacing is a mandatory dimension.</w:t>
      </w:r>
      <w:ins w:id="7869" w:author="LUEJE Claudia" w:date="2023-06-26T17:59:00Z">
        <w:r w:rsidR="00993248">
          <w:rPr>
            <w:rFonts w:cs="Courier New"/>
          </w:rPr>
          <w:t xml:space="preserve"> See </w:t>
        </w:r>
        <w:r w:rsidR="00993248" w:rsidRPr="00993248">
          <w:rPr>
            <w:rStyle w:val="citefig"/>
          </w:rPr>
          <w:t>Figures 82 to 85</w:t>
        </w:r>
        <w:r w:rsidR="00993248">
          <w:rPr>
            <w:rFonts w:cs="Courier New"/>
          </w:rPr>
          <w:t>.</w:t>
        </w:r>
      </w:ins>
    </w:p>
    <w:p w14:paraId="38FA60EF" w14:textId="77777777" w:rsidR="00FC68DB" w:rsidRPr="00F54804" w:rsidRDefault="00FC68DB" w:rsidP="00B202D2">
      <w:pPr>
        <w:keepNext/>
        <w:jc w:val="center"/>
        <w:rPr>
          <w:del w:id="7870" w:author="LUEJE Claudia" w:date="2023-06-26T17:59:00Z"/>
        </w:rPr>
      </w:pPr>
      <w:del w:id="7871" w:author="LUEJE Claudia" w:date="2023-06-26T17:59:00Z">
        <w:r w:rsidRPr="0013175B">
          <w:rPr>
            <w:noProof/>
          </w:rPr>
          <w:drawing>
            <wp:inline distT="0" distB="0" distL="0" distR="0" wp14:anchorId="78658CAF" wp14:editId="6AD309F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del>
    </w:p>
    <w:p w14:paraId="158AB367" w14:textId="2AF31EAF"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872" w:author="LUEJE Claudia" w:date="2023-06-26T17:59:00Z"/>
          <w:szCs w:val="24"/>
        </w:rPr>
      </w:pPr>
      <w:ins w:id="7873" w:author="LUEJE Claudia" w:date="2023-06-26T17:59:00Z">
        <w:r>
          <w:rPr>
            <w:szCs w:val="24"/>
          </w:rPr>
          <w:t>8329_ed1fig</w:t>
        </w:r>
        <w:r w:rsidR="001332BD" w:rsidRPr="00E956F7">
          <w:rPr>
            <w:szCs w:val="24"/>
          </w:rPr>
          <w:t>82.EPS</w:t>
        </w:r>
      </w:ins>
    </w:p>
    <w:p w14:paraId="05112900" w14:textId="3D311979" w:rsidR="001332BD" w:rsidRPr="00E956F7" w:rsidRDefault="00E4158E">
      <w:pPr>
        <w:pStyle w:val="Figuretitle0"/>
        <w:autoSpaceDE w:val="0"/>
        <w:autoSpaceDN w:val="0"/>
        <w:adjustRightInd w:val="0"/>
        <w:outlineLvl w:val="0"/>
        <w:rPr>
          <w:szCs w:val="24"/>
        </w:rPr>
      </w:pPr>
      <w:bookmarkStart w:id="7874" w:name="_Toc413359638"/>
      <w:bookmarkStart w:id="7875" w:name="_Toc3557153"/>
      <w:bookmarkStart w:id="7876" w:name="_Toc34747406"/>
      <w:bookmarkStart w:id="7877" w:name="_Toc76030604"/>
      <w:bookmarkStart w:id="7878" w:name="_Toc94530889"/>
      <w:bookmarkStart w:id="7879" w:name="_Toc101428285"/>
      <w:bookmarkStart w:id="7880" w:name="_Toc110532341"/>
      <w:r w:rsidRPr="00E956F7">
        <w:rPr>
          <w:szCs w:val="24"/>
        </w:rPr>
        <w:t>Figure</w:t>
      </w:r>
      <w:del w:id="7881"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79</w:delText>
        </w:r>
        <w:r w:rsidR="00FC68DB" w:rsidRPr="00F54804">
          <w:fldChar w:fldCharType="end"/>
        </w:r>
      </w:del>
      <w:ins w:id="7882" w:author="LUEJE Claudia" w:date="2023-06-26T17:59:00Z">
        <w:r w:rsidRPr="00E956F7">
          <w:rPr>
            <w:szCs w:val="24"/>
          </w:rPr>
          <w:t> </w:t>
        </w:r>
        <w:r w:rsidR="001332BD" w:rsidRPr="00E956F7">
          <w:rPr>
            <w:szCs w:val="24"/>
          </w:rPr>
          <w:t>82</w:t>
        </w:r>
      </w:ins>
      <w:r w:rsidR="00806C63" w:rsidRPr="00E956F7">
        <w:rPr>
          <w:szCs w:val="24"/>
        </w:rPr>
        <w:t xml:space="preserve"> </w:t>
      </w:r>
      <w:r w:rsidR="001332BD" w:rsidRPr="00E956F7">
        <w:rPr>
          <w:szCs w:val="24"/>
        </w:rPr>
        <w:t>— Sequence without margin</w:t>
      </w:r>
      <w:bookmarkEnd w:id="7874"/>
      <w:bookmarkEnd w:id="7875"/>
      <w:bookmarkEnd w:id="7876"/>
      <w:bookmarkEnd w:id="7877"/>
      <w:bookmarkEnd w:id="7878"/>
      <w:bookmarkEnd w:id="7879"/>
      <w:bookmarkEnd w:id="7880"/>
    </w:p>
    <w:p w14:paraId="7E5E8969" w14:textId="77777777" w:rsidR="001332BD" w:rsidRPr="00E956F7" w:rsidRDefault="001332BD">
      <w:pPr>
        <w:pStyle w:val="BodyText"/>
        <w:autoSpaceDE w:val="0"/>
        <w:autoSpaceDN w:val="0"/>
        <w:adjustRightInd w:val="0"/>
        <w:rPr>
          <w:szCs w:val="24"/>
        </w:rPr>
      </w:pPr>
      <w:r w:rsidRPr="00E956F7">
        <w:rPr>
          <w:szCs w:val="24"/>
        </w:rPr>
        <w:t xml:space="preserve">An optional </w:t>
      </w:r>
      <w:r w:rsidRPr="00D66FA4">
        <w:rPr>
          <w:rStyle w:val="ISOCode"/>
        </w:rPr>
        <w:t>margin</w:t>
      </w:r>
      <w:r w:rsidRPr="00E956F7">
        <w:rPr>
          <w:szCs w:val="24"/>
        </w:rPr>
        <w:t xml:space="preserve"> value allows space to be left from each side.</w:t>
      </w:r>
    </w:p>
    <w:p w14:paraId="1FAB1658" w14:textId="77777777" w:rsidR="00FC68DB" w:rsidRPr="00F54804" w:rsidRDefault="00FC68DB" w:rsidP="00B202D2">
      <w:pPr>
        <w:keepNext/>
        <w:jc w:val="center"/>
        <w:rPr>
          <w:del w:id="7883" w:author="LUEJE Claudia" w:date="2023-06-26T17:59:00Z"/>
        </w:rPr>
      </w:pPr>
      <w:del w:id="7884" w:author="LUEJE Claudia" w:date="2023-06-26T17:59:00Z">
        <w:r w:rsidRPr="0013175B">
          <w:rPr>
            <w:noProof/>
          </w:rPr>
          <w:drawing>
            <wp:inline distT="0" distB="0" distL="0" distR="0" wp14:anchorId="0184EA37" wp14:editId="6319F4F4">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del>
    </w:p>
    <w:p w14:paraId="0BCA8BFD" w14:textId="5BCA78F5"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885" w:author="LUEJE Claudia" w:date="2023-06-26T17:59:00Z"/>
          <w:szCs w:val="24"/>
        </w:rPr>
      </w:pPr>
      <w:ins w:id="7886" w:author="LUEJE Claudia" w:date="2023-06-26T17:59:00Z">
        <w:r>
          <w:rPr>
            <w:szCs w:val="24"/>
          </w:rPr>
          <w:t>8329_ed1fig</w:t>
        </w:r>
        <w:r w:rsidR="00806C63" w:rsidRPr="00E956F7">
          <w:rPr>
            <w:szCs w:val="24"/>
          </w:rPr>
          <w:t>83</w:t>
        </w:r>
        <w:r w:rsidR="001332BD" w:rsidRPr="00E956F7">
          <w:rPr>
            <w:szCs w:val="24"/>
          </w:rPr>
          <w:t>.EPS</w:t>
        </w:r>
      </w:ins>
    </w:p>
    <w:p w14:paraId="746932B6" w14:textId="75D71E96" w:rsidR="001332BD" w:rsidRPr="00E956F7" w:rsidRDefault="00E4158E">
      <w:pPr>
        <w:pStyle w:val="Figuretitle0"/>
        <w:autoSpaceDE w:val="0"/>
        <w:autoSpaceDN w:val="0"/>
        <w:adjustRightInd w:val="0"/>
        <w:outlineLvl w:val="0"/>
        <w:rPr>
          <w:szCs w:val="24"/>
        </w:rPr>
      </w:pPr>
      <w:bookmarkStart w:id="7887" w:name="_Toc413359639"/>
      <w:bookmarkStart w:id="7888" w:name="_Toc3557154"/>
      <w:bookmarkStart w:id="7889" w:name="_Toc34747407"/>
      <w:bookmarkStart w:id="7890" w:name="_Toc76030605"/>
      <w:bookmarkStart w:id="7891" w:name="_Toc94530890"/>
      <w:bookmarkStart w:id="7892" w:name="_Toc101428286"/>
      <w:bookmarkStart w:id="7893" w:name="_Toc110532342"/>
      <w:r w:rsidRPr="00E956F7">
        <w:rPr>
          <w:szCs w:val="24"/>
        </w:rPr>
        <w:t>Figure</w:t>
      </w:r>
      <w:del w:id="7894"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80</w:delText>
        </w:r>
        <w:r w:rsidR="00FC68DB" w:rsidRPr="00F54804">
          <w:fldChar w:fldCharType="end"/>
        </w:r>
      </w:del>
      <w:ins w:id="7895" w:author="LUEJE Claudia" w:date="2023-06-26T17:59:00Z">
        <w:r w:rsidRPr="00E956F7">
          <w:rPr>
            <w:szCs w:val="24"/>
          </w:rPr>
          <w:t> </w:t>
        </w:r>
        <w:r w:rsidR="001332BD" w:rsidRPr="00E956F7">
          <w:rPr>
            <w:szCs w:val="24"/>
          </w:rPr>
          <w:t>83</w:t>
        </w:r>
      </w:ins>
      <w:r w:rsidR="00806C63" w:rsidRPr="00E956F7">
        <w:rPr>
          <w:szCs w:val="24"/>
        </w:rPr>
        <w:t xml:space="preserve"> </w:t>
      </w:r>
      <w:r w:rsidR="001332BD" w:rsidRPr="00E956F7">
        <w:rPr>
          <w:szCs w:val="24"/>
        </w:rPr>
        <w:t>— Sequence with margin</w:t>
      </w:r>
      <w:bookmarkEnd w:id="7887"/>
      <w:r w:rsidR="001332BD" w:rsidRPr="00E956F7">
        <w:rPr>
          <w:szCs w:val="24"/>
        </w:rPr>
        <w:t xml:space="preserve"> and spacing</w:t>
      </w:r>
      <w:bookmarkEnd w:id="7888"/>
      <w:bookmarkEnd w:id="7889"/>
      <w:bookmarkEnd w:id="7890"/>
      <w:bookmarkEnd w:id="7891"/>
      <w:bookmarkEnd w:id="7892"/>
      <w:bookmarkEnd w:id="7893"/>
    </w:p>
    <w:p w14:paraId="02CB6D1A" w14:textId="77777777" w:rsidR="001332BD" w:rsidRPr="00E956F7" w:rsidRDefault="001332BD">
      <w:pPr>
        <w:pStyle w:val="BodyText"/>
        <w:autoSpaceDE w:val="0"/>
        <w:autoSpaceDN w:val="0"/>
        <w:adjustRightInd w:val="0"/>
        <w:rPr>
          <w:szCs w:val="24"/>
        </w:rPr>
      </w:pPr>
      <w:r w:rsidRPr="00E956F7">
        <w:rPr>
          <w:szCs w:val="24"/>
        </w:rPr>
        <w:t xml:space="preserve">The default value for </w:t>
      </w:r>
      <w:r w:rsidRPr="00D66FA4">
        <w:rPr>
          <w:rStyle w:val="ISOCode"/>
        </w:rPr>
        <w:t>margin</w:t>
      </w:r>
      <w:r w:rsidRPr="00E956F7">
        <w:rPr>
          <w:szCs w:val="24"/>
        </w:rPr>
        <w:t xml:space="preserve"> is 0.</w:t>
      </w:r>
    </w:p>
    <w:p w14:paraId="51253105" w14:textId="77777777" w:rsidR="001332BD" w:rsidRPr="00E956F7" w:rsidRDefault="001332BD">
      <w:pPr>
        <w:pStyle w:val="BodyText"/>
        <w:autoSpaceDE w:val="0"/>
        <w:autoSpaceDN w:val="0"/>
        <w:adjustRightInd w:val="0"/>
        <w:rPr>
          <w:szCs w:val="24"/>
        </w:rPr>
      </w:pPr>
      <w:r w:rsidRPr="00E956F7">
        <w:rPr>
          <w:szCs w:val="24"/>
        </w:rPr>
        <w:t xml:space="preserve">However, there are cases where the </w:t>
      </w:r>
      <w:r w:rsidRPr="00D66FA4">
        <w:rPr>
          <w:rStyle w:val="ISOCode"/>
        </w:rPr>
        <w:t>spacing</w:t>
      </w:r>
      <w:r w:rsidRPr="00E956F7">
        <w:rPr>
          <w:szCs w:val="24"/>
        </w:rPr>
        <w:t xml:space="preserve"> and </w:t>
      </w:r>
      <w:r w:rsidRPr="00D66FA4">
        <w:rPr>
          <w:rStyle w:val="ISOCode"/>
        </w:rPr>
        <w:t>margin</w:t>
      </w:r>
      <w:r w:rsidRPr="00E956F7">
        <w:rPr>
          <w:szCs w:val="24"/>
        </w:rPr>
        <w:t xml:space="preserve"> do not add up to exactly the length of the line. In this case, either the </w:t>
      </w:r>
      <w:r w:rsidRPr="00D66FA4">
        <w:rPr>
          <w:rStyle w:val="ISOCode"/>
        </w:rPr>
        <w:t>margin</w:t>
      </w:r>
      <w:r w:rsidRPr="00E956F7">
        <w:rPr>
          <w:szCs w:val="24"/>
        </w:rPr>
        <w:t xml:space="preserve"> or the </w:t>
      </w:r>
      <w:r w:rsidRPr="00D66FA4">
        <w:rPr>
          <w:rStyle w:val="ISOCode"/>
        </w:rPr>
        <w:t>spacing</w:t>
      </w:r>
      <w:r w:rsidRPr="00E956F7">
        <w:rPr>
          <w:szCs w:val="24"/>
        </w:rPr>
        <w:t xml:space="preserve"> may be relaxed:</w:t>
      </w:r>
    </w:p>
    <w:p w14:paraId="58BD6603" w14:textId="77777777" w:rsidR="00FC68DB" w:rsidRPr="00F54804" w:rsidRDefault="00FC68DB" w:rsidP="00B202D2">
      <w:pPr>
        <w:keepNext/>
        <w:jc w:val="center"/>
        <w:rPr>
          <w:del w:id="7896" w:author="LUEJE Claudia" w:date="2023-06-26T17:59:00Z"/>
        </w:rPr>
      </w:pPr>
      <w:del w:id="7897" w:author="LUEJE Claudia" w:date="2023-06-26T17:59:00Z">
        <w:r w:rsidRPr="0013175B">
          <w:rPr>
            <w:noProof/>
          </w:rPr>
          <w:drawing>
            <wp:inline distT="0" distB="0" distL="0" distR="0" wp14:anchorId="74FF754D" wp14:editId="0744009D">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del>
    </w:p>
    <w:p w14:paraId="1AD67DF7" w14:textId="1F0406E9"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898" w:author="LUEJE Claudia" w:date="2023-06-26T17:59:00Z"/>
          <w:szCs w:val="24"/>
        </w:rPr>
      </w:pPr>
      <w:ins w:id="7899" w:author="LUEJE Claudia" w:date="2023-06-26T17:59:00Z">
        <w:r>
          <w:rPr>
            <w:szCs w:val="24"/>
          </w:rPr>
          <w:t>8329_ed1fig</w:t>
        </w:r>
        <w:r w:rsidR="00806C63" w:rsidRPr="00E956F7">
          <w:rPr>
            <w:szCs w:val="24"/>
          </w:rPr>
          <w:t>84</w:t>
        </w:r>
        <w:r w:rsidR="001332BD" w:rsidRPr="00E956F7">
          <w:rPr>
            <w:szCs w:val="24"/>
          </w:rPr>
          <w:t>.EPS</w:t>
        </w:r>
      </w:ins>
    </w:p>
    <w:p w14:paraId="5E6D7920" w14:textId="0A6F2B62" w:rsidR="00DA2B7D" w:rsidRDefault="00DA2B7D" w:rsidP="00B47C5C">
      <w:pPr>
        <w:pStyle w:val="KeyTitle"/>
        <w:rPr>
          <w:ins w:id="7900" w:author="LUEJE Claudia" w:date="2023-06-26T17:59:00Z"/>
        </w:rPr>
      </w:pPr>
      <w:ins w:id="7901"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A2B7D" w:rsidRPr="00B62EE5" w14:paraId="7672E4D6" w14:textId="77777777" w:rsidTr="00DA2B7D">
        <w:trPr>
          <w:ins w:id="7902" w:author="LUEJE Claudia" w:date="2023-06-26T17:59:00Z"/>
        </w:trPr>
        <w:tc>
          <w:tcPr>
            <w:tcW w:w="397" w:type="dxa"/>
            <w:shd w:val="clear" w:color="auto" w:fill="auto"/>
          </w:tcPr>
          <w:p w14:paraId="28CC996B" w14:textId="65DFF9D5" w:rsidR="00DA2B7D" w:rsidRPr="00B62EE5" w:rsidRDefault="00DA2B7D" w:rsidP="00B47C5C">
            <w:pPr>
              <w:pStyle w:val="KeyText"/>
              <w:rPr>
                <w:ins w:id="7903" w:author="LUEJE Claudia" w:date="2023-06-26T17:59:00Z"/>
                <w:vertAlign w:val="superscript"/>
              </w:rPr>
            </w:pPr>
            <w:ins w:id="7904" w:author="LUEJE Claudia" w:date="2023-06-26T17:59:00Z">
              <w:r w:rsidRPr="00B62EE5">
                <w:rPr>
                  <w:vertAlign w:val="superscript"/>
                </w:rPr>
                <w:t>a</w:t>
              </w:r>
            </w:ins>
          </w:p>
        </w:tc>
        <w:tc>
          <w:tcPr>
            <w:tcW w:w="9356" w:type="dxa"/>
            <w:shd w:val="clear" w:color="auto" w:fill="auto"/>
          </w:tcPr>
          <w:p w14:paraId="4C265AB6" w14:textId="6C08111F" w:rsidR="00DA2B7D" w:rsidRPr="00B62EE5" w:rsidRDefault="00DA2B7D" w:rsidP="00B47C5C">
            <w:pPr>
              <w:pStyle w:val="KeyText"/>
              <w:rPr>
                <w:ins w:id="7905" w:author="LUEJE Claudia" w:date="2023-06-26T17:59:00Z"/>
              </w:rPr>
            </w:pPr>
            <w:ins w:id="7906" w:author="LUEJE Claudia" w:date="2023-06-26T17:59:00Z">
              <w:r w:rsidRPr="00B62EE5">
                <w:t>Margin is relaxed.</w:t>
              </w:r>
            </w:ins>
          </w:p>
        </w:tc>
      </w:tr>
    </w:tbl>
    <w:p w14:paraId="31AB1B7D" w14:textId="56D84167" w:rsidR="001332BD" w:rsidRPr="00E956F7" w:rsidRDefault="00E4158E">
      <w:pPr>
        <w:pStyle w:val="Figuretitle0"/>
        <w:autoSpaceDE w:val="0"/>
        <w:autoSpaceDN w:val="0"/>
        <w:adjustRightInd w:val="0"/>
        <w:outlineLvl w:val="0"/>
        <w:rPr>
          <w:szCs w:val="24"/>
        </w:rPr>
      </w:pPr>
      <w:bookmarkStart w:id="7907" w:name="_Toc3557155"/>
      <w:bookmarkStart w:id="7908" w:name="_Toc34747408"/>
      <w:bookmarkStart w:id="7909" w:name="_Toc76030606"/>
      <w:bookmarkStart w:id="7910" w:name="_Toc94530891"/>
      <w:bookmarkStart w:id="7911" w:name="_Toc101428287"/>
      <w:bookmarkStart w:id="7912" w:name="_Toc110532343"/>
      <w:r w:rsidRPr="00E956F7">
        <w:rPr>
          <w:szCs w:val="24"/>
        </w:rPr>
        <w:t>Figure</w:t>
      </w:r>
      <w:del w:id="7913"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81</w:delText>
        </w:r>
        <w:r w:rsidR="00FC68DB" w:rsidRPr="00F54804">
          <w:fldChar w:fldCharType="end"/>
        </w:r>
      </w:del>
      <w:ins w:id="7914" w:author="LUEJE Claudia" w:date="2023-06-26T17:59:00Z">
        <w:r w:rsidRPr="00E956F7">
          <w:rPr>
            <w:szCs w:val="24"/>
          </w:rPr>
          <w:t> </w:t>
        </w:r>
        <w:r w:rsidR="001332BD" w:rsidRPr="00E956F7">
          <w:rPr>
            <w:szCs w:val="24"/>
          </w:rPr>
          <w:t>84</w:t>
        </w:r>
      </w:ins>
      <w:r w:rsidR="00806C63" w:rsidRPr="00E956F7">
        <w:rPr>
          <w:szCs w:val="24"/>
        </w:rPr>
        <w:t xml:space="preserve"> </w:t>
      </w:r>
      <w:r w:rsidR="001332BD" w:rsidRPr="00E956F7">
        <w:rPr>
          <w:szCs w:val="24"/>
        </w:rPr>
        <w:t>— Margin relaxation</w:t>
      </w:r>
      <w:bookmarkEnd w:id="7907"/>
      <w:bookmarkEnd w:id="7908"/>
      <w:bookmarkEnd w:id="7909"/>
      <w:bookmarkEnd w:id="7910"/>
      <w:bookmarkEnd w:id="7911"/>
      <w:bookmarkEnd w:id="7912"/>
    </w:p>
    <w:p w14:paraId="4151F95D" w14:textId="77777777" w:rsidR="00FC68DB" w:rsidRPr="00F54804" w:rsidRDefault="00FC68DB" w:rsidP="00B202D2">
      <w:pPr>
        <w:keepNext/>
        <w:jc w:val="center"/>
        <w:rPr>
          <w:del w:id="7915" w:author="LUEJE Claudia" w:date="2023-06-26T17:59:00Z"/>
        </w:rPr>
      </w:pPr>
      <w:del w:id="7916" w:author="LUEJE Claudia" w:date="2023-06-26T17:59:00Z">
        <w:r w:rsidRPr="0013175B">
          <w:rPr>
            <w:noProof/>
          </w:rPr>
          <w:drawing>
            <wp:inline distT="0" distB="0" distL="0" distR="0" wp14:anchorId="00D842AD" wp14:editId="03828AD1">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del>
    </w:p>
    <w:p w14:paraId="0C4A4B14" w14:textId="5B94EB57" w:rsidR="001332BD"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917" w:author="LUEJE Claudia" w:date="2023-06-26T17:59:00Z"/>
          <w:szCs w:val="24"/>
        </w:rPr>
      </w:pPr>
      <w:ins w:id="7918" w:author="LUEJE Claudia" w:date="2023-06-26T17:59:00Z">
        <w:r>
          <w:rPr>
            <w:szCs w:val="24"/>
          </w:rPr>
          <w:t>8329_ed1fig</w:t>
        </w:r>
        <w:r w:rsidR="00806C63" w:rsidRPr="00E956F7">
          <w:rPr>
            <w:szCs w:val="24"/>
          </w:rPr>
          <w:t>85</w:t>
        </w:r>
        <w:r w:rsidR="001332BD" w:rsidRPr="00E956F7">
          <w:rPr>
            <w:szCs w:val="24"/>
          </w:rPr>
          <w:t>.EPS</w:t>
        </w:r>
      </w:ins>
    </w:p>
    <w:p w14:paraId="7C82BFFA" w14:textId="77777777" w:rsidR="00DA2B7D" w:rsidRDefault="00DA2B7D" w:rsidP="00DA2B7D">
      <w:pPr>
        <w:pStyle w:val="KeyTitle"/>
        <w:rPr>
          <w:ins w:id="7919" w:author="LUEJE Claudia" w:date="2023-06-26T17:59:00Z"/>
        </w:rPr>
      </w:pPr>
      <w:ins w:id="7920" w:author="LUEJE Claudia" w:date="2023-06-26T17:59:00Z">
        <w:r>
          <w:t> </w:t>
        </w:r>
      </w:ins>
    </w:p>
    <w:tbl>
      <w:tblPr>
        <w:tblW w:w="9753" w:type="dxa"/>
        <w:tblLayout w:type="fixed"/>
        <w:tblCellMar>
          <w:left w:w="0" w:type="dxa"/>
          <w:right w:w="0" w:type="dxa"/>
        </w:tblCellMar>
        <w:tblLook w:val="04A0" w:firstRow="1" w:lastRow="0" w:firstColumn="1" w:lastColumn="0" w:noHBand="0" w:noVBand="1"/>
      </w:tblPr>
      <w:tblGrid>
        <w:gridCol w:w="397"/>
        <w:gridCol w:w="9356"/>
      </w:tblGrid>
      <w:tr w:rsidR="00DA2B7D" w:rsidRPr="00B62EE5" w14:paraId="5F127DE2" w14:textId="77777777" w:rsidTr="00B47C5C">
        <w:trPr>
          <w:ins w:id="7921" w:author="LUEJE Claudia" w:date="2023-06-26T17:59:00Z"/>
        </w:trPr>
        <w:tc>
          <w:tcPr>
            <w:tcW w:w="397" w:type="dxa"/>
            <w:shd w:val="clear" w:color="auto" w:fill="auto"/>
          </w:tcPr>
          <w:p w14:paraId="3F0BC68B" w14:textId="77777777" w:rsidR="00DA2B7D" w:rsidRPr="00B62EE5" w:rsidRDefault="00DA2B7D" w:rsidP="00B47C5C">
            <w:pPr>
              <w:pStyle w:val="KeyText"/>
              <w:rPr>
                <w:ins w:id="7922" w:author="LUEJE Claudia" w:date="2023-06-26T17:59:00Z"/>
                <w:vertAlign w:val="superscript"/>
              </w:rPr>
            </w:pPr>
            <w:ins w:id="7923" w:author="LUEJE Claudia" w:date="2023-06-26T17:59:00Z">
              <w:r w:rsidRPr="00B62EE5">
                <w:rPr>
                  <w:vertAlign w:val="superscript"/>
                </w:rPr>
                <w:t>a</w:t>
              </w:r>
            </w:ins>
          </w:p>
        </w:tc>
        <w:tc>
          <w:tcPr>
            <w:tcW w:w="9356" w:type="dxa"/>
            <w:shd w:val="clear" w:color="auto" w:fill="auto"/>
          </w:tcPr>
          <w:p w14:paraId="41CC8B8D" w14:textId="1059A78C" w:rsidR="00DA2B7D" w:rsidRPr="00B62EE5" w:rsidRDefault="00DA2B7D" w:rsidP="00B47C5C">
            <w:pPr>
              <w:pStyle w:val="KeyText"/>
              <w:rPr>
                <w:ins w:id="7924" w:author="LUEJE Claudia" w:date="2023-06-26T17:59:00Z"/>
              </w:rPr>
            </w:pPr>
            <w:ins w:id="7925" w:author="LUEJE Claudia" w:date="2023-06-26T17:59:00Z">
              <w:r w:rsidRPr="00B62EE5">
                <w:t>Spacing is relaxed.</w:t>
              </w:r>
            </w:ins>
          </w:p>
        </w:tc>
      </w:tr>
    </w:tbl>
    <w:p w14:paraId="192EE861" w14:textId="42142E99" w:rsidR="001332BD" w:rsidRPr="00E956F7" w:rsidRDefault="00E4158E">
      <w:pPr>
        <w:pStyle w:val="Figuretitle0"/>
        <w:autoSpaceDE w:val="0"/>
        <w:autoSpaceDN w:val="0"/>
        <w:adjustRightInd w:val="0"/>
        <w:outlineLvl w:val="0"/>
        <w:rPr>
          <w:szCs w:val="24"/>
        </w:rPr>
      </w:pPr>
      <w:bookmarkStart w:id="7926" w:name="_Toc3557156"/>
      <w:bookmarkStart w:id="7927" w:name="_Toc34747409"/>
      <w:bookmarkStart w:id="7928" w:name="_Toc76030607"/>
      <w:bookmarkStart w:id="7929" w:name="_Toc94530892"/>
      <w:bookmarkStart w:id="7930" w:name="_Toc101428288"/>
      <w:bookmarkStart w:id="7931" w:name="_Toc110532344"/>
      <w:r w:rsidRPr="00E956F7">
        <w:rPr>
          <w:szCs w:val="24"/>
        </w:rPr>
        <w:t>Figure</w:t>
      </w:r>
      <w:del w:id="7932"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82</w:delText>
        </w:r>
        <w:r w:rsidR="00FC68DB" w:rsidRPr="00F54804">
          <w:fldChar w:fldCharType="end"/>
        </w:r>
      </w:del>
      <w:ins w:id="7933" w:author="LUEJE Claudia" w:date="2023-06-26T17:59:00Z">
        <w:r w:rsidRPr="00E956F7">
          <w:rPr>
            <w:szCs w:val="24"/>
          </w:rPr>
          <w:t> </w:t>
        </w:r>
        <w:r w:rsidR="001332BD" w:rsidRPr="00E956F7">
          <w:rPr>
            <w:szCs w:val="24"/>
          </w:rPr>
          <w:t>85</w:t>
        </w:r>
      </w:ins>
      <w:r w:rsidR="00806C63" w:rsidRPr="00E956F7">
        <w:rPr>
          <w:szCs w:val="24"/>
        </w:rPr>
        <w:t xml:space="preserve"> </w:t>
      </w:r>
      <w:r w:rsidR="001332BD" w:rsidRPr="00E956F7">
        <w:rPr>
          <w:szCs w:val="24"/>
        </w:rPr>
        <w:t>— Spacing relaxation</w:t>
      </w:r>
      <w:bookmarkEnd w:id="7926"/>
      <w:bookmarkEnd w:id="7927"/>
      <w:bookmarkEnd w:id="7928"/>
      <w:bookmarkEnd w:id="7929"/>
      <w:bookmarkEnd w:id="7930"/>
      <w:bookmarkEnd w:id="7931"/>
    </w:p>
    <w:p w14:paraId="379587DD" w14:textId="1B4C6B2D" w:rsidR="001332BD" w:rsidRPr="00E956F7" w:rsidRDefault="001332BD">
      <w:pPr>
        <w:pStyle w:val="BodyText"/>
        <w:autoSpaceDE w:val="0"/>
        <w:autoSpaceDN w:val="0"/>
        <w:adjustRightInd w:val="0"/>
        <w:rPr>
          <w:szCs w:val="24"/>
        </w:rPr>
      </w:pPr>
      <w:r w:rsidRPr="00E956F7">
        <w:rPr>
          <w:szCs w:val="24"/>
        </w:rPr>
        <w:t>To decide which case is required,</w:t>
      </w:r>
      <w:del w:id="7934" w:author="LUEJE Claudia" w:date="2023-06-26T17:59:00Z">
        <w:r w:rsidR="00FC68DB" w:rsidRPr="00F54804">
          <w:delText xml:space="preserve"> one has to</w:delText>
        </w:r>
      </w:del>
      <w:r w:rsidRPr="00E956F7">
        <w:rPr>
          <w:szCs w:val="24"/>
        </w:rPr>
        <w:t xml:space="preserve"> give </w:t>
      </w:r>
      <w:r w:rsidRPr="00993248">
        <w:rPr>
          <w:szCs w:val="24"/>
        </w:rPr>
        <w:t>priority</w:t>
      </w:r>
      <w:r w:rsidRPr="00E956F7">
        <w:rPr>
          <w:szCs w:val="24"/>
        </w:rPr>
        <w:t xml:space="preserve"> either to </w:t>
      </w:r>
      <w:r w:rsidRPr="00D66FA4">
        <w:rPr>
          <w:rStyle w:val="ISOCode"/>
        </w:rPr>
        <w:t>spacing</w:t>
      </w:r>
      <w:r w:rsidRPr="00E956F7">
        <w:rPr>
          <w:szCs w:val="24"/>
        </w:rPr>
        <w:t xml:space="preserve"> or to </w:t>
      </w:r>
      <w:r w:rsidRPr="00D66FA4">
        <w:rPr>
          <w:rStyle w:val="ISOCode"/>
        </w:rPr>
        <w:t>margin</w:t>
      </w:r>
      <w:r w:rsidRPr="00E956F7">
        <w:rPr>
          <w:szCs w:val="24"/>
        </w:rPr>
        <w:t>.</w:t>
      </w:r>
    </w:p>
    <w:p w14:paraId="7E89ECB8" w14:textId="77777777" w:rsidR="001332BD" w:rsidRPr="00E956F7" w:rsidRDefault="001332BD">
      <w:pPr>
        <w:pStyle w:val="BodyText"/>
        <w:autoSpaceDE w:val="0"/>
        <w:autoSpaceDN w:val="0"/>
        <w:adjustRightInd w:val="0"/>
        <w:rPr>
          <w:szCs w:val="24"/>
        </w:rPr>
      </w:pPr>
      <w:r w:rsidRPr="00E956F7">
        <w:rPr>
          <w:szCs w:val="24"/>
        </w:rPr>
        <w:t xml:space="preserve">When priority is given to </w:t>
      </w:r>
      <w:r w:rsidRPr="00D66FA4">
        <w:rPr>
          <w:rStyle w:val="ISOCode"/>
        </w:rPr>
        <w:t>spacing</w:t>
      </w:r>
      <w:r w:rsidRPr="00E956F7">
        <w:rPr>
          <w:szCs w:val="24"/>
        </w:rPr>
        <w:t xml:space="preserve">, the </w:t>
      </w:r>
      <w:r w:rsidRPr="00D66FA4">
        <w:rPr>
          <w:rStyle w:val="ISOCode"/>
        </w:rPr>
        <w:t>margin</w:t>
      </w:r>
      <w:r w:rsidRPr="00E956F7">
        <w:rPr>
          <w:szCs w:val="24"/>
        </w:rPr>
        <w:t xml:space="preserve"> can be slightly stretched to a greater value, so that the maximum number of connections can fit using the given spacing (if 2 x </w:t>
      </w:r>
      <w:r w:rsidRPr="00D66FA4">
        <w:rPr>
          <w:rStyle w:val="ISOCode"/>
        </w:rPr>
        <w:t>margin</w:t>
      </w:r>
      <w:r w:rsidRPr="00E956F7">
        <w:rPr>
          <w:szCs w:val="24"/>
        </w:rPr>
        <w:t xml:space="preserve"> is greater than the line length, one connection is placed at the middle of the line).</w:t>
      </w:r>
    </w:p>
    <w:p w14:paraId="0C4B3AF8" w14:textId="77777777" w:rsidR="001332BD" w:rsidRPr="00E956F7" w:rsidRDefault="001332BD">
      <w:pPr>
        <w:pStyle w:val="BodyText"/>
        <w:autoSpaceDE w:val="0"/>
        <w:autoSpaceDN w:val="0"/>
        <w:adjustRightInd w:val="0"/>
        <w:rPr>
          <w:szCs w:val="24"/>
        </w:rPr>
      </w:pPr>
      <w:r w:rsidRPr="00E956F7">
        <w:rPr>
          <w:szCs w:val="24"/>
        </w:rPr>
        <w:t xml:space="preserve">When priority is given to </w:t>
      </w:r>
      <w:r w:rsidRPr="00D66FA4">
        <w:rPr>
          <w:rStyle w:val="ISOCode"/>
        </w:rPr>
        <w:t>margin</w:t>
      </w:r>
      <w:r w:rsidRPr="00E956F7">
        <w:rPr>
          <w:szCs w:val="24"/>
        </w:rPr>
        <w:t xml:space="preserve">, </w:t>
      </w:r>
      <w:r w:rsidRPr="00D66FA4">
        <w:rPr>
          <w:rStyle w:val="ISOCode"/>
        </w:rPr>
        <w:t>spacing</w:t>
      </w:r>
      <w:r w:rsidRPr="00E956F7">
        <w:rPr>
          <w:szCs w:val="24"/>
        </w:rPr>
        <w:t xml:space="preserve"> can be slightly squeezed or stretched (such that Δ</w:t>
      </w:r>
      <w:r w:rsidRPr="00E956F7">
        <w:rPr>
          <w:szCs w:val="24"/>
          <w:vertAlign w:val="subscript"/>
        </w:rPr>
        <w:t>spacing</w:t>
      </w:r>
      <w:r w:rsidRPr="00E956F7">
        <w:rPr>
          <w:szCs w:val="24"/>
        </w:rPr>
        <w:t xml:space="preserve"> is minimal).</w:t>
      </w:r>
    </w:p>
    <w:p w14:paraId="3D21F3C4" w14:textId="5DB84B6D" w:rsidR="001332BD" w:rsidRPr="00E956F7" w:rsidRDefault="001332BD">
      <w:pPr>
        <w:pStyle w:val="BodyText"/>
        <w:autoSpaceDE w:val="0"/>
        <w:autoSpaceDN w:val="0"/>
        <w:adjustRightInd w:val="0"/>
        <w:rPr>
          <w:szCs w:val="24"/>
        </w:rPr>
      </w:pPr>
      <w:r w:rsidRPr="00E956F7">
        <w:rPr>
          <w:szCs w:val="24"/>
        </w:rPr>
        <w:t xml:space="preserve">A </w:t>
      </w:r>
      <w:r w:rsidRPr="00D66FA4">
        <w:rPr>
          <w:rStyle w:val="ISOCode"/>
        </w:rPr>
        <w:t>&lt;loc_list</w:t>
      </w:r>
      <w:del w:id="7935" w:author="LUEJE Claudia" w:date="2023-06-26T17:59:00Z">
        <w:r w:rsidR="00FC68DB" w:rsidRPr="00F54804">
          <w:rPr>
            <w:rStyle w:val="elementdeftypeChar"/>
            <w:rFonts w:eastAsia="Calibri"/>
          </w:rPr>
          <w:delText>&gt;</w:delText>
        </w:r>
      </w:del>
      <w:ins w:id="7936" w:author="LUEJE Claudia" w:date="2023-06-26T17:59:00Z">
        <w:r w:rsidRPr="00D66FA4">
          <w:rPr>
            <w:rStyle w:val="ISOCode"/>
          </w:rPr>
          <w:t>/&gt;</w:t>
        </w:r>
      </w:ins>
      <w:r w:rsidRPr="00E956F7">
        <w:rPr>
          <w:szCs w:val="24"/>
        </w:rPr>
        <w:t xml:space="preserve"> is necessary for this type of connection.</w:t>
      </w:r>
    </w:p>
    <w:p w14:paraId="5A917E78" w14:textId="023289A4" w:rsidR="001332BD" w:rsidRPr="00E956F7" w:rsidRDefault="001332BD" w:rsidP="00B35FD6">
      <w:pPr>
        <w:pStyle w:val="BodyText"/>
      </w:pPr>
      <w:r w:rsidRPr="00B35FD6">
        <w:t>Example</w:t>
      </w:r>
      <w:r w:rsidR="00B35FD6" w:rsidRPr="00B35FD6">
        <w:t xml:space="preserve"> </w:t>
      </w:r>
      <w:del w:id="7937" w:author="LUEJE Claudia" w:date="2023-06-26T17:59:00Z">
        <w:r w:rsidR="00FC68DB" w:rsidRPr="0013175B">
          <w:delText>A</w:delText>
        </w:r>
        <w:r w:rsidR="00C525E1">
          <w:delText xml:space="preserve">   </w:delText>
        </w:r>
      </w:del>
      <w:ins w:id="7938" w:author="LUEJE Claudia" w:date="2023-06-26T17:59:00Z">
        <w:r w:rsidR="00993248">
          <w:t>1</w:t>
        </w:r>
      </w:ins>
      <w:r w:rsidRPr="00B35FD6">
        <w:t xml:space="preserve"> Minimum definition for </w:t>
      </w:r>
      <w:r w:rsidRPr="00B35FD6">
        <w:rPr>
          <w:rStyle w:val="ISOCode"/>
        </w:rPr>
        <w:t>&lt;sequence_connection_0d/&gt;</w:t>
      </w:r>
    </w:p>
    <w:p w14:paraId="12BFA387" w14:textId="77777777" w:rsidR="00B25D70" w:rsidRDefault="00B25D70" w:rsidP="00B25D70">
      <w:pPr>
        <w:pStyle w:val="Code-"/>
      </w:pPr>
      <w:r w:rsidRPr="00E45DCE">
        <w:t xml:space="preserve">    </w:t>
      </w:r>
      <w:r w:rsidR="001332BD" w:rsidRPr="00E45DCE">
        <w:rPr>
          <w:szCs w:val="24"/>
        </w:rPr>
        <w:t>&lt;connection_1d label="SPOT_LINE_11000"&gt;</w:t>
      </w:r>
    </w:p>
    <w:p w14:paraId="5585D2B8" w14:textId="77777777" w:rsidR="00B25D70" w:rsidRDefault="00B25D70" w:rsidP="00B25D70">
      <w:pPr>
        <w:pStyle w:val="Code-"/>
      </w:pPr>
      <w:r>
        <w:t xml:space="preserve">    </w:t>
      </w:r>
      <w:r w:rsidR="001332BD" w:rsidRPr="00E45DCE">
        <w:t xml:space="preserve">     </w:t>
      </w:r>
      <w:r w:rsidR="001332BD" w:rsidRPr="00E45DCE">
        <w:rPr>
          <w:b/>
        </w:rPr>
        <w:t>&lt;sequence_connection_0d spacing="30.0"&gt;</w:t>
      </w:r>
    </w:p>
    <w:p w14:paraId="185DF75A" w14:textId="77777777" w:rsidR="00B25D70" w:rsidRDefault="00B25D70" w:rsidP="00B25D70">
      <w:pPr>
        <w:pStyle w:val="Code-"/>
      </w:pPr>
      <w:r>
        <w:t xml:space="preserve">    </w:t>
      </w:r>
      <w:r w:rsidR="001332BD" w:rsidRPr="00E45DCE">
        <w:t xml:space="preserve">          </w:t>
      </w:r>
      <w:r w:rsidR="001332BD" w:rsidRPr="00E45DCE">
        <w:rPr>
          <w:b/>
        </w:rPr>
        <w:t>&lt;spotweld/&gt;</w:t>
      </w:r>
    </w:p>
    <w:p w14:paraId="42E0E9B2" w14:textId="77777777" w:rsidR="00B25D70" w:rsidRDefault="00B25D70" w:rsidP="00B25D70">
      <w:pPr>
        <w:pStyle w:val="Code-"/>
      </w:pPr>
      <w:r>
        <w:t xml:space="preserve">    </w:t>
      </w:r>
      <w:r w:rsidR="001332BD" w:rsidRPr="00E45DCE">
        <w:t xml:space="preserve">     </w:t>
      </w:r>
      <w:r w:rsidR="001332BD" w:rsidRPr="00E45DCE">
        <w:rPr>
          <w:b/>
        </w:rPr>
        <w:t>&lt;/sequence_connection_0d&gt;</w:t>
      </w:r>
    </w:p>
    <w:p w14:paraId="1EFF6D74" w14:textId="77777777" w:rsidR="00B25D70" w:rsidRDefault="00B25D70" w:rsidP="00B25D70">
      <w:pPr>
        <w:pStyle w:val="Code-"/>
      </w:pPr>
      <w:r>
        <w:t xml:space="preserve">    </w:t>
      </w:r>
      <w:r w:rsidR="001332BD" w:rsidRPr="00E45DCE">
        <w:t xml:space="preserve">     &lt;loc_list&gt;</w:t>
      </w:r>
    </w:p>
    <w:p w14:paraId="70F60849" w14:textId="77777777" w:rsidR="00B25D70" w:rsidRDefault="00B25D70" w:rsidP="00B25D70">
      <w:pPr>
        <w:pStyle w:val="Code-"/>
      </w:pPr>
      <w:r>
        <w:t xml:space="preserve">    </w:t>
      </w:r>
      <w:r w:rsidR="001332BD" w:rsidRPr="00E45DCE">
        <w:t xml:space="preserve">          ...</w:t>
      </w:r>
    </w:p>
    <w:p w14:paraId="346BB6BC" w14:textId="77777777" w:rsidR="00B25D70" w:rsidRDefault="00B25D70" w:rsidP="00B25D70">
      <w:pPr>
        <w:pStyle w:val="Code-"/>
      </w:pPr>
      <w:r>
        <w:t xml:space="preserve">    </w:t>
      </w:r>
      <w:r w:rsidR="001332BD" w:rsidRPr="00E45DCE">
        <w:t xml:space="preserve">     &lt;/loc_list&gt;</w:t>
      </w:r>
    </w:p>
    <w:p w14:paraId="1B6AC112" w14:textId="77777777" w:rsidR="00B25D70" w:rsidRDefault="00B25D70" w:rsidP="00B25D70">
      <w:pPr>
        <w:pStyle w:val="Code-"/>
      </w:pPr>
      <w:r>
        <w:t xml:space="preserve">    </w:t>
      </w:r>
      <w:r w:rsidR="00637151" w:rsidRPr="00E45DCE">
        <w:t xml:space="preserve">    </w:t>
      </w:r>
      <w:r w:rsidR="001332BD" w:rsidRPr="00E45DCE">
        <w:t>&lt;appdata&gt;</w:t>
      </w:r>
    </w:p>
    <w:p w14:paraId="1150C691" w14:textId="77777777" w:rsidR="00B25D70" w:rsidRDefault="00B25D70" w:rsidP="00B25D70">
      <w:pPr>
        <w:pStyle w:val="Code-"/>
      </w:pPr>
      <w:r>
        <w:t xml:space="preserve">    </w:t>
      </w:r>
      <w:r w:rsidR="001332BD" w:rsidRPr="00E45DCE">
        <w:t xml:space="preserve">           ...</w:t>
      </w:r>
    </w:p>
    <w:p w14:paraId="39735D1D" w14:textId="62DE66A4" w:rsidR="001332BD" w:rsidRPr="00E45DCE" w:rsidRDefault="00B25D70" w:rsidP="00B25D70">
      <w:pPr>
        <w:pStyle w:val="Code-"/>
      </w:pPr>
      <w:r>
        <w:t xml:space="preserve">    </w:t>
      </w:r>
      <w:r w:rsidR="001332BD" w:rsidRPr="00E45DCE">
        <w:t xml:space="preserve">     &lt;/appdata&gt;</w:t>
      </w:r>
    </w:p>
    <w:p w14:paraId="19C7E5F3" w14:textId="6F18D48F" w:rsidR="001332BD" w:rsidRPr="00E45DCE" w:rsidRDefault="00637151" w:rsidP="00E45DCE">
      <w:pPr>
        <w:pStyle w:val="Code-"/>
      </w:pPr>
      <w:r w:rsidRPr="00E45DCE">
        <w:t> </w:t>
      </w:r>
    </w:p>
    <w:p w14:paraId="24CD4889" w14:textId="091483BD" w:rsidR="001332BD" w:rsidRPr="00E45DCE" w:rsidRDefault="00B25D70" w:rsidP="00E45DCE">
      <w:pPr>
        <w:pStyle w:val="Code-"/>
      </w:pPr>
      <w:r w:rsidRPr="00E45DCE">
        <w:t xml:space="preserve">    </w:t>
      </w:r>
      <w:r w:rsidR="001332BD" w:rsidRPr="00E45DCE">
        <w:t>&lt;/connection_1d&gt;</w:t>
      </w:r>
    </w:p>
    <w:p w14:paraId="72647E84" w14:textId="269F5FDF" w:rsidR="001332BD" w:rsidRPr="00E45DCE" w:rsidRDefault="00637151" w:rsidP="00E45DCE">
      <w:pPr>
        <w:pStyle w:val="Code-"/>
      </w:pPr>
      <w:r w:rsidRPr="00E45DCE">
        <w:t> </w:t>
      </w:r>
    </w:p>
    <w:p w14:paraId="14568A7D" w14:textId="67D70169" w:rsidR="001332BD" w:rsidRPr="00E956F7" w:rsidRDefault="001332BD" w:rsidP="00B35FD6">
      <w:pPr>
        <w:pStyle w:val="BodyText"/>
      </w:pPr>
      <w:r w:rsidRPr="00B35FD6">
        <w:t>Example</w:t>
      </w:r>
      <w:r w:rsidR="00B35FD6" w:rsidRPr="00B35FD6">
        <w:t xml:space="preserve"> </w:t>
      </w:r>
      <w:del w:id="7939" w:author="LUEJE Claudia" w:date="2023-06-26T17:59:00Z">
        <w:r w:rsidR="00FC68DB" w:rsidRPr="0013175B">
          <w:delText>B</w:delText>
        </w:r>
        <w:r w:rsidR="00C525E1">
          <w:delText xml:space="preserve">   </w:delText>
        </w:r>
      </w:del>
      <w:ins w:id="7940" w:author="LUEJE Claudia" w:date="2023-06-26T17:59:00Z">
        <w:r w:rsidR="00993248">
          <w:t>2</w:t>
        </w:r>
      </w:ins>
      <w:r w:rsidRPr="00B35FD6">
        <w:t xml:space="preserve"> Complete definition for </w:t>
      </w:r>
      <w:r w:rsidRPr="00B35FD6">
        <w:rPr>
          <w:rStyle w:val="ISOCode"/>
        </w:rPr>
        <w:t>&lt;sequence_connection_0d/&gt;</w:t>
      </w:r>
    </w:p>
    <w:p w14:paraId="2F470333" w14:textId="77777777" w:rsidR="00B25D70" w:rsidRDefault="00B25D70" w:rsidP="00B25D70">
      <w:pPr>
        <w:pStyle w:val="Code-"/>
      </w:pPr>
      <w:r w:rsidRPr="00E45DCE">
        <w:t xml:space="preserve">    </w:t>
      </w:r>
      <w:r w:rsidR="001332BD" w:rsidRPr="00E45DCE">
        <w:rPr>
          <w:szCs w:val="24"/>
        </w:rPr>
        <w:t>&lt;connection_1d label="DROP_LINE_33000"&gt;</w:t>
      </w:r>
    </w:p>
    <w:p w14:paraId="73B056D6" w14:textId="77777777" w:rsidR="00B25D70" w:rsidRDefault="00B25D70" w:rsidP="00B25D70">
      <w:pPr>
        <w:pStyle w:val="Code-"/>
      </w:pPr>
      <w:r>
        <w:t xml:space="preserve">    </w:t>
      </w:r>
      <w:r w:rsidR="001332BD" w:rsidRPr="00E45DCE">
        <w:t xml:space="preserve">     </w:t>
      </w:r>
      <w:r w:rsidR="001332BD" w:rsidRPr="00E45DCE">
        <w:rPr>
          <w:b/>
        </w:rPr>
        <w:t>&lt;sequence_connection_0d spacing="30.0" margin="1.0" priority="spacing"&gt;</w:t>
      </w:r>
    </w:p>
    <w:p w14:paraId="038FA891" w14:textId="77777777" w:rsidR="00B25D70" w:rsidRDefault="00B25D70" w:rsidP="00B25D70">
      <w:pPr>
        <w:pStyle w:val="Code-"/>
      </w:pPr>
      <w:r>
        <w:t xml:space="preserve">    </w:t>
      </w:r>
      <w:r w:rsidR="001332BD" w:rsidRPr="00E45DCE">
        <w:t xml:space="preserve">          </w:t>
      </w:r>
      <w:r w:rsidR="001332BD" w:rsidRPr="00E45DCE">
        <w:rPr>
          <w:b/>
        </w:rPr>
        <w:t>&lt;gumdrop diameter="4.0" mass="10." material="CAD_Material"/&gt;</w:t>
      </w:r>
    </w:p>
    <w:p w14:paraId="18E50788" w14:textId="77777777" w:rsidR="00B25D70" w:rsidRDefault="00B25D70" w:rsidP="00B25D70">
      <w:pPr>
        <w:pStyle w:val="Code-"/>
      </w:pPr>
      <w:r>
        <w:t xml:space="preserve">    </w:t>
      </w:r>
      <w:r w:rsidR="001332BD" w:rsidRPr="00E45DCE">
        <w:t xml:space="preserve">     </w:t>
      </w:r>
      <w:r w:rsidR="001332BD" w:rsidRPr="00E45DCE">
        <w:rPr>
          <w:b/>
        </w:rPr>
        <w:t>&lt;/sequence_connection_0d&gt;</w:t>
      </w:r>
    </w:p>
    <w:p w14:paraId="14EB6971" w14:textId="77777777" w:rsidR="00B25D70" w:rsidRDefault="00B25D70" w:rsidP="00B25D70">
      <w:pPr>
        <w:pStyle w:val="Code-"/>
      </w:pPr>
      <w:r>
        <w:t xml:space="preserve">    </w:t>
      </w:r>
      <w:r w:rsidR="001332BD" w:rsidRPr="00E45DCE">
        <w:t xml:space="preserve">     &lt;loc_list&gt;</w:t>
      </w:r>
    </w:p>
    <w:p w14:paraId="1ED89660" w14:textId="77777777" w:rsidR="00B25D70" w:rsidRDefault="00B25D70" w:rsidP="00B25D70">
      <w:pPr>
        <w:pStyle w:val="Code-"/>
      </w:pPr>
      <w:r>
        <w:t xml:space="preserve">    </w:t>
      </w:r>
      <w:r w:rsidR="001332BD" w:rsidRPr="00E45DCE">
        <w:t xml:space="preserve">          ...</w:t>
      </w:r>
    </w:p>
    <w:p w14:paraId="6BD551E4" w14:textId="77777777" w:rsidR="00B25D70" w:rsidRDefault="00B25D70" w:rsidP="00B25D70">
      <w:pPr>
        <w:pStyle w:val="Code-"/>
      </w:pPr>
      <w:r>
        <w:t xml:space="preserve">    </w:t>
      </w:r>
      <w:r w:rsidR="001332BD" w:rsidRPr="00E45DCE">
        <w:t xml:space="preserve">     &lt;/loc_list&gt;</w:t>
      </w:r>
    </w:p>
    <w:p w14:paraId="024B57A5" w14:textId="77777777" w:rsidR="00B25D70" w:rsidRDefault="00B25D70" w:rsidP="00B25D70">
      <w:pPr>
        <w:pStyle w:val="Code-"/>
      </w:pPr>
      <w:r>
        <w:t xml:space="preserve">    </w:t>
      </w:r>
      <w:r w:rsidR="001332BD" w:rsidRPr="00E45DCE">
        <w:t xml:space="preserve">     &lt;appdata&gt;</w:t>
      </w:r>
    </w:p>
    <w:p w14:paraId="31E5B910" w14:textId="77777777" w:rsidR="00B25D70" w:rsidRDefault="00B25D70" w:rsidP="00B25D70">
      <w:pPr>
        <w:pStyle w:val="Code-"/>
      </w:pPr>
      <w:r>
        <w:t xml:space="preserve">    </w:t>
      </w:r>
      <w:r w:rsidR="001332BD" w:rsidRPr="00E45DCE">
        <w:t xml:space="preserve">           ...</w:t>
      </w:r>
    </w:p>
    <w:p w14:paraId="02A1A80B" w14:textId="77777777" w:rsidR="00B25D70" w:rsidRDefault="00B25D70" w:rsidP="00B25D70">
      <w:pPr>
        <w:pStyle w:val="Code-"/>
      </w:pPr>
      <w:r>
        <w:t xml:space="preserve">    </w:t>
      </w:r>
      <w:r w:rsidR="001332BD" w:rsidRPr="00E45DCE">
        <w:t xml:space="preserve">     &lt;/appdata&gt;</w:t>
      </w:r>
    </w:p>
    <w:p w14:paraId="0E856586" w14:textId="0EB85663" w:rsidR="001332BD" w:rsidRPr="00E45DCE" w:rsidRDefault="00B25D70" w:rsidP="00B25D70">
      <w:pPr>
        <w:pStyle w:val="Code-"/>
      </w:pPr>
      <w:r>
        <w:t xml:space="preserve">    </w:t>
      </w:r>
      <w:r w:rsidR="001332BD" w:rsidRPr="00E45DCE">
        <w:t>&lt;/connection_1d&gt;</w:t>
      </w:r>
    </w:p>
    <w:p w14:paraId="2E948931" w14:textId="4B2DB378" w:rsidR="001332BD" w:rsidRPr="00E45DCE" w:rsidRDefault="00637151" w:rsidP="00E45DCE">
      <w:pPr>
        <w:pStyle w:val="Code-"/>
      </w:pPr>
      <w:r w:rsidRPr="00E45DCE">
        <w:t> </w:t>
      </w:r>
    </w:p>
    <w:p w14:paraId="135FE988" w14:textId="77777777" w:rsidR="001332BD" w:rsidRPr="00E956F7" w:rsidRDefault="001332BD">
      <w:pPr>
        <w:pStyle w:val="BodyText"/>
        <w:autoSpaceDE w:val="0"/>
        <w:autoSpaceDN w:val="0"/>
        <w:adjustRightInd w:val="0"/>
        <w:rPr>
          <w:szCs w:val="24"/>
        </w:rPr>
      </w:pPr>
      <w:r w:rsidRPr="00E956F7">
        <w:rPr>
          <w:szCs w:val="24"/>
        </w:rPr>
        <w:t xml:space="preserve">To define the type of 0d-connection elements that this connection line describes, any of the connection_0d types can be nested in the </w:t>
      </w:r>
      <w:r w:rsidRPr="00D66FA4">
        <w:rPr>
          <w:rStyle w:val="ISOCode"/>
          <w:b/>
        </w:rPr>
        <w:t>&lt;sequence_connection_0d&gt;</w:t>
      </w:r>
      <w:r w:rsidRPr="00E956F7">
        <w:rPr>
          <w:szCs w:val="24"/>
        </w:rPr>
        <w:t xml:space="preserve"> element.</w:t>
      </w:r>
    </w:p>
    <w:p w14:paraId="618EB9E1" w14:textId="3AF6B465" w:rsidR="001332BD" w:rsidRPr="00E956F7" w:rsidRDefault="001332BD" w:rsidP="00B35FD6">
      <w:pPr>
        <w:pStyle w:val="BodyText"/>
      </w:pPr>
      <w:r w:rsidRPr="00B35FD6">
        <w:t>Example</w:t>
      </w:r>
      <w:r w:rsidR="00B35FD6" w:rsidRPr="00B35FD6">
        <w:t xml:space="preserve"> </w:t>
      </w:r>
      <w:del w:id="7941" w:author="LUEJE Claudia" w:date="2023-06-26T17:59:00Z">
        <w:r w:rsidR="00FC68DB" w:rsidRPr="0013175B">
          <w:delText>C</w:delText>
        </w:r>
        <w:r w:rsidR="00C525E1">
          <w:delText xml:space="preserve">   </w:delText>
        </w:r>
      </w:del>
      <w:ins w:id="7942" w:author="LUEJE Claudia" w:date="2023-06-26T17:59:00Z">
        <w:r w:rsidR="00993248">
          <w:t>3</w:t>
        </w:r>
      </w:ins>
      <w:r w:rsidRPr="00B35FD6">
        <w:t xml:space="preserve"> Definition of a </w:t>
      </w:r>
      <w:r w:rsidRPr="00B35FD6">
        <w:rPr>
          <w:rStyle w:val="ISOCode"/>
        </w:rPr>
        <w:t>&lt;sequence_connection_0d/&gt;</w:t>
      </w:r>
      <w:r w:rsidRPr="00B35FD6">
        <w:rPr>
          <w:rFonts w:cs="Courier New"/>
        </w:rPr>
        <w:t xml:space="preserve"> of </w:t>
      </w:r>
      <w:r w:rsidRPr="00B35FD6">
        <w:rPr>
          <w:rStyle w:val="ISOCode"/>
        </w:rPr>
        <w:t>&lt;spotweld/&gt;</w:t>
      </w:r>
      <w:r w:rsidRPr="00B35FD6">
        <w:rPr>
          <w:rFonts w:cs="Courier New"/>
        </w:rPr>
        <w:t xml:space="preserve"> with a </w:t>
      </w:r>
      <w:r w:rsidRPr="00B35FD6">
        <w:rPr>
          <w:rStyle w:val="ISOCode"/>
        </w:rPr>
        <w:t>diameter</w:t>
      </w:r>
      <w:r w:rsidRPr="00B35FD6">
        <w:rPr>
          <w:rFonts w:cs="Courier New"/>
        </w:rPr>
        <w:t xml:space="preserve"> of </w:t>
      </w:r>
      <w:del w:id="7943" w:author="LUEJE Claudia" w:date="2023-06-26T17:59:00Z">
        <w:r w:rsidR="00C525E1">
          <w:delText>6mm</w:delText>
        </w:r>
      </w:del>
      <w:ins w:id="7944" w:author="LUEJE Claudia" w:date="2023-06-26T17:59:00Z">
        <w:r w:rsidRPr="00B35FD6">
          <w:rPr>
            <w:rFonts w:cs="Courier New"/>
          </w:rPr>
          <w:t>6</w:t>
        </w:r>
        <w:r w:rsidR="00B35FD6">
          <w:rPr>
            <w:rFonts w:cs="Courier New"/>
          </w:rPr>
          <w:t> </w:t>
        </w:r>
        <w:r w:rsidRPr="00B35FD6">
          <w:rPr>
            <w:rFonts w:cs="Courier New"/>
          </w:rPr>
          <w:t>m</w:t>
        </w:r>
        <w:r w:rsidRPr="00B35FD6">
          <w:t>m</w:t>
        </w:r>
      </w:ins>
    </w:p>
    <w:p w14:paraId="330EA0F4" w14:textId="77777777" w:rsidR="00B25D70" w:rsidRDefault="00B25D70" w:rsidP="00B25D70">
      <w:pPr>
        <w:pStyle w:val="Code-"/>
      </w:pPr>
      <w:r w:rsidRPr="00E45DCE">
        <w:t xml:space="preserve">    </w:t>
      </w:r>
      <w:r w:rsidR="001332BD" w:rsidRPr="00E45DCE">
        <w:rPr>
          <w:szCs w:val="24"/>
        </w:rPr>
        <w:t>&lt;connection_1d label="SPOT_LINE_11000"&gt;</w:t>
      </w:r>
    </w:p>
    <w:p w14:paraId="63EC909F" w14:textId="77777777" w:rsidR="00B25D70" w:rsidRDefault="00B25D70" w:rsidP="00B25D70">
      <w:pPr>
        <w:pStyle w:val="Code-"/>
      </w:pPr>
      <w:r>
        <w:t xml:space="preserve">    </w:t>
      </w:r>
      <w:r w:rsidR="001332BD" w:rsidRPr="00E45DCE">
        <w:t xml:space="preserve">     </w:t>
      </w:r>
      <w:r w:rsidR="001332BD" w:rsidRPr="00E45DCE">
        <w:rPr>
          <w:b/>
        </w:rPr>
        <w:t>&lt;sequence_connection_0d spacing="30.0" margin="1.0" priority="spacing"&gt;</w:t>
      </w:r>
    </w:p>
    <w:p w14:paraId="5350A29A" w14:textId="77777777" w:rsidR="00B25D70" w:rsidRDefault="00B25D70" w:rsidP="00B25D70">
      <w:pPr>
        <w:pStyle w:val="Code-"/>
      </w:pPr>
      <w:r>
        <w:t xml:space="preserve">    </w:t>
      </w:r>
      <w:r w:rsidR="001332BD" w:rsidRPr="00E45DCE">
        <w:t xml:space="preserve">          </w:t>
      </w:r>
      <w:r w:rsidR="001332BD" w:rsidRPr="00E45DCE">
        <w:rPr>
          <w:b/>
        </w:rPr>
        <w:t>&lt;spotweld diameter="6"/&gt;</w:t>
      </w:r>
    </w:p>
    <w:p w14:paraId="63D77898" w14:textId="77777777" w:rsidR="00B25D70" w:rsidRDefault="00B25D70" w:rsidP="00B25D70">
      <w:pPr>
        <w:pStyle w:val="Code-"/>
      </w:pPr>
      <w:r>
        <w:t xml:space="preserve">    </w:t>
      </w:r>
      <w:r w:rsidR="001332BD" w:rsidRPr="00E45DCE">
        <w:t xml:space="preserve">     </w:t>
      </w:r>
      <w:r w:rsidR="001332BD" w:rsidRPr="00E45DCE">
        <w:rPr>
          <w:b/>
        </w:rPr>
        <w:t>&lt;/sequence_connection_0d&gt;</w:t>
      </w:r>
    </w:p>
    <w:p w14:paraId="12CA6924" w14:textId="77777777" w:rsidR="00B25D70" w:rsidRDefault="00B25D70" w:rsidP="00B25D70">
      <w:pPr>
        <w:pStyle w:val="Code-"/>
      </w:pPr>
      <w:r>
        <w:t xml:space="preserve">    </w:t>
      </w:r>
      <w:r w:rsidR="001332BD" w:rsidRPr="00E45DCE">
        <w:t xml:space="preserve">     &lt;loc_list&gt;</w:t>
      </w:r>
    </w:p>
    <w:p w14:paraId="331C88E7" w14:textId="77777777" w:rsidR="00B25D70" w:rsidRDefault="00B25D70" w:rsidP="00B25D70">
      <w:pPr>
        <w:pStyle w:val="Code-"/>
      </w:pPr>
      <w:r>
        <w:t xml:space="preserve">    </w:t>
      </w:r>
      <w:r w:rsidR="001332BD" w:rsidRPr="00E45DCE">
        <w:t xml:space="preserve">          ...</w:t>
      </w:r>
    </w:p>
    <w:p w14:paraId="042F07AE" w14:textId="77777777" w:rsidR="00B25D70" w:rsidRDefault="00B25D70" w:rsidP="00B25D70">
      <w:pPr>
        <w:pStyle w:val="Code-"/>
      </w:pPr>
      <w:r>
        <w:t xml:space="preserve">    </w:t>
      </w:r>
      <w:r w:rsidR="001332BD" w:rsidRPr="00E45DCE">
        <w:t xml:space="preserve">     &lt;/loc_list&gt;</w:t>
      </w:r>
    </w:p>
    <w:p w14:paraId="2E74226E" w14:textId="77777777" w:rsidR="00B25D70" w:rsidRDefault="00B25D70" w:rsidP="00B25D70">
      <w:pPr>
        <w:pStyle w:val="Code-"/>
      </w:pPr>
      <w:r>
        <w:t xml:space="preserve">    </w:t>
      </w:r>
      <w:r w:rsidR="00637151" w:rsidRPr="00E45DCE">
        <w:t xml:space="preserve">    </w:t>
      </w:r>
      <w:r w:rsidR="001332BD" w:rsidRPr="00E45DCE">
        <w:t>&lt;appdata&gt;</w:t>
      </w:r>
    </w:p>
    <w:p w14:paraId="623D568D" w14:textId="77777777" w:rsidR="00B25D70" w:rsidRDefault="00B25D70" w:rsidP="00B25D70">
      <w:pPr>
        <w:pStyle w:val="Code-"/>
      </w:pPr>
      <w:r>
        <w:t xml:space="preserve">    </w:t>
      </w:r>
      <w:r w:rsidR="001332BD" w:rsidRPr="00E45DCE">
        <w:t xml:space="preserve">           ...</w:t>
      </w:r>
    </w:p>
    <w:p w14:paraId="6BD018FB" w14:textId="77777777" w:rsidR="00B25D70" w:rsidRDefault="00B25D70" w:rsidP="00B25D70">
      <w:pPr>
        <w:pStyle w:val="Code-"/>
      </w:pPr>
      <w:r>
        <w:t xml:space="preserve">    </w:t>
      </w:r>
      <w:r w:rsidR="001332BD" w:rsidRPr="00E45DCE">
        <w:t xml:space="preserve">     &lt;/appdata&gt;</w:t>
      </w:r>
    </w:p>
    <w:p w14:paraId="106D5705" w14:textId="295B47E7" w:rsidR="001332BD" w:rsidRPr="00E45DCE" w:rsidRDefault="00B25D70" w:rsidP="00B25D70">
      <w:pPr>
        <w:pStyle w:val="Code-"/>
      </w:pPr>
      <w:r>
        <w:t xml:space="preserve">    </w:t>
      </w:r>
      <w:r w:rsidR="001332BD" w:rsidRPr="00E45DCE">
        <w:t>&lt;/connection_1d&gt;</w:t>
      </w:r>
    </w:p>
    <w:p w14:paraId="4DB0059A" w14:textId="7BE29986" w:rsidR="001332BD" w:rsidRPr="00E45DCE" w:rsidRDefault="00637151" w:rsidP="00E45DCE">
      <w:pPr>
        <w:pStyle w:val="Code-"/>
      </w:pPr>
      <w:r w:rsidRPr="00E45DCE">
        <w:t> </w:t>
      </w:r>
    </w:p>
    <w:p w14:paraId="25736361" w14:textId="77777777" w:rsidR="00FC68DB" w:rsidRDefault="001332BD" w:rsidP="00701FF5">
      <w:pPr>
        <w:keepNext/>
        <w:spacing w:line="240" w:lineRule="auto"/>
        <w:rPr>
          <w:del w:id="7945" w:author="LUEJE Claudia" w:date="2023-06-26T17:59:00Z"/>
        </w:rPr>
      </w:pPr>
      <w:r w:rsidRPr="00E956F7">
        <w:rPr>
          <w:szCs w:val="24"/>
        </w:rPr>
        <w:t xml:space="preserve">XML specification of </w:t>
      </w:r>
      <w:r w:rsidRPr="00D66FA4">
        <w:rPr>
          <w:rStyle w:val="ISOCode"/>
        </w:rPr>
        <w:t>&lt;connection_1d/&gt;</w:t>
      </w:r>
      <w:r w:rsidRPr="00E956F7">
        <w:rPr>
          <w:szCs w:val="24"/>
        </w:rPr>
        <w:t xml:space="preserve"> in case of </w:t>
      </w:r>
      <w:r w:rsidRPr="00D66FA4">
        <w:rPr>
          <w:rStyle w:val="ISOCode"/>
        </w:rPr>
        <w:t>&lt;sequence_connection_0d</w:t>
      </w:r>
      <w:del w:id="7946" w:author="LUEJE Claudia" w:date="2023-06-26T17:59:00Z">
        <w:r w:rsidR="00FC68DB" w:rsidRPr="00BD52D7">
          <w:rPr>
            <w:rStyle w:val="elementdeftypeChar"/>
            <w:rFonts w:eastAsia="Calibri"/>
          </w:rPr>
          <w:delText>/&gt;</w:delText>
        </w:r>
        <w:r w:rsidR="00FC68DB" w:rsidRPr="001668D7">
          <w:rPr>
            <w:rFonts w:ascii="Courier New" w:hAnsi="Courier New" w:cs="Courier New"/>
            <w:b/>
            <w:i/>
            <w:sz w:val="18"/>
            <w:szCs w:val="18"/>
          </w:rPr>
          <w:delText>:</w:delText>
        </w:r>
        <w:r w:rsidR="00FC68DB" w:rsidRPr="00D7391D">
          <w:delText xml:space="preserve"> </w:delText>
        </w:r>
      </w:del>
    </w:p>
    <w:p w14:paraId="74D3B3EB" w14:textId="56B84E2A" w:rsidR="001332BD" w:rsidRPr="00E956F7" w:rsidRDefault="001332BD">
      <w:pPr>
        <w:pStyle w:val="BodyText"/>
        <w:autoSpaceDE w:val="0"/>
        <w:autoSpaceDN w:val="0"/>
        <w:adjustRightInd w:val="0"/>
        <w:rPr>
          <w:ins w:id="7947" w:author="LUEJE Claudia" w:date="2023-06-26T17:59:00Z"/>
          <w:szCs w:val="24"/>
        </w:rPr>
      </w:pPr>
      <w:ins w:id="7948" w:author="LUEJE Claudia" w:date="2023-06-26T17:59:00Z">
        <w:r w:rsidRPr="00D66FA4">
          <w:rPr>
            <w:rStyle w:val="ISOCode"/>
          </w:rPr>
          <w:t>/&gt;</w:t>
        </w:r>
        <w:r w:rsidR="000C27D4">
          <w:rPr>
            <w:rStyle w:val="ISOCode"/>
          </w:rPr>
          <w:t xml:space="preserve"> </w:t>
        </w:r>
        <w:r w:rsidR="000C27D4" w:rsidRPr="000C27D4">
          <w:rPr>
            <w:szCs w:val="24"/>
          </w:rPr>
          <w:t>see</w:t>
        </w:r>
        <w:r w:rsidR="000C27D4">
          <w:rPr>
            <w:rStyle w:val="ISOCode"/>
          </w:rPr>
          <w:t xml:space="preserve"> </w:t>
        </w:r>
      </w:ins>
      <w:bookmarkStart w:id="7949" w:name="_Toc110532483"/>
      <w:r w:rsidR="000C27D4" w:rsidRPr="000C27D4">
        <w:rPr>
          <w:rStyle w:val="citetbl"/>
        </w:rPr>
        <w:t xml:space="preserve">Table </w:t>
      </w:r>
      <w:del w:id="7950"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135</w:delText>
        </w:r>
        <w:r w:rsidR="00890926" w:rsidRPr="00F54804">
          <w:fldChar w:fldCharType="end"/>
        </w:r>
      </w:del>
      <w:ins w:id="7951" w:author="LUEJE Claudia" w:date="2023-06-26T17:59:00Z">
        <w:r w:rsidR="000C27D4" w:rsidRPr="000C27D4">
          <w:rPr>
            <w:rStyle w:val="citetbl"/>
          </w:rPr>
          <w:t>135</w:t>
        </w:r>
        <w:r w:rsidRPr="000C27D4">
          <w:rPr>
            <w:szCs w:val="24"/>
          </w:rPr>
          <w:t>:</w:t>
        </w:r>
      </w:ins>
    </w:p>
    <w:p w14:paraId="78AA2971" w14:textId="265BD3EC" w:rsidR="001332BD" w:rsidRPr="00E956F7" w:rsidRDefault="006F39DE">
      <w:pPr>
        <w:pStyle w:val="Tabletitle"/>
        <w:autoSpaceDE w:val="0"/>
        <w:autoSpaceDN w:val="0"/>
        <w:adjustRightInd w:val="0"/>
        <w:outlineLvl w:val="0"/>
        <w:rPr>
          <w:szCs w:val="24"/>
        </w:rPr>
      </w:pPr>
      <w:ins w:id="7952" w:author="LUEJE Claudia" w:date="2023-06-26T17:59:00Z">
        <w:r w:rsidRPr="00E956F7">
          <w:rPr>
            <w:szCs w:val="24"/>
          </w:rPr>
          <w:t>Table </w:t>
        </w:r>
        <w:r w:rsidR="001332BD" w:rsidRPr="00E956F7">
          <w:rPr>
            <w:szCs w:val="24"/>
          </w:rPr>
          <w:t>135</w:t>
        </w:r>
      </w:ins>
      <w:r w:rsidR="00637151" w:rsidRPr="00E956F7">
        <w:rPr>
          <w:szCs w:val="24"/>
        </w:rPr>
        <w:t xml:space="preserve"> </w:t>
      </w:r>
      <w:r w:rsidR="001332BD" w:rsidRPr="00E956F7">
        <w:rPr>
          <w:szCs w:val="24"/>
        </w:rPr>
        <w:t xml:space="preserve">— Nested elements of </w:t>
      </w:r>
      <w:r w:rsidR="001332BD" w:rsidRPr="00D66FA4">
        <w:rPr>
          <w:rStyle w:val="ISOCode"/>
        </w:rPr>
        <w:t>&lt;connection_1d/&gt;</w:t>
      </w:r>
      <w:r w:rsidR="001332BD" w:rsidRPr="00E956F7">
        <w:rPr>
          <w:szCs w:val="24"/>
        </w:rPr>
        <w:t xml:space="preserve"> for </w:t>
      </w:r>
      <w:r w:rsidR="001332BD" w:rsidRPr="00D66FA4">
        <w:rPr>
          <w:rStyle w:val="ISOCode"/>
        </w:rPr>
        <w:t>&lt;sequence_connection_0d/&gt;</w:t>
      </w:r>
      <w:bookmarkEnd w:id="7949"/>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6" w:space="0" w:color="000000"/>
        </w:tblBorders>
        <w:tblLayout w:type="fixed"/>
        <w:tblLook w:val="04A0" w:firstRow="1" w:lastRow="0" w:firstColumn="1" w:lastColumn="0" w:noHBand="0" w:noVBand="1"/>
      </w:tblPr>
      <w:tblGrid>
        <w:gridCol w:w="2410"/>
        <w:gridCol w:w="1554"/>
        <w:gridCol w:w="1134"/>
        <w:gridCol w:w="3394"/>
      </w:tblGrid>
      <w:tr w:rsidR="001332BD" w:rsidRPr="00B62EE5" w14:paraId="27D7E331" w14:textId="77777777" w:rsidTr="009E00ED">
        <w:trPr>
          <w:tblHeader/>
          <w:jc w:val="center"/>
        </w:trPr>
        <w:tc>
          <w:tcPr>
            <w:tcW w:w="2410" w:type="dxa"/>
            <w:tcBorders>
              <w:top w:val="single" w:sz="12" w:space="0" w:color="000000"/>
              <w:bottom w:val="single" w:sz="12" w:space="0" w:color="000000"/>
            </w:tcBorders>
            <w:shd w:val="clear" w:color="auto" w:fill="F3F3F3"/>
            <w:vAlign w:val="bottom"/>
            <w:hideMark/>
          </w:tcPr>
          <w:p w14:paraId="58D17012" w14:textId="6196B41D" w:rsidR="001332BD" w:rsidRPr="00B62EE5" w:rsidRDefault="001332BD" w:rsidP="00637151">
            <w:pPr>
              <w:pStyle w:val="Tableheader"/>
              <w:autoSpaceDE w:val="0"/>
              <w:autoSpaceDN w:val="0"/>
              <w:adjustRightInd w:val="0"/>
              <w:rPr>
                <w:rFonts w:cs="Calibri"/>
                <w:b/>
                <w:lang w:eastAsia="zh-CN"/>
              </w:rPr>
            </w:pPr>
            <w:r w:rsidRPr="00B62EE5">
              <w:rPr>
                <w:b/>
                <w:szCs w:val="24"/>
              </w:rPr>
              <w:t xml:space="preserve">Nested </w:t>
            </w:r>
            <w:r w:rsidR="000C27D4" w:rsidRPr="00B62EE5">
              <w:rPr>
                <w:b/>
                <w:szCs w:val="24"/>
              </w:rPr>
              <w:t>e</w:t>
            </w:r>
            <w:r w:rsidRPr="00B62EE5">
              <w:rPr>
                <w:b/>
                <w:szCs w:val="24"/>
              </w:rPr>
              <w:t>lements</w:t>
            </w:r>
          </w:p>
        </w:tc>
        <w:tc>
          <w:tcPr>
            <w:tcW w:w="1554" w:type="dxa"/>
            <w:tcBorders>
              <w:top w:val="single" w:sz="12" w:space="0" w:color="000000"/>
              <w:bottom w:val="single" w:sz="12" w:space="0" w:color="000000"/>
            </w:tcBorders>
            <w:shd w:val="clear" w:color="auto" w:fill="F3F3F3"/>
            <w:vAlign w:val="bottom"/>
            <w:hideMark/>
          </w:tcPr>
          <w:p w14:paraId="75C53D0D" w14:textId="557FBA89" w:rsidR="001332BD" w:rsidRPr="00B62EE5" w:rsidRDefault="001332BD" w:rsidP="00637151">
            <w:pPr>
              <w:pStyle w:val="Tableheader"/>
              <w:autoSpaceDE w:val="0"/>
              <w:autoSpaceDN w:val="0"/>
              <w:adjustRightInd w:val="0"/>
              <w:rPr>
                <w:rFonts w:cs="Calibri"/>
                <w:b/>
                <w:lang w:eastAsia="zh-CN"/>
              </w:rPr>
            </w:pPr>
            <w:r w:rsidRPr="00B62EE5">
              <w:rPr>
                <w:b/>
                <w:szCs w:val="24"/>
              </w:rPr>
              <w:t>Multiplicity</w:t>
            </w:r>
          </w:p>
        </w:tc>
        <w:tc>
          <w:tcPr>
            <w:tcW w:w="1134" w:type="dxa"/>
            <w:tcBorders>
              <w:top w:val="single" w:sz="12" w:space="0" w:color="000000"/>
              <w:bottom w:val="single" w:sz="12" w:space="0" w:color="000000"/>
            </w:tcBorders>
            <w:shd w:val="clear" w:color="auto" w:fill="F3F3F3"/>
            <w:vAlign w:val="bottom"/>
            <w:hideMark/>
          </w:tcPr>
          <w:p w14:paraId="2AC405BF" w14:textId="7522F1F0" w:rsidR="001332BD" w:rsidRPr="00B62EE5" w:rsidRDefault="001332BD" w:rsidP="00637151">
            <w:pPr>
              <w:pStyle w:val="Tableheader"/>
              <w:autoSpaceDE w:val="0"/>
              <w:autoSpaceDN w:val="0"/>
              <w:adjustRightInd w:val="0"/>
              <w:rPr>
                <w:rFonts w:cs="Calibri"/>
                <w:b/>
                <w:lang w:eastAsia="zh-CN"/>
              </w:rPr>
            </w:pPr>
            <w:r w:rsidRPr="00B62EE5">
              <w:rPr>
                <w:b/>
                <w:szCs w:val="24"/>
              </w:rPr>
              <w:t>Use</w:t>
            </w:r>
          </w:p>
        </w:tc>
        <w:tc>
          <w:tcPr>
            <w:tcW w:w="3394" w:type="dxa"/>
            <w:tcBorders>
              <w:top w:val="single" w:sz="12" w:space="0" w:color="000000"/>
              <w:bottom w:val="single" w:sz="12" w:space="0" w:color="000000"/>
            </w:tcBorders>
            <w:shd w:val="clear" w:color="auto" w:fill="F3F3F3"/>
            <w:vAlign w:val="bottom"/>
            <w:hideMark/>
          </w:tcPr>
          <w:p w14:paraId="3D1D4B20" w14:textId="37930A38" w:rsidR="001332BD" w:rsidRPr="00B62EE5" w:rsidRDefault="001332BD" w:rsidP="00637151">
            <w:pPr>
              <w:pStyle w:val="Tableheader"/>
              <w:autoSpaceDE w:val="0"/>
              <w:autoSpaceDN w:val="0"/>
              <w:adjustRightInd w:val="0"/>
              <w:rPr>
                <w:rFonts w:cs="Calibri"/>
                <w:b/>
                <w:lang w:eastAsia="zh-CN"/>
              </w:rPr>
            </w:pPr>
            <w:r w:rsidRPr="00B62EE5">
              <w:rPr>
                <w:b/>
                <w:szCs w:val="24"/>
              </w:rPr>
              <w:t>Constraint / Remarks</w:t>
            </w:r>
          </w:p>
        </w:tc>
      </w:tr>
      <w:tr w:rsidR="001332BD" w:rsidRPr="00E956F7" w14:paraId="7D1C49B5" w14:textId="77777777" w:rsidTr="009E00ED">
        <w:trPr>
          <w:jc w:val="center"/>
        </w:trPr>
        <w:tc>
          <w:tcPr>
            <w:tcW w:w="2410" w:type="dxa"/>
            <w:tcBorders>
              <w:top w:val="single" w:sz="12" w:space="0" w:color="000000"/>
            </w:tcBorders>
            <w:vAlign w:val="bottom"/>
            <w:hideMark/>
          </w:tcPr>
          <w:p w14:paraId="20339D1A" w14:textId="03624934" w:rsidR="001332BD" w:rsidRPr="00E956F7" w:rsidRDefault="001332BD" w:rsidP="00637151">
            <w:pPr>
              <w:pStyle w:val="Tablebody"/>
              <w:autoSpaceDE w:val="0"/>
              <w:autoSpaceDN w:val="0"/>
              <w:adjustRightInd w:val="0"/>
              <w:rPr>
                <w:rFonts w:cs="Calibri"/>
                <w:lang w:eastAsia="zh-CN"/>
              </w:rPr>
            </w:pPr>
            <w:r w:rsidRPr="00E956F7">
              <w:rPr>
                <w:szCs w:val="24"/>
              </w:rPr>
              <w:t>sequence_connection_0d</w:t>
            </w:r>
          </w:p>
        </w:tc>
        <w:tc>
          <w:tcPr>
            <w:tcW w:w="1554" w:type="dxa"/>
            <w:tcBorders>
              <w:top w:val="single" w:sz="12" w:space="0" w:color="000000"/>
            </w:tcBorders>
            <w:vAlign w:val="bottom"/>
            <w:hideMark/>
          </w:tcPr>
          <w:p w14:paraId="771EC12A" w14:textId="2586F86B"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134" w:type="dxa"/>
            <w:tcBorders>
              <w:top w:val="single" w:sz="12" w:space="0" w:color="000000"/>
            </w:tcBorders>
            <w:vAlign w:val="bottom"/>
            <w:hideMark/>
          </w:tcPr>
          <w:p w14:paraId="71E5567A" w14:textId="0878AD82" w:rsidR="001332BD" w:rsidRPr="00E956F7" w:rsidRDefault="001332BD" w:rsidP="00637151">
            <w:pPr>
              <w:pStyle w:val="Tablebody"/>
              <w:autoSpaceDE w:val="0"/>
              <w:autoSpaceDN w:val="0"/>
              <w:adjustRightInd w:val="0"/>
              <w:rPr>
                <w:rFonts w:cs="Calibri"/>
                <w:lang w:eastAsia="zh-CN"/>
              </w:rPr>
            </w:pPr>
            <w:r w:rsidRPr="00E956F7">
              <w:rPr>
                <w:szCs w:val="24"/>
              </w:rPr>
              <w:t>Optional</w:t>
            </w:r>
          </w:p>
        </w:tc>
        <w:tc>
          <w:tcPr>
            <w:tcW w:w="3394" w:type="dxa"/>
            <w:tcBorders>
              <w:top w:val="single" w:sz="12" w:space="0" w:color="000000"/>
            </w:tcBorders>
            <w:vAlign w:val="bottom"/>
            <w:hideMark/>
          </w:tcPr>
          <w:p w14:paraId="063367A8" w14:textId="70E5601F" w:rsidR="001332BD" w:rsidRPr="00E956F7" w:rsidRDefault="001332BD" w:rsidP="00637151">
            <w:pPr>
              <w:pStyle w:val="Tablebody"/>
              <w:autoSpaceDE w:val="0"/>
              <w:autoSpaceDN w:val="0"/>
              <w:adjustRightInd w:val="0"/>
              <w:rPr>
                <w:rFonts w:cs="Calibri"/>
                <w:lang w:eastAsia="zh-CN"/>
              </w:rPr>
            </w:pPr>
            <w:r w:rsidRPr="00E956F7">
              <w:rPr>
                <w:szCs w:val="24"/>
              </w:rPr>
              <w:t>-</w:t>
            </w:r>
          </w:p>
        </w:tc>
      </w:tr>
      <w:tr w:rsidR="001332BD" w:rsidRPr="00E956F7" w14:paraId="09656EC1" w14:textId="77777777" w:rsidTr="009E00ED">
        <w:trPr>
          <w:jc w:val="center"/>
        </w:trPr>
        <w:tc>
          <w:tcPr>
            <w:tcW w:w="2410" w:type="dxa"/>
            <w:vAlign w:val="bottom"/>
            <w:hideMark/>
          </w:tcPr>
          <w:p w14:paraId="41448F01" w14:textId="4E30BDAE" w:rsidR="001332BD" w:rsidRPr="00E956F7" w:rsidRDefault="001332BD" w:rsidP="00637151">
            <w:pPr>
              <w:pStyle w:val="Tablebody"/>
              <w:autoSpaceDE w:val="0"/>
              <w:autoSpaceDN w:val="0"/>
              <w:adjustRightInd w:val="0"/>
              <w:rPr>
                <w:rFonts w:cs="Calibri"/>
                <w:lang w:eastAsia="zh-CN"/>
              </w:rPr>
            </w:pPr>
            <w:r w:rsidRPr="00E956F7">
              <w:rPr>
                <w:szCs w:val="24"/>
              </w:rPr>
              <w:t>loc_list</w:t>
            </w:r>
          </w:p>
        </w:tc>
        <w:tc>
          <w:tcPr>
            <w:tcW w:w="1554" w:type="dxa"/>
            <w:vAlign w:val="bottom"/>
            <w:hideMark/>
          </w:tcPr>
          <w:p w14:paraId="7E2EE2B7" w14:textId="3CC0CF7A"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134" w:type="dxa"/>
            <w:vAlign w:val="bottom"/>
            <w:hideMark/>
          </w:tcPr>
          <w:p w14:paraId="67BC8003" w14:textId="2CAE7B2C" w:rsidR="001332BD" w:rsidRPr="00E956F7" w:rsidRDefault="001332BD" w:rsidP="00637151">
            <w:pPr>
              <w:pStyle w:val="Tablebody"/>
              <w:autoSpaceDE w:val="0"/>
              <w:autoSpaceDN w:val="0"/>
              <w:adjustRightInd w:val="0"/>
              <w:rPr>
                <w:rFonts w:cs="Calibri"/>
                <w:lang w:eastAsia="zh-CN"/>
              </w:rPr>
            </w:pPr>
            <w:r w:rsidRPr="00E956F7">
              <w:rPr>
                <w:szCs w:val="24"/>
              </w:rPr>
              <w:t>Required</w:t>
            </w:r>
          </w:p>
        </w:tc>
        <w:tc>
          <w:tcPr>
            <w:tcW w:w="3394" w:type="dxa"/>
            <w:vAlign w:val="bottom"/>
            <w:hideMark/>
          </w:tcPr>
          <w:p w14:paraId="4587E4E8" w14:textId="779B777F" w:rsidR="001332BD" w:rsidRPr="00E956F7" w:rsidRDefault="001332BD" w:rsidP="00637151">
            <w:pPr>
              <w:pStyle w:val="Tablebody"/>
              <w:autoSpaceDE w:val="0"/>
              <w:autoSpaceDN w:val="0"/>
              <w:adjustRightInd w:val="0"/>
              <w:rPr>
                <w:rFonts w:cs="Calibri"/>
                <w:lang w:eastAsia="zh-CN"/>
              </w:rPr>
            </w:pPr>
            <w:r w:rsidRPr="00E956F7">
              <w:rPr>
                <w:szCs w:val="24"/>
              </w:rPr>
              <w:t xml:space="preserve">See </w:t>
            </w:r>
            <w:del w:id="7953" w:author="LUEJE Claudia" w:date="2023-06-26T17:59:00Z">
              <w:r w:rsidR="00FC68DB" w:rsidRPr="00F54804">
                <w:rPr>
                  <w:szCs w:val="20"/>
                </w:rPr>
                <w:delText xml:space="preserve">section </w:delText>
              </w:r>
              <w:r w:rsidR="00FC68DB" w:rsidRPr="00F54804">
                <w:rPr>
                  <w:szCs w:val="20"/>
                </w:rPr>
                <w:fldChar w:fldCharType="begin"/>
              </w:r>
              <w:r w:rsidR="00FC68DB" w:rsidRPr="00F54804">
                <w:rPr>
                  <w:szCs w:val="20"/>
                </w:rPr>
                <w:delInstrText xml:space="preserve"> REF _Ref429050458 \r \h </w:delInstrText>
              </w:r>
              <w:r w:rsidR="00FC68DB" w:rsidRPr="00F54804">
                <w:rPr>
                  <w:szCs w:val="20"/>
                </w:rPr>
              </w:r>
              <w:r w:rsidR="00FC68DB" w:rsidRPr="00F54804">
                <w:rPr>
                  <w:szCs w:val="20"/>
                </w:rPr>
                <w:fldChar w:fldCharType="separate"/>
              </w:r>
              <w:r w:rsidR="0067475A">
                <w:rPr>
                  <w:szCs w:val="20"/>
                </w:rPr>
                <w:delText>7.1.2</w:delText>
              </w:r>
              <w:r w:rsidR="00FC68DB" w:rsidRPr="00F54804">
                <w:rPr>
                  <w:szCs w:val="20"/>
                </w:rPr>
                <w:fldChar w:fldCharType="end"/>
              </w:r>
            </w:del>
            <w:ins w:id="7954" w:author="LUEJE Claudia" w:date="2023-06-26T17:59:00Z">
              <w:r w:rsidR="00E50C0A" w:rsidRPr="00E956F7">
                <w:rPr>
                  <w:rStyle w:val="citesec"/>
                  <w:szCs w:val="24"/>
                </w:rPr>
                <w:t>1</w:t>
              </w:r>
              <w:r w:rsidRPr="00E956F7">
                <w:rPr>
                  <w:rStyle w:val="citesec"/>
                  <w:szCs w:val="24"/>
                </w:rPr>
                <w:t>0.1.2</w:t>
              </w:r>
            </w:ins>
            <w:r w:rsidRPr="00E956F7">
              <w:rPr>
                <w:szCs w:val="24"/>
              </w:rPr>
              <w:t xml:space="preserve"> loc_list</w:t>
            </w:r>
          </w:p>
        </w:tc>
      </w:tr>
      <w:tr w:rsidR="001332BD" w:rsidRPr="00E956F7" w14:paraId="46307CC9" w14:textId="77777777" w:rsidTr="009E00ED">
        <w:trPr>
          <w:jc w:val="center"/>
        </w:trPr>
        <w:tc>
          <w:tcPr>
            <w:tcW w:w="2410" w:type="dxa"/>
            <w:vAlign w:val="bottom"/>
            <w:hideMark/>
          </w:tcPr>
          <w:p w14:paraId="135686C2" w14:textId="1D45E14F" w:rsidR="001332BD" w:rsidRPr="00E956F7" w:rsidRDefault="001332BD" w:rsidP="00637151">
            <w:pPr>
              <w:pStyle w:val="Tablebody"/>
              <w:autoSpaceDE w:val="0"/>
              <w:autoSpaceDN w:val="0"/>
              <w:adjustRightInd w:val="0"/>
              <w:rPr>
                <w:rFonts w:cs="Calibri"/>
                <w:lang w:eastAsia="zh-CN"/>
              </w:rPr>
            </w:pPr>
            <w:r w:rsidRPr="00E956F7">
              <w:rPr>
                <w:szCs w:val="24"/>
              </w:rPr>
              <w:t>appdata</w:t>
            </w:r>
          </w:p>
        </w:tc>
        <w:tc>
          <w:tcPr>
            <w:tcW w:w="1554" w:type="dxa"/>
            <w:vAlign w:val="bottom"/>
            <w:hideMark/>
          </w:tcPr>
          <w:p w14:paraId="797C6D21" w14:textId="1AFCC5E6"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134" w:type="dxa"/>
            <w:vAlign w:val="bottom"/>
            <w:hideMark/>
          </w:tcPr>
          <w:p w14:paraId="35739515" w14:textId="0AAF99B7" w:rsidR="001332BD" w:rsidRPr="00E956F7" w:rsidRDefault="001332BD" w:rsidP="00637151">
            <w:pPr>
              <w:pStyle w:val="Tablebody"/>
              <w:autoSpaceDE w:val="0"/>
              <w:autoSpaceDN w:val="0"/>
              <w:adjustRightInd w:val="0"/>
              <w:rPr>
                <w:rFonts w:cs="Calibri"/>
                <w:lang w:eastAsia="zh-CN"/>
              </w:rPr>
            </w:pPr>
            <w:r w:rsidRPr="00E956F7">
              <w:rPr>
                <w:szCs w:val="24"/>
              </w:rPr>
              <w:t>Optional</w:t>
            </w:r>
          </w:p>
        </w:tc>
        <w:tc>
          <w:tcPr>
            <w:tcW w:w="3394" w:type="dxa"/>
            <w:vAlign w:val="bottom"/>
            <w:hideMark/>
          </w:tcPr>
          <w:p w14:paraId="2E2B177A" w14:textId="4BE8A91B" w:rsidR="001332BD" w:rsidRPr="00E956F7" w:rsidRDefault="001332BD" w:rsidP="00637151">
            <w:pPr>
              <w:pStyle w:val="Tablebody"/>
              <w:autoSpaceDE w:val="0"/>
              <w:autoSpaceDN w:val="0"/>
              <w:adjustRightInd w:val="0"/>
              <w:rPr>
                <w:rFonts w:cs="Calibri"/>
                <w:lang w:eastAsia="zh-CN"/>
              </w:rPr>
            </w:pPr>
            <w:r w:rsidRPr="00E956F7">
              <w:rPr>
                <w:szCs w:val="24"/>
              </w:rPr>
              <w:t>-</w:t>
            </w:r>
          </w:p>
        </w:tc>
      </w:tr>
      <w:tr w:rsidR="001332BD" w:rsidRPr="00E956F7" w14:paraId="0508A16F" w14:textId="77777777" w:rsidTr="009E00ED">
        <w:trPr>
          <w:jc w:val="center"/>
        </w:trPr>
        <w:tc>
          <w:tcPr>
            <w:tcW w:w="2410" w:type="dxa"/>
            <w:vAlign w:val="bottom"/>
          </w:tcPr>
          <w:p w14:paraId="4D300036" w14:textId="420FB84A" w:rsidR="001332BD" w:rsidRPr="00E956F7" w:rsidRDefault="001332BD" w:rsidP="00637151">
            <w:pPr>
              <w:pStyle w:val="Tablebody"/>
              <w:autoSpaceDE w:val="0"/>
              <w:autoSpaceDN w:val="0"/>
              <w:adjustRightInd w:val="0"/>
            </w:pPr>
            <w:r w:rsidRPr="00E956F7">
              <w:rPr>
                <w:szCs w:val="24"/>
              </w:rPr>
              <w:t>femdata</w:t>
            </w:r>
          </w:p>
        </w:tc>
        <w:tc>
          <w:tcPr>
            <w:tcW w:w="1554" w:type="dxa"/>
            <w:vAlign w:val="bottom"/>
          </w:tcPr>
          <w:p w14:paraId="4585059D" w14:textId="5AE22E24" w:rsidR="001332BD" w:rsidRPr="00E956F7" w:rsidDel="009050D3" w:rsidRDefault="001332BD" w:rsidP="00637151">
            <w:pPr>
              <w:pStyle w:val="Tablebody"/>
              <w:autoSpaceDE w:val="0"/>
              <w:autoSpaceDN w:val="0"/>
              <w:adjustRightInd w:val="0"/>
            </w:pPr>
            <w:r w:rsidRPr="00E956F7">
              <w:rPr>
                <w:szCs w:val="24"/>
              </w:rPr>
              <w:t>1</w:t>
            </w:r>
          </w:p>
        </w:tc>
        <w:tc>
          <w:tcPr>
            <w:tcW w:w="1134" w:type="dxa"/>
            <w:vAlign w:val="bottom"/>
          </w:tcPr>
          <w:p w14:paraId="1B352464" w14:textId="542FF8B5" w:rsidR="001332BD" w:rsidRPr="00E956F7" w:rsidRDefault="001332BD" w:rsidP="00637151">
            <w:pPr>
              <w:pStyle w:val="Tablebody"/>
              <w:autoSpaceDE w:val="0"/>
              <w:autoSpaceDN w:val="0"/>
              <w:adjustRightInd w:val="0"/>
            </w:pPr>
            <w:r w:rsidRPr="00E956F7">
              <w:rPr>
                <w:szCs w:val="24"/>
              </w:rPr>
              <w:t>Optional</w:t>
            </w:r>
          </w:p>
        </w:tc>
        <w:tc>
          <w:tcPr>
            <w:tcW w:w="3394" w:type="dxa"/>
            <w:vAlign w:val="bottom"/>
          </w:tcPr>
          <w:p w14:paraId="60C1C753" w14:textId="77967280" w:rsidR="001332BD" w:rsidRPr="00E956F7" w:rsidRDefault="001332BD" w:rsidP="00637151">
            <w:pPr>
              <w:pStyle w:val="Tablebody"/>
              <w:autoSpaceDE w:val="0"/>
              <w:autoSpaceDN w:val="0"/>
              <w:adjustRightInd w:val="0"/>
            </w:pPr>
            <w:r w:rsidRPr="00E956F7">
              <w:rPr>
                <w:szCs w:val="24"/>
              </w:rPr>
              <w:t>-</w:t>
            </w:r>
          </w:p>
        </w:tc>
      </w:tr>
      <w:tr w:rsidR="001332BD" w:rsidRPr="00E956F7" w14:paraId="08ABCEB3" w14:textId="77777777" w:rsidTr="009E00ED">
        <w:trPr>
          <w:jc w:val="center"/>
        </w:trPr>
        <w:tc>
          <w:tcPr>
            <w:tcW w:w="2410" w:type="dxa"/>
          </w:tcPr>
          <w:p w14:paraId="3725D07A" w14:textId="0ED77E81" w:rsidR="001332BD" w:rsidRPr="00E956F7" w:rsidRDefault="001332BD" w:rsidP="00637151">
            <w:pPr>
              <w:pStyle w:val="Tablebody"/>
              <w:autoSpaceDE w:val="0"/>
              <w:autoSpaceDN w:val="0"/>
              <w:adjustRightInd w:val="0"/>
            </w:pPr>
            <w:r w:rsidRPr="00E956F7">
              <w:rPr>
                <w:szCs w:val="24"/>
              </w:rPr>
              <w:t>custom_attributes_list</w:t>
            </w:r>
          </w:p>
        </w:tc>
        <w:tc>
          <w:tcPr>
            <w:tcW w:w="1554" w:type="dxa"/>
          </w:tcPr>
          <w:p w14:paraId="40BBB827" w14:textId="46CD517E" w:rsidR="001332BD" w:rsidRPr="00E956F7" w:rsidRDefault="001332BD" w:rsidP="00637151">
            <w:pPr>
              <w:pStyle w:val="Tablebody"/>
              <w:autoSpaceDE w:val="0"/>
              <w:autoSpaceDN w:val="0"/>
              <w:adjustRightInd w:val="0"/>
            </w:pPr>
            <w:r w:rsidRPr="00E956F7">
              <w:rPr>
                <w:szCs w:val="24"/>
              </w:rPr>
              <w:t>1</w:t>
            </w:r>
          </w:p>
        </w:tc>
        <w:tc>
          <w:tcPr>
            <w:tcW w:w="1134" w:type="dxa"/>
          </w:tcPr>
          <w:p w14:paraId="7C949638" w14:textId="1C0694CA" w:rsidR="001332BD" w:rsidRPr="00E956F7" w:rsidRDefault="001332BD" w:rsidP="00637151">
            <w:pPr>
              <w:pStyle w:val="Tablebody"/>
              <w:autoSpaceDE w:val="0"/>
              <w:autoSpaceDN w:val="0"/>
              <w:adjustRightInd w:val="0"/>
            </w:pPr>
            <w:r w:rsidRPr="00E956F7">
              <w:rPr>
                <w:szCs w:val="24"/>
              </w:rPr>
              <w:t>Optional</w:t>
            </w:r>
          </w:p>
        </w:tc>
        <w:tc>
          <w:tcPr>
            <w:tcW w:w="3394" w:type="dxa"/>
          </w:tcPr>
          <w:p w14:paraId="6B53CB51" w14:textId="224445F7" w:rsidR="001332BD" w:rsidRPr="00E956F7" w:rsidRDefault="00FC68DB" w:rsidP="00637151">
            <w:pPr>
              <w:pStyle w:val="Tablebody"/>
              <w:autoSpaceDE w:val="0"/>
              <w:autoSpaceDN w:val="0"/>
              <w:adjustRightInd w:val="0"/>
            </w:pPr>
            <w:del w:id="7955" w:author="LUEJE Claudia" w:date="2023-06-26T17:59:00Z">
              <w:r w:rsidRPr="00F54804">
                <w:rPr>
                  <w:rFonts w:cs="Calibri"/>
                  <w:szCs w:val="20"/>
                  <w:lang w:eastAsia="en-GB"/>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7956"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0822F200" w14:textId="0E7A30CB" w:rsidR="001332BD" w:rsidRPr="00E956F7" w:rsidRDefault="001332BD">
      <w:pPr>
        <w:pStyle w:val="BodyText"/>
        <w:autoSpaceDE w:val="0"/>
        <w:autoSpaceDN w:val="0"/>
        <w:adjustRightInd w:val="0"/>
        <w:rPr>
          <w:szCs w:val="24"/>
        </w:rPr>
      </w:pPr>
      <w:r w:rsidRPr="00E956F7">
        <w:rPr>
          <w:szCs w:val="24"/>
        </w:rPr>
        <w:t xml:space="preserve">The XML definition of a </w:t>
      </w:r>
      <w:r w:rsidRPr="00D66FA4">
        <w:rPr>
          <w:rStyle w:val="ISOCode"/>
        </w:rPr>
        <w:t>&lt;sequence_connection_0d/&gt;</w:t>
      </w:r>
      <w:r w:rsidRPr="00E956F7">
        <w:rPr>
          <w:szCs w:val="24"/>
        </w:rPr>
        <w:t xml:space="preserve"> may contain any of the following 0d connection types</w:t>
      </w:r>
      <w:ins w:id="7957" w:author="LUEJE Claudia" w:date="2023-06-26T17:59:00Z">
        <w:r w:rsidR="000C27D4">
          <w:rPr>
            <w:szCs w:val="24"/>
          </w:rPr>
          <w:t xml:space="preserve">, </w:t>
        </w:r>
        <w:r w:rsidR="000C27D4" w:rsidRPr="000C27D4">
          <w:rPr>
            <w:szCs w:val="24"/>
          </w:rPr>
          <w:t>see</w:t>
        </w:r>
        <w:r w:rsidR="000C27D4">
          <w:rPr>
            <w:rStyle w:val="ISOCode"/>
          </w:rPr>
          <w:t xml:space="preserve"> </w:t>
        </w:r>
        <w:r w:rsidR="000C27D4" w:rsidRPr="000C27D4">
          <w:rPr>
            <w:rStyle w:val="citetbl"/>
          </w:rPr>
          <w:t>Table 13</w:t>
        </w:r>
        <w:r w:rsidR="000C27D4">
          <w:rPr>
            <w:rStyle w:val="citetbl"/>
          </w:rPr>
          <w:t>6</w:t>
        </w:r>
      </w:ins>
      <w:r w:rsidRPr="00E956F7">
        <w:rPr>
          <w:szCs w:val="24"/>
        </w:rPr>
        <w:t>:</w:t>
      </w:r>
    </w:p>
    <w:p w14:paraId="3FAAAA24" w14:textId="303CCDE7" w:rsidR="001332BD" w:rsidRPr="00E956F7" w:rsidRDefault="006F39DE">
      <w:pPr>
        <w:pStyle w:val="Tabletitle"/>
        <w:autoSpaceDE w:val="0"/>
        <w:autoSpaceDN w:val="0"/>
        <w:adjustRightInd w:val="0"/>
        <w:outlineLvl w:val="0"/>
        <w:rPr>
          <w:szCs w:val="24"/>
        </w:rPr>
      </w:pPr>
      <w:bookmarkStart w:id="7958" w:name="_Toc110532484"/>
      <w:r w:rsidRPr="00E956F7">
        <w:rPr>
          <w:szCs w:val="24"/>
        </w:rPr>
        <w:t>Table</w:t>
      </w:r>
      <w:del w:id="7959"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136</w:delText>
        </w:r>
        <w:r w:rsidR="00890926" w:rsidRPr="00F54804">
          <w:fldChar w:fldCharType="end"/>
        </w:r>
      </w:del>
      <w:ins w:id="7960" w:author="LUEJE Claudia" w:date="2023-06-26T17:59:00Z">
        <w:r w:rsidRPr="00E956F7">
          <w:rPr>
            <w:szCs w:val="24"/>
          </w:rPr>
          <w:t> </w:t>
        </w:r>
        <w:r w:rsidR="001332BD" w:rsidRPr="00E956F7">
          <w:rPr>
            <w:szCs w:val="24"/>
          </w:rPr>
          <w:t>136</w:t>
        </w:r>
      </w:ins>
      <w:r w:rsidR="00637151" w:rsidRPr="00E956F7">
        <w:rPr>
          <w:szCs w:val="24"/>
        </w:rPr>
        <w:t xml:space="preserve"> </w:t>
      </w:r>
      <w:r w:rsidR="001332BD" w:rsidRPr="00E956F7">
        <w:rPr>
          <w:szCs w:val="24"/>
        </w:rPr>
        <w:t xml:space="preserve">— Nested elements of </w:t>
      </w:r>
      <w:r w:rsidR="001332BD" w:rsidRPr="00D66FA4">
        <w:rPr>
          <w:rStyle w:val="ISOCode"/>
        </w:rPr>
        <w:t>&lt;sequence_connection_0d/&gt;</w:t>
      </w:r>
      <w:bookmarkEnd w:id="7958"/>
    </w:p>
    <w:tbl>
      <w:tblPr>
        <w:tblW w:w="8472" w:type="dxa"/>
        <w:jc w:val="center"/>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2395"/>
        <w:gridCol w:w="1701"/>
        <w:gridCol w:w="1275"/>
        <w:gridCol w:w="3101"/>
      </w:tblGrid>
      <w:tr w:rsidR="001332BD" w:rsidRPr="00B62EE5" w14:paraId="3ACACD27" w14:textId="77777777" w:rsidTr="009E00ED">
        <w:trPr>
          <w:tblHeader/>
          <w:jc w:val="center"/>
        </w:trPr>
        <w:tc>
          <w:tcPr>
            <w:tcW w:w="2395" w:type="dxa"/>
            <w:tcBorders>
              <w:top w:val="single" w:sz="12" w:space="0" w:color="auto"/>
              <w:bottom w:val="single" w:sz="12" w:space="0" w:color="auto"/>
            </w:tcBorders>
            <w:shd w:val="clear" w:color="auto" w:fill="F3F3F3"/>
            <w:vAlign w:val="bottom"/>
          </w:tcPr>
          <w:p w14:paraId="758F2B2F" w14:textId="2E5F1722" w:rsidR="001332BD" w:rsidRPr="00B62EE5" w:rsidRDefault="001332BD" w:rsidP="00637151">
            <w:pPr>
              <w:pStyle w:val="Tableheader"/>
              <w:autoSpaceDE w:val="0"/>
              <w:autoSpaceDN w:val="0"/>
              <w:adjustRightInd w:val="0"/>
              <w:rPr>
                <w:b/>
              </w:rPr>
            </w:pPr>
            <w:r w:rsidRPr="00B62EE5">
              <w:rPr>
                <w:b/>
                <w:szCs w:val="24"/>
              </w:rPr>
              <w:t xml:space="preserve">Nested </w:t>
            </w:r>
            <w:r w:rsidR="000C27D4" w:rsidRPr="00B62EE5">
              <w:rPr>
                <w:b/>
                <w:szCs w:val="24"/>
              </w:rPr>
              <w:t>e</w:t>
            </w:r>
            <w:r w:rsidRPr="00B62EE5">
              <w:rPr>
                <w:b/>
                <w:szCs w:val="24"/>
              </w:rPr>
              <w:t>lements</w:t>
            </w:r>
          </w:p>
        </w:tc>
        <w:tc>
          <w:tcPr>
            <w:tcW w:w="1701" w:type="dxa"/>
            <w:tcBorders>
              <w:top w:val="single" w:sz="12" w:space="0" w:color="auto"/>
              <w:bottom w:val="single" w:sz="12" w:space="0" w:color="auto"/>
            </w:tcBorders>
            <w:shd w:val="clear" w:color="auto" w:fill="F3F3F3"/>
            <w:vAlign w:val="bottom"/>
          </w:tcPr>
          <w:p w14:paraId="10789141" w14:textId="639619F4" w:rsidR="001332BD" w:rsidRPr="00B62EE5" w:rsidRDefault="001332BD" w:rsidP="00637151">
            <w:pPr>
              <w:pStyle w:val="Tableheader"/>
              <w:autoSpaceDE w:val="0"/>
              <w:autoSpaceDN w:val="0"/>
              <w:adjustRightInd w:val="0"/>
              <w:rPr>
                <w:b/>
              </w:rPr>
            </w:pPr>
            <w:r w:rsidRPr="00B62EE5">
              <w:rPr>
                <w:b/>
                <w:szCs w:val="24"/>
              </w:rPr>
              <w:t>Multiplicity</w:t>
            </w:r>
          </w:p>
        </w:tc>
        <w:tc>
          <w:tcPr>
            <w:tcW w:w="1275" w:type="dxa"/>
            <w:tcBorders>
              <w:top w:val="single" w:sz="12" w:space="0" w:color="auto"/>
              <w:bottom w:val="single" w:sz="12" w:space="0" w:color="auto"/>
            </w:tcBorders>
            <w:shd w:val="clear" w:color="auto" w:fill="F3F3F3"/>
            <w:vAlign w:val="bottom"/>
          </w:tcPr>
          <w:p w14:paraId="7C6922BB" w14:textId="5D743193" w:rsidR="001332BD" w:rsidRPr="00B62EE5" w:rsidRDefault="001332BD" w:rsidP="00637151">
            <w:pPr>
              <w:pStyle w:val="Tableheader"/>
              <w:autoSpaceDE w:val="0"/>
              <w:autoSpaceDN w:val="0"/>
              <w:adjustRightInd w:val="0"/>
              <w:rPr>
                <w:b/>
              </w:rPr>
            </w:pPr>
            <w:r w:rsidRPr="00B62EE5">
              <w:rPr>
                <w:b/>
                <w:szCs w:val="24"/>
              </w:rPr>
              <w:t>Use</w:t>
            </w:r>
          </w:p>
        </w:tc>
        <w:tc>
          <w:tcPr>
            <w:tcW w:w="3101" w:type="dxa"/>
            <w:tcBorders>
              <w:top w:val="single" w:sz="12" w:space="0" w:color="auto"/>
              <w:bottom w:val="single" w:sz="12" w:space="0" w:color="auto"/>
            </w:tcBorders>
            <w:shd w:val="clear" w:color="auto" w:fill="F3F3F3"/>
            <w:vAlign w:val="bottom"/>
          </w:tcPr>
          <w:p w14:paraId="68666202" w14:textId="0A0EFD02"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67249F86" w14:textId="77777777" w:rsidTr="009E00ED">
        <w:trPr>
          <w:jc w:val="center"/>
        </w:trPr>
        <w:tc>
          <w:tcPr>
            <w:tcW w:w="2395" w:type="dxa"/>
            <w:tcBorders>
              <w:top w:val="single" w:sz="12" w:space="0" w:color="auto"/>
            </w:tcBorders>
            <w:vAlign w:val="bottom"/>
          </w:tcPr>
          <w:p w14:paraId="112D36A0" w14:textId="634F574B" w:rsidR="001332BD" w:rsidRPr="00E956F7" w:rsidRDefault="001332BD" w:rsidP="00637151">
            <w:pPr>
              <w:pStyle w:val="Tablebody"/>
              <w:autoSpaceDE w:val="0"/>
              <w:autoSpaceDN w:val="0"/>
              <w:adjustRightInd w:val="0"/>
            </w:pPr>
            <w:r w:rsidRPr="00E956F7">
              <w:rPr>
                <w:szCs w:val="24"/>
              </w:rPr>
              <w:t>spotweld</w:t>
            </w:r>
          </w:p>
        </w:tc>
        <w:tc>
          <w:tcPr>
            <w:tcW w:w="1701" w:type="dxa"/>
            <w:tcBorders>
              <w:top w:val="single" w:sz="12" w:space="0" w:color="auto"/>
            </w:tcBorders>
            <w:vAlign w:val="bottom"/>
          </w:tcPr>
          <w:p w14:paraId="0E95495B" w14:textId="5362A917" w:rsidR="001332BD" w:rsidRPr="00E956F7" w:rsidRDefault="001332BD" w:rsidP="00637151">
            <w:pPr>
              <w:pStyle w:val="Tablebody"/>
              <w:autoSpaceDE w:val="0"/>
              <w:autoSpaceDN w:val="0"/>
              <w:adjustRightInd w:val="0"/>
            </w:pPr>
            <w:r w:rsidRPr="00E956F7">
              <w:rPr>
                <w:szCs w:val="24"/>
              </w:rPr>
              <w:t>1</w:t>
            </w:r>
          </w:p>
        </w:tc>
        <w:tc>
          <w:tcPr>
            <w:tcW w:w="1275" w:type="dxa"/>
            <w:tcBorders>
              <w:top w:val="single" w:sz="12" w:space="0" w:color="auto"/>
            </w:tcBorders>
            <w:vAlign w:val="bottom"/>
          </w:tcPr>
          <w:p w14:paraId="102BE880" w14:textId="00BFBF2B" w:rsidR="001332BD" w:rsidRPr="00E956F7" w:rsidRDefault="001332BD" w:rsidP="00637151">
            <w:pPr>
              <w:pStyle w:val="Tablebody"/>
              <w:autoSpaceDE w:val="0"/>
              <w:autoSpaceDN w:val="0"/>
              <w:adjustRightInd w:val="0"/>
            </w:pPr>
            <w:r w:rsidRPr="00E956F7">
              <w:rPr>
                <w:szCs w:val="24"/>
              </w:rPr>
              <w:t>Optional</w:t>
            </w:r>
          </w:p>
        </w:tc>
        <w:tc>
          <w:tcPr>
            <w:tcW w:w="3101" w:type="dxa"/>
            <w:tcBorders>
              <w:top w:val="single" w:sz="12" w:space="0" w:color="auto"/>
            </w:tcBorders>
            <w:vAlign w:val="bottom"/>
          </w:tcPr>
          <w:p w14:paraId="7F833210" w14:textId="4C4032A5" w:rsidR="001332BD" w:rsidRPr="00E956F7" w:rsidRDefault="001332BD" w:rsidP="00637151">
            <w:pPr>
              <w:pStyle w:val="Tablebody"/>
              <w:autoSpaceDE w:val="0"/>
              <w:autoSpaceDN w:val="0"/>
              <w:adjustRightInd w:val="0"/>
            </w:pPr>
            <w:r w:rsidRPr="00E956F7">
              <w:rPr>
                <w:szCs w:val="24"/>
              </w:rPr>
              <w:t>-</w:t>
            </w:r>
          </w:p>
        </w:tc>
      </w:tr>
      <w:tr w:rsidR="001332BD" w:rsidRPr="00E956F7" w14:paraId="36144B5F" w14:textId="77777777" w:rsidTr="009E00ED">
        <w:trPr>
          <w:jc w:val="center"/>
        </w:trPr>
        <w:tc>
          <w:tcPr>
            <w:tcW w:w="2395" w:type="dxa"/>
            <w:vAlign w:val="bottom"/>
          </w:tcPr>
          <w:p w14:paraId="0308C082" w14:textId="4D053217" w:rsidR="001332BD" w:rsidRPr="00E956F7" w:rsidRDefault="001332BD" w:rsidP="00637151">
            <w:pPr>
              <w:pStyle w:val="Tablebody"/>
              <w:autoSpaceDE w:val="0"/>
              <w:autoSpaceDN w:val="0"/>
              <w:adjustRightInd w:val="0"/>
            </w:pPr>
            <w:r w:rsidRPr="00E956F7">
              <w:rPr>
                <w:szCs w:val="24"/>
              </w:rPr>
              <w:t>gumdrop</w:t>
            </w:r>
          </w:p>
        </w:tc>
        <w:tc>
          <w:tcPr>
            <w:tcW w:w="1701" w:type="dxa"/>
            <w:vAlign w:val="bottom"/>
          </w:tcPr>
          <w:p w14:paraId="01CDF321" w14:textId="1E00246D" w:rsidR="001332BD" w:rsidRPr="00E956F7" w:rsidRDefault="001332BD" w:rsidP="00637151">
            <w:pPr>
              <w:pStyle w:val="Tablebody"/>
              <w:autoSpaceDE w:val="0"/>
              <w:autoSpaceDN w:val="0"/>
              <w:adjustRightInd w:val="0"/>
            </w:pPr>
            <w:r w:rsidRPr="00E956F7">
              <w:rPr>
                <w:szCs w:val="24"/>
              </w:rPr>
              <w:t>1</w:t>
            </w:r>
          </w:p>
        </w:tc>
        <w:tc>
          <w:tcPr>
            <w:tcW w:w="1275" w:type="dxa"/>
            <w:vAlign w:val="bottom"/>
          </w:tcPr>
          <w:p w14:paraId="54F4D96F" w14:textId="59C89B3D" w:rsidR="001332BD" w:rsidRPr="00E956F7" w:rsidRDefault="001332BD" w:rsidP="00637151">
            <w:pPr>
              <w:pStyle w:val="Tablebody"/>
              <w:autoSpaceDE w:val="0"/>
              <w:autoSpaceDN w:val="0"/>
              <w:adjustRightInd w:val="0"/>
            </w:pPr>
            <w:r w:rsidRPr="00E956F7">
              <w:rPr>
                <w:szCs w:val="24"/>
              </w:rPr>
              <w:t>Optional</w:t>
            </w:r>
          </w:p>
        </w:tc>
        <w:tc>
          <w:tcPr>
            <w:tcW w:w="3101" w:type="dxa"/>
            <w:vAlign w:val="bottom"/>
          </w:tcPr>
          <w:p w14:paraId="50465AC0" w14:textId="0B2AC07A" w:rsidR="001332BD" w:rsidRPr="00E956F7" w:rsidRDefault="001332BD" w:rsidP="00637151">
            <w:pPr>
              <w:pStyle w:val="Tablebody"/>
              <w:autoSpaceDE w:val="0"/>
              <w:autoSpaceDN w:val="0"/>
              <w:adjustRightInd w:val="0"/>
            </w:pPr>
            <w:r w:rsidRPr="00E956F7">
              <w:rPr>
                <w:szCs w:val="24"/>
              </w:rPr>
              <w:t>-</w:t>
            </w:r>
          </w:p>
        </w:tc>
      </w:tr>
    </w:tbl>
    <w:p w14:paraId="4404ED34" w14:textId="465DC4CE" w:rsidR="001332BD" w:rsidRPr="00E956F7" w:rsidRDefault="001332BD">
      <w:pPr>
        <w:pStyle w:val="BodyText"/>
        <w:autoSpaceDE w:val="0"/>
        <w:autoSpaceDN w:val="0"/>
        <w:adjustRightInd w:val="0"/>
        <w:rPr>
          <w:szCs w:val="24"/>
        </w:rPr>
      </w:pPr>
      <w:r w:rsidRPr="00E956F7">
        <w:rPr>
          <w:szCs w:val="24"/>
        </w:rPr>
        <w:t>Nesting 0d elements with directions (such as rivet, screws, robscans) would be impossible with this definition.</w:t>
      </w:r>
    </w:p>
    <w:p w14:paraId="0C0CC60D" w14:textId="3ACF4F2E" w:rsidR="001332BD" w:rsidRPr="00E956F7" w:rsidRDefault="00964121">
      <w:pPr>
        <w:pStyle w:val="BodyText"/>
        <w:autoSpaceDE w:val="0"/>
        <w:autoSpaceDN w:val="0"/>
        <w:adjustRightInd w:val="0"/>
        <w:rPr>
          <w:szCs w:val="24"/>
        </w:rPr>
      </w:pPr>
      <w:del w:id="7961" w:author="LUEJE Claudia" w:date="2023-06-26T17:59:00Z">
        <w:r>
          <w:delText>NOTE</w:delText>
        </w:r>
        <w:r w:rsidR="00701FF5">
          <w:tab/>
        </w:r>
      </w:del>
      <w:r w:rsidR="001332BD" w:rsidRPr="00E956F7">
        <w:rPr>
          <w:szCs w:val="24"/>
        </w:rPr>
        <w:t>Only one of the nested elements (</w:t>
      </w:r>
      <w:r w:rsidR="001332BD" w:rsidRPr="00D66FA4">
        <w:rPr>
          <w:rStyle w:val="ISOCode"/>
        </w:rPr>
        <w:t>spotweld</w:t>
      </w:r>
      <w:del w:id="7962" w:author="LUEJE Claudia" w:date="2023-06-26T17:59:00Z">
        <w:r w:rsidR="00FC68DB" w:rsidRPr="00964121">
          <w:delText>,</w:delText>
        </w:r>
      </w:del>
      <w:r w:rsidR="001332BD" w:rsidRPr="00E956F7">
        <w:rPr>
          <w:szCs w:val="24"/>
        </w:rPr>
        <w:t xml:space="preserve"> or </w:t>
      </w:r>
      <w:r w:rsidR="001332BD" w:rsidRPr="00D66FA4">
        <w:rPr>
          <w:rStyle w:val="ISOCode"/>
        </w:rPr>
        <w:t>gumdrop</w:t>
      </w:r>
      <w:r w:rsidR="001332BD" w:rsidRPr="00E956F7">
        <w:rPr>
          <w:szCs w:val="24"/>
        </w:rPr>
        <w:t xml:space="preserve">) shall exist. If all are missing, then this will default to </w:t>
      </w:r>
      <w:r w:rsidR="001332BD" w:rsidRPr="00D66FA4">
        <w:rPr>
          <w:rStyle w:val="ISOCode"/>
        </w:rPr>
        <w:t>spotweld</w:t>
      </w:r>
      <w:r w:rsidR="001332BD" w:rsidRPr="00E956F7">
        <w:rPr>
          <w:szCs w:val="24"/>
        </w:rPr>
        <w:t>.</w:t>
      </w:r>
    </w:p>
    <w:p w14:paraId="61169240" w14:textId="3E1D5C0C" w:rsidR="001332BD" w:rsidRPr="00E956F7" w:rsidRDefault="001332BD">
      <w:pPr>
        <w:pStyle w:val="BodyText"/>
        <w:autoSpaceDE w:val="0"/>
        <w:autoSpaceDN w:val="0"/>
        <w:adjustRightInd w:val="0"/>
        <w:rPr>
          <w:szCs w:val="24"/>
        </w:rPr>
      </w:pPr>
      <w:r w:rsidRPr="00E956F7">
        <w:rPr>
          <w:szCs w:val="24"/>
        </w:rPr>
        <w:t xml:space="preserve">XML specification of </w:t>
      </w:r>
      <w:r w:rsidRPr="00D66FA4">
        <w:rPr>
          <w:rStyle w:val="ISOCode"/>
        </w:rPr>
        <w:t>&lt;sequence_connection_0d</w:t>
      </w:r>
      <w:del w:id="7963" w:author="LUEJE Claudia" w:date="2023-06-26T17:59:00Z">
        <w:r w:rsidR="00FC68DB" w:rsidRPr="00F54804">
          <w:rPr>
            <w:rFonts w:ascii="Courier New" w:hAnsi="Courier New" w:cs="Courier New"/>
            <w:b/>
            <w:i/>
            <w:sz w:val="18"/>
            <w:szCs w:val="18"/>
          </w:rPr>
          <w:delText>/&gt;</w:delText>
        </w:r>
        <w:r w:rsidR="00FC68DB" w:rsidRPr="00F54804">
          <w:delText>:</w:delText>
        </w:r>
      </w:del>
      <w:ins w:id="7964" w:author="LUEJE Claudia" w:date="2023-06-26T17:59:00Z">
        <w:r w:rsidRPr="00D66FA4">
          <w:rPr>
            <w:rStyle w:val="ISOCode"/>
          </w:rPr>
          <w:t>/&gt;</w:t>
        </w:r>
        <w:r w:rsidR="000C27D4">
          <w:rPr>
            <w:rStyle w:val="ISOCode"/>
          </w:rPr>
          <w:t xml:space="preserve"> </w:t>
        </w:r>
        <w:r w:rsidR="000C27D4" w:rsidRPr="000C27D4">
          <w:rPr>
            <w:szCs w:val="24"/>
          </w:rPr>
          <w:t>see</w:t>
        </w:r>
        <w:r w:rsidR="000C27D4">
          <w:rPr>
            <w:rStyle w:val="ISOCode"/>
          </w:rPr>
          <w:t xml:space="preserve"> </w:t>
        </w:r>
        <w:r w:rsidR="000C27D4" w:rsidRPr="000C27D4">
          <w:rPr>
            <w:rStyle w:val="citetbl"/>
          </w:rPr>
          <w:t>Table 13</w:t>
        </w:r>
        <w:r w:rsidR="000C27D4">
          <w:rPr>
            <w:rStyle w:val="citetbl"/>
          </w:rPr>
          <w:t>7</w:t>
        </w:r>
        <w:r w:rsidRPr="00E956F7">
          <w:rPr>
            <w:szCs w:val="24"/>
          </w:rPr>
          <w:t>:</w:t>
        </w:r>
      </w:ins>
    </w:p>
    <w:p w14:paraId="39F57D90" w14:textId="07610504" w:rsidR="001332BD" w:rsidRPr="00E956F7" w:rsidRDefault="006F39DE">
      <w:pPr>
        <w:pStyle w:val="Tabletitle"/>
        <w:autoSpaceDE w:val="0"/>
        <w:autoSpaceDN w:val="0"/>
        <w:adjustRightInd w:val="0"/>
        <w:outlineLvl w:val="0"/>
        <w:rPr>
          <w:szCs w:val="24"/>
        </w:rPr>
      </w:pPr>
      <w:bookmarkStart w:id="7965" w:name="_Toc110532485"/>
      <w:r w:rsidRPr="00E956F7">
        <w:rPr>
          <w:szCs w:val="24"/>
        </w:rPr>
        <w:t>Table</w:t>
      </w:r>
      <w:del w:id="7966"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137</w:delText>
        </w:r>
        <w:r w:rsidR="00890926" w:rsidRPr="00F54804">
          <w:fldChar w:fldCharType="end"/>
        </w:r>
      </w:del>
      <w:ins w:id="7967" w:author="LUEJE Claudia" w:date="2023-06-26T17:59:00Z">
        <w:r w:rsidRPr="00E956F7">
          <w:rPr>
            <w:szCs w:val="24"/>
          </w:rPr>
          <w:t> </w:t>
        </w:r>
        <w:r w:rsidR="001332BD" w:rsidRPr="00E956F7">
          <w:rPr>
            <w:szCs w:val="24"/>
          </w:rPr>
          <w:t>137</w:t>
        </w:r>
      </w:ins>
      <w:r w:rsidR="00637151" w:rsidRPr="00E956F7">
        <w:rPr>
          <w:szCs w:val="24"/>
        </w:rPr>
        <w:t xml:space="preserve"> </w:t>
      </w:r>
      <w:r w:rsidR="001332BD" w:rsidRPr="00E956F7">
        <w:rPr>
          <w:szCs w:val="24"/>
        </w:rPr>
        <w:t xml:space="preserve">— Attributes of element </w:t>
      </w:r>
      <w:r w:rsidR="001332BD" w:rsidRPr="00D66FA4">
        <w:rPr>
          <w:rStyle w:val="ISOCode"/>
        </w:rPr>
        <w:t>&lt;sequence_connection_0d/&gt;</w:t>
      </w:r>
      <w:bookmarkEnd w:id="7965"/>
    </w:p>
    <w:tbl>
      <w:tblPr>
        <w:tblW w:w="8474" w:type="dxa"/>
        <w:jc w:val="center"/>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1541"/>
        <w:gridCol w:w="1441"/>
        <w:gridCol w:w="2051"/>
        <w:gridCol w:w="1055"/>
        <w:gridCol w:w="2386"/>
      </w:tblGrid>
      <w:tr w:rsidR="001332BD" w:rsidRPr="00B62EE5" w14:paraId="4394A9C1" w14:textId="77777777" w:rsidTr="009E00ED">
        <w:trPr>
          <w:tblHeader/>
          <w:jc w:val="center"/>
        </w:trPr>
        <w:tc>
          <w:tcPr>
            <w:tcW w:w="1541" w:type="dxa"/>
            <w:tcBorders>
              <w:top w:val="single" w:sz="12" w:space="0" w:color="auto"/>
              <w:bottom w:val="single" w:sz="12" w:space="0" w:color="auto"/>
            </w:tcBorders>
            <w:shd w:val="clear" w:color="auto" w:fill="F3F3F3"/>
            <w:vAlign w:val="bottom"/>
          </w:tcPr>
          <w:p w14:paraId="13AED354" w14:textId="6DB8750D" w:rsidR="001332BD" w:rsidRPr="00B62EE5" w:rsidRDefault="001332BD" w:rsidP="00637151">
            <w:pPr>
              <w:pStyle w:val="Tableheader"/>
              <w:autoSpaceDE w:val="0"/>
              <w:autoSpaceDN w:val="0"/>
              <w:adjustRightInd w:val="0"/>
              <w:rPr>
                <w:b/>
              </w:rPr>
            </w:pPr>
            <w:r w:rsidRPr="00B62EE5">
              <w:rPr>
                <w:b/>
                <w:szCs w:val="24"/>
              </w:rPr>
              <w:t>Attributes</w:t>
            </w:r>
          </w:p>
        </w:tc>
        <w:tc>
          <w:tcPr>
            <w:tcW w:w="1441" w:type="dxa"/>
            <w:tcBorders>
              <w:top w:val="single" w:sz="12" w:space="0" w:color="auto"/>
              <w:bottom w:val="single" w:sz="12" w:space="0" w:color="auto"/>
            </w:tcBorders>
            <w:shd w:val="clear" w:color="auto" w:fill="F3F3F3"/>
            <w:vAlign w:val="bottom"/>
          </w:tcPr>
          <w:p w14:paraId="34EDF1BE" w14:textId="73D17D9D" w:rsidR="001332BD" w:rsidRPr="00B62EE5" w:rsidRDefault="001332BD" w:rsidP="00637151">
            <w:pPr>
              <w:pStyle w:val="Tableheader"/>
              <w:autoSpaceDE w:val="0"/>
              <w:autoSpaceDN w:val="0"/>
              <w:adjustRightInd w:val="0"/>
              <w:rPr>
                <w:b/>
              </w:rPr>
            </w:pPr>
            <w:r w:rsidRPr="00B62EE5">
              <w:rPr>
                <w:b/>
                <w:szCs w:val="24"/>
              </w:rPr>
              <w:t>Type</w:t>
            </w:r>
          </w:p>
        </w:tc>
        <w:tc>
          <w:tcPr>
            <w:tcW w:w="2051" w:type="dxa"/>
            <w:tcBorders>
              <w:top w:val="single" w:sz="12" w:space="0" w:color="auto"/>
              <w:bottom w:val="single" w:sz="12" w:space="0" w:color="auto"/>
            </w:tcBorders>
            <w:shd w:val="clear" w:color="auto" w:fill="F3F3F3"/>
            <w:vAlign w:val="bottom"/>
          </w:tcPr>
          <w:p w14:paraId="275FD0A7" w14:textId="496ED451" w:rsidR="001332BD" w:rsidRPr="00B62EE5" w:rsidRDefault="001332BD" w:rsidP="00637151">
            <w:pPr>
              <w:pStyle w:val="Tableheader"/>
              <w:autoSpaceDE w:val="0"/>
              <w:autoSpaceDN w:val="0"/>
              <w:adjustRightInd w:val="0"/>
              <w:rPr>
                <w:b/>
              </w:rPr>
            </w:pPr>
            <w:r w:rsidRPr="00B62EE5">
              <w:rPr>
                <w:b/>
                <w:szCs w:val="24"/>
              </w:rPr>
              <w:t>Value Space</w:t>
            </w:r>
          </w:p>
        </w:tc>
        <w:tc>
          <w:tcPr>
            <w:tcW w:w="1055" w:type="dxa"/>
            <w:tcBorders>
              <w:top w:val="single" w:sz="12" w:space="0" w:color="auto"/>
              <w:bottom w:val="single" w:sz="12" w:space="0" w:color="auto"/>
            </w:tcBorders>
            <w:shd w:val="clear" w:color="auto" w:fill="F3F3F3"/>
            <w:vAlign w:val="bottom"/>
          </w:tcPr>
          <w:p w14:paraId="21D46D36" w14:textId="18430656" w:rsidR="001332BD" w:rsidRPr="00B62EE5" w:rsidRDefault="001332BD" w:rsidP="00637151">
            <w:pPr>
              <w:pStyle w:val="Tableheader"/>
              <w:autoSpaceDE w:val="0"/>
              <w:autoSpaceDN w:val="0"/>
              <w:adjustRightInd w:val="0"/>
              <w:rPr>
                <w:b/>
              </w:rPr>
            </w:pPr>
            <w:r w:rsidRPr="00B62EE5">
              <w:rPr>
                <w:b/>
                <w:szCs w:val="24"/>
              </w:rPr>
              <w:t>Use</w:t>
            </w:r>
          </w:p>
        </w:tc>
        <w:tc>
          <w:tcPr>
            <w:tcW w:w="2386" w:type="dxa"/>
            <w:tcBorders>
              <w:top w:val="single" w:sz="12" w:space="0" w:color="auto"/>
              <w:bottom w:val="single" w:sz="12" w:space="0" w:color="auto"/>
            </w:tcBorders>
            <w:shd w:val="clear" w:color="auto" w:fill="F3F3F3"/>
            <w:vAlign w:val="bottom"/>
          </w:tcPr>
          <w:p w14:paraId="6D6E8296" w14:textId="2DDA59B9"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6733FA0F" w14:textId="77777777" w:rsidTr="009E00ED">
        <w:trPr>
          <w:jc w:val="center"/>
        </w:trPr>
        <w:tc>
          <w:tcPr>
            <w:tcW w:w="1541" w:type="dxa"/>
            <w:tcBorders>
              <w:top w:val="single" w:sz="12" w:space="0" w:color="auto"/>
            </w:tcBorders>
          </w:tcPr>
          <w:p w14:paraId="3941354B" w14:textId="67656FE3" w:rsidR="001332BD" w:rsidRPr="00E956F7" w:rsidRDefault="001332BD" w:rsidP="00637151">
            <w:pPr>
              <w:pStyle w:val="Tablebody"/>
              <w:autoSpaceDE w:val="0"/>
              <w:autoSpaceDN w:val="0"/>
              <w:adjustRightInd w:val="0"/>
            </w:pPr>
            <w:r w:rsidRPr="00E956F7">
              <w:rPr>
                <w:szCs w:val="24"/>
              </w:rPr>
              <w:t>spacing</w:t>
            </w:r>
          </w:p>
        </w:tc>
        <w:tc>
          <w:tcPr>
            <w:tcW w:w="1441" w:type="dxa"/>
            <w:tcBorders>
              <w:top w:val="single" w:sz="12" w:space="0" w:color="auto"/>
            </w:tcBorders>
          </w:tcPr>
          <w:p w14:paraId="15A65278" w14:textId="2AB5443A" w:rsidR="001332BD" w:rsidRPr="00E956F7" w:rsidRDefault="001332BD" w:rsidP="00637151">
            <w:pPr>
              <w:pStyle w:val="Tablebody"/>
              <w:autoSpaceDE w:val="0"/>
              <w:autoSpaceDN w:val="0"/>
              <w:adjustRightInd w:val="0"/>
            </w:pPr>
            <w:r w:rsidRPr="00E956F7">
              <w:rPr>
                <w:szCs w:val="24"/>
              </w:rPr>
              <w:t>Floating point</w:t>
            </w:r>
          </w:p>
        </w:tc>
        <w:tc>
          <w:tcPr>
            <w:tcW w:w="2051" w:type="dxa"/>
            <w:tcBorders>
              <w:top w:val="single" w:sz="12" w:space="0" w:color="auto"/>
            </w:tcBorders>
          </w:tcPr>
          <w:p w14:paraId="28B67F5D" w14:textId="79CB7FBC" w:rsidR="001332BD" w:rsidRPr="00E956F7" w:rsidRDefault="001332BD" w:rsidP="00637151">
            <w:pPr>
              <w:pStyle w:val="Tablebody"/>
              <w:autoSpaceDE w:val="0"/>
              <w:autoSpaceDN w:val="0"/>
              <w:adjustRightInd w:val="0"/>
            </w:pPr>
            <w:r w:rsidRPr="00E956F7">
              <w:rPr>
                <w:szCs w:val="24"/>
              </w:rPr>
              <w:t>≥ 0.0</w:t>
            </w:r>
          </w:p>
        </w:tc>
        <w:tc>
          <w:tcPr>
            <w:tcW w:w="1055" w:type="dxa"/>
            <w:tcBorders>
              <w:top w:val="single" w:sz="12" w:space="0" w:color="auto"/>
            </w:tcBorders>
          </w:tcPr>
          <w:p w14:paraId="7C40EE58" w14:textId="628954F1" w:rsidR="001332BD" w:rsidRPr="00E956F7" w:rsidRDefault="001332BD" w:rsidP="00637151">
            <w:pPr>
              <w:pStyle w:val="Tablebody"/>
              <w:autoSpaceDE w:val="0"/>
              <w:autoSpaceDN w:val="0"/>
              <w:adjustRightInd w:val="0"/>
            </w:pPr>
            <w:r w:rsidRPr="00E956F7">
              <w:rPr>
                <w:szCs w:val="24"/>
              </w:rPr>
              <w:t>Optional</w:t>
            </w:r>
          </w:p>
        </w:tc>
        <w:tc>
          <w:tcPr>
            <w:tcW w:w="2386" w:type="dxa"/>
            <w:tcBorders>
              <w:top w:val="single" w:sz="12" w:space="0" w:color="auto"/>
            </w:tcBorders>
          </w:tcPr>
          <w:p w14:paraId="6204A4D2" w14:textId="41D390CB" w:rsidR="001332BD" w:rsidRPr="00E956F7" w:rsidRDefault="001332BD" w:rsidP="00637151">
            <w:pPr>
              <w:pStyle w:val="Tablebody"/>
              <w:autoSpaceDE w:val="0"/>
              <w:autoSpaceDN w:val="0"/>
              <w:adjustRightInd w:val="0"/>
            </w:pPr>
            <w:r w:rsidRPr="00E956F7">
              <w:rPr>
                <w:szCs w:val="24"/>
              </w:rPr>
              <w:t>-</w:t>
            </w:r>
          </w:p>
        </w:tc>
      </w:tr>
      <w:tr w:rsidR="001332BD" w:rsidRPr="00E956F7" w14:paraId="2993FA8E" w14:textId="77777777" w:rsidTr="009E00ED">
        <w:trPr>
          <w:jc w:val="center"/>
        </w:trPr>
        <w:tc>
          <w:tcPr>
            <w:tcW w:w="1541" w:type="dxa"/>
          </w:tcPr>
          <w:p w14:paraId="500CEF42" w14:textId="3195E370" w:rsidR="001332BD" w:rsidRPr="00E956F7" w:rsidRDefault="001332BD" w:rsidP="00637151">
            <w:pPr>
              <w:pStyle w:val="Tablebody"/>
              <w:autoSpaceDE w:val="0"/>
              <w:autoSpaceDN w:val="0"/>
              <w:adjustRightInd w:val="0"/>
            </w:pPr>
            <w:r w:rsidRPr="00E956F7">
              <w:rPr>
                <w:szCs w:val="24"/>
              </w:rPr>
              <w:t>margin</w:t>
            </w:r>
          </w:p>
        </w:tc>
        <w:tc>
          <w:tcPr>
            <w:tcW w:w="1441" w:type="dxa"/>
          </w:tcPr>
          <w:p w14:paraId="1B43A0B4" w14:textId="5FFCC9E8" w:rsidR="001332BD" w:rsidRPr="00E956F7" w:rsidRDefault="001332BD" w:rsidP="00637151">
            <w:pPr>
              <w:pStyle w:val="Tablebody"/>
              <w:autoSpaceDE w:val="0"/>
              <w:autoSpaceDN w:val="0"/>
              <w:adjustRightInd w:val="0"/>
            </w:pPr>
            <w:r w:rsidRPr="00E956F7">
              <w:rPr>
                <w:szCs w:val="24"/>
              </w:rPr>
              <w:t>Floating point</w:t>
            </w:r>
          </w:p>
        </w:tc>
        <w:tc>
          <w:tcPr>
            <w:tcW w:w="2051" w:type="dxa"/>
          </w:tcPr>
          <w:p w14:paraId="0C78D82F" w14:textId="3000DC05" w:rsidR="001332BD" w:rsidRPr="00E956F7" w:rsidRDefault="001332BD" w:rsidP="00637151">
            <w:pPr>
              <w:pStyle w:val="Tablebody"/>
              <w:autoSpaceDE w:val="0"/>
              <w:autoSpaceDN w:val="0"/>
              <w:adjustRightInd w:val="0"/>
            </w:pPr>
            <w:r w:rsidRPr="00E956F7">
              <w:rPr>
                <w:szCs w:val="24"/>
              </w:rPr>
              <w:t>≥ 0.0</w:t>
            </w:r>
          </w:p>
        </w:tc>
        <w:tc>
          <w:tcPr>
            <w:tcW w:w="1055" w:type="dxa"/>
          </w:tcPr>
          <w:p w14:paraId="130A3ECC" w14:textId="4287FC45" w:rsidR="001332BD" w:rsidRPr="00E956F7" w:rsidRDefault="001332BD" w:rsidP="00637151">
            <w:pPr>
              <w:pStyle w:val="Tablebody"/>
              <w:autoSpaceDE w:val="0"/>
              <w:autoSpaceDN w:val="0"/>
              <w:adjustRightInd w:val="0"/>
            </w:pPr>
            <w:r w:rsidRPr="00E956F7">
              <w:rPr>
                <w:szCs w:val="24"/>
              </w:rPr>
              <w:t>Optional</w:t>
            </w:r>
          </w:p>
        </w:tc>
        <w:tc>
          <w:tcPr>
            <w:tcW w:w="2386" w:type="dxa"/>
          </w:tcPr>
          <w:p w14:paraId="0B17C2AC" w14:textId="32A264CC" w:rsidR="001332BD" w:rsidRPr="00E956F7" w:rsidRDefault="001332BD" w:rsidP="00637151">
            <w:pPr>
              <w:pStyle w:val="Tablebody"/>
              <w:autoSpaceDE w:val="0"/>
              <w:autoSpaceDN w:val="0"/>
              <w:adjustRightInd w:val="0"/>
            </w:pPr>
            <w:r w:rsidRPr="00E956F7">
              <w:rPr>
                <w:szCs w:val="24"/>
              </w:rPr>
              <w:t>Default value is 0.0</w:t>
            </w:r>
          </w:p>
        </w:tc>
      </w:tr>
      <w:tr w:rsidR="001332BD" w:rsidRPr="00E956F7" w14:paraId="0770A8BC" w14:textId="77777777" w:rsidTr="009E00ED">
        <w:trPr>
          <w:jc w:val="center"/>
        </w:trPr>
        <w:tc>
          <w:tcPr>
            <w:tcW w:w="1541" w:type="dxa"/>
          </w:tcPr>
          <w:p w14:paraId="2CFFEAA9" w14:textId="2BCBD9C3" w:rsidR="001332BD" w:rsidRPr="00E956F7" w:rsidRDefault="001332BD" w:rsidP="00637151">
            <w:pPr>
              <w:pStyle w:val="Tablebody"/>
              <w:autoSpaceDE w:val="0"/>
              <w:autoSpaceDN w:val="0"/>
              <w:adjustRightInd w:val="0"/>
            </w:pPr>
            <w:r w:rsidRPr="00E956F7">
              <w:rPr>
                <w:szCs w:val="24"/>
              </w:rPr>
              <w:t>priority</w:t>
            </w:r>
          </w:p>
        </w:tc>
        <w:tc>
          <w:tcPr>
            <w:tcW w:w="1441" w:type="dxa"/>
          </w:tcPr>
          <w:p w14:paraId="70DA1D66" w14:textId="3A6D1341" w:rsidR="001332BD" w:rsidRPr="00E956F7" w:rsidRDefault="001332BD" w:rsidP="00637151">
            <w:pPr>
              <w:pStyle w:val="Tablebody"/>
              <w:autoSpaceDE w:val="0"/>
              <w:autoSpaceDN w:val="0"/>
              <w:adjustRightInd w:val="0"/>
            </w:pPr>
            <w:r w:rsidRPr="00E956F7">
              <w:rPr>
                <w:szCs w:val="24"/>
              </w:rPr>
              <w:t>Selection</w:t>
            </w:r>
          </w:p>
        </w:tc>
        <w:tc>
          <w:tcPr>
            <w:tcW w:w="2051" w:type="dxa"/>
          </w:tcPr>
          <w:p w14:paraId="7AA6C13F" w14:textId="35C50BBD" w:rsidR="001332BD" w:rsidRPr="00E956F7" w:rsidRDefault="001332BD" w:rsidP="00637151">
            <w:pPr>
              <w:pStyle w:val="Tablebody"/>
              <w:autoSpaceDE w:val="0"/>
              <w:autoSpaceDN w:val="0"/>
              <w:adjustRightInd w:val="0"/>
            </w:pPr>
            <w:r w:rsidRPr="00E956F7">
              <w:rPr>
                <w:szCs w:val="24"/>
              </w:rPr>
              <w:t>{"spacing", "margin"}</w:t>
            </w:r>
          </w:p>
        </w:tc>
        <w:tc>
          <w:tcPr>
            <w:tcW w:w="1055" w:type="dxa"/>
          </w:tcPr>
          <w:p w14:paraId="6A507D01" w14:textId="56DEF739" w:rsidR="001332BD" w:rsidRPr="00E956F7" w:rsidRDefault="001332BD" w:rsidP="00637151">
            <w:pPr>
              <w:pStyle w:val="Tablebody"/>
              <w:autoSpaceDE w:val="0"/>
              <w:autoSpaceDN w:val="0"/>
              <w:adjustRightInd w:val="0"/>
            </w:pPr>
            <w:r w:rsidRPr="00E956F7">
              <w:rPr>
                <w:szCs w:val="24"/>
              </w:rPr>
              <w:t>Optional</w:t>
            </w:r>
          </w:p>
        </w:tc>
        <w:tc>
          <w:tcPr>
            <w:tcW w:w="2386" w:type="dxa"/>
          </w:tcPr>
          <w:p w14:paraId="2CD87797" w14:textId="6C9B9819" w:rsidR="001332BD" w:rsidRPr="00E956F7" w:rsidRDefault="001332BD" w:rsidP="00637151">
            <w:pPr>
              <w:pStyle w:val="Tablebody"/>
              <w:autoSpaceDE w:val="0"/>
              <w:autoSpaceDN w:val="0"/>
              <w:adjustRightInd w:val="0"/>
            </w:pPr>
            <w:r w:rsidRPr="00E956F7">
              <w:rPr>
                <w:szCs w:val="24"/>
              </w:rPr>
              <w:t>Default value is "spacing"</w:t>
            </w:r>
          </w:p>
        </w:tc>
      </w:tr>
    </w:tbl>
    <w:p w14:paraId="4B0059B6" w14:textId="73D65C77" w:rsidR="001332BD" w:rsidRPr="00E956F7" w:rsidRDefault="001332BD">
      <w:pPr>
        <w:pStyle w:val="Heading1"/>
        <w:autoSpaceDE w:val="0"/>
        <w:autoSpaceDN w:val="0"/>
        <w:adjustRightInd w:val="0"/>
        <w:rPr>
          <w:rFonts w:eastAsia="Times New Roman"/>
          <w:szCs w:val="24"/>
        </w:rPr>
      </w:pPr>
      <w:bookmarkStart w:id="7968" w:name="_Toc413359618"/>
      <w:bookmarkStart w:id="7969" w:name="_Toc3557070"/>
      <w:bookmarkStart w:id="7970" w:name="_Toc34747320"/>
      <w:bookmarkStart w:id="7971" w:name="_Toc77102139"/>
      <w:bookmarkStart w:id="7972" w:name="_Toc110532247"/>
      <w:bookmarkEnd w:id="7456"/>
      <w:bookmarkEnd w:id="7457"/>
      <w:bookmarkEnd w:id="7458"/>
      <w:r w:rsidRPr="00E956F7">
        <w:rPr>
          <w:rFonts w:eastAsia="Times New Roman"/>
          <w:szCs w:val="24"/>
        </w:rPr>
        <w:t>2D connections</w:t>
      </w:r>
      <w:bookmarkEnd w:id="7968"/>
      <w:bookmarkEnd w:id="7969"/>
      <w:bookmarkEnd w:id="7970"/>
      <w:bookmarkEnd w:id="7971"/>
      <w:bookmarkEnd w:id="7972"/>
    </w:p>
    <w:p w14:paraId="677E77BA" w14:textId="5D326CE4" w:rsidR="001332BD" w:rsidRPr="00E956F7" w:rsidRDefault="001332BD">
      <w:pPr>
        <w:pStyle w:val="Heading2"/>
        <w:tabs>
          <w:tab w:val="left" w:pos="400"/>
        </w:tabs>
        <w:autoSpaceDE w:val="0"/>
        <w:autoSpaceDN w:val="0"/>
        <w:adjustRightInd w:val="0"/>
        <w:rPr>
          <w:rFonts w:eastAsia="Times New Roman"/>
          <w:szCs w:val="24"/>
        </w:rPr>
      </w:pPr>
      <w:bookmarkStart w:id="7973" w:name="_Toc413359619"/>
      <w:bookmarkStart w:id="7974" w:name="_Toc3557071"/>
      <w:bookmarkStart w:id="7975" w:name="_Toc34747321"/>
      <w:bookmarkStart w:id="7976" w:name="_Toc77102140"/>
      <w:bookmarkStart w:id="7977" w:name="_Toc110532248"/>
      <w:r w:rsidRPr="00E956F7">
        <w:rPr>
          <w:rFonts w:eastAsia="Times New Roman"/>
          <w:szCs w:val="24"/>
        </w:rPr>
        <w:t xml:space="preserve">Generic </w:t>
      </w:r>
      <w:r w:rsidR="000C27D4">
        <w:rPr>
          <w:rFonts w:eastAsia="Times New Roman"/>
          <w:szCs w:val="24"/>
        </w:rPr>
        <w:t>d</w:t>
      </w:r>
      <w:r w:rsidRPr="00E956F7">
        <w:rPr>
          <w:rFonts w:eastAsia="Times New Roman"/>
          <w:szCs w:val="24"/>
        </w:rPr>
        <w:t>efinitions</w:t>
      </w:r>
      <w:bookmarkEnd w:id="7973"/>
      <w:bookmarkEnd w:id="7974"/>
      <w:bookmarkEnd w:id="7975"/>
      <w:bookmarkEnd w:id="7976"/>
      <w:bookmarkEnd w:id="7977"/>
    </w:p>
    <w:p w14:paraId="79C407E3" w14:textId="77777777"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978" w:name="_Toc413359620"/>
      <w:bookmarkStart w:id="7979" w:name="_Toc3557072"/>
      <w:bookmarkStart w:id="7980" w:name="_Toc34747322"/>
      <w:bookmarkStart w:id="7981" w:name="_Toc77102141"/>
      <w:bookmarkStart w:id="7982" w:name="_Toc110532249"/>
      <w:r w:rsidRPr="00E956F7">
        <w:rPr>
          <w:rFonts w:eastAsia="Times New Roman"/>
          <w:szCs w:val="24"/>
        </w:rPr>
        <w:t>Identification</w:t>
      </w:r>
      <w:bookmarkEnd w:id="7978"/>
      <w:bookmarkEnd w:id="7979"/>
      <w:bookmarkEnd w:id="7980"/>
      <w:bookmarkEnd w:id="7981"/>
      <w:bookmarkEnd w:id="7982"/>
    </w:p>
    <w:p w14:paraId="706F9030" w14:textId="300A16F6" w:rsidR="001332BD" w:rsidRPr="00E956F7" w:rsidRDefault="001332BD">
      <w:pPr>
        <w:pStyle w:val="BodyText"/>
        <w:autoSpaceDE w:val="0"/>
        <w:autoSpaceDN w:val="0"/>
        <w:adjustRightInd w:val="0"/>
        <w:rPr>
          <w:szCs w:val="24"/>
        </w:rPr>
      </w:pPr>
      <w:r w:rsidRPr="00E956F7">
        <w:rPr>
          <w:szCs w:val="24"/>
        </w:rPr>
        <w:t xml:space="preserve">For identifying 2D connections, the same rules apply as for 0D connections, see </w:t>
      </w:r>
      <w:del w:id="7983" w:author="LUEJE Claudia" w:date="2023-06-26T17:59:00Z">
        <w:r w:rsidR="00B865B6" w:rsidRPr="00F54804">
          <w:rPr>
            <w:rFonts w:cs="Calibri"/>
            <w:lang w:eastAsia="en-GB"/>
          </w:rPr>
          <w:delText xml:space="preserve">section </w:delText>
        </w:r>
        <w:r w:rsidR="00B865B6" w:rsidRPr="00F54804">
          <w:rPr>
            <w:rFonts w:cs="Calibri"/>
            <w:lang w:eastAsia="en-GB"/>
          </w:rPr>
          <w:fldChar w:fldCharType="begin"/>
        </w:r>
        <w:r w:rsidR="00B865B6" w:rsidRPr="00F54804">
          <w:rPr>
            <w:rFonts w:cs="Calibri"/>
            <w:lang w:eastAsia="en-GB"/>
          </w:rPr>
          <w:delInstrText xml:space="preserve"> REF _Ref428958711 \r \h </w:delInstrText>
        </w:r>
        <w:r w:rsidR="00B865B6" w:rsidRPr="00F54804">
          <w:rPr>
            <w:rFonts w:cs="Calibri"/>
            <w:lang w:eastAsia="en-GB"/>
          </w:rPr>
        </w:r>
        <w:r w:rsidR="00B865B6" w:rsidRPr="00F54804">
          <w:rPr>
            <w:rFonts w:cs="Calibri"/>
            <w:lang w:eastAsia="en-GB"/>
          </w:rPr>
          <w:fldChar w:fldCharType="separate"/>
        </w:r>
        <w:r w:rsidR="0067475A">
          <w:rPr>
            <w:rFonts w:cs="Calibri"/>
            <w:lang w:eastAsia="en-GB"/>
          </w:rPr>
          <w:delText>6.1.1</w:delText>
        </w:r>
        <w:r w:rsidR="00B865B6" w:rsidRPr="00F54804">
          <w:rPr>
            <w:rFonts w:cs="Calibri"/>
            <w:lang w:eastAsia="en-GB"/>
          </w:rPr>
          <w:fldChar w:fldCharType="end"/>
        </w:r>
      </w:del>
      <w:ins w:id="7984" w:author="LUEJE Claudia" w:date="2023-06-26T17:59:00Z">
        <w:r w:rsidR="00E50C0A" w:rsidRPr="00E956F7">
          <w:rPr>
            <w:rStyle w:val="citesec"/>
            <w:szCs w:val="24"/>
          </w:rPr>
          <w:t>9</w:t>
        </w:r>
        <w:r w:rsidRPr="00E956F7">
          <w:rPr>
            <w:rStyle w:val="citesec"/>
            <w:szCs w:val="24"/>
          </w:rPr>
          <w:t>.1.1</w:t>
        </w:r>
      </w:ins>
      <w:r w:rsidRPr="00E956F7">
        <w:rPr>
          <w:szCs w:val="24"/>
        </w:rPr>
        <w:t xml:space="preserve"> </w:t>
      </w:r>
      <w:r w:rsidR="000C27D4">
        <w:rPr>
          <w:szCs w:val="24"/>
        </w:rPr>
        <w:t>I</w:t>
      </w:r>
      <w:r w:rsidRPr="00E956F7">
        <w:rPr>
          <w:szCs w:val="24"/>
        </w:rPr>
        <w:t>dentification.</w:t>
      </w:r>
    </w:p>
    <w:p w14:paraId="02FB840B" w14:textId="7D87A0D8"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7985" w:name="_Toc413359621"/>
      <w:bookmarkStart w:id="7986" w:name="_Toc3557073"/>
      <w:bookmarkStart w:id="7987" w:name="_Toc34747323"/>
      <w:bookmarkStart w:id="7988" w:name="_Toc77102142"/>
      <w:bookmarkStart w:id="7989" w:name="_Toc110532250"/>
      <w:r w:rsidRPr="00E956F7">
        <w:rPr>
          <w:rFonts w:eastAsia="Times New Roman"/>
          <w:szCs w:val="24"/>
        </w:rPr>
        <w:t xml:space="preserve">Connection </w:t>
      </w:r>
      <w:r w:rsidR="000C27D4">
        <w:rPr>
          <w:rFonts w:eastAsia="Times New Roman"/>
          <w:szCs w:val="24"/>
        </w:rPr>
        <w:t>f</w:t>
      </w:r>
      <w:r w:rsidRPr="00E956F7">
        <w:rPr>
          <w:rFonts w:eastAsia="Times New Roman"/>
          <w:szCs w:val="24"/>
        </w:rPr>
        <w:t>ace</w:t>
      </w:r>
      <w:bookmarkEnd w:id="7985"/>
      <w:bookmarkEnd w:id="7986"/>
      <w:bookmarkEnd w:id="7987"/>
      <w:bookmarkEnd w:id="7988"/>
      <w:bookmarkEnd w:id="7989"/>
    </w:p>
    <w:p w14:paraId="06053E31"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General</w:t>
      </w:r>
    </w:p>
    <w:p w14:paraId="122F8704" w14:textId="5BA1C55D" w:rsidR="001332BD" w:rsidRPr="00E956F7" w:rsidRDefault="001332BD">
      <w:pPr>
        <w:pStyle w:val="BodyText"/>
        <w:autoSpaceDE w:val="0"/>
        <w:autoSpaceDN w:val="0"/>
        <w:adjustRightInd w:val="0"/>
        <w:rPr>
          <w:szCs w:val="24"/>
        </w:rPr>
      </w:pPr>
      <w:r w:rsidRPr="00E956F7">
        <w:rPr>
          <w:szCs w:val="24"/>
        </w:rPr>
        <w:t>The definition of the connection face is described using tessellations. Each tessellation is a set of facets. The facets refer to 3 or 4</w:t>
      </w:r>
      <w:r w:rsidR="00637151" w:rsidRPr="00E956F7">
        <w:rPr>
          <w:szCs w:val="24"/>
        </w:rPr>
        <w:t> </w:t>
      </w:r>
      <w:r w:rsidRPr="00E956F7">
        <w:rPr>
          <w:szCs w:val="24"/>
        </w:rPr>
        <w:t>points, also described in the same level. Faces of any curvature can be represented by adding more points to the tessellations to obtain the needed accuracy.</w:t>
      </w:r>
    </w:p>
    <w:p w14:paraId="445B6B2D" w14:textId="0E1FB12A" w:rsidR="001332BD" w:rsidRPr="00E956F7" w:rsidRDefault="001332BD">
      <w:pPr>
        <w:pStyle w:val="BodyText"/>
        <w:autoSpaceDE w:val="0"/>
        <w:autoSpaceDN w:val="0"/>
        <w:adjustRightInd w:val="0"/>
        <w:rPr>
          <w:szCs w:val="24"/>
        </w:rPr>
      </w:pPr>
      <w:r w:rsidRPr="00E956F7">
        <w:rPr>
          <w:szCs w:val="24"/>
        </w:rPr>
        <w:t xml:space="preserve">The facets do not have any sense of order. The facets refer to the points via an index to the corresponding points, to avoid data duplication. The index is valid only within one certain </w:t>
      </w:r>
      <w:r w:rsidRPr="00D66FA4">
        <w:rPr>
          <w:rStyle w:val="ISOCode"/>
        </w:rPr>
        <w:t>&lt;connecton_2d/&gt;</w:t>
      </w:r>
      <w:r w:rsidRPr="00E956F7">
        <w:rPr>
          <w:szCs w:val="24"/>
        </w:rPr>
        <w:t xml:space="preserve">. </w:t>
      </w:r>
      <w:del w:id="7990" w:author="LUEJE Claudia" w:date="2023-06-26T17:59:00Z">
        <w:r w:rsidR="00FC68DB" w:rsidRPr="00F54804">
          <w:delText>Hence</w:delText>
        </w:r>
      </w:del>
      <w:ins w:id="7991" w:author="LUEJE Claudia" w:date="2023-06-26T17:59:00Z">
        <w:r w:rsidR="0050139E">
          <w:rPr>
            <w:szCs w:val="24"/>
          </w:rPr>
          <w:t>Therefore</w:t>
        </w:r>
      </w:ins>
      <w:r w:rsidRPr="00E956F7">
        <w:rPr>
          <w:szCs w:val="24"/>
        </w:rPr>
        <w:t>, it can start with e.g. 1 every time again.</w:t>
      </w:r>
    </w:p>
    <w:p w14:paraId="022B79ED" w14:textId="77777777"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"loc_list"</w:t>
      </w:r>
    </w:p>
    <w:p w14:paraId="58F1295A" w14:textId="70DC4AE8" w:rsidR="001332BD" w:rsidRPr="00E956F7" w:rsidRDefault="001332BD">
      <w:pPr>
        <w:pStyle w:val="BodyText"/>
        <w:autoSpaceDE w:val="0"/>
        <w:autoSpaceDN w:val="0"/>
        <w:adjustRightInd w:val="0"/>
        <w:rPr>
          <w:szCs w:val="24"/>
        </w:rPr>
      </w:pPr>
      <w:r w:rsidRPr="00E956F7">
        <w:rPr>
          <w:szCs w:val="24"/>
        </w:rPr>
        <w:t xml:space="preserve">The list of locations for the definition of the connection face is stored in the element </w:t>
      </w:r>
      <w:r w:rsidRPr="00D66FA4">
        <w:rPr>
          <w:rStyle w:val="ISOCode"/>
        </w:rPr>
        <w:t>&lt;loc_list</w:t>
      </w:r>
      <w:del w:id="7992" w:author="LUEJE Claudia" w:date="2023-06-26T17:59:00Z">
        <w:r w:rsidR="00FC68DB" w:rsidRPr="00F54804">
          <w:rPr>
            <w:rFonts w:ascii="Courier New" w:hAnsi="Courier New"/>
            <w:b/>
            <w:i/>
            <w:sz w:val="18"/>
          </w:rPr>
          <w:delText>&gt;</w:delText>
        </w:r>
        <w:r w:rsidR="00FC68DB" w:rsidRPr="00F54804">
          <w:delText>.</w:delText>
        </w:r>
      </w:del>
      <w:ins w:id="7993" w:author="LUEJE Claudia" w:date="2023-06-26T17:59:00Z">
        <w:r w:rsidRPr="00D66FA4">
          <w:rPr>
            <w:rStyle w:val="ISOCode"/>
          </w:rPr>
          <w:t>/&gt;</w:t>
        </w:r>
        <w:r w:rsidRPr="00E956F7">
          <w:rPr>
            <w:szCs w:val="24"/>
          </w:rPr>
          <w:t>.</w:t>
        </w:r>
      </w:ins>
      <w:r w:rsidRPr="00E956F7">
        <w:rPr>
          <w:szCs w:val="24"/>
        </w:rPr>
        <w:t xml:space="preserve"> This element contains nested elements </w:t>
      </w:r>
      <w:r w:rsidRPr="00D66FA4">
        <w:rPr>
          <w:rStyle w:val="ISOCode"/>
        </w:rPr>
        <w:t>&lt;loc/&gt;</w:t>
      </w:r>
      <w:r w:rsidRPr="00E956F7">
        <w:rPr>
          <w:szCs w:val="24"/>
        </w:rPr>
        <w:t xml:space="preserve"> defining the location of a point of the connection line in space. These locations have to be uniquely identifiable so that the facets can refer to them.</w:t>
      </w:r>
    </w:p>
    <w:p w14:paraId="36CC3AA3" w14:textId="4E329E64" w:rsidR="001332BD" w:rsidRPr="00E956F7" w:rsidRDefault="001332BD">
      <w:pPr>
        <w:pStyle w:val="BodyText"/>
        <w:autoSpaceDE w:val="0"/>
        <w:autoSpaceDN w:val="0"/>
        <w:adjustRightInd w:val="0"/>
        <w:rPr>
          <w:szCs w:val="24"/>
        </w:rPr>
      </w:pPr>
      <w:r w:rsidRPr="00E956F7">
        <w:rPr>
          <w:szCs w:val="24"/>
        </w:rPr>
        <w:t xml:space="preserve">No additional attributes are associated to the element </w:t>
      </w:r>
      <w:r w:rsidRPr="00D66FA4">
        <w:rPr>
          <w:rStyle w:val="ISOCode"/>
        </w:rPr>
        <w:t>&lt;loc_list</w:t>
      </w:r>
      <w:del w:id="7994" w:author="LUEJE Claudia" w:date="2023-06-26T17:59:00Z">
        <w:r w:rsidR="00FC68DB" w:rsidRPr="00F54804">
          <w:rPr>
            <w:rFonts w:ascii="Courier New" w:hAnsi="Courier New"/>
            <w:b/>
            <w:i/>
            <w:sz w:val="18"/>
          </w:rPr>
          <w:delText>&gt;</w:delText>
        </w:r>
        <w:r w:rsidR="00FC68DB" w:rsidRPr="00F54804">
          <w:delText>.</w:delText>
        </w:r>
      </w:del>
      <w:ins w:id="7995" w:author="LUEJE Claudia" w:date="2023-06-26T17:59:00Z">
        <w:r w:rsidRPr="00D66FA4">
          <w:rPr>
            <w:rStyle w:val="ISOCode"/>
          </w:rPr>
          <w:t>/&gt;</w:t>
        </w:r>
        <w:r w:rsidRPr="00E956F7">
          <w:rPr>
            <w:szCs w:val="24"/>
          </w:rPr>
          <w:t>.</w:t>
        </w:r>
      </w:ins>
    </w:p>
    <w:p w14:paraId="3D5503EA" w14:textId="77777777" w:rsidR="00FC68DB" w:rsidRDefault="001332BD" w:rsidP="00B202D2">
      <w:pPr>
        <w:keepNext/>
        <w:rPr>
          <w:del w:id="7996" w:author="LUEJE Claudia" w:date="2023-06-26T17:59:00Z"/>
        </w:rPr>
      </w:pPr>
      <w:r w:rsidRPr="00E956F7">
        <w:rPr>
          <w:szCs w:val="24"/>
        </w:rPr>
        <w:t xml:space="preserve">The </w:t>
      </w:r>
      <w:r w:rsidRPr="00D66FA4">
        <w:rPr>
          <w:rStyle w:val="ISOCode"/>
        </w:rPr>
        <w:t>&lt;loc_list</w:t>
      </w:r>
      <w:del w:id="7997" w:author="LUEJE Claudia" w:date="2023-06-26T17:59:00Z">
        <w:r w:rsidR="00FC68DB" w:rsidRPr="00F54804">
          <w:rPr>
            <w:rStyle w:val="elementdeftypeChar"/>
            <w:rFonts w:eastAsia="Calibri"/>
          </w:rPr>
          <w:delText>&gt;</w:delText>
        </w:r>
      </w:del>
      <w:ins w:id="7998" w:author="LUEJE Claudia" w:date="2023-06-26T17:59:00Z">
        <w:r w:rsidRPr="00D66FA4">
          <w:rPr>
            <w:rStyle w:val="ISOCode"/>
          </w:rPr>
          <w:t>/&gt;</w:t>
        </w:r>
      </w:ins>
      <w:r w:rsidRPr="00E956F7">
        <w:rPr>
          <w:szCs w:val="24"/>
        </w:rPr>
        <w:t xml:space="preserve"> element has the following nested elements</w:t>
      </w:r>
      <w:del w:id="7999" w:author="LUEJE Claudia" w:date="2023-06-26T17:59:00Z">
        <w:r w:rsidR="00FC68DB" w:rsidRPr="00F54804">
          <w:delText>:</w:delText>
        </w:r>
      </w:del>
    </w:p>
    <w:p w14:paraId="53F260FF" w14:textId="0183F005" w:rsidR="001332BD" w:rsidRPr="00E956F7" w:rsidRDefault="0050139E">
      <w:pPr>
        <w:pStyle w:val="BodyText"/>
        <w:autoSpaceDE w:val="0"/>
        <w:autoSpaceDN w:val="0"/>
        <w:adjustRightInd w:val="0"/>
        <w:rPr>
          <w:ins w:id="8000" w:author="LUEJE Claudia" w:date="2023-06-26T17:59:00Z"/>
          <w:szCs w:val="24"/>
        </w:rPr>
      </w:pPr>
      <w:ins w:id="8001" w:author="LUEJE Claudia" w:date="2023-06-26T17:59:00Z">
        <w:r>
          <w:rPr>
            <w:szCs w:val="24"/>
          </w:rPr>
          <w:t xml:space="preserve">, as shown in </w:t>
        </w:r>
      </w:ins>
      <w:bookmarkStart w:id="8002" w:name="_Toc110532486"/>
      <w:r w:rsidRPr="0050139E">
        <w:rPr>
          <w:rStyle w:val="citetbl"/>
        </w:rPr>
        <w:t xml:space="preserve">Table </w:t>
      </w:r>
      <w:del w:id="8003"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138</w:delText>
        </w:r>
        <w:r w:rsidR="00890926" w:rsidRPr="00F54804">
          <w:fldChar w:fldCharType="end"/>
        </w:r>
      </w:del>
      <w:ins w:id="8004" w:author="LUEJE Claudia" w:date="2023-06-26T17:59:00Z">
        <w:r w:rsidRPr="0050139E">
          <w:rPr>
            <w:rStyle w:val="citetbl"/>
          </w:rPr>
          <w:t>138</w:t>
        </w:r>
        <w:r w:rsidR="001332BD" w:rsidRPr="00E956F7">
          <w:rPr>
            <w:szCs w:val="24"/>
          </w:rPr>
          <w:t>:</w:t>
        </w:r>
      </w:ins>
    </w:p>
    <w:p w14:paraId="147FF20D" w14:textId="3D9B9249" w:rsidR="001332BD" w:rsidRPr="00E956F7" w:rsidRDefault="006F39DE">
      <w:pPr>
        <w:pStyle w:val="Tabletitle"/>
        <w:autoSpaceDE w:val="0"/>
        <w:autoSpaceDN w:val="0"/>
        <w:adjustRightInd w:val="0"/>
        <w:outlineLvl w:val="0"/>
        <w:rPr>
          <w:szCs w:val="24"/>
        </w:rPr>
      </w:pPr>
      <w:ins w:id="8005" w:author="LUEJE Claudia" w:date="2023-06-26T17:59:00Z">
        <w:r w:rsidRPr="00E956F7">
          <w:rPr>
            <w:szCs w:val="24"/>
          </w:rPr>
          <w:t>Table </w:t>
        </w:r>
        <w:r w:rsidR="001332BD" w:rsidRPr="00E956F7">
          <w:rPr>
            <w:szCs w:val="24"/>
          </w:rPr>
          <w:t>138</w:t>
        </w:r>
      </w:ins>
      <w:r w:rsidR="00637151" w:rsidRPr="00E956F7">
        <w:rPr>
          <w:szCs w:val="24"/>
        </w:rPr>
        <w:t xml:space="preserve"> </w:t>
      </w:r>
      <w:r w:rsidR="001332BD" w:rsidRPr="00E956F7">
        <w:rPr>
          <w:szCs w:val="24"/>
        </w:rPr>
        <w:t xml:space="preserve">— Nested elements of </w:t>
      </w:r>
      <w:r w:rsidR="001332BD" w:rsidRPr="00D66FA4">
        <w:rPr>
          <w:rStyle w:val="ISOCode"/>
        </w:rPr>
        <w:t>&lt;loc_list</w:t>
      </w:r>
      <w:del w:id="8006" w:author="LUEJE Claudia" w:date="2023-06-26T17:59:00Z">
        <w:r w:rsidR="00890926" w:rsidRPr="00F54804">
          <w:rPr>
            <w:rStyle w:val="elementdeftypeChar"/>
            <w:rFonts w:eastAsia="Calibri"/>
          </w:rPr>
          <w:delText>&gt;</w:delText>
        </w:r>
      </w:del>
      <w:bookmarkEnd w:id="8002"/>
      <w:ins w:id="8007" w:author="LUEJE Claudia" w:date="2023-06-26T17:59:00Z">
        <w:r w:rsidR="001332BD" w:rsidRPr="00D66FA4">
          <w:rPr>
            <w:rStyle w:val="ISOCode"/>
          </w:rPr>
          <w:t>/&gt;</w:t>
        </w:r>
      </w:ins>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221"/>
        <w:gridCol w:w="1842"/>
        <w:gridCol w:w="1701"/>
        <w:gridCol w:w="2708"/>
      </w:tblGrid>
      <w:tr w:rsidR="001332BD" w:rsidRPr="00B62EE5" w14:paraId="5FCA6767" w14:textId="77777777" w:rsidTr="009E00ED">
        <w:trPr>
          <w:tblHeader/>
          <w:jc w:val="center"/>
        </w:trPr>
        <w:tc>
          <w:tcPr>
            <w:tcW w:w="2221" w:type="dxa"/>
            <w:tcBorders>
              <w:top w:val="single" w:sz="12" w:space="0" w:color="auto"/>
              <w:bottom w:val="single" w:sz="12" w:space="0" w:color="auto"/>
            </w:tcBorders>
            <w:shd w:val="clear" w:color="auto" w:fill="F3F3F3"/>
            <w:vAlign w:val="bottom"/>
          </w:tcPr>
          <w:p w14:paraId="3B9F1E5E" w14:textId="3627EBDC" w:rsidR="001332BD" w:rsidRPr="00B62EE5" w:rsidRDefault="001332BD" w:rsidP="00637151">
            <w:pPr>
              <w:pStyle w:val="Tableheader"/>
              <w:autoSpaceDE w:val="0"/>
              <w:autoSpaceDN w:val="0"/>
              <w:adjustRightInd w:val="0"/>
              <w:rPr>
                <w:b/>
              </w:rPr>
            </w:pPr>
            <w:r w:rsidRPr="00B62EE5">
              <w:rPr>
                <w:b/>
                <w:szCs w:val="24"/>
              </w:rPr>
              <w:t xml:space="preserve">Nested </w:t>
            </w:r>
            <w:r w:rsidR="0050139E" w:rsidRPr="00B62EE5">
              <w:rPr>
                <w:b/>
                <w:szCs w:val="24"/>
              </w:rPr>
              <w:t>e</w:t>
            </w:r>
            <w:r w:rsidRPr="00B62EE5">
              <w:rPr>
                <w:b/>
                <w:szCs w:val="24"/>
              </w:rPr>
              <w:t>lements</w:t>
            </w:r>
          </w:p>
        </w:tc>
        <w:tc>
          <w:tcPr>
            <w:tcW w:w="1842" w:type="dxa"/>
            <w:tcBorders>
              <w:top w:val="single" w:sz="12" w:space="0" w:color="auto"/>
              <w:bottom w:val="single" w:sz="12" w:space="0" w:color="auto"/>
            </w:tcBorders>
            <w:shd w:val="clear" w:color="auto" w:fill="F3F3F3"/>
            <w:vAlign w:val="bottom"/>
          </w:tcPr>
          <w:p w14:paraId="625CD23D" w14:textId="13D2C426" w:rsidR="001332BD" w:rsidRPr="00B62EE5" w:rsidRDefault="001332BD" w:rsidP="00637151">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1DFA630D" w14:textId="1A285253" w:rsidR="001332BD" w:rsidRPr="00B62EE5" w:rsidRDefault="001332BD" w:rsidP="00637151">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vAlign w:val="bottom"/>
          </w:tcPr>
          <w:p w14:paraId="29B6AAFD" w14:textId="6223AA28"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64CAEECB" w14:textId="77777777" w:rsidTr="009E00ED">
        <w:trPr>
          <w:jc w:val="center"/>
        </w:trPr>
        <w:tc>
          <w:tcPr>
            <w:tcW w:w="2221" w:type="dxa"/>
            <w:tcBorders>
              <w:top w:val="single" w:sz="12" w:space="0" w:color="auto"/>
            </w:tcBorders>
            <w:vAlign w:val="bottom"/>
          </w:tcPr>
          <w:p w14:paraId="72EDBCCC" w14:textId="43F018EA" w:rsidR="001332BD" w:rsidRPr="00E956F7" w:rsidRDefault="001332BD" w:rsidP="00637151">
            <w:pPr>
              <w:pStyle w:val="Tablebody"/>
              <w:autoSpaceDE w:val="0"/>
              <w:autoSpaceDN w:val="0"/>
              <w:adjustRightInd w:val="0"/>
            </w:pPr>
            <w:r w:rsidRPr="00E956F7">
              <w:rPr>
                <w:szCs w:val="24"/>
              </w:rPr>
              <w:t>loc</w:t>
            </w:r>
          </w:p>
        </w:tc>
        <w:tc>
          <w:tcPr>
            <w:tcW w:w="1842" w:type="dxa"/>
            <w:tcBorders>
              <w:top w:val="single" w:sz="12" w:space="0" w:color="auto"/>
            </w:tcBorders>
            <w:vAlign w:val="bottom"/>
          </w:tcPr>
          <w:p w14:paraId="2570CAE8" w14:textId="57C0C50B" w:rsidR="001332BD" w:rsidRPr="00E956F7" w:rsidRDefault="001332BD" w:rsidP="00637151">
            <w:pPr>
              <w:pStyle w:val="Tablebody"/>
              <w:autoSpaceDE w:val="0"/>
              <w:autoSpaceDN w:val="0"/>
              <w:adjustRightInd w:val="0"/>
            </w:pPr>
            <w:r w:rsidRPr="00E956F7">
              <w:rPr>
                <w:szCs w:val="24"/>
              </w:rPr>
              <w:t>3-*</w:t>
            </w:r>
          </w:p>
        </w:tc>
        <w:tc>
          <w:tcPr>
            <w:tcW w:w="1701" w:type="dxa"/>
            <w:tcBorders>
              <w:top w:val="single" w:sz="12" w:space="0" w:color="auto"/>
            </w:tcBorders>
            <w:vAlign w:val="bottom"/>
          </w:tcPr>
          <w:p w14:paraId="7324F63A" w14:textId="68C3DEA3" w:rsidR="001332BD" w:rsidRPr="00E956F7" w:rsidRDefault="001332BD" w:rsidP="00637151">
            <w:pPr>
              <w:pStyle w:val="Tablebody"/>
              <w:autoSpaceDE w:val="0"/>
              <w:autoSpaceDN w:val="0"/>
              <w:adjustRightInd w:val="0"/>
            </w:pPr>
            <w:r w:rsidRPr="00E956F7">
              <w:rPr>
                <w:szCs w:val="24"/>
              </w:rPr>
              <w:t>Required</w:t>
            </w:r>
          </w:p>
        </w:tc>
        <w:tc>
          <w:tcPr>
            <w:tcW w:w="2708" w:type="dxa"/>
            <w:tcBorders>
              <w:top w:val="single" w:sz="12" w:space="0" w:color="auto"/>
            </w:tcBorders>
            <w:vAlign w:val="bottom"/>
          </w:tcPr>
          <w:p w14:paraId="6C070801" w14:textId="7502FF32" w:rsidR="001332BD" w:rsidRPr="00E956F7" w:rsidRDefault="001332BD" w:rsidP="00637151">
            <w:pPr>
              <w:pStyle w:val="Tablebody"/>
              <w:autoSpaceDE w:val="0"/>
              <w:autoSpaceDN w:val="0"/>
              <w:adjustRightInd w:val="0"/>
            </w:pPr>
            <w:r w:rsidRPr="00E956F7">
              <w:rPr>
                <w:szCs w:val="24"/>
              </w:rPr>
              <w:t>-</w:t>
            </w:r>
          </w:p>
        </w:tc>
      </w:tr>
    </w:tbl>
    <w:p w14:paraId="4E4CBCFD" w14:textId="1E391573"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"loc"</w:t>
      </w:r>
    </w:p>
    <w:p w14:paraId="70FB0302" w14:textId="77777777" w:rsidR="001332BD" w:rsidRPr="00E956F7" w:rsidRDefault="001332BD">
      <w:pPr>
        <w:pStyle w:val="BodyText"/>
        <w:autoSpaceDE w:val="0"/>
        <w:autoSpaceDN w:val="0"/>
        <w:adjustRightInd w:val="0"/>
        <w:rPr>
          <w:szCs w:val="24"/>
        </w:rPr>
      </w:pPr>
      <w:r w:rsidRPr="00E956F7">
        <w:rPr>
          <w:szCs w:val="24"/>
        </w:rPr>
        <w:t xml:space="preserve">Each location specified by the element </w:t>
      </w:r>
      <w:r w:rsidRPr="00D66FA4">
        <w:rPr>
          <w:rStyle w:val="ISOCode"/>
        </w:rPr>
        <w:t>&lt;loc/&gt;</w:t>
      </w:r>
      <w:r w:rsidRPr="00E956F7">
        <w:rPr>
          <w:szCs w:val="24"/>
        </w:rPr>
        <w:t xml:space="preserve"> contains three values specifying the x, y, and z coordinates of the location.</w:t>
      </w:r>
    </w:p>
    <w:p w14:paraId="68AF6068" w14:textId="6A096F46" w:rsidR="001332BD" w:rsidRPr="00E956F7" w:rsidRDefault="001332BD">
      <w:pPr>
        <w:pStyle w:val="BodyText"/>
        <w:autoSpaceDE w:val="0"/>
        <w:autoSpaceDN w:val="0"/>
        <w:adjustRightInd w:val="0"/>
        <w:rPr>
          <w:szCs w:val="24"/>
        </w:rPr>
      </w:pPr>
      <w:r w:rsidRPr="00E956F7">
        <w:rPr>
          <w:szCs w:val="24"/>
        </w:rPr>
        <w:t xml:space="preserve">The attributes associated to the element </w:t>
      </w:r>
      <w:r w:rsidRPr="00D66FA4">
        <w:rPr>
          <w:rStyle w:val="ISOCode"/>
        </w:rPr>
        <w:t>&lt;loc/&gt;</w:t>
      </w:r>
      <w:r w:rsidRPr="00E956F7">
        <w:rPr>
          <w:szCs w:val="24"/>
        </w:rPr>
        <w:t xml:space="preserve"> are</w:t>
      </w:r>
      <w:ins w:id="8008" w:author="LUEJE Claudia" w:date="2023-06-26T17:59:00Z">
        <w:r w:rsidR="0050139E">
          <w:rPr>
            <w:szCs w:val="24"/>
          </w:rPr>
          <w:t xml:space="preserve"> as shown in </w:t>
        </w:r>
        <w:r w:rsidR="0050139E" w:rsidRPr="0050139E">
          <w:rPr>
            <w:rStyle w:val="citetbl"/>
          </w:rPr>
          <w:t>Table 13</w:t>
        </w:r>
        <w:r w:rsidR="0050139E">
          <w:rPr>
            <w:rStyle w:val="citetbl"/>
          </w:rPr>
          <w:t>9</w:t>
        </w:r>
      </w:ins>
      <w:r w:rsidRPr="00E956F7">
        <w:rPr>
          <w:szCs w:val="24"/>
        </w:rPr>
        <w:t>:</w:t>
      </w:r>
    </w:p>
    <w:p w14:paraId="2B125936" w14:textId="1447C347" w:rsidR="001332BD" w:rsidRPr="00E956F7" w:rsidRDefault="006F39DE">
      <w:pPr>
        <w:pStyle w:val="Tabletitle"/>
        <w:autoSpaceDE w:val="0"/>
        <w:autoSpaceDN w:val="0"/>
        <w:adjustRightInd w:val="0"/>
        <w:outlineLvl w:val="0"/>
        <w:rPr>
          <w:szCs w:val="24"/>
        </w:rPr>
      </w:pPr>
      <w:bookmarkStart w:id="8009" w:name="_Toc110532487"/>
      <w:r w:rsidRPr="00E956F7">
        <w:rPr>
          <w:szCs w:val="24"/>
        </w:rPr>
        <w:t>Table</w:t>
      </w:r>
      <w:del w:id="8010"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139</w:delText>
        </w:r>
        <w:r w:rsidR="00890926" w:rsidRPr="00F54804">
          <w:fldChar w:fldCharType="end"/>
        </w:r>
      </w:del>
      <w:ins w:id="8011" w:author="LUEJE Claudia" w:date="2023-06-26T17:59:00Z">
        <w:r w:rsidRPr="00E956F7">
          <w:rPr>
            <w:szCs w:val="24"/>
          </w:rPr>
          <w:t> </w:t>
        </w:r>
        <w:r w:rsidR="001332BD" w:rsidRPr="00E956F7">
          <w:rPr>
            <w:szCs w:val="24"/>
          </w:rPr>
          <w:t>139</w:t>
        </w:r>
      </w:ins>
      <w:r w:rsidR="00637151" w:rsidRPr="00E956F7">
        <w:rPr>
          <w:szCs w:val="24"/>
        </w:rPr>
        <w:t xml:space="preserve"> </w:t>
      </w:r>
      <w:r w:rsidR="001332BD" w:rsidRPr="00E956F7">
        <w:rPr>
          <w:szCs w:val="24"/>
        </w:rPr>
        <w:t xml:space="preserve">— Attributes of element </w:t>
      </w:r>
      <w:r w:rsidR="001332BD" w:rsidRPr="00D66FA4">
        <w:rPr>
          <w:rStyle w:val="ISOCode"/>
        </w:rPr>
        <w:t>&lt;loc/&gt;</w:t>
      </w:r>
      <w:bookmarkEnd w:id="8009"/>
    </w:p>
    <w:tbl>
      <w:tblPr>
        <w:tblW w:w="853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71"/>
        <w:gridCol w:w="1800"/>
        <w:gridCol w:w="1620"/>
        <w:gridCol w:w="3240"/>
      </w:tblGrid>
      <w:tr w:rsidR="001332BD" w:rsidRPr="00B62EE5" w14:paraId="609562BF" w14:textId="77777777" w:rsidTr="009E00ED">
        <w:trPr>
          <w:tblHeader/>
          <w:jc w:val="center"/>
        </w:trPr>
        <w:tc>
          <w:tcPr>
            <w:tcW w:w="1871" w:type="dxa"/>
            <w:tcBorders>
              <w:top w:val="single" w:sz="12" w:space="0" w:color="auto"/>
              <w:bottom w:val="single" w:sz="12" w:space="0" w:color="auto"/>
            </w:tcBorders>
            <w:shd w:val="clear" w:color="auto" w:fill="F3F3F3"/>
            <w:vAlign w:val="bottom"/>
          </w:tcPr>
          <w:p w14:paraId="51D365B8" w14:textId="751B67C8" w:rsidR="001332BD" w:rsidRPr="00B62EE5" w:rsidRDefault="001332BD" w:rsidP="00637151">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vAlign w:val="bottom"/>
          </w:tcPr>
          <w:p w14:paraId="35F21BBC" w14:textId="0F277033" w:rsidR="001332BD" w:rsidRPr="00B62EE5" w:rsidRDefault="001332BD" w:rsidP="00637151">
            <w:pPr>
              <w:pStyle w:val="Tableheader"/>
              <w:autoSpaceDE w:val="0"/>
              <w:autoSpaceDN w:val="0"/>
              <w:adjustRightInd w:val="0"/>
              <w:rPr>
                <w:b/>
              </w:rPr>
            </w:pPr>
            <w:r w:rsidRPr="00B62EE5">
              <w:rPr>
                <w:b/>
                <w:szCs w:val="24"/>
              </w:rPr>
              <w:t>Type</w:t>
            </w:r>
          </w:p>
        </w:tc>
        <w:tc>
          <w:tcPr>
            <w:tcW w:w="1620" w:type="dxa"/>
            <w:tcBorders>
              <w:top w:val="single" w:sz="12" w:space="0" w:color="auto"/>
              <w:bottom w:val="single" w:sz="12" w:space="0" w:color="auto"/>
            </w:tcBorders>
            <w:shd w:val="clear" w:color="auto" w:fill="F3F3F3"/>
            <w:vAlign w:val="bottom"/>
          </w:tcPr>
          <w:p w14:paraId="241ED79C" w14:textId="28AAEBF4" w:rsidR="001332BD" w:rsidRPr="00B62EE5" w:rsidRDefault="001332BD" w:rsidP="00637151">
            <w:pPr>
              <w:pStyle w:val="Tableheader"/>
              <w:autoSpaceDE w:val="0"/>
              <w:autoSpaceDN w:val="0"/>
              <w:adjustRightInd w:val="0"/>
              <w:rPr>
                <w:b/>
              </w:rPr>
            </w:pPr>
            <w:r w:rsidRPr="00B62EE5">
              <w:rPr>
                <w:b/>
                <w:szCs w:val="24"/>
              </w:rPr>
              <w:t>Use</w:t>
            </w:r>
          </w:p>
        </w:tc>
        <w:tc>
          <w:tcPr>
            <w:tcW w:w="3240" w:type="dxa"/>
            <w:tcBorders>
              <w:top w:val="single" w:sz="12" w:space="0" w:color="auto"/>
              <w:bottom w:val="single" w:sz="12" w:space="0" w:color="auto"/>
            </w:tcBorders>
            <w:shd w:val="clear" w:color="auto" w:fill="F3F3F3"/>
            <w:vAlign w:val="bottom"/>
          </w:tcPr>
          <w:p w14:paraId="4E424D1E" w14:textId="1D99D805" w:rsidR="001332BD" w:rsidRPr="00B62EE5" w:rsidRDefault="001332BD" w:rsidP="00637151">
            <w:pPr>
              <w:pStyle w:val="Tableheader"/>
              <w:autoSpaceDE w:val="0"/>
              <w:autoSpaceDN w:val="0"/>
              <w:adjustRightInd w:val="0"/>
              <w:rPr>
                <w:b/>
              </w:rPr>
            </w:pPr>
            <w:r w:rsidRPr="00B62EE5">
              <w:rPr>
                <w:b/>
                <w:szCs w:val="24"/>
              </w:rPr>
              <w:t>Constraint / Remarks</w:t>
            </w:r>
          </w:p>
        </w:tc>
      </w:tr>
      <w:tr w:rsidR="001332BD" w:rsidRPr="00E956F7" w14:paraId="2DC2C0BE" w14:textId="77777777" w:rsidTr="009E00ED">
        <w:trPr>
          <w:jc w:val="center"/>
        </w:trPr>
        <w:tc>
          <w:tcPr>
            <w:tcW w:w="1871" w:type="dxa"/>
            <w:tcBorders>
              <w:top w:val="single" w:sz="12" w:space="0" w:color="auto"/>
            </w:tcBorders>
          </w:tcPr>
          <w:p w14:paraId="5DFA13F9" w14:textId="192475CD" w:rsidR="001332BD" w:rsidRPr="00E956F7" w:rsidRDefault="001332BD" w:rsidP="00637151">
            <w:pPr>
              <w:pStyle w:val="Tablebody"/>
              <w:autoSpaceDE w:val="0"/>
              <w:autoSpaceDN w:val="0"/>
              <w:adjustRightInd w:val="0"/>
            </w:pPr>
            <w:r w:rsidRPr="00E956F7">
              <w:rPr>
                <w:szCs w:val="24"/>
              </w:rPr>
              <w:t>v</w:t>
            </w:r>
          </w:p>
        </w:tc>
        <w:tc>
          <w:tcPr>
            <w:tcW w:w="1800" w:type="dxa"/>
            <w:tcBorders>
              <w:top w:val="single" w:sz="12" w:space="0" w:color="auto"/>
            </w:tcBorders>
          </w:tcPr>
          <w:p w14:paraId="5DDD2873" w14:textId="78100BDD" w:rsidR="001332BD" w:rsidRPr="00E956F7" w:rsidRDefault="001332BD" w:rsidP="00637151">
            <w:pPr>
              <w:pStyle w:val="Tablebody"/>
              <w:autoSpaceDE w:val="0"/>
              <w:autoSpaceDN w:val="0"/>
              <w:adjustRightInd w:val="0"/>
            </w:pPr>
            <w:r w:rsidRPr="00E956F7">
              <w:rPr>
                <w:szCs w:val="24"/>
              </w:rPr>
              <w:t>Integer</w:t>
            </w:r>
          </w:p>
        </w:tc>
        <w:tc>
          <w:tcPr>
            <w:tcW w:w="1620" w:type="dxa"/>
            <w:tcBorders>
              <w:top w:val="single" w:sz="12" w:space="0" w:color="auto"/>
            </w:tcBorders>
          </w:tcPr>
          <w:p w14:paraId="08659A53" w14:textId="10565F50" w:rsidR="001332BD" w:rsidRPr="00E956F7" w:rsidRDefault="001332BD" w:rsidP="00637151">
            <w:pPr>
              <w:pStyle w:val="Tablebody"/>
              <w:autoSpaceDE w:val="0"/>
              <w:autoSpaceDN w:val="0"/>
              <w:adjustRightInd w:val="0"/>
            </w:pPr>
            <w:r w:rsidRPr="00E956F7">
              <w:rPr>
                <w:szCs w:val="24"/>
              </w:rPr>
              <w:t>Required</w:t>
            </w:r>
          </w:p>
        </w:tc>
        <w:tc>
          <w:tcPr>
            <w:tcW w:w="3240" w:type="dxa"/>
            <w:tcBorders>
              <w:top w:val="single" w:sz="12" w:space="0" w:color="auto"/>
            </w:tcBorders>
          </w:tcPr>
          <w:p w14:paraId="3CDE0DC3" w14:textId="1497846F" w:rsidR="001332BD" w:rsidRPr="00E956F7" w:rsidRDefault="001332BD" w:rsidP="00637151">
            <w:pPr>
              <w:pStyle w:val="Tablebody"/>
              <w:autoSpaceDE w:val="0"/>
              <w:autoSpaceDN w:val="0"/>
              <w:adjustRightInd w:val="0"/>
            </w:pPr>
            <w:r w:rsidRPr="00E956F7">
              <w:rPr>
                <w:szCs w:val="24"/>
              </w:rPr>
              <w:t xml:space="preserve">Unique within the parent element </w:t>
            </w:r>
            <w:r w:rsidRPr="00D66FA4">
              <w:rPr>
                <w:rStyle w:val="ISOCode"/>
              </w:rPr>
              <w:t>&lt;connection_2d/&gt;</w:t>
            </w:r>
          </w:p>
        </w:tc>
      </w:tr>
    </w:tbl>
    <w:p w14:paraId="7EE63C4E" w14:textId="67DCE323" w:rsidR="001332BD" w:rsidRPr="00E956F7" w:rsidRDefault="001332BD">
      <w:pPr>
        <w:pStyle w:val="BodyText"/>
        <w:autoSpaceDE w:val="0"/>
        <w:autoSpaceDN w:val="0"/>
        <w:adjustRightInd w:val="0"/>
        <w:rPr>
          <w:szCs w:val="24"/>
        </w:rPr>
      </w:pPr>
      <w:r w:rsidRPr="00E956F7">
        <w:rPr>
          <w:szCs w:val="24"/>
        </w:rPr>
        <w:t xml:space="preserve">The attribute v is used to ensure unique identification. The index values shall be unique within the </w:t>
      </w:r>
      <w:r w:rsidRPr="00D66FA4">
        <w:rPr>
          <w:rStyle w:val="ISOCode"/>
        </w:rPr>
        <w:t>&lt;connection_2d/&gt;</w:t>
      </w:r>
      <w:r w:rsidRPr="00E956F7">
        <w:rPr>
          <w:szCs w:val="24"/>
        </w:rPr>
        <w:t xml:space="preserve"> element.</w:t>
      </w:r>
    </w:p>
    <w:p w14:paraId="61A46D40" w14:textId="0AF246F9" w:rsidR="001332BD" w:rsidRPr="00E956F7" w:rsidRDefault="001332BD" w:rsidP="00B35FD6">
      <w:pPr>
        <w:pStyle w:val="BodyText"/>
      </w:pPr>
      <w:r w:rsidRPr="00E956F7">
        <w:t>EXAMPLE</w:t>
      </w:r>
    </w:p>
    <w:p w14:paraId="2E56E586" w14:textId="77777777" w:rsidR="00E22354" w:rsidRDefault="00E22354" w:rsidP="00E22354">
      <w:pPr>
        <w:pStyle w:val="Code-"/>
      </w:pPr>
      <w:r w:rsidRPr="00E45DCE">
        <w:t xml:space="preserve">    </w:t>
      </w:r>
      <w:r w:rsidR="001332BD" w:rsidRPr="00E45DCE">
        <w:rPr>
          <w:szCs w:val="24"/>
        </w:rPr>
        <w:t>&lt;loc_list&gt;</w:t>
      </w:r>
    </w:p>
    <w:p w14:paraId="10AF80D1" w14:textId="77777777" w:rsidR="00E22354" w:rsidRDefault="00E22354" w:rsidP="00E22354">
      <w:pPr>
        <w:pStyle w:val="Code-"/>
      </w:pPr>
      <w:r>
        <w:t xml:space="preserve">    </w:t>
      </w:r>
      <w:r w:rsidR="00637151" w:rsidRPr="00E45DCE">
        <w:t xml:space="preserve">    </w:t>
      </w:r>
      <w:r w:rsidR="001332BD" w:rsidRPr="00E45DCE">
        <w:rPr>
          <w:b/>
        </w:rPr>
        <w:t>&lt;loc v="1"&gt;   2581.21 -708.408 31.6532   &lt;/loc&gt;</w:t>
      </w:r>
    </w:p>
    <w:p w14:paraId="0C341247" w14:textId="77777777" w:rsidR="00E22354" w:rsidRDefault="00E22354" w:rsidP="00E22354">
      <w:pPr>
        <w:pStyle w:val="Code-"/>
      </w:pPr>
      <w:r>
        <w:t xml:space="preserve">    </w:t>
      </w:r>
      <w:r w:rsidR="00637151" w:rsidRPr="00E45DCE">
        <w:t xml:space="preserve">    </w:t>
      </w:r>
      <w:r w:rsidR="001332BD" w:rsidRPr="00E45DCE">
        <w:rPr>
          <w:b/>
        </w:rPr>
        <w:t>&lt;loc v="2"&gt;   2581.42 -708.357 35.2816   &lt;/loc&gt;</w:t>
      </w:r>
    </w:p>
    <w:p w14:paraId="5611B6A8" w14:textId="77777777" w:rsidR="00E22354" w:rsidRDefault="00E22354" w:rsidP="00E22354">
      <w:pPr>
        <w:pStyle w:val="Code-"/>
      </w:pPr>
      <w:r>
        <w:t xml:space="preserve">    </w:t>
      </w:r>
      <w:r w:rsidR="00637151" w:rsidRPr="00E45DCE">
        <w:t xml:space="preserve">    </w:t>
      </w:r>
      <w:r w:rsidR="001332BD" w:rsidRPr="00E45DCE">
        <w:rPr>
          <w:b/>
        </w:rPr>
        <w:t>&lt;loc v="3"&gt;   2581.05 -708.302 39.0643   &lt;/loc&gt;</w:t>
      </w:r>
    </w:p>
    <w:p w14:paraId="6F94F2FF" w14:textId="00993343" w:rsidR="001332BD" w:rsidRPr="00E45DCE" w:rsidRDefault="00E22354" w:rsidP="00E22354">
      <w:pPr>
        <w:pStyle w:val="Code-"/>
      </w:pPr>
      <w:r>
        <w:t xml:space="preserve">    </w:t>
      </w:r>
      <w:r w:rsidR="001332BD" w:rsidRPr="00E45DCE">
        <w:t>&lt;/loc_list&gt;</w:t>
      </w:r>
    </w:p>
    <w:p w14:paraId="403B1586" w14:textId="656B02D5" w:rsidR="001332BD" w:rsidRPr="00E45DCE" w:rsidRDefault="00637151" w:rsidP="00E45DCE">
      <w:pPr>
        <w:pStyle w:val="Code-"/>
      </w:pPr>
      <w:r w:rsidRPr="00E45DCE">
        <w:t> </w:t>
      </w:r>
    </w:p>
    <w:p w14:paraId="35B59D4E" w14:textId="77777777" w:rsidR="001332BD" w:rsidRPr="00E956F7" w:rsidRDefault="001332BD">
      <w:pPr>
        <w:pStyle w:val="BodyText"/>
        <w:autoSpaceDE w:val="0"/>
        <w:autoSpaceDN w:val="0"/>
        <w:adjustRightInd w:val="0"/>
        <w:rPr>
          <w:szCs w:val="24"/>
        </w:rPr>
      </w:pPr>
      <w:r w:rsidRPr="00E956F7">
        <w:rPr>
          <w:b/>
          <w:szCs w:val="24"/>
        </w:rPr>
        <w:t>Element "face_list"</w:t>
      </w:r>
    </w:p>
    <w:p w14:paraId="13609B32" w14:textId="201B480C" w:rsidR="001332BD" w:rsidRPr="00E956F7" w:rsidRDefault="001332BD">
      <w:pPr>
        <w:pStyle w:val="BodyText"/>
        <w:autoSpaceDE w:val="0"/>
        <w:autoSpaceDN w:val="0"/>
        <w:adjustRightInd w:val="0"/>
        <w:rPr>
          <w:szCs w:val="24"/>
        </w:rPr>
      </w:pPr>
      <w:r w:rsidRPr="00E956F7">
        <w:rPr>
          <w:szCs w:val="24"/>
        </w:rPr>
        <w:t xml:space="preserve">The list of facets for the definition of the connection face is stored in the element </w:t>
      </w:r>
      <w:r w:rsidRPr="00D66FA4">
        <w:rPr>
          <w:rStyle w:val="ISOCode"/>
        </w:rPr>
        <w:t>&lt;face_list</w:t>
      </w:r>
      <w:del w:id="8012" w:author="LUEJE Claudia" w:date="2023-06-26T17:59:00Z">
        <w:r w:rsidR="00FC68DB" w:rsidRPr="00F54804">
          <w:rPr>
            <w:rFonts w:ascii="Courier New" w:hAnsi="Courier New"/>
            <w:b/>
            <w:i/>
            <w:sz w:val="18"/>
          </w:rPr>
          <w:delText>&gt;</w:delText>
        </w:r>
        <w:r w:rsidR="00FC68DB" w:rsidRPr="00F54804">
          <w:delText>.</w:delText>
        </w:r>
      </w:del>
      <w:ins w:id="8013" w:author="LUEJE Claudia" w:date="2023-06-26T17:59:00Z">
        <w:r w:rsidRPr="00D66FA4">
          <w:rPr>
            <w:rStyle w:val="ISOCode"/>
          </w:rPr>
          <w:t>/&gt;</w:t>
        </w:r>
        <w:r w:rsidRPr="00E956F7">
          <w:rPr>
            <w:szCs w:val="24"/>
          </w:rPr>
          <w:t>.</w:t>
        </w:r>
      </w:ins>
      <w:r w:rsidRPr="00E956F7">
        <w:rPr>
          <w:szCs w:val="24"/>
        </w:rPr>
        <w:t xml:space="preserve"> This element contains nested elements </w:t>
      </w:r>
      <w:r w:rsidRPr="00D66FA4">
        <w:rPr>
          <w:rStyle w:val="ISOCode"/>
        </w:rPr>
        <w:t>face</w:t>
      </w:r>
      <w:r w:rsidRPr="00E956F7">
        <w:rPr>
          <w:szCs w:val="24"/>
        </w:rPr>
        <w:t xml:space="preserve"> defining tessellated facets of the connection face in space. These facets are in no particular order.</w:t>
      </w:r>
    </w:p>
    <w:p w14:paraId="7C2E892E" w14:textId="51A7B240" w:rsidR="001332BD" w:rsidRPr="00E956F7" w:rsidRDefault="001332BD">
      <w:pPr>
        <w:pStyle w:val="BodyText"/>
        <w:autoSpaceDE w:val="0"/>
        <w:autoSpaceDN w:val="0"/>
        <w:adjustRightInd w:val="0"/>
        <w:rPr>
          <w:szCs w:val="24"/>
        </w:rPr>
      </w:pPr>
      <w:r w:rsidRPr="00E956F7">
        <w:rPr>
          <w:szCs w:val="24"/>
        </w:rPr>
        <w:t xml:space="preserve">No additional attributes are associated to the element </w:t>
      </w:r>
      <w:r w:rsidRPr="00D66FA4">
        <w:rPr>
          <w:rStyle w:val="ISOCode"/>
        </w:rPr>
        <w:t>&lt;face_list</w:t>
      </w:r>
      <w:del w:id="8014" w:author="LUEJE Claudia" w:date="2023-06-26T17:59:00Z">
        <w:r w:rsidR="00FC68DB" w:rsidRPr="00F54804">
          <w:rPr>
            <w:rFonts w:ascii="Courier New" w:hAnsi="Courier New"/>
            <w:b/>
            <w:i/>
            <w:sz w:val="18"/>
          </w:rPr>
          <w:delText>&gt;</w:delText>
        </w:r>
        <w:r w:rsidR="00FC68DB" w:rsidRPr="00F54804">
          <w:delText>.</w:delText>
        </w:r>
      </w:del>
      <w:ins w:id="8015" w:author="LUEJE Claudia" w:date="2023-06-26T17:59:00Z">
        <w:r w:rsidRPr="00D66FA4">
          <w:rPr>
            <w:rStyle w:val="ISOCode"/>
          </w:rPr>
          <w:t>/&gt;</w:t>
        </w:r>
        <w:r w:rsidRPr="00E956F7">
          <w:rPr>
            <w:szCs w:val="24"/>
          </w:rPr>
          <w:t>.</w:t>
        </w:r>
      </w:ins>
    </w:p>
    <w:p w14:paraId="296E1C70" w14:textId="77777777" w:rsidR="00FC68DB" w:rsidRDefault="001332BD" w:rsidP="00B202D2">
      <w:pPr>
        <w:keepNext/>
        <w:rPr>
          <w:del w:id="8016" w:author="LUEJE Claudia" w:date="2023-06-26T17:59:00Z"/>
        </w:rPr>
      </w:pPr>
      <w:r w:rsidRPr="00E956F7">
        <w:rPr>
          <w:szCs w:val="24"/>
        </w:rPr>
        <w:t>The face_list element has the following nested elements</w:t>
      </w:r>
      <w:del w:id="8017" w:author="LUEJE Claudia" w:date="2023-06-26T17:59:00Z">
        <w:r w:rsidR="00FC68DB" w:rsidRPr="00F54804">
          <w:delText>:</w:delText>
        </w:r>
      </w:del>
    </w:p>
    <w:p w14:paraId="20519682" w14:textId="0045D0B4" w:rsidR="001332BD" w:rsidRPr="00E956F7" w:rsidRDefault="0050139E">
      <w:pPr>
        <w:pStyle w:val="BodyText"/>
        <w:autoSpaceDE w:val="0"/>
        <w:autoSpaceDN w:val="0"/>
        <w:adjustRightInd w:val="0"/>
        <w:rPr>
          <w:ins w:id="8018" w:author="LUEJE Claudia" w:date="2023-06-26T17:59:00Z"/>
          <w:szCs w:val="24"/>
        </w:rPr>
      </w:pPr>
      <w:ins w:id="8019" w:author="LUEJE Claudia" w:date="2023-06-26T17:59:00Z">
        <w:r>
          <w:rPr>
            <w:szCs w:val="24"/>
          </w:rPr>
          <w:t xml:space="preserve"> as shown in </w:t>
        </w:r>
      </w:ins>
      <w:bookmarkStart w:id="8020" w:name="_Toc110532488"/>
      <w:r w:rsidRPr="0050139E">
        <w:rPr>
          <w:rStyle w:val="citetbl"/>
        </w:rPr>
        <w:t xml:space="preserve">Table </w:t>
      </w:r>
      <w:del w:id="8021"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140</w:delText>
        </w:r>
        <w:r w:rsidR="00890926" w:rsidRPr="00F54804">
          <w:fldChar w:fldCharType="end"/>
        </w:r>
      </w:del>
      <w:ins w:id="8022" w:author="LUEJE Claudia" w:date="2023-06-26T17:59:00Z">
        <w:r w:rsidRPr="0050139E">
          <w:rPr>
            <w:rStyle w:val="citetbl"/>
          </w:rPr>
          <w:t>1</w:t>
        </w:r>
        <w:r>
          <w:rPr>
            <w:rStyle w:val="citetbl"/>
          </w:rPr>
          <w:t>40</w:t>
        </w:r>
        <w:r w:rsidR="001332BD" w:rsidRPr="00E956F7">
          <w:rPr>
            <w:szCs w:val="24"/>
          </w:rPr>
          <w:t>:</w:t>
        </w:r>
      </w:ins>
    </w:p>
    <w:p w14:paraId="7507C92C" w14:textId="11643EF8" w:rsidR="001332BD" w:rsidRPr="00E956F7" w:rsidRDefault="006F39DE">
      <w:pPr>
        <w:pStyle w:val="Tabletitle"/>
        <w:autoSpaceDE w:val="0"/>
        <w:autoSpaceDN w:val="0"/>
        <w:adjustRightInd w:val="0"/>
        <w:outlineLvl w:val="0"/>
        <w:rPr>
          <w:szCs w:val="24"/>
        </w:rPr>
      </w:pPr>
      <w:ins w:id="8023" w:author="LUEJE Claudia" w:date="2023-06-26T17:59:00Z">
        <w:r w:rsidRPr="00E956F7">
          <w:rPr>
            <w:szCs w:val="24"/>
          </w:rPr>
          <w:t>Table </w:t>
        </w:r>
        <w:r w:rsidR="001332BD" w:rsidRPr="00E956F7">
          <w:rPr>
            <w:szCs w:val="24"/>
          </w:rPr>
          <w:t>140</w:t>
        </w:r>
      </w:ins>
      <w:r w:rsidR="00637151" w:rsidRPr="00E956F7">
        <w:rPr>
          <w:szCs w:val="24"/>
        </w:rPr>
        <w:t xml:space="preserve"> </w:t>
      </w:r>
      <w:r w:rsidR="001332BD" w:rsidRPr="00E956F7">
        <w:rPr>
          <w:szCs w:val="24"/>
        </w:rPr>
        <w:t xml:space="preserve">— Nested elements of element </w:t>
      </w:r>
      <w:r w:rsidR="001332BD" w:rsidRPr="00D66FA4">
        <w:rPr>
          <w:rStyle w:val="ISOCode"/>
        </w:rPr>
        <w:t>&lt;face_list</w:t>
      </w:r>
      <w:del w:id="8024" w:author="LUEJE Claudia" w:date="2023-06-26T17:59:00Z">
        <w:r w:rsidR="00890926" w:rsidRPr="005C2D94">
          <w:rPr>
            <w:rFonts w:ascii="Courier New" w:hAnsi="Courier New" w:cs="Courier New"/>
          </w:rPr>
          <w:delText>&gt;</w:delText>
        </w:r>
        <w:bookmarkEnd w:id="8020"/>
        <w:r w:rsidR="00890926" w:rsidRPr="001E4607">
          <w:delText xml:space="preserve"> </w:delText>
        </w:r>
      </w:del>
      <w:ins w:id="8025" w:author="LUEJE Claudia" w:date="2023-06-26T17:59:00Z">
        <w:r w:rsidR="001332BD" w:rsidRPr="00D66FA4">
          <w:rPr>
            <w:rStyle w:val="ISOCode"/>
          </w:rPr>
          <w:t>/&gt;</w:t>
        </w:r>
      </w:ins>
    </w:p>
    <w:tbl>
      <w:tblPr>
        <w:tblW w:w="84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2221"/>
        <w:gridCol w:w="1842"/>
        <w:gridCol w:w="1701"/>
        <w:gridCol w:w="2708"/>
      </w:tblGrid>
      <w:tr w:rsidR="001332BD" w:rsidRPr="00B62EE5" w14:paraId="1C04E30A" w14:textId="77777777" w:rsidTr="009E00ED">
        <w:trPr>
          <w:tblHeader/>
          <w:jc w:val="center"/>
        </w:trPr>
        <w:tc>
          <w:tcPr>
            <w:tcW w:w="2221" w:type="dxa"/>
            <w:tcBorders>
              <w:top w:val="single" w:sz="12" w:space="0" w:color="auto"/>
              <w:bottom w:val="single" w:sz="12" w:space="0" w:color="auto"/>
            </w:tcBorders>
            <w:shd w:val="clear" w:color="auto" w:fill="F3F3F3"/>
            <w:vAlign w:val="bottom"/>
          </w:tcPr>
          <w:p w14:paraId="722D38CD" w14:textId="5808AC16" w:rsidR="001332BD" w:rsidRPr="00B62EE5" w:rsidRDefault="001332BD" w:rsidP="00637151">
            <w:pPr>
              <w:pStyle w:val="Tableheader"/>
              <w:autoSpaceDE w:val="0"/>
              <w:autoSpaceDN w:val="0"/>
              <w:adjustRightInd w:val="0"/>
              <w:rPr>
                <w:b/>
              </w:rPr>
            </w:pPr>
            <w:r w:rsidRPr="00B62EE5">
              <w:rPr>
                <w:b/>
                <w:szCs w:val="24"/>
              </w:rPr>
              <w:t>Nested Elements</w:t>
            </w:r>
          </w:p>
        </w:tc>
        <w:tc>
          <w:tcPr>
            <w:tcW w:w="1842" w:type="dxa"/>
            <w:tcBorders>
              <w:top w:val="single" w:sz="12" w:space="0" w:color="auto"/>
              <w:bottom w:val="single" w:sz="12" w:space="0" w:color="auto"/>
            </w:tcBorders>
            <w:shd w:val="clear" w:color="auto" w:fill="F3F3F3"/>
            <w:vAlign w:val="bottom"/>
          </w:tcPr>
          <w:p w14:paraId="4BE907E8" w14:textId="3A6A1F74" w:rsidR="001332BD" w:rsidRPr="00B62EE5" w:rsidRDefault="001332BD" w:rsidP="00637151">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45E13DCD" w14:textId="5D530DA7" w:rsidR="001332BD" w:rsidRPr="00B62EE5" w:rsidRDefault="001332BD" w:rsidP="00637151">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vAlign w:val="bottom"/>
          </w:tcPr>
          <w:p w14:paraId="6D0CB83D" w14:textId="2D003FDC"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0E928062" w14:textId="77777777" w:rsidTr="009E00ED">
        <w:trPr>
          <w:jc w:val="center"/>
        </w:trPr>
        <w:tc>
          <w:tcPr>
            <w:tcW w:w="2221" w:type="dxa"/>
            <w:tcBorders>
              <w:top w:val="single" w:sz="12" w:space="0" w:color="auto"/>
            </w:tcBorders>
            <w:vAlign w:val="bottom"/>
          </w:tcPr>
          <w:p w14:paraId="0286B940" w14:textId="5C7842D1" w:rsidR="001332BD" w:rsidRPr="00E956F7" w:rsidRDefault="001332BD" w:rsidP="00637151">
            <w:pPr>
              <w:pStyle w:val="Tablebody"/>
              <w:autoSpaceDE w:val="0"/>
              <w:autoSpaceDN w:val="0"/>
              <w:adjustRightInd w:val="0"/>
            </w:pPr>
            <w:r w:rsidRPr="00E956F7">
              <w:rPr>
                <w:szCs w:val="24"/>
              </w:rPr>
              <w:t>face</w:t>
            </w:r>
          </w:p>
        </w:tc>
        <w:tc>
          <w:tcPr>
            <w:tcW w:w="1842" w:type="dxa"/>
            <w:tcBorders>
              <w:top w:val="single" w:sz="12" w:space="0" w:color="auto"/>
            </w:tcBorders>
            <w:vAlign w:val="bottom"/>
          </w:tcPr>
          <w:p w14:paraId="057D6BB9" w14:textId="1FB0A572" w:rsidR="001332BD" w:rsidRPr="00E956F7" w:rsidRDefault="001332BD" w:rsidP="00637151">
            <w:pPr>
              <w:pStyle w:val="Tablebody"/>
              <w:autoSpaceDE w:val="0"/>
              <w:autoSpaceDN w:val="0"/>
              <w:adjustRightInd w:val="0"/>
            </w:pPr>
            <w:r w:rsidRPr="00E956F7">
              <w:rPr>
                <w:szCs w:val="24"/>
              </w:rPr>
              <w:t>1-*</w:t>
            </w:r>
          </w:p>
        </w:tc>
        <w:tc>
          <w:tcPr>
            <w:tcW w:w="1701" w:type="dxa"/>
            <w:tcBorders>
              <w:top w:val="single" w:sz="12" w:space="0" w:color="auto"/>
            </w:tcBorders>
            <w:vAlign w:val="bottom"/>
          </w:tcPr>
          <w:p w14:paraId="379A56C6" w14:textId="24FAB76A" w:rsidR="001332BD" w:rsidRPr="00E956F7" w:rsidRDefault="001332BD" w:rsidP="00637151">
            <w:pPr>
              <w:pStyle w:val="Tablebody"/>
              <w:autoSpaceDE w:val="0"/>
              <w:autoSpaceDN w:val="0"/>
              <w:adjustRightInd w:val="0"/>
            </w:pPr>
            <w:r w:rsidRPr="00E956F7">
              <w:rPr>
                <w:szCs w:val="24"/>
              </w:rPr>
              <w:t>Required</w:t>
            </w:r>
          </w:p>
        </w:tc>
        <w:tc>
          <w:tcPr>
            <w:tcW w:w="2708" w:type="dxa"/>
            <w:tcBorders>
              <w:top w:val="single" w:sz="12" w:space="0" w:color="auto"/>
            </w:tcBorders>
            <w:vAlign w:val="bottom"/>
          </w:tcPr>
          <w:p w14:paraId="36FFCE1A" w14:textId="2EA5991D" w:rsidR="001332BD" w:rsidRPr="00E956F7" w:rsidRDefault="001332BD" w:rsidP="00637151">
            <w:pPr>
              <w:pStyle w:val="Tablebody"/>
              <w:autoSpaceDE w:val="0"/>
              <w:autoSpaceDN w:val="0"/>
              <w:adjustRightInd w:val="0"/>
            </w:pPr>
            <w:r w:rsidRPr="00E956F7">
              <w:rPr>
                <w:szCs w:val="24"/>
              </w:rPr>
              <w:t>-</w:t>
            </w:r>
          </w:p>
        </w:tc>
      </w:tr>
    </w:tbl>
    <w:p w14:paraId="06BB165A" w14:textId="2DAA7459" w:rsidR="001332BD" w:rsidRPr="00E956F7" w:rsidRDefault="001332B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E956F7">
        <w:rPr>
          <w:rFonts w:eastAsia="Times New Roman"/>
          <w:szCs w:val="24"/>
        </w:rPr>
        <w:t>Element "face"</w:t>
      </w:r>
    </w:p>
    <w:p w14:paraId="52551EA9" w14:textId="4DD05EB3" w:rsidR="001332BD" w:rsidRPr="00E956F7" w:rsidRDefault="001332BD">
      <w:pPr>
        <w:pStyle w:val="BodyText"/>
        <w:autoSpaceDE w:val="0"/>
        <w:autoSpaceDN w:val="0"/>
        <w:adjustRightInd w:val="0"/>
        <w:rPr>
          <w:szCs w:val="24"/>
        </w:rPr>
      </w:pPr>
      <w:r w:rsidRPr="00E956F7">
        <w:rPr>
          <w:szCs w:val="24"/>
        </w:rPr>
        <w:t xml:space="preserve">Each location specified by the element </w:t>
      </w:r>
      <w:r w:rsidRPr="00D66FA4">
        <w:rPr>
          <w:rStyle w:val="ISOCode"/>
        </w:rPr>
        <w:t>&lt;face/&gt;</w:t>
      </w:r>
      <w:r w:rsidRPr="00E956F7">
        <w:rPr>
          <w:szCs w:val="24"/>
        </w:rPr>
        <w:t xml:space="preserve"> contains </w:t>
      </w:r>
      <w:r w:rsidRPr="0050139E">
        <w:rPr>
          <w:szCs w:val="24"/>
        </w:rPr>
        <w:t>four</w:t>
      </w:r>
      <w:r w:rsidRPr="00E956F7">
        <w:rPr>
          <w:szCs w:val="24"/>
        </w:rPr>
        <w:t xml:space="preserve"> values specifying each vertex of the facet, using the </w:t>
      </w:r>
      <w:r w:rsidRPr="00D66FA4">
        <w:rPr>
          <w:rStyle w:val="ISOCode"/>
        </w:rPr>
        <w:t>&lt;loc</w:t>
      </w:r>
      <w:del w:id="8026" w:author="LUEJE Claudia" w:date="2023-06-26T17:59:00Z">
        <w:r w:rsidR="00FC68DB" w:rsidRPr="00F54804">
          <w:rPr>
            <w:rStyle w:val="elementdeftypeChar"/>
            <w:rFonts w:eastAsia="Calibri"/>
          </w:rPr>
          <w:delText>&gt;</w:delText>
        </w:r>
      </w:del>
      <w:ins w:id="8027" w:author="LUEJE Claudia" w:date="2023-06-26T17:59:00Z">
        <w:r w:rsidRPr="00D66FA4">
          <w:rPr>
            <w:rStyle w:val="ISOCode"/>
          </w:rPr>
          <w:t>/&gt;</w:t>
        </w:r>
      </w:ins>
      <w:r w:rsidRPr="00E956F7">
        <w:rPr>
          <w:szCs w:val="24"/>
        </w:rPr>
        <w:t xml:space="preserve"> identifier, </w:t>
      </w:r>
      <w:r w:rsidRPr="00D66FA4">
        <w:rPr>
          <w:rStyle w:val="ISOCode"/>
        </w:rPr>
        <w:t>v</w:t>
      </w:r>
      <w:ins w:id="8028" w:author="LUEJE Claudia" w:date="2023-06-26T17:59:00Z">
        <w:r w:rsidRPr="00E956F7">
          <w:rPr>
            <w:szCs w:val="24"/>
          </w:rPr>
          <w:t>.</w:t>
        </w:r>
        <w:r w:rsidR="0050139E">
          <w:rPr>
            <w:szCs w:val="24"/>
          </w:rPr>
          <w:t xml:space="preserve"> See </w:t>
        </w:r>
        <w:r w:rsidR="0050139E" w:rsidRPr="0050139E">
          <w:rPr>
            <w:rStyle w:val="citetbl"/>
          </w:rPr>
          <w:t>Table 1</w:t>
        </w:r>
        <w:r w:rsidR="0050139E">
          <w:rPr>
            <w:rStyle w:val="citetbl"/>
          </w:rPr>
          <w:t>41</w:t>
        </w:r>
      </w:ins>
      <w:r w:rsidR="0050139E">
        <w:rPr>
          <w:rStyle w:val="citetbl"/>
        </w:rPr>
        <w:t>.</w:t>
      </w:r>
    </w:p>
    <w:p w14:paraId="26861A6E" w14:textId="4DCDE07C" w:rsidR="001332BD" w:rsidRPr="00E956F7" w:rsidRDefault="006F39DE">
      <w:pPr>
        <w:pStyle w:val="Tabletitle"/>
        <w:autoSpaceDE w:val="0"/>
        <w:autoSpaceDN w:val="0"/>
        <w:adjustRightInd w:val="0"/>
        <w:outlineLvl w:val="0"/>
        <w:rPr>
          <w:szCs w:val="24"/>
        </w:rPr>
      </w:pPr>
      <w:bookmarkStart w:id="8029" w:name="_Toc110532489"/>
      <w:r w:rsidRPr="00E956F7">
        <w:rPr>
          <w:szCs w:val="24"/>
        </w:rPr>
        <w:t>Table</w:t>
      </w:r>
      <w:del w:id="8030"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141</w:delText>
        </w:r>
        <w:r w:rsidR="00890926" w:rsidRPr="00F54804">
          <w:fldChar w:fldCharType="end"/>
        </w:r>
      </w:del>
      <w:ins w:id="8031" w:author="LUEJE Claudia" w:date="2023-06-26T17:59:00Z">
        <w:r w:rsidRPr="00E956F7">
          <w:rPr>
            <w:szCs w:val="24"/>
          </w:rPr>
          <w:t> </w:t>
        </w:r>
        <w:r w:rsidR="001332BD" w:rsidRPr="00E956F7">
          <w:rPr>
            <w:szCs w:val="24"/>
          </w:rPr>
          <w:t>141</w:t>
        </w:r>
      </w:ins>
      <w:r w:rsidR="00637151" w:rsidRPr="00E956F7">
        <w:rPr>
          <w:szCs w:val="24"/>
        </w:rPr>
        <w:t xml:space="preserve"> </w:t>
      </w:r>
      <w:r w:rsidR="001332BD" w:rsidRPr="00E956F7">
        <w:rPr>
          <w:szCs w:val="24"/>
        </w:rPr>
        <w:t xml:space="preserve">— Attributes of element </w:t>
      </w:r>
      <w:r w:rsidR="001332BD" w:rsidRPr="00D66FA4">
        <w:rPr>
          <w:rStyle w:val="ISOCode"/>
        </w:rPr>
        <w:t>&lt;face/&gt;</w:t>
      </w:r>
      <w:bookmarkEnd w:id="8029"/>
    </w:p>
    <w:tbl>
      <w:tblPr>
        <w:tblW w:w="8500" w:type="dxa"/>
        <w:jc w:val="center"/>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1842"/>
        <w:gridCol w:w="1134"/>
        <w:gridCol w:w="1130"/>
        <w:gridCol w:w="4394"/>
      </w:tblGrid>
      <w:tr w:rsidR="001332BD" w:rsidRPr="00B62EE5" w14:paraId="01371E43" w14:textId="77777777" w:rsidTr="009E00ED">
        <w:trPr>
          <w:tblHeader/>
          <w:jc w:val="center"/>
        </w:trPr>
        <w:tc>
          <w:tcPr>
            <w:tcW w:w="1842" w:type="dxa"/>
            <w:tcBorders>
              <w:top w:val="single" w:sz="12" w:space="0" w:color="auto"/>
              <w:bottom w:val="single" w:sz="12" w:space="0" w:color="auto"/>
            </w:tcBorders>
            <w:shd w:val="clear" w:color="auto" w:fill="F3F3F3"/>
            <w:vAlign w:val="bottom"/>
          </w:tcPr>
          <w:p w14:paraId="7178A87C" w14:textId="2292288D" w:rsidR="001332BD" w:rsidRPr="00B62EE5" w:rsidRDefault="001332BD" w:rsidP="00637151">
            <w:pPr>
              <w:pStyle w:val="Tableheader"/>
              <w:tabs>
                <w:tab w:val="clear" w:pos="397"/>
                <w:tab w:val="left" w:pos="403"/>
              </w:tabs>
              <w:autoSpaceDE w:val="0"/>
              <w:autoSpaceDN w:val="0"/>
              <w:adjustRightInd w:val="0"/>
            </w:pPr>
            <w:r w:rsidRPr="00B62EE5">
              <w:rPr>
                <w:b/>
                <w:szCs w:val="24"/>
              </w:rPr>
              <w:t>Attribute (</w:t>
            </w:r>
            <w:r w:rsidRPr="00B62EE5">
              <w:rPr>
                <w:szCs w:val="24"/>
              </w:rPr>
              <w:t>Vertex)</w:t>
            </w:r>
          </w:p>
        </w:tc>
        <w:tc>
          <w:tcPr>
            <w:tcW w:w="1134" w:type="dxa"/>
            <w:tcBorders>
              <w:top w:val="single" w:sz="12" w:space="0" w:color="auto"/>
              <w:bottom w:val="single" w:sz="12" w:space="0" w:color="auto"/>
            </w:tcBorders>
            <w:shd w:val="clear" w:color="auto" w:fill="F3F3F3"/>
            <w:vAlign w:val="bottom"/>
          </w:tcPr>
          <w:p w14:paraId="3CE48F3E" w14:textId="17E8735B" w:rsidR="001332BD" w:rsidRPr="00B62EE5" w:rsidRDefault="001332BD" w:rsidP="00637151">
            <w:pPr>
              <w:pStyle w:val="Tableheader"/>
              <w:tabs>
                <w:tab w:val="clear" w:pos="397"/>
                <w:tab w:val="left" w:pos="403"/>
              </w:tabs>
              <w:autoSpaceDE w:val="0"/>
              <w:autoSpaceDN w:val="0"/>
              <w:adjustRightInd w:val="0"/>
              <w:rPr>
                <w:b/>
              </w:rPr>
            </w:pPr>
            <w:r w:rsidRPr="00B62EE5">
              <w:rPr>
                <w:b/>
                <w:szCs w:val="24"/>
              </w:rPr>
              <w:t>Type</w:t>
            </w:r>
          </w:p>
        </w:tc>
        <w:tc>
          <w:tcPr>
            <w:tcW w:w="1130" w:type="dxa"/>
            <w:tcBorders>
              <w:top w:val="single" w:sz="12" w:space="0" w:color="auto"/>
              <w:bottom w:val="single" w:sz="12" w:space="0" w:color="auto"/>
            </w:tcBorders>
            <w:shd w:val="clear" w:color="auto" w:fill="F3F3F3"/>
            <w:vAlign w:val="bottom"/>
          </w:tcPr>
          <w:p w14:paraId="2758012F" w14:textId="4917C8CA" w:rsidR="001332BD" w:rsidRPr="00B62EE5" w:rsidRDefault="001332BD" w:rsidP="00637151">
            <w:pPr>
              <w:pStyle w:val="Tableheader"/>
              <w:tabs>
                <w:tab w:val="clear" w:pos="397"/>
                <w:tab w:val="left" w:pos="403"/>
              </w:tabs>
              <w:autoSpaceDE w:val="0"/>
              <w:autoSpaceDN w:val="0"/>
              <w:adjustRightInd w:val="0"/>
              <w:rPr>
                <w:b/>
              </w:rPr>
            </w:pPr>
            <w:r w:rsidRPr="00B62EE5">
              <w:rPr>
                <w:b/>
                <w:szCs w:val="24"/>
              </w:rPr>
              <w:t>Use</w:t>
            </w:r>
          </w:p>
        </w:tc>
        <w:tc>
          <w:tcPr>
            <w:tcW w:w="4394" w:type="dxa"/>
            <w:tcBorders>
              <w:top w:val="single" w:sz="12" w:space="0" w:color="auto"/>
              <w:bottom w:val="single" w:sz="12" w:space="0" w:color="auto"/>
            </w:tcBorders>
            <w:shd w:val="clear" w:color="auto" w:fill="F3F3F3"/>
            <w:vAlign w:val="bottom"/>
          </w:tcPr>
          <w:p w14:paraId="763242BC" w14:textId="6D236BBB" w:rsidR="001332BD" w:rsidRPr="00B62EE5" w:rsidRDefault="001332BD" w:rsidP="00637151">
            <w:pPr>
              <w:pStyle w:val="Tableheader"/>
              <w:tabs>
                <w:tab w:val="clear" w:pos="397"/>
                <w:tab w:val="left" w:pos="403"/>
              </w:tabs>
              <w:autoSpaceDE w:val="0"/>
              <w:autoSpaceDN w:val="0"/>
              <w:adjustRightInd w:val="0"/>
              <w:rPr>
                <w:b/>
              </w:rPr>
            </w:pPr>
            <w:r w:rsidRPr="00B62EE5">
              <w:rPr>
                <w:b/>
                <w:szCs w:val="24"/>
              </w:rPr>
              <w:t>Constraint</w:t>
            </w:r>
          </w:p>
        </w:tc>
      </w:tr>
      <w:tr w:rsidR="001332BD" w:rsidRPr="00E956F7" w14:paraId="7B75FA6F" w14:textId="77777777" w:rsidTr="009E00ED">
        <w:trPr>
          <w:jc w:val="center"/>
        </w:trPr>
        <w:tc>
          <w:tcPr>
            <w:tcW w:w="1842" w:type="dxa"/>
            <w:tcBorders>
              <w:top w:val="single" w:sz="12" w:space="0" w:color="auto"/>
            </w:tcBorders>
          </w:tcPr>
          <w:p w14:paraId="3A909C79" w14:textId="29246597" w:rsidR="001332BD" w:rsidRPr="00E956F7" w:rsidRDefault="001332BD" w:rsidP="00637151">
            <w:pPr>
              <w:pStyle w:val="Tablebody"/>
              <w:tabs>
                <w:tab w:val="clear" w:pos="397"/>
                <w:tab w:val="left" w:pos="403"/>
              </w:tabs>
              <w:autoSpaceDE w:val="0"/>
              <w:autoSpaceDN w:val="0"/>
              <w:adjustRightInd w:val="0"/>
            </w:pPr>
            <w:r w:rsidRPr="00392D65">
              <w:rPr>
                <w:rStyle w:val="ISOCode"/>
                <w:b/>
              </w:rPr>
              <w:t>v</w:t>
            </w:r>
            <w:r w:rsidRPr="00E956F7">
              <w:rPr>
                <w:szCs w:val="24"/>
              </w:rPr>
              <w:t>1</w:t>
            </w:r>
          </w:p>
        </w:tc>
        <w:tc>
          <w:tcPr>
            <w:tcW w:w="1134" w:type="dxa"/>
            <w:tcBorders>
              <w:top w:val="single" w:sz="12" w:space="0" w:color="auto"/>
            </w:tcBorders>
          </w:tcPr>
          <w:p w14:paraId="58CFA746" w14:textId="1EEA5A64" w:rsidR="001332BD" w:rsidRPr="00E956F7" w:rsidRDefault="001332BD" w:rsidP="00637151">
            <w:pPr>
              <w:pStyle w:val="Tablebody"/>
              <w:tabs>
                <w:tab w:val="clear" w:pos="397"/>
                <w:tab w:val="left" w:pos="403"/>
              </w:tabs>
              <w:autoSpaceDE w:val="0"/>
              <w:autoSpaceDN w:val="0"/>
              <w:adjustRightInd w:val="0"/>
            </w:pPr>
            <w:r w:rsidRPr="00E956F7">
              <w:rPr>
                <w:szCs w:val="24"/>
              </w:rPr>
              <w:t>Integer</w:t>
            </w:r>
          </w:p>
        </w:tc>
        <w:tc>
          <w:tcPr>
            <w:tcW w:w="1130" w:type="dxa"/>
            <w:tcBorders>
              <w:top w:val="single" w:sz="12" w:space="0" w:color="auto"/>
            </w:tcBorders>
          </w:tcPr>
          <w:p w14:paraId="3150FB27" w14:textId="11D6EF6E" w:rsidR="001332BD" w:rsidRPr="00E956F7" w:rsidRDefault="001332BD" w:rsidP="00637151">
            <w:pPr>
              <w:pStyle w:val="Tablebody"/>
              <w:tabs>
                <w:tab w:val="clear" w:pos="397"/>
                <w:tab w:val="left" w:pos="403"/>
              </w:tabs>
              <w:autoSpaceDE w:val="0"/>
              <w:autoSpaceDN w:val="0"/>
              <w:adjustRightInd w:val="0"/>
            </w:pPr>
            <w:r w:rsidRPr="00E956F7">
              <w:rPr>
                <w:szCs w:val="24"/>
              </w:rPr>
              <w:t>Required</w:t>
            </w:r>
          </w:p>
        </w:tc>
        <w:tc>
          <w:tcPr>
            <w:tcW w:w="4394" w:type="dxa"/>
            <w:tcBorders>
              <w:top w:val="single" w:sz="12" w:space="0" w:color="auto"/>
            </w:tcBorders>
          </w:tcPr>
          <w:p w14:paraId="0ABFCF07" w14:textId="357CBD02" w:rsidR="001332BD" w:rsidRPr="00E956F7" w:rsidRDefault="001332BD" w:rsidP="00637151">
            <w:pPr>
              <w:pStyle w:val="Tablebody"/>
              <w:tabs>
                <w:tab w:val="clear" w:pos="397"/>
                <w:tab w:val="left" w:pos="403"/>
              </w:tabs>
              <w:autoSpaceDE w:val="0"/>
              <w:autoSpaceDN w:val="0"/>
              <w:adjustRightInd w:val="0"/>
            </w:pPr>
            <w:r w:rsidRPr="00E956F7">
              <w:rPr>
                <w:szCs w:val="24"/>
              </w:rPr>
              <w:t xml:space="preserve">shall correspond to a </w:t>
            </w:r>
            <w:r w:rsidR="00BC5B89" w:rsidRPr="00392D65">
              <w:rPr>
                <w:rStyle w:val="ISOCode"/>
                <w:b/>
              </w:rPr>
              <w:t>v</w:t>
            </w:r>
            <w:r w:rsidRPr="00E956F7">
              <w:rPr>
                <w:szCs w:val="24"/>
              </w:rPr>
              <w:t xml:space="preserve"> in a </w:t>
            </w:r>
            <w:r w:rsidRPr="00D66FA4">
              <w:rPr>
                <w:rStyle w:val="ISOCode"/>
              </w:rPr>
              <w:t>loc</w:t>
            </w:r>
            <w:r w:rsidRPr="00E956F7">
              <w:rPr>
                <w:szCs w:val="24"/>
              </w:rPr>
              <w:t xml:space="preserve"> from </w:t>
            </w:r>
            <w:r w:rsidRPr="00D66FA4">
              <w:rPr>
                <w:rStyle w:val="ISOCode"/>
              </w:rPr>
              <w:t>loc_list</w:t>
            </w:r>
          </w:p>
        </w:tc>
      </w:tr>
      <w:tr w:rsidR="001332BD" w:rsidRPr="00E956F7" w14:paraId="2B8A3677" w14:textId="77777777" w:rsidTr="009E00ED">
        <w:trPr>
          <w:jc w:val="center"/>
        </w:trPr>
        <w:tc>
          <w:tcPr>
            <w:tcW w:w="1842" w:type="dxa"/>
          </w:tcPr>
          <w:p w14:paraId="78156BAF" w14:textId="62DE9552" w:rsidR="001332BD" w:rsidRPr="00E956F7" w:rsidRDefault="0034061B" w:rsidP="00637151">
            <w:pPr>
              <w:pStyle w:val="Tablebody"/>
              <w:tabs>
                <w:tab w:val="clear" w:pos="397"/>
                <w:tab w:val="left" w:pos="403"/>
              </w:tabs>
              <w:autoSpaceDE w:val="0"/>
              <w:autoSpaceDN w:val="0"/>
              <w:adjustRightInd w:val="0"/>
            </w:pPr>
            <w:r w:rsidRPr="00392D65">
              <w:rPr>
                <w:rStyle w:val="ISOCode"/>
                <w:b/>
              </w:rPr>
              <w:t>v</w:t>
            </w:r>
            <w:r w:rsidR="001332BD" w:rsidRPr="00E956F7">
              <w:rPr>
                <w:szCs w:val="24"/>
              </w:rPr>
              <w:t>2</w:t>
            </w:r>
          </w:p>
        </w:tc>
        <w:tc>
          <w:tcPr>
            <w:tcW w:w="1134" w:type="dxa"/>
          </w:tcPr>
          <w:p w14:paraId="68D1000C" w14:textId="7F1221B7" w:rsidR="001332BD" w:rsidRPr="00E956F7" w:rsidRDefault="001332BD" w:rsidP="00637151">
            <w:pPr>
              <w:pStyle w:val="Tablebody"/>
              <w:tabs>
                <w:tab w:val="clear" w:pos="397"/>
                <w:tab w:val="left" w:pos="403"/>
              </w:tabs>
              <w:autoSpaceDE w:val="0"/>
              <w:autoSpaceDN w:val="0"/>
              <w:adjustRightInd w:val="0"/>
            </w:pPr>
            <w:r w:rsidRPr="00E956F7">
              <w:rPr>
                <w:szCs w:val="24"/>
              </w:rPr>
              <w:t>Integer</w:t>
            </w:r>
          </w:p>
        </w:tc>
        <w:tc>
          <w:tcPr>
            <w:tcW w:w="1130" w:type="dxa"/>
          </w:tcPr>
          <w:p w14:paraId="34FBC6B8" w14:textId="789DFD03" w:rsidR="001332BD" w:rsidRPr="00E956F7" w:rsidRDefault="001332BD" w:rsidP="00637151">
            <w:pPr>
              <w:pStyle w:val="Tablebody"/>
              <w:tabs>
                <w:tab w:val="clear" w:pos="397"/>
                <w:tab w:val="left" w:pos="403"/>
              </w:tabs>
              <w:autoSpaceDE w:val="0"/>
              <w:autoSpaceDN w:val="0"/>
              <w:adjustRightInd w:val="0"/>
            </w:pPr>
            <w:r w:rsidRPr="00E956F7">
              <w:rPr>
                <w:szCs w:val="24"/>
              </w:rPr>
              <w:t>Required</w:t>
            </w:r>
          </w:p>
        </w:tc>
        <w:tc>
          <w:tcPr>
            <w:tcW w:w="4394" w:type="dxa"/>
          </w:tcPr>
          <w:p w14:paraId="3A034C13" w14:textId="4B277290" w:rsidR="001332BD" w:rsidRPr="00E956F7" w:rsidRDefault="001332BD" w:rsidP="00637151">
            <w:pPr>
              <w:pStyle w:val="Tablebody"/>
              <w:tabs>
                <w:tab w:val="clear" w:pos="397"/>
                <w:tab w:val="left" w:pos="403"/>
              </w:tabs>
              <w:autoSpaceDE w:val="0"/>
              <w:autoSpaceDN w:val="0"/>
              <w:adjustRightInd w:val="0"/>
            </w:pPr>
            <w:r w:rsidRPr="00E956F7">
              <w:rPr>
                <w:szCs w:val="24"/>
              </w:rPr>
              <w:t xml:space="preserve">shall correspond to a </w:t>
            </w:r>
            <w:r w:rsidR="00BC5B89" w:rsidRPr="00392D65">
              <w:rPr>
                <w:rStyle w:val="ISOCode"/>
                <w:b/>
              </w:rPr>
              <w:t>v</w:t>
            </w:r>
            <w:r w:rsidRPr="00E956F7">
              <w:rPr>
                <w:szCs w:val="24"/>
              </w:rPr>
              <w:t xml:space="preserve"> in a </w:t>
            </w:r>
            <w:r w:rsidR="00BC5B89" w:rsidRPr="00D66FA4">
              <w:rPr>
                <w:rStyle w:val="ISOCode"/>
              </w:rPr>
              <w:t>loc</w:t>
            </w:r>
            <w:r w:rsidRPr="00E956F7">
              <w:rPr>
                <w:szCs w:val="24"/>
              </w:rPr>
              <w:t xml:space="preserve"> from </w:t>
            </w:r>
            <w:r w:rsidR="00BC5B89" w:rsidRPr="00D66FA4">
              <w:rPr>
                <w:rStyle w:val="ISOCode"/>
              </w:rPr>
              <w:t>loc_list</w:t>
            </w:r>
          </w:p>
        </w:tc>
      </w:tr>
      <w:tr w:rsidR="001332BD" w:rsidRPr="00E956F7" w14:paraId="4E381F1B" w14:textId="77777777" w:rsidTr="009E00ED">
        <w:trPr>
          <w:jc w:val="center"/>
        </w:trPr>
        <w:tc>
          <w:tcPr>
            <w:tcW w:w="1842" w:type="dxa"/>
          </w:tcPr>
          <w:p w14:paraId="70584A98" w14:textId="346FF8BD" w:rsidR="001332BD" w:rsidRPr="00E956F7" w:rsidRDefault="0034061B" w:rsidP="00637151">
            <w:pPr>
              <w:pStyle w:val="Tablebody"/>
              <w:tabs>
                <w:tab w:val="clear" w:pos="397"/>
                <w:tab w:val="left" w:pos="403"/>
              </w:tabs>
              <w:autoSpaceDE w:val="0"/>
              <w:autoSpaceDN w:val="0"/>
              <w:adjustRightInd w:val="0"/>
            </w:pPr>
            <w:r w:rsidRPr="00392D65">
              <w:rPr>
                <w:rStyle w:val="ISOCode"/>
                <w:b/>
              </w:rPr>
              <w:t>v</w:t>
            </w:r>
            <w:r w:rsidR="001332BD" w:rsidRPr="00E956F7">
              <w:rPr>
                <w:szCs w:val="24"/>
              </w:rPr>
              <w:t>3</w:t>
            </w:r>
          </w:p>
        </w:tc>
        <w:tc>
          <w:tcPr>
            <w:tcW w:w="1134" w:type="dxa"/>
          </w:tcPr>
          <w:p w14:paraId="0632A17C" w14:textId="21A86BD8" w:rsidR="001332BD" w:rsidRPr="00E956F7" w:rsidRDefault="001332BD" w:rsidP="00637151">
            <w:pPr>
              <w:pStyle w:val="Tablebody"/>
              <w:tabs>
                <w:tab w:val="clear" w:pos="397"/>
                <w:tab w:val="left" w:pos="403"/>
              </w:tabs>
              <w:autoSpaceDE w:val="0"/>
              <w:autoSpaceDN w:val="0"/>
              <w:adjustRightInd w:val="0"/>
            </w:pPr>
            <w:r w:rsidRPr="00E956F7">
              <w:rPr>
                <w:szCs w:val="24"/>
              </w:rPr>
              <w:t>Integer</w:t>
            </w:r>
          </w:p>
        </w:tc>
        <w:tc>
          <w:tcPr>
            <w:tcW w:w="1130" w:type="dxa"/>
          </w:tcPr>
          <w:p w14:paraId="5F69B3B0" w14:textId="72AED0A3" w:rsidR="001332BD" w:rsidRPr="00E956F7" w:rsidRDefault="001332BD" w:rsidP="00637151">
            <w:pPr>
              <w:pStyle w:val="Tablebody"/>
              <w:tabs>
                <w:tab w:val="clear" w:pos="397"/>
                <w:tab w:val="left" w:pos="403"/>
              </w:tabs>
              <w:autoSpaceDE w:val="0"/>
              <w:autoSpaceDN w:val="0"/>
              <w:adjustRightInd w:val="0"/>
            </w:pPr>
            <w:r w:rsidRPr="00E956F7">
              <w:rPr>
                <w:szCs w:val="24"/>
              </w:rPr>
              <w:t>Required</w:t>
            </w:r>
          </w:p>
        </w:tc>
        <w:tc>
          <w:tcPr>
            <w:tcW w:w="4394" w:type="dxa"/>
          </w:tcPr>
          <w:p w14:paraId="751F5621" w14:textId="42FF76D9" w:rsidR="001332BD" w:rsidRPr="00E956F7" w:rsidRDefault="001332BD" w:rsidP="00637151">
            <w:pPr>
              <w:pStyle w:val="Tablebody"/>
              <w:tabs>
                <w:tab w:val="clear" w:pos="397"/>
                <w:tab w:val="left" w:pos="403"/>
              </w:tabs>
              <w:autoSpaceDE w:val="0"/>
              <w:autoSpaceDN w:val="0"/>
              <w:adjustRightInd w:val="0"/>
            </w:pPr>
            <w:r w:rsidRPr="00E956F7">
              <w:rPr>
                <w:szCs w:val="24"/>
              </w:rPr>
              <w:t xml:space="preserve">shall correspond to a </w:t>
            </w:r>
            <w:r w:rsidR="00BC5B89" w:rsidRPr="00D66FA4">
              <w:rPr>
                <w:rStyle w:val="ISOCode"/>
                <w:b/>
              </w:rPr>
              <w:t>v</w:t>
            </w:r>
            <w:r w:rsidRPr="00E956F7">
              <w:rPr>
                <w:szCs w:val="24"/>
              </w:rPr>
              <w:t xml:space="preserve"> in a </w:t>
            </w:r>
            <w:r w:rsidR="00BC5B89" w:rsidRPr="00D66FA4">
              <w:rPr>
                <w:rStyle w:val="ISOCode"/>
              </w:rPr>
              <w:t>loc</w:t>
            </w:r>
            <w:r w:rsidRPr="00E956F7">
              <w:rPr>
                <w:szCs w:val="24"/>
              </w:rPr>
              <w:t xml:space="preserve"> from </w:t>
            </w:r>
            <w:r w:rsidR="00BC5B89" w:rsidRPr="00D66FA4">
              <w:rPr>
                <w:rStyle w:val="ISOCode"/>
              </w:rPr>
              <w:t>loc_list</w:t>
            </w:r>
          </w:p>
        </w:tc>
      </w:tr>
      <w:tr w:rsidR="001332BD" w:rsidRPr="00E956F7" w14:paraId="48A2AEF0" w14:textId="77777777" w:rsidTr="009E00ED">
        <w:trPr>
          <w:jc w:val="center"/>
        </w:trPr>
        <w:tc>
          <w:tcPr>
            <w:tcW w:w="1842" w:type="dxa"/>
          </w:tcPr>
          <w:p w14:paraId="5A0E3708" w14:textId="726C1974" w:rsidR="001332BD" w:rsidRPr="00E956F7" w:rsidRDefault="0034061B" w:rsidP="00637151">
            <w:pPr>
              <w:pStyle w:val="Tablebody"/>
              <w:tabs>
                <w:tab w:val="clear" w:pos="397"/>
                <w:tab w:val="left" w:pos="403"/>
              </w:tabs>
              <w:autoSpaceDE w:val="0"/>
              <w:autoSpaceDN w:val="0"/>
              <w:adjustRightInd w:val="0"/>
            </w:pPr>
            <w:r w:rsidRPr="00392D65">
              <w:rPr>
                <w:rStyle w:val="ISOCode"/>
                <w:b/>
              </w:rPr>
              <w:t>v</w:t>
            </w:r>
            <w:r w:rsidR="001332BD" w:rsidRPr="00E956F7">
              <w:rPr>
                <w:szCs w:val="24"/>
              </w:rPr>
              <w:t>4</w:t>
            </w:r>
          </w:p>
        </w:tc>
        <w:tc>
          <w:tcPr>
            <w:tcW w:w="1134" w:type="dxa"/>
          </w:tcPr>
          <w:p w14:paraId="6E622125" w14:textId="340A3ACB" w:rsidR="001332BD" w:rsidRPr="00E956F7" w:rsidRDefault="001332BD" w:rsidP="00637151">
            <w:pPr>
              <w:pStyle w:val="Tablebody"/>
              <w:tabs>
                <w:tab w:val="clear" w:pos="397"/>
                <w:tab w:val="left" w:pos="403"/>
              </w:tabs>
              <w:autoSpaceDE w:val="0"/>
              <w:autoSpaceDN w:val="0"/>
              <w:adjustRightInd w:val="0"/>
            </w:pPr>
            <w:r w:rsidRPr="00E956F7">
              <w:rPr>
                <w:szCs w:val="24"/>
              </w:rPr>
              <w:t>Integer</w:t>
            </w:r>
          </w:p>
        </w:tc>
        <w:tc>
          <w:tcPr>
            <w:tcW w:w="1130" w:type="dxa"/>
          </w:tcPr>
          <w:p w14:paraId="459E7038" w14:textId="2B75D628" w:rsidR="001332BD" w:rsidRPr="00E956F7" w:rsidRDefault="001332BD" w:rsidP="00637151">
            <w:pPr>
              <w:pStyle w:val="Tablebody"/>
              <w:tabs>
                <w:tab w:val="clear" w:pos="397"/>
                <w:tab w:val="left" w:pos="403"/>
              </w:tabs>
              <w:autoSpaceDE w:val="0"/>
              <w:autoSpaceDN w:val="0"/>
              <w:adjustRightInd w:val="0"/>
            </w:pPr>
            <w:r w:rsidRPr="00E956F7">
              <w:rPr>
                <w:szCs w:val="24"/>
              </w:rPr>
              <w:t>Optional</w:t>
            </w:r>
          </w:p>
        </w:tc>
        <w:tc>
          <w:tcPr>
            <w:tcW w:w="4394" w:type="dxa"/>
          </w:tcPr>
          <w:p w14:paraId="6A43DDD9" w14:textId="74758D98" w:rsidR="001332BD" w:rsidRPr="00E956F7" w:rsidRDefault="001332BD" w:rsidP="00637151">
            <w:pPr>
              <w:pStyle w:val="Tablebody"/>
              <w:tabs>
                <w:tab w:val="clear" w:pos="397"/>
                <w:tab w:val="left" w:pos="403"/>
              </w:tabs>
              <w:autoSpaceDE w:val="0"/>
              <w:autoSpaceDN w:val="0"/>
              <w:adjustRightInd w:val="0"/>
            </w:pPr>
            <w:r w:rsidRPr="00E956F7">
              <w:rPr>
                <w:szCs w:val="24"/>
              </w:rPr>
              <w:t xml:space="preserve">shall correspond to a </w:t>
            </w:r>
            <w:r w:rsidR="00BC5B89" w:rsidRPr="00D66FA4">
              <w:rPr>
                <w:rStyle w:val="ISOCode"/>
                <w:b/>
              </w:rPr>
              <w:t>v</w:t>
            </w:r>
            <w:r w:rsidRPr="00E956F7">
              <w:rPr>
                <w:szCs w:val="24"/>
              </w:rPr>
              <w:t xml:space="preserve"> in a </w:t>
            </w:r>
            <w:r w:rsidR="00BC5B89" w:rsidRPr="00D66FA4">
              <w:rPr>
                <w:rStyle w:val="ISOCode"/>
              </w:rPr>
              <w:t>loc</w:t>
            </w:r>
            <w:r w:rsidRPr="00E956F7">
              <w:rPr>
                <w:szCs w:val="24"/>
              </w:rPr>
              <w:t xml:space="preserve"> from </w:t>
            </w:r>
            <w:r w:rsidR="00BC5B89" w:rsidRPr="00D66FA4">
              <w:rPr>
                <w:rStyle w:val="ISOCode"/>
              </w:rPr>
              <w:t>loc_list</w:t>
            </w:r>
          </w:p>
        </w:tc>
      </w:tr>
    </w:tbl>
    <w:p w14:paraId="40251117" w14:textId="25841BFE" w:rsidR="001332BD" w:rsidRPr="00E956F7" w:rsidRDefault="001332BD">
      <w:pPr>
        <w:pStyle w:val="BodyText"/>
        <w:autoSpaceDE w:val="0"/>
        <w:autoSpaceDN w:val="0"/>
        <w:adjustRightInd w:val="0"/>
        <w:rPr>
          <w:szCs w:val="24"/>
        </w:rPr>
      </w:pPr>
      <w:r w:rsidRPr="00E956F7">
        <w:rPr>
          <w:szCs w:val="24"/>
        </w:rPr>
        <w:t>The following list explains the attributes:</w:t>
      </w:r>
    </w:p>
    <w:p w14:paraId="690D6809" w14:textId="6E29D0D5"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032" w:author="LUEJE Claudia" w:date="2023-06-26T17:59:00Z">
        <w:r w:rsidRPr="00E956F7">
          <w:rPr>
            <w:szCs w:val="24"/>
          </w:rPr>
          <w:t>—</w:t>
        </w:r>
        <w:r w:rsidRPr="00E956F7">
          <w:rPr>
            <w:szCs w:val="24"/>
          </w:rPr>
          <w:tab/>
        </w:r>
      </w:ins>
      <w:r w:rsidRPr="00E956F7">
        <w:rPr>
          <w:szCs w:val="24"/>
        </w:rPr>
        <w:t xml:space="preserve">To represent a quadrangular facet, four distinct vertex indices </w:t>
      </w:r>
      <w:del w:id="8033" w:author="LUEJE Claudia" w:date="2023-06-26T17:59:00Z">
        <w:r w:rsidR="00FC68DB" w:rsidRPr="005C2D94">
          <w:delText>must</w:delText>
        </w:r>
      </w:del>
      <w:ins w:id="8034" w:author="LUEJE Claudia" w:date="2023-06-26T17:59:00Z">
        <w:r w:rsidR="0050139E">
          <w:rPr>
            <w:szCs w:val="24"/>
          </w:rPr>
          <w:t>shall</w:t>
        </w:r>
      </w:ins>
      <w:r w:rsidRPr="00E956F7">
        <w:rPr>
          <w:szCs w:val="24"/>
        </w:rPr>
        <w:t xml:space="preserve"> be supplied;</w:t>
      </w:r>
    </w:p>
    <w:p w14:paraId="425D0274" w14:textId="553D68C6"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035" w:author="LUEJE Claudia" w:date="2023-06-26T17:59:00Z">
        <w:r w:rsidRPr="00E956F7">
          <w:rPr>
            <w:szCs w:val="24"/>
          </w:rPr>
          <w:t>—</w:t>
        </w:r>
        <w:r w:rsidRPr="00E956F7">
          <w:rPr>
            <w:szCs w:val="24"/>
          </w:rPr>
          <w:tab/>
        </w:r>
      </w:ins>
      <w:r w:rsidRPr="00E956F7">
        <w:rPr>
          <w:szCs w:val="24"/>
        </w:rPr>
        <w:t xml:space="preserve">To represent a triangular facet, three distinct vertex indices </w:t>
      </w:r>
      <w:del w:id="8036" w:author="LUEJE Claudia" w:date="2023-06-26T17:59:00Z">
        <w:r w:rsidR="00FC68DB" w:rsidRPr="00BD52D7">
          <w:delText>must</w:delText>
        </w:r>
      </w:del>
      <w:ins w:id="8037" w:author="LUEJE Claudia" w:date="2023-06-26T17:59:00Z">
        <w:r w:rsidR="0050139E">
          <w:rPr>
            <w:szCs w:val="24"/>
          </w:rPr>
          <w:t>shall</w:t>
        </w:r>
      </w:ins>
      <w:r w:rsidRPr="00E956F7">
        <w:rPr>
          <w:szCs w:val="24"/>
        </w:rPr>
        <w:t xml:space="preserve"> be supplied.</w:t>
      </w:r>
    </w:p>
    <w:p w14:paraId="0533E62C" w14:textId="24D2C526" w:rsidR="001332BD" w:rsidRPr="00E956F7" w:rsidRDefault="001332BD" w:rsidP="00B35FD6">
      <w:pPr>
        <w:pStyle w:val="BodyText"/>
      </w:pPr>
      <w:r w:rsidRPr="00E956F7">
        <w:t>Example</w:t>
      </w:r>
      <w:r w:rsidR="00B35FD6">
        <w:t xml:space="preserve"> </w:t>
      </w:r>
      <w:r w:rsidRPr="00E956F7">
        <w:t>Minimum definition for a &lt;connection_2d/&gt; facets</w:t>
      </w:r>
    </w:p>
    <w:p w14:paraId="4F025E63" w14:textId="77777777" w:rsidR="00E22354" w:rsidRDefault="00E22354" w:rsidP="00E22354">
      <w:pPr>
        <w:pStyle w:val="Code-"/>
      </w:pPr>
      <w:r w:rsidRPr="00E45DCE">
        <w:t xml:space="preserve">    </w:t>
      </w:r>
      <w:r w:rsidR="001332BD" w:rsidRPr="00E45DCE">
        <w:rPr>
          <w:szCs w:val="24"/>
        </w:rPr>
        <w:t>&lt;loc_list&gt;</w:t>
      </w:r>
    </w:p>
    <w:p w14:paraId="458D3BC0" w14:textId="77777777" w:rsidR="00E22354" w:rsidRDefault="00E22354" w:rsidP="00E22354">
      <w:pPr>
        <w:pStyle w:val="Code-"/>
      </w:pPr>
      <w:r>
        <w:t xml:space="preserve">    </w:t>
      </w:r>
      <w:r w:rsidR="001332BD" w:rsidRPr="00E45DCE">
        <w:t xml:space="preserve">    &lt;loc v="</w:t>
      </w:r>
      <w:r w:rsidR="001332BD" w:rsidRPr="00E45DCE">
        <w:rPr>
          <w:b/>
        </w:rPr>
        <w:t>1</w:t>
      </w:r>
      <w:r w:rsidR="001332BD" w:rsidRPr="00E45DCE">
        <w:t>"&gt; 2001.557  14.435  1736.898 &lt;/loc&gt;</w:t>
      </w:r>
    </w:p>
    <w:p w14:paraId="0EE2DBE6" w14:textId="77777777" w:rsidR="00E22354" w:rsidRDefault="00E22354" w:rsidP="00E22354">
      <w:pPr>
        <w:pStyle w:val="Code-"/>
      </w:pPr>
      <w:r>
        <w:t xml:space="preserve">    </w:t>
      </w:r>
      <w:r w:rsidR="001332BD" w:rsidRPr="00E45DCE">
        <w:t xml:space="preserve">    &lt;loc v="</w:t>
      </w:r>
      <w:r w:rsidR="001332BD" w:rsidRPr="00E45DCE">
        <w:rPr>
          <w:b/>
        </w:rPr>
        <w:t>2</w:t>
      </w:r>
      <w:r w:rsidR="001332BD" w:rsidRPr="00E45DCE">
        <w:t>"&gt; 1994.802  14.435  1734.247 &lt;/loc&gt;</w:t>
      </w:r>
    </w:p>
    <w:p w14:paraId="3E59D574" w14:textId="77777777" w:rsidR="00E22354" w:rsidRDefault="00E22354" w:rsidP="00E22354">
      <w:pPr>
        <w:pStyle w:val="Code-"/>
      </w:pPr>
      <w:r>
        <w:t xml:space="preserve">    </w:t>
      </w:r>
      <w:r w:rsidR="001332BD" w:rsidRPr="00E45DCE">
        <w:t xml:space="preserve">    &lt;loc v="</w:t>
      </w:r>
      <w:r w:rsidR="001332BD" w:rsidRPr="00E45DCE">
        <w:rPr>
          <w:b/>
        </w:rPr>
        <w:t>3</w:t>
      </w:r>
      <w:r w:rsidR="001332BD" w:rsidRPr="00E45DCE">
        <w:t>"&gt; 1994.790  0.0436  1734.256 &lt;/loc&gt;</w:t>
      </w:r>
    </w:p>
    <w:p w14:paraId="0FC49161" w14:textId="77777777" w:rsidR="00E22354" w:rsidRDefault="00E22354" w:rsidP="00E22354">
      <w:pPr>
        <w:pStyle w:val="Code-"/>
      </w:pPr>
      <w:r>
        <w:t xml:space="preserve">    </w:t>
      </w:r>
      <w:r w:rsidR="001332BD" w:rsidRPr="00E45DCE">
        <w:t xml:space="preserve">    &lt;loc v="</w:t>
      </w:r>
      <w:r w:rsidR="001332BD" w:rsidRPr="00E45DCE">
        <w:rPr>
          <w:b/>
        </w:rPr>
        <w:t>4</w:t>
      </w:r>
      <w:r w:rsidR="001332BD" w:rsidRPr="00E45DCE">
        <w:t>"&gt; 2001.547  0.0545  1736.911 &lt;/loc&gt;</w:t>
      </w:r>
    </w:p>
    <w:p w14:paraId="60F9A9B4" w14:textId="77777777" w:rsidR="00E22354" w:rsidRDefault="00E22354" w:rsidP="00E22354">
      <w:pPr>
        <w:pStyle w:val="Code-"/>
      </w:pPr>
      <w:r>
        <w:t xml:space="preserve">    </w:t>
      </w:r>
      <w:r w:rsidR="001332BD" w:rsidRPr="00E45DCE">
        <w:t xml:space="preserve">    &lt;loc v="</w:t>
      </w:r>
      <w:r w:rsidR="001332BD" w:rsidRPr="00E45DCE">
        <w:rPr>
          <w:b/>
        </w:rPr>
        <w:t>5</w:t>
      </w:r>
      <w:r w:rsidR="001332BD" w:rsidRPr="00E45DCE">
        <w:t>"&gt; 2008.298  14.435  1739.550 &lt;/loc&gt;</w:t>
      </w:r>
    </w:p>
    <w:p w14:paraId="6D59DF47" w14:textId="77777777" w:rsidR="00E22354" w:rsidRDefault="00E22354" w:rsidP="00E22354">
      <w:pPr>
        <w:pStyle w:val="Code-"/>
      </w:pPr>
      <w:r>
        <w:t xml:space="preserve">    </w:t>
      </w:r>
      <w:r w:rsidR="001332BD" w:rsidRPr="00E45DCE">
        <w:t xml:space="preserve">    &lt;loc v="</w:t>
      </w:r>
      <w:r w:rsidR="001332BD" w:rsidRPr="00E45DCE">
        <w:rPr>
          <w:b/>
        </w:rPr>
        <w:t>6</w:t>
      </w:r>
      <w:r w:rsidR="001332BD" w:rsidRPr="00E45DCE">
        <w:t>"&gt; 2008.336  28.784  1739.524 &lt;/loc&gt;</w:t>
      </w:r>
    </w:p>
    <w:p w14:paraId="02AECE12" w14:textId="77777777" w:rsidR="00E22354" w:rsidRDefault="00E22354" w:rsidP="00E22354">
      <w:pPr>
        <w:pStyle w:val="Code-"/>
      </w:pPr>
      <w:r>
        <w:t xml:space="preserve">    </w:t>
      </w:r>
      <w:r w:rsidR="001332BD" w:rsidRPr="00E45DCE">
        <w:t>&lt;/loc_list&gt;</w:t>
      </w:r>
    </w:p>
    <w:p w14:paraId="29D4C29C" w14:textId="77777777" w:rsidR="00E22354" w:rsidRDefault="00E22354" w:rsidP="00E22354">
      <w:pPr>
        <w:pStyle w:val="Code-"/>
      </w:pPr>
      <w:r>
        <w:t xml:space="preserve">    </w:t>
      </w:r>
      <w:r w:rsidR="001332BD" w:rsidRPr="00E45DCE">
        <w:t>&lt;face_list&gt;</w:t>
      </w:r>
    </w:p>
    <w:p w14:paraId="02811A2D" w14:textId="77777777" w:rsidR="00E22354" w:rsidRDefault="00E22354" w:rsidP="00E22354">
      <w:pPr>
        <w:pStyle w:val="Code-"/>
        <w:rPr>
          <w:lang w:val="fr-CH"/>
        </w:rPr>
      </w:pPr>
      <w:r w:rsidRPr="00E22354">
        <w:rPr>
          <w:lang w:val="fr-CH"/>
        </w:rPr>
        <w:t xml:space="preserve">    </w:t>
      </w:r>
      <w:r w:rsidR="001332BD" w:rsidRPr="00E22354">
        <w:rPr>
          <w:lang w:val="fr-CH"/>
        </w:rPr>
        <w:t xml:space="preserve">     </w:t>
      </w:r>
      <w:r w:rsidR="001332BD" w:rsidRPr="00E22354">
        <w:rPr>
          <w:b/>
          <w:lang w:val="fr-CH"/>
        </w:rPr>
        <w:t>&lt;face v1="1" v2="2" v3="3" v4="4"/&gt;</w:t>
      </w:r>
      <w:r w:rsidR="001332BD" w:rsidRPr="00E22354">
        <w:rPr>
          <w:lang w:val="fr-CH"/>
        </w:rPr>
        <w:t xml:space="preserve">   &lt;!-- quadrangular facet --&gt;</w:t>
      </w:r>
    </w:p>
    <w:p w14:paraId="537D677B" w14:textId="77777777" w:rsidR="00E22354" w:rsidRDefault="00E22354" w:rsidP="00E22354">
      <w:pPr>
        <w:pStyle w:val="Code-"/>
      </w:pPr>
      <w:r>
        <w:rPr>
          <w:lang w:val="fr-CH"/>
        </w:rPr>
        <w:t xml:space="preserve">    </w:t>
      </w:r>
      <w:r w:rsidR="001332BD" w:rsidRPr="00E22354">
        <w:rPr>
          <w:lang w:val="fr-CH"/>
        </w:rPr>
        <w:t xml:space="preserve">     </w:t>
      </w:r>
      <w:r w:rsidR="001332BD" w:rsidRPr="00E45DCE">
        <w:rPr>
          <w:b/>
        </w:rPr>
        <w:t>&lt;face v1="1" v2="5" v3="6"/&gt;</w:t>
      </w:r>
      <w:r w:rsidR="001332BD" w:rsidRPr="00E45DCE">
        <w:t xml:space="preserve">          &lt;!-- triangular facet   --&gt;</w:t>
      </w:r>
    </w:p>
    <w:p w14:paraId="6AEF5A18" w14:textId="0CF7B7B9" w:rsidR="001332BD" w:rsidRPr="00E45DCE" w:rsidRDefault="00E22354" w:rsidP="00E22354">
      <w:pPr>
        <w:pStyle w:val="Code-"/>
      </w:pPr>
      <w:r>
        <w:t xml:space="preserve">    </w:t>
      </w:r>
      <w:r w:rsidR="001332BD" w:rsidRPr="00E45DCE">
        <w:t>&lt;/face_list&gt;</w:t>
      </w:r>
    </w:p>
    <w:p w14:paraId="7B604440" w14:textId="4E3990FC" w:rsidR="001332BD" w:rsidRPr="00E45DCE" w:rsidRDefault="00637151" w:rsidP="00E45DCE">
      <w:pPr>
        <w:pStyle w:val="Code-"/>
      </w:pPr>
      <w:r w:rsidRPr="00E45DCE">
        <w:t> </w:t>
      </w:r>
    </w:p>
    <w:p w14:paraId="37273D11" w14:textId="70D65D19" w:rsidR="001332BD" w:rsidRPr="00E956F7" w:rsidRDefault="001332BD">
      <w:pPr>
        <w:pStyle w:val="Heading3"/>
        <w:tabs>
          <w:tab w:val="left" w:pos="400"/>
          <w:tab w:val="left" w:pos="560"/>
          <w:tab w:val="left" w:pos="720"/>
        </w:tabs>
        <w:autoSpaceDE w:val="0"/>
        <w:autoSpaceDN w:val="0"/>
        <w:adjustRightInd w:val="0"/>
        <w:rPr>
          <w:rFonts w:eastAsia="Times New Roman"/>
          <w:szCs w:val="24"/>
        </w:rPr>
      </w:pPr>
      <w:bookmarkStart w:id="8038" w:name="_Toc413359622"/>
      <w:bookmarkStart w:id="8039" w:name="_Toc3557074"/>
      <w:bookmarkStart w:id="8040" w:name="_Toc34747324"/>
      <w:bookmarkStart w:id="8041" w:name="_Toc77102143"/>
      <w:bookmarkStart w:id="8042" w:name="_Toc110532251"/>
      <w:r w:rsidRPr="00E956F7">
        <w:rPr>
          <w:rFonts w:eastAsia="Times New Roman"/>
          <w:szCs w:val="24"/>
        </w:rPr>
        <w:t xml:space="preserve">Type </w:t>
      </w:r>
      <w:r w:rsidR="0050139E">
        <w:rPr>
          <w:rFonts w:eastAsia="Times New Roman"/>
          <w:szCs w:val="24"/>
        </w:rPr>
        <w:t>s</w:t>
      </w:r>
      <w:r w:rsidRPr="00E956F7">
        <w:rPr>
          <w:rFonts w:eastAsia="Times New Roman"/>
          <w:szCs w:val="24"/>
        </w:rPr>
        <w:t>pecification</w:t>
      </w:r>
      <w:bookmarkEnd w:id="8038"/>
      <w:bookmarkEnd w:id="8039"/>
      <w:bookmarkEnd w:id="8040"/>
      <w:bookmarkEnd w:id="8041"/>
      <w:bookmarkEnd w:id="8042"/>
    </w:p>
    <w:p w14:paraId="775E8BB7" w14:textId="0AF6C487" w:rsidR="001332BD" w:rsidRPr="00E956F7" w:rsidRDefault="001332BD">
      <w:pPr>
        <w:pStyle w:val="BodyText"/>
        <w:autoSpaceDE w:val="0"/>
        <w:autoSpaceDN w:val="0"/>
        <w:adjustRightInd w:val="0"/>
        <w:rPr>
          <w:szCs w:val="24"/>
        </w:rPr>
      </w:pPr>
      <w:r w:rsidRPr="00E956F7">
        <w:rPr>
          <w:szCs w:val="24"/>
        </w:rPr>
        <w:t>Each connection is identified by its type. The XML definition of 2D connections contains the following nested elements</w:t>
      </w:r>
      <w:ins w:id="8043" w:author="LUEJE Claudia" w:date="2023-06-26T17:59:00Z">
        <w:r w:rsidR="0050139E">
          <w:rPr>
            <w:szCs w:val="24"/>
          </w:rPr>
          <w:t xml:space="preserve"> as shown in </w:t>
        </w:r>
        <w:r w:rsidR="0050139E" w:rsidRPr="0050139E">
          <w:rPr>
            <w:rStyle w:val="citetbl"/>
          </w:rPr>
          <w:t>Table 142</w:t>
        </w:r>
      </w:ins>
      <w:r w:rsidRPr="00E956F7">
        <w:rPr>
          <w:szCs w:val="24"/>
        </w:rPr>
        <w:t>:</w:t>
      </w:r>
    </w:p>
    <w:p w14:paraId="0122E3D2" w14:textId="2FE95543" w:rsidR="001332BD" w:rsidRPr="00E956F7" w:rsidRDefault="006F39DE">
      <w:pPr>
        <w:pStyle w:val="Tabletitle"/>
        <w:autoSpaceDE w:val="0"/>
        <w:autoSpaceDN w:val="0"/>
        <w:adjustRightInd w:val="0"/>
        <w:outlineLvl w:val="0"/>
        <w:rPr>
          <w:szCs w:val="24"/>
        </w:rPr>
      </w:pPr>
      <w:bookmarkStart w:id="8044" w:name="_Toc110532490"/>
      <w:r w:rsidRPr="00E956F7">
        <w:rPr>
          <w:szCs w:val="24"/>
        </w:rPr>
        <w:t>Table</w:t>
      </w:r>
      <w:del w:id="8045"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142</w:delText>
        </w:r>
        <w:r w:rsidR="00890926" w:rsidRPr="00F54804">
          <w:fldChar w:fldCharType="end"/>
        </w:r>
      </w:del>
      <w:ins w:id="8046" w:author="LUEJE Claudia" w:date="2023-06-26T17:59:00Z">
        <w:r w:rsidRPr="00E956F7">
          <w:rPr>
            <w:szCs w:val="24"/>
          </w:rPr>
          <w:t> </w:t>
        </w:r>
        <w:r w:rsidR="001332BD" w:rsidRPr="00E956F7">
          <w:rPr>
            <w:szCs w:val="24"/>
          </w:rPr>
          <w:t>142</w:t>
        </w:r>
      </w:ins>
      <w:r w:rsidR="00637151" w:rsidRPr="00E956F7">
        <w:rPr>
          <w:szCs w:val="24"/>
        </w:rPr>
        <w:t xml:space="preserve"> </w:t>
      </w:r>
      <w:r w:rsidR="001332BD" w:rsidRPr="00E956F7">
        <w:rPr>
          <w:szCs w:val="24"/>
        </w:rPr>
        <w:t xml:space="preserve">— Nested elements of </w:t>
      </w:r>
      <w:r w:rsidR="001332BD" w:rsidRPr="009E1140">
        <w:rPr>
          <w:rStyle w:val="ISOCode"/>
        </w:rPr>
        <w:t>&lt;connection_2d/&gt;</w:t>
      </w:r>
      <w:bookmarkEnd w:id="8044"/>
    </w:p>
    <w:tbl>
      <w:tblPr>
        <w:tblW w:w="8472" w:type="dxa"/>
        <w:jc w:val="center"/>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2221"/>
        <w:gridCol w:w="1842"/>
        <w:gridCol w:w="1701"/>
        <w:gridCol w:w="2708"/>
      </w:tblGrid>
      <w:tr w:rsidR="001332BD" w:rsidRPr="00B62EE5" w14:paraId="5D31090E" w14:textId="77777777" w:rsidTr="009E00ED">
        <w:trPr>
          <w:tblHeader/>
          <w:jc w:val="center"/>
        </w:trPr>
        <w:tc>
          <w:tcPr>
            <w:tcW w:w="2221" w:type="dxa"/>
            <w:tcBorders>
              <w:top w:val="single" w:sz="12" w:space="0" w:color="auto"/>
              <w:bottom w:val="single" w:sz="12" w:space="0" w:color="auto"/>
            </w:tcBorders>
            <w:shd w:val="clear" w:color="auto" w:fill="F3F3F3"/>
            <w:vAlign w:val="bottom"/>
          </w:tcPr>
          <w:p w14:paraId="09F51D81" w14:textId="4138B334" w:rsidR="001332BD" w:rsidRPr="00B62EE5" w:rsidRDefault="001332BD" w:rsidP="00637151">
            <w:pPr>
              <w:pStyle w:val="Tableheader"/>
              <w:autoSpaceDE w:val="0"/>
              <w:autoSpaceDN w:val="0"/>
              <w:adjustRightInd w:val="0"/>
              <w:rPr>
                <w:b/>
              </w:rPr>
            </w:pPr>
            <w:r w:rsidRPr="00B62EE5">
              <w:rPr>
                <w:b/>
                <w:szCs w:val="24"/>
              </w:rPr>
              <w:t>Nested Elements</w:t>
            </w:r>
          </w:p>
        </w:tc>
        <w:tc>
          <w:tcPr>
            <w:tcW w:w="1842" w:type="dxa"/>
            <w:tcBorders>
              <w:top w:val="single" w:sz="12" w:space="0" w:color="auto"/>
              <w:bottom w:val="single" w:sz="12" w:space="0" w:color="auto"/>
            </w:tcBorders>
            <w:shd w:val="clear" w:color="auto" w:fill="F3F3F3"/>
            <w:vAlign w:val="bottom"/>
          </w:tcPr>
          <w:p w14:paraId="1B798803" w14:textId="445D537D" w:rsidR="001332BD" w:rsidRPr="00B62EE5" w:rsidRDefault="001332BD" w:rsidP="00637151">
            <w:pPr>
              <w:pStyle w:val="Tableheader"/>
              <w:autoSpaceDE w:val="0"/>
              <w:autoSpaceDN w:val="0"/>
              <w:adjustRightInd w:val="0"/>
              <w:rPr>
                <w:b/>
              </w:rPr>
            </w:pPr>
            <w:r w:rsidRPr="00B62EE5">
              <w:rPr>
                <w:b/>
                <w:szCs w:val="24"/>
              </w:rPr>
              <w:t>Multiplicity</w:t>
            </w:r>
          </w:p>
        </w:tc>
        <w:tc>
          <w:tcPr>
            <w:tcW w:w="1701" w:type="dxa"/>
            <w:tcBorders>
              <w:top w:val="single" w:sz="12" w:space="0" w:color="auto"/>
              <w:bottom w:val="single" w:sz="12" w:space="0" w:color="auto"/>
            </w:tcBorders>
            <w:shd w:val="clear" w:color="auto" w:fill="F3F3F3"/>
            <w:vAlign w:val="bottom"/>
          </w:tcPr>
          <w:p w14:paraId="2063A861" w14:textId="2492CEE6" w:rsidR="001332BD" w:rsidRPr="00B62EE5" w:rsidRDefault="001332BD" w:rsidP="00637151">
            <w:pPr>
              <w:pStyle w:val="Tableheader"/>
              <w:autoSpaceDE w:val="0"/>
              <w:autoSpaceDN w:val="0"/>
              <w:adjustRightInd w:val="0"/>
              <w:rPr>
                <w:b/>
              </w:rPr>
            </w:pPr>
            <w:r w:rsidRPr="00B62EE5">
              <w:rPr>
                <w:b/>
                <w:szCs w:val="24"/>
              </w:rPr>
              <w:t>Use</w:t>
            </w:r>
          </w:p>
        </w:tc>
        <w:tc>
          <w:tcPr>
            <w:tcW w:w="2708" w:type="dxa"/>
            <w:tcBorders>
              <w:top w:val="single" w:sz="12" w:space="0" w:color="auto"/>
              <w:bottom w:val="single" w:sz="12" w:space="0" w:color="auto"/>
            </w:tcBorders>
            <w:shd w:val="clear" w:color="auto" w:fill="F3F3F3"/>
            <w:vAlign w:val="bottom"/>
          </w:tcPr>
          <w:p w14:paraId="2A3F65CC" w14:textId="4278E880"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40D7FA69" w14:textId="77777777" w:rsidTr="009E00ED">
        <w:trPr>
          <w:jc w:val="center"/>
        </w:trPr>
        <w:tc>
          <w:tcPr>
            <w:tcW w:w="2221" w:type="dxa"/>
            <w:tcBorders>
              <w:top w:val="single" w:sz="12" w:space="0" w:color="auto"/>
            </w:tcBorders>
          </w:tcPr>
          <w:p w14:paraId="3D353A49" w14:textId="633A1FFD" w:rsidR="001332BD" w:rsidRPr="00E956F7" w:rsidRDefault="001332BD" w:rsidP="00637151">
            <w:pPr>
              <w:pStyle w:val="Tablebody"/>
              <w:autoSpaceDE w:val="0"/>
              <w:autoSpaceDN w:val="0"/>
              <w:adjustRightInd w:val="0"/>
            </w:pPr>
            <w:r w:rsidRPr="00E956F7">
              <w:rPr>
                <w:szCs w:val="24"/>
              </w:rPr>
              <w:t>adhesive_face</w:t>
            </w:r>
          </w:p>
        </w:tc>
        <w:tc>
          <w:tcPr>
            <w:tcW w:w="1842" w:type="dxa"/>
            <w:tcBorders>
              <w:top w:val="single" w:sz="12" w:space="0" w:color="auto"/>
            </w:tcBorders>
            <w:vAlign w:val="bottom"/>
          </w:tcPr>
          <w:p w14:paraId="3E09DCBC" w14:textId="172953C5" w:rsidR="001332BD" w:rsidRPr="00E956F7" w:rsidRDefault="001332BD" w:rsidP="00637151">
            <w:pPr>
              <w:pStyle w:val="Tablebody"/>
              <w:autoSpaceDE w:val="0"/>
              <w:autoSpaceDN w:val="0"/>
              <w:adjustRightInd w:val="0"/>
            </w:pPr>
            <w:r w:rsidRPr="00E956F7">
              <w:rPr>
                <w:szCs w:val="24"/>
              </w:rPr>
              <w:t>1</w:t>
            </w:r>
          </w:p>
        </w:tc>
        <w:tc>
          <w:tcPr>
            <w:tcW w:w="1701" w:type="dxa"/>
            <w:tcBorders>
              <w:top w:val="single" w:sz="12" w:space="0" w:color="auto"/>
            </w:tcBorders>
            <w:vAlign w:val="bottom"/>
          </w:tcPr>
          <w:p w14:paraId="1B65E673" w14:textId="3341D9EB" w:rsidR="001332BD" w:rsidRPr="00E956F7" w:rsidRDefault="001332BD" w:rsidP="00637151">
            <w:pPr>
              <w:pStyle w:val="Tablebody"/>
              <w:autoSpaceDE w:val="0"/>
              <w:autoSpaceDN w:val="0"/>
              <w:adjustRightInd w:val="0"/>
            </w:pPr>
            <w:r w:rsidRPr="00E956F7">
              <w:rPr>
                <w:szCs w:val="24"/>
              </w:rPr>
              <w:t>Optional</w:t>
            </w:r>
          </w:p>
        </w:tc>
        <w:tc>
          <w:tcPr>
            <w:tcW w:w="2708" w:type="dxa"/>
            <w:tcBorders>
              <w:top w:val="single" w:sz="12" w:space="0" w:color="auto"/>
            </w:tcBorders>
            <w:vAlign w:val="bottom"/>
          </w:tcPr>
          <w:p w14:paraId="2F468E90" w14:textId="24332251" w:rsidR="001332BD" w:rsidRPr="00E956F7" w:rsidRDefault="001332BD" w:rsidP="00637151">
            <w:pPr>
              <w:pStyle w:val="Tablebody"/>
              <w:autoSpaceDE w:val="0"/>
              <w:autoSpaceDN w:val="0"/>
              <w:adjustRightInd w:val="0"/>
            </w:pPr>
            <w:r w:rsidRPr="00E956F7">
              <w:rPr>
                <w:szCs w:val="24"/>
              </w:rPr>
              <w:t>-</w:t>
            </w:r>
          </w:p>
        </w:tc>
      </w:tr>
      <w:tr w:rsidR="001332BD" w:rsidRPr="00E956F7" w14:paraId="7DF87758" w14:textId="77777777" w:rsidTr="009E00ED">
        <w:trPr>
          <w:jc w:val="center"/>
        </w:trPr>
        <w:tc>
          <w:tcPr>
            <w:tcW w:w="2221" w:type="dxa"/>
            <w:vAlign w:val="bottom"/>
          </w:tcPr>
          <w:p w14:paraId="38AE6EA7" w14:textId="5FA23C5E" w:rsidR="001332BD" w:rsidRPr="00E956F7" w:rsidRDefault="001332BD" w:rsidP="00637151">
            <w:pPr>
              <w:pStyle w:val="Tablebody"/>
              <w:autoSpaceDE w:val="0"/>
              <w:autoSpaceDN w:val="0"/>
              <w:adjustRightInd w:val="0"/>
            </w:pPr>
            <w:r w:rsidRPr="00E956F7">
              <w:rPr>
                <w:szCs w:val="24"/>
              </w:rPr>
              <w:t>stacking</w:t>
            </w:r>
          </w:p>
        </w:tc>
        <w:tc>
          <w:tcPr>
            <w:tcW w:w="1842" w:type="dxa"/>
            <w:vAlign w:val="bottom"/>
          </w:tcPr>
          <w:p w14:paraId="16D7D4B6" w14:textId="12EF889D" w:rsidR="001332BD" w:rsidRPr="00E956F7" w:rsidRDefault="001332BD" w:rsidP="00637151">
            <w:pPr>
              <w:pStyle w:val="Tablebody"/>
              <w:autoSpaceDE w:val="0"/>
              <w:autoSpaceDN w:val="0"/>
              <w:adjustRightInd w:val="0"/>
            </w:pPr>
            <w:r w:rsidRPr="00E956F7">
              <w:rPr>
                <w:szCs w:val="24"/>
              </w:rPr>
              <w:t>1</w:t>
            </w:r>
          </w:p>
        </w:tc>
        <w:tc>
          <w:tcPr>
            <w:tcW w:w="1701" w:type="dxa"/>
            <w:vAlign w:val="bottom"/>
          </w:tcPr>
          <w:p w14:paraId="71080E00" w14:textId="6BDDC84E" w:rsidR="001332BD" w:rsidRPr="00E956F7" w:rsidRDefault="001332BD" w:rsidP="00637151">
            <w:pPr>
              <w:pStyle w:val="Tablebody"/>
              <w:autoSpaceDE w:val="0"/>
              <w:autoSpaceDN w:val="0"/>
              <w:adjustRightInd w:val="0"/>
            </w:pPr>
            <w:r w:rsidRPr="00E956F7">
              <w:rPr>
                <w:szCs w:val="24"/>
              </w:rPr>
              <w:t>Optional</w:t>
            </w:r>
          </w:p>
        </w:tc>
        <w:tc>
          <w:tcPr>
            <w:tcW w:w="2708" w:type="dxa"/>
            <w:vAlign w:val="bottom"/>
          </w:tcPr>
          <w:p w14:paraId="5D0E0591" w14:textId="2578C34F" w:rsidR="001332BD" w:rsidRPr="00E956F7" w:rsidRDefault="00FC68DB" w:rsidP="00637151">
            <w:pPr>
              <w:pStyle w:val="Tablebody"/>
              <w:autoSpaceDE w:val="0"/>
              <w:autoSpaceDN w:val="0"/>
              <w:adjustRightInd w:val="0"/>
            </w:pPr>
            <w:del w:id="8047" w:author="LUEJE Claudia" w:date="2023-06-26T17:59:00Z">
              <w:r w:rsidRPr="00F54804">
                <w:rPr>
                  <w:szCs w:val="20"/>
                </w:rPr>
                <w:delText xml:space="preserve">See section </w:delText>
              </w:r>
              <w:r w:rsidRPr="00F54804">
                <w:rPr>
                  <w:szCs w:val="20"/>
                </w:rPr>
                <w:fldChar w:fldCharType="begin"/>
              </w:r>
              <w:r w:rsidRPr="00F54804">
                <w:rPr>
                  <w:szCs w:val="20"/>
                </w:rPr>
                <w:delInstrText xml:space="preserve"> REF _Ref21651717 \n \h </w:delInstrText>
              </w:r>
              <w:r w:rsidRPr="00F54804">
                <w:rPr>
                  <w:szCs w:val="20"/>
                </w:rPr>
              </w:r>
              <w:r w:rsidRPr="00F54804">
                <w:rPr>
                  <w:szCs w:val="20"/>
                </w:rPr>
                <w:fldChar w:fldCharType="separate"/>
              </w:r>
              <w:r w:rsidR="0067475A">
                <w:rPr>
                  <w:szCs w:val="20"/>
                </w:rPr>
                <w:delText>4.4.2.4</w:delText>
              </w:r>
              <w:r w:rsidRPr="00F54804">
                <w:rPr>
                  <w:szCs w:val="20"/>
                </w:rPr>
                <w:fldChar w:fldCharType="end"/>
              </w:r>
            </w:del>
            <w:ins w:id="8048" w:author="LUEJE Claudia" w:date="2023-06-26T17:59:00Z">
              <w:r w:rsidR="001332BD" w:rsidRPr="00E956F7">
                <w:rPr>
                  <w:szCs w:val="24"/>
                </w:rPr>
                <w:t xml:space="preserve">See </w:t>
              </w:r>
              <w:r w:rsidR="00E50C0A" w:rsidRPr="00E956F7">
                <w:rPr>
                  <w:rStyle w:val="citesec"/>
                  <w:szCs w:val="24"/>
                </w:rPr>
                <w:t>7</w:t>
              </w:r>
              <w:r w:rsidR="001332BD" w:rsidRPr="00E956F7">
                <w:rPr>
                  <w:rStyle w:val="citesec"/>
                  <w:szCs w:val="24"/>
                </w:rPr>
                <w:t>.4.2.4</w:t>
              </w:r>
            </w:ins>
          </w:p>
        </w:tc>
      </w:tr>
    </w:tbl>
    <w:p w14:paraId="636312B1" w14:textId="24E96A9E" w:rsidR="001332BD" w:rsidRPr="00E956F7" w:rsidRDefault="00AB5D45">
      <w:pPr>
        <w:pStyle w:val="BodyText"/>
        <w:autoSpaceDE w:val="0"/>
        <w:autoSpaceDN w:val="0"/>
        <w:adjustRightInd w:val="0"/>
        <w:rPr>
          <w:szCs w:val="24"/>
        </w:rPr>
      </w:pPr>
      <w:del w:id="8049" w:author="LUEJE Claudia" w:date="2023-06-26T17:59:00Z">
        <w:r>
          <w:delText>NOTE</w:delText>
        </w:r>
        <w:r w:rsidR="00701FF5">
          <w:tab/>
        </w:r>
      </w:del>
      <w:r w:rsidR="001332BD" w:rsidRPr="00E956F7">
        <w:rPr>
          <w:szCs w:val="24"/>
        </w:rPr>
        <w:t xml:space="preserve">Only one of the type elements </w:t>
      </w:r>
      <w:r w:rsidR="001332BD" w:rsidRPr="009E1140">
        <w:rPr>
          <w:rStyle w:val="ISOCode"/>
        </w:rPr>
        <w:t>&lt;adhesive_face/&gt;</w:t>
      </w:r>
      <w:r w:rsidR="001332BD" w:rsidRPr="00E956F7">
        <w:rPr>
          <w:szCs w:val="24"/>
        </w:rPr>
        <w:t xml:space="preserve"> shall exist in &lt;connection_2d/&gt;. If none of the type elements exist, then this will default to </w:t>
      </w:r>
      <w:r w:rsidR="001332BD" w:rsidRPr="009E1140">
        <w:rPr>
          <w:rStyle w:val="ISOCode"/>
        </w:rPr>
        <w:t>adhesive_face</w:t>
      </w:r>
      <w:r w:rsidR="001332BD" w:rsidRPr="00E956F7">
        <w:rPr>
          <w:szCs w:val="24"/>
        </w:rPr>
        <w:t>.</w:t>
      </w:r>
    </w:p>
    <w:p w14:paraId="6AD10CE7" w14:textId="10903025" w:rsidR="001332BD" w:rsidRPr="00E956F7" w:rsidRDefault="001332BD">
      <w:pPr>
        <w:pStyle w:val="Heading2"/>
        <w:tabs>
          <w:tab w:val="left" w:pos="400"/>
        </w:tabs>
        <w:autoSpaceDE w:val="0"/>
        <w:autoSpaceDN w:val="0"/>
        <w:adjustRightInd w:val="0"/>
        <w:rPr>
          <w:rFonts w:eastAsia="Times New Roman"/>
          <w:szCs w:val="24"/>
        </w:rPr>
      </w:pPr>
      <w:bookmarkStart w:id="8050" w:name="_Toc413359623"/>
      <w:bookmarkStart w:id="8051" w:name="_Ref414345836"/>
      <w:bookmarkStart w:id="8052" w:name="_Ref414345889"/>
      <w:bookmarkStart w:id="8053" w:name="_Ref414350043"/>
      <w:bookmarkStart w:id="8054" w:name="_Ref429051261"/>
      <w:bookmarkStart w:id="8055" w:name="_Toc3557075"/>
      <w:bookmarkStart w:id="8056" w:name="_Toc34747325"/>
      <w:bookmarkStart w:id="8057" w:name="_Toc77102144"/>
      <w:bookmarkStart w:id="8058" w:name="_Toc110532252"/>
      <w:r w:rsidRPr="00E956F7">
        <w:rPr>
          <w:rFonts w:eastAsia="Times New Roman"/>
          <w:szCs w:val="24"/>
        </w:rPr>
        <w:t xml:space="preserve">Adhesive </w:t>
      </w:r>
      <w:r w:rsidR="0050139E">
        <w:rPr>
          <w:rFonts w:eastAsia="Times New Roman"/>
          <w:szCs w:val="24"/>
        </w:rPr>
        <w:t>f</w:t>
      </w:r>
      <w:r w:rsidRPr="00E956F7">
        <w:rPr>
          <w:rFonts w:eastAsia="Times New Roman"/>
          <w:szCs w:val="24"/>
        </w:rPr>
        <w:t>aces</w:t>
      </w:r>
      <w:bookmarkEnd w:id="8050"/>
      <w:bookmarkEnd w:id="8051"/>
      <w:bookmarkEnd w:id="8052"/>
      <w:bookmarkEnd w:id="8053"/>
      <w:bookmarkEnd w:id="8054"/>
      <w:bookmarkEnd w:id="8055"/>
      <w:bookmarkEnd w:id="8056"/>
      <w:bookmarkEnd w:id="8057"/>
      <w:bookmarkEnd w:id="8058"/>
    </w:p>
    <w:p w14:paraId="70E8FCBD" w14:textId="2DF93FB2" w:rsidR="001332BD" w:rsidRPr="00E956F7" w:rsidRDefault="001332BD">
      <w:pPr>
        <w:pStyle w:val="BodyText"/>
        <w:autoSpaceDE w:val="0"/>
        <w:autoSpaceDN w:val="0"/>
        <w:adjustRightInd w:val="0"/>
        <w:rPr>
          <w:szCs w:val="24"/>
        </w:rPr>
      </w:pPr>
      <w:r w:rsidRPr="00E956F7">
        <w:rPr>
          <w:szCs w:val="24"/>
        </w:rPr>
        <w:t xml:space="preserve">A die-cut adhesive is denoted by an element </w:t>
      </w:r>
      <w:r w:rsidRPr="009E1140">
        <w:rPr>
          <w:rStyle w:val="ISOCode"/>
        </w:rPr>
        <w:t>&lt;adhesive_face/&gt;.</w:t>
      </w:r>
      <w:ins w:id="8059" w:author="LUEJE Claudia" w:date="2023-06-26T17:59:00Z">
        <w:r w:rsidR="0050139E" w:rsidRPr="00B779B0">
          <w:rPr>
            <w:szCs w:val="24"/>
          </w:rPr>
          <w:t>See</w:t>
        </w:r>
        <w:r w:rsidR="00B779B0" w:rsidRPr="00B779B0">
          <w:rPr>
            <w:szCs w:val="24"/>
          </w:rPr>
          <w:t xml:space="preserve"> </w:t>
        </w:r>
        <w:r w:rsidR="0050139E" w:rsidRPr="00B779B0">
          <w:rPr>
            <w:rStyle w:val="citefig"/>
          </w:rPr>
          <w:t>Figure 86</w:t>
        </w:r>
        <w:r w:rsidR="0050139E" w:rsidRPr="00B779B0">
          <w:rPr>
            <w:szCs w:val="24"/>
          </w:rPr>
          <w:t>.</w:t>
        </w:r>
      </w:ins>
    </w:p>
    <w:p w14:paraId="29ABFCBA" w14:textId="77777777" w:rsidR="00FC68DB" w:rsidRPr="00F54804" w:rsidRDefault="003F1DE6" w:rsidP="00B202D2">
      <w:pPr>
        <w:keepNext/>
        <w:jc w:val="center"/>
        <w:rPr>
          <w:del w:id="8060" w:author="LUEJE Claudia" w:date="2023-06-26T17:59:00Z"/>
        </w:rPr>
      </w:pPr>
      <w:del w:id="8061" w:author="LUEJE Claudia" w:date="2023-06-26T17:59:00Z">
        <w:r w:rsidRPr="005B49EF">
          <w:rPr>
            <w:noProof/>
          </w:rPr>
          <w:drawing>
            <wp:inline distT="0" distB="0" distL="0" distR="0" wp14:anchorId="460B306E" wp14:editId="364DC307">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del>
    </w:p>
    <w:p w14:paraId="3534E48F" w14:textId="63820D89"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062" w:author="LUEJE Claudia" w:date="2023-06-26T17:59:00Z"/>
          <w:szCs w:val="24"/>
        </w:rPr>
      </w:pPr>
      <w:ins w:id="8063" w:author="LUEJE Claudia" w:date="2023-06-26T17:59:00Z">
        <w:r>
          <w:rPr>
            <w:szCs w:val="24"/>
          </w:rPr>
          <w:t>8329_ed1fig</w:t>
        </w:r>
        <w:r w:rsidR="00345E5F" w:rsidRPr="00E956F7">
          <w:rPr>
            <w:szCs w:val="24"/>
          </w:rPr>
          <w:t>86</w:t>
        </w:r>
        <w:r w:rsidR="001332BD" w:rsidRPr="00E956F7">
          <w:rPr>
            <w:szCs w:val="24"/>
          </w:rPr>
          <w:t>.EPS</w:t>
        </w:r>
      </w:ins>
    </w:p>
    <w:p w14:paraId="49310C34" w14:textId="603FBFEE" w:rsidR="001332BD" w:rsidRPr="00E956F7" w:rsidRDefault="00E4158E">
      <w:pPr>
        <w:pStyle w:val="Figuretitle0"/>
        <w:autoSpaceDE w:val="0"/>
        <w:autoSpaceDN w:val="0"/>
        <w:adjustRightInd w:val="0"/>
        <w:outlineLvl w:val="0"/>
        <w:rPr>
          <w:szCs w:val="24"/>
        </w:rPr>
      </w:pPr>
      <w:bookmarkStart w:id="8064" w:name="_Toc413359640"/>
      <w:bookmarkStart w:id="8065" w:name="_Toc3557157"/>
      <w:bookmarkStart w:id="8066" w:name="_Toc34747410"/>
      <w:bookmarkStart w:id="8067" w:name="_Toc76030608"/>
      <w:bookmarkStart w:id="8068" w:name="_Toc94530893"/>
      <w:bookmarkStart w:id="8069" w:name="_Toc101428289"/>
      <w:bookmarkStart w:id="8070" w:name="_Toc110532345"/>
      <w:r w:rsidRPr="00E956F7">
        <w:rPr>
          <w:szCs w:val="24"/>
        </w:rPr>
        <w:t>Figure</w:t>
      </w:r>
      <w:del w:id="8071" w:author="LUEJE Claudia" w:date="2023-06-26T17:59:00Z">
        <w:r w:rsidR="00FC68DB" w:rsidRPr="00F54804">
          <w:delText xml:space="preserve"> </w:delText>
        </w:r>
        <w:r w:rsidR="00FC68DB" w:rsidRPr="00F54804">
          <w:fldChar w:fldCharType="begin"/>
        </w:r>
        <w:r w:rsidR="00FC68DB" w:rsidRPr="00F54804">
          <w:delInstrText xml:space="preserve"> SEQ Figure \* ARABIC </w:delInstrText>
        </w:r>
        <w:r w:rsidR="00FC68DB" w:rsidRPr="00F54804">
          <w:fldChar w:fldCharType="separate"/>
        </w:r>
        <w:r w:rsidR="0067475A">
          <w:rPr>
            <w:noProof/>
          </w:rPr>
          <w:delText>83</w:delText>
        </w:r>
        <w:r w:rsidR="00FC68DB" w:rsidRPr="00F54804">
          <w:fldChar w:fldCharType="end"/>
        </w:r>
      </w:del>
      <w:ins w:id="8072" w:author="LUEJE Claudia" w:date="2023-06-26T17:59:00Z">
        <w:r w:rsidRPr="00E956F7">
          <w:rPr>
            <w:szCs w:val="24"/>
          </w:rPr>
          <w:t> </w:t>
        </w:r>
        <w:r w:rsidR="001332BD" w:rsidRPr="00E956F7">
          <w:rPr>
            <w:szCs w:val="24"/>
          </w:rPr>
          <w:t>86</w:t>
        </w:r>
      </w:ins>
      <w:r w:rsidR="00637151" w:rsidRPr="00E956F7">
        <w:rPr>
          <w:szCs w:val="24"/>
        </w:rPr>
        <w:t xml:space="preserve"> </w:t>
      </w:r>
      <w:r w:rsidR="001332BD" w:rsidRPr="00E956F7">
        <w:rPr>
          <w:szCs w:val="24"/>
        </w:rPr>
        <w:t>— Picture of a sealing or adhesive face</w:t>
      </w:r>
      <w:bookmarkEnd w:id="8064"/>
      <w:bookmarkEnd w:id="8065"/>
      <w:bookmarkEnd w:id="8066"/>
      <w:bookmarkEnd w:id="8067"/>
      <w:bookmarkEnd w:id="8068"/>
      <w:bookmarkEnd w:id="8069"/>
      <w:bookmarkEnd w:id="8070"/>
    </w:p>
    <w:p w14:paraId="79AE00F4" w14:textId="56CD5E15" w:rsidR="001332BD" w:rsidRPr="00E956F7" w:rsidRDefault="001332BD">
      <w:pPr>
        <w:pStyle w:val="BodyText"/>
        <w:autoSpaceDE w:val="0"/>
        <w:autoSpaceDN w:val="0"/>
        <w:adjustRightInd w:val="0"/>
        <w:rPr>
          <w:szCs w:val="24"/>
        </w:rPr>
      </w:pPr>
      <w:r w:rsidRPr="00E956F7">
        <w:rPr>
          <w:szCs w:val="24"/>
        </w:rPr>
        <w:t xml:space="preserve">An adhesive face connection is denoted by an element </w:t>
      </w:r>
      <w:r w:rsidRPr="009E1140">
        <w:rPr>
          <w:rStyle w:val="ISOCode"/>
        </w:rPr>
        <w:t>&lt;adhesive_face/&gt;</w:t>
      </w:r>
      <w:r w:rsidRPr="00E956F7">
        <w:rPr>
          <w:szCs w:val="24"/>
        </w:rPr>
        <w:t>. This element is described completely by its attributes and nested elements.</w:t>
      </w:r>
      <w:ins w:id="8073" w:author="LUEJE Claudia" w:date="2023-06-26T17:59:00Z">
        <w:r w:rsidR="00B779B0">
          <w:rPr>
            <w:szCs w:val="24"/>
          </w:rPr>
          <w:t xml:space="preserve"> See </w:t>
        </w:r>
        <w:r w:rsidR="00B779B0" w:rsidRPr="00B779B0">
          <w:rPr>
            <w:rStyle w:val="citetbl"/>
          </w:rPr>
          <w:t>Table 143</w:t>
        </w:r>
        <w:r w:rsidR="00B779B0">
          <w:rPr>
            <w:szCs w:val="24"/>
          </w:rPr>
          <w:t>.</w:t>
        </w:r>
      </w:ins>
    </w:p>
    <w:p w14:paraId="23677738" w14:textId="08B2E5E1" w:rsidR="001332BD" w:rsidRPr="00E956F7" w:rsidRDefault="006F39DE">
      <w:pPr>
        <w:pStyle w:val="Tabletitle"/>
        <w:autoSpaceDE w:val="0"/>
        <w:autoSpaceDN w:val="0"/>
        <w:adjustRightInd w:val="0"/>
        <w:outlineLvl w:val="0"/>
        <w:rPr>
          <w:szCs w:val="24"/>
        </w:rPr>
      </w:pPr>
      <w:bookmarkStart w:id="8074" w:name="_Toc110532491"/>
      <w:r w:rsidRPr="00E956F7">
        <w:rPr>
          <w:szCs w:val="24"/>
        </w:rPr>
        <w:t>Table</w:t>
      </w:r>
      <w:del w:id="8075" w:author="LUEJE Claudia" w:date="2023-06-26T17:59:00Z">
        <w:r w:rsidR="00890926" w:rsidRPr="00F54804">
          <w:delText xml:space="preserve"> </w:delText>
        </w:r>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143</w:delText>
        </w:r>
        <w:r w:rsidR="00890926" w:rsidRPr="00F54804">
          <w:fldChar w:fldCharType="end"/>
        </w:r>
      </w:del>
      <w:ins w:id="8076" w:author="LUEJE Claudia" w:date="2023-06-26T17:59:00Z">
        <w:r w:rsidRPr="00E956F7">
          <w:rPr>
            <w:szCs w:val="24"/>
          </w:rPr>
          <w:t> </w:t>
        </w:r>
        <w:r w:rsidR="001332BD" w:rsidRPr="00E956F7">
          <w:rPr>
            <w:szCs w:val="24"/>
          </w:rPr>
          <w:t>143</w:t>
        </w:r>
      </w:ins>
      <w:r w:rsidR="00637151" w:rsidRPr="00E956F7">
        <w:rPr>
          <w:szCs w:val="24"/>
        </w:rPr>
        <w:t xml:space="preserve"> </w:t>
      </w:r>
      <w:r w:rsidR="001332BD" w:rsidRPr="00E956F7">
        <w:rPr>
          <w:szCs w:val="24"/>
        </w:rPr>
        <w:t xml:space="preserve">— Nested elements of element </w:t>
      </w:r>
      <w:r w:rsidR="001332BD" w:rsidRPr="009E1140">
        <w:rPr>
          <w:rStyle w:val="ISOCode"/>
        </w:rPr>
        <w:t>&lt;connection_2d/&gt;</w:t>
      </w:r>
      <w:bookmarkEnd w:id="8074"/>
    </w:p>
    <w:tbl>
      <w:tblPr>
        <w:tblW w:w="0" w:type="auto"/>
        <w:jc w:val="center"/>
        <w:tblLayout w:type="fixed"/>
        <w:tblLook w:val="04A0" w:firstRow="1" w:lastRow="0" w:firstColumn="1" w:lastColumn="0" w:noHBand="0" w:noVBand="1"/>
      </w:tblPr>
      <w:tblGrid>
        <w:gridCol w:w="2111"/>
        <w:gridCol w:w="1428"/>
        <w:gridCol w:w="1275"/>
        <w:gridCol w:w="3678"/>
      </w:tblGrid>
      <w:tr w:rsidR="001332BD" w:rsidRPr="00B62EE5" w14:paraId="018AFB2B" w14:textId="77777777" w:rsidTr="009E00ED">
        <w:trPr>
          <w:tblHeader/>
          <w:jc w:val="center"/>
        </w:trPr>
        <w:tc>
          <w:tcPr>
            <w:tcW w:w="2111" w:type="dxa"/>
            <w:tcBorders>
              <w:top w:val="single" w:sz="12" w:space="0" w:color="000000"/>
              <w:left w:val="single" w:sz="12" w:space="0" w:color="000000"/>
              <w:bottom w:val="single" w:sz="12" w:space="0" w:color="000000"/>
              <w:right w:val="nil"/>
            </w:tcBorders>
            <w:shd w:val="clear" w:color="auto" w:fill="F3F3F3"/>
            <w:vAlign w:val="bottom"/>
            <w:hideMark/>
          </w:tcPr>
          <w:p w14:paraId="0F2E27BC" w14:textId="1DDD37FA" w:rsidR="001332BD" w:rsidRPr="00B62EE5" w:rsidRDefault="001332BD" w:rsidP="00637151">
            <w:pPr>
              <w:pStyle w:val="Tableheader"/>
              <w:autoSpaceDE w:val="0"/>
              <w:autoSpaceDN w:val="0"/>
              <w:adjustRightInd w:val="0"/>
              <w:rPr>
                <w:rFonts w:cs="Calibri"/>
                <w:b/>
                <w:lang w:eastAsia="zh-CN"/>
              </w:rPr>
            </w:pPr>
            <w:r w:rsidRPr="00B62EE5">
              <w:rPr>
                <w:b/>
                <w:szCs w:val="24"/>
              </w:rPr>
              <w:t>Nested Elements</w:t>
            </w:r>
          </w:p>
        </w:tc>
        <w:tc>
          <w:tcPr>
            <w:tcW w:w="1428" w:type="dxa"/>
            <w:tcBorders>
              <w:top w:val="single" w:sz="12" w:space="0" w:color="000000"/>
              <w:left w:val="single" w:sz="4" w:space="0" w:color="000000"/>
              <w:bottom w:val="single" w:sz="12" w:space="0" w:color="000000"/>
              <w:right w:val="nil"/>
            </w:tcBorders>
            <w:shd w:val="clear" w:color="auto" w:fill="F3F3F3"/>
            <w:vAlign w:val="bottom"/>
            <w:hideMark/>
          </w:tcPr>
          <w:p w14:paraId="78B7145C" w14:textId="4CD8CE0C" w:rsidR="001332BD" w:rsidRPr="00B62EE5" w:rsidRDefault="001332BD" w:rsidP="00637151">
            <w:pPr>
              <w:pStyle w:val="Tableheader"/>
              <w:autoSpaceDE w:val="0"/>
              <w:autoSpaceDN w:val="0"/>
              <w:adjustRightInd w:val="0"/>
              <w:rPr>
                <w:rFonts w:cs="Calibri"/>
                <w:b/>
                <w:lang w:eastAsia="zh-CN"/>
              </w:rPr>
            </w:pPr>
            <w:r w:rsidRPr="00B62EE5">
              <w:rPr>
                <w:b/>
                <w:szCs w:val="24"/>
              </w:rPr>
              <w:t>Multiplicity</w:t>
            </w:r>
          </w:p>
        </w:tc>
        <w:tc>
          <w:tcPr>
            <w:tcW w:w="1275" w:type="dxa"/>
            <w:tcBorders>
              <w:top w:val="single" w:sz="12" w:space="0" w:color="000000"/>
              <w:left w:val="single" w:sz="4" w:space="0" w:color="000000"/>
              <w:bottom w:val="single" w:sz="12" w:space="0" w:color="000000"/>
              <w:right w:val="nil"/>
            </w:tcBorders>
            <w:shd w:val="clear" w:color="auto" w:fill="F3F3F3"/>
            <w:vAlign w:val="bottom"/>
            <w:hideMark/>
          </w:tcPr>
          <w:p w14:paraId="22950F0D" w14:textId="5C891F6A" w:rsidR="001332BD" w:rsidRPr="00B62EE5" w:rsidRDefault="001332BD" w:rsidP="00637151">
            <w:pPr>
              <w:pStyle w:val="Tableheader"/>
              <w:autoSpaceDE w:val="0"/>
              <w:autoSpaceDN w:val="0"/>
              <w:adjustRightInd w:val="0"/>
              <w:rPr>
                <w:rFonts w:cs="Calibri"/>
                <w:b/>
                <w:lang w:eastAsia="zh-CN"/>
              </w:rPr>
            </w:pPr>
            <w:r w:rsidRPr="00B62EE5">
              <w:rPr>
                <w:b/>
                <w:szCs w:val="24"/>
              </w:rPr>
              <w:t>Use</w:t>
            </w:r>
          </w:p>
        </w:tc>
        <w:tc>
          <w:tcPr>
            <w:tcW w:w="3678" w:type="dxa"/>
            <w:tcBorders>
              <w:top w:val="single" w:sz="12" w:space="0" w:color="000000"/>
              <w:left w:val="single" w:sz="4" w:space="0" w:color="000000"/>
              <w:bottom w:val="single" w:sz="12" w:space="0" w:color="000000"/>
              <w:right w:val="single" w:sz="12" w:space="0" w:color="000000"/>
            </w:tcBorders>
            <w:shd w:val="clear" w:color="auto" w:fill="F3F3F3"/>
            <w:vAlign w:val="bottom"/>
            <w:hideMark/>
          </w:tcPr>
          <w:p w14:paraId="4B6F227D" w14:textId="4D65C6E7" w:rsidR="001332BD" w:rsidRPr="00B62EE5" w:rsidRDefault="001332BD" w:rsidP="00637151">
            <w:pPr>
              <w:pStyle w:val="Tableheader"/>
              <w:autoSpaceDE w:val="0"/>
              <w:autoSpaceDN w:val="0"/>
              <w:adjustRightInd w:val="0"/>
              <w:rPr>
                <w:rFonts w:cs="Calibri"/>
                <w:b/>
                <w:lang w:eastAsia="zh-CN"/>
              </w:rPr>
            </w:pPr>
            <w:r w:rsidRPr="00B62EE5">
              <w:rPr>
                <w:b/>
                <w:szCs w:val="24"/>
              </w:rPr>
              <w:t>Constraint / Remarks</w:t>
            </w:r>
          </w:p>
        </w:tc>
      </w:tr>
      <w:tr w:rsidR="001332BD" w:rsidRPr="00E956F7" w14:paraId="0FC74AA7" w14:textId="77777777" w:rsidTr="009E00ED">
        <w:trPr>
          <w:jc w:val="center"/>
        </w:trPr>
        <w:tc>
          <w:tcPr>
            <w:tcW w:w="2111" w:type="dxa"/>
            <w:tcBorders>
              <w:top w:val="single" w:sz="12" w:space="0" w:color="000000"/>
              <w:left w:val="single" w:sz="12" w:space="0" w:color="000000"/>
              <w:bottom w:val="single" w:sz="4" w:space="0" w:color="000000"/>
              <w:right w:val="nil"/>
            </w:tcBorders>
            <w:vAlign w:val="bottom"/>
            <w:hideMark/>
          </w:tcPr>
          <w:p w14:paraId="4BD2475C" w14:textId="139EA7F3" w:rsidR="001332BD" w:rsidRPr="00E956F7" w:rsidRDefault="001332BD" w:rsidP="00637151">
            <w:pPr>
              <w:pStyle w:val="Tablebody"/>
              <w:autoSpaceDE w:val="0"/>
              <w:autoSpaceDN w:val="0"/>
              <w:adjustRightInd w:val="0"/>
              <w:rPr>
                <w:rFonts w:cs="Calibri"/>
                <w:lang w:eastAsia="zh-CN"/>
              </w:rPr>
            </w:pPr>
            <w:r w:rsidRPr="00E956F7">
              <w:rPr>
                <w:szCs w:val="24"/>
              </w:rPr>
              <w:t>adhesive_face</w:t>
            </w:r>
          </w:p>
        </w:tc>
        <w:tc>
          <w:tcPr>
            <w:tcW w:w="1428" w:type="dxa"/>
            <w:tcBorders>
              <w:top w:val="single" w:sz="12" w:space="0" w:color="000000"/>
              <w:left w:val="single" w:sz="4" w:space="0" w:color="000000"/>
              <w:bottom w:val="single" w:sz="4" w:space="0" w:color="000000"/>
              <w:right w:val="nil"/>
            </w:tcBorders>
            <w:vAlign w:val="bottom"/>
            <w:hideMark/>
          </w:tcPr>
          <w:p w14:paraId="5D086ABD" w14:textId="260F50A0"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275" w:type="dxa"/>
            <w:tcBorders>
              <w:top w:val="single" w:sz="12" w:space="0" w:color="000000"/>
              <w:left w:val="single" w:sz="4" w:space="0" w:color="000000"/>
              <w:bottom w:val="single" w:sz="4" w:space="0" w:color="000000"/>
              <w:right w:val="nil"/>
            </w:tcBorders>
            <w:vAlign w:val="bottom"/>
            <w:hideMark/>
          </w:tcPr>
          <w:p w14:paraId="26F3C38E" w14:textId="5F5FFBA0" w:rsidR="001332BD" w:rsidRPr="00E956F7" w:rsidRDefault="001332BD" w:rsidP="00637151">
            <w:pPr>
              <w:pStyle w:val="Tablebody"/>
              <w:autoSpaceDE w:val="0"/>
              <w:autoSpaceDN w:val="0"/>
              <w:adjustRightInd w:val="0"/>
              <w:rPr>
                <w:rFonts w:cs="Calibri"/>
                <w:lang w:eastAsia="zh-CN"/>
              </w:rPr>
            </w:pPr>
            <w:r w:rsidRPr="00E956F7">
              <w:rPr>
                <w:szCs w:val="24"/>
              </w:rPr>
              <w:t>Optional</w:t>
            </w:r>
          </w:p>
        </w:tc>
        <w:tc>
          <w:tcPr>
            <w:tcW w:w="3678" w:type="dxa"/>
            <w:tcBorders>
              <w:top w:val="single" w:sz="12" w:space="0" w:color="000000"/>
              <w:left w:val="single" w:sz="4" w:space="0" w:color="000000"/>
              <w:bottom w:val="single" w:sz="4" w:space="0" w:color="000000"/>
              <w:right w:val="single" w:sz="12" w:space="0" w:color="000000"/>
            </w:tcBorders>
            <w:vAlign w:val="bottom"/>
            <w:hideMark/>
          </w:tcPr>
          <w:p w14:paraId="70A1F1D4" w14:textId="51C640BD" w:rsidR="001332BD" w:rsidRPr="00E956F7" w:rsidRDefault="001332BD" w:rsidP="00637151">
            <w:pPr>
              <w:pStyle w:val="Tablebody"/>
              <w:autoSpaceDE w:val="0"/>
              <w:autoSpaceDN w:val="0"/>
              <w:adjustRightInd w:val="0"/>
              <w:rPr>
                <w:rFonts w:cs="Calibri"/>
                <w:lang w:eastAsia="zh-CN"/>
              </w:rPr>
            </w:pPr>
            <w:r w:rsidRPr="00E956F7">
              <w:rPr>
                <w:szCs w:val="24"/>
              </w:rPr>
              <w:t>-</w:t>
            </w:r>
          </w:p>
        </w:tc>
      </w:tr>
      <w:tr w:rsidR="001332BD" w:rsidRPr="00E956F7" w14:paraId="4CCA4FD1" w14:textId="77777777" w:rsidTr="009E00ED">
        <w:trPr>
          <w:jc w:val="center"/>
        </w:trPr>
        <w:tc>
          <w:tcPr>
            <w:tcW w:w="2111" w:type="dxa"/>
            <w:tcBorders>
              <w:top w:val="single" w:sz="4" w:space="0" w:color="000000"/>
              <w:left w:val="single" w:sz="12" w:space="0" w:color="000000"/>
              <w:bottom w:val="single" w:sz="4" w:space="0" w:color="000000"/>
              <w:right w:val="nil"/>
            </w:tcBorders>
            <w:vAlign w:val="bottom"/>
            <w:hideMark/>
          </w:tcPr>
          <w:p w14:paraId="6B87AD3A" w14:textId="67B96CBC" w:rsidR="001332BD" w:rsidRPr="00E956F7" w:rsidRDefault="001332BD" w:rsidP="00637151">
            <w:pPr>
              <w:pStyle w:val="Tablebody"/>
              <w:autoSpaceDE w:val="0"/>
              <w:autoSpaceDN w:val="0"/>
              <w:adjustRightInd w:val="0"/>
              <w:rPr>
                <w:rFonts w:cs="Calibri"/>
                <w:lang w:eastAsia="zh-CN"/>
              </w:rPr>
            </w:pPr>
            <w:r w:rsidRPr="00E956F7">
              <w:rPr>
                <w:szCs w:val="24"/>
              </w:rPr>
              <w:t>loc_list</w:t>
            </w:r>
          </w:p>
        </w:tc>
        <w:tc>
          <w:tcPr>
            <w:tcW w:w="1428" w:type="dxa"/>
            <w:tcBorders>
              <w:top w:val="single" w:sz="4" w:space="0" w:color="000000"/>
              <w:left w:val="single" w:sz="4" w:space="0" w:color="000000"/>
              <w:bottom w:val="single" w:sz="4" w:space="0" w:color="000000"/>
              <w:right w:val="nil"/>
            </w:tcBorders>
            <w:vAlign w:val="bottom"/>
            <w:hideMark/>
          </w:tcPr>
          <w:p w14:paraId="4F0D6BA0" w14:textId="4C865C0E"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275" w:type="dxa"/>
            <w:tcBorders>
              <w:top w:val="single" w:sz="4" w:space="0" w:color="000000"/>
              <w:left w:val="single" w:sz="4" w:space="0" w:color="000000"/>
              <w:bottom w:val="single" w:sz="4" w:space="0" w:color="000000"/>
              <w:right w:val="nil"/>
            </w:tcBorders>
            <w:vAlign w:val="bottom"/>
            <w:hideMark/>
          </w:tcPr>
          <w:p w14:paraId="50E6C625" w14:textId="2A7811B7" w:rsidR="001332BD" w:rsidRPr="00E956F7" w:rsidRDefault="001332BD" w:rsidP="00637151">
            <w:pPr>
              <w:pStyle w:val="Tablebody"/>
              <w:autoSpaceDE w:val="0"/>
              <w:autoSpaceDN w:val="0"/>
              <w:adjustRightInd w:val="0"/>
              <w:rPr>
                <w:rFonts w:cs="Calibri"/>
                <w:lang w:eastAsia="zh-CN"/>
              </w:rPr>
            </w:pPr>
            <w:r w:rsidRPr="00E956F7">
              <w:rPr>
                <w:szCs w:val="24"/>
              </w:rPr>
              <w:t>Required</w:t>
            </w:r>
          </w:p>
        </w:tc>
        <w:tc>
          <w:tcPr>
            <w:tcW w:w="3678" w:type="dxa"/>
            <w:tcBorders>
              <w:top w:val="single" w:sz="4" w:space="0" w:color="000000"/>
              <w:left w:val="single" w:sz="4" w:space="0" w:color="000000"/>
              <w:bottom w:val="single" w:sz="4" w:space="0" w:color="000000"/>
              <w:right w:val="single" w:sz="12" w:space="0" w:color="000000"/>
            </w:tcBorders>
            <w:vAlign w:val="bottom"/>
            <w:hideMark/>
          </w:tcPr>
          <w:p w14:paraId="404C5E4C" w14:textId="64784F63" w:rsidR="001332BD" w:rsidRPr="00E956F7" w:rsidRDefault="001332BD" w:rsidP="00637151">
            <w:pPr>
              <w:pStyle w:val="Tablebody"/>
              <w:autoSpaceDE w:val="0"/>
              <w:autoSpaceDN w:val="0"/>
              <w:adjustRightInd w:val="0"/>
              <w:rPr>
                <w:rFonts w:cs="Calibri"/>
                <w:lang w:eastAsia="zh-CN"/>
              </w:rPr>
            </w:pPr>
            <w:r w:rsidRPr="00E956F7">
              <w:rPr>
                <w:szCs w:val="24"/>
              </w:rPr>
              <w:t>-</w:t>
            </w:r>
          </w:p>
        </w:tc>
      </w:tr>
      <w:tr w:rsidR="001332BD" w:rsidRPr="00E956F7" w14:paraId="4844010F" w14:textId="77777777" w:rsidTr="009E00ED">
        <w:trPr>
          <w:jc w:val="center"/>
        </w:trPr>
        <w:tc>
          <w:tcPr>
            <w:tcW w:w="2111" w:type="dxa"/>
            <w:tcBorders>
              <w:top w:val="single" w:sz="4" w:space="0" w:color="000000"/>
              <w:left w:val="single" w:sz="12" w:space="0" w:color="000000"/>
              <w:bottom w:val="single" w:sz="4" w:space="0" w:color="000000"/>
              <w:right w:val="nil"/>
            </w:tcBorders>
            <w:vAlign w:val="bottom"/>
          </w:tcPr>
          <w:p w14:paraId="0864E656" w14:textId="6D4688FF" w:rsidR="001332BD" w:rsidRPr="00E956F7" w:rsidRDefault="001332BD" w:rsidP="00637151">
            <w:pPr>
              <w:pStyle w:val="Tablebody"/>
              <w:autoSpaceDE w:val="0"/>
              <w:autoSpaceDN w:val="0"/>
              <w:adjustRightInd w:val="0"/>
            </w:pPr>
            <w:r w:rsidRPr="00E956F7">
              <w:rPr>
                <w:szCs w:val="24"/>
              </w:rPr>
              <w:t>face_list</w:t>
            </w:r>
          </w:p>
        </w:tc>
        <w:tc>
          <w:tcPr>
            <w:tcW w:w="1428" w:type="dxa"/>
            <w:tcBorders>
              <w:top w:val="single" w:sz="4" w:space="0" w:color="000000"/>
              <w:left w:val="single" w:sz="4" w:space="0" w:color="000000"/>
              <w:bottom w:val="single" w:sz="4" w:space="0" w:color="000000"/>
              <w:right w:val="nil"/>
            </w:tcBorders>
            <w:vAlign w:val="bottom"/>
          </w:tcPr>
          <w:p w14:paraId="21E529D1" w14:textId="7D4BADE1" w:rsidR="001332BD" w:rsidRPr="00E956F7" w:rsidRDefault="001332BD" w:rsidP="00637151">
            <w:pPr>
              <w:pStyle w:val="Tablebody"/>
              <w:autoSpaceDE w:val="0"/>
              <w:autoSpaceDN w:val="0"/>
              <w:adjustRightInd w:val="0"/>
            </w:pPr>
            <w:r w:rsidRPr="00E956F7">
              <w:rPr>
                <w:szCs w:val="24"/>
              </w:rPr>
              <w:t>1</w:t>
            </w:r>
          </w:p>
        </w:tc>
        <w:tc>
          <w:tcPr>
            <w:tcW w:w="1275" w:type="dxa"/>
            <w:tcBorders>
              <w:top w:val="single" w:sz="4" w:space="0" w:color="000000"/>
              <w:left w:val="single" w:sz="4" w:space="0" w:color="000000"/>
              <w:bottom w:val="single" w:sz="4" w:space="0" w:color="000000"/>
              <w:right w:val="nil"/>
            </w:tcBorders>
            <w:vAlign w:val="bottom"/>
          </w:tcPr>
          <w:p w14:paraId="6F81EFB8" w14:textId="02766E31" w:rsidR="001332BD" w:rsidRPr="00E956F7" w:rsidRDefault="001332BD" w:rsidP="00637151">
            <w:pPr>
              <w:pStyle w:val="Tablebody"/>
              <w:autoSpaceDE w:val="0"/>
              <w:autoSpaceDN w:val="0"/>
              <w:adjustRightInd w:val="0"/>
            </w:pPr>
            <w:r w:rsidRPr="00E956F7">
              <w:rPr>
                <w:szCs w:val="24"/>
              </w:rPr>
              <w:t>Required</w:t>
            </w:r>
          </w:p>
        </w:tc>
        <w:tc>
          <w:tcPr>
            <w:tcW w:w="3678" w:type="dxa"/>
            <w:tcBorders>
              <w:top w:val="single" w:sz="4" w:space="0" w:color="000000"/>
              <w:left w:val="single" w:sz="4" w:space="0" w:color="000000"/>
              <w:bottom w:val="single" w:sz="4" w:space="0" w:color="000000"/>
              <w:right w:val="single" w:sz="12" w:space="0" w:color="000000"/>
            </w:tcBorders>
            <w:vAlign w:val="bottom"/>
          </w:tcPr>
          <w:p w14:paraId="66D659E8" w14:textId="60D17F3E" w:rsidR="001332BD" w:rsidRPr="00E956F7" w:rsidRDefault="001332BD" w:rsidP="00637151">
            <w:pPr>
              <w:pStyle w:val="Tablebody"/>
              <w:autoSpaceDE w:val="0"/>
              <w:autoSpaceDN w:val="0"/>
              <w:adjustRightInd w:val="0"/>
            </w:pPr>
            <w:r w:rsidRPr="00E956F7">
              <w:rPr>
                <w:szCs w:val="24"/>
              </w:rPr>
              <w:t>-</w:t>
            </w:r>
          </w:p>
        </w:tc>
      </w:tr>
      <w:tr w:rsidR="001332BD" w:rsidRPr="00E956F7" w14:paraId="5173D331" w14:textId="77777777" w:rsidTr="009E00ED">
        <w:trPr>
          <w:jc w:val="center"/>
        </w:trPr>
        <w:tc>
          <w:tcPr>
            <w:tcW w:w="2111" w:type="dxa"/>
            <w:tcBorders>
              <w:top w:val="single" w:sz="4" w:space="0" w:color="000000"/>
              <w:left w:val="single" w:sz="12" w:space="0" w:color="000000"/>
              <w:bottom w:val="single" w:sz="4" w:space="0" w:color="000000"/>
              <w:right w:val="nil"/>
            </w:tcBorders>
            <w:vAlign w:val="bottom"/>
            <w:hideMark/>
          </w:tcPr>
          <w:p w14:paraId="73E965E0" w14:textId="68924BA9" w:rsidR="001332BD" w:rsidRPr="00E956F7" w:rsidRDefault="001332BD" w:rsidP="00637151">
            <w:pPr>
              <w:pStyle w:val="Tablebody"/>
              <w:autoSpaceDE w:val="0"/>
              <w:autoSpaceDN w:val="0"/>
              <w:adjustRightInd w:val="0"/>
              <w:rPr>
                <w:rFonts w:cs="Calibri"/>
                <w:lang w:eastAsia="zh-CN"/>
              </w:rPr>
            </w:pPr>
            <w:r w:rsidRPr="00E956F7">
              <w:rPr>
                <w:szCs w:val="24"/>
              </w:rPr>
              <w:t>appdata</w:t>
            </w:r>
          </w:p>
        </w:tc>
        <w:tc>
          <w:tcPr>
            <w:tcW w:w="1428" w:type="dxa"/>
            <w:tcBorders>
              <w:top w:val="single" w:sz="4" w:space="0" w:color="000000"/>
              <w:left w:val="single" w:sz="4" w:space="0" w:color="000000"/>
              <w:bottom w:val="single" w:sz="4" w:space="0" w:color="000000"/>
              <w:right w:val="nil"/>
            </w:tcBorders>
            <w:vAlign w:val="bottom"/>
            <w:hideMark/>
          </w:tcPr>
          <w:p w14:paraId="5BF642E0" w14:textId="7A5D89CD" w:rsidR="001332BD" w:rsidRPr="00E956F7" w:rsidRDefault="001332BD" w:rsidP="00637151">
            <w:pPr>
              <w:pStyle w:val="Tablebody"/>
              <w:autoSpaceDE w:val="0"/>
              <w:autoSpaceDN w:val="0"/>
              <w:adjustRightInd w:val="0"/>
              <w:rPr>
                <w:rFonts w:cs="Calibri"/>
                <w:lang w:eastAsia="zh-CN"/>
              </w:rPr>
            </w:pPr>
            <w:r w:rsidRPr="00E956F7">
              <w:rPr>
                <w:szCs w:val="24"/>
              </w:rPr>
              <w:t>1</w:t>
            </w:r>
          </w:p>
        </w:tc>
        <w:tc>
          <w:tcPr>
            <w:tcW w:w="1275" w:type="dxa"/>
            <w:tcBorders>
              <w:top w:val="single" w:sz="4" w:space="0" w:color="000000"/>
              <w:left w:val="single" w:sz="4" w:space="0" w:color="000000"/>
              <w:bottom w:val="single" w:sz="4" w:space="0" w:color="000000"/>
              <w:right w:val="nil"/>
            </w:tcBorders>
            <w:vAlign w:val="bottom"/>
            <w:hideMark/>
          </w:tcPr>
          <w:p w14:paraId="11707900" w14:textId="6BBE99A1" w:rsidR="001332BD" w:rsidRPr="00E956F7" w:rsidRDefault="001332BD" w:rsidP="00637151">
            <w:pPr>
              <w:pStyle w:val="Tablebody"/>
              <w:autoSpaceDE w:val="0"/>
              <w:autoSpaceDN w:val="0"/>
              <w:adjustRightInd w:val="0"/>
              <w:rPr>
                <w:rFonts w:cs="Calibri"/>
                <w:lang w:eastAsia="zh-CN"/>
              </w:rPr>
            </w:pPr>
            <w:r w:rsidRPr="00E956F7">
              <w:rPr>
                <w:szCs w:val="24"/>
              </w:rPr>
              <w:t>Optional</w:t>
            </w:r>
          </w:p>
        </w:tc>
        <w:tc>
          <w:tcPr>
            <w:tcW w:w="3678" w:type="dxa"/>
            <w:tcBorders>
              <w:top w:val="single" w:sz="4" w:space="0" w:color="000000"/>
              <w:left w:val="single" w:sz="4" w:space="0" w:color="000000"/>
              <w:bottom w:val="single" w:sz="4" w:space="0" w:color="000000"/>
              <w:right w:val="single" w:sz="12" w:space="0" w:color="000000"/>
            </w:tcBorders>
            <w:vAlign w:val="bottom"/>
            <w:hideMark/>
          </w:tcPr>
          <w:p w14:paraId="22DE9E83" w14:textId="16BD47A1" w:rsidR="001332BD" w:rsidRPr="00E956F7" w:rsidRDefault="001332BD" w:rsidP="00637151">
            <w:pPr>
              <w:pStyle w:val="Tablebody"/>
              <w:autoSpaceDE w:val="0"/>
              <w:autoSpaceDN w:val="0"/>
              <w:adjustRightInd w:val="0"/>
              <w:rPr>
                <w:rFonts w:cs="Calibri"/>
                <w:lang w:eastAsia="zh-CN"/>
              </w:rPr>
            </w:pPr>
            <w:r w:rsidRPr="00E956F7">
              <w:rPr>
                <w:szCs w:val="24"/>
              </w:rPr>
              <w:t>-</w:t>
            </w:r>
          </w:p>
        </w:tc>
      </w:tr>
      <w:tr w:rsidR="001332BD" w:rsidRPr="00E956F7" w14:paraId="4A0EC7B1" w14:textId="77777777" w:rsidTr="009E00ED">
        <w:trPr>
          <w:jc w:val="center"/>
        </w:trPr>
        <w:tc>
          <w:tcPr>
            <w:tcW w:w="2111" w:type="dxa"/>
            <w:tcBorders>
              <w:top w:val="single" w:sz="4" w:space="0" w:color="000000"/>
              <w:left w:val="single" w:sz="12" w:space="0" w:color="000000"/>
              <w:bottom w:val="single" w:sz="4" w:space="0" w:color="000000"/>
              <w:right w:val="nil"/>
            </w:tcBorders>
            <w:vAlign w:val="bottom"/>
          </w:tcPr>
          <w:p w14:paraId="6379E334" w14:textId="6FC4153E" w:rsidR="001332BD" w:rsidRPr="00E956F7" w:rsidRDefault="001332BD" w:rsidP="00637151">
            <w:pPr>
              <w:pStyle w:val="Tablebody"/>
              <w:autoSpaceDE w:val="0"/>
              <w:autoSpaceDN w:val="0"/>
              <w:adjustRightInd w:val="0"/>
            </w:pPr>
            <w:r w:rsidRPr="00E956F7">
              <w:rPr>
                <w:szCs w:val="24"/>
              </w:rPr>
              <w:t>femdata</w:t>
            </w:r>
          </w:p>
        </w:tc>
        <w:tc>
          <w:tcPr>
            <w:tcW w:w="1428" w:type="dxa"/>
            <w:tcBorders>
              <w:top w:val="single" w:sz="4" w:space="0" w:color="000000"/>
              <w:left w:val="single" w:sz="4" w:space="0" w:color="000000"/>
              <w:bottom w:val="single" w:sz="4" w:space="0" w:color="000000"/>
              <w:right w:val="nil"/>
            </w:tcBorders>
            <w:vAlign w:val="bottom"/>
          </w:tcPr>
          <w:p w14:paraId="560E2B04" w14:textId="4916258E" w:rsidR="001332BD" w:rsidRPr="00E956F7" w:rsidDel="009050D3" w:rsidRDefault="001332BD" w:rsidP="00637151">
            <w:pPr>
              <w:pStyle w:val="Tablebody"/>
              <w:autoSpaceDE w:val="0"/>
              <w:autoSpaceDN w:val="0"/>
              <w:adjustRightInd w:val="0"/>
            </w:pPr>
            <w:r w:rsidRPr="00E956F7">
              <w:rPr>
                <w:szCs w:val="24"/>
              </w:rPr>
              <w:t>1</w:t>
            </w:r>
          </w:p>
        </w:tc>
        <w:tc>
          <w:tcPr>
            <w:tcW w:w="1275" w:type="dxa"/>
            <w:tcBorders>
              <w:top w:val="single" w:sz="4" w:space="0" w:color="000000"/>
              <w:left w:val="single" w:sz="4" w:space="0" w:color="000000"/>
              <w:bottom w:val="single" w:sz="4" w:space="0" w:color="000000"/>
              <w:right w:val="nil"/>
            </w:tcBorders>
            <w:vAlign w:val="bottom"/>
          </w:tcPr>
          <w:p w14:paraId="78950C38" w14:textId="5B0C67A7" w:rsidR="001332BD" w:rsidRPr="00E956F7" w:rsidRDefault="001332BD" w:rsidP="00637151">
            <w:pPr>
              <w:pStyle w:val="Tablebody"/>
              <w:autoSpaceDE w:val="0"/>
              <w:autoSpaceDN w:val="0"/>
              <w:adjustRightInd w:val="0"/>
            </w:pPr>
            <w:r w:rsidRPr="00E956F7">
              <w:rPr>
                <w:szCs w:val="24"/>
              </w:rPr>
              <w:t>Optional</w:t>
            </w:r>
          </w:p>
        </w:tc>
        <w:tc>
          <w:tcPr>
            <w:tcW w:w="3678" w:type="dxa"/>
            <w:tcBorders>
              <w:top w:val="single" w:sz="4" w:space="0" w:color="000000"/>
              <w:left w:val="single" w:sz="4" w:space="0" w:color="000000"/>
              <w:bottom w:val="single" w:sz="4" w:space="0" w:color="000000"/>
              <w:right w:val="single" w:sz="12" w:space="0" w:color="000000"/>
            </w:tcBorders>
            <w:vAlign w:val="bottom"/>
          </w:tcPr>
          <w:p w14:paraId="0902C366" w14:textId="50090467" w:rsidR="001332BD" w:rsidRPr="00E956F7" w:rsidRDefault="001332BD" w:rsidP="00637151">
            <w:pPr>
              <w:pStyle w:val="Tablebody"/>
              <w:autoSpaceDE w:val="0"/>
              <w:autoSpaceDN w:val="0"/>
              <w:adjustRightInd w:val="0"/>
            </w:pPr>
            <w:r w:rsidRPr="00E956F7">
              <w:rPr>
                <w:szCs w:val="24"/>
              </w:rPr>
              <w:t>-</w:t>
            </w:r>
          </w:p>
        </w:tc>
      </w:tr>
      <w:tr w:rsidR="001332BD" w:rsidRPr="00E956F7" w14:paraId="6FC05EB1" w14:textId="77777777" w:rsidTr="009E00ED">
        <w:trPr>
          <w:jc w:val="center"/>
        </w:trPr>
        <w:tc>
          <w:tcPr>
            <w:tcW w:w="2111" w:type="dxa"/>
            <w:tcBorders>
              <w:top w:val="single" w:sz="4" w:space="0" w:color="000000"/>
              <w:left w:val="single" w:sz="12" w:space="0" w:color="000000"/>
              <w:bottom w:val="single" w:sz="12" w:space="0" w:color="000000"/>
              <w:right w:val="nil"/>
            </w:tcBorders>
            <w:vAlign w:val="bottom"/>
            <w:hideMark/>
          </w:tcPr>
          <w:p w14:paraId="340FAE83" w14:textId="5B233D14" w:rsidR="001332BD" w:rsidRPr="00E956F7" w:rsidRDefault="001332BD" w:rsidP="00637151">
            <w:pPr>
              <w:pStyle w:val="Tablebody"/>
              <w:autoSpaceDE w:val="0"/>
              <w:autoSpaceDN w:val="0"/>
              <w:adjustRightInd w:val="0"/>
            </w:pPr>
            <w:r w:rsidRPr="00E956F7">
              <w:rPr>
                <w:szCs w:val="24"/>
              </w:rPr>
              <w:t>custom_attributes_list</w:t>
            </w:r>
          </w:p>
        </w:tc>
        <w:tc>
          <w:tcPr>
            <w:tcW w:w="1428" w:type="dxa"/>
            <w:tcBorders>
              <w:top w:val="single" w:sz="4" w:space="0" w:color="000000"/>
              <w:left w:val="single" w:sz="4" w:space="0" w:color="000000"/>
              <w:bottom w:val="single" w:sz="12" w:space="0" w:color="000000"/>
              <w:right w:val="nil"/>
            </w:tcBorders>
            <w:vAlign w:val="bottom"/>
            <w:hideMark/>
          </w:tcPr>
          <w:p w14:paraId="58A6AFEE" w14:textId="29B01DDF" w:rsidR="001332BD" w:rsidRPr="00E956F7" w:rsidRDefault="001332BD" w:rsidP="00637151">
            <w:pPr>
              <w:pStyle w:val="Tablebody"/>
              <w:autoSpaceDE w:val="0"/>
              <w:autoSpaceDN w:val="0"/>
              <w:adjustRightInd w:val="0"/>
            </w:pPr>
            <w:r w:rsidRPr="00E956F7">
              <w:rPr>
                <w:szCs w:val="24"/>
              </w:rPr>
              <w:t>1</w:t>
            </w:r>
          </w:p>
        </w:tc>
        <w:tc>
          <w:tcPr>
            <w:tcW w:w="1275" w:type="dxa"/>
            <w:tcBorders>
              <w:top w:val="single" w:sz="4" w:space="0" w:color="000000"/>
              <w:left w:val="single" w:sz="4" w:space="0" w:color="000000"/>
              <w:bottom w:val="single" w:sz="12" w:space="0" w:color="000000"/>
              <w:right w:val="nil"/>
            </w:tcBorders>
            <w:vAlign w:val="bottom"/>
            <w:hideMark/>
          </w:tcPr>
          <w:p w14:paraId="0DB81D39" w14:textId="292A346F" w:rsidR="001332BD" w:rsidRPr="00E956F7" w:rsidRDefault="001332BD" w:rsidP="00637151">
            <w:pPr>
              <w:pStyle w:val="Tablebody"/>
              <w:autoSpaceDE w:val="0"/>
              <w:autoSpaceDN w:val="0"/>
              <w:adjustRightInd w:val="0"/>
            </w:pPr>
            <w:r w:rsidRPr="00E956F7">
              <w:rPr>
                <w:szCs w:val="24"/>
              </w:rPr>
              <w:t>Optional</w:t>
            </w:r>
          </w:p>
        </w:tc>
        <w:tc>
          <w:tcPr>
            <w:tcW w:w="3678" w:type="dxa"/>
            <w:tcBorders>
              <w:top w:val="single" w:sz="4" w:space="0" w:color="000000"/>
              <w:left w:val="single" w:sz="4" w:space="0" w:color="000000"/>
              <w:bottom w:val="single" w:sz="12" w:space="0" w:color="000000"/>
              <w:right w:val="single" w:sz="12" w:space="0" w:color="000000"/>
            </w:tcBorders>
            <w:vAlign w:val="bottom"/>
            <w:hideMark/>
          </w:tcPr>
          <w:p w14:paraId="6B45CC6D" w14:textId="5229A91A" w:rsidR="001332BD" w:rsidRPr="00E956F7" w:rsidRDefault="00FC68DB" w:rsidP="00637151">
            <w:pPr>
              <w:pStyle w:val="Tablebody"/>
              <w:autoSpaceDE w:val="0"/>
              <w:autoSpaceDN w:val="0"/>
              <w:adjustRightInd w:val="0"/>
            </w:pPr>
            <w:del w:id="8077" w:author="LUEJE Claudia" w:date="2023-06-26T17:59:00Z">
              <w:r w:rsidRPr="00F54804">
                <w:rPr>
                  <w:szCs w:val="20"/>
                </w:rPr>
                <w:delText xml:space="preserve">See section </w:delText>
              </w:r>
              <w:r w:rsidRPr="00F54804">
                <w:rPr>
                  <w:rFonts w:cs="Calibri"/>
                  <w:szCs w:val="20"/>
                  <w:lang w:eastAsia="en-GB"/>
                </w:rPr>
                <w:fldChar w:fldCharType="begin"/>
              </w:r>
              <w:r w:rsidRPr="00F54804">
                <w:rPr>
                  <w:rFonts w:cs="Calibri"/>
                  <w:szCs w:val="20"/>
                  <w:lang w:eastAsia="en-GB"/>
                </w:rPr>
                <w:delInstrText xml:space="preserve"> REF _Ref428442251 \r \h </w:delInstrText>
              </w:r>
              <w:r w:rsidRPr="00F54804">
                <w:rPr>
                  <w:rFonts w:cs="Calibri"/>
                  <w:szCs w:val="20"/>
                  <w:lang w:eastAsia="en-GB"/>
                </w:rPr>
              </w:r>
              <w:r w:rsidRPr="00F54804">
                <w:rPr>
                  <w:rFonts w:cs="Calibri"/>
                  <w:szCs w:val="20"/>
                  <w:lang w:eastAsia="en-GB"/>
                </w:rPr>
                <w:fldChar w:fldCharType="separate"/>
              </w:r>
              <w:r w:rsidR="0067475A">
                <w:rPr>
                  <w:rFonts w:cs="Calibri"/>
                  <w:szCs w:val="20"/>
                  <w:lang w:eastAsia="en-GB"/>
                </w:rPr>
                <w:delText>5.5</w:delText>
              </w:r>
              <w:r w:rsidRPr="00F54804">
                <w:rPr>
                  <w:rFonts w:cs="Calibri"/>
                  <w:szCs w:val="20"/>
                  <w:lang w:eastAsia="en-GB"/>
                </w:rPr>
                <w:fldChar w:fldCharType="end"/>
              </w:r>
              <w:r w:rsidRPr="00F54804">
                <w:rPr>
                  <w:rFonts w:cs="Calibri"/>
                  <w:szCs w:val="20"/>
                  <w:lang w:eastAsia="en-GB"/>
                </w:rPr>
                <w:delText xml:space="preserve"> </w:delText>
              </w:r>
              <w:r w:rsidRPr="00F54804">
                <w:rPr>
                  <w:rFonts w:cs="Calibri"/>
                  <w:szCs w:val="20"/>
                  <w:lang w:eastAsia="en-GB"/>
                </w:rPr>
                <w:fldChar w:fldCharType="begin"/>
              </w:r>
              <w:r w:rsidRPr="00F54804">
                <w:rPr>
                  <w:rFonts w:cs="Calibri"/>
                  <w:szCs w:val="20"/>
                  <w:lang w:eastAsia="en-GB"/>
                </w:rPr>
                <w:delInstrText xml:space="preserve"> REF _Ref428442251 \h  \* MERGEFORMAT </w:delInstrText>
              </w:r>
              <w:r w:rsidRPr="00F54804">
                <w:rPr>
                  <w:rFonts w:cs="Calibri"/>
                  <w:szCs w:val="20"/>
                  <w:lang w:eastAsia="en-GB"/>
                </w:rPr>
              </w:r>
              <w:r w:rsidRPr="00F54804">
                <w:rPr>
                  <w:rFonts w:cs="Calibri"/>
                  <w:szCs w:val="20"/>
                  <w:lang w:eastAsia="en-GB"/>
                </w:rPr>
                <w:fldChar w:fldCharType="separate"/>
              </w:r>
              <w:r w:rsidR="0067475A" w:rsidRPr="0067475A">
                <w:rPr>
                  <w:szCs w:val="20"/>
                </w:rPr>
                <w:delText xml:space="preserve">Custom Attributes </w:delText>
              </w:r>
              <w:r w:rsidR="0067475A" w:rsidRPr="0067475A">
                <w:delText>list</w:delText>
              </w:r>
              <w:r w:rsidRPr="00F54804">
                <w:rPr>
                  <w:rFonts w:cs="Calibri"/>
                  <w:szCs w:val="20"/>
                  <w:lang w:eastAsia="en-GB"/>
                </w:rPr>
                <w:fldChar w:fldCharType="end"/>
              </w:r>
            </w:del>
            <w:ins w:id="8078" w:author="LUEJE Claudia" w:date="2023-06-26T17:59:00Z">
              <w:r w:rsidR="001332BD" w:rsidRPr="00E956F7">
                <w:rPr>
                  <w:szCs w:val="24"/>
                </w:rPr>
                <w:t xml:space="preserve">See </w:t>
              </w:r>
              <w:r w:rsidR="00E50C0A" w:rsidRPr="00E956F7">
                <w:rPr>
                  <w:rStyle w:val="citesec"/>
                  <w:szCs w:val="24"/>
                </w:rPr>
                <w:t>8</w:t>
              </w:r>
              <w:r w:rsidR="001332BD" w:rsidRPr="00E956F7">
                <w:rPr>
                  <w:rStyle w:val="citesec"/>
                  <w:szCs w:val="24"/>
                </w:rPr>
                <w:t>.5</w:t>
              </w:r>
              <w:r w:rsidR="001332BD" w:rsidRPr="00E956F7">
                <w:rPr>
                  <w:szCs w:val="24"/>
                </w:rPr>
                <w:t xml:space="preserve"> Custom Attributes list</w:t>
              </w:r>
            </w:ins>
          </w:p>
        </w:tc>
      </w:tr>
    </w:tbl>
    <w:p w14:paraId="23492569" w14:textId="77777777" w:rsidR="00FC68DB" w:rsidRDefault="001332BD" w:rsidP="00701FF5">
      <w:pPr>
        <w:pStyle w:val="normalAfterTableOrFigure"/>
        <w:rPr>
          <w:del w:id="8079" w:author="LUEJE Claudia" w:date="2023-06-26T17:59:00Z"/>
        </w:rPr>
      </w:pPr>
      <w:r w:rsidRPr="00E956F7">
        <w:rPr>
          <w:szCs w:val="24"/>
        </w:rPr>
        <w:t xml:space="preserve">For the </w:t>
      </w:r>
      <w:r w:rsidRPr="009E1140">
        <w:rPr>
          <w:rStyle w:val="ISOCode"/>
        </w:rPr>
        <w:t>&lt;adhesive_face/&gt;</w:t>
      </w:r>
      <w:r w:rsidRPr="00E956F7">
        <w:rPr>
          <w:szCs w:val="24"/>
        </w:rPr>
        <w:t xml:space="preserve"> element, the following attributes can be specified</w:t>
      </w:r>
      <w:del w:id="8080" w:author="LUEJE Claudia" w:date="2023-06-26T17:59:00Z">
        <w:r w:rsidR="00FC68DB" w:rsidRPr="00BD52D7">
          <w:delText>:</w:delText>
        </w:r>
      </w:del>
    </w:p>
    <w:p w14:paraId="72828E3D" w14:textId="482CF440" w:rsidR="001332BD" w:rsidRPr="00E956F7" w:rsidRDefault="00853938">
      <w:pPr>
        <w:pStyle w:val="BodyText"/>
        <w:autoSpaceDE w:val="0"/>
        <w:autoSpaceDN w:val="0"/>
        <w:adjustRightInd w:val="0"/>
        <w:rPr>
          <w:ins w:id="8081" w:author="LUEJE Claudia" w:date="2023-06-26T17:59:00Z"/>
          <w:szCs w:val="24"/>
        </w:rPr>
      </w:pPr>
      <w:ins w:id="8082" w:author="LUEJE Claudia" w:date="2023-06-26T17:59:00Z">
        <w:r>
          <w:rPr>
            <w:szCs w:val="24"/>
          </w:rPr>
          <w:t xml:space="preserve">. See </w:t>
        </w:r>
      </w:ins>
      <w:bookmarkStart w:id="8083" w:name="_Toc110532492"/>
      <w:r w:rsidRPr="00B779B0">
        <w:rPr>
          <w:rStyle w:val="citetbl"/>
        </w:rPr>
        <w:t xml:space="preserve">Table </w:t>
      </w:r>
      <w:del w:id="8084" w:author="LUEJE Claudia" w:date="2023-06-26T17:59:00Z">
        <w:r w:rsidR="00890926" w:rsidRPr="00F54804">
          <w:fldChar w:fldCharType="begin"/>
        </w:r>
        <w:r w:rsidR="00890926" w:rsidRPr="00F54804">
          <w:delInstrText xml:space="preserve"> SEQ Table \* ARABIC </w:delInstrText>
        </w:r>
        <w:r w:rsidR="00890926" w:rsidRPr="00F54804">
          <w:fldChar w:fldCharType="separate"/>
        </w:r>
        <w:r w:rsidR="0067475A">
          <w:rPr>
            <w:noProof/>
          </w:rPr>
          <w:delText>144</w:delText>
        </w:r>
        <w:r w:rsidR="00890926" w:rsidRPr="00F54804">
          <w:fldChar w:fldCharType="end"/>
        </w:r>
      </w:del>
      <w:ins w:id="8085" w:author="LUEJE Claudia" w:date="2023-06-26T17:59:00Z">
        <w:r w:rsidRPr="00B779B0">
          <w:rPr>
            <w:rStyle w:val="citetbl"/>
          </w:rPr>
          <w:t>14</w:t>
        </w:r>
        <w:r>
          <w:rPr>
            <w:rStyle w:val="citetbl"/>
          </w:rPr>
          <w:t>4</w:t>
        </w:r>
        <w:r>
          <w:rPr>
            <w:szCs w:val="24"/>
          </w:rPr>
          <w:t>.</w:t>
        </w:r>
      </w:ins>
    </w:p>
    <w:p w14:paraId="1597BE1D" w14:textId="6A8DBF68" w:rsidR="001332BD" w:rsidRPr="00E956F7" w:rsidRDefault="006F39DE">
      <w:pPr>
        <w:pStyle w:val="Tabletitle"/>
        <w:autoSpaceDE w:val="0"/>
        <w:autoSpaceDN w:val="0"/>
        <w:adjustRightInd w:val="0"/>
        <w:outlineLvl w:val="0"/>
        <w:rPr>
          <w:szCs w:val="24"/>
        </w:rPr>
      </w:pPr>
      <w:ins w:id="8086" w:author="LUEJE Claudia" w:date="2023-06-26T17:59:00Z">
        <w:r w:rsidRPr="00E956F7">
          <w:rPr>
            <w:szCs w:val="24"/>
          </w:rPr>
          <w:t>Table </w:t>
        </w:r>
        <w:r w:rsidR="001332BD" w:rsidRPr="00E956F7">
          <w:rPr>
            <w:szCs w:val="24"/>
          </w:rPr>
          <w:t>144</w:t>
        </w:r>
      </w:ins>
      <w:r w:rsidR="00637151" w:rsidRPr="00E956F7">
        <w:rPr>
          <w:szCs w:val="24"/>
        </w:rPr>
        <w:t xml:space="preserve"> </w:t>
      </w:r>
      <w:r w:rsidR="001332BD" w:rsidRPr="00E956F7">
        <w:rPr>
          <w:szCs w:val="24"/>
        </w:rPr>
        <w:t xml:space="preserve">— Attributes of element </w:t>
      </w:r>
      <w:r w:rsidR="001332BD" w:rsidRPr="009E1140">
        <w:rPr>
          <w:rStyle w:val="ISOCode"/>
        </w:rPr>
        <w:t>&lt;adhesive_face/&gt;</w:t>
      </w:r>
      <w:bookmarkEnd w:id="8083"/>
    </w:p>
    <w:tbl>
      <w:tblPr>
        <w:tblW w:w="8142" w:type="dxa"/>
        <w:jc w:val="center"/>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1E0" w:firstRow="1" w:lastRow="1" w:firstColumn="1" w:lastColumn="1" w:noHBand="0" w:noVBand="0"/>
      </w:tblPr>
      <w:tblGrid>
        <w:gridCol w:w="1296"/>
        <w:gridCol w:w="1800"/>
        <w:gridCol w:w="1418"/>
        <w:gridCol w:w="1620"/>
        <w:gridCol w:w="2008"/>
      </w:tblGrid>
      <w:tr w:rsidR="001332BD" w:rsidRPr="00B62EE5" w14:paraId="2989B059" w14:textId="77777777" w:rsidTr="009E00ED">
        <w:trPr>
          <w:tblHeader/>
          <w:jc w:val="center"/>
        </w:trPr>
        <w:tc>
          <w:tcPr>
            <w:tcW w:w="1296" w:type="dxa"/>
            <w:tcBorders>
              <w:top w:val="single" w:sz="12" w:space="0" w:color="auto"/>
              <w:bottom w:val="single" w:sz="12" w:space="0" w:color="auto"/>
            </w:tcBorders>
            <w:shd w:val="clear" w:color="auto" w:fill="F3F3F3"/>
            <w:vAlign w:val="bottom"/>
          </w:tcPr>
          <w:p w14:paraId="34B3174C" w14:textId="4CB8F950" w:rsidR="001332BD" w:rsidRPr="00B62EE5" w:rsidRDefault="001332BD" w:rsidP="00637151">
            <w:pPr>
              <w:pStyle w:val="Tableheader"/>
              <w:autoSpaceDE w:val="0"/>
              <w:autoSpaceDN w:val="0"/>
              <w:adjustRightInd w:val="0"/>
              <w:rPr>
                <w:b/>
              </w:rPr>
            </w:pPr>
            <w:r w:rsidRPr="00B62EE5">
              <w:rPr>
                <w:b/>
                <w:szCs w:val="24"/>
              </w:rPr>
              <w:t>Attributes</w:t>
            </w:r>
          </w:p>
        </w:tc>
        <w:tc>
          <w:tcPr>
            <w:tcW w:w="1800" w:type="dxa"/>
            <w:tcBorders>
              <w:top w:val="single" w:sz="12" w:space="0" w:color="auto"/>
              <w:bottom w:val="single" w:sz="12" w:space="0" w:color="auto"/>
            </w:tcBorders>
            <w:shd w:val="clear" w:color="auto" w:fill="F3F3F3"/>
            <w:vAlign w:val="bottom"/>
          </w:tcPr>
          <w:p w14:paraId="55919B72" w14:textId="6FBDCF84" w:rsidR="001332BD" w:rsidRPr="00B62EE5" w:rsidRDefault="001332BD" w:rsidP="00637151">
            <w:pPr>
              <w:pStyle w:val="Tableheader"/>
              <w:autoSpaceDE w:val="0"/>
              <w:autoSpaceDN w:val="0"/>
              <w:adjustRightInd w:val="0"/>
              <w:rPr>
                <w:b/>
              </w:rPr>
            </w:pPr>
            <w:r w:rsidRPr="00B62EE5">
              <w:rPr>
                <w:b/>
                <w:szCs w:val="24"/>
              </w:rPr>
              <w:t>Type</w:t>
            </w:r>
          </w:p>
        </w:tc>
        <w:tc>
          <w:tcPr>
            <w:tcW w:w="1418" w:type="dxa"/>
            <w:tcBorders>
              <w:top w:val="single" w:sz="12" w:space="0" w:color="auto"/>
              <w:bottom w:val="single" w:sz="12" w:space="0" w:color="auto"/>
            </w:tcBorders>
            <w:shd w:val="clear" w:color="auto" w:fill="F3F3F3"/>
          </w:tcPr>
          <w:p w14:paraId="4E054047" w14:textId="179D7418" w:rsidR="001332BD" w:rsidRPr="00B62EE5" w:rsidRDefault="001332BD" w:rsidP="00637151">
            <w:pPr>
              <w:pStyle w:val="Tableheader"/>
              <w:autoSpaceDE w:val="0"/>
              <w:autoSpaceDN w:val="0"/>
              <w:adjustRightInd w:val="0"/>
              <w:rPr>
                <w:b/>
              </w:rPr>
            </w:pPr>
            <w:r w:rsidRPr="00B62EE5">
              <w:rPr>
                <w:b/>
                <w:szCs w:val="24"/>
              </w:rPr>
              <w:t>Value space</w:t>
            </w:r>
          </w:p>
        </w:tc>
        <w:tc>
          <w:tcPr>
            <w:tcW w:w="1620" w:type="dxa"/>
            <w:tcBorders>
              <w:top w:val="single" w:sz="12" w:space="0" w:color="auto"/>
              <w:bottom w:val="single" w:sz="12" w:space="0" w:color="auto"/>
            </w:tcBorders>
            <w:shd w:val="clear" w:color="auto" w:fill="F3F3F3"/>
            <w:vAlign w:val="bottom"/>
          </w:tcPr>
          <w:p w14:paraId="3A7FB1CB" w14:textId="5D3C6386" w:rsidR="001332BD" w:rsidRPr="00B62EE5" w:rsidRDefault="001332BD" w:rsidP="00637151">
            <w:pPr>
              <w:pStyle w:val="Tableheader"/>
              <w:autoSpaceDE w:val="0"/>
              <w:autoSpaceDN w:val="0"/>
              <w:adjustRightInd w:val="0"/>
              <w:rPr>
                <w:b/>
              </w:rPr>
            </w:pPr>
            <w:r w:rsidRPr="00B62EE5">
              <w:rPr>
                <w:b/>
                <w:szCs w:val="24"/>
              </w:rPr>
              <w:t>Use</w:t>
            </w:r>
          </w:p>
        </w:tc>
        <w:tc>
          <w:tcPr>
            <w:tcW w:w="2008" w:type="dxa"/>
            <w:tcBorders>
              <w:top w:val="single" w:sz="12" w:space="0" w:color="auto"/>
              <w:bottom w:val="single" w:sz="12" w:space="0" w:color="auto"/>
            </w:tcBorders>
            <w:shd w:val="clear" w:color="auto" w:fill="F3F3F3"/>
            <w:vAlign w:val="bottom"/>
          </w:tcPr>
          <w:p w14:paraId="4FD495F5" w14:textId="324ABD8A" w:rsidR="001332BD" w:rsidRPr="00B62EE5" w:rsidRDefault="001332BD" w:rsidP="00637151">
            <w:pPr>
              <w:pStyle w:val="Tableheader"/>
              <w:autoSpaceDE w:val="0"/>
              <w:autoSpaceDN w:val="0"/>
              <w:adjustRightInd w:val="0"/>
              <w:rPr>
                <w:b/>
              </w:rPr>
            </w:pPr>
            <w:r w:rsidRPr="00B62EE5">
              <w:rPr>
                <w:b/>
                <w:szCs w:val="24"/>
              </w:rPr>
              <w:t>Constraint</w:t>
            </w:r>
          </w:p>
        </w:tc>
      </w:tr>
      <w:tr w:rsidR="001332BD" w:rsidRPr="00E956F7" w14:paraId="025DE341" w14:textId="77777777" w:rsidTr="009E00ED">
        <w:trPr>
          <w:jc w:val="center"/>
        </w:trPr>
        <w:tc>
          <w:tcPr>
            <w:tcW w:w="1296" w:type="dxa"/>
            <w:tcBorders>
              <w:top w:val="single" w:sz="12" w:space="0" w:color="auto"/>
            </w:tcBorders>
            <w:vAlign w:val="bottom"/>
          </w:tcPr>
          <w:p w14:paraId="223EFFBB" w14:textId="0F5F7835" w:rsidR="001332BD" w:rsidRPr="00E956F7" w:rsidRDefault="001332BD" w:rsidP="00637151">
            <w:pPr>
              <w:pStyle w:val="Tablebody"/>
              <w:autoSpaceDE w:val="0"/>
              <w:autoSpaceDN w:val="0"/>
              <w:adjustRightInd w:val="0"/>
            </w:pPr>
            <w:r w:rsidRPr="00E956F7">
              <w:rPr>
                <w:szCs w:val="24"/>
              </w:rPr>
              <w:t>base</w:t>
            </w:r>
          </w:p>
        </w:tc>
        <w:tc>
          <w:tcPr>
            <w:tcW w:w="1800" w:type="dxa"/>
            <w:tcBorders>
              <w:top w:val="single" w:sz="12" w:space="0" w:color="auto"/>
            </w:tcBorders>
            <w:vAlign w:val="bottom"/>
          </w:tcPr>
          <w:p w14:paraId="65E561A7" w14:textId="406B8EA5" w:rsidR="001332BD" w:rsidRPr="00E956F7" w:rsidRDefault="001332BD" w:rsidP="00637151">
            <w:pPr>
              <w:pStyle w:val="Tablebody"/>
              <w:autoSpaceDE w:val="0"/>
              <w:autoSpaceDN w:val="0"/>
              <w:adjustRightInd w:val="0"/>
            </w:pPr>
            <w:r w:rsidRPr="00E956F7">
              <w:rPr>
                <w:szCs w:val="24"/>
              </w:rPr>
              <w:t>Integer</w:t>
            </w:r>
          </w:p>
        </w:tc>
        <w:tc>
          <w:tcPr>
            <w:tcW w:w="1418" w:type="dxa"/>
            <w:tcBorders>
              <w:top w:val="single" w:sz="12" w:space="0" w:color="auto"/>
            </w:tcBorders>
          </w:tcPr>
          <w:p w14:paraId="2BE030C4" w14:textId="715C6B5D" w:rsidR="001332BD" w:rsidRPr="00E956F7" w:rsidRDefault="001332BD" w:rsidP="00637151">
            <w:pPr>
              <w:pStyle w:val="Tablebody"/>
              <w:autoSpaceDE w:val="0"/>
              <w:autoSpaceDN w:val="0"/>
              <w:adjustRightInd w:val="0"/>
            </w:pPr>
            <w:r w:rsidRPr="00E956F7">
              <w:rPr>
                <w:szCs w:val="24"/>
              </w:rPr>
              <w:t>&gt; 0</w:t>
            </w:r>
          </w:p>
        </w:tc>
        <w:tc>
          <w:tcPr>
            <w:tcW w:w="1620" w:type="dxa"/>
            <w:tcBorders>
              <w:top w:val="single" w:sz="12" w:space="0" w:color="auto"/>
            </w:tcBorders>
            <w:vAlign w:val="bottom"/>
          </w:tcPr>
          <w:p w14:paraId="52BB94A9" w14:textId="5AE3FBEC" w:rsidR="001332BD" w:rsidRPr="00E956F7" w:rsidRDefault="001332BD" w:rsidP="00637151">
            <w:pPr>
              <w:pStyle w:val="Tablebody"/>
              <w:autoSpaceDE w:val="0"/>
              <w:autoSpaceDN w:val="0"/>
              <w:adjustRightInd w:val="0"/>
            </w:pPr>
            <w:r w:rsidRPr="00E956F7">
              <w:rPr>
                <w:szCs w:val="24"/>
              </w:rPr>
              <w:t>Optional</w:t>
            </w:r>
          </w:p>
        </w:tc>
        <w:tc>
          <w:tcPr>
            <w:tcW w:w="2008" w:type="dxa"/>
            <w:tcBorders>
              <w:top w:val="single" w:sz="12" w:space="0" w:color="auto"/>
            </w:tcBorders>
            <w:vAlign w:val="bottom"/>
          </w:tcPr>
          <w:p w14:paraId="0142FFD9" w14:textId="46751D0A" w:rsidR="001332BD" w:rsidRPr="00E956F7" w:rsidRDefault="001332BD" w:rsidP="00637151">
            <w:pPr>
              <w:pStyle w:val="Tablebody"/>
              <w:autoSpaceDE w:val="0"/>
              <w:autoSpaceDN w:val="0"/>
              <w:adjustRightInd w:val="0"/>
            </w:pPr>
            <w:r w:rsidRPr="00E956F7">
              <w:rPr>
                <w:szCs w:val="24"/>
              </w:rPr>
              <w:t>-</w:t>
            </w:r>
          </w:p>
        </w:tc>
      </w:tr>
      <w:tr w:rsidR="001332BD" w:rsidRPr="00E956F7" w14:paraId="4A635053" w14:textId="77777777" w:rsidTr="009E00ED">
        <w:trPr>
          <w:jc w:val="center"/>
        </w:trPr>
        <w:tc>
          <w:tcPr>
            <w:tcW w:w="1296" w:type="dxa"/>
            <w:vAlign w:val="bottom"/>
          </w:tcPr>
          <w:p w14:paraId="66E3E9A9" w14:textId="71F63B5A" w:rsidR="001332BD" w:rsidRPr="00E956F7" w:rsidRDefault="001332BD" w:rsidP="00637151">
            <w:pPr>
              <w:pStyle w:val="Tablebody"/>
              <w:autoSpaceDE w:val="0"/>
              <w:autoSpaceDN w:val="0"/>
              <w:adjustRightInd w:val="0"/>
            </w:pPr>
            <w:r w:rsidRPr="00E956F7">
              <w:rPr>
                <w:szCs w:val="24"/>
              </w:rPr>
              <w:t>thickness</w:t>
            </w:r>
          </w:p>
        </w:tc>
        <w:tc>
          <w:tcPr>
            <w:tcW w:w="1800" w:type="dxa"/>
            <w:vAlign w:val="bottom"/>
          </w:tcPr>
          <w:p w14:paraId="5087F4CF" w14:textId="4D47DD53" w:rsidR="001332BD" w:rsidRPr="00E956F7" w:rsidRDefault="001332BD" w:rsidP="00637151">
            <w:pPr>
              <w:pStyle w:val="Tablebody"/>
              <w:autoSpaceDE w:val="0"/>
              <w:autoSpaceDN w:val="0"/>
              <w:adjustRightInd w:val="0"/>
            </w:pPr>
            <w:r w:rsidRPr="00E956F7">
              <w:rPr>
                <w:szCs w:val="24"/>
              </w:rPr>
              <w:t>Floating point</w:t>
            </w:r>
          </w:p>
        </w:tc>
        <w:tc>
          <w:tcPr>
            <w:tcW w:w="1418" w:type="dxa"/>
          </w:tcPr>
          <w:p w14:paraId="0AC796D3" w14:textId="1E067996" w:rsidR="001332BD" w:rsidRPr="00E956F7" w:rsidRDefault="001332BD" w:rsidP="00637151">
            <w:pPr>
              <w:pStyle w:val="Tablebody"/>
              <w:autoSpaceDE w:val="0"/>
              <w:autoSpaceDN w:val="0"/>
              <w:adjustRightInd w:val="0"/>
            </w:pPr>
            <w:r w:rsidRPr="00E956F7">
              <w:rPr>
                <w:szCs w:val="24"/>
              </w:rPr>
              <w:t>≥ 0.0</w:t>
            </w:r>
          </w:p>
        </w:tc>
        <w:tc>
          <w:tcPr>
            <w:tcW w:w="1620" w:type="dxa"/>
            <w:vAlign w:val="bottom"/>
          </w:tcPr>
          <w:p w14:paraId="25F1C62A" w14:textId="7BE3D758" w:rsidR="001332BD" w:rsidRPr="00E956F7" w:rsidRDefault="001332BD" w:rsidP="00637151">
            <w:pPr>
              <w:pStyle w:val="Tablebody"/>
              <w:autoSpaceDE w:val="0"/>
              <w:autoSpaceDN w:val="0"/>
              <w:adjustRightInd w:val="0"/>
            </w:pPr>
            <w:r w:rsidRPr="00E956F7">
              <w:rPr>
                <w:szCs w:val="24"/>
              </w:rPr>
              <w:t>Optional</w:t>
            </w:r>
          </w:p>
        </w:tc>
        <w:tc>
          <w:tcPr>
            <w:tcW w:w="2008" w:type="dxa"/>
            <w:vAlign w:val="bottom"/>
          </w:tcPr>
          <w:p w14:paraId="474C04DC" w14:textId="044A7247" w:rsidR="001332BD" w:rsidRPr="00E956F7" w:rsidRDefault="001332BD" w:rsidP="00637151">
            <w:pPr>
              <w:pStyle w:val="Tablebody"/>
              <w:autoSpaceDE w:val="0"/>
              <w:autoSpaceDN w:val="0"/>
              <w:adjustRightInd w:val="0"/>
            </w:pPr>
            <w:r w:rsidRPr="00E956F7">
              <w:rPr>
                <w:szCs w:val="24"/>
              </w:rPr>
              <w:t>-</w:t>
            </w:r>
          </w:p>
        </w:tc>
      </w:tr>
      <w:tr w:rsidR="001332BD" w:rsidRPr="00E956F7" w14:paraId="04F01E12" w14:textId="77777777" w:rsidTr="009E00ED">
        <w:trPr>
          <w:jc w:val="center"/>
        </w:trPr>
        <w:tc>
          <w:tcPr>
            <w:tcW w:w="1296" w:type="dxa"/>
            <w:vAlign w:val="bottom"/>
          </w:tcPr>
          <w:p w14:paraId="5F0D6946" w14:textId="1ED2753B" w:rsidR="001332BD" w:rsidRPr="00E956F7" w:rsidRDefault="001332BD" w:rsidP="00637151">
            <w:pPr>
              <w:pStyle w:val="Tablebody"/>
              <w:autoSpaceDE w:val="0"/>
              <w:autoSpaceDN w:val="0"/>
              <w:adjustRightInd w:val="0"/>
            </w:pPr>
            <w:r w:rsidRPr="00E956F7">
              <w:rPr>
                <w:szCs w:val="24"/>
              </w:rPr>
              <w:t>material</w:t>
            </w:r>
          </w:p>
        </w:tc>
        <w:tc>
          <w:tcPr>
            <w:tcW w:w="1800" w:type="dxa"/>
            <w:vAlign w:val="bottom"/>
          </w:tcPr>
          <w:p w14:paraId="208C9C91" w14:textId="7E973146" w:rsidR="001332BD" w:rsidRPr="00E956F7" w:rsidRDefault="001332BD" w:rsidP="00637151">
            <w:pPr>
              <w:pStyle w:val="Tablebody"/>
              <w:autoSpaceDE w:val="0"/>
              <w:autoSpaceDN w:val="0"/>
              <w:adjustRightInd w:val="0"/>
            </w:pPr>
            <w:r w:rsidRPr="00E956F7">
              <w:rPr>
                <w:szCs w:val="24"/>
              </w:rPr>
              <w:t>Alphanumeric</w:t>
            </w:r>
          </w:p>
        </w:tc>
        <w:tc>
          <w:tcPr>
            <w:tcW w:w="1418" w:type="dxa"/>
          </w:tcPr>
          <w:p w14:paraId="4D5F1D00" w14:textId="2CB0C48A" w:rsidR="001332BD" w:rsidRPr="00E956F7" w:rsidRDefault="001332BD" w:rsidP="00637151">
            <w:pPr>
              <w:pStyle w:val="Tablebody"/>
              <w:autoSpaceDE w:val="0"/>
              <w:autoSpaceDN w:val="0"/>
              <w:adjustRightInd w:val="0"/>
            </w:pPr>
            <w:r w:rsidRPr="00E956F7">
              <w:rPr>
                <w:szCs w:val="24"/>
              </w:rPr>
              <w:t>-</w:t>
            </w:r>
          </w:p>
        </w:tc>
        <w:tc>
          <w:tcPr>
            <w:tcW w:w="1620" w:type="dxa"/>
            <w:vAlign w:val="bottom"/>
          </w:tcPr>
          <w:p w14:paraId="54E856ED" w14:textId="0AC802D2" w:rsidR="001332BD" w:rsidRPr="00E956F7" w:rsidRDefault="001332BD" w:rsidP="00637151">
            <w:pPr>
              <w:pStyle w:val="Tablebody"/>
              <w:autoSpaceDE w:val="0"/>
              <w:autoSpaceDN w:val="0"/>
              <w:adjustRightInd w:val="0"/>
            </w:pPr>
            <w:r w:rsidRPr="00E956F7">
              <w:rPr>
                <w:szCs w:val="24"/>
              </w:rPr>
              <w:t>Optional</w:t>
            </w:r>
          </w:p>
        </w:tc>
        <w:tc>
          <w:tcPr>
            <w:tcW w:w="2008" w:type="dxa"/>
            <w:vAlign w:val="bottom"/>
          </w:tcPr>
          <w:p w14:paraId="705B9856" w14:textId="598C1AE6" w:rsidR="001332BD" w:rsidRPr="00E956F7" w:rsidRDefault="001332BD" w:rsidP="00637151">
            <w:pPr>
              <w:pStyle w:val="Tablebody"/>
              <w:autoSpaceDE w:val="0"/>
              <w:autoSpaceDN w:val="0"/>
              <w:adjustRightInd w:val="0"/>
            </w:pPr>
            <w:r w:rsidRPr="00E956F7">
              <w:rPr>
                <w:szCs w:val="24"/>
              </w:rPr>
              <w:t>-</w:t>
            </w:r>
          </w:p>
        </w:tc>
      </w:tr>
    </w:tbl>
    <w:p w14:paraId="3C2181F3" w14:textId="7D7A2897" w:rsidR="001332BD" w:rsidRPr="00E956F7" w:rsidRDefault="001332BD">
      <w:pPr>
        <w:pStyle w:val="BodyText"/>
        <w:autoSpaceDE w:val="0"/>
        <w:autoSpaceDN w:val="0"/>
        <w:adjustRightInd w:val="0"/>
        <w:rPr>
          <w:szCs w:val="24"/>
        </w:rPr>
      </w:pPr>
      <w:r w:rsidRPr="00E956F7">
        <w:rPr>
          <w:szCs w:val="24"/>
        </w:rPr>
        <w:t>The following list explains the attributes:</w:t>
      </w:r>
    </w:p>
    <w:p w14:paraId="6C83120E"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087" w:author="LUEJE Claudia" w:date="2023-06-26T17:59:00Z">
        <w:r w:rsidRPr="00E956F7">
          <w:rPr>
            <w:szCs w:val="24"/>
          </w:rPr>
          <w:t>—</w:t>
        </w:r>
        <w:r w:rsidRPr="00E956F7">
          <w:rPr>
            <w:szCs w:val="24"/>
          </w:rPr>
          <w:tab/>
        </w:r>
      </w:ins>
      <w:r w:rsidRPr="009E1140">
        <w:rPr>
          <w:rStyle w:val="ISOCode"/>
        </w:rPr>
        <w:t>base</w:t>
      </w:r>
      <w:r w:rsidRPr="00E956F7">
        <w:rPr>
          <w:szCs w:val="24"/>
        </w:rPr>
        <w:t>: the index of the flange partner, on which the adhesive is applied to before the flange partners are fitted together;</w:t>
      </w:r>
    </w:p>
    <w:p w14:paraId="7B588790"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088" w:author="LUEJE Claudia" w:date="2023-06-26T17:59:00Z">
        <w:r w:rsidRPr="00E956F7">
          <w:rPr>
            <w:szCs w:val="24"/>
          </w:rPr>
          <w:t>—</w:t>
        </w:r>
        <w:r w:rsidRPr="00E956F7">
          <w:rPr>
            <w:szCs w:val="24"/>
          </w:rPr>
          <w:tab/>
        </w:r>
      </w:ins>
      <w:r w:rsidRPr="009E1140">
        <w:rPr>
          <w:rStyle w:val="ISOCode"/>
        </w:rPr>
        <w:t>thickness</w:t>
      </w:r>
      <w:r w:rsidRPr="00E956F7">
        <w:rPr>
          <w:szCs w:val="24"/>
        </w:rPr>
        <w:t>: denotes the thickness of the adhesive between the sheets;</w:t>
      </w:r>
    </w:p>
    <w:p w14:paraId="0E558F7C" w14:textId="77777777" w:rsidR="001332BD" w:rsidRPr="00E956F7" w:rsidRDefault="001332B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089" w:author="LUEJE Claudia" w:date="2023-06-26T17:59:00Z">
        <w:r w:rsidRPr="00E956F7">
          <w:rPr>
            <w:szCs w:val="24"/>
          </w:rPr>
          <w:t>—</w:t>
        </w:r>
        <w:r w:rsidRPr="00E956F7">
          <w:rPr>
            <w:szCs w:val="24"/>
          </w:rPr>
          <w:tab/>
        </w:r>
      </w:ins>
      <w:r w:rsidRPr="009E1140">
        <w:rPr>
          <w:rStyle w:val="ISOCode"/>
        </w:rPr>
        <w:t>material:</w:t>
      </w:r>
      <w:r w:rsidRPr="00E956F7">
        <w:rPr>
          <w:szCs w:val="24"/>
        </w:rPr>
        <w:t xml:space="preserve"> is an optional label that denotes which material is to be used for the adhesive.</w:t>
      </w:r>
    </w:p>
    <w:p w14:paraId="5F822353" w14:textId="77777777" w:rsidR="00563340" w:rsidRDefault="001332BD" w:rsidP="00B35FD6">
      <w:pPr>
        <w:pStyle w:val="BodyText"/>
      </w:pPr>
      <w:r w:rsidRPr="00E956F7">
        <w:t>EXAMPLE Definition of an adhesive face connection</w:t>
      </w:r>
    </w:p>
    <w:p w14:paraId="3EEF41DA" w14:textId="77777777" w:rsidR="00563340" w:rsidRDefault="00563340" w:rsidP="00E45DCE">
      <w:pPr>
        <w:pStyle w:val="Code-"/>
      </w:pPr>
      <w:r>
        <w:rPr>
          <w:szCs w:val="24"/>
        </w:rPr>
        <w:t xml:space="preserve">    </w:t>
      </w:r>
      <w:r w:rsidR="001332BD" w:rsidRPr="00E45DCE">
        <w:rPr>
          <w:szCs w:val="24"/>
        </w:rPr>
        <w:t>&lt;connection_2d&gt;</w:t>
      </w:r>
    </w:p>
    <w:p w14:paraId="3D76D3C9" w14:textId="77777777" w:rsidR="00563340" w:rsidRDefault="00563340" w:rsidP="00E45DCE">
      <w:pPr>
        <w:pStyle w:val="Code-"/>
      </w:pPr>
      <w:r>
        <w:t xml:space="preserve">    </w:t>
      </w:r>
      <w:r w:rsidR="001332BD" w:rsidRPr="00E45DCE">
        <w:t xml:space="preserve">    </w:t>
      </w:r>
      <w:r w:rsidR="001332BD" w:rsidRPr="00E45DCE">
        <w:rPr>
          <w:b/>
        </w:rPr>
        <w:t>&lt;adhesive_face</w:t>
      </w:r>
      <w:r w:rsidR="001332BD" w:rsidRPr="00E45DCE">
        <w:t xml:space="preserve"> </w:t>
      </w:r>
      <w:r w:rsidR="001332BD" w:rsidRPr="00E45DCE">
        <w:rPr>
          <w:b/>
        </w:rPr>
        <w:t>thickness="2.0" material="CAD_Material"/&gt;</w:t>
      </w:r>
    </w:p>
    <w:p w14:paraId="17034AA6" w14:textId="77777777" w:rsidR="00563340" w:rsidRDefault="00563340" w:rsidP="00E45DCE">
      <w:pPr>
        <w:pStyle w:val="Code-"/>
      </w:pPr>
      <w:r>
        <w:t xml:space="preserve">    </w:t>
      </w:r>
      <w:r w:rsidR="001332BD" w:rsidRPr="00E45DCE">
        <w:t xml:space="preserve">    &lt;loc_list&gt;</w:t>
      </w:r>
    </w:p>
    <w:p w14:paraId="626DF03D" w14:textId="77777777" w:rsidR="00563340" w:rsidRDefault="00563340" w:rsidP="00E45DCE">
      <w:pPr>
        <w:pStyle w:val="Code-"/>
      </w:pPr>
      <w:r>
        <w:t xml:space="preserve">    </w:t>
      </w:r>
      <w:r w:rsidR="001332BD" w:rsidRPr="00E45DCE">
        <w:t xml:space="preserve">        &lt;loc v="1"&gt; 2001.557  14.435  1736.898 &lt;/loc&gt;</w:t>
      </w:r>
    </w:p>
    <w:p w14:paraId="74198B6C" w14:textId="77777777" w:rsidR="00563340" w:rsidRDefault="00563340" w:rsidP="00E45DCE">
      <w:pPr>
        <w:pStyle w:val="Code-"/>
      </w:pPr>
      <w:r>
        <w:t xml:space="preserve">    </w:t>
      </w:r>
      <w:r w:rsidR="001332BD" w:rsidRPr="00E45DCE">
        <w:t xml:space="preserve">        &lt;loc v="2"&gt; 1994.802  14.435  1734.247 &lt;/loc&gt;</w:t>
      </w:r>
    </w:p>
    <w:p w14:paraId="2421905F" w14:textId="77777777" w:rsidR="00563340" w:rsidRDefault="00563340" w:rsidP="00E45DCE">
      <w:pPr>
        <w:pStyle w:val="Code-"/>
      </w:pPr>
      <w:r>
        <w:t xml:space="preserve">    </w:t>
      </w:r>
      <w:r w:rsidR="001332BD" w:rsidRPr="00E45DCE">
        <w:t xml:space="preserve">        &lt;loc v="3"&gt; 1994.790  0.0436  1734.256 &lt;/loc&gt;</w:t>
      </w:r>
    </w:p>
    <w:p w14:paraId="38136B39" w14:textId="77777777" w:rsidR="00563340" w:rsidRDefault="00563340" w:rsidP="00E45DCE">
      <w:pPr>
        <w:pStyle w:val="Code-"/>
      </w:pPr>
      <w:r>
        <w:t xml:space="preserve">    </w:t>
      </w:r>
      <w:r w:rsidR="001332BD" w:rsidRPr="00E45DCE">
        <w:t xml:space="preserve">        &lt;loc v="4"&gt; 2001.547  0.0545  1736.911 &lt;/loc&gt;</w:t>
      </w:r>
    </w:p>
    <w:p w14:paraId="08703E95" w14:textId="77777777" w:rsidR="00563340" w:rsidRDefault="00563340" w:rsidP="00E45DCE">
      <w:pPr>
        <w:pStyle w:val="Code-"/>
      </w:pPr>
      <w:r>
        <w:t xml:space="preserve">    </w:t>
      </w:r>
      <w:r w:rsidR="001332BD" w:rsidRPr="00E45DCE">
        <w:t xml:space="preserve">        &lt;loc v="5"&gt; 2008.298  14.435  1739.550 &lt;/loc&gt;</w:t>
      </w:r>
    </w:p>
    <w:p w14:paraId="0B5B8D71" w14:textId="77777777" w:rsidR="00563340" w:rsidRDefault="00563340" w:rsidP="00E45DCE">
      <w:pPr>
        <w:pStyle w:val="Code-"/>
      </w:pPr>
      <w:r>
        <w:t xml:space="preserve">    </w:t>
      </w:r>
      <w:r w:rsidR="001332BD" w:rsidRPr="00E45DCE">
        <w:t xml:space="preserve">        &lt;loc v="6"&gt; 2008.336  28.784  1739.524 &lt;/loc&gt;</w:t>
      </w:r>
    </w:p>
    <w:p w14:paraId="75F79E20" w14:textId="77777777" w:rsidR="00563340" w:rsidRDefault="00563340" w:rsidP="00E45DCE">
      <w:pPr>
        <w:pStyle w:val="Code-"/>
      </w:pPr>
      <w:r>
        <w:t xml:space="preserve">    </w:t>
      </w:r>
      <w:r w:rsidR="001332BD" w:rsidRPr="00E45DCE">
        <w:t xml:space="preserve">    &lt;/loc_list&gt;</w:t>
      </w:r>
    </w:p>
    <w:p w14:paraId="0C7FB187" w14:textId="77777777" w:rsidR="00563340" w:rsidRDefault="00563340" w:rsidP="00E45DCE">
      <w:pPr>
        <w:pStyle w:val="Code-"/>
      </w:pPr>
      <w:r>
        <w:t xml:space="preserve">    </w:t>
      </w:r>
      <w:r w:rsidR="001332BD" w:rsidRPr="00E45DCE">
        <w:t xml:space="preserve">    &lt;face_list&gt;</w:t>
      </w:r>
    </w:p>
    <w:p w14:paraId="58A57246" w14:textId="77777777" w:rsidR="00563340" w:rsidRDefault="00563340" w:rsidP="00E45DCE">
      <w:pPr>
        <w:pStyle w:val="Code-"/>
      </w:pPr>
      <w:r>
        <w:t xml:space="preserve">    </w:t>
      </w:r>
      <w:r w:rsidR="001332BD" w:rsidRPr="00E45DCE">
        <w:t xml:space="preserve">         </w:t>
      </w:r>
      <w:r w:rsidR="001332BD" w:rsidRPr="00E45DCE">
        <w:rPr>
          <w:b/>
        </w:rPr>
        <w:t>&lt;face v1="1" v2="2" v3="3" v4="4"/&gt;</w:t>
      </w:r>
      <w:r w:rsidR="001332BD" w:rsidRPr="00E45DCE">
        <w:t xml:space="preserve">   &lt;!-- quadrangular facet --&gt;</w:t>
      </w:r>
    </w:p>
    <w:p w14:paraId="325A1C06" w14:textId="77777777" w:rsidR="00563340" w:rsidRDefault="00563340" w:rsidP="00E45DCE">
      <w:pPr>
        <w:pStyle w:val="Code-"/>
      </w:pPr>
      <w:r>
        <w:t xml:space="preserve">    </w:t>
      </w:r>
      <w:r w:rsidR="001332BD" w:rsidRPr="00E45DCE">
        <w:t xml:space="preserve">         </w:t>
      </w:r>
      <w:r w:rsidR="001332BD" w:rsidRPr="00E45DCE">
        <w:rPr>
          <w:b/>
        </w:rPr>
        <w:t>&lt;face v1="1" v2="5" v3="6"/&gt;</w:t>
      </w:r>
      <w:r w:rsidR="001332BD" w:rsidRPr="00E45DCE">
        <w:t xml:space="preserve">          &lt;!-- triangular facet   --&gt;</w:t>
      </w:r>
    </w:p>
    <w:p w14:paraId="1C7522BE" w14:textId="77777777" w:rsidR="00563340" w:rsidRDefault="00563340" w:rsidP="00E45DCE">
      <w:pPr>
        <w:pStyle w:val="Code-"/>
      </w:pPr>
      <w:r>
        <w:t xml:space="preserve">    </w:t>
      </w:r>
      <w:r w:rsidR="001332BD" w:rsidRPr="00E45DCE">
        <w:t xml:space="preserve">    &lt;/face_list&gt;</w:t>
      </w:r>
    </w:p>
    <w:p w14:paraId="5182DCE7" w14:textId="77777777" w:rsidR="00563340" w:rsidRDefault="00563340" w:rsidP="00E45DCE">
      <w:pPr>
        <w:pStyle w:val="Code-"/>
      </w:pPr>
      <w:r>
        <w:t xml:space="preserve">    </w:t>
      </w:r>
      <w:r w:rsidR="001332BD" w:rsidRPr="00E45DCE">
        <w:t xml:space="preserve">    &lt;appdata&gt;</w:t>
      </w:r>
    </w:p>
    <w:p w14:paraId="25A0D0D1" w14:textId="77777777" w:rsidR="00563340" w:rsidRDefault="00563340" w:rsidP="00E45DCE">
      <w:pPr>
        <w:pStyle w:val="Code-"/>
      </w:pPr>
      <w:r>
        <w:t xml:space="preserve">    </w:t>
      </w:r>
      <w:r w:rsidR="001332BD" w:rsidRPr="00E45DCE">
        <w:t xml:space="preserve">         ...</w:t>
      </w:r>
    </w:p>
    <w:p w14:paraId="4B48C9C1" w14:textId="77777777" w:rsidR="00563340" w:rsidRDefault="00563340" w:rsidP="00E45DCE">
      <w:pPr>
        <w:pStyle w:val="Code-"/>
      </w:pPr>
      <w:r>
        <w:t xml:space="preserve">    </w:t>
      </w:r>
      <w:r w:rsidR="001332BD" w:rsidRPr="00E45DCE">
        <w:t xml:space="preserve">    &lt;/appdata&gt;</w:t>
      </w:r>
    </w:p>
    <w:p w14:paraId="66543B4C" w14:textId="77777777" w:rsidR="00563340" w:rsidRDefault="00563340" w:rsidP="00E45DCE">
      <w:pPr>
        <w:pStyle w:val="Code-"/>
      </w:pPr>
      <w:r>
        <w:t xml:space="preserve">    </w:t>
      </w:r>
      <w:r w:rsidR="001332BD" w:rsidRPr="00E45DCE">
        <w:t xml:space="preserve">    &lt;custom_attributes_list&gt;</w:t>
      </w:r>
    </w:p>
    <w:p w14:paraId="61B01B3E" w14:textId="77777777" w:rsidR="00563340" w:rsidRDefault="00563340" w:rsidP="00E45DCE">
      <w:pPr>
        <w:pStyle w:val="Code-"/>
      </w:pPr>
      <w:r>
        <w:t xml:space="preserve">    </w:t>
      </w:r>
      <w:r w:rsidR="001332BD" w:rsidRPr="00E45DCE">
        <w:t xml:space="preserve">         ...</w:t>
      </w:r>
    </w:p>
    <w:p w14:paraId="7A761A29" w14:textId="77777777" w:rsidR="00563340" w:rsidRDefault="00563340" w:rsidP="00E45DCE">
      <w:pPr>
        <w:pStyle w:val="Code-"/>
      </w:pPr>
      <w:r>
        <w:t xml:space="preserve">    </w:t>
      </w:r>
      <w:r w:rsidR="001332BD" w:rsidRPr="00E45DCE">
        <w:t xml:space="preserve">    &lt;/custom_attributes_list&gt;</w:t>
      </w:r>
    </w:p>
    <w:p w14:paraId="2B65F042" w14:textId="1FD68677" w:rsidR="001332BD" w:rsidRPr="00E45DCE" w:rsidRDefault="00563340" w:rsidP="00E45DCE">
      <w:pPr>
        <w:pStyle w:val="Code-"/>
      </w:pPr>
      <w:r>
        <w:t xml:space="preserve">    </w:t>
      </w:r>
      <w:r w:rsidR="001332BD" w:rsidRPr="00E45DCE">
        <w:t>&lt;/connection_2d&gt;</w:t>
      </w:r>
    </w:p>
    <w:p w14:paraId="00BEE62D" w14:textId="5AF4F888" w:rsidR="001332BD" w:rsidRPr="00E45DCE" w:rsidRDefault="00637151" w:rsidP="00E45DCE">
      <w:pPr>
        <w:pStyle w:val="Code-"/>
      </w:pPr>
      <w:r w:rsidRPr="00E45DCE">
        <w:t> </w:t>
      </w:r>
    </w:p>
    <w:p w14:paraId="369109CA" w14:textId="77777777" w:rsidR="001332BD" w:rsidRPr="00E956F7" w:rsidRDefault="001332BD">
      <w:pPr>
        <w:pStyle w:val="Heading1"/>
        <w:autoSpaceDE w:val="0"/>
        <w:autoSpaceDN w:val="0"/>
        <w:adjustRightInd w:val="0"/>
        <w:rPr>
          <w:rFonts w:eastAsia="Times New Roman"/>
          <w:szCs w:val="24"/>
        </w:rPr>
      </w:pPr>
      <w:bookmarkStart w:id="8090" w:name="_Toc3557076"/>
      <w:bookmarkStart w:id="8091" w:name="_Toc34747326"/>
      <w:bookmarkStart w:id="8092" w:name="_Toc77102147"/>
      <w:bookmarkStart w:id="8093" w:name="_Toc110532253"/>
      <w:bookmarkStart w:id="8094" w:name="_Toc443470372"/>
      <w:bookmarkStart w:id="8095" w:name="_Toc450303224"/>
      <w:bookmarkStart w:id="8096" w:name="_Toc9996979"/>
      <w:bookmarkStart w:id="8097" w:name="_Toc353342679"/>
      <w:bookmarkEnd w:id="222"/>
      <w:r w:rsidRPr="00E956F7">
        <w:rPr>
          <w:rFonts w:eastAsia="Times New Roman"/>
          <w:szCs w:val="24"/>
        </w:rPr>
        <w:t>Future extensions</w:t>
      </w:r>
      <w:bookmarkEnd w:id="8090"/>
      <w:bookmarkEnd w:id="8091"/>
      <w:bookmarkEnd w:id="8092"/>
      <w:bookmarkEnd w:id="8093"/>
    </w:p>
    <w:p w14:paraId="7531621F" w14:textId="77777777" w:rsidR="001332BD" w:rsidRPr="00E956F7" w:rsidRDefault="001332BD">
      <w:pPr>
        <w:pStyle w:val="Heading2"/>
        <w:tabs>
          <w:tab w:val="left" w:pos="400"/>
        </w:tabs>
        <w:autoSpaceDE w:val="0"/>
        <w:autoSpaceDN w:val="0"/>
        <w:adjustRightInd w:val="0"/>
        <w:rPr>
          <w:rFonts w:eastAsia="Times New Roman"/>
          <w:szCs w:val="24"/>
        </w:rPr>
      </w:pPr>
      <w:bookmarkStart w:id="8098" w:name="_Toc110532254"/>
      <w:r w:rsidRPr="00E956F7">
        <w:rPr>
          <w:rFonts w:eastAsia="Times New Roman"/>
          <w:szCs w:val="24"/>
        </w:rPr>
        <w:t>General</w:t>
      </w:r>
      <w:bookmarkEnd w:id="8098"/>
    </w:p>
    <w:p w14:paraId="028E3F78" w14:textId="77777777" w:rsidR="001332BD" w:rsidRPr="00E956F7" w:rsidRDefault="001332BD">
      <w:pPr>
        <w:pStyle w:val="BodyText"/>
        <w:autoSpaceDE w:val="0"/>
        <w:autoSpaceDN w:val="0"/>
        <w:adjustRightInd w:val="0"/>
        <w:rPr>
          <w:szCs w:val="24"/>
        </w:rPr>
      </w:pPr>
      <w:bookmarkStart w:id="8099" w:name="_Toc338938925"/>
      <w:bookmarkStart w:id="8100" w:name="_Toc338939261"/>
      <w:r w:rsidRPr="00E956F7">
        <w:rPr>
          <w:szCs w:val="24"/>
        </w:rPr>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262589FB" w14:textId="77777777" w:rsidR="001332BD" w:rsidRPr="00E956F7" w:rsidRDefault="001332BD">
      <w:pPr>
        <w:pStyle w:val="Heading2"/>
        <w:tabs>
          <w:tab w:val="left" w:pos="400"/>
        </w:tabs>
        <w:autoSpaceDE w:val="0"/>
        <w:autoSpaceDN w:val="0"/>
        <w:adjustRightInd w:val="0"/>
        <w:rPr>
          <w:rFonts w:eastAsia="Times New Roman"/>
          <w:szCs w:val="24"/>
        </w:rPr>
      </w:pPr>
      <w:bookmarkStart w:id="8101" w:name="_Toc338938923"/>
      <w:bookmarkStart w:id="8102" w:name="_Toc338939259"/>
      <w:bookmarkStart w:id="8103" w:name="_Toc413359625"/>
      <w:bookmarkStart w:id="8104" w:name="_Toc3557077"/>
      <w:bookmarkStart w:id="8105" w:name="_Toc34747327"/>
      <w:bookmarkStart w:id="8106" w:name="_Toc77102148"/>
      <w:bookmarkStart w:id="8107" w:name="_Toc110532255"/>
      <w:r w:rsidRPr="00E956F7">
        <w:rPr>
          <w:rFonts w:eastAsia="Times New Roman"/>
          <w:szCs w:val="24"/>
        </w:rPr>
        <w:t>Additional parameters for spot and seam welds</w:t>
      </w:r>
      <w:bookmarkEnd w:id="8101"/>
      <w:bookmarkEnd w:id="8102"/>
      <w:bookmarkEnd w:id="8103"/>
      <w:bookmarkEnd w:id="8104"/>
      <w:bookmarkEnd w:id="8105"/>
      <w:bookmarkEnd w:id="8106"/>
      <w:bookmarkEnd w:id="8107"/>
    </w:p>
    <w:p w14:paraId="092B1C2F" w14:textId="3097AC12" w:rsidR="001332BD" w:rsidRPr="00E956F7" w:rsidRDefault="001332BD">
      <w:pPr>
        <w:pStyle w:val="BodyText"/>
        <w:autoSpaceDE w:val="0"/>
        <w:autoSpaceDN w:val="0"/>
        <w:adjustRightInd w:val="0"/>
        <w:rPr>
          <w:szCs w:val="24"/>
        </w:rPr>
      </w:pPr>
      <w:r w:rsidRPr="00E956F7">
        <w:rPr>
          <w:szCs w:val="24"/>
        </w:rPr>
        <w:t xml:space="preserve">For prototyping and manufacturing (CAM) additional parameters and information, </w:t>
      </w:r>
      <w:del w:id="8108" w:author="LUEJE Claudia" w:date="2023-06-26T17:59:00Z">
        <w:r w:rsidR="002D2C85" w:rsidRPr="00F54804">
          <w:delText>like</w:delText>
        </w:r>
      </w:del>
      <w:ins w:id="8109" w:author="LUEJE Claudia" w:date="2023-06-26T17:59:00Z">
        <w:r w:rsidR="001A5F17">
          <w:rPr>
            <w:szCs w:val="24"/>
          </w:rPr>
          <w:t>e.g.</w:t>
        </w:r>
      </w:ins>
      <w:r w:rsidRPr="00E956F7">
        <w:rPr>
          <w:szCs w:val="24"/>
        </w:rPr>
        <w:t xml:space="preserve"> the type and the manufacturer of the welding device, the current density required in case of spot welds</w:t>
      </w:r>
      <w:del w:id="8110" w:author="LUEJE Claudia" w:date="2023-06-26T17:59:00Z">
        <w:r w:rsidR="002D2C85" w:rsidRPr="00F54804">
          <w:delText xml:space="preserve"> etc.,</w:delText>
        </w:r>
      </w:del>
      <w:ins w:id="8111" w:author="LUEJE Claudia" w:date="2023-06-26T17:59:00Z">
        <w:r w:rsidRPr="00E956F7">
          <w:rPr>
            <w:szCs w:val="24"/>
          </w:rPr>
          <w:t>,</w:t>
        </w:r>
      </w:ins>
      <w:r w:rsidRPr="00E956F7">
        <w:rPr>
          <w:szCs w:val="24"/>
        </w:rPr>
        <w:t xml:space="preserve"> may be relevant and needed. These parameters are not included in the present document yet. Their definitions will happen in the near future by the corresponding experts.</w:t>
      </w:r>
    </w:p>
    <w:p w14:paraId="55E4F1D1" w14:textId="77777777" w:rsidR="001332BD" w:rsidRPr="00E956F7" w:rsidRDefault="001332BD">
      <w:pPr>
        <w:pStyle w:val="Heading2"/>
        <w:tabs>
          <w:tab w:val="left" w:pos="400"/>
        </w:tabs>
        <w:autoSpaceDE w:val="0"/>
        <w:autoSpaceDN w:val="0"/>
        <w:adjustRightInd w:val="0"/>
        <w:rPr>
          <w:rFonts w:eastAsia="Times New Roman"/>
          <w:szCs w:val="24"/>
        </w:rPr>
      </w:pPr>
      <w:bookmarkStart w:id="8112" w:name="_Ref338846673"/>
      <w:bookmarkStart w:id="8113" w:name="_Toc338938924"/>
      <w:bookmarkStart w:id="8114" w:name="_Toc338939260"/>
      <w:bookmarkStart w:id="8115" w:name="_Toc413359626"/>
      <w:bookmarkStart w:id="8116" w:name="_Toc3557078"/>
      <w:bookmarkStart w:id="8117" w:name="_Toc34747328"/>
      <w:bookmarkStart w:id="8118" w:name="_Toc77102149"/>
      <w:bookmarkStart w:id="8119" w:name="_Toc110532256"/>
      <w:r w:rsidRPr="00E956F7">
        <w:rPr>
          <w:rFonts w:eastAsia="Times New Roman"/>
          <w:szCs w:val="24"/>
        </w:rPr>
        <w:t>Other relevant and new joint types</w:t>
      </w:r>
      <w:bookmarkEnd w:id="8112"/>
      <w:bookmarkEnd w:id="8113"/>
      <w:bookmarkEnd w:id="8114"/>
      <w:bookmarkEnd w:id="8115"/>
      <w:bookmarkEnd w:id="8116"/>
      <w:bookmarkEnd w:id="8117"/>
      <w:bookmarkEnd w:id="8118"/>
      <w:bookmarkEnd w:id="8119"/>
    </w:p>
    <w:p w14:paraId="4B1DC859" w14:textId="77777777" w:rsidR="001332BD" w:rsidRPr="00E956F7" w:rsidRDefault="001332BD">
      <w:pPr>
        <w:pStyle w:val="BodyText"/>
        <w:autoSpaceDE w:val="0"/>
        <w:autoSpaceDN w:val="0"/>
        <w:adjustRightInd w:val="0"/>
        <w:rPr>
          <w:szCs w:val="24"/>
        </w:rPr>
      </w:pPr>
      <w:r w:rsidRPr="00E956F7">
        <w:rPr>
          <w:szCs w:val="24"/>
        </w:rPr>
        <w:t>It can be expected that increasingly new joint types will arise due to the advance of the technological development.</w:t>
      </w:r>
    </w:p>
    <w:p w14:paraId="509BEDF9" w14:textId="77777777" w:rsidR="001332BD" w:rsidRPr="00E956F7" w:rsidRDefault="001332BD">
      <w:pPr>
        <w:pStyle w:val="BodyText"/>
        <w:autoSpaceDE w:val="0"/>
        <w:autoSpaceDN w:val="0"/>
        <w:adjustRightInd w:val="0"/>
        <w:rPr>
          <w:szCs w:val="24"/>
        </w:rPr>
      </w:pPr>
      <w:r w:rsidRPr="00E956F7">
        <w:rPr>
          <w:szCs w:val="24"/>
        </w:rPr>
        <w:t>As mentioned before, χMCF is open for any new joint type which will come and be of relevance for the technical application.</w:t>
      </w:r>
    </w:p>
    <w:p w14:paraId="09055C07" w14:textId="49660380" w:rsidR="001332BD" w:rsidRPr="00E956F7" w:rsidRDefault="001332BD">
      <w:pPr>
        <w:pStyle w:val="ANNEX"/>
        <w:autoSpaceDE w:val="0"/>
        <w:autoSpaceDN w:val="0"/>
        <w:adjustRightInd w:val="0"/>
        <w:rPr>
          <w:rFonts w:eastAsia="Times New Roman"/>
          <w:szCs w:val="24"/>
        </w:rPr>
      </w:pPr>
      <w:bookmarkStart w:id="8120" w:name="_Ref69238344"/>
      <w:bookmarkStart w:id="8121" w:name="_Toc77102146"/>
      <w:r w:rsidRPr="00E956F7">
        <w:rPr>
          <w:rFonts w:eastAsia="Times New Roman"/>
          <w:szCs w:val="24"/>
        </w:rPr>
        <w:br/>
      </w:r>
      <w:bookmarkStart w:id="8122" w:name="_Ref101250163"/>
      <w:bookmarkStart w:id="8123" w:name="_Toc110532257"/>
      <w:bookmarkEnd w:id="8099"/>
      <w:bookmarkEnd w:id="8100"/>
      <w:r w:rsidRPr="00E956F7">
        <w:rPr>
          <w:rFonts w:eastAsia="Times New Roman"/>
          <w:b w:val="0"/>
          <w:szCs w:val="24"/>
        </w:rPr>
        <w:t>(informative)</w:t>
      </w:r>
      <w:r w:rsidRPr="00E956F7">
        <w:rPr>
          <w:rFonts w:eastAsia="Times New Roman"/>
          <w:szCs w:val="24"/>
        </w:rPr>
        <w:br/>
      </w:r>
      <w:r w:rsidRPr="00E956F7">
        <w:rPr>
          <w:rFonts w:eastAsia="Times New Roman"/>
          <w:szCs w:val="24"/>
        </w:rPr>
        <w:br/>
        <w:t xml:space="preserve">Derivation of </w:t>
      </w:r>
      <w:r w:rsidR="001A5F17">
        <w:rPr>
          <w:rFonts w:eastAsia="Times New Roman"/>
          <w:szCs w:val="24"/>
        </w:rPr>
        <w:t>f</w:t>
      </w:r>
      <w:r w:rsidRPr="00E956F7">
        <w:rPr>
          <w:rFonts w:eastAsia="Times New Roman"/>
          <w:szCs w:val="24"/>
        </w:rPr>
        <w:t xml:space="preserve">ormulae used for </w:t>
      </w:r>
      <w:r w:rsidR="001A5F17">
        <w:rPr>
          <w:rFonts w:eastAsia="Times New Roman"/>
          <w:szCs w:val="24"/>
        </w:rPr>
        <w:t>r</w:t>
      </w:r>
      <w:r w:rsidRPr="00E956F7">
        <w:rPr>
          <w:rFonts w:eastAsia="Times New Roman"/>
          <w:szCs w:val="24"/>
        </w:rPr>
        <w:t xml:space="preserve">egular </w:t>
      </w:r>
      <w:r w:rsidR="001A5F17">
        <w:rPr>
          <w:rFonts w:eastAsia="Times New Roman"/>
          <w:szCs w:val="24"/>
        </w:rPr>
        <w:t>i</w:t>
      </w:r>
      <w:r w:rsidRPr="00E956F7">
        <w:rPr>
          <w:rFonts w:eastAsia="Times New Roman"/>
          <w:szCs w:val="24"/>
        </w:rPr>
        <w:t xml:space="preserve">ntermittent </w:t>
      </w:r>
      <w:r w:rsidR="001A5F17">
        <w:rPr>
          <w:rFonts w:eastAsia="Times New Roman"/>
          <w:szCs w:val="24"/>
        </w:rPr>
        <w:t>w</w:t>
      </w:r>
      <w:r w:rsidRPr="00E956F7">
        <w:rPr>
          <w:rFonts w:eastAsia="Times New Roman"/>
          <w:szCs w:val="24"/>
        </w:rPr>
        <w:t>elds</w:t>
      </w:r>
      <w:bookmarkEnd w:id="8120"/>
      <w:bookmarkEnd w:id="8121"/>
      <w:bookmarkEnd w:id="8122"/>
      <w:bookmarkEnd w:id="8123"/>
    </w:p>
    <w:p w14:paraId="2F56F40E" w14:textId="77777777" w:rsidR="0036320E" w:rsidRPr="001E4607" w:rsidRDefault="001332BD" w:rsidP="0036320E">
      <w:pPr>
        <w:rPr>
          <w:del w:id="8124" w:author="LUEJE Claudia" w:date="2023-06-26T17:59:00Z"/>
        </w:rPr>
      </w:pPr>
      <w:r w:rsidRPr="00E956F7">
        <w:rPr>
          <w:szCs w:val="24"/>
        </w:rPr>
        <w:t xml:space="preserve">The regular intermittent weld is defined using with </w:t>
      </w:r>
      <w:del w:id="8125" w:author="LUEJE Claudia" w:date="2023-06-26T17:59:00Z">
        <w:r w:rsidR="0036320E" w:rsidRPr="005C2D94">
          <w:delText>these</w:delText>
        </w:r>
      </w:del>
      <w:ins w:id="8126" w:author="LUEJE Claudia" w:date="2023-06-26T17:59:00Z">
        <w:r w:rsidRPr="00E956F7">
          <w:rPr>
            <w:szCs w:val="24"/>
          </w:rPr>
          <w:t>the</w:t>
        </w:r>
      </w:ins>
      <w:r w:rsidRPr="00E956F7">
        <w:rPr>
          <w:szCs w:val="24"/>
        </w:rPr>
        <w:t xml:space="preserve"> labelled terms</w:t>
      </w:r>
      <w:del w:id="8127" w:author="LUEJE Claudia" w:date="2023-06-26T17:59:00Z">
        <w:r w:rsidR="0036320E" w:rsidRPr="005C2D94">
          <w:delText>:</w:delText>
        </w:r>
      </w:del>
    </w:p>
    <w:p w14:paraId="35DD8F95" w14:textId="77777777" w:rsidR="0036320E" w:rsidRPr="00F54804" w:rsidRDefault="0036320E" w:rsidP="0036320E">
      <w:pPr>
        <w:keepNext/>
        <w:rPr>
          <w:del w:id="8128" w:author="LUEJE Claudia" w:date="2023-06-26T17:59:00Z"/>
        </w:rPr>
      </w:pPr>
      <w:del w:id="8129" w:author="LUEJE Claudia" w:date="2023-06-26T17:59:00Z">
        <w:r w:rsidRPr="0013175B">
          <w:rPr>
            <w:noProof/>
          </w:rPr>
          <w:drawing>
            <wp:inline distT="0" distB="0" distL="0" distR="0" wp14:anchorId="0FDA2072" wp14:editId="3E1B7CAC">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59450" cy="1727835"/>
                      </a:xfrm>
                      <a:prstGeom prst="rect">
                        <a:avLst/>
                      </a:prstGeom>
                    </pic:spPr>
                  </pic:pic>
                </a:graphicData>
              </a:graphic>
            </wp:inline>
          </w:drawing>
        </w:r>
      </w:del>
    </w:p>
    <w:p w14:paraId="2DA8219B" w14:textId="3F8AA25C" w:rsidR="001332BD" w:rsidRPr="00E956F7" w:rsidRDefault="002D095B">
      <w:pPr>
        <w:pStyle w:val="BodyText"/>
        <w:autoSpaceDE w:val="0"/>
        <w:autoSpaceDN w:val="0"/>
        <w:adjustRightInd w:val="0"/>
        <w:rPr>
          <w:ins w:id="8130" w:author="LUEJE Claudia" w:date="2023-06-26T17:59:00Z"/>
          <w:szCs w:val="24"/>
        </w:rPr>
      </w:pPr>
      <w:ins w:id="8131" w:author="LUEJE Claudia" w:date="2023-06-26T17:59:00Z">
        <w:r>
          <w:rPr>
            <w:szCs w:val="24"/>
          </w:rPr>
          <w:t xml:space="preserve"> in </w:t>
        </w:r>
      </w:ins>
      <w:bookmarkStart w:id="8132" w:name="_Toc76030609"/>
      <w:bookmarkStart w:id="8133" w:name="_Toc94530894"/>
      <w:bookmarkStart w:id="8134" w:name="_Toc110532346"/>
      <w:r w:rsidRPr="002D095B">
        <w:rPr>
          <w:rStyle w:val="citefig"/>
        </w:rPr>
        <w:t>Figure A.</w:t>
      </w:r>
      <w:del w:id="8135" w:author="LUEJE Claudia" w:date="2023-06-26T17:59:00Z">
        <w:r w:rsidR="0008382E">
          <w:delText xml:space="preserve"> </w:delText>
        </w:r>
        <w:r w:rsidR="0008382E">
          <w:fldChar w:fldCharType="begin"/>
        </w:r>
        <w:r w:rsidR="0008382E">
          <w:delInstrText xml:space="preserve"> SEQ Figure_A. \* ARABIC </w:delInstrText>
        </w:r>
        <w:r w:rsidR="0008382E">
          <w:fldChar w:fldCharType="separate"/>
        </w:r>
        <w:r w:rsidR="0067475A">
          <w:rPr>
            <w:noProof/>
          </w:rPr>
          <w:delText>1</w:delText>
        </w:r>
        <w:r w:rsidR="0008382E">
          <w:fldChar w:fldCharType="end"/>
        </w:r>
      </w:del>
      <w:ins w:id="8136" w:author="LUEJE Claudia" w:date="2023-06-26T17:59:00Z">
        <w:r w:rsidRPr="002D095B">
          <w:rPr>
            <w:rStyle w:val="citefig"/>
          </w:rPr>
          <w:t>1</w:t>
        </w:r>
        <w:r w:rsidR="001332BD" w:rsidRPr="00E956F7">
          <w:rPr>
            <w:szCs w:val="24"/>
          </w:rPr>
          <w:t>:</w:t>
        </w:r>
      </w:ins>
    </w:p>
    <w:p w14:paraId="261DFF77" w14:textId="429C01A1"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137" w:author="LUEJE Claudia" w:date="2023-06-26T17:59:00Z"/>
          <w:szCs w:val="24"/>
        </w:rPr>
      </w:pPr>
      <w:ins w:id="8138" w:author="LUEJE Claudia" w:date="2023-06-26T17:59:00Z">
        <w:r>
          <w:rPr>
            <w:szCs w:val="24"/>
          </w:rPr>
          <w:t>8329_ed1fig</w:t>
        </w:r>
        <w:r w:rsidR="001332BD" w:rsidRPr="00E956F7">
          <w:rPr>
            <w:szCs w:val="24"/>
          </w:rPr>
          <w:t>A1.EPS</w:t>
        </w:r>
      </w:ins>
    </w:p>
    <w:p w14:paraId="67DE4EFF" w14:textId="44836F06" w:rsidR="001332BD" w:rsidRPr="00E956F7" w:rsidRDefault="00E4158E">
      <w:pPr>
        <w:pStyle w:val="Figuretitle0"/>
        <w:autoSpaceDE w:val="0"/>
        <w:autoSpaceDN w:val="0"/>
        <w:adjustRightInd w:val="0"/>
        <w:outlineLvl w:val="0"/>
        <w:rPr>
          <w:szCs w:val="24"/>
        </w:rPr>
      </w:pPr>
      <w:ins w:id="8139" w:author="LUEJE Claudia" w:date="2023-06-26T17:59:00Z">
        <w:r w:rsidRPr="00E956F7">
          <w:rPr>
            <w:szCs w:val="24"/>
          </w:rPr>
          <w:t>Figure </w:t>
        </w:r>
        <w:r w:rsidR="001332BD" w:rsidRPr="00E956F7">
          <w:rPr>
            <w:szCs w:val="24"/>
          </w:rPr>
          <w:t>A.1</w:t>
        </w:r>
      </w:ins>
      <w:r w:rsidR="00637151" w:rsidRPr="00E956F7">
        <w:rPr>
          <w:szCs w:val="24"/>
        </w:rPr>
        <w:t xml:space="preserve"> </w:t>
      </w:r>
      <w:r w:rsidR="001332BD" w:rsidRPr="00E956F7">
        <w:rPr>
          <w:szCs w:val="24"/>
        </w:rPr>
        <w:t>— 'length', 'spacing', 'first_spacing' and 'last_spacing' are the terms needed to define a regular intermittent weld</w:t>
      </w:r>
      <w:del w:id="8140" w:author="LUEJE Claudia" w:date="2023-06-26T17:59:00Z">
        <w:r w:rsidR="0036320E" w:rsidRPr="00F54804">
          <w:delText>.</w:delText>
        </w:r>
        <w:bookmarkEnd w:id="8132"/>
        <w:bookmarkEnd w:id="8133"/>
        <w:bookmarkEnd w:id="8134"/>
        <w:r w:rsidR="0036320E" w:rsidRPr="00F54804">
          <w:delText xml:space="preserve"> </w:delText>
        </w:r>
      </w:del>
    </w:p>
    <w:p w14:paraId="56307F62" w14:textId="77777777" w:rsidR="0036320E" w:rsidRPr="00BD52D7" w:rsidRDefault="001332BD" w:rsidP="0036320E">
      <w:pPr>
        <w:rPr>
          <w:del w:id="8141" w:author="LUEJE Claudia" w:date="2023-06-26T17:59:00Z"/>
        </w:rPr>
      </w:pPr>
      <w:r w:rsidRPr="00E956F7">
        <w:rPr>
          <w:szCs w:val="24"/>
        </w:rPr>
        <w:t xml:space="preserve">For simplicity, </w:t>
      </w:r>
      <w:del w:id="8142" w:author="LUEJE Claudia" w:date="2023-06-26T17:59:00Z">
        <w:r w:rsidR="0036320E" w:rsidRPr="005C2D94">
          <w:delText xml:space="preserve">we </w:delText>
        </w:r>
        <w:r w:rsidR="0036320E" w:rsidRPr="00E0243F">
          <w:delText>shall</w:delText>
        </w:r>
        <w:r w:rsidR="0036320E" w:rsidRPr="005C2D94">
          <w:delText xml:space="preserve"> refer</w:delText>
        </w:r>
      </w:del>
      <w:ins w:id="8143" w:author="LUEJE Claudia" w:date="2023-06-26T17:59:00Z">
        <w:r w:rsidR="002D095B">
          <w:rPr>
            <w:szCs w:val="24"/>
          </w:rPr>
          <w:t>they are referred</w:t>
        </w:r>
      </w:ins>
      <w:r w:rsidR="002D095B">
        <w:rPr>
          <w:szCs w:val="24"/>
        </w:rPr>
        <w:t xml:space="preserve"> to </w:t>
      </w:r>
      <w:del w:id="8144" w:author="LUEJE Claudia" w:date="2023-06-26T17:59:00Z">
        <w:r w:rsidR="0036320E" w:rsidRPr="005C2D94">
          <w:delText xml:space="preserve">them </w:delText>
        </w:r>
      </w:del>
      <w:r w:rsidR="002D095B">
        <w:rPr>
          <w:szCs w:val="24"/>
        </w:rPr>
        <w:t>a</w:t>
      </w:r>
      <w:r w:rsidRPr="00E956F7">
        <w:rPr>
          <w:szCs w:val="24"/>
        </w:rPr>
        <w:t>s</w:t>
      </w:r>
      <w:del w:id="8145" w:author="LUEJE Claudia" w:date="2023-06-26T17:59:00Z">
        <w:r w:rsidR="0036320E" w:rsidRPr="001E4607">
          <w:delText>:</w:delText>
        </w:r>
      </w:del>
    </w:p>
    <w:p w14:paraId="1D93BACB" w14:textId="77777777" w:rsidR="0036320E" w:rsidRPr="00F54804" w:rsidRDefault="0036320E" w:rsidP="0036320E">
      <w:pPr>
        <w:keepNext/>
        <w:rPr>
          <w:del w:id="8146" w:author="LUEJE Claudia" w:date="2023-06-26T17:59:00Z"/>
        </w:rPr>
      </w:pPr>
      <w:del w:id="8147" w:author="LUEJE Claudia" w:date="2023-06-26T17:59:00Z">
        <w:r w:rsidRPr="0013175B">
          <w:rPr>
            <w:noProof/>
          </w:rPr>
          <w:drawing>
            <wp:inline distT="0" distB="0" distL="0" distR="0" wp14:anchorId="4771B3FE" wp14:editId="70130497">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59450" cy="1421403"/>
                      </a:xfrm>
                      <a:prstGeom prst="rect">
                        <a:avLst/>
                      </a:prstGeom>
                    </pic:spPr>
                  </pic:pic>
                </a:graphicData>
              </a:graphic>
            </wp:inline>
          </w:drawing>
        </w:r>
      </w:del>
    </w:p>
    <w:p w14:paraId="56897383" w14:textId="24A41596" w:rsidR="001332BD" w:rsidRPr="00E956F7" w:rsidRDefault="002D095B">
      <w:pPr>
        <w:pStyle w:val="BodyText"/>
        <w:autoSpaceDE w:val="0"/>
        <w:autoSpaceDN w:val="0"/>
        <w:adjustRightInd w:val="0"/>
        <w:rPr>
          <w:ins w:id="8148" w:author="LUEJE Claudia" w:date="2023-06-26T17:59:00Z"/>
          <w:szCs w:val="24"/>
        </w:rPr>
      </w:pPr>
      <w:ins w:id="8149" w:author="LUEJE Claudia" w:date="2023-06-26T17:59:00Z">
        <w:r>
          <w:rPr>
            <w:szCs w:val="24"/>
          </w:rPr>
          <w:t xml:space="preserve"> in </w:t>
        </w:r>
      </w:ins>
      <w:bookmarkStart w:id="8150" w:name="_Toc76030610"/>
      <w:bookmarkStart w:id="8151" w:name="_Toc94530895"/>
      <w:bookmarkStart w:id="8152" w:name="_Toc110532347"/>
      <w:r w:rsidRPr="002D095B">
        <w:rPr>
          <w:rStyle w:val="citefig"/>
        </w:rPr>
        <w:t>Figure A.</w:t>
      </w:r>
      <w:del w:id="8153" w:author="LUEJE Claudia" w:date="2023-06-26T17:59:00Z">
        <w:r w:rsidR="0008382E">
          <w:delText xml:space="preserve"> </w:delText>
        </w:r>
        <w:r w:rsidR="0008382E">
          <w:fldChar w:fldCharType="begin"/>
        </w:r>
        <w:r w:rsidR="0008382E">
          <w:delInstrText xml:space="preserve"> SEQ Figure_A. \* ARABIC </w:delInstrText>
        </w:r>
        <w:r w:rsidR="0008382E">
          <w:fldChar w:fldCharType="separate"/>
        </w:r>
        <w:r w:rsidR="0067475A">
          <w:rPr>
            <w:noProof/>
          </w:rPr>
          <w:delText>2</w:delText>
        </w:r>
        <w:r w:rsidR="0008382E">
          <w:fldChar w:fldCharType="end"/>
        </w:r>
        <w:r w:rsidR="00683BEB">
          <w:delText xml:space="preserve"> —</w:delText>
        </w:r>
        <w:r w:rsidR="0036320E" w:rsidRPr="00F54804">
          <w:delText xml:space="preserve"> A</w:delText>
        </w:r>
      </w:del>
      <w:ins w:id="8154" w:author="LUEJE Claudia" w:date="2023-06-26T17:59:00Z">
        <w:r w:rsidRPr="002D095B">
          <w:rPr>
            <w:rStyle w:val="citefig"/>
          </w:rPr>
          <w:t>2</w:t>
        </w:r>
        <w:r w:rsidR="001332BD" w:rsidRPr="00E956F7">
          <w:rPr>
            <w:szCs w:val="24"/>
          </w:rPr>
          <w:t>:</w:t>
        </w:r>
      </w:ins>
    </w:p>
    <w:p w14:paraId="7221517D" w14:textId="2B5434E8"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155" w:author="LUEJE Claudia" w:date="2023-06-26T17:59:00Z"/>
          <w:szCs w:val="24"/>
        </w:rPr>
      </w:pPr>
      <w:ins w:id="8156" w:author="LUEJE Claudia" w:date="2023-06-26T17:59:00Z">
        <w:r>
          <w:rPr>
            <w:szCs w:val="24"/>
          </w:rPr>
          <w:t>8329_ed1fig</w:t>
        </w:r>
        <w:r w:rsidR="001332BD" w:rsidRPr="00E956F7">
          <w:rPr>
            <w:szCs w:val="24"/>
          </w:rPr>
          <w:t>A2.EPS</w:t>
        </w:r>
      </w:ins>
    </w:p>
    <w:p w14:paraId="03400DA4" w14:textId="45DCD15E" w:rsidR="001332BD" w:rsidRPr="00E956F7" w:rsidRDefault="00E4158E">
      <w:pPr>
        <w:pStyle w:val="Figuretitle0"/>
        <w:autoSpaceDE w:val="0"/>
        <w:autoSpaceDN w:val="0"/>
        <w:adjustRightInd w:val="0"/>
        <w:outlineLvl w:val="0"/>
        <w:rPr>
          <w:szCs w:val="24"/>
        </w:rPr>
      </w:pPr>
      <w:ins w:id="8157" w:author="LUEJE Claudia" w:date="2023-06-26T17:59:00Z">
        <w:r w:rsidRPr="00E956F7">
          <w:rPr>
            <w:szCs w:val="24"/>
          </w:rPr>
          <w:t>Figure </w:t>
        </w:r>
        <w:r w:rsidR="001332BD" w:rsidRPr="00E956F7">
          <w:rPr>
            <w:szCs w:val="24"/>
          </w:rPr>
          <w:t>A.2</w:t>
        </w:r>
        <w:r w:rsidR="00637151" w:rsidRPr="00E956F7">
          <w:rPr>
            <w:szCs w:val="24"/>
          </w:rPr>
          <w:t xml:space="preserve"> </w:t>
        </w:r>
        <w:r w:rsidR="001332BD" w:rsidRPr="00E956F7">
          <w:rPr>
            <w:szCs w:val="24"/>
          </w:rPr>
          <w:t>—</w:t>
        </w:r>
      </w:ins>
      <w:r w:rsidR="001332BD" w:rsidRPr="00E956F7">
        <w:rPr>
          <w:szCs w:val="24"/>
        </w:rPr>
        <w:t xml:space="preserve"> </w:t>
      </w:r>
      <w:r w:rsidR="002D095B">
        <w:rPr>
          <w:szCs w:val="24"/>
        </w:rPr>
        <w:t>R</w:t>
      </w:r>
      <w:r w:rsidR="001332BD" w:rsidRPr="00E956F7">
        <w:rPr>
          <w:szCs w:val="24"/>
        </w:rPr>
        <w:t>egular intermittent weld with 'n' segments and 'n-1' spacings between segments</w:t>
      </w:r>
      <w:del w:id="8158" w:author="LUEJE Claudia" w:date="2023-06-26T17:59:00Z">
        <w:r w:rsidR="0036320E" w:rsidRPr="005C2D94">
          <w:delText>.</w:delText>
        </w:r>
      </w:del>
      <w:bookmarkEnd w:id="8150"/>
      <w:bookmarkEnd w:id="8151"/>
      <w:bookmarkEnd w:id="8152"/>
    </w:p>
    <w:p w14:paraId="4B580F57" w14:textId="77777777" w:rsidR="001332BD" w:rsidRPr="00E956F7" w:rsidRDefault="001332BD">
      <w:pPr>
        <w:pStyle w:val="BodyText"/>
        <w:autoSpaceDE w:val="0"/>
        <w:autoSpaceDN w:val="0"/>
        <w:adjustRightInd w:val="0"/>
        <w:rPr>
          <w:szCs w:val="24"/>
        </w:rPr>
      </w:pPr>
      <w:r w:rsidRPr="00E956F7">
        <w:rPr>
          <w:szCs w:val="24"/>
        </w:rPr>
        <w:t>where:</w:t>
      </w:r>
    </w:p>
    <w:tbl>
      <w:tblPr>
        <w:tblStyle w:val="TableGrid"/>
        <w:tblW w:w="0" w:type="auto"/>
        <w:tblLook w:val="04A0" w:firstRow="1" w:lastRow="0" w:firstColumn="1" w:lastColumn="0" w:noHBand="0" w:noVBand="1"/>
      </w:tblPr>
      <w:tblGrid>
        <w:gridCol w:w="1271"/>
        <w:gridCol w:w="8015"/>
      </w:tblGrid>
      <w:tr w:rsidR="001332BD" w:rsidRPr="00B62EE5" w14:paraId="6A8E97D5" w14:textId="77777777" w:rsidTr="00BA7BF8">
        <w:tc>
          <w:tcPr>
            <w:tcW w:w="1271" w:type="dxa"/>
          </w:tcPr>
          <w:p w14:paraId="26856691" w14:textId="0FF3576A" w:rsidR="001332BD" w:rsidRPr="00B62EE5" w:rsidRDefault="001332BD" w:rsidP="009A4E99">
            <w:pPr>
              <w:pStyle w:val="BodyText"/>
              <w:jc w:val="left"/>
              <w:rPr>
                <w:sz w:val="24"/>
              </w:rPr>
            </w:pPr>
            <w:r w:rsidRPr="00B62EE5">
              <w:rPr>
                <w:i/>
              </w:rPr>
              <w:t>L</w:t>
            </w:r>
            <w:r w:rsidRPr="00B62EE5">
              <w:rPr>
                <w:vertAlign w:val="subscript"/>
              </w:rPr>
              <w:t>total</w:t>
            </w:r>
          </w:p>
        </w:tc>
        <w:tc>
          <w:tcPr>
            <w:tcW w:w="8015" w:type="dxa"/>
          </w:tcPr>
          <w:p w14:paraId="66BC8D88" w14:textId="4358CDA1" w:rsidR="001332BD" w:rsidRPr="00B62EE5" w:rsidRDefault="002D095B" w:rsidP="009A4E99">
            <w:pPr>
              <w:pStyle w:val="BodyText"/>
              <w:jc w:val="left"/>
            </w:pPr>
            <w:ins w:id="8159" w:author="LUEJE Claudia" w:date="2023-06-26T17:59:00Z">
              <w:r w:rsidRPr="00B62EE5">
                <w:t xml:space="preserve">is </w:t>
              </w:r>
            </w:ins>
            <w:r w:rsidRPr="00B62EE5">
              <w:t>t</w:t>
            </w:r>
            <w:r w:rsidR="001332BD" w:rsidRPr="00B62EE5">
              <w:t>he "total length" of the of the &lt;loc_list&gt; polyline in χMCF</w:t>
            </w:r>
            <w:del w:id="8160" w:author="LUEJE Claudia" w:date="2023-06-26T17:59:00Z">
              <w:r w:rsidR="0036320E" w:rsidRPr="00F54804">
                <w:delText>.</w:delText>
              </w:r>
            </w:del>
            <w:ins w:id="8161" w:author="LUEJE Claudia" w:date="2023-06-26T17:59:00Z">
              <w:r w:rsidRPr="00B62EE5">
                <w:t>;</w:t>
              </w:r>
            </w:ins>
          </w:p>
        </w:tc>
      </w:tr>
      <w:tr w:rsidR="001332BD" w:rsidRPr="00E956F7" w14:paraId="184C8926" w14:textId="77777777" w:rsidTr="00BA7BF8">
        <w:tc>
          <w:tcPr>
            <w:tcW w:w="1271" w:type="dxa"/>
          </w:tcPr>
          <w:p w14:paraId="7B63C920" w14:textId="1F088C3D" w:rsidR="001332BD" w:rsidRPr="00E956F7" w:rsidRDefault="001332BD" w:rsidP="009A4E99">
            <w:pPr>
              <w:pStyle w:val="BodyText"/>
              <w:jc w:val="left"/>
              <w:rPr>
                <w:sz w:val="24"/>
              </w:rPr>
            </w:pPr>
            <w:r w:rsidRPr="009A4E99">
              <w:rPr>
                <w:i/>
              </w:rPr>
              <w:t>m</w:t>
            </w:r>
            <w:r w:rsidRPr="00C624AB">
              <w:rPr>
                <w:vertAlign w:val="subscript"/>
              </w:rPr>
              <w:t>first</w:t>
            </w:r>
          </w:p>
        </w:tc>
        <w:tc>
          <w:tcPr>
            <w:tcW w:w="8015" w:type="dxa"/>
          </w:tcPr>
          <w:p w14:paraId="3E27CF67" w14:textId="40D56218" w:rsidR="001332BD" w:rsidRPr="00E956F7" w:rsidRDefault="002D095B" w:rsidP="009A4E99">
            <w:pPr>
              <w:pStyle w:val="BodyText"/>
              <w:jc w:val="left"/>
            </w:pPr>
            <w:ins w:id="8162" w:author="LUEJE Claudia" w:date="2023-06-26T17:59:00Z">
              <w:r>
                <w:t xml:space="preserve">is </w:t>
              </w:r>
            </w:ins>
            <w:r w:rsidR="001332BD" w:rsidRPr="00E956F7">
              <w:t>"first_spacing</w:t>
            </w:r>
            <w:del w:id="8163" w:author="LUEJE Claudia" w:date="2023-06-26T17:59:00Z">
              <w:r w:rsidR="0036320E" w:rsidRPr="00F54804">
                <w:delText>"</w:delText>
              </w:r>
            </w:del>
            <w:ins w:id="8164" w:author="LUEJE Claudia" w:date="2023-06-26T17:59:00Z">
              <w:r w:rsidR="001332BD" w:rsidRPr="00E956F7">
                <w:t>"</w:t>
              </w:r>
              <w:r>
                <w:t>;</w:t>
              </w:r>
            </w:ins>
          </w:p>
        </w:tc>
      </w:tr>
      <w:tr w:rsidR="001332BD" w:rsidRPr="00E956F7" w14:paraId="4A6B1BC4" w14:textId="77777777" w:rsidTr="00BA7BF8">
        <w:tc>
          <w:tcPr>
            <w:tcW w:w="1271" w:type="dxa"/>
          </w:tcPr>
          <w:p w14:paraId="4B362B67" w14:textId="06B46F67" w:rsidR="001332BD" w:rsidRPr="00E956F7" w:rsidRDefault="001332BD" w:rsidP="009A4E99">
            <w:pPr>
              <w:pStyle w:val="BodyText"/>
              <w:jc w:val="left"/>
              <w:rPr>
                <w:sz w:val="24"/>
              </w:rPr>
            </w:pPr>
            <w:r w:rsidRPr="009A4E99">
              <w:rPr>
                <w:i/>
              </w:rPr>
              <w:t>m</w:t>
            </w:r>
            <w:r w:rsidRPr="00C624AB">
              <w:rPr>
                <w:vertAlign w:val="subscript"/>
              </w:rPr>
              <w:t>last</w:t>
            </w:r>
          </w:p>
        </w:tc>
        <w:tc>
          <w:tcPr>
            <w:tcW w:w="8015" w:type="dxa"/>
          </w:tcPr>
          <w:p w14:paraId="782BFBE3" w14:textId="55210CEE" w:rsidR="001332BD" w:rsidRPr="00E956F7" w:rsidRDefault="002D095B" w:rsidP="009A4E99">
            <w:pPr>
              <w:pStyle w:val="BodyText"/>
              <w:jc w:val="left"/>
            </w:pPr>
            <w:ins w:id="8165" w:author="LUEJE Claudia" w:date="2023-06-26T17:59:00Z">
              <w:r>
                <w:t xml:space="preserve">is </w:t>
              </w:r>
            </w:ins>
            <w:r w:rsidR="001332BD" w:rsidRPr="00E956F7">
              <w:t>"last_spacing</w:t>
            </w:r>
            <w:del w:id="8166" w:author="LUEJE Claudia" w:date="2023-06-26T17:59:00Z">
              <w:r w:rsidR="0036320E" w:rsidRPr="00F54804">
                <w:delText>"</w:delText>
              </w:r>
            </w:del>
            <w:ins w:id="8167" w:author="LUEJE Claudia" w:date="2023-06-26T17:59:00Z">
              <w:r w:rsidR="001332BD" w:rsidRPr="00E956F7">
                <w:t>"</w:t>
              </w:r>
              <w:r>
                <w:t>;</w:t>
              </w:r>
            </w:ins>
          </w:p>
        </w:tc>
      </w:tr>
      <w:tr w:rsidR="001332BD" w:rsidRPr="00E956F7" w14:paraId="087BE543" w14:textId="77777777" w:rsidTr="00BA7BF8">
        <w:tc>
          <w:tcPr>
            <w:tcW w:w="1271" w:type="dxa"/>
          </w:tcPr>
          <w:p w14:paraId="0A15020D" w14:textId="64704A54" w:rsidR="001332BD" w:rsidRPr="00E956F7" w:rsidRDefault="001332BD" w:rsidP="009A4E99">
            <w:pPr>
              <w:pStyle w:val="BodyText"/>
              <w:jc w:val="left"/>
              <w:rPr>
                <w:sz w:val="24"/>
              </w:rPr>
            </w:pPr>
            <w:r w:rsidRPr="009A4E99">
              <w:rPr>
                <w:i/>
              </w:rPr>
              <w:t>l</w:t>
            </w:r>
          </w:p>
        </w:tc>
        <w:tc>
          <w:tcPr>
            <w:tcW w:w="8015" w:type="dxa"/>
          </w:tcPr>
          <w:p w14:paraId="62FC6A03" w14:textId="6FF9FAF9" w:rsidR="001332BD" w:rsidRPr="00E956F7" w:rsidRDefault="002D095B" w:rsidP="009A4E99">
            <w:pPr>
              <w:pStyle w:val="BodyText"/>
              <w:jc w:val="left"/>
            </w:pPr>
            <w:ins w:id="8168" w:author="LUEJE Claudia" w:date="2023-06-26T17:59:00Z">
              <w:r>
                <w:t xml:space="preserve">is </w:t>
              </w:r>
            </w:ins>
            <w:r w:rsidR="001332BD" w:rsidRPr="00E956F7">
              <w:t>the prescribed "length</w:t>
            </w:r>
            <w:del w:id="8169" w:author="LUEJE Claudia" w:date="2023-06-26T17:59:00Z">
              <w:r w:rsidR="0036320E" w:rsidRPr="00F54804">
                <w:delText>"</w:delText>
              </w:r>
            </w:del>
            <w:ins w:id="8170" w:author="LUEJE Claudia" w:date="2023-06-26T17:59:00Z">
              <w:r w:rsidR="001332BD" w:rsidRPr="00E956F7">
                <w:t>"</w:t>
              </w:r>
              <w:r>
                <w:t>;</w:t>
              </w:r>
            </w:ins>
          </w:p>
        </w:tc>
      </w:tr>
      <w:tr w:rsidR="001332BD" w:rsidRPr="00E956F7" w14:paraId="474192AC" w14:textId="77777777" w:rsidTr="00BA7BF8">
        <w:tc>
          <w:tcPr>
            <w:tcW w:w="1271" w:type="dxa"/>
          </w:tcPr>
          <w:p w14:paraId="1416EB99" w14:textId="5A56ABE1" w:rsidR="001332BD" w:rsidRPr="00E956F7" w:rsidRDefault="001332BD" w:rsidP="009A4E99">
            <w:pPr>
              <w:pStyle w:val="BodyText"/>
              <w:jc w:val="left"/>
              <w:rPr>
                <w:sz w:val="24"/>
              </w:rPr>
            </w:pPr>
            <w:r w:rsidRPr="009A4E99">
              <w:rPr>
                <w:i/>
              </w:rPr>
              <w:t>s</w:t>
            </w:r>
          </w:p>
        </w:tc>
        <w:tc>
          <w:tcPr>
            <w:tcW w:w="8015" w:type="dxa"/>
          </w:tcPr>
          <w:p w14:paraId="4E58FF28" w14:textId="641E0D9A" w:rsidR="001332BD" w:rsidRPr="00E956F7" w:rsidRDefault="002D095B" w:rsidP="009A4E99">
            <w:pPr>
              <w:pStyle w:val="BodyText"/>
              <w:jc w:val="left"/>
            </w:pPr>
            <w:ins w:id="8171" w:author="LUEJE Claudia" w:date="2023-06-26T17:59:00Z">
              <w:r>
                <w:t xml:space="preserve">is </w:t>
              </w:r>
            </w:ins>
            <w:r w:rsidR="001332BD" w:rsidRPr="00E956F7">
              <w:t>the prescribed "spacing</w:t>
            </w:r>
            <w:del w:id="8172" w:author="LUEJE Claudia" w:date="2023-06-26T17:59:00Z">
              <w:r w:rsidR="0036320E" w:rsidRPr="00F54804">
                <w:delText>"</w:delText>
              </w:r>
            </w:del>
            <w:ins w:id="8173" w:author="LUEJE Claudia" w:date="2023-06-26T17:59:00Z">
              <w:r w:rsidR="001332BD" w:rsidRPr="00E956F7">
                <w:t>"</w:t>
              </w:r>
              <w:r>
                <w:t>;</w:t>
              </w:r>
            </w:ins>
          </w:p>
        </w:tc>
      </w:tr>
      <w:tr w:rsidR="001332BD" w:rsidRPr="00E956F7" w14:paraId="07D94B85" w14:textId="77777777" w:rsidTr="00BA7BF8">
        <w:tc>
          <w:tcPr>
            <w:tcW w:w="1271" w:type="dxa"/>
          </w:tcPr>
          <w:p w14:paraId="39A4B4F7" w14:textId="4E3F5165" w:rsidR="001332BD" w:rsidRPr="00E956F7" w:rsidRDefault="001332BD" w:rsidP="009A4E99">
            <w:pPr>
              <w:pStyle w:val="BodyText"/>
              <w:jc w:val="left"/>
              <w:rPr>
                <w:sz w:val="24"/>
              </w:rPr>
            </w:pPr>
            <w:r w:rsidRPr="009A4E99">
              <w:rPr>
                <w:i/>
              </w:rPr>
              <w:t>n</w:t>
            </w:r>
          </w:p>
        </w:tc>
        <w:tc>
          <w:tcPr>
            <w:tcW w:w="8015" w:type="dxa"/>
          </w:tcPr>
          <w:p w14:paraId="7EBF3175" w14:textId="42A36BB1" w:rsidR="001332BD" w:rsidRPr="00E956F7" w:rsidRDefault="002D095B" w:rsidP="009A4E99">
            <w:pPr>
              <w:pStyle w:val="BodyText"/>
              <w:jc w:val="left"/>
            </w:pPr>
            <w:ins w:id="8174" w:author="LUEJE Claudia" w:date="2023-06-26T17:59:00Z">
              <w:r>
                <w:t xml:space="preserve">is </w:t>
              </w:r>
            </w:ins>
            <w:r w:rsidR="001332BD" w:rsidRPr="00E956F7">
              <w:t>"num_segments" defines the number of segments.</w:t>
            </w:r>
            <w:r w:rsidR="001332BD" w:rsidRPr="00E956F7">
              <w:br/>
            </w:r>
            <w:r w:rsidR="001332BD" w:rsidRPr="00E956F7">
              <w:rPr>
                <w:i/>
              </w:rPr>
              <w:t>n -1</w:t>
            </w:r>
            <w:r w:rsidR="001332BD" w:rsidRPr="00E956F7">
              <w:t xml:space="preserve"> is the number of spacings between the segments.</w:t>
            </w:r>
          </w:p>
        </w:tc>
      </w:tr>
    </w:tbl>
    <w:p w14:paraId="6FFCC38E" w14:textId="77777777" w:rsidR="0036320E" w:rsidRPr="00F54804" w:rsidRDefault="0036320E" w:rsidP="0036320E">
      <w:pPr>
        <w:rPr>
          <w:del w:id="8175" w:author="LUEJE Claudia" w:date="2023-06-26T17:59:00Z"/>
        </w:rPr>
      </w:pPr>
    </w:p>
    <w:p w14:paraId="48DB6702" w14:textId="10EBBBDC" w:rsidR="001332BD" w:rsidRPr="00E956F7" w:rsidRDefault="0036320E">
      <w:pPr>
        <w:pStyle w:val="BodyText"/>
        <w:autoSpaceDE w:val="0"/>
        <w:autoSpaceDN w:val="0"/>
        <w:adjustRightInd w:val="0"/>
        <w:rPr>
          <w:szCs w:val="24"/>
        </w:rPr>
      </w:pPr>
      <w:del w:id="8176" w:author="LUEJE Claudia" w:date="2023-06-26T17:59:00Z">
        <w:r w:rsidRPr="00F54804">
          <w:delText xml:space="preserve">Consider </w:delText>
        </w:r>
      </w:del>
      <w:r w:rsidR="00C624AB">
        <w:rPr>
          <w:szCs w:val="24"/>
        </w:rPr>
        <w:t>A</w:t>
      </w:r>
      <w:r w:rsidR="001332BD" w:rsidRPr="00E956F7">
        <w:rPr>
          <w:szCs w:val="24"/>
        </w:rPr>
        <w:t xml:space="preserve"> connection line of total length L</w:t>
      </w:r>
      <w:r w:rsidR="001332BD" w:rsidRPr="00E956F7">
        <w:rPr>
          <w:szCs w:val="24"/>
          <w:vertAlign w:val="subscript"/>
        </w:rPr>
        <w:t>total</w:t>
      </w:r>
      <w:del w:id="8177" w:author="LUEJE Claudia" w:date="2023-06-26T17:59:00Z">
        <w:r w:rsidRPr="00F54804">
          <w:delText xml:space="preserve">. </w:delText>
        </w:r>
      </w:del>
      <w:ins w:id="8178" w:author="LUEJE Claudia" w:date="2023-06-26T17:59:00Z">
        <w:r w:rsidR="001332BD" w:rsidRPr="00E956F7">
          <w:rPr>
            <w:szCs w:val="24"/>
          </w:rPr>
          <w:t xml:space="preserve"> </w:t>
        </w:r>
        <w:r w:rsidR="00C624AB">
          <w:rPr>
            <w:szCs w:val="24"/>
          </w:rPr>
          <w:t>should be considered.</w:t>
        </w:r>
      </w:ins>
      <w:r w:rsidR="00C624AB">
        <w:rPr>
          <w:szCs w:val="24"/>
        </w:rPr>
        <w:t xml:space="preserve"> </w:t>
      </w:r>
      <w:r w:rsidR="001332BD" w:rsidRPr="00E956F7">
        <w:rPr>
          <w:szCs w:val="24"/>
        </w:rPr>
        <w:t xml:space="preserve">The effective welded length, </w:t>
      </w:r>
      <w:r w:rsidR="001332BD" w:rsidRPr="00C624AB">
        <w:rPr>
          <w:i/>
          <w:szCs w:val="24"/>
        </w:rPr>
        <w:t>L</w:t>
      </w:r>
      <w:r w:rsidR="001332BD" w:rsidRPr="00E956F7">
        <w:rPr>
          <w:szCs w:val="24"/>
        </w:rPr>
        <w:t>, is:</w:t>
      </w:r>
    </w:p>
    <w:p w14:paraId="3E929321" w14:textId="77777777" w:rsidR="0036320E" w:rsidRPr="00F54804" w:rsidRDefault="00A576C6" w:rsidP="0036320E">
      <w:pPr>
        <w:jc w:val="center"/>
        <w:rPr>
          <w:del w:id="8179" w:author="LUEJE Claudia" w:date="2023-06-26T17:59:00Z"/>
        </w:rPr>
      </w:pPr>
      <m:oMathPara>
        <m:oMath>
          <m:sSub>
            <m:sSubPr>
              <m:ctrlPr>
                <w:del w:id="8180" w:author="LUEJE Claudia" w:date="2023-06-26T17:59:00Z">
                  <w:rPr>
                    <w:rFonts w:ascii="Cambria Math" w:hAnsi="Cambria Math"/>
                    <w:i/>
                  </w:rPr>
                </w:del>
              </m:ctrlPr>
            </m:sSubPr>
            <m:e>
              <m:r>
                <w:del w:id="8181" w:author="LUEJE Claudia" w:date="2023-06-26T17:59:00Z">
                  <w:rPr>
                    <w:rFonts w:ascii="Cambria Math" w:hAnsi="Cambria Math"/>
                  </w:rPr>
                  <m:t>L</m:t>
                </w:del>
              </m:r>
              <m:r>
                <w:del w:id="8182" w:author="LUEJE Claudia" w:date="2023-06-26T17:59:00Z">
                  <w:rPr>
                    <w:rFonts w:ascii="Cambria Math" w:hAnsi="Cambria Math"/>
                  </w:rPr>
                  <m:t>=</m:t>
                </w:del>
              </m:r>
              <m:r>
                <w:del w:id="8183" w:author="LUEJE Claudia" w:date="2023-06-26T17:59:00Z">
                  <w:rPr>
                    <w:rFonts w:ascii="Cambria Math" w:hAnsi="Cambria Math"/>
                  </w:rPr>
                  <m:t>L</m:t>
                </w:del>
              </m:r>
            </m:e>
            <m:sub>
              <m:r>
                <w:del w:id="8184" w:author="LUEJE Claudia" w:date="2023-06-26T17:59:00Z">
                  <w:rPr>
                    <w:rFonts w:ascii="Cambria Math" w:hAnsi="Cambria Math"/>
                  </w:rPr>
                  <m:t>total</m:t>
                </w:del>
              </m:r>
            </m:sub>
          </m:sSub>
          <m:r>
            <w:del w:id="8185" w:author="LUEJE Claudia" w:date="2023-06-26T17:59:00Z">
              <w:rPr>
                <w:rFonts w:ascii="Cambria Math" w:hAnsi="Cambria Math"/>
              </w:rPr>
              <m:t>-</m:t>
            </w:del>
          </m:r>
          <m:sSub>
            <m:sSubPr>
              <m:ctrlPr>
                <w:del w:id="8186" w:author="LUEJE Claudia" w:date="2023-06-26T17:59:00Z">
                  <w:rPr>
                    <w:rFonts w:ascii="Cambria Math" w:hAnsi="Cambria Math"/>
                    <w:i/>
                  </w:rPr>
                </w:del>
              </m:ctrlPr>
            </m:sSubPr>
            <m:e>
              <m:r>
                <w:del w:id="8187" w:author="LUEJE Claudia" w:date="2023-06-26T17:59:00Z">
                  <w:rPr>
                    <w:rFonts w:ascii="Cambria Math" w:hAnsi="Cambria Math"/>
                  </w:rPr>
                  <m:t>m</m:t>
                </w:del>
              </m:r>
            </m:e>
            <m:sub>
              <m:r>
                <w:del w:id="8188" w:author="LUEJE Claudia" w:date="2023-06-26T17:59:00Z">
                  <w:rPr>
                    <w:rFonts w:ascii="Cambria Math" w:hAnsi="Cambria Math"/>
                  </w:rPr>
                  <m:t>first</m:t>
                </w:del>
              </m:r>
            </m:sub>
          </m:sSub>
          <m:r>
            <w:del w:id="8189" w:author="LUEJE Claudia" w:date="2023-06-26T17:59:00Z">
              <w:rPr>
                <w:rFonts w:ascii="Cambria Math" w:hAnsi="Cambria Math"/>
              </w:rPr>
              <m:t>-</m:t>
            </w:del>
          </m:r>
          <m:sSub>
            <m:sSubPr>
              <m:ctrlPr>
                <w:del w:id="8190" w:author="LUEJE Claudia" w:date="2023-06-26T17:59:00Z">
                  <w:rPr>
                    <w:rFonts w:ascii="Cambria Math" w:hAnsi="Cambria Math"/>
                    <w:i/>
                  </w:rPr>
                </w:del>
              </m:ctrlPr>
            </m:sSubPr>
            <m:e>
              <m:r>
                <w:del w:id="8191" w:author="LUEJE Claudia" w:date="2023-06-26T17:59:00Z">
                  <w:rPr>
                    <w:rFonts w:ascii="Cambria Math" w:hAnsi="Cambria Math"/>
                  </w:rPr>
                  <m:t>m</m:t>
                </w:del>
              </m:r>
            </m:e>
            <m:sub>
              <m:r>
                <w:del w:id="8192" w:author="LUEJE Claudia" w:date="2023-06-26T17:59:00Z">
                  <w:rPr>
                    <w:rFonts w:ascii="Cambria Math" w:hAnsi="Cambria Math"/>
                  </w:rPr>
                  <m:t>last</m:t>
                </w:del>
              </m:r>
            </m:sub>
          </m:sSub>
        </m:oMath>
      </m:oMathPara>
    </w:p>
    <w:p w14:paraId="18233946" w14:textId="77777777" w:rsidR="0036320E" w:rsidRPr="00F54804" w:rsidRDefault="0036320E" w:rsidP="0036320E">
      <w:pPr>
        <w:rPr>
          <w:del w:id="8193" w:author="LUEJE Claudia" w:date="2023-06-26T17:59:00Z"/>
        </w:rPr>
      </w:pPr>
    </w:p>
    <w:p w14:paraId="240B9DC8" w14:textId="5F791A89" w:rsidR="001332BD" w:rsidRPr="00E956F7" w:rsidRDefault="00C624AB" w:rsidP="00D82F2F">
      <w:pPr>
        <w:pStyle w:val="Formula"/>
        <w:rPr>
          <w:ins w:id="8194" w:author="LUEJE Claudia" w:date="2023-06-26T17:59:00Z"/>
        </w:rPr>
      </w:pPr>
      <w:ins w:id="8195" w:author="LUEJE Claudia" w:date="2023-06-26T17:59:00Z">
        <w:r w:rsidRPr="00C624AB">
          <w:rPr>
            <w:position w:val="-12"/>
          </w:rPr>
          <w:object w:dxaOrig="2200" w:dyaOrig="340" w14:anchorId="4CAF23FA">
            <v:shape id="_x0000_i1041" type="#_x0000_t75" style="width:109.55pt;height:17.65pt" o:ole="">
              <v:imagedata r:id="rId164" o:title=""/>
            </v:shape>
            <o:OLEObject Type="Embed" ProgID="Equation.DSMT4" ShapeID="_x0000_i1041" DrawAspect="Content" ObjectID="_1749310292" r:id="rId165"/>
          </w:object>
        </w:r>
      </w:ins>
    </w:p>
    <w:p w14:paraId="6CB0C444" w14:textId="1A58F591" w:rsidR="001332BD" w:rsidRPr="00E956F7" w:rsidRDefault="001332BD">
      <w:pPr>
        <w:pStyle w:val="BodyText"/>
        <w:autoSpaceDE w:val="0"/>
        <w:autoSpaceDN w:val="0"/>
        <w:adjustRightInd w:val="0"/>
        <w:rPr>
          <w:szCs w:val="24"/>
        </w:rPr>
      </w:pPr>
      <w:r w:rsidRPr="00E956F7">
        <w:rPr>
          <w:szCs w:val="24"/>
        </w:rPr>
        <w:t>The density, d, of the welded segments is defined as</w:t>
      </w:r>
      <w:del w:id="8196" w:author="LUEJE Claudia" w:date="2023-06-26T17:59:00Z">
        <w:r w:rsidR="0036320E" w:rsidRPr="005C2D94">
          <w:delText>:</w:delText>
        </w:r>
      </w:del>
      <w:ins w:id="8197" w:author="LUEJE Claudia" w:date="2023-06-26T17:59:00Z">
        <w:r w:rsidR="00C624AB">
          <w:rPr>
            <w:szCs w:val="24"/>
          </w:rPr>
          <w:t xml:space="preserve"> shown in </w:t>
        </w:r>
        <w:r w:rsidR="00C624AB" w:rsidRPr="00C624AB">
          <w:rPr>
            <w:rStyle w:val="citeeq"/>
          </w:rPr>
          <w:t>Formula (A.1)</w:t>
        </w:r>
        <w:r w:rsidRPr="00E956F7">
          <w:rPr>
            <w:szCs w:val="24"/>
          </w:rPr>
          <w:t>:</w:t>
        </w:r>
      </w:ins>
    </w:p>
    <w:tbl>
      <w:tblPr>
        <w:tblStyle w:val="TableGrid"/>
        <w:tblW w:w="0" w:type="auto"/>
        <w:tblLook w:val="04A0" w:firstRow="1" w:lastRow="0" w:firstColumn="1" w:lastColumn="0" w:noHBand="0" w:noVBand="1"/>
      </w:tblPr>
      <w:tblGrid>
        <w:gridCol w:w="3085"/>
        <w:gridCol w:w="3119"/>
        <w:gridCol w:w="3082"/>
      </w:tblGrid>
      <w:tr w:rsidR="0036320E" w:rsidRPr="00F54804" w14:paraId="41B82D39" w14:textId="77777777" w:rsidTr="0007274A">
        <w:trPr>
          <w:del w:id="8198" w:author="LUEJE Claudia" w:date="2023-06-26T17:59:00Z"/>
        </w:trPr>
        <w:tc>
          <w:tcPr>
            <w:tcW w:w="3085" w:type="dxa"/>
            <w:tcBorders>
              <w:top w:val="nil"/>
              <w:left w:val="nil"/>
              <w:bottom w:val="nil"/>
              <w:right w:val="single" w:sz="4" w:space="0" w:color="auto"/>
            </w:tcBorders>
          </w:tcPr>
          <w:p w14:paraId="61D18BEC" w14:textId="77777777" w:rsidR="0036320E" w:rsidRPr="005C2D94" w:rsidRDefault="0036320E" w:rsidP="0007274A">
            <w:pPr>
              <w:keepNext/>
              <w:jc w:val="center"/>
              <w:rPr>
                <w:del w:id="8199" w:author="LUEJE Claudia" w:date="2023-06-26T17:59:00Z"/>
              </w:rPr>
            </w:pPr>
          </w:p>
        </w:tc>
        <w:tc>
          <w:tcPr>
            <w:tcW w:w="3119" w:type="dxa"/>
            <w:tcBorders>
              <w:top w:val="single" w:sz="4" w:space="0" w:color="auto"/>
              <w:left w:val="single" w:sz="4" w:space="0" w:color="auto"/>
              <w:bottom w:val="single" w:sz="4" w:space="0" w:color="auto"/>
              <w:right w:val="single" w:sz="4" w:space="0" w:color="auto"/>
            </w:tcBorders>
            <w:vAlign w:val="center"/>
          </w:tcPr>
          <w:p w14:paraId="3EF1CB2E" w14:textId="77777777" w:rsidR="0036320E" w:rsidRPr="00F54804" w:rsidRDefault="0036320E" w:rsidP="0007274A">
            <w:pPr>
              <w:keepNext/>
              <w:jc w:val="center"/>
              <w:rPr>
                <w:del w:id="8200" w:author="LUEJE Claudia" w:date="2023-06-26T17:59:00Z"/>
              </w:rPr>
            </w:pPr>
            <m:oMathPara>
              <m:oMath>
                <m:r>
                  <w:del w:id="8201" w:author="LUEJE Claudia" w:date="2023-06-26T17:59:00Z">
                    <w:rPr>
                      <w:rFonts w:ascii="Cambria Math" w:hAnsi="Cambria Math"/>
                    </w:rPr>
                    <m:t>d=</m:t>
                  </w:del>
                </m:r>
                <m:f>
                  <m:fPr>
                    <m:ctrlPr>
                      <w:del w:id="8202" w:author="LUEJE Claudia" w:date="2023-06-26T17:59:00Z">
                        <w:rPr>
                          <w:rFonts w:ascii="Cambria Math" w:hAnsi="Cambria Math"/>
                          <w:i/>
                        </w:rPr>
                      </w:del>
                    </m:ctrlPr>
                  </m:fPr>
                  <m:num>
                    <m:r>
                      <w:del w:id="8203" w:author="LUEJE Claudia" w:date="2023-06-26T17:59:00Z">
                        <w:rPr>
                          <w:rFonts w:ascii="Cambria Math" w:hAnsi="Cambria Math"/>
                        </w:rPr>
                        <m:t>l</m:t>
                      </w:del>
                    </m:r>
                  </m:num>
                  <m:den>
                    <m:r>
                      <w:del w:id="8204" w:author="LUEJE Claudia" w:date="2023-06-26T17:59:00Z">
                        <w:rPr>
                          <w:rFonts w:ascii="Cambria Math" w:hAnsi="Cambria Math"/>
                        </w:rPr>
                        <m:t>l+s</m:t>
                      </w:del>
                    </m:r>
                  </m:den>
                </m:f>
              </m:oMath>
            </m:oMathPara>
          </w:p>
        </w:tc>
        <w:tc>
          <w:tcPr>
            <w:tcW w:w="3082" w:type="dxa"/>
            <w:tcBorders>
              <w:top w:val="nil"/>
              <w:left w:val="single" w:sz="4" w:space="0" w:color="auto"/>
              <w:bottom w:val="nil"/>
              <w:right w:val="nil"/>
            </w:tcBorders>
            <w:vAlign w:val="center"/>
          </w:tcPr>
          <w:p w14:paraId="5D0C7382" w14:textId="77777777" w:rsidR="0036320E" w:rsidRPr="00F54804" w:rsidRDefault="0036320E" w:rsidP="0013175B">
            <w:pPr>
              <w:pStyle w:val="Caption"/>
              <w:rPr>
                <w:del w:id="8205" w:author="LUEJE Claudia" w:date="2023-06-26T17:59:00Z"/>
              </w:rPr>
            </w:pPr>
            <w:bookmarkStart w:id="8206" w:name="_Ref69246368"/>
            <w:del w:id="8207" w:author="LUEJE Claudia" w:date="2023-06-26T17:59:00Z">
              <w:r w:rsidRPr="005C2D94">
                <w:delText xml:space="preserve">Equation </w:delText>
              </w:r>
              <w:r w:rsidRPr="005C2D94">
                <w:fldChar w:fldCharType="begin"/>
              </w:r>
              <w:r w:rsidRPr="00F54804">
                <w:delInstrText xml:space="preserve"> SEQ Equation \* ARABIC </w:delInstrText>
              </w:r>
              <w:r w:rsidRPr="005C2D94">
                <w:fldChar w:fldCharType="separate"/>
              </w:r>
              <w:r w:rsidR="0067475A">
                <w:rPr>
                  <w:noProof/>
                </w:rPr>
                <w:delText>1</w:delText>
              </w:r>
              <w:r w:rsidRPr="005C2D94">
                <w:fldChar w:fldCharType="end"/>
              </w:r>
              <w:bookmarkEnd w:id="8206"/>
            </w:del>
          </w:p>
        </w:tc>
      </w:tr>
    </w:tbl>
    <w:p w14:paraId="51ABCC3B" w14:textId="77777777" w:rsidR="0036320E" w:rsidRPr="00F54804" w:rsidRDefault="0036320E" w:rsidP="0036320E">
      <w:pPr>
        <w:rPr>
          <w:del w:id="8208" w:author="LUEJE Claudia" w:date="2023-06-26T17:59:00Z"/>
        </w:rPr>
      </w:pPr>
    </w:p>
    <w:bookmarkStart w:id="8209" w:name="MTBlankEqn"/>
    <w:p w14:paraId="546650E6" w14:textId="640EF42A" w:rsidR="001332BD" w:rsidRPr="00E956F7" w:rsidRDefault="00171BAB" w:rsidP="00E93F2A">
      <w:pPr>
        <w:pStyle w:val="Formula"/>
        <w:rPr>
          <w:ins w:id="8210" w:author="LUEJE Claudia" w:date="2023-06-26T17:59:00Z"/>
        </w:rPr>
      </w:pPr>
      <w:ins w:id="8211" w:author="LUEJE Claudia" w:date="2023-06-26T17:59:00Z">
        <w:r w:rsidRPr="00171BAB">
          <w:rPr>
            <w:position w:val="-22"/>
          </w:rPr>
          <w:object w:dxaOrig="800" w:dyaOrig="580" w14:anchorId="6EF06CD2">
            <v:shape id="_x0000_i1042" type="#_x0000_t75" style="width:40.2pt;height:28.7pt" o:ole="">
              <v:imagedata r:id="rId166" o:title=""/>
            </v:shape>
            <o:OLEObject Type="Embed" ProgID="Equation.DSMT4" ShapeID="_x0000_i1042" DrawAspect="Content" ObjectID="_1749310293" r:id="rId167"/>
          </w:object>
        </w:r>
        <w:bookmarkEnd w:id="8209"/>
        <w:r w:rsidR="001332BD" w:rsidRPr="00E956F7">
          <w:tab/>
        </w:r>
        <w:r w:rsidR="007B606B">
          <w:t>(A.1)</w:t>
        </w:r>
      </w:ins>
    </w:p>
    <w:p w14:paraId="743A6C7B" w14:textId="46C6DC2F" w:rsidR="001332BD" w:rsidRPr="00E956F7" w:rsidRDefault="001332BD">
      <w:pPr>
        <w:pStyle w:val="BodyText"/>
        <w:autoSpaceDE w:val="0"/>
        <w:autoSpaceDN w:val="0"/>
        <w:adjustRightInd w:val="0"/>
        <w:rPr>
          <w:szCs w:val="24"/>
        </w:rPr>
      </w:pPr>
      <w:r w:rsidRPr="00E956F7">
        <w:rPr>
          <w:szCs w:val="24"/>
        </w:rPr>
        <w:t xml:space="preserve">The effective length, </w:t>
      </w:r>
      <w:r w:rsidRPr="00C624AB">
        <w:rPr>
          <w:i/>
          <w:szCs w:val="24"/>
        </w:rPr>
        <w:t>L</w:t>
      </w:r>
      <w:r w:rsidRPr="00E956F7">
        <w:rPr>
          <w:szCs w:val="24"/>
        </w:rPr>
        <w:t>, can be calculated by adding the segments and the spacings</w:t>
      </w:r>
      <w:del w:id="8212" w:author="LUEJE Claudia" w:date="2023-06-26T17:59:00Z">
        <w:r w:rsidR="0036320E" w:rsidRPr="00F54804">
          <w:delText>:</w:delText>
        </w:r>
        <w:r w:rsidR="00BA7BF8" w:rsidRPr="00F54804">
          <w:delText xml:space="preserve"> </w:delText>
        </w:r>
      </w:del>
      <w:ins w:id="8213" w:author="LUEJE Claudia" w:date="2023-06-26T17:59:00Z">
        <w:r w:rsidR="00C624AB">
          <w:rPr>
            <w:szCs w:val="24"/>
          </w:rPr>
          <w:t xml:space="preserve"> in </w:t>
        </w:r>
        <w:r w:rsidR="00C624AB" w:rsidRPr="00C624AB">
          <w:rPr>
            <w:rStyle w:val="citeeq"/>
          </w:rPr>
          <w:t>Formula (A.2)</w:t>
        </w:r>
        <w:r w:rsidRPr="00E956F7">
          <w:rPr>
            <w:szCs w:val="24"/>
          </w:rP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68007959" w14:textId="77777777" w:rsidTr="0007274A">
        <w:trPr>
          <w:del w:id="8214" w:author="LUEJE Claudia" w:date="2023-06-26T17:59:00Z"/>
        </w:trPr>
        <w:tc>
          <w:tcPr>
            <w:tcW w:w="3095" w:type="dxa"/>
            <w:tcBorders>
              <w:right w:val="single" w:sz="4" w:space="0" w:color="auto"/>
            </w:tcBorders>
          </w:tcPr>
          <w:p w14:paraId="55F9CE5D" w14:textId="77777777" w:rsidR="0036320E" w:rsidRPr="00F54804" w:rsidRDefault="0036320E" w:rsidP="0007274A">
            <w:pPr>
              <w:jc w:val="center"/>
              <w:rPr>
                <w:del w:id="8215" w:author="LUEJE Claudia" w:date="2023-06-26T17:59:00Z"/>
              </w:rPr>
            </w:pPr>
          </w:p>
        </w:tc>
        <w:tc>
          <w:tcPr>
            <w:tcW w:w="3095" w:type="dxa"/>
            <w:tcBorders>
              <w:top w:val="single" w:sz="4" w:space="0" w:color="auto"/>
              <w:left w:val="single" w:sz="4" w:space="0" w:color="auto"/>
              <w:bottom w:val="single" w:sz="4" w:space="0" w:color="auto"/>
              <w:right w:val="single" w:sz="4" w:space="0" w:color="auto"/>
            </w:tcBorders>
            <w:vAlign w:val="bottom"/>
          </w:tcPr>
          <w:p w14:paraId="6B6EB713" w14:textId="77777777" w:rsidR="0036320E" w:rsidRPr="005C2D94" w:rsidRDefault="0036320E" w:rsidP="0007274A">
            <w:pPr>
              <w:jc w:val="center"/>
              <w:rPr>
                <w:del w:id="8216" w:author="LUEJE Claudia" w:date="2023-06-26T17:59:00Z"/>
              </w:rPr>
            </w:pPr>
            <m:oMathPara>
              <m:oMath>
                <m:r>
                  <w:del w:id="8217" w:author="LUEJE Claudia" w:date="2023-06-26T17:59:00Z">
                    <w:rPr>
                      <w:rFonts w:ascii="Cambria Math" w:hAnsi="Cambria Math"/>
                    </w:rPr>
                    <m:t>L=nl+</m:t>
                  </w:del>
                </m:r>
                <m:d>
                  <m:dPr>
                    <m:ctrlPr>
                      <w:del w:id="8218" w:author="LUEJE Claudia" w:date="2023-06-26T17:59:00Z">
                        <w:rPr>
                          <w:rFonts w:ascii="Cambria Math" w:hAnsi="Cambria Math"/>
                          <w:i/>
                        </w:rPr>
                      </w:del>
                    </m:ctrlPr>
                  </m:dPr>
                  <m:e>
                    <m:r>
                      <w:del w:id="8219" w:author="LUEJE Claudia" w:date="2023-06-26T17:59:00Z">
                        <w:rPr>
                          <w:rFonts w:ascii="Cambria Math" w:hAnsi="Cambria Math"/>
                        </w:rPr>
                        <m:t>n-1</m:t>
                      </w:del>
                    </m:r>
                  </m:e>
                </m:d>
                <m:r>
                  <w:del w:id="8220" w:author="LUEJE Claudia" w:date="2023-06-26T17:59:00Z">
                    <w:rPr>
                      <w:rFonts w:ascii="Cambria Math" w:hAnsi="Cambria Math"/>
                    </w:rPr>
                    <m:t>s</m:t>
                  </w:del>
                </m:r>
              </m:oMath>
            </m:oMathPara>
          </w:p>
        </w:tc>
        <w:tc>
          <w:tcPr>
            <w:tcW w:w="3096" w:type="dxa"/>
            <w:tcBorders>
              <w:left w:val="single" w:sz="4" w:space="0" w:color="auto"/>
            </w:tcBorders>
            <w:vAlign w:val="center"/>
          </w:tcPr>
          <w:p w14:paraId="11724652" w14:textId="77777777" w:rsidR="0036320E" w:rsidRPr="00F54804" w:rsidRDefault="0036320E" w:rsidP="00BD52D7">
            <w:pPr>
              <w:pStyle w:val="Caption"/>
              <w:rPr>
                <w:del w:id="8221" w:author="LUEJE Claudia" w:date="2023-06-26T17:59:00Z"/>
              </w:rPr>
            </w:pPr>
            <w:bookmarkStart w:id="8222" w:name="_Ref69243596"/>
            <w:del w:id="8223" w:author="LUEJE Claudia" w:date="2023-06-26T17:59:00Z">
              <w:r w:rsidRPr="005C2D94">
                <w:delText xml:space="preserve">Equation </w:delText>
              </w:r>
              <w:r w:rsidRPr="005C2D94">
                <w:fldChar w:fldCharType="begin"/>
              </w:r>
              <w:r w:rsidRPr="00F54804">
                <w:delInstrText xml:space="preserve"> SEQ Equation \* ARABIC </w:delInstrText>
              </w:r>
              <w:r w:rsidRPr="005C2D94">
                <w:fldChar w:fldCharType="separate"/>
              </w:r>
              <w:r w:rsidR="0067475A">
                <w:rPr>
                  <w:noProof/>
                </w:rPr>
                <w:delText>2</w:delText>
              </w:r>
              <w:r w:rsidRPr="005C2D94">
                <w:fldChar w:fldCharType="end"/>
              </w:r>
              <w:bookmarkEnd w:id="8222"/>
            </w:del>
          </w:p>
        </w:tc>
      </w:tr>
    </w:tbl>
    <w:p w14:paraId="753C490F" w14:textId="77777777" w:rsidR="0036320E" w:rsidRPr="00F54804" w:rsidRDefault="0036320E" w:rsidP="0036320E">
      <w:pPr>
        <w:rPr>
          <w:del w:id="8224" w:author="LUEJE Claudia" w:date="2023-06-26T17:59:00Z"/>
          <w:rFonts w:ascii="Book Antiqua" w:hAnsi="Book Antiqua"/>
          <w:i/>
          <w:sz w:val="24"/>
        </w:rPr>
      </w:pPr>
    </w:p>
    <w:p w14:paraId="00609E3A" w14:textId="36C754E8" w:rsidR="001332BD" w:rsidRPr="00E956F7" w:rsidRDefault="00171BAB" w:rsidP="00E93F2A">
      <w:pPr>
        <w:pStyle w:val="Formula"/>
        <w:rPr>
          <w:ins w:id="8225" w:author="LUEJE Claudia" w:date="2023-06-26T17:59:00Z"/>
        </w:rPr>
      </w:pPr>
      <w:ins w:id="8226" w:author="LUEJE Claudia" w:date="2023-06-26T17:59:00Z">
        <w:r w:rsidRPr="00171BAB">
          <w:rPr>
            <w:position w:val="-12"/>
          </w:rPr>
          <w:object w:dxaOrig="1440" w:dyaOrig="340" w14:anchorId="2E5A4631">
            <v:shape id="_x0000_i1043" type="#_x0000_t75" style="width:1in;height:17.65pt" o:ole="">
              <v:imagedata r:id="rId168" o:title=""/>
            </v:shape>
            <o:OLEObject Type="Embed" ProgID="Equation.DSMT4" ShapeID="_x0000_i1043" DrawAspect="Content" ObjectID="_1749310294" r:id="rId169"/>
          </w:object>
        </w:r>
        <w:r w:rsidR="001332BD" w:rsidRPr="00E956F7">
          <w:tab/>
        </w:r>
        <w:r w:rsidR="007B606B">
          <w:t>(</w:t>
        </w:r>
        <w:r w:rsidR="001332BD" w:rsidRPr="00E956F7">
          <w:t>A</w:t>
        </w:r>
        <w:r w:rsidR="001332BD" w:rsidRPr="00E956F7">
          <w:rPr>
            <w:b/>
          </w:rPr>
          <w:t>.</w:t>
        </w:r>
        <w:r w:rsidR="001332BD" w:rsidRPr="00E956F7">
          <w:t>2</w:t>
        </w:r>
        <w:r w:rsidR="007B606B">
          <w:t>)</w:t>
        </w:r>
      </w:ins>
    </w:p>
    <w:p w14:paraId="653A8B88" w14:textId="77777777" w:rsidR="00C624AB" w:rsidRDefault="00C624AB">
      <w:pPr>
        <w:pStyle w:val="BodyText"/>
        <w:autoSpaceDE w:val="0"/>
        <w:autoSpaceDN w:val="0"/>
        <w:adjustRightInd w:val="0"/>
        <w:rPr>
          <w:szCs w:val="24"/>
        </w:rPr>
      </w:pPr>
      <w:ins w:id="8227" w:author="LUEJE Claudia" w:date="2023-06-26T17:59:00Z">
        <w:r w:rsidRPr="00C624AB">
          <w:rPr>
            <w:szCs w:val="24"/>
          </w:rPr>
          <w:t xml:space="preserve">where </w:t>
        </w:r>
      </w:ins>
      <w:r w:rsidR="001332BD" w:rsidRPr="00E956F7">
        <w:rPr>
          <w:i/>
          <w:szCs w:val="24"/>
        </w:rPr>
        <w:t>n</w:t>
      </w:r>
      <w:r w:rsidR="001332BD" w:rsidRPr="00E956F7">
        <w:rPr>
          <w:szCs w:val="24"/>
        </w:rPr>
        <w:t xml:space="preserve"> is the prescribed number of segments that fit in the connection line. </w:t>
      </w:r>
    </w:p>
    <w:p w14:paraId="15A2CE25" w14:textId="78761618" w:rsidR="001332BD" w:rsidRPr="00E956F7" w:rsidRDefault="001332BD">
      <w:pPr>
        <w:pStyle w:val="BodyText"/>
        <w:autoSpaceDE w:val="0"/>
        <w:autoSpaceDN w:val="0"/>
        <w:adjustRightInd w:val="0"/>
        <w:rPr>
          <w:szCs w:val="24"/>
        </w:rPr>
      </w:pPr>
      <w:r w:rsidRPr="00E956F7">
        <w:rPr>
          <w:szCs w:val="24"/>
        </w:rPr>
        <w:t xml:space="preserve">The line is a polyline approximation in χMCF. As a result of this, the </w:t>
      </w:r>
      <w:r w:rsidRPr="00C624AB">
        <w:rPr>
          <w:szCs w:val="24"/>
        </w:rPr>
        <w:t>prescribed</w:t>
      </w:r>
      <w:r w:rsidRPr="00E956F7">
        <w:rPr>
          <w:szCs w:val="24"/>
        </w:rPr>
        <w:t xml:space="preserve"> length and spacing may not fit in the approximated curve. Therefore, the length or spacing or both are </w:t>
      </w:r>
      <w:r w:rsidRPr="00C624AB">
        <w:rPr>
          <w:szCs w:val="24"/>
        </w:rPr>
        <w:t>adjusted</w:t>
      </w:r>
      <w:r w:rsidRPr="00E956F7">
        <w:rPr>
          <w:szCs w:val="24"/>
        </w:rPr>
        <w:t>.</w:t>
      </w:r>
    </w:p>
    <w:p w14:paraId="21CB2854" w14:textId="24CBBCB6" w:rsidR="001332BD" w:rsidRDefault="001332BD">
      <w:pPr>
        <w:pStyle w:val="BodyText"/>
        <w:autoSpaceDE w:val="0"/>
        <w:autoSpaceDN w:val="0"/>
        <w:adjustRightInd w:val="0"/>
        <w:rPr>
          <w:szCs w:val="24"/>
        </w:rPr>
      </w:pPr>
      <w:r w:rsidRPr="00E956F7">
        <w:rPr>
          <w:szCs w:val="24"/>
        </w:rPr>
        <w:t xml:space="preserve">There are </w:t>
      </w:r>
      <w:del w:id="8228" w:author="LUEJE Claudia" w:date="2023-06-26T17:59:00Z">
        <w:r w:rsidR="0036320E" w:rsidRPr="00F54804">
          <w:delText>3</w:delText>
        </w:r>
      </w:del>
      <w:ins w:id="8229" w:author="LUEJE Claudia" w:date="2023-06-26T17:59:00Z">
        <w:r w:rsidR="00C624AB">
          <w:rPr>
            <w:szCs w:val="24"/>
          </w:rPr>
          <w:t>three</w:t>
        </w:r>
      </w:ins>
      <w:r w:rsidRPr="00E956F7">
        <w:rPr>
          <w:szCs w:val="24"/>
        </w:rPr>
        <w:t xml:space="preserve"> strategies for adjusting the length and spacing:</w:t>
      </w:r>
    </w:p>
    <w:p w14:paraId="37135A20" w14:textId="77777777" w:rsidR="0036320E" w:rsidRPr="0013175B" w:rsidRDefault="0036320E" w:rsidP="001513D1">
      <w:pPr>
        <w:pStyle w:val="ListParagraph"/>
        <w:keepNext/>
        <w:numPr>
          <w:ilvl w:val="0"/>
          <w:numId w:val="10"/>
        </w:numPr>
        <w:spacing w:before="120" w:after="0" w:line="240" w:lineRule="auto"/>
        <w:ind w:left="714" w:hanging="357"/>
        <w:contextualSpacing w:val="0"/>
        <w:jc w:val="left"/>
        <w:rPr>
          <w:del w:id="8230" w:author="LUEJE Claudia" w:date="2023-06-26T17:59:00Z"/>
        </w:rPr>
      </w:pPr>
      <w:del w:id="8231" w:author="LUEJE Claudia" w:date="2023-06-26T17:59:00Z">
        <w:r w:rsidRPr="0013175B">
          <w:delText>keep length– adjust the spacing:</w:delText>
        </w:r>
        <w:r w:rsidR="00BA7BF8" w:rsidRPr="0013175B">
          <w:delText xml:space="preserve"> </w:delText>
        </w:r>
      </w:del>
    </w:p>
    <w:tbl>
      <w:tblPr>
        <w:tblW w:w="9753" w:type="dxa"/>
        <w:tblLayout w:type="fixed"/>
        <w:tblCellMar>
          <w:left w:w="0" w:type="dxa"/>
          <w:right w:w="0" w:type="dxa"/>
        </w:tblCellMar>
        <w:tblLook w:val="04A0" w:firstRow="1" w:lastRow="0" w:firstColumn="1" w:lastColumn="0" w:noHBand="0" w:noVBand="1"/>
      </w:tblPr>
      <w:tblGrid>
        <w:gridCol w:w="397"/>
        <w:gridCol w:w="454"/>
        <w:gridCol w:w="2977"/>
        <w:gridCol w:w="425"/>
        <w:gridCol w:w="2381"/>
        <w:gridCol w:w="3119"/>
      </w:tblGrid>
      <w:tr w:rsidR="008344E9" w:rsidRPr="00B62EE5" w14:paraId="18417BAB" w14:textId="77777777" w:rsidTr="003779A0">
        <w:trPr>
          <w:ins w:id="8232" w:author="LUEJE Claudia" w:date="2023-06-26T17:59:00Z"/>
        </w:trPr>
        <w:tc>
          <w:tcPr>
            <w:tcW w:w="397" w:type="dxa"/>
            <w:shd w:val="clear" w:color="auto" w:fill="auto"/>
          </w:tcPr>
          <w:p w14:paraId="1EB12244" w14:textId="5ABD9B1D" w:rsidR="008344E9" w:rsidRPr="00B62EE5"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33" w:author="LUEJE Claudia" w:date="2023-06-26T17:59:00Z"/>
              </w:rPr>
            </w:pPr>
            <w:ins w:id="8234" w:author="LUEJE Claudia" w:date="2023-06-26T17:59:00Z">
              <w:r w:rsidRPr="00B62EE5">
                <w:t> </w:t>
              </w:r>
            </w:ins>
          </w:p>
        </w:tc>
        <w:tc>
          <w:tcPr>
            <w:tcW w:w="454" w:type="dxa"/>
            <w:shd w:val="clear" w:color="auto" w:fill="auto"/>
          </w:tcPr>
          <w:p w14:paraId="54A07ADE" w14:textId="19F8996C" w:rsidR="008344E9" w:rsidRPr="00B62EE5"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35" w:author="LUEJE Claudia" w:date="2023-06-26T17:59:00Z"/>
              </w:rPr>
            </w:pPr>
            <w:ins w:id="8236" w:author="LUEJE Claudia" w:date="2023-06-26T17:59:00Z">
              <w:r w:rsidRPr="00B62EE5">
                <w:t>—</w:t>
              </w:r>
            </w:ins>
          </w:p>
        </w:tc>
        <w:tc>
          <w:tcPr>
            <w:tcW w:w="8902" w:type="dxa"/>
            <w:gridSpan w:val="4"/>
            <w:shd w:val="clear" w:color="auto" w:fill="auto"/>
          </w:tcPr>
          <w:p w14:paraId="0C7C5124" w14:textId="71227948" w:rsidR="008344E9" w:rsidRPr="00B62EE5"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37" w:author="LUEJE Claudia" w:date="2023-06-26T17:59:00Z"/>
              </w:rPr>
            </w:pPr>
            <w:ins w:id="8238" w:author="LUEJE Claudia" w:date="2023-06-26T17:59:00Z">
              <w:r w:rsidRPr="00B62EE5">
                <w:t>keep length– adjust the spacing:</w:t>
              </w:r>
            </w:ins>
          </w:p>
        </w:tc>
      </w:tr>
      <w:tr w:rsidR="008344E9" w14:paraId="087C6C9D" w14:textId="77777777" w:rsidTr="004578F2">
        <w:tc>
          <w:tcPr>
            <w:tcW w:w="397" w:type="dxa"/>
            <w:shd w:val="clear" w:color="auto" w:fill="auto"/>
            <w:cellIns w:id="8239" w:author="LUEJE Claudia" w:date="2023-06-26T17:59:00Z"/>
          </w:tcPr>
          <w:p w14:paraId="2331FB55" w14:textId="36F48CC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pPr>
            <w:ins w:id="8240" w:author="LUEJE Claudia" w:date="2023-06-26T17:59:00Z">
              <w:r>
                <w:t> </w:t>
              </w:r>
            </w:ins>
          </w:p>
        </w:tc>
        <w:tc>
          <w:tcPr>
            <w:tcW w:w="3431" w:type="dxa"/>
            <w:gridSpan w:val="2"/>
            <w:shd w:val="clear" w:color="auto" w:fill="auto"/>
            <w:vAlign w:val="center"/>
          </w:tcPr>
          <w:p w14:paraId="3E6A525B" w14:textId="7C754674" w:rsidR="008344E9" w:rsidRDefault="0036320E"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w:del w:id="8241" w:author="LUEJE Claudia" w:date="2023-06-26T17:59:00Z">
              <w:r w:rsidRPr="0013175B">
                <w:delText xml:space="preserve">from </w:delText>
              </w:r>
              <w:r w:rsidRPr="0013175B">
                <w:fldChar w:fldCharType="begin"/>
              </w:r>
              <w:r w:rsidRPr="0013175B">
                <w:delInstrText xml:space="preserve"> REF _Ref69243596 \h  \* MERGEFORMAT </w:delInstrText>
              </w:r>
              <w:r w:rsidRPr="0013175B">
                <w:fldChar w:fldCharType="separate"/>
              </w:r>
              <w:r w:rsidR="0067475A" w:rsidRPr="005C2D94">
                <w:delText xml:space="preserve">Equation </w:delText>
              </w:r>
              <w:r w:rsidR="0067475A">
                <w:delText>2</w:delText>
              </w:r>
              <w:r w:rsidRPr="0013175B">
                <w:fldChar w:fldCharType="end"/>
              </w:r>
              <w:r w:rsidRPr="0013175B">
                <w:delText>:</w:delText>
              </w:r>
            </w:del>
            <w:ins w:id="8242" w:author="LUEJE Claudia" w:date="2023-06-26T17:59:00Z">
              <w:r w:rsidR="008344E9" w:rsidRPr="00BB7251">
                <w:t>from (</w:t>
              </w:r>
              <w:r w:rsidR="008344E9" w:rsidRPr="007B606B">
                <w:rPr>
                  <w:rStyle w:val="citeeq"/>
                </w:rPr>
                <w:t>Formula A.2</w:t>
              </w:r>
              <w:r w:rsidR="008344E9" w:rsidRPr="00BB7251">
                <w:t>):</w:t>
              </w:r>
            </w:ins>
          </w:p>
        </w:tc>
        <w:tc>
          <w:tcPr>
            <w:tcW w:w="2806" w:type="dxa"/>
            <w:gridSpan w:val="2"/>
            <w:shd w:val="clear" w:color="auto" w:fill="auto"/>
          </w:tcPr>
          <w:p w14:paraId="0FE649E6" w14:textId="3A1CBF43" w:rsidR="008344E9" w:rsidRDefault="0036320E"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m:oMath>
              <m:r>
                <w:del w:id="8243" w:author="LUEJE Claudia" w:date="2023-06-26T17:59:00Z">
                  <w:rPr>
                    <w:rFonts w:ascii="Cambria Math" w:hAnsi="Cambria Math"/>
                  </w:rPr>
                  <m:t>L=nl+(n-1)</m:t>
                </w:del>
              </m:r>
              <m:bar>
                <m:barPr>
                  <m:pos m:val="top"/>
                  <m:ctrlPr>
                    <w:del w:id="8244" w:author="LUEJE Claudia" w:date="2023-06-26T17:59:00Z">
                      <w:rPr>
                        <w:rFonts w:ascii="Cambria Math" w:hAnsi="Cambria Math"/>
                        <w:i/>
                      </w:rPr>
                    </w:del>
                  </m:ctrlPr>
                </m:barPr>
                <m:e>
                  <m:r>
                    <w:del w:id="8245" w:author="LUEJE Claudia" w:date="2023-06-26T17:59:00Z">
                      <w:rPr>
                        <w:rFonts w:ascii="Cambria Math" w:hAnsi="Cambria Math"/>
                      </w:rPr>
                      <m:t>s</m:t>
                    </w:del>
                  </m:r>
                </m:e>
              </m:bar>
            </m:oMath>
            <w:ins w:id="8246" w:author="LUEJE Claudia" w:date="2023-06-26T17:59:00Z">
              <w:r w:rsidR="008344E9" w:rsidRPr="00BB7251">
                <w:object w:dxaOrig="1359" w:dyaOrig="300" w14:anchorId="06430F2A">
                  <v:shape id="_x0000_i1044" type="#_x0000_t75" style="width:68.45pt;height:15pt" o:ole="">
                    <v:imagedata r:id="rId170" o:title=""/>
                  </v:shape>
                  <o:OLEObject Type="Embed" ProgID="Equation.DSMT4" ShapeID="_x0000_i1044" DrawAspect="Content" ObjectID="_1749310295" r:id="rId171"/>
                </w:object>
              </w:r>
            </w:ins>
          </w:p>
        </w:tc>
        <w:tc>
          <w:tcPr>
            <w:tcW w:w="3119" w:type="dxa"/>
            <w:shd w:val="clear" w:color="auto" w:fill="auto"/>
          </w:tcPr>
          <w:p w14:paraId="4F83A5CC" w14:textId="7BE22F3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w:r w:rsidRPr="00BB7251">
              <w:rPr>
                <w:szCs w:val="24"/>
              </w:rPr>
              <w:t xml:space="preserve">where </w:t>
            </w:r>
            <w:del w:id="8247" w:author="LUEJE Claudia" w:date="2023-06-26T17:59:00Z">
              <w:r w:rsidR="0036320E" w:rsidRPr="005C2D94">
                <w:delText xml:space="preserve"> </w:delText>
              </w:r>
              <m:oMath>
                <m:bar>
                  <m:barPr>
                    <m:pos m:val="top"/>
                    <m:ctrlPr>
                      <w:rPr>
                        <w:rFonts w:ascii="Cambria Math" w:hAnsi="Cambria Math"/>
                        <w:i/>
                      </w:rPr>
                    </m:ctrlPr>
                  </m:barPr>
                  <m:e>
                    <m:r>
                      <w:rPr>
                        <w:rFonts w:ascii="Cambria Math" w:hAnsi="Cambria Math"/>
                      </w:rPr>
                      <m:t>s</m:t>
                    </m:r>
                  </m:e>
                </m:bar>
              </m:oMath>
              <w:r w:rsidR="0036320E" w:rsidRPr="00F54804">
                <w:delText>:</w:delText>
              </w:r>
            </w:del>
            <w:ins w:id="8248" w:author="LUEJE Claudia" w:date="2023-06-26T17:59:00Z">
              <w:r w:rsidRPr="00BB7251">
                <w:rPr>
                  <w:position w:val="-6"/>
                </w:rPr>
                <w:object w:dxaOrig="180" w:dyaOrig="240" w14:anchorId="61D31B94">
                  <v:shape id="_x0000_i1045" type="#_x0000_t75" style="width:9.7pt;height:11.5pt" o:ole="">
                    <v:imagedata r:id="rId172" o:title=""/>
                  </v:shape>
                  <o:OLEObject Type="Embed" ProgID="Equation.DSMT4" ShapeID="_x0000_i1045" DrawAspect="Content" ObjectID="_1749310296" r:id="rId173"/>
                </w:object>
              </w:r>
              <w:r w:rsidRPr="00BB7251">
                <w:rPr>
                  <w:szCs w:val="24"/>
                </w:rPr>
                <w:t>:</w:t>
              </w:r>
            </w:ins>
            <w:r w:rsidRPr="00BB7251">
              <w:rPr>
                <w:szCs w:val="24"/>
              </w:rPr>
              <w:t xml:space="preserve"> adjusted spacing;</w:t>
            </w:r>
          </w:p>
        </w:tc>
      </w:tr>
      <w:tr w:rsidR="008344E9" w14:paraId="75DD728D" w14:textId="77777777" w:rsidTr="004578F2">
        <w:tc>
          <w:tcPr>
            <w:tcW w:w="397" w:type="dxa"/>
            <w:shd w:val="clear" w:color="auto" w:fill="auto"/>
          </w:tcPr>
          <w:p w14:paraId="090CEEA9" w14:textId="2F39AAC5"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pPr>
            <w:r>
              <w:t> </w:t>
            </w:r>
            <m:oMath>
              <m:box>
                <m:boxPr>
                  <m:opEmu m:val="1"/>
                  <m:ctrlPr>
                    <w:del w:id="8249" w:author="LUEJE Claudia" w:date="2023-06-26T17:59:00Z">
                      <w:rPr>
                        <w:rFonts w:ascii="Cambria Math" w:hAnsi="Cambria Math"/>
                        <w:i/>
                      </w:rPr>
                    </w:del>
                  </m:ctrlPr>
                </m:boxPr>
                <m:e>
                  <m:groupChr>
                    <m:groupChrPr>
                      <m:chr m:val="⇒"/>
                      <m:vertJc m:val="bot"/>
                      <m:ctrlPr>
                        <w:del w:id="8250" w:author="LUEJE Claudia" w:date="2023-06-26T17:59:00Z">
                          <w:rPr>
                            <w:rFonts w:ascii="Cambria Math" w:hAnsi="Cambria Math"/>
                            <w:i/>
                          </w:rPr>
                        </w:del>
                      </m:ctrlPr>
                    </m:groupChrPr>
                    <m:e/>
                  </m:groupChr>
                </m:e>
              </m:box>
              <m:r>
                <w:del w:id="8251" w:author="LUEJE Claudia" w:date="2023-06-26T17:59:00Z">
                  <w:rPr>
                    <w:rFonts w:ascii="Cambria Math" w:hAnsi="Cambria Math"/>
                  </w:rPr>
                  <m:t xml:space="preserve"> </m:t>
                </w:del>
              </m:r>
            </m:oMath>
          </w:p>
        </w:tc>
        <w:tc>
          <w:tcPr>
            <w:tcW w:w="3431" w:type="dxa"/>
            <w:gridSpan w:val="2"/>
            <w:shd w:val="clear" w:color="auto" w:fill="auto"/>
          </w:tcPr>
          <w:p w14:paraId="502C8244" w14:textId="52590921" w:rsidR="008344E9" w:rsidRDefault="00A576C6"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m:oMath>
              <m:bar>
                <m:barPr>
                  <m:pos m:val="top"/>
                  <m:ctrlPr>
                    <w:del w:id="8252" w:author="LUEJE Claudia" w:date="2023-06-26T17:59:00Z">
                      <w:rPr>
                        <w:rFonts w:ascii="Cambria Math" w:hAnsi="Cambria Math"/>
                        <w:i/>
                      </w:rPr>
                    </w:del>
                  </m:ctrlPr>
                </m:barPr>
                <m:e>
                  <m:r>
                    <w:del w:id="8253" w:author="LUEJE Claudia" w:date="2023-06-26T17:59:00Z">
                      <w:rPr>
                        <w:rFonts w:ascii="Cambria Math" w:hAnsi="Cambria Math"/>
                      </w:rPr>
                      <m:t>s</m:t>
                    </w:del>
                  </m:r>
                </m:e>
              </m:bar>
              <m:r>
                <w:del w:id="8254" w:author="LUEJE Claudia" w:date="2023-06-26T17:59:00Z">
                  <w:rPr>
                    <w:rFonts w:ascii="Cambria Math" w:hAnsi="Cambria Math"/>
                  </w:rPr>
                  <m:t>=</m:t>
                </w:del>
              </m:r>
              <m:f>
                <m:fPr>
                  <m:ctrlPr>
                    <w:del w:id="8255" w:author="LUEJE Claudia" w:date="2023-06-26T17:59:00Z">
                      <w:rPr>
                        <w:rFonts w:ascii="Cambria Math" w:hAnsi="Cambria Math"/>
                        <w:i/>
                      </w:rPr>
                    </w:del>
                  </m:ctrlPr>
                </m:fPr>
                <m:num>
                  <m:r>
                    <w:del w:id="8256" w:author="LUEJE Claudia" w:date="2023-06-26T17:59:00Z">
                      <w:rPr>
                        <w:rFonts w:ascii="Cambria Math" w:hAnsi="Cambria Math"/>
                      </w:rPr>
                      <m:t>L</m:t>
                    </w:del>
                  </m:r>
                  <m:r>
                    <w:del w:id="8257" w:author="LUEJE Claudia" w:date="2023-06-26T17:59:00Z">
                      <w:rPr>
                        <w:rFonts w:ascii="Cambria Math" w:hAnsi="Cambria Math"/>
                      </w:rPr>
                      <m:t>-</m:t>
                    </w:del>
                  </m:r>
                  <m:r>
                    <w:del w:id="8258" w:author="LUEJE Claudia" w:date="2023-06-26T17:59:00Z">
                      <w:rPr>
                        <w:rFonts w:ascii="Cambria Math" w:hAnsi="Cambria Math"/>
                      </w:rPr>
                      <m:t>nl</m:t>
                    </w:del>
                  </m:r>
                </m:num>
                <m:den>
                  <m:r>
                    <w:del w:id="8259" w:author="LUEJE Claudia" w:date="2023-06-26T17:59:00Z">
                      <w:rPr>
                        <w:rFonts w:ascii="Cambria Math" w:hAnsi="Cambria Math"/>
                      </w:rPr>
                      <m:t>n</m:t>
                    </w:del>
                  </m:r>
                  <m:r>
                    <w:del w:id="8260" w:author="LUEJE Claudia" w:date="2023-06-26T17:59:00Z">
                      <w:rPr>
                        <w:rFonts w:ascii="Cambria Math" w:hAnsi="Cambria Math"/>
                      </w:rPr>
                      <m:t>-</m:t>
                    </w:del>
                  </m:r>
                  <m:r>
                    <w:del w:id="8261" w:author="LUEJE Claudia" w:date="2023-06-26T17:59:00Z">
                      <w:rPr>
                        <w:rFonts w:ascii="Cambria Math" w:hAnsi="Cambria Math"/>
                      </w:rPr>
                      <m:t>1</m:t>
                    </w:del>
                  </m:r>
                </m:den>
              </m:f>
            </m:oMath>
            <w:ins w:id="8262" w:author="LUEJE Claudia" w:date="2023-06-26T17:59:00Z">
              <w:r w:rsidR="008344E9" w:rsidRPr="00512FE9">
                <w:object w:dxaOrig="279" w:dyaOrig="440" w14:anchorId="79C49C66">
                  <v:shape id="_x0000_i1046" type="#_x0000_t75" style="width:14.15pt;height:21.65pt" o:ole="">
                    <v:imagedata r:id="rId174" o:title=""/>
                  </v:shape>
                  <o:OLEObject Type="Embed" ProgID="Equation.DSMT4" ShapeID="_x0000_i1046" DrawAspect="Content" ObjectID="_1749310297" r:id="rId175"/>
                </w:object>
              </w:r>
            </w:ins>
          </w:p>
        </w:tc>
        <w:tc>
          <w:tcPr>
            <w:tcW w:w="2806" w:type="dxa"/>
            <w:gridSpan w:val="2"/>
            <w:shd w:val="clear" w:color="auto" w:fill="auto"/>
          </w:tcPr>
          <w:p w14:paraId="568E3F5F" w14:textId="41627FBF"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w:ins w:id="8263" w:author="LUEJE Claudia" w:date="2023-06-26T17:59:00Z">
              <w:r w:rsidRPr="00171BAB">
                <w:object w:dxaOrig="859" w:dyaOrig="540" w14:anchorId="4C1449DD">
                  <v:shape id="_x0000_i1047" type="#_x0000_t75" style="width:43.3pt;height:27.4pt" o:ole="">
                    <v:imagedata r:id="rId176" o:title=""/>
                  </v:shape>
                  <o:OLEObject Type="Embed" ProgID="Equation.DSMT4" ShapeID="_x0000_i1047" DrawAspect="Content" ObjectID="_1749310298" r:id="rId177"/>
                </w:object>
              </w:r>
            </w:ins>
          </w:p>
        </w:tc>
        <w:tc>
          <w:tcPr>
            <w:tcW w:w="3119" w:type="dxa"/>
            <w:shd w:val="clear" w:color="auto" w:fill="auto"/>
            <w:cellIns w:id="8264" w:author="LUEJE Claudia" w:date="2023-06-26T17:59:00Z"/>
          </w:tcPr>
          <w:p w14:paraId="2A220318" w14:textId="7ACBA1C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pPr>
            <w:ins w:id="8265" w:author="LUEJE Claudia" w:date="2023-06-26T17:59:00Z">
              <w:r w:rsidRPr="00E956F7">
                <w:t>(A.3)</w:t>
              </w:r>
            </w:ins>
          </w:p>
        </w:tc>
      </w:tr>
      <w:tr w:rsidR="008344E9" w14:paraId="5ACF5EB9" w14:textId="77777777" w:rsidTr="003779A0">
        <w:trPr>
          <w:ins w:id="8266" w:author="LUEJE Claudia" w:date="2023-06-26T17:59:00Z"/>
        </w:trPr>
        <w:tc>
          <w:tcPr>
            <w:tcW w:w="397" w:type="dxa"/>
            <w:shd w:val="clear" w:color="auto" w:fill="auto"/>
          </w:tcPr>
          <w:p w14:paraId="285F6CEC" w14:textId="5FC0E0A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67" w:author="LUEJE Claudia" w:date="2023-06-26T17:59:00Z"/>
              </w:rPr>
            </w:pPr>
            <w:ins w:id="8268" w:author="LUEJE Claudia" w:date="2023-06-26T17:59:00Z">
              <w:r>
                <w:t> </w:t>
              </w:r>
            </w:ins>
          </w:p>
        </w:tc>
        <w:tc>
          <w:tcPr>
            <w:tcW w:w="454" w:type="dxa"/>
            <w:shd w:val="clear" w:color="auto" w:fill="auto"/>
          </w:tcPr>
          <w:p w14:paraId="1212458C" w14:textId="4DD1E5BA"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69" w:author="LUEJE Claudia" w:date="2023-06-26T17:59:00Z"/>
              </w:rPr>
            </w:pPr>
            <w:ins w:id="8270" w:author="LUEJE Claudia" w:date="2023-06-26T17:59:00Z">
              <w:r w:rsidRPr="00EE6A5A">
                <w:t>—</w:t>
              </w:r>
            </w:ins>
          </w:p>
        </w:tc>
        <w:tc>
          <w:tcPr>
            <w:tcW w:w="8902" w:type="dxa"/>
            <w:gridSpan w:val="4"/>
            <w:shd w:val="clear" w:color="auto" w:fill="auto"/>
          </w:tcPr>
          <w:p w14:paraId="6FE261D0" w14:textId="0866F22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71" w:author="LUEJE Claudia" w:date="2023-06-26T17:59:00Z"/>
              </w:rPr>
            </w:pPr>
            <w:ins w:id="8272" w:author="LUEJE Claudia" w:date="2023-06-26T17:59:00Z">
              <w:r w:rsidRPr="00EE6A5A">
                <w:t>keep spacing – adjust the length:</w:t>
              </w:r>
            </w:ins>
          </w:p>
        </w:tc>
      </w:tr>
      <w:tr w:rsidR="008344E9" w14:paraId="63F3D625" w14:textId="77777777" w:rsidTr="004578F2">
        <w:trPr>
          <w:ins w:id="8273" w:author="LUEJE Claudia" w:date="2023-06-26T17:59:00Z"/>
        </w:trPr>
        <w:tc>
          <w:tcPr>
            <w:tcW w:w="397" w:type="dxa"/>
            <w:shd w:val="clear" w:color="auto" w:fill="auto"/>
          </w:tcPr>
          <w:p w14:paraId="6071CA47" w14:textId="0576614D"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74" w:author="LUEJE Claudia" w:date="2023-06-26T17:59:00Z"/>
              </w:rPr>
            </w:pPr>
            <w:ins w:id="8275" w:author="LUEJE Claudia" w:date="2023-06-26T17:59:00Z">
              <w:r>
                <w:t> </w:t>
              </w:r>
            </w:ins>
          </w:p>
        </w:tc>
        <w:tc>
          <w:tcPr>
            <w:tcW w:w="3431" w:type="dxa"/>
            <w:gridSpan w:val="2"/>
            <w:shd w:val="clear" w:color="auto" w:fill="auto"/>
            <w:vAlign w:val="center"/>
          </w:tcPr>
          <w:p w14:paraId="163B8C69" w14:textId="6243D42C"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76" w:author="LUEJE Claudia" w:date="2023-06-26T17:59:00Z"/>
              </w:rPr>
            </w:pPr>
            <w:ins w:id="8277" w:author="LUEJE Claudia" w:date="2023-06-26T17:59:00Z">
              <w:r w:rsidRPr="00BB7251">
                <w:t>from (</w:t>
              </w:r>
              <w:r w:rsidRPr="007B606B">
                <w:rPr>
                  <w:rStyle w:val="citeeq"/>
                </w:rPr>
                <w:t>Formula A.2</w:t>
              </w:r>
              <w:r w:rsidRPr="00BB7251">
                <w:t>):</w:t>
              </w:r>
            </w:ins>
          </w:p>
        </w:tc>
        <w:tc>
          <w:tcPr>
            <w:tcW w:w="2806" w:type="dxa"/>
            <w:gridSpan w:val="2"/>
            <w:shd w:val="clear" w:color="auto" w:fill="auto"/>
          </w:tcPr>
          <w:p w14:paraId="0586621A" w14:textId="3D3A9522"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78" w:author="LUEJE Claudia" w:date="2023-06-26T17:59:00Z"/>
              </w:rPr>
            </w:pPr>
            <w:ins w:id="8279" w:author="LUEJE Claudia" w:date="2023-06-26T17:59:00Z">
              <w:r w:rsidRPr="00BB7251">
                <w:object w:dxaOrig="1400" w:dyaOrig="340" w14:anchorId="5F2F8628">
                  <v:shape id="_x0000_i1048" type="#_x0000_t75" style="width:69.35pt;height:17.65pt" o:ole="">
                    <v:imagedata r:id="rId178" o:title=""/>
                  </v:shape>
                  <o:OLEObject Type="Embed" ProgID="Equation.DSMT4" ShapeID="_x0000_i1048" DrawAspect="Content" ObjectID="_1749310299" r:id="rId179"/>
                </w:object>
              </w:r>
            </w:ins>
          </w:p>
        </w:tc>
        <w:tc>
          <w:tcPr>
            <w:tcW w:w="3119" w:type="dxa"/>
            <w:shd w:val="clear" w:color="auto" w:fill="auto"/>
          </w:tcPr>
          <w:p w14:paraId="0869F54A" w14:textId="160CACED"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80" w:author="LUEJE Claudia" w:date="2023-06-26T17:59:00Z"/>
              </w:rPr>
            </w:pPr>
            <w:ins w:id="8281" w:author="LUEJE Claudia" w:date="2023-06-26T17:59:00Z">
              <w:r w:rsidRPr="00BB7251">
                <w:rPr>
                  <w:szCs w:val="24"/>
                </w:rPr>
                <w:t xml:space="preserve">where </w:t>
              </w:r>
              <w:r w:rsidRPr="00BB7251">
                <w:rPr>
                  <w:position w:val="-4"/>
                </w:rPr>
                <w:object w:dxaOrig="180" w:dyaOrig="279" w14:anchorId="0B7802B6">
                  <v:shape id="_x0000_i1049" type="#_x0000_t75" style="width:9.7pt;height:14.15pt" o:ole="">
                    <v:imagedata r:id="rId180" o:title=""/>
                  </v:shape>
                  <o:OLEObject Type="Embed" ProgID="Equation.DSMT4" ShapeID="_x0000_i1049" DrawAspect="Content" ObjectID="_1749310300" r:id="rId181"/>
                </w:object>
              </w:r>
              <w:r w:rsidRPr="00BB7251">
                <w:rPr>
                  <w:szCs w:val="24"/>
                </w:rPr>
                <w:t>: adjusted length;</w:t>
              </w:r>
            </w:ins>
          </w:p>
        </w:tc>
      </w:tr>
      <w:tr w:rsidR="008344E9" w14:paraId="3B9E37AE" w14:textId="77777777" w:rsidTr="004578F2">
        <w:trPr>
          <w:ins w:id="8282" w:author="LUEJE Claudia" w:date="2023-06-26T17:59:00Z"/>
        </w:trPr>
        <w:tc>
          <w:tcPr>
            <w:tcW w:w="397" w:type="dxa"/>
            <w:shd w:val="clear" w:color="auto" w:fill="auto"/>
          </w:tcPr>
          <w:p w14:paraId="42639199" w14:textId="297F6E29"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83" w:author="LUEJE Claudia" w:date="2023-06-26T17:59:00Z"/>
              </w:rPr>
            </w:pPr>
            <w:ins w:id="8284" w:author="LUEJE Claudia" w:date="2023-06-26T17:59:00Z">
              <w:r>
                <w:t> </w:t>
              </w:r>
            </w:ins>
          </w:p>
        </w:tc>
        <w:tc>
          <w:tcPr>
            <w:tcW w:w="3431" w:type="dxa"/>
            <w:gridSpan w:val="2"/>
            <w:shd w:val="clear" w:color="auto" w:fill="auto"/>
          </w:tcPr>
          <w:p w14:paraId="00D560A5" w14:textId="2651F6F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85" w:author="LUEJE Claudia" w:date="2023-06-26T17:59:00Z"/>
              </w:rPr>
            </w:pPr>
            <w:ins w:id="8286" w:author="LUEJE Claudia" w:date="2023-06-26T17:59:00Z">
              <w:r w:rsidRPr="00171BAB">
                <w:object w:dxaOrig="279" w:dyaOrig="440" w14:anchorId="7F52CB66">
                  <v:shape id="_x0000_i1050" type="#_x0000_t75" style="width:14.15pt;height:21.65pt" o:ole="">
                    <v:imagedata r:id="rId182" o:title=""/>
                  </v:shape>
                  <o:OLEObject Type="Embed" ProgID="Equation.DSMT4" ShapeID="_x0000_i1050" DrawAspect="Content" ObjectID="_1749310301" r:id="rId183"/>
                </w:object>
              </w:r>
            </w:ins>
          </w:p>
        </w:tc>
        <w:tc>
          <w:tcPr>
            <w:tcW w:w="2806" w:type="dxa"/>
            <w:gridSpan w:val="2"/>
            <w:shd w:val="clear" w:color="auto" w:fill="auto"/>
          </w:tcPr>
          <w:p w14:paraId="14E9470D" w14:textId="6E0A35F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87" w:author="LUEJE Claudia" w:date="2023-06-26T17:59:00Z"/>
              </w:rPr>
            </w:pPr>
            <w:ins w:id="8288" w:author="LUEJE Claudia" w:date="2023-06-26T17:59:00Z">
              <w:r w:rsidRPr="00171BAB">
                <w:object w:dxaOrig="1320" w:dyaOrig="560" w14:anchorId="317B9B86">
                  <v:shape id="_x0000_i1051" type="#_x0000_t75" style="width:65.8pt;height:27.85pt" o:ole="">
                    <v:imagedata r:id="rId184" o:title=""/>
                  </v:shape>
                  <o:OLEObject Type="Embed" ProgID="Equation.DSMT4" ShapeID="_x0000_i1051" DrawAspect="Content" ObjectID="_1749310302" r:id="rId185"/>
                </w:object>
              </w:r>
            </w:ins>
          </w:p>
        </w:tc>
        <w:tc>
          <w:tcPr>
            <w:tcW w:w="3119" w:type="dxa"/>
            <w:shd w:val="clear" w:color="auto" w:fill="auto"/>
          </w:tcPr>
          <w:p w14:paraId="54577E89" w14:textId="18C4960E"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289" w:author="LUEJE Claudia" w:date="2023-06-26T17:59:00Z"/>
              </w:rPr>
            </w:pPr>
            <w:ins w:id="8290" w:author="LUEJE Claudia" w:date="2023-06-26T17:59:00Z">
              <w:r w:rsidRPr="00E956F7">
                <w:t>(A.4)</w:t>
              </w:r>
            </w:ins>
          </w:p>
        </w:tc>
      </w:tr>
      <w:tr w:rsidR="008344E9" w14:paraId="08913199" w14:textId="77777777" w:rsidTr="003779A0">
        <w:trPr>
          <w:ins w:id="8291" w:author="LUEJE Claudia" w:date="2023-06-26T17:59:00Z"/>
        </w:trPr>
        <w:tc>
          <w:tcPr>
            <w:tcW w:w="397" w:type="dxa"/>
            <w:shd w:val="clear" w:color="auto" w:fill="auto"/>
          </w:tcPr>
          <w:p w14:paraId="1C6B4779" w14:textId="18B1F4A9"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92" w:author="LUEJE Claudia" w:date="2023-06-26T17:59:00Z"/>
              </w:rPr>
            </w:pPr>
            <w:ins w:id="8293" w:author="LUEJE Claudia" w:date="2023-06-26T17:59:00Z">
              <w:r>
                <w:t> </w:t>
              </w:r>
            </w:ins>
          </w:p>
        </w:tc>
        <w:tc>
          <w:tcPr>
            <w:tcW w:w="454" w:type="dxa"/>
            <w:shd w:val="clear" w:color="auto" w:fill="auto"/>
          </w:tcPr>
          <w:p w14:paraId="447A4DFD" w14:textId="09B40E9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94" w:author="LUEJE Claudia" w:date="2023-06-26T17:59:00Z"/>
              </w:rPr>
            </w:pPr>
            <w:ins w:id="8295" w:author="LUEJE Claudia" w:date="2023-06-26T17:59:00Z">
              <w:r w:rsidRPr="00A82D1A">
                <w:t>—</w:t>
              </w:r>
            </w:ins>
          </w:p>
        </w:tc>
        <w:tc>
          <w:tcPr>
            <w:tcW w:w="8902" w:type="dxa"/>
            <w:gridSpan w:val="4"/>
            <w:shd w:val="clear" w:color="auto" w:fill="auto"/>
          </w:tcPr>
          <w:p w14:paraId="5AA1B45D" w14:textId="5B9FFA2A"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296" w:author="LUEJE Claudia" w:date="2023-06-26T17:59:00Z"/>
              </w:rPr>
            </w:pPr>
            <w:ins w:id="8297" w:author="LUEJE Claudia" w:date="2023-06-26T17:59:00Z">
              <w:r w:rsidRPr="00A82D1A">
                <w:t>keep density – adjust length and spacing:</w:t>
              </w:r>
            </w:ins>
          </w:p>
        </w:tc>
      </w:tr>
      <w:tr w:rsidR="008344E9" w14:paraId="3654BA79" w14:textId="77777777" w:rsidTr="004578F2">
        <w:trPr>
          <w:ins w:id="8298" w:author="LUEJE Claudia" w:date="2023-06-26T17:59:00Z"/>
        </w:trPr>
        <w:tc>
          <w:tcPr>
            <w:tcW w:w="397" w:type="dxa"/>
            <w:shd w:val="clear" w:color="auto" w:fill="auto"/>
          </w:tcPr>
          <w:p w14:paraId="45287DF1" w14:textId="7E03C218"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299" w:author="LUEJE Claudia" w:date="2023-06-26T17:59:00Z"/>
              </w:rPr>
            </w:pPr>
            <w:ins w:id="8300" w:author="LUEJE Claudia" w:date="2023-06-26T17:59:00Z">
              <w:r>
                <w:t> </w:t>
              </w:r>
            </w:ins>
          </w:p>
        </w:tc>
        <w:tc>
          <w:tcPr>
            <w:tcW w:w="3431" w:type="dxa"/>
            <w:gridSpan w:val="2"/>
            <w:shd w:val="clear" w:color="auto" w:fill="auto"/>
            <w:vAlign w:val="center"/>
          </w:tcPr>
          <w:p w14:paraId="32B3D353" w14:textId="0BCDC6D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01" w:author="LUEJE Claudia" w:date="2023-06-26T17:59:00Z"/>
              </w:rPr>
            </w:pPr>
            <w:ins w:id="8302" w:author="LUEJE Claudia" w:date="2023-06-26T17:59:00Z">
              <w:r w:rsidRPr="00BB7251">
                <w:t>(</w:t>
              </w:r>
              <w:r w:rsidRPr="007B606B">
                <w:rPr>
                  <w:rStyle w:val="citeeq"/>
                </w:rPr>
                <w:t>Formula A.</w:t>
              </w:r>
              <w:r>
                <w:rPr>
                  <w:rStyle w:val="citeeq"/>
                </w:rPr>
                <w:t>1</w:t>
              </w:r>
              <w:r w:rsidRPr="00BB7251">
                <w:t>) becomes:</w:t>
              </w:r>
            </w:ins>
          </w:p>
        </w:tc>
        <w:tc>
          <w:tcPr>
            <w:tcW w:w="2806" w:type="dxa"/>
            <w:gridSpan w:val="2"/>
            <w:shd w:val="clear" w:color="auto" w:fill="auto"/>
          </w:tcPr>
          <w:p w14:paraId="37BEEF7E" w14:textId="7C3AB3EF"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03" w:author="LUEJE Claudia" w:date="2023-06-26T17:59:00Z"/>
              </w:rPr>
            </w:pPr>
            <w:ins w:id="8304" w:author="LUEJE Claudia" w:date="2023-06-26T17:59:00Z">
              <w:r w:rsidRPr="00BB7251">
                <w:object w:dxaOrig="820" w:dyaOrig="580" w14:anchorId="70515BC6">
                  <v:shape id="_x0000_i1052" type="#_x0000_t75" style="width:41.1pt;height:28.7pt" o:ole="">
                    <v:imagedata r:id="rId186" o:title=""/>
                  </v:shape>
                  <o:OLEObject Type="Embed" ProgID="Equation.DSMT4" ShapeID="_x0000_i1052" DrawAspect="Content" ObjectID="_1749310303" r:id="rId187"/>
                </w:object>
              </w:r>
            </w:ins>
          </w:p>
        </w:tc>
        <w:tc>
          <w:tcPr>
            <w:tcW w:w="3119" w:type="dxa"/>
            <w:shd w:val="clear" w:color="auto" w:fill="auto"/>
          </w:tcPr>
          <w:p w14:paraId="3D746BB4" w14:textId="7315E58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05" w:author="LUEJE Claudia" w:date="2023-06-26T17:59:00Z"/>
              </w:rPr>
            </w:pPr>
            <w:ins w:id="8306" w:author="LUEJE Claudia" w:date="2023-06-26T17:59:00Z">
              <w:r w:rsidRPr="00BB7251">
                <w:t> </w:t>
              </w:r>
            </w:ins>
          </w:p>
        </w:tc>
      </w:tr>
      <w:tr w:rsidR="008344E9" w14:paraId="1FAED731" w14:textId="77777777" w:rsidTr="004578F2">
        <w:trPr>
          <w:ins w:id="8307" w:author="LUEJE Claudia" w:date="2023-06-26T17:59:00Z"/>
        </w:trPr>
        <w:tc>
          <w:tcPr>
            <w:tcW w:w="397" w:type="dxa"/>
            <w:shd w:val="clear" w:color="auto" w:fill="auto"/>
          </w:tcPr>
          <w:p w14:paraId="54C25E06" w14:textId="713A1697"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08" w:author="LUEJE Claudia" w:date="2023-06-26T17:59:00Z"/>
              </w:rPr>
            </w:pPr>
            <w:ins w:id="8309" w:author="LUEJE Claudia" w:date="2023-06-26T17:59:00Z">
              <w:r>
                <w:t> </w:t>
              </w:r>
            </w:ins>
          </w:p>
        </w:tc>
        <w:tc>
          <w:tcPr>
            <w:tcW w:w="3431" w:type="dxa"/>
            <w:gridSpan w:val="2"/>
            <w:shd w:val="clear" w:color="auto" w:fill="auto"/>
          </w:tcPr>
          <w:p w14:paraId="3F9DEDF6" w14:textId="2C36A9A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10" w:author="LUEJE Claudia" w:date="2023-06-26T17:59:00Z"/>
              </w:rPr>
            </w:pPr>
            <w:ins w:id="8311" w:author="LUEJE Claudia" w:date="2023-06-26T17:59:00Z">
              <w:r w:rsidRPr="00171BAB">
                <w:object w:dxaOrig="279" w:dyaOrig="440" w14:anchorId="2A12BF03">
                  <v:shape id="_x0000_i1053" type="#_x0000_t75" style="width:14.15pt;height:21.65pt" o:ole="">
                    <v:imagedata r:id="rId188" o:title=""/>
                  </v:shape>
                  <o:OLEObject Type="Embed" ProgID="Equation.DSMT4" ShapeID="_x0000_i1053" DrawAspect="Content" ObjectID="_1749310304" r:id="rId189"/>
                </w:object>
              </w:r>
            </w:ins>
          </w:p>
        </w:tc>
        <w:tc>
          <w:tcPr>
            <w:tcW w:w="2806" w:type="dxa"/>
            <w:gridSpan w:val="2"/>
            <w:shd w:val="clear" w:color="auto" w:fill="auto"/>
          </w:tcPr>
          <w:p w14:paraId="28BED1C8" w14:textId="261EA5ED"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12" w:author="LUEJE Claudia" w:date="2023-06-26T17:59:00Z"/>
              </w:rPr>
            </w:pPr>
            <w:ins w:id="8313" w:author="LUEJE Claudia" w:date="2023-06-26T17:59:00Z">
              <w:r w:rsidRPr="00171BAB">
                <w:object w:dxaOrig="1120" w:dyaOrig="580" w14:anchorId="481699FF">
                  <v:shape id="_x0000_i1054" type="#_x0000_t75" style="width:56.1pt;height:28.7pt" o:ole="">
                    <v:imagedata r:id="rId190" o:title=""/>
                  </v:shape>
                  <o:OLEObject Type="Embed" ProgID="Equation.DSMT4" ShapeID="_x0000_i1054" DrawAspect="Content" ObjectID="_1749310305" r:id="rId191"/>
                </w:object>
              </w:r>
            </w:ins>
          </w:p>
        </w:tc>
        <w:tc>
          <w:tcPr>
            <w:tcW w:w="3119" w:type="dxa"/>
            <w:shd w:val="clear" w:color="auto" w:fill="auto"/>
            <w:vAlign w:val="center"/>
          </w:tcPr>
          <w:p w14:paraId="3B82B036" w14:textId="00D04A38"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14" w:author="LUEJE Claudia" w:date="2023-06-26T17:59:00Z"/>
              </w:rPr>
            </w:pPr>
            <w:ins w:id="8315" w:author="LUEJE Claudia" w:date="2023-06-26T17:59:00Z">
              <w:r w:rsidRPr="00E956F7">
                <w:t>(A.5)</w:t>
              </w:r>
            </w:ins>
          </w:p>
        </w:tc>
      </w:tr>
      <w:tr w:rsidR="008344E9" w14:paraId="208675AD" w14:textId="77777777" w:rsidTr="004578F2">
        <w:trPr>
          <w:ins w:id="8316" w:author="LUEJE Claudia" w:date="2023-06-26T17:59:00Z"/>
        </w:trPr>
        <w:tc>
          <w:tcPr>
            <w:tcW w:w="397" w:type="dxa"/>
            <w:shd w:val="clear" w:color="auto" w:fill="auto"/>
          </w:tcPr>
          <w:p w14:paraId="53A0CC23" w14:textId="5C81931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17" w:author="LUEJE Claudia" w:date="2023-06-26T17:59:00Z"/>
              </w:rPr>
            </w:pPr>
            <w:ins w:id="8318" w:author="LUEJE Claudia" w:date="2023-06-26T17:59:00Z">
              <w:r>
                <w:t> </w:t>
              </w:r>
            </w:ins>
          </w:p>
        </w:tc>
        <w:tc>
          <w:tcPr>
            <w:tcW w:w="3431" w:type="dxa"/>
            <w:gridSpan w:val="2"/>
            <w:shd w:val="clear" w:color="auto" w:fill="auto"/>
            <w:vAlign w:val="center"/>
          </w:tcPr>
          <w:p w14:paraId="5AC44782" w14:textId="51BC0702"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19" w:author="LUEJE Claudia" w:date="2023-06-26T17:59:00Z"/>
              </w:rPr>
            </w:pPr>
            <w:ins w:id="8320" w:author="LUEJE Claudia" w:date="2023-06-26T17:59:00Z">
              <w:r w:rsidRPr="00E956F7">
                <w:t>(</w:t>
              </w:r>
              <w:r w:rsidRPr="007B606B">
                <w:rPr>
                  <w:rStyle w:val="citeeq"/>
                </w:rPr>
                <w:t>Formula A.</w:t>
              </w:r>
              <w:r>
                <w:rPr>
                  <w:rStyle w:val="citeeq"/>
                </w:rPr>
                <w:t>2</w:t>
              </w:r>
              <w:r w:rsidRPr="00E956F7">
                <w:t>) becomes:</w:t>
              </w:r>
            </w:ins>
          </w:p>
        </w:tc>
        <w:tc>
          <w:tcPr>
            <w:tcW w:w="2806" w:type="dxa"/>
            <w:gridSpan w:val="2"/>
            <w:shd w:val="clear" w:color="auto" w:fill="auto"/>
          </w:tcPr>
          <w:p w14:paraId="36F83C8A" w14:textId="17F294FB"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21" w:author="LUEJE Claudia" w:date="2023-06-26T17:59:00Z"/>
              </w:rPr>
            </w:pPr>
            <w:ins w:id="8322" w:author="LUEJE Claudia" w:date="2023-06-26T17:59:00Z">
              <w:r w:rsidRPr="00171BAB">
                <w:object w:dxaOrig="1420" w:dyaOrig="340" w14:anchorId="3565A834">
                  <v:shape id="_x0000_i1055" type="#_x0000_t75" style="width:71.1pt;height:17.65pt" o:ole="">
                    <v:imagedata r:id="rId192" o:title=""/>
                  </v:shape>
                  <o:OLEObject Type="Embed" ProgID="Equation.DSMT4" ShapeID="_x0000_i1055" DrawAspect="Content" ObjectID="_1749310306" r:id="rId193"/>
                </w:object>
              </w:r>
            </w:ins>
          </w:p>
        </w:tc>
        <w:tc>
          <w:tcPr>
            <w:tcW w:w="3119" w:type="dxa"/>
            <w:shd w:val="clear" w:color="auto" w:fill="auto"/>
          </w:tcPr>
          <w:p w14:paraId="6C374CB4" w14:textId="504A1C9A"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23" w:author="LUEJE Claudia" w:date="2023-06-26T17:59:00Z"/>
              </w:rPr>
            </w:pPr>
            <w:ins w:id="8324" w:author="LUEJE Claudia" w:date="2023-06-26T17:59:00Z">
              <w:r w:rsidRPr="00E956F7">
                <w:t> </w:t>
              </w:r>
            </w:ins>
          </w:p>
        </w:tc>
      </w:tr>
      <w:tr w:rsidR="008344E9" w14:paraId="6A0C08E8" w14:textId="77777777" w:rsidTr="004578F2">
        <w:trPr>
          <w:ins w:id="8325" w:author="LUEJE Claudia" w:date="2023-06-26T17:59:00Z"/>
        </w:trPr>
        <w:tc>
          <w:tcPr>
            <w:tcW w:w="397" w:type="dxa"/>
            <w:shd w:val="clear" w:color="auto" w:fill="auto"/>
          </w:tcPr>
          <w:p w14:paraId="2195941A" w14:textId="71F3E8E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26" w:author="LUEJE Claudia" w:date="2023-06-26T17:59:00Z"/>
              </w:rPr>
            </w:pPr>
            <w:ins w:id="8327" w:author="LUEJE Claudia" w:date="2023-06-26T17:59:00Z">
              <w:r>
                <w:t> </w:t>
              </w:r>
            </w:ins>
          </w:p>
        </w:tc>
        <w:tc>
          <w:tcPr>
            <w:tcW w:w="3431" w:type="dxa"/>
            <w:gridSpan w:val="2"/>
            <w:shd w:val="clear" w:color="auto" w:fill="auto"/>
          </w:tcPr>
          <w:p w14:paraId="025F64F1" w14:textId="74C1CBEB"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28" w:author="LUEJE Claudia" w:date="2023-06-26T17:59:00Z"/>
              </w:rPr>
            </w:pPr>
            <w:ins w:id="8329" w:author="LUEJE Claudia" w:date="2023-06-26T17:59:00Z">
              <w:r w:rsidRPr="00171BAB">
                <w:object w:dxaOrig="279" w:dyaOrig="440" w14:anchorId="23F7CEB5">
                  <v:shape id="_x0000_i1056" type="#_x0000_t75" style="width:14.15pt;height:21.65pt" o:ole="">
                    <v:imagedata r:id="rId194" o:title=""/>
                  </v:shape>
                  <o:OLEObject Type="Embed" ProgID="Equation.DSMT4" ShapeID="_x0000_i1056" DrawAspect="Content" ObjectID="_1749310307" r:id="rId195"/>
                </w:object>
              </w:r>
            </w:ins>
          </w:p>
        </w:tc>
        <w:tc>
          <w:tcPr>
            <w:tcW w:w="2806" w:type="dxa"/>
            <w:gridSpan w:val="2"/>
            <w:shd w:val="clear" w:color="auto" w:fill="auto"/>
          </w:tcPr>
          <w:p w14:paraId="20B02D92" w14:textId="57317EA6"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30" w:author="LUEJE Claudia" w:date="2023-06-26T17:59:00Z"/>
              </w:rPr>
            </w:pPr>
            <w:ins w:id="8331" w:author="LUEJE Claudia" w:date="2023-06-26T17:59:00Z">
              <w:r w:rsidRPr="00171BAB">
                <w:object w:dxaOrig="2060" w:dyaOrig="580" w14:anchorId="49B8F23A">
                  <v:shape id="_x0000_i1057" type="#_x0000_t75" style="width:102.9pt;height:28.7pt" o:ole="">
                    <v:imagedata r:id="rId196" o:title=""/>
                  </v:shape>
                  <o:OLEObject Type="Embed" ProgID="Equation.DSMT4" ShapeID="_x0000_i1057" DrawAspect="Content" ObjectID="_1749310308" r:id="rId197"/>
                </w:object>
              </w:r>
            </w:ins>
          </w:p>
        </w:tc>
        <w:tc>
          <w:tcPr>
            <w:tcW w:w="3119" w:type="dxa"/>
            <w:shd w:val="clear" w:color="auto" w:fill="auto"/>
          </w:tcPr>
          <w:p w14:paraId="21D1007A" w14:textId="20D48F82"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32" w:author="LUEJE Claudia" w:date="2023-06-26T17:59:00Z"/>
              </w:rPr>
            </w:pPr>
            <w:ins w:id="8333" w:author="LUEJE Claudia" w:date="2023-06-26T17:59:00Z">
              <w:r w:rsidRPr="00E956F7">
                <w:t xml:space="preserve">substituted </w:t>
              </w:r>
              <w:r>
                <w:t>(</w:t>
              </w:r>
              <w:r w:rsidRPr="00E956F7">
                <w:t>A.5</w:t>
              </w:r>
              <w:r>
                <w:t>)</w:t>
              </w:r>
            </w:ins>
          </w:p>
        </w:tc>
      </w:tr>
      <w:tr w:rsidR="008344E9" w14:paraId="2D7E2E7C" w14:textId="77777777" w:rsidTr="004578F2">
        <w:trPr>
          <w:ins w:id="8334" w:author="LUEJE Claudia" w:date="2023-06-26T17:59:00Z"/>
        </w:trPr>
        <w:tc>
          <w:tcPr>
            <w:tcW w:w="397" w:type="dxa"/>
            <w:shd w:val="clear" w:color="auto" w:fill="auto"/>
          </w:tcPr>
          <w:p w14:paraId="45ED9D7E" w14:textId="353A340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35" w:author="LUEJE Claudia" w:date="2023-06-26T17:59:00Z"/>
              </w:rPr>
            </w:pPr>
            <w:ins w:id="8336" w:author="LUEJE Claudia" w:date="2023-06-26T17:59:00Z">
              <w:r>
                <w:t> </w:t>
              </w:r>
            </w:ins>
          </w:p>
        </w:tc>
        <w:tc>
          <w:tcPr>
            <w:tcW w:w="3431" w:type="dxa"/>
            <w:gridSpan w:val="2"/>
            <w:shd w:val="clear" w:color="auto" w:fill="auto"/>
          </w:tcPr>
          <w:p w14:paraId="47BFBA33" w14:textId="2F7078A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37" w:author="LUEJE Claudia" w:date="2023-06-26T17:59:00Z"/>
              </w:rPr>
            </w:pPr>
            <w:ins w:id="8338" w:author="LUEJE Claudia" w:date="2023-06-26T17:59:00Z">
              <w:r w:rsidRPr="00171BAB">
                <w:object w:dxaOrig="279" w:dyaOrig="440" w14:anchorId="23C09DBF">
                  <v:shape id="_x0000_i1058" type="#_x0000_t75" style="width:14.15pt;height:21.65pt" o:ole="">
                    <v:imagedata r:id="rId198" o:title=""/>
                  </v:shape>
                  <o:OLEObject Type="Embed" ProgID="Equation.DSMT4" ShapeID="_x0000_i1058" DrawAspect="Content" ObjectID="_1749310309" r:id="rId199"/>
                </w:object>
              </w:r>
            </w:ins>
          </w:p>
        </w:tc>
        <w:tc>
          <w:tcPr>
            <w:tcW w:w="425" w:type="dxa"/>
            <w:shd w:val="clear" w:color="auto" w:fill="auto"/>
          </w:tcPr>
          <w:p w14:paraId="4BF27236" w14:textId="4D60AC68"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39" w:author="LUEJE Claudia" w:date="2023-06-26T17:59:00Z"/>
              </w:rPr>
            </w:pPr>
            <w:ins w:id="8340" w:author="LUEJE Claudia" w:date="2023-06-26T17:59:00Z">
              <w:r w:rsidRPr="00171BAB">
                <w:object w:dxaOrig="279" w:dyaOrig="260" w14:anchorId="08D0CD4D">
                  <v:shape id="_x0000_i1059" type="#_x0000_t75" style="width:14.15pt;height:13.7pt" o:ole="">
                    <v:imagedata r:id="rId200" o:title=""/>
                  </v:shape>
                  <o:OLEObject Type="Embed" ProgID="Equation.DSMT4" ShapeID="_x0000_i1059" DrawAspect="Content" ObjectID="_1749310310" r:id="rId201"/>
                </w:object>
              </w:r>
            </w:ins>
          </w:p>
        </w:tc>
        <w:tc>
          <w:tcPr>
            <w:tcW w:w="2381" w:type="dxa"/>
            <w:shd w:val="clear" w:color="auto" w:fill="auto"/>
          </w:tcPr>
          <w:p w14:paraId="2156FEAF" w14:textId="236846D2"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41" w:author="LUEJE Claudia" w:date="2023-06-26T17:59:00Z"/>
              </w:rPr>
            </w:pPr>
            <w:ins w:id="8342" w:author="LUEJE Claudia" w:date="2023-06-26T17:59:00Z">
              <w:r w:rsidRPr="00171BAB">
                <w:object w:dxaOrig="1939" w:dyaOrig="340" w14:anchorId="10C2FCC8">
                  <v:shape id="_x0000_i1060" type="#_x0000_t75" style="width:97.2pt;height:17.65pt" o:ole="">
                    <v:imagedata r:id="rId202" o:title=""/>
                  </v:shape>
                  <o:OLEObject Type="Embed" ProgID="Equation.DSMT4" ShapeID="_x0000_i1060" DrawAspect="Content" ObjectID="_1749310311" r:id="rId203"/>
                </w:object>
              </w:r>
            </w:ins>
          </w:p>
        </w:tc>
        <w:tc>
          <w:tcPr>
            <w:tcW w:w="3119" w:type="dxa"/>
            <w:shd w:val="clear" w:color="auto" w:fill="auto"/>
          </w:tcPr>
          <w:p w14:paraId="21755658" w14:textId="0D60CC24"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43" w:author="LUEJE Claudia" w:date="2023-06-26T17:59:00Z"/>
              </w:rPr>
            </w:pPr>
            <w:ins w:id="8344" w:author="LUEJE Claudia" w:date="2023-06-26T17:59:00Z">
              <w:r w:rsidRPr="00AE4787">
                <w:t xml:space="preserve">multiplied by </w:t>
              </w:r>
              <w:r w:rsidRPr="00171BAB">
                <w:object w:dxaOrig="180" w:dyaOrig="260" w14:anchorId="7271A8AC">
                  <v:shape id="_x0000_i1061" type="#_x0000_t75" style="width:9.7pt;height:13.7pt" o:ole="">
                    <v:imagedata r:id="rId204" o:title=""/>
                  </v:shape>
                  <o:OLEObject Type="Embed" ProgID="Equation.DSMT4" ShapeID="_x0000_i1061" DrawAspect="Content" ObjectID="_1749310312" r:id="rId205"/>
                </w:object>
              </w:r>
            </w:ins>
          </w:p>
        </w:tc>
      </w:tr>
      <w:tr w:rsidR="008344E9" w14:paraId="672BC1C7" w14:textId="77777777" w:rsidTr="004578F2">
        <w:trPr>
          <w:ins w:id="8345" w:author="LUEJE Claudia" w:date="2023-06-26T17:59:00Z"/>
        </w:trPr>
        <w:tc>
          <w:tcPr>
            <w:tcW w:w="397" w:type="dxa"/>
            <w:shd w:val="clear" w:color="auto" w:fill="auto"/>
          </w:tcPr>
          <w:p w14:paraId="30FC1E3A" w14:textId="14EA587E"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46" w:author="LUEJE Claudia" w:date="2023-06-26T17:59:00Z"/>
              </w:rPr>
            </w:pPr>
            <w:ins w:id="8347" w:author="LUEJE Claudia" w:date="2023-06-26T17:59:00Z">
              <w:r>
                <w:t> </w:t>
              </w:r>
            </w:ins>
          </w:p>
        </w:tc>
        <w:tc>
          <w:tcPr>
            <w:tcW w:w="3431" w:type="dxa"/>
            <w:gridSpan w:val="2"/>
            <w:shd w:val="clear" w:color="auto" w:fill="auto"/>
          </w:tcPr>
          <w:p w14:paraId="53206C6A" w14:textId="55844C15"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48" w:author="LUEJE Claudia" w:date="2023-06-26T17:59:00Z"/>
              </w:rPr>
            </w:pPr>
            <w:ins w:id="8349" w:author="LUEJE Claudia" w:date="2023-06-26T17:59:00Z">
              <w:r w:rsidRPr="00E956F7">
                <w:t> </w:t>
              </w:r>
            </w:ins>
          </w:p>
        </w:tc>
        <w:tc>
          <w:tcPr>
            <w:tcW w:w="425" w:type="dxa"/>
            <w:shd w:val="clear" w:color="auto" w:fill="auto"/>
          </w:tcPr>
          <w:p w14:paraId="1DEBF414" w14:textId="4F6794A6"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50" w:author="LUEJE Claudia" w:date="2023-06-26T17:59:00Z"/>
              </w:rPr>
            </w:pPr>
            <w:ins w:id="8351" w:author="LUEJE Claudia" w:date="2023-06-26T17:59:00Z">
              <w:r w:rsidRPr="00E956F7">
                <w:t> </w:t>
              </w:r>
            </w:ins>
          </w:p>
        </w:tc>
        <w:tc>
          <w:tcPr>
            <w:tcW w:w="2381" w:type="dxa"/>
            <w:shd w:val="clear" w:color="auto" w:fill="auto"/>
          </w:tcPr>
          <w:p w14:paraId="7FFF675F" w14:textId="4F75920B"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52" w:author="LUEJE Claudia" w:date="2023-06-26T17:59:00Z"/>
              </w:rPr>
            </w:pPr>
            <w:ins w:id="8353" w:author="LUEJE Claudia" w:date="2023-06-26T17:59:00Z">
              <w:r w:rsidRPr="00171BAB">
                <w:object w:dxaOrig="1960" w:dyaOrig="340" w14:anchorId="53BE8809">
                  <v:shape id="_x0000_i1062" type="#_x0000_t75" style="width:97.6pt;height:17.65pt" o:ole="">
                    <v:imagedata r:id="rId206" o:title=""/>
                  </v:shape>
                  <o:OLEObject Type="Embed" ProgID="Equation.DSMT4" ShapeID="_x0000_i1062" DrawAspect="Content" ObjectID="_1749310313" r:id="rId207"/>
                </w:object>
              </w:r>
            </w:ins>
          </w:p>
        </w:tc>
        <w:tc>
          <w:tcPr>
            <w:tcW w:w="3119" w:type="dxa"/>
            <w:shd w:val="clear" w:color="auto" w:fill="auto"/>
          </w:tcPr>
          <w:p w14:paraId="042DABFD" w14:textId="334AF517"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54" w:author="LUEJE Claudia" w:date="2023-06-26T17:59:00Z"/>
              </w:rPr>
            </w:pPr>
            <w:ins w:id="8355" w:author="LUEJE Claudia" w:date="2023-06-26T17:59:00Z">
              <w:r w:rsidRPr="00AE4787">
                <w:t xml:space="preserve">factored by </w:t>
              </w:r>
              <w:r w:rsidRPr="00025957">
                <w:object w:dxaOrig="180" w:dyaOrig="279" w14:anchorId="6C70827D">
                  <v:shape id="_x0000_i1063" type="#_x0000_t75" style="width:9.7pt;height:14.15pt" o:ole="">
                    <v:imagedata r:id="rId208" o:title=""/>
                  </v:shape>
                  <o:OLEObject Type="Embed" ProgID="Equation.DSMT4" ShapeID="_x0000_i1063" DrawAspect="Content" ObjectID="_1749310314" r:id="rId209"/>
                </w:object>
              </w:r>
            </w:ins>
          </w:p>
        </w:tc>
      </w:tr>
      <w:tr w:rsidR="008344E9" w14:paraId="676F7F64" w14:textId="77777777" w:rsidTr="004578F2">
        <w:trPr>
          <w:ins w:id="8356" w:author="LUEJE Claudia" w:date="2023-06-26T17:59:00Z"/>
        </w:trPr>
        <w:tc>
          <w:tcPr>
            <w:tcW w:w="397" w:type="dxa"/>
            <w:shd w:val="clear" w:color="auto" w:fill="auto"/>
          </w:tcPr>
          <w:p w14:paraId="296DE909" w14:textId="7D51A7D8"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57" w:author="LUEJE Claudia" w:date="2023-06-26T17:59:00Z"/>
              </w:rPr>
            </w:pPr>
            <w:ins w:id="8358" w:author="LUEJE Claudia" w:date="2023-06-26T17:59:00Z">
              <w:r>
                <w:t> </w:t>
              </w:r>
            </w:ins>
          </w:p>
        </w:tc>
        <w:tc>
          <w:tcPr>
            <w:tcW w:w="3431" w:type="dxa"/>
            <w:gridSpan w:val="2"/>
            <w:shd w:val="clear" w:color="auto" w:fill="auto"/>
          </w:tcPr>
          <w:p w14:paraId="7891D0FD" w14:textId="5DA93A9C"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59" w:author="LUEJE Claudia" w:date="2023-06-26T17:59:00Z"/>
              </w:rPr>
            </w:pPr>
            <w:ins w:id="8360" w:author="LUEJE Claudia" w:date="2023-06-26T17:59:00Z">
              <w:r w:rsidRPr="00E956F7">
                <w:t> </w:t>
              </w:r>
            </w:ins>
          </w:p>
        </w:tc>
        <w:tc>
          <w:tcPr>
            <w:tcW w:w="425" w:type="dxa"/>
            <w:shd w:val="clear" w:color="auto" w:fill="auto"/>
          </w:tcPr>
          <w:p w14:paraId="0D0B6822" w14:textId="403A68E9"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61" w:author="LUEJE Claudia" w:date="2023-06-26T17:59:00Z"/>
              </w:rPr>
            </w:pPr>
            <w:ins w:id="8362" w:author="LUEJE Claudia" w:date="2023-06-26T17:59:00Z">
              <w:r w:rsidRPr="00E956F7">
                <w:t> </w:t>
              </w:r>
            </w:ins>
          </w:p>
        </w:tc>
        <w:tc>
          <w:tcPr>
            <w:tcW w:w="2381" w:type="dxa"/>
            <w:shd w:val="clear" w:color="auto" w:fill="auto"/>
          </w:tcPr>
          <w:p w14:paraId="09A69B53" w14:textId="35131B4B"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63" w:author="LUEJE Claudia" w:date="2023-06-26T17:59:00Z"/>
              </w:rPr>
            </w:pPr>
            <w:ins w:id="8364" w:author="LUEJE Claudia" w:date="2023-06-26T17:59:00Z">
              <w:r w:rsidRPr="00171BAB">
                <w:object w:dxaOrig="1939" w:dyaOrig="340" w14:anchorId="1BD77E40">
                  <v:shape id="_x0000_i1064" type="#_x0000_t75" style="width:97.2pt;height:17.65pt" o:ole="">
                    <v:imagedata r:id="rId210" o:title=""/>
                  </v:shape>
                  <o:OLEObject Type="Embed" ProgID="Equation.DSMT4" ShapeID="_x0000_i1064" DrawAspect="Content" ObjectID="_1749310315" r:id="rId211"/>
                </w:object>
              </w:r>
            </w:ins>
          </w:p>
        </w:tc>
        <w:tc>
          <w:tcPr>
            <w:tcW w:w="3119" w:type="dxa"/>
            <w:shd w:val="clear" w:color="auto" w:fill="auto"/>
          </w:tcPr>
          <w:p w14:paraId="57A170C1" w14:textId="390ACF02"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65" w:author="LUEJE Claudia" w:date="2023-06-26T17:59:00Z"/>
              </w:rPr>
            </w:pPr>
            <w:ins w:id="8366" w:author="LUEJE Claudia" w:date="2023-06-26T17:59:00Z">
              <w:r w:rsidRPr="00E956F7">
                <w:t>expanded product</w:t>
              </w:r>
            </w:ins>
          </w:p>
        </w:tc>
      </w:tr>
      <w:tr w:rsidR="008344E9" w14:paraId="31AE4198" w14:textId="77777777" w:rsidTr="004578F2">
        <w:trPr>
          <w:ins w:id="8367" w:author="LUEJE Claudia" w:date="2023-06-26T17:59:00Z"/>
        </w:trPr>
        <w:tc>
          <w:tcPr>
            <w:tcW w:w="397" w:type="dxa"/>
            <w:shd w:val="clear" w:color="auto" w:fill="auto"/>
          </w:tcPr>
          <w:p w14:paraId="2186608A" w14:textId="40A1140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68" w:author="LUEJE Claudia" w:date="2023-06-26T17:59:00Z"/>
              </w:rPr>
            </w:pPr>
            <w:ins w:id="8369" w:author="LUEJE Claudia" w:date="2023-06-26T17:59:00Z">
              <w:r>
                <w:t> </w:t>
              </w:r>
            </w:ins>
          </w:p>
        </w:tc>
        <w:tc>
          <w:tcPr>
            <w:tcW w:w="3431" w:type="dxa"/>
            <w:gridSpan w:val="2"/>
            <w:shd w:val="clear" w:color="auto" w:fill="auto"/>
          </w:tcPr>
          <w:p w14:paraId="3B3242BC" w14:textId="6EB4537E"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70" w:author="LUEJE Claudia" w:date="2023-06-26T17:59:00Z"/>
              </w:rPr>
            </w:pPr>
            <w:ins w:id="8371" w:author="LUEJE Claudia" w:date="2023-06-26T17:59:00Z">
              <w:r w:rsidRPr="00E956F7">
                <w:t> </w:t>
              </w:r>
            </w:ins>
          </w:p>
        </w:tc>
        <w:tc>
          <w:tcPr>
            <w:tcW w:w="425" w:type="dxa"/>
            <w:shd w:val="clear" w:color="auto" w:fill="auto"/>
          </w:tcPr>
          <w:p w14:paraId="1236ED68" w14:textId="16F40BD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72" w:author="LUEJE Claudia" w:date="2023-06-26T17:59:00Z"/>
              </w:rPr>
            </w:pPr>
            <w:ins w:id="8373" w:author="LUEJE Claudia" w:date="2023-06-26T17:59:00Z">
              <w:r w:rsidRPr="00E956F7">
                <w:t> </w:t>
              </w:r>
            </w:ins>
          </w:p>
        </w:tc>
        <w:tc>
          <w:tcPr>
            <w:tcW w:w="2381" w:type="dxa"/>
            <w:shd w:val="clear" w:color="auto" w:fill="auto"/>
          </w:tcPr>
          <w:p w14:paraId="603E70B7" w14:textId="790CC2E0"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374" w:author="LUEJE Claudia" w:date="2023-06-26T17:59:00Z"/>
              </w:rPr>
            </w:pPr>
            <w:ins w:id="8375" w:author="LUEJE Claudia" w:date="2023-06-26T17:59:00Z">
              <w:r w:rsidRPr="00171BAB">
                <w:object w:dxaOrig="1180" w:dyaOrig="340" w14:anchorId="2B766BA7">
                  <v:shape id="_x0000_i1065" type="#_x0000_t75" style="width:58.75pt;height:17.65pt" o:ole="">
                    <v:imagedata r:id="rId212" o:title=""/>
                  </v:shape>
                  <o:OLEObject Type="Embed" ProgID="Equation.DSMT4" ShapeID="_x0000_i1065" DrawAspect="Content" ObjectID="_1749310316" r:id="rId213"/>
                </w:object>
              </w:r>
            </w:ins>
          </w:p>
        </w:tc>
        <w:tc>
          <w:tcPr>
            <w:tcW w:w="3119" w:type="dxa"/>
            <w:shd w:val="clear" w:color="auto" w:fill="auto"/>
          </w:tcPr>
          <w:p w14:paraId="567716B0" w14:textId="799D0A1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76" w:author="LUEJE Claudia" w:date="2023-06-26T17:59:00Z"/>
              </w:rPr>
            </w:pPr>
            <w:ins w:id="8377" w:author="LUEJE Claudia" w:date="2023-06-26T17:59:00Z">
              <w:r w:rsidRPr="00E956F7">
                <w:t> </w:t>
              </w:r>
            </w:ins>
          </w:p>
        </w:tc>
      </w:tr>
      <w:tr w:rsidR="008344E9" w14:paraId="3CD0ECFD" w14:textId="77777777" w:rsidTr="004578F2">
        <w:trPr>
          <w:ins w:id="8378" w:author="LUEJE Claudia" w:date="2023-06-26T17:59:00Z"/>
        </w:trPr>
        <w:tc>
          <w:tcPr>
            <w:tcW w:w="397" w:type="dxa"/>
            <w:shd w:val="clear" w:color="auto" w:fill="auto"/>
          </w:tcPr>
          <w:p w14:paraId="4DABEC1A" w14:textId="7E898B6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79" w:author="LUEJE Claudia" w:date="2023-06-26T17:59:00Z"/>
              </w:rPr>
            </w:pPr>
            <w:ins w:id="8380" w:author="LUEJE Claudia" w:date="2023-06-26T17:59:00Z">
              <w:r>
                <w:t> </w:t>
              </w:r>
            </w:ins>
          </w:p>
        </w:tc>
        <w:tc>
          <w:tcPr>
            <w:tcW w:w="3431" w:type="dxa"/>
            <w:gridSpan w:val="2"/>
            <w:shd w:val="clear" w:color="auto" w:fill="auto"/>
          </w:tcPr>
          <w:p w14:paraId="578D9343" w14:textId="55DE254D"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81" w:author="LUEJE Claudia" w:date="2023-06-26T17:59:00Z"/>
              </w:rPr>
            </w:pPr>
            <w:ins w:id="8382" w:author="LUEJE Claudia" w:date="2023-06-26T17:59:00Z">
              <w:r w:rsidRPr="00171BAB">
                <w:object w:dxaOrig="279" w:dyaOrig="440" w14:anchorId="0D10BAE2">
                  <v:shape id="_x0000_i1066" type="#_x0000_t75" style="width:14.15pt;height:21.65pt" o:ole="">
                    <v:imagedata r:id="rId214" o:title=""/>
                  </v:shape>
                  <o:OLEObject Type="Embed" ProgID="Equation.DSMT4" ShapeID="_x0000_i1066" DrawAspect="Content" ObjectID="_1749310317" r:id="rId215"/>
                </w:object>
              </w:r>
            </w:ins>
          </w:p>
        </w:tc>
        <w:tc>
          <w:tcPr>
            <w:tcW w:w="2806" w:type="dxa"/>
            <w:gridSpan w:val="2"/>
            <w:shd w:val="clear" w:color="auto" w:fill="auto"/>
          </w:tcPr>
          <w:p w14:paraId="6D5747CE" w14:textId="1942439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83" w:author="LUEJE Claudia" w:date="2023-06-26T17:59:00Z"/>
              </w:rPr>
            </w:pPr>
            <w:ins w:id="8384" w:author="LUEJE Claudia" w:date="2023-06-26T17:59:00Z">
              <w:r w:rsidRPr="00171BAB">
                <w:object w:dxaOrig="1080" w:dyaOrig="560" w14:anchorId="4649D377">
                  <v:shape id="_x0000_i1067" type="#_x0000_t75" style="width:54.35pt;height:27.85pt" o:ole="">
                    <v:imagedata r:id="rId216" o:title=""/>
                  </v:shape>
                  <o:OLEObject Type="Embed" ProgID="Equation.DSMT4" ShapeID="_x0000_i1067" DrawAspect="Content" ObjectID="_1749310318" r:id="rId217"/>
                </w:object>
              </w:r>
            </w:ins>
          </w:p>
        </w:tc>
        <w:tc>
          <w:tcPr>
            <w:tcW w:w="3119" w:type="dxa"/>
            <w:shd w:val="clear" w:color="auto" w:fill="auto"/>
          </w:tcPr>
          <w:p w14:paraId="486A9B34" w14:textId="1E26C228"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85" w:author="LUEJE Claudia" w:date="2023-06-26T17:59:00Z"/>
              </w:rPr>
            </w:pPr>
            <w:ins w:id="8386" w:author="LUEJE Claudia" w:date="2023-06-26T17:59:00Z">
              <w:r>
                <w:t>(</w:t>
              </w:r>
              <w:r w:rsidRPr="00E956F7">
                <w:t>A.6</w:t>
              </w:r>
              <w:r>
                <w:t>)</w:t>
              </w:r>
            </w:ins>
          </w:p>
        </w:tc>
      </w:tr>
      <w:tr w:rsidR="008344E9" w14:paraId="3DDF7C33" w14:textId="77777777" w:rsidTr="004578F2">
        <w:trPr>
          <w:ins w:id="8387" w:author="LUEJE Claudia" w:date="2023-06-26T17:59:00Z"/>
        </w:trPr>
        <w:tc>
          <w:tcPr>
            <w:tcW w:w="397" w:type="dxa"/>
            <w:shd w:val="clear" w:color="auto" w:fill="auto"/>
          </w:tcPr>
          <w:p w14:paraId="4DF1678C" w14:textId="7DB515B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rPr>
                <w:ins w:id="8388" w:author="LUEJE Claudia" w:date="2023-06-26T17:59:00Z"/>
              </w:rPr>
            </w:pPr>
            <w:ins w:id="8389" w:author="LUEJE Claudia" w:date="2023-06-26T17:59:00Z">
              <w:r>
                <w:t>  </w:t>
              </w:r>
            </w:ins>
          </w:p>
        </w:tc>
        <w:tc>
          <w:tcPr>
            <w:tcW w:w="3431" w:type="dxa"/>
            <w:gridSpan w:val="2"/>
            <w:shd w:val="clear" w:color="auto" w:fill="auto"/>
          </w:tcPr>
          <w:p w14:paraId="411E379B" w14:textId="4FF34003"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90" w:author="LUEJE Claudia" w:date="2023-06-26T17:59:00Z"/>
              </w:rPr>
            </w:pPr>
            <w:ins w:id="8391" w:author="LUEJE Claudia" w:date="2023-06-26T17:59:00Z">
              <w:r w:rsidRPr="00E956F7">
                <w:t>and</w:t>
              </w:r>
            </w:ins>
          </w:p>
        </w:tc>
        <w:tc>
          <w:tcPr>
            <w:tcW w:w="2806" w:type="dxa"/>
            <w:gridSpan w:val="2"/>
            <w:shd w:val="clear" w:color="auto" w:fill="auto"/>
          </w:tcPr>
          <w:p w14:paraId="3F4815AB" w14:textId="062E0541"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92" w:author="LUEJE Claudia" w:date="2023-06-26T17:59:00Z"/>
              </w:rPr>
            </w:pPr>
            <w:ins w:id="8393" w:author="LUEJE Claudia" w:date="2023-06-26T17:59:00Z">
              <w:r w:rsidRPr="00171BAB">
                <w:object w:dxaOrig="1080" w:dyaOrig="580" w14:anchorId="41EB97DE">
                  <v:shape id="_x0000_i1068" type="#_x0000_t75" style="width:54.35pt;height:28.7pt" o:ole="">
                    <v:imagedata r:id="rId218" o:title=""/>
                  </v:shape>
                  <o:OLEObject Type="Embed" ProgID="Equation.DSMT4" ShapeID="_x0000_i1068" DrawAspect="Content" ObjectID="_1749310319" r:id="rId219"/>
                </w:object>
              </w:r>
            </w:ins>
          </w:p>
        </w:tc>
        <w:tc>
          <w:tcPr>
            <w:tcW w:w="3119" w:type="dxa"/>
            <w:shd w:val="clear" w:color="auto" w:fill="auto"/>
          </w:tcPr>
          <w:p w14:paraId="4B740B3A" w14:textId="2E8C4DC7" w:rsidR="008344E9" w:rsidRDefault="008344E9" w:rsidP="003779A0">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center"/>
              <w:rPr>
                <w:ins w:id="8394" w:author="LUEJE Claudia" w:date="2023-06-26T17:59:00Z"/>
              </w:rPr>
            </w:pPr>
            <w:ins w:id="8395" w:author="LUEJE Claudia" w:date="2023-06-26T17:59:00Z">
              <w:r>
                <w:t>(</w:t>
              </w:r>
              <w:r w:rsidRPr="00E956F7">
                <w:t>A.7</w:t>
              </w:r>
              <w:r>
                <w:t>)</w:t>
              </w:r>
            </w:ins>
          </w:p>
        </w:tc>
      </w:tr>
    </w:tbl>
    <w:p w14:paraId="3CC00E5B" w14:textId="77777777" w:rsidR="0036320E" w:rsidRPr="0013175B" w:rsidRDefault="0036320E" w:rsidP="001513D1">
      <w:pPr>
        <w:pStyle w:val="ListParagraph"/>
        <w:keepNext/>
        <w:numPr>
          <w:ilvl w:val="0"/>
          <w:numId w:val="10"/>
        </w:numPr>
        <w:spacing w:before="120" w:after="0" w:line="240" w:lineRule="auto"/>
        <w:ind w:left="714" w:hanging="357"/>
        <w:contextualSpacing w:val="0"/>
        <w:jc w:val="left"/>
        <w:rPr>
          <w:del w:id="8396" w:author="LUEJE Claudia" w:date="2023-06-26T17:59:00Z"/>
        </w:rPr>
      </w:pPr>
      <w:del w:id="8397" w:author="LUEJE Claudia" w:date="2023-06-26T17:59:00Z">
        <w:r w:rsidRPr="0013175B">
          <w:delText>keep spacing – adjust the length:</w:delText>
        </w:r>
        <w:r w:rsidR="00BA7BF8" w:rsidRPr="0013175B">
          <w:delText xml:space="preserve"> </w:delText>
        </w:r>
      </w:del>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09AB949A" w14:textId="77777777" w:rsidTr="0007274A">
        <w:trPr>
          <w:del w:id="8398" w:author="LUEJE Claudia" w:date="2023-06-26T17:59:00Z"/>
        </w:trPr>
        <w:tc>
          <w:tcPr>
            <w:tcW w:w="2903" w:type="dxa"/>
            <w:vAlign w:val="center"/>
          </w:tcPr>
          <w:p w14:paraId="2EF38AF5" w14:textId="77777777" w:rsidR="0036320E" w:rsidRPr="00F54804" w:rsidRDefault="0036320E" w:rsidP="0007274A">
            <w:pPr>
              <w:jc w:val="center"/>
              <w:rPr>
                <w:del w:id="8399" w:author="LUEJE Claudia" w:date="2023-06-26T17:59:00Z"/>
              </w:rPr>
            </w:pPr>
            <w:del w:id="8400" w:author="LUEJE Claudia" w:date="2023-06-26T17:59:00Z">
              <w:r w:rsidRPr="0013175B">
                <w:delText xml:space="preserve">from </w:delText>
              </w:r>
              <w:r w:rsidRPr="0013175B">
                <w:fldChar w:fldCharType="begin"/>
              </w:r>
              <w:r w:rsidRPr="0013175B">
                <w:delInstrText xml:space="preserve"> REF _Ref69243596 \h  \* MERGEFORMAT </w:delInstrText>
              </w:r>
              <w:r w:rsidRPr="0013175B">
                <w:fldChar w:fldCharType="separate"/>
              </w:r>
              <w:r w:rsidR="0067475A" w:rsidRPr="005C2D94">
                <w:delText xml:space="preserve">Equation </w:delText>
              </w:r>
              <w:r w:rsidR="0067475A">
                <w:delText>2</w:delText>
              </w:r>
              <w:r w:rsidRPr="0013175B">
                <w:fldChar w:fldCharType="end"/>
              </w:r>
              <w:r w:rsidRPr="0013175B">
                <w:delText>:</w:delText>
              </w:r>
            </w:del>
          </w:p>
        </w:tc>
        <w:tc>
          <w:tcPr>
            <w:tcW w:w="2831" w:type="dxa"/>
            <w:tcBorders>
              <w:bottom w:val="single" w:sz="4" w:space="0" w:color="auto"/>
            </w:tcBorders>
          </w:tcPr>
          <w:p w14:paraId="5026A0EF" w14:textId="77777777" w:rsidR="0036320E" w:rsidRPr="005C2D94" w:rsidRDefault="0036320E" w:rsidP="0007274A">
            <w:pPr>
              <w:jc w:val="center"/>
              <w:rPr>
                <w:del w:id="8401" w:author="LUEJE Claudia" w:date="2023-06-26T17:59:00Z"/>
              </w:rPr>
            </w:pPr>
            <m:oMathPara>
              <m:oMath>
                <m:r>
                  <w:del w:id="8402" w:author="LUEJE Claudia" w:date="2023-06-26T17:59:00Z">
                    <w:rPr>
                      <w:rFonts w:ascii="Cambria Math" w:hAnsi="Cambria Math"/>
                    </w:rPr>
                    <m:t>L=n</m:t>
                  </w:del>
                </m:r>
                <m:bar>
                  <m:barPr>
                    <m:pos m:val="top"/>
                    <m:ctrlPr>
                      <w:del w:id="8403" w:author="LUEJE Claudia" w:date="2023-06-26T17:59:00Z">
                        <w:rPr>
                          <w:rFonts w:ascii="Cambria Math" w:hAnsi="Cambria Math"/>
                          <w:i/>
                        </w:rPr>
                      </w:del>
                    </m:ctrlPr>
                  </m:barPr>
                  <m:e>
                    <m:r>
                      <w:del w:id="8404" w:author="LUEJE Claudia" w:date="2023-06-26T17:59:00Z">
                        <w:rPr>
                          <w:rFonts w:ascii="Cambria Math" w:hAnsi="Cambria Math"/>
                        </w:rPr>
                        <m:t>l</m:t>
                      </w:del>
                    </m:r>
                  </m:e>
                </m:bar>
                <m:r>
                  <w:del w:id="8405" w:author="LUEJE Claudia" w:date="2023-06-26T17:59:00Z">
                    <w:rPr>
                      <w:rFonts w:ascii="Cambria Math" w:hAnsi="Cambria Math"/>
                    </w:rPr>
                    <m:t>+(n-1)s</m:t>
                  </w:del>
                </m:r>
              </m:oMath>
            </m:oMathPara>
          </w:p>
        </w:tc>
        <w:tc>
          <w:tcPr>
            <w:tcW w:w="2832" w:type="dxa"/>
          </w:tcPr>
          <w:p w14:paraId="74F8D90C" w14:textId="77777777" w:rsidR="0036320E" w:rsidRPr="005C2D94" w:rsidRDefault="0036320E" w:rsidP="0007274A">
            <w:pPr>
              <w:jc w:val="center"/>
              <w:rPr>
                <w:del w:id="8406" w:author="LUEJE Claudia" w:date="2023-06-26T17:59:00Z"/>
              </w:rPr>
            </w:pPr>
            <w:del w:id="8407" w:author="LUEJE Claudia" w:date="2023-06-26T17:59:00Z">
              <w:r w:rsidRPr="005C2D94">
                <w:delText xml:space="preserve">where  </w:delText>
              </w:r>
              <m:oMath>
                <m:bar>
                  <m:barPr>
                    <m:pos m:val="top"/>
                    <m:ctrlPr>
                      <w:rPr>
                        <w:rFonts w:ascii="Cambria Math" w:hAnsi="Cambria Math"/>
                        <w:i/>
                      </w:rPr>
                    </m:ctrlPr>
                  </m:barPr>
                  <m:e>
                    <m:r>
                      <w:rPr>
                        <w:rFonts w:ascii="Cambria Math" w:hAnsi="Cambria Math"/>
                      </w:rPr>
                      <m:t>l</m:t>
                    </m:r>
                  </m:e>
                </m:bar>
              </m:oMath>
              <w:r w:rsidRPr="00F54804">
                <w:delText>: adjusted length</w:delText>
              </w:r>
              <w:r w:rsidR="00912257">
                <w:delText>;</w:delText>
              </w:r>
            </w:del>
          </w:p>
        </w:tc>
      </w:tr>
      <w:tr w:rsidR="0036320E" w:rsidRPr="00F54804" w14:paraId="195B3AE8" w14:textId="77777777" w:rsidTr="0007274A">
        <w:trPr>
          <w:del w:id="8408" w:author="LUEJE Claudia" w:date="2023-06-26T17:59:00Z"/>
        </w:trPr>
        <w:tc>
          <w:tcPr>
            <w:tcW w:w="2903" w:type="dxa"/>
            <w:tcBorders>
              <w:right w:val="single" w:sz="4" w:space="0" w:color="auto"/>
            </w:tcBorders>
          </w:tcPr>
          <w:p w14:paraId="16709983" w14:textId="77777777" w:rsidR="0036320E" w:rsidRPr="00F54804" w:rsidRDefault="00A576C6" w:rsidP="0007274A">
            <w:pPr>
              <w:jc w:val="center"/>
              <w:rPr>
                <w:del w:id="8409" w:author="LUEJE Claudia" w:date="2023-06-26T17:59:00Z"/>
              </w:rPr>
            </w:pPr>
            <m:oMathPara>
              <m:oMath>
                <m:box>
                  <m:boxPr>
                    <m:opEmu m:val="1"/>
                    <m:ctrlPr>
                      <w:del w:id="8410" w:author="LUEJE Claudia" w:date="2023-06-26T17:59:00Z">
                        <w:rPr>
                          <w:rFonts w:ascii="Cambria Math" w:hAnsi="Cambria Math"/>
                          <w:i/>
                        </w:rPr>
                      </w:del>
                    </m:ctrlPr>
                  </m:boxPr>
                  <m:e>
                    <m:groupChr>
                      <m:groupChrPr>
                        <m:chr m:val="⇒"/>
                        <m:vertJc m:val="bot"/>
                        <m:ctrlPr>
                          <w:del w:id="8411" w:author="LUEJE Claudia" w:date="2023-06-26T17:59:00Z">
                            <w:rPr>
                              <w:rFonts w:ascii="Cambria Math" w:hAnsi="Cambria Math"/>
                              <w:i/>
                            </w:rPr>
                          </w:del>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78BDE797" w14:textId="77777777" w:rsidR="0036320E" w:rsidRPr="00F54804" w:rsidRDefault="00A576C6" w:rsidP="0007274A">
            <w:pPr>
              <w:jc w:val="center"/>
              <w:rPr>
                <w:del w:id="8412" w:author="LUEJE Claudia" w:date="2023-06-26T17:59:00Z"/>
              </w:rPr>
            </w:pPr>
            <m:oMathPara>
              <m:oMath>
                <m:bar>
                  <m:barPr>
                    <m:pos m:val="top"/>
                    <m:ctrlPr>
                      <w:del w:id="8413" w:author="LUEJE Claudia" w:date="2023-06-26T17:59:00Z">
                        <w:rPr>
                          <w:rFonts w:ascii="Cambria Math" w:hAnsi="Cambria Math"/>
                          <w:i/>
                        </w:rPr>
                      </w:del>
                    </m:ctrlPr>
                  </m:barPr>
                  <m:e>
                    <m:r>
                      <w:del w:id="8414" w:author="LUEJE Claudia" w:date="2023-06-26T17:59:00Z">
                        <w:rPr>
                          <w:rFonts w:ascii="Cambria Math" w:hAnsi="Cambria Math"/>
                        </w:rPr>
                        <m:t>l</m:t>
                      </w:del>
                    </m:r>
                  </m:e>
                </m:bar>
                <m:r>
                  <w:del w:id="8415" w:author="LUEJE Claudia" w:date="2023-06-26T17:59:00Z">
                    <w:rPr>
                      <w:rFonts w:ascii="Cambria Math" w:hAnsi="Cambria Math"/>
                    </w:rPr>
                    <m:t>=</m:t>
                  </w:del>
                </m:r>
                <m:f>
                  <m:fPr>
                    <m:ctrlPr>
                      <w:del w:id="8416" w:author="LUEJE Claudia" w:date="2023-06-26T17:59:00Z">
                        <w:rPr>
                          <w:rFonts w:ascii="Cambria Math" w:hAnsi="Cambria Math"/>
                          <w:i/>
                        </w:rPr>
                      </w:del>
                    </m:ctrlPr>
                  </m:fPr>
                  <m:num>
                    <m:r>
                      <w:del w:id="8417" w:author="LUEJE Claudia" w:date="2023-06-26T17:59:00Z">
                        <w:rPr>
                          <w:rFonts w:ascii="Cambria Math" w:hAnsi="Cambria Math"/>
                        </w:rPr>
                        <m:t>L</m:t>
                      </w:del>
                    </m:r>
                    <m:r>
                      <w:del w:id="8418" w:author="LUEJE Claudia" w:date="2023-06-26T17:59:00Z">
                        <w:rPr>
                          <w:rFonts w:ascii="Cambria Math" w:hAnsi="Cambria Math"/>
                        </w:rPr>
                        <m:t>-</m:t>
                      </w:del>
                    </m:r>
                    <m:d>
                      <m:dPr>
                        <m:ctrlPr>
                          <w:del w:id="8419" w:author="LUEJE Claudia" w:date="2023-06-26T17:59:00Z">
                            <w:rPr>
                              <w:rFonts w:ascii="Cambria Math" w:hAnsi="Cambria Math"/>
                              <w:i/>
                            </w:rPr>
                          </w:del>
                        </m:ctrlPr>
                      </m:dPr>
                      <m:e>
                        <m:r>
                          <w:del w:id="8420" w:author="LUEJE Claudia" w:date="2023-06-26T17:59:00Z">
                            <w:rPr>
                              <w:rFonts w:ascii="Cambria Math" w:hAnsi="Cambria Math"/>
                            </w:rPr>
                            <m:t>n</m:t>
                          </w:del>
                        </m:r>
                        <m:r>
                          <w:del w:id="8421" w:author="LUEJE Claudia" w:date="2023-06-26T17:59:00Z">
                            <w:rPr>
                              <w:rFonts w:ascii="Cambria Math" w:hAnsi="Cambria Math"/>
                            </w:rPr>
                            <m:t>-</m:t>
                          </w:del>
                        </m:r>
                        <m:r>
                          <w:del w:id="8422" w:author="LUEJE Claudia" w:date="2023-06-26T17:59:00Z">
                            <w:rPr>
                              <w:rFonts w:ascii="Cambria Math" w:hAnsi="Cambria Math"/>
                            </w:rPr>
                            <m:t>1</m:t>
                          </w:del>
                        </m:r>
                      </m:e>
                    </m:d>
                    <m:r>
                      <w:del w:id="8423" w:author="LUEJE Claudia" w:date="2023-06-26T17:59:00Z">
                        <w:rPr>
                          <w:rFonts w:ascii="Cambria Math" w:hAnsi="Cambria Math"/>
                        </w:rPr>
                        <m:t>s</m:t>
                      </w:del>
                    </m:r>
                  </m:num>
                  <m:den>
                    <m:r>
                      <w:del w:id="8424" w:author="LUEJE Claudia" w:date="2023-06-26T17:59:00Z">
                        <w:rPr>
                          <w:rFonts w:ascii="Cambria Math" w:hAnsi="Cambria Math"/>
                        </w:rPr>
                        <m:t>n</m:t>
                      </w:del>
                    </m:r>
                  </m:den>
                </m:f>
              </m:oMath>
            </m:oMathPara>
          </w:p>
        </w:tc>
        <w:tc>
          <w:tcPr>
            <w:tcW w:w="2832" w:type="dxa"/>
            <w:tcBorders>
              <w:left w:val="single" w:sz="4" w:space="0" w:color="auto"/>
            </w:tcBorders>
          </w:tcPr>
          <w:p w14:paraId="286A841E" w14:textId="77777777" w:rsidR="0036320E" w:rsidRPr="005C2D94" w:rsidRDefault="0036320E" w:rsidP="0007274A">
            <w:pPr>
              <w:jc w:val="center"/>
              <w:rPr>
                <w:del w:id="8425" w:author="LUEJE Claudia" w:date="2023-06-26T17:59:00Z"/>
              </w:rPr>
            </w:pPr>
          </w:p>
        </w:tc>
      </w:tr>
    </w:tbl>
    <w:p w14:paraId="5BEF9F1C" w14:textId="77777777" w:rsidR="0036320E" w:rsidRPr="0013175B" w:rsidRDefault="0036320E" w:rsidP="001513D1">
      <w:pPr>
        <w:pStyle w:val="ListParagraph"/>
        <w:keepNext/>
        <w:numPr>
          <w:ilvl w:val="0"/>
          <w:numId w:val="10"/>
        </w:numPr>
        <w:spacing w:before="120" w:after="0" w:line="240" w:lineRule="auto"/>
        <w:ind w:left="714" w:hanging="357"/>
        <w:contextualSpacing w:val="0"/>
        <w:jc w:val="left"/>
        <w:rPr>
          <w:del w:id="8426" w:author="LUEJE Claudia" w:date="2023-06-26T17:59:00Z"/>
        </w:rPr>
      </w:pPr>
      <w:del w:id="8427" w:author="LUEJE Claudia" w:date="2023-06-26T17:59:00Z">
        <w:r w:rsidRPr="0013175B">
          <w:delText>keep density – adjust length and spacing:</w:delText>
        </w:r>
        <w:r w:rsidR="00BA7BF8" w:rsidRPr="0013175B">
          <w:delText xml:space="preserve"> </w:delText>
        </w:r>
      </w:del>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39A0983F" w14:textId="77777777" w:rsidTr="0007274A">
        <w:trPr>
          <w:del w:id="8428" w:author="LUEJE Claudia" w:date="2023-06-26T17:59:00Z"/>
        </w:trPr>
        <w:tc>
          <w:tcPr>
            <w:tcW w:w="2903" w:type="dxa"/>
            <w:vAlign w:val="center"/>
          </w:tcPr>
          <w:p w14:paraId="12B7E44B" w14:textId="77777777" w:rsidR="0036320E" w:rsidRPr="005C2D94" w:rsidRDefault="0036320E" w:rsidP="0007274A">
            <w:pPr>
              <w:jc w:val="center"/>
              <w:rPr>
                <w:del w:id="8429" w:author="LUEJE Claudia" w:date="2023-06-26T17:59:00Z"/>
              </w:rPr>
            </w:pPr>
            <w:del w:id="8430" w:author="LUEJE Claudia" w:date="2023-06-26T17:59:00Z">
              <w:r w:rsidRPr="005C2D94">
                <w:fldChar w:fldCharType="begin"/>
              </w:r>
              <w:r w:rsidRPr="00F54804">
                <w:delInstrText xml:space="preserve"> REF _Ref69246368 \h </w:delInstrText>
              </w:r>
              <w:r w:rsidRPr="005C2D94">
                <w:fldChar w:fldCharType="separate"/>
              </w:r>
              <w:r w:rsidR="0067475A" w:rsidRPr="005C2D94">
                <w:delText xml:space="preserve">Equation </w:delText>
              </w:r>
              <w:r w:rsidR="0067475A">
                <w:rPr>
                  <w:noProof/>
                </w:rPr>
                <w:delText>1</w:delText>
              </w:r>
              <w:r w:rsidRPr="005C2D94">
                <w:fldChar w:fldCharType="end"/>
              </w:r>
              <w:r w:rsidRPr="00F54804">
                <w:delText xml:space="preserve"> becomes:</w:delText>
              </w:r>
            </w:del>
          </w:p>
        </w:tc>
        <w:tc>
          <w:tcPr>
            <w:tcW w:w="2831" w:type="dxa"/>
            <w:gridSpan w:val="2"/>
            <w:tcBorders>
              <w:bottom w:val="single" w:sz="4" w:space="0" w:color="auto"/>
            </w:tcBorders>
          </w:tcPr>
          <w:p w14:paraId="33BDD309" w14:textId="77777777" w:rsidR="0036320E" w:rsidRPr="00F54804" w:rsidRDefault="0036320E" w:rsidP="0007274A">
            <w:pPr>
              <w:jc w:val="center"/>
              <w:rPr>
                <w:del w:id="8431" w:author="LUEJE Claudia" w:date="2023-06-26T17:59:00Z"/>
              </w:rPr>
            </w:pPr>
            <m:oMathPara>
              <m:oMath>
                <m:r>
                  <w:del w:id="8432" w:author="LUEJE Claudia" w:date="2023-06-26T17:59:00Z">
                    <w:rPr>
                      <w:rFonts w:ascii="Cambria Math" w:hAnsi="Cambria Math"/>
                    </w:rPr>
                    <m:t>d=</m:t>
                  </w:del>
                </m:r>
                <m:f>
                  <m:fPr>
                    <m:ctrlPr>
                      <w:del w:id="8433" w:author="LUEJE Claudia" w:date="2023-06-26T17:59:00Z">
                        <w:rPr>
                          <w:rFonts w:ascii="Cambria Math" w:hAnsi="Cambria Math"/>
                          <w:i/>
                        </w:rPr>
                      </w:del>
                    </m:ctrlPr>
                  </m:fPr>
                  <m:num>
                    <m:bar>
                      <m:barPr>
                        <m:pos m:val="top"/>
                        <m:ctrlPr>
                          <w:del w:id="8434" w:author="LUEJE Claudia" w:date="2023-06-26T17:59:00Z">
                            <w:rPr>
                              <w:rFonts w:ascii="Cambria Math" w:hAnsi="Cambria Math"/>
                              <w:i/>
                            </w:rPr>
                          </w:del>
                        </m:ctrlPr>
                      </m:barPr>
                      <m:e>
                        <m:r>
                          <w:del w:id="8435" w:author="LUEJE Claudia" w:date="2023-06-26T17:59:00Z">
                            <w:rPr>
                              <w:rFonts w:ascii="Cambria Math" w:hAnsi="Cambria Math"/>
                            </w:rPr>
                            <m:t>l</m:t>
                          </w:del>
                        </m:r>
                      </m:e>
                    </m:bar>
                  </m:num>
                  <m:den>
                    <m:bar>
                      <m:barPr>
                        <m:pos m:val="top"/>
                        <m:ctrlPr>
                          <w:del w:id="8436" w:author="LUEJE Claudia" w:date="2023-06-26T17:59:00Z">
                            <w:rPr>
                              <w:rFonts w:ascii="Cambria Math" w:hAnsi="Cambria Math"/>
                              <w:i/>
                            </w:rPr>
                          </w:del>
                        </m:ctrlPr>
                      </m:barPr>
                      <m:e>
                        <m:r>
                          <w:del w:id="8437" w:author="LUEJE Claudia" w:date="2023-06-26T17:59:00Z">
                            <w:rPr>
                              <w:rFonts w:ascii="Cambria Math" w:hAnsi="Cambria Math"/>
                            </w:rPr>
                            <m:t>l</m:t>
                          </w:del>
                        </m:r>
                      </m:e>
                    </m:bar>
                    <m:r>
                      <w:del w:id="8438" w:author="LUEJE Claudia" w:date="2023-06-26T17:59:00Z">
                        <w:rPr>
                          <w:rFonts w:ascii="Cambria Math" w:hAnsi="Cambria Math"/>
                        </w:rPr>
                        <m:t>+</m:t>
                      </w:del>
                    </m:r>
                    <m:bar>
                      <m:barPr>
                        <m:pos m:val="top"/>
                        <m:ctrlPr>
                          <w:del w:id="8439" w:author="LUEJE Claudia" w:date="2023-06-26T17:59:00Z">
                            <w:rPr>
                              <w:rFonts w:ascii="Cambria Math" w:hAnsi="Cambria Math"/>
                              <w:i/>
                            </w:rPr>
                          </w:del>
                        </m:ctrlPr>
                      </m:barPr>
                      <m:e>
                        <m:r>
                          <w:del w:id="8440" w:author="LUEJE Claudia" w:date="2023-06-26T17:59:00Z">
                            <w:rPr>
                              <w:rFonts w:ascii="Cambria Math" w:hAnsi="Cambria Math"/>
                            </w:rPr>
                            <m:t>s</m:t>
                          </w:del>
                        </m:r>
                      </m:e>
                    </m:bar>
                  </m:den>
                </m:f>
              </m:oMath>
            </m:oMathPara>
          </w:p>
        </w:tc>
        <w:tc>
          <w:tcPr>
            <w:tcW w:w="2832" w:type="dxa"/>
            <w:gridSpan w:val="2"/>
          </w:tcPr>
          <w:p w14:paraId="1455C62E" w14:textId="77777777" w:rsidR="0036320E" w:rsidRPr="005C2D94" w:rsidRDefault="0036320E" w:rsidP="0007274A">
            <w:pPr>
              <w:jc w:val="center"/>
              <w:rPr>
                <w:del w:id="8441" w:author="LUEJE Claudia" w:date="2023-06-26T17:59:00Z"/>
              </w:rPr>
            </w:pPr>
          </w:p>
        </w:tc>
      </w:tr>
      <w:tr w:rsidR="0036320E" w:rsidRPr="00F54804" w14:paraId="5DC9EBE3" w14:textId="77777777" w:rsidTr="0007274A">
        <w:trPr>
          <w:del w:id="8442" w:author="LUEJE Claudia" w:date="2023-06-26T17:59:00Z"/>
        </w:trPr>
        <w:tc>
          <w:tcPr>
            <w:tcW w:w="2903" w:type="dxa"/>
            <w:tcBorders>
              <w:right w:val="single" w:sz="4" w:space="0" w:color="auto"/>
            </w:tcBorders>
          </w:tcPr>
          <w:p w14:paraId="60FD71F1" w14:textId="77777777" w:rsidR="0036320E" w:rsidRPr="00F54804" w:rsidRDefault="00A576C6" w:rsidP="0007274A">
            <w:pPr>
              <w:jc w:val="center"/>
              <w:rPr>
                <w:del w:id="8443" w:author="LUEJE Claudia" w:date="2023-06-26T17:59:00Z"/>
              </w:rPr>
            </w:pPr>
            <m:oMathPara>
              <m:oMath>
                <m:box>
                  <m:boxPr>
                    <m:opEmu m:val="1"/>
                    <m:ctrlPr>
                      <w:del w:id="8444" w:author="LUEJE Claudia" w:date="2023-06-26T17:59:00Z">
                        <w:rPr>
                          <w:rFonts w:ascii="Cambria Math" w:hAnsi="Cambria Math"/>
                          <w:i/>
                        </w:rPr>
                      </w:del>
                    </m:ctrlPr>
                  </m:boxPr>
                  <m:e>
                    <m:groupChr>
                      <m:groupChrPr>
                        <m:chr m:val="⇒"/>
                        <m:vertJc m:val="bot"/>
                        <m:ctrlPr>
                          <w:del w:id="8445" w:author="LUEJE Claudia" w:date="2023-06-26T17:59:00Z">
                            <w:rPr>
                              <w:rFonts w:ascii="Cambria Math" w:hAnsi="Cambria Math"/>
                              <w:i/>
                            </w:rPr>
                          </w:del>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76090835" w14:textId="77777777" w:rsidR="0036320E" w:rsidRPr="00F54804" w:rsidRDefault="00A576C6" w:rsidP="0007274A">
            <w:pPr>
              <w:jc w:val="center"/>
              <w:rPr>
                <w:del w:id="8446" w:author="LUEJE Claudia" w:date="2023-06-26T17:59:00Z"/>
              </w:rPr>
            </w:pPr>
            <m:oMathPara>
              <m:oMath>
                <m:bar>
                  <m:barPr>
                    <m:pos m:val="top"/>
                    <m:ctrlPr>
                      <w:del w:id="8447" w:author="LUEJE Claudia" w:date="2023-06-26T17:59:00Z">
                        <w:rPr>
                          <w:rFonts w:ascii="Cambria Math" w:hAnsi="Cambria Math"/>
                          <w:i/>
                        </w:rPr>
                      </w:del>
                    </m:ctrlPr>
                  </m:barPr>
                  <m:e>
                    <m:r>
                      <w:del w:id="8448" w:author="LUEJE Claudia" w:date="2023-06-26T17:59:00Z">
                        <w:rPr>
                          <w:rFonts w:ascii="Cambria Math" w:hAnsi="Cambria Math"/>
                        </w:rPr>
                        <m:t>s</m:t>
                      </w:del>
                    </m:r>
                  </m:e>
                </m:bar>
                <m:r>
                  <w:del w:id="8449" w:author="LUEJE Claudia" w:date="2023-06-26T17:59:00Z">
                    <w:rPr>
                      <w:rFonts w:ascii="Cambria Math" w:hAnsi="Cambria Math"/>
                    </w:rPr>
                    <m:t>=</m:t>
                  </w:del>
                </m:r>
                <m:d>
                  <m:dPr>
                    <m:ctrlPr>
                      <w:del w:id="8450" w:author="LUEJE Claudia" w:date="2023-06-26T17:59:00Z">
                        <w:rPr>
                          <w:rFonts w:ascii="Cambria Math" w:hAnsi="Cambria Math"/>
                          <w:i/>
                        </w:rPr>
                      </w:del>
                    </m:ctrlPr>
                  </m:dPr>
                  <m:e>
                    <m:f>
                      <m:fPr>
                        <m:ctrlPr>
                          <w:del w:id="8451" w:author="LUEJE Claudia" w:date="2023-06-26T17:59:00Z">
                            <w:rPr>
                              <w:rFonts w:ascii="Cambria Math" w:hAnsi="Cambria Math"/>
                              <w:i/>
                            </w:rPr>
                          </w:del>
                        </m:ctrlPr>
                      </m:fPr>
                      <m:num>
                        <m:r>
                          <w:del w:id="8452" w:author="LUEJE Claudia" w:date="2023-06-26T17:59:00Z">
                            <w:rPr>
                              <w:rFonts w:ascii="Cambria Math" w:hAnsi="Cambria Math"/>
                            </w:rPr>
                            <m:t>1-</m:t>
                          </w:del>
                        </m:r>
                        <m:r>
                          <w:del w:id="8453" w:author="LUEJE Claudia" w:date="2023-06-26T17:59:00Z">
                            <w:rPr>
                              <w:rFonts w:ascii="Cambria Math" w:hAnsi="Cambria Math"/>
                            </w:rPr>
                            <m:t>d</m:t>
                          </w:del>
                        </m:r>
                      </m:num>
                      <m:den>
                        <m:r>
                          <w:del w:id="8454" w:author="LUEJE Claudia" w:date="2023-06-26T17:59:00Z">
                            <w:rPr>
                              <w:rFonts w:ascii="Cambria Math" w:hAnsi="Cambria Math"/>
                            </w:rPr>
                            <m:t>d</m:t>
                          </w:del>
                        </m:r>
                      </m:den>
                    </m:f>
                  </m:e>
                </m:d>
                <m:bar>
                  <m:barPr>
                    <m:pos m:val="top"/>
                    <m:ctrlPr>
                      <w:del w:id="8455" w:author="LUEJE Claudia" w:date="2023-06-26T17:59:00Z">
                        <w:rPr>
                          <w:rFonts w:ascii="Cambria Math" w:hAnsi="Cambria Math"/>
                          <w:i/>
                        </w:rPr>
                      </w:del>
                    </m:ctrlPr>
                  </m:barPr>
                  <m:e>
                    <m:r>
                      <w:del w:id="8456" w:author="LUEJE Claudia" w:date="2023-06-26T17:59:00Z">
                        <w:rPr>
                          <w:rFonts w:ascii="Cambria Math" w:hAnsi="Cambria Math"/>
                        </w:rPr>
                        <m:t>l</m:t>
                      </w:del>
                    </m:r>
                  </m:e>
                </m:bar>
              </m:oMath>
            </m:oMathPara>
          </w:p>
        </w:tc>
        <w:tc>
          <w:tcPr>
            <w:tcW w:w="2832" w:type="dxa"/>
            <w:gridSpan w:val="2"/>
            <w:tcBorders>
              <w:left w:val="single" w:sz="4" w:space="0" w:color="auto"/>
            </w:tcBorders>
            <w:vAlign w:val="center"/>
          </w:tcPr>
          <w:p w14:paraId="538CDB67" w14:textId="77777777" w:rsidR="0036320E" w:rsidRPr="00F54804" w:rsidRDefault="0036320E" w:rsidP="0013175B">
            <w:pPr>
              <w:pStyle w:val="Caption"/>
              <w:rPr>
                <w:del w:id="8457" w:author="LUEJE Claudia" w:date="2023-06-26T17:59:00Z"/>
              </w:rPr>
            </w:pPr>
            <w:bookmarkStart w:id="8458" w:name="_Ref69248254"/>
            <w:del w:id="8459" w:author="LUEJE Claudia" w:date="2023-06-26T17:59:00Z">
              <w:r w:rsidRPr="005C2D94">
                <w:delText xml:space="preserve">Equation </w:delText>
              </w:r>
              <w:r w:rsidRPr="005C2D94">
                <w:fldChar w:fldCharType="begin"/>
              </w:r>
              <w:r w:rsidRPr="00F54804">
                <w:delInstrText xml:space="preserve"> SEQ Equation \* ARABIC </w:delInstrText>
              </w:r>
              <w:r w:rsidRPr="005C2D94">
                <w:fldChar w:fldCharType="separate"/>
              </w:r>
              <w:r w:rsidR="0067475A">
                <w:rPr>
                  <w:noProof/>
                </w:rPr>
                <w:delText>3</w:delText>
              </w:r>
              <w:r w:rsidRPr="005C2D94">
                <w:fldChar w:fldCharType="end"/>
              </w:r>
              <w:bookmarkEnd w:id="8458"/>
            </w:del>
          </w:p>
        </w:tc>
      </w:tr>
      <w:tr w:rsidR="0036320E" w:rsidRPr="00F54804" w14:paraId="09FCD569" w14:textId="77777777" w:rsidTr="0007274A">
        <w:trPr>
          <w:del w:id="8460" w:author="LUEJE Claudia" w:date="2023-06-26T17:59:00Z"/>
        </w:trPr>
        <w:tc>
          <w:tcPr>
            <w:tcW w:w="2903" w:type="dxa"/>
            <w:vAlign w:val="center"/>
          </w:tcPr>
          <w:p w14:paraId="266B4BC4" w14:textId="77777777" w:rsidR="0036320E" w:rsidRPr="0013175B" w:rsidRDefault="0036320E" w:rsidP="0007274A">
            <w:pPr>
              <w:jc w:val="center"/>
              <w:rPr>
                <w:del w:id="8461" w:author="LUEJE Claudia" w:date="2023-06-26T17:59:00Z"/>
              </w:rPr>
            </w:pPr>
            <w:del w:id="8462" w:author="LUEJE Claudia" w:date="2023-06-26T17:59:00Z">
              <w:r w:rsidRPr="0013175B">
                <w:fldChar w:fldCharType="begin"/>
              </w:r>
              <w:r w:rsidRPr="0013175B">
                <w:delInstrText xml:space="preserve"> REF _Ref69243596 \h  \* MERGEFORMAT </w:delInstrText>
              </w:r>
              <w:r w:rsidRPr="0013175B">
                <w:fldChar w:fldCharType="separate"/>
              </w:r>
              <w:r w:rsidR="0067475A" w:rsidRPr="005C2D94">
                <w:delText xml:space="preserve">Equation </w:delText>
              </w:r>
              <w:r w:rsidR="0067475A">
                <w:delText>2</w:delText>
              </w:r>
              <w:r w:rsidRPr="0013175B">
                <w:fldChar w:fldCharType="end"/>
              </w:r>
              <w:r w:rsidRPr="0013175B">
                <w:delText xml:space="preserve"> becomes:</w:delText>
              </w:r>
            </w:del>
          </w:p>
        </w:tc>
        <w:tc>
          <w:tcPr>
            <w:tcW w:w="2831" w:type="dxa"/>
            <w:gridSpan w:val="2"/>
            <w:tcBorders>
              <w:top w:val="single" w:sz="4" w:space="0" w:color="auto"/>
            </w:tcBorders>
          </w:tcPr>
          <w:p w14:paraId="7D46720B" w14:textId="77777777" w:rsidR="0036320E" w:rsidRPr="00F54804" w:rsidRDefault="0036320E" w:rsidP="0007274A">
            <w:pPr>
              <w:jc w:val="center"/>
              <w:rPr>
                <w:del w:id="8463" w:author="LUEJE Claudia" w:date="2023-06-26T17:59:00Z"/>
              </w:rPr>
            </w:pPr>
            <m:oMathPara>
              <m:oMath>
                <m:r>
                  <w:del w:id="8464" w:author="LUEJE Claudia" w:date="2023-06-26T17:59:00Z">
                    <w:rPr>
                      <w:rFonts w:ascii="Cambria Math" w:hAnsi="Cambria Math"/>
                    </w:rPr>
                    <m:t>L=n</m:t>
                  </w:del>
                </m:r>
                <m:bar>
                  <m:barPr>
                    <m:pos m:val="top"/>
                    <m:ctrlPr>
                      <w:del w:id="8465" w:author="LUEJE Claudia" w:date="2023-06-26T17:59:00Z">
                        <w:rPr>
                          <w:rFonts w:ascii="Cambria Math" w:hAnsi="Cambria Math"/>
                          <w:i/>
                        </w:rPr>
                      </w:del>
                    </m:ctrlPr>
                  </m:barPr>
                  <m:e>
                    <m:r>
                      <w:del w:id="8466" w:author="LUEJE Claudia" w:date="2023-06-26T17:59:00Z">
                        <w:rPr>
                          <w:rFonts w:ascii="Cambria Math" w:hAnsi="Cambria Math"/>
                        </w:rPr>
                        <m:t>l</m:t>
                      </w:del>
                    </m:r>
                  </m:e>
                </m:bar>
                <m:r>
                  <w:del w:id="8467" w:author="LUEJE Claudia" w:date="2023-06-26T17:59:00Z">
                    <w:rPr>
                      <w:rFonts w:ascii="Cambria Math" w:hAnsi="Cambria Math"/>
                    </w:rPr>
                    <m:t>+(n-1)</m:t>
                  </w:del>
                </m:r>
                <m:bar>
                  <m:barPr>
                    <m:pos m:val="top"/>
                    <m:ctrlPr>
                      <w:del w:id="8468" w:author="LUEJE Claudia" w:date="2023-06-26T17:59:00Z">
                        <w:rPr>
                          <w:rFonts w:ascii="Cambria Math" w:hAnsi="Cambria Math"/>
                          <w:i/>
                        </w:rPr>
                      </w:del>
                    </m:ctrlPr>
                  </m:barPr>
                  <m:e>
                    <m:r>
                      <w:del w:id="8469" w:author="LUEJE Claudia" w:date="2023-06-26T17:59:00Z">
                        <w:rPr>
                          <w:rFonts w:ascii="Cambria Math" w:hAnsi="Cambria Math"/>
                        </w:rPr>
                        <m:t>s</m:t>
                      </w:del>
                    </m:r>
                  </m:e>
                </m:bar>
              </m:oMath>
            </m:oMathPara>
          </w:p>
        </w:tc>
        <w:tc>
          <w:tcPr>
            <w:tcW w:w="2832" w:type="dxa"/>
            <w:gridSpan w:val="2"/>
          </w:tcPr>
          <w:p w14:paraId="12921A04" w14:textId="77777777" w:rsidR="0036320E" w:rsidRPr="005C2D94" w:rsidRDefault="0036320E" w:rsidP="0007274A">
            <w:pPr>
              <w:jc w:val="center"/>
              <w:rPr>
                <w:del w:id="8470" w:author="LUEJE Claudia" w:date="2023-06-26T17:59:00Z"/>
              </w:rPr>
            </w:pPr>
          </w:p>
        </w:tc>
      </w:tr>
      <w:tr w:rsidR="0036320E" w:rsidRPr="00F54804" w14:paraId="61BA53B3" w14:textId="77777777" w:rsidTr="0007274A">
        <w:trPr>
          <w:del w:id="8471" w:author="LUEJE Claudia" w:date="2023-06-26T17:59:00Z"/>
        </w:trPr>
        <w:tc>
          <w:tcPr>
            <w:tcW w:w="2903" w:type="dxa"/>
          </w:tcPr>
          <w:p w14:paraId="4393DB56" w14:textId="77777777" w:rsidR="0036320E" w:rsidRPr="00F54804" w:rsidRDefault="00A576C6" w:rsidP="0007274A">
            <w:pPr>
              <w:jc w:val="center"/>
              <w:rPr>
                <w:del w:id="8472" w:author="LUEJE Claudia" w:date="2023-06-26T17:59:00Z"/>
              </w:rPr>
            </w:pPr>
            <m:oMathPara>
              <m:oMath>
                <m:box>
                  <m:boxPr>
                    <m:opEmu m:val="1"/>
                    <m:ctrlPr>
                      <w:del w:id="8473" w:author="LUEJE Claudia" w:date="2023-06-26T17:59:00Z">
                        <w:rPr>
                          <w:rFonts w:ascii="Cambria Math" w:hAnsi="Cambria Math"/>
                          <w:i/>
                        </w:rPr>
                      </w:del>
                    </m:ctrlPr>
                  </m:boxPr>
                  <m:e>
                    <m:groupChr>
                      <m:groupChrPr>
                        <m:chr m:val="⇒"/>
                        <m:vertJc m:val="bot"/>
                        <m:ctrlPr>
                          <w:del w:id="8474" w:author="LUEJE Claudia" w:date="2023-06-26T17:59:00Z">
                            <w:rPr>
                              <w:rFonts w:ascii="Cambria Math" w:hAnsi="Cambria Math"/>
                              <w:i/>
                            </w:rPr>
                          </w:del>
                        </m:ctrlPr>
                      </m:groupChrPr>
                      <m:e/>
                    </m:groupChr>
                  </m:e>
                </m:box>
              </m:oMath>
            </m:oMathPara>
          </w:p>
        </w:tc>
        <w:tc>
          <w:tcPr>
            <w:tcW w:w="2831" w:type="dxa"/>
            <w:gridSpan w:val="2"/>
          </w:tcPr>
          <w:p w14:paraId="1A5242F1" w14:textId="77777777" w:rsidR="0036320E" w:rsidRPr="00F54804" w:rsidRDefault="0036320E" w:rsidP="0007274A">
            <w:pPr>
              <w:jc w:val="center"/>
              <w:rPr>
                <w:del w:id="8475" w:author="LUEJE Claudia" w:date="2023-06-26T17:59:00Z"/>
              </w:rPr>
            </w:pPr>
            <m:oMathPara>
              <m:oMath>
                <m:r>
                  <w:del w:id="8476" w:author="LUEJE Claudia" w:date="2023-06-26T17:59:00Z">
                    <w:rPr>
                      <w:rFonts w:ascii="Cambria Math" w:hAnsi="Cambria Math"/>
                    </w:rPr>
                    <m:t>L=n</m:t>
                  </w:del>
                </m:r>
                <m:bar>
                  <m:barPr>
                    <m:pos m:val="top"/>
                    <m:ctrlPr>
                      <w:del w:id="8477" w:author="LUEJE Claudia" w:date="2023-06-26T17:59:00Z">
                        <w:rPr>
                          <w:rFonts w:ascii="Cambria Math" w:hAnsi="Cambria Math"/>
                          <w:i/>
                        </w:rPr>
                      </w:del>
                    </m:ctrlPr>
                  </m:barPr>
                  <m:e>
                    <m:r>
                      <w:del w:id="8478" w:author="LUEJE Claudia" w:date="2023-06-26T17:59:00Z">
                        <w:rPr>
                          <w:rFonts w:ascii="Cambria Math" w:hAnsi="Cambria Math"/>
                        </w:rPr>
                        <m:t>l</m:t>
                      </w:del>
                    </m:r>
                  </m:e>
                </m:bar>
                <m:r>
                  <w:del w:id="8479" w:author="LUEJE Claudia" w:date="2023-06-26T17:59:00Z">
                    <w:rPr>
                      <w:rFonts w:ascii="Cambria Math" w:hAnsi="Cambria Math"/>
                    </w:rPr>
                    <m:t>+(n-1)</m:t>
                  </w:del>
                </m:r>
                <m:d>
                  <m:dPr>
                    <m:ctrlPr>
                      <w:del w:id="8480" w:author="LUEJE Claudia" w:date="2023-06-26T17:59:00Z">
                        <w:rPr>
                          <w:rFonts w:ascii="Cambria Math" w:hAnsi="Cambria Math"/>
                          <w:i/>
                        </w:rPr>
                      </w:del>
                    </m:ctrlPr>
                  </m:dPr>
                  <m:e>
                    <m:f>
                      <m:fPr>
                        <m:ctrlPr>
                          <w:del w:id="8481" w:author="LUEJE Claudia" w:date="2023-06-26T17:59:00Z">
                            <w:rPr>
                              <w:rFonts w:ascii="Cambria Math" w:hAnsi="Cambria Math"/>
                              <w:i/>
                            </w:rPr>
                          </w:del>
                        </m:ctrlPr>
                      </m:fPr>
                      <m:num>
                        <m:r>
                          <w:del w:id="8482" w:author="LUEJE Claudia" w:date="2023-06-26T17:59:00Z">
                            <w:rPr>
                              <w:rFonts w:ascii="Cambria Math" w:hAnsi="Cambria Math"/>
                            </w:rPr>
                            <m:t>1-d</m:t>
                          </w:del>
                        </m:r>
                      </m:num>
                      <m:den>
                        <m:r>
                          <w:del w:id="8483" w:author="LUEJE Claudia" w:date="2023-06-26T17:59:00Z">
                            <w:rPr>
                              <w:rFonts w:ascii="Cambria Math" w:hAnsi="Cambria Math"/>
                            </w:rPr>
                            <m:t>d</m:t>
                          </w:del>
                        </m:r>
                      </m:den>
                    </m:f>
                  </m:e>
                </m:d>
                <m:bar>
                  <m:barPr>
                    <m:pos m:val="top"/>
                    <m:ctrlPr>
                      <w:del w:id="8484" w:author="LUEJE Claudia" w:date="2023-06-26T17:59:00Z">
                        <w:rPr>
                          <w:rFonts w:ascii="Cambria Math" w:hAnsi="Cambria Math"/>
                          <w:i/>
                        </w:rPr>
                      </w:del>
                    </m:ctrlPr>
                  </m:barPr>
                  <m:e>
                    <m:r>
                      <w:del w:id="8485" w:author="LUEJE Claudia" w:date="2023-06-26T17:59:00Z">
                        <w:rPr>
                          <w:rFonts w:ascii="Cambria Math" w:hAnsi="Cambria Math"/>
                        </w:rPr>
                        <m:t>l</m:t>
                      </w:del>
                    </m:r>
                  </m:e>
                </m:bar>
              </m:oMath>
            </m:oMathPara>
          </w:p>
        </w:tc>
        <w:tc>
          <w:tcPr>
            <w:tcW w:w="2832" w:type="dxa"/>
            <w:gridSpan w:val="2"/>
          </w:tcPr>
          <w:p w14:paraId="60DEE314" w14:textId="77777777" w:rsidR="0036320E" w:rsidRPr="00F54804" w:rsidRDefault="0036320E" w:rsidP="0007274A">
            <w:pPr>
              <w:keepNext/>
              <w:jc w:val="center"/>
              <w:rPr>
                <w:del w:id="8486" w:author="LUEJE Claudia" w:date="2023-06-26T17:59:00Z"/>
              </w:rPr>
            </w:pPr>
            <w:del w:id="8487" w:author="LUEJE Claudia" w:date="2023-06-26T17:59:00Z">
              <w:r w:rsidRPr="005C2D94">
                <w:delText xml:space="preserve">substituted </w:delText>
              </w:r>
              <w:r w:rsidRPr="005C2D94">
                <w:fldChar w:fldCharType="begin"/>
              </w:r>
              <w:r w:rsidRPr="00F54804">
                <w:delInstrText xml:space="preserve"> REF _Ref69248254 \h </w:delInstrText>
              </w:r>
              <w:r w:rsidRPr="005C2D94">
                <w:fldChar w:fldCharType="separate"/>
              </w:r>
              <w:r w:rsidR="0067475A" w:rsidRPr="005C2D94">
                <w:delText xml:space="preserve">Equation </w:delText>
              </w:r>
              <w:r w:rsidR="0067475A">
                <w:rPr>
                  <w:noProof/>
                </w:rPr>
                <w:delText>3</w:delText>
              </w:r>
              <w:r w:rsidRPr="005C2D94">
                <w:fldChar w:fldCharType="end"/>
              </w:r>
            </w:del>
          </w:p>
        </w:tc>
      </w:tr>
      <w:tr w:rsidR="0036320E" w:rsidRPr="00F54804" w14:paraId="0A327D83" w14:textId="77777777" w:rsidTr="0007274A">
        <w:trPr>
          <w:del w:id="8488" w:author="LUEJE Claudia" w:date="2023-06-26T17:59:00Z"/>
        </w:trPr>
        <w:tc>
          <w:tcPr>
            <w:tcW w:w="2903" w:type="dxa"/>
          </w:tcPr>
          <w:p w14:paraId="4429E746" w14:textId="77777777" w:rsidR="0036320E" w:rsidRPr="00F54804" w:rsidRDefault="00A576C6" w:rsidP="0007274A">
            <w:pPr>
              <w:jc w:val="center"/>
              <w:rPr>
                <w:del w:id="8489" w:author="LUEJE Claudia" w:date="2023-06-26T17:59:00Z"/>
              </w:rPr>
            </w:pPr>
            <m:oMathPara>
              <m:oMath>
                <m:box>
                  <m:boxPr>
                    <m:opEmu m:val="1"/>
                    <m:ctrlPr>
                      <w:del w:id="8490" w:author="LUEJE Claudia" w:date="2023-06-26T17:59:00Z">
                        <w:rPr>
                          <w:rFonts w:ascii="Cambria Math" w:hAnsi="Cambria Math"/>
                          <w:i/>
                        </w:rPr>
                      </w:del>
                    </m:ctrlPr>
                  </m:boxPr>
                  <m:e>
                    <m:groupChr>
                      <m:groupChrPr>
                        <m:chr m:val="⇒"/>
                        <m:vertJc m:val="bot"/>
                        <m:ctrlPr>
                          <w:del w:id="8491" w:author="LUEJE Claudia" w:date="2023-06-26T17:59:00Z">
                            <w:rPr>
                              <w:rFonts w:ascii="Cambria Math" w:hAnsi="Cambria Math"/>
                              <w:i/>
                            </w:rPr>
                          </w:del>
                        </m:ctrlPr>
                      </m:groupChrPr>
                      <m:e/>
                    </m:groupChr>
                  </m:e>
                </m:box>
              </m:oMath>
            </m:oMathPara>
          </w:p>
        </w:tc>
        <w:tc>
          <w:tcPr>
            <w:tcW w:w="466" w:type="dxa"/>
          </w:tcPr>
          <w:p w14:paraId="169A3BD4" w14:textId="77777777" w:rsidR="0036320E" w:rsidRPr="005C2D94" w:rsidRDefault="0036320E" w:rsidP="0007274A">
            <w:pPr>
              <w:jc w:val="center"/>
              <w:rPr>
                <w:del w:id="8492" w:author="LUEJE Claudia" w:date="2023-06-26T17:59:00Z"/>
              </w:rPr>
            </w:pPr>
            <m:oMathPara>
              <m:oMath>
                <m:r>
                  <w:del w:id="8493" w:author="LUEJE Claudia" w:date="2023-06-26T17:59:00Z">
                    <w:rPr>
                      <w:rFonts w:ascii="Cambria Math" w:hAnsi="Cambria Math"/>
                    </w:rPr>
                    <m:t>dL</m:t>
                  </w:del>
                </m:r>
              </m:oMath>
            </m:oMathPara>
          </w:p>
        </w:tc>
        <w:tc>
          <w:tcPr>
            <w:tcW w:w="2682" w:type="dxa"/>
            <w:gridSpan w:val="2"/>
          </w:tcPr>
          <w:p w14:paraId="35F5EDDC" w14:textId="77777777" w:rsidR="0036320E" w:rsidRPr="00F54804" w:rsidRDefault="0036320E" w:rsidP="0007274A">
            <w:pPr>
              <w:rPr>
                <w:del w:id="8494" w:author="LUEJE Claudia" w:date="2023-06-26T17:59:00Z"/>
              </w:rPr>
            </w:pPr>
            <m:oMathPara>
              <m:oMathParaPr>
                <m:jc m:val="left"/>
              </m:oMathParaPr>
              <m:oMath>
                <m:r>
                  <w:del w:id="8495" w:author="LUEJE Claudia" w:date="2023-06-26T17:59:00Z">
                    <w:rPr>
                      <w:rFonts w:ascii="Cambria Math" w:hAnsi="Cambria Math"/>
                    </w:rPr>
                    <m:t>=dn</m:t>
                  </w:del>
                </m:r>
                <m:bar>
                  <m:barPr>
                    <m:pos m:val="top"/>
                    <m:ctrlPr>
                      <w:del w:id="8496" w:author="LUEJE Claudia" w:date="2023-06-26T17:59:00Z">
                        <w:rPr>
                          <w:rFonts w:ascii="Cambria Math" w:hAnsi="Cambria Math"/>
                          <w:i/>
                        </w:rPr>
                      </w:del>
                    </m:ctrlPr>
                  </m:barPr>
                  <m:e>
                    <m:r>
                      <w:del w:id="8497" w:author="LUEJE Claudia" w:date="2023-06-26T17:59:00Z">
                        <w:rPr>
                          <w:rFonts w:ascii="Cambria Math" w:hAnsi="Cambria Math"/>
                        </w:rPr>
                        <m:t>l</m:t>
                      </w:del>
                    </m:r>
                  </m:e>
                </m:bar>
                <m:r>
                  <w:del w:id="8498" w:author="LUEJE Claudia" w:date="2023-06-26T17:59:00Z">
                    <w:rPr>
                      <w:rFonts w:ascii="Cambria Math" w:hAnsi="Cambria Math"/>
                    </w:rPr>
                    <m:t>+(n-1)</m:t>
                  </w:del>
                </m:r>
                <m:d>
                  <m:dPr>
                    <m:ctrlPr>
                      <w:del w:id="8499" w:author="LUEJE Claudia" w:date="2023-06-26T17:59:00Z">
                        <w:rPr>
                          <w:rFonts w:ascii="Cambria Math" w:hAnsi="Cambria Math"/>
                          <w:i/>
                        </w:rPr>
                      </w:del>
                    </m:ctrlPr>
                  </m:dPr>
                  <m:e>
                    <m:r>
                      <w:del w:id="8500" w:author="LUEJE Claudia" w:date="2023-06-26T17:59:00Z">
                        <w:rPr>
                          <w:rFonts w:ascii="Cambria Math" w:hAnsi="Cambria Math"/>
                        </w:rPr>
                        <m:t>1-d</m:t>
                      </w:del>
                    </m:r>
                  </m:e>
                </m:d>
                <m:bar>
                  <m:barPr>
                    <m:pos m:val="top"/>
                    <m:ctrlPr>
                      <w:del w:id="8501" w:author="LUEJE Claudia" w:date="2023-06-26T17:59:00Z">
                        <w:rPr>
                          <w:rFonts w:ascii="Cambria Math" w:hAnsi="Cambria Math"/>
                          <w:i/>
                        </w:rPr>
                      </w:del>
                    </m:ctrlPr>
                  </m:barPr>
                  <m:e>
                    <m:r>
                      <w:del w:id="8502" w:author="LUEJE Claudia" w:date="2023-06-26T17:59:00Z">
                        <w:rPr>
                          <w:rFonts w:ascii="Cambria Math" w:hAnsi="Cambria Math"/>
                        </w:rPr>
                        <m:t>l</m:t>
                      </w:del>
                    </m:r>
                  </m:e>
                </m:bar>
              </m:oMath>
            </m:oMathPara>
          </w:p>
        </w:tc>
        <w:tc>
          <w:tcPr>
            <w:tcW w:w="2515" w:type="dxa"/>
          </w:tcPr>
          <w:p w14:paraId="36B2F374" w14:textId="77777777" w:rsidR="0036320E" w:rsidRPr="005C2D94" w:rsidRDefault="0036320E" w:rsidP="0007274A">
            <w:pPr>
              <w:keepNext/>
              <w:jc w:val="center"/>
              <w:rPr>
                <w:del w:id="8503" w:author="LUEJE Claudia" w:date="2023-06-26T17:59:00Z"/>
              </w:rPr>
            </w:pPr>
            <w:del w:id="8504" w:author="LUEJE Claudia" w:date="2023-06-26T17:59:00Z">
              <w:r w:rsidRPr="005C2D94">
                <w:delText xml:space="preserve">multiplied by </w:delText>
              </w:r>
              <m:oMath>
                <m:r>
                  <w:rPr>
                    <w:rFonts w:ascii="Cambria Math" w:hAnsi="Cambria Math"/>
                  </w:rPr>
                  <m:t>d</m:t>
                </m:r>
              </m:oMath>
            </w:del>
          </w:p>
        </w:tc>
      </w:tr>
      <w:tr w:rsidR="0036320E" w:rsidRPr="00F54804" w14:paraId="02C07736" w14:textId="77777777" w:rsidTr="0007274A">
        <w:trPr>
          <w:del w:id="8505" w:author="LUEJE Claudia" w:date="2023-06-26T17:59:00Z"/>
        </w:trPr>
        <w:tc>
          <w:tcPr>
            <w:tcW w:w="2903" w:type="dxa"/>
          </w:tcPr>
          <w:p w14:paraId="4E05D24C" w14:textId="77777777" w:rsidR="0036320E" w:rsidRPr="00F54804" w:rsidRDefault="0036320E" w:rsidP="0007274A">
            <w:pPr>
              <w:jc w:val="center"/>
              <w:rPr>
                <w:del w:id="8506" w:author="LUEJE Claudia" w:date="2023-06-26T17:59:00Z"/>
              </w:rPr>
            </w:pPr>
          </w:p>
        </w:tc>
        <w:tc>
          <w:tcPr>
            <w:tcW w:w="466" w:type="dxa"/>
          </w:tcPr>
          <w:p w14:paraId="506180EE" w14:textId="77777777" w:rsidR="0036320E" w:rsidRPr="00F54804" w:rsidRDefault="0036320E" w:rsidP="0007274A">
            <w:pPr>
              <w:jc w:val="center"/>
              <w:rPr>
                <w:del w:id="8507" w:author="LUEJE Claudia" w:date="2023-06-26T17:59:00Z"/>
              </w:rPr>
            </w:pPr>
          </w:p>
        </w:tc>
        <w:tc>
          <w:tcPr>
            <w:tcW w:w="2682" w:type="dxa"/>
            <w:gridSpan w:val="2"/>
          </w:tcPr>
          <w:p w14:paraId="479C03B3" w14:textId="77777777" w:rsidR="0036320E" w:rsidRPr="00F54804" w:rsidRDefault="0036320E" w:rsidP="0007274A">
            <w:pPr>
              <w:rPr>
                <w:del w:id="8508" w:author="LUEJE Claudia" w:date="2023-06-26T17:59:00Z"/>
              </w:rPr>
            </w:pPr>
            <m:oMathPara>
              <m:oMath>
                <m:r>
                  <w:del w:id="8509" w:author="LUEJE Claudia" w:date="2023-06-26T17:59:00Z">
                    <w:rPr>
                      <w:rFonts w:ascii="Cambria Math" w:hAnsi="Cambria Math"/>
                    </w:rPr>
                    <m:t>=</m:t>
                  </w:del>
                </m:r>
                <m:d>
                  <m:dPr>
                    <m:ctrlPr>
                      <w:del w:id="8510" w:author="LUEJE Claudia" w:date="2023-06-26T17:59:00Z">
                        <w:rPr>
                          <w:rFonts w:ascii="Cambria Math" w:hAnsi="Cambria Math"/>
                          <w:i/>
                        </w:rPr>
                      </w:del>
                    </m:ctrlPr>
                  </m:dPr>
                  <m:e>
                    <m:r>
                      <w:del w:id="8511" w:author="LUEJE Claudia" w:date="2023-06-26T17:59:00Z">
                        <w:rPr>
                          <w:rFonts w:ascii="Cambria Math" w:hAnsi="Cambria Math"/>
                        </w:rPr>
                        <m:t>dn+</m:t>
                      </w:del>
                    </m:r>
                    <m:d>
                      <m:dPr>
                        <m:ctrlPr>
                          <w:del w:id="8512" w:author="LUEJE Claudia" w:date="2023-06-26T17:59:00Z">
                            <w:rPr>
                              <w:rFonts w:ascii="Cambria Math" w:hAnsi="Cambria Math"/>
                              <w:i/>
                            </w:rPr>
                          </w:del>
                        </m:ctrlPr>
                      </m:dPr>
                      <m:e>
                        <m:r>
                          <w:del w:id="8513" w:author="LUEJE Claudia" w:date="2023-06-26T17:59:00Z">
                            <w:rPr>
                              <w:rFonts w:ascii="Cambria Math" w:hAnsi="Cambria Math"/>
                            </w:rPr>
                            <m:t>n-1</m:t>
                          </w:del>
                        </m:r>
                      </m:e>
                    </m:d>
                    <m:d>
                      <m:dPr>
                        <m:ctrlPr>
                          <w:del w:id="8514" w:author="LUEJE Claudia" w:date="2023-06-26T17:59:00Z">
                            <w:rPr>
                              <w:rFonts w:ascii="Cambria Math" w:hAnsi="Cambria Math"/>
                              <w:i/>
                            </w:rPr>
                          </w:del>
                        </m:ctrlPr>
                      </m:dPr>
                      <m:e>
                        <m:r>
                          <w:del w:id="8515" w:author="LUEJE Claudia" w:date="2023-06-26T17:59:00Z">
                            <w:rPr>
                              <w:rFonts w:ascii="Cambria Math" w:hAnsi="Cambria Math"/>
                            </w:rPr>
                            <m:t>1-d</m:t>
                          </w:del>
                        </m:r>
                      </m:e>
                    </m:d>
                  </m:e>
                </m:d>
                <m:bar>
                  <m:barPr>
                    <m:pos m:val="top"/>
                    <m:ctrlPr>
                      <w:del w:id="8516" w:author="LUEJE Claudia" w:date="2023-06-26T17:59:00Z">
                        <w:rPr>
                          <w:rFonts w:ascii="Cambria Math" w:hAnsi="Cambria Math"/>
                          <w:i/>
                        </w:rPr>
                      </w:del>
                    </m:ctrlPr>
                  </m:barPr>
                  <m:e>
                    <m:r>
                      <w:del w:id="8517" w:author="LUEJE Claudia" w:date="2023-06-26T17:59:00Z">
                        <w:rPr>
                          <w:rFonts w:ascii="Cambria Math" w:hAnsi="Cambria Math"/>
                        </w:rPr>
                        <m:t>l</m:t>
                      </w:del>
                    </m:r>
                  </m:e>
                </m:bar>
              </m:oMath>
            </m:oMathPara>
          </w:p>
        </w:tc>
        <w:tc>
          <w:tcPr>
            <w:tcW w:w="2515" w:type="dxa"/>
          </w:tcPr>
          <w:p w14:paraId="4746D0AE" w14:textId="77777777" w:rsidR="0036320E" w:rsidRPr="00F54804" w:rsidRDefault="0036320E" w:rsidP="0007274A">
            <w:pPr>
              <w:keepNext/>
              <w:jc w:val="center"/>
              <w:rPr>
                <w:del w:id="8518" w:author="LUEJE Claudia" w:date="2023-06-26T17:59:00Z"/>
              </w:rPr>
            </w:pPr>
            <w:del w:id="8519" w:author="LUEJE Claudia" w:date="2023-06-26T17:59:00Z">
              <w:r w:rsidRPr="005C2D94">
                <w:delText xml:space="preserve">factored by </w:delText>
              </w:r>
              <m:oMath>
                <m:bar>
                  <m:barPr>
                    <m:pos m:val="top"/>
                    <m:ctrlPr>
                      <w:rPr>
                        <w:rFonts w:ascii="Cambria Math" w:hAnsi="Cambria Math"/>
                        <w:i/>
                      </w:rPr>
                    </m:ctrlPr>
                  </m:barPr>
                  <m:e>
                    <m:r>
                      <w:rPr>
                        <w:rFonts w:ascii="Cambria Math" w:hAnsi="Cambria Math"/>
                      </w:rPr>
                      <m:t>l</m:t>
                    </m:r>
                  </m:e>
                </m:bar>
              </m:oMath>
            </w:del>
          </w:p>
        </w:tc>
      </w:tr>
      <w:tr w:rsidR="0036320E" w:rsidRPr="00F54804" w14:paraId="4083DFC5" w14:textId="77777777" w:rsidTr="0007274A">
        <w:trPr>
          <w:del w:id="8520" w:author="LUEJE Claudia" w:date="2023-06-26T17:59:00Z"/>
        </w:trPr>
        <w:tc>
          <w:tcPr>
            <w:tcW w:w="2903" w:type="dxa"/>
          </w:tcPr>
          <w:p w14:paraId="2CA9F77C" w14:textId="77777777" w:rsidR="0036320E" w:rsidRPr="00F54804" w:rsidRDefault="0036320E" w:rsidP="0007274A">
            <w:pPr>
              <w:jc w:val="center"/>
              <w:rPr>
                <w:del w:id="8521" w:author="LUEJE Claudia" w:date="2023-06-26T17:59:00Z"/>
              </w:rPr>
            </w:pPr>
          </w:p>
        </w:tc>
        <w:tc>
          <w:tcPr>
            <w:tcW w:w="466" w:type="dxa"/>
          </w:tcPr>
          <w:p w14:paraId="0F88119D" w14:textId="77777777" w:rsidR="0036320E" w:rsidRPr="00F54804" w:rsidRDefault="0036320E" w:rsidP="0007274A">
            <w:pPr>
              <w:jc w:val="center"/>
              <w:rPr>
                <w:del w:id="8522" w:author="LUEJE Claudia" w:date="2023-06-26T17:59:00Z"/>
              </w:rPr>
            </w:pPr>
          </w:p>
        </w:tc>
        <w:tc>
          <w:tcPr>
            <w:tcW w:w="2682" w:type="dxa"/>
            <w:gridSpan w:val="2"/>
          </w:tcPr>
          <w:p w14:paraId="72187C0A" w14:textId="77777777" w:rsidR="0036320E" w:rsidRPr="00F54804" w:rsidRDefault="0036320E" w:rsidP="0007274A">
            <w:pPr>
              <w:rPr>
                <w:del w:id="8523" w:author="LUEJE Claudia" w:date="2023-06-26T17:59:00Z"/>
              </w:rPr>
            </w:pPr>
            <m:oMathPara>
              <m:oMath>
                <m:r>
                  <w:del w:id="8524" w:author="LUEJE Claudia" w:date="2023-06-26T17:59:00Z">
                    <w:rPr>
                      <w:rFonts w:ascii="Cambria Math" w:hAnsi="Cambria Math"/>
                    </w:rPr>
                    <m:t>=(dn+n-nd-1+d)</m:t>
                  </w:del>
                </m:r>
                <m:bar>
                  <m:barPr>
                    <m:pos m:val="top"/>
                    <m:ctrlPr>
                      <w:del w:id="8525" w:author="LUEJE Claudia" w:date="2023-06-26T17:59:00Z">
                        <w:rPr>
                          <w:rFonts w:ascii="Cambria Math" w:hAnsi="Cambria Math"/>
                          <w:i/>
                        </w:rPr>
                      </w:del>
                    </m:ctrlPr>
                  </m:barPr>
                  <m:e>
                    <m:r>
                      <w:del w:id="8526" w:author="LUEJE Claudia" w:date="2023-06-26T17:59:00Z">
                        <w:rPr>
                          <w:rFonts w:ascii="Cambria Math" w:hAnsi="Cambria Math"/>
                        </w:rPr>
                        <m:t>l</m:t>
                      </w:del>
                    </m:r>
                  </m:e>
                </m:bar>
              </m:oMath>
            </m:oMathPara>
          </w:p>
        </w:tc>
        <w:tc>
          <w:tcPr>
            <w:tcW w:w="2515" w:type="dxa"/>
          </w:tcPr>
          <w:p w14:paraId="305B7AD4" w14:textId="77777777" w:rsidR="0036320E" w:rsidRPr="005C2D94" w:rsidRDefault="0036320E" w:rsidP="0007274A">
            <w:pPr>
              <w:keepNext/>
              <w:jc w:val="center"/>
              <w:rPr>
                <w:del w:id="8527" w:author="LUEJE Claudia" w:date="2023-06-26T17:59:00Z"/>
              </w:rPr>
            </w:pPr>
            <w:del w:id="8528" w:author="LUEJE Claudia" w:date="2023-06-26T17:59:00Z">
              <w:r w:rsidRPr="005C2D94">
                <w:delText>expanded product</w:delText>
              </w:r>
            </w:del>
          </w:p>
        </w:tc>
      </w:tr>
      <w:tr w:rsidR="0036320E" w:rsidRPr="00F54804" w14:paraId="51292D15" w14:textId="77777777" w:rsidTr="0007274A">
        <w:trPr>
          <w:del w:id="8529" w:author="LUEJE Claudia" w:date="2023-06-26T17:59:00Z"/>
        </w:trPr>
        <w:tc>
          <w:tcPr>
            <w:tcW w:w="2903" w:type="dxa"/>
          </w:tcPr>
          <w:p w14:paraId="1E2C70B8" w14:textId="77777777" w:rsidR="0036320E" w:rsidRPr="00F54804" w:rsidRDefault="0036320E" w:rsidP="0007274A">
            <w:pPr>
              <w:jc w:val="center"/>
              <w:rPr>
                <w:del w:id="8530" w:author="LUEJE Claudia" w:date="2023-06-26T17:59:00Z"/>
              </w:rPr>
            </w:pPr>
          </w:p>
        </w:tc>
        <w:tc>
          <w:tcPr>
            <w:tcW w:w="466" w:type="dxa"/>
          </w:tcPr>
          <w:p w14:paraId="29ED08C1" w14:textId="77777777" w:rsidR="0036320E" w:rsidRPr="00F54804" w:rsidRDefault="0036320E" w:rsidP="0007274A">
            <w:pPr>
              <w:jc w:val="center"/>
              <w:rPr>
                <w:del w:id="8531" w:author="LUEJE Claudia" w:date="2023-06-26T17:59:00Z"/>
              </w:rPr>
            </w:pPr>
          </w:p>
        </w:tc>
        <w:tc>
          <w:tcPr>
            <w:tcW w:w="2682" w:type="dxa"/>
            <w:gridSpan w:val="2"/>
          </w:tcPr>
          <w:p w14:paraId="057599A7" w14:textId="77777777" w:rsidR="0036320E" w:rsidRPr="00F54804" w:rsidRDefault="0036320E" w:rsidP="0007274A">
            <w:pPr>
              <w:rPr>
                <w:del w:id="8532" w:author="LUEJE Claudia" w:date="2023-06-26T17:59:00Z"/>
              </w:rPr>
            </w:pPr>
            <m:oMathPara>
              <m:oMathParaPr>
                <m:jc m:val="left"/>
              </m:oMathParaPr>
              <m:oMath>
                <m:r>
                  <w:del w:id="8533" w:author="LUEJE Claudia" w:date="2023-06-26T17:59:00Z">
                    <w:rPr>
                      <w:rFonts w:ascii="Cambria Math" w:hAnsi="Cambria Math"/>
                    </w:rPr>
                    <m:t>=(n-1+d)</m:t>
                  </w:del>
                </m:r>
                <m:bar>
                  <m:barPr>
                    <m:pos m:val="top"/>
                    <m:ctrlPr>
                      <w:del w:id="8534" w:author="LUEJE Claudia" w:date="2023-06-26T17:59:00Z">
                        <w:rPr>
                          <w:rFonts w:ascii="Cambria Math" w:hAnsi="Cambria Math"/>
                          <w:i/>
                        </w:rPr>
                      </w:del>
                    </m:ctrlPr>
                  </m:barPr>
                  <m:e>
                    <m:r>
                      <w:del w:id="8535" w:author="LUEJE Claudia" w:date="2023-06-26T17:59:00Z">
                        <w:rPr>
                          <w:rFonts w:ascii="Cambria Math" w:hAnsi="Cambria Math"/>
                        </w:rPr>
                        <m:t>l</m:t>
                      </w:del>
                    </m:r>
                  </m:e>
                </m:bar>
              </m:oMath>
            </m:oMathPara>
          </w:p>
        </w:tc>
        <w:tc>
          <w:tcPr>
            <w:tcW w:w="2515" w:type="dxa"/>
          </w:tcPr>
          <w:p w14:paraId="0B943E5D" w14:textId="77777777" w:rsidR="0036320E" w:rsidRPr="005C2D94" w:rsidRDefault="0036320E" w:rsidP="0007274A">
            <w:pPr>
              <w:keepNext/>
              <w:jc w:val="center"/>
              <w:rPr>
                <w:del w:id="8536" w:author="LUEJE Claudia" w:date="2023-06-26T17:59:00Z"/>
              </w:rPr>
            </w:pPr>
          </w:p>
        </w:tc>
      </w:tr>
      <w:tr w:rsidR="0036320E" w:rsidRPr="00F54804" w14:paraId="5673DB38" w14:textId="77777777" w:rsidTr="0007274A">
        <w:trPr>
          <w:del w:id="8537" w:author="LUEJE Claudia" w:date="2023-06-26T17:59:00Z"/>
        </w:trPr>
        <w:tc>
          <w:tcPr>
            <w:tcW w:w="2903" w:type="dxa"/>
            <w:tcBorders>
              <w:right w:val="single" w:sz="4" w:space="0" w:color="auto"/>
            </w:tcBorders>
          </w:tcPr>
          <w:p w14:paraId="33B35A6B" w14:textId="77777777" w:rsidR="0036320E" w:rsidRPr="00F54804" w:rsidRDefault="00A576C6" w:rsidP="0007274A">
            <w:pPr>
              <w:keepNext/>
              <w:jc w:val="center"/>
              <w:rPr>
                <w:del w:id="8538" w:author="LUEJE Claudia" w:date="2023-06-26T17:59:00Z"/>
              </w:rPr>
            </w:pPr>
            <m:oMathPara>
              <m:oMath>
                <m:box>
                  <m:boxPr>
                    <m:opEmu m:val="1"/>
                    <m:ctrlPr>
                      <w:del w:id="8539" w:author="LUEJE Claudia" w:date="2023-06-26T17:59:00Z">
                        <w:rPr>
                          <w:rFonts w:ascii="Cambria Math" w:hAnsi="Cambria Math"/>
                          <w:i/>
                        </w:rPr>
                      </w:del>
                    </m:ctrlPr>
                  </m:boxPr>
                  <m:e>
                    <m:groupChr>
                      <m:groupChrPr>
                        <m:chr m:val="⇒"/>
                        <m:vertJc m:val="bot"/>
                        <m:ctrlPr>
                          <w:del w:id="8540" w:author="LUEJE Claudia" w:date="2023-06-26T17:59:00Z">
                            <w:rPr>
                              <w:rFonts w:ascii="Cambria Math" w:hAnsi="Cambria Math"/>
                              <w:i/>
                            </w:rPr>
                          </w:del>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2A081E8" w14:textId="77777777" w:rsidR="0036320E" w:rsidRPr="00F54804" w:rsidRDefault="00A576C6" w:rsidP="0007274A">
            <w:pPr>
              <w:keepNext/>
              <w:jc w:val="center"/>
              <w:rPr>
                <w:del w:id="8541" w:author="LUEJE Claudia" w:date="2023-06-26T17:59:00Z"/>
              </w:rPr>
            </w:pPr>
            <m:oMathPara>
              <m:oMath>
                <m:bar>
                  <m:barPr>
                    <m:pos m:val="top"/>
                    <m:ctrlPr>
                      <w:del w:id="8542" w:author="LUEJE Claudia" w:date="2023-06-26T17:59:00Z">
                        <w:rPr>
                          <w:rFonts w:ascii="Cambria Math" w:hAnsi="Cambria Math"/>
                          <w:i/>
                        </w:rPr>
                      </w:del>
                    </m:ctrlPr>
                  </m:barPr>
                  <m:e>
                    <m:r>
                      <w:del w:id="8543" w:author="LUEJE Claudia" w:date="2023-06-26T17:59:00Z">
                        <w:rPr>
                          <w:rFonts w:ascii="Cambria Math" w:hAnsi="Cambria Math"/>
                        </w:rPr>
                        <m:t>l</m:t>
                      </w:del>
                    </m:r>
                  </m:e>
                </m:bar>
                <m:r>
                  <w:del w:id="8544" w:author="LUEJE Claudia" w:date="2023-06-26T17:59:00Z">
                    <w:rPr>
                      <w:rFonts w:ascii="Cambria Math" w:hAnsi="Cambria Math"/>
                    </w:rPr>
                    <m:t>=</m:t>
                  </w:del>
                </m:r>
                <m:f>
                  <m:fPr>
                    <m:ctrlPr>
                      <w:del w:id="8545" w:author="LUEJE Claudia" w:date="2023-06-26T17:59:00Z">
                        <w:rPr>
                          <w:rFonts w:ascii="Cambria Math" w:hAnsi="Cambria Math"/>
                          <w:i/>
                        </w:rPr>
                      </w:del>
                    </m:ctrlPr>
                  </m:fPr>
                  <m:num>
                    <m:r>
                      <w:del w:id="8546" w:author="LUEJE Claudia" w:date="2023-06-26T17:59:00Z">
                        <w:rPr>
                          <w:rFonts w:ascii="Cambria Math" w:hAnsi="Cambria Math"/>
                        </w:rPr>
                        <m:t>dL</m:t>
                      </w:del>
                    </m:r>
                  </m:num>
                  <m:den>
                    <m:r>
                      <w:del w:id="8547" w:author="LUEJE Claudia" w:date="2023-06-26T17:59:00Z">
                        <w:rPr>
                          <w:rFonts w:ascii="Cambria Math" w:hAnsi="Cambria Math"/>
                        </w:rPr>
                        <m:t>n</m:t>
                      </w:del>
                    </m:r>
                    <m:r>
                      <w:del w:id="8548" w:author="LUEJE Claudia" w:date="2023-06-26T17:59:00Z">
                        <w:rPr>
                          <w:rFonts w:ascii="Cambria Math" w:hAnsi="Cambria Math"/>
                        </w:rPr>
                        <m:t>-</m:t>
                      </w:del>
                    </m:r>
                    <m:r>
                      <w:del w:id="8549" w:author="LUEJE Claudia" w:date="2023-06-26T17:59:00Z">
                        <w:rPr>
                          <w:rFonts w:ascii="Cambria Math" w:hAnsi="Cambria Math"/>
                        </w:rPr>
                        <m:t>1+</m:t>
                      </w:del>
                    </m:r>
                    <m:r>
                      <w:del w:id="8550" w:author="LUEJE Claudia" w:date="2023-06-26T17:59:00Z">
                        <w:rPr>
                          <w:rFonts w:ascii="Cambria Math" w:hAnsi="Cambria Math"/>
                        </w:rPr>
                        <m:t>d</m:t>
                      </w:del>
                    </m:r>
                  </m:den>
                </m:f>
              </m:oMath>
            </m:oMathPara>
          </w:p>
        </w:tc>
        <w:tc>
          <w:tcPr>
            <w:tcW w:w="2832" w:type="dxa"/>
            <w:gridSpan w:val="2"/>
            <w:tcBorders>
              <w:left w:val="single" w:sz="4" w:space="0" w:color="auto"/>
            </w:tcBorders>
          </w:tcPr>
          <w:p w14:paraId="62A45C3F" w14:textId="77777777" w:rsidR="0036320E" w:rsidRPr="005C2D94" w:rsidRDefault="0036320E" w:rsidP="0007274A">
            <w:pPr>
              <w:keepNext/>
              <w:jc w:val="center"/>
              <w:rPr>
                <w:del w:id="8551" w:author="LUEJE Claudia" w:date="2023-06-26T17:59:00Z"/>
              </w:rPr>
            </w:pPr>
          </w:p>
        </w:tc>
      </w:tr>
      <w:tr w:rsidR="0036320E" w:rsidRPr="00F54804" w14:paraId="780F357F" w14:textId="77777777" w:rsidTr="0007274A">
        <w:trPr>
          <w:del w:id="8552" w:author="LUEJE Claudia" w:date="2023-06-26T17:59:00Z"/>
        </w:trPr>
        <w:tc>
          <w:tcPr>
            <w:tcW w:w="2903" w:type="dxa"/>
            <w:tcBorders>
              <w:right w:val="single" w:sz="4" w:space="0" w:color="auto"/>
            </w:tcBorders>
          </w:tcPr>
          <w:p w14:paraId="35ADC744" w14:textId="77777777" w:rsidR="0036320E" w:rsidRPr="00F54804" w:rsidRDefault="0036320E" w:rsidP="0007274A">
            <w:pPr>
              <w:keepNext/>
              <w:jc w:val="center"/>
              <w:rPr>
                <w:del w:id="8553" w:author="LUEJE Claudia" w:date="2023-06-26T17:59:00Z"/>
              </w:rPr>
            </w:pPr>
            <w:del w:id="8554" w:author="LUEJE Claudia" w:date="2023-06-26T17:59:00Z">
              <w:r w:rsidRPr="00F54804">
                <w:delText>and</w:delText>
              </w:r>
            </w:del>
          </w:p>
        </w:tc>
        <w:tc>
          <w:tcPr>
            <w:tcW w:w="2831" w:type="dxa"/>
            <w:gridSpan w:val="2"/>
            <w:tcBorders>
              <w:top w:val="single" w:sz="4" w:space="0" w:color="auto"/>
              <w:left w:val="single" w:sz="4" w:space="0" w:color="auto"/>
              <w:bottom w:val="single" w:sz="4" w:space="0" w:color="auto"/>
              <w:right w:val="single" w:sz="4" w:space="0" w:color="auto"/>
            </w:tcBorders>
          </w:tcPr>
          <w:p w14:paraId="66C23FF6" w14:textId="77777777" w:rsidR="0036320E" w:rsidRPr="00F54804" w:rsidRDefault="00A576C6" w:rsidP="0007274A">
            <w:pPr>
              <w:keepNext/>
              <w:jc w:val="center"/>
              <w:rPr>
                <w:del w:id="8555" w:author="LUEJE Claudia" w:date="2023-06-26T17:59:00Z"/>
              </w:rPr>
            </w:pPr>
            <m:oMathPara>
              <m:oMath>
                <m:bar>
                  <m:barPr>
                    <m:pos m:val="top"/>
                    <m:ctrlPr>
                      <w:del w:id="8556" w:author="LUEJE Claudia" w:date="2023-06-26T17:59:00Z">
                        <w:rPr>
                          <w:rFonts w:ascii="Cambria Math" w:hAnsi="Cambria Math"/>
                          <w:i/>
                        </w:rPr>
                      </w:del>
                    </m:ctrlPr>
                  </m:barPr>
                  <m:e>
                    <m:r>
                      <w:del w:id="8557" w:author="LUEJE Claudia" w:date="2023-06-26T17:59:00Z">
                        <w:rPr>
                          <w:rFonts w:ascii="Cambria Math" w:hAnsi="Cambria Math"/>
                        </w:rPr>
                        <m:t>s</m:t>
                      </w:del>
                    </m:r>
                  </m:e>
                </m:bar>
                <m:r>
                  <w:del w:id="8558" w:author="LUEJE Claudia" w:date="2023-06-26T17:59:00Z">
                    <w:rPr>
                      <w:rFonts w:ascii="Cambria Math" w:hAnsi="Cambria Math"/>
                    </w:rPr>
                    <m:t>=</m:t>
                  </w:del>
                </m:r>
                <m:f>
                  <m:fPr>
                    <m:ctrlPr>
                      <w:del w:id="8559" w:author="LUEJE Claudia" w:date="2023-06-26T17:59:00Z">
                        <w:rPr>
                          <w:rFonts w:ascii="Cambria Math" w:hAnsi="Cambria Math"/>
                          <w:i/>
                        </w:rPr>
                      </w:del>
                    </m:ctrlPr>
                  </m:fPr>
                  <m:num>
                    <m:r>
                      <w:del w:id="8560" w:author="LUEJE Claudia" w:date="2023-06-26T17:59:00Z">
                        <w:rPr>
                          <w:rFonts w:ascii="Cambria Math" w:hAnsi="Cambria Math"/>
                        </w:rPr>
                        <m:t>(1-</m:t>
                      </w:del>
                    </m:r>
                    <m:r>
                      <w:del w:id="8561" w:author="LUEJE Claudia" w:date="2023-06-26T17:59:00Z">
                        <w:rPr>
                          <w:rFonts w:ascii="Cambria Math" w:hAnsi="Cambria Math"/>
                        </w:rPr>
                        <m:t>d</m:t>
                      </w:del>
                    </m:r>
                    <m:r>
                      <w:del w:id="8562" w:author="LUEJE Claudia" w:date="2023-06-26T17:59:00Z">
                        <w:rPr>
                          <w:rFonts w:ascii="Cambria Math" w:hAnsi="Cambria Math"/>
                        </w:rPr>
                        <m:t>)</m:t>
                      </w:del>
                    </m:r>
                    <m:r>
                      <w:del w:id="8563" w:author="LUEJE Claudia" w:date="2023-06-26T17:59:00Z">
                        <w:rPr>
                          <w:rFonts w:ascii="Cambria Math" w:hAnsi="Cambria Math"/>
                        </w:rPr>
                        <m:t>L</m:t>
                      </w:del>
                    </m:r>
                  </m:num>
                  <m:den>
                    <m:r>
                      <w:del w:id="8564" w:author="LUEJE Claudia" w:date="2023-06-26T17:59:00Z">
                        <w:rPr>
                          <w:rFonts w:ascii="Cambria Math" w:hAnsi="Cambria Math"/>
                        </w:rPr>
                        <m:t>n</m:t>
                      </w:del>
                    </m:r>
                    <m:r>
                      <w:del w:id="8565" w:author="LUEJE Claudia" w:date="2023-06-26T17:59:00Z">
                        <w:rPr>
                          <w:rFonts w:ascii="Cambria Math" w:hAnsi="Cambria Math"/>
                        </w:rPr>
                        <m:t>-</m:t>
                      </w:del>
                    </m:r>
                    <m:r>
                      <w:del w:id="8566" w:author="LUEJE Claudia" w:date="2023-06-26T17:59:00Z">
                        <w:rPr>
                          <w:rFonts w:ascii="Cambria Math" w:hAnsi="Cambria Math"/>
                        </w:rPr>
                        <m:t>1+</m:t>
                      </w:del>
                    </m:r>
                    <m:r>
                      <w:del w:id="8567" w:author="LUEJE Claudia" w:date="2023-06-26T17:59:00Z">
                        <w:rPr>
                          <w:rFonts w:ascii="Cambria Math" w:hAnsi="Cambria Math"/>
                        </w:rPr>
                        <m:t>d</m:t>
                      </w:del>
                    </m:r>
                  </m:den>
                </m:f>
              </m:oMath>
            </m:oMathPara>
          </w:p>
        </w:tc>
        <w:tc>
          <w:tcPr>
            <w:tcW w:w="2832" w:type="dxa"/>
            <w:gridSpan w:val="2"/>
            <w:tcBorders>
              <w:left w:val="single" w:sz="4" w:space="0" w:color="auto"/>
            </w:tcBorders>
          </w:tcPr>
          <w:p w14:paraId="451CAC6A" w14:textId="77777777" w:rsidR="0036320E" w:rsidRPr="005C2D94" w:rsidRDefault="000823A1" w:rsidP="000823A1">
            <w:pPr>
              <w:keepNext/>
              <w:rPr>
                <w:del w:id="8568" w:author="LUEJE Claudia" w:date="2023-06-26T17:59:00Z"/>
              </w:rPr>
            </w:pPr>
            <w:del w:id="8569" w:author="LUEJE Claudia" w:date="2023-06-26T17:59:00Z">
              <w:r>
                <w:delText>.</w:delText>
              </w:r>
            </w:del>
          </w:p>
        </w:tc>
      </w:tr>
    </w:tbl>
    <w:p w14:paraId="7A8444EA" w14:textId="77777777" w:rsidR="0036320E" w:rsidRPr="00F54804" w:rsidRDefault="0036320E" w:rsidP="0036320E">
      <w:pPr>
        <w:rPr>
          <w:del w:id="8570" w:author="LUEJE Claudia" w:date="2023-06-26T17:59:00Z"/>
        </w:rPr>
      </w:pPr>
    </w:p>
    <w:p w14:paraId="4E14C8BA" w14:textId="670B5961" w:rsidR="001332BD" w:rsidRPr="00E956F7" w:rsidRDefault="001332BD">
      <w:pPr>
        <w:pStyle w:val="ANNEX"/>
        <w:autoSpaceDE w:val="0"/>
        <w:autoSpaceDN w:val="0"/>
        <w:adjustRightInd w:val="0"/>
        <w:rPr>
          <w:rFonts w:eastAsia="Times New Roman"/>
          <w:szCs w:val="24"/>
        </w:rPr>
      </w:pPr>
      <w:r w:rsidRPr="00E956F7">
        <w:rPr>
          <w:rFonts w:eastAsia="Times New Roman"/>
          <w:szCs w:val="24"/>
        </w:rPr>
        <w:br/>
      </w:r>
      <w:bookmarkStart w:id="8571" w:name="_Ref101250429"/>
      <w:bookmarkStart w:id="8572" w:name="_Toc110532258"/>
      <w:r w:rsidRPr="00E956F7">
        <w:rPr>
          <w:rFonts w:eastAsia="Times New Roman"/>
          <w:b w:val="0"/>
          <w:szCs w:val="24"/>
        </w:rPr>
        <w:t>(informative)</w:t>
      </w:r>
      <w:r w:rsidRPr="00E956F7">
        <w:rPr>
          <w:rFonts w:eastAsia="Times New Roman"/>
          <w:szCs w:val="24"/>
        </w:rPr>
        <w:br/>
      </w:r>
      <w:r w:rsidRPr="00E956F7">
        <w:rPr>
          <w:rFonts w:eastAsia="Times New Roman"/>
          <w:szCs w:val="24"/>
        </w:rPr>
        <w:br/>
      </w:r>
      <w:bookmarkStart w:id="8573" w:name="_Hlk83050013"/>
      <w:r w:rsidRPr="00E956F7">
        <w:rPr>
          <w:rFonts w:eastAsia="Times New Roman"/>
          <w:szCs w:val="24"/>
        </w:rPr>
        <w:t xml:space="preserve">Federative use of χMCF with </w:t>
      </w:r>
      <w:r w:rsidRPr="00E956F7">
        <w:rPr>
          <w:rStyle w:val="stdpublisher"/>
          <w:rFonts w:eastAsia="Times New Roman"/>
          <w:szCs w:val="24"/>
        </w:rPr>
        <w:t>ISO</w:t>
      </w:r>
      <w:r w:rsidRPr="00E956F7">
        <w:rPr>
          <w:rFonts w:eastAsia="Times New Roman"/>
          <w:szCs w:val="24"/>
        </w:rPr>
        <w:t> </w:t>
      </w:r>
      <w:r w:rsidRPr="00E956F7">
        <w:rPr>
          <w:rStyle w:val="stddocNumber"/>
          <w:rFonts w:eastAsia="Times New Roman"/>
          <w:szCs w:val="24"/>
        </w:rPr>
        <w:t>10303</w:t>
      </w:r>
      <w:r w:rsidRPr="00E956F7">
        <w:rPr>
          <w:rFonts w:eastAsia="Times New Roman"/>
          <w:szCs w:val="24"/>
        </w:rPr>
        <w:t>-</w:t>
      </w:r>
      <w:r w:rsidRPr="00E956F7">
        <w:rPr>
          <w:rStyle w:val="stddocPartNumber"/>
          <w:rFonts w:eastAsia="Times New Roman"/>
          <w:szCs w:val="24"/>
        </w:rPr>
        <w:t>242</w:t>
      </w:r>
      <w:bookmarkEnd w:id="8571"/>
      <w:bookmarkEnd w:id="8572"/>
      <w:bookmarkEnd w:id="8573"/>
    </w:p>
    <w:p w14:paraId="0E65616A" w14:textId="77777777" w:rsidR="001332BD" w:rsidRPr="00E956F7" w:rsidRDefault="001332BD">
      <w:pPr>
        <w:pStyle w:val="a2"/>
        <w:tabs>
          <w:tab w:val="left" w:pos="360"/>
        </w:tabs>
        <w:autoSpaceDE w:val="0"/>
        <w:autoSpaceDN w:val="0"/>
        <w:adjustRightInd w:val="0"/>
        <w:rPr>
          <w:szCs w:val="24"/>
        </w:rPr>
      </w:pPr>
      <w:bookmarkStart w:id="8574" w:name="_Toc110532259"/>
      <w:r w:rsidRPr="00E956F7">
        <w:rPr>
          <w:szCs w:val="24"/>
        </w:rPr>
        <w:t>General principles</w:t>
      </w:r>
      <w:bookmarkEnd w:id="8574"/>
    </w:p>
    <w:p w14:paraId="6256CAD1" w14:textId="3F54C7E8" w:rsidR="001332BD" w:rsidRPr="00E956F7" w:rsidRDefault="001332BD">
      <w:pPr>
        <w:pStyle w:val="BodyText"/>
        <w:autoSpaceDE w:val="0"/>
        <w:autoSpaceDN w:val="0"/>
        <w:adjustRightInd w:val="0"/>
        <w:rPr>
          <w:szCs w:val="24"/>
        </w:rPr>
      </w:pPr>
      <w:r w:rsidRPr="00E956F7">
        <w:rPr>
          <w:szCs w:val="24"/>
        </w:rPr>
        <w:t xml:space="preserve">According to the widespread use of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del w:id="8575" w:author="LUEJE Claudia" w:date="2023-06-26T17:59:00Z">
        <w:r w:rsidR="0050433C" w:rsidRPr="00BD52D7">
          <w:delText>,</w:delText>
        </w:r>
      </w:del>
      <w:ins w:id="8576" w:author="LUEJE Claudia" w:date="2023-06-26T17:59:00Z">
        <w:r w:rsidRPr="00E956F7">
          <w:rPr>
            <w:szCs w:val="24"/>
          </w:rPr>
          <w:t xml:space="preserve"> (</w:t>
        </w:r>
        <w:r w:rsidR="00542C6B">
          <w:rPr>
            <w:szCs w:val="24"/>
          </w:rPr>
          <w:t>see Reference</w:t>
        </w:r>
        <w:r w:rsidR="00A770A3">
          <w:rPr>
            <w:szCs w:val="24"/>
            <w:lang w:val="en-US"/>
          </w:rPr>
          <w:t> </w:t>
        </w:r>
        <w:r w:rsidRPr="00A770A3">
          <w:rPr>
            <w:szCs w:val="24"/>
          </w:rPr>
          <w:t>[</w:t>
        </w:r>
        <w:r w:rsidRPr="00A770A3">
          <w:rPr>
            <w:rStyle w:val="citebib"/>
            <w:szCs w:val="24"/>
          </w:rPr>
          <w:t>8</w:t>
        </w:r>
        <w:r w:rsidRPr="00A770A3">
          <w:rPr>
            <w:szCs w:val="24"/>
          </w:rPr>
          <w:t>]</w:t>
        </w:r>
        <w:r w:rsidRPr="00E956F7">
          <w:rPr>
            <w:szCs w:val="24"/>
          </w:rPr>
          <w:t>),</w:t>
        </w:r>
      </w:ins>
      <w:r w:rsidRPr="00E956F7">
        <w:rPr>
          <w:szCs w:val="24"/>
        </w:rPr>
        <w:t xml:space="preserve"> it is important to describe the federated use of χMCF together with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w:t>
      </w:r>
    </w:p>
    <w:p w14:paraId="36AF8D51" w14:textId="77777777" w:rsidR="001332BD" w:rsidRPr="00E956F7" w:rsidRDefault="001332BD">
      <w:pPr>
        <w:pStyle w:val="BodyText"/>
        <w:autoSpaceDE w:val="0"/>
        <w:autoSpaceDN w:val="0"/>
        <w:adjustRightInd w:val="0"/>
        <w:rPr>
          <w:szCs w:val="24"/>
        </w:rPr>
      </w:pPr>
      <w:r w:rsidRPr="00E956F7">
        <w:rPr>
          <w:szCs w:val="24"/>
        </w:rPr>
        <w:t xml:space="preserve">Following general principles apply to the federated use of χMCF together with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w:t>
      </w:r>
    </w:p>
    <w:p w14:paraId="07CD2AA8" w14:textId="3285F5B6" w:rsidR="001332BD" w:rsidRPr="00E956F7" w:rsidRDefault="00542C6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577" w:author="LUEJE Claudia" w:date="2023-06-26T17:59:00Z">
        <w:r>
          <w:rPr>
            <w:szCs w:val="24"/>
          </w:rPr>
          <w:t>a)</w:t>
        </w:r>
        <w:r w:rsidR="001332BD" w:rsidRPr="00E956F7">
          <w:rPr>
            <w:szCs w:val="24"/>
          </w:rPr>
          <w:tab/>
        </w:r>
      </w:ins>
      <w:r w:rsidR="001332BD" w:rsidRPr="00E956F7">
        <w:rPr>
          <w:szCs w:val="24"/>
        </w:rPr>
        <w:t>Both standard definitions stay unchanged. Federated use shall be described by recommendations, only</w:t>
      </w:r>
      <w:del w:id="8578" w:author="LUEJE Claudia" w:date="2023-06-26T17:59:00Z">
        <w:r w:rsidR="000823A1">
          <w:delText>;</w:delText>
        </w:r>
      </w:del>
      <w:ins w:id="8579" w:author="LUEJE Claudia" w:date="2023-06-26T17:59:00Z">
        <w:r>
          <w:rPr>
            <w:szCs w:val="24"/>
          </w:rPr>
          <w:t>.</w:t>
        </w:r>
      </w:ins>
    </w:p>
    <w:p w14:paraId="64EA146B" w14:textId="58300635" w:rsidR="001332BD" w:rsidRPr="00E956F7" w:rsidRDefault="00542C6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580" w:author="LUEJE Claudia" w:date="2023-06-26T17:59:00Z">
        <w:r>
          <w:rPr>
            <w:szCs w:val="24"/>
          </w:rPr>
          <w:t>b)</w:t>
        </w:r>
        <w:r w:rsidR="001332BD" w:rsidRPr="00E956F7">
          <w:rPr>
            <w:szCs w:val="24"/>
          </w:rPr>
          <w:tab/>
        </w:r>
      </w:ins>
      <w:r w:rsidR="001332BD" w:rsidRPr="00E956F7">
        <w:rPr>
          <w:szCs w:val="24"/>
        </w:rPr>
        <w:t>Clearly defined and delimited roles are assigned to both standards</w:t>
      </w:r>
      <w:del w:id="8581" w:author="LUEJE Claudia" w:date="2023-06-26T17:59:00Z">
        <w:r w:rsidR="000823A1">
          <w:delText>;</w:delText>
        </w:r>
      </w:del>
      <w:ins w:id="8582" w:author="LUEJE Claudia" w:date="2023-06-26T17:59:00Z">
        <w:r>
          <w:rPr>
            <w:szCs w:val="24"/>
          </w:rPr>
          <w:t>.</w:t>
        </w:r>
      </w:ins>
    </w:p>
    <w:p w14:paraId="031E3F37" w14:textId="456AF6D8" w:rsidR="001332BD" w:rsidRPr="00E956F7" w:rsidRDefault="00542C6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583" w:author="LUEJE Claudia" w:date="2023-06-26T17:59:00Z">
        <w:r>
          <w:rPr>
            <w:szCs w:val="24"/>
          </w:rPr>
          <w:t>c)</w:t>
        </w:r>
        <w:r w:rsidR="001332BD" w:rsidRPr="00E956F7">
          <w:rPr>
            <w:szCs w:val="24"/>
          </w:rPr>
          <w:tab/>
        </w:r>
      </w:ins>
      <w:r w:rsidR="001332BD" w:rsidRPr="00E956F7">
        <w:rPr>
          <w:szCs w:val="24"/>
        </w:rPr>
        <w:t>Redundancies shall be avoided as far as possible</w:t>
      </w:r>
      <w:del w:id="8584" w:author="LUEJE Claudia" w:date="2023-06-26T17:59:00Z">
        <w:r w:rsidR="000823A1">
          <w:delText>;</w:delText>
        </w:r>
      </w:del>
      <w:ins w:id="8585" w:author="LUEJE Claudia" w:date="2023-06-26T17:59:00Z">
        <w:r>
          <w:rPr>
            <w:szCs w:val="24"/>
          </w:rPr>
          <w:t>.</w:t>
        </w:r>
      </w:ins>
    </w:p>
    <w:p w14:paraId="3A6BDB80" w14:textId="07839978" w:rsidR="001332BD" w:rsidRPr="00E956F7" w:rsidRDefault="00542C6B">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586" w:author="LUEJE Claudia" w:date="2023-06-26T17:59:00Z">
        <w:r>
          <w:rPr>
            <w:szCs w:val="24"/>
          </w:rPr>
          <w:t>d)</w:t>
        </w:r>
        <w:r w:rsidR="001332BD" w:rsidRPr="00E956F7">
          <w:rPr>
            <w:szCs w:val="24"/>
          </w:rPr>
          <w:tab/>
        </w:r>
      </w:ins>
      <w:r w:rsidR="001332BD" w:rsidRPr="00E956F7">
        <w:rPr>
          <w:szCs w:val="24"/>
        </w:rPr>
        <w:t>In case of unavoidable redundancies, there shall be no inconsistencies within the set of federatively used files.</w:t>
      </w:r>
    </w:p>
    <w:p w14:paraId="56D09205" w14:textId="599FD4FB" w:rsidR="001332BD" w:rsidRDefault="001332BD">
      <w:pPr>
        <w:pStyle w:val="BodyText"/>
        <w:autoSpaceDE w:val="0"/>
        <w:autoSpaceDN w:val="0"/>
        <w:adjustRightInd w:val="0"/>
        <w:rPr>
          <w:szCs w:val="24"/>
        </w:rPr>
      </w:pPr>
      <w:r w:rsidRPr="00E956F7">
        <w:rPr>
          <w:szCs w:val="24"/>
        </w:rPr>
        <w:t>These general principles are implemented by following regulations:</w:t>
      </w:r>
    </w:p>
    <w:p w14:paraId="338CA345" w14:textId="77777777" w:rsidR="00E26B6D" w:rsidRPr="00F54804" w:rsidRDefault="00E26B6D" w:rsidP="001513D1">
      <w:pPr>
        <w:pStyle w:val="ListParagraph"/>
        <w:numPr>
          <w:ilvl w:val="0"/>
          <w:numId w:val="12"/>
        </w:numPr>
        <w:tabs>
          <w:tab w:val="left" w:pos="403"/>
        </w:tabs>
        <w:spacing w:after="120"/>
        <w:contextualSpacing w:val="0"/>
        <w:rPr>
          <w:del w:id="8587" w:author="LUEJE Claudia" w:date="2023-06-26T17:59:00Z"/>
        </w:rPr>
      </w:pPr>
      <w:del w:id="8588" w:author="LUEJE Claudia" w:date="2023-06-26T17:59:00Z">
        <w:r w:rsidRPr="00F54804">
          <w:delText xml:space="preserve">ISO 10303-242 contains the usual PLM-type information. </w:delText>
        </w:r>
        <w:r w:rsidR="00A5143B" w:rsidRPr="00F54804">
          <w:delText>E</w:delText>
        </w:r>
        <w:r w:rsidRPr="00F54804">
          <w:delText xml:space="preserve">specially, it references the relevant files (let it be CAD native or standard, visualization or χMCF) and defines the location in space, where their content </w:delText>
        </w:r>
        <w:r w:rsidR="00AB5D45">
          <w:delText>shall</w:delText>
        </w:r>
        <w:r w:rsidR="00AB5D45" w:rsidRPr="00F54804">
          <w:delText xml:space="preserve"> </w:delText>
        </w:r>
        <w:r w:rsidRPr="00F54804">
          <w:delText>be instantiated (geometric transformations)</w:delText>
        </w:r>
        <w:r w:rsidR="000823A1">
          <w:delText>;</w:delText>
        </w:r>
      </w:del>
    </w:p>
    <w:p w14:paraId="35607000" w14:textId="77777777" w:rsidR="00E26B6D" w:rsidRPr="00F54804" w:rsidRDefault="00E26B6D" w:rsidP="001513D1">
      <w:pPr>
        <w:pStyle w:val="ListParagraph"/>
        <w:numPr>
          <w:ilvl w:val="0"/>
          <w:numId w:val="12"/>
        </w:numPr>
        <w:tabs>
          <w:tab w:val="left" w:pos="403"/>
        </w:tabs>
        <w:spacing w:after="120"/>
        <w:contextualSpacing w:val="0"/>
        <w:rPr>
          <w:del w:id="8589" w:author="LUEJE Claudia" w:date="2023-06-26T17:59:00Z"/>
        </w:rPr>
      </w:pPr>
      <w:del w:id="8590" w:author="LUEJE Claudia" w:date="2023-06-26T17:59:00Z">
        <w:r w:rsidRPr="00F54804">
          <w:delText xml:space="preserve">χMCF contains </w:delText>
        </w:r>
        <w:r w:rsidR="00BF4937" w:rsidRPr="00F54804">
          <w:delText xml:space="preserve">geometrical (position, orientation, length, …), </w:delText>
        </w:r>
        <w:r w:rsidRPr="00F54804">
          <w:delText>technical information of connecting elements</w:delText>
        </w:r>
        <w:r w:rsidR="00A5143B" w:rsidRPr="00F54804">
          <w:delText>,</w:delText>
        </w:r>
        <w:r w:rsidRPr="00F54804">
          <w:delText xml:space="preserve"> and the lists of the parts connected, only</w:delText>
        </w:r>
        <w:r w:rsidR="000823A1">
          <w:delText>;</w:delText>
        </w:r>
      </w:del>
    </w:p>
    <w:p w14:paraId="4FB572FC" w14:textId="77777777" w:rsidR="005E786E" w:rsidRPr="00F54804" w:rsidRDefault="005E786E" w:rsidP="001513D1">
      <w:pPr>
        <w:pStyle w:val="ListParagraph"/>
        <w:numPr>
          <w:ilvl w:val="0"/>
          <w:numId w:val="12"/>
        </w:numPr>
        <w:tabs>
          <w:tab w:val="left" w:pos="403"/>
        </w:tabs>
        <w:spacing w:after="120"/>
        <w:contextualSpacing w:val="0"/>
        <w:rPr>
          <w:del w:id="8591" w:author="LUEJE Claudia" w:date="2023-06-26T17:59:00Z"/>
        </w:rPr>
      </w:pPr>
      <w:del w:id="8592" w:author="LUEJE Claudia" w:date="2023-06-26T17:59:00Z">
        <w:r w:rsidRPr="00F54804">
          <w:delText xml:space="preserve">In ISO 10303-242, the element "MatedPartAssociation" is necessary for technical reasons. </w:delText>
        </w:r>
        <w:r w:rsidR="00DF4C66" w:rsidRPr="00F54804">
          <w:delText xml:space="preserve">The list of the part </w:delText>
        </w:r>
        <w:r w:rsidR="009B50B7" w:rsidRPr="00F54804">
          <w:delText>numbers</w:delText>
        </w:r>
        <w:r w:rsidR="00DF4C66" w:rsidRPr="00F54804">
          <w:delText xml:space="preserve"> of connected parts is mandatory within it. It </w:delText>
        </w:r>
        <w:r w:rsidR="00AB5D45">
          <w:delText>shall</w:delText>
        </w:r>
        <w:r w:rsidR="00AB5D45" w:rsidRPr="00F54804">
          <w:delText xml:space="preserve"> </w:delText>
        </w:r>
        <w:r w:rsidR="00DF4C66" w:rsidRPr="00F54804">
          <w:delText xml:space="preserve">be identical to </w:delText>
        </w:r>
        <w:r w:rsidR="00AC3984" w:rsidRPr="00F54804">
          <w:rPr>
            <w:rFonts w:ascii="Courier New" w:hAnsi="Courier New" w:cs="Courier New"/>
            <w:b/>
            <w:i/>
            <w:sz w:val="18"/>
            <w:szCs w:val="18"/>
          </w:rPr>
          <w:delText>&lt;</w:delText>
        </w:r>
        <w:r w:rsidR="000870CB" w:rsidRPr="00F54804">
          <w:rPr>
            <w:rFonts w:ascii="Courier New" w:hAnsi="Courier New" w:cs="Courier New"/>
            <w:b/>
            <w:i/>
            <w:sz w:val="18"/>
            <w:szCs w:val="18"/>
          </w:rPr>
          <w:delText>connected_to</w:delText>
        </w:r>
        <w:r w:rsidR="00AC3984" w:rsidRPr="00F54804">
          <w:rPr>
            <w:rFonts w:ascii="Courier New" w:hAnsi="Courier New" w:cs="Courier New"/>
            <w:b/>
            <w:i/>
            <w:sz w:val="18"/>
            <w:szCs w:val="18"/>
          </w:rPr>
          <w:delText>/&gt;</w:delText>
        </w:r>
        <w:r w:rsidR="00633009">
          <w:delText xml:space="preserve"> in </w:delText>
        </w:r>
        <w:r w:rsidR="00633009" w:rsidRPr="00F54804">
          <w:delText>χMCF</w:delText>
        </w:r>
        <w:r w:rsidR="00633009">
          <w:delText xml:space="preserve"> </w:delText>
        </w:r>
        <w:r w:rsidR="00AC3984" w:rsidRPr="00F54804">
          <w:delText>up to sequence</w:delText>
        </w:r>
        <w:r w:rsidR="000823A1">
          <w:delText>;</w:delText>
        </w:r>
      </w:del>
    </w:p>
    <w:p w14:paraId="7F091638" w14:textId="77777777" w:rsidR="000870CB" w:rsidRPr="00F54804" w:rsidRDefault="000870CB" w:rsidP="001513D1">
      <w:pPr>
        <w:pStyle w:val="ListParagraph"/>
        <w:numPr>
          <w:ilvl w:val="0"/>
          <w:numId w:val="12"/>
        </w:numPr>
        <w:tabs>
          <w:tab w:val="left" w:pos="403"/>
        </w:tabs>
        <w:spacing w:after="120"/>
        <w:contextualSpacing w:val="0"/>
        <w:rPr>
          <w:del w:id="8593" w:author="LUEJE Claudia" w:date="2023-06-26T17:59:00Z"/>
        </w:rPr>
      </w:pPr>
      <w:del w:id="8594" w:author="LUEJE Claudia" w:date="2023-06-26T17:59:00Z">
        <w:r w:rsidRPr="00F54804">
          <w:delText xml:space="preserve">Consequently, nested χMCF element </w:delText>
        </w:r>
        <w:r w:rsidRPr="00F54804">
          <w:rPr>
            <w:rFonts w:ascii="Courier New" w:hAnsi="Courier New" w:cs="Courier New"/>
            <w:b/>
            <w:i/>
            <w:sz w:val="18"/>
            <w:szCs w:val="18"/>
          </w:rPr>
          <w:delText>&lt;assy/&gt;</w:delText>
        </w:r>
        <w:r w:rsidRPr="00F54804">
          <w:delText xml:space="preserve"> cannot be used. </w:delText>
        </w:r>
        <w:r w:rsidR="00846B9E" w:rsidRPr="00F54804">
          <w:delText xml:space="preserve">Furthermore, </w:delText>
        </w:r>
        <w:r w:rsidR="00F66EBB" w:rsidRPr="00F54804">
          <w:delText xml:space="preserve">attributes "pid" and "pname" of nested </w:delText>
        </w:r>
        <w:r w:rsidR="00F66EBB" w:rsidRPr="00F54804">
          <w:rPr>
            <w:rFonts w:ascii="Courier New" w:hAnsi="Courier New" w:cs="Courier New"/>
            <w:b/>
            <w:i/>
            <w:sz w:val="18"/>
            <w:szCs w:val="18"/>
          </w:rPr>
          <w:delText>&lt;part/&gt;</w:delText>
        </w:r>
        <w:r w:rsidR="00F66EBB" w:rsidRPr="00F54804">
          <w:delText xml:space="preserve"> element cannot be used</w:delText>
        </w:r>
        <w:r w:rsidR="000823A1">
          <w:delText>;</w:delText>
        </w:r>
        <w:r w:rsidR="00F66EBB" w:rsidRPr="00F54804">
          <w:delText xml:space="preserve"> </w:delText>
        </w:r>
      </w:del>
    </w:p>
    <w:p w14:paraId="1AA65908" w14:textId="77777777" w:rsidR="000532C5" w:rsidRPr="00F54804" w:rsidRDefault="000532C5" w:rsidP="001513D1">
      <w:pPr>
        <w:pStyle w:val="ListParagraph"/>
        <w:numPr>
          <w:ilvl w:val="0"/>
          <w:numId w:val="12"/>
        </w:numPr>
        <w:tabs>
          <w:tab w:val="left" w:pos="403"/>
        </w:tabs>
        <w:spacing w:after="120"/>
        <w:contextualSpacing w:val="0"/>
        <w:rPr>
          <w:del w:id="8595" w:author="LUEJE Claudia" w:date="2023-06-26T17:59:00Z"/>
        </w:rPr>
      </w:pPr>
      <w:del w:id="8596" w:author="LUEJE Claudia" w:date="2023-06-26T17:59:00Z">
        <w:r w:rsidRPr="00F54804">
          <w:delText>χMCF files are referenced from ISO 10303-242 by means of "external reference"</w:delText>
        </w:r>
        <w:r w:rsidR="000823A1">
          <w:delText>.</w:delText>
        </w:r>
      </w:del>
    </w:p>
    <w:tbl>
      <w:tblPr>
        <w:tblW w:w="9753" w:type="dxa"/>
        <w:tblLayout w:type="fixed"/>
        <w:tblCellMar>
          <w:left w:w="0" w:type="dxa"/>
          <w:right w:w="0" w:type="dxa"/>
        </w:tblCellMar>
        <w:tblLook w:val="04A0" w:firstRow="1" w:lastRow="0" w:firstColumn="1" w:lastColumn="0" w:noHBand="0" w:noVBand="1"/>
      </w:tblPr>
      <w:tblGrid>
        <w:gridCol w:w="397"/>
        <w:gridCol w:w="9356"/>
      </w:tblGrid>
      <w:tr w:rsidR="00E73015" w:rsidRPr="00B62EE5" w14:paraId="05A3BB6A" w14:textId="77777777" w:rsidTr="00E73015">
        <w:trPr>
          <w:ins w:id="8597" w:author="LUEJE Claudia" w:date="2023-06-26T17:59:00Z"/>
        </w:trPr>
        <w:tc>
          <w:tcPr>
            <w:tcW w:w="397" w:type="dxa"/>
            <w:shd w:val="clear" w:color="auto" w:fill="auto"/>
          </w:tcPr>
          <w:p w14:paraId="5EAE69D3" w14:textId="56A27922" w:rsidR="00E73015" w:rsidRPr="00B62EE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598" w:author="LUEJE Claudia" w:date="2023-06-26T17:59:00Z"/>
              </w:rPr>
            </w:pPr>
            <w:ins w:id="8599" w:author="LUEJE Claudia" w:date="2023-06-26T17:59:00Z">
              <w:r w:rsidRPr="00B62EE5">
                <w:t>A.</w:t>
              </w:r>
            </w:ins>
          </w:p>
        </w:tc>
        <w:tc>
          <w:tcPr>
            <w:tcW w:w="9356" w:type="dxa"/>
            <w:shd w:val="clear" w:color="auto" w:fill="auto"/>
          </w:tcPr>
          <w:p w14:paraId="641E9E17" w14:textId="320DF0EF" w:rsidR="00E73015" w:rsidRPr="00B62EE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00" w:author="LUEJE Claudia" w:date="2023-06-26T17:59:00Z"/>
              </w:rPr>
            </w:pPr>
            <w:ins w:id="8601" w:author="LUEJE Claudia" w:date="2023-06-26T17:59:00Z">
              <w:r w:rsidRPr="00B62EE5">
                <w:rPr>
                  <w:rStyle w:val="stdpublisher"/>
                  <w:szCs w:val="24"/>
                </w:rPr>
                <w:t>ISO</w:t>
              </w:r>
              <w:r w:rsidRPr="00B62EE5">
                <w:t xml:space="preserve"> </w:t>
              </w:r>
              <w:r w:rsidRPr="00B62EE5">
                <w:rPr>
                  <w:rStyle w:val="stddocNumber"/>
                  <w:szCs w:val="24"/>
                </w:rPr>
                <w:t>10303</w:t>
              </w:r>
              <w:r w:rsidRPr="00B62EE5">
                <w:t>-</w:t>
              </w:r>
              <w:r w:rsidRPr="00B62EE5">
                <w:rPr>
                  <w:rStyle w:val="stddocPartNumber"/>
                  <w:szCs w:val="24"/>
                </w:rPr>
                <w:t>242</w:t>
              </w:r>
              <w:r w:rsidRPr="00B62EE5">
                <w:t xml:space="preserve"> contains the usual PLM-type information. Especially, it references the relevant files (let it be CAD native or standard, visualization or χMCF) and defines the location in space, where their content shall be instantiated (geometric transformations);</w:t>
              </w:r>
            </w:ins>
          </w:p>
        </w:tc>
      </w:tr>
      <w:tr w:rsidR="00E73015" w14:paraId="22774F85" w14:textId="77777777" w:rsidTr="00E73015">
        <w:trPr>
          <w:ins w:id="8602" w:author="LUEJE Claudia" w:date="2023-06-26T17:59:00Z"/>
        </w:trPr>
        <w:tc>
          <w:tcPr>
            <w:tcW w:w="397" w:type="dxa"/>
            <w:shd w:val="clear" w:color="auto" w:fill="auto"/>
          </w:tcPr>
          <w:p w14:paraId="755989ED" w14:textId="5BE0C3A9"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03" w:author="LUEJE Claudia" w:date="2023-06-26T17:59:00Z"/>
              </w:rPr>
            </w:pPr>
            <w:ins w:id="8604" w:author="LUEJE Claudia" w:date="2023-06-26T17:59:00Z">
              <w:r w:rsidRPr="00127186">
                <w:t>B.</w:t>
              </w:r>
            </w:ins>
          </w:p>
        </w:tc>
        <w:tc>
          <w:tcPr>
            <w:tcW w:w="9356" w:type="dxa"/>
            <w:shd w:val="clear" w:color="auto" w:fill="auto"/>
          </w:tcPr>
          <w:p w14:paraId="070D40B0" w14:textId="58BF0522"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05" w:author="LUEJE Claudia" w:date="2023-06-26T17:59:00Z"/>
              </w:rPr>
            </w:pPr>
            <w:ins w:id="8606" w:author="LUEJE Claudia" w:date="2023-06-26T17:59:00Z">
              <w:r w:rsidRPr="00127186">
                <w:t>χMCF contains geometrical (position, orientation, length, …), technical information of connecting elements, and the lists of the parts connected, only;</w:t>
              </w:r>
            </w:ins>
          </w:p>
        </w:tc>
      </w:tr>
      <w:tr w:rsidR="00E73015" w14:paraId="488A6220" w14:textId="77777777" w:rsidTr="00E73015">
        <w:trPr>
          <w:ins w:id="8607" w:author="LUEJE Claudia" w:date="2023-06-26T17:59:00Z"/>
        </w:trPr>
        <w:tc>
          <w:tcPr>
            <w:tcW w:w="397" w:type="dxa"/>
            <w:shd w:val="clear" w:color="auto" w:fill="auto"/>
          </w:tcPr>
          <w:p w14:paraId="563261E7" w14:textId="3334C1EB"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08" w:author="LUEJE Claudia" w:date="2023-06-26T17:59:00Z"/>
              </w:rPr>
            </w:pPr>
            <w:ins w:id="8609" w:author="LUEJE Claudia" w:date="2023-06-26T17:59:00Z">
              <w:r w:rsidRPr="00127186">
                <w:t>C.</w:t>
              </w:r>
            </w:ins>
          </w:p>
        </w:tc>
        <w:tc>
          <w:tcPr>
            <w:tcW w:w="9356" w:type="dxa"/>
            <w:shd w:val="clear" w:color="auto" w:fill="auto"/>
          </w:tcPr>
          <w:p w14:paraId="65E2CAC9" w14:textId="0A0022AD"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10" w:author="LUEJE Claudia" w:date="2023-06-26T17:59:00Z"/>
              </w:rPr>
            </w:pPr>
            <w:ins w:id="8611" w:author="LUEJE Claudia" w:date="2023-06-26T17:59:00Z">
              <w:r w:rsidRPr="00C75208">
                <w:t xml:space="preserve">In </w:t>
              </w:r>
              <w:r w:rsidRPr="00C75208">
                <w:rPr>
                  <w:rStyle w:val="stdpublisher"/>
                  <w:szCs w:val="24"/>
                </w:rPr>
                <w:t>ISO</w:t>
              </w:r>
              <w:r w:rsidRPr="00C75208">
                <w:t xml:space="preserve"> </w:t>
              </w:r>
              <w:r w:rsidRPr="00C75208">
                <w:rPr>
                  <w:rStyle w:val="stddocNumber"/>
                  <w:szCs w:val="24"/>
                </w:rPr>
                <w:t>10303</w:t>
              </w:r>
              <w:r w:rsidRPr="00C75208">
                <w:t>-</w:t>
              </w:r>
              <w:r w:rsidRPr="00C75208">
                <w:rPr>
                  <w:rStyle w:val="stddocPartNumber"/>
                  <w:szCs w:val="24"/>
                </w:rPr>
                <w:t>242</w:t>
              </w:r>
              <w:r w:rsidRPr="00C75208">
                <w:t xml:space="preserve">, the element "MatedPartAssociation" is necessary for technical reasons. The list of the part numbers of connected parts is mandatory within it. It shall be identical to </w:t>
              </w:r>
              <w:r w:rsidRPr="00C75208">
                <w:rPr>
                  <w:rStyle w:val="ISOCode"/>
                </w:rPr>
                <w:t>&lt;connected_to/&gt;</w:t>
              </w:r>
              <w:r w:rsidRPr="00C75208">
                <w:rPr>
                  <w:rFonts w:cs="Courier New"/>
                </w:rPr>
                <w:t xml:space="preserve"> in χMCF up to sequence;</w:t>
              </w:r>
            </w:ins>
          </w:p>
        </w:tc>
      </w:tr>
      <w:tr w:rsidR="00E73015" w14:paraId="4B1B45B7" w14:textId="77777777" w:rsidTr="00E73015">
        <w:trPr>
          <w:ins w:id="8612" w:author="LUEJE Claudia" w:date="2023-06-26T17:59:00Z"/>
        </w:trPr>
        <w:tc>
          <w:tcPr>
            <w:tcW w:w="397" w:type="dxa"/>
            <w:shd w:val="clear" w:color="auto" w:fill="auto"/>
          </w:tcPr>
          <w:p w14:paraId="7FE34F0C" w14:textId="423EF335"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13" w:author="LUEJE Claudia" w:date="2023-06-26T17:59:00Z"/>
              </w:rPr>
            </w:pPr>
            <w:ins w:id="8614" w:author="LUEJE Claudia" w:date="2023-06-26T17:59:00Z">
              <w:r w:rsidRPr="00127186">
                <w:t>D.</w:t>
              </w:r>
            </w:ins>
          </w:p>
        </w:tc>
        <w:tc>
          <w:tcPr>
            <w:tcW w:w="9356" w:type="dxa"/>
            <w:shd w:val="clear" w:color="auto" w:fill="auto"/>
          </w:tcPr>
          <w:p w14:paraId="4E5C6F01" w14:textId="0405001D"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15" w:author="LUEJE Claudia" w:date="2023-06-26T17:59:00Z"/>
              </w:rPr>
            </w:pPr>
            <w:ins w:id="8616" w:author="LUEJE Claudia" w:date="2023-06-26T17:59:00Z">
              <w:r w:rsidRPr="00C75208">
                <w:t xml:space="preserve">Consequently, nested χMCF element </w:t>
              </w:r>
              <w:r w:rsidRPr="00C75208">
                <w:rPr>
                  <w:rStyle w:val="ISOCode"/>
                </w:rPr>
                <w:t>&lt;assy/&gt;</w:t>
              </w:r>
              <w:r w:rsidRPr="00C75208">
                <w:rPr>
                  <w:rFonts w:cs="Courier New"/>
                </w:rPr>
                <w:t xml:space="preserve"> cannot be used. Furthermore, attributes "pid" and "pname" of nested </w:t>
              </w:r>
              <w:r w:rsidRPr="00C75208">
                <w:rPr>
                  <w:rStyle w:val="ISOCode"/>
                </w:rPr>
                <w:t>&lt;part/&gt;</w:t>
              </w:r>
              <w:r w:rsidRPr="00C75208">
                <w:rPr>
                  <w:rFonts w:cs="Courier New"/>
                </w:rPr>
                <w:t xml:space="preserve"> element cannot be </w:t>
              </w:r>
              <w:r w:rsidRPr="00C75208">
                <w:t>used;</w:t>
              </w:r>
            </w:ins>
          </w:p>
        </w:tc>
      </w:tr>
      <w:tr w:rsidR="00E73015" w14:paraId="58EA1731" w14:textId="77777777" w:rsidTr="00E73015">
        <w:trPr>
          <w:ins w:id="8617" w:author="LUEJE Claudia" w:date="2023-06-26T17:59:00Z"/>
        </w:trPr>
        <w:tc>
          <w:tcPr>
            <w:tcW w:w="397" w:type="dxa"/>
            <w:shd w:val="clear" w:color="auto" w:fill="auto"/>
          </w:tcPr>
          <w:p w14:paraId="704E5AD7" w14:textId="4EE2136E"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18" w:author="LUEJE Claudia" w:date="2023-06-26T17:59:00Z"/>
              </w:rPr>
            </w:pPr>
            <w:ins w:id="8619" w:author="LUEJE Claudia" w:date="2023-06-26T17:59:00Z">
              <w:r w:rsidRPr="00127186">
                <w:t>E.</w:t>
              </w:r>
            </w:ins>
          </w:p>
        </w:tc>
        <w:tc>
          <w:tcPr>
            <w:tcW w:w="9356" w:type="dxa"/>
            <w:shd w:val="clear" w:color="auto" w:fill="auto"/>
          </w:tcPr>
          <w:p w14:paraId="08FFD063" w14:textId="521033F5" w:rsidR="00E73015" w:rsidRDefault="00E73015" w:rsidP="00C75208">
            <w:pPr>
              <w:pStyle w:val="BodyText"/>
              <w:tabs>
                <w:tab w:val="clear" w:pos="397"/>
                <w:tab w:val="clear" w:pos="794"/>
                <w:tab w:val="clear" w:pos="1191"/>
                <w:tab w:val="clear" w:pos="1588"/>
                <w:tab w:val="clear" w:pos="1985"/>
                <w:tab w:val="clear" w:pos="2381"/>
                <w:tab w:val="clear" w:pos="2778"/>
                <w:tab w:val="clear" w:pos="3175"/>
                <w:tab w:val="clear" w:pos="3572"/>
                <w:tab w:val="clear" w:pos="3969"/>
                <w:tab w:val="left" w:pos="346"/>
              </w:tabs>
              <w:ind w:left="346" w:hanging="346"/>
              <w:jc w:val="left"/>
              <w:rPr>
                <w:ins w:id="8620" w:author="LUEJE Claudia" w:date="2023-06-26T17:59:00Z"/>
              </w:rPr>
            </w:pPr>
            <w:ins w:id="8621" w:author="LUEJE Claudia" w:date="2023-06-26T17:59:00Z">
              <w:r w:rsidRPr="00127186">
                <w:t xml:space="preserve">χMCF files are referenced from </w:t>
              </w:r>
              <w:r w:rsidRPr="00127186">
                <w:rPr>
                  <w:rStyle w:val="stdpublisher"/>
                  <w:szCs w:val="24"/>
                </w:rPr>
                <w:t>ISO</w:t>
              </w:r>
              <w:r w:rsidRPr="00127186">
                <w:t xml:space="preserve"> </w:t>
              </w:r>
              <w:r w:rsidRPr="00127186">
                <w:rPr>
                  <w:rStyle w:val="stddocNumber"/>
                  <w:szCs w:val="24"/>
                </w:rPr>
                <w:t>10303</w:t>
              </w:r>
              <w:r w:rsidRPr="00127186">
                <w:t>-</w:t>
              </w:r>
              <w:r w:rsidRPr="00127186">
                <w:rPr>
                  <w:rStyle w:val="stddocPartNumber"/>
                  <w:szCs w:val="24"/>
                </w:rPr>
                <w:t>242</w:t>
              </w:r>
              <w:r w:rsidRPr="00127186">
                <w:t xml:space="preserve"> by means of "external reference".</w:t>
              </w:r>
            </w:ins>
          </w:p>
        </w:tc>
      </w:tr>
    </w:tbl>
    <w:p w14:paraId="453C710D" w14:textId="7AB256F4" w:rsidR="001332BD" w:rsidRPr="00E956F7" w:rsidRDefault="001332B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NOTE</w:t>
      </w:r>
      <w:r w:rsidR="00542C6B">
        <w:rPr>
          <w:szCs w:val="24"/>
        </w:rPr>
        <w:tab/>
      </w:r>
      <w:del w:id="8622" w:author="LUEJE Claudia" w:date="2023-06-26T17:59:00Z">
        <w:r w:rsidR="00BF2AE8" w:rsidRPr="0013175B">
          <w:delText>:</w:delText>
        </w:r>
        <w:r w:rsidR="00BF2AE8" w:rsidRPr="00951A4A">
          <w:delText xml:space="preserve"> </w:delText>
        </w:r>
      </w:del>
      <w:r w:rsidRPr="00E956F7">
        <w:rPr>
          <w:szCs w:val="24"/>
        </w:rPr>
        <w:t>In general, χMCF files are handled quite similar to CAD files, for example if it comes to configuration or version management.</w:t>
      </w:r>
    </w:p>
    <w:p w14:paraId="26BEC0AF" w14:textId="77777777" w:rsidR="00822F7D" w:rsidRPr="00F54804" w:rsidRDefault="00A2591A" w:rsidP="00931307">
      <w:pPr>
        <w:rPr>
          <w:del w:id="8623" w:author="LUEJE Claudia" w:date="2023-06-26T17:59:00Z"/>
        </w:rPr>
      </w:pPr>
      <w:bookmarkStart w:id="8624" w:name="_Hlk85697615"/>
      <w:del w:id="8625" w:author="LUEJE Claudia" w:date="2023-06-26T17:59:00Z">
        <w:r w:rsidRPr="005B49EF">
          <w:rPr>
            <w:noProof/>
          </w:rPr>
          <w:drawing>
            <wp:inline distT="0" distB="0" distL="0" distR="0" wp14:anchorId="7EF2BEBB" wp14:editId="418BFEE0">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del>
    </w:p>
    <w:p w14:paraId="3AC9EA6C" w14:textId="06A38456" w:rsidR="001332BD" w:rsidRPr="00E956F7" w:rsidRDefault="0055686F">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626" w:author="LUEJE Claudia" w:date="2023-06-26T17:59:00Z"/>
          <w:szCs w:val="24"/>
        </w:rPr>
      </w:pPr>
      <w:ins w:id="8627" w:author="LUEJE Claudia" w:date="2023-06-26T17:59:00Z">
        <w:r>
          <w:rPr>
            <w:szCs w:val="24"/>
          </w:rPr>
          <w:t>8329_ed1fig</w:t>
        </w:r>
        <w:r w:rsidR="00E93F2A" w:rsidRPr="00E956F7">
          <w:rPr>
            <w:szCs w:val="24"/>
          </w:rPr>
          <w:t>B1</w:t>
        </w:r>
        <w:r w:rsidR="001332BD" w:rsidRPr="00E956F7">
          <w:rPr>
            <w:szCs w:val="24"/>
          </w:rPr>
          <w:t>.EPS</w:t>
        </w:r>
      </w:ins>
    </w:p>
    <w:p w14:paraId="6F32FDE2" w14:textId="30337473" w:rsidR="001332BD" w:rsidRPr="00E956F7" w:rsidRDefault="00E4158E">
      <w:pPr>
        <w:pStyle w:val="Figuretitle0"/>
        <w:autoSpaceDE w:val="0"/>
        <w:autoSpaceDN w:val="0"/>
        <w:adjustRightInd w:val="0"/>
        <w:outlineLvl w:val="0"/>
        <w:rPr>
          <w:szCs w:val="24"/>
        </w:rPr>
      </w:pPr>
      <w:bookmarkStart w:id="8628" w:name="_Ref97730893"/>
      <w:bookmarkStart w:id="8629" w:name="_Ref97730874"/>
      <w:bookmarkStart w:id="8630" w:name="_Toc110532348"/>
      <w:r w:rsidRPr="00E956F7">
        <w:rPr>
          <w:szCs w:val="24"/>
        </w:rPr>
        <w:t>Figure </w:t>
      </w:r>
      <w:r w:rsidR="001332BD" w:rsidRPr="00E956F7">
        <w:rPr>
          <w:szCs w:val="24"/>
        </w:rPr>
        <w:t>B.</w:t>
      </w:r>
      <w:del w:id="8631" w:author="LUEJE Claudia" w:date="2023-06-26T17:59:00Z">
        <w:r w:rsidR="00A14C6B">
          <w:delText xml:space="preserve"> </w:delText>
        </w:r>
        <w:r w:rsidR="00A14C6B">
          <w:fldChar w:fldCharType="begin"/>
        </w:r>
        <w:r w:rsidR="00A14C6B">
          <w:delInstrText xml:space="preserve"> SEQ Figure_B. \* ARABIC </w:delInstrText>
        </w:r>
        <w:r w:rsidR="00A14C6B">
          <w:fldChar w:fldCharType="separate"/>
        </w:r>
        <w:r w:rsidR="0067475A">
          <w:rPr>
            <w:noProof/>
          </w:rPr>
          <w:delText>1</w:delText>
        </w:r>
        <w:r w:rsidR="00A14C6B">
          <w:fldChar w:fldCharType="end"/>
        </w:r>
        <w:bookmarkEnd w:id="8628"/>
        <w:r w:rsidR="00683BEB">
          <w:delText>—</w:delText>
        </w:r>
      </w:del>
      <w:ins w:id="8632" w:author="LUEJE Claudia" w:date="2023-06-26T17:59:00Z">
        <w:r w:rsidR="001332BD" w:rsidRPr="00E956F7">
          <w:rPr>
            <w:szCs w:val="24"/>
          </w:rPr>
          <w:t>1—</w:t>
        </w:r>
      </w:ins>
      <w:r w:rsidR="001332BD" w:rsidRPr="00E956F7">
        <w:rPr>
          <w:szCs w:val="24"/>
        </w:rPr>
        <w:t xml:space="preserve"> References in STEP file to related </w:t>
      </w:r>
      <w:del w:id="8633" w:author="LUEJE Claudia" w:date="2023-06-26T17:59:00Z">
        <w:r w:rsidR="00822F7D" w:rsidRPr="00F54804">
          <w:rPr>
            <w:rFonts w:ascii="Symbol" w:hAnsi="Symbol"/>
          </w:rPr>
          <w:delText></w:delText>
        </w:r>
        <w:r w:rsidR="00822F7D" w:rsidRPr="005C2D94">
          <w:delText>MCF</w:delText>
        </w:r>
      </w:del>
      <w:ins w:id="8634" w:author="LUEJE Claudia" w:date="2023-06-26T17:59:00Z">
        <w:r w:rsidR="001332BD" w:rsidRPr="00E956F7">
          <w:rPr>
            <w:szCs w:val="24"/>
          </w:rPr>
          <w:t>χMCF</w:t>
        </w:r>
      </w:ins>
      <w:r w:rsidR="001332BD" w:rsidRPr="00E956F7">
        <w:rPr>
          <w:szCs w:val="24"/>
        </w:rPr>
        <w:t xml:space="preserve"> file</w:t>
      </w:r>
      <w:bookmarkEnd w:id="8629"/>
      <w:bookmarkEnd w:id="8630"/>
    </w:p>
    <w:p w14:paraId="1242C057" w14:textId="05FF5224" w:rsidR="001332BD" w:rsidRPr="00E956F7" w:rsidRDefault="00E14E78">
      <w:pPr>
        <w:pStyle w:val="BodyText"/>
        <w:autoSpaceDE w:val="0"/>
        <w:autoSpaceDN w:val="0"/>
        <w:adjustRightInd w:val="0"/>
        <w:rPr>
          <w:szCs w:val="24"/>
        </w:rPr>
      </w:pPr>
      <w:del w:id="8635" w:author="LUEJE Claudia" w:date="2023-06-26T17:59:00Z">
        <w:r w:rsidRPr="00F54804">
          <w:fldChar w:fldCharType="begin"/>
        </w:r>
        <w:r w:rsidRPr="00F54804">
          <w:delInstrText xml:space="preserve"> REF _Ref97730893 \h </w:delInstrText>
        </w:r>
        <w:r w:rsidRPr="00F54804">
          <w:fldChar w:fldCharType="separate"/>
        </w:r>
        <w:r w:rsidR="0067475A">
          <w:delText xml:space="preserve">Figure B. </w:delText>
        </w:r>
        <w:r w:rsidR="0067475A">
          <w:rPr>
            <w:noProof/>
          </w:rPr>
          <w:delText>1</w:delText>
        </w:r>
        <w:r w:rsidRPr="00F54804">
          <w:fldChar w:fldCharType="end"/>
        </w:r>
      </w:del>
      <w:ins w:id="8636" w:author="LUEJE Claudia" w:date="2023-06-26T17:59:00Z">
        <w:r w:rsidR="00E4158E" w:rsidRPr="00E956F7">
          <w:rPr>
            <w:rStyle w:val="citefig"/>
            <w:szCs w:val="24"/>
          </w:rPr>
          <w:t>Figure </w:t>
        </w:r>
        <w:r w:rsidR="001332BD" w:rsidRPr="00E956F7">
          <w:rPr>
            <w:rStyle w:val="citefig"/>
            <w:szCs w:val="24"/>
          </w:rPr>
          <w:t>B.1</w:t>
        </w:r>
      </w:ins>
      <w:r w:rsidR="001332BD" w:rsidRPr="00E956F7">
        <w:rPr>
          <w:szCs w:val="24"/>
        </w:rPr>
        <w:t xml:space="preserve"> depicts how the STEP AP 242 file refers to the </w:t>
      </w:r>
      <w:del w:id="8637" w:author="LUEJE Claudia" w:date="2023-06-26T17:59:00Z">
        <w:r w:rsidRPr="00F54804">
          <w:rPr>
            <w:rFonts w:ascii="Symbol" w:hAnsi="Symbol"/>
          </w:rPr>
          <w:delText></w:delText>
        </w:r>
        <w:r w:rsidRPr="00F54804">
          <w:delText>MCF</w:delText>
        </w:r>
      </w:del>
      <w:ins w:id="8638" w:author="LUEJE Claudia" w:date="2023-06-26T17:59:00Z">
        <w:r w:rsidR="001332BD" w:rsidRPr="00E956F7">
          <w:rPr>
            <w:szCs w:val="24"/>
          </w:rPr>
          <w:t>χMCF</w:t>
        </w:r>
      </w:ins>
      <w:r w:rsidR="001332BD" w:rsidRPr="00E956F7">
        <w:rPr>
          <w:szCs w:val="24"/>
        </w:rPr>
        <w:t xml:space="preserve"> file for an example assembly which was taken from </w:t>
      </w:r>
      <w:del w:id="8639" w:author="LUEJE Claudia" w:date="2023-06-26T17:59:00Z">
        <w:r w:rsidR="00375E10" w:rsidRPr="00F54804">
          <w:fldChar w:fldCharType="begin"/>
        </w:r>
        <w:r w:rsidR="00375E10" w:rsidRPr="00F54804">
          <w:delInstrText xml:space="preserve"> REF _Ref97731124 \h </w:delInstrText>
        </w:r>
        <w:r w:rsidR="00375E10" w:rsidRPr="00F54804">
          <w:fldChar w:fldCharType="separate"/>
        </w:r>
        <w:r w:rsidR="0067475A" w:rsidRPr="005C2D94">
          <w:delText xml:space="preserve">Figure </w:delText>
        </w:r>
        <w:r w:rsidR="0067475A">
          <w:rPr>
            <w:noProof/>
          </w:rPr>
          <w:delText>2</w:delText>
        </w:r>
        <w:r w:rsidR="00375E10" w:rsidRPr="00F54804">
          <w:fldChar w:fldCharType="end"/>
        </w:r>
        <w:r w:rsidR="00375E10" w:rsidRPr="00F54804">
          <w:delText>.</w:delText>
        </w:r>
      </w:del>
      <w:ins w:id="8640" w:author="LUEJE Claudia" w:date="2023-06-26T17:59:00Z">
        <w:r w:rsidR="00E4158E" w:rsidRPr="00E956F7">
          <w:rPr>
            <w:rStyle w:val="citefig"/>
            <w:szCs w:val="24"/>
          </w:rPr>
          <w:t>Figure </w:t>
        </w:r>
        <w:r w:rsidR="001332BD" w:rsidRPr="00E956F7">
          <w:rPr>
            <w:rStyle w:val="citefig"/>
            <w:szCs w:val="24"/>
          </w:rPr>
          <w:t>2</w:t>
        </w:r>
        <w:r w:rsidR="001332BD" w:rsidRPr="00E956F7">
          <w:rPr>
            <w:szCs w:val="24"/>
          </w:rPr>
          <w:t>.</w:t>
        </w:r>
      </w:ins>
      <w:r w:rsidR="001332BD" w:rsidRPr="00E956F7">
        <w:rPr>
          <w:szCs w:val="24"/>
        </w:rPr>
        <w:t xml:space="preserve"> The complete assembly named “AS_1” consists of 3 parts (“P_A”, P_B”, P_C”) which are logically linked via “MatingDefinition” in the STEP file. The </w:t>
      </w:r>
      <w:del w:id="8641" w:author="LUEJE Claudia" w:date="2023-06-26T17:59:00Z">
        <w:r w:rsidR="00375E10" w:rsidRPr="00F54804">
          <w:rPr>
            <w:rFonts w:ascii="Symbol" w:hAnsi="Symbol"/>
          </w:rPr>
          <w:delText></w:delText>
        </w:r>
        <w:r w:rsidR="00375E10" w:rsidRPr="00F54804">
          <w:delText>MCF</w:delText>
        </w:r>
      </w:del>
      <w:ins w:id="8642" w:author="LUEJE Claudia" w:date="2023-06-26T17:59:00Z">
        <w:r w:rsidR="001332BD" w:rsidRPr="00E956F7">
          <w:rPr>
            <w:szCs w:val="24"/>
          </w:rPr>
          <w:t>χMCF</w:t>
        </w:r>
      </w:ins>
      <w:r w:rsidR="001332BD" w:rsidRPr="00E956F7">
        <w:rPr>
          <w:szCs w:val="24"/>
        </w:rPr>
        <w:t>-file which contains all the detailed joining information is external to the STEP AP242 file and is referenced by “DocumentAssignment”. The 3 parts of the assembly are associated to the assembly by 3 entries of “MatingAssociation”. The actual geometry of the 3 parts is defined in separate files external to the AP242 file by 3 entries “DocumentAssignment”. In summary, the AP242 file contains the logical structure of the assembly, whereas the detailed physical design information, such as part geometries and details of the connections or joints are described in external files which are referenced by the AP242 file.</w:t>
      </w:r>
    </w:p>
    <w:p w14:paraId="25D97930" w14:textId="7C50A306" w:rsidR="001332BD" w:rsidRPr="00E956F7" w:rsidRDefault="001332BD">
      <w:pPr>
        <w:pStyle w:val="a2"/>
        <w:tabs>
          <w:tab w:val="left" w:pos="360"/>
        </w:tabs>
        <w:autoSpaceDE w:val="0"/>
        <w:autoSpaceDN w:val="0"/>
        <w:adjustRightInd w:val="0"/>
        <w:rPr>
          <w:szCs w:val="24"/>
        </w:rPr>
      </w:pPr>
      <w:bookmarkStart w:id="8643" w:name="_Toc110532260"/>
      <w:bookmarkEnd w:id="8624"/>
      <w:r w:rsidRPr="00E956F7">
        <w:rPr>
          <w:szCs w:val="24"/>
        </w:rPr>
        <w:t>Cross-</w:t>
      </w:r>
      <w:r w:rsidR="00785819">
        <w:rPr>
          <w:szCs w:val="24"/>
        </w:rPr>
        <w:t>r</w:t>
      </w:r>
      <w:r w:rsidRPr="00E956F7">
        <w:rPr>
          <w:szCs w:val="24"/>
        </w:rPr>
        <w:t xml:space="preserve">eferences between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 xml:space="preserve"> and χMCF</w:t>
      </w:r>
      <w:bookmarkEnd w:id="8643"/>
    </w:p>
    <w:p w14:paraId="230AE707" w14:textId="2EFEEA33" w:rsidR="001332BD" w:rsidRPr="00E956F7" w:rsidRDefault="001332BD">
      <w:pPr>
        <w:pStyle w:val="BodyText"/>
        <w:autoSpaceDE w:val="0"/>
        <w:autoSpaceDN w:val="0"/>
        <w:adjustRightInd w:val="0"/>
        <w:rPr>
          <w:szCs w:val="24"/>
        </w:rPr>
      </w:pPr>
      <w:r w:rsidRPr="00E956F7">
        <w:rPr>
          <w:szCs w:val="24"/>
        </w:rPr>
        <w:t xml:space="preserve">Both standards, χMCF and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 xml:space="preserve">, contain elements which on first glance </w:t>
      </w:r>
      <w:del w:id="8644" w:author="LUEJE Claudia" w:date="2023-06-26T17:59:00Z">
        <w:r w:rsidR="000277B7" w:rsidRPr="00F54804">
          <w:delText>may</w:delText>
        </w:r>
      </w:del>
      <w:ins w:id="8645" w:author="LUEJE Claudia" w:date="2023-06-26T17:59:00Z">
        <w:r w:rsidR="00785819">
          <w:rPr>
            <w:szCs w:val="24"/>
          </w:rPr>
          <w:t>appear to</w:t>
        </w:r>
      </w:ins>
      <w:r w:rsidRPr="00E956F7">
        <w:rPr>
          <w:szCs w:val="24"/>
        </w:rPr>
        <w:t xml:space="preserve"> potentially match. However, there is </w:t>
      </w:r>
      <w:r w:rsidRPr="00785819">
        <w:rPr>
          <w:szCs w:val="24"/>
        </w:rPr>
        <w:t>only one</w:t>
      </w:r>
      <w:r w:rsidRPr="00E956F7">
        <w:rPr>
          <w:szCs w:val="24"/>
        </w:rPr>
        <w:t xml:space="preserve"> pair of matching elements, as is explained by following table:</w:t>
      </w:r>
    </w:p>
    <w:p w14:paraId="744DC10B" w14:textId="046B6612" w:rsidR="001332BD" w:rsidRPr="00E956F7" w:rsidRDefault="000008E9">
      <w:pPr>
        <w:pStyle w:val="BodyText"/>
        <w:autoSpaceDE w:val="0"/>
        <w:autoSpaceDN w:val="0"/>
        <w:adjustRightInd w:val="0"/>
        <w:rPr>
          <w:szCs w:val="24"/>
        </w:rPr>
      </w:pPr>
      <w:del w:id="8646" w:author="LUEJE Claudia" w:date="2023-06-26T17:59:00Z">
        <w:r w:rsidRPr="000008E9">
          <w:delText xml:space="preserve">Cross-Reference </w:delText>
        </w:r>
      </w:del>
      <w:r w:rsidR="00785819" w:rsidRPr="00785819">
        <w:rPr>
          <w:rStyle w:val="citetbl"/>
        </w:rPr>
        <w:t>Table</w:t>
      </w:r>
      <w:ins w:id="8647" w:author="LUEJE Claudia" w:date="2023-06-26T17:59:00Z">
        <w:r w:rsidR="00785819" w:rsidRPr="00785819">
          <w:rPr>
            <w:rStyle w:val="citetbl"/>
          </w:rPr>
          <w:t xml:space="preserve"> B.1</w:t>
        </w:r>
        <w:r w:rsidR="00785819">
          <w:rPr>
            <w:szCs w:val="24"/>
          </w:rPr>
          <w:t xml:space="preserve"> shows c</w:t>
        </w:r>
        <w:r w:rsidR="001332BD" w:rsidRPr="00E956F7">
          <w:rPr>
            <w:szCs w:val="24"/>
          </w:rPr>
          <w:t>ross-</w:t>
        </w:r>
        <w:r w:rsidR="00785819">
          <w:rPr>
            <w:szCs w:val="24"/>
          </w:rPr>
          <w:t>r</w:t>
        </w:r>
        <w:r w:rsidR="001332BD" w:rsidRPr="00E956F7">
          <w:rPr>
            <w:szCs w:val="24"/>
          </w:rPr>
          <w:t>eference</w:t>
        </w:r>
        <w:r w:rsidR="00785819">
          <w:rPr>
            <w:szCs w:val="24"/>
          </w:rPr>
          <w:t>s</w:t>
        </w:r>
      </w:ins>
      <w:r w:rsidR="001332BD" w:rsidRPr="00E956F7">
        <w:rPr>
          <w:szCs w:val="24"/>
        </w:rPr>
        <w:t xml:space="preserve"> between </w:t>
      </w:r>
      <w:r w:rsidR="001332BD" w:rsidRPr="00E956F7">
        <w:rPr>
          <w:rStyle w:val="stdpublisher"/>
          <w:szCs w:val="24"/>
        </w:rPr>
        <w:t>ISO</w:t>
      </w:r>
      <w:r w:rsidR="001332BD" w:rsidRPr="00E956F7">
        <w:rPr>
          <w:szCs w:val="24"/>
        </w:rPr>
        <w:t xml:space="preserve"> </w:t>
      </w:r>
      <w:r w:rsidR="001332BD" w:rsidRPr="00E956F7">
        <w:rPr>
          <w:rStyle w:val="stddocNumber"/>
          <w:szCs w:val="24"/>
        </w:rPr>
        <w:t>10303</w:t>
      </w:r>
      <w:r w:rsidR="001332BD" w:rsidRPr="00E956F7">
        <w:rPr>
          <w:szCs w:val="24"/>
        </w:rPr>
        <w:t>-</w:t>
      </w:r>
      <w:r w:rsidR="001332BD" w:rsidRPr="00E956F7">
        <w:rPr>
          <w:rStyle w:val="stddocPartNumber"/>
          <w:szCs w:val="24"/>
        </w:rPr>
        <w:t>242</w:t>
      </w:r>
      <w:r w:rsidR="001332BD" w:rsidRPr="00E956F7">
        <w:rPr>
          <w:szCs w:val="24"/>
        </w:rPr>
        <w:t xml:space="preserve"> and χMCF</w:t>
      </w:r>
      <w:ins w:id="8648" w:author="LUEJE Claudia" w:date="2023-06-26T17:59:00Z">
        <w:r w:rsidR="00785819">
          <w:rPr>
            <w:szCs w:val="24"/>
          </w:rPr>
          <w:t>.</w:t>
        </w:r>
      </w:ins>
    </w:p>
    <w:p w14:paraId="65F3CA77" w14:textId="15988D0F" w:rsidR="001332BD" w:rsidRPr="00E956F7" w:rsidRDefault="006F39DE">
      <w:pPr>
        <w:pStyle w:val="Tabletitle"/>
        <w:autoSpaceDE w:val="0"/>
        <w:autoSpaceDN w:val="0"/>
        <w:adjustRightInd w:val="0"/>
        <w:outlineLvl w:val="0"/>
        <w:rPr>
          <w:szCs w:val="24"/>
        </w:rPr>
      </w:pPr>
      <w:bookmarkStart w:id="8649" w:name="_Toc110532493"/>
      <w:r w:rsidRPr="00E956F7">
        <w:rPr>
          <w:szCs w:val="24"/>
        </w:rPr>
        <w:t>Table </w:t>
      </w:r>
      <w:r w:rsidR="001332BD" w:rsidRPr="00E956F7">
        <w:rPr>
          <w:szCs w:val="24"/>
        </w:rPr>
        <w:t>B.</w:t>
      </w:r>
      <w:del w:id="8650" w:author="LUEJE Claudia" w:date="2023-06-26T17:59:00Z">
        <w:r w:rsidR="004233BF">
          <w:delText xml:space="preserve"> </w:delText>
        </w:r>
        <w:r w:rsidR="004233BF">
          <w:fldChar w:fldCharType="begin"/>
        </w:r>
        <w:r w:rsidR="004233BF">
          <w:delInstrText xml:space="preserve"> SEQ Table_B. \* ARABIC </w:delInstrText>
        </w:r>
        <w:r w:rsidR="004233BF">
          <w:fldChar w:fldCharType="separate"/>
        </w:r>
        <w:r w:rsidR="0067475A">
          <w:rPr>
            <w:noProof/>
          </w:rPr>
          <w:delText>1</w:delText>
        </w:r>
        <w:r w:rsidR="004233BF">
          <w:fldChar w:fldCharType="end"/>
        </w:r>
      </w:del>
      <w:ins w:id="8651" w:author="LUEJE Claudia" w:date="2023-06-26T17:59:00Z">
        <w:r w:rsidR="001332BD" w:rsidRPr="00E956F7">
          <w:rPr>
            <w:szCs w:val="24"/>
          </w:rPr>
          <w:t>1</w:t>
        </w:r>
      </w:ins>
      <w:r w:rsidR="00E93F2A" w:rsidRPr="00E956F7">
        <w:rPr>
          <w:szCs w:val="24"/>
        </w:rPr>
        <w:t xml:space="preserve"> </w:t>
      </w:r>
      <w:r w:rsidR="001332BD" w:rsidRPr="00E956F7">
        <w:rPr>
          <w:szCs w:val="24"/>
        </w:rPr>
        <w:t>— Cross-</w:t>
      </w:r>
      <w:r w:rsidR="00785819">
        <w:rPr>
          <w:szCs w:val="24"/>
        </w:rPr>
        <w:t>r</w:t>
      </w:r>
      <w:r w:rsidR="001332BD" w:rsidRPr="00E956F7">
        <w:rPr>
          <w:szCs w:val="24"/>
        </w:rPr>
        <w:t>eference</w:t>
      </w:r>
      <w:del w:id="8652" w:author="LUEJE Claudia" w:date="2023-06-26T17:59:00Z">
        <w:r w:rsidR="004233BF" w:rsidRPr="000008E9">
          <w:delText xml:space="preserve"> Table</w:delText>
        </w:r>
      </w:del>
      <w:r w:rsidR="001332BD" w:rsidRPr="00E956F7">
        <w:rPr>
          <w:szCs w:val="24"/>
        </w:rPr>
        <w:t xml:space="preserve"> between </w:t>
      </w:r>
      <w:r w:rsidR="001332BD" w:rsidRPr="00E956F7">
        <w:rPr>
          <w:rStyle w:val="stdpublisher"/>
          <w:szCs w:val="24"/>
        </w:rPr>
        <w:t>ISO</w:t>
      </w:r>
      <w:r w:rsidR="001332BD" w:rsidRPr="00E956F7">
        <w:rPr>
          <w:szCs w:val="24"/>
        </w:rPr>
        <w:t xml:space="preserve"> </w:t>
      </w:r>
      <w:r w:rsidR="001332BD" w:rsidRPr="00E956F7">
        <w:rPr>
          <w:rStyle w:val="stddocNumber"/>
          <w:szCs w:val="24"/>
        </w:rPr>
        <w:t>10303</w:t>
      </w:r>
      <w:r w:rsidR="001332BD" w:rsidRPr="00E956F7">
        <w:rPr>
          <w:szCs w:val="24"/>
        </w:rPr>
        <w:t>-</w:t>
      </w:r>
      <w:r w:rsidR="001332BD" w:rsidRPr="00E956F7">
        <w:rPr>
          <w:rStyle w:val="stddocPartNumber"/>
          <w:szCs w:val="24"/>
        </w:rPr>
        <w:t>242</w:t>
      </w:r>
      <w:r w:rsidR="001332BD" w:rsidRPr="00E956F7">
        <w:rPr>
          <w:szCs w:val="24"/>
        </w:rPr>
        <w:t xml:space="preserve"> and χMCF</w:t>
      </w:r>
      <w:bookmarkEnd w:id="8649"/>
    </w:p>
    <w:tbl>
      <w:tblPr>
        <w:tblStyle w:val="TableGrid"/>
        <w:tblW w:w="0" w:type="auto"/>
        <w:tblBorders>
          <w:top w:val="single" w:sz="12" w:space="0" w:color="auto"/>
          <w:left w:val="single" w:sz="12" w:space="0" w:color="auto"/>
          <w:bottom w:val="single" w:sz="12" w:space="0" w:color="auto"/>
          <w:right w:val="single" w:sz="12" w:space="0" w:color="auto"/>
          <w:insideV w:val="single" w:sz="6" w:space="0" w:color="auto"/>
        </w:tblBorders>
        <w:tblLook w:val="04A0" w:firstRow="1" w:lastRow="0" w:firstColumn="1" w:lastColumn="0" w:noHBand="0" w:noVBand="1"/>
      </w:tblPr>
      <w:tblGrid>
        <w:gridCol w:w="3234"/>
        <w:gridCol w:w="3234"/>
        <w:gridCol w:w="3234"/>
      </w:tblGrid>
      <w:tr w:rsidR="001332BD" w:rsidRPr="00B62EE5" w14:paraId="51CA7925" w14:textId="77777777" w:rsidTr="009E00ED">
        <w:trPr>
          <w:cantSplit/>
          <w:trHeight w:val="383"/>
          <w:tblHeader/>
        </w:trPr>
        <w:tc>
          <w:tcPr>
            <w:tcW w:w="3234" w:type="dxa"/>
            <w:tcBorders>
              <w:top w:val="single" w:sz="12" w:space="0" w:color="auto"/>
              <w:bottom w:val="single" w:sz="12" w:space="0" w:color="auto"/>
            </w:tcBorders>
          </w:tcPr>
          <w:p w14:paraId="44109650" w14:textId="732EA9BA" w:rsidR="001332BD" w:rsidRPr="00B62EE5" w:rsidRDefault="001332BD" w:rsidP="00E93F2A">
            <w:pPr>
              <w:pStyle w:val="Tableheader"/>
              <w:tabs>
                <w:tab w:val="clear" w:pos="397"/>
                <w:tab w:val="left" w:pos="403"/>
              </w:tabs>
              <w:autoSpaceDE w:val="0"/>
              <w:autoSpaceDN w:val="0"/>
              <w:adjustRightInd w:val="0"/>
              <w:rPr>
                <w:b/>
              </w:rPr>
            </w:pPr>
            <w:r w:rsidRPr="00B62EE5">
              <w:rPr>
                <w:b/>
                <w:szCs w:val="24"/>
              </w:rPr>
              <w:t>χMCF</w:t>
            </w:r>
          </w:p>
        </w:tc>
        <w:tc>
          <w:tcPr>
            <w:tcW w:w="3234" w:type="dxa"/>
            <w:tcBorders>
              <w:top w:val="single" w:sz="12" w:space="0" w:color="auto"/>
              <w:bottom w:val="single" w:sz="12" w:space="0" w:color="auto"/>
            </w:tcBorders>
          </w:tcPr>
          <w:p w14:paraId="4B634744" w14:textId="1890C3CF" w:rsidR="001332BD" w:rsidRPr="00B62EE5" w:rsidRDefault="001332BD" w:rsidP="00E93F2A">
            <w:pPr>
              <w:pStyle w:val="Tableheader"/>
              <w:tabs>
                <w:tab w:val="clear" w:pos="397"/>
                <w:tab w:val="left" w:pos="403"/>
              </w:tabs>
              <w:autoSpaceDE w:val="0"/>
              <w:autoSpaceDN w:val="0"/>
              <w:adjustRightInd w:val="0"/>
              <w:rPr>
                <w:b/>
              </w:rPr>
            </w:pPr>
            <w:r w:rsidRPr="00B62EE5">
              <w:rPr>
                <w:rStyle w:val="stdpublisher"/>
                <w:b/>
                <w:szCs w:val="24"/>
              </w:rPr>
              <w:t>ISO</w:t>
            </w:r>
            <w:r w:rsidRPr="00B62EE5">
              <w:rPr>
                <w:b/>
                <w:szCs w:val="24"/>
              </w:rPr>
              <w:t> </w:t>
            </w:r>
            <w:r w:rsidRPr="00B62EE5">
              <w:rPr>
                <w:rStyle w:val="stddocNumber"/>
                <w:b/>
                <w:szCs w:val="24"/>
              </w:rPr>
              <w:t>10303</w:t>
            </w:r>
            <w:r w:rsidRPr="00B62EE5">
              <w:rPr>
                <w:b/>
                <w:szCs w:val="24"/>
              </w:rPr>
              <w:t>-</w:t>
            </w:r>
            <w:r w:rsidRPr="00B62EE5">
              <w:rPr>
                <w:rStyle w:val="stddocPartNumber"/>
                <w:b/>
                <w:szCs w:val="24"/>
              </w:rPr>
              <w:t>242</w:t>
            </w:r>
          </w:p>
        </w:tc>
        <w:tc>
          <w:tcPr>
            <w:tcW w:w="3234" w:type="dxa"/>
            <w:tcBorders>
              <w:top w:val="single" w:sz="12" w:space="0" w:color="auto"/>
              <w:bottom w:val="single" w:sz="12" w:space="0" w:color="auto"/>
            </w:tcBorders>
          </w:tcPr>
          <w:p w14:paraId="3AB1CB21" w14:textId="48EC1E83" w:rsidR="001332BD" w:rsidRPr="00B62EE5" w:rsidRDefault="001332BD" w:rsidP="00E93F2A">
            <w:pPr>
              <w:pStyle w:val="Tableheader"/>
              <w:tabs>
                <w:tab w:val="clear" w:pos="397"/>
                <w:tab w:val="left" w:pos="403"/>
              </w:tabs>
              <w:autoSpaceDE w:val="0"/>
              <w:autoSpaceDN w:val="0"/>
              <w:adjustRightInd w:val="0"/>
              <w:rPr>
                <w:b/>
              </w:rPr>
            </w:pPr>
            <w:r w:rsidRPr="00B62EE5">
              <w:rPr>
                <w:b/>
                <w:szCs w:val="24"/>
              </w:rPr>
              <w:t>Comments</w:t>
            </w:r>
          </w:p>
        </w:tc>
      </w:tr>
      <w:tr w:rsidR="001332BD" w:rsidRPr="00E956F7" w14:paraId="6CC466B1" w14:textId="77777777" w:rsidTr="009E00ED">
        <w:trPr>
          <w:cantSplit/>
          <w:trHeight w:val="383"/>
        </w:trPr>
        <w:tc>
          <w:tcPr>
            <w:tcW w:w="3234" w:type="dxa"/>
            <w:tcBorders>
              <w:top w:val="single" w:sz="12" w:space="0" w:color="auto"/>
            </w:tcBorders>
          </w:tcPr>
          <w:p w14:paraId="5F965735" w14:textId="5AB580FA" w:rsidR="001332BD" w:rsidRPr="00E956F7" w:rsidRDefault="001332BD" w:rsidP="00E93F2A">
            <w:pPr>
              <w:pStyle w:val="Tablebody"/>
              <w:tabs>
                <w:tab w:val="clear" w:pos="397"/>
                <w:tab w:val="left" w:pos="403"/>
              </w:tabs>
              <w:autoSpaceDE w:val="0"/>
              <w:autoSpaceDN w:val="0"/>
              <w:adjustRightInd w:val="0"/>
            </w:pPr>
            <w:r w:rsidRPr="00E956F7">
              <w:rPr>
                <w:szCs w:val="24"/>
              </w:rPr>
              <w:t>connection_group</w:t>
            </w:r>
          </w:p>
        </w:tc>
        <w:tc>
          <w:tcPr>
            <w:tcW w:w="3234" w:type="dxa"/>
            <w:tcBorders>
              <w:top w:val="single" w:sz="12" w:space="0" w:color="auto"/>
            </w:tcBorders>
          </w:tcPr>
          <w:p w14:paraId="259C7322" w14:textId="4C762E48" w:rsidR="001332BD" w:rsidRPr="00E956F7" w:rsidRDefault="001332BD" w:rsidP="00E93F2A">
            <w:pPr>
              <w:pStyle w:val="Tablebody"/>
              <w:tabs>
                <w:tab w:val="clear" w:pos="397"/>
                <w:tab w:val="left" w:pos="403"/>
              </w:tabs>
              <w:autoSpaceDE w:val="0"/>
              <w:autoSpaceDN w:val="0"/>
              <w:adjustRightInd w:val="0"/>
            </w:pPr>
            <w:r w:rsidRPr="00E956F7">
              <w:rPr>
                <w:szCs w:val="24"/>
              </w:rPr>
              <w:t>MatingDefinition</w:t>
            </w:r>
          </w:p>
        </w:tc>
        <w:tc>
          <w:tcPr>
            <w:tcW w:w="3234" w:type="dxa"/>
            <w:tcBorders>
              <w:top w:val="single" w:sz="12" w:space="0" w:color="auto"/>
            </w:tcBorders>
          </w:tcPr>
          <w:p w14:paraId="7DF9A1E2" w14:textId="384CE52D" w:rsidR="001332BD" w:rsidRPr="00E956F7" w:rsidRDefault="001332BD" w:rsidP="00E93F2A">
            <w:pPr>
              <w:pStyle w:val="Tablebody"/>
              <w:tabs>
                <w:tab w:val="clear" w:pos="397"/>
                <w:tab w:val="left" w:pos="403"/>
              </w:tabs>
              <w:autoSpaceDE w:val="0"/>
              <w:autoSpaceDN w:val="0"/>
              <w:adjustRightInd w:val="0"/>
            </w:pPr>
            <w:r w:rsidRPr="00E956F7">
              <w:rPr>
                <w:szCs w:val="24"/>
              </w:rPr>
              <w:t>MatingDefinition points to part version of assembly, which is irrelevant for χMCF. Hence, there is no correlation between both XML elements.</w:t>
            </w:r>
          </w:p>
        </w:tc>
      </w:tr>
      <w:tr w:rsidR="001332BD" w:rsidRPr="00E956F7" w14:paraId="2F31D58F" w14:textId="77777777" w:rsidTr="009E00ED">
        <w:trPr>
          <w:cantSplit/>
          <w:trHeight w:val="383"/>
        </w:trPr>
        <w:tc>
          <w:tcPr>
            <w:tcW w:w="3234" w:type="dxa"/>
          </w:tcPr>
          <w:p w14:paraId="45A47D6D" w14:textId="435F2FFD"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   +  connected_to</w:t>
            </w:r>
          </w:p>
        </w:tc>
        <w:tc>
          <w:tcPr>
            <w:tcW w:w="3234" w:type="dxa"/>
          </w:tcPr>
          <w:p w14:paraId="526C9271" w14:textId="5B5F6208" w:rsidR="001332BD" w:rsidRPr="00E956F7" w:rsidRDefault="001332BD" w:rsidP="00E93F2A">
            <w:pPr>
              <w:pStyle w:val="Tablebody"/>
              <w:tabs>
                <w:tab w:val="clear" w:pos="397"/>
                <w:tab w:val="left" w:pos="403"/>
              </w:tabs>
              <w:autoSpaceDE w:val="0"/>
              <w:autoSpaceDN w:val="0"/>
              <w:adjustRightInd w:val="0"/>
            </w:pPr>
            <w:r w:rsidRPr="00E956F7">
              <w:rPr>
                <w:szCs w:val="24"/>
              </w:rPr>
              <w:t>MatedPartAssociation</w:t>
            </w:r>
          </w:p>
        </w:tc>
        <w:tc>
          <w:tcPr>
            <w:tcW w:w="3234" w:type="dxa"/>
          </w:tcPr>
          <w:p w14:paraId="2A3ADCB5" w14:textId="4D45F150"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MatedPartAssociation contains geometric transformation, hence is necessary. </w:t>
            </w:r>
            <w:r w:rsidRPr="00E956F7">
              <w:rPr>
                <w:szCs w:val="24"/>
              </w:rPr>
              <w:br/>
              <w:t>List of part codes is mandatory within it.</w:t>
            </w:r>
          </w:p>
        </w:tc>
      </w:tr>
      <w:tr w:rsidR="001332BD" w:rsidRPr="00E956F7" w14:paraId="6FFCDED3" w14:textId="77777777" w:rsidTr="009E00ED">
        <w:trPr>
          <w:cantSplit/>
          <w:trHeight w:val="383"/>
        </w:trPr>
        <w:tc>
          <w:tcPr>
            <w:tcW w:w="3234" w:type="dxa"/>
          </w:tcPr>
          <w:p w14:paraId="25DAA591" w14:textId="58A60376"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   +  connection_list</w:t>
            </w:r>
          </w:p>
        </w:tc>
        <w:tc>
          <w:tcPr>
            <w:tcW w:w="3234" w:type="dxa"/>
          </w:tcPr>
          <w:p w14:paraId="500E849D" w14:textId="4E057FBD" w:rsidR="001332BD" w:rsidRPr="00E956F7" w:rsidRDefault="001332BD" w:rsidP="00E93F2A">
            <w:pPr>
              <w:pStyle w:val="Tablebody"/>
              <w:tabs>
                <w:tab w:val="clear" w:pos="397"/>
                <w:tab w:val="left" w:pos="403"/>
              </w:tabs>
              <w:autoSpaceDE w:val="0"/>
              <w:autoSpaceDN w:val="0"/>
              <w:adjustRightInd w:val="0"/>
            </w:pPr>
            <w:r w:rsidRPr="00E956F7">
              <w:rPr>
                <w:szCs w:val="24"/>
              </w:rPr>
              <w:t>n/a</w:t>
            </w:r>
          </w:p>
        </w:tc>
        <w:tc>
          <w:tcPr>
            <w:tcW w:w="3234" w:type="dxa"/>
          </w:tcPr>
          <w:p w14:paraId="58026C2D" w14:textId="0A9A6170"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No corresponding entity in </w:t>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w:t>
            </w:r>
          </w:p>
        </w:tc>
      </w:tr>
      <w:tr w:rsidR="001332BD" w:rsidRPr="00E956F7" w14:paraId="12545049" w14:textId="77777777" w:rsidTr="009E00ED">
        <w:trPr>
          <w:cantSplit/>
          <w:trHeight w:val="383"/>
        </w:trPr>
        <w:tc>
          <w:tcPr>
            <w:tcW w:w="3234" w:type="dxa"/>
          </w:tcPr>
          <w:p w14:paraId="52FD34BF" w14:textId="140241C2"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   +  connection_[012]d</w:t>
            </w:r>
          </w:p>
        </w:tc>
        <w:tc>
          <w:tcPr>
            <w:tcW w:w="3234" w:type="dxa"/>
          </w:tcPr>
          <w:p w14:paraId="56DD5309" w14:textId="303BC64B" w:rsidR="001332BD" w:rsidRPr="00E956F7" w:rsidRDefault="001332BD" w:rsidP="00E93F2A">
            <w:pPr>
              <w:pStyle w:val="Tablebody"/>
              <w:tabs>
                <w:tab w:val="clear" w:pos="397"/>
                <w:tab w:val="left" w:pos="403"/>
              </w:tabs>
              <w:autoSpaceDE w:val="0"/>
              <w:autoSpaceDN w:val="0"/>
              <w:adjustRightInd w:val="0"/>
            </w:pPr>
            <w:r w:rsidRPr="00E956F7">
              <w:rPr>
                <w:szCs w:val="24"/>
              </w:rPr>
              <w:t>MatedPartRelationship</w:t>
            </w:r>
          </w:p>
        </w:tc>
        <w:tc>
          <w:tcPr>
            <w:tcW w:w="3234" w:type="dxa"/>
          </w:tcPr>
          <w:p w14:paraId="03C75D56" w14:textId="14A6C66C"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Semantics of both XML elements </w:t>
            </w:r>
            <w:r w:rsidRPr="00E956F7">
              <w:rPr>
                <w:szCs w:val="24"/>
              </w:rPr>
              <w:br/>
              <w:t xml:space="preserve">does not match exactly. They are just similar. </w:t>
            </w:r>
            <w:r w:rsidRPr="00E956F7">
              <w:rPr>
                <w:szCs w:val="24"/>
              </w:rPr>
              <w:br/>
              <w:t>MatedPartRelationship is not relevant for χMCF use cases.</w:t>
            </w:r>
          </w:p>
        </w:tc>
      </w:tr>
      <w:tr w:rsidR="001332BD" w:rsidRPr="00E956F7" w14:paraId="474C2DE7" w14:textId="77777777" w:rsidTr="009E00ED">
        <w:trPr>
          <w:cantSplit/>
          <w:trHeight w:val="383"/>
        </w:trPr>
        <w:tc>
          <w:tcPr>
            <w:tcW w:w="3234" w:type="dxa"/>
          </w:tcPr>
          <w:p w14:paraId="4798C228" w14:textId="3891510E"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   +   +  connection_[012]d_type</w:t>
            </w:r>
          </w:p>
        </w:tc>
        <w:tc>
          <w:tcPr>
            <w:tcW w:w="3234" w:type="dxa"/>
          </w:tcPr>
          <w:p w14:paraId="4A5D56DE" w14:textId="531DFE58" w:rsidR="001332BD" w:rsidRPr="00E956F7" w:rsidRDefault="001332BD" w:rsidP="00E93F2A">
            <w:pPr>
              <w:pStyle w:val="Tablebody"/>
              <w:tabs>
                <w:tab w:val="clear" w:pos="397"/>
                <w:tab w:val="left" w:pos="403"/>
              </w:tabs>
              <w:autoSpaceDE w:val="0"/>
              <w:autoSpaceDN w:val="0"/>
              <w:adjustRightInd w:val="0"/>
            </w:pPr>
            <w:r w:rsidRPr="00E956F7">
              <w:rPr>
                <w:szCs w:val="24"/>
              </w:rPr>
              <w:t>Mating_Type</w:t>
            </w:r>
          </w:p>
        </w:tc>
        <w:tc>
          <w:tcPr>
            <w:tcW w:w="3234" w:type="dxa"/>
          </w:tcPr>
          <w:p w14:paraId="79DA506C" w14:textId="400E9BC5" w:rsidR="001332BD" w:rsidRPr="00E956F7" w:rsidRDefault="001332BD" w:rsidP="00E93F2A">
            <w:pPr>
              <w:pStyle w:val="Tablebody"/>
              <w:tabs>
                <w:tab w:val="clear" w:pos="397"/>
                <w:tab w:val="left" w:pos="403"/>
              </w:tabs>
              <w:autoSpaceDE w:val="0"/>
              <w:autoSpaceDN w:val="0"/>
              <w:adjustRightInd w:val="0"/>
            </w:pP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 xml:space="preserve"> defines the connection type as attribute within MatedPartRelationship, which is not relevant (see above). </w:t>
            </w:r>
            <w:r w:rsidRPr="00E956F7">
              <w:rPr>
                <w:szCs w:val="24"/>
              </w:rPr>
              <w:br/>
              <w:t>“connection_[012]d_type” is just a placeholder for a specific name, such as “spotweld”, “rivet”, ”seamweld”, …</w:t>
            </w:r>
          </w:p>
        </w:tc>
      </w:tr>
      <w:tr w:rsidR="001332BD" w:rsidRPr="00E956F7" w14:paraId="1D619CFF" w14:textId="77777777" w:rsidTr="009E00ED">
        <w:trPr>
          <w:cantSplit/>
          <w:trHeight w:val="383"/>
        </w:trPr>
        <w:tc>
          <w:tcPr>
            <w:tcW w:w="3234" w:type="dxa"/>
          </w:tcPr>
          <w:p w14:paraId="5089DBB2" w14:textId="41D45034"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   +   +   +  loc</w:t>
            </w:r>
          </w:p>
        </w:tc>
        <w:tc>
          <w:tcPr>
            <w:tcW w:w="3234" w:type="dxa"/>
          </w:tcPr>
          <w:p w14:paraId="53BE2144" w14:textId="0FE5D8D7" w:rsidR="001332BD" w:rsidRPr="00E956F7" w:rsidRDefault="001332BD" w:rsidP="00E93F2A">
            <w:pPr>
              <w:pStyle w:val="Tablebody"/>
              <w:tabs>
                <w:tab w:val="clear" w:pos="397"/>
                <w:tab w:val="left" w:pos="403"/>
              </w:tabs>
              <w:autoSpaceDE w:val="0"/>
              <w:autoSpaceDN w:val="0"/>
              <w:adjustRightInd w:val="0"/>
            </w:pPr>
            <w:r w:rsidRPr="00E956F7">
              <w:rPr>
                <w:szCs w:val="24"/>
              </w:rPr>
              <w:t>location</w:t>
            </w:r>
          </w:p>
        </w:tc>
        <w:tc>
          <w:tcPr>
            <w:tcW w:w="3234" w:type="dxa"/>
          </w:tcPr>
          <w:p w14:paraId="400F133B" w14:textId="411AD78A" w:rsidR="001332BD" w:rsidRPr="00E956F7" w:rsidRDefault="001332BD" w:rsidP="00E93F2A">
            <w:pPr>
              <w:pStyle w:val="Tablebody"/>
              <w:tabs>
                <w:tab w:val="clear" w:pos="397"/>
                <w:tab w:val="left" w:pos="403"/>
              </w:tabs>
              <w:autoSpaceDE w:val="0"/>
              <w:autoSpaceDN w:val="0"/>
              <w:adjustRightInd w:val="0"/>
            </w:pPr>
            <w:r w:rsidRPr="00E956F7">
              <w:rPr>
                <w:szCs w:val="24"/>
              </w:rPr>
              <w:t xml:space="preserve">&lt;loc/&gt; in χMCF is nested in &lt;connection_[012]d/&gt;. </w:t>
            </w:r>
            <w:r w:rsidRPr="00E956F7">
              <w:rPr>
                <w:szCs w:val="24"/>
              </w:rPr>
              <w:br/>
            </w:r>
            <w:r w:rsidRPr="00E956F7">
              <w:rPr>
                <w:rStyle w:val="stdpublisher"/>
                <w:szCs w:val="24"/>
              </w:rPr>
              <w:t>ISO</w:t>
            </w:r>
            <w:r w:rsidRPr="00E956F7">
              <w:rPr>
                <w:szCs w:val="24"/>
              </w:rPr>
              <w:t> </w:t>
            </w:r>
            <w:r w:rsidRPr="00E956F7">
              <w:rPr>
                <w:rStyle w:val="stddocNumber"/>
                <w:szCs w:val="24"/>
              </w:rPr>
              <w:t>10303</w:t>
            </w:r>
            <w:r w:rsidRPr="00E956F7">
              <w:rPr>
                <w:szCs w:val="24"/>
              </w:rPr>
              <w:t>-</w:t>
            </w:r>
            <w:r w:rsidRPr="00E956F7">
              <w:rPr>
                <w:rStyle w:val="stddocPartNumber"/>
                <w:szCs w:val="24"/>
              </w:rPr>
              <w:t>242</w:t>
            </w:r>
            <w:r w:rsidRPr="00E956F7">
              <w:rPr>
                <w:szCs w:val="24"/>
              </w:rPr>
              <w:t xml:space="preserve"> entity is not relevant, since χMCF is master for location.</w:t>
            </w:r>
          </w:p>
        </w:tc>
      </w:tr>
      <w:tr w:rsidR="001332BD" w:rsidRPr="00E956F7" w14:paraId="3E9ACA18" w14:textId="77777777" w:rsidTr="009E00ED">
        <w:trPr>
          <w:cantSplit/>
          <w:trHeight w:val="383"/>
        </w:trPr>
        <w:tc>
          <w:tcPr>
            <w:tcW w:w="3234" w:type="dxa"/>
          </w:tcPr>
          <w:p w14:paraId="44D09EF4" w14:textId="59C645E9" w:rsidR="001332BD" w:rsidRPr="00E956F7" w:rsidRDefault="001332BD" w:rsidP="00E93F2A">
            <w:pPr>
              <w:pStyle w:val="Tablebody"/>
              <w:tabs>
                <w:tab w:val="clear" w:pos="397"/>
                <w:tab w:val="left" w:pos="403"/>
              </w:tabs>
              <w:autoSpaceDE w:val="0"/>
              <w:autoSpaceDN w:val="0"/>
              <w:adjustRightInd w:val="0"/>
            </w:pPr>
            <w:r w:rsidRPr="00E956F7">
              <w:rPr>
                <w:szCs w:val="24"/>
              </w:rPr>
              <w:t>units</w:t>
            </w:r>
          </w:p>
        </w:tc>
        <w:tc>
          <w:tcPr>
            <w:tcW w:w="3234" w:type="dxa"/>
          </w:tcPr>
          <w:p w14:paraId="126ED8F3" w14:textId="1FC62ECE" w:rsidR="001332BD" w:rsidRPr="00E956F7" w:rsidRDefault="001332BD" w:rsidP="00E93F2A">
            <w:pPr>
              <w:pStyle w:val="Tablebody"/>
              <w:tabs>
                <w:tab w:val="clear" w:pos="397"/>
                <w:tab w:val="left" w:pos="403"/>
              </w:tabs>
              <w:autoSpaceDE w:val="0"/>
              <w:autoSpaceDN w:val="0"/>
              <w:adjustRightInd w:val="0"/>
            </w:pPr>
            <w:r w:rsidRPr="00E956F7">
              <w:rPr>
                <w:szCs w:val="24"/>
              </w:rPr>
              <w:t>Unit</w:t>
            </w:r>
          </w:p>
        </w:tc>
        <w:tc>
          <w:tcPr>
            <w:tcW w:w="3234" w:type="dxa"/>
          </w:tcPr>
          <w:p w14:paraId="4185A1BE" w14:textId="545B7706" w:rsidR="001332BD" w:rsidRPr="00E956F7" w:rsidRDefault="001332BD" w:rsidP="00E93F2A">
            <w:pPr>
              <w:pStyle w:val="Tablebody"/>
              <w:tabs>
                <w:tab w:val="clear" w:pos="397"/>
                <w:tab w:val="left" w:pos="403"/>
              </w:tabs>
              <w:autoSpaceDE w:val="0"/>
              <w:autoSpaceDN w:val="0"/>
              <w:adjustRightInd w:val="0"/>
            </w:pPr>
            <w:r w:rsidRPr="00E956F7">
              <w:rPr>
                <w:szCs w:val="24"/>
              </w:rPr>
              <w:t>Unit system used by the file. However, they do not need to be coincident (for instance, one could be in m, the other one in inches).</w:t>
            </w:r>
          </w:p>
        </w:tc>
      </w:tr>
      <w:tr w:rsidR="001332BD" w:rsidRPr="00E956F7" w14:paraId="2A1925B6" w14:textId="77777777" w:rsidTr="009E00ED">
        <w:trPr>
          <w:cantSplit/>
          <w:trHeight w:val="383"/>
        </w:trPr>
        <w:tc>
          <w:tcPr>
            <w:tcW w:w="3234" w:type="dxa"/>
          </w:tcPr>
          <w:p w14:paraId="5347CCEA" w14:textId="26569A21" w:rsidR="001332BD" w:rsidRPr="00E956F7" w:rsidRDefault="001332BD" w:rsidP="00E93F2A">
            <w:pPr>
              <w:pStyle w:val="Tablebody"/>
              <w:tabs>
                <w:tab w:val="clear" w:pos="397"/>
                <w:tab w:val="left" w:pos="403"/>
              </w:tabs>
              <w:autoSpaceDE w:val="0"/>
              <w:autoSpaceDN w:val="0"/>
              <w:adjustRightInd w:val="0"/>
            </w:pPr>
            <w:r w:rsidRPr="00E956F7">
              <w:rPr>
                <w:szCs w:val="24"/>
              </w:rPr>
              <w:t>date</w:t>
            </w:r>
          </w:p>
        </w:tc>
        <w:tc>
          <w:tcPr>
            <w:tcW w:w="3234" w:type="dxa"/>
          </w:tcPr>
          <w:p w14:paraId="048D10D1" w14:textId="2B3E02E6" w:rsidR="001332BD" w:rsidRPr="00E956F7" w:rsidRDefault="001332BD" w:rsidP="00E93F2A">
            <w:pPr>
              <w:pStyle w:val="Tablebody"/>
              <w:tabs>
                <w:tab w:val="clear" w:pos="397"/>
                <w:tab w:val="left" w:pos="403"/>
              </w:tabs>
              <w:autoSpaceDE w:val="0"/>
              <w:autoSpaceDN w:val="0"/>
              <w:adjustRightInd w:val="0"/>
            </w:pPr>
            <w:r w:rsidRPr="00E956F7">
              <w:rPr>
                <w:szCs w:val="24"/>
              </w:rPr>
              <w:t>TimeStamp in header element</w:t>
            </w:r>
          </w:p>
        </w:tc>
        <w:tc>
          <w:tcPr>
            <w:tcW w:w="3234" w:type="dxa"/>
          </w:tcPr>
          <w:p w14:paraId="32CAD34E" w14:textId="31A21546" w:rsidR="001332BD" w:rsidRPr="00E956F7" w:rsidRDefault="001332BD" w:rsidP="00E93F2A">
            <w:pPr>
              <w:pStyle w:val="Tablebody"/>
              <w:tabs>
                <w:tab w:val="clear" w:pos="397"/>
                <w:tab w:val="left" w:pos="403"/>
              </w:tabs>
              <w:autoSpaceDE w:val="0"/>
              <w:autoSpaceDN w:val="0"/>
              <w:adjustRightInd w:val="0"/>
            </w:pPr>
            <w:r w:rsidRPr="00E956F7">
              <w:rPr>
                <w:szCs w:val="24"/>
              </w:rPr>
              <w:t>Date on which the file is created. Does not need to be coincident.</w:t>
            </w:r>
          </w:p>
        </w:tc>
      </w:tr>
      <w:tr w:rsidR="001332BD" w:rsidRPr="00E956F7" w14:paraId="1FADD7FB" w14:textId="77777777" w:rsidTr="009E00ED">
        <w:trPr>
          <w:cantSplit/>
          <w:trHeight w:val="383"/>
        </w:trPr>
        <w:tc>
          <w:tcPr>
            <w:tcW w:w="3234" w:type="dxa"/>
          </w:tcPr>
          <w:p w14:paraId="21C890CF" w14:textId="35EAF676" w:rsidR="001332BD" w:rsidRPr="00E956F7" w:rsidRDefault="001332BD" w:rsidP="00E93F2A">
            <w:pPr>
              <w:pStyle w:val="Tablebody"/>
              <w:tabs>
                <w:tab w:val="clear" w:pos="397"/>
                <w:tab w:val="left" w:pos="403"/>
              </w:tabs>
              <w:autoSpaceDE w:val="0"/>
              <w:autoSpaceDN w:val="0"/>
              <w:adjustRightInd w:val="0"/>
            </w:pPr>
            <w:r w:rsidRPr="00E956F7">
              <w:rPr>
                <w:szCs w:val="24"/>
              </w:rPr>
              <w:t>version</w:t>
            </w:r>
          </w:p>
        </w:tc>
        <w:tc>
          <w:tcPr>
            <w:tcW w:w="3234" w:type="dxa"/>
          </w:tcPr>
          <w:p w14:paraId="266818F0" w14:textId="59FA3887" w:rsidR="001332BD" w:rsidRPr="00E956F7" w:rsidRDefault="001332BD" w:rsidP="00E93F2A">
            <w:pPr>
              <w:pStyle w:val="Tablebody"/>
              <w:tabs>
                <w:tab w:val="clear" w:pos="397"/>
                <w:tab w:val="left" w:pos="403"/>
              </w:tabs>
              <w:autoSpaceDE w:val="0"/>
              <w:autoSpaceDN w:val="0"/>
              <w:adjustRightInd w:val="0"/>
            </w:pPr>
            <w:r w:rsidRPr="00E956F7">
              <w:rPr>
                <w:szCs w:val="24"/>
              </w:rPr>
              <w:t>Encoded in XML name space</w:t>
            </w:r>
          </w:p>
        </w:tc>
        <w:tc>
          <w:tcPr>
            <w:tcW w:w="3234" w:type="dxa"/>
          </w:tcPr>
          <w:p w14:paraId="02916A76" w14:textId="040319EB" w:rsidR="001332BD" w:rsidRPr="00E956F7" w:rsidRDefault="001332BD" w:rsidP="00E93F2A">
            <w:pPr>
              <w:pStyle w:val="Tablebody"/>
              <w:tabs>
                <w:tab w:val="clear" w:pos="397"/>
                <w:tab w:val="left" w:pos="403"/>
              </w:tabs>
              <w:autoSpaceDE w:val="0"/>
              <w:autoSpaceDN w:val="0"/>
              <w:adjustRightInd w:val="0"/>
            </w:pPr>
            <w:r w:rsidRPr="00E956F7">
              <w:rPr>
                <w:szCs w:val="24"/>
              </w:rPr>
              <w:t>Version code of the standard used. These XML elements are not related.</w:t>
            </w:r>
          </w:p>
        </w:tc>
      </w:tr>
    </w:tbl>
    <w:p w14:paraId="0E156558" w14:textId="18683645" w:rsidR="001332BD" w:rsidRPr="00E956F7" w:rsidRDefault="001332BD" w:rsidP="00785819">
      <w:pPr>
        <w:pStyle w:val="BodyText"/>
      </w:pPr>
      <w:r w:rsidRPr="00E956F7">
        <w:t xml:space="preserve">Any </w:t>
      </w:r>
      <w:del w:id="8653" w:author="LUEJE Claudia" w:date="2023-06-26T17:59:00Z">
        <w:r w:rsidR="00DC3394" w:rsidRPr="00BD52D7">
          <w:delText xml:space="preserve">not mentioned </w:delText>
        </w:r>
      </w:del>
      <w:r w:rsidRPr="00E956F7">
        <w:t xml:space="preserve">entity of either standard </w:t>
      </w:r>
      <w:ins w:id="8654" w:author="LUEJE Claudia" w:date="2023-06-26T17:59:00Z">
        <w:r w:rsidR="00785819">
          <w:t xml:space="preserve">that is not mentioned, </w:t>
        </w:r>
      </w:ins>
      <w:r w:rsidRPr="00E956F7">
        <w:t>does not map to or interact with an entity of the other standard.</w:t>
      </w:r>
    </w:p>
    <w:p w14:paraId="65DD884E" w14:textId="70F6A2EB" w:rsidR="001332BD" w:rsidRPr="00E956F7" w:rsidRDefault="001332BD">
      <w:pPr>
        <w:pStyle w:val="ANNEX"/>
        <w:autoSpaceDE w:val="0"/>
        <w:autoSpaceDN w:val="0"/>
        <w:adjustRightInd w:val="0"/>
        <w:rPr>
          <w:rFonts w:eastAsia="Times New Roman"/>
          <w:szCs w:val="24"/>
        </w:rPr>
      </w:pPr>
      <w:r w:rsidRPr="00E956F7">
        <w:rPr>
          <w:rFonts w:eastAsia="Times New Roman"/>
          <w:szCs w:val="24"/>
        </w:rPr>
        <w:br/>
      </w:r>
      <w:bookmarkStart w:id="8655" w:name="_Ref101250401"/>
      <w:bookmarkStart w:id="8656" w:name="_Toc110532261"/>
      <w:r w:rsidRPr="00E956F7">
        <w:rPr>
          <w:rFonts w:eastAsia="Times New Roman"/>
          <w:b w:val="0"/>
          <w:szCs w:val="24"/>
        </w:rPr>
        <w:t>(informative)</w:t>
      </w:r>
      <w:r w:rsidRPr="00E956F7">
        <w:rPr>
          <w:rFonts w:eastAsia="Times New Roman"/>
          <w:szCs w:val="24"/>
        </w:rPr>
        <w:br/>
      </w:r>
      <w:r w:rsidRPr="00E956F7">
        <w:rPr>
          <w:rFonts w:eastAsia="Times New Roman"/>
          <w:szCs w:val="24"/>
        </w:rPr>
        <w:br/>
      </w:r>
      <w:del w:id="8657" w:author="LUEJE Claudia" w:date="2023-06-26T17:59:00Z">
        <w:r w:rsidR="00CC65E4" w:rsidRPr="0013175B">
          <w:delText>History</w:delText>
        </w:r>
      </w:del>
      <w:bookmarkEnd w:id="8655"/>
      <w:bookmarkEnd w:id="8656"/>
      <w:ins w:id="8658" w:author="LUEJE Claudia" w:date="2023-06-26T17:59:00Z">
        <w:r w:rsidR="00FC672C">
          <w:rPr>
            <w:rFonts w:eastAsia="Times New Roman"/>
            <w:szCs w:val="24"/>
          </w:rPr>
          <w:t>Background and context to this document</w:t>
        </w:r>
      </w:ins>
    </w:p>
    <w:p w14:paraId="7EC30008" w14:textId="4A017B49" w:rsidR="001332BD" w:rsidRPr="00E956F7" w:rsidRDefault="001332BD">
      <w:pPr>
        <w:pStyle w:val="BodyText"/>
        <w:autoSpaceDE w:val="0"/>
        <w:autoSpaceDN w:val="0"/>
        <w:adjustRightInd w:val="0"/>
        <w:rPr>
          <w:szCs w:val="24"/>
        </w:rPr>
      </w:pPr>
      <w:r w:rsidRPr="00E956F7">
        <w:rPr>
          <w:szCs w:val="24"/>
        </w:rPr>
        <w:t xml:space="preserve">Facing the difficulty that joints were represented quite differently in different CAE tools, The VDA Research Association for Automotive Technology (FAT) working group FAT-AK 25 (=Working Group 25) started to develop a standard for connections </w:t>
      </w:r>
      <w:del w:id="8659" w:author="LUEJE Claudia" w:date="2023-06-26T17:59:00Z">
        <w:r w:rsidR="00CC65E4" w:rsidRPr="00F54804">
          <w:delText>&amp;</w:delText>
        </w:r>
      </w:del>
      <w:ins w:id="8660" w:author="LUEJE Claudia" w:date="2023-06-26T17:59:00Z">
        <w:r w:rsidR="00FC672C">
          <w:rPr>
            <w:szCs w:val="24"/>
          </w:rPr>
          <w:t>and</w:t>
        </w:r>
      </w:ins>
      <w:r w:rsidRPr="00E956F7">
        <w:rPr>
          <w:szCs w:val="24"/>
        </w:rPr>
        <w:t xml:space="preserve"> joints in cooperation with CAE software vendors. The working group 25 for joining technologies is a working group of the German Research Association of Automotive Technologies (FAT). The FAT is a department of the German Association of the Automotive Industry (VDA</w:t>
      </w:r>
      <w:del w:id="8661" w:author="LUEJE Claudia" w:date="2023-06-26T17:59:00Z">
        <w:r w:rsidR="00AA5A4A">
          <w:delText>),</w:delText>
        </w:r>
      </w:del>
      <w:ins w:id="8662" w:author="LUEJE Claudia" w:date="2023-06-26T17:59:00Z">
        <w:r w:rsidRPr="00E956F7">
          <w:rPr>
            <w:szCs w:val="24"/>
          </w:rPr>
          <w:t>)</w:t>
        </w:r>
        <w:r w:rsidR="00FC672C">
          <w:rPr>
            <w:szCs w:val="24"/>
          </w:rPr>
          <w:t>.</w:t>
        </w:r>
      </w:ins>
    </w:p>
    <w:p w14:paraId="19E54219" w14:textId="2D84EDD1" w:rsidR="001332BD" w:rsidRPr="00E956F7" w:rsidRDefault="001332BD">
      <w:pPr>
        <w:pStyle w:val="BodyText"/>
        <w:autoSpaceDE w:val="0"/>
        <w:autoSpaceDN w:val="0"/>
        <w:adjustRightInd w:val="0"/>
        <w:rPr>
          <w:szCs w:val="24"/>
        </w:rPr>
      </w:pPr>
      <w:r w:rsidRPr="00E956F7">
        <w:rPr>
          <w:szCs w:val="24"/>
        </w:rPr>
        <w:t xml:space="preserve">The evaluation of existing formats revealed that the </w:t>
      </w:r>
      <w:r w:rsidRPr="00E956F7">
        <w:rPr>
          <w:b/>
          <w:szCs w:val="24"/>
        </w:rPr>
        <w:t>M</w:t>
      </w:r>
      <w:r w:rsidRPr="00E956F7">
        <w:rPr>
          <w:szCs w:val="24"/>
        </w:rPr>
        <w:t xml:space="preserve">aster </w:t>
      </w:r>
      <w:r w:rsidRPr="00E956F7">
        <w:rPr>
          <w:b/>
          <w:szCs w:val="24"/>
        </w:rPr>
        <w:t>C</w:t>
      </w:r>
      <w:r w:rsidRPr="00E956F7">
        <w:rPr>
          <w:szCs w:val="24"/>
        </w:rPr>
        <w:t xml:space="preserve">onnection </w:t>
      </w:r>
      <w:r w:rsidRPr="00E956F7">
        <w:rPr>
          <w:b/>
          <w:szCs w:val="24"/>
        </w:rPr>
        <w:t>F</w:t>
      </w:r>
      <w:r w:rsidRPr="00E956F7">
        <w:rPr>
          <w:szCs w:val="24"/>
        </w:rPr>
        <w:t>ile (</w:t>
      </w:r>
      <w:r w:rsidRPr="00E956F7">
        <w:rPr>
          <w:b/>
          <w:szCs w:val="24"/>
        </w:rPr>
        <w:t>MCF</w:t>
      </w:r>
      <w:r w:rsidRPr="00E956F7">
        <w:rPr>
          <w:szCs w:val="24"/>
        </w:rPr>
        <w:t>) by Ford</w:t>
      </w:r>
      <w:customXmlDelRangeStart w:id="8663" w:author="LUEJE Claudia" w:date="2023-06-26T17:59:00Z"/>
      <w:sdt>
        <w:sdtPr>
          <w:id w:val="-1791967400"/>
          <w:citation/>
        </w:sdtPr>
        <w:sdtEndPr/>
        <w:sdtContent>
          <w:customXmlDelRangeEnd w:id="8663"/>
          <w:del w:id="8664" w:author="LUEJE Claudia" w:date="2023-06-26T17:59:00Z">
            <w:r w:rsidR="004D00AF" w:rsidRPr="005C2D94">
              <w:fldChar w:fldCharType="begin"/>
            </w:r>
            <w:r w:rsidR="004D00AF" w:rsidRPr="0013175B">
              <w:delInstrText xml:space="preserve"> CITATION Bri01 \l 1031 </w:delInstrText>
            </w:r>
            <w:r w:rsidR="004D00AF" w:rsidRPr="005C2D94">
              <w:fldChar w:fldCharType="separate"/>
            </w:r>
            <w:r w:rsidR="0067475A" w:rsidRPr="0067475A">
              <w:rPr>
                <w:noProof/>
              </w:rPr>
              <w:delText>[5]</w:delText>
            </w:r>
            <w:r w:rsidR="004D00AF" w:rsidRPr="005C2D94">
              <w:fldChar w:fldCharType="end"/>
            </w:r>
          </w:del>
          <w:customXmlDelRangeStart w:id="8665" w:author="LUEJE Claudia" w:date="2023-06-26T17:59:00Z"/>
        </w:sdtContent>
      </w:sdt>
      <w:customXmlDelRangeEnd w:id="8665"/>
      <w:ins w:id="8666" w:author="LUEJE Claudia" w:date="2023-06-26T17:59:00Z">
        <w:r w:rsidRPr="00E956F7">
          <w:rPr>
            <w:szCs w:val="24"/>
            <w:vertAlign w:val="superscript"/>
          </w:rPr>
          <w:t>[</w:t>
        </w:r>
        <w:r w:rsidRPr="00E956F7">
          <w:rPr>
            <w:rStyle w:val="citebib"/>
            <w:szCs w:val="24"/>
            <w:vertAlign w:val="superscript"/>
          </w:rPr>
          <w:t>9</w:t>
        </w:r>
        <w:r w:rsidRPr="00E956F7">
          <w:rPr>
            <w:szCs w:val="24"/>
            <w:vertAlign w:val="superscript"/>
          </w:rPr>
          <w:t>]</w:t>
        </w:r>
      </w:ins>
      <w:r w:rsidRPr="00E956F7">
        <w:rPr>
          <w:szCs w:val="24"/>
        </w:rPr>
        <w:t xml:space="preserve"> was the most suitable basis for future developments and extensions. This original MCF format is based on the XML-standard but covers only few joint types and parameters</w:t>
      </w:r>
      <w:customXmlDelRangeStart w:id="8667" w:author="LUEJE Claudia" w:date="2023-06-26T17:59:00Z"/>
      <w:sdt>
        <w:sdtPr>
          <w:id w:val="-774406432"/>
          <w:citation/>
        </w:sdtPr>
        <w:sdtEndPr/>
        <w:sdtContent>
          <w:customXmlDelRangeEnd w:id="8667"/>
          <w:del w:id="8668" w:author="LUEJE Claudia" w:date="2023-06-26T17:59:00Z">
            <w:r w:rsidR="004D00AF" w:rsidRPr="005C2D94">
              <w:fldChar w:fldCharType="begin"/>
            </w:r>
            <w:r w:rsidR="004D00AF" w:rsidRPr="0013175B">
              <w:delInstrText xml:space="preserve"> CITATION Bri01 \l 1031 </w:delInstrText>
            </w:r>
            <w:r w:rsidR="004D00AF" w:rsidRPr="005C2D94">
              <w:fldChar w:fldCharType="separate"/>
            </w:r>
            <w:r w:rsidR="0067475A" w:rsidRPr="0067475A">
              <w:rPr>
                <w:noProof/>
              </w:rPr>
              <w:delText>[5]</w:delText>
            </w:r>
            <w:r w:rsidR="004D00AF" w:rsidRPr="005C2D94">
              <w:fldChar w:fldCharType="end"/>
            </w:r>
          </w:del>
          <w:customXmlDelRangeStart w:id="8669" w:author="LUEJE Claudia" w:date="2023-06-26T17:59:00Z"/>
        </w:sdtContent>
      </w:sdt>
      <w:customXmlDelRangeEnd w:id="8669"/>
      <w:del w:id="8670" w:author="LUEJE Claudia" w:date="2023-06-26T17:59:00Z">
        <w:r w:rsidR="00CC65E4" w:rsidRPr="00F54804">
          <w:delText>.</w:delText>
        </w:r>
      </w:del>
      <w:ins w:id="8671" w:author="LUEJE Claudia" w:date="2023-06-26T17:59:00Z">
        <w:r w:rsidRPr="00E956F7">
          <w:rPr>
            <w:szCs w:val="24"/>
          </w:rPr>
          <w:t>.</w:t>
        </w:r>
        <w:r w:rsidRPr="00E956F7">
          <w:rPr>
            <w:szCs w:val="24"/>
            <w:vertAlign w:val="superscript"/>
          </w:rPr>
          <w:t>[</w:t>
        </w:r>
        <w:r w:rsidRPr="00E956F7">
          <w:rPr>
            <w:rStyle w:val="citebib"/>
            <w:szCs w:val="24"/>
            <w:vertAlign w:val="superscript"/>
          </w:rPr>
          <w:t>9</w:t>
        </w:r>
        <w:r w:rsidRPr="00E956F7">
          <w:rPr>
            <w:szCs w:val="24"/>
            <w:vertAlign w:val="superscript"/>
          </w:rPr>
          <w:t>]</w:t>
        </w:r>
      </w:ins>
      <w:r w:rsidRPr="00E956F7">
        <w:rPr>
          <w:szCs w:val="24"/>
        </w:rPr>
        <w:t xml:space="preserve"> In order to distinguish from the original Ford-MCF, the FAT-format was named the E</w:t>
      </w:r>
      <w:r w:rsidRPr="00E956F7">
        <w:rPr>
          <w:b/>
          <w:szCs w:val="24"/>
          <w:u w:val="single"/>
        </w:rPr>
        <w:t>x</w:t>
      </w:r>
      <w:r w:rsidRPr="00E956F7">
        <w:rPr>
          <w:szCs w:val="24"/>
        </w:rPr>
        <w:t xml:space="preserve">tended </w:t>
      </w:r>
      <w:r w:rsidRPr="00E956F7">
        <w:rPr>
          <w:b/>
          <w:szCs w:val="24"/>
          <w:u w:val="single"/>
        </w:rPr>
        <w:t>M</w:t>
      </w:r>
      <w:r w:rsidRPr="00E956F7">
        <w:rPr>
          <w:szCs w:val="24"/>
        </w:rPr>
        <w:t xml:space="preserve">aster </w:t>
      </w:r>
      <w:r w:rsidRPr="00E956F7">
        <w:rPr>
          <w:b/>
          <w:szCs w:val="24"/>
          <w:u w:val="single"/>
        </w:rPr>
        <w:t>C</w:t>
      </w:r>
      <w:r w:rsidRPr="00E956F7">
        <w:rPr>
          <w:szCs w:val="24"/>
        </w:rPr>
        <w:t xml:space="preserve">onnection </w:t>
      </w:r>
      <w:r w:rsidRPr="00E956F7">
        <w:rPr>
          <w:b/>
          <w:szCs w:val="24"/>
          <w:u w:val="single"/>
        </w:rPr>
        <w:t>F</w:t>
      </w:r>
      <w:r w:rsidRPr="00E956F7">
        <w:rPr>
          <w:szCs w:val="24"/>
        </w:rPr>
        <w:t>ile, abbreviated as "χMCF" (read: chi-M-C-F) or xMCF (read: x-M-C-F).</w:t>
      </w:r>
    </w:p>
    <w:p w14:paraId="0B25710F" w14:textId="31CD7908" w:rsidR="001332BD" w:rsidRPr="00E956F7" w:rsidRDefault="001332BD">
      <w:pPr>
        <w:pStyle w:val="BodyText"/>
        <w:autoSpaceDE w:val="0"/>
        <w:autoSpaceDN w:val="0"/>
        <w:adjustRightInd w:val="0"/>
        <w:rPr>
          <w:szCs w:val="24"/>
        </w:rPr>
      </w:pPr>
      <w:r w:rsidRPr="00E956F7">
        <w:rPr>
          <w:szCs w:val="24"/>
        </w:rPr>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customXmlDelRangeStart w:id="8672" w:author="LUEJE Claudia" w:date="2023-06-26T17:59:00Z"/>
      <w:sdt>
        <w:sdtPr>
          <w:id w:val="-1342542468"/>
          <w:citation/>
        </w:sdtPr>
        <w:sdtEndPr/>
        <w:sdtContent>
          <w:customXmlDelRangeEnd w:id="8672"/>
          <w:del w:id="8673" w:author="LUEJE Claudia" w:date="2023-06-26T17:59:00Z">
            <w:r w:rsidR="004D00AF" w:rsidRPr="005C2D94">
              <w:fldChar w:fldCharType="begin"/>
            </w:r>
            <w:r w:rsidR="004D00AF" w:rsidRPr="0013175B">
              <w:delInstrText xml:space="preserve"> CITATION Shi05 \l 1031 </w:delInstrText>
            </w:r>
            <w:r w:rsidR="004D00AF" w:rsidRPr="005C2D94">
              <w:fldChar w:fldCharType="separate"/>
            </w:r>
            <w:r w:rsidR="0067475A" w:rsidRPr="0067475A">
              <w:rPr>
                <w:noProof/>
              </w:rPr>
              <w:delText>[6]</w:delText>
            </w:r>
            <w:r w:rsidR="004D00AF" w:rsidRPr="005C2D94">
              <w:fldChar w:fldCharType="end"/>
            </w:r>
          </w:del>
          <w:customXmlDelRangeStart w:id="8674" w:author="LUEJE Claudia" w:date="2023-06-26T17:59:00Z"/>
        </w:sdtContent>
      </w:sdt>
      <w:customXmlDelRangeEnd w:id="8674"/>
      <w:del w:id="8675" w:author="LUEJE Claudia" w:date="2023-06-26T17:59:00Z">
        <w:r w:rsidR="00CC65E4" w:rsidRPr="00F54804">
          <w:delText>.</w:delText>
        </w:r>
      </w:del>
      <w:ins w:id="8676" w:author="LUEJE Claudia" w:date="2023-06-26T17:59:00Z">
        <w:r w:rsidRPr="00E956F7">
          <w:rPr>
            <w:szCs w:val="24"/>
          </w:rPr>
          <w:t>.</w:t>
        </w:r>
        <w:r w:rsidRPr="00E956F7">
          <w:rPr>
            <w:szCs w:val="24"/>
            <w:vertAlign w:val="superscript"/>
          </w:rPr>
          <w:t>[</w:t>
        </w:r>
        <w:r w:rsidRPr="00E956F7">
          <w:rPr>
            <w:rStyle w:val="citebib"/>
            <w:szCs w:val="24"/>
            <w:vertAlign w:val="superscript"/>
          </w:rPr>
          <w:t>10</w:t>
        </w:r>
        <w:r w:rsidRPr="00E956F7">
          <w:rPr>
            <w:szCs w:val="24"/>
            <w:vertAlign w:val="superscript"/>
          </w:rPr>
          <w:t>]</w:t>
        </w:r>
      </w:ins>
      <w:r w:rsidRPr="00E956F7">
        <w:rPr>
          <w:szCs w:val="24"/>
        </w:rPr>
        <w:t xml:space="preserve"> The proper description of these welds meant a big challenge. The successful treatment of seam welds laid out the foundation for the integration of any other joint type.</w:t>
      </w:r>
    </w:p>
    <w:p w14:paraId="366EF3DD" w14:textId="26A89A90" w:rsidR="001332BD" w:rsidRPr="00E956F7" w:rsidRDefault="001332BD">
      <w:pPr>
        <w:pStyle w:val="BodyText"/>
        <w:autoSpaceDE w:val="0"/>
        <w:autoSpaceDN w:val="0"/>
        <w:adjustRightInd w:val="0"/>
        <w:rPr>
          <w:szCs w:val="24"/>
        </w:rPr>
      </w:pPr>
      <w:r w:rsidRPr="00E956F7">
        <w:rPr>
          <w:szCs w:val="24"/>
        </w:rPr>
        <w:t>This document is based on the most recent VDA/FAT standard “xMCF – A Standard for Describing Connections &amp; Joints in Mechanical Systems (Version 3.1)” (see</w:t>
      </w:r>
      <w:r w:rsidR="00FC672C">
        <w:rPr>
          <w:szCs w:val="24"/>
        </w:rPr>
        <w:t xml:space="preserve"> </w:t>
      </w:r>
      <w:customXmlDelRangeStart w:id="8677" w:author="LUEJE Claudia" w:date="2023-06-26T17:59:00Z"/>
      <w:sdt>
        <w:sdtPr>
          <w:id w:val="864175371"/>
          <w:citation/>
        </w:sdtPr>
        <w:sdtEndPr/>
        <w:sdtContent>
          <w:customXmlDelRangeEnd w:id="8677"/>
          <w:del w:id="8678" w:author="LUEJE Claudia" w:date="2023-06-26T17:59:00Z">
            <w:r w:rsidR="001A7F56" w:rsidRPr="0013175B">
              <w:fldChar w:fldCharType="begin"/>
            </w:r>
            <w:r w:rsidR="001A7F56" w:rsidRPr="0013175B">
              <w:delInstrText xml:space="preserve">CITATION FAT20 \l 1031 </w:delInstrText>
            </w:r>
            <w:r w:rsidR="001A7F56" w:rsidRPr="0013175B">
              <w:fldChar w:fldCharType="separate"/>
            </w:r>
            <w:r w:rsidR="0067475A" w:rsidRPr="0067475A">
              <w:rPr>
                <w:noProof/>
              </w:rPr>
              <w:delText>[7]</w:delText>
            </w:r>
            <w:r w:rsidR="001A7F56" w:rsidRPr="0013175B">
              <w:fldChar w:fldCharType="end"/>
            </w:r>
          </w:del>
          <w:customXmlDelRangeStart w:id="8679" w:author="LUEJE Claudia" w:date="2023-06-26T17:59:00Z"/>
        </w:sdtContent>
      </w:sdt>
      <w:customXmlDelRangeEnd w:id="8679"/>
      <w:del w:id="8680" w:author="LUEJE Claudia" w:date="2023-06-26T17:59:00Z">
        <w:r w:rsidR="001A7F56" w:rsidRPr="00F54804">
          <w:delText>).</w:delText>
        </w:r>
      </w:del>
      <w:ins w:id="8681" w:author="LUEJE Claudia" w:date="2023-06-26T17:59:00Z">
        <w:r w:rsidR="00FC672C">
          <w:rPr>
            <w:szCs w:val="24"/>
          </w:rPr>
          <w:t>Reference</w:t>
        </w:r>
        <w:r w:rsidR="00E93F2A" w:rsidRPr="00E956F7">
          <w:rPr>
            <w:szCs w:val="24"/>
          </w:rPr>
          <w:t> </w:t>
        </w:r>
        <w:r w:rsidRPr="00E956F7">
          <w:rPr>
            <w:szCs w:val="24"/>
          </w:rPr>
          <w:t>[</w:t>
        </w:r>
        <w:r w:rsidRPr="00E956F7">
          <w:rPr>
            <w:rStyle w:val="citebib"/>
            <w:szCs w:val="24"/>
          </w:rPr>
          <w:t>11</w:t>
        </w:r>
        <w:r w:rsidRPr="00E956F7">
          <w:rPr>
            <w:szCs w:val="24"/>
          </w:rPr>
          <w:t>]).</w:t>
        </w:r>
      </w:ins>
      <w:r w:rsidRPr="00E956F7">
        <w:rPr>
          <w:szCs w:val="24"/>
        </w:rPr>
        <w:t xml:space="preserve"> The version of χMCF described in this document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future editions of </w:t>
      </w:r>
      <w:del w:id="8682" w:author="LUEJE Claudia" w:date="2023-06-26T17:59:00Z">
        <w:r w:rsidR="00CC65E4" w:rsidRPr="00BD52D7">
          <w:delText>ISO 8329.</w:delText>
        </w:r>
      </w:del>
      <w:ins w:id="8683" w:author="LUEJE Claudia" w:date="2023-06-26T17:59:00Z">
        <w:r w:rsidR="00FC672C">
          <w:rPr>
            <w:szCs w:val="24"/>
          </w:rPr>
          <w:t>this document</w:t>
        </w:r>
        <w:r w:rsidRPr="00E956F7">
          <w:rPr>
            <w:szCs w:val="24"/>
          </w:rPr>
          <w:t>.</w:t>
        </w:r>
      </w:ins>
      <w:r w:rsidRPr="00E956F7">
        <w:rPr>
          <w:szCs w:val="24"/>
        </w:rPr>
        <w:t xml:space="preserve"> Older versions of the standard </w:t>
      </w:r>
      <w:del w:id="8684" w:author="LUEJE Claudia" w:date="2023-06-26T17:59:00Z">
        <w:r w:rsidR="00E644C2" w:rsidRPr="00D7391D">
          <w:delText>(</w:delText>
        </w:r>
      </w:del>
      <w:customXmlDelRangeStart w:id="8685" w:author="LUEJE Claudia" w:date="2023-06-26T17:59:00Z"/>
      <w:sdt>
        <w:sdtPr>
          <w:id w:val="-651820392"/>
          <w:citation/>
        </w:sdtPr>
        <w:sdtEndPr/>
        <w:sdtContent>
          <w:customXmlDelRangeEnd w:id="8685"/>
          <w:del w:id="8686" w:author="LUEJE Claudia" w:date="2023-06-26T17:59:00Z">
            <w:r w:rsidR="00E644C2" w:rsidRPr="005C2D94">
              <w:fldChar w:fldCharType="begin"/>
            </w:r>
            <w:r w:rsidR="00E644C2" w:rsidRPr="0013175B">
              <w:delInstrText xml:space="preserve"> CITATION χMC14 \l 1031 </w:delInstrText>
            </w:r>
            <w:r w:rsidR="00E644C2" w:rsidRPr="005C2D94">
              <w:fldChar w:fldCharType="separate"/>
            </w:r>
            <w:r w:rsidR="0067475A">
              <w:rPr>
                <w:noProof/>
              </w:rPr>
              <w:delText xml:space="preserve"> </w:delText>
            </w:r>
            <w:r w:rsidR="0067475A" w:rsidRPr="0067475A">
              <w:rPr>
                <w:noProof/>
              </w:rPr>
              <w:delText>[8]</w:delText>
            </w:r>
            <w:r w:rsidR="00E644C2" w:rsidRPr="005C2D94">
              <w:fldChar w:fldCharType="end"/>
            </w:r>
          </w:del>
          <w:customXmlDelRangeStart w:id="8687" w:author="LUEJE Claudia" w:date="2023-06-26T17:59:00Z"/>
        </w:sdtContent>
      </w:sdt>
      <w:customXmlDelRangeEnd w:id="8687"/>
      <w:del w:id="8688" w:author="LUEJE Claudia" w:date="2023-06-26T17:59:00Z">
        <w:r w:rsidR="00E644C2" w:rsidRPr="00F54804">
          <w:delText xml:space="preserve">, </w:delText>
        </w:r>
      </w:del>
      <w:customXmlDelRangeStart w:id="8689" w:author="LUEJE Claudia" w:date="2023-06-26T17:59:00Z"/>
      <w:sdt>
        <w:sdtPr>
          <w:id w:val="-1765521087"/>
          <w:citation/>
        </w:sdtPr>
        <w:sdtEndPr/>
        <w:sdtContent>
          <w:customXmlDelRangeEnd w:id="8689"/>
          <w:del w:id="8690" w:author="LUEJE Claudia" w:date="2023-06-26T17:59:00Z">
            <w:r w:rsidR="00E644C2" w:rsidRPr="005C2D94">
              <w:fldChar w:fldCharType="begin"/>
            </w:r>
            <w:r w:rsidR="00E644C2" w:rsidRPr="0013175B">
              <w:delInstrText xml:space="preserve"> CITATION FAT16 \l 1031 </w:delInstrText>
            </w:r>
            <w:r w:rsidR="00E644C2" w:rsidRPr="005C2D94">
              <w:fldChar w:fldCharType="separate"/>
            </w:r>
            <w:r w:rsidR="0067475A" w:rsidRPr="0067475A">
              <w:rPr>
                <w:noProof/>
              </w:rPr>
              <w:delText>[9]</w:delText>
            </w:r>
            <w:r w:rsidR="00E644C2" w:rsidRPr="005C2D94">
              <w:fldChar w:fldCharType="end"/>
            </w:r>
          </w:del>
          <w:customXmlDelRangeStart w:id="8691" w:author="LUEJE Claudia" w:date="2023-06-26T17:59:00Z"/>
        </w:sdtContent>
      </w:sdt>
      <w:customXmlDelRangeEnd w:id="8691"/>
      <w:del w:id="8692" w:author="LUEJE Claudia" w:date="2023-06-26T17:59:00Z">
        <w:r w:rsidR="00E644C2" w:rsidRPr="00F54804">
          <w:delText>)</w:delText>
        </w:r>
      </w:del>
      <w:ins w:id="8693" w:author="LUEJE Claudia" w:date="2023-06-26T17:59:00Z">
        <w:r w:rsidRPr="00E956F7">
          <w:rPr>
            <w:szCs w:val="24"/>
          </w:rPr>
          <w:t>(</w:t>
        </w:r>
        <w:r w:rsidRPr="00E956F7">
          <w:rPr>
            <w:szCs w:val="24"/>
            <w:vertAlign w:val="superscript"/>
          </w:rPr>
          <w:t>[</w:t>
        </w:r>
        <w:r w:rsidRPr="00E956F7">
          <w:rPr>
            <w:rStyle w:val="citebib"/>
            <w:szCs w:val="24"/>
            <w:vertAlign w:val="superscript"/>
          </w:rPr>
          <w:t>12</w:t>
        </w:r>
        <w:r w:rsidRPr="00E956F7">
          <w:rPr>
            <w:szCs w:val="24"/>
            <w:vertAlign w:val="superscript"/>
          </w:rPr>
          <w:t>]</w:t>
        </w:r>
        <w:r w:rsidRPr="00E956F7">
          <w:rPr>
            <w:szCs w:val="24"/>
          </w:rPr>
          <w:t>,</w:t>
        </w:r>
        <w:r w:rsidRPr="00E956F7">
          <w:rPr>
            <w:szCs w:val="24"/>
            <w:vertAlign w:val="superscript"/>
          </w:rPr>
          <w:t>[</w:t>
        </w:r>
        <w:r w:rsidRPr="00E956F7">
          <w:rPr>
            <w:rStyle w:val="citebib"/>
            <w:szCs w:val="24"/>
            <w:vertAlign w:val="superscript"/>
          </w:rPr>
          <w:t>13</w:t>
        </w:r>
        <w:r w:rsidRPr="00E956F7">
          <w:rPr>
            <w:szCs w:val="24"/>
            <w:vertAlign w:val="superscript"/>
          </w:rPr>
          <w:t>]</w:t>
        </w:r>
        <w:r w:rsidRPr="00E956F7">
          <w:rPr>
            <w:szCs w:val="24"/>
          </w:rPr>
          <w:t>)</w:t>
        </w:r>
      </w:ins>
      <w:r w:rsidRPr="00E956F7">
        <w:rPr>
          <w:szCs w:val="24"/>
        </w:rPr>
        <w:t xml:space="preserve"> can be found on the VDA website but are for reference only.</w:t>
      </w:r>
    </w:p>
    <w:p w14:paraId="598E2D97" w14:textId="77777777" w:rsidR="001332BD" w:rsidRPr="00E956F7" w:rsidRDefault="001332BD">
      <w:pPr>
        <w:pStyle w:val="BiblioTitle"/>
        <w:autoSpaceDE w:val="0"/>
        <w:autoSpaceDN w:val="0"/>
        <w:adjustRightInd w:val="0"/>
        <w:rPr>
          <w:szCs w:val="24"/>
        </w:rPr>
      </w:pPr>
      <w:bookmarkStart w:id="8694" w:name="_Toc110532262"/>
      <w:r w:rsidRPr="00E956F7">
        <w:rPr>
          <w:szCs w:val="24"/>
        </w:rPr>
        <w:t>Bibliography</w:t>
      </w:r>
      <w:bookmarkEnd w:id="8094"/>
      <w:bookmarkEnd w:id="8095"/>
      <w:bookmarkEnd w:id="8096"/>
      <w:bookmarkEnd w:id="8097"/>
      <w:bookmarkEnd w:id="8694"/>
    </w:p>
    <w:p w14:paraId="2D3E4B53" w14:textId="77777777" w:rsidR="0067475A" w:rsidRDefault="001A7F56" w:rsidP="004D00AF">
      <w:pPr>
        <w:pStyle w:val="ForewordText"/>
        <w:jc w:val="left"/>
        <w:rPr>
          <w:del w:id="8695" w:author="LUEJE Claudia" w:date="2023-06-26T17:59:00Z"/>
          <w:noProof/>
          <w:sz w:val="20"/>
          <w:szCs w:val="20"/>
          <w:lang w:val="en-US"/>
        </w:rPr>
      </w:pPr>
      <w:del w:id="8696" w:author="LUEJE Claudia" w:date="2023-06-26T17:59:00Z">
        <w:r w:rsidRPr="0013175B">
          <w:fldChar w:fldCharType="begin"/>
        </w:r>
        <w:r w:rsidRPr="0013175B">
          <w:delInstrText xml:space="preserve"> BIBLIOGRAPHY  \l 1031 </w:delInstrText>
        </w:r>
        <w:r w:rsidRPr="0013175B">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7475A" w:rsidRPr="0067475A" w14:paraId="72C97BFD" w14:textId="77777777">
        <w:trPr>
          <w:divId w:val="1848278662"/>
          <w:tblCellSpacing w:w="15" w:type="dxa"/>
          <w:del w:id="8697" w:author="LUEJE Claudia" w:date="2023-06-26T17:59:00Z"/>
        </w:trPr>
        <w:tc>
          <w:tcPr>
            <w:tcW w:w="50" w:type="pct"/>
            <w:hideMark/>
          </w:tcPr>
          <w:p w14:paraId="49DC6DCB" w14:textId="77777777" w:rsidR="0067475A" w:rsidRDefault="0067475A">
            <w:pPr>
              <w:pStyle w:val="Bibliography"/>
              <w:rPr>
                <w:del w:id="8698" w:author="LUEJE Claudia" w:date="2023-06-26T17:59:00Z"/>
                <w:noProof/>
                <w:sz w:val="24"/>
              </w:rPr>
            </w:pPr>
            <w:del w:id="8699" w:author="LUEJE Claudia" w:date="2023-06-26T17:59:00Z">
              <w:r>
                <w:rPr>
                  <w:noProof/>
                </w:rPr>
                <w:delText xml:space="preserve">[1] </w:delText>
              </w:r>
            </w:del>
          </w:p>
        </w:tc>
        <w:tc>
          <w:tcPr>
            <w:tcW w:w="0" w:type="auto"/>
            <w:hideMark/>
          </w:tcPr>
          <w:p w14:paraId="286CD8E4" w14:textId="77777777" w:rsidR="0067475A" w:rsidRPr="0067475A" w:rsidRDefault="0067475A">
            <w:pPr>
              <w:pStyle w:val="Bibliography"/>
              <w:rPr>
                <w:del w:id="8700" w:author="LUEJE Claudia" w:date="2023-06-26T17:59:00Z"/>
                <w:noProof/>
                <w:lang w:val="de-DE"/>
              </w:rPr>
            </w:pPr>
            <w:del w:id="8701" w:author="LUEJE Claudia" w:date="2023-06-26T17:59:00Z">
              <w:r w:rsidRPr="0067475A">
                <w:rPr>
                  <w:noProof/>
                  <w:lang w:val="de-DE"/>
                </w:rPr>
                <w:delText>N. Schulte-Frankenfeld, „FATXML-Format Version V1.2 R3,“ VDA FAT-Ak27, Berlin, 2020.</w:delText>
              </w:r>
            </w:del>
          </w:p>
        </w:tc>
      </w:tr>
      <w:tr w:rsidR="0067475A" w14:paraId="24C750FD" w14:textId="77777777">
        <w:trPr>
          <w:divId w:val="1848278662"/>
          <w:tblCellSpacing w:w="15" w:type="dxa"/>
          <w:del w:id="8702" w:author="LUEJE Claudia" w:date="2023-06-26T17:59:00Z"/>
        </w:trPr>
        <w:tc>
          <w:tcPr>
            <w:tcW w:w="50" w:type="pct"/>
            <w:hideMark/>
          </w:tcPr>
          <w:p w14:paraId="36A69EF5" w14:textId="77777777" w:rsidR="0067475A" w:rsidRDefault="0067475A">
            <w:pPr>
              <w:pStyle w:val="Bibliography"/>
              <w:rPr>
                <w:del w:id="8703" w:author="LUEJE Claudia" w:date="2023-06-26T17:59:00Z"/>
                <w:noProof/>
              </w:rPr>
            </w:pPr>
            <w:del w:id="8704" w:author="LUEJE Claudia" w:date="2023-06-26T17:59:00Z">
              <w:r>
                <w:rPr>
                  <w:noProof/>
                </w:rPr>
                <w:delText xml:space="preserve">[2] </w:delText>
              </w:r>
            </w:del>
          </w:p>
        </w:tc>
        <w:tc>
          <w:tcPr>
            <w:tcW w:w="0" w:type="auto"/>
            <w:hideMark/>
          </w:tcPr>
          <w:p w14:paraId="312CF532" w14:textId="77777777" w:rsidR="0067475A" w:rsidRDefault="0067475A">
            <w:pPr>
              <w:pStyle w:val="Bibliography"/>
              <w:rPr>
                <w:del w:id="8705" w:author="LUEJE Claudia" w:date="2023-06-26T17:59:00Z"/>
                <w:noProof/>
              </w:rPr>
            </w:pPr>
            <w:del w:id="8706" w:author="LUEJE Claudia" w:date="2023-06-26T17:59:00Z">
              <w:r>
                <w:rPr>
                  <w:noProof/>
                </w:rPr>
                <w:delText>P. Garnero und V. Marchetto, „Patent EP0967044A2 - A method for resistance electric spot welding of a first sheet of non weldable material to a second sheet of weldable metal material (https//Patents.google.com/patent/EP0967044A2),“ European Patent Office, 1999.</w:delText>
              </w:r>
            </w:del>
          </w:p>
        </w:tc>
      </w:tr>
      <w:tr w:rsidR="0067475A" w:rsidRPr="0067475A" w14:paraId="52883AEC" w14:textId="77777777">
        <w:trPr>
          <w:divId w:val="1848278662"/>
          <w:tblCellSpacing w:w="15" w:type="dxa"/>
          <w:del w:id="8707" w:author="LUEJE Claudia" w:date="2023-06-26T17:59:00Z"/>
        </w:trPr>
        <w:tc>
          <w:tcPr>
            <w:tcW w:w="50" w:type="pct"/>
            <w:hideMark/>
          </w:tcPr>
          <w:p w14:paraId="0D7ABAE0" w14:textId="77777777" w:rsidR="0067475A" w:rsidRDefault="0067475A">
            <w:pPr>
              <w:pStyle w:val="Bibliography"/>
              <w:rPr>
                <w:del w:id="8708" w:author="LUEJE Claudia" w:date="2023-06-26T17:59:00Z"/>
                <w:noProof/>
              </w:rPr>
            </w:pPr>
            <w:del w:id="8709" w:author="LUEJE Claudia" w:date="2023-06-26T17:59:00Z">
              <w:r>
                <w:rPr>
                  <w:noProof/>
                </w:rPr>
                <w:delText xml:space="preserve">[3] </w:delText>
              </w:r>
            </w:del>
          </w:p>
        </w:tc>
        <w:tc>
          <w:tcPr>
            <w:tcW w:w="0" w:type="auto"/>
            <w:hideMark/>
          </w:tcPr>
          <w:p w14:paraId="385FE95C" w14:textId="77777777" w:rsidR="0067475A" w:rsidRPr="0067475A" w:rsidRDefault="0067475A">
            <w:pPr>
              <w:pStyle w:val="Bibliography"/>
              <w:rPr>
                <w:del w:id="8710" w:author="LUEJE Claudia" w:date="2023-06-26T17:59:00Z"/>
                <w:noProof/>
                <w:lang w:val="de-DE"/>
              </w:rPr>
            </w:pPr>
            <w:del w:id="8711" w:author="LUEJE Claudia" w:date="2023-06-26T17:59:00Z">
              <w:r w:rsidRPr="0067475A">
                <w:rPr>
                  <w:noProof/>
                  <w:lang w:val="de-DE"/>
                </w:rPr>
                <w:delText>O. Hahn und A. Schulte, „Nutzung des Festigkeitspotentials höherfesten Stahlfeinbleche durch Stanzniet- und Clinchverbindungen,“ 1998.</w:delText>
              </w:r>
            </w:del>
          </w:p>
        </w:tc>
      </w:tr>
      <w:tr w:rsidR="0067475A" w14:paraId="537438D1" w14:textId="77777777">
        <w:trPr>
          <w:divId w:val="1848278662"/>
          <w:tblCellSpacing w:w="15" w:type="dxa"/>
          <w:del w:id="8712" w:author="LUEJE Claudia" w:date="2023-06-26T17:59:00Z"/>
        </w:trPr>
        <w:tc>
          <w:tcPr>
            <w:tcW w:w="50" w:type="pct"/>
            <w:hideMark/>
          </w:tcPr>
          <w:p w14:paraId="4F495B08" w14:textId="77777777" w:rsidR="0067475A" w:rsidRDefault="0067475A">
            <w:pPr>
              <w:pStyle w:val="Bibliography"/>
              <w:rPr>
                <w:del w:id="8713" w:author="LUEJE Claudia" w:date="2023-06-26T17:59:00Z"/>
                <w:noProof/>
              </w:rPr>
            </w:pPr>
            <w:del w:id="8714" w:author="LUEJE Claudia" w:date="2023-06-26T17:59:00Z">
              <w:r>
                <w:rPr>
                  <w:noProof/>
                </w:rPr>
                <w:delText xml:space="preserve">[4] </w:delText>
              </w:r>
            </w:del>
          </w:p>
        </w:tc>
        <w:tc>
          <w:tcPr>
            <w:tcW w:w="0" w:type="auto"/>
            <w:hideMark/>
          </w:tcPr>
          <w:p w14:paraId="4C361FF1" w14:textId="77777777" w:rsidR="0067475A" w:rsidRDefault="0067475A">
            <w:pPr>
              <w:pStyle w:val="Bibliography"/>
              <w:rPr>
                <w:del w:id="8715" w:author="LUEJE Claudia" w:date="2023-06-26T17:59:00Z"/>
                <w:noProof/>
              </w:rPr>
            </w:pPr>
            <w:del w:id="8716" w:author="LUEJE Claudia" w:date="2023-06-26T17:59:00Z">
              <w:r>
                <w:rPr>
                  <w:noProof/>
                </w:rPr>
                <w:delText xml:space="preserve">T. Ziegler, „Joinability of light-weight components using riveted friction-welded joints.,“ in </w:delText>
              </w:r>
              <w:r>
                <w:rPr>
                  <w:i/>
                  <w:iCs w:val="0"/>
                  <w:noProof/>
                </w:rPr>
                <w:delText>Joining in Car Body Engineering</w:delText>
              </w:r>
              <w:r>
                <w:rPr>
                  <w:noProof/>
                </w:rPr>
                <w:delText xml:space="preserve">, Bad Nauheim, 2019. </w:delText>
              </w:r>
            </w:del>
          </w:p>
        </w:tc>
      </w:tr>
      <w:tr w:rsidR="0067475A" w14:paraId="5039EB4B" w14:textId="77777777">
        <w:trPr>
          <w:divId w:val="1848278662"/>
          <w:tblCellSpacing w:w="15" w:type="dxa"/>
          <w:del w:id="8717" w:author="LUEJE Claudia" w:date="2023-06-26T17:59:00Z"/>
        </w:trPr>
        <w:tc>
          <w:tcPr>
            <w:tcW w:w="50" w:type="pct"/>
            <w:hideMark/>
          </w:tcPr>
          <w:p w14:paraId="2CB482B8" w14:textId="77777777" w:rsidR="0067475A" w:rsidRDefault="0067475A">
            <w:pPr>
              <w:pStyle w:val="Bibliography"/>
              <w:rPr>
                <w:del w:id="8718" w:author="LUEJE Claudia" w:date="2023-06-26T17:59:00Z"/>
                <w:noProof/>
              </w:rPr>
            </w:pPr>
            <w:del w:id="8719" w:author="LUEJE Claudia" w:date="2023-06-26T17:59:00Z">
              <w:r>
                <w:rPr>
                  <w:noProof/>
                </w:rPr>
                <w:delText xml:space="preserve">[5] </w:delText>
              </w:r>
            </w:del>
          </w:p>
        </w:tc>
        <w:tc>
          <w:tcPr>
            <w:tcW w:w="0" w:type="auto"/>
            <w:hideMark/>
          </w:tcPr>
          <w:p w14:paraId="240789B0" w14:textId="77777777" w:rsidR="0067475A" w:rsidRDefault="0067475A">
            <w:pPr>
              <w:pStyle w:val="Bibliography"/>
              <w:rPr>
                <w:del w:id="8720" w:author="LUEJE Claudia" w:date="2023-06-26T17:59:00Z"/>
                <w:noProof/>
              </w:rPr>
            </w:pPr>
            <w:del w:id="8721" w:author="LUEJE Claudia" w:date="2023-06-26T17:59:00Z">
              <w:r>
                <w:rPr>
                  <w:noProof/>
                </w:rPr>
                <w:delText>B. E. Huf, „Managing Connections using the Master Connection File,“ Ford Motor Co., Dearborn, 2001.</w:delText>
              </w:r>
            </w:del>
          </w:p>
        </w:tc>
      </w:tr>
      <w:tr w:rsidR="0067475A" w14:paraId="2EDE38C5" w14:textId="77777777">
        <w:trPr>
          <w:divId w:val="1848278662"/>
          <w:tblCellSpacing w:w="15" w:type="dxa"/>
          <w:del w:id="8722" w:author="LUEJE Claudia" w:date="2023-06-26T17:59:00Z"/>
        </w:trPr>
        <w:tc>
          <w:tcPr>
            <w:tcW w:w="50" w:type="pct"/>
            <w:hideMark/>
          </w:tcPr>
          <w:p w14:paraId="59048B97" w14:textId="77777777" w:rsidR="0067475A" w:rsidRDefault="0067475A">
            <w:pPr>
              <w:pStyle w:val="Bibliography"/>
              <w:rPr>
                <w:del w:id="8723" w:author="LUEJE Claudia" w:date="2023-06-26T17:59:00Z"/>
                <w:noProof/>
              </w:rPr>
            </w:pPr>
            <w:del w:id="8724" w:author="LUEJE Claudia" w:date="2023-06-26T17:59:00Z">
              <w:r>
                <w:rPr>
                  <w:noProof/>
                </w:rPr>
                <w:delText xml:space="preserve">[6] </w:delText>
              </w:r>
            </w:del>
          </w:p>
        </w:tc>
        <w:tc>
          <w:tcPr>
            <w:tcW w:w="0" w:type="auto"/>
            <w:hideMark/>
          </w:tcPr>
          <w:p w14:paraId="1E6BF68D" w14:textId="77777777" w:rsidR="0067475A" w:rsidRDefault="0067475A">
            <w:pPr>
              <w:pStyle w:val="Bibliography"/>
              <w:rPr>
                <w:del w:id="8725" w:author="LUEJE Claudia" w:date="2023-06-26T17:59:00Z"/>
                <w:noProof/>
              </w:rPr>
            </w:pPr>
            <w:del w:id="8726" w:author="LUEJE Claudia" w:date="2023-06-26T17:59:00Z">
              <w:r>
                <w:rPr>
                  <w:noProof/>
                </w:rPr>
                <w:delText>S. Zhang, „Classification of Seam Welds,“ Daimler AG, Stuttgart, 2005.</w:delText>
              </w:r>
            </w:del>
          </w:p>
        </w:tc>
      </w:tr>
      <w:tr w:rsidR="0067475A" w14:paraId="10CE7186" w14:textId="77777777">
        <w:trPr>
          <w:divId w:val="1848278662"/>
          <w:tblCellSpacing w:w="15" w:type="dxa"/>
          <w:del w:id="8727" w:author="LUEJE Claudia" w:date="2023-06-26T17:59:00Z"/>
        </w:trPr>
        <w:tc>
          <w:tcPr>
            <w:tcW w:w="50" w:type="pct"/>
            <w:hideMark/>
          </w:tcPr>
          <w:p w14:paraId="1E34A43A" w14:textId="77777777" w:rsidR="0067475A" w:rsidRDefault="0067475A">
            <w:pPr>
              <w:pStyle w:val="Bibliography"/>
              <w:rPr>
                <w:del w:id="8728" w:author="LUEJE Claudia" w:date="2023-06-26T17:59:00Z"/>
                <w:noProof/>
              </w:rPr>
            </w:pPr>
            <w:del w:id="8729" w:author="LUEJE Claudia" w:date="2023-06-26T17:59:00Z">
              <w:r>
                <w:rPr>
                  <w:noProof/>
                </w:rPr>
                <w:delText xml:space="preserve">[7] </w:delText>
              </w:r>
            </w:del>
          </w:p>
        </w:tc>
        <w:tc>
          <w:tcPr>
            <w:tcW w:w="0" w:type="auto"/>
            <w:hideMark/>
          </w:tcPr>
          <w:p w14:paraId="648D038F" w14:textId="77777777" w:rsidR="0067475A" w:rsidRDefault="0067475A">
            <w:pPr>
              <w:pStyle w:val="Bibliography"/>
              <w:rPr>
                <w:del w:id="8730" w:author="LUEJE Claudia" w:date="2023-06-26T17:59:00Z"/>
                <w:noProof/>
              </w:rPr>
            </w:pPr>
            <w:del w:id="8731" w:author="LUEJE Claudia" w:date="2023-06-26T17:59:00Z">
              <w:r>
                <w:rPr>
                  <w:noProof/>
                </w:rPr>
                <w:delText>FAT-AK25, „χMCF Extended Master Connection File: A Standard for Describing Connections and Joints in the Automotive Industry, Version 3.1 (https://en.vda.de/en/services/Publications/xmcf.html),“ VDA FAT-AK25, Berlin, 2020.</w:delText>
              </w:r>
            </w:del>
          </w:p>
        </w:tc>
      </w:tr>
      <w:tr w:rsidR="0067475A" w14:paraId="3547383D" w14:textId="77777777">
        <w:trPr>
          <w:divId w:val="1848278662"/>
          <w:tblCellSpacing w:w="15" w:type="dxa"/>
          <w:del w:id="8732" w:author="LUEJE Claudia" w:date="2023-06-26T17:59:00Z"/>
        </w:trPr>
        <w:tc>
          <w:tcPr>
            <w:tcW w:w="50" w:type="pct"/>
            <w:hideMark/>
          </w:tcPr>
          <w:p w14:paraId="5AE5DCB9" w14:textId="77777777" w:rsidR="0067475A" w:rsidRDefault="0067475A">
            <w:pPr>
              <w:pStyle w:val="Bibliography"/>
              <w:rPr>
                <w:del w:id="8733" w:author="LUEJE Claudia" w:date="2023-06-26T17:59:00Z"/>
                <w:noProof/>
              </w:rPr>
            </w:pPr>
            <w:del w:id="8734" w:author="LUEJE Claudia" w:date="2023-06-26T17:59:00Z">
              <w:r>
                <w:rPr>
                  <w:noProof/>
                </w:rPr>
                <w:delText xml:space="preserve">[8] </w:delText>
              </w:r>
            </w:del>
          </w:p>
        </w:tc>
        <w:tc>
          <w:tcPr>
            <w:tcW w:w="0" w:type="auto"/>
            <w:hideMark/>
          </w:tcPr>
          <w:p w14:paraId="3F518424" w14:textId="77777777" w:rsidR="0067475A" w:rsidRDefault="0067475A">
            <w:pPr>
              <w:pStyle w:val="Bibliography"/>
              <w:rPr>
                <w:del w:id="8735" w:author="LUEJE Claudia" w:date="2023-06-26T17:59:00Z"/>
                <w:noProof/>
              </w:rPr>
            </w:pPr>
            <w:del w:id="8736" w:author="LUEJE Claudia" w:date="2023-06-26T17:59:00Z">
              <w:r>
                <w:rPr>
                  <w:noProof/>
                </w:rPr>
                <w:delText>FAT-AK25, „χMCF Extended Master Connection File: A Standard for Describing Connections and Joints in the Automotive Industry, Version 2.0,“ VDA FAT-AK25, Berlin, 2014.</w:delText>
              </w:r>
            </w:del>
          </w:p>
        </w:tc>
      </w:tr>
      <w:tr w:rsidR="0067475A" w14:paraId="66341096" w14:textId="77777777">
        <w:trPr>
          <w:divId w:val="1848278662"/>
          <w:tblCellSpacing w:w="15" w:type="dxa"/>
          <w:del w:id="8737" w:author="LUEJE Claudia" w:date="2023-06-26T17:59:00Z"/>
        </w:trPr>
        <w:tc>
          <w:tcPr>
            <w:tcW w:w="50" w:type="pct"/>
            <w:hideMark/>
          </w:tcPr>
          <w:p w14:paraId="084549DD" w14:textId="77777777" w:rsidR="0067475A" w:rsidRDefault="0067475A">
            <w:pPr>
              <w:pStyle w:val="Bibliography"/>
              <w:rPr>
                <w:del w:id="8738" w:author="LUEJE Claudia" w:date="2023-06-26T17:59:00Z"/>
                <w:noProof/>
              </w:rPr>
            </w:pPr>
            <w:del w:id="8739" w:author="LUEJE Claudia" w:date="2023-06-26T17:59:00Z">
              <w:r>
                <w:rPr>
                  <w:noProof/>
                </w:rPr>
                <w:delText xml:space="preserve">[9] </w:delText>
              </w:r>
            </w:del>
          </w:p>
        </w:tc>
        <w:tc>
          <w:tcPr>
            <w:tcW w:w="0" w:type="auto"/>
            <w:hideMark/>
          </w:tcPr>
          <w:p w14:paraId="652F649F" w14:textId="77777777" w:rsidR="0067475A" w:rsidRDefault="0067475A">
            <w:pPr>
              <w:pStyle w:val="Bibliography"/>
              <w:rPr>
                <w:del w:id="8740" w:author="LUEJE Claudia" w:date="2023-06-26T17:59:00Z"/>
                <w:noProof/>
              </w:rPr>
            </w:pPr>
            <w:del w:id="8741" w:author="LUEJE Claudia" w:date="2023-06-26T17:59:00Z">
              <w:r>
                <w:rPr>
                  <w:noProof/>
                </w:rPr>
                <w:delText>FAT-AK25, „χMCF Extended Master Connection File: A Standard for Describing Connections and Joints in the Automotive Industry, Version 3.0,“ VDA FAT-AK25, Berlin, 2016.</w:delText>
              </w:r>
            </w:del>
          </w:p>
        </w:tc>
      </w:tr>
      <w:tr w:rsidR="0067475A" w14:paraId="13FE3C3D" w14:textId="77777777">
        <w:trPr>
          <w:divId w:val="1848278662"/>
          <w:tblCellSpacing w:w="15" w:type="dxa"/>
          <w:del w:id="8742" w:author="LUEJE Claudia" w:date="2023-06-26T17:59:00Z"/>
        </w:trPr>
        <w:tc>
          <w:tcPr>
            <w:tcW w:w="50" w:type="pct"/>
            <w:hideMark/>
          </w:tcPr>
          <w:p w14:paraId="766D28C0" w14:textId="77777777" w:rsidR="0067475A" w:rsidRDefault="0067475A">
            <w:pPr>
              <w:pStyle w:val="Bibliography"/>
              <w:rPr>
                <w:del w:id="8743" w:author="LUEJE Claudia" w:date="2023-06-26T17:59:00Z"/>
                <w:noProof/>
              </w:rPr>
            </w:pPr>
            <w:del w:id="8744" w:author="LUEJE Claudia" w:date="2023-06-26T17:59:00Z">
              <w:r>
                <w:rPr>
                  <w:noProof/>
                </w:rPr>
                <w:delText xml:space="preserve">[10] </w:delText>
              </w:r>
            </w:del>
          </w:p>
        </w:tc>
        <w:tc>
          <w:tcPr>
            <w:tcW w:w="0" w:type="auto"/>
            <w:hideMark/>
          </w:tcPr>
          <w:p w14:paraId="54C13AEB" w14:textId="77777777" w:rsidR="0067475A" w:rsidRDefault="0067475A">
            <w:pPr>
              <w:pStyle w:val="Bibliography"/>
              <w:rPr>
                <w:del w:id="8745" w:author="LUEJE Claudia" w:date="2023-06-26T17:59:00Z"/>
                <w:noProof/>
              </w:rPr>
            </w:pPr>
            <w:del w:id="8746" w:author="LUEJE Claudia" w:date="2023-06-26T17:59:00Z">
              <w:r>
                <w:rPr>
                  <w:noProof/>
                </w:rPr>
                <w:delText>P. Mikolaj, „First Proposal for The Extended Master Connection File (χMCF) as a Transfer Standard of Seam¬weld Connection Definition,“ MSC.Software, Alzenau, 2006.</w:delText>
              </w:r>
            </w:del>
          </w:p>
        </w:tc>
      </w:tr>
      <w:tr w:rsidR="0067475A" w14:paraId="20B8BF62" w14:textId="77777777">
        <w:trPr>
          <w:divId w:val="1848278662"/>
          <w:tblCellSpacing w:w="15" w:type="dxa"/>
          <w:del w:id="8747" w:author="LUEJE Claudia" w:date="2023-06-26T17:59:00Z"/>
        </w:trPr>
        <w:tc>
          <w:tcPr>
            <w:tcW w:w="50" w:type="pct"/>
            <w:hideMark/>
          </w:tcPr>
          <w:p w14:paraId="1B59B519" w14:textId="77777777" w:rsidR="0067475A" w:rsidRDefault="0067475A">
            <w:pPr>
              <w:pStyle w:val="Bibliography"/>
              <w:rPr>
                <w:del w:id="8748" w:author="LUEJE Claudia" w:date="2023-06-26T17:59:00Z"/>
                <w:noProof/>
              </w:rPr>
            </w:pPr>
            <w:del w:id="8749" w:author="LUEJE Claudia" w:date="2023-06-26T17:59:00Z">
              <w:r>
                <w:rPr>
                  <w:noProof/>
                </w:rPr>
                <w:delText xml:space="preserve">[11] </w:delText>
              </w:r>
            </w:del>
          </w:p>
        </w:tc>
        <w:tc>
          <w:tcPr>
            <w:tcW w:w="0" w:type="auto"/>
            <w:hideMark/>
          </w:tcPr>
          <w:p w14:paraId="5B8537C1" w14:textId="77777777" w:rsidR="0067475A" w:rsidRDefault="0067475A">
            <w:pPr>
              <w:pStyle w:val="Bibliography"/>
              <w:rPr>
                <w:del w:id="8750" w:author="LUEJE Claudia" w:date="2023-06-26T17:59:00Z"/>
                <w:noProof/>
              </w:rPr>
            </w:pPr>
            <w:del w:id="8751" w:author="LUEJE Claudia" w:date="2023-06-26T17:59:00Z">
              <w:r>
                <w:rPr>
                  <w:noProof/>
                </w:rPr>
                <w:delText>B. C. Systems, „χMCF pilot in ANSA,“ Beta CAE System S.A., Thessaloniki, 2008.</w:delText>
              </w:r>
            </w:del>
          </w:p>
        </w:tc>
      </w:tr>
      <w:tr w:rsidR="0067475A" w14:paraId="04610C1D" w14:textId="77777777">
        <w:trPr>
          <w:divId w:val="1848278662"/>
          <w:tblCellSpacing w:w="15" w:type="dxa"/>
          <w:del w:id="8752" w:author="LUEJE Claudia" w:date="2023-06-26T17:59:00Z"/>
        </w:trPr>
        <w:tc>
          <w:tcPr>
            <w:tcW w:w="50" w:type="pct"/>
            <w:hideMark/>
          </w:tcPr>
          <w:p w14:paraId="6A92C507" w14:textId="77777777" w:rsidR="0067475A" w:rsidRDefault="0067475A">
            <w:pPr>
              <w:pStyle w:val="Bibliography"/>
              <w:rPr>
                <w:del w:id="8753" w:author="LUEJE Claudia" w:date="2023-06-26T17:59:00Z"/>
                <w:noProof/>
              </w:rPr>
            </w:pPr>
            <w:del w:id="8754" w:author="LUEJE Claudia" w:date="2023-06-26T17:59:00Z">
              <w:r>
                <w:rPr>
                  <w:noProof/>
                </w:rPr>
                <w:delText xml:space="preserve">[12] </w:delText>
              </w:r>
            </w:del>
          </w:p>
        </w:tc>
        <w:tc>
          <w:tcPr>
            <w:tcW w:w="0" w:type="auto"/>
            <w:hideMark/>
          </w:tcPr>
          <w:p w14:paraId="1B9D80C0" w14:textId="77777777" w:rsidR="0067475A" w:rsidRDefault="0067475A">
            <w:pPr>
              <w:pStyle w:val="Bibliography"/>
              <w:rPr>
                <w:del w:id="8755" w:author="LUEJE Claudia" w:date="2023-06-26T17:59:00Z"/>
                <w:noProof/>
              </w:rPr>
            </w:pPr>
            <w:del w:id="8756" w:author="LUEJE Claudia" w:date="2023-06-26T17:59:00Z">
              <w:r>
                <w:rPr>
                  <w:noProof/>
                </w:rPr>
                <w:delText>C. Gaier and K. Hofwimmer, "Seam-Weld Types and Fatigue Relevant Parameter Sets for NCF Standard," Magna, Engineering Center Steyr GmbH &amp; Co KG, Steyr, 2006.</w:delText>
              </w:r>
            </w:del>
          </w:p>
        </w:tc>
      </w:tr>
    </w:tbl>
    <w:p w14:paraId="1A1A5728" w14:textId="77777777" w:rsidR="0067475A" w:rsidRDefault="0067475A">
      <w:pPr>
        <w:divId w:val="1848278662"/>
        <w:rPr>
          <w:del w:id="8757" w:author="LUEJE Claudia" w:date="2023-06-26T17:59:00Z"/>
          <w:rFonts w:eastAsia="Times New Roman"/>
          <w:noProof/>
        </w:rPr>
      </w:pPr>
    </w:p>
    <w:p w14:paraId="3E77DE8F" w14:textId="7F8E49DB" w:rsidR="001332BD" w:rsidRPr="00E956F7" w:rsidRDefault="001A7F56">
      <w:pPr>
        <w:pStyle w:val="BiblioEntry"/>
        <w:autoSpaceDE w:val="0"/>
        <w:autoSpaceDN w:val="0"/>
        <w:adjustRightInd w:val="0"/>
        <w:rPr>
          <w:ins w:id="8758" w:author="LUEJE Claudia" w:date="2023-06-26T17:59:00Z"/>
          <w:szCs w:val="24"/>
        </w:rPr>
      </w:pPr>
      <w:del w:id="8759" w:author="LUEJE Claudia" w:date="2023-06-26T17:59:00Z">
        <w:r w:rsidRPr="0013175B">
          <w:fldChar w:fldCharType="end"/>
        </w:r>
      </w:del>
      <w:ins w:id="8760" w:author="LUEJE Claudia" w:date="2023-06-26T17:59:00Z">
        <w:r w:rsidR="001332BD" w:rsidRPr="00E956F7">
          <w:rPr>
            <w:szCs w:val="24"/>
          </w:rPr>
          <w:fldChar w:fldCharType="begin"/>
        </w:r>
        <w:r w:rsidR="001332BD" w:rsidRPr="00E956F7">
          <w:rPr>
            <w:szCs w:val="24"/>
          </w:rPr>
          <w:instrText>IF "x_+3" "</w:instrText>
        </w:r>
        <w:r w:rsidR="001332BD" w:rsidRPr="00E956F7">
          <w:rPr>
            <w:szCs w:val="24"/>
          </w:rPr>
          <w:fldChar w:fldCharType="begin"/>
        </w:r>
        <w:r w:rsidR="001332BD" w:rsidRPr="00E956F7">
          <w:rPr>
            <w:szCs w:val="24"/>
          </w:rPr>
          <w:instrText>IF</w:instrText>
        </w:r>
        <w:r w:rsidR="001332BD" w:rsidRPr="00E956F7">
          <w:rPr>
            <w:szCs w:val="24"/>
          </w:rPr>
          <w:fldChar w:fldCharType="begin"/>
        </w:r>
        <w:r w:rsidR="001332BD" w:rsidRPr="00E956F7">
          <w:rPr>
            <w:szCs w:val="24"/>
          </w:rPr>
          <w:instrText>DOCPROPERTY "x_t"</w:instrText>
        </w:r>
        <w:r w:rsidR="001332BD" w:rsidRPr="00E956F7">
          <w:rPr>
            <w:szCs w:val="24"/>
          </w:rPr>
          <w:fldChar w:fldCharType="separate"/>
        </w:r>
        <w:r w:rsidR="00501019">
          <w:rPr>
            <w:szCs w:val="24"/>
          </w:rPr>
          <w:instrText>Y</w:instrText>
        </w:r>
        <w:r w:rsidR="001332BD" w:rsidRPr="00E956F7">
          <w:rPr>
            <w:szCs w:val="24"/>
          </w:rPr>
          <w:fldChar w:fldCharType="end"/>
        </w:r>
        <w:r w:rsidR="001332BD" w:rsidRPr="00E956F7">
          <w:rPr>
            <w:szCs w:val="24"/>
          </w:rPr>
          <w:instrText>&lt;&gt; N "&lt;</w:instrText>
        </w:r>
        <w:r w:rsidR="001332BD" w:rsidRPr="00E956F7">
          <w:rPr>
            <w:szCs w:val="24"/>
          </w:rPr>
          <w:fldChar w:fldCharType="begin"/>
        </w:r>
        <w:r w:rsidR="001332BD" w:rsidRPr="00E956F7">
          <w:rPr>
            <w:szCs w:val="24"/>
          </w:rPr>
          <w:instrText>QUOTE "unknown"</w:instrText>
        </w:r>
        <w:r w:rsidR="001332BD" w:rsidRPr="00E956F7">
          <w:rPr>
            <w:szCs w:val="24"/>
          </w:rPr>
          <w:fldChar w:fldCharType="separate"/>
        </w:r>
        <w:r w:rsidR="00501019" w:rsidRPr="00E956F7">
          <w:rPr>
            <w:szCs w:val="24"/>
          </w:rPr>
          <w:instrText>unknown</w:instrText>
        </w:r>
        <w:r w:rsidR="001332BD" w:rsidRPr="00E956F7">
          <w:rPr>
            <w:szCs w:val="24"/>
          </w:rPr>
          <w:fldChar w:fldCharType="end"/>
        </w:r>
        <w:r w:rsidR="001332BD" w:rsidRPr="00E956F7">
          <w:rPr>
            <w:szCs w:val="24"/>
          </w:rPr>
          <w:instrText>"</w:instrText>
        </w:r>
        <w:r w:rsidR="001332BD" w:rsidRPr="00E956F7">
          <w:rPr>
            <w:szCs w:val="24"/>
          </w:rPr>
          <w:fldChar w:fldCharType="separate"/>
        </w:r>
        <w:r w:rsidR="00501019" w:rsidRPr="00E956F7">
          <w:rPr>
            <w:noProof/>
            <w:szCs w:val="24"/>
          </w:rPr>
          <w:instrText>&lt;unknown</w:instrText>
        </w:r>
        <w:r w:rsidR="001332BD" w:rsidRPr="00E956F7">
          <w:rPr>
            <w:szCs w:val="24"/>
          </w:rPr>
          <w:fldChar w:fldCharType="end"/>
        </w:r>
        <w:r w:rsidR="001332BD" w:rsidRPr="00E956F7">
          <w:rPr>
            <w:szCs w:val="24"/>
          </w:rPr>
          <w:fldChar w:fldCharType="begin"/>
        </w:r>
        <w:r w:rsidR="001332BD" w:rsidRPr="00E956F7">
          <w:rPr>
            <w:szCs w:val="24"/>
          </w:rPr>
          <w:instrText>IF</w:instrText>
        </w:r>
        <w:r w:rsidR="001332BD" w:rsidRPr="00E956F7">
          <w:rPr>
            <w:szCs w:val="24"/>
          </w:rPr>
          <w:fldChar w:fldCharType="begin"/>
        </w:r>
        <w:r w:rsidR="001332BD" w:rsidRPr="00E956F7">
          <w:rPr>
            <w:szCs w:val="24"/>
          </w:rPr>
          <w:instrText>= AND(</w:instrText>
        </w:r>
        <w:r w:rsidR="001332BD" w:rsidRPr="00E956F7">
          <w:rPr>
            <w:szCs w:val="24"/>
          </w:rPr>
          <w:fldChar w:fldCharType="begin"/>
        </w:r>
        <w:r w:rsidR="001332BD" w:rsidRPr="00E956F7">
          <w:rPr>
            <w:szCs w:val="24"/>
          </w:rPr>
          <w:instrText>COMPARE</w:instrText>
        </w:r>
        <w:r w:rsidR="001332BD" w:rsidRPr="00E956F7">
          <w:rPr>
            <w:szCs w:val="24"/>
          </w:rPr>
          <w:fldChar w:fldCharType="begin"/>
        </w:r>
        <w:r w:rsidR="001332BD" w:rsidRPr="00E956F7">
          <w:rPr>
            <w:szCs w:val="24"/>
          </w:rPr>
          <w:instrText>DOCPROPERTY "x_t"</w:instrText>
        </w:r>
        <w:r w:rsidR="001332BD" w:rsidRPr="00E956F7">
          <w:rPr>
            <w:szCs w:val="24"/>
          </w:rPr>
          <w:fldChar w:fldCharType="separate"/>
        </w:r>
        <w:r w:rsidR="00501019">
          <w:rPr>
            <w:szCs w:val="24"/>
          </w:rPr>
          <w:instrText>Y</w:instrText>
        </w:r>
        <w:r w:rsidR="001332BD" w:rsidRPr="00E956F7">
          <w:rPr>
            <w:szCs w:val="24"/>
          </w:rPr>
          <w:fldChar w:fldCharType="end"/>
        </w:r>
        <w:r w:rsidR="001332BD" w:rsidRPr="00E956F7">
          <w:rPr>
            <w:szCs w:val="24"/>
          </w:rPr>
          <w:instrText>&lt;&gt; N</w:instrText>
        </w:r>
        <w:r w:rsidR="001332BD" w:rsidRPr="00E956F7">
          <w:rPr>
            <w:szCs w:val="24"/>
          </w:rPr>
          <w:fldChar w:fldCharType="separate"/>
        </w:r>
        <w:r w:rsidR="00501019">
          <w:rPr>
            <w:noProof/>
            <w:szCs w:val="24"/>
          </w:rPr>
          <w:instrText>1</w:instrText>
        </w:r>
        <w:r w:rsidR="001332BD" w:rsidRPr="00E956F7">
          <w:rPr>
            <w:szCs w:val="24"/>
          </w:rPr>
          <w:fldChar w:fldCharType="end"/>
        </w:r>
        <w:r w:rsidR="001332BD" w:rsidRPr="00E956F7">
          <w:rPr>
            <w:szCs w:val="24"/>
          </w:rPr>
          <w:instrText>,</w:instrText>
        </w:r>
        <w:r w:rsidR="001332BD" w:rsidRPr="00E956F7">
          <w:rPr>
            <w:szCs w:val="24"/>
          </w:rPr>
          <w:fldChar w:fldCharType="begin"/>
        </w:r>
        <w:r w:rsidR="001332BD" w:rsidRPr="00E956F7">
          <w:rPr>
            <w:szCs w:val="24"/>
          </w:rPr>
          <w:instrText>COMPARE</w:instrText>
        </w:r>
        <w:r w:rsidR="001332BD" w:rsidRPr="00E956F7">
          <w:rPr>
            <w:szCs w:val="24"/>
          </w:rPr>
          <w:fldChar w:fldCharType="begin"/>
        </w:r>
        <w:r w:rsidR="001332BD" w:rsidRPr="00E956F7">
          <w:rPr>
            <w:szCs w:val="24"/>
          </w:rPr>
          <w:instrText>DOCPROPERTY "x_a"</w:instrText>
        </w:r>
        <w:r w:rsidR="001332BD" w:rsidRPr="00E956F7">
          <w:rPr>
            <w:szCs w:val="24"/>
          </w:rPr>
          <w:fldChar w:fldCharType="separate"/>
        </w:r>
        <w:r w:rsidR="00501019">
          <w:rPr>
            <w:szCs w:val="24"/>
          </w:rPr>
          <w:instrText>N</w:instrText>
        </w:r>
        <w:r w:rsidR="001332BD" w:rsidRPr="00E956F7">
          <w:rPr>
            <w:szCs w:val="24"/>
          </w:rPr>
          <w:fldChar w:fldCharType="end"/>
        </w:r>
        <w:r w:rsidR="001332BD" w:rsidRPr="00E956F7">
          <w:rPr>
            <w:szCs w:val="24"/>
          </w:rPr>
          <w:instrText>&lt;&gt; N</w:instrText>
        </w:r>
        <w:r w:rsidR="001332BD" w:rsidRPr="00E956F7">
          <w:rPr>
            <w:szCs w:val="24"/>
          </w:rPr>
          <w:fldChar w:fldCharType="separate"/>
        </w:r>
        <w:r w:rsidR="00501019">
          <w:rPr>
            <w:noProof/>
            <w:szCs w:val="24"/>
          </w:rPr>
          <w:instrText>0</w:instrText>
        </w:r>
        <w:r w:rsidR="001332BD" w:rsidRPr="00E956F7">
          <w:rPr>
            <w:szCs w:val="24"/>
          </w:rPr>
          <w:fldChar w:fldCharType="end"/>
        </w:r>
        <w:r w:rsidR="001332BD" w:rsidRPr="00E956F7">
          <w:rPr>
            <w:szCs w:val="24"/>
          </w:rPr>
          <w:instrText>)</w:instrText>
        </w:r>
        <w:r w:rsidR="001332BD" w:rsidRPr="00E956F7">
          <w:rPr>
            <w:szCs w:val="24"/>
          </w:rPr>
          <w:fldChar w:fldCharType="separate"/>
        </w:r>
        <w:r w:rsidR="00501019">
          <w:rPr>
            <w:b/>
            <w:noProof/>
            <w:szCs w:val="24"/>
          </w:rPr>
          <w:instrText>!Syntax Error, ,</w:instrText>
        </w:r>
        <w:r w:rsidR="001332BD" w:rsidRPr="00E956F7">
          <w:rPr>
            <w:szCs w:val="24"/>
          </w:rPr>
          <w:fldChar w:fldCharType="end"/>
        </w:r>
        <w:r w:rsidR="001332BD" w:rsidRPr="00E956F7">
          <w:rPr>
            <w:szCs w:val="24"/>
          </w:rPr>
          <w:instrText>= 1 "</w:instrText>
        </w:r>
        <w:r w:rsidR="001332BD" w:rsidRPr="00E956F7">
          <w:rPr>
            <w:szCs w:val="24"/>
          </w:rPr>
          <w:fldChar w:fldCharType="begin"/>
        </w:r>
        <w:r w:rsidR="001332BD" w:rsidRPr="00E956F7">
          <w:rPr>
            <w:szCs w:val="24"/>
          </w:rPr>
          <w:instrText>QUOTE ""</w:instrText>
        </w:r>
        <w:r w:rsidR="001332BD" w:rsidRPr="00E956F7">
          <w:rPr>
            <w:szCs w:val="24"/>
          </w:rPr>
          <w:fldChar w:fldCharType="end"/>
        </w:r>
        <w:r w:rsidR="001332BD" w:rsidRPr="00E956F7">
          <w:rPr>
            <w:szCs w:val="24"/>
          </w:rPr>
          <w:instrText>"</w:instrText>
        </w:r>
        <w:r w:rsidR="001332BD" w:rsidRPr="00E956F7">
          <w:rPr>
            <w:szCs w:val="24"/>
          </w:rPr>
          <w:fldChar w:fldCharType="end"/>
        </w:r>
        <w:r w:rsidR="001332BD" w:rsidRPr="00E956F7">
          <w:rPr>
            <w:szCs w:val="24"/>
          </w:rPr>
          <w:fldChar w:fldCharType="begin"/>
        </w:r>
        <w:r w:rsidR="001332BD" w:rsidRPr="00E956F7">
          <w:rPr>
            <w:szCs w:val="24"/>
          </w:rPr>
          <w:instrText>IF</w:instrText>
        </w:r>
        <w:r w:rsidR="001332BD" w:rsidRPr="00E956F7">
          <w:rPr>
            <w:szCs w:val="24"/>
          </w:rPr>
          <w:fldChar w:fldCharType="begin"/>
        </w:r>
        <w:r w:rsidR="001332BD" w:rsidRPr="00E956F7">
          <w:rPr>
            <w:szCs w:val="24"/>
          </w:rPr>
          <w:instrText>DOCPROPERTY "x_t"</w:instrText>
        </w:r>
        <w:r w:rsidR="001332BD" w:rsidRPr="00E956F7">
          <w:rPr>
            <w:szCs w:val="24"/>
          </w:rPr>
          <w:fldChar w:fldCharType="separate"/>
        </w:r>
        <w:r w:rsidR="00501019">
          <w:rPr>
            <w:szCs w:val="24"/>
          </w:rPr>
          <w:instrText>Y</w:instrText>
        </w:r>
        <w:r w:rsidR="001332BD" w:rsidRPr="00E956F7">
          <w:rPr>
            <w:szCs w:val="24"/>
          </w:rPr>
          <w:fldChar w:fldCharType="end"/>
        </w:r>
        <w:r w:rsidR="001332BD" w:rsidRPr="00E956F7">
          <w:rPr>
            <w:szCs w:val="24"/>
          </w:rPr>
          <w:instrText>&lt;&gt; N "&gt;"</w:instrText>
        </w:r>
        <w:r w:rsidR="001332BD" w:rsidRPr="00E956F7">
          <w:rPr>
            <w:szCs w:val="24"/>
          </w:rPr>
          <w:fldChar w:fldCharType="separate"/>
        </w:r>
        <w:r w:rsidR="00501019" w:rsidRPr="00E956F7">
          <w:rPr>
            <w:noProof/>
            <w:szCs w:val="24"/>
          </w:rPr>
          <w:instrText>&gt;</w:instrText>
        </w:r>
        <w:r w:rsidR="001332BD" w:rsidRPr="00E956F7">
          <w:rPr>
            <w:szCs w:val="24"/>
          </w:rPr>
          <w:fldChar w:fldCharType="end"/>
        </w:r>
        <w:r w:rsidR="001332BD" w:rsidRPr="00E956F7">
          <w:rPr>
            <w:szCs w:val="24"/>
          </w:rPr>
          <w:instrText>" "</w:instrText>
        </w:r>
        <w:r w:rsidR="001332BD" w:rsidRPr="00E956F7">
          <w:rPr>
            <w:szCs w:val="24"/>
          </w:rPr>
          <w:fldChar w:fldCharType="begin"/>
        </w:r>
        <w:r w:rsidR="001332BD" w:rsidRPr="00E956F7">
          <w:rPr>
            <w:szCs w:val="24"/>
          </w:rPr>
          <w:instrText>QUOTE " _id=\"b1\""</w:instrText>
        </w:r>
        <w:r w:rsidR="001332BD" w:rsidRPr="00E956F7">
          <w:rPr>
            <w:szCs w:val="24"/>
          </w:rPr>
          <w:fldChar w:fldCharType="separate"/>
        </w:r>
        <w:r w:rsidR="001332BD" w:rsidRPr="00E956F7">
          <w:rPr>
            <w:szCs w:val="24"/>
          </w:rPr>
          <w:instrText xml:space="preserve"> _id="b1"</w:instrText>
        </w:r>
        <w:r w:rsidR="001332BD" w:rsidRPr="00E956F7">
          <w:rPr>
            <w:szCs w:val="24"/>
          </w:rPr>
          <w:fldChar w:fldCharType="end"/>
        </w:r>
        <w:r w:rsidR="001332BD" w:rsidRPr="00E956F7">
          <w:rPr>
            <w:szCs w:val="24"/>
          </w:rPr>
          <w:instrText>"</w:instrText>
        </w:r>
        <w:r w:rsidR="001332BD" w:rsidRPr="00E956F7">
          <w:rPr>
            <w:szCs w:val="24"/>
          </w:rPr>
          <w:fldChar w:fldCharType="separate"/>
        </w:r>
        <w:r w:rsidR="00501019" w:rsidRPr="00E956F7">
          <w:rPr>
            <w:noProof/>
            <w:szCs w:val="24"/>
          </w:rPr>
          <w:t>&lt;unknown&gt;</w:t>
        </w:r>
        <w:r w:rsidR="001332BD" w:rsidRPr="00E956F7">
          <w:rPr>
            <w:szCs w:val="24"/>
          </w:rPr>
          <w:fldChar w:fldCharType="end"/>
        </w:r>
        <w:r w:rsidR="001332BD" w:rsidRPr="00E956F7">
          <w:rPr>
            <w:szCs w:val="24"/>
          </w:rPr>
          <w:t>[</w:t>
        </w:r>
        <w:r w:rsidR="001332BD" w:rsidRPr="00E956F7">
          <w:rPr>
            <w:rStyle w:val="bibnumber"/>
            <w:szCs w:val="24"/>
          </w:rPr>
          <w:t>1</w:t>
        </w:r>
        <w:r w:rsidR="001332BD" w:rsidRPr="00E956F7">
          <w:rPr>
            <w:szCs w:val="24"/>
          </w:rPr>
          <w:t>]</w:t>
        </w:r>
        <w:r w:rsidR="001332BD" w:rsidRPr="00E956F7">
          <w:rPr>
            <w:szCs w:val="24"/>
          </w:rPr>
          <w:tab/>
          <w:t>ISO 8601</w:t>
        </w:r>
        <w:r w:rsidR="00377400">
          <w:rPr>
            <w:szCs w:val="24"/>
          </w:rPr>
          <w:t xml:space="preserve"> (all parts),</w:t>
        </w:r>
        <w:r w:rsidR="001332BD" w:rsidRPr="00E956F7">
          <w:rPr>
            <w:szCs w:val="24"/>
          </w:rPr>
          <w:t xml:space="preserve"> </w:t>
        </w:r>
        <w:r w:rsidR="00377400" w:rsidRPr="00377400">
          <w:rPr>
            <w:szCs w:val="24"/>
          </w:rPr>
          <w:t>Date and time — Representations for information interchange</w:t>
        </w:r>
        <w:r w:rsidR="001332BD" w:rsidRPr="00E956F7">
          <w:rPr>
            <w:szCs w:val="24"/>
          </w:rPr>
          <w:t xml:space="preserve"> </w:t>
        </w:r>
        <w:r w:rsidR="001332BD" w:rsidRPr="00E956F7">
          <w:rPr>
            <w:szCs w:val="24"/>
          </w:rPr>
          <w:fldChar w:fldCharType="begin"/>
        </w:r>
        <w:r w:rsidR="001332BD" w:rsidRPr="00E956F7">
          <w:rPr>
            <w:szCs w:val="24"/>
          </w:rPr>
          <w:instrText>IF "x_-3" "</w:instrText>
        </w:r>
        <w:r w:rsidR="001332BD" w:rsidRPr="00E956F7">
          <w:rPr>
            <w:szCs w:val="24"/>
          </w:rPr>
          <w:fldChar w:fldCharType="begin"/>
        </w:r>
        <w:r w:rsidR="001332BD" w:rsidRPr="00E956F7">
          <w:rPr>
            <w:szCs w:val="24"/>
          </w:rPr>
          <w:instrText>IF</w:instrText>
        </w:r>
        <w:r w:rsidR="001332BD" w:rsidRPr="00E956F7">
          <w:rPr>
            <w:szCs w:val="24"/>
          </w:rPr>
          <w:fldChar w:fldCharType="begin"/>
        </w:r>
        <w:r w:rsidR="001332BD" w:rsidRPr="00E956F7">
          <w:rPr>
            <w:szCs w:val="24"/>
          </w:rPr>
          <w:instrText>DOCPROPERTY "x_t"</w:instrText>
        </w:r>
        <w:r w:rsidR="001332BD" w:rsidRPr="00E956F7">
          <w:rPr>
            <w:szCs w:val="24"/>
          </w:rPr>
          <w:fldChar w:fldCharType="separate"/>
        </w:r>
        <w:r w:rsidR="00501019">
          <w:rPr>
            <w:szCs w:val="24"/>
          </w:rPr>
          <w:instrText>Y</w:instrText>
        </w:r>
        <w:r w:rsidR="001332BD" w:rsidRPr="00E956F7">
          <w:rPr>
            <w:szCs w:val="24"/>
          </w:rPr>
          <w:fldChar w:fldCharType="end"/>
        </w:r>
        <w:r w:rsidR="001332BD" w:rsidRPr="00E956F7">
          <w:rPr>
            <w:szCs w:val="24"/>
          </w:rPr>
          <w:instrText>&lt;&gt; N "&lt;/</w:instrText>
        </w:r>
        <w:r w:rsidR="001332BD" w:rsidRPr="00E956F7">
          <w:rPr>
            <w:szCs w:val="24"/>
          </w:rPr>
          <w:fldChar w:fldCharType="begin"/>
        </w:r>
        <w:r w:rsidR="001332BD" w:rsidRPr="00E956F7">
          <w:rPr>
            <w:szCs w:val="24"/>
          </w:rPr>
          <w:instrText>QUOTE "unknown"</w:instrText>
        </w:r>
        <w:r w:rsidR="001332BD" w:rsidRPr="00E956F7">
          <w:rPr>
            <w:szCs w:val="24"/>
          </w:rPr>
          <w:fldChar w:fldCharType="separate"/>
        </w:r>
        <w:r w:rsidR="00501019" w:rsidRPr="00E956F7">
          <w:rPr>
            <w:szCs w:val="24"/>
          </w:rPr>
          <w:instrText>unknown</w:instrText>
        </w:r>
        <w:r w:rsidR="001332BD" w:rsidRPr="00E956F7">
          <w:rPr>
            <w:szCs w:val="24"/>
          </w:rPr>
          <w:fldChar w:fldCharType="end"/>
        </w:r>
        <w:r w:rsidR="001332BD" w:rsidRPr="00E956F7">
          <w:rPr>
            <w:szCs w:val="24"/>
          </w:rPr>
          <w:instrText>"</w:instrText>
        </w:r>
        <w:r w:rsidR="001332BD" w:rsidRPr="00E956F7">
          <w:rPr>
            <w:szCs w:val="24"/>
          </w:rPr>
          <w:fldChar w:fldCharType="separate"/>
        </w:r>
        <w:r w:rsidR="00501019" w:rsidRPr="00E956F7">
          <w:rPr>
            <w:noProof/>
            <w:szCs w:val="24"/>
          </w:rPr>
          <w:instrText>&lt;/unknown</w:instrText>
        </w:r>
        <w:r w:rsidR="001332BD" w:rsidRPr="00E956F7">
          <w:rPr>
            <w:szCs w:val="24"/>
          </w:rPr>
          <w:fldChar w:fldCharType="end"/>
        </w:r>
        <w:r w:rsidR="001332BD" w:rsidRPr="00E956F7">
          <w:rPr>
            <w:szCs w:val="24"/>
          </w:rPr>
          <w:fldChar w:fldCharType="begin"/>
        </w:r>
        <w:r w:rsidR="001332BD" w:rsidRPr="00E956F7">
          <w:rPr>
            <w:szCs w:val="24"/>
          </w:rPr>
          <w:instrText>IF</w:instrText>
        </w:r>
        <w:r w:rsidR="001332BD" w:rsidRPr="00E956F7">
          <w:rPr>
            <w:szCs w:val="24"/>
          </w:rPr>
          <w:fldChar w:fldCharType="begin"/>
        </w:r>
        <w:r w:rsidR="001332BD" w:rsidRPr="00E956F7">
          <w:rPr>
            <w:szCs w:val="24"/>
          </w:rPr>
          <w:instrText>DOCPROPERTY "x_t"</w:instrText>
        </w:r>
        <w:r w:rsidR="001332BD" w:rsidRPr="00E956F7">
          <w:rPr>
            <w:szCs w:val="24"/>
          </w:rPr>
          <w:fldChar w:fldCharType="separate"/>
        </w:r>
        <w:r w:rsidR="00501019">
          <w:rPr>
            <w:szCs w:val="24"/>
          </w:rPr>
          <w:instrText>Y</w:instrText>
        </w:r>
        <w:r w:rsidR="001332BD" w:rsidRPr="00E956F7">
          <w:rPr>
            <w:szCs w:val="24"/>
          </w:rPr>
          <w:fldChar w:fldCharType="end"/>
        </w:r>
        <w:r w:rsidR="001332BD" w:rsidRPr="00E956F7">
          <w:rPr>
            <w:szCs w:val="24"/>
          </w:rPr>
          <w:instrText>&lt;&gt; N "&gt;"</w:instrText>
        </w:r>
        <w:r w:rsidR="001332BD" w:rsidRPr="00E956F7">
          <w:rPr>
            <w:szCs w:val="24"/>
          </w:rPr>
          <w:fldChar w:fldCharType="separate"/>
        </w:r>
        <w:r w:rsidR="00501019" w:rsidRPr="00E956F7">
          <w:rPr>
            <w:noProof/>
            <w:szCs w:val="24"/>
          </w:rPr>
          <w:instrText>&gt;</w:instrText>
        </w:r>
        <w:r w:rsidR="001332BD" w:rsidRPr="00E956F7">
          <w:rPr>
            <w:szCs w:val="24"/>
          </w:rPr>
          <w:fldChar w:fldCharType="end"/>
        </w:r>
        <w:r w:rsidR="001332BD" w:rsidRPr="00E956F7">
          <w:rPr>
            <w:szCs w:val="24"/>
          </w:rPr>
          <w:instrText>" ""</w:instrText>
        </w:r>
        <w:r w:rsidR="001332BD" w:rsidRPr="00E956F7">
          <w:rPr>
            <w:szCs w:val="24"/>
          </w:rPr>
          <w:fldChar w:fldCharType="separate"/>
        </w:r>
        <w:r w:rsidR="00501019" w:rsidRPr="00E956F7">
          <w:rPr>
            <w:noProof/>
            <w:szCs w:val="24"/>
          </w:rPr>
          <w:t>&lt;/unknown&gt;</w:t>
        </w:r>
        <w:r w:rsidR="001332BD" w:rsidRPr="00E956F7">
          <w:rPr>
            <w:szCs w:val="24"/>
          </w:rPr>
          <w:fldChar w:fldCharType="end"/>
        </w:r>
      </w:ins>
    </w:p>
    <w:p w14:paraId="17A1F296" w14:textId="0A303666" w:rsidR="001332BD" w:rsidRPr="00E956F7" w:rsidRDefault="001332BD">
      <w:pPr>
        <w:pStyle w:val="BiblioEntry"/>
        <w:autoSpaceDE w:val="0"/>
        <w:autoSpaceDN w:val="0"/>
        <w:adjustRightInd w:val="0"/>
        <w:rPr>
          <w:ins w:id="8761" w:author="LUEJE Claudia" w:date="2023-06-26T17:59:00Z"/>
          <w:szCs w:val="24"/>
        </w:rPr>
      </w:pPr>
      <w:ins w:id="8762"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_id=\"b2\""</w:instrText>
        </w:r>
        <w:r w:rsidRPr="00E956F7">
          <w:rPr>
            <w:szCs w:val="24"/>
          </w:rPr>
          <w:fldChar w:fldCharType="separate"/>
        </w:r>
        <w:r w:rsidRPr="00E956F7">
          <w:rPr>
            <w:szCs w:val="24"/>
          </w:rPr>
          <w:instrText xml:space="preserve"> _id="b2"</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2</w:t>
        </w:r>
        <w:r w:rsidRPr="00E956F7">
          <w:rPr>
            <w:szCs w:val="24"/>
          </w:rPr>
          <w:t>]</w:t>
        </w:r>
        <w:r w:rsidRPr="00E956F7">
          <w:rPr>
            <w:szCs w:val="24"/>
          </w:rPr>
          <w:tab/>
        </w:r>
        <w:r w:rsidRPr="00E956F7">
          <w:rPr>
            <w:rStyle w:val="bibfname"/>
            <w:szCs w:val="24"/>
          </w:rPr>
          <w:t>N.</w:t>
        </w:r>
        <w:r w:rsidRPr="00E956F7">
          <w:rPr>
            <w:szCs w:val="24"/>
          </w:rPr>
          <w:t xml:space="preserve"> </w:t>
        </w:r>
        <w:r w:rsidRPr="00E956F7">
          <w:rPr>
            <w:rStyle w:val="bibsurname"/>
            <w:szCs w:val="24"/>
          </w:rPr>
          <w:t>Schulte-Frankenfeld</w:t>
        </w:r>
        <w:r w:rsidRPr="00E956F7">
          <w:rPr>
            <w:szCs w:val="24"/>
          </w:rPr>
          <w:t xml:space="preserve">, “FATXML-Format Version V1.2 R3,” VDA FAT-Ak27, Berlin, </w:t>
        </w:r>
        <w:r w:rsidRPr="00E956F7">
          <w:rPr>
            <w:rStyle w:val="bibyear"/>
            <w:szCs w:val="24"/>
          </w:rPr>
          <w:t>2020</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3AE427C7" w14:textId="5E53709E" w:rsidR="001332BD" w:rsidRPr="00E956F7" w:rsidRDefault="001332BD">
      <w:pPr>
        <w:pStyle w:val="BiblioEntry"/>
        <w:autoSpaceDE w:val="0"/>
        <w:autoSpaceDN w:val="0"/>
        <w:adjustRightInd w:val="0"/>
        <w:rPr>
          <w:ins w:id="8763" w:author="LUEJE Claudia" w:date="2023-06-26T17:59:00Z"/>
          <w:szCs w:val="24"/>
        </w:rPr>
      </w:pPr>
      <w:ins w:id="8764"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_id=\"b3\""</w:instrText>
        </w:r>
        <w:r w:rsidRPr="00E956F7">
          <w:rPr>
            <w:szCs w:val="24"/>
          </w:rPr>
          <w:fldChar w:fldCharType="separate"/>
        </w:r>
        <w:r w:rsidRPr="00E956F7">
          <w:rPr>
            <w:szCs w:val="24"/>
          </w:rPr>
          <w:instrText xml:space="preserve"> _id="b3"</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3</w:t>
        </w:r>
        <w:r w:rsidRPr="00E956F7">
          <w:rPr>
            <w:szCs w:val="24"/>
          </w:rPr>
          <w:t>]</w:t>
        </w:r>
        <w:r w:rsidRPr="00E956F7">
          <w:rPr>
            <w:szCs w:val="24"/>
          </w:rPr>
          <w:tab/>
        </w:r>
        <w:r w:rsidRPr="00E956F7">
          <w:rPr>
            <w:rStyle w:val="biborganization"/>
            <w:szCs w:val="24"/>
          </w:rPr>
          <w:t>SAE International — Fasteners Committee</w:t>
        </w:r>
        <w:r w:rsidRPr="00E956F7">
          <w:rPr>
            <w:szCs w:val="24"/>
          </w:rPr>
          <w:t xml:space="preserve">, </w:t>
        </w:r>
        <w:r w:rsidRPr="00E956F7">
          <w:rPr>
            <w:rStyle w:val="bibbook"/>
            <w:szCs w:val="24"/>
          </w:rPr>
          <w:t>J492_201611 — Guide for Rivet Selection and Design Consideration</w:t>
        </w:r>
        <w:r w:rsidRPr="00E956F7">
          <w:rPr>
            <w:szCs w:val="24"/>
          </w:rPr>
          <w:t xml:space="preserve">, </w:t>
        </w:r>
        <w:r w:rsidRPr="00E956F7">
          <w:rPr>
            <w:rStyle w:val="biblocation"/>
            <w:szCs w:val="24"/>
          </w:rPr>
          <w:t>Warrendale (Pennsylvania) &amp; Troy (Michigan)</w:t>
        </w:r>
        <w:r w:rsidRPr="00E956F7">
          <w:rPr>
            <w:szCs w:val="24"/>
          </w:rPr>
          <w:t xml:space="preserve">: </w:t>
        </w:r>
        <w:r w:rsidRPr="00E956F7">
          <w:rPr>
            <w:rStyle w:val="bibpublisher"/>
            <w:szCs w:val="24"/>
          </w:rPr>
          <w:t>SAE International</w:t>
        </w:r>
        <w:r w:rsidRPr="00E956F7">
          <w:rPr>
            <w:szCs w:val="24"/>
          </w:rPr>
          <w:t xml:space="preserve">, </w:t>
        </w:r>
        <w:r w:rsidRPr="00E956F7">
          <w:rPr>
            <w:rStyle w:val="bibyear"/>
            <w:szCs w:val="24"/>
          </w:rPr>
          <w:t>2016</w:t>
        </w:r>
        <w:r w:rsidRPr="00E956F7">
          <w:rPr>
            <w:szCs w:val="24"/>
          </w:rPr>
          <w:t xml:space="preserve">, p. </w:t>
        </w:r>
        <w:r w:rsidRPr="00E956F7">
          <w:rPr>
            <w:rStyle w:val="bibfpage"/>
            <w:szCs w:val="24"/>
          </w:rPr>
          <w:t>14</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5DD6DB7A" w14:textId="761D46E6" w:rsidR="001332BD" w:rsidRPr="00E956F7" w:rsidRDefault="001332BD">
      <w:pPr>
        <w:pStyle w:val="BiblioEntry"/>
        <w:autoSpaceDE w:val="0"/>
        <w:autoSpaceDN w:val="0"/>
        <w:adjustRightInd w:val="0"/>
        <w:rPr>
          <w:ins w:id="8765" w:author="LUEJE Claudia" w:date="2023-06-26T17:59:00Z"/>
          <w:szCs w:val="24"/>
        </w:rPr>
      </w:pPr>
      <w:ins w:id="8766"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"other"</w:instrText>
        </w:r>
        <w:r w:rsidRPr="00E956F7">
          <w:rPr>
            <w:szCs w:val="24"/>
          </w:rPr>
          <w:fldChar w:fldCharType="separate"/>
        </w:r>
        <w:r w:rsidR="00501019" w:rsidRPr="00E956F7">
          <w:rPr>
            <w:szCs w:val="24"/>
          </w:rPr>
          <w:instrText>other</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&lt;other</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_id=\"b4\""</w:instrText>
        </w:r>
        <w:r w:rsidRPr="00E956F7">
          <w:rPr>
            <w:szCs w:val="24"/>
          </w:rPr>
          <w:fldChar w:fldCharType="separate"/>
        </w:r>
        <w:r w:rsidRPr="00E956F7">
          <w:rPr>
            <w:szCs w:val="24"/>
          </w:rPr>
          <w:instrText xml:space="preserve"> _id="b4"</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&lt;other&gt;</w:t>
        </w:r>
        <w:r w:rsidRPr="00E956F7">
          <w:rPr>
            <w:szCs w:val="24"/>
          </w:rPr>
          <w:fldChar w:fldCharType="end"/>
        </w:r>
        <w:r w:rsidRPr="00E956F7">
          <w:rPr>
            <w:szCs w:val="24"/>
          </w:rPr>
          <w:t>[</w:t>
        </w:r>
        <w:r w:rsidRPr="00E956F7">
          <w:rPr>
            <w:rStyle w:val="bibnumber"/>
            <w:szCs w:val="24"/>
          </w:rPr>
          <w:t>4</w:t>
        </w:r>
        <w:r w:rsidRPr="00E956F7">
          <w:rPr>
            <w:szCs w:val="24"/>
          </w:rPr>
          <w:t>]</w:t>
        </w:r>
        <w:r w:rsidRPr="00E956F7">
          <w:rPr>
            <w:szCs w:val="24"/>
          </w:rPr>
          <w:tab/>
        </w:r>
        <w:r w:rsidRPr="00E956F7">
          <w:rPr>
            <w:rStyle w:val="bibsurname"/>
            <w:szCs w:val="24"/>
          </w:rPr>
          <w:t>G</w:t>
        </w:r>
        <w:r w:rsidRPr="00E956F7">
          <w:rPr>
            <w:rStyle w:val="bibsurname"/>
            <w:smallCaps/>
            <w:szCs w:val="24"/>
          </w:rPr>
          <w:t>arnero</w:t>
        </w:r>
        <w:r w:rsidRPr="00E956F7">
          <w:rPr>
            <w:szCs w:val="24"/>
          </w:rPr>
          <w:t xml:space="preserve"> </w:t>
        </w:r>
        <w:r w:rsidRPr="00E956F7">
          <w:rPr>
            <w:rStyle w:val="bibfname"/>
            <w:szCs w:val="24"/>
          </w:rPr>
          <w:t>P.</w:t>
        </w:r>
        <w:r w:rsidRPr="00E956F7">
          <w:rPr>
            <w:szCs w:val="24"/>
          </w:rPr>
          <w:t xml:space="preserve">, </w:t>
        </w:r>
        <w:r w:rsidRPr="00E956F7">
          <w:rPr>
            <w:rStyle w:val="bibsurname"/>
            <w:szCs w:val="24"/>
          </w:rPr>
          <w:t>M</w:t>
        </w:r>
        <w:r w:rsidRPr="00E956F7">
          <w:rPr>
            <w:rStyle w:val="bibsurname"/>
            <w:smallCaps/>
            <w:szCs w:val="24"/>
          </w:rPr>
          <w:t>archetto</w:t>
        </w:r>
        <w:r w:rsidRPr="00E956F7">
          <w:rPr>
            <w:szCs w:val="24"/>
          </w:rPr>
          <w:t xml:space="preserve"> </w:t>
        </w:r>
        <w:r w:rsidRPr="00E956F7">
          <w:rPr>
            <w:rStyle w:val="bibfname"/>
            <w:szCs w:val="24"/>
          </w:rPr>
          <w:t>V.</w:t>
        </w:r>
        <w:r w:rsidRPr="00E956F7">
          <w:rPr>
            <w:szCs w:val="24"/>
          </w:rPr>
          <w:t xml:space="preserve"> “A method for resistance electric spot welding of a first sheet of non weldable material to a second sheet of weldable metal material”. European Patent EP0967044A2, 23 10 </w:t>
        </w:r>
        <w:r w:rsidRPr="00E956F7">
          <w:rPr>
            <w:rStyle w:val="bibyear"/>
            <w:szCs w:val="24"/>
          </w:rPr>
          <w:t>1999</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"other"</w:instrText>
        </w:r>
        <w:r w:rsidRPr="00E956F7">
          <w:rPr>
            <w:szCs w:val="24"/>
          </w:rPr>
          <w:fldChar w:fldCharType="separate"/>
        </w:r>
        <w:r w:rsidR="00501019" w:rsidRPr="00E956F7">
          <w:rPr>
            <w:szCs w:val="24"/>
          </w:rPr>
          <w:instrText>other</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&lt;/other</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&lt;/other&gt;</w:t>
        </w:r>
        <w:r w:rsidRPr="00E956F7">
          <w:rPr>
            <w:szCs w:val="24"/>
          </w:rPr>
          <w:fldChar w:fldCharType="end"/>
        </w:r>
      </w:ins>
    </w:p>
    <w:p w14:paraId="16AEBD86" w14:textId="4C482591" w:rsidR="001332BD" w:rsidRPr="00E956F7" w:rsidRDefault="001332BD">
      <w:pPr>
        <w:pStyle w:val="BiblioEntry"/>
        <w:autoSpaceDE w:val="0"/>
        <w:autoSpaceDN w:val="0"/>
        <w:adjustRightInd w:val="0"/>
        <w:rPr>
          <w:ins w:id="8767" w:author="LUEJE Claudia" w:date="2023-06-26T17:59:00Z"/>
          <w:szCs w:val="24"/>
        </w:rPr>
      </w:pPr>
      <w:ins w:id="8768"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"unknown"</w:instrText>
        </w:r>
        <w:r w:rsidRPr="00E956F7">
          <w:rPr>
            <w:szCs w:val="24"/>
          </w:rPr>
          <w:fldChar w:fldCharType="separate"/>
        </w:r>
        <w:r w:rsidR="00501019" w:rsidRPr="00E956F7">
          <w:rPr>
            <w:szCs w:val="24"/>
          </w:rPr>
          <w:instrText>unknown</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&lt;unknown</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_id=\"b5\""</w:instrText>
        </w:r>
        <w:r w:rsidRPr="00E956F7">
          <w:rPr>
            <w:szCs w:val="24"/>
          </w:rPr>
          <w:fldChar w:fldCharType="separate"/>
        </w:r>
        <w:r w:rsidRPr="00E956F7">
          <w:rPr>
            <w:szCs w:val="24"/>
          </w:rPr>
          <w:instrText xml:space="preserve"> _id="b5"</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&lt;unknown&gt;</w:t>
        </w:r>
        <w:r w:rsidRPr="00E956F7">
          <w:rPr>
            <w:szCs w:val="24"/>
          </w:rPr>
          <w:fldChar w:fldCharType="end"/>
        </w:r>
        <w:r w:rsidRPr="00E956F7">
          <w:rPr>
            <w:szCs w:val="24"/>
          </w:rPr>
          <w:t>[</w:t>
        </w:r>
        <w:r w:rsidRPr="00E956F7">
          <w:rPr>
            <w:rStyle w:val="bibnumber"/>
            <w:szCs w:val="24"/>
          </w:rPr>
          <w:t>5</w:t>
        </w:r>
        <w:r w:rsidRPr="00E956F7">
          <w:rPr>
            <w:szCs w:val="24"/>
          </w:rPr>
          <w:t>]</w:t>
        </w:r>
        <w:r w:rsidRPr="00E956F7">
          <w:rPr>
            <w:szCs w:val="24"/>
          </w:rPr>
          <w:tab/>
        </w:r>
        <w:r w:rsidRPr="00E956F7">
          <w:rPr>
            <w:rStyle w:val="bibfname"/>
            <w:szCs w:val="24"/>
          </w:rPr>
          <w:t>O.</w:t>
        </w:r>
        <w:r w:rsidRPr="00E956F7">
          <w:rPr>
            <w:szCs w:val="24"/>
          </w:rPr>
          <w:t xml:space="preserve"> </w:t>
        </w:r>
        <w:r w:rsidRPr="00E956F7">
          <w:rPr>
            <w:rStyle w:val="bibsurname"/>
            <w:szCs w:val="24"/>
          </w:rPr>
          <w:t>Hahn</w:t>
        </w:r>
        <w:r w:rsidRPr="00E956F7">
          <w:rPr>
            <w:szCs w:val="24"/>
          </w:rPr>
          <w:t xml:space="preserve"> and </w:t>
        </w:r>
        <w:r w:rsidRPr="00E956F7">
          <w:rPr>
            <w:rStyle w:val="bibfname"/>
            <w:szCs w:val="24"/>
          </w:rPr>
          <w:t>A.</w:t>
        </w:r>
        <w:r w:rsidRPr="00E956F7">
          <w:rPr>
            <w:szCs w:val="24"/>
          </w:rPr>
          <w:t xml:space="preserve"> </w:t>
        </w:r>
        <w:r w:rsidRPr="00E956F7">
          <w:rPr>
            <w:rStyle w:val="bibsurname"/>
            <w:szCs w:val="24"/>
          </w:rPr>
          <w:t>Schulte</w:t>
        </w:r>
        <w:r w:rsidRPr="00E956F7">
          <w:rPr>
            <w:szCs w:val="24"/>
          </w:rPr>
          <w:t xml:space="preserve">, “Nutzung des Festigkeitspotentials höherfesten Stahlfeinbleche durch Stanzniet- und Clinchverbindungen,” </w:t>
        </w:r>
        <w:r w:rsidRPr="00E956F7">
          <w:rPr>
            <w:rStyle w:val="bibyear"/>
            <w:szCs w:val="24"/>
          </w:rPr>
          <w:t>1998</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"unknown"</w:instrText>
        </w:r>
        <w:r w:rsidRPr="00E956F7">
          <w:rPr>
            <w:szCs w:val="24"/>
          </w:rPr>
          <w:fldChar w:fldCharType="separate"/>
        </w:r>
        <w:r w:rsidR="00501019" w:rsidRPr="00E956F7">
          <w:rPr>
            <w:szCs w:val="24"/>
          </w:rPr>
          <w:instrText>unknown</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&lt;/unknown</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&lt;/unknown&gt;</w:t>
        </w:r>
        <w:r w:rsidRPr="00E956F7">
          <w:rPr>
            <w:szCs w:val="24"/>
          </w:rPr>
          <w:fldChar w:fldCharType="end"/>
        </w:r>
      </w:ins>
    </w:p>
    <w:p w14:paraId="48A98E3A" w14:textId="1523E325" w:rsidR="001332BD" w:rsidRPr="00E956F7" w:rsidRDefault="001332BD">
      <w:pPr>
        <w:pStyle w:val="BiblioEntry"/>
        <w:autoSpaceDE w:val="0"/>
        <w:autoSpaceDN w:val="0"/>
        <w:adjustRightInd w:val="0"/>
        <w:rPr>
          <w:ins w:id="8769" w:author="LUEJE Claudia" w:date="2023-06-26T17:59:00Z"/>
          <w:szCs w:val="24"/>
        </w:rPr>
      </w:pPr>
      <w:ins w:id="8770"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"other"</w:instrText>
        </w:r>
        <w:r w:rsidRPr="00E956F7">
          <w:rPr>
            <w:szCs w:val="24"/>
          </w:rPr>
          <w:fldChar w:fldCharType="separate"/>
        </w:r>
        <w:r w:rsidR="00501019" w:rsidRPr="00E956F7">
          <w:rPr>
            <w:szCs w:val="24"/>
          </w:rPr>
          <w:instrText>other</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&lt;other</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_id=\"b6\""</w:instrText>
        </w:r>
        <w:r w:rsidRPr="00E956F7">
          <w:rPr>
            <w:szCs w:val="24"/>
          </w:rPr>
          <w:fldChar w:fldCharType="separate"/>
        </w:r>
        <w:r w:rsidRPr="00E956F7">
          <w:rPr>
            <w:szCs w:val="24"/>
          </w:rPr>
          <w:instrText xml:space="preserve"> _id="b6"</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&lt;other&gt;</w:t>
        </w:r>
        <w:r w:rsidRPr="00E956F7">
          <w:rPr>
            <w:szCs w:val="24"/>
          </w:rPr>
          <w:fldChar w:fldCharType="end"/>
        </w:r>
        <w:r w:rsidRPr="00E956F7">
          <w:rPr>
            <w:szCs w:val="24"/>
          </w:rPr>
          <w:t>[</w:t>
        </w:r>
        <w:r w:rsidRPr="00E956F7">
          <w:rPr>
            <w:rStyle w:val="bibnumber"/>
            <w:szCs w:val="24"/>
          </w:rPr>
          <w:t>6</w:t>
        </w:r>
        <w:r w:rsidRPr="00E956F7">
          <w:rPr>
            <w:szCs w:val="24"/>
          </w:rPr>
          <w:t>]</w:t>
        </w:r>
        <w:r w:rsidRPr="00E956F7">
          <w:rPr>
            <w:szCs w:val="24"/>
          </w:rPr>
          <w:tab/>
        </w:r>
        <w:r w:rsidRPr="00E956F7">
          <w:rPr>
            <w:rStyle w:val="bibsurname"/>
            <w:szCs w:val="24"/>
          </w:rPr>
          <w:t>D</w:t>
        </w:r>
        <w:r w:rsidRPr="00E956F7">
          <w:rPr>
            <w:rStyle w:val="bibsurname"/>
            <w:smallCaps/>
            <w:szCs w:val="24"/>
          </w:rPr>
          <w:t>raht</w:t>
        </w:r>
        <w:r w:rsidRPr="00E956F7">
          <w:rPr>
            <w:szCs w:val="24"/>
          </w:rPr>
          <w:t xml:space="preserve"> </w:t>
        </w:r>
        <w:r w:rsidRPr="00E956F7">
          <w:rPr>
            <w:rStyle w:val="bibfname"/>
            <w:szCs w:val="24"/>
          </w:rPr>
          <w:t>T.</w:t>
        </w:r>
        <w:r w:rsidRPr="00E956F7">
          <w:rPr>
            <w:szCs w:val="24"/>
          </w:rPr>
          <w:t xml:space="preserve">, </w:t>
        </w:r>
        <w:r w:rsidRPr="00E956F7">
          <w:rPr>
            <w:rStyle w:val="bibsurname"/>
            <w:szCs w:val="24"/>
          </w:rPr>
          <w:t>M</w:t>
        </w:r>
        <w:r w:rsidRPr="00E956F7">
          <w:rPr>
            <w:rStyle w:val="bibsurname"/>
            <w:smallCaps/>
            <w:szCs w:val="24"/>
          </w:rPr>
          <w:t>eschut</w:t>
        </w:r>
        <w:r w:rsidRPr="00E956F7">
          <w:rPr>
            <w:szCs w:val="24"/>
          </w:rPr>
          <w:t xml:space="preserve"> </w:t>
        </w:r>
        <w:r w:rsidRPr="00E956F7">
          <w:rPr>
            <w:rStyle w:val="bibfname"/>
            <w:szCs w:val="24"/>
          </w:rPr>
          <w:t>G.</w:t>
        </w:r>
        <w:r w:rsidRPr="00E956F7">
          <w:rPr>
            <w:szCs w:val="24"/>
          </w:rPr>
          <w:t xml:space="preserve"> “Method of producing a nail connection, and nail for this purpose”. European Patent EP1926918B1, 16 01 </w:t>
        </w:r>
        <w:r w:rsidRPr="00E956F7">
          <w:rPr>
            <w:rStyle w:val="bibyear"/>
            <w:szCs w:val="24"/>
          </w:rPr>
          <w:t>2007</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"other"</w:instrText>
        </w:r>
        <w:r w:rsidRPr="00E956F7">
          <w:rPr>
            <w:szCs w:val="24"/>
          </w:rPr>
          <w:fldChar w:fldCharType="separate"/>
        </w:r>
        <w:r w:rsidR="00501019" w:rsidRPr="00E956F7">
          <w:rPr>
            <w:szCs w:val="24"/>
          </w:rPr>
          <w:instrText>other</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&lt;/other</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&lt;/other&gt;</w:t>
        </w:r>
        <w:r w:rsidRPr="00E956F7">
          <w:rPr>
            <w:szCs w:val="24"/>
          </w:rPr>
          <w:fldChar w:fldCharType="end"/>
        </w:r>
      </w:ins>
    </w:p>
    <w:p w14:paraId="2BC22B07" w14:textId="78E91FD7" w:rsidR="001332BD" w:rsidRPr="00E956F7" w:rsidRDefault="001332BD">
      <w:pPr>
        <w:pStyle w:val="BiblioEntry"/>
        <w:autoSpaceDE w:val="0"/>
        <w:autoSpaceDN w:val="0"/>
        <w:adjustRightInd w:val="0"/>
        <w:rPr>
          <w:ins w:id="8771" w:author="LUEJE Claudia" w:date="2023-06-26T17:59:00Z"/>
          <w:szCs w:val="24"/>
        </w:rPr>
      </w:pPr>
      <w:ins w:id="8772"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"edb"</w:instrText>
        </w:r>
        <w:r w:rsidRPr="00E956F7">
          <w:rPr>
            <w:szCs w:val="24"/>
          </w:rPr>
          <w:fldChar w:fldCharType="separate"/>
        </w:r>
        <w:r w:rsidR="00501019" w:rsidRPr="00E956F7">
          <w:rPr>
            <w:szCs w:val="24"/>
          </w:rPr>
          <w:instrText>edb</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&lt;edb</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_id=\"b7\""</w:instrText>
        </w:r>
        <w:r w:rsidRPr="00E956F7">
          <w:rPr>
            <w:szCs w:val="24"/>
          </w:rPr>
          <w:fldChar w:fldCharType="separate"/>
        </w:r>
        <w:r w:rsidRPr="00E956F7">
          <w:rPr>
            <w:szCs w:val="24"/>
          </w:rPr>
          <w:instrText xml:space="preserve"> _id="b7"</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&lt;edb&gt;</w:t>
        </w:r>
        <w:r w:rsidRPr="00E956F7">
          <w:rPr>
            <w:szCs w:val="24"/>
          </w:rPr>
          <w:fldChar w:fldCharType="end"/>
        </w:r>
        <w:r w:rsidRPr="00E956F7">
          <w:rPr>
            <w:szCs w:val="24"/>
          </w:rPr>
          <w:t>[</w:t>
        </w:r>
        <w:r w:rsidRPr="00E956F7">
          <w:rPr>
            <w:rStyle w:val="bibnumber"/>
            <w:szCs w:val="24"/>
          </w:rPr>
          <w:t>7</w:t>
        </w:r>
        <w:r w:rsidRPr="00E956F7">
          <w:rPr>
            <w:szCs w:val="24"/>
          </w:rPr>
          <w:t>]</w:t>
        </w:r>
        <w:r w:rsidRPr="00E956F7">
          <w:rPr>
            <w:szCs w:val="24"/>
          </w:rPr>
          <w:tab/>
        </w:r>
        <w:r w:rsidRPr="00E956F7">
          <w:rPr>
            <w:rStyle w:val="bibfname"/>
            <w:szCs w:val="24"/>
          </w:rPr>
          <w:t>T.</w:t>
        </w:r>
        <w:r w:rsidRPr="00E956F7">
          <w:rPr>
            <w:szCs w:val="24"/>
          </w:rPr>
          <w:t xml:space="preserve"> </w:t>
        </w:r>
        <w:r w:rsidRPr="00E956F7">
          <w:rPr>
            <w:rStyle w:val="bibsurname"/>
            <w:szCs w:val="24"/>
          </w:rPr>
          <w:t>Ziegler</w:t>
        </w:r>
        <w:r w:rsidRPr="00E956F7">
          <w:rPr>
            <w:szCs w:val="24"/>
          </w:rPr>
          <w:t xml:space="preserve">, “Joinability of light-weight components using riveted friction-welded joints.,” in </w:t>
        </w:r>
        <w:r w:rsidRPr="00E956F7">
          <w:rPr>
            <w:i/>
            <w:szCs w:val="24"/>
          </w:rPr>
          <w:t>Joining in Car Body Engineering</w:t>
        </w:r>
        <w:r w:rsidRPr="00E956F7">
          <w:rPr>
            <w:szCs w:val="24"/>
          </w:rPr>
          <w:t xml:space="preserve">, Bad Nauheim, </w:t>
        </w:r>
        <w:r w:rsidRPr="00E956F7">
          <w:rPr>
            <w:rStyle w:val="bibyear"/>
            <w:szCs w:val="24"/>
          </w:rPr>
          <w:t>2019</w:t>
        </w:r>
        <w:r w:rsidRPr="00E956F7">
          <w:rPr>
            <w:szCs w:val="24"/>
          </w:rPr>
          <w:t xml:space="preserve">. </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"edb"</w:instrText>
        </w:r>
        <w:r w:rsidRPr="00E956F7">
          <w:rPr>
            <w:szCs w:val="24"/>
          </w:rPr>
          <w:fldChar w:fldCharType="separate"/>
        </w:r>
        <w:r w:rsidR="00501019" w:rsidRPr="00E956F7">
          <w:rPr>
            <w:szCs w:val="24"/>
          </w:rPr>
          <w:instrText>edb</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&lt;/edb</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&lt;/edb&gt;</w:t>
        </w:r>
        <w:r w:rsidRPr="00E956F7">
          <w:rPr>
            <w:szCs w:val="24"/>
          </w:rPr>
          <w:fldChar w:fldCharType="end"/>
        </w:r>
      </w:ins>
    </w:p>
    <w:p w14:paraId="52F96ADB" w14:textId="42C1ACF8" w:rsidR="001332BD" w:rsidRPr="00E956F7" w:rsidRDefault="001332BD">
      <w:pPr>
        <w:pStyle w:val="BiblioEntry"/>
        <w:autoSpaceDE w:val="0"/>
        <w:autoSpaceDN w:val="0"/>
        <w:adjustRightInd w:val="0"/>
        <w:rPr>
          <w:ins w:id="8773" w:author="LUEJE Claudia" w:date="2023-06-26T17:59:00Z"/>
          <w:szCs w:val="24"/>
        </w:rPr>
      </w:pPr>
      <w:ins w:id="8774"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"unknown"</w:instrText>
        </w:r>
        <w:r w:rsidRPr="00E956F7">
          <w:rPr>
            <w:szCs w:val="24"/>
          </w:rPr>
          <w:fldChar w:fldCharType="separate"/>
        </w:r>
        <w:r w:rsidR="00501019" w:rsidRPr="00E956F7">
          <w:rPr>
            <w:szCs w:val="24"/>
          </w:rPr>
          <w:instrText>unknown</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&lt;unknown</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_id=\"b8\""</w:instrText>
        </w:r>
        <w:r w:rsidRPr="00E956F7">
          <w:rPr>
            <w:szCs w:val="24"/>
          </w:rPr>
          <w:fldChar w:fldCharType="separate"/>
        </w:r>
        <w:r w:rsidRPr="00E956F7">
          <w:rPr>
            <w:szCs w:val="24"/>
          </w:rPr>
          <w:instrText xml:space="preserve"> _id="b8"</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&lt;unknown&gt;</w:t>
        </w:r>
        <w:r w:rsidRPr="00E956F7">
          <w:rPr>
            <w:szCs w:val="24"/>
          </w:rPr>
          <w:fldChar w:fldCharType="end"/>
        </w:r>
        <w:r w:rsidRPr="00E956F7">
          <w:rPr>
            <w:szCs w:val="24"/>
          </w:rPr>
          <w:t>[</w:t>
        </w:r>
        <w:r w:rsidRPr="00E956F7">
          <w:rPr>
            <w:rStyle w:val="bibnumber"/>
            <w:szCs w:val="24"/>
          </w:rPr>
          <w:t>8</w:t>
        </w:r>
        <w:r w:rsidRPr="00E956F7">
          <w:rPr>
            <w:szCs w:val="24"/>
          </w:rPr>
          <w:t>]</w:t>
        </w:r>
        <w:r w:rsidRPr="00E956F7">
          <w:rPr>
            <w:szCs w:val="24"/>
          </w:rPr>
          <w:tab/>
        </w:r>
        <w:r w:rsidRPr="00E956F7">
          <w:rPr>
            <w:rStyle w:val="biborganization"/>
            <w:szCs w:val="24"/>
          </w:rPr>
          <w:t>International Standards Organization</w:t>
        </w:r>
        <w:r w:rsidRPr="00E956F7">
          <w:rPr>
            <w:szCs w:val="24"/>
          </w:rPr>
          <w:t xml:space="preserve">, ISO 10303-242: Industrial automation systems and integration — Product data representation and exchange — Part 242: Application protocol: Managed model-based 3D engineering, Geneva: ISO. </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"unknown"</w:instrText>
        </w:r>
        <w:r w:rsidRPr="00E956F7">
          <w:rPr>
            <w:szCs w:val="24"/>
          </w:rPr>
          <w:fldChar w:fldCharType="separate"/>
        </w:r>
        <w:r w:rsidR="00501019" w:rsidRPr="00E956F7">
          <w:rPr>
            <w:szCs w:val="24"/>
          </w:rPr>
          <w:instrText>unknown</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&lt;/unknown</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&lt;/unknown&gt;</w:t>
        </w:r>
        <w:r w:rsidRPr="00E956F7">
          <w:rPr>
            <w:szCs w:val="24"/>
          </w:rPr>
          <w:fldChar w:fldCharType="end"/>
        </w:r>
      </w:ins>
    </w:p>
    <w:p w14:paraId="4585400E" w14:textId="7A97877B" w:rsidR="001332BD" w:rsidRPr="00E956F7" w:rsidRDefault="001332BD">
      <w:pPr>
        <w:pStyle w:val="BiblioEntry"/>
        <w:autoSpaceDE w:val="0"/>
        <w:autoSpaceDN w:val="0"/>
        <w:adjustRightInd w:val="0"/>
        <w:rPr>
          <w:ins w:id="8775" w:author="LUEJE Claudia" w:date="2023-06-26T17:59:00Z"/>
          <w:szCs w:val="24"/>
        </w:rPr>
      </w:pPr>
      <w:ins w:id="8776"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_id=\"b9\""</w:instrText>
        </w:r>
        <w:r w:rsidRPr="00E956F7">
          <w:rPr>
            <w:szCs w:val="24"/>
          </w:rPr>
          <w:fldChar w:fldCharType="separate"/>
        </w:r>
        <w:r w:rsidRPr="00E956F7">
          <w:rPr>
            <w:szCs w:val="24"/>
          </w:rPr>
          <w:instrText xml:space="preserve"> _id="b9"</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9</w:t>
        </w:r>
        <w:r w:rsidRPr="00E956F7">
          <w:rPr>
            <w:szCs w:val="24"/>
          </w:rPr>
          <w:t>]</w:t>
        </w:r>
        <w:r w:rsidRPr="00E956F7">
          <w:rPr>
            <w:szCs w:val="24"/>
          </w:rPr>
          <w:tab/>
        </w:r>
        <w:r w:rsidRPr="00E956F7">
          <w:rPr>
            <w:rStyle w:val="bibfname"/>
            <w:szCs w:val="24"/>
          </w:rPr>
          <w:t>B. E.</w:t>
        </w:r>
        <w:r w:rsidRPr="00E956F7">
          <w:rPr>
            <w:szCs w:val="24"/>
          </w:rPr>
          <w:t xml:space="preserve"> </w:t>
        </w:r>
        <w:r w:rsidRPr="00E956F7">
          <w:rPr>
            <w:rStyle w:val="bibsurname"/>
            <w:szCs w:val="24"/>
          </w:rPr>
          <w:t>Huf</w:t>
        </w:r>
        <w:r w:rsidRPr="00E956F7">
          <w:rPr>
            <w:szCs w:val="24"/>
          </w:rPr>
          <w:t>, "</w:t>
        </w:r>
        <w:r w:rsidRPr="00E956F7">
          <w:rPr>
            <w:rStyle w:val="bibbook"/>
            <w:szCs w:val="24"/>
          </w:rPr>
          <w:t>Managing Connections using the Master Connection File</w:t>
        </w:r>
        <w:r w:rsidRPr="00E956F7">
          <w:rPr>
            <w:szCs w:val="24"/>
          </w:rPr>
          <w:t xml:space="preserve">," </w:t>
        </w:r>
        <w:r w:rsidRPr="00E956F7">
          <w:rPr>
            <w:rStyle w:val="bibpublisher"/>
            <w:szCs w:val="24"/>
          </w:rPr>
          <w:t>Ford Motor Co.</w:t>
        </w:r>
        <w:r w:rsidRPr="00E956F7">
          <w:rPr>
            <w:szCs w:val="24"/>
          </w:rPr>
          <w:t xml:space="preserve">, </w:t>
        </w:r>
        <w:r w:rsidRPr="00E956F7">
          <w:rPr>
            <w:rStyle w:val="biblocation"/>
            <w:szCs w:val="24"/>
          </w:rPr>
          <w:t>Dearborn</w:t>
        </w:r>
        <w:r w:rsidRPr="00E956F7">
          <w:rPr>
            <w:szCs w:val="24"/>
          </w:rPr>
          <w:t xml:space="preserve">, </w:t>
        </w:r>
        <w:r w:rsidRPr="00E956F7">
          <w:rPr>
            <w:rStyle w:val="bibyear"/>
            <w:szCs w:val="24"/>
          </w:rPr>
          <w:t>2001</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23F73387" w14:textId="72F5E184" w:rsidR="001332BD" w:rsidRPr="00E956F7" w:rsidRDefault="001332BD">
      <w:pPr>
        <w:pStyle w:val="BiblioEntry"/>
        <w:autoSpaceDE w:val="0"/>
        <w:autoSpaceDN w:val="0"/>
        <w:adjustRightInd w:val="0"/>
        <w:rPr>
          <w:ins w:id="8777" w:author="LUEJE Claudia" w:date="2023-06-26T17:59:00Z"/>
          <w:szCs w:val="24"/>
        </w:rPr>
      </w:pPr>
      <w:ins w:id="8778"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_id=\"b10\""</w:instrText>
        </w:r>
        <w:r w:rsidRPr="00E956F7">
          <w:rPr>
            <w:szCs w:val="24"/>
          </w:rPr>
          <w:fldChar w:fldCharType="separate"/>
        </w:r>
        <w:r w:rsidRPr="00E956F7">
          <w:rPr>
            <w:szCs w:val="24"/>
          </w:rPr>
          <w:instrText xml:space="preserve"> _id="b10"</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10</w:t>
        </w:r>
        <w:r w:rsidRPr="00E956F7">
          <w:rPr>
            <w:szCs w:val="24"/>
          </w:rPr>
          <w:t>]</w:t>
        </w:r>
        <w:r w:rsidRPr="00E956F7">
          <w:rPr>
            <w:szCs w:val="24"/>
          </w:rPr>
          <w:tab/>
        </w:r>
        <w:r w:rsidRPr="00E956F7">
          <w:rPr>
            <w:rStyle w:val="bibfname"/>
            <w:szCs w:val="24"/>
          </w:rPr>
          <w:t>S.</w:t>
        </w:r>
        <w:r w:rsidRPr="00E956F7">
          <w:rPr>
            <w:szCs w:val="24"/>
          </w:rPr>
          <w:t xml:space="preserve"> </w:t>
        </w:r>
        <w:r w:rsidRPr="00E956F7">
          <w:rPr>
            <w:rStyle w:val="bibsurname"/>
            <w:szCs w:val="24"/>
          </w:rPr>
          <w:t>Zhang</w:t>
        </w:r>
        <w:r w:rsidRPr="00E956F7">
          <w:rPr>
            <w:szCs w:val="24"/>
          </w:rPr>
          <w:t>, “</w:t>
        </w:r>
        <w:r w:rsidRPr="00E956F7">
          <w:rPr>
            <w:rStyle w:val="bibbook"/>
            <w:szCs w:val="24"/>
          </w:rPr>
          <w:t>Classification of Seam Welds</w:t>
        </w:r>
        <w:r w:rsidRPr="00E956F7">
          <w:rPr>
            <w:szCs w:val="24"/>
          </w:rPr>
          <w:t xml:space="preserve">,” </w:t>
        </w:r>
        <w:r w:rsidRPr="00E956F7">
          <w:rPr>
            <w:rStyle w:val="bibpublisher"/>
            <w:szCs w:val="24"/>
          </w:rPr>
          <w:t>Daimler AG</w:t>
        </w:r>
        <w:r w:rsidRPr="00E956F7">
          <w:rPr>
            <w:szCs w:val="24"/>
          </w:rPr>
          <w:t xml:space="preserve">, </w:t>
        </w:r>
        <w:r w:rsidRPr="00E956F7">
          <w:rPr>
            <w:rStyle w:val="biblocation"/>
            <w:szCs w:val="24"/>
          </w:rPr>
          <w:t>Stuttgart</w:t>
        </w:r>
        <w:r w:rsidRPr="00E956F7">
          <w:rPr>
            <w:szCs w:val="24"/>
          </w:rPr>
          <w:t xml:space="preserve">, </w:t>
        </w:r>
        <w:r w:rsidRPr="00E956F7">
          <w:rPr>
            <w:rStyle w:val="bibyear"/>
            <w:szCs w:val="24"/>
          </w:rPr>
          <w:t>2005</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5D807EBC" w14:textId="642A257A" w:rsidR="001332BD" w:rsidRPr="00E956F7" w:rsidRDefault="001332BD">
      <w:pPr>
        <w:pStyle w:val="BiblioEntry"/>
        <w:autoSpaceDE w:val="0"/>
        <w:autoSpaceDN w:val="0"/>
        <w:adjustRightInd w:val="0"/>
        <w:rPr>
          <w:ins w:id="8779" w:author="LUEJE Claudia" w:date="2023-06-26T17:59:00Z"/>
          <w:szCs w:val="24"/>
        </w:rPr>
      </w:pPr>
      <w:ins w:id="8780"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_id=\"b11\""</w:instrText>
        </w:r>
        <w:r w:rsidRPr="00E956F7">
          <w:rPr>
            <w:szCs w:val="24"/>
          </w:rPr>
          <w:fldChar w:fldCharType="separate"/>
        </w:r>
        <w:r w:rsidRPr="00E956F7">
          <w:rPr>
            <w:szCs w:val="24"/>
          </w:rPr>
          <w:instrText xml:space="preserve"> _id="b11"</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11</w:t>
        </w:r>
        <w:r w:rsidRPr="00E956F7">
          <w:rPr>
            <w:szCs w:val="24"/>
          </w:rPr>
          <w:t>]</w:t>
        </w:r>
        <w:r w:rsidRPr="00E956F7">
          <w:rPr>
            <w:szCs w:val="24"/>
          </w:rPr>
          <w:tab/>
        </w:r>
        <w:r w:rsidRPr="00E956F7">
          <w:rPr>
            <w:rStyle w:val="biborganization"/>
            <w:szCs w:val="24"/>
          </w:rPr>
          <w:t>FAT-AK25</w:t>
        </w:r>
        <w:r w:rsidRPr="00E956F7">
          <w:rPr>
            <w:szCs w:val="24"/>
          </w:rPr>
          <w:t xml:space="preserve">, “χMCF Extended Master Connection File: A Standard for Describing Connections and Joints in the Automotive Industry, Version 3.1,” VDA FAT-AK25, Berlin, </w:t>
        </w:r>
        <w:r w:rsidRPr="00E956F7">
          <w:rPr>
            <w:rStyle w:val="bibyear"/>
            <w:szCs w:val="24"/>
          </w:rPr>
          <w:t>2020</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258AD115" w14:textId="436D9A0D" w:rsidR="001332BD" w:rsidRPr="00E956F7" w:rsidRDefault="001332BD">
      <w:pPr>
        <w:pStyle w:val="BiblioEntry"/>
        <w:autoSpaceDE w:val="0"/>
        <w:autoSpaceDN w:val="0"/>
        <w:adjustRightInd w:val="0"/>
        <w:rPr>
          <w:ins w:id="8781" w:author="LUEJE Claudia" w:date="2023-06-26T17:59:00Z"/>
          <w:szCs w:val="24"/>
        </w:rPr>
      </w:pPr>
      <w:ins w:id="8782"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_id=\"b12\""</w:instrText>
        </w:r>
        <w:r w:rsidRPr="00E956F7">
          <w:rPr>
            <w:szCs w:val="24"/>
          </w:rPr>
          <w:fldChar w:fldCharType="separate"/>
        </w:r>
        <w:r w:rsidRPr="00E956F7">
          <w:rPr>
            <w:szCs w:val="24"/>
          </w:rPr>
          <w:instrText xml:space="preserve"> _id="b12"</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12</w:t>
        </w:r>
        <w:r w:rsidRPr="00E956F7">
          <w:rPr>
            <w:szCs w:val="24"/>
          </w:rPr>
          <w:t>]</w:t>
        </w:r>
        <w:r w:rsidRPr="00E956F7">
          <w:rPr>
            <w:szCs w:val="24"/>
          </w:rPr>
          <w:tab/>
        </w:r>
        <w:r w:rsidRPr="00E956F7">
          <w:rPr>
            <w:rStyle w:val="biborganization"/>
            <w:szCs w:val="24"/>
          </w:rPr>
          <w:t>FAT-AK25</w:t>
        </w:r>
        <w:r w:rsidRPr="00E956F7">
          <w:rPr>
            <w:szCs w:val="24"/>
          </w:rPr>
          <w:t xml:space="preserve">, “χMCF Extended Master Connection File: A Standard for Describing Connections and Joints in the Automotive Industry, Version 2.0,” VDA FAT-AK25, Berlin, </w:t>
        </w:r>
        <w:r w:rsidRPr="00E956F7">
          <w:rPr>
            <w:rStyle w:val="bibyear"/>
            <w:szCs w:val="24"/>
          </w:rPr>
          <w:t>2014</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5983E3DA" w14:textId="095AD8DB" w:rsidR="001332BD" w:rsidRPr="00E956F7" w:rsidRDefault="001332BD">
      <w:pPr>
        <w:pStyle w:val="BiblioEntry"/>
        <w:autoSpaceDE w:val="0"/>
        <w:autoSpaceDN w:val="0"/>
        <w:adjustRightInd w:val="0"/>
        <w:rPr>
          <w:ins w:id="8783" w:author="LUEJE Claudia" w:date="2023-06-26T17:59:00Z"/>
          <w:szCs w:val="24"/>
        </w:rPr>
      </w:pPr>
      <w:ins w:id="8784"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_id=\"b13\""</w:instrText>
        </w:r>
        <w:r w:rsidRPr="00E956F7">
          <w:rPr>
            <w:szCs w:val="24"/>
          </w:rPr>
          <w:fldChar w:fldCharType="separate"/>
        </w:r>
        <w:r w:rsidRPr="00E956F7">
          <w:rPr>
            <w:szCs w:val="24"/>
          </w:rPr>
          <w:instrText xml:space="preserve"> _id="b13"</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13</w:t>
        </w:r>
        <w:r w:rsidRPr="00E956F7">
          <w:rPr>
            <w:szCs w:val="24"/>
          </w:rPr>
          <w:t>]</w:t>
        </w:r>
        <w:r w:rsidRPr="00E956F7">
          <w:rPr>
            <w:szCs w:val="24"/>
          </w:rPr>
          <w:tab/>
        </w:r>
        <w:r w:rsidRPr="00E956F7">
          <w:rPr>
            <w:rStyle w:val="biborganization"/>
            <w:szCs w:val="24"/>
          </w:rPr>
          <w:t>FAT-AK25</w:t>
        </w:r>
        <w:r w:rsidRPr="00E956F7">
          <w:rPr>
            <w:szCs w:val="24"/>
          </w:rPr>
          <w:t xml:space="preserve">, “χMCF Extended Master Connection File: A Standard for Describing Connections and Joints in the Automotive Industry, Version 3.0,” VDA FAT-AK25, Berlin, </w:t>
        </w:r>
        <w:r w:rsidRPr="00E956F7">
          <w:rPr>
            <w:rStyle w:val="bibyear"/>
            <w:szCs w:val="24"/>
          </w:rPr>
          <w:t>2016</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33C8F824" w14:textId="26D1D437" w:rsidR="001332BD" w:rsidRPr="00E956F7" w:rsidRDefault="001332BD">
      <w:pPr>
        <w:pStyle w:val="BiblioEntry"/>
        <w:autoSpaceDE w:val="0"/>
        <w:autoSpaceDN w:val="0"/>
        <w:adjustRightInd w:val="0"/>
        <w:rPr>
          <w:ins w:id="8785" w:author="LUEJE Claudia" w:date="2023-06-26T17:59:00Z"/>
          <w:szCs w:val="24"/>
        </w:rPr>
      </w:pPr>
      <w:ins w:id="8786"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_id=\"b14\""</w:instrText>
        </w:r>
        <w:r w:rsidRPr="00E956F7">
          <w:rPr>
            <w:szCs w:val="24"/>
          </w:rPr>
          <w:fldChar w:fldCharType="separate"/>
        </w:r>
        <w:r w:rsidRPr="00E956F7">
          <w:rPr>
            <w:szCs w:val="24"/>
          </w:rPr>
          <w:instrText xml:space="preserve"> _id="b14"</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14</w:t>
        </w:r>
        <w:r w:rsidRPr="00E956F7">
          <w:rPr>
            <w:szCs w:val="24"/>
          </w:rPr>
          <w:t>]</w:t>
        </w:r>
        <w:r w:rsidRPr="00E956F7">
          <w:rPr>
            <w:szCs w:val="24"/>
          </w:rPr>
          <w:tab/>
        </w:r>
        <w:r w:rsidRPr="00E956F7">
          <w:rPr>
            <w:rStyle w:val="bibfname"/>
            <w:szCs w:val="24"/>
          </w:rPr>
          <w:t>B. C.</w:t>
        </w:r>
        <w:r w:rsidRPr="00E956F7">
          <w:rPr>
            <w:szCs w:val="24"/>
          </w:rPr>
          <w:t xml:space="preserve"> </w:t>
        </w:r>
        <w:r w:rsidRPr="00E956F7">
          <w:rPr>
            <w:rStyle w:val="bibsurname"/>
            <w:szCs w:val="24"/>
          </w:rPr>
          <w:t>Systems</w:t>
        </w:r>
        <w:r w:rsidRPr="00E956F7">
          <w:rPr>
            <w:szCs w:val="24"/>
          </w:rPr>
          <w:t>, “</w:t>
        </w:r>
        <w:r w:rsidRPr="00E956F7">
          <w:rPr>
            <w:rStyle w:val="bibbook"/>
            <w:szCs w:val="24"/>
          </w:rPr>
          <w:t>χMCF pilot in ANSA</w:t>
        </w:r>
        <w:r w:rsidRPr="00E956F7">
          <w:rPr>
            <w:szCs w:val="24"/>
          </w:rPr>
          <w:t xml:space="preserve">,” </w:t>
        </w:r>
        <w:r w:rsidRPr="00E956F7">
          <w:rPr>
            <w:rStyle w:val="bibpublisher"/>
            <w:szCs w:val="24"/>
          </w:rPr>
          <w:t>Beta CAE System S.A.</w:t>
        </w:r>
        <w:r w:rsidRPr="00E956F7">
          <w:rPr>
            <w:szCs w:val="24"/>
          </w:rPr>
          <w:t xml:space="preserve">, </w:t>
        </w:r>
        <w:r w:rsidRPr="00E956F7">
          <w:rPr>
            <w:rStyle w:val="biblocation"/>
            <w:szCs w:val="24"/>
          </w:rPr>
          <w:t>Thessaloniki</w:t>
        </w:r>
        <w:r w:rsidRPr="00E956F7">
          <w:rPr>
            <w:szCs w:val="24"/>
          </w:rPr>
          <w:t xml:space="preserve">, </w:t>
        </w:r>
        <w:r w:rsidRPr="00E956F7">
          <w:rPr>
            <w:rStyle w:val="bibyear"/>
            <w:szCs w:val="24"/>
          </w:rPr>
          <w:t>2008</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3FE43DAB" w14:textId="7CADCC0E" w:rsidR="001332BD" w:rsidRPr="00E956F7" w:rsidRDefault="001332BD">
      <w:pPr>
        <w:pStyle w:val="BiblioEntry"/>
        <w:autoSpaceDE w:val="0"/>
        <w:autoSpaceDN w:val="0"/>
        <w:adjustRightInd w:val="0"/>
        <w:rPr>
          <w:ins w:id="8787" w:author="LUEJE Claudia" w:date="2023-06-26T17:59:00Z"/>
          <w:szCs w:val="24"/>
        </w:rPr>
      </w:pPr>
      <w:ins w:id="8788"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_id=\"b15\""</w:instrText>
        </w:r>
        <w:r w:rsidRPr="00E956F7">
          <w:rPr>
            <w:szCs w:val="24"/>
          </w:rPr>
          <w:fldChar w:fldCharType="separate"/>
        </w:r>
        <w:r w:rsidRPr="00E956F7">
          <w:rPr>
            <w:szCs w:val="24"/>
          </w:rPr>
          <w:instrText xml:space="preserve"> _id="b15"</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15</w:t>
        </w:r>
        <w:r w:rsidRPr="00E956F7">
          <w:rPr>
            <w:szCs w:val="24"/>
          </w:rPr>
          <w:t>]</w:t>
        </w:r>
        <w:r w:rsidRPr="00E956F7">
          <w:rPr>
            <w:szCs w:val="24"/>
          </w:rPr>
          <w:tab/>
        </w:r>
        <w:r w:rsidRPr="00E956F7">
          <w:rPr>
            <w:rStyle w:val="bibfname"/>
            <w:szCs w:val="24"/>
          </w:rPr>
          <w:t>C.</w:t>
        </w:r>
        <w:r w:rsidRPr="00E956F7">
          <w:rPr>
            <w:szCs w:val="24"/>
          </w:rPr>
          <w:t xml:space="preserve"> </w:t>
        </w:r>
        <w:r w:rsidRPr="00E956F7">
          <w:rPr>
            <w:rStyle w:val="bibsurname"/>
            <w:szCs w:val="24"/>
          </w:rPr>
          <w:t>Gaier</w:t>
        </w:r>
        <w:r w:rsidRPr="00E956F7">
          <w:rPr>
            <w:szCs w:val="24"/>
          </w:rPr>
          <w:t xml:space="preserve"> and </w:t>
        </w:r>
        <w:r w:rsidRPr="00E956F7">
          <w:rPr>
            <w:rStyle w:val="bibfname"/>
            <w:szCs w:val="24"/>
          </w:rPr>
          <w:t>K.</w:t>
        </w:r>
        <w:r w:rsidRPr="00E956F7">
          <w:rPr>
            <w:szCs w:val="24"/>
          </w:rPr>
          <w:t xml:space="preserve"> </w:t>
        </w:r>
        <w:r w:rsidRPr="00E956F7">
          <w:rPr>
            <w:rStyle w:val="bibsurname"/>
            <w:szCs w:val="24"/>
          </w:rPr>
          <w:t>Hofwimmer</w:t>
        </w:r>
        <w:r w:rsidRPr="00E956F7">
          <w:rPr>
            <w:szCs w:val="24"/>
          </w:rPr>
          <w:t>, “</w:t>
        </w:r>
        <w:r w:rsidRPr="00E956F7">
          <w:rPr>
            <w:rStyle w:val="bibbook"/>
            <w:szCs w:val="24"/>
          </w:rPr>
          <w:t>Seam-Weld Types and Fatigue Relevant Parameter Sets for NCF Standard</w:t>
        </w:r>
        <w:r w:rsidRPr="00E956F7">
          <w:rPr>
            <w:szCs w:val="24"/>
          </w:rPr>
          <w:t xml:space="preserve">,” </w:t>
        </w:r>
        <w:r w:rsidRPr="00E956F7">
          <w:rPr>
            <w:rStyle w:val="bibpublisher"/>
            <w:szCs w:val="24"/>
          </w:rPr>
          <w:t>Magna Engineering Center Steyr GmbH &amp; Co KG</w:t>
        </w:r>
        <w:r w:rsidRPr="00E956F7">
          <w:rPr>
            <w:szCs w:val="24"/>
          </w:rPr>
          <w:t xml:space="preserve">, </w:t>
        </w:r>
        <w:r w:rsidRPr="00E956F7">
          <w:rPr>
            <w:rStyle w:val="biblocation"/>
            <w:szCs w:val="24"/>
          </w:rPr>
          <w:t>Steyr</w:t>
        </w:r>
        <w:r w:rsidRPr="00E956F7">
          <w:rPr>
            <w:szCs w:val="24"/>
          </w:rPr>
          <w:t xml:space="preserve">, </w:t>
        </w:r>
        <w:r w:rsidRPr="00E956F7">
          <w:rPr>
            <w:rStyle w:val="bibyear"/>
            <w:szCs w:val="24"/>
          </w:rPr>
          <w:t>2006</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321E92A0" w14:textId="127AD0FB" w:rsidR="001332BD" w:rsidRPr="00E956F7" w:rsidRDefault="001332BD">
      <w:pPr>
        <w:pStyle w:val="BiblioEntry"/>
        <w:autoSpaceDE w:val="0"/>
        <w:autoSpaceDN w:val="0"/>
        <w:adjustRightInd w:val="0"/>
        <w:rPr>
          <w:ins w:id="8789" w:author="LUEJE Claudia" w:date="2023-06-26T17:59:00Z"/>
          <w:szCs w:val="24"/>
        </w:rPr>
      </w:pPr>
      <w:ins w:id="8790" w:author="LUEJE Claudia" w:date="2023-06-26T17:59:00Z">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 AND(</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1</w:instrText>
        </w:r>
        <w:r w:rsidRPr="00E956F7">
          <w:rPr>
            <w:szCs w:val="24"/>
          </w:rPr>
          <w:fldChar w:fldCharType="end"/>
        </w:r>
        <w:r w:rsidRPr="00E956F7">
          <w:rPr>
            <w:szCs w:val="24"/>
          </w:rPr>
          <w:instrText>,</w:instrText>
        </w:r>
        <w:r w:rsidRPr="00E956F7">
          <w:rPr>
            <w:szCs w:val="24"/>
          </w:rPr>
          <w:fldChar w:fldCharType="begin"/>
        </w:r>
        <w:r w:rsidRPr="00E956F7">
          <w:rPr>
            <w:szCs w:val="24"/>
          </w:rPr>
          <w:instrText>COMPARE</w:instrText>
        </w:r>
        <w:r w:rsidRPr="00E956F7">
          <w:rPr>
            <w:szCs w:val="24"/>
          </w:rPr>
          <w:fldChar w:fldCharType="begin"/>
        </w:r>
        <w:r w:rsidRPr="00E956F7">
          <w:rPr>
            <w:szCs w:val="24"/>
          </w:rPr>
          <w:instrText>DOCPROPERTY "x_a"</w:instrText>
        </w:r>
        <w:r w:rsidRPr="00E956F7">
          <w:rPr>
            <w:szCs w:val="24"/>
          </w:rPr>
          <w:fldChar w:fldCharType="separate"/>
        </w:r>
        <w:r w:rsidR="00501019">
          <w:rPr>
            <w:szCs w:val="24"/>
          </w:rPr>
          <w:instrText>N</w:instrText>
        </w:r>
        <w:r w:rsidRPr="00E956F7">
          <w:rPr>
            <w:szCs w:val="24"/>
          </w:rPr>
          <w:fldChar w:fldCharType="end"/>
        </w:r>
        <w:r w:rsidRPr="00E956F7">
          <w:rPr>
            <w:szCs w:val="24"/>
          </w:rPr>
          <w:instrText>&lt;&gt; N</w:instrText>
        </w:r>
        <w:r w:rsidRPr="00E956F7">
          <w:rPr>
            <w:szCs w:val="24"/>
          </w:rPr>
          <w:fldChar w:fldCharType="separate"/>
        </w:r>
        <w:r w:rsidR="00501019">
          <w:rPr>
            <w:noProof/>
            <w:szCs w:val="24"/>
          </w:rPr>
          <w:instrText>0</w:instrText>
        </w:r>
        <w:r w:rsidRPr="00E956F7">
          <w:rPr>
            <w:szCs w:val="24"/>
          </w:rPr>
          <w:fldChar w:fldCharType="end"/>
        </w:r>
        <w:r w:rsidRPr="00E956F7">
          <w:rPr>
            <w:szCs w:val="24"/>
          </w:rPr>
          <w:instrText>)</w:instrText>
        </w:r>
        <w:r w:rsidRPr="00E956F7">
          <w:rPr>
            <w:szCs w:val="24"/>
          </w:rPr>
          <w:fldChar w:fldCharType="separate"/>
        </w:r>
        <w:r w:rsidR="00501019">
          <w:rPr>
            <w:b/>
            <w:noProof/>
            <w:szCs w:val="24"/>
          </w:rPr>
          <w:instrText>!Syntax Error, ,</w:instrText>
        </w:r>
        <w:r w:rsidRPr="00E956F7">
          <w:rPr>
            <w:szCs w:val="24"/>
          </w:rPr>
          <w:fldChar w:fldCharType="end"/>
        </w:r>
        <w:r w:rsidRPr="00E956F7">
          <w:rPr>
            <w:szCs w:val="24"/>
          </w:rPr>
          <w:instrText>= 1 "</w:instrText>
        </w:r>
        <w:r w:rsidRPr="00E956F7">
          <w:rPr>
            <w:szCs w:val="24"/>
          </w:rPr>
          <w:fldChar w:fldCharType="begin"/>
        </w:r>
        <w:r w:rsidRPr="00E956F7">
          <w:rPr>
            <w:szCs w:val="24"/>
          </w:rPr>
          <w:instrText>QUOTE ""</w:instrText>
        </w:r>
        <w:r w:rsidRPr="00E956F7">
          <w:rPr>
            <w:szCs w:val="24"/>
          </w:rPr>
          <w:fldChar w:fldCharType="end"/>
        </w:r>
        <w:r w:rsidRPr="00E956F7">
          <w:rPr>
            <w:szCs w:val="24"/>
          </w:rPr>
          <w:instrText>"</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begin"/>
        </w:r>
        <w:r w:rsidRPr="00E956F7">
          <w:rPr>
            <w:szCs w:val="24"/>
          </w:rPr>
          <w:instrText>QUOTE " _id=\"b16\""</w:instrText>
        </w:r>
        <w:r w:rsidRPr="00E956F7">
          <w:rPr>
            <w:szCs w:val="24"/>
          </w:rPr>
          <w:fldChar w:fldCharType="separate"/>
        </w:r>
        <w:r w:rsidRPr="00E956F7">
          <w:rPr>
            <w:szCs w:val="24"/>
          </w:rPr>
          <w:instrText xml:space="preserve"> _id="b16"</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t>&lt;bok&gt;</w:t>
        </w:r>
        <w:r w:rsidRPr="00E956F7">
          <w:rPr>
            <w:szCs w:val="24"/>
          </w:rPr>
          <w:fldChar w:fldCharType="end"/>
        </w:r>
        <w:r w:rsidRPr="00E956F7">
          <w:rPr>
            <w:szCs w:val="24"/>
          </w:rPr>
          <w:t>[</w:t>
        </w:r>
        <w:r w:rsidRPr="00E956F7">
          <w:rPr>
            <w:rStyle w:val="bibnumber"/>
            <w:szCs w:val="24"/>
          </w:rPr>
          <w:t>16</w:t>
        </w:r>
        <w:r w:rsidRPr="00E956F7">
          <w:rPr>
            <w:szCs w:val="24"/>
          </w:rPr>
          <w:t>]</w:t>
        </w:r>
        <w:r w:rsidRPr="00E956F7">
          <w:rPr>
            <w:szCs w:val="24"/>
          </w:rPr>
          <w:tab/>
        </w:r>
        <w:r w:rsidRPr="00E956F7">
          <w:rPr>
            <w:rStyle w:val="bibfname"/>
            <w:szCs w:val="24"/>
          </w:rPr>
          <w:t>P.</w:t>
        </w:r>
        <w:r w:rsidRPr="00E956F7">
          <w:rPr>
            <w:szCs w:val="24"/>
          </w:rPr>
          <w:t xml:space="preserve"> </w:t>
        </w:r>
        <w:r w:rsidRPr="00E956F7">
          <w:rPr>
            <w:rStyle w:val="bibsurname"/>
            <w:szCs w:val="24"/>
          </w:rPr>
          <w:t>Mikolaj</w:t>
        </w:r>
        <w:r w:rsidRPr="00E956F7">
          <w:rPr>
            <w:szCs w:val="24"/>
          </w:rPr>
          <w:t xml:space="preserve">, </w:t>
        </w:r>
        <w:r w:rsidRPr="00E956F7">
          <w:rPr>
            <w:rStyle w:val="bibbook"/>
            <w:szCs w:val="24"/>
          </w:rPr>
          <w:t>“First Proposal for The Extended Master Connection File (χMCF) as a Transfer Standard of Seamweld Connection Definition,” MSC.Software</w:t>
        </w:r>
        <w:r w:rsidRPr="00E956F7">
          <w:rPr>
            <w:szCs w:val="24"/>
          </w:rPr>
          <w:t xml:space="preserve">, </w:t>
        </w:r>
        <w:r w:rsidRPr="00E956F7">
          <w:rPr>
            <w:rStyle w:val="bibpublisher"/>
            <w:szCs w:val="24"/>
          </w:rPr>
          <w:t>Alzenau</w:t>
        </w:r>
        <w:r w:rsidRPr="00E956F7">
          <w:rPr>
            <w:szCs w:val="24"/>
          </w:rPr>
          <w:t xml:space="preserve">, </w:t>
        </w:r>
        <w:r w:rsidRPr="00E956F7">
          <w:rPr>
            <w:rStyle w:val="bibyear"/>
            <w:szCs w:val="24"/>
          </w:rPr>
          <w:t>2006</w:t>
        </w:r>
        <w:r w:rsidRPr="00E956F7">
          <w:rPr>
            <w:szCs w:val="24"/>
          </w:rPr>
          <w:t>.</w:t>
        </w:r>
        <w:r w:rsidRPr="00E956F7">
          <w:rPr>
            <w:szCs w:val="24"/>
          </w:rPr>
          <w:fldChar w:fldCharType="begin"/>
        </w:r>
        <w:r w:rsidRPr="00E956F7">
          <w:rPr>
            <w:szCs w:val="24"/>
          </w:rPr>
          <w:instrText>IF "x_-3" "</w:instrText>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"&lt;/</w:instrText>
        </w:r>
        <w:r w:rsidRPr="00E956F7">
          <w:rPr>
            <w:szCs w:val="24"/>
          </w:rPr>
          <w:fldChar w:fldCharType="begin"/>
        </w:r>
        <w:r w:rsidRPr="00E956F7">
          <w:rPr>
            <w:szCs w:val="24"/>
          </w:rPr>
          <w:instrText>QUOTE "bok"</w:instrText>
        </w:r>
        <w:r w:rsidRPr="00E956F7">
          <w:rPr>
            <w:szCs w:val="24"/>
          </w:rPr>
          <w:fldChar w:fldCharType="separate"/>
        </w:r>
        <w:r w:rsidR="00501019" w:rsidRPr="00E956F7">
          <w:rPr>
            <w:szCs w:val="24"/>
          </w:rPr>
          <w:instrText>bok</w:instrText>
        </w:r>
        <w:r w:rsidRPr="00E956F7">
          <w:rPr>
            <w:szCs w:val="24"/>
          </w:rPr>
          <w:fldChar w:fldCharType="end"/>
        </w:r>
        <w:r w:rsidRPr="00E956F7">
          <w:rPr>
            <w:szCs w:val="24"/>
          </w:rPr>
          <w:instrText>"</w:instrText>
        </w:r>
        <w:r w:rsidRPr="00E956F7">
          <w:rPr>
            <w:szCs w:val="24"/>
          </w:rPr>
          <w:fldChar w:fldCharType="separate"/>
        </w:r>
        <w:r w:rsidR="00501019" w:rsidRPr="00E956F7">
          <w:rPr>
            <w:noProof/>
            <w:szCs w:val="24"/>
          </w:rPr>
          <w:instrText>&lt;/bok</w:instrText>
        </w:r>
        <w:r w:rsidRPr="00E956F7">
          <w:rPr>
            <w:szCs w:val="24"/>
          </w:rPr>
          <w:fldChar w:fldCharType="end"/>
        </w:r>
        <w:r w:rsidRPr="00E956F7">
          <w:rPr>
            <w:szCs w:val="24"/>
          </w:rPr>
          <w:fldChar w:fldCharType="begin"/>
        </w:r>
        <w:r w:rsidRPr="00E956F7">
          <w:rPr>
            <w:szCs w:val="24"/>
          </w:rPr>
          <w:instrText>IF</w:instrText>
        </w:r>
        <w:r w:rsidRPr="00E956F7">
          <w:rPr>
            <w:szCs w:val="24"/>
          </w:rPr>
          <w:fldChar w:fldCharType="begin"/>
        </w:r>
        <w:r w:rsidRPr="00E956F7">
          <w:rPr>
            <w:szCs w:val="24"/>
          </w:rPr>
          <w:instrText>DOCPROPERTY "x_t"</w:instrText>
        </w:r>
        <w:r w:rsidRPr="00E956F7">
          <w:rPr>
            <w:szCs w:val="24"/>
          </w:rPr>
          <w:fldChar w:fldCharType="separate"/>
        </w:r>
        <w:r w:rsidR="00501019">
          <w:rPr>
            <w:szCs w:val="24"/>
          </w:rPr>
          <w:instrText>Y</w:instrText>
        </w:r>
        <w:r w:rsidRPr="00E956F7">
          <w:rPr>
            <w:szCs w:val="24"/>
          </w:rPr>
          <w:fldChar w:fldCharType="end"/>
        </w:r>
        <w:r w:rsidRPr="00E956F7">
          <w:rPr>
            <w:szCs w:val="24"/>
          </w:rPr>
          <w:instrText>&lt;&gt; N "&gt;"</w:instrText>
        </w:r>
        <w:r w:rsidRPr="00E956F7">
          <w:rPr>
            <w:szCs w:val="24"/>
          </w:rPr>
          <w:fldChar w:fldCharType="separate"/>
        </w:r>
        <w:r w:rsidR="00501019" w:rsidRPr="00E956F7">
          <w:rPr>
            <w:noProof/>
            <w:szCs w:val="24"/>
          </w:rPr>
          <w:instrText>&gt;</w:instrText>
        </w:r>
        <w:r w:rsidRPr="00E956F7">
          <w:rPr>
            <w:szCs w:val="24"/>
          </w:rPr>
          <w:fldChar w:fldCharType="end"/>
        </w:r>
        <w:r w:rsidRPr="00E956F7">
          <w:rPr>
            <w:szCs w:val="24"/>
          </w:rPr>
          <w:instrText>" ""</w:instrText>
        </w:r>
        <w:r w:rsidRPr="00E956F7">
          <w:rPr>
            <w:szCs w:val="24"/>
          </w:rPr>
          <w:fldChar w:fldCharType="separate"/>
        </w:r>
        <w:r w:rsidR="00501019" w:rsidRPr="00E956F7">
          <w:rPr>
            <w:noProof/>
            <w:szCs w:val="24"/>
          </w:rPr>
          <w:t>&lt;/bok&gt;</w:t>
        </w:r>
        <w:r w:rsidRPr="00E956F7">
          <w:rPr>
            <w:szCs w:val="24"/>
          </w:rPr>
          <w:fldChar w:fldCharType="end"/>
        </w:r>
      </w:ins>
    </w:p>
    <w:p w14:paraId="28EA5BA8" w14:textId="77777777" w:rsidR="00A9566D" w:rsidRPr="00E956F7" w:rsidRDefault="00A9566D" w:rsidP="00A9566D">
      <w:pPr>
        <w:pStyle w:val="BiblioEntry"/>
        <w:rPr>
          <w:szCs w:val="24"/>
        </w:rPr>
      </w:pPr>
      <w:bookmarkStart w:id="8791" w:name="_Ref21650472"/>
      <w:bookmarkEnd w:id="8791"/>
    </w:p>
    <w:sectPr w:rsidR="00A9566D" w:rsidRPr="00E956F7" w:rsidSect="000821AE">
      <w:headerReference w:type="even" r:id="rId221"/>
      <w:headerReference w:type="default" r:id="rId222"/>
      <w:footerReference w:type="even" r:id="rId223"/>
      <w:footerReference w:type="default" r:id="rId224"/>
      <w:headerReference w:type="first" r:id="rId225"/>
      <w:footerReference w:type="first" r:id="rId226"/>
      <w:pgSz w:w="11906" w:h="16838" w:code="9"/>
      <w:pgMar w:top="794" w:right="737" w:bottom="284" w:left="851" w:header="709" w:footer="0" w:gutter="567"/>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8E397" w14:textId="77777777" w:rsidR="001513D1" w:rsidRDefault="001513D1">
      <w:pPr>
        <w:spacing w:after="0" w:line="240" w:lineRule="auto"/>
      </w:pPr>
      <w:r>
        <w:separator/>
      </w:r>
    </w:p>
  </w:endnote>
  <w:endnote w:type="continuationSeparator" w:id="0">
    <w:p w14:paraId="6B1739D6" w14:textId="77777777" w:rsidR="001513D1" w:rsidRDefault="001513D1">
      <w:pPr>
        <w:spacing w:after="0" w:line="240" w:lineRule="auto"/>
      </w:pPr>
      <w:r>
        <w:continuationSeparator/>
      </w:r>
    </w:p>
  </w:endnote>
  <w:endnote w:type="continuationNotice" w:id="1">
    <w:p w14:paraId="04797ABD" w14:textId="77777777" w:rsidR="001513D1" w:rsidRDefault="001513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ourier">
    <w:panose1 w:val="02070409020205020404"/>
    <w:charset w:val="00"/>
    <w:family w:val="modern"/>
    <w:notTrueType/>
    <w:pitch w:val="fixed"/>
    <w:sig w:usb0="00000003" w:usb1="00000000" w:usb2="00000000" w:usb3="00000000" w:csb0="00000001"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0AFCF" w14:textId="77777777" w:rsidR="001513D1" w:rsidRDefault="001513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DB1A7" w14:textId="77777777" w:rsidR="000821AE" w:rsidRPr="000821AE" w:rsidRDefault="004A0432" w:rsidP="000821AE">
    <w:pPr>
      <w:spacing w:before="360" w:after="0" w:line="240" w:lineRule="exact"/>
      <w:jc w:val="left"/>
      <w:rPr>
        <w:del w:id="107" w:author="LUEJE Claudia" w:date="2023-06-26T17:59:00Z"/>
        <w:szCs w:val="22"/>
      </w:rPr>
    </w:pPr>
    <w:del w:id="108" w:author="LUEJE Claudia" w:date="2023-06-26T17:59:00Z">
      <w:r w:rsidRPr="00096387">
        <w:rPr>
          <w:sz w:val="18"/>
          <w:szCs w:val="18"/>
        </w:rPr>
        <w:delText>© ISO </w:delText>
      </w:r>
      <w:r>
        <w:rPr>
          <w:sz w:val="18"/>
          <w:szCs w:val="18"/>
        </w:rPr>
        <w:delText>2022</w:delText>
      </w:r>
      <w:r w:rsidRPr="00096387">
        <w:rPr>
          <w:sz w:val="18"/>
          <w:szCs w:val="18"/>
        </w:rPr>
        <w:delText> – All rights reserved</w:delText>
      </w:r>
      <w:r>
        <w:rPr>
          <w:sz w:val="18"/>
          <w:szCs w:val="18"/>
        </w:rPr>
        <w:delText xml:space="preserve"> </w:delText>
      </w:r>
      <w:r>
        <w:rPr>
          <w:sz w:val="20"/>
        </w:rPr>
        <w:tab/>
      </w:r>
      <w:r w:rsidRPr="0013175B">
        <w:rPr>
          <w:sz w:val="15"/>
          <w:szCs w:val="18"/>
        </w:rPr>
        <w:tab/>
      </w:r>
      <w:r w:rsidRPr="0013175B">
        <w:rPr>
          <w:sz w:val="18"/>
          <w:szCs w:val="18"/>
        </w:rPr>
        <w:fldChar w:fldCharType="begin"/>
      </w:r>
      <w:r w:rsidRPr="0013175B">
        <w:rPr>
          <w:sz w:val="18"/>
          <w:szCs w:val="18"/>
        </w:rPr>
        <w:delInstrText xml:space="preserve"> PAGE   \* MERGEFORMAT </w:delInstrText>
      </w:r>
      <w:r w:rsidRPr="0013175B">
        <w:rPr>
          <w:sz w:val="18"/>
          <w:szCs w:val="18"/>
        </w:rPr>
        <w:fldChar w:fldCharType="separate"/>
      </w:r>
      <w:r w:rsidRPr="0013175B">
        <w:rPr>
          <w:noProof/>
          <w:sz w:val="18"/>
          <w:szCs w:val="18"/>
        </w:rPr>
        <w:delText>ii</w:delText>
      </w:r>
      <w:r w:rsidRPr="0013175B">
        <w:rPr>
          <w:sz w:val="18"/>
          <w:szCs w:val="18"/>
        </w:rPr>
        <w:fldChar w:fldCharType="end"/>
      </w:r>
    </w:del>
  </w:p>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0821AE" w:rsidRPr="000821AE" w14:paraId="31D281A8" w14:textId="77777777" w:rsidTr="00B47C5C">
      <w:trPr>
        <w:cantSplit/>
        <w:jc w:val="center"/>
        <w:ins w:id="109" w:author="LUEJE Claudia" w:date="2023-06-26T17:59:00Z"/>
      </w:trPr>
      <w:tc>
        <w:tcPr>
          <w:tcW w:w="4876" w:type="dxa"/>
        </w:tcPr>
        <w:p w14:paraId="78F43187" w14:textId="46DC4AC8" w:rsidR="000821AE" w:rsidRPr="000821AE" w:rsidRDefault="000821AE" w:rsidP="000821AE">
          <w:pPr>
            <w:spacing w:before="360" w:after="0" w:line="240" w:lineRule="exact"/>
            <w:jc w:val="left"/>
            <w:rPr>
              <w:ins w:id="110" w:author="LUEJE Claudia" w:date="2023-06-26T17:59:00Z"/>
              <w:szCs w:val="22"/>
            </w:rPr>
          </w:pPr>
          <w:ins w:id="111" w:author="LUEJE Claudia" w:date="2023-06-26T17:59:00Z">
            <w:r w:rsidRPr="000821AE">
              <w:rPr>
                <w:szCs w:val="22"/>
              </w:rPr>
              <w:fldChar w:fldCharType="begin"/>
            </w:r>
            <w:r w:rsidRPr="000821AE">
              <w:rPr>
                <w:szCs w:val="22"/>
              </w:rPr>
              <w:instrText xml:space="preserve">\PAGE \* ROMAN \* LOWER \* CHARFORMAT </w:instrText>
            </w:r>
            <w:r w:rsidRPr="000821AE">
              <w:rPr>
                <w:szCs w:val="22"/>
              </w:rPr>
              <w:fldChar w:fldCharType="separate"/>
            </w:r>
            <w:r w:rsidRPr="000821AE">
              <w:rPr>
                <w:noProof/>
                <w:szCs w:val="22"/>
              </w:rPr>
              <w:t>ii</w:t>
            </w:r>
            <w:r w:rsidRPr="000821AE">
              <w:rPr>
                <w:szCs w:val="22"/>
              </w:rPr>
              <w:fldChar w:fldCharType="end"/>
            </w:r>
          </w:ins>
        </w:p>
      </w:tc>
      <w:tc>
        <w:tcPr>
          <w:tcW w:w="4876" w:type="dxa"/>
        </w:tcPr>
        <w:p w14:paraId="4B1CFAE8" w14:textId="77777777" w:rsidR="000821AE" w:rsidRPr="000821AE" w:rsidRDefault="000821AE" w:rsidP="000821AE">
          <w:pPr>
            <w:spacing w:before="360" w:after="0" w:line="240" w:lineRule="exact"/>
            <w:jc w:val="right"/>
            <w:rPr>
              <w:ins w:id="112" w:author="LUEJE Claudia" w:date="2023-06-26T17:59:00Z"/>
              <w:sz w:val="18"/>
            </w:rPr>
          </w:pPr>
          <w:ins w:id="113" w:author="LUEJE Claudia" w:date="2023-06-26T17:59:00Z">
            <w:r w:rsidRPr="000821AE">
              <w:rPr>
                <w:sz w:val="18"/>
              </w:rPr>
              <w:t>© ISO 2023 – All rights reserved</w:t>
            </w:r>
          </w:ins>
        </w:p>
      </w:tc>
    </w:tr>
  </w:tbl>
  <w:p w14:paraId="23485321" w14:textId="77777777" w:rsidR="000821AE" w:rsidRPr="000821AE" w:rsidRDefault="000821AE" w:rsidP="000821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E1261" w14:textId="77777777" w:rsidR="000821AE" w:rsidRPr="000821AE" w:rsidRDefault="004A0432" w:rsidP="000821AE">
    <w:pPr>
      <w:spacing w:before="360" w:after="0" w:line="240" w:lineRule="exact"/>
      <w:jc w:val="left"/>
      <w:rPr>
        <w:del w:id="114" w:author="LUEJE Claudia" w:date="2023-06-26T17:59:00Z"/>
        <w:sz w:val="18"/>
      </w:rPr>
    </w:pPr>
    <w:del w:id="115" w:author="LUEJE Claudia" w:date="2023-06-26T17:59:00Z">
      <w:r w:rsidRPr="00596E93">
        <w:rPr>
          <w:sz w:val="18"/>
          <w:szCs w:val="18"/>
        </w:rPr>
        <w:delText xml:space="preserve">© </w:delText>
      </w:r>
      <w:r w:rsidRPr="008D5FCC">
        <w:rPr>
          <w:sz w:val="18"/>
          <w:szCs w:val="18"/>
        </w:rPr>
        <w:delText>ISO PAS 8329:202</w:delText>
      </w:r>
      <w:r>
        <w:rPr>
          <w:sz w:val="18"/>
          <w:szCs w:val="18"/>
        </w:rPr>
        <w:delText>2</w:delText>
      </w:r>
      <w:r w:rsidRPr="008D5FCC">
        <w:rPr>
          <w:sz w:val="18"/>
          <w:szCs w:val="18"/>
        </w:rPr>
        <w:delText>(E)</w:delText>
      </w:r>
      <w:r w:rsidRPr="00596E93">
        <w:rPr>
          <w:sz w:val="18"/>
          <w:szCs w:val="18"/>
        </w:rPr>
        <w:delText> – All rights reserved</w:delText>
      </w:r>
      <w:r w:rsidRPr="00BA1CC8">
        <w:rPr>
          <w:sz w:val="20"/>
        </w:rPr>
        <w:tab/>
      </w:r>
      <w:r w:rsidRPr="00596E93">
        <w:fldChar w:fldCharType="begin"/>
      </w:r>
      <w:r w:rsidRPr="00596E93">
        <w:delInstrText xml:space="preserve"> PAGE   \* MERGEFORMAT </w:delInstrText>
      </w:r>
      <w:r w:rsidRPr="00596E93">
        <w:fldChar w:fldCharType="separate"/>
      </w:r>
      <w:r>
        <w:rPr>
          <w:noProof/>
        </w:rPr>
        <w:delText>iii</w:delText>
      </w:r>
      <w:r w:rsidRPr="00596E93">
        <w:fldChar w:fldCharType="end"/>
      </w:r>
    </w:del>
  </w:p>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0821AE" w:rsidRPr="000821AE" w14:paraId="4E738F16" w14:textId="77777777" w:rsidTr="00B47C5C">
      <w:trPr>
        <w:cantSplit/>
        <w:jc w:val="center"/>
        <w:ins w:id="116" w:author="LUEJE Claudia" w:date="2023-06-26T17:59:00Z"/>
      </w:trPr>
      <w:tc>
        <w:tcPr>
          <w:tcW w:w="4876" w:type="dxa"/>
        </w:tcPr>
        <w:p w14:paraId="36498673" w14:textId="6B464FBE" w:rsidR="000821AE" w:rsidRPr="000821AE" w:rsidRDefault="000821AE" w:rsidP="000821AE">
          <w:pPr>
            <w:spacing w:before="360" w:after="0" w:line="240" w:lineRule="exact"/>
            <w:jc w:val="left"/>
            <w:rPr>
              <w:ins w:id="117" w:author="LUEJE Claudia" w:date="2023-06-26T17:59:00Z"/>
              <w:sz w:val="18"/>
            </w:rPr>
          </w:pPr>
          <w:ins w:id="118" w:author="LUEJE Claudia" w:date="2023-06-26T17:59:00Z">
            <w:r w:rsidRPr="000821AE">
              <w:rPr>
                <w:sz w:val="18"/>
              </w:rPr>
              <w:t>© ISO 2023 – All rights reserved</w:t>
            </w:r>
          </w:ins>
        </w:p>
      </w:tc>
      <w:tc>
        <w:tcPr>
          <w:tcW w:w="4876" w:type="dxa"/>
        </w:tcPr>
        <w:p w14:paraId="3DB7C7AA" w14:textId="77777777" w:rsidR="000821AE" w:rsidRPr="000821AE" w:rsidRDefault="000821AE" w:rsidP="000821AE">
          <w:pPr>
            <w:spacing w:before="360" w:after="0" w:line="240" w:lineRule="exact"/>
            <w:jc w:val="right"/>
            <w:rPr>
              <w:ins w:id="119" w:author="LUEJE Claudia" w:date="2023-06-26T17:59:00Z"/>
              <w:szCs w:val="22"/>
            </w:rPr>
          </w:pPr>
          <w:ins w:id="120" w:author="LUEJE Claudia" w:date="2023-06-26T17:59:00Z">
            <w:r w:rsidRPr="000821AE">
              <w:rPr>
                <w:szCs w:val="22"/>
              </w:rPr>
              <w:fldChar w:fldCharType="begin"/>
            </w:r>
            <w:r w:rsidRPr="000821AE">
              <w:rPr>
                <w:szCs w:val="22"/>
              </w:rPr>
              <w:instrText xml:space="preserve">\PAGE \* ROMAN \* LOWER \* CHARFORMAT </w:instrText>
            </w:r>
            <w:r w:rsidRPr="000821AE">
              <w:rPr>
                <w:szCs w:val="22"/>
              </w:rPr>
              <w:fldChar w:fldCharType="separate"/>
            </w:r>
            <w:r w:rsidRPr="000821AE">
              <w:rPr>
                <w:noProof/>
                <w:szCs w:val="22"/>
              </w:rPr>
              <w:t>iii</w:t>
            </w:r>
            <w:r w:rsidRPr="000821AE">
              <w:rPr>
                <w:szCs w:val="22"/>
              </w:rPr>
              <w:fldChar w:fldCharType="end"/>
            </w:r>
          </w:ins>
        </w:p>
      </w:tc>
    </w:tr>
  </w:tbl>
  <w:p w14:paraId="11B9C46E" w14:textId="77777777" w:rsidR="000821AE" w:rsidRPr="000821AE" w:rsidRDefault="000821AE" w:rsidP="000821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42690" w14:textId="77777777" w:rsidR="000821AE" w:rsidRPr="000821AE" w:rsidRDefault="004A0432" w:rsidP="000821AE">
    <w:pPr>
      <w:spacing w:before="360" w:after="0" w:line="240" w:lineRule="exact"/>
      <w:jc w:val="left"/>
      <w:rPr>
        <w:del w:id="8794" w:author="LUEJE Claudia" w:date="2023-06-26T17:59:00Z"/>
        <w:b/>
        <w:szCs w:val="22"/>
      </w:rPr>
    </w:pPr>
    <w:del w:id="8795" w:author="LUEJE Claudia" w:date="2023-06-26T17:59:00Z">
      <w:r w:rsidRPr="008A6D64">
        <w:rPr>
          <w:b/>
        </w:rPr>
        <w:fldChar w:fldCharType="begin"/>
      </w:r>
      <w:r w:rsidRPr="008A6D64">
        <w:rPr>
          <w:b/>
        </w:rPr>
        <w:delInstrText xml:space="preserve"> PAGE   \* MERGEFORMAT </w:delInstrText>
      </w:r>
      <w:r w:rsidRPr="008A6D64">
        <w:rPr>
          <w:b/>
        </w:rPr>
        <w:fldChar w:fldCharType="separate"/>
      </w:r>
      <w:r>
        <w:rPr>
          <w:b/>
          <w:noProof/>
        </w:rPr>
        <w:delText>40</w:delText>
      </w:r>
      <w:r w:rsidRPr="008A6D64">
        <w:rPr>
          <w:b/>
        </w:rPr>
        <w:fldChar w:fldCharType="end"/>
      </w:r>
      <w:r w:rsidRPr="00BA1CC8">
        <w:rPr>
          <w:sz w:val="20"/>
        </w:rPr>
        <w:tab/>
      </w:r>
      <w:r w:rsidRPr="00096387">
        <w:rPr>
          <w:sz w:val="18"/>
          <w:szCs w:val="18"/>
        </w:rPr>
        <w:delText>© ISO </w:delText>
      </w:r>
      <w:r>
        <w:rPr>
          <w:sz w:val="18"/>
          <w:szCs w:val="18"/>
        </w:rPr>
        <w:delText>2022</w:delText>
      </w:r>
      <w:r w:rsidRPr="00096387">
        <w:rPr>
          <w:sz w:val="18"/>
          <w:szCs w:val="18"/>
        </w:rPr>
        <w:delText> – All rights reserved</w:delText>
      </w:r>
      <w:r>
        <w:rPr>
          <w:sz w:val="18"/>
          <w:szCs w:val="18"/>
        </w:rPr>
        <w:delText xml:space="preserve"> </w:delText>
      </w:r>
    </w:del>
  </w:p>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0821AE" w:rsidRPr="000821AE" w14:paraId="7D7606A5" w14:textId="77777777" w:rsidTr="00B47C5C">
      <w:trPr>
        <w:cantSplit/>
        <w:jc w:val="center"/>
        <w:ins w:id="8796" w:author="LUEJE Claudia" w:date="2023-06-26T17:59:00Z"/>
      </w:trPr>
      <w:tc>
        <w:tcPr>
          <w:tcW w:w="4876" w:type="dxa"/>
        </w:tcPr>
        <w:p w14:paraId="60861C14" w14:textId="626323E0" w:rsidR="000821AE" w:rsidRPr="000821AE" w:rsidRDefault="000821AE" w:rsidP="000821AE">
          <w:pPr>
            <w:spacing w:before="360" w:after="0" w:line="240" w:lineRule="exact"/>
            <w:jc w:val="left"/>
            <w:rPr>
              <w:ins w:id="8797" w:author="LUEJE Claudia" w:date="2023-06-26T17:59:00Z"/>
              <w:b/>
              <w:szCs w:val="22"/>
            </w:rPr>
          </w:pPr>
          <w:ins w:id="8798" w:author="LUEJE Claudia" w:date="2023-06-26T17:59:00Z">
            <w:r w:rsidRPr="000821AE">
              <w:rPr>
                <w:b/>
                <w:szCs w:val="22"/>
              </w:rPr>
              <w:fldChar w:fldCharType="begin"/>
            </w:r>
            <w:r w:rsidRPr="000821AE">
              <w:rPr>
                <w:b/>
                <w:szCs w:val="22"/>
              </w:rPr>
              <w:instrText xml:space="preserve">PAGE \* ARABIC \* CHARFORMAT </w:instrText>
            </w:r>
            <w:r w:rsidRPr="000821AE">
              <w:rPr>
                <w:b/>
                <w:szCs w:val="22"/>
              </w:rPr>
              <w:fldChar w:fldCharType="separate"/>
            </w:r>
            <w:r w:rsidRPr="000821AE">
              <w:rPr>
                <w:b/>
                <w:noProof/>
                <w:szCs w:val="22"/>
              </w:rPr>
              <w:t>2</w:t>
            </w:r>
            <w:r w:rsidRPr="000821AE">
              <w:rPr>
                <w:b/>
                <w:szCs w:val="22"/>
              </w:rPr>
              <w:fldChar w:fldCharType="end"/>
            </w:r>
          </w:ins>
        </w:p>
      </w:tc>
      <w:tc>
        <w:tcPr>
          <w:tcW w:w="4876" w:type="dxa"/>
        </w:tcPr>
        <w:p w14:paraId="13F01C30" w14:textId="77777777" w:rsidR="000821AE" w:rsidRPr="000821AE" w:rsidRDefault="000821AE" w:rsidP="000821AE">
          <w:pPr>
            <w:spacing w:before="360" w:after="0" w:line="240" w:lineRule="exact"/>
            <w:jc w:val="right"/>
            <w:rPr>
              <w:ins w:id="8799" w:author="LUEJE Claudia" w:date="2023-06-26T17:59:00Z"/>
              <w:sz w:val="18"/>
            </w:rPr>
          </w:pPr>
          <w:ins w:id="8800" w:author="LUEJE Claudia" w:date="2023-06-26T17:59:00Z">
            <w:r w:rsidRPr="000821AE">
              <w:rPr>
                <w:sz w:val="18"/>
              </w:rPr>
              <w:t>© ISO 2023 – All rights reserved</w:t>
            </w:r>
          </w:ins>
        </w:p>
      </w:tc>
    </w:tr>
  </w:tbl>
  <w:p w14:paraId="379796DD" w14:textId="77777777" w:rsidR="000821AE" w:rsidRPr="000821AE" w:rsidRDefault="000821AE" w:rsidP="000821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C0A82" w14:textId="77777777" w:rsidR="000821AE" w:rsidRPr="000821AE" w:rsidRDefault="004A0432" w:rsidP="000821AE">
    <w:pPr>
      <w:spacing w:before="360" w:after="0" w:line="240" w:lineRule="exact"/>
      <w:jc w:val="left"/>
      <w:rPr>
        <w:del w:id="8801" w:author="LUEJE Claudia" w:date="2023-06-26T17:59:00Z"/>
        <w:sz w:val="18"/>
      </w:rPr>
    </w:pPr>
    <w:del w:id="8802" w:author="LUEJE Claudia" w:date="2023-06-26T17:59:00Z">
      <w:r w:rsidRPr="00096387">
        <w:rPr>
          <w:sz w:val="18"/>
          <w:szCs w:val="18"/>
        </w:rPr>
        <w:delText>© ISO </w:delText>
      </w:r>
      <w:r>
        <w:rPr>
          <w:sz w:val="18"/>
          <w:szCs w:val="18"/>
        </w:rPr>
        <w:delText>2022</w:delText>
      </w:r>
      <w:r w:rsidRPr="00096387">
        <w:rPr>
          <w:sz w:val="18"/>
          <w:szCs w:val="18"/>
        </w:rPr>
        <w:delText> </w:delText>
      </w:r>
      <w:r w:rsidRPr="00596E93">
        <w:rPr>
          <w:sz w:val="18"/>
          <w:szCs w:val="18"/>
        </w:rPr>
        <w:delText>– All rights reserved</w:delText>
      </w:r>
      <w:r w:rsidRPr="00BA1CC8">
        <w:rPr>
          <w:sz w:val="20"/>
        </w:rPr>
        <w:tab/>
      </w:r>
      <w:r w:rsidRPr="00864D32">
        <w:rPr>
          <w:b/>
        </w:rPr>
        <w:fldChar w:fldCharType="begin"/>
      </w:r>
      <w:r w:rsidRPr="00864D32">
        <w:rPr>
          <w:b/>
        </w:rPr>
        <w:delInstrText xml:space="preserve"> PAGE   \* MERGEFORMAT </w:delInstrText>
      </w:r>
      <w:r w:rsidRPr="00864D32">
        <w:rPr>
          <w:b/>
        </w:rPr>
        <w:fldChar w:fldCharType="separate"/>
      </w:r>
      <w:r>
        <w:rPr>
          <w:b/>
          <w:noProof/>
        </w:rPr>
        <w:delText>39</w:delText>
      </w:r>
      <w:r w:rsidRPr="00864D32">
        <w:rPr>
          <w:b/>
        </w:rPr>
        <w:fldChar w:fldCharType="end"/>
      </w:r>
    </w:del>
  </w:p>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0821AE" w:rsidRPr="000821AE" w14:paraId="3C8EB72B" w14:textId="77777777" w:rsidTr="00B47C5C">
      <w:trPr>
        <w:cantSplit/>
        <w:jc w:val="center"/>
        <w:ins w:id="8803" w:author="LUEJE Claudia" w:date="2023-06-26T17:59:00Z"/>
      </w:trPr>
      <w:tc>
        <w:tcPr>
          <w:tcW w:w="4876" w:type="dxa"/>
        </w:tcPr>
        <w:p w14:paraId="07E087A7" w14:textId="37B302B7" w:rsidR="000821AE" w:rsidRPr="000821AE" w:rsidRDefault="000821AE" w:rsidP="000821AE">
          <w:pPr>
            <w:spacing w:before="360" w:after="0" w:line="240" w:lineRule="exact"/>
            <w:jc w:val="left"/>
            <w:rPr>
              <w:ins w:id="8804" w:author="LUEJE Claudia" w:date="2023-06-26T17:59:00Z"/>
              <w:sz w:val="18"/>
            </w:rPr>
          </w:pPr>
          <w:ins w:id="8805" w:author="LUEJE Claudia" w:date="2023-06-26T17:59:00Z">
            <w:r w:rsidRPr="000821AE">
              <w:rPr>
                <w:sz w:val="18"/>
              </w:rPr>
              <w:t>© ISO 2023 – All rights reserved</w:t>
            </w:r>
          </w:ins>
        </w:p>
      </w:tc>
      <w:tc>
        <w:tcPr>
          <w:tcW w:w="4876" w:type="dxa"/>
        </w:tcPr>
        <w:p w14:paraId="4BC0BFE6" w14:textId="77777777" w:rsidR="000821AE" w:rsidRPr="000821AE" w:rsidRDefault="000821AE" w:rsidP="000821AE">
          <w:pPr>
            <w:spacing w:before="360" w:after="0" w:line="240" w:lineRule="exact"/>
            <w:jc w:val="right"/>
            <w:rPr>
              <w:ins w:id="8806" w:author="LUEJE Claudia" w:date="2023-06-26T17:59:00Z"/>
              <w:b/>
              <w:szCs w:val="22"/>
            </w:rPr>
          </w:pPr>
          <w:ins w:id="8807" w:author="LUEJE Claudia" w:date="2023-06-26T17:59:00Z">
            <w:r w:rsidRPr="000821AE">
              <w:rPr>
                <w:b/>
                <w:szCs w:val="22"/>
              </w:rPr>
              <w:fldChar w:fldCharType="begin"/>
            </w:r>
            <w:r w:rsidRPr="000821AE">
              <w:rPr>
                <w:b/>
                <w:szCs w:val="22"/>
              </w:rPr>
              <w:instrText xml:space="preserve">PAGE \* ARABIC \* CHARFORMAT </w:instrText>
            </w:r>
            <w:r w:rsidRPr="000821AE">
              <w:rPr>
                <w:b/>
                <w:szCs w:val="22"/>
              </w:rPr>
              <w:fldChar w:fldCharType="separate"/>
            </w:r>
            <w:r w:rsidRPr="000821AE">
              <w:rPr>
                <w:b/>
                <w:noProof/>
                <w:szCs w:val="22"/>
              </w:rPr>
              <w:t>3</w:t>
            </w:r>
            <w:r w:rsidRPr="000821AE">
              <w:rPr>
                <w:b/>
                <w:szCs w:val="22"/>
              </w:rPr>
              <w:fldChar w:fldCharType="end"/>
            </w:r>
          </w:ins>
        </w:p>
      </w:tc>
    </w:tr>
  </w:tbl>
  <w:p w14:paraId="048790FF" w14:textId="77777777" w:rsidR="000821AE" w:rsidRPr="000821AE" w:rsidRDefault="000821AE" w:rsidP="000821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0821AE" w:rsidRPr="000821AE" w14:paraId="5453666D" w14:textId="77777777" w:rsidTr="00B47C5C">
      <w:trPr>
        <w:cantSplit/>
        <w:jc w:val="center"/>
        <w:ins w:id="8813" w:author="LUEJE Claudia" w:date="2023-06-26T17:59:00Z"/>
      </w:trPr>
      <w:tc>
        <w:tcPr>
          <w:tcW w:w="4876" w:type="dxa"/>
        </w:tcPr>
        <w:p w14:paraId="28A8A80A" w14:textId="77777777" w:rsidR="000821AE" w:rsidRPr="000821AE" w:rsidRDefault="000821AE" w:rsidP="000821AE">
          <w:pPr>
            <w:spacing w:before="360" w:after="0" w:line="240" w:lineRule="exact"/>
            <w:jc w:val="left"/>
            <w:rPr>
              <w:ins w:id="8814" w:author="LUEJE Claudia" w:date="2023-06-26T17:59:00Z"/>
              <w:sz w:val="18"/>
            </w:rPr>
          </w:pPr>
          <w:ins w:id="8815" w:author="LUEJE Claudia" w:date="2023-06-26T17:59:00Z">
            <w:r w:rsidRPr="000821AE">
              <w:rPr>
                <w:sz w:val="18"/>
              </w:rPr>
              <w:t>© ISO 2023 – All rights reserved</w:t>
            </w:r>
          </w:ins>
        </w:p>
      </w:tc>
      <w:tc>
        <w:tcPr>
          <w:tcW w:w="4876" w:type="dxa"/>
        </w:tcPr>
        <w:p w14:paraId="6943424D" w14:textId="77777777" w:rsidR="000821AE" w:rsidRPr="000821AE" w:rsidRDefault="000821AE" w:rsidP="000821AE">
          <w:pPr>
            <w:spacing w:before="360" w:after="0" w:line="240" w:lineRule="exact"/>
            <w:jc w:val="right"/>
            <w:rPr>
              <w:ins w:id="8816" w:author="LUEJE Claudia" w:date="2023-06-26T17:59:00Z"/>
              <w:b/>
              <w:szCs w:val="22"/>
            </w:rPr>
          </w:pPr>
          <w:ins w:id="8817" w:author="LUEJE Claudia" w:date="2023-06-26T17:59:00Z">
            <w:r w:rsidRPr="000821AE">
              <w:rPr>
                <w:b/>
                <w:szCs w:val="22"/>
              </w:rPr>
              <w:fldChar w:fldCharType="begin"/>
            </w:r>
            <w:r w:rsidRPr="000821AE">
              <w:rPr>
                <w:b/>
                <w:szCs w:val="22"/>
              </w:rPr>
              <w:instrText xml:space="preserve">PAGE \* ARABIC \* CHARFORMAT </w:instrText>
            </w:r>
            <w:r w:rsidRPr="000821AE">
              <w:rPr>
                <w:b/>
                <w:szCs w:val="22"/>
              </w:rPr>
              <w:fldChar w:fldCharType="separate"/>
            </w:r>
            <w:r w:rsidRPr="000821AE">
              <w:rPr>
                <w:b/>
                <w:noProof/>
                <w:szCs w:val="22"/>
              </w:rPr>
              <w:t>1</w:t>
            </w:r>
            <w:r w:rsidRPr="000821AE">
              <w:rPr>
                <w:b/>
                <w:szCs w:val="22"/>
              </w:rPr>
              <w:fldChar w:fldCharType="end"/>
            </w:r>
          </w:ins>
        </w:p>
      </w:tc>
    </w:tr>
  </w:tbl>
  <w:p w14:paraId="4D7ACD9B" w14:textId="77777777" w:rsidR="000821AE" w:rsidRDefault="00082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F05DA" w14:textId="77777777" w:rsidR="001513D1" w:rsidRDefault="001513D1">
      <w:pPr>
        <w:spacing w:after="0" w:line="240" w:lineRule="auto"/>
      </w:pPr>
      <w:r>
        <w:separator/>
      </w:r>
    </w:p>
  </w:footnote>
  <w:footnote w:type="continuationSeparator" w:id="0">
    <w:p w14:paraId="3EADEBBC" w14:textId="77777777" w:rsidR="001513D1" w:rsidRDefault="001513D1">
      <w:pPr>
        <w:spacing w:after="0" w:line="240" w:lineRule="auto"/>
      </w:pPr>
      <w:r>
        <w:continuationSeparator/>
      </w:r>
    </w:p>
  </w:footnote>
  <w:footnote w:type="continuationNotice" w:id="1">
    <w:p w14:paraId="725A1E09" w14:textId="77777777" w:rsidR="001513D1" w:rsidRDefault="001513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2FCE8" w14:textId="77777777" w:rsidR="001513D1" w:rsidRDefault="001513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A1FEE" w14:textId="3DD358D4" w:rsidR="000821AE" w:rsidRPr="000821AE" w:rsidRDefault="000821AE" w:rsidP="000821AE">
    <w:pPr>
      <w:spacing w:after="720" w:line="240" w:lineRule="exact"/>
      <w:rPr>
        <w:b/>
        <w:sz w:val="24"/>
      </w:rPr>
    </w:pPr>
    <w:r>
      <w:rPr>
        <w:b/>
        <w:bCs/>
        <w:sz w:val="23"/>
        <w:szCs w:val="23"/>
      </w:rPr>
      <w:t>ISO</w:t>
    </w:r>
    <w:del w:id="99" w:author="LUEJE Claudia" w:date="2023-06-26T17:59:00Z">
      <w:r w:rsidR="001D2642">
        <w:rPr>
          <w:sz w:val="24"/>
          <w:szCs w:val="24"/>
        </w:rPr>
        <w:delText xml:space="preserve"> </w:delText>
      </w:r>
      <w:r w:rsidR="004A0432">
        <w:rPr>
          <w:sz w:val="24"/>
          <w:szCs w:val="24"/>
        </w:rPr>
        <w:delText>PAS</w:delText>
      </w:r>
      <w:r w:rsidR="001D2642">
        <w:rPr>
          <w:sz w:val="24"/>
          <w:szCs w:val="24"/>
        </w:rPr>
        <w:delText>/CD</w:delText>
      </w:r>
    </w:del>
    <w:ins w:id="100" w:author="LUEJE Claudia" w:date="2023-06-26T17:59:00Z">
      <w:r>
        <w:rPr>
          <w:b/>
          <w:bCs/>
          <w:sz w:val="23"/>
          <w:szCs w:val="23"/>
        </w:rPr>
        <w:t>/DPAS</w:t>
      </w:r>
    </w:ins>
    <w:r>
      <w:rPr>
        <w:b/>
        <w:bCs/>
        <w:sz w:val="23"/>
        <w:szCs w:val="23"/>
      </w:rPr>
      <w:t xml:space="preserve"> 8329:</w:t>
    </w:r>
    <w:del w:id="101" w:author="LUEJE Claudia" w:date="2023-06-26T17:59:00Z">
      <w:r w:rsidR="004A0432">
        <w:rPr>
          <w:sz w:val="24"/>
          <w:szCs w:val="24"/>
        </w:rPr>
        <w:delText>2022</w:delText>
      </w:r>
    </w:del>
    <w:ins w:id="102" w:author="LUEJE Claudia" w:date="2023-06-26T17:59:00Z">
      <w:r>
        <w:rPr>
          <w:b/>
          <w:bCs/>
          <w:sz w:val="23"/>
          <w:szCs w:val="23"/>
        </w:rPr>
        <w:t>2023(E)</w: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1EF55" w14:textId="56CA49B1" w:rsidR="000821AE" w:rsidRPr="000821AE" w:rsidRDefault="000821AE" w:rsidP="000821AE">
    <w:pPr>
      <w:spacing w:after="720" w:line="240" w:lineRule="exact"/>
      <w:jc w:val="right"/>
      <w:rPr>
        <w:b/>
        <w:sz w:val="24"/>
      </w:rPr>
    </w:pPr>
    <w:r>
      <w:rPr>
        <w:b/>
        <w:bCs/>
        <w:sz w:val="23"/>
        <w:szCs w:val="23"/>
      </w:rPr>
      <w:t>ISO</w:t>
    </w:r>
    <w:del w:id="103" w:author="LUEJE Claudia" w:date="2023-06-26T17:59:00Z">
      <w:r w:rsidR="001D2642">
        <w:rPr>
          <w:sz w:val="24"/>
          <w:szCs w:val="24"/>
        </w:rPr>
        <w:delText xml:space="preserve"> </w:delText>
      </w:r>
      <w:r w:rsidR="004A0432">
        <w:rPr>
          <w:sz w:val="24"/>
          <w:szCs w:val="24"/>
        </w:rPr>
        <w:delText>PAS</w:delText>
      </w:r>
      <w:r w:rsidR="001D2642">
        <w:rPr>
          <w:sz w:val="24"/>
          <w:szCs w:val="24"/>
        </w:rPr>
        <w:delText>/CD</w:delText>
      </w:r>
    </w:del>
    <w:ins w:id="104" w:author="LUEJE Claudia" w:date="2023-06-26T17:59:00Z">
      <w:r>
        <w:rPr>
          <w:b/>
          <w:bCs/>
          <w:sz w:val="23"/>
          <w:szCs w:val="23"/>
        </w:rPr>
        <w:t>/DPAS</w:t>
      </w:r>
    </w:ins>
    <w:r>
      <w:rPr>
        <w:b/>
        <w:bCs/>
        <w:sz w:val="23"/>
        <w:szCs w:val="23"/>
      </w:rPr>
      <w:t xml:space="preserve"> 8329:</w:t>
    </w:r>
    <w:del w:id="105" w:author="LUEJE Claudia" w:date="2023-06-26T17:59:00Z">
      <w:r w:rsidR="004A0432">
        <w:rPr>
          <w:sz w:val="24"/>
          <w:szCs w:val="24"/>
        </w:rPr>
        <w:delText>202</w:delText>
      </w:r>
      <w:r w:rsidR="001D2642">
        <w:rPr>
          <w:sz w:val="24"/>
          <w:szCs w:val="24"/>
        </w:rPr>
        <w:delText>2</w:delText>
      </w:r>
    </w:del>
    <w:ins w:id="106" w:author="LUEJE Claudia" w:date="2023-06-26T17:59:00Z">
      <w:r>
        <w:rPr>
          <w:b/>
          <w:bCs/>
          <w:sz w:val="23"/>
          <w:szCs w:val="23"/>
        </w:rPr>
        <w:t>2023(E)</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65DDC" w14:textId="6C011B8C" w:rsidR="000821AE" w:rsidRPr="000821AE" w:rsidRDefault="000821AE" w:rsidP="000821AE">
    <w:pPr>
      <w:spacing w:after="720" w:line="240" w:lineRule="exact"/>
      <w:rPr>
        <w:b/>
        <w:sz w:val="24"/>
      </w:rPr>
    </w:pPr>
    <w:ins w:id="8792" w:author="LUEJE Claudia" w:date="2023-06-26T17:59:00Z">
      <w:r>
        <w:rPr>
          <w:b/>
          <w:bCs/>
          <w:sz w:val="23"/>
          <w:szCs w:val="23"/>
        </w:rPr>
        <w:t>ISO/DPAS 8329:2023(E)</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0D175" w14:textId="0A301E65" w:rsidR="000821AE" w:rsidRPr="000821AE" w:rsidRDefault="000821AE" w:rsidP="000821AE">
    <w:pPr>
      <w:spacing w:after="720" w:line="240" w:lineRule="exact"/>
      <w:jc w:val="right"/>
      <w:rPr>
        <w:b/>
        <w:sz w:val="24"/>
      </w:rPr>
    </w:pPr>
    <w:ins w:id="8793" w:author="LUEJE Claudia" w:date="2023-06-26T17:59:00Z">
      <w:r>
        <w:rPr>
          <w:b/>
          <w:bCs/>
          <w:sz w:val="23"/>
          <w:szCs w:val="23"/>
        </w:rPr>
        <w:t>ISO/DPAS 8329:2023(E)</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0821AE" w:rsidRPr="000821AE" w14:paraId="668E1F90" w14:textId="77777777" w:rsidTr="00B47C5C">
      <w:trPr>
        <w:cantSplit/>
        <w:jc w:val="center"/>
        <w:ins w:id="8808" w:author="LUEJE Claudia" w:date="2023-06-26T17:59:00Z"/>
      </w:trPr>
      <w:tc>
        <w:tcPr>
          <w:tcW w:w="5387" w:type="dxa"/>
          <w:tcBorders>
            <w:top w:val="single" w:sz="18" w:space="0" w:color="auto"/>
            <w:bottom w:val="single" w:sz="18" w:space="0" w:color="auto"/>
          </w:tcBorders>
        </w:tcPr>
        <w:p w14:paraId="76C28714" w14:textId="25BD079B" w:rsidR="000821AE" w:rsidRPr="000821AE" w:rsidRDefault="000821AE" w:rsidP="000821AE">
          <w:pPr>
            <w:spacing w:before="120" w:after="120" w:line="240" w:lineRule="exact"/>
            <w:jc w:val="left"/>
            <w:rPr>
              <w:ins w:id="8809" w:author="LUEJE Claudia" w:date="2023-06-26T17:59:00Z"/>
              <w:b/>
              <w:sz w:val="24"/>
            </w:rPr>
          </w:pPr>
          <w:ins w:id="8810" w:author="LUEJE Claudia" w:date="2023-06-26T17:59:00Z">
            <w:r>
              <w:rPr>
                <w:b/>
                <w:bCs/>
                <w:sz w:val="23"/>
                <w:szCs w:val="23"/>
              </w:rPr>
              <w:t>PUBLICLY AVAILABLE SPECIFICATION</w:t>
            </w:r>
          </w:ins>
        </w:p>
      </w:tc>
      <w:tc>
        <w:tcPr>
          <w:tcW w:w="4366" w:type="dxa"/>
          <w:tcBorders>
            <w:top w:val="single" w:sz="18" w:space="0" w:color="auto"/>
            <w:bottom w:val="single" w:sz="18" w:space="0" w:color="auto"/>
          </w:tcBorders>
        </w:tcPr>
        <w:p w14:paraId="1FC5139D" w14:textId="10D12808" w:rsidR="000821AE" w:rsidRPr="000821AE" w:rsidRDefault="000821AE" w:rsidP="000821AE">
          <w:pPr>
            <w:spacing w:before="120" w:after="120" w:line="240" w:lineRule="exact"/>
            <w:jc w:val="right"/>
            <w:rPr>
              <w:ins w:id="8811" w:author="LUEJE Claudia" w:date="2023-06-26T17:59:00Z"/>
              <w:b/>
              <w:sz w:val="24"/>
            </w:rPr>
          </w:pPr>
          <w:ins w:id="8812" w:author="LUEJE Claudia" w:date="2023-06-26T17:59:00Z">
            <w:r>
              <w:rPr>
                <w:b/>
                <w:bCs/>
                <w:sz w:val="23"/>
                <w:szCs w:val="23"/>
              </w:rPr>
              <w:t>ISO/DPAS 8329:2023(E)</w:t>
            </w:r>
          </w:ins>
        </w:p>
      </w:tc>
    </w:tr>
  </w:tbl>
  <w:p w14:paraId="74F22AF3" w14:textId="77777777" w:rsidR="000821AE" w:rsidRDefault="000821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392"/>
    <w:multiLevelType w:val="multilevel"/>
    <w:tmpl w:val="06D440F6"/>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2"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9515F9"/>
    <w:multiLevelType w:val="hybridMultilevel"/>
    <w:tmpl w:val="8FD0BF50"/>
    <w:lvl w:ilvl="0" w:tplc="259E7050">
      <w:numFmt w:val="bullet"/>
      <w:lvlText w:val="—"/>
      <w:lvlJc w:val="left"/>
      <w:pPr>
        <w:ind w:left="720" w:hanging="360"/>
      </w:pPr>
      <w:rPr>
        <w:rFonts w:ascii="Cambria" w:eastAsia="Times New Roman" w:hAnsi="Cambria" w:hint="default"/>
      </w:rPr>
    </w:lvl>
    <w:lvl w:ilvl="1" w:tplc="784682D6">
      <w:start w:val="1"/>
      <w:numFmt w:val="bullet"/>
      <w:lvlText w:val="o"/>
      <w:lvlJc w:val="left"/>
      <w:pPr>
        <w:tabs>
          <w:tab w:val="num" w:pos="1440"/>
        </w:tabs>
        <w:ind w:left="1440" w:hanging="360"/>
      </w:pPr>
      <w:rPr>
        <w:rFonts w:ascii="Courier New" w:hAnsi="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A0138EF"/>
    <w:multiLevelType w:val="hybridMultilevel"/>
    <w:tmpl w:val="14068C94"/>
    <w:lvl w:ilvl="0" w:tplc="259E7050">
      <w:numFmt w:val="bullet"/>
      <w:lvlText w:val="—"/>
      <w:lvlJc w:val="left"/>
      <w:pPr>
        <w:ind w:left="360" w:hanging="360"/>
      </w:pPr>
      <w:rPr>
        <w:rFonts w:ascii="Cambria" w:eastAsia="Times New Roman" w:hAnsi="Cambria"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hint="default"/>
      </w:rPr>
    </w:lvl>
    <w:lvl w:ilvl="8" w:tplc="04090005">
      <w:start w:val="1"/>
      <w:numFmt w:val="bullet"/>
      <w:lvlText w:val=""/>
      <w:lvlJc w:val="left"/>
      <w:pPr>
        <w:ind w:left="5760" w:hanging="360"/>
      </w:pPr>
      <w:rPr>
        <w:rFonts w:ascii="Wingdings" w:hAnsi="Wingdings" w:hint="default"/>
      </w:rPr>
    </w:lvl>
  </w:abstractNum>
  <w:abstractNum w:abstractNumId="1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4"/>
  </w:num>
  <w:num w:numId="5">
    <w:abstractNumId w:val="13"/>
  </w:num>
  <w:num w:numId="6">
    <w:abstractNumId w:val="8"/>
  </w:num>
  <w:num w:numId="7">
    <w:abstractNumId w:val="0"/>
  </w:num>
  <w:num w:numId="8">
    <w:abstractNumId w:val="11"/>
  </w:num>
  <w:num w:numId="9">
    <w:abstractNumId w:val="3"/>
  </w:num>
  <w:num w:numId="10">
    <w:abstractNumId w:val="12"/>
  </w:num>
  <w:num w:numId="11">
    <w:abstractNumId w:val="2"/>
  </w:num>
  <w:num w:numId="12">
    <w:abstractNumId w:val="9"/>
  </w:num>
  <w:num w:numId="13">
    <w:abstractNumId w:val="6"/>
  </w:num>
  <w:num w:numId="14">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hideSpellingError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savePreviewPicture/>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urier New"/>
    <w:docVar w:name="ex_Citations" w:val="APComplete"/>
    <w:docVar w:name="ex_CitConv" w:val="APComplete"/>
    <w:docVar w:name="ex_CleanUp" w:val="CleanUpComplete"/>
    <w:docVar w:name="eX_DocInfoLastUpdatedDate" w:val="45103.7277199074"/>
    <w:docVar w:name="ex_eXtylesBuild" w:val="4833"/>
    <w:docVar w:name="ex_FontAudit" w:val="APComplete"/>
    <w:docVar w:name="ex_ISOAutoStyle" w:val="APComplete"/>
    <w:docVar w:name="EX_LAST_PALETTE_TAB" w:val="1"/>
    <w:docVar w:name="ex_ParseBib" w:val="APComplete"/>
    <w:docVar w:name="ex_StandardCit" w:val="APComplete"/>
    <w:docVar w:name="ex_StdValid" w:val="APComplete"/>
    <w:docVar w:name="ex_TermCheck" w:val="APComplete"/>
    <w:docVar w:name="ex_URLCheck" w:val="APComplete"/>
    <w:docVar w:name="ex_WordVersion" w:val="16.0"/>
    <w:docVar w:name="eXtyles" w:val="active"/>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FileDir" w:val="O:\Documents\TC184\SC004\083119 - ISO_NP PAS 8329 (Ed 1)\50.00\170"/>
    <w:docVar w:name="iceFileName" w:val="C083119e.docx"/>
    <w:docVar w:name="iceJABR" w:val="Standard"/>
    <w:docVar w:name="iceJournalName" w:val="ISO Standard"/>
    <w:docVar w:name="icePublisher" w:val="ISO"/>
    <w:docVar w:name="ISOCommref" w:val="ISO/TC 184/SC 4"/>
    <w:docVar w:name="ISOContentLanguage" w:val="en"/>
    <w:docVar w:name="ISOCopyrightHolder" w:val="ISO"/>
    <w:docVar w:name="ISOCopyrightStatement" w:val="All rights reserved"/>
    <w:docVar w:name="ISOCopyrightYear" w:val="2023"/>
    <w:docVar w:name="ISODILanguage" w:val="en"/>
    <w:docVar w:name="ISODIProjID" w:val="83119"/>
    <w:docVar w:name="ISODIProjID3DIGITS" w:val="83"/>
    <w:docVar w:name="ISODIReleaseVersion" w:val="FDIS"/>
    <w:docVar w:name="ISODISdo" w:val="ISO"/>
    <w:docVar w:name="ISODIUrn" w:val="iso:std:iso:pas:8329:fdis:ed-1:v1:en"/>
    <w:docVar w:name="ISODocnumber" w:val="8329"/>
    <w:docVar w:name="ISODocref" w:val="ISO/DPAS 8329(en)"/>
    <w:docVar w:name="ISODoctype" w:val="PAS"/>
    <w:docVar w:name="ISOEdition" w:val="1"/>
    <w:docVar w:name="ISOFullEN" w:val="xMCF — Description and data standard for connection and joining data in structural systems"/>
    <w:docVar w:name="ISOFullFR" w:val="Titre manque"/>
    <w:docVar w:name="ISOIntroEN" w:val="xMCF"/>
    <w:docVar w:name="ISOMainEN" w:val="Description and data standard for connection and joining data in structural systems"/>
    <w:docVar w:name="ISOMainFR" w:val="Titre manque"/>
    <w:docVar w:name="ISOOriginator" w:val="ISO"/>
    <w:docVar w:name="ISOPageCount" w:val="0"/>
    <w:docVar w:name="ISOPriceRef" w:val="0"/>
    <w:docVar w:name="ISOPubliclyAvailableSpec" w:val="False"/>
    <w:docVar w:name="ISOSecretariat" w:val="ANSI"/>
    <w:docVar w:name="ISOStdRefDated" w:val="ISO/DPAS 8329"/>
    <w:docVar w:name="ISOStdRefUndated" w:val="ISO/DPAS 8329"/>
    <w:docVar w:name="ISOVersion" w:val="1"/>
    <w:docVar w:name="ISOVoteEnd" w:val="2023-xx-xx"/>
    <w:docVar w:name="ISOVoteStart" w:val="2023-xx-xx"/>
    <w:docVar w:name="PreEdit Baseline Path" w:val="O:\Documents\TC184\SC004\083119 - ISO_NP PAS 8329 (Ed 1)\50.00\180\C083119e (Repaired)$base.docx"/>
    <w:docVar w:name="PreEdit Baseline Timestamp" w:val="2023-06-26 17:27:52"/>
    <w:docVar w:name="PreEdit Up-Front Loss" w:val="complete"/>
    <w:docVar w:name="Publication" w:val="Standard:ISO Standard"/>
    <w:docVar w:name="Publisher" w:val="ISO"/>
    <w:docVar w:name="Type" w:val="All"/>
  </w:docVars>
  <w:rsids>
    <w:rsidRoot w:val="006272B6"/>
    <w:rsid w:val="000008E9"/>
    <w:rsid w:val="00000C62"/>
    <w:rsid w:val="00003669"/>
    <w:rsid w:val="00003FFD"/>
    <w:rsid w:val="0000511C"/>
    <w:rsid w:val="0000546C"/>
    <w:rsid w:val="00006E71"/>
    <w:rsid w:val="00010497"/>
    <w:rsid w:val="00010DE7"/>
    <w:rsid w:val="000119C5"/>
    <w:rsid w:val="00013688"/>
    <w:rsid w:val="0001398D"/>
    <w:rsid w:val="00013C84"/>
    <w:rsid w:val="00014B49"/>
    <w:rsid w:val="000152C7"/>
    <w:rsid w:val="00020046"/>
    <w:rsid w:val="00022019"/>
    <w:rsid w:val="00024A65"/>
    <w:rsid w:val="00024CF7"/>
    <w:rsid w:val="000256C4"/>
    <w:rsid w:val="00026896"/>
    <w:rsid w:val="000277B7"/>
    <w:rsid w:val="00027AA8"/>
    <w:rsid w:val="000302AE"/>
    <w:rsid w:val="0003034F"/>
    <w:rsid w:val="00032AE6"/>
    <w:rsid w:val="000330E1"/>
    <w:rsid w:val="00033672"/>
    <w:rsid w:val="00033C3C"/>
    <w:rsid w:val="00033D7D"/>
    <w:rsid w:val="0003506D"/>
    <w:rsid w:val="000350D0"/>
    <w:rsid w:val="00035CE2"/>
    <w:rsid w:val="000363CF"/>
    <w:rsid w:val="00036961"/>
    <w:rsid w:val="00036C89"/>
    <w:rsid w:val="00037AC6"/>
    <w:rsid w:val="000411B0"/>
    <w:rsid w:val="0004257F"/>
    <w:rsid w:val="0004270D"/>
    <w:rsid w:val="000433AF"/>
    <w:rsid w:val="000441A5"/>
    <w:rsid w:val="000465BC"/>
    <w:rsid w:val="0005109E"/>
    <w:rsid w:val="000518A1"/>
    <w:rsid w:val="00052262"/>
    <w:rsid w:val="000523E1"/>
    <w:rsid w:val="00052587"/>
    <w:rsid w:val="00052EF8"/>
    <w:rsid w:val="000532C5"/>
    <w:rsid w:val="000549B2"/>
    <w:rsid w:val="00054B74"/>
    <w:rsid w:val="00055329"/>
    <w:rsid w:val="00055455"/>
    <w:rsid w:val="00055698"/>
    <w:rsid w:val="000556E8"/>
    <w:rsid w:val="00060093"/>
    <w:rsid w:val="000606E8"/>
    <w:rsid w:val="00060A8B"/>
    <w:rsid w:val="00060BBC"/>
    <w:rsid w:val="00061687"/>
    <w:rsid w:val="00061F23"/>
    <w:rsid w:val="000626B6"/>
    <w:rsid w:val="0006363E"/>
    <w:rsid w:val="00067198"/>
    <w:rsid w:val="00070B46"/>
    <w:rsid w:val="0007274A"/>
    <w:rsid w:val="0007298D"/>
    <w:rsid w:val="00072AEB"/>
    <w:rsid w:val="00072D10"/>
    <w:rsid w:val="00072DBE"/>
    <w:rsid w:val="00073256"/>
    <w:rsid w:val="0007518D"/>
    <w:rsid w:val="000821AE"/>
    <w:rsid w:val="000823A1"/>
    <w:rsid w:val="00082B50"/>
    <w:rsid w:val="00083076"/>
    <w:rsid w:val="0008382E"/>
    <w:rsid w:val="000838B4"/>
    <w:rsid w:val="0008419D"/>
    <w:rsid w:val="00084345"/>
    <w:rsid w:val="00085CCF"/>
    <w:rsid w:val="00086132"/>
    <w:rsid w:val="00086563"/>
    <w:rsid w:val="000870CB"/>
    <w:rsid w:val="000879CC"/>
    <w:rsid w:val="0009157F"/>
    <w:rsid w:val="0009235B"/>
    <w:rsid w:val="000923B7"/>
    <w:rsid w:val="00092852"/>
    <w:rsid w:val="00092F01"/>
    <w:rsid w:val="0009498A"/>
    <w:rsid w:val="00094EB1"/>
    <w:rsid w:val="000955BF"/>
    <w:rsid w:val="00096387"/>
    <w:rsid w:val="0009746C"/>
    <w:rsid w:val="00097B83"/>
    <w:rsid w:val="000A0727"/>
    <w:rsid w:val="000A1510"/>
    <w:rsid w:val="000A1B7B"/>
    <w:rsid w:val="000A2FC5"/>
    <w:rsid w:val="000A32AB"/>
    <w:rsid w:val="000A577A"/>
    <w:rsid w:val="000B04DD"/>
    <w:rsid w:val="000B0F9C"/>
    <w:rsid w:val="000B2770"/>
    <w:rsid w:val="000B2A40"/>
    <w:rsid w:val="000B3508"/>
    <w:rsid w:val="000B3C0D"/>
    <w:rsid w:val="000B462C"/>
    <w:rsid w:val="000B56E6"/>
    <w:rsid w:val="000B5A61"/>
    <w:rsid w:val="000B6EDA"/>
    <w:rsid w:val="000C033F"/>
    <w:rsid w:val="000C04A9"/>
    <w:rsid w:val="000C05CF"/>
    <w:rsid w:val="000C0B96"/>
    <w:rsid w:val="000C2559"/>
    <w:rsid w:val="000C27D4"/>
    <w:rsid w:val="000C2E5F"/>
    <w:rsid w:val="000C3818"/>
    <w:rsid w:val="000C6610"/>
    <w:rsid w:val="000C7912"/>
    <w:rsid w:val="000D0168"/>
    <w:rsid w:val="000D087B"/>
    <w:rsid w:val="000D278C"/>
    <w:rsid w:val="000D2B49"/>
    <w:rsid w:val="000D2DCB"/>
    <w:rsid w:val="000D4E8B"/>
    <w:rsid w:val="000D5C71"/>
    <w:rsid w:val="000D5CB1"/>
    <w:rsid w:val="000D702B"/>
    <w:rsid w:val="000D79B0"/>
    <w:rsid w:val="000E094F"/>
    <w:rsid w:val="000E25BA"/>
    <w:rsid w:val="000E48F9"/>
    <w:rsid w:val="000E51BC"/>
    <w:rsid w:val="000E59EB"/>
    <w:rsid w:val="000E6339"/>
    <w:rsid w:val="000E66FB"/>
    <w:rsid w:val="000E6724"/>
    <w:rsid w:val="000E6865"/>
    <w:rsid w:val="000E6DD1"/>
    <w:rsid w:val="000E75CD"/>
    <w:rsid w:val="000F009F"/>
    <w:rsid w:val="000F0457"/>
    <w:rsid w:val="000F0BB4"/>
    <w:rsid w:val="000F0E7A"/>
    <w:rsid w:val="000F169A"/>
    <w:rsid w:val="000F23F7"/>
    <w:rsid w:val="000F2B10"/>
    <w:rsid w:val="000F2F10"/>
    <w:rsid w:val="000F39D3"/>
    <w:rsid w:val="000F5BB4"/>
    <w:rsid w:val="000F6005"/>
    <w:rsid w:val="000F609E"/>
    <w:rsid w:val="00100517"/>
    <w:rsid w:val="00100EE5"/>
    <w:rsid w:val="001011A1"/>
    <w:rsid w:val="001013FB"/>
    <w:rsid w:val="0010260E"/>
    <w:rsid w:val="0010381F"/>
    <w:rsid w:val="001042AC"/>
    <w:rsid w:val="001046AD"/>
    <w:rsid w:val="00105B03"/>
    <w:rsid w:val="00111CE2"/>
    <w:rsid w:val="00113DCB"/>
    <w:rsid w:val="0011462D"/>
    <w:rsid w:val="00117407"/>
    <w:rsid w:val="0011767D"/>
    <w:rsid w:val="00120C15"/>
    <w:rsid w:val="00120E49"/>
    <w:rsid w:val="00120FB2"/>
    <w:rsid w:val="00121C28"/>
    <w:rsid w:val="00123370"/>
    <w:rsid w:val="00124007"/>
    <w:rsid w:val="001249AC"/>
    <w:rsid w:val="00127B74"/>
    <w:rsid w:val="00131105"/>
    <w:rsid w:val="0013133E"/>
    <w:rsid w:val="0013175B"/>
    <w:rsid w:val="00132FAE"/>
    <w:rsid w:val="001332BD"/>
    <w:rsid w:val="001345F4"/>
    <w:rsid w:val="0013573C"/>
    <w:rsid w:val="001362AF"/>
    <w:rsid w:val="00136F52"/>
    <w:rsid w:val="00140566"/>
    <w:rsid w:val="0014275F"/>
    <w:rsid w:val="00142A72"/>
    <w:rsid w:val="00143C92"/>
    <w:rsid w:val="00143D47"/>
    <w:rsid w:val="0014468E"/>
    <w:rsid w:val="00144BA3"/>
    <w:rsid w:val="001452C2"/>
    <w:rsid w:val="001453C2"/>
    <w:rsid w:val="00147206"/>
    <w:rsid w:val="00147FD0"/>
    <w:rsid w:val="0015084E"/>
    <w:rsid w:val="001513D1"/>
    <w:rsid w:val="001515C7"/>
    <w:rsid w:val="00151B6D"/>
    <w:rsid w:val="00152038"/>
    <w:rsid w:val="0015226D"/>
    <w:rsid w:val="00153289"/>
    <w:rsid w:val="00155202"/>
    <w:rsid w:val="00157405"/>
    <w:rsid w:val="001579EA"/>
    <w:rsid w:val="0016143A"/>
    <w:rsid w:val="00162783"/>
    <w:rsid w:val="001634BC"/>
    <w:rsid w:val="001640C5"/>
    <w:rsid w:val="00164C01"/>
    <w:rsid w:val="00165338"/>
    <w:rsid w:val="0016607A"/>
    <w:rsid w:val="00166121"/>
    <w:rsid w:val="00166512"/>
    <w:rsid w:val="0016687E"/>
    <w:rsid w:val="001668D7"/>
    <w:rsid w:val="0017064D"/>
    <w:rsid w:val="00171669"/>
    <w:rsid w:val="00171BAB"/>
    <w:rsid w:val="00172895"/>
    <w:rsid w:val="0017421C"/>
    <w:rsid w:val="00174653"/>
    <w:rsid w:val="001754E6"/>
    <w:rsid w:val="00176D19"/>
    <w:rsid w:val="00177277"/>
    <w:rsid w:val="00180E1D"/>
    <w:rsid w:val="0018150D"/>
    <w:rsid w:val="00183C16"/>
    <w:rsid w:val="00184F68"/>
    <w:rsid w:val="00185050"/>
    <w:rsid w:val="001863DF"/>
    <w:rsid w:val="0018659B"/>
    <w:rsid w:val="001868FF"/>
    <w:rsid w:val="0019077F"/>
    <w:rsid w:val="00192045"/>
    <w:rsid w:val="001922C6"/>
    <w:rsid w:val="00192898"/>
    <w:rsid w:val="00192F70"/>
    <w:rsid w:val="0019355F"/>
    <w:rsid w:val="00193D8E"/>
    <w:rsid w:val="00194950"/>
    <w:rsid w:val="00195CBB"/>
    <w:rsid w:val="001964CC"/>
    <w:rsid w:val="00196B73"/>
    <w:rsid w:val="00196CD1"/>
    <w:rsid w:val="001970E1"/>
    <w:rsid w:val="00197183"/>
    <w:rsid w:val="00197639"/>
    <w:rsid w:val="00197BA6"/>
    <w:rsid w:val="001A0B0F"/>
    <w:rsid w:val="001A2239"/>
    <w:rsid w:val="001A254C"/>
    <w:rsid w:val="001A2A7F"/>
    <w:rsid w:val="001A33D0"/>
    <w:rsid w:val="001A5F17"/>
    <w:rsid w:val="001A6FE7"/>
    <w:rsid w:val="001A7218"/>
    <w:rsid w:val="001A7D3A"/>
    <w:rsid w:val="001A7F56"/>
    <w:rsid w:val="001B01D6"/>
    <w:rsid w:val="001B0AA7"/>
    <w:rsid w:val="001B0F4C"/>
    <w:rsid w:val="001B10EA"/>
    <w:rsid w:val="001B1B3A"/>
    <w:rsid w:val="001B26F2"/>
    <w:rsid w:val="001B35EF"/>
    <w:rsid w:val="001B3C36"/>
    <w:rsid w:val="001B4297"/>
    <w:rsid w:val="001B51CD"/>
    <w:rsid w:val="001B5753"/>
    <w:rsid w:val="001B5D2B"/>
    <w:rsid w:val="001B7604"/>
    <w:rsid w:val="001C00C2"/>
    <w:rsid w:val="001C0629"/>
    <w:rsid w:val="001C13C3"/>
    <w:rsid w:val="001C198C"/>
    <w:rsid w:val="001C317E"/>
    <w:rsid w:val="001C5077"/>
    <w:rsid w:val="001C53D0"/>
    <w:rsid w:val="001C6275"/>
    <w:rsid w:val="001C6575"/>
    <w:rsid w:val="001C7D86"/>
    <w:rsid w:val="001C7D96"/>
    <w:rsid w:val="001C7EDA"/>
    <w:rsid w:val="001D0AB9"/>
    <w:rsid w:val="001D108B"/>
    <w:rsid w:val="001D15A6"/>
    <w:rsid w:val="001D2642"/>
    <w:rsid w:val="001D2FD0"/>
    <w:rsid w:val="001D46C2"/>
    <w:rsid w:val="001D64B8"/>
    <w:rsid w:val="001D6DB1"/>
    <w:rsid w:val="001E0102"/>
    <w:rsid w:val="001E0F2A"/>
    <w:rsid w:val="001E13EA"/>
    <w:rsid w:val="001E19B6"/>
    <w:rsid w:val="001E3D2C"/>
    <w:rsid w:val="001E43D6"/>
    <w:rsid w:val="001E4412"/>
    <w:rsid w:val="001E4607"/>
    <w:rsid w:val="001E551A"/>
    <w:rsid w:val="001E635D"/>
    <w:rsid w:val="001F0AF7"/>
    <w:rsid w:val="001F0D68"/>
    <w:rsid w:val="001F112B"/>
    <w:rsid w:val="001F153B"/>
    <w:rsid w:val="001F2879"/>
    <w:rsid w:val="001F3B0B"/>
    <w:rsid w:val="001F45A3"/>
    <w:rsid w:val="001F4860"/>
    <w:rsid w:val="001F4D75"/>
    <w:rsid w:val="001F504E"/>
    <w:rsid w:val="001F69A2"/>
    <w:rsid w:val="001F7818"/>
    <w:rsid w:val="001F7FA9"/>
    <w:rsid w:val="00200955"/>
    <w:rsid w:val="00200C4D"/>
    <w:rsid w:val="00200F78"/>
    <w:rsid w:val="00201145"/>
    <w:rsid w:val="0020219F"/>
    <w:rsid w:val="00203227"/>
    <w:rsid w:val="00203475"/>
    <w:rsid w:val="002039BB"/>
    <w:rsid w:val="00203EA9"/>
    <w:rsid w:val="00204153"/>
    <w:rsid w:val="002041BE"/>
    <w:rsid w:val="00204A11"/>
    <w:rsid w:val="00205F58"/>
    <w:rsid w:val="00206112"/>
    <w:rsid w:val="00206BAE"/>
    <w:rsid w:val="0020742B"/>
    <w:rsid w:val="0020794F"/>
    <w:rsid w:val="00207B8D"/>
    <w:rsid w:val="00211B74"/>
    <w:rsid w:val="0021246C"/>
    <w:rsid w:val="00212B55"/>
    <w:rsid w:val="00212DAF"/>
    <w:rsid w:val="00212FF3"/>
    <w:rsid w:val="002130C9"/>
    <w:rsid w:val="0021482A"/>
    <w:rsid w:val="00214B37"/>
    <w:rsid w:val="00215329"/>
    <w:rsid w:val="00215826"/>
    <w:rsid w:val="00220E19"/>
    <w:rsid w:val="002224E4"/>
    <w:rsid w:val="0022354D"/>
    <w:rsid w:val="002238CD"/>
    <w:rsid w:val="00223D02"/>
    <w:rsid w:val="002242DA"/>
    <w:rsid w:val="00224765"/>
    <w:rsid w:val="00225FDC"/>
    <w:rsid w:val="00226E86"/>
    <w:rsid w:val="002278A9"/>
    <w:rsid w:val="00227933"/>
    <w:rsid w:val="00227C52"/>
    <w:rsid w:val="002307A6"/>
    <w:rsid w:val="00231113"/>
    <w:rsid w:val="0023119A"/>
    <w:rsid w:val="00231647"/>
    <w:rsid w:val="00231BDF"/>
    <w:rsid w:val="0023245B"/>
    <w:rsid w:val="0023324B"/>
    <w:rsid w:val="002334F3"/>
    <w:rsid w:val="002341E7"/>
    <w:rsid w:val="002354B9"/>
    <w:rsid w:val="002403D3"/>
    <w:rsid w:val="002422B2"/>
    <w:rsid w:val="00243138"/>
    <w:rsid w:val="002432DE"/>
    <w:rsid w:val="00243E76"/>
    <w:rsid w:val="00244611"/>
    <w:rsid w:val="00244631"/>
    <w:rsid w:val="00246C95"/>
    <w:rsid w:val="00246CE5"/>
    <w:rsid w:val="00246D43"/>
    <w:rsid w:val="002476E1"/>
    <w:rsid w:val="002477B0"/>
    <w:rsid w:val="00247905"/>
    <w:rsid w:val="00250146"/>
    <w:rsid w:val="002504F2"/>
    <w:rsid w:val="00250A77"/>
    <w:rsid w:val="00251C60"/>
    <w:rsid w:val="0025202E"/>
    <w:rsid w:val="0025265B"/>
    <w:rsid w:val="00252826"/>
    <w:rsid w:val="00252D75"/>
    <w:rsid w:val="00253129"/>
    <w:rsid w:val="002534ED"/>
    <w:rsid w:val="002537AF"/>
    <w:rsid w:val="00253D6D"/>
    <w:rsid w:val="00254531"/>
    <w:rsid w:val="00254E71"/>
    <w:rsid w:val="00255B5A"/>
    <w:rsid w:val="00256EF4"/>
    <w:rsid w:val="002574DB"/>
    <w:rsid w:val="002605B9"/>
    <w:rsid w:val="00260799"/>
    <w:rsid w:val="00260F88"/>
    <w:rsid w:val="002611F7"/>
    <w:rsid w:val="00261972"/>
    <w:rsid w:val="00261D7A"/>
    <w:rsid w:val="00261D7B"/>
    <w:rsid w:val="00262447"/>
    <w:rsid w:val="00262C85"/>
    <w:rsid w:val="00264095"/>
    <w:rsid w:val="002649A5"/>
    <w:rsid w:val="0026549E"/>
    <w:rsid w:val="00270542"/>
    <w:rsid w:val="00270B53"/>
    <w:rsid w:val="00270CC3"/>
    <w:rsid w:val="0027255C"/>
    <w:rsid w:val="00272ABF"/>
    <w:rsid w:val="002767D6"/>
    <w:rsid w:val="0027684B"/>
    <w:rsid w:val="00276A19"/>
    <w:rsid w:val="0027758F"/>
    <w:rsid w:val="0028029B"/>
    <w:rsid w:val="002811E0"/>
    <w:rsid w:val="002813DC"/>
    <w:rsid w:val="00284B14"/>
    <w:rsid w:val="0028507E"/>
    <w:rsid w:val="0028521A"/>
    <w:rsid w:val="00285282"/>
    <w:rsid w:val="00286F85"/>
    <w:rsid w:val="00287F76"/>
    <w:rsid w:val="00290D9A"/>
    <w:rsid w:val="002910C4"/>
    <w:rsid w:val="00292338"/>
    <w:rsid w:val="002926E1"/>
    <w:rsid w:val="00292960"/>
    <w:rsid w:val="0029312C"/>
    <w:rsid w:val="00293787"/>
    <w:rsid w:val="002941B8"/>
    <w:rsid w:val="00294FB0"/>
    <w:rsid w:val="00295BA0"/>
    <w:rsid w:val="002962B6"/>
    <w:rsid w:val="0029657A"/>
    <w:rsid w:val="002A0CA7"/>
    <w:rsid w:val="002A10B0"/>
    <w:rsid w:val="002A2125"/>
    <w:rsid w:val="002A2FB3"/>
    <w:rsid w:val="002A3862"/>
    <w:rsid w:val="002A4B3F"/>
    <w:rsid w:val="002A4CBE"/>
    <w:rsid w:val="002A51D0"/>
    <w:rsid w:val="002A65E6"/>
    <w:rsid w:val="002A7343"/>
    <w:rsid w:val="002A7689"/>
    <w:rsid w:val="002B0DBD"/>
    <w:rsid w:val="002B0DF0"/>
    <w:rsid w:val="002B1387"/>
    <w:rsid w:val="002B1E4A"/>
    <w:rsid w:val="002B22F1"/>
    <w:rsid w:val="002B32AB"/>
    <w:rsid w:val="002B3894"/>
    <w:rsid w:val="002B3B7D"/>
    <w:rsid w:val="002B4D60"/>
    <w:rsid w:val="002B5C06"/>
    <w:rsid w:val="002B6C92"/>
    <w:rsid w:val="002B7466"/>
    <w:rsid w:val="002B772D"/>
    <w:rsid w:val="002C067A"/>
    <w:rsid w:val="002C0CCB"/>
    <w:rsid w:val="002C0EA9"/>
    <w:rsid w:val="002C1CB8"/>
    <w:rsid w:val="002C21C8"/>
    <w:rsid w:val="002C2A54"/>
    <w:rsid w:val="002C302A"/>
    <w:rsid w:val="002C432A"/>
    <w:rsid w:val="002C453D"/>
    <w:rsid w:val="002C4667"/>
    <w:rsid w:val="002C471C"/>
    <w:rsid w:val="002C670A"/>
    <w:rsid w:val="002C711D"/>
    <w:rsid w:val="002C7FD0"/>
    <w:rsid w:val="002D061B"/>
    <w:rsid w:val="002D095B"/>
    <w:rsid w:val="002D17E4"/>
    <w:rsid w:val="002D2C85"/>
    <w:rsid w:val="002D302A"/>
    <w:rsid w:val="002D381F"/>
    <w:rsid w:val="002D41B7"/>
    <w:rsid w:val="002D5450"/>
    <w:rsid w:val="002D5F2B"/>
    <w:rsid w:val="002D64C5"/>
    <w:rsid w:val="002D6B86"/>
    <w:rsid w:val="002D7110"/>
    <w:rsid w:val="002D725A"/>
    <w:rsid w:val="002D782E"/>
    <w:rsid w:val="002D7CF5"/>
    <w:rsid w:val="002E0796"/>
    <w:rsid w:val="002E0797"/>
    <w:rsid w:val="002E0C81"/>
    <w:rsid w:val="002E1EA9"/>
    <w:rsid w:val="002E2202"/>
    <w:rsid w:val="002E2B84"/>
    <w:rsid w:val="002E30E6"/>
    <w:rsid w:val="002E32DA"/>
    <w:rsid w:val="002E40C2"/>
    <w:rsid w:val="002E4498"/>
    <w:rsid w:val="002E4525"/>
    <w:rsid w:val="002E7F89"/>
    <w:rsid w:val="002F0121"/>
    <w:rsid w:val="002F0254"/>
    <w:rsid w:val="002F0DF0"/>
    <w:rsid w:val="002F0FB9"/>
    <w:rsid w:val="002F10A7"/>
    <w:rsid w:val="002F1570"/>
    <w:rsid w:val="002F2576"/>
    <w:rsid w:val="002F2982"/>
    <w:rsid w:val="002F3DFB"/>
    <w:rsid w:val="002F49D8"/>
    <w:rsid w:val="002F65DE"/>
    <w:rsid w:val="00300B14"/>
    <w:rsid w:val="0030127C"/>
    <w:rsid w:val="00301310"/>
    <w:rsid w:val="003017A0"/>
    <w:rsid w:val="00301F43"/>
    <w:rsid w:val="00303D85"/>
    <w:rsid w:val="0030487D"/>
    <w:rsid w:val="00305A8B"/>
    <w:rsid w:val="00305CAA"/>
    <w:rsid w:val="00305CBB"/>
    <w:rsid w:val="00306366"/>
    <w:rsid w:val="003068A2"/>
    <w:rsid w:val="00306BC6"/>
    <w:rsid w:val="00306E87"/>
    <w:rsid w:val="003074CD"/>
    <w:rsid w:val="00307B37"/>
    <w:rsid w:val="003100DD"/>
    <w:rsid w:val="00310DF9"/>
    <w:rsid w:val="00311085"/>
    <w:rsid w:val="00311F46"/>
    <w:rsid w:val="00312CEA"/>
    <w:rsid w:val="00313983"/>
    <w:rsid w:val="00313EDB"/>
    <w:rsid w:val="00314414"/>
    <w:rsid w:val="00314DA6"/>
    <w:rsid w:val="00314FD3"/>
    <w:rsid w:val="00315679"/>
    <w:rsid w:val="00315EB8"/>
    <w:rsid w:val="003167A5"/>
    <w:rsid w:val="003168E5"/>
    <w:rsid w:val="00316FAA"/>
    <w:rsid w:val="003172C1"/>
    <w:rsid w:val="00320F2A"/>
    <w:rsid w:val="00322A6A"/>
    <w:rsid w:val="003238A6"/>
    <w:rsid w:val="003247F9"/>
    <w:rsid w:val="00324FAF"/>
    <w:rsid w:val="003259B9"/>
    <w:rsid w:val="003305B3"/>
    <w:rsid w:val="00330D8F"/>
    <w:rsid w:val="00332417"/>
    <w:rsid w:val="003336DF"/>
    <w:rsid w:val="00333718"/>
    <w:rsid w:val="00334167"/>
    <w:rsid w:val="003342BB"/>
    <w:rsid w:val="0033543F"/>
    <w:rsid w:val="003354F7"/>
    <w:rsid w:val="003357A4"/>
    <w:rsid w:val="0033590B"/>
    <w:rsid w:val="003359B7"/>
    <w:rsid w:val="0033712E"/>
    <w:rsid w:val="00337A83"/>
    <w:rsid w:val="0034061B"/>
    <w:rsid w:val="00340781"/>
    <w:rsid w:val="00343321"/>
    <w:rsid w:val="00343ACA"/>
    <w:rsid w:val="003440A5"/>
    <w:rsid w:val="003455CD"/>
    <w:rsid w:val="00345B93"/>
    <w:rsid w:val="00345E5F"/>
    <w:rsid w:val="0034667B"/>
    <w:rsid w:val="0034792F"/>
    <w:rsid w:val="00347F52"/>
    <w:rsid w:val="003510FE"/>
    <w:rsid w:val="0035194C"/>
    <w:rsid w:val="00351B9F"/>
    <w:rsid w:val="00352B0A"/>
    <w:rsid w:val="00352C38"/>
    <w:rsid w:val="00353DF2"/>
    <w:rsid w:val="0035478B"/>
    <w:rsid w:val="00354B7D"/>
    <w:rsid w:val="00357E93"/>
    <w:rsid w:val="00361AD3"/>
    <w:rsid w:val="003621EE"/>
    <w:rsid w:val="0036223F"/>
    <w:rsid w:val="00362E9A"/>
    <w:rsid w:val="0036320E"/>
    <w:rsid w:val="00363EFB"/>
    <w:rsid w:val="00364C0D"/>
    <w:rsid w:val="00365A8B"/>
    <w:rsid w:val="00365F8E"/>
    <w:rsid w:val="003660CB"/>
    <w:rsid w:val="003664DB"/>
    <w:rsid w:val="00370421"/>
    <w:rsid w:val="00370A52"/>
    <w:rsid w:val="00374B65"/>
    <w:rsid w:val="00374B81"/>
    <w:rsid w:val="00375E10"/>
    <w:rsid w:val="00375E15"/>
    <w:rsid w:val="00376181"/>
    <w:rsid w:val="00377400"/>
    <w:rsid w:val="003779A0"/>
    <w:rsid w:val="003779B4"/>
    <w:rsid w:val="00382CFC"/>
    <w:rsid w:val="00383AE6"/>
    <w:rsid w:val="00385BD6"/>
    <w:rsid w:val="00386314"/>
    <w:rsid w:val="00386CCC"/>
    <w:rsid w:val="003873B3"/>
    <w:rsid w:val="00390778"/>
    <w:rsid w:val="00391488"/>
    <w:rsid w:val="0039224F"/>
    <w:rsid w:val="0039287C"/>
    <w:rsid w:val="00392D65"/>
    <w:rsid w:val="00394C3C"/>
    <w:rsid w:val="0039532A"/>
    <w:rsid w:val="003959AA"/>
    <w:rsid w:val="00395E39"/>
    <w:rsid w:val="00396023"/>
    <w:rsid w:val="00396685"/>
    <w:rsid w:val="003A18D8"/>
    <w:rsid w:val="003A2B48"/>
    <w:rsid w:val="003A2FEC"/>
    <w:rsid w:val="003A323A"/>
    <w:rsid w:val="003A3808"/>
    <w:rsid w:val="003A4064"/>
    <w:rsid w:val="003A4834"/>
    <w:rsid w:val="003A4C2B"/>
    <w:rsid w:val="003A56A6"/>
    <w:rsid w:val="003A6BB0"/>
    <w:rsid w:val="003A7E54"/>
    <w:rsid w:val="003B0A1E"/>
    <w:rsid w:val="003B0B41"/>
    <w:rsid w:val="003B153F"/>
    <w:rsid w:val="003B19A0"/>
    <w:rsid w:val="003B3D92"/>
    <w:rsid w:val="003B4065"/>
    <w:rsid w:val="003B4BFA"/>
    <w:rsid w:val="003B50DC"/>
    <w:rsid w:val="003B738C"/>
    <w:rsid w:val="003C18B8"/>
    <w:rsid w:val="003C2428"/>
    <w:rsid w:val="003C471F"/>
    <w:rsid w:val="003C51B1"/>
    <w:rsid w:val="003C7615"/>
    <w:rsid w:val="003D02C0"/>
    <w:rsid w:val="003D0FEF"/>
    <w:rsid w:val="003D12D0"/>
    <w:rsid w:val="003D21ED"/>
    <w:rsid w:val="003D3319"/>
    <w:rsid w:val="003D3C3D"/>
    <w:rsid w:val="003D4CC2"/>
    <w:rsid w:val="003D4DE9"/>
    <w:rsid w:val="003D5ABE"/>
    <w:rsid w:val="003D7421"/>
    <w:rsid w:val="003D7957"/>
    <w:rsid w:val="003E074F"/>
    <w:rsid w:val="003E0950"/>
    <w:rsid w:val="003E0D70"/>
    <w:rsid w:val="003E18DF"/>
    <w:rsid w:val="003E271A"/>
    <w:rsid w:val="003E2B99"/>
    <w:rsid w:val="003E2EDD"/>
    <w:rsid w:val="003E338A"/>
    <w:rsid w:val="003E4436"/>
    <w:rsid w:val="003E51D4"/>
    <w:rsid w:val="003E5CCF"/>
    <w:rsid w:val="003E674D"/>
    <w:rsid w:val="003F0420"/>
    <w:rsid w:val="003F0AEB"/>
    <w:rsid w:val="003F0D21"/>
    <w:rsid w:val="003F1069"/>
    <w:rsid w:val="003F1DE6"/>
    <w:rsid w:val="003F25E3"/>
    <w:rsid w:val="003F46FF"/>
    <w:rsid w:val="003F4EA9"/>
    <w:rsid w:val="003F5140"/>
    <w:rsid w:val="003F6B75"/>
    <w:rsid w:val="00400F60"/>
    <w:rsid w:val="004010B5"/>
    <w:rsid w:val="004012C2"/>
    <w:rsid w:val="0040192D"/>
    <w:rsid w:val="00402074"/>
    <w:rsid w:val="00402A20"/>
    <w:rsid w:val="00404DBD"/>
    <w:rsid w:val="0040568C"/>
    <w:rsid w:val="0040685A"/>
    <w:rsid w:val="0040739D"/>
    <w:rsid w:val="004076DC"/>
    <w:rsid w:val="004112BB"/>
    <w:rsid w:val="004112D6"/>
    <w:rsid w:val="00411810"/>
    <w:rsid w:val="004121E9"/>
    <w:rsid w:val="00412CFA"/>
    <w:rsid w:val="00414336"/>
    <w:rsid w:val="0041577E"/>
    <w:rsid w:val="004163E0"/>
    <w:rsid w:val="00416C5E"/>
    <w:rsid w:val="00417100"/>
    <w:rsid w:val="00417FC0"/>
    <w:rsid w:val="00420CF4"/>
    <w:rsid w:val="004216C5"/>
    <w:rsid w:val="004233BF"/>
    <w:rsid w:val="00423700"/>
    <w:rsid w:val="00423A17"/>
    <w:rsid w:val="004240C2"/>
    <w:rsid w:val="00424ED6"/>
    <w:rsid w:val="00424F0C"/>
    <w:rsid w:val="00425658"/>
    <w:rsid w:val="00426C8C"/>
    <w:rsid w:val="00427621"/>
    <w:rsid w:val="0043018E"/>
    <w:rsid w:val="00430B89"/>
    <w:rsid w:val="00430C74"/>
    <w:rsid w:val="00432890"/>
    <w:rsid w:val="00433A48"/>
    <w:rsid w:val="00434959"/>
    <w:rsid w:val="004366E4"/>
    <w:rsid w:val="00437B8D"/>
    <w:rsid w:val="0044016B"/>
    <w:rsid w:val="004406EE"/>
    <w:rsid w:val="00440F5B"/>
    <w:rsid w:val="004417F0"/>
    <w:rsid w:val="004421EF"/>
    <w:rsid w:val="0044228E"/>
    <w:rsid w:val="00445382"/>
    <w:rsid w:val="0045195A"/>
    <w:rsid w:val="004524AF"/>
    <w:rsid w:val="004545B1"/>
    <w:rsid w:val="00455484"/>
    <w:rsid w:val="004563D1"/>
    <w:rsid w:val="00456479"/>
    <w:rsid w:val="004568B0"/>
    <w:rsid w:val="004578F2"/>
    <w:rsid w:val="00460F6C"/>
    <w:rsid w:val="00461A3A"/>
    <w:rsid w:val="00461E76"/>
    <w:rsid w:val="00461EB7"/>
    <w:rsid w:val="004634B6"/>
    <w:rsid w:val="004641D6"/>
    <w:rsid w:val="004648C3"/>
    <w:rsid w:val="00464E36"/>
    <w:rsid w:val="00465495"/>
    <w:rsid w:val="00466A87"/>
    <w:rsid w:val="00466AFA"/>
    <w:rsid w:val="00470A9D"/>
    <w:rsid w:val="00471732"/>
    <w:rsid w:val="004728CB"/>
    <w:rsid w:val="00472BA4"/>
    <w:rsid w:val="00473986"/>
    <w:rsid w:val="004743AA"/>
    <w:rsid w:val="004774A1"/>
    <w:rsid w:val="00480AC7"/>
    <w:rsid w:val="00480C2A"/>
    <w:rsid w:val="00480CD2"/>
    <w:rsid w:val="00481387"/>
    <w:rsid w:val="00481DA1"/>
    <w:rsid w:val="00483F25"/>
    <w:rsid w:val="00484134"/>
    <w:rsid w:val="004845CD"/>
    <w:rsid w:val="0048585D"/>
    <w:rsid w:val="00487DEB"/>
    <w:rsid w:val="00490283"/>
    <w:rsid w:val="00490CBC"/>
    <w:rsid w:val="00490E4E"/>
    <w:rsid w:val="0049260C"/>
    <w:rsid w:val="0049275F"/>
    <w:rsid w:val="00493396"/>
    <w:rsid w:val="00493638"/>
    <w:rsid w:val="0049420D"/>
    <w:rsid w:val="00494BC6"/>
    <w:rsid w:val="00494DC9"/>
    <w:rsid w:val="00496525"/>
    <w:rsid w:val="004969D2"/>
    <w:rsid w:val="00496E0A"/>
    <w:rsid w:val="00496F63"/>
    <w:rsid w:val="00497671"/>
    <w:rsid w:val="004A0432"/>
    <w:rsid w:val="004A1371"/>
    <w:rsid w:val="004A16CC"/>
    <w:rsid w:val="004A1ECC"/>
    <w:rsid w:val="004A2B79"/>
    <w:rsid w:val="004A45CA"/>
    <w:rsid w:val="004A51B6"/>
    <w:rsid w:val="004A63D9"/>
    <w:rsid w:val="004A6EBE"/>
    <w:rsid w:val="004A76E3"/>
    <w:rsid w:val="004B049A"/>
    <w:rsid w:val="004B093B"/>
    <w:rsid w:val="004B1EF8"/>
    <w:rsid w:val="004B23EF"/>
    <w:rsid w:val="004B340A"/>
    <w:rsid w:val="004B4932"/>
    <w:rsid w:val="004B50E7"/>
    <w:rsid w:val="004B5FD5"/>
    <w:rsid w:val="004B6192"/>
    <w:rsid w:val="004B61F3"/>
    <w:rsid w:val="004B64EF"/>
    <w:rsid w:val="004C113B"/>
    <w:rsid w:val="004C149B"/>
    <w:rsid w:val="004C1E71"/>
    <w:rsid w:val="004C241D"/>
    <w:rsid w:val="004C2F8E"/>
    <w:rsid w:val="004C3D2A"/>
    <w:rsid w:val="004C41B1"/>
    <w:rsid w:val="004C42D6"/>
    <w:rsid w:val="004C51EC"/>
    <w:rsid w:val="004C5E8C"/>
    <w:rsid w:val="004C6055"/>
    <w:rsid w:val="004C693F"/>
    <w:rsid w:val="004C7CD2"/>
    <w:rsid w:val="004D00AF"/>
    <w:rsid w:val="004D096B"/>
    <w:rsid w:val="004D106E"/>
    <w:rsid w:val="004D1649"/>
    <w:rsid w:val="004D16C0"/>
    <w:rsid w:val="004D1C42"/>
    <w:rsid w:val="004D1D14"/>
    <w:rsid w:val="004D3DEB"/>
    <w:rsid w:val="004D45E9"/>
    <w:rsid w:val="004D5DE9"/>
    <w:rsid w:val="004D613A"/>
    <w:rsid w:val="004D6253"/>
    <w:rsid w:val="004D6D98"/>
    <w:rsid w:val="004E36CF"/>
    <w:rsid w:val="004E428E"/>
    <w:rsid w:val="004E53A3"/>
    <w:rsid w:val="004E6643"/>
    <w:rsid w:val="004E6C6A"/>
    <w:rsid w:val="004E6E8E"/>
    <w:rsid w:val="004E71EA"/>
    <w:rsid w:val="004E788B"/>
    <w:rsid w:val="004E7900"/>
    <w:rsid w:val="004F1077"/>
    <w:rsid w:val="004F1577"/>
    <w:rsid w:val="004F2611"/>
    <w:rsid w:val="004F5C99"/>
    <w:rsid w:val="004F63EF"/>
    <w:rsid w:val="004F67AB"/>
    <w:rsid w:val="004F7BA4"/>
    <w:rsid w:val="004F7FF5"/>
    <w:rsid w:val="00500340"/>
    <w:rsid w:val="00501019"/>
    <w:rsid w:val="0050139E"/>
    <w:rsid w:val="00501640"/>
    <w:rsid w:val="00501F28"/>
    <w:rsid w:val="005025DB"/>
    <w:rsid w:val="00502DF5"/>
    <w:rsid w:val="00502ECC"/>
    <w:rsid w:val="0050351B"/>
    <w:rsid w:val="005039E0"/>
    <w:rsid w:val="0050433C"/>
    <w:rsid w:val="00504357"/>
    <w:rsid w:val="00504451"/>
    <w:rsid w:val="0050590D"/>
    <w:rsid w:val="00506AFA"/>
    <w:rsid w:val="00507317"/>
    <w:rsid w:val="005073CA"/>
    <w:rsid w:val="0050777B"/>
    <w:rsid w:val="005105F8"/>
    <w:rsid w:val="00512FE9"/>
    <w:rsid w:val="005132CE"/>
    <w:rsid w:val="005138AF"/>
    <w:rsid w:val="0051430A"/>
    <w:rsid w:val="00515D14"/>
    <w:rsid w:val="005160E8"/>
    <w:rsid w:val="0051622F"/>
    <w:rsid w:val="005179B7"/>
    <w:rsid w:val="005202C3"/>
    <w:rsid w:val="00522204"/>
    <w:rsid w:val="00523503"/>
    <w:rsid w:val="005239AD"/>
    <w:rsid w:val="005240A2"/>
    <w:rsid w:val="005242C8"/>
    <w:rsid w:val="00525DF8"/>
    <w:rsid w:val="00526284"/>
    <w:rsid w:val="00526C99"/>
    <w:rsid w:val="00527189"/>
    <w:rsid w:val="00530464"/>
    <w:rsid w:val="005321FC"/>
    <w:rsid w:val="005339AE"/>
    <w:rsid w:val="00534E97"/>
    <w:rsid w:val="00535705"/>
    <w:rsid w:val="00537730"/>
    <w:rsid w:val="00541575"/>
    <w:rsid w:val="005418F1"/>
    <w:rsid w:val="00541AF1"/>
    <w:rsid w:val="00541FF3"/>
    <w:rsid w:val="0054277F"/>
    <w:rsid w:val="00542C6B"/>
    <w:rsid w:val="005465F2"/>
    <w:rsid w:val="00546FCE"/>
    <w:rsid w:val="0054733A"/>
    <w:rsid w:val="0054752B"/>
    <w:rsid w:val="00550431"/>
    <w:rsid w:val="00550840"/>
    <w:rsid w:val="00550DB2"/>
    <w:rsid w:val="00550FB1"/>
    <w:rsid w:val="00551453"/>
    <w:rsid w:val="00551F64"/>
    <w:rsid w:val="00552CA1"/>
    <w:rsid w:val="00553C72"/>
    <w:rsid w:val="005545E4"/>
    <w:rsid w:val="005566C8"/>
    <w:rsid w:val="0055686F"/>
    <w:rsid w:val="0055799E"/>
    <w:rsid w:val="00557FCE"/>
    <w:rsid w:val="005601C5"/>
    <w:rsid w:val="0056027A"/>
    <w:rsid w:val="00560DF4"/>
    <w:rsid w:val="00561670"/>
    <w:rsid w:val="00563340"/>
    <w:rsid w:val="00563419"/>
    <w:rsid w:val="00563645"/>
    <w:rsid w:val="00564798"/>
    <w:rsid w:val="0056522F"/>
    <w:rsid w:val="00565312"/>
    <w:rsid w:val="005655C2"/>
    <w:rsid w:val="0056585E"/>
    <w:rsid w:val="0056771A"/>
    <w:rsid w:val="00567DFC"/>
    <w:rsid w:val="005726EB"/>
    <w:rsid w:val="00574C0C"/>
    <w:rsid w:val="00577CF4"/>
    <w:rsid w:val="00577D3E"/>
    <w:rsid w:val="00581938"/>
    <w:rsid w:val="00582C77"/>
    <w:rsid w:val="0058333A"/>
    <w:rsid w:val="0058759E"/>
    <w:rsid w:val="00587A03"/>
    <w:rsid w:val="00590524"/>
    <w:rsid w:val="005917C7"/>
    <w:rsid w:val="005918B2"/>
    <w:rsid w:val="00592196"/>
    <w:rsid w:val="00592BBC"/>
    <w:rsid w:val="00593022"/>
    <w:rsid w:val="0059323C"/>
    <w:rsid w:val="00593B81"/>
    <w:rsid w:val="00594B5A"/>
    <w:rsid w:val="00595051"/>
    <w:rsid w:val="005954CF"/>
    <w:rsid w:val="0059564F"/>
    <w:rsid w:val="00596AB0"/>
    <w:rsid w:val="00596BB0"/>
    <w:rsid w:val="00596E93"/>
    <w:rsid w:val="005979E8"/>
    <w:rsid w:val="005A1111"/>
    <w:rsid w:val="005A19EB"/>
    <w:rsid w:val="005A2062"/>
    <w:rsid w:val="005A232F"/>
    <w:rsid w:val="005A35CE"/>
    <w:rsid w:val="005A3BF6"/>
    <w:rsid w:val="005A3DC0"/>
    <w:rsid w:val="005A3EC2"/>
    <w:rsid w:val="005A5AE3"/>
    <w:rsid w:val="005B0BE7"/>
    <w:rsid w:val="005B1860"/>
    <w:rsid w:val="005B1BA8"/>
    <w:rsid w:val="005B20BF"/>
    <w:rsid w:val="005B24C7"/>
    <w:rsid w:val="005B271E"/>
    <w:rsid w:val="005B3EC6"/>
    <w:rsid w:val="005B4987"/>
    <w:rsid w:val="005B4991"/>
    <w:rsid w:val="005B49EF"/>
    <w:rsid w:val="005B5C01"/>
    <w:rsid w:val="005B63B1"/>
    <w:rsid w:val="005B6BD7"/>
    <w:rsid w:val="005B79B3"/>
    <w:rsid w:val="005C00FC"/>
    <w:rsid w:val="005C101E"/>
    <w:rsid w:val="005C1245"/>
    <w:rsid w:val="005C138B"/>
    <w:rsid w:val="005C185E"/>
    <w:rsid w:val="005C1BB4"/>
    <w:rsid w:val="005C2887"/>
    <w:rsid w:val="005C2D94"/>
    <w:rsid w:val="005C352C"/>
    <w:rsid w:val="005C3646"/>
    <w:rsid w:val="005C5C69"/>
    <w:rsid w:val="005D032A"/>
    <w:rsid w:val="005D0AFA"/>
    <w:rsid w:val="005D0CF9"/>
    <w:rsid w:val="005D1DD2"/>
    <w:rsid w:val="005D1F60"/>
    <w:rsid w:val="005D2133"/>
    <w:rsid w:val="005D2277"/>
    <w:rsid w:val="005D3301"/>
    <w:rsid w:val="005D50B8"/>
    <w:rsid w:val="005D56A0"/>
    <w:rsid w:val="005D5977"/>
    <w:rsid w:val="005D6017"/>
    <w:rsid w:val="005D7C4B"/>
    <w:rsid w:val="005E0526"/>
    <w:rsid w:val="005E1116"/>
    <w:rsid w:val="005E12EE"/>
    <w:rsid w:val="005E2900"/>
    <w:rsid w:val="005E293E"/>
    <w:rsid w:val="005E327C"/>
    <w:rsid w:val="005E4185"/>
    <w:rsid w:val="005E4222"/>
    <w:rsid w:val="005E45E2"/>
    <w:rsid w:val="005E56D0"/>
    <w:rsid w:val="005E67EA"/>
    <w:rsid w:val="005E786E"/>
    <w:rsid w:val="005E7BD0"/>
    <w:rsid w:val="005F09A8"/>
    <w:rsid w:val="005F169A"/>
    <w:rsid w:val="005F30F1"/>
    <w:rsid w:val="005F32CD"/>
    <w:rsid w:val="005F3399"/>
    <w:rsid w:val="005F3835"/>
    <w:rsid w:val="005F61B2"/>
    <w:rsid w:val="005F66B2"/>
    <w:rsid w:val="005F6B02"/>
    <w:rsid w:val="005F7A2C"/>
    <w:rsid w:val="005F7C11"/>
    <w:rsid w:val="006019F3"/>
    <w:rsid w:val="006021E3"/>
    <w:rsid w:val="006031CD"/>
    <w:rsid w:val="0060413A"/>
    <w:rsid w:val="00604E26"/>
    <w:rsid w:val="00606894"/>
    <w:rsid w:val="00606943"/>
    <w:rsid w:val="0061077A"/>
    <w:rsid w:val="00610D56"/>
    <w:rsid w:val="0061294A"/>
    <w:rsid w:val="00612C14"/>
    <w:rsid w:val="00614562"/>
    <w:rsid w:val="00614C92"/>
    <w:rsid w:val="00615A45"/>
    <w:rsid w:val="00615F56"/>
    <w:rsid w:val="0061798A"/>
    <w:rsid w:val="00620234"/>
    <w:rsid w:val="00622D2F"/>
    <w:rsid w:val="00623690"/>
    <w:rsid w:val="00623E6E"/>
    <w:rsid w:val="0062484A"/>
    <w:rsid w:val="00625CDF"/>
    <w:rsid w:val="006272B6"/>
    <w:rsid w:val="00630AE9"/>
    <w:rsid w:val="00632984"/>
    <w:rsid w:val="00633009"/>
    <w:rsid w:val="006330AE"/>
    <w:rsid w:val="00633E6A"/>
    <w:rsid w:val="006344F0"/>
    <w:rsid w:val="00637151"/>
    <w:rsid w:val="00637FAE"/>
    <w:rsid w:val="0064020F"/>
    <w:rsid w:val="006408C3"/>
    <w:rsid w:val="0064170B"/>
    <w:rsid w:val="00641774"/>
    <w:rsid w:val="00643151"/>
    <w:rsid w:val="00644443"/>
    <w:rsid w:val="00644CE8"/>
    <w:rsid w:val="00645865"/>
    <w:rsid w:val="00645C18"/>
    <w:rsid w:val="00645E5D"/>
    <w:rsid w:val="00646213"/>
    <w:rsid w:val="006505D1"/>
    <w:rsid w:val="00650A92"/>
    <w:rsid w:val="00651CCF"/>
    <w:rsid w:val="006524E6"/>
    <w:rsid w:val="00652F34"/>
    <w:rsid w:val="00653BF4"/>
    <w:rsid w:val="00655C54"/>
    <w:rsid w:val="006570C9"/>
    <w:rsid w:val="00657B4B"/>
    <w:rsid w:val="00662171"/>
    <w:rsid w:val="00662CB1"/>
    <w:rsid w:val="00662D83"/>
    <w:rsid w:val="006638BF"/>
    <w:rsid w:val="00664B9C"/>
    <w:rsid w:val="0066557F"/>
    <w:rsid w:val="00665C0A"/>
    <w:rsid w:val="006679A9"/>
    <w:rsid w:val="006679AB"/>
    <w:rsid w:val="0067058B"/>
    <w:rsid w:val="00670713"/>
    <w:rsid w:val="00672E25"/>
    <w:rsid w:val="00673172"/>
    <w:rsid w:val="006740AB"/>
    <w:rsid w:val="0067475A"/>
    <w:rsid w:val="0067493E"/>
    <w:rsid w:val="006749F0"/>
    <w:rsid w:val="006754BE"/>
    <w:rsid w:val="006759EE"/>
    <w:rsid w:val="00675C1E"/>
    <w:rsid w:val="00675DB0"/>
    <w:rsid w:val="00675E8A"/>
    <w:rsid w:val="006766A7"/>
    <w:rsid w:val="0067674E"/>
    <w:rsid w:val="006772C2"/>
    <w:rsid w:val="00677AC9"/>
    <w:rsid w:val="00677B7D"/>
    <w:rsid w:val="00677FCA"/>
    <w:rsid w:val="00680F6D"/>
    <w:rsid w:val="00680FD4"/>
    <w:rsid w:val="0068101F"/>
    <w:rsid w:val="00681FE2"/>
    <w:rsid w:val="00682ECE"/>
    <w:rsid w:val="006832B8"/>
    <w:rsid w:val="00683BEB"/>
    <w:rsid w:val="00684630"/>
    <w:rsid w:val="00684CB7"/>
    <w:rsid w:val="0069022D"/>
    <w:rsid w:val="00690BCA"/>
    <w:rsid w:val="00690BDC"/>
    <w:rsid w:val="00690EDD"/>
    <w:rsid w:val="006911BA"/>
    <w:rsid w:val="00692383"/>
    <w:rsid w:val="00692E72"/>
    <w:rsid w:val="006935D6"/>
    <w:rsid w:val="006952B5"/>
    <w:rsid w:val="00695F1E"/>
    <w:rsid w:val="00696007"/>
    <w:rsid w:val="00696B02"/>
    <w:rsid w:val="006974B9"/>
    <w:rsid w:val="00697CA4"/>
    <w:rsid w:val="006A1028"/>
    <w:rsid w:val="006A27FC"/>
    <w:rsid w:val="006A4BD7"/>
    <w:rsid w:val="006A5EE4"/>
    <w:rsid w:val="006A62D9"/>
    <w:rsid w:val="006A7907"/>
    <w:rsid w:val="006B04F2"/>
    <w:rsid w:val="006B0AD2"/>
    <w:rsid w:val="006B3905"/>
    <w:rsid w:val="006B3AE4"/>
    <w:rsid w:val="006B4166"/>
    <w:rsid w:val="006B4944"/>
    <w:rsid w:val="006B4DA9"/>
    <w:rsid w:val="006B5BB5"/>
    <w:rsid w:val="006B7090"/>
    <w:rsid w:val="006B7539"/>
    <w:rsid w:val="006C0EF8"/>
    <w:rsid w:val="006C14B5"/>
    <w:rsid w:val="006C1A02"/>
    <w:rsid w:val="006C2BAB"/>
    <w:rsid w:val="006C3892"/>
    <w:rsid w:val="006C48BF"/>
    <w:rsid w:val="006C727E"/>
    <w:rsid w:val="006C7422"/>
    <w:rsid w:val="006D0367"/>
    <w:rsid w:val="006D1196"/>
    <w:rsid w:val="006D1E89"/>
    <w:rsid w:val="006D1F06"/>
    <w:rsid w:val="006D27CD"/>
    <w:rsid w:val="006D3222"/>
    <w:rsid w:val="006D3946"/>
    <w:rsid w:val="006D3D76"/>
    <w:rsid w:val="006D3F88"/>
    <w:rsid w:val="006D3FB7"/>
    <w:rsid w:val="006D491F"/>
    <w:rsid w:val="006D613C"/>
    <w:rsid w:val="006D6BD4"/>
    <w:rsid w:val="006D6F27"/>
    <w:rsid w:val="006D6FDD"/>
    <w:rsid w:val="006D7165"/>
    <w:rsid w:val="006D7862"/>
    <w:rsid w:val="006D7EE7"/>
    <w:rsid w:val="006E12C4"/>
    <w:rsid w:val="006E139B"/>
    <w:rsid w:val="006E2B1B"/>
    <w:rsid w:val="006E3D4B"/>
    <w:rsid w:val="006E40FA"/>
    <w:rsid w:val="006E4184"/>
    <w:rsid w:val="006E497C"/>
    <w:rsid w:val="006E5C1A"/>
    <w:rsid w:val="006E7579"/>
    <w:rsid w:val="006F239C"/>
    <w:rsid w:val="006F3018"/>
    <w:rsid w:val="006F39DE"/>
    <w:rsid w:val="006F3B60"/>
    <w:rsid w:val="006F3C62"/>
    <w:rsid w:val="006F3F3B"/>
    <w:rsid w:val="006F6E48"/>
    <w:rsid w:val="006F7241"/>
    <w:rsid w:val="00701FF5"/>
    <w:rsid w:val="0070371C"/>
    <w:rsid w:val="00703A0E"/>
    <w:rsid w:val="007051AA"/>
    <w:rsid w:val="007078D3"/>
    <w:rsid w:val="00707EC7"/>
    <w:rsid w:val="00710717"/>
    <w:rsid w:val="00710958"/>
    <w:rsid w:val="00711AC0"/>
    <w:rsid w:val="007133A4"/>
    <w:rsid w:val="00714AC4"/>
    <w:rsid w:val="00715359"/>
    <w:rsid w:val="00716073"/>
    <w:rsid w:val="00716FAE"/>
    <w:rsid w:val="007204A7"/>
    <w:rsid w:val="007207F8"/>
    <w:rsid w:val="00720EDF"/>
    <w:rsid w:val="00721A0D"/>
    <w:rsid w:val="007226F3"/>
    <w:rsid w:val="00723919"/>
    <w:rsid w:val="00725048"/>
    <w:rsid w:val="00726144"/>
    <w:rsid w:val="00727322"/>
    <w:rsid w:val="00727A00"/>
    <w:rsid w:val="00727AF4"/>
    <w:rsid w:val="007307C0"/>
    <w:rsid w:val="00731939"/>
    <w:rsid w:val="0073389D"/>
    <w:rsid w:val="00733F9C"/>
    <w:rsid w:val="007346D6"/>
    <w:rsid w:val="00734A9C"/>
    <w:rsid w:val="00735971"/>
    <w:rsid w:val="007363F0"/>
    <w:rsid w:val="00736962"/>
    <w:rsid w:val="00741F4D"/>
    <w:rsid w:val="00744E6F"/>
    <w:rsid w:val="00745687"/>
    <w:rsid w:val="00745CE1"/>
    <w:rsid w:val="00745F49"/>
    <w:rsid w:val="00746D4F"/>
    <w:rsid w:val="00747278"/>
    <w:rsid w:val="00747831"/>
    <w:rsid w:val="00750B1C"/>
    <w:rsid w:val="007526CE"/>
    <w:rsid w:val="00752F85"/>
    <w:rsid w:val="0075338C"/>
    <w:rsid w:val="00754030"/>
    <w:rsid w:val="00754896"/>
    <w:rsid w:val="00756DBE"/>
    <w:rsid w:val="00757197"/>
    <w:rsid w:val="0076161D"/>
    <w:rsid w:val="007626B0"/>
    <w:rsid w:val="00762AED"/>
    <w:rsid w:val="00763022"/>
    <w:rsid w:val="00764074"/>
    <w:rsid w:val="007641E9"/>
    <w:rsid w:val="007675E5"/>
    <w:rsid w:val="00770363"/>
    <w:rsid w:val="00770DC5"/>
    <w:rsid w:val="0077103A"/>
    <w:rsid w:val="00771444"/>
    <w:rsid w:val="00771547"/>
    <w:rsid w:val="00772623"/>
    <w:rsid w:val="0077297C"/>
    <w:rsid w:val="007729D9"/>
    <w:rsid w:val="00773DFA"/>
    <w:rsid w:val="00774861"/>
    <w:rsid w:val="00774CA2"/>
    <w:rsid w:val="00776307"/>
    <w:rsid w:val="0077675E"/>
    <w:rsid w:val="0077677E"/>
    <w:rsid w:val="00776C26"/>
    <w:rsid w:val="007810B7"/>
    <w:rsid w:val="0078119D"/>
    <w:rsid w:val="007812F0"/>
    <w:rsid w:val="007820F7"/>
    <w:rsid w:val="007836EA"/>
    <w:rsid w:val="00783B1D"/>
    <w:rsid w:val="00785819"/>
    <w:rsid w:val="0079013E"/>
    <w:rsid w:val="007925E9"/>
    <w:rsid w:val="00795895"/>
    <w:rsid w:val="00795A2A"/>
    <w:rsid w:val="0079653A"/>
    <w:rsid w:val="007A0BED"/>
    <w:rsid w:val="007A1F56"/>
    <w:rsid w:val="007A2198"/>
    <w:rsid w:val="007A2348"/>
    <w:rsid w:val="007A36B7"/>
    <w:rsid w:val="007A38E7"/>
    <w:rsid w:val="007A38E9"/>
    <w:rsid w:val="007A40C6"/>
    <w:rsid w:val="007A500C"/>
    <w:rsid w:val="007A519F"/>
    <w:rsid w:val="007A68CF"/>
    <w:rsid w:val="007A7529"/>
    <w:rsid w:val="007B0C70"/>
    <w:rsid w:val="007B0EA0"/>
    <w:rsid w:val="007B299E"/>
    <w:rsid w:val="007B364C"/>
    <w:rsid w:val="007B3B0F"/>
    <w:rsid w:val="007B3B45"/>
    <w:rsid w:val="007B3FE9"/>
    <w:rsid w:val="007B49E1"/>
    <w:rsid w:val="007B4C84"/>
    <w:rsid w:val="007B5DAA"/>
    <w:rsid w:val="007B606B"/>
    <w:rsid w:val="007B61D2"/>
    <w:rsid w:val="007B63AE"/>
    <w:rsid w:val="007B71A3"/>
    <w:rsid w:val="007B73AD"/>
    <w:rsid w:val="007C16D2"/>
    <w:rsid w:val="007C1A43"/>
    <w:rsid w:val="007C24D6"/>
    <w:rsid w:val="007C3DD4"/>
    <w:rsid w:val="007C6648"/>
    <w:rsid w:val="007C6B8E"/>
    <w:rsid w:val="007C6D1A"/>
    <w:rsid w:val="007C6ED2"/>
    <w:rsid w:val="007C7792"/>
    <w:rsid w:val="007C7F42"/>
    <w:rsid w:val="007D0C42"/>
    <w:rsid w:val="007D18C2"/>
    <w:rsid w:val="007D244A"/>
    <w:rsid w:val="007D34D7"/>
    <w:rsid w:val="007D3590"/>
    <w:rsid w:val="007D3B66"/>
    <w:rsid w:val="007D4444"/>
    <w:rsid w:val="007D583A"/>
    <w:rsid w:val="007D5E9F"/>
    <w:rsid w:val="007D5FF0"/>
    <w:rsid w:val="007D631A"/>
    <w:rsid w:val="007D763B"/>
    <w:rsid w:val="007D7FF3"/>
    <w:rsid w:val="007E14C1"/>
    <w:rsid w:val="007E358F"/>
    <w:rsid w:val="007E4ADE"/>
    <w:rsid w:val="007F01E9"/>
    <w:rsid w:val="007F2395"/>
    <w:rsid w:val="007F3729"/>
    <w:rsid w:val="007F3B91"/>
    <w:rsid w:val="007F4D88"/>
    <w:rsid w:val="007F60F9"/>
    <w:rsid w:val="007F7591"/>
    <w:rsid w:val="007F7A98"/>
    <w:rsid w:val="007F7F35"/>
    <w:rsid w:val="00800E67"/>
    <w:rsid w:val="00801440"/>
    <w:rsid w:val="0080273E"/>
    <w:rsid w:val="00802A75"/>
    <w:rsid w:val="00803086"/>
    <w:rsid w:val="008030B6"/>
    <w:rsid w:val="00803542"/>
    <w:rsid w:val="00803900"/>
    <w:rsid w:val="0080450C"/>
    <w:rsid w:val="008059AA"/>
    <w:rsid w:val="008061BD"/>
    <w:rsid w:val="00806C63"/>
    <w:rsid w:val="008072CC"/>
    <w:rsid w:val="00810396"/>
    <w:rsid w:val="008116BB"/>
    <w:rsid w:val="008118E9"/>
    <w:rsid w:val="008127B7"/>
    <w:rsid w:val="00813453"/>
    <w:rsid w:val="008135BF"/>
    <w:rsid w:val="008137A1"/>
    <w:rsid w:val="00813FC8"/>
    <w:rsid w:val="0081404E"/>
    <w:rsid w:val="00814147"/>
    <w:rsid w:val="00814793"/>
    <w:rsid w:val="008226F3"/>
    <w:rsid w:val="00822F7D"/>
    <w:rsid w:val="0082319D"/>
    <w:rsid w:val="008238FA"/>
    <w:rsid w:val="008248CC"/>
    <w:rsid w:val="00824EAB"/>
    <w:rsid w:val="008268E9"/>
    <w:rsid w:val="00827960"/>
    <w:rsid w:val="00827D13"/>
    <w:rsid w:val="00831A28"/>
    <w:rsid w:val="00832C9F"/>
    <w:rsid w:val="00832CA8"/>
    <w:rsid w:val="008334FA"/>
    <w:rsid w:val="008344E9"/>
    <w:rsid w:val="00834D1B"/>
    <w:rsid w:val="0083542E"/>
    <w:rsid w:val="008362F4"/>
    <w:rsid w:val="00836D8E"/>
    <w:rsid w:val="00837073"/>
    <w:rsid w:val="0084021B"/>
    <w:rsid w:val="00841112"/>
    <w:rsid w:val="0084127F"/>
    <w:rsid w:val="008418E3"/>
    <w:rsid w:val="008420CB"/>
    <w:rsid w:val="00842658"/>
    <w:rsid w:val="00842882"/>
    <w:rsid w:val="008434F4"/>
    <w:rsid w:val="00844080"/>
    <w:rsid w:val="00844268"/>
    <w:rsid w:val="008447A3"/>
    <w:rsid w:val="008452E1"/>
    <w:rsid w:val="00845D3F"/>
    <w:rsid w:val="00845E9C"/>
    <w:rsid w:val="00845F9B"/>
    <w:rsid w:val="00846B9E"/>
    <w:rsid w:val="00850A2A"/>
    <w:rsid w:val="00850CA2"/>
    <w:rsid w:val="00851C3A"/>
    <w:rsid w:val="00852558"/>
    <w:rsid w:val="00852631"/>
    <w:rsid w:val="00852F70"/>
    <w:rsid w:val="00853938"/>
    <w:rsid w:val="00853B09"/>
    <w:rsid w:val="00854D07"/>
    <w:rsid w:val="00855094"/>
    <w:rsid w:val="008553BF"/>
    <w:rsid w:val="0085636A"/>
    <w:rsid w:val="008602C7"/>
    <w:rsid w:val="00861029"/>
    <w:rsid w:val="00861D01"/>
    <w:rsid w:val="00862A06"/>
    <w:rsid w:val="0086369F"/>
    <w:rsid w:val="00863A82"/>
    <w:rsid w:val="00863CB6"/>
    <w:rsid w:val="00864958"/>
    <w:rsid w:val="00864C94"/>
    <w:rsid w:val="00864D32"/>
    <w:rsid w:val="008657EE"/>
    <w:rsid w:val="008666D1"/>
    <w:rsid w:val="00866871"/>
    <w:rsid w:val="00866FBA"/>
    <w:rsid w:val="00867423"/>
    <w:rsid w:val="0086771F"/>
    <w:rsid w:val="008678BF"/>
    <w:rsid w:val="00867E40"/>
    <w:rsid w:val="00870D6F"/>
    <w:rsid w:val="0087109C"/>
    <w:rsid w:val="008713ED"/>
    <w:rsid w:val="008728A8"/>
    <w:rsid w:val="00872E45"/>
    <w:rsid w:val="008760F0"/>
    <w:rsid w:val="00876840"/>
    <w:rsid w:val="008776E2"/>
    <w:rsid w:val="00877AB5"/>
    <w:rsid w:val="008814B2"/>
    <w:rsid w:val="00882723"/>
    <w:rsid w:val="008827CE"/>
    <w:rsid w:val="008829E0"/>
    <w:rsid w:val="00882B37"/>
    <w:rsid w:val="008830E4"/>
    <w:rsid w:val="008849DE"/>
    <w:rsid w:val="00885E28"/>
    <w:rsid w:val="00886C75"/>
    <w:rsid w:val="00887523"/>
    <w:rsid w:val="008878E4"/>
    <w:rsid w:val="00890926"/>
    <w:rsid w:val="00890EE2"/>
    <w:rsid w:val="00893989"/>
    <w:rsid w:val="0089440C"/>
    <w:rsid w:val="00896A81"/>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0191"/>
    <w:rsid w:val="008B2303"/>
    <w:rsid w:val="008B27A8"/>
    <w:rsid w:val="008B41F6"/>
    <w:rsid w:val="008B4FDA"/>
    <w:rsid w:val="008B5A82"/>
    <w:rsid w:val="008B6C92"/>
    <w:rsid w:val="008B7504"/>
    <w:rsid w:val="008C0262"/>
    <w:rsid w:val="008C0664"/>
    <w:rsid w:val="008C1AB0"/>
    <w:rsid w:val="008C2F36"/>
    <w:rsid w:val="008C4A4C"/>
    <w:rsid w:val="008C4C5B"/>
    <w:rsid w:val="008C4FA2"/>
    <w:rsid w:val="008C55A0"/>
    <w:rsid w:val="008C6717"/>
    <w:rsid w:val="008C7085"/>
    <w:rsid w:val="008D0559"/>
    <w:rsid w:val="008D19A5"/>
    <w:rsid w:val="008D1E3A"/>
    <w:rsid w:val="008D1EBA"/>
    <w:rsid w:val="008D1F45"/>
    <w:rsid w:val="008D2BA3"/>
    <w:rsid w:val="008D3881"/>
    <w:rsid w:val="008D38AB"/>
    <w:rsid w:val="008D3B96"/>
    <w:rsid w:val="008D52DC"/>
    <w:rsid w:val="008D5FCC"/>
    <w:rsid w:val="008D6447"/>
    <w:rsid w:val="008D6BC2"/>
    <w:rsid w:val="008D719D"/>
    <w:rsid w:val="008E0F8A"/>
    <w:rsid w:val="008E1F1F"/>
    <w:rsid w:val="008E1F72"/>
    <w:rsid w:val="008E2CE2"/>
    <w:rsid w:val="008E4FD0"/>
    <w:rsid w:val="008E53D1"/>
    <w:rsid w:val="008E6B37"/>
    <w:rsid w:val="008E6CB0"/>
    <w:rsid w:val="008E7380"/>
    <w:rsid w:val="008E746F"/>
    <w:rsid w:val="008E7EF4"/>
    <w:rsid w:val="008F1CF1"/>
    <w:rsid w:val="008F2F5F"/>
    <w:rsid w:val="008F2F92"/>
    <w:rsid w:val="008F34FF"/>
    <w:rsid w:val="008F4E4B"/>
    <w:rsid w:val="008F4FDE"/>
    <w:rsid w:val="008F59B9"/>
    <w:rsid w:val="008F7AD2"/>
    <w:rsid w:val="00900301"/>
    <w:rsid w:val="0090159C"/>
    <w:rsid w:val="00901C3F"/>
    <w:rsid w:val="00902B45"/>
    <w:rsid w:val="00903298"/>
    <w:rsid w:val="00903AE7"/>
    <w:rsid w:val="00906586"/>
    <w:rsid w:val="009067DA"/>
    <w:rsid w:val="009068E7"/>
    <w:rsid w:val="0091048A"/>
    <w:rsid w:val="009106A7"/>
    <w:rsid w:val="00912257"/>
    <w:rsid w:val="00914FA0"/>
    <w:rsid w:val="009163AD"/>
    <w:rsid w:val="0091665E"/>
    <w:rsid w:val="00916E78"/>
    <w:rsid w:val="00917D51"/>
    <w:rsid w:val="009204B0"/>
    <w:rsid w:val="00922580"/>
    <w:rsid w:val="00922A7B"/>
    <w:rsid w:val="00922FEF"/>
    <w:rsid w:val="00923800"/>
    <w:rsid w:val="0092482E"/>
    <w:rsid w:val="00925731"/>
    <w:rsid w:val="00925AEC"/>
    <w:rsid w:val="009304CA"/>
    <w:rsid w:val="009306D5"/>
    <w:rsid w:val="00931307"/>
    <w:rsid w:val="00932710"/>
    <w:rsid w:val="00933ABA"/>
    <w:rsid w:val="009344F3"/>
    <w:rsid w:val="0093678A"/>
    <w:rsid w:val="009376B7"/>
    <w:rsid w:val="0094049B"/>
    <w:rsid w:val="009404C5"/>
    <w:rsid w:val="00940BD6"/>
    <w:rsid w:val="00940D85"/>
    <w:rsid w:val="009411D2"/>
    <w:rsid w:val="00941278"/>
    <w:rsid w:val="00941333"/>
    <w:rsid w:val="00941FD4"/>
    <w:rsid w:val="00942C85"/>
    <w:rsid w:val="0094346C"/>
    <w:rsid w:val="0094641D"/>
    <w:rsid w:val="009469E5"/>
    <w:rsid w:val="00950D59"/>
    <w:rsid w:val="00951A4A"/>
    <w:rsid w:val="009525D1"/>
    <w:rsid w:val="0095483F"/>
    <w:rsid w:val="00954C96"/>
    <w:rsid w:val="00954EFB"/>
    <w:rsid w:val="009559E5"/>
    <w:rsid w:val="00956F03"/>
    <w:rsid w:val="00957694"/>
    <w:rsid w:val="0096123E"/>
    <w:rsid w:val="009624C0"/>
    <w:rsid w:val="00963C90"/>
    <w:rsid w:val="00964121"/>
    <w:rsid w:val="00964333"/>
    <w:rsid w:val="00964FD1"/>
    <w:rsid w:val="0096693D"/>
    <w:rsid w:val="009700D1"/>
    <w:rsid w:val="00970B84"/>
    <w:rsid w:val="00971141"/>
    <w:rsid w:val="00971E73"/>
    <w:rsid w:val="0097217B"/>
    <w:rsid w:val="00972A1C"/>
    <w:rsid w:val="0097303B"/>
    <w:rsid w:val="00973DF6"/>
    <w:rsid w:val="00974870"/>
    <w:rsid w:val="00975D5B"/>
    <w:rsid w:val="00976065"/>
    <w:rsid w:val="0097722A"/>
    <w:rsid w:val="009778E6"/>
    <w:rsid w:val="00980C67"/>
    <w:rsid w:val="0098249B"/>
    <w:rsid w:val="00982928"/>
    <w:rsid w:val="00982BA7"/>
    <w:rsid w:val="00982C54"/>
    <w:rsid w:val="00983E80"/>
    <w:rsid w:val="009851A0"/>
    <w:rsid w:val="00985688"/>
    <w:rsid w:val="00985D91"/>
    <w:rsid w:val="00986240"/>
    <w:rsid w:val="00986544"/>
    <w:rsid w:val="009865DD"/>
    <w:rsid w:val="0098673E"/>
    <w:rsid w:val="0098693E"/>
    <w:rsid w:val="0098700D"/>
    <w:rsid w:val="00990502"/>
    <w:rsid w:val="0099082A"/>
    <w:rsid w:val="00993248"/>
    <w:rsid w:val="00997248"/>
    <w:rsid w:val="0099736A"/>
    <w:rsid w:val="00997C5D"/>
    <w:rsid w:val="00997E2B"/>
    <w:rsid w:val="009A14B9"/>
    <w:rsid w:val="009A1B05"/>
    <w:rsid w:val="009A250E"/>
    <w:rsid w:val="009A36CA"/>
    <w:rsid w:val="009A3D9D"/>
    <w:rsid w:val="009A4846"/>
    <w:rsid w:val="009A4E99"/>
    <w:rsid w:val="009A5307"/>
    <w:rsid w:val="009A62C2"/>
    <w:rsid w:val="009A682C"/>
    <w:rsid w:val="009A78A2"/>
    <w:rsid w:val="009A7E4E"/>
    <w:rsid w:val="009B19C1"/>
    <w:rsid w:val="009B202E"/>
    <w:rsid w:val="009B4364"/>
    <w:rsid w:val="009B50B7"/>
    <w:rsid w:val="009B5A84"/>
    <w:rsid w:val="009B6E25"/>
    <w:rsid w:val="009B7A30"/>
    <w:rsid w:val="009C2327"/>
    <w:rsid w:val="009C27E4"/>
    <w:rsid w:val="009C2A9B"/>
    <w:rsid w:val="009C3A99"/>
    <w:rsid w:val="009C5218"/>
    <w:rsid w:val="009C5AA9"/>
    <w:rsid w:val="009C7C7C"/>
    <w:rsid w:val="009D08BA"/>
    <w:rsid w:val="009D1083"/>
    <w:rsid w:val="009D1189"/>
    <w:rsid w:val="009D172E"/>
    <w:rsid w:val="009D2B6D"/>
    <w:rsid w:val="009D4072"/>
    <w:rsid w:val="009D45FB"/>
    <w:rsid w:val="009D5764"/>
    <w:rsid w:val="009D6BA6"/>
    <w:rsid w:val="009D7062"/>
    <w:rsid w:val="009D7191"/>
    <w:rsid w:val="009D77EC"/>
    <w:rsid w:val="009D7C88"/>
    <w:rsid w:val="009E00ED"/>
    <w:rsid w:val="009E1140"/>
    <w:rsid w:val="009E2170"/>
    <w:rsid w:val="009E2297"/>
    <w:rsid w:val="009E2DC4"/>
    <w:rsid w:val="009E34DA"/>
    <w:rsid w:val="009E48B8"/>
    <w:rsid w:val="009E5896"/>
    <w:rsid w:val="009E5EBA"/>
    <w:rsid w:val="009E7B5A"/>
    <w:rsid w:val="009E7FF2"/>
    <w:rsid w:val="009F01B5"/>
    <w:rsid w:val="009F0366"/>
    <w:rsid w:val="009F07BE"/>
    <w:rsid w:val="009F0841"/>
    <w:rsid w:val="009F1B26"/>
    <w:rsid w:val="009F1F1E"/>
    <w:rsid w:val="009F2ADE"/>
    <w:rsid w:val="009F4610"/>
    <w:rsid w:val="009F4BBF"/>
    <w:rsid w:val="009F5564"/>
    <w:rsid w:val="00A002C8"/>
    <w:rsid w:val="00A00DB6"/>
    <w:rsid w:val="00A017F8"/>
    <w:rsid w:val="00A03864"/>
    <w:rsid w:val="00A047F6"/>
    <w:rsid w:val="00A050C0"/>
    <w:rsid w:val="00A05445"/>
    <w:rsid w:val="00A06A3B"/>
    <w:rsid w:val="00A107F3"/>
    <w:rsid w:val="00A109C2"/>
    <w:rsid w:val="00A10C28"/>
    <w:rsid w:val="00A118DC"/>
    <w:rsid w:val="00A11911"/>
    <w:rsid w:val="00A122BE"/>
    <w:rsid w:val="00A122EE"/>
    <w:rsid w:val="00A133C9"/>
    <w:rsid w:val="00A14C6B"/>
    <w:rsid w:val="00A1651C"/>
    <w:rsid w:val="00A17231"/>
    <w:rsid w:val="00A173B9"/>
    <w:rsid w:val="00A209A3"/>
    <w:rsid w:val="00A20C99"/>
    <w:rsid w:val="00A2134E"/>
    <w:rsid w:val="00A216BF"/>
    <w:rsid w:val="00A22EAF"/>
    <w:rsid w:val="00A236DA"/>
    <w:rsid w:val="00A23E4E"/>
    <w:rsid w:val="00A2591A"/>
    <w:rsid w:val="00A25CF9"/>
    <w:rsid w:val="00A26787"/>
    <w:rsid w:val="00A273C7"/>
    <w:rsid w:val="00A3091F"/>
    <w:rsid w:val="00A30BF8"/>
    <w:rsid w:val="00A338CC"/>
    <w:rsid w:val="00A33E63"/>
    <w:rsid w:val="00A33FC4"/>
    <w:rsid w:val="00A34185"/>
    <w:rsid w:val="00A344F4"/>
    <w:rsid w:val="00A34B17"/>
    <w:rsid w:val="00A35202"/>
    <w:rsid w:val="00A37E78"/>
    <w:rsid w:val="00A40228"/>
    <w:rsid w:val="00A403A6"/>
    <w:rsid w:val="00A40EFD"/>
    <w:rsid w:val="00A4138B"/>
    <w:rsid w:val="00A4141A"/>
    <w:rsid w:val="00A42A70"/>
    <w:rsid w:val="00A434AD"/>
    <w:rsid w:val="00A44835"/>
    <w:rsid w:val="00A44CE4"/>
    <w:rsid w:val="00A45019"/>
    <w:rsid w:val="00A45AE0"/>
    <w:rsid w:val="00A462CB"/>
    <w:rsid w:val="00A46571"/>
    <w:rsid w:val="00A46E19"/>
    <w:rsid w:val="00A47EAC"/>
    <w:rsid w:val="00A50AE6"/>
    <w:rsid w:val="00A50B62"/>
    <w:rsid w:val="00A50BEC"/>
    <w:rsid w:val="00A50D78"/>
    <w:rsid w:val="00A50DBF"/>
    <w:rsid w:val="00A5143B"/>
    <w:rsid w:val="00A525A6"/>
    <w:rsid w:val="00A5288C"/>
    <w:rsid w:val="00A537BF"/>
    <w:rsid w:val="00A54C9B"/>
    <w:rsid w:val="00A54E43"/>
    <w:rsid w:val="00A5530D"/>
    <w:rsid w:val="00A55C24"/>
    <w:rsid w:val="00A56BB5"/>
    <w:rsid w:val="00A576C6"/>
    <w:rsid w:val="00A57B5D"/>
    <w:rsid w:val="00A57F6A"/>
    <w:rsid w:val="00A62070"/>
    <w:rsid w:val="00A6261D"/>
    <w:rsid w:val="00A6364E"/>
    <w:rsid w:val="00A6498C"/>
    <w:rsid w:val="00A658A6"/>
    <w:rsid w:val="00A671B0"/>
    <w:rsid w:val="00A672BF"/>
    <w:rsid w:val="00A6796C"/>
    <w:rsid w:val="00A70417"/>
    <w:rsid w:val="00A7043B"/>
    <w:rsid w:val="00A718FC"/>
    <w:rsid w:val="00A72093"/>
    <w:rsid w:val="00A7279A"/>
    <w:rsid w:val="00A735D2"/>
    <w:rsid w:val="00A73B4E"/>
    <w:rsid w:val="00A752AD"/>
    <w:rsid w:val="00A7568C"/>
    <w:rsid w:val="00A76BFE"/>
    <w:rsid w:val="00A770A3"/>
    <w:rsid w:val="00A81595"/>
    <w:rsid w:val="00A83B58"/>
    <w:rsid w:val="00A84C98"/>
    <w:rsid w:val="00A85E8F"/>
    <w:rsid w:val="00A87015"/>
    <w:rsid w:val="00A879C9"/>
    <w:rsid w:val="00A9032D"/>
    <w:rsid w:val="00A90EC1"/>
    <w:rsid w:val="00A91125"/>
    <w:rsid w:val="00A9164D"/>
    <w:rsid w:val="00A923C0"/>
    <w:rsid w:val="00A937FD"/>
    <w:rsid w:val="00A93D16"/>
    <w:rsid w:val="00A948EE"/>
    <w:rsid w:val="00A9566D"/>
    <w:rsid w:val="00A959C3"/>
    <w:rsid w:val="00A95D5E"/>
    <w:rsid w:val="00A96355"/>
    <w:rsid w:val="00A965CC"/>
    <w:rsid w:val="00A97D1B"/>
    <w:rsid w:val="00AA0792"/>
    <w:rsid w:val="00AA0E0E"/>
    <w:rsid w:val="00AA1322"/>
    <w:rsid w:val="00AA5A4A"/>
    <w:rsid w:val="00AA6901"/>
    <w:rsid w:val="00AA7E17"/>
    <w:rsid w:val="00AB0A9A"/>
    <w:rsid w:val="00AB164F"/>
    <w:rsid w:val="00AB209B"/>
    <w:rsid w:val="00AB23E5"/>
    <w:rsid w:val="00AB3497"/>
    <w:rsid w:val="00AB366C"/>
    <w:rsid w:val="00AB435A"/>
    <w:rsid w:val="00AB49A4"/>
    <w:rsid w:val="00AB4CD2"/>
    <w:rsid w:val="00AB5772"/>
    <w:rsid w:val="00AB58F8"/>
    <w:rsid w:val="00AB5BD4"/>
    <w:rsid w:val="00AB5C7F"/>
    <w:rsid w:val="00AB5D45"/>
    <w:rsid w:val="00AB7EF5"/>
    <w:rsid w:val="00AC0123"/>
    <w:rsid w:val="00AC0F47"/>
    <w:rsid w:val="00AC1762"/>
    <w:rsid w:val="00AC2625"/>
    <w:rsid w:val="00AC2AD4"/>
    <w:rsid w:val="00AC3984"/>
    <w:rsid w:val="00AC3B38"/>
    <w:rsid w:val="00AC3CCF"/>
    <w:rsid w:val="00AC4405"/>
    <w:rsid w:val="00AC5075"/>
    <w:rsid w:val="00AC5434"/>
    <w:rsid w:val="00AC5E41"/>
    <w:rsid w:val="00AC685E"/>
    <w:rsid w:val="00AC6B04"/>
    <w:rsid w:val="00AD21B3"/>
    <w:rsid w:val="00AD23A0"/>
    <w:rsid w:val="00AD27E7"/>
    <w:rsid w:val="00AD2CFA"/>
    <w:rsid w:val="00AD5E95"/>
    <w:rsid w:val="00AD6264"/>
    <w:rsid w:val="00AD6B2E"/>
    <w:rsid w:val="00AE191A"/>
    <w:rsid w:val="00AE1BF6"/>
    <w:rsid w:val="00AE2068"/>
    <w:rsid w:val="00AE439A"/>
    <w:rsid w:val="00AE4787"/>
    <w:rsid w:val="00AE50E5"/>
    <w:rsid w:val="00AE56FC"/>
    <w:rsid w:val="00AE57AB"/>
    <w:rsid w:val="00AE5B94"/>
    <w:rsid w:val="00AE5C81"/>
    <w:rsid w:val="00AE762C"/>
    <w:rsid w:val="00AE782F"/>
    <w:rsid w:val="00AE7868"/>
    <w:rsid w:val="00AF0893"/>
    <w:rsid w:val="00AF1C35"/>
    <w:rsid w:val="00AF251E"/>
    <w:rsid w:val="00AF605E"/>
    <w:rsid w:val="00AF62B9"/>
    <w:rsid w:val="00AF64B8"/>
    <w:rsid w:val="00AF7775"/>
    <w:rsid w:val="00B00216"/>
    <w:rsid w:val="00B00DB1"/>
    <w:rsid w:val="00B0137F"/>
    <w:rsid w:val="00B01AD0"/>
    <w:rsid w:val="00B01C66"/>
    <w:rsid w:val="00B04676"/>
    <w:rsid w:val="00B06F1B"/>
    <w:rsid w:val="00B1001F"/>
    <w:rsid w:val="00B1067A"/>
    <w:rsid w:val="00B11124"/>
    <w:rsid w:val="00B11494"/>
    <w:rsid w:val="00B1158E"/>
    <w:rsid w:val="00B13D9A"/>
    <w:rsid w:val="00B14A2C"/>
    <w:rsid w:val="00B16B0F"/>
    <w:rsid w:val="00B16B51"/>
    <w:rsid w:val="00B16F7C"/>
    <w:rsid w:val="00B202D2"/>
    <w:rsid w:val="00B216AB"/>
    <w:rsid w:val="00B225F1"/>
    <w:rsid w:val="00B23E71"/>
    <w:rsid w:val="00B24AE3"/>
    <w:rsid w:val="00B24C64"/>
    <w:rsid w:val="00B258A9"/>
    <w:rsid w:val="00B25D70"/>
    <w:rsid w:val="00B269F2"/>
    <w:rsid w:val="00B26EEC"/>
    <w:rsid w:val="00B27860"/>
    <w:rsid w:val="00B27AF1"/>
    <w:rsid w:val="00B304DE"/>
    <w:rsid w:val="00B30ECD"/>
    <w:rsid w:val="00B318B6"/>
    <w:rsid w:val="00B31C65"/>
    <w:rsid w:val="00B33791"/>
    <w:rsid w:val="00B33E7D"/>
    <w:rsid w:val="00B34D84"/>
    <w:rsid w:val="00B35FD6"/>
    <w:rsid w:val="00B36FF2"/>
    <w:rsid w:val="00B37295"/>
    <w:rsid w:val="00B373D0"/>
    <w:rsid w:val="00B404D0"/>
    <w:rsid w:val="00B412D8"/>
    <w:rsid w:val="00B42AD7"/>
    <w:rsid w:val="00B44DE8"/>
    <w:rsid w:val="00B4541F"/>
    <w:rsid w:val="00B45D48"/>
    <w:rsid w:val="00B46AF4"/>
    <w:rsid w:val="00B476FF"/>
    <w:rsid w:val="00B47C5C"/>
    <w:rsid w:val="00B50EE0"/>
    <w:rsid w:val="00B52DAC"/>
    <w:rsid w:val="00B53482"/>
    <w:rsid w:val="00B542C7"/>
    <w:rsid w:val="00B56057"/>
    <w:rsid w:val="00B5613E"/>
    <w:rsid w:val="00B57008"/>
    <w:rsid w:val="00B603B2"/>
    <w:rsid w:val="00B60994"/>
    <w:rsid w:val="00B621A1"/>
    <w:rsid w:val="00B621E7"/>
    <w:rsid w:val="00B62EE5"/>
    <w:rsid w:val="00B63755"/>
    <w:rsid w:val="00B6385C"/>
    <w:rsid w:val="00B64D3D"/>
    <w:rsid w:val="00B65F20"/>
    <w:rsid w:val="00B66CBA"/>
    <w:rsid w:val="00B67FFC"/>
    <w:rsid w:val="00B70DBA"/>
    <w:rsid w:val="00B70E5C"/>
    <w:rsid w:val="00B71280"/>
    <w:rsid w:val="00B716A9"/>
    <w:rsid w:val="00B73433"/>
    <w:rsid w:val="00B75DCB"/>
    <w:rsid w:val="00B77025"/>
    <w:rsid w:val="00B77130"/>
    <w:rsid w:val="00B779B0"/>
    <w:rsid w:val="00B80E51"/>
    <w:rsid w:val="00B80F08"/>
    <w:rsid w:val="00B81589"/>
    <w:rsid w:val="00B81B8E"/>
    <w:rsid w:val="00B82032"/>
    <w:rsid w:val="00B82346"/>
    <w:rsid w:val="00B82D5B"/>
    <w:rsid w:val="00B82EF4"/>
    <w:rsid w:val="00B83404"/>
    <w:rsid w:val="00B83931"/>
    <w:rsid w:val="00B83E05"/>
    <w:rsid w:val="00B842C9"/>
    <w:rsid w:val="00B8480A"/>
    <w:rsid w:val="00B84C18"/>
    <w:rsid w:val="00B864C6"/>
    <w:rsid w:val="00B865B6"/>
    <w:rsid w:val="00B871F8"/>
    <w:rsid w:val="00B874C5"/>
    <w:rsid w:val="00B900F1"/>
    <w:rsid w:val="00B9118A"/>
    <w:rsid w:val="00B91195"/>
    <w:rsid w:val="00B9145F"/>
    <w:rsid w:val="00B9151D"/>
    <w:rsid w:val="00B91B32"/>
    <w:rsid w:val="00B91E3C"/>
    <w:rsid w:val="00B94A16"/>
    <w:rsid w:val="00B95C6F"/>
    <w:rsid w:val="00B9642B"/>
    <w:rsid w:val="00BA0CCE"/>
    <w:rsid w:val="00BA1F97"/>
    <w:rsid w:val="00BA2E5A"/>
    <w:rsid w:val="00BA423A"/>
    <w:rsid w:val="00BA5141"/>
    <w:rsid w:val="00BA6895"/>
    <w:rsid w:val="00BA6E9D"/>
    <w:rsid w:val="00BA7029"/>
    <w:rsid w:val="00BA76CC"/>
    <w:rsid w:val="00BA77CD"/>
    <w:rsid w:val="00BA7857"/>
    <w:rsid w:val="00BA7BF8"/>
    <w:rsid w:val="00BB1B64"/>
    <w:rsid w:val="00BB2120"/>
    <w:rsid w:val="00BB2395"/>
    <w:rsid w:val="00BB31AB"/>
    <w:rsid w:val="00BB544A"/>
    <w:rsid w:val="00BB7251"/>
    <w:rsid w:val="00BB72BC"/>
    <w:rsid w:val="00BC1731"/>
    <w:rsid w:val="00BC2C5A"/>
    <w:rsid w:val="00BC394B"/>
    <w:rsid w:val="00BC3AA8"/>
    <w:rsid w:val="00BC40BF"/>
    <w:rsid w:val="00BC49E7"/>
    <w:rsid w:val="00BC532A"/>
    <w:rsid w:val="00BC5B89"/>
    <w:rsid w:val="00BC5D15"/>
    <w:rsid w:val="00BC5EE6"/>
    <w:rsid w:val="00BC73DE"/>
    <w:rsid w:val="00BC779A"/>
    <w:rsid w:val="00BC7A8A"/>
    <w:rsid w:val="00BD35E1"/>
    <w:rsid w:val="00BD3B1E"/>
    <w:rsid w:val="00BD3D8C"/>
    <w:rsid w:val="00BD3FB0"/>
    <w:rsid w:val="00BD4E82"/>
    <w:rsid w:val="00BD4F32"/>
    <w:rsid w:val="00BD52D7"/>
    <w:rsid w:val="00BD5750"/>
    <w:rsid w:val="00BD7FCF"/>
    <w:rsid w:val="00BE0017"/>
    <w:rsid w:val="00BE04D1"/>
    <w:rsid w:val="00BE1D6E"/>
    <w:rsid w:val="00BE2A6E"/>
    <w:rsid w:val="00BE5F1A"/>
    <w:rsid w:val="00BF176B"/>
    <w:rsid w:val="00BF1FA0"/>
    <w:rsid w:val="00BF29DE"/>
    <w:rsid w:val="00BF2AE8"/>
    <w:rsid w:val="00BF2DC9"/>
    <w:rsid w:val="00BF3A4A"/>
    <w:rsid w:val="00BF3B6D"/>
    <w:rsid w:val="00BF4937"/>
    <w:rsid w:val="00BF4C92"/>
    <w:rsid w:val="00BF5C18"/>
    <w:rsid w:val="00BF60BC"/>
    <w:rsid w:val="00BF75AA"/>
    <w:rsid w:val="00BF7921"/>
    <w:rsid w:val="00C00072"/>
    <w:rsid w:val="00C0044D"/>
    <w:rsid w:val="00C00A02"/>
    <w:rsid w:val="00C00BB1"/>
    <w:rsid w:val="00C01037"/>
    <w:rsid w:val="00C013B0"/>
    <w:rsid w:val="00C02115"/>
    <w:rsid w:val="00C03BA9"/>
    <w:rsid w:val="00C03F72"/>
    <w:rsid w:val="00C04088"/>
    <w:rsid w:val="00C059E3"/>
    <w:rsid w:val="00C06112"/>
    <w:rsid w:val="00C07D39"/>
    <w:rsid w:val="00C07E1A"/>
    <w:rsid w:val="00C1056C"/>
    <w:rsid w:val="00C12032"/>
    <w:rsid w:val="00C122A5"/>
    <w:rsid w:val="00C12B09"/>
    <w:rsid w:val="00C12DBF"/>
    <w:rsid w:val="00C14E75"/>
    <w:rsid w:val="00C15623"/>
    <w:rsid w:val="00C15976"/>
    <w:rsid w:val="00C1599C"/>
    <w:rsid w:val="00C15E42"/>
    <w:rsid w:val="00C16469"/>
    <w:rsid w:val="00C16EF6"/>
    <w:rsid w:val="00C20384"/>
    <w:rsid w:val="00C20F8C"/>
    <w:rsid w:val="00C227F7"/>
    <w:rsid w:val="00C233EB"/>
    <w:rsid w:val="00C23B6A"/>
    <w:rsid w:val="00C24213"/>
    <w:rsid w:val="00C261B5"/>
    <w:rsid w:val="00C2620B"/>
    <w:rsid w:val="00C2654F"/>
    <w:rsid w:val="00C27D32"/>
    <w:rsid w:val="00C305A0"/>
    <w:rsid w:val="00C33932"/>
    <w:rsid w:val="00C34286"/>
    <w:rsid w:val="00C359C2"/>
    <w:rsid w:val="00C35B60"/>
    <w:rsid w:val="00C372C0"/>
    <w:rsid w:val="00C417B8"/>
    <w:rsid w:val="00C43C5F"/>
    <w:rsid w:val="00C4462E"/>
    <w:rsid w:val="00C44DA5"/>
    <w:rsid w:val="00C4541A"/>
    <w:rsid w:val="00C45C32"/>
    <w:rsid w:val="00C46660"/>
    <w:rsid w:val="00C507FB"/>
    <w:rsid w:val="00C51EC0"/>
    <w:rsid w:val="00C525E1"/>
    <w:rsid w:val="00C526BA"/>
    <w:rsid w:val="00C5437F"/>
    <w:rsid w:val="00C545E6"/>
    <w:rsid w:val="00C54BCB"/>
    <w:rsid w:val="00C55792"/>
    <w:rsid w:val="00C5717E"/>
    <w:rsid w:val="00C618F1"/>
    <w:rsid w:val="00C624AB"/>
    <w:rsid w:val="00C648DF"/>
    <w:rsid w:val="00C649C4"/>
    <w:rsid w:val="00C64D50"/>
    <w:rsid w:val="00C65385"/>
    <w:rsid w:val="00C665A9"/>
    <w:rsid w:val="00C673CF"/>
    <w:rsid w:val="00C67DE1"/>
    <w:rsid w:val="00C7035E"/>
    <w:rsid w:val="00C733BC"/>
    <w:rsid w:val="00C73AFD"/>
    <w:rsid w:val="00C7417F"/>
    <w:rsid w:val="00C744D4"/>
    <w:rsid w:val="00C74751"/>
    <w:rsid w:val="00C74F3A"/>
    <w:rsid w:val="00C74F6D"/>
    <w:rsid w:val="00C74FBE"/>
    <w:rsid w:val="00C75208"/>
    <w:rsid w:val="00C800D6"/>
    <w:rsid w:val="00C8024E"/>
    <w:rsid w:val="00C80DEE"/>
    <w:rsid w:val="00C80EC1"/>
    <w:rsid w:val="00C8257B"/>
    <w:rsid w:val="00C82A42"/>
    <w:rsid w:val="00C83357"/>
    <w:rsid w:val="00C845B4"/>
    <w:rsid w:val="00C851AF"/>
    <w:rsid w:val="00C853D9"/>
    <w:rsid w:val="00C872EA"/>
    <w:rsid w:val="00C878AB"/>
    <w:rsid w:val="00C90A0B"/>
    <w:rsid w:val="00C91D9F"/>
    <w:rsid w:val="00C9268F"/>
    <w:rsid w:val="00C9275D"/>
    <w:rsid w:val="00C949F9"/>
    <w:rsid w:val="00C959A8"/>
    <w:rsid w:val="00C95E07"/>
    <w:rsid w:val="00C960F5"/>
    <w:rsid w:val="00C977C7"/>
    <w:rsid w:val="00CA0F77"/>
    <w:rsid w:val="00CA26F3"/>
    <w:rsid w:val="00CA294F"/>
    <w:rsid w:val="00CA348C"/>
    <w:rsid w:val="00CA45F3"/>
    <w:rsid w:val="00CA4987"/>
    <w:rsid w:val="00CA4C90"/>
    <w:rsid w:val="00CA7797"/>
    <w:rsid w:val="00CA7A31"/>
    <w:rsid w:val="00CB117B"/>
    <w:rsid w:val="00CB1B95"/>
    <w:rsid w:val="00CB20C1"/>
    <w:rsid w:val="00CB2A71"/>
    <w:rsid w:val="00CB2CFA"/>
    <w:rsid w:val="00CB35C7"/>
    <w:rsid w:val="00CB4C84"/>
    <w:rsid w:val="00CB4F3E"/>
    <w:rsid w:val="00CB5EBE"/>
    <w:rsid w:val="00CB68DA"/>
    <w:rsid w:val="00CB729C"/>
    <w:rsid w:val="00CB7CC6"/>
    <w:rsid w:val="00CC0304"/>
    <w:rsid w:val="00CC124A"/>
    <w:rsid w:val="00CC12DB"/>
    <w:rsid w:val="00CC1D9E"/>
    <w:rsid w:val="00CC3980"/>
    <w:rsid w:val="00CC3DCA"/>
    <w:rsid w:val="00CC4839"/>
    <w:rsid w:val="00CC51AC"/>
    <w:rsid w:val="00CC5AE0"/>
    <w:rsid w:val="00CC6075"/>
    <w:rsid w:val="00CC65E4"/>
    <w:rsid w:val="00CC668A"/>
    <w:rsid w:val="00CC6D79"/>
    <w:rsid w:val="00CC7E17"/>
    <w:rsid w:val="00CD0567"/>
    <w:rsid w:val="00CD0D5E"/>
    <w:rsid w:val="00CD0D7E"/>
    <w:rsid w:val="00CD229B"/>
    <w:rsid w:val="00CD45F4"/>
    <w:rsid w:val="00CD5032"/>
    <w:rsid w:val="00CD5966"/>
    <w:rsid w:val="00CE0812"/>
    <w:rsid w:val="00CE12BE"/>
    <w:rsid w:val="00CE162F"/>
    <w:rsid w:val="00CE2795"/>
    <w:rsid w:val="00CE3703"/>
    <w:rsid w:val="00CE43BE"/>
    <w:rsid w:val="00CE465F"/>
    <w:rsid w:val="00CE4E45"/>
    <w:rsid w:val="00CE5D13"/>
    <w:rsid w:val="00CE632C"/>
    <w:rsid w:val="00CE6333"/>
    <w:rsid w:val="00CE74B4"/>
    <w:rsid w:val="00CF107F"/>
    <w:rsid w:val="00CF1D89"/>
    <w:rsid w:val="00CF2339"/>
    <w:rsid w:val="00CF38F0"/>
    <w:rsid w:val="00CF3F06"/>
    <w:rsid w:val="00CF43CB"/>
    <w:rsid w:val="00CF5010"/>
    <w:rsid w:val="00CF5CB5"/>
    <w:rsid w:val="00CF6BB6"/>
    <w:rsid w:val="00CF70A9"/>
    <w:rsid w:val="00D022A6"/>
    <w:rsid w:val="00D02B65"/>
    <w:rsid w:val="00D0519E"/>
    <w:rsid w:val="00D06109"/>
    <w:rsid w:val="00D06DF7"/>
    <w:rsid w:val="00D11DD0"/>
    <w:rsid w:val="00D12D02"/>
    <w:rsid w:val="00D1394E"/>
    <w:rsid w:val="00D13A1A"/>
    <w:rsid w:val="00D147E8"/>
    <w:rsid w:val="00D1510E"/>
    <w:rsid w:val="00D173DC"/>
    <w:rsid w:val="00D2122F"/>
    <w:rsid w:val="00D21A10"/>
    <w:rsid w:val="00D2220F"/>
    <w:rsid w:val="00D22543"/>
    <w:rsid w:val="00D2308B"/>
    <w:rsid w:val="00D23A2F"/>
    <w:rsid w:val="00D24220"/>
    <w:rsid w:val="00D24CEB"/>
    <w:rsid w:val="00D2550C"/>
    <w:rsid w:val="00D30D32"/>
    <w:rsid w:val="00D316C3"/>
    <w:rsid w:val="00D31953"/>
    <w:rsid w:val="00D32CB9"/>
    <w:rsid w:val="00D33289"/>
    <w:rsid w:val="00D3375B"/>
    <w:rsid w:val="00D3496E"/>
    <w:rsid w:val="00D3558C"/>
    <w:rsid w:val="00D41359"/>
    <w:rsid w:val="00D41730"/>
    <w:rsid w:val="00D44BA4"/>
    <w:rsid w:val="00D44CF6"/>
    <w:rsid w:val="00D44CFB"/>
    <w:rsid w:val="00D45135"/>
    <w:rsid w:val="00D45D87"/>
    <w:rsid w:val="00D505F2"/>
    <w:rsid w:val="00D51FAE"/>
    <w:rsid w:val="00D52126"/>
    <w:rsid w:val="00D52E08"/>
    <w:rsid w:val="00D536CE"/>
    <w:rsid w:val="00D539A3"/>
    <w:rsid w:val="00D53DB1"/>
    <w:rsid w:val="00D54587"/>
    <w:rsid w:val="00D5472D"/>
    <w:rsid w:val="00D551A0"/>
    <w:rsid w:val="00D55296"/>
    <w:rsid w:val="00D57C14"/>
    <w:rsid w:val="00D57FE1"/>
    <w:rsid w:val="00D610F3"/>
    <w:rsid w:val="00D613A8"/>
    <w:rsid w:val="00D62FEB"/>
    <w:rsid w:val="00D63A68"/>
    <w:rsid w:val="00D64409"/>
    <w:rsid w:val="00D65343"/>
    <w:rsid w:val="00D654AF"/>
    <w:rsid w:val="00D65EAA"/>
    <w:rsid w:val="00D66696"/>
    <w:rsid w:val="00D66DF6"/>
    <w:rsid w:val="00D66FA4"/>
    <w:rsid w:val="00D70DC7"/>
    <w:rsid w:val="00D713B7"/>
    <w:rsid w:val="00D71852"/>
    <w:rsid w:val="00D72B6E"/>
    <w:rsid w:val="00D72F0B"/>
    <w:rsid w:val="00D732EF"/>
    <w:rsid w:val="00D7391D"/>
    <w:rsid w:val="00D73F79"/>
    <w:rsid w:val="00D7423B"/>
    <w:rsid w:val="00D74714"/>
    <w:rsid w:val="00D7573A"/>
    <w:rsid w:val="00D75B9D"/>
    <w:rsid w:val="00D75E99"/>
    <w:rsid w:val="00D760E1"/>
    <w:rsid w:val="00D7663B"/>
    <w:rsid w:val="00D76D41"/>
    <w:rsid w:val="00D76FD9"/>
    <w:rsid w:val="00D80B4C"/>
    <w:rsid w:val="00D815B3"/>
    <w:rsid w:val="00D81CF9"/>
    <w:rsid w:val="00D81F1F"/>
    <w:rsid w:val="00D82F2F"/>
    <w:rsid w:val="00D86395"/>
    <w:rsid w:val="00D91421"/>
    <w:rsid w:val="00D92A60"/>
    <w:rsid w:val="00D9398B"/>
    <w:rsid w:val="00D93C99"/>
    <w:rsid w:val="00D940C3"/>
    <w:rsid w:val="00D95DE4"/>
    <w:rsid w:val="00D9660C"/>
    <w:rsid w:val="00D97F70"/>
    <w:rsid w:val="00DA2B7D"/>
    <w:rsid w:val="00DA2D6B"/>
    <w:rsid w:val="00DA3015"/>
    <w:rsid w:val="00DA5895"/>
    <w:rsid w:val="00DA6447"/>
    <w:rsid w:val="00DB030B"/>
    <w:rsid w:val="00DB06AA"/>
    <w:rsid w:val="00DB0AC2"/>
    <w:rsid w:val="00DB1AD5"/>
    <w:rsid w:val="00DB389F"/>
    <w:rsid w:val="00DB49B7"/>
    <w:rsid w:val="00DB4B9E"/>
    <w:rsid w:val="00DB6BB6"/>
    <w:rsid w:val="00DC0A0F"/>
    <w:rsid w:val="00DC1821"/>
    <w:rsid w:val="00DC1B78"/>
    <w:rsid w:val="00DC1FF9"/>
    <w:rsid w:val="00DC27CC"/>
    <w:rsid w:val="00DC2953"/>
    <w:rsid w:val="00DC2F84"/>
    <w:rsid w:val="00DC3394"/>
    <w:rsid w:val="00DC40DB"/>
    <w:rsid w:val="00DC5F4F"/>
    <w:rsid w:val="00DC6548"/>
    <w:rsid w:val="00DC655D"/>
    <w:rsid w:val="00DC6717"/>
    <w:rsid w:val="00DC7F64"/>
    <w:rsid w:val="00DD0D68"/>
    <w:rsid w:val="00DD1BA4"/>
    <w:rsid w:val="00DD2429"/>
    <w:rsid w:val="00DD3AB5"/>
    <w:rsid w:val="00DD452F"/>
    <w:rsid w:val="00DD5EBC"/>
    <w:rsid w:val="00DD7122"/>
    <w:rsid w:val="00DD71FD"/>
    <w:rsid w:val="00DD772A"/>
    <w:rsid w:val="00DE0817"/>
    <w:rsid w:val="00DE0BBC"/>
    <w:rsid w:val="00DE255D"/>
    <w:rsid w:val="00DE2A4B"/>
    <w:rsid w:val="00DE4393"/>
    <w:rsid w:val="00DE4CA5"/>
    <w:rsid w:val="00DE5457"/>
    <w:rsid w:val="00DE68D3"/>
    <w:rsid w:val="00DE6BCB"/>
    <w:rsid w:val="00DE702F"/>
    <w:rsid w:val="00DE74C0"/>
    <w:rsid w:val="00DE7D46"/>
    <w:rsid w:val="00DF00BB"/>
    <w:rsid w:val="00DF0D49"/>
    <w:rsid w:val="00DF121D"/>
    <w:rsid w:val="00DF37D4"/>
    <w:rsid w:val="00DF3E05"/>
    <w:rsid w:val="00DF4829"/>
    <w:rsid w:val="00DF4C66"/>
    <w:rsid w:val="00DF548F"/>
    <w:rsid w:val="00DF54FA"/>
    <w:rsid w:val="00DF591D"/>
    <w:rsid w:val="00DF59B8"/>
    <w:rsid w:val="00DF6AAF"/>
    <w:rsid w:val="00DF6CC1"/>
    <w:rsid w:val="00DF74E4"/>
    <w:rsid w:val="00DF7BD4"/>
    <w:rsid w:val="00E00FE6"/>
    <w:rsid w:val="00E014A1"/>
    <w:rsid w:val="00E0243F"/>
    <w:rsid w:val="00E02674"/>
    <w:rsid w:val="00E03163"/>
    <w:rsid w:val="00E05972"/>
    <w:rsid w:val="00E079F7"/>
    <w:rsid w:val="00E07CC6"/>
    <w:rsid w:val="00E11A57"/>
    <w:rsid w:val="00E12298"/>
    <w:rsid w:val="00E12531"/>
    <w:rsid w:val="00E12A43"/>
    <w:rsid w:val="00E12DA5"/>
    <w:rsid w:val="00E134BA"/>
    <w:rsid w:val="00E1367D"/>
    <w:rsid w:val="00E14E78"/>
    <w:rsid w:val="00E154C0"/>
    <w:rsid w:val="00E154D1"/>
    <w:rsid w:val="00E15B74"/>
    <w:rsid w:val="00E203EE"/>
    <w:rsid w:val="00E2135B"/>
    <w:rsid w:val="00E21EC4"/>
    <w:rsid w:val="00E22354"/>
    <w:rsid w:val="00E226A0"/>
    <w:rsid w:val="00E22DA1"/>
    <w:rsid w:val="00E24F13"/>
    <w:rsid w:val="00E26B6D"/>
    <w:rsid w:val="00E26EF8"/>
    <w:rsid w:val="00E27E8D"/>
    <w:rsid w:val="00E31920"/>
    <w:rsid w:val="00E31B2B"/>
    <w:rsid w:val="00E31E19"/>
    <w:rsid w:val="00E326F1"/>
    <w:rsid w:val="00E32C1A"/>
    <w:rsid w:val="00E3566D"/>
    <w:rsid w:val="00E4158E"/>
    <w:rsid w:val="00E41631"/>
    <w:rsid w:val="00E42208"/>
    <w:rsid w:val="00E42788"/>
    <w:rsid w:val="00E4541E"/>
    <w:rsid w:val="00E45655"/>
    <w:rsid w:val="00E45C50"/>
    <w:rsid w:val="00E45DCE"/>
    <w:rsid w:val="00E45DE1"/>
    <w:rsid w:val="00E507F5"/>
    <w:rsid w:val="00E50C0A"/>
    <w:rsid w:val="00E50F27"/>
    <w:rsid w:val="00E52664"/>
    <w:rsid w:val="00E52E3B"/>
    <w:rsid w:val="00E532ED"/>
    <w:rsid w:val="00E53873"/>
    <w:rsid w:val="00E54389"/>
    <w:rsid w:val="00E5748E"/>
    <w:rsid w:val="00E57E5B"/>
    <w:rsid w:val="00E60082"/>
    <w:rsid w:val="00E60FDC"/>
    <w:rsid w:val="00E6164C"/>
    <w:rsid w:val="00E623DE"/>
    <w:rsid w:val="00E62761"/>
    <w:rsid w:val="00E638EE"/>
    <w:rsid w:val="00E644C2"/>
    <w:rsid w:val="00E64A65"/>
    <w:rsid w:val="00E65971"/>
    <w:rsid w:val="00E65B74"/>
    <w:rsid w:val="00E660B4"/>
    <w:rsid w:val="00E66A66"/>
    <w:rsid w:val="00E66E01"/>
    <w:rsid w:val="00E67D21"/>
    <w:rsid w:val="00E70F03"/>
    <w:rsid w:val="00E73015"/>
    <w:rsid w:val="00E733DE"/>
    <w:rsid w:val="00E73B02"/>
    <w:rsid w:val="00E73E9C"/>
    <w:rsid w:val="00E748CC"/>
    <w:rsid w:val="00E74CE0"/>
    <w:rsid w:val="00E7561C"/>
    <w:rsid w:val="00E756B5"/>
    <w:rsid w:val="00E759B6"/>
    <w:rsid w:val="00E76409"/>
    <w:rsid w:val="00E76F7C"/>
    <w:rsid w:val="00E7755C"/>
    <w:rsid w:val="00E80F7A"/>
    <w:rsid w:val="00E81019"/>
    <w:rsid w:val="00E81ECA"/>
    <w:rsid w:val="00E829CA"/>
    <w:rsid w:val="00E82B50"/>
    <w:rsid w:val="00E84B11"/>
    <w:rsid w:val="00E85415"/>
    <w:rsid w:val="00E85641"/>
    <w:rsid w:val="00E8597D"/>
    <w:rsid w:val="00E85FD2"/>
    <w:rsid w:val="00E8630A"/>
    <w:rsid w:val="00E8704B"/>
    <w:rsid w:val="00E90E6A"/>
    <w:rsid w:val="00E913A8"/>
    <w:rsid w:val="00E923C2"/>
    <w:rsid w:val="00E935CD"/>
    <w:rsid w:val="00E93F2A"/>
    <w:rsid w:val="00E94EF7"/>
    <w:rsid w:val="00E955BE"/>
    <w:rsid w:val="00E956F7"/>
    <w:rsid w:val="00E958ED"/>
    <w:rsid w:val="00E95BA6"/>
    <w:rsid w:val="00EA04BD"/>
    <w:rsid w:val="00EA0704"/>
    <w:rsid w:val="00EA11E8"/>
    <w:rsid w:val="00EA12B8"/>
    <w:rsid w:val="00EA2AA2"/>
    <w:rsid w:val="00EA3F06"/>
    <w:rsid w:val="00EA62FC"/>
    <w:rsid w:val="00EA6876"/>
    <w:rsid w:val="00EA7BD6"/>
    <w:rsid w:val="00EA7CF3"/>
    <w:rsid w:val="00EB060A"/>
    <w:rsid w:val="00EB1EA0"/>
    <w:rsid w:val="00EB3537"/>
    <w:rsid w:val="00EB5B98"/>
    <w:rsid w:val="00EB5FF5"/>
    <w:rsid w:val="00EB7772"/>
    <w:rsid w:val="00EC009E"/>
    <w:rsid w:val="00EC07F1"/>
    <w:rsid w:val="00EC08C8"/>
    <w:rsid w:val="00EC33AD"/>
    <w:rsid w:val="00EC3A91"/>
    <w:rsid w:val="00EC3ABD"/>
    <w:rsid w:val="00EC3CB5"/>
    <w:rsid w:val="00EC3F4F"/>
    <w:rsid w:val="00EC3F58"/>
    <w:rsid w:val="00EC5897"/>
    <w:rsid w:val="00EC689F"/>
    <w:rsid w:val="00EC6974"/>
    <w:rsid w:val="00EC76BD"/>
    <w:rsid w:val="00EC78D2"/>
    <w:rsid w:val="00ED0975"/>
    <w:rsid w:val="00ED0CDC"/>
    <w:rsid w:val="00ED10DA"/>
    <w:rsid w:val="00ED341A"/>
    <w:rsid w:val="00ED3D23"/>
    <w:rsid w:val="00ED5FAB"/>
    <w:rsid w:val="00ED6AF8"/>
    <w:rsid w:val="00ED7CD4"/>
    <w:rsid w:val="00EE0CF2"/>
    <w:rsid w:val="00EE0FDC"/>
    <w:rsid w:val="00EE13C9"/>
    <w:rsid w:val="00EE1DC2"/>
    <w:rsid w:val="00EE1E35"/>
    <w:rsid w:val="00EE2601"/>
    <w:rsid w:val="00EE5FFA"/>
    <w:rsid w:val="00EF0B4D"/>
    <w:rsid w:val="00EF0F82"/>
    <w:rsid w:val="00EF1B33"/>
    <w:rsid w:val="00EF1FBE"/>
    <w:rsid w:val="00EF29A6"/>
    <w:rsid w:val="00EF31DB"/>
    <w:rsid w:val="00EF322F"/>
    <w:rsid w:val="00EF3A24"/>
    <w:rsid w:val="00EF4722"/>
    <w:rsid w:val="00EF480C"/>
    <w:rsid w:val="00EF5C9C"/>
    <w:rsid w:val="00F005C6"/>
    <w:rsid w:val="00F00F2D"/>
    <w:rsid w:val="00F0115F"/>
    <w:rsid w:val="00F024B0"/>
    <w:rsid w:val="00F02614"/>
    <w:rsid w:val="00F05539"/>
    <w:rsid w:val="00F05698"/>
    <w:rsid w:val="00F062AF"/>
    <w:rsid w:val="00F06546"/>
    <w:rsid w:val="00F105D5"/>
    <w:rsid w:val="00F1150B"/>
    <w:rsid w:val="00F1218D"/>
    <w:rsid w:val="00F14AFB"/>
    <w:rsid w:val="00F14CCC"/>
    <w:rsid w:val="00F14F51"/>
    <w:rsid w:val="00F161E3"/>
    <w:rsid w:val="00F164D4"/>
    <w:rsid w:val="00F16E77"/>
    <w:rsid w:val="00F20586"/>
    <w:rsid w:val="00F2221A"/>
    <w:rsid w:val="00F22908"/>
    <w:rsid w:val="00F2297C"/>
    <w:rsid w:val="00F239B1"/>
    <w:rsid w:val="00F2441B"/>
    <w:rsid w:val="00F2523E"/>
    <w:rsid w:val="00F26159"/>
    <w:rsid w:val="00F26E1C"/>
    <w:rsid w:val="00F27553"/>
    <w:rsid w:val="00F30A43"/>
    <w:rsid w:val="00F30A98"/>
    <w:rsid w:val="00F30D95"/>
    <w:rsid w:val="00F32696"/>
    <w:rsid w:val="00F36264"/>
    <w:rsid w:val="00F36AD1"/>
    <w:rsid w:val="00F36D5A"/>
    <w:rsid w:val="00F37191"/>
    <w:rsid w:val="00F372F3"/>
    <w:rsid w:val="00F3798F"/>
    <w:rsid w:val="00F37C70"/>
    <w:rsid w:val="00F40913"/>
    <w:rsid w:val="00F41113"/>
    <w:rsid w:val="00F413BE"/>
    <w:rsid w:val="00F426D4"/>
    <w:rsid w:val="00F42FEA"/>
    <w:rsid w:val="00F43593"/>
    <w:rsid w:val="00F44352"/>
    <w:rsid w:val="00F444F9"/>
    <w:rsid w:val="00F44F8C"/>
    <w:rsid w:val="00F46331"/>
    <w:rsid w:val="00F5000B"/>
    <w:rsid w:val="00F53104"/>
    <w:rsid w:val="00F5350E"/>
    <w:rsid w:val="00F54804"/>
    <w:rsid w:val="00F54C0D"/>
    <w:rsid w:val="00F55650"/>
    <w:rsid w:val="00F558BD"/>
    <w:rsid w:val="00F566F1"/>
    <w:rsid w:val="00F56BFA"/>
    <w:rsid w:val="00F57F4E"/>
    <w:rsid w:val="00F6148E"/>
    <w:rsid w:val="00F62686"/>
    <w:rsid w:val="00F63F2F"/>
    <w:rsid w:val="00F6425B"/>
    <w:rsid w:val="00F64334"/>
    <w:rsid w:val="00F64CF2"/>
    <w:rsid w:val="00F65CEB"/>
    <w:rsid w:val="00F667E5"/>
    <w:rsid w:val="00F66EBB"/>
    <w:rsid w:val="00F678EE"/>
    <w:rsid w:val="00F7079F"/>
    <w:rsid w:val="00F7090C"/>
    <w:rsid w:val="00F70BCD"/>
    <w:rsid w:val="00F71C04"/>
    <w:rsid w:val="00F733C3"/>
    <w:rsid w:val="00F737DE"/>
    <w:rsid w:val="00F744C0"/>
    <w:rsid w:val="00F74C24"/>
    <w:rsid w:val="00F752B4"/>
    <w:rsid w:val="00F75CEE"/>
    <w:rsid w:val="00F77E4F"/>
    <w:rsid w:val="00F81286"/>
    <w:rsid w:val="00F81ACE"/>
    <w:rsid w:val="00F8268E"/>
    <w:rsid w:val="00F828CA"/>
    <w:rsid w:val="00F84930"/>
    <w:rsid w:val="00F85048"/>
    <w:rsid w:val="00F85CA7"/>
    <w:rsid w:val="00F85D6B"/>
    <w:rsid w:val="00F86DD8"/>
    <w:rsid w:val="00F86E78"/>
    <w:rsid w:val="00F929B7"/>
    <w:rsid w:val="00F92EE4"/>
    <w:rsid w:val="00F93AE5"/>
    <w:rsid w:val="00F941CE"/>
    <w:rsid w:val="00F94939"/>
    <w:rsid w:val="00F94C1E"/>
    <w:rsid w:val="00F952B9"/>
    <w:rsid w:val="00F95493"/>
    <w:rsid w:val="00F957A7"/>
    <w:rsid w:val="00F95D4B"/>
    <w:rsid w:val="00F96B31"/>
    <w:rsid w:val="00F97F72"/>
    <w:rsid w:val="00FA340D"/>
    <w:rsid w:val="00FA353C"/>
    <w:rsid w:val="00FA392C"/>
    <w:rsid w:val="00FA4325"/>
    <w:rsid w:val="00FA4993"/>
    <w:rsid w:val="00FA4FCA"/>
    <w:rsid w:val="00FA5917"/>
    <w:rsid w:val="00FB0507"/>
    <w:rsid w:val="00FB2B65"/>
    <w:rsid w:val="00FB48E5"/>
    <w:rsid w:val="00FB6006"/>
    <w:rsid w:val="00FB6AF0"/>
    <w:rsid w:val="00FB70C7"/>
    <w:rsid w:val="00FB752D"/>
    <w:rsid w:val="00FC007E"/>
    <w:rsid w:val="00FC1FDA"/>
    <w:rsid w:val="00FC4090"/>
    <w:rsid w:val="00FC574F"/>
    <w:rsid w:val="00FC5C11"/>
    <w:rsid w:val="00FC5E47"/>
    <w:rsid w:val="00FC672C"/>
    <w:rsid w:val="00FC68DB"/>
    <w:rsid w:val="00FC6F5C"/>
    <w:rsid w:val="00FC75D0"/>
    <w:rsid w:val="00FD11C9"/>
    <w:rsid w:val="00FD2622"/>
    <w:rsid w:val="00FD3020"/>
    <w:rsid w:val="00FD636D"/>
    <w:rsid w:val="00FD65D3"/>
    <w:rsid w:val="00FD7180"/>
    <w:rsid w:val="00FD71CC"/>
    <w:rsid w:val="00FD7AF1"/>
    <w:rsid w:val="00FE0826"/>
    <w:rsid w:val="00FE1A67"/>
    <w:rsid w:val="00FE2F77"/>
    <w:rsid w:val="00FE31EE"/>
    <w:rsid w:val="00FE3AF2"/>
    <w:rsid w:val="00FE3D37"/>
    <w:rsid w:val="00FE50D6"/>
    <w:rsid w:val="00FE66DC"/>
    <w:rsid w:val="00FE718A"/>
    <w:rsid w:val="00FF1562"/>
    <w:rsid w:val="00FF1D0A"/>
    <w:rsid w:val="00FF1D12"/>
    <w:rsid w:val="00FF1E0D"/>
    <w:rsid w:val="00FF2548"/>
    <w:rsid w:val="00FF3869"/>
    <w:rsid w:val="00FF3DA9"/>
    <w:rsid w:val="00FF4261"/>
    <w:rsid w:val="00FF4D5F"/>
    <w:rsid w:val="00FF4F65"/>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A0ABF1"/>
  <w15:docId w15:val="{1899BF4B-6AB2-44D0-9808-7E1F230BA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5E8C"/>
    <w:pPr>
      <w:spacing w:after="240" w:line="240" w:lineRule="atLeast"/>
      <w:jc w:val="both"/>
    </w:pPr>
    <w:rPr>
      <w:rFonts w:eastAsia="MS Mincho"/>
      <w:sz w:val="22"/>
      <w:lang w:val="en-GB" w:eastAsia="ja-JP"/>
    </w:rPr>
  </w:style>
  <w:style w:type="paragraph" w:styleId="Heading1">
    <w:name w:val="heading 1"/>
    <w:basedOn w:val="BaseHeading"/>
    <w:next w:val="Normal"/>
    <w:link w:val="Heading1Char"/>
    <w:qFormat/>
    <w:rsid w:val="004C5E8C"/>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qFormat/>
    <w:rsid w:val="004C5E8C"/>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qFormat/>
    <w:rsid w:val="004C5E8C"/>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qFormat/>
    <w:rsid w:val="004C5E8C"/>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qFormat/>
    <w:rsid w:val="004C5E8C"/>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4C5E8C"/>
    <w:pPr>
      <w:numPr>
        <w:ilvl w:val="5"/>
      </w:numPr>
      <w:outlineLvl w:val="5"/>
    </w:pPr>
  </w:style>
  <w:style w:type="paragraph" w:styleId="Heading7">
    <w:name w:val="heading 7"/>
    <w:basedOn w:val="Normal"/>
    <w:next w:val="Normal"/>
    <w:link w:val="Heading7Char"/>
    <w:qFormat/>
    <w:rsid w:val="00FC68DB"/>
    <w:pPr>
      <w:numPr>
        <w:ilvl w:val="6"/>
        <w:numId w:val="7"/>
      </w:numPr>
      <w:spacing w:before="240" w:after="60" w:line="240" w:lineRule="auto"/>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numPr>
        <w:ilvl w:val="7"/>
        <w:numId w:val="7"/>
      </w:numPr>
      <w:spacing w:before="240" w:after="60" w:line="240" w:lineRule="auto"/>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numPr>
        <w:ilvl w:val="8"/>
        <w:numId w:val="7"/>
      </w:numPr>
      <w:spacing w:before="240" w:after="60" w:line="240" w:lineRule="auto"/>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lang w:val="en-GB" w:eastAsia="ja-JP"/>
    </w:rPr>
  </w:style>
  <w:style w:type="character" w:customStyle="1" w:styleId="Heading2Char">
    <w:name w:val="Heading 2 Char"/>
    <w:link w:val="Heading2"/>
    <w:rsid w:val="00F70BCD"/>
    <w:rPr>
      <w:rFonts w:eastAsia="MS Mincho"/>
      <w:b/>
      <w:sz w:val="24"/>
      <w:lang w:val="en-GB" w:eastAsia="ja-JP"/>
    </w:rPr>
  </w:style>
  <w:style w:type="character" w:customStyle="1" w:styleId="Heading3Char">
    <w:name w:val="Heading 3 Char"/>
    <w:link w:val="Heading3"/>
    <w:rsid w:val="001B51CD"/>
    <w:rPr>
      <w:rFonts w:eastAsia="MS Mincho"/>
      <w:b/>
      <w:sz w:val="22"/>
      <w:lang w:val="en-GB" w:eastAsia="ja-JP"/>
    </w:rPr>
  </w:style>
  <w:style w:type="character" w:customStyle="1" w:styleId="Heading4Char">
    <w:name w:val="Heading 4 Char"/>
    <w:link w:val="Heading4"/>
    <w:rsid w:val="00890926"/>
    <w:rPr>
      <w:rFonts w:eastAsia="MS Mincho"/>
      <w:b/>
      <w:sz w:val="22"/>
      <w:lang w:val="en-GB" w:eastAsia="ja-JP"/>
    </w:rPr>
  </w:style>
  <w:style w:type="character" w:customStyle="1" w:styleId="Heading5Char">
    <w:name w:val="Heading 5 Char"/>
    <w:link w:val="Heading5"/>
    <w:rsid w:val="000E094F"/>
    <w:rPr>
      <w:rFonts w:eastAsia="MS Mincho"/>
      <w:b/>
      <w:sz w:val="22"/>
      <w:lang w:val="en-GB" w:eastAsia="ja-JP"/>
    </w:rPr>
  </w:style>
  <w:style w:type="character" w:customStyle="1" w:styleId="Heading6Char">
    <w:name w:val="Heading 6 Char"/>
    <w:link w:val="Heading6"/>
    <w:rsid w:val="00BB2120"/>
    <w:rPr>
      <w:rFonts w:eastAsia="MS Mincho"/>
      <w:b/>
      <w:sz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lang w:eastAsia="de-DE"/>
    </w:rPr>
  </w:style>
  <w:style w:type="paragraph" w:customStyle="1" w:styleId="a2">
    <w:name w:val="a2"/>
    <w:basedOn w:val="BaseHeading"/>
    <w:next w:val="Normal"/>
    <w:uiPriority w:val="11"/>
    <w:rsid w:val="004C5E8C"/>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uiPriority w:val="12"/>
    <w:rsid w:val="004C5E8C"/>
    <w:pPr>
      <w:numPr>
        <w:ilvl w:val="2"/>
        <w:numId w:val="2"/>
      </w:numPr>
      <w:tabs>
        <w:tab w:val="left" w:pos="640"/>
      </w:tabs>
      <w:spacing w:line="250" w:lineRule="exact"/>
    </w:pPr>
    <w:rPr>
      <w:b/>
    </w:rPr>
  </w:style>
  <w:style w:type="paragraph" w:customStyle="1" w:styleId="a4">
    <w:name w:val="a4"/>
    <w:basedOn w:val="BaseHeading"/>
    <w:next w:val="Normal"/>
    <w:uiPriority w:val="13"/>
    <w:rsid w:val="004C5E8C"/>
    <w:pPr>
      <w:numPr>
        <w:ilvl w:val="3"/>
        <w:numId w:val="2"/>
      </w:numPr>
      <w:tabs>
        <w:tab w:val="left" w:pos="880"/>
      </w:tabs>
    </w:pPr>
    <w:rPr>
      <w:b/>
      <w:bCs/>
      <w:iCs/>
    </w:rPr>
  </w:style>
  <w:style w:type="paragraph" w:customStyle="1" w:styleId="a5">
    <w:name w:val="a5"/>
    <w:basedOn w:val="BaseHeading"/>
    <w:next w:val="Normal"/>
    <w:uiPriority w:val="14"/>
    <w:rsid w:val="004C5E8C"/>
    <w:pPr>
      <w:numPr>
        <w:ilvl w:val="4"/>
        <w:numId w:val="2"/>
      </w:numPr>
      <w:tabs>
        <w:tab w:val="left" w:pos="1140"/>
        <w:tab w:val="left" w:pos="1360"/>
      </w:tabs>
    </w:pPr>
    <w:rPr>
      <w:b/>
      <w:bCs/>
      <w:iCs/>
    </w:rPr>
  </w:style>
  <w:style w:type="paragraph" w:customStyle="1" w:styleId="a6">
    <w:name w:val="a6"/>
    <w:basedOn w:val="BaseHeading"/>
    <w:next w:val="Normal"/>
    <w:uiPriority w:val="15"/>
    <w:rsid w:val="004C5E8C"/>
    <w:pPr>
      <w:numPr>
        <w:ilvl w:val="5"/>
        <w:numId w:val="2"/>
      </w:numPr>
      <w:tabs>
        <w:tab w:val="left" w:pos="1140"/>
        <w:tab w:val="left" w:pos="1360"/>
      </w:tabs>
    </w:pPr>
    <w:rPr>
      <w:b/>
      <w:bCs/>
    </w:rPr>
  </w:style>
  <w:style w:type="paragraph" w:customStyle="1" w:styleId="ANNEX">
    <w:name w:val="ANNEX"/>
    <w:basedOn w:val="BaseHeading"/>
    <w:next w:val="Normal"/>
    <w:uiPriority w:val="10"/>
    <w:rsid w:val="004C5E8C"/>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uiPriority w:val="5"/>
    <w:rsid w:val="004C5E8C"/>
    <w:pPr>
      <w:pageBreakBefore/>
      <w:spacing w:after="760" w:line="280" w:lineRule="atLeast"/>
      <w:jc w:val="center"/>
    </w:pPr>
    <w:rPr>
      <w:b/>
      <w:sz w:val="28"/>
    </w:rPr>
  </w:style>
  <w:style w:type="paragraph" w:customStyle="1" w:styleId="Definition">
    <w:name w:val="Definition"/>
    <w:basedOn w:val="BaseText"/>
    <w:link w:val="DefinitionChar"/>
    <w:uiPriority w:val="9"/>
    <w:rsid w:val="004C5E8C"/>
    <w:pPr>
      <w:spacing w:line="230" w:lineRule="atLeast"/>
    </w:pPr>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BaseHeading"/>
    <w:rsid w:val="004C5E8C"/>
    <w:pPr>
      <w:keepNext/>
      <w:pageBreakBefore/>
      <w:suppressAutoHyphens/>
      <w:spacing w:before="310" w:after="310" w:line="310" w:lineRule="atLeast"/>
    </w:pPr>
    <w:rPr>
      <w:b/>
      <w:sz w:val="28"/>
    </w:rPr>
  </w:style>
  <w:style w:type="paragraph" w:customStyle="1" w:styleId="IntroTitle">
    <w:name w:val="Intro Title"/>
    <w:basedOn w:val="ForewordTitle"/>
    <w:rsid w:val="004C5E8C"/>
  </w:style>
  <w:style w:type="paragraph" w:customStyle="1" w:styleId="Terms">
    <w:name w:val="Term(s)"/>
    <w:basedOn w:val="BaseText"/>
    <w:uiPriority w:val="8"/>
    <w:rsid w:val="004C5E8C"/>
    <w:pPr>
      <w:suppressAutoHyphens/>
      <w:spacing w:after="0"/>
      <w:jc w:val="left"/>
    </w:pPr>
    <w:rPr>
      <w:b/>
    </w:rPr>
  </w:style>
  <w:style w:type="paragraph" w:customStyle="1" w:styleId="TermNum">
    <w:name w:val="TermNum"/>
    <w:basedOn w:val="BaseText"/>
    <w:uiPriority w:val="7"/>
    <w:rsid w:val="004C5E8C"/>
    <w:pPr>
      <w:spacing w:after="0"/>
    </w:pPr>
    <w:rPr>
      <w:b/>
    </w:rPr>
  </w:style>
  <w:style w:type="paragraph" w:styleId="TOC1">
    <w:name w:val="toc 1"/>
    <w:basedOn w:val="Normal"/>
    <w:next w:val="Normal"/>
    <w:link w:val="TOC1Char"/>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link w:val="TOC2Char"/>
    <w:uiPriority w:val="39"/>
    <w:qFormat/>
    <w:rsid w:val="00264095"/>
    <w:pPr>
      <w:spacing w:before="0"/>
    </w:pPr>
  </w:style>
  <w:style w:type="paragraph" w:styleId="TOC3">
    <w:name w:val="toc 3"/>
    <w:basedOn w:val="TOC2"/>
    <w:next w:val="Normal"/>
    <w:link w:val="TOC3Char"/>
    <w:uiPriority w:val="39"/>
    <w:qFormat/>
    <w:rsid w:val="00264095"/>
  </w:style>
  <w:style w:type="paragraph" w:customStyle="1" w:styleId="zzContents">
    <w:name w:val="zzContents"/>
    <w:basedOn w:val="Normal"/>
    <w:next w:val="TOC1"/>
    <w:semiHidden/>
    <w:rsid w:val="008116BB"/>
    <w:pPr>
      <w:keepNext/>
      <w:pageBreakBefore/>
      <w:suppressAutoHyphens/>
      <w:spacing w:before="27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right" w:pos="9752"/>
      </w:tabs>
      <w:spacing w:before="360" w:line="220" w:lineRule="exact"/>
    </w:pPr>
  </w:style>
  <w:style w:type="character" w:customStyle="1" w:styleId="FooterChar">
    <w:name w:val="Footer Char"/>
    <w:link w:val="Footer"/>
    <w:uiPriority w:val="99"/>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BaseText"/>
    <w:qForma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aption">
    <w:name w:val="caption"/>
    <w:basedOn w:val="Normal"/>
    <w:next w:val="Normal"/>
    <w:uiPriority w:val="35"/>
    <w:unhideWhenUsed/>
    <w:qFormat/>
    <w:rsid w:val="001E4607"/>
    <w:pPr>
      <w:spacing w:after="200" w:line="240" w:lineRule="auto"/>
      <w:jc w:val="center"/>
    </w:pPr>
    <w:rPr>
      <w:b/>
      <w:bCs/>
    </w:rPr>
  </w:style>
  <w:style w:type="paragraph" w:styleId="BodyText">
    <w:name w:val="Body Text"/>
    <w:basedOn w:val="BaseText"/>
    <w:link w:val="BodyTextChar"/>
    <w:unhideWhenUsed/>
    <w:qFormat/>
    <w:rsid w:val="004C5E8C"/>
    <w:pPr>
      <w:spacing w:after="120"/>
    </w:pPr>
  </w:style>
  <w:style w:type="character" w:customStyle="1" w:styleId="BodyTextChar">
    <w:name w:val="Body Text Char"/>
    <w:link w:val="BodyText"/>
    <w:rsid w:val="004C5E8C"/>
    <w:rPr>
      <w:sz w:val="22"/>
      <w:szCs w:val="22"/>
      <w:lang w:val="en-GB"/>
    </w:rPr>
  </w:style>
  <w:style w:type="paragraph" w:customStyle="1" w:styleId="Formula">
    <w:name w:val="Formula"/>
    <w:basedOn w:val="BaseText"/>
    <w:link w:val="FormulaChar"/>
    <w:rsid w:val="004C5E8C"/>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4C5E8C"/>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4C5E8C"/>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BaseText"/>
    <w:next w:val="Definition"/>
    <w:link w:val="SourceChar"/>
    <w:qFormat/>
    <w:rsid w:val="004C5E8C"/>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6"/>
      </w:numPr>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rsid w:val="00C878AB"/>
    <w:rPr>
      <w:sz w:val="22"/>
      <w:szCs w:val="22"/>
      <w:lang w:val="en-GB"/>
    </w:rPr>
  </w:style>
  <w:style w:type="paragraph" w:customStyle="1" w:styleId="Example">
    <w:name w:val="Example"/>
    <w:basedOn w:val="BaseText"/>
    <w:link w:val="ExampleChar"/>
    <w:qForma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A76BFE"/>
    <w:rPr>
      <w:szCs w:val="22"/>
      <w:lang w:val="en-GB"/>
    </w:rPr>
  </w:style>
  <w:style w:type="paragraph" w:customStyle="1" w:styleId="Note">
    <w:name w:val="Note"/>
    <w:basedOn w:val="BaseText"/>
    <w:link w:val="NoteChar"/>
    <w:qForma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E014A1"/>
    <w:rPr>
      <w:szCs w:val="22"/>
      <w:lang w:val="en-GB"/>
    </w:rPr>
  </w:style>
  <w:style w:type="paragraph" w:customStyle="1" w:styleId="FigureTitle">
    <w:name w:val="Figure Title"/>
    <w:basedOn w:val="ListParagraph"/>
    <w:link w:val="FigureTitleChar"/>
    <w:qFormat/>
    <w:rsid w:val="00151B6D"/>
    <w:pPr>
      <w:numPr>
        <w:numId w:val="5"/>
      </w:numPr>
      <w:jc w:val="center"/>
    </w:pPr>
    <w:rPr>
      <w:b/>
      <w:bCs/>
    </w:rPr>
  </w:style>
  <w:style w:type="character" w:customStyle="1" w:styleId="FigureTitleChar">
    <w:name w:val="Figure Title Char"/>
    <w:basedOn w:val="ListParagraphChar"/>
    <w:link w:val="FigureTitle"/>
    <w:rsid w:val="00151B6D"/>
    <w:rPr>
      <w:rFonts w:eastAsia="MS Mincho"/>
      <w:b/>
      <w:bCs/>
      <w:sz w:val="22"/>
      <w:szCs w:val="22"/>
      <w:lang w:val="en-GB" w:eastAsia="ja-JP"/>
    </w:rPr>
  </w:style>
  <w:style w:type="paragraph" w:customStyle="1" w:styleId="AnnexFigureTitle">
    <w:name w:val="Annex Figure Title"/>
    <w:basedOn w:val="Normal"/>
    <w:link w:val="AnnexFigureTitleChar"/>
    <w:qFormat/>
    <w:rsid w:val="00151B6D"/>
    <w:pPr>
      <w:numPr>
        <w:numId w:val="3"/>
      </w:numPr>
      <w:jc w:val="center"/>
    </w:pPr>
    <w:rPr>
      <w:b/>
      <w:bCs/>
    </w:rPr>
  </w:style>
  <w:style w:type="character" w:customStyle="1" w:styleId="AnnexFigureTitleChar">
    <w:name w:val="Annex Figure Title Char"/>
    <w:basedOn w:val="DefaultParagraphFont"/>
    <w:link w:val="AnnexFigureTitle"/>
    <w:rsid w:val="00151B6D"/>
    <w:rPr>
      <w:rFonts w:eastAsia="MS Mincho"/>
      <w:b/>
      <w:bCs/>
      <w:sz w:val="22"/>
      <w:lang w:val="en-GB" w:eastAsia="ja-JP"/>
    </w:rPr>
  </w:style>
  <w:style w:type="paragraph" w:customStyle="1" w:styleId="AnnexTableTitle">
    <w:name w:val="Annex Table Title"/>
    <w:basedOn w:val="ListParagraph"/>
    <w:link w:val="AnnexTableTitleChar"/>
    <w:qFormat/>
    <w:rsid w:val="00C878AB"/>
    <w:pPr>
      <w:keepNext/>
      <w:pageBreakBefore/>
      <w:numPr>
        <w:numId w:val="4"/>
      </w:numPr>
      <w:jc w:val="center"/>
    </w:pPr>
    <w:rPr>
      <w:b/>
    </w:rPr>
  </w:style>
  <w:style w:type="character" w:customStyle="1" w:styleId="AnnexTableTitleChar">
    <w:name w:val="Annex Table Title Char"/>
    <w:basedOn w:val="ListParagraphChar"/>
    <w:link w:val="AnnexTableTitle"/>
    <w:rsid w:val="00C878AB"/>
    <w:rPr>
      <w:rFonts w:eastAsia="MS Mincho"/>
      <w:b/>
      <w:sz w:val="22"/>
      <w:szCs w:val="22"/>
      <w:lang w:val="en-GB" w:eastAsia="ja-JP"/>
    </w:rPr>
  </w:style>
  <w:style w:type="paragraph" w:customStyle="1" w:styleId="Tabletitle">
    <w:name w:val="Table title"/>
    <w:basedOn w:val="Figuretitle0"/>
    <w:link w:val="TabletitleChar"/>
    <w:qFormat/>
    <w:rsid w:val="004C5E8C"/>
    <w:pPr>
      <w:spacing w:before="120" w:after="120"/>
    </w:pPr>
  </w:style>
  <w:style w:type="character" w:customStyle="1" w:styleId="TabletitleChar">
    <w:name w:val="Table title Char"/>
    <w:basedOn w:val="ListParagraphChar"/>
    <w:link w:val="Tabletitle"/>
    <w:rsid w:val="00426C8C"/>
    <w:rPr>
      <w:b/>
      <w:sz w:val="22"/>
      <w:szCs w:val="22"/>
      <w:lang w:val="en-GB"/>
    </w:rPr>
  </w:style>
  <w:style w:type="character" w:customStyle="1" w:styleId="NichtaufgelsteErwhnung1">
    <w:name w:val="Nicht aufgelöste Erwähnung1"/>
    <w:basedOn w:val="DefaultParagraphFont"/>
    <w:uiPriority w:val="99"/>
    <w:unhideWhenUsed/>
    <w:rsid w:val="004D3DEB"/>
    <w:rPr>
      <w:color w:val="605E5C"/>
      <w:shd w:val="clear" w:color="auto" w:fill="E1DFDD"/>
    </w:rPr>
  </w:style>
  <w:style w:type="paragraph" w:styleId="FootnoteText">
    <w:name w:val="footnote text"/>
    <w:basedOn w:val="Normal"/>
    <w:link w:val="FootnoteTextChar"/>
    <w:semiHidden/>
    <w:rsid w:val="003172C1"/>
    <w:pPr>
      <w:spacing w:line="240" w:lineRule="auto"/>
      <w:jc w:val="left"/>
    </w:pPr>
    <w:rPr>
      <w:rFonts w:eastAsia="Times New Roman"/>
      <w:sz w:val="20"/>
      <w:lang w:val="en-US" w:eastAsia="x-none"/>
    </w:rPr>
  </w:style>
  <w:style w:type="character" w:customStyle="1" w:styleId="FootnoteTextChar">
    <w:name w:val="Footnote Text Char"/>
    <w:basedOn w:val="DefaultParagraphFont"/>
    <w:link w:val="FootnoteText"/>
    <w:semiHidden/>
    <w:rsid w:val="003172C1"/>
    <w:rPr>
      <w:rFonts w:eastAsia="Times New Roman"/>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num" w:pos="454"/>
      </w:tabs>
      <w:spacing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3172C1"/>
    <w:pPr>
      <w:tabs>
        <w:tab w:val="left" w:pos="425"/>
      </w:tabs>
      <w:spacing w:line="240" w:lineRule="auto"/>
      <w:ind w:left="425" w:hanging="425"/>
      <w:jc w:val="left"/>
    </w:pPr>
    <w:rPr>
      <w:rFonts w:eastAsia="Times New Roman"/>
      <w:bCs/>
      <w:iCs/>
      <w:szCs w:val="24"/>
      <w:lang w:val="en-US" w:eastAsia="de-DE"/>
    </w:rPr>
  </w:style>
  <w:style w:type="character" w:customStyle="1" w:styleId="BibliographyChar">
    <w:name w:val="Bibliography Char"/>
    <w:link w:val="Bibliography"/>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spacing w:line="240" w:lineRule="auto"/>
      <w:jc w:val="left"/>
    </w:pPr>
    <w:rPr>
      <w:rFonts w:ascii="Tahoma" w:eastAsia="Times New Roman" w:hAnsi="Tahoma" w:cs="Tahoma"/>
      <w:sz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8D1F45"/>
    <w:pPr>
      <w:spacing w:before="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spacing w:after="0" w:line="240" w:lineRule="auto"/>
      <w:ind w:left="440"/>
      <w:jc w:val="left"/>
    </w:pPr>
    <w:rPr>
      <w:rFonts w:ascii="Calibri" w:eastAsia="Times New Roman" w:hAnsi="Calibri" w:cs="Calibri"/>
      <w:sz w:val="20"/>
      <w:lang w:val="en-US" w:eastAsia="de-DE"/>
    </w:rPr>
  </w:style>
  <w:style w:type="paragraph" w:styleId="TOC5">
    <w:name w:val="toc 5"/>
    <w:basedOn w:val="Normal"/>
    <w:next w:val="Normal"/>
    <w:autoRedefine/>
    <w:uiPriority w:val="39"/>
    <w:unhideWhenUsed/>
    <w:rsid w:val="00FC68DB"/>
    <w:pPr>
      <w:spacing w:after="0" w:line="240" w:lineRule="auto"/>
      <w:ind w:left="660"/>
      <w:jc w:val="left"/>
    </w:pPr>
    <w:rPr>
      <w:rFonts w:ascii="Calibri" w:eastAsia="Times New Roman" w:hAnsi="Calibri" w:cs="Calibri"/>
      <w:sz w:val="20"/>
      <w:lang w:val="en-US" w:eastAsia="de-DE"/>
    </w:rPr>
  </w:style>
  <w:style w:type="paragraph" w:styleId="TOC6">
    <w:name w:val="toc 6"/>
    <w:basedOn w:val="Normal"/>
    <w:next w:val="Normal"/>
    <w:autoRedefine/>
    <w:uiPriority w:val="39"/>
    <w:unhideWhenUsed/>
    <w:rsid w:val="00FC68DB"/>
    <w:pPr>
      <w:spacing w:after="0" w:line="240" w:lineRule="auto"/>
      <w:ind w:left="880"/>
      <w:jc w:val="left"/>
    </w:pPr>
    <w:rPr>
      <w:rFonts w:ascii="Calibri" w:eastAsia="Times New Roman" w:hAnsi="Calibri" w:cs="Calibri"/>
      <w:sz w:val="20"/>
      <w:lang w:val="en-US" w:eastAsia="de-DE"/>
    </w:rPr>
  </w:style>
  <w:style w:type="paragraph" w:styleId="TOC7">
    <w:name w:val="toc 7"/>
    <w:basedOn w:val="Normal"/>
    <w:next w:val="Normal"/>
    <w:autoRedefine/>
    <w:uiPriority w:val="39"/>
    <w:unhideWhenUsed/>
    <w:rsid w:val="00FC68DB"/>
    <w:pPr>
      <w:spacing w:after="0" w:line="240" w:lineRule="auto"/>
      <w:ind w:left="1100"/>
      <w:jc w:val="left"/>
    </w:pPr>
    <w:rPr>
      <w:rFonts w:ascii="Calibri" w:eastAsia="Times New Roman" w:hAnsi="Calibri" w:cs="Calibri"/>
      <w:sz w:val="20"/>
      <w:lang w:val="en-US" w:eastAsia="de-DE"/>
    </w:rPr>
  </w:style>
  <w:style w:type="paragraph" w:styleId="TOC8">
    <w:name w:val="toc 8"/>
    <w:basedOn w:val="Normal"/>
    <w:next w:val="Normal"/>
    <w:autoRedefine/>
    <w:uiPriority w:val="39"/>
    <w:unhideWhenUsed/>
    <w:rsid w:val="00FC68DB"/>
    <w:pPr>
      <w:spacing w:after="0" w:line="240" w:lineRule="auto"/>
      <w:ind w:left="1320"/>
      <w:jc w:val="left"/>
    </w:pPr>
    <w:rPr>
      <w:rFonts w:ascii="Calibri" w:eastAsia="Times New Roman" w:hAnsi="Calibri" w:cs="Calibri"/>
      <w:sz w:val="20"/>
      <w:lang w:val="en-US" w:eastAsia="de-DE"/>
    </w:rPr>
  </w:style>
  <w:style w:type="paragraph" w:styleId="TOC9">
    <w:name w:val="toc 9"/>
    <w:basedOn w:val="Normal"/>
    <w:next w:val="Normal"/>
    <w:autoRedefine/>
    <w:uiPriority w:val="39"/>
    <w:unhideWhenUsed/>
    <w:rsid w:val="00FC68DB"/>
    <w:pPr>
      <w:spacing w:after="0" w:line="240" w:lineRule="auto"/>
      <w:ind w:left="1540"/>
      <w:jc w:val="left"/>
    </w:pPr>
    <w:rPr>
      <w:rFonts w:ascii="Calibri" w:eastAsia="Times New Roman" w:hAnsi="Calibri" w:cs="Calibri"/>
      <w:sz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spacing w:line="240" w:lineRule="auto"/>
      <w:jc w:val="left"/>
    </w:pPr>
    <w:rPr>
      <w:rFonts w:ascii="Calibri" w:eastAsia="Times New Roman" w:hAnsi="Calibri"/>
      <w:sz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TOC1"/>
    <w:next w:val="Normal"/>
    <w:uiPriority w:val="99"/>
    <w:rsid w:val="005545E4"/>
    <w:pPr>
      <w:spacing w:line="240" w:lineRule="auto"/>
    </w:pPr>
    <w:rPr>
      <w:rFonts w:eastAsia="Times New Roman"/>
      <w:szCs w:val="24"/>
      <w:lang w:eastAsia="de-DE"/>
    </w:rPr>
  </w:style>
  <w:style w:type="paragraph" w:styleId="EndnoteText">
    <w:name w:val="endnote text"/>
    <w:basedOn w:val="Normal"/>
    <w:link w:val="EndnoteTextChar"/>
    <w:rsid w:val="00FC68DB"/>
    <w:pPr>
      <w:spacing w:line="240" w:lineRule="auto"/>
      <w:jc w:val="left"/>
    </w:pPr>
    <w:rPr>
      <w:rFonts w:ascii="Calibri" w:eastAsia="Times New Roman" w:hAnsi="Calibri"/>
      <w:sz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suppressAutoHyphens w:val="0"/>
      <w:spacing w:after="60" w:line="240" w:lineRule="auto"/>
      <w:jc w:val="both"/>
    </w:pPr>
    <w:rPr>
      <w:rFonts w:ascii="Calibri" w:eastAsia="Times New Roman" w:hAnsi="Calibri"/>
      <w:bCs/>
      <w:i/>
      <w:iCs/>
      <w:sz w:val="24"/>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10">
    <w:name w:val="Nicht aufgelöste Erwähnung110"/>
    <w:basedOn w:val="DefaultParagraphFont"/>
    <w:uiPriority w:val="99"/>
    <w:unhideWhenUsed/>
    <w:rsid w:val="00FC68DB"/>
    <w:rPr>
      <w:color w:val="605E5C"/>
      <w:shd w:val="clear" w:color="auto" w:fill="E1DFDD"/>
    </w:rPr>
  </w:style>
  <w:style w:type="character" w:customStyle="1" w:styleId="NichtaufgelsteErwhnung2">
    <w:name w:val="Nicht aufgelöste Erwähnung2"/>
    <w:basedOn w:val="DefaultParagraphFont"/>
    <w:uiPriority w:val="99"/>
    <w:unhideWhenUsed/>
    <w:rsid w:val="00FC68DB"/>
    <w:rPr>
      <w:color w:val="605E5C"/>
      <w:shd w:val="clear" w:color="auto" w:fill="E1DFDD"/>
    </w:rPr>
  </w:style>
  <w:style w:type="character" w:customStyle="1" w:styleId="NichtaufgelsteErwhnung3">
    <w:name w:val="Nicht aufgelöste Erwähnung3"/>
    <w:basedOn w:val="DefaultParagraphFont"/>
    <w:uiPriority w:val="99"/>
    <w:unhideWhenUsed/>
    <w:rsid w:val="00FC68DB"/>
    <w:rPr>
      <w:color w:val="605E5C"/>
      <w:shd w:val="clear" w:color="auto" w:fill="E1DFDD"/>
    </w:rPr>
  </w:style>
  <w:style w:type="character" w:customStyle="1" w:styleId="NichtaufgelsteErwhnung4">
    <w:name w:val="Nicht aufgelöste Erwähnung4"/>
    <w:basedOn w:val="DefaultParagraphFont"/>
    <w:uiPriority w:val="99"/>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unhideWhenUsed/>
    <w:rsid w:val="00FC68DB"/>
    <w:rPr>
      <w:color w:val="605E5C"/>
      <w:shd w:val="clear" w:color="auto" w:fill="E1DFDD"/>
    </w:rPr>
  </w:style>
  <w:style w:type="character" w:customStyle="1" w:styleId="NichtaufgelsteErwhnung6">
    <w:name w:val="Nicht aufgelöste Erwähnung6"/>
    <w:basedOn w:val="DefaultParagraphFont"/>
    <w:uiPriority w:val="99"/>
    <w:unhideWhenUsed/>
    <w:rsid w:val="00FC68DB"/>
    <w:rPr>
      <w:color w:val="605E5C"/>
      <w:shd w:val="clear" w:color="auto" w:fill="E1DFDD"/>
    </w:rPr>
  </w:style>
  <w:style w:type="character" w:customStyle="1" w:styleId="NichtaufgelsteErwhnung7">
    <w:name w:val="Nicht aufgelöste Erwähnung7"/>
    <w:basedOn w:val="DefaultParagraphFont"/>
    <w:uiPriority w:val="99"/>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NichtaufgelsteErwhnung8">
    <w:name w:val="Nicht aufgelöste Erwähnung8"/>
    <w:basedOn w:val="DefaultParagraphFont"/>
    <w:uiPriority w:val="99"/>
    <w:unhideWhenUsed/>
    <w:rsid w:val="00BA6895"/>
    <w:rPr>
      <w:color w:val="605E5C"/>
      <w:shd w:val="clear" w:color="auto" w:fill="E1DFDD"/>
    </w:rPr>
  </w:style>
  <w:style w:type="character" w:customStyle="1" w:styleId="NichtaufgelsteErwhnung9">
    <w:name w:val="Nicht aufgelöste Erwähnung9"/>
    <w:basedOn w:val="DefaultParagraphFont"/>
    <w:uiPriority w:val="99"/>
    <w:unhideWhenUsed/>
    <w:rsid w:val="00E70F03"/>
    <w:rPr>
      <w:color w:val="605E5C"/>
      <w:shd w:val="clear" w:color="auto" w:fill="E1DFDD"/>
    </w:rPr>
  </w:style>
  <w:style w:type="character" w:styleId="UnresolvedMention">
    <w:name w:val="Unresolved Mention"/>
    <w:basedOn w:val="DefaultParagraphFont"/>
    <w:uiPriority w:val="99"/>
    <w:semiHidden/>
    <w:unhideWhenUsed/>
    <w:rsid w:val="001A7F56"/>
    <w:rPr>
      <w:color w:val="605E5C"/>
      <w:shd w:val="clear" w:color="auto" w:fill="E1DFDD"/>
    </w:rPr>
  </w:style>
  <w:style w:type="paragraph" w:customStyle="1" w:styleId="MW">
    <w:name w:val="MW"/>
    <w:basedOn w:val="Heading5"/>
    <w:link w:val="MWZchn"/>
    <w:qFormat/>
    <w:rsid w:val="00696B02"/>
  </w:style>
  <w:style w:type="character" w:customStyle="1" w:styleId="MWZchn">
    <w:name w:val="MW Zchn"/>
    <w:basedOn w:val="Heading5Char"/>
    <w:link w:val="MW"/>
    <w:rsid w:val="00696B02"/>
    <w:rPr>
      <w:rFonts w:eastAsia="MS Mincho"/>
      <w:b/>
      <w:sz w:val="22"/>
      <w:lang w:val="en-GB" w:eastAsia="ja-JP"/>
    </w:rPr>
  </w:style>
  <w:style w:type="paragraph" w:customStyle="1" w:styleId="normalAfterTableOrFigure">
    <w:name w:val="normalAfterTableOrFigure"/>
    <w:basedOn w:val="Normal"/>
    <w:qFormat/>
    <w:rsid w:val="00BD4E82"/>
    <w:pPr>
      <w:spacing w:before="120"/>
    </w:pPr>
  </w:style>
  <w:style w:type="paragraph" w:customStyle="1" w:styleId="listAfterTableOrFigure">
    <w:name w:val="listAfterTableOrFigure"/>
    <w:basedOn w:val="ListParagraph"/>
    <w:qFormat/>
    <w:rsid w:val="00DF00BB"/>
    <w:pPr>
      <w:numPr>
        <w:numId w:val="8"/>
      </w:numPr>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DefaultParagraphFont"/>
    <w:uiPriority w:val="1"/>
    <w:qFormat/>
    <w:rsid w:val="00204153"/>
    <w:rPr>
      <w:rFonts w:ascii="Courier New" w:hAnsi="Courier New"/>
      <w:b w:val="0"/>
      <w:i w:val="0"/>
      <w:sz w:val="22"/>
    </w:rPr>
  </w:style>
  <w:style w:type="table" w:styleId="PlainTable4">
    <w:name w:val="Plain Table 4"/>
    <w:basedOn w:val="TableNormal"/>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ISOCode">
    <w:name w:val="ISOCode"/>
    <w:basedOn w:val="DefaultParagraphFont"/>
    <w:rsid w:val="00BC40BF"/>
    <w:rPr>
      <w:rFonts w:ascii="Courier New" w:hAnsi="Courier New" w:cs="Courier New"/>
      <w:b w:val="0"/>
      <w:i w:val="0"/>
      <w:sz w:val="22"/>
      <w:szCs w:val="32"/>
    </w:rPr>
  </w:style>
  <w:style w:type="character" w:customStyle="1" w:styleId="ISOCodeitalic">
    <w:name w:val="ISOCode_italic"/>
    <w:basedOn w:val="DefaultParagraphFont"/>
    <w:rsid w:val="00BC40BF"/>
    <w:rPr>
      <w:rFonts w:ascii="Courier New" w:hAnsi="Courier New" w:cs="Courier New"/>
      <w:b w:val="0"/>
      <w:i/>
      <w:sz w:val="22"/>
      <w:szCs w:val="32"/>
    </w:rPr>
  </w:style>
  <w:style w:type="character" w:customStyle="1" w:styleId="ISOCodebold">
    <w:name w:val="ISOCode_bold"/>
    <w:basedOn w:val="DefaultParagraphFont"/>
    <w:rsid w:val="00BC40BF"/>
    <w:rPr>
      <w:rFonts w:ascii="Courier New" w:hAnsi="Courier New" w:cs="Courier New"/>
      <w:b/>
      <w:i w:val="0"/>
      <w:sz w:val="22"/>
      <w:szCs w:val="32"/>
    </w:rPr>
  </w:style>
  <w:style w:type="paragraph" w:styleId="BodyText2">
    <w:name w:val="Body Text 2"/>
    <w:basedOn w:val="Normal"/>
    <w:link w:val="BodyText2Char"/>
    <w:uiPriority w:val="99"/>
    <w:semiHidden/>
    <w:unhideWhenUsed/>
    <w:rsid w:val="00A17231"/>
    <w:pPr>
      <w:spacing w:line="480" w:lineRule="auto"/>
    </w:pPr>
  </w:style>
  <w:style w:type="character" w:customStyle="1" w:styleId="BodyText2Char">
    <w:name w:val="Body Text 2 Char"/>
    <w:basedOn w:val="DefaultParagraphFont"/>
    <w:link w:val="BodyText2"/>
    <w:uiPriority w:val="99"/>
    <w:semiHidden/>
    <w:rsid w:val="00A17231"/>
    <w:rPr>
      <w:sz w:val="22"/>
      <w:szCs w:val="22"/>
      <w:lang w:val="en-GB"/>
    </w:rPr>
  </w:style>
  <w:style w:type="paragraph" w:styleId="BodyText3">
    <w:name w:val="Body Text 3"/>
    <w:basedOn w:val="Normal"/>
    <w:link w:val="BodyText3Char"/>
    <w:uiPriority w:val="99"/>
    <w:semiHidden/>
    <w:unhideWhenUsed/>
    <w:rsid w:val="00A17231"/>
    <w:rPr>
      <w:sz w:val="16"/>
      <w:szCs w:val="16"/>
    </w:rPr>
  </w:style>
  <w:style w:type="character" w:customStyle="1" w:styleId="BodyText3Char">
    <w:name w:val="Body Text 3 Char"/>
    <w:basedOn w:val="DefaultParagraphFont"/>
    <w:link w:val="BodyText3"/>
    <w:uiPriority w:val="99"/>
    <w:semiHidden/>
    <w:rsid w:val="00A17231"/>
    <w:rPr>
      <w:sz w:val="16"/>
      <w:szCs w:val="16"/>
      <w:lang w:val="en-GB"/>
    </w:rPr>
  </w:style>
  <w:style w:type="paragraph" w:styleId="BodyTextFirstIndent">
    <w:name w:val="Body Text First Indent"/>
    <w:basedOn w:val="BodyText"/>
    <w:link w:val="BodyTextFirstIndentChar"/>
    <w:uiPriority w:val="99"/>
    <w:semiHidden/>
    <w:unhideWhenUsed/>
    <w:rsid w:val="00A17231"/>
    <w:pPr>
      <w:ind w:firstLine="360"/>
    </w:pPr>
  </w:style>
  <w:style w:type="character" w:customStyle="1" w:styleId="BodyTextFirstIndentChar">
    <w:name w:val="Body Text First Indent Char"/>
    <w:basedOn w:val="BodyTextChar"/>
    <w:link w:val="BodyTextFirstIndent"/>
    <w:uiPriority w:val="99"/>
    <w:semiHidden/>
    <w:rsid w:val="00A17231"/>
    <w:rPr>
      <w:sz w:val="22"/>
      <w:szCs w:val="22"/>
      <w:lang w:val="en-GB"/>
    </w:rPr>
  </w:style>
  <w:style w:type="paragraph" w:styleId="BodyTextIndent">
    <w:name w:val="Body Text Indent"/>
    <w:basedOn w:val="Normal"/>
    <w:link w:val="BodyTextIndentChar"/>
    <w:uiPriority w:val="99"/>
    <w:semiHidden/>
    <w:unhideWhenUsed/>
    <w:rsid w:val="00A17231"/>
    <w:pPr>
      <w:ind w:left="283"/>
    </w:pPr>
  </w:style>
  <w:style w:type="character" w:customStyle="1" w:styleId="BodyTextIndentChar">
    <w:name w:val="Body Text Indent Char"/>
    <w:basedOn w:val="DefaultParagraphFont"/>
    <w:link w:val="BodyTextIndent"/>
    <w:uiPriority w:val="99"/>
    <w:semiHidden/>
    <w:rsid w:val="00A17231"/>
    <w:rPr>
      <w:sz w:val="22"/>
      <w:szCs w:val="22"/>
      <w:lang w:val="en-GB"/>
    </w:rPr>
  </w:style>
  <w:style w:type="paragraph" w:styleId="BodyTextFirstIndent2">
    <w:name w:val="Body Text First Indent 2"/>
    <w:basedOn w:val="BodyTextIndent"/>
    <w:link w:val="BodyTextFirstIndent2Char"/>
    <w:uiPriority w:val="99"/>
    <w:semiHidden/>
    <w:unhideWhenUsed/>
    <w:rsid w:val="00A17231"/>
    <w:pPr>
      <w:ind w:left="360" w:firstLine="360"/>
    </w:pPr>
  </w:style>
  <w:style w:type="character" w:customStyle="1" w:styleId="BodyTextFirstIndent2Char">
    <w:name w:val="Body Text First Indent 2 Char"/>
    <w:basedOn w:val="BodyTextIndentChar"/>
    <w:link w:val="BodyTextFirstIndent2"/>
    <w:uiPriority w:val="99"/>
    <w:semiHidden/>
    <w:rsid w:val="00A17231"/>
    <w:rPr>
      <w:sz w:val="22"/>
      <w:szCs w:val="22"/>
      <w:lang w:val="en-GB"/>
    </w:rPr>
  </w:style>
  <w:style w:type="paragraph" w:styleId="BodyTextIndent2">
    <w:name w:val="Body Text Indent 2"/>
    <w:basedOn w:val="Normal"/>
    <w:link w:val="BodyTextIndent2Char"/>
    <w:uiPriority w:val="99"/>
    <w:semiHidden/>
    <w:unhideWhenUsed/>
    <w:rsid w:val="00A17231"/>
    <w:pPr>
      <w:spacing w:line="480" w:lineRule="auto"/>
      <w:ind w:left="283"/>
    </w:pPr>
  </w:style>
  <w:style w:type="character" w:customStyle="1" w:styleId="BodyTextIndent2Char">
    <w:name w:val="Body Text Indent 2 Char"/>
    <w:basedOn w:val="DefaultParagraphFont"/>
    <w:link w:val="BodyTextIndent2"/>
    <w:uiPriority w:val="99"/>
    <w:semiHidden/>
    <w:rsid w:val="00A17231"/>
    <w:rPr>
      <w:sz w:val="22"/>
      <w:szCs w:val="22"/>
      <w:lang w:val="en-GB"/>
    </w:rPr>
  </w:style>
  <w:style w:type="paragraph" w:styleId="BodyTextIndent3">
    <w:name w:val="Body Text Indent 3"/>
    <w:basedOn w:val="Normal"/>
    <w:link w:val="BodyTextIndent3Char"/>
    <w:uiPriority w:val="99"/>
    <w:semiHidden/>
    <w:unhideWhenUsed/>
    <w:rsid w:val="00A17231"/>
    <w:pPr>
      <w:ind w:left="283"/>
    </w:pPr>
    <w:rPr>
      <w:sz w:val="16"/>
      <w:szCs w:val="16"/>
    </w:rPr>
  </w:style>
  <w:style w:type="character" w:customStyle="1" w:styleId="BodyTextIndent3Char">
    <w:name w:val="Body Text Indent 3 Char"/>
    <w:basedOn w:val="DefaultParagraphFont"/>
    <w:link w:val="BodyTextIndent3"/>
    <w:uiPriority w:val="99"/>
    <w:semiHidden/>
    <w:rsid w:val="00A17231"/>
    <w:rPr>
      <w:sz w:val="16"/>
      <w:szCs w:val="16"/>
      <w:lang w:val="en-GB"/>
    </w:rPr>
  </w:style>
  <w:style w:type="character" w:styleId="BookTitle">
    <w:name w:val="Book Title"/>
    <w:basedOn w:val="DefaultParagraphFont"/>
    <w:uiPriority w:val="33"/>
    <w:semiHidden/>
    <w:qFormat/>
    <w:rsid w:val="00A17231"/>
    <w:rPr>
      <w:b/>
      <w:bCs/>
      <w:i/>
      <w:iCs/>
      <w:spacing w:val="5"/>
    </w:rPr>
  </w:style>
  <w:style w:type="paragraph" w:styleId="Closing">
    <w:name w:val="Closing"/>
    <w:basedOn w:val="Normal"/>
    <w:link w:val="ClosingChar"/>
    <w:uiPriority w:val="99"/>
    <w:semiHidden/>
    <w:unhideWhenUsed/>
    <w:rsid w:val="00A17231"/>
    <w:pPr>
      <w:spacing w:after="0" w:line="240" w:lineRule="auto"/>
      <w:ind w:left="4252"/>
    </w:pPr>
  </w:style>
  <w:style w:type="character" w:customStyle="1" w:styleId="ClosingChar">
    <w:name w:val="Closing Char"/>
    <w:basedOn w:val="DefaultParagraphFont"/>
    <w:link w:val="Closing"/>
    <w:uiPriority w:val="99"/>
    <w:semiHidden/>
    <w:rsid w:val="00A17231"/>
    <w:rPr>
      <w:sz w:val="22"/>
      <w:szCs w:val="22"/>
      <w:lang w:val="en-GB"/>
    </w:rPr>
  </w:style>
  <w:style w:type="paragraph" w:styleId="Date">
    <w:name w:val="Date"/>
    <w:basedOn w:val="Normal"/>
    <w:next w:val="Normal"/>
    <w:link w:val="DateChar"/>
    <w:uiPriority w:val="99"/>
    <w:semiHidden/>
    <w:unhideWhenUsed/>
    <w:rsid w:val="00A17231"/>
  </w:style>
  <w:style w:type="character" w:customStyle="1" w:styleId="DateChar">
    <w:name w:val="Date Char"/>
    <w:basedOn w:val="DefaultParagraphFont"/>
    <w:link w:val="Date"/>
    <w:uiPriority w:val="99"/>
    <w:semiHidden/>
    <w:rsid w:val="00A17231"/>
    <w:rPr>
      <w:sz w:val="22"/>
      <w:szCs w:val="22"/>
      <w:lang w:val="en-GB"/>
    </w:rPr>
  </w:style>
  <w:style w:type="paragraph" w:styleId="E-mailSignature">
    <w:name w:val="E-mail Signature"/>
    <w:basedOn w:val="Normal"/>
    <w:link w:val="E-mailSignatureChar"/>
    <w:uiPriority w:val="99"/>
    <w:semiHidden/>
    <w:unhideWhenUsed/>
    <w:rsid w:val="00A17231"/>
    <w:pPr>
      <w:spacing w:after="0" w:line="240" w:lineRule="auto"/>
    </w:pPr>
  </w:style>
  <w:style w:type="character" w:customStyle="1" w:styleId="E-mailSignatureChar">
    <w:name w:val="E-mail Signature Char"/>
    <w:basedOn w:val="DefaultParagraphFont"/>
    <w:link w:val="E-mailSignature"/>
    <w:uiPriority w:val="99"/>
    <w:semiHidden/>
    <w:rsid w:val="00A17231"/>
    <w:rPr>
      <w:sz w:val="22"/>
      <w:szCs w:val="22"/>
      <w:lang w:val="en-GB"/>
    </w:rPr>
  </w:style>
  <w:style w:type="paragraph" w:styleId="EnvelopeAddress">
    <w:name w:val="envelope address"/>
    <w:basedOn w:val="Normal"/>
    <w:uiPriority w:val="99"/>
    <w:semiHidden/>
    <w:unhideWhenUsed/>
    <w:rsid w:val="00A1723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17231"/>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A17231"/>
    <w:rPr>
      <w:color w:val="2B579A"/>
      <w:shd w:val="clear" w:color="auto" w:fill="E1DFDD"/>
    </w:rPr>
  </w:style>
  <w:style w:type="character" w:styleId="HTMLAcronym">
    <w:name w:val="HTML Acronym"/>
    <w:basedOn w:val="DefaultParagraphFont"/>
    <w:uiPriority w:val="99"/>
    <w:semiHidden/>
    <w:unhideWhenUsed/>
    <w:rsid w:val="00A17231"/>
  </w:style>
  <w:style w:type="paragraph" w:styleId="HTMLAddress">
    <w:name w:val="HTML Address"/>
    <w:basedOn w:val="Normal"/>
    <w:link w:val="HTMLAddressChar"/>
    <w:uiPriority w:val="99"/>
    <w:semiHidden/>
    <w:unhideWhenUsed/>
    <w:rsid w:val="00A17231"/>
    <w:pPr>
      <w:spacing w:after="0" w:line="240" w:lineRule="auto"/>
    </w:pPr>
    <w:rPr>
      <w:i/>
      <w:iCs/>
    </w:rPr>
  </w:style>
  <w:style w:type="character" w:customStyle="1" w:styleId="HTMLAddressChar">
    <w:name w:val="HTML Address Char"/>
    <w:basedOn w:val="DefaultParagraphFont"/>
    <w:link w:val="HTMLAddress"/>
    <w:uiPriority w:val="99"/>
    <w:semiHidden/>
    <w:rsid w:val="00A17231"/>
    <w:rPr>
      <w:i/>
      <w:iCs/>
      <w:sz w:val="22"/>
      <w:szCs w:val="22"/>
      <w:lang w:val="en-GB"/>
    </w:rPr>
  </w:style>
  <w:style w:type="character" w:styleId="HTMLCite">
    <w:name w:val="HTML Cite"/>
    <w:basedOn w:val="DefaultParagraphFont"/>
    <w:uiPriority w:val="99"/>
    <w:semiHidden/>
    <w:unhideWhenUsed/>
    <w:rsid w:val="00A17231"/>
    <w:rPr>
      <w:i/>
      <w:iCs/>
    </w:rPr>
  </w:style>
  <w:style w:type="character" w:styleId="HTMLDefinition">
    <w:name w:val="HTML Definition"/>
    <w:basedOn w:val="DefaultParagraphFont"/>
    <w:uiPriority w:val="99"/>
    <w:semiHidden/>
    <w:unhideWhenUsed/>
    <w:rsid w:val="00A17231"/>
    <w:rPr>
      <w:i/>
      <w:iCs/>
    </w:rPr>
  </w:style>
  <w:style w:type="character" w:styleId="HTMLKeyboard">
    <w:name w:val="HTML Keyboard"/>
    <w:basedOn w:val="DefaultParagraphFont"/>
    <w:uiPriority w:val="99"/>
    <w:semiHidden/>
    <w:unhideWhenUsed/>
    <w:rsid w:val="00A17231"/>
    <w:rPr>
      <w:rFonts w:ascii="Consolas" w:hAnsi="Consolas" w:cs="Consolas"/>
      <w:sz w:val="20"/>
      <w:szCs w:val="20"/>
    </w:rPr>
  </w:style>
  <w:style w:type="character" w:styleId="HTMLSample">
    <w:name w:val="HTML Sample"/>
    <w:basedOn w:val="DefaultParagraphFont"/>
    <w:uiPriority w:val="99"/>
    <w:semiHidden/>
    <w:unhideWhenUsed/>
    <w:rsid w:val="00A17231"/>
    <w:rPr>
      <w:rFonts w:ascii="Consolas" w:hAnsi="Consolas" w:cs="Consolas"/>
      <w:sz w:val="24"/>
      <w:szCs w:val="24"/>
    </w:rPr>
  </w:style>
  <w:style w:type="character" w:styleId="HTMLTypewriter">
    <w:name w:val="HTML Typewriter"/>
    <w:basedOn w:val="DefaultParagraphFont"/>
    <w:uiPriority w:val="99"/>
    <w:semiHidden/>
    <w:unhideWhenUsed/>
    <w:rsid w:val="00A17231"/>
    <w:rPr>
      <w:rFonts w:ascii="Consolas" w:hAnsi="Consolas" w:cs="Consolas"/>
      <w:sz w:val="20"/>
      <w:szCs w:val="20"/>
    </w:rPr>
  </w:style>
  <w:style w:type="paragraph" w:styleId="Index1">
    <w:name w:val="index 1"/>
    <w:basedOn w:val="Normal"/>
    <w:next w:val="Normal"/>
    <w:autoRedefine/>
    <w:uiPriority w:val="99"/>
    <w:semiHidden/>
    <w:unhideWhenUsed/>
    <w:rsid w:val="00A17231"/>
    <w:pPr>
      <w:spacing w:after="0" w:line="240" w:lineRule="auto"/>
      <w:ind w:left="220" w:hanging="220"/>
    </w:pPr>
  </w:style>
  <w:style w:type="paragraph" w:styleId="Index2">
    <w:name w:val="index 2"/>
    <w:basedOn w:val="Normal"/>
    <w:next w:val="Normal"/>
    <w:autoRedefine/>
    <w:uiPriority w:val="99"/>
    <w:semiHidden/>
    <w:unhideWhenUsed/>
    <w:rsid w:val="00A17231"/>
    <w:pPr>
      <w:spacing w:after="0" w:line="240" w:lineRule="auto"/>
      <w:ind w:left="440" w:hanging="220"/>
    </w:pPr>
  </w:style>
  <w:style w:type="paragraph" w:styleId="Index3">
    <w:name w:val="index 3"/>
    <w:basedOn w:val="Normal"/>
    <w:next w:val="Normal"/>
    <w:autoRedefine/>
    <w:uiPriority w:val="99"/>
    <w:semiHidden/>
    <w:unhideWhenUsed/>
    <w:rsid w:val="00A17231"/>
    <w:pPr>
      <w:spacing w:after="0" w:line="240" w:lineRule="auto"/>
      <w:ind w:left="660" w:hanging="220"/>
    </w:pPr>
  </w:style>
  <w:style w:type="paragraph" w:styleId="Index4">
    <w:name w:val="index 4"/>
    <w:basedOn w:val="Normal"/>
    <w:next w:val="Normal"/>
    <w:autoRedefine/>
    <w:uiPriority w:val="99"/>
    <w:semiHidden/>
    <w:unhideWhenUsed/>
    <w:rsid w:val="00A17231"/>
    <w:pPr>
      <w:spacing w:after="0" w:line="240" w:lineRule="auto"/>
      <w:ind w:left="880" w:hanging="220"/>
    </w:pPr>
  </w:style>
  <w:style w:type="paragraph" w:styleId="Index5">
    <w:name w:val="index 5"/>
    <w:basedOn w:val="Normal"/>
    <w:next w:val="Normal"/>
    <w:autoRedefine/>
    <w:uiPriority w:val="99"/>
    <w:semiHidden/>
    <w:unhideWhenUsed/>
    <w:rsid w:val="00A17231"/>
    <w:pPr>
      <w:spacing w:after="0" w:line="240" w:lineRule="auto"/>
      <w:ind w:left="1100" w:hanging="220"/>
    </w:pPr>
  </w:style>
  <w:style w:type="paragraph" w:styleId="Index6">
    <w:name w:val="index 6"/>
    <w:basedOn w:val="Normal"/>
    <w:next w:val="Normal"/>
    <w:autoRedefine/>
    <w:uiPriority w:val="99"/>
    <w:semiHidden/>
    <w:unhideWhenUsed/>
    <w:rsid w:val="00A17231"/>
    <w:pPr>
      <w:spacing w:after="0" w:line="240" w:lineRule="auto"/>
      <w:ind w:left="1320" w:hanging="220"/>
    </w:pPr>
  </w:style>
  <w:style w:type="paragraph" w:styleId="Index7">
    <w:name w:val="index 7"/>
    <w:basedOn w:val="Normal"/>
    <w:next w:val="Normal"/>
    <w:autoRedefine/>
    <w:uiPriority w:val="99"/>
    <w:semiHidden/>
    <w:unhideWhenUsed/>
    <w:rsid w:val="00A17231"/>
    <w:pPr>
      <w:spacing w:after="0" w:line="240" w:lineRule="auto"/>
      <w:ind w:left="1540" w:hanging="220"/>
    </w:pPr>
  </w:style>
  <w:style w:type="paragraph" w:styleId="Index8">
    <w:name w:val="index 8"/>
    <w:basedOn w:val="Normal"/>
    <w:next w:val="Normal"/>
    <w:autoRedefine/>
    <w:uiPriority w:val="99"/>
    <w:semiHidden/>
    <w:unhideWhenUsed/>
    <w:rsid w:val="00A17231"/>
    <w:pPr>
      <w:spacing w:after="0" w:line="240" w:lineRule="auto"/>
      <w:ind w:left="1760" w:hanging="220"/>
    </w:pPr>
  </w:style>
  <w:style w:type="paragraph" w:styleId="Index9">
    <w:name w:val="index 9"/>
    <w:basedOn w:val="Normal"/>
    <w:next w:val="Normal"/>
    <w:autoRedefine/>
    <w:uiPriority w:val="99"/>
    <w:semiHidden/>
    <w:unhideWhenUsed/>
    <w:rsid w:val="00A17231"/>
    <w:pPr>
      <w:spacing w:after="0" w:line="240" w:lineRule="auto"/>
      <w:ind w:left="1980" w:hanging="220"/>
    </w:pPr>
  </w:style>
  <w:style w:type="paragraph" w:styleId="IndexHeading">
    <w:name w:val="index heading"/>
    <w:basedOn w:val="Normal"/>
    <w:next w:val="Index1"/>
    <w:uiPriority w:val="99"/>
    <w:semiHidden/>
    <w:unhideWhenUsed/>
    <w:rsid w:val="00A17231"/>
    <w:rPr>
      <w:rFonts w:asciiTheme="majorHAnsi" w:eastAsiaTheme="majorEastAsia" w:hAnsiTheme="majorHAnsi" w:cstheme="majorBidi"/>
      <w:b/>
      <w:bCs/>
    </w:rPr>
  </w:style>
  <w:style w:type="character" w:styleId="IntenseEmphasis">
    <w:name w:val="Intense Emphasis"/>
    <w:basedOn w:val="DefaultParagraphFont"/>
    <w:uiPriority w:val="21"/>
    <w:qFormat/>
    <w:rsid w:val="00A17231"/>
    <w:rPr>
      <w:i/>
      <w:iCs/>
      <w:color w:val="5B9BD5" w:themeColor="accent1"/>
    </w:rPr>
  </w:style>
  <w:style w:type="paragraph" w:styleId="IntenseQuote">
    <w:name w:val="Intense Quote"/>
    <w:basedOn w:val="Normal"/>
    <w:next w:val="Normal"/>
    <w:link w:val="IntenseQuoteChar"/>
    <w:uiPriority w:val="30"/>
    <w:qFormat/>
    <w:rsid w:val="00A1723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17231"/>
    <w:rPr>
      <w:i/>
      <w:iCs/>
      <w:color w:val="5B9BD5" w:themeColor="accent1"/>
      <w:sz w:val="22"/>
      <w:szCs w:val="22"/>
      <w:lang w:val="en-GB"/>
    </w:rPr>
  </w:style>
  <w:style w:type="character" w:styleId="IntenseReference">
    <w:name w:val="Intense Reference"/>
    <w:basedOn w:val="DefaultParagraphFont"/>
    <w:uiPriority w:val="32"/>
    <w:semiHidden/>
    <w:qFormat/>
    <w:rsid w:val="00A17231"/>
    <w:rPr>
      <w:b/>
      <w:bCs/>
      <w:smallCaps/>
      <w:color w:val="5B9BD5" w:themeColor="accent1"/>
      <w:spacing w:val="5"/>
    </w:rPr>
  </w:style>
  <w:style w:type="character" w:styleId="LineNumber">
    <w:name w:val="line number"/>
    <w:basedOn w:val="DefaultParagraphFont"/>
    <w:uiPriority w:val="99"/>
    <w:semiHidden/>
    <w:unhideWhenUsed/>
    <w:rsid w:val="00A17231"/>
  </w:style>
  <w:style w:type="paragraph" w:styleId="List2">
    <w:name w:val="List 2"/>
    <w:basedOn w:val="Normal"/>
    <w:uiPriority w:val="99"/>
    <w:semiHidden/>
    <w:unhideWhenUsed/>
    <w:rsid w:val="00A17231"/>
    <w:pPr>
      <w:ind w:left="566" w:hanging="283"/>
      <w:contextualSpacing/>
    </w:pPr>
  </w:style>
  <w:style w:type="paragraph" w:styleId="List3">
    <w:name w:val="List 3"/>
    <w:basedOn w:val="Normal"/>
    <w:uiPriority w:val="99"/>
    <w:semiHidden/>
    <w:unhideWhenUsed/>
    <w:rsid w:val="00A17231"/>
    <w:pPr>
      <w:ind w:left="849" w:hanging="283"/>
      <w:contextualSpacing/>
    </w:pPr>
  </w:style>
  <w:style w:type="paragraph" w:styleId="List4">
    <w:name w:val="List 4"/>
    <w:basedOn w:val="Normal"/>
    <w:uiPriority w:val="99"/>
    <w:semiHidden/>
    <w:unhideWhenUsed/>
    <w:rsid w:val="00A17231"/>
    <w:pPr>
      <w:ind w:left="1132" w:hanging="283"/>
      <w:contextualSpacing/>
    </w:pPr>
  </w:style>
  <w:style w:type="paragraph" w:styleId="List5">
    <w:name w:val="List 5"/>
    <w:basedOn w:val="Normal"/>
    <w:uiPriority w:val="99"/>
    <w:semiHidden/>
    <w:unhideWhenUsed/>
    <w:rsid w:val="00A17231"/>
    <w:pPr>
      <w:ind w:left="1415" w:hanging="283"/>
      <w:contextualSpacing/>
    </w:pPr>
  </w:style>
  <w:style w:type="paragraph" w:styleId="ListBullet4">
    <w:name w:val="List Bullet 4"/>
    <w:basedOn w:val="Normal"/>
    <w:uiPriority w:val="99"/>
    <w:semiHidden/>
    <w:unhideWhenUsed/>
    <w:rsid w:val="00A17231"/>
    <w:pPr>
      <w:tabs>
        <w:tab w:val="num" w:pos="1209"/>
      </w:tabs>
      <w:ind w:left="1209" w:hanging="360"/>
      <w:contextualSpacing/>
    </w:pPr>
  </w:style>
  <w:style w:type="paragraph" w:styleId="ListBullet5">
    <w:name w:val="List Bullet 5"/>
    <w:basedOn w:val="Normal"/>
    <w:uiPriority w:val="99"/>
    <w:semiHidden/>
    <w:unhideWhenUsed/>
    <w:rsid w:val="00A17231"/>
    <w:pPr>
      <w:tabs>
        <w:tab w:val="num" w:pos="1492"/>
      </w:tabs>
      <w:ind w:left="1492" w:hanging="360"/>
      <w:contextualSpacing/>
    </w:pPr>
  </w:style>
  <w:style w:type="paragraph" w:styleId="ListContinue">
    <w:name w:val="List Continue"/>
    <w:basedOn w:val="Normal"/>
    <w:uiPriority w:val="99"/>
    <w:semiHidden/>
    <w:unhideWhenUsed/>
    <w:rsid w:val="004C5E8C"/>
    <w:pPr>
      <w:spacing w:after="120"/>
      <w:ind w:left="360"/>
      <w:contextualSpacing/>
    </w:pPr>
  </w:style>
  <w:style w:type="paragraph" w:styleId="ListContinue2">
    <w:name w:val="List Continue 2"/>
    <w:basedOn w:val="ListContinue1"/>
    <w:rsid w:val="004C5E8C"/>
    <w:pPr>
      <w:tabs>
        <w:tab w:val="left" w:pos="800"/>
      </w:tabs>
      <w:ind w:left="1209" w:hanging="806"/>
    </w:pPr>
  </w:style>
  <w:style w:type="paragraph" w:styleId="ListContinue3">
    <w:name w:val="List Continue 3"/>
    <w:basedOn w:val="ListContinue1"/>
    <w:rsid w:val="004C5E8C"/>
    <w:pPr>
      <w:tabs>
        <w:tab w:val="left" w:pos="1200"/>
      </w:tabs>
      <w:ind w:left="2001" w:hanging="1195"/>
    </w:pPr>
  </w:style>
  <w:style w:type="paragraph" w:styleId="ListContinue4">
    <w:name w:val="List Continue 4"/>
    <w:basedOn w:val="ListContinue1"/>
    <w:rsid w:val="004C5E8C"/>
    <w:pPr>
      <w:tabs>
        <w:tab w:val="left" w:pos="1600"/>
      </w:tabs>
      <w:ind w:left="2793" w:hanging="1598"/>
    </w:pPr>
  </w:style>
  <w:style w:type="paragraph" w:styleId="ListContinue5">
    <w:name w:val="List Continue 5"/>
    <w:basedOn w:val="ListContinue1"/>
    <w:uiPriority w:val="99"/>
    <w:semiHidden/>
    <w:unhideWhenUsed/>
    <w:rsid w:val="004C5E8C"/>
    <w:pPr>
      <w:spacing w:after="120"/>
      <w:ind w:left="1415"/>
      <w:contextualSpacing/>
    </w:pPr>
  </w:style>
  <w:style w:type="paragraph" w:styleId="ListNumber">
    <w:name w:val="List Number"/>
    <w:basedOn w:val="Normal"/>
    <w:uiPriority w:val="99"/>
    <w:semiHidden/>
    <w:unhideWhenUsed/>
    <w:rsid w:val="00A17231"/>
    <w:pPr>
      <w:tabs>
        <w:tab w:val="num" w:pos="360"/>
      </w:tabs>
      <w:ind w:left="360" w:hanging="360"/>
      <w:contextualSpacing/>
    </w:pPr>
  </w:style>
  <w:style w:type="paragraph" w:styleId="ListNumber2">
    <w:name w:val="List Number 2"/>
    <w:basedOn w:val="ListNumber1"/>
    <w:rsid w:val="004C5E8C"/>
    <w:pPr>
      <w:tabs>
        <w:tab w:val="left" w:pos="800"/>
      </w:tabs>
      <w:ind w:left="806"/>
    </w:pPr>
  </w:style>
  <w:style w:type="paragraph" w:styleId="ListNumber3">
    <w:name w:val="List Number 3"/>
    <w:basedOn w:val="ListNumber1"/>
    <w:rsid w:val="004C5E8C"/>
    <w:pPr>
      <w:tabs>
        <w:tab w:val="left" w:pos="1200"/>
      </w:tabs>
      <w:ind w:left="1209"/>
    </w:pPr>
  </w:style>
  <w:style w:type="paragraph" w:styleId="ListNumber4">
    <w:name w:val="List Number 4"/>
    <w:basedOn w:val="ListNumber1"/>
    <w:rsid w:val="004C5E8C"/>
    <w:pPr>
      <w:tabs>
        <w:tab w:val="left" w:pos="1600"/>
      </w:tabs>
      <w:ind w:left="1598"/>
    </w:pPr>
  </w:style>
  <w:style w:type="paragraph" w:styleId="ListNumber5">
    <w:name w:val="List Number 5"/>
    <w:basedOn w:val="Normal"/>
    <w:uiPriority w:val="99"/>
    <w:semiHidden/>
    <w:unhideWhenUsed/>
    <w:rsid w:val="00A17231"/>
    <w:pPr>
      <w:tabs>
        <w:tab w:val="num" w:pos="1492"/>
      </w:tabs>
      <w:ind w:left="1492" w:hanging="360"/>
      <w:contextualSpacing/>
    </w:pPr>
  </w:style>
  <w:style w:type="paragraph" w:styleId="MacroText">
    <w:name w:val="macro"/>
    <w:link w:val="MacroTextChar"/>
    <w:uiPriority w:val="99"/>
    <w:semiHidden/>
    <w:unhideWhenUsed/>
    <w:rsid w:val="00A17231"/>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hAnsi="Consolas" w:cs="Consolas"/>
      <w:lang w:val="en-GB"/>
    </w:rPr>
  </w:style>
  <w:style w:type="character" w:customStyle="1" w:styleId="MacroTextChar">
    <w:name w:val="Macro Text Char"/>
    <w:basedOn w:val="DefaultParagraphFont"/>
    <w:link w:val="MacroText"/>
    <w:uiPriority w:val="99"/>
    <w:semiHidden/>
    <w:rsid w:val="00A17231"/>
    <w:rPr>
      <w:rFonts w:ascii="Consolas" w:hAnsi="Consolas" w:cs="Consolas"/>
      <w:lang w:val="en-GB"/>
    </w:rPr>
  </w:style>
  <w:style w:type="character" w:styleId="Mention">
    <w:name w:val="Mention"/>
    <w:basedOn w:val="DefaultParagraphFont"/>
    <w:uiPriority w:val="99"/>
    <w:semiHidden/>
    <w:unhideWhenUsed/>
    <w:rsid w:val="00A17231"/>
    <w:rPr>
      <w:color w:val="2B579A"/>
      <w:shd w:val="clear" w:color="auto" w:fill="E1DFDD"/>
    </w:rPr>
  </w:style>
  <w:style w:type="paragraph" w:styleId="MessageHeader">
    <w:name w:val="Message Header"/>
    <w:basedOn w:val="Normal"/>
    <w:link w:val="MessageHeaderChar"/>
    <w:uiPriority w:val="99"/>
    <w:semiHidden/>
    <w:unhideWhenUsed/>
    <w:rsid w:val="00A1723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17231"/>
    <w:rPr>
      <w:rFonts w:asciiTheme="majorHAnsi" w:eastAsiaTheme="majorEastAsia" w:hAnsiTheme="majorHAnsi" w:cstheme="majorBidi"/>
      <w:sz w:val="24"/>
      <w:szCs w:val="24"/>
      <w:shd w:val="pct20" w:color="auto" w:fill="auto"/>
      <w:lang w:val="en-GB"/>
    </w:rPr>
  </w:style>
  <w:style w:type="paragraph" w:styleId="NoSpacing">
    <w:name w:val="No Spacing"/>
    <w:uiPriority w:val="1"/>
    <w:semiHidden/>
    <w:qFormat/>
    <w:rsid w:val="00A17231"/>
    <w:pPr>
      <w:tabs>
        <w:tab w:val="left" w:pos="403"/>
      </w:tabs>
      <w:jc w:val="both"/>
    </w:pPr>
    <w:rPr>
      <w:sz w:val="22"/>
      <w:szCs w:val="22"/>
      <w:lang w:val="en-GB"/>
    </w:rPr>
  </w:style>
  <w:style w:type="paragraph" w:styleId="NormalIndent">
    <w:name w:val="Normal Indent"/>
    <w:basedOn w:val="Normal"/>
    <w:uiPriority w:val="99"/>
    <w:semiHidden/>
    <w:unhideWhenUsed/>
    <w:rsid w:val="00A17231"/>
    <w:pPr>
      <w:ind w:left="720"/>
    </w:pPr>
  </w:style>
  <w:style w:type="paragraph" w:styleId="NoteHeading">
    <w:name w:val="Note Heading"/>
    <w:basedOn w:val="Normal"/>
    <w:next w:val="Normal"/>
    <w:link w:val="NoteHeadingChar"/>
    <w:uiPriority w:val="99"/>
    <w:semiHidden/>
    <w:unhideWhenUsed/>
    <w:rsid w:val="00A17231"/>
    <w:pPr>
      <w:spacing w:after="0" w:line="240" w:lineRule="auto"/>
    </w:pPr>
  </w:style>
  <w:style w:type="character" w:customStyle="1" w:styleId="NoteHeadingChar">
    <w:name w:val="Note Heading Char"/>
    <w:basedOn w:val="DefaultParagraphFont"/>
    <w:link w:val="NoteHeading"/>
    <w:uiPriority w:val="99"/>
    <w:semiHidden/>
    <w:rsid w:val="00A17231"/>
    <w:rPr>
      <w:sz w:val="22"/>
      <w:szCs w:val="22"/>
      <w:lang w:val="en-GB"/>
    </w:rPr>
  </w:style>
  <w:style w:type="paragraph" w:styleId="Quote">
    <w:name w:val="Quote"/>
    <w:basedOn w:val="Normal"/>
    <w:next w:val="Normal"/>
    <w:link w:val="QuoteChar"/>
    <w:uiPriority w:val="29"/>
    <w:qFormat/>
    <w:rsid w:val="00A172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17231"/>
    <w:rPr>
      <w:i/>
      <w:iCs/>
      <w:color w:val="404040" w:themeColor="text1" w:themeTint="BF"/>
      <w:sz w:val="22"/>
      <w:szCs w:val="22"/>
      <w:lang w:val="en-GB"/>
    </w:rPr>
  </w:style>
  <w:style w:type="paragraph" w:styleId="Salutation">
    <w:name w:val="Salutation"/>
    <w:basedOn w:val="Normal"/>
    <w:next w:val="Normal"/>
    <w:link w:val="SalutationChar"/>
    <w:uiPriority w:val="99"/>
    <w:semiHidden/>
    <w:unhideWhenUsed/>
    <w:rsid w:val="00A17231"/>
  </w:style>
  <w:style w:type="character" w:customStyle="1" w:styleId="SalutationChar">
    <w:name w:val="Salutation Char"/>
    <w:basedOn w:val="DefaultParagraphFont"/>
    <w:link w:val="Salutation"/>
    <w:uiPriority w:val="99"/>
    <w:semiHidden/>
    <w:rsid w:val="00A17231"/>
    <w:rPr>
      <w:sz w:val="22"/>
      <w:szCs w:val="22"/>
      <w:lang w:val="en-GB"/>
    </w:rPr>
  </w:style>
  <w:style w:type="paragraph" w:styleId="Signature">
    <w:name w:val="Signature"/>
    <w:basedOn w:val="Normal"/>
    <w:link w:val="SignatureChar"/>
    <w:uiPriority w:val="99"/>
    <w:semiHidden/>
    <w:unhideWhenUsed/>
    <w:rsid w:val="00A17231"/>
    <w:pPr>
      <w:spacing w:after="0" w:line="240" w:lineRule="auto"/>
      <w:ind w:left="4252"/>
    </w:pPr>
  </w:style>
  <w:style w:type="character" w:customStyle="1" w:styleId="SignatureChar">
    <w:name w:val="Signature Char"/>
    <w:basedOn w:val="DefaultParagraphFont"/>
    <w:link w:val="Signature"/>
    <w:uiPriority w:val="99"/>
    <w:semiHidden/>
    <w:rsid w:val="00A17231"/>
    <w:rPr>
      <w:sz w:val="22"/>
      <w:szCs w:val="22"/>
      <w:lang w:val="en-GB"/>
    </w:rPr>
  </w:style>
  <w:style w:type="character" w:styleId="SmartHyperlink">
    <w:name w:val="Smart Hyperlink"/>
    <w:basedOn w:val="DefaultParagraphFont"/>
    <w:uiPriority w:val="99"/>
    <w:semiHidden/>
    <w:unhideWhenUsed/>
    <w:rsid w:val="00A17231"/>
    <w:rPr>
      <w:u w:val="dotted"/>
    </w:rPr>
  </w:style>
  <w:style w:type="paragraph" w:styleId="Subtitle">
    <w:name w:val="Subtitle"/>
    <w:basedOn w:val="Normal"/>
    <w:next w:val="Normal"/>
    <w:link w:val="SubtitleChar"/>
    <w:uiPriority w:val="11"/>
    <w:qFormat/>
    <w:rsid w:val="00A1723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17231"/>
    <w:rPr>
      <w:rFonts w:asciiTheme="minorHAnsi" w:eastAsiaTheme="minorEastAsia" w:hAnsiTheme="minorHAnsi" w:cstheme="minorBidi"/>
      <w:color w:val="5A5A5A" w:themeColor="text1" w:themeTint="A5"/>
      <w:spacing w:val="15"/>
      <w:sz w:val="22"/>
      <w:szCs w:val="22"/>
      <w:lang w:val="en-GB"/>
    </w:rPr>
  </w:style>
  <w:style w:type="character" w:styleId="SubtleEmphasis">
    <w:name w:val="Subtle Emphasis"/>
    <w:basedOn w:val="DefaultParagraphFont"/>
    <w:uiPriority w:val="19"/>
    <w:qFormat/>
    <w:rsid w:val="00A17231"/>
    <w:rPr>
      <w:i/>
      <w:iCs/>
      <w:color w:val="404040" w:themeColor="text1" w:themeTint="BF"/>
    </w:rPr>
  </w:style>
  <w:style w:type="character" w:styleId="SubtleReference">
    <w:name w:val="Subtle Reference"/>
    <w:basedOn w:val="DefaultParagraphFont"/>
    <w:uiPriority w:val="31"/>
    <w:semiHidden/>
    <w:qFormat/>
    <w:rsid w:val="00A17231"/>
    <w:rPr>
      <w:smallCaps/>
      <w:color w:val="5A5A5A" w:themeColor="text1" w:themeTint="A5"/>
    </w:rPr>
  </w:style>
  <w:style w:type="paragraph" w:styleId="TableofAuthorities">
    <w:name w:val="table of authorities"/>
    <w:basedOn w:val="Normal"/>
    <w:next w:val="Normal"/>
    <w:uiPriority w:val="99"/>
    <w:semiHidden/>
    <w:unhideWhenUsed/>
    <w:rsid w:val="00A17231"/>
    <w:pPr>
      <w:spacing w:after="0"/>
      <w:ind w:left="220" w:hanging="220"/>
    </w:pPr>
  </w:style>
  <w:style w:type="paragraph" w:styleId="Title">
    <w:name w:val="Title"/>
    <w:basedOn w:val="Normal"/>
    <w:next w:val="Normal"/>
    <w:link w:val="TitleChar"/>
    <w:uiPriority w:val="10"/>
    <w:qFormat/>
    <w:rsid w:val="00A172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7231"/>
    <w:rPr>
      <w:rFonts w:asciiTheme="majorHAnsi" w:eastAsiaTheme="majorEastAsia" w:hAnsiTheme="majorHAnsi" w:cstheme="majorBidi"/>
      <w:spacing w:val="-10"/>
      <w:kern w:val="28"/>
      <w:sz w:val="56"/>
      <w:szCs w:val="56"/>
      <w:lang w:val="en-GB"/>
    </w:rPr>
  </w:style>
  <w:style w:type="paragraph" w:styleId="TOAHeading">
    <w:name w:val="toa heading"/>
    <w:basedOn w:val="Normal"/>
    <w:next w:val="Normal"/>
    <w:uiPriority w:val="99"/>
    <w:semiHidden/>
    <w:unhideWhenUsed/>
    <w:rsid w:val="00A17231"/>
    <w:pPr>
      <w:spacing w:before="120"/>
    </w:pPr>
    <w:rPr>
      <w:rFonts w:asciiTheme="majorHAnsi" w:eastAsiaTheme="majorEastAsia" w:hAnsiTheme="majorHAnsi" w:cstheme="majorBidi"/>
      <w:b/>
      <w:bCs/>
      <w:sz w:val="24"/>
      <w:szCs w:val="24"/>
    </w:rPr>
  </w:style>
  <w:style w:type="character" w:customStyle="1" w:styleId="NichtaufgelsteErwhnung11">
    <w:name w:val="Nicht aufgelöste Erwähnung11"/>
    <w:basedOn w:val="DefaultParagraphFont"/>
    <w:uiPriority w:val="99"/>
    <w:unhideWhenUsed/>
    <w:rsid w:val="00A17231"/>
    <w:rPr>
      <w:rFonts w:cs="Times New Roman"/>
      <w:color w:val="605E5C"/>
      <w:shd w:val="clear" w:color="auto" w:fill="E1DFDD"/>
    </w:rPr>
  </w:style>
  <w:style w:type="character" w:customStyle="1" w:styleId="aubase">
    <w:name w:val="au_base"/>
    <w:rsid w:val="004C5E8C"/>
    <w:rPr>
      <w:rFonts w:ascii="Cambria" w:hAnsi="Cambria"/>
    </w:rPr>
  </w:style>
  <w:style w:type="character" w:customStyle="1" w:styleId="aucollab">
    <w:name w:val="au_collab"/>
    <w:rsid w:val="004C5E8C"/>
    <w:rPr>
      <w:rFonts w:ascii="Cambria" w:hAnsi="Cambria"/>
      <w:bdr w:val="none" w:sz="0" w:space="0" w:color="auto"/>
      <w:shd w:val="clear" w:color="auto" w:fill="C0C0C0"/>
    </w:rPr>
  </w:style>
  <w:style w:type="character" w:customStyle="1" w:styleId="audeg">
    <w:name w:val="au_deg"/>
    <w:rsid w:val="004C5E8C"/>
    <w:rPr>
      <w:rFonts w:ascii="Cambria" w:hAnsi="Cambria"/>
      <w:sz w:val="22"/>
      <w:bdr w:val="none" w:sz="0" w:space="0" w:color="auto"/>
      <w:shd w:val="clear" w:color="auto" w:fill="FFFF00"/>
    </w:rPr>
  </w:style>
  <w:style w:type="character" w:customStyle="1" w:styleId="aufname">
    <w:name w:val="au_fname"/>
    <w:rsid w:val="004C5E8C"/>
    <w:rPr>
      <w:rFonts w:ascii="Cambria" w:hAnsi="Cambria"/>
      <w:sz w:val="22"/>
      <w:bdr w:val="none" w:sz="0" w:space="0" w:color="auto"/>
      <w:shd w:val="clear" w:color="auto" w:fill="FFFFCC"/>
    </w:rPr>
  </w:style>
  <w:style w:type="character" w:customStyle="1" w:styleId="aurole">
    <w:name w:val="au_role"/>
    <w:rsid w:val="004C5E8C"/>
    <w:rPr>
      <w:rFonts w:ascii="Cambria" w:hAnsi="Cambria"/>
      <w:sz w:val="22"/>
      <w:bdr w:val="none" w:sz="0" w:space="0" w:color="auto"/>
      <w:shd w:val="clear" w:color="auto" w:fill="808000"/>
    </w:rPr>
  </w:style>
  <w:style w:type="character" w:customStyle="1" w:styleId="ausuffix">
    <w:name w:val="au_suffix"/>
    <w:rsid w:val="004C5E8C"/>
    <w:rPr>
      <w:rFonts w:ascii="Cambria" w:hAnsi="Cambria"/>
      <w:sz w:val="22"/>
      <w:bdr w:val="none" w:sz="0" w:space="0" w:color="auto"/>
      <w:shd w:val="clear" w:color="auto" w:fill="FF00FF"/>
    </w:rPr>
  </w:style>
  <w:style w:type="character" w:customStyle="1" w:styleId="ausurname">
    <w:name w:val="au_surname"/>
    <w:rsid w:val="004C5E8C"/>
    <w:rPr>
      <w:rFonts w:ascii="Cambria" w:hAnsi="Cambria"/>
      <w:sz w:val="22"/>
      <w:bdr w:val="none" w:sz="0" w:space="0" w:color="auto"/>
      <w:shd w:val="clear" w:color="auto" w:fill="CCFF99"/>
    </w:rPr>
  </w:style>
  <w:style w:type="character" w:customStyle="1" w:styleId="bibbase">
    <w:name w:val="bib_base"/>
    <w:rsid w:val="004C5E8C"/>
    <w:rPr>
      <w:rFonts w:ascii="Cambria" w:hAnsi="Cambria"/>
    </w:rPr>
  </w:style>
  <w:style w:type="character" w:customStyle="1" w:styleId="bibarticle">
    <w:name w:val="bib_article"/>
    <w:rsid w:val="004C5E8C"/>
    <w:rPr>
      <w:rFonts w:ascii="Cambria" w:hAnsi="Cambria"/>
      <w:bdr w:val="none" w:sz="0" w:space="0" w:color="auto"/>
      <w:shd w:val="clear" w:color="auto" w:fill="CCFFFF"/>
    </w:rPr>
  </w:style>
  <w:style w:type="character" w:customStyle="1" w:styleId="bibcomment">
    <w:name w:val="bib_comment"/>
    <w:basedOn w:val="bibbase"/>
    <w:rsid w:val="004C5E8C"/>
    <w:rPr>
      <w:rFonts w:ascii="Cambria" w:hAnsi="Cambria"/>
    </w:rPr>
  </w:style>
  <w:style w:type="character" w:customStyle="1" w:styleId="bibdeg">
    <w:name w:val="bib_deg"/>
    <w:basedOn w:val="bibbase"/>
    <w:rsid w:val="004C5E8C"/>
    <w:rPr>
      <w:rFonts w:ascii="Cambria" w:hAnsi="Cambria"/>
    </w:rPr>
  </w:style>
  <w:style w:type="character" w:customStyle="1" w:styleId="bibdoi">
    <w:name w:val="bib_doi"/>
    <w:rsid w:val="004C5E8C"/>
    <w:rPr>
      <w:rFonts w:ascii="Cambria" w:hAnsi="Cambria"/>
      <w:bdr w:val="none" w:sz="0" w:space="0" w:color="auto"/>
      <w:shd w:val="clear" w:color="auto" w:fill="CCFFCC"/>
    </w:rPr>
  </w:style>
  <w:style w:type="character" w:customStyle="1" w:styleId="bibetal">
    <w:name w:val="bib_etal"/>
    <w:rsid w:val="004C5E8C"/>
    <w:rPr>
      <w:rFonts w:ascii="Cambria" w:hAnsi="Cambria"/>
      <w:bdr w:val="none" w:sz="0" w:space="0" w:color="auto"/>
      <w:shd w:val="clear" w:color="auto" w:fill="CCFF99"/>
    </w:rPr>
  </w:style>
  <w:style w:type="character" w:customStyle="1" w:styleId="bibfname">
    <w:name w:val="bib_fname"/>
    <w:rsid w:val="004C5E8C"/>
    <w:rPr>
      <w:rFonts w:ascii="Cambria" w:hAnsi="Cambria"/>
      <w:bdr w:val="none" w:sz="0" w:space="0" w:color="auto"/>
      <w:shd w:val="clear" w:color="auto" w:fill="FFFFCC"/>
    </w:rPr>
  </w:style>
  <w:style w:type="character" w:customStyle="1" w:styleId="bibfpage">
    <w:name w:val="bib_fpage"/>
    <w:rsid w:val="004C5E8C"/>
    <w:rPr>
      <w:rFonts w:ascii="Cambria" w:hAnsi="Cambria"/>
      <w:bdr w:val="none" w:sz="0" w:space="0" w:color="auto"/>
      <w:shd w:val="clear" w:color="auto" w:fill="E6E6E6"/>
    </w:rPr>
  </w:style>
  <w:style w:type="character" w:customStyle="1" w:styleId="bibissue">
    <w:name w:val="bib_issue"/>
    <w:rsid w:val="004C5E8C"/>
    <w:rPr>
      <w:rFonts w:ascii="Cambria" w:hAnsi="Cambria"/>
      <w:bdr w:val="none" w:sz="0" w:space="0" w:color="auto"/>
      <w:shd w:val="clear" w:color="auto" w:fill="FFFFAB"/>
    </w:rPr>
  </w:style>
  <w:style w:type="character" w:customStyle="1" w:styleId="bibjournal">
    <w:name w:val="bib_journal"/>
    <w:rsid w:val="004C5E8C"/>
    <w:rPr>
      <w:rFonts w:ascii="Cambria" w:hAnsi="Cambria"/>
      <w:bdr w:val="none" w:sz="0" w:space="0" w:color="auto"/>
      <w:shd w:val="clear" w:color="auto" w:fill="F9DECF"/>
    </w:rPr>
  </w:style>
  <w:style w:type="character" w:customStyle="1" w:styleId="biblpage">
    <w:name w:val="bib_lpage"/>
    <w:rsid w:val="004C5E8C"/>
    <w:rPr>
      <w:rFonts w:ascii="Cambria" w:hAnsi="Cambria"/>
      <w:bdr w:val="none" w:sz="0" w:space="0" w:color="auto"/>
      <w:shd w:val="clear" w:color="auto" w:fill="D9D9D9"/>
    </w:rPr>
  </w:style>
  <w:style w:type="character" w:customStyle="1" w:styleId="bibnumber">
    <w:name w:val="bib_number"/>
    <w:rsid w:val="004C5E8C"/>
    <w:rPr>
      <w:rFonts w:ascii="Cambria" w:hAnsi="Cambria"/>
      <w:bdr w:val="none" w:sz="0" w:space="0" w:color="auto"/>
      <w:shd w:val="clear" w:color="auto" w:fill="CCCCFF"/>
    </w:rPr>
  </w:style>
  <w:style w:type="character" w:customStyle="1" w:styleId="biborganization">
    <w:name w:val="bib_organization"/>
    <w:rsid w:val="004C5E8C"/>
    <w:rPr>
      <w:rFonts w:ascii="Cambria" w:hAnsi="Cambria"/>
      <w:bdr w:val="none" w:sz="0" w:space="0" w:color="auto"/>
      <w:shd w:val="clear" w:color="auto" w:fill="CCFF99"/>
    </w:rPr>
  </w:style>
  <w:style w:type="character" w:customStyle="1" w:styleId="bibsuffix">
    <w:name w:val="bib_suffix"/>
    <w:basedOn w:val="bibbase"/>
    <w:rsid w:val="004C5E8C"/>
    <w:rPr>
      <w:rFonts w:ascii="Cambria" w:hAnsi="Cambria"/>
    </w:rPr>
  </w:style>
  <w:style w:type="character" w:customStyle="1" w:styleId="bibsuppl">
    <w:name w:val="bib_suppl"/>
    <w:rsid w:val="004C5E8C"/>
    <w:rPr>
      <w:rFonts w:ascii="Cambria" w:hAnsi="Cambria"/>
      <w:bdr w:val="none" w:sz="0" w:space="0" w:color="auto"/>
      <w:shd w:val="clear" w:color="auto" w:fill="FFCC66"/>
    </w:rPr>
  </w:style>
  <w:style w:type="character" w:customStyle="1" w:styleId="bibsurname">
    <w:name w:val="bib_surname"/>
    <w:rsid w:val="004C5E8C"/>
    <w:rPr>
      <w:rFonts w:ascii="Cambria" w:hAnsi="Cambria"/>
      <w:bdr w:val="none" w:sz="0" w:space="0" w:color="auto"/>
      <w:shd w:val="clear" w:color="auto" w:fill="CCFF99"/>
    </w:rPr>
  </w:style>
  <w:style w:type="character" w:customStyle="1" w:styleId="bibunpubl">
    <w:name w:val="bib_unpubl"/>
    <w:basedOn w:val="bibbase"/>
    <w:rsid w:val="004C5E8C"/>
    <w:rPr>
      <w:rFonts w:ascii="Cambria" w:hAnsi="Cambria"/>
    </w:rPr>
  </w:style>
  <w:style w:type="character" w:customStyle="1" w:styleId="biburl">
    <w:name w:val="bib_url"/>
    <w:rsid w:val="004C5E8C"/>
    <w:rPr>
      <w:rFonts w:ascii="Cambria" w:hAnsi="Cambria"/>
      <w:bdr w:val="none" w:sz="0" w:space="0" w:color="auto"/>
      <w:shd w:val="clear" w:color="auto" w:fill="CCFF66"/>
    </w:rPr>
  </w:style>
  <w:style w:type="character" w:customStyle="1" w:styleId="bibvolume">
    <w:name w:val="bib_volume"/>
    <w:rsid w:val="004C5E8C"/>
    <w:rPr>
      <w:rFonts w:ascii="Cambria" w:hAnsi="Cambria"/>
      <w:bdr w:val="none" w:sz="0" w:space="0" w:color="auto"/>
      <w:shd w:val="clear" w:color="auto" w:fill="CCECFF"/>
    </w:rPr>
  </w:style>
  <w:style w:type="character" w:customStyle="1" w:styleId="bibyear">
    <w:name w:val="bib_year"/>
    <w:rsid w:val="004C5E8C"/>
    <w:rPr>
      <w:rFonts w:ascii="Cambria" w:hAnsi="Cambria"/>
      <w:bdr w:val="none" w:sz="0" w:space="0" w:color="auto"/>
      <w:shd w:val="clear" w:color="auto" w:fill="FFCCFF"/>
    </w:rPr>
  </w:style>
  <w:style w:type="character" w:customStyle="1" w:styleId="citebase">
    <w:name w:val="cite_base"/>
    <w:rsid w:val="004C5E8C"/>
    <w:rPr>
      <w:rFonts w:ascii="Cambria" w:hAnsi="Cambria"/>
    </w:rPr>
  </w:style>
  <w:style w:type="character" w:customStyle="1" w:styleId="citebib">
    <w:name w:val="cite_bib"/>
    <w:rsid w:val="004C5E8C"/>
    <w:rPr>
      <w:rFonts w:ascii="Cambria" w:hAnsi="Cambria"/>
      <w:bdr w:val="none" w:sz="0" w:space="0" w:color="auto"/>
      <w:shd w:val="clear" w:color="auto" w:fill="CCFFFF"/>
    </w:rPr>
  </w:style>
  <w:style w:type="character" w:customStyle="1" w:styleId="citebox">
    <w:name w:val="cite_box"/>
    <w:basedOn w:val="citebase"/>
    <w:rsid w:val="004C5E8C"/>
    <w:rPr>
      <w:rFonts w:ascii="Cambria" w:hAnsi="Cambria"/>
    </w:rPr>
  </w:style>
  <w:style w:type="character" w:customStyle="1" w:styleId="citeen">
    <w:name w:val="cite_en"/>
    <w:rsid w:val="004C5E8C"/>
    <w:rPr>
      <w:rFonts w:ascii="Cambria" w:hAnsi="Cambria"/>
      <w:bdr w:val="none" w:sz="0" w:space="0" w:color="auto"/>
      <w:shd w:val="clear" w:color="auto" w:fill="FFFF99"/>
      <w:vertAlign w:val="superscript"/>
    </w:rPr>
  </w:style>
  <w:style w:type="character" w:customStyle="1" w:styleId="citefig">
    <w:name w:val="cite_fig"/>
    <w:rsid w:val="004C5E8C"/>
    <w:rPr>
      <w:rFonts w:ascii="Cambria" w:hAnsi="Cambria"/>
      <w:color w:val="auto"/>
      <w:bdr w:val="none" w:sz="0" w:space="0" w:color="auto"/>
      <w:shd w:val="clear" w:color="auto" w:fill="CCFFCC"/>
    </w:rPr>
  </w:style>
  <w:style w:type="character" w:customStyle="1" w:styleId="citefn">
    <w:name w:val="cite_fn"/>
    <w:rsid w:val="004C5E8C"/>
    <w:rPr>
      <w:rFonts w:ascii="Cambria" w:hAnsi="Cambria"/>
      <w:color w:val="auto"/>
      <w:sz w:val="22"/>
      <w:bdr w:val="none" w:sz="0" w:space="0" w:color="auto"/>
      <w:shd w:val="clear" w:color="auto" w:fill="FF99CC"/>
      <w:vertAlign w:val="baseline"/>
    </w:rPr>
  </w:style>
  <w:style w:type="character" w:customStyle="1" w:styleId="citetbl">
    <w:name w:val="cite_tbl"/>
    <w:rsid w:val="004C5E8C"/>
    <w:rPr>
      <w:rFonts w:ascii="Cambria" w:hAnsi="Cambria"/>
      <w:color w:val="auto"/>
      <w:bdr w:val="none" w:sz="0" w:space="0" w:color="auto"/>
      <w:shd w:val="clear" w:color="auto" w:fill="FF9999"/>
    </w:rPr>
  </w:style>
  <w:style w:type="character" w:customStyle="1" w:styleId="stdbase">
    <w:name w:val="std_base"/>
    <w:rsid w:val="004C5E8C"/>
    <w:rPr>
      <w:rFonts w:ascii="Cambria" w:hAnsi="Cambria"/>
    </w:rPr>
  </w:style>
  <w:style w:type="character" w:customStyle="1" w:styleId="bibextlink">
    <w:name w:val="bib_extlink"/>
    <w:rsid w:val="004C5E8C"/>
    <w:rPr>
      <w:rFonts w:ascii="Cambria" w:hAnsi="Cambria"/>
      <w:bdr w:val="none" w:sz="0" w:space="0" w:color="auto"/>
      <w:shd w:val="clear" w:color="auto" w:fill="6CCE9D"/>
    </w:rPr>
  </w:style>
  <w:style w:type="character" w:customStyle="1" w:styleId="citeeq">
    <w:name w:val="cite_eq"/>
    <w:rsid w:val="004C5E8C"/>
    <w:rPr>
      <w:rFonts w:ascii="Cambria" w:hAnsi="Cambria"/>
      <w:bdr w:val="none" w:sz="0" w:space="0" w:color="auto"/>
      <w:shd w:val="clear" w:color="auto" w:fill="FFAE37"/>
    </w:rPr>
  </w:style>
  <w:style w:type="character" w:customStyle="1" w:styleId="bibmedline">
    <w:name w:val="bib_medline"/>
    <w:basedOn w:val="bibbase"/>
    <w:rsid w:val="004C5E8C"/>
    <w:rPr>
      <w:rFonts w:ascii="Cambria" w:hAnsi="Cambria"/>
    </w:rPr>
  </w:style>
  <w:style w:type="character" w:customStyle="1" w:styleId="citetfn">
    <w:name w:val="cite_tfn"/>
    <w:rsid w:val="004C5E8C"/>
    <w:rPr>
      <w:rFonts w:ascii="Cambria" w:hAnsi="Cambria"/>
      <w:bdr w:val="none" w:sz="0" w:space="0" w:color="auto"/>
      <w:shd w:val="clear" w:color="auto" w:fill="FBBA79"/>
    </w:rPr>
  </w:style>
  <w:style w:type="character" w:customStyle="1" w:styleId="auprefix">
    <w:name w:val="au_prefix"/>
    <w:rsid w:val="004C5E8C"/>
    <w:rPr>
      <w:rFonts w:ascii="Cambria" w:hAnsi="Cambria"/>
      <w:sz w:val="22"/>
      <w:bdr w:val="none" w:sz="0" w:space="0" w:color="auto"/>
      <w:shd w:val="clear" w:color="auto" w:fill="FFCC99"/>
    </w:rPr>
  </w:style>
  <w:style w:type="character" w:customStyle="1" w:styleId="citeapp">
    <w:name w:val="cite_app"/>
    <w:rsid w:val="004C5E8C"/>
    <w:rPr>
      <w:rFonts w:ascii="Cambria" w:hAnsi="Cambria"/>
      <w:bdr w:val="none" w:sz="0" w:space="0" w:color="auto"/>
      <w:shd w:val="clear" w:color="auto" w:fill="CCFF33"/>
    </w:rPr>
  </w:style>
  <w:style w:type="character" w:customStyle="1" w:styleId="citesec">
    <w:name w:val="cite_sec"/>
    <w:rsid w:val="004C5E8C"/>
    <w:rPr>
      <w:rFonts w:ascii="Cambria" w:hAnsi="Cambria"/>
      <w:bdr w:val="none" w:sz="0" w:space="0" w:color="auto"/>
      <w:shd w:val="clear" w:color="auto" w:fill="FFCCCC"/>
    </w:rPr>
  </w:style>
  <w:style w:type="character" w:customStyle="1" w:styleId="stddocNumber">
    <w:name w:val="std_docNumber"/>
    <w:rsid w:val="004C5E8C"/>
    <w:rPr>
      <w:rFonts w:ascii="Cambria" w:hAnsi="Cambria"/>
      <w:bdr w:val="none" w:sz="0" w:space="0" w:color="auto"/>
      <w:shd w:val="clear" w:color="auto" w:fill="F2DBDB"/>
    </w:rPr>
  </w:style>
  <w:style w:type="character" w:customStyle="1" w:styleId="stddocPartNumber">
    <w:name w:val="std_docPartNumber"/>
    <w:rsid w:val="004C5E8C"/>
    <w:rPr>
      <w:rFonts w:ascii="Cambria" w:hAnsi="Cambria"/>
      <w:bdr w:val="none" w:sz="0" w:space="0" w:color="auto"/>
      <w:shd w:val="clear" w:color="auto" w:fill="EAF1DD"/>
    </w:rPr>
  </w:style>
  <w:style w:type="character" w:customStyle="1" w:styleId="stddocTitle">
    <w:name w:val="std_docTitle"/>
    <w:rsid w:val="004C5E8C"/>
    <w:rPr>
      <w:rFonts w:ascii="Cambria" w:hAnsi="Cambria"/>
      <w:i/>
      <w:bdr w:val="none" w:sz="0" w:space="0" w:color="auto"/>
      <w:shd w:val="clear" w:color="auto" w:fill="FDE9D9"/>
    </w:rPr>
  </w:style>
  <w:style w:type="character" w:customStyle="1" w:styleId="aumember">
    <w:name w:val="au_member"/>
    <w:rsid w:val="004C5E8C"/>
    <w:rPr>
      <w:rFonts w:ascii="Cambria" w:hAnsi="Cambria"/>
      <w:sz w:val="22"/>
      <w:bdr w:val="none" w:sz="0" w:space="0" w:color="auto"/>
      <w:shd w:val="clear" w:color="auto" w:fill="FF99CC"/>
    </w:rPr>
  </w:style>
  <w:style w:type="character" w:customStyle="1" w:styleId="stdfootnote">
    <w:name w:val="std_footnote"/>
    <w:rsid w:val="004C5E8C"/>
    <w:rPr>
      <w:rFonts w:ascii="Cambria" w:hAnsi="Cambria"/>
      <w:bdr w:val="none" w:sz="0" w:space="0" w:color="auto"/>
      <w:shd w:val="clear" w:color="auto" w:fill="F2F2F2"/>
    </w:rPr>
  </w:style>
  <w:style w:type="character" w:customStyle="1" w:styleId="stdpublisher">
    <w:name w:val="std_publisher"/>
    <w:rsid w:val="004C5E8C"/>
    <w:rPr>
      <w:rFonts w:ascii="Cambria" w:hAnsi="Cambria"/>
      <w:bdr w:val="none" w:sz="0" w:space="0" w:color="auto"/>
      <w:shd w:val="clear" w:color="auto" w:fill="C6D9F1"/>
    </w:rPr>
  </w:style>
  <w:style w:type="character" w:customStyle="1" w:styleId="stdsection">
    <w:name w:val="std_section"/>
    <w:rsid w:val="004C5E8C"/>
    <w:rPr>
      <w:rFonts w:ascii="Cambria" w:hAnsi="Cambria"/>
      <w:bdr w:val="none" w:sz="0" w:space="0" w:color="auto"/>
      <w:shd w:val="clear" w:color="auto" w:fill="E5DFEC"/>
    </w:rPr>
  </w:style>
  <w:style w:type="character" w:customStyle="1" w:styleId="stdyear">
    <w:name w:val="std_year"/>
    <w:rsid w:val="004C5E8C"/>
    <w:rPr>
      <w:rFonts w:ascii="Cambria" w:hAnsi="Cambria"/>
      <w:bdr w:val="none" w:sz="0" w:space="0" w:color="auto"/>
      <w:shd w:val="clear" w:color="auto" w:fill="DAEEF3"/>
    </w:rPr>
  </w:style>
  <w:style w:type="character" w:customStyle="1" w:styleId="stddocumentType">
    <w:name w:val="std_documentType"/>
    <w:rsid w:val="004C5E8C"/>
    <w:rPr>
      <w:rFonts w:ascii="Cambria" w:hAnsi="Cambria"/>
      <w:bdr w:val="none" w:sz="0" w:space="0" w:color="auto"/>
      <w:shd w:val="clear" w:color="auto" w:fill="7DE1DF"/>
    </w:rPr>
  </w:style>
  <w:style w:type="character" w:customStyle="1" w:styleId="bibalt-year">
    <w:name w:val="bib_alt-year"/>
    <w:rsid w:val="004C5E8C"/>
    <w:rPr>
      <w:rFonts w:ascii="Cambria" w:hAnsi="Cambria"/>
      <w:szCs w:val="24"/>
      <w:bdr w:val="none" w:sz="0" w:space="0" w:color="auto"/>
      <w:shd w:val="clear" w:color="auto" w:fill="CC99FF"/>
    </w:rPr>
  </w:style>
  <w:style w:type="character" w:customStyle="1" w:styleId="bibbook">
    <w:name w:val="bib_book"/>
    <w:rsid w:val="004C5E8C"/>
    <w:rPr>
      <w:rFonts w:ascii="Cambria" w:hAnsi="Cambria"/>
      <w:bdr w:val="none" w:sz="0" w:space="0" w:color="auto"/>
      <w:shd w:val="clear" w:color="auto" w:fill="99CCFF"/>
    </w:rPr>
  </w:style>
  <w:style w:type="character" w:customStyle="1" w:styleId="bibchapterno">
    <w:name w:val="bib_chapterno"/>
    <w:rsid w:val="004C5E8C"/>
    <w:rPr>
      <w:rFonts w:ascii="Cambria" w:hAnsi="Cambria"/>
      <w:bdr w:val="none" w:sz="0" w:space="0" w:color="auto"/>
      <w:shd w:val="clear" w:color="auto" w:fill="D9D9D9"/>
    </w:rPr>
  </w:style>
  <w:style w:type="character" w:customStyle="1" w:styleId="bibchaptertitle">
    <w:name w:val="bib_chaptertitle"/>
    <w:rsid w:val="004C5E8C"/>
    <w:rPr>
      <w:rFonts w:ascii="Cambria" w:hAnsi="Cambria"/>
      <w:bdr w:val="none" w:sz="0" w:space="0" w:color="auto"/>
      <w:shd w:val="clear" w:color="auto" w:fill="FF9D5B"/>
    </w:rPr>
  </w:style>
  <w:style w:type="character" w:customStyle="1" w:styleId="bibed-etal">
    <w:name w:val="bib_ed-etal"/>
    <w:rsid w:val="004C5E8C"/>
    <w:rPr>
      <w:rFonts w:ascii="Cambria" w:hAnsi="Cambria"/>
      <w:bdr w:val="none" w:sz="0" w:space="0" w:color="auto"/>
      <w:shd w:val="clear" w:color="auto" w:fill="00F4EE"/>
    </w:rPr>
  </w:style>
  <w:style w:type="character" w:customStyle="1" w:styleId="bibed-fname">
    <w:name w:val="bib_ed-fname"/>
    <w:rsid w:val="004C5E8C"/>
    <w:rPr>
      <w:rFonts w:ascii="Cambria" w:hAnsi="Cambria"/>
      <w:bdr w:val="none" w:sz="0" w:space="0" w:color="auto"/>
      <w:shd w:val="clear" w:color="auto" w:fill="FFFFB7"/>
    </w:rPr>
  </w:style>
  <w:style w:type="character" w:customStyle="1" w:styleId="bibeditionno">
    <w:name w:val="bib_editionno"/>
    <w:rsid w:val="004C5E8C"/>
    <w:rPr>
      <w:rFonts w:ascii="Cambria" w:hAnsi="Cambria"/>
      <w:bdr w:val="none" w:sz="0" w:space="0" w:color="auto"/>
      <w:shd w:val="clear" w:color="auto" w:fill="FFCC00"/>
    </w:rPr>
  </w:style>
  <w:style w:type="character" w:customStyle="1" w:styleId="bibed-organization">
    <w:name w:val="bib_ed-organization"/>
    <w:rsid w:val="004C5E8C"/>
    <w:rPr>
      <w:rFonts w:ascii="Cambria" w:hAnsi="Cambria"/>
      <w:bdr w:val="none" w:sz="0" w:space="0" w:color="auto"/>
      <w:shd w:val="clear" w:color="auto" w:fill="FCAAC3"/>
    </w:rPr>
  </w:style>
  <w:style w:type="character" w:customStyle="1" w:styleId="bibed-suffix">
    <w:name w:val="bib_ed-suffix"/>
    <w:rsid w:val="004C5E8C"/>
    <w:rPr>
      <w:rFonts w:ascii="Cambria" w:hAnsi="Cambria"/>
      <w:bdr w:val="none" w:sz="0" w:space="0" w:color="auto"/>
      <w:shd w:val="clear" w:color="auto" w:fill="CCFFCC"/>
    </w:rPr>
  </w:style>
  <w:style w:type="character" w:customStyle="1" w:styleId="bibed-surname">
    <w:name w:val="bib_ed-surname"/>
    <w:rsid w:val="004C5E8C"/>
    <w:rPr>
      <w:rFonts w:ascii="Cambria" w:hAnsi="Cambria"/>
      <w:bdr w:val="none" w:sz="0" w:space="0" w:color="auto"/>
      <w:shd w:val="clear" w:color="auto" w:fill="FFFF00"/>
    </w:rPr>
  </w:style>
  <w:style w:type="character" w:customStyle="1" w:styleId="bibinstitution">
    <w:name w:val="bib_institution"/>
    <w:rsid w:val="004C5E8C"/>
    <w:rPr>
      <w:rFonts w:ascii="Cambria" w:hAnsi="Cambria"/>
      <w:bdr w:val="none" w:sz="0" w:space="0" w:color="auto"/>
      <w:shd w:val="clear" w:color="auto" w:fill="CCFFCC"/>
    </w:rPr>
  </w:style>
  <w:style w:type="character" w:customStyle="1" w:styleId="bibisbn">
    <w:name w:val="bib_isbn"/>
    <w:rsid w:val="004C5E8C"/>
    <w:rPr>
      <w:rFonts w:ascii="Cambria" w:hAnsi="Cambria"/>
      <w:shd w:val="clear" w:color="auto" w:fill="D9D9D9"/>
    </w:rPr>
  </w:style>
  <w:style w:type="character" w:customStyle="1" w:styleId="biblocation">
    <w:name w:val="bib_location"/>
    <w:rsid w:val="004C5E8C"/>
    <w:rPr>
      <w:rFonts w:ascii="Cambria" w:hAnsi="Cambria"/>
      <w:bdr w:val="none" w:sz="0" w:space="0" w:color="auto"/>
      <w:shd w:val="clear" w:color="auto" w:fill="FFCCCC"/>
    </w:rPr>
  </w:style>
  <w:style w:type="character" w:customStyle="1" w:styleId="bibpagecount">
    <w:name w:val="bib_pagecount"/>
    <w:rsid w:val="004C5E8C"/>
    <w:rPr>
      <w:rFonts w:ascii="Cambria" w:hAnsi="Cambria"/>
      <w:bdr w:val="none" w:sz="0" w:space="0" w:color="auto"/>
      <w:shd w:val="clear" w:color="auto" w:fill="00FF00"/>
    </w:rPr>
  </w:style>
  <w:style w:type="character" w:customStyle="1" w:styleId="bibpatent">
    <w:name w:val="bib_patent"/>
    <w:rsid w:val="004C5E8C"/>
    <w:rPr>
      <w:rFonts w:ascii="Cambria" w:hAnsi="Cambria"/>
      <w:bdr w:val="none" w:sz="0" w:space="0" w:color="auto"/>
      <w:shd w:val="clear" w:color="auto" w:fill="66FFCC"/>
    </w:rPr>
  </w:style>
  <w:style w:type="character" w:customStyle="1" w:styleId="bibpublisher">
    <w:name w:val="bib_publisher"/>
    <w:rsid w:val="004C5E8C"/>
    <w:rPr>
      <w:rFonts w:ascii="Cambria" w:hAnsi="Cambria"/>
      <w:bdr w:val="none" w:sz="0" w:space="0" w:color="auto"/>
      <w:shd w:val="clear" w:color="auto" w:fill="FF99CC"/>
    </w:rPr>
  </w:style>
  <w:style w:type="character" w:customStyle="1" w:styleId="bibreportnum">
    <w:name w:val="bib_reportnum"/>
    <w:rsid w:val="004C5E8C"/>
    <w:rPr>
      <w:rFonts w:ascii="Cambria" w:hAnsi="Cambria"/>
      <w:bdr w:val="none" w:sz="0" w:space="0" w:color="auto"/>
      <w:shd w:val="clear" w:color="auto" w:fill="CCCCFF"/>
    </w:rPr>
  </w:style>
  <w:style w:type="character" w:customStyle="1" w:styleId="bibschool">
    <w:name w:val="bib_school"/>
    <w:rsid w:val="004C5E8C"/>
    <w:rPr>
      <w:rFonts w:ascii="Cambria" w:hAnsi="Cambria"/>
      <w:bdr w:val="none" w:sz="0" w:space="0" w:color="auto"/>
      <w:shd w:val="clear" w:color="auto" w:fill="FFCC66"/>
    </w:rPr>
  </w:style>
  <w:style w:type="character" w:customStyle="1" w:styleId="bibseries">
    <w:name w:val="bib_series"/>
    <w:rsid w:val="004C5E8C"/>
    <w:rPr>
      <w:rFonts w:ascii="Cambria" w:hAnsi="Cambria"/>
      <w:shd w:val="clear" w:color="auto" w:fill="FFCC99"/>
    </w:rPr>
  </w:style>
  <w:style w:type="character" w:customStyle="1" w:styleId="bibseriesno">
    <w:name w:val="bib_seriesno"/>
    <w:rsid w:val="004C5E8C"/>
    <w:rPr>
      <w:rFonts w:ascii="Cambria" w:hAnsi="Cambria"/>
      <w:shd w:val="clear" w:color="auto" w:fill="FFFF99"/>
    </w:rPr>
  </w:style>
  <w:style w:type="character" w:customStyle="1" w:styleId="bibtrans">
    <w:name w:val="bib_trans"/>
    <w:rsid w:val="004C5E8C"/>
    <w:rPr>
      <w:rFonts w:ascii="Cambria" w:hAnsi="Cambria"/>
      <w:shd w:val="clear" w:color="auto" w:fill="99CC00"/>
    </w:rPr>
  </w:style>
  <w:style w:type="character" w:customStyle="1" w:styleId="stdsuppl">
    <w:name w:val="std_suppl"/>
    <w:rsid w:val="004C5E8C"/>
    <w:rPr>
      <w:rFonts w:ascii="Cambria" w:hAnsi="Cambria"/>
      <w:bdr w:val="none" w:sz="0" w:space="0" w:color="auto"/>
      <w:shd w:val="clear" w:color="auto" w:fill="F6FBB5"/>
    </w:rPr>
  </w:style>
  <w:style w:type="character" w:customStyle="1" w:styleId="citesection">
    <w:name w:val="cite_section"/>
    <w:rsid w:val="004C5E8C"/>
    <w:rPr>
      <w:rFonts w:ascii="Cambria" w:hAnsi="Cambria"/>
      <w:bdr w:val="none" w:sz="0" w:space="0" w:color="auto"/>
      <w:shd w:val="clear" w:color="auto" w:fill="FF7C80"/>
    </w:rPr>
  </w:style>
  <w:style w:type="paragraph" w:customStyle="1" w:styleId="BaseHeading">
    <w:name w:val="Base_Heading"/>
    <w:qFormat/>
    <w:rsid w:val="004C5E8C"/>
    <w:pPr>
      <w:spacing w:after="240" w:line="240" w:lineRule="atLeast"/>
      <w:outlineLvl w:val="0"/>
    </w:pPr>
    <w:rPr>
      <w:sz w:val="22"/>
      <w:szCs w:val="22"/>
      <w:lang w:val="en-GB"/>
    </w:rPr>
  </w:style>
  <w:style w:type="paragraph" w:customStyle="1" w:styleId="BaseText">
    <w:name w:val="Base_Text"/>
    <w:link w:val="BaseTextChar"/>
    <w:qFormat/>
    <w:rsid w:val="004C5E8C"/>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4C5E8C"/>
    <w:pPr>
      <w:ind w:left="662" w:hanging="662"/>
      <w:jc w:val="left"/>
    </w:pPr>
  </w:style>
  <w:style w:type="paragraph" w:customStyle="1" w:styleId="BodyText-">
    <w:name w:val="Body Text (-)"/>
    <w:basedOn w:val="BaseText"/>
    <w:rsid w:val="004C5E8C"/>
    <w:pPr>
      <w:spacing w:line="220" w:lineRule="atLeast"/>
    </w:pPr>
    <w:rPr>
      <w:sz w:val="18"/>
    </w:rPr>
  </w:style>
  <w:style w:type="paragraph" w:customStyle="1" w:styleId="BodyTextindent1">
    <w:name w:val="Body Text indent 1"/>
    <w:basedOn w:val="BaseText"/>
    <w:rsid w:val="004C5E8C"/>
    <w:pPr>
      <w:ind w:left="403"/>
    </w:pPr>
  </w:style>
  <w:style w:type="paragraph" w:customStyle="1" w:styleId="BodyTextindent1-">
    <w:name w:val="Body Text indent 1 (-)"/>
    <w:basedOn w:val="BodyTextindent1"/>
    <w:rsid w:val="004C5E8C"/>
    <w:pPr>
      <w:spacing w:line="220" w:lineRule="atLeast"/>
    </w:pPr>
    <w:rPr>
      <w:sz w:val="18"/>
    </w:rPr>
  </w:style>
  <w:style w:type="paragraph" w:customStyle="1" w:styleId="BodyTextIndent21">
    <w:name w:val="Body Text Indent 21"/>
    <w:basedOn w:val="Normal"/>
    <w:rsid w:val="00A17231"/>
    <w:pPr>
      <w:ind w:left="805"/>
    </w:pPr>
  </w:style>
  <w:style w:type="paragraph" w:customStyle="1" w:styleId="BodyTextindent2-">
    <w:name w:val="Body Text indent 2 (-)"/>
    <w:basedOn w:val="BodyTextIndent23"/>
    <w:rsid w:val="004C5E8C"/>
    <w:pPr>
      <w:spacing w:line="220" w:lineRule="atLeast"/>
    </w:pPr>
    <w:rPr>
      <w:sz w:val="18"/>
    </w:rPr>
  </w:style>
  <w:style w:type="paragraph" w:customStyle="1" w:styleId="BodyTextIndent31">
    <w:name w:val="Body Text Indent 31"/>
    <w:basedOn w:val="BodyTextIndent21"/>
    <w:rsid w:val="00A17231"/>
    <w:pPr>
      <w:ind w:left="1202"/>
    </w:pPr>
  </w:style>
  <w:style w:type="paragraph" w:customStyle="1" w:styleId="BodyTextindent3-">
    <w:name w:val="Body Text indent 3 (-)"/>
    <w:basedOn w:val="BodyTextIndent33"/>
    <w:rsid w:val="004C5E8C"/>
    <w:pPr>
      <w:spacing w:line="220" w:lineRule="atLeast"/>
    </w:pPr>
    <w:rPr>
      <w:sz w:val="18"/>
    </w:rPr>
  </w:style>
  <w:style w:type="paragraph" w:customStyle="1" w:styleId="BodyTextindent4">
    <w:name w:val="Body Text indent 4"/>
    <w:basedOn w:val="BodyTextIndent33"/>
    <w:rsid w:val="004C5E8C"/>
    <w:pPr>
      <w:ind w:left="1605"/>
    </w:pPr>
  </w:style>
  <w:style w:type="paragraph" w:customStyle="1" w:styleId="BodyTextindent4-">
    <w:name w:val="Body Text indent 4 (-)"/>
    <w:basedOn w:val="BodyTextindent4"/>
    <w:rsid w:val="004C5E8C"/>
    <w:pPr>
      <w:spacing w:line="220" w:lineRule="atLeast"/>
    </w:pPr>
    <w:rPr>
      <w:sz w:val="18"/>
    </w:rPr>
  </w:style>
  <w:style w:type="paragraph" w:customStyle="1" w:styleId="BodyTextCenter">
    <w:name w:val="Body Text_Center"/>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4C5E8C"/>
    <w:pPr>
      <w:spacing w:line="220" w:lineRule="atLeast"/>
    </w:pPr>
    <w:rPr>
      <w:sz w:val="18"/>
    </w:rPr>
  </w:style>
  <w:style w:type="paragraph" w:customStyle="1" w:styleId="Code--">
    <w:name w:val="Code (--)"/>
    <w:basedOn w:val="Code"/>
    <w:rsid w:val="004C5E8C"/>
    <w:pPr>
      <w:spacing w:line="200" w:lineRule="atLeast"/>
    </w:pPr>
    <w:rPr>
      <w:sz w:val="16"/>
    </w:rPr>
  </w:style>
  <w:style w:type="paragraph" w:customStyle="1" w:styleId="CoverTitleA1">
    <w:name w:val="Cover Title_A1"/>
    <w:basedOn w:val="BaseHeading"/>
    <w:rsid w:val="004C5E8C"/>
    <w:pPr>
      <w:spacing w:line="360" w:lineRule="exact"/>
      <w:outlineLvl w:val="9"/>
    </w:pPr>
    <w:rPr>
      <w:b/>
      <w:sz w:val="32"/>
    </w:rPr>
  </w:style>
  <w:style w:type="paragraph" w:customStyle="1" w:styleId="CoverTitleA2">
    <w:name w:val="Cover Title_A2"/>
    <w:basedOn w:val="CoverTitleA1"/>
    <w:rsid w:val="004C5E8C"/>
  </w:style>
  <w:style w:type="paragraph" w:customStyle="1" w:styleId="CoverTitleA3">
    <w:name w:val="Cover Title_A3"/>
    <w:basedOn w:val="CoverTitleA1"/>
    <w:rsid w:val="004C5E8C"/>
    <w:rPr>
      <w:b w:val="0"/>
    </w:rPr>
  </w:style>
  <w:style w:type="paragraph" w:customStyle="1" w:styleId="CoverTitleB">
    <w:name w:val="Cover Title_B"/>
    <w:basedOn w:val="BaseHeading"/>
    <w:rsid w:val="004C5E8C"/>
    <w:pPr>
      <w:outlineLvl w:val="9"/>
    </w:pPr>
    <w:rPr>
      <w:i/>
      <w:lang w:val="fr-FR"/>
    </w:rPr>
  </w:style>
  <w:style w:type="paragraph" w:customStyle="1" w:styleId="Dimension100">
    <w:name w:val="Dimension_100"/>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4C5E8C"/>
    <w:pPr>
      <w:ind w:right="2434"/>
    </w:pPr>
  </w:style>
  <w:style w:type="paragraph" w:customStyle="1" w:styleId="Dimension75">
    <w:name w:val="Dimension_75"/>
    <w:basedOn w:val="Dimension100"/>
    <w:rsid w:val="004C5E8C"/>
    <w:pPr>
      <w:ind w:right="1253"/>
    </w:pPr>
  </w:style>
  <w:style w:type="paragraph" w:customStyle="1" w:styleId="dl">
    <w:name w:val="dl"/>
    <w:basedOn w:val="BaseText"/>
    <w:rsid w:val="004C5E8C"/>
    <w:pPr>
      <w:ind w:left="806" w:hanging="403"/>
    </w:pPr>
  </w:style>
  <w:style w:type="paragraph" w:customStyle="1" w:styleId="Examplecontinued">
    <w:name w:val="Example continued"/>
    <w:basedOn w:val="Example"/>
    <w:rsid w:val="004C5E8C"/>
  </w:style>
  <w:style w:type="paragraph" w:customStyle="1" w:styleId="Exampleindent">
    <w:name w:val="Example indent"/>
    <w:basedOn w:val="Example"/>
    <w:rsid w:val="004C5E8C"/>
    <w:pPr>
      <w:tabs>
        <w:tab w:val="clear" w:pos="1354"/>
        <w:tab w:val="left" w:pos="1757"/>
      </w:tabs>
      <w:ind w:left="403"/>
    </w:pPr>
  </w:style>
  <w:style w:type="paragraph" w:customStyle="1" w:styleId="Exampleindentcontinued">
    <w:name w:val="Example indent continued"/>
    <w:basedOn w:val="Exampleindent"/>
    <w:rsid w:val="004C5E8C"/>
  </w:style>
  <w:style w:type="paragraph" w:customStyle="1" w:styleId="Figureexample">
    <w:name w:val="Figure example"/>
    <w:basedOn w:val="Example"/>
    <w:rsid w:val="004C5E8C"/>
  </w:style>
  <w:style w:type="paragraph" w:customStyle="1" w:styleId="FigureGraphic">
    <w:name w:val="Figure Graphic"/>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4C5E8C"/>
  </w:style>
  <w:style w:type="paragraph" w:customStyle="1" w:styleId="Figuresubtitle">
    <w:name w:val="Figure subtitle"/>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0">
    <w:name w:val="Figure title"/>
    <w:basedOn w:val="BaseHeading"/>
    <w:rsid w:val="004C5E8C"/>
    <w:pPr>
      <w:suppressAutoHyphens/>
      <w:spacing w:before="240" w:after="360"/>
      <w:jc w:val="center"/>
      <w:outlineLvl w:val="9"/>
    </w:pPr>
    <w:rPr>
      <w:b/>
    </w:rPr>
  </w:style>
  <w:style w:type="paragraph" w:customStyle="1" w:styleId="KeyText">
    <w:name w:val="Key Text"/>
    <w:basedOn w:val="Body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4C5E8C"/>
    <w:pPr>
      <w:jc w:val="left"/>
    </w:pPr>
    <w:rPr>
      <w:b/>
    </w:rPr>
  </w:style>
  <w:style w:type="paragraph" w:customStyle="1" w:styleId="ListContinue1">
    <w:name w:val="List Continue 1"/>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4C5E8C"/>
    <w:pPr>
      <w:spacing w:line="210" w:lineRule="atLeast"/>
    </w:pPr>
    <w:rPr>
      <w:sz w:val="20"/>
    </w:rPr>
  </w:style>
  <w:style w:type="paragraph" w:customStyle="1" w:styleId="ListContinue2-">
    <w:name w:val="List Continue 2 (-)"/>
    <w:basedOn w:val="ListContinue1-"/>
    <w:rsid w:val="004C5E8C"/>
    <w:pPr>
      <w:tabs>
        <w:tab w:val="left" w:pos="806"/>
      </w:tabs>
      <w:ind w:left="1200" w:hanging="810"/>
      <w:jc w:val="left"/>
    </w:pPr>
    <w:rPr>
      <w:rFonts w:ascii="Arial" w:hAnsi="Arial"/>
      <w:sz w:val="18"/>
    </w:rPr>
  </w:style>
  <w:style w:type="paragraph" w:customStyle="1" w:styleId="ListContinue3-">
    <w:name w:val="List Continue 3 (-)"/>
    <w:basedOn w:val="ListContinue1-"/>
    <w:rsid w:val="004C5E8C"/>
    <w:pPr>
      <w:ind w:left="1209"/>
    </w:pPr>
  </w:style>
  <w:style w:type="paragraph" w:customStyle="1" w:styleId="ListContinue4-">
    <w:name w:val="List Continue 4 (-)"/>
    <w:basedOn w:val="ListContinue1-"/>
    <w:rsid w:val="004C5E8C"/>
    <w:pPr>
      <w:ind w:left="1598"/>
    </w:pPr>
  </w:style>
  <w:style w:type="paragraph" w:customStyle="1" w:styleId="ListNumber1">
    <w:name w:val="List Number 1"/>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rsid w:val="004C5E8C"/>
    <w:pPr>
      <w:spacing w:line="210" w:lineRule="atLeast"/>
    </w:pPr>
    <w:rPr>
      <w:sz w:val="20"/>
    </w:rPr>
  </w:style>
  <w:style w:type="paragraph" w:customStyle="1" w:styleId="ListNumber2-">
    <w:name w:val="List Number 2 (-)"/>
    <w:basedOn w:val="ListNumber1-"/>
    <w:qFormat/>
    <w:rsid w:val="004C5E8C"/>
    <w:pPr>
      <w:ind w:left="806"/>
    </w:pPr>
  </w:style>
  <w:style w:type="paragraph" w:customStyle="1" w:styleId="ListNumber3-">
    <w:name w:val="List Number 3 (-)"/>
    <w:basedOn w:val="ListNumber1-"/>
    <w:rsid w:val="004C5E8C"/>
    <w:pPr>
      <w:ind w:left="1209"/>
    </w:pPr>
  </w:style>
  <w:style w:type="paragraph" w:customStyle="1" w:styleId="ListNumber4-">
    <w:name w:val="List Number 4 (-)"/>
    <w:basedOn w:val="ListNumber1-"/>
    <w:rsid w:val="004C5E8C"/>
    <w:pPr>
      <w:ind w:left="1598"/>
    </w:pPr>
  </w:style>
  <w:style w:type="paragraph" w:customStyle="1" w:styleId="Tablebody-">
    <w:name w:val="Table body (-)"/>
    <w:basedOn w:val="Tablebody"/>
    <w:rsid w:val="004C5E8C"/>
    <w:rPr>
      <w:sz w:val="18"/>
    </w:rPr>
  </w:style>
  <w:style w:type="paragraph" w:customStyle="1" w:styleId="Tablebody--">
    <w:name w:val="Table body (--)"/>
    <w:basedOn w:val="Tablebody"/>
    <w:rsid w:val="004C5E8C"/>
    <w:rPr>
      <w:sz w:val="16"/>
    </w:rPr>
  </w:style>
  <w:style w:type="paragraph" w:customStyle="1" w:styleId="Tablebody0">
    <w:name w:val="Table body (+)"/>
    <w:basedOn w:val="Tablebody"/>
    <w:rsid w:val="004C5E8C"/>
    <w:pPr>
      <w:spacing w:line="230" w:lineRule="atLeast"/>
    </w:pPr>
    <w:rPr>
      <w:sz w:val="22"/>
    </w:rPr>
  </w:style>
  <w:style w:type="paragraph" w:customStyle="1" w:styleId="Tablefooter">
    <w:name w:val="Table footer"/>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4C5E8C"/>
  </w:style>
  <w:style w:type="paragraph" w:customStyle="1" w:styleId="Tableheader-">
    <w:name w:val="Table header (-)"/>
    <w:basedOn w:val="Tablebody-"/>
    <w:rsid w:val="004C5E8C"/>
  </w:style>
  <w:style w:type="paragraph" w:customStyle="1" w:styleId="Tableheader--">
    <w:name w:val="Table header (--)"/>
    <w:basedOn w:val="Tablebody--"/>
    <w:rsid w:val="004C5E8C"/>
  </w:style>
  <w:style w:type="paragraph" w:customStyle="1" w:styleId="Tableheader0">
    <w:name w:val="Table header (+)"/>
    <w:basedOn w:val="Tablebody0"/>
    <w:rsid w:val="004C5E8C"/>
  </w:style>
  <w:style w:type="paragraph" w:customStyle="1" w:styleId="Notice">
    <w:name w:val="Notice"/>
    <w:basedOn w:val="BaseText"/>
    <w:rsid w:val="004C5E8C"/>
  </w:style>
  <w:style w:type="paragraph" w:customStyle="1" w:styleId="p2">
    <w:name w:val="p2"/>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4C5E8C"/>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4C5E8C"/>
  </w:style>
  <w:style w:type="paragraph" w:customStyle="1" w:styleId="Noteindent">
    <w:name w:val="Note indent"/>
    <w:basedOn w:val="Note"/>
    <w:rsid w:val="004C5E8C"/>
    <w:pPr>
      <w:tabs>
        <w:tab w:val="clear" w:pos="965"/>
        <w:tab w:val="left" w:pos="1368"/>
      </w:tabs>
      <w:ind w:left="403"/>
    </w:pPr>
  </w:style>
  <w:style w:type="paragraph" w:customStyle="1" w:styleId="Noteindentcontinued">
    <w:name w:val="Note indent continued"/>
    <w:basedOn w:val="Noteindent"/>
    <w:qFormat/>
    <w:rsid w:val="004C5E8C"/>
  </w:style>
  <w:style w:type="paragraph" w:customStyle="1" w:styleId="MainTitle1">
    <w:name w:val="Main Title 1"/>
    <w:basedOn w:val="CoverTitleA1"/>
    <w:rsid w:val="004C5E8C"/>
    <w:pPr>
      <w:spacing w:before="400"/>
    </w:pPr>
  </w:style>
  <w:style w:type="paragraph" w:customStyle="1" w:styleId="MainTitle2">
    <w:name w:val="Main Title 2"/>
    <w:basedOn w:val="CoverTitleA2"/>
    <w:rsid w:val="004C5E8C"/>
    <w:pPr>
      <w:outlineLvl w:val="1"/>
    </w:pPr>
  </w:style>
  <w:style w:type="paragraph" w:customStyle="1" w:styleId="MainTitle3">
    <w:name w:val="Main Title 3"/>
    <w:basedOn w:val="CoverTitleA3"/>
    <w:rsid w:val="004C5E8C"/>
    <w:pPr>
      <w:outlineLvl w:val="2"/>
    </w:pPr>
  </w:style>
  <w:style w:type="paragraph" w:customStyle="1" w:styleId="TableGraphic">
    <w:name w:val="Table Graphic"/>
    <w:basedOn w:val="FigureGraphic"/>
    <w:rsid w:val="004C5E8C"/>
  </w:style>
  <w:style w:type="character" w:customStyle="1" w:styleId="Courier">
    <w:name w:val="Courier"/>
    <w:rsid w:val="004C5E8C"/>
    <w:rPr>
      <w:rFonts w:ascii="Courier New" w:hAnsi="Courier New"/>
    </w:rPr>
  </w:style>
  <w:style w:type="paragraph" w:customStyle="1" w:styleId="BiblioDescription">
    <w:name w:val="Biblio Description"/>
    <w:basedOn w:val="BaseText"/>
    <w:next w:val="BiblioEntry"/>
    <w:rsid w:val="004C5E8C"/>
  </w:style>
  <w:style w:type="paragraph" w:customStyle="1" w:styleId="ListNumber5-">
    <w:name w:val="List Number 5 (-)"/>
    <w:basedOn w:val="ListNumber1-"/>
    <w:qFormat/>
    <w:rsid w:val="004C5E8C"/>
    <w:pPr>
      <w:ind w:left="1996"/>
    </w:pPr>
  </w:style>
  <w:style w:type="paragraph" w:customStyle="1" w:styleId="ListContinue5-">
    <w:name w:val="List Continue 5 (-)"/>
    <w:basedOn w:val="ListContinue1-"/>
    <w:qFormat/>
    <w:rsid w:val="004C5E8C"/>
    <w:pPr>
      <w:ind w:left="1593"/>
    </w:pPr>
  </w:style>
  <w:style w:type="paragraph" w:customStyle="1" w:styleId="BiblioText">
    <w:name w:val="Biblio Text"/>
    <w:basedOn w:val="BaseText"/>
    <w:qFormat/>
    <w:rsid w:val="004C5E8C"/>
  </w:style>
  <w:style w:type="paragraph" w:customStyle="1" w:styleId="FigureImage">
    <w:name w:val="Figure Image"/>
    <w:basedOn w:val="FigureGraphic"/>
    <w:rsid w:val="004C5E8C"/>
  </w:style>
  <w:style w:type="paragraph" w:customStyle="1" w:styleId="Figuredescription">
    <w:name w:val="Figure description"/>
    <w:basedOn w:val="Figuretitle0"/>
    <w:rsid w:val="004C5E8C"/>
    <w:pPr>
      <w:shd w:val="pct10" w:color="auto" w:fill="auto"/>
    </w:pPr>
    <w:rPr>
      <w:szCs w:val="24"/>
    </w:rPr>
  </w:style>
  <w:style w:type="paragraph" w:customStyle="1" w:styleId="Formuladescription">
    <w:name w:val="Formula description"/>
    <w:basedOn w:val="Formula"/>
    <w:rsid w:val="004C5E8C"/>
    <w:pPr>
      <w:shd w:val="pct10" w:color="auto" w:fill="auto"/>
    </w:pPr>
    <w:rPr>
      <w:szCs w:val="24"/>
    </w:rPr>
  </w:style>
  <w:style w:type="paragraph" w:customStyle="1" w:styleId="Tabledescription">
    <w:name w:val="Table description"/>
    <w:basedOn w:val="Tabletitle"/>
    <w:rsid w:val="004C5E8C"/>
    <w:pPr>
      <w:shd w:val="pct10" w:color="auto" w:fill="auto"/>
    </w:pPr>
    <w:rPr>
      <w:szCs w:val="24"/>
    </w:rPr>
  </w:style>
  <w:style w:type="paragraph" w:customStyle="1" w:styleId="Box-begin">
    <w:name w:val="Box-begin"/>
    <w:basedOn w:val="BaseText"/>
    <w:rsid w:val="004C5E8C"/>
    <w:pPr>
      <w:shd w:val="clear" w:color="auto" w:fill="D9D9D9"/>
      <w:jc w:val="left"/>
    </w:pPr>
    <w:rPr>
      <w:szCs w:val="24"/>
    </w:rPr>
  </w:style>
  <w:style w:type="paragraph" w:customStyle="1" w:styleId="Box-end">
    <w:name w:val="Box-end"/>
    <w:basedOn w:val="BaseText"/>
    <w:rsid w:val="004C5E8C"/>
    <w:pPr>
      <w:shd w:val="clear" w:color="auto" w:fill="D9D9D9"/>
      <w:jc w:val="left"/>
    </w:pPr>
    <w:rPr>
      <w:szCs w:val="24"/>
    </w:rPr>
  </w:style>
  <w:style w:type="paragraph" w:customStyle="1" w:styleId="Box-title">
    <w:name w:val="Box-title"/>
    <w:basedOn w:val="BaseHeading"/>
    <w:rsid w:val="004C5E8C"/>
    <w:pPr>
      <w:shd w:val="clear" w:color="auto" w:fill="E6E6E6"/>
    </w:pPr>
    <w:rPr>
      <w:b/>
      <w:sz w:val="26"/>
      <w:szCs w:val="24"/>
    </w:rPr>
  </w:style>
  <w:style w:type="paragraph" w:customStyle="1" w:styleId="FrontHead">
    <w:name w:val="Front Head"/>
    <w:basedOn w:val="BaseHeading"/>
    <w:next w:val="BodyText"/>
    <w:qFormat/>
    <w:rsid w:val="004C5E8C"/>
    <w:pPr>
      <w:keepNext/>
      <w:pageBreakBefore/>
      <w:suppressAutoHyphens/>
      <w:spacing w:before="310" w:after="310" w:line="310" w:lineRule="atLeast"/>
    </w:pPr>
    <w:rPr>
      <w:b/>
      <w:sz w:val="28"/>
    </w:rPr>
  </w:style>
  <w:style w:type="paragraph" w:customStyle="1" w:styleId="IndexHead">
    <w:name w:val="Index Head"/>
    <w:basedOn w:val="BaseHeading"/>
    <w:rsid w:val="004C5E8C"/>
    <w:pPr>
      <w:pageBreakBefore/>
      <w:spacing w:after="760" w:line="280" w:lineRule="atLeast"/>
      <w:jc w:val="center"/>
    </w:pPr>
    <w:rPr>
      <w:b/>
      <w:sz w:val="28"/>
      <w:szCs w:val="28"/>
    </w:rPr>
  </w:style>
  <w:style w:type="paragraph" w:customStyle="1" w:styleId="Exampleindent2">
    <w:name w:val="Example indent 2"/>
    <w:basedOn w:val="Example"/>
    <w:rsid w:val="004C5E8C"/>
    <w:pPr>
      <w:tabs>
        <w:tab w:val="left" w:pos="1758"/>
      </w:tabs>
      <w:ind w:left="805"/>
    </w:pPr>
  </w:style>
  <w:style w:type="paragraph" w:customStyle="1" w:styleId="Exampleindent2continued">
    <w:name w:val="Example indent 2 continued"/>
    <w:basedOn w:val="BaseText"/>
    <w:rsid w:val="004C5E8C"/>
    <w:pPr>
      <w:spacing w:line="220" w:lineRule="atLeast"/>
      <w:ind w:left="805"/>
    </w:pPr>
    <w:rPr>
      <w:sz w:val="20"/>
    </w:rPr>
  </w:style>
  <w:style w:type="paragraph" w:customStyle="1" w:styleId="Noteindent2continued">
    <w:name w:val="Note indent 2 continued"/>
    <w:basedOn w:val="Note"/>
    <w:rsid w:val="004C5E8C"/>
    <w:pPr>
      <w:tabs>
        <w:tab w:val="clear" w:pos="965"/>
        <w:tab w:val="left" w:pos="1758"/>
      </w:tabs>
      <w:ind w:left="805"/>
    </w:pPr>
  </w:style>
  <w:style w:type="paragraph" w:customStyle="1" w:styleId="Noteindent2">
    <w:name w:val="Note indent 2"/>
    <w:basedOn w:val="Note"/>
    <w:rsid w:val="004C5E8C"/>
    <w:pPr>
      <w:tabs>
        <w:tab w:val="clear" w:pos="965"/>
        <w:tab w:val="left" w:pos="1758"/>
      </w:tabs>
      <w:ind w:left="805"/>
    </w:pPr>
  </w:style>
  <w:style w:type="character" w:customStyle="1" w:styleId="Chinese">
    <w:name w:val="Chinese"/>
    <w:uiPriority w:val="1"/>
    <w:qFormat/>
    <w:rsid w:val="004C5E8C"/>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4C5E8C"/>
    <w:pPr>
      <w:numPr>
        <w:numId w:val="0"/>
      </w:numPr>
      <w:shd w:val="pct15" w:color="auto" w:fill="auto"/>
    </w:pPr>
  </w:style>
  <w:style w:type="paragraph" w:customStyle="1" w:styleId="AMENDHeading1Unnumbered">
    <w:name w:val="AMEND Heading 1 Unnumbered"/>
    <w:basedOn w:val="Heading1"/>
    <w:next w:val="BodyText"/>
    <w:qFormat/>
    <w:rsid w:val="004C5E8C"/>
    <w:pPr>
      <w:numPr>
        <w:numId w:val="0"/>
      </w:numPr>
      <w:shd w:val="pct15" w:color="auto" w:fill="auto"/>
    </w:pPr>
  </w:style>
  <w:style w:type="paragraph" w:customStyle="1" w:styleId="AdmittedTerm">
    <w:name w:val="Admitted Term"/>
    <w:basedOn w:val="BaseText"/>
    <w:next w:val="Definition"/>
    <w:qFormat/>
    <w:rsid w:val="004C5E8C"/>
    <w:pPr>
      <w:spacing w:after="0"/>
      <w:jc w:val="left"/>
    </w:pPr>
  </w:style>
  <w:style w:type="paragraph" w:customStyle="1" w:styleId="dlnoindent">
    <w:name w:val="dl_no indent"/>
    <w:basedOn w:val="BaseText"/>
    <w:rsid w:val="004C5E8C"/>
  </w:style>
  <w:style w:type="paragraph" w:customStyle="1" w:styleId="BodyTextIndent22">
    <w:name w:val="Body Text Indent 22"/>
    <w:basedOn w:val="Normal"/>
    <w:rsid w:val="00A273C7"/>
    <w:pPr>
      <w:ind w:left="805"/>
    </w:pPr>
  </w:style>
  <w:style w:type="paragraph" w:customStyle="1" w:styleId="BodyTextIndent32">
    <w:name w:val="Body Text Indent 32"/>
    <w:basedOn w:val="BodyTextIndent22"/>
    <w:rsid w:val="00A273C7"/>
    <w:pPr>
      <w:ind w:left="1202"/>
    </w:pPr>
  </w:style>
  <w:style w:type="paragraph" w:customStyle="1" w:styleId="zzCover">
    <w:name w:val="zzCover"/>
    <w:basedOn w:val="BodyText"/>
    <w:link w:val="zzCoverChar"/>
    <w:qFormat/>
    <w:rsid w:val="00526C99"/>
    <w:pPr>
      <w:jc w:val="right"/>
    </w:pPr>
    <w:rPr>
      <w:b/>
      <w:szCs w:val="24"/>
      <w:lang w:val="fr-CH"/>
    </w:rPr>
  </w:style>
  <w:style w:type="character" w:customStyle="1" w:styleId="TOC1Char">
    <w:name w:val="TOC 1 Char"/>
    <w:basedOn w:val="DefaultParagraphFont"/>
    <w:link w:val="TOC1"/>
    <w:uiPriority w:val="39"/>
    <w:rsid w:val="00285282"/>
    <w:rPr>
      <w:rFonts w:eastAsia="MS Mincho"/>
      <w:b/>
      <w:sz w:val="22"/>
      <w:lang w:val="en-GB" w:eastAsia="ja-JP"/>
    </w:rPr>
  </w:style>
  <w:style w:type="character" w:customStyle="1" w:styleId="TOC2Char">
    <w:name w:val="TOC 2 Char"/>
    <w:basedOn w:val="TOC1Char"/>
    <w:link w:val="TOC2"/>
    <w:uiPriority w:val="39"/>
    <w:rsid w:val="00285282"/>
    <w:rPr>
      <w:rFonts w:eastAsia="MS Mincho"/>
      <w:b/>
      <w:sz w:val="22"/>
      <w:lang w:val="en-GB" w:eastAsia="ja-JP"/>
    </w:rPr>
  </w:style>
  <w:style w:type="character" w:customStyle="1" w:styleId="TOC3Char">
    <w:name w:val="TOC 3 Char"/>
    <w:basedOn w:val="TOC2Char"/>
    <w:link w:val="TOC3"/>
    <w:uiPriority w:val="39"/>
    <w:rsid w:val="00285282"/>
    <w:rPr>
      <w:rFonts w:eastAsia="MS Mincho"/>
      <w:b/>
      <w:sz w:val="22"/>
      <w:lang w:val="en-GB" w:eastAsia="ja-JP"/>
    </w:rPr>
  </w:style>
  <w:style w:type="character" w:customStyle="1" w:styleId="NichtaufgelsteErwhnung12">
    <w:name w:val="Nicht aufgelöste Erwähnung12"/>
    <w:basedOn w:val="DefaultParagraphFont"/>
    <w:uiPriority w:val="99"/>
    <w:unhideWhenUsed/>
    <w:rsid w:val="00285282"/>
    <w:rPr>
      <w:rFonts w:cs="Times New Roman"/>
      <w:color w:val="605E5C"/>
      <w:shd w:val="clear" w:color="auto" w:fill="E1DFDD"/>
    </w:rPr>
  </w:style>
  <w:style w:type="character" w:customStyle="1" w:styleId="MTConvertedEquation">
    <w:name w:val="MTConvertedEquation"/>
    <w:basedOn w:val="DefaultParagraphFont"/>
    <w:rsid w:val="001964CC"/>
    <w:rPr>
      <w:rFonts w:ascii="Cambria Math" w:hAnsi="Cambria Math"/>
      <w:i/>
      <w:iCs/>
    </w:rPr>
  </w:style>
  <w:style w:type="paragraph" w:customStyle="1" w:styleId="MTDisplayEquation">
    <w:name w:val="MTDisplayEquation"/>
    <w:basedOn w:val="Formula"/>
    <w:next w:val="Normal"/>
    <w:link w:val="MTDisplayEquationChar"/>
    <w:rsid w:val="001964CC"/>
    <w:pPr>
      <w:tabs>
        <w:tab w:val="clear" w:pos="9749"/>
        <w:tab w:val="center" w:pos="5360"/>
        <w:tab w:val="right" w:pos="10320"/>
      </w:tabs>
    </w:pPr>
  </w:style>
  <w:style w:type="character" w:customStyle="1" w:styleId="BaseTextChar">
    <w:name w:val="Base_Text Char"/>
    <w:basedOn w:val="DefaultParagraphFont"/>
    <w:link w:val="BaseText"/>
    <w:rsid w:val="001964CC"/>
    <w:rPr>
      <w:sz w:val="22"/>
      <w:szCs w:val="22"/>
      <w:lang w:val="en-GB"/>
    </w:rPr>
  </w:style>
  <w:style w:type="character" w:customStyle="1" w:styleId="FormulaChar">
    <w:name w:val="Formula Char"/>
    <w:basedOn w:val="BaseTextChar"/>
    <w:link w:val="Formula"/>
    <w:rsid w:val="001964CC"/>
    <w:rPr>
      <w:sz w:val="22"/>
      <w:szCs w:val="22"/>
      <w:lang w:val="en-GB"/>
    </w:rPr>
  </w:style>
  <w:style w:type="character" w:customStyle="1" w:styleId="MTDisplayEquationChar">
    <w:name w:val="MTDisplayEquation Char"/>
    <w:basedOn w:val="FormulaChar"/>
    <w:link w:val="MTDisplayEquation"/>
    <w:rsid w:val="001964CC"/>
    <w:rPr>
      <w:sz w:val="22"/>
      <w:szCs w:val="22"/>
      <w:lang w:val="en-GB"/>
    </w:rPr>
  </w:style>
  <w:style w:type="paragraph" w:customStyle="1" w:styleId="Default">
    <w:name w:val="Default"/>
    <w:rsid w:val="00390778"/>
    <w:pPr>
      <w:autoSpaceDE w:val="0"/>
      <w:autoSpaceDN w:val="0"/>
      <w:adjustRightInd w:val="0"/>
    </w:pPr>
    <w:rPr>
      <w:rFonts w:cs="Cambria"/>
      <w:color w:val="000000"/>
      <w:sz w:val="24"/>
      <w:szCs w:val="24"/>
    </w:rPr>
  </w:style>
  <w:style w:type="character" w:customStyle="1" w:styleId="NichtaufgelsteErwhnung13">
    <w:name w:val="Nicht aufgelöste Erwähnung13"/>
    <w:basedOn w:val="DefaultParagraphFont"/>
    <w:uiPriority w:val="99"/>
    <w:unhideWhenUsed/>
    <w:rsid w:val="007A2198"/>
    <w:rPr>
      <w:rFonts w:cs="Times New Roman"/>
      <w:color w:val="605E5C"/>
      <w:shd w:val="clear" w:color="auto" w:fill="E1DFDD"/>
    </w:rPr>
  </w:style>
  <w:style w:type="paragraph" w:customStyle="1" w:styleId="IneraTableMultiPar">
    <w:name w:val="IneraTableMultiPar"/>
    <w:basedOn w:val="Normal"/>
    <w:link w:val="IneraTableMultiParChar"/>
    <w:rsid w:val="00AE1BF6"/>
    <w:rPr>
      <w:szCs w:val="24"/>
    </w:rPr>
  </w:style>
  <w:style w:type="character" w:customStyle="1" w:styleId="zzCoverChar">
    <w:name w:val="zzCover Char"/>
    <w:basedOn w:val="BodyTextChar"/>
    <w:link w:val="zzCover"/>
    <w:rsid w:val="00AE1BF6"/>
    <w:rPr>
      <w:b/>
      <w:sz w:val="22"/>
      <w:szCs w:val="24"/>
      <w:lang w:val="fr-CH"/>
    </w:rPr>
  </w:style>
  <w:style w:type="character" w:customStyle="1" w:styleId="IneraTableMultiParChar">
    <w:name w:val="IneraTableMultiPar Char"/>
    <w:basedOn w:val="zzCoverChar"/>
    <w:link w:val="IneraTableMultiPar"/>
    <w:rsid w:val="00AE1BF6"/>
    <w:rPr>
      <w:rFonts w:eastAsia="MS Mincho"/>
      <w:b w:val="0"/>
      <w:sz w:val="22"/>
      <w:szCs w:val="24"/>
      <w:lang w:val="en-GB" w:eastAsia="ja-JP"/>
    </w:rPr>
  </w:style>
  <w:style w:type="character" w:customStyle="1" w:styleId="NichtaufgelsteErwhnung14">
    <w:name w:val="Nicht aufgelöste Erwähnung14"/>
    <w:basedOn w:val="DefaultParagraphFont"/>
    <w:uiPriority w:val="99"/>
    <w:unhideWhenUsed/>
    <w:rsid w:val="00AE1BF6"/>
    <w:rPr>
      <w:rFonts w:cs="Times New Roman"/>
      <w:color w:val="605E5C"/>
      <w:shd w:val="clear" w:color="auto" w:fill="E1DFDD"/>
    </w:rPr>
  </w:style>
  <w:style w:type="character" w:customStyle="1" w:styleId="NichtaufgelsteErwhnung15">
    <w:name w:val="Nicht aufgelöste Erwähnung15"/>
    <w:basedOn w:val="DefaultParagraphFont"/>
    <w:uiPriority w:val="99"/>
    <w:unhideWhenUsed/>
    <w:rsid w:val="00957694"/>
    <w:rPr>
      <w:rFonts w:cs="Times New Roman"/>
      <w:color w:val="605E5C"/>
      <w:shd w:val="clear" w:color="auto" w:fill="E1DFDD"/>
    </w:rPr>
  </w:style>
  <w:style w:type="character" w:customStyle="1" w:styleId="NichtaufgelsteErwhnung16">
    <w:name w:val="Nicht aufgelöste Erwähnung16"/>
    <w:basedOn w:val="DefaultParagraphFont"/>
    <w:uiPriority w:val="99"/>
    <w:unhideWhenUsed/>
    <w:rsid w:val="000A1510"/>
    <w:rPr>
      <w:rFonts w:cs="Times New Roman"/>
      <w:color w:val="605E5C"/>
      <w:shd w:val="clear" w:color="auto" w:fill="E1DFDD"/>
    </w:rPr>
  </w:style>
  <w:style w:type="character" w:customStyle="1" w:styleId="NichtaufgelsteErwhnung17">
    <w:name w:val="Nicht aufgelöste Erwähnung17"/>
    <w:basedOn w:val="DefaultParagraphFont"/>
    <w:uiPriority w:val="99"/>
    <w:unhideWhenUsed/>
    <w:rsid w:val="0026549E"/>
    <w:rPr>
      <w:rFonts w:cs="Times New Roman"/>
      <w:color w:val="605E5C"/>
      <w:shd w:val="clear" w:color="auto" w:fill="E1DFDD"/>
    </w:rPr>
  </w:style>
  <w:style w:type="character" w:customStyle="1" w:styleId="NichtaufgelsteErwhnung18">
    <w:name w:val="Nicht aufgelöste Erwähnung18"/>
    <w:basedOn w:val="DefaultParagraphFont"/>
    <w:uiPriority w:val="99"/>
    <w:unhideWhenUsed/>
    <w:rsid w:val="002649A5"/>
    <w:rPr>
      <w:rFonts w:cs="Times New Roman"/>
      <w:color w:val="605E5C"/>
      <w:shd w:val="clear" w:color="auto" w:fill="E1DFDD"/>
    </w:rPr>
  </w:style>
  <w:style w:type="character" w:customStyle="1" w:styleId="NichtaufgelsteErwhnung19">
    <w:name w:val="Nicht aufgelöste Erwähnung19"/>
    <w:basedOn w:val="DefaultParagraphFont"/>
    <w:uiPriority w:val="99"/>
    <w:unhideWhenUsed/>
    <w:rsid w:val="001332BD"/>
    <w:rPr>
      <w:rFonts w:cs="Times New Roman"/>
      <w:color w:val="605E5C"/>
      <w:shd w:val="clear" w:color="auto" w:fill="E1DFDD"/>
    </w:rPr>
  </w:style>
  <w:style w:type="paragraph" w:customStyle="1" w:styleId="BodyTextIndent23">
    <w:name w:val="Body Text Indent 23"/>
    <w:basedOn w:val="Normal"/>
    <w:rsid w:val="004C5E8C"/>
    <w:pPr>
      <w:ind w:left="805"/>
    </w:pPr>
  </w:style>
  <w:style w:type="paragraph" w:customStyle="1" w:styleId="BodyTextIndent33">
    <w:name w:val="Body Text Indent 33"/>
    <w:basedOn w:val="BodyTextIndent23"/>
    <w:rsid w:val="004C5E8C"/>
    <w:pPr>
      <w:ind w:left="120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7317940">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673317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wmf"/><Relationship Id="rId21" Type="http://schemas.openxmlformats.org/officeDocument/2006/relationships/image" Target="media/image2.png"/><Relationship Id="rId42" Type="http://schemas.openxmlformats.org/officeDocument/2006/relationships/image" Target="http://upload.wikimedia.org/wikipedia/commons/thumb/6/61/Screw_head_types.svg/400px-Screw_head_types.svg.png" TargetMode="External"/><Relationship Id="rId63" Type="http://schemas.openxmlformats.org/officeDocument/2006/relationships/image" Target="media/image40.png"/><Relationship Id="rId84" Type="http://schemas.openxmlformats.org/officeDocument/2006/relationships/oleObject" Target="embeddings/oleObject7.bin"/><Relationship Id="rId138" Type="http://schemas.openxmlformats.org/officeDocument/2006/relationships/oleObject" Target="embeddings/oleObject19.bin"/><Relationship Id="rId159" Type="http://schemas.openxmlformats.org/officeDocument/2006/relationships/image" Target="media/image108.png"/><Relationship Id="rId170" Type="http://schemas.openxmlformats.org/officeDocument/2006/relationships/image" Target="media/image116.wmf"/><Relationship Id="rId191" Type="http://schemas.openxmlformats.org/officeDocument/2006/relationships/oleObject" Target="embeddings/oleObject37.bin"/><Relationship Id="rId205" Type="http://schemas.openxmlformats.org/officeDocument/2006/relationships/oleObject" Target="embeddings/oleObject44.bin"/><Relationship Id="rId226" Type="http://schemas.openxmlformats.org/officeDocument/2006/relationships/footer" Target="footer6.xml"/><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31.png"/><Relationship Id="rId74" Type="http://schemas.openxmlformats.org/officeDocument/2006/relationships/oleObject" Target="embeddings/oleObject2.bin"/><Relationship Id="rId128" Type="http://schemas.openxmlformats.org/officeDocument/2006/relationships/image" Target="media/image88.png"/><Relationship Id="rId149" Type="http://schemas.openxmlformats.org/officeDocument/2006/relationships/image" Target="media/image99.wmf"/><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image" Target="media/image109.png"/><Relationship Id="rId181" Type="http://schemas.openxmlformats.org/officeDocument/2006/relationships/oleObject" Target="embeddings/oleObject32.bin"/><Relationship Id="rId216" Type="http://schemas.openxmlformats.org/officeDocument/2006/relationships/image" Target="media/image139.wmf"/><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78.png"/><Relationship Id="rId118" Type="http://schemas.openxmlformats.org/officeDocument/2006/relationships/oleObject" Target="embeddings/oleObject13.bin"/><Relationship Id="rId134" Type="http://schemas.openxmlformats.org/officeDocument/2006/relationships/oleObject" Target="embeddings/oleObject18.bin"/><Relationship Id="rId139" Type="http://schemas.openxmlformats.org/officeDocument/2006/relationships/image" Target="media/image93.wmf"/><Relationship Id="rId80" Type="http://schemas.openxmlformats.org/officeDocument/2006/relationships/oleObject" Target="embeddings/oleObject5.bin"/><Relationship Id="rId85" Type="http://schemas.openxmlformats.org/officeDocument/2006/relationships/image" Target="media/image55.wmf"/><Relationship Id="rId150" Type="http://schemas.openxmlformats.org/officeDocument/2006/relationships/oleObject" Target="embeddings/oleObject23.bin"/><Relationship Id="rId155" Type="http://schemas.openxmlformats.org/officeDocument/2006/relationships/image" Target="media/image104.png"/><Relationship Id="rId171" Type="http://schemas.openxmlformats.org/officeDocument/2006/relationships/oleObject" Target="embeddings/oleObject27.bin"/><Relationship Id="rId176" Type="http://schemas.openxmlformats.org/officeDocument/2006/relationships/image" Target="media/image119.wmf"/><Relationship Id="rId192" Type="http://schemas.openxmlformats.org/officeDocument/2006/relationships/image" Target="media/image127.wmf"/><Relationship Id="rId197" Type="http://schemas.openxmlformats.org/officeDocument/2006/relationships/oleObject" Target="embeddings/oleObject40.bin"/><Relationship Id="rId206" Type="http://schemas.openxmlformats.org/officeDocument/2006/relationships/image" Target="media/image134.wmf"/><Relationship Id="rId227" Type="http://schemas.openxmlformats.org/officeDocument/2006/relationships/fontTable" Target="fontTable.xml"/><Relationship Id="rId201" Type="http://schemas.openxmlformats.org/officeDocument/2006/relationships/oleObject" Target="embeddings/oleObject42.bin"/><Relationship Id="rId222" Type="http://schemas.openxmlformats.org/officeDocument/2006/relationships/header" Target="header5.xml"/><Relationship Id="rId12" Type="http://schemas.openxmlformats.org/officeDocument/2006/relationships/footer" Target="footer1.xml"/><Relationship Id="rId17" Type="http://schemas.openxmlformats.org/officeDocument/2006/relationships/footer" Target="footer2.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oleObject" Target="embeddings/oleObject9.bin"/><Relationship Id="rId108" Type="http://schemas.openxmlformats.org/officeDocument/2006/relationships/oleObject" Target="embeddings/oleObject11.bin"/><Relationship Id="rId124" Type="http://schemas.openxmlformats.org/officeDocument/2006/relationships/oleObject" Target="embeddings/oleObject15.bin"/><Relationship Id="rId129" Type="http://schemas.openxmlformats.org/officeDocument/2006/relationships/image" Target="media/image89.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0.wmf"/><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oleObject" Target="embeddings/oleObject20.bin"/><Relationship Id="rId145" Type="http://schemas.openxmlformats.org/officeDocument/2006/relationships/oleObject" Target="embeddings/oleObject22.bin"/><Relationship Id="rId161" Type="http://schemas.openxmlformats.org/officeDocument/2006/relationships/image" Target="media/image110.jpeg"/><Relationship Id="rId166" Type="http://schemas.openxmlformats.org/officeDocument/2006/relationships/image" Target="media/image114.wmf"/><Relationship Id="rId182" Type="http://schemas.openxmlformats.org/officeDocument/2006/relationships/image" Target="media/image122.wmf"/><Relationship Id="rId187" Type="http://schemas.openxmlformats.org/officeDocument/2006/relationships/oleObject" Target="embeddings/oleObject35.bin"/><Relationship Id="rId217" Type="http://schemas.openxmlformats.org/officeDocument/2006/relationships/oleObject" Target="embeddings/oleObject50.bin"/><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7.wmf"/><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3.wmf"/><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3.wmf"/><Relationship Id="rId86" Type="http://schemas.openxmlformats.org/officeDocument/2006/relationships/oleObject" Target="embeddings/oleObject8.bin"/><Relationship Id="rId130" Type="http://schemas.openxmlformats.org/officeDocument/2006/relationships/image" Target="media/image790.png"/><Relationship Id="rId135" Type="http://schemas.openxmlformats.org/officeDocument/2006/relationships/image" Target="media/image91.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oleObject" Target="embeddings/oleObject30.bin"/><Relationship Id="rId198" Type="http://schemas.openxmlformats.org/officeDocument/2006/relationships/image" Target="media/image130.wmf"/><Relationship Id="rId172" Type="http://schemas.openxmlformats.org/officeDocument/2006/relationships/image" Target="media/image117.wmf"/><Relationship Id="rId193" Type="http://schemas.openxmlformats.org/officeDocument/2006/relationships/oleObject" Target="embeddings/oleObject38.bin"/><Relationship Id="rId202" Type="http://schemas.openxmlformats.org/officeDocument/2006/relationships/image" Target="media/image132.wmf"/><Relationship Id="rId207" Type="http://schemas.openxmlformats.org/officeDocument/2006/relationships/oleObject" Target="embeddings/oleObject45.bin"/><Relationship Id="rId223" Type="http://schemas.openxmlformats.org/officeDocument/2006/relationships/footer" Target="footer4.xml"/><Relationship Id="rId228" Type="http://schemas.microsoft.com/office/2011/relationships/people" Target="people.xml"/><Relationship Id="rId13" Type="http://schemas.openxmlformats.org/officeDocument/2006/relationships/hyperlink" Target="https://www.iso.org/foreword-supplementary-information.html" TargetMode="Externa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image" Target="media/image75.wmf"/><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oleObject" Target="embeddings/oleObject3.bin"/><Relationship Id="rId97" Type="http://schemas.openxmlformats.org/officeDocument/2006/relationships/image" Target="media/image66.png"/><Relationship Id="rId104" Type="http://schemas.openxmlformats.org/officeDocument/2006/relationships/image" Target="media/image72.wmf"/><Relationship Id="rId120" Type="http://schemas.openxmlformats.org/officeDocument/2006/relationships/oleObject" Target="embeddings/oleObject14.bin"/><Relationship Id="rId125" Type="http://schemas.openxmlformats.org/officeDocument/2006/relationships/image" Target="media/image86.wmf"/><Relationship Id="rId141" Type="http://schemas.openxmlformats.org/officeDocument/2006/relationships/image" Target="media/image94.png"/><Relationship Id="rId146" Type="http://schemas.openxmlformats.org/officeDocument/2006/relationships/image" Target="media/image97.png"/><Relationship Id="rId167" Type="http://schemas.openxmlformats.org/officeDocument/2006/relationships/oleObject" Target="embeddings/oleObject25.bin"/><Relationship Id="rId188" Type="http://schemas.openxmlformats.org/officeDocument/2006/relationships/image" Target="media/image125.wmf"/><Relationship Id="rId7" Type="http://schemas.openxmlformats.org/officeDocument/2006/relationships/settings" Target="settings.xml"/><Relationship Id="rId71" Type="http://schemas.openxmlformats.org/officeDocument/2006/relationships/image" Target="media/image48.wmf"/><Relationship Id="rId92" Type="http://schemas.openxmlformats.org/officeDocument/2006/relationships/image" Target="media/image61.emf"/><Relationship Id="rId162" Type="http://schemas.openxmlformats.org/officeDocument/2006/relationships/image" Target="media/image111.png"/><Relationship Id="rId183" Type="http://schemas.openxmlformats.org/officeDocument/2006/relationships/oleObject" Target="embeddings/oleObject33.bin"/><Relationship Id="rId213" Type="http://schemas.openxmlformats.org/officeDocument/2006/relationships/oleObject" Target="embeddings/oleObject48.bin"/><Relationship Id="rId218" Type="http://schemas.openxmlformats.org/officeDocument/2006/relationships/image" Target="media/image140.wmf"/><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oleObject" Target="embeddings/oleObject12.bin"/><Relationship Id="rId115" Type="http://schemas.openxmlformats.org/officeDocument/2006/relationships/image" Target="media/image80.png"/><Relationship Id="rId131" Type="http://schemas.openxmlformats.org/officeDocument/2006/relationships/image" Target="media/image800.png"/><Relationship Id="rId136" Type="http://schemas.openxmlformats.org/officeDocument/2006/relationships/image" Target="media/image92.png"/><Relationship Id="rId157" Type="http://schemas.openxmlformats.org/officeDocument/2006/relationships/image" Target="media/image106.png"/><Relationship Id="rId178" Type="http://schemas.openxmlformats.org/officeDocument/2006/relationships/image" Target="media/image120.wmf"/><Relationship Id="rId61" Type="http://schemas.openxmlformats.org/officeDocument/2006/relationships/image" Target="media/image38.png"/><Relationship Id="rId82" Type="http://schemas.openxmlformats.org/officeDocument/2006/relationships/oleObject" Target="embeddings/oleObject6.bin"/><Relationship Id="rId152" Type="http://schemas.openxmlformats.org/officeDocument/2006/relationships/image" Target="media/image101.png"/><Relationship Id="rId173" Type="http://schemas.openxmlformats.org/officeDocument/2006/relationships/oleObject" Target="embeddings/oleObject28.bin"/><Relationship Id="rId194" Type="http://schemas.openxmlformats.org/officeDocument/2006/relationships/image" Target="media/image128.wmf"/><Relationship Id="rId199" Type="http://schemas.openxmlformats.org/officeDocument/2006/relationships/oleObject" Target="embeddings/oleObject41.bin"/><Relationship Id="rId203" Type="http://schemas.openxmlformats.org/officeDocument/2006/relationships/oleObject" Target="embeddings/oleObject43.bin"/><Relationship Id="rId208" Type="http://schemas.openxmlformats.org/officeDocument/2006/relationships/image" Target="media/image135.wmf"/><Relationship Id="rId229" Type="http://schemas.openxmlformats.org/officeDocument/2006/relationships/theme" Target="theme/theme1.xml"/><Relationship Id="rId19" Type="http://schemas.openxmlformats.org/officeDocument/2006/relationships/hyperlink" Target="https://www.iso.org/obp" TargetMode="External"/><Relationship Id="rId224" Type="http://schemas.openxmlformats.org/officeDocument/2006/relationships/footer" Target="footer5.xml"/><Relationship Id="rId14" Type="http://schemas.openxmlformats.org/officeDocument/2006/relationships/hyperlink" Target="https://www.iso.org/members.html"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1.wmf"/><Relationship Id="rId100" Type="http://schemas.openxmlformats.org/officeDocument/2006/relationships/image" Target="media/image69.png"/><Relationship Id="rId105" Type="http://schemas.openxmlformats.org/officeDocument/2006/relationships/oleObject" Target="embeddings/oleObject10.bin"/><Relationship Id="rId126" Type="http://schemas.openxmlformats.org/officeDocument/2006/relationships/oleObject" Target="embeddings/oleObject16.bin"/><Relationship Id="rId147" Type="http://schemas.openxmlformats.org/officeDocument/2006/relationships/image" Target="media/image98.png"/><Relationship Id="rId168" Type="http://schemas.openxmlformats.org/officeDocument/2006/relationships/image" Target="media/image115.wmf"/><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oleObject" Target="embeddings/oleObject1.bin"/><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4.png"/><Relationship Id="rId142" Type="http://schemas.openxmlformats.org/officeDocument/2006/relationships/image" Target="media/image95.png"/><Relationship Id="rId163" Type="http://schemas.openxmlformats.org/officeDocument/2006/relationships/image" Target="media/image112.png"/><Relationship Id="rId184" Type="http://schemas.openxmlformats.org/officeDocument/2006/relationships/image" Target="media/image123.wmf"/><Relationship Id="rId189" Type="http://schemas.openxmlformats.org/officeDocument/2006/relationships/oleObject" Target="embeddings/oleObject36.bin"/><Relationship Id="rId219" Type="http://schemas.openxmlformats.org/officeDocument/2006/relationships/oleObject" Target="embeddings/oleObject51.bin"/><Relationship Id="rId3" Type="http://schemas.openxmlformats.org/officeDocument/2006/relationships/customXml" Target="../customXml/item3.xml"/><Relationship Id="rId214" Type="http://schemas.openxmlformats.org/officeDocument/2006/relationships/image" Target="media/image138.wmf"/><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1.png"/><Relationship Id="rId137" Type="http://schemas.openxmlformats.org/officeDocument/2006/relationships/image" Target="media/image83.png"/><Relationship Id="rId158" Type="http://schemas.openxmlformats.org/officeDocument/2006/relationships/image" Target="media/image107.png"/><Relationship Id="rId20" Type="http://schemas.openxmlformats.org/officeDocument/2006/relationships/image" Target="media/image1.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4.wmf"/><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oleObject" Target="embeddings/oleObject17.bin"/><Relationship Id="rId153" Type="http://schemas.openxmlformats.org/officeDocument/2006/relationships/image" Target="media/image102.png"/><Relationship Id="rId174" Type="http://schemas.openxmlformats.org/officeDocument/2006/relationships/image" Target="media/image118.wmf"/><Relationship Id="rId179" Type="http://schemas.openxmlformats.org/officeDocument/2006/relationships/oleObject" Target="embeddings/oleObject31.bin"/><Relationship Id="rId195" Type="http://schemas.openxmlformats.org/officeDocument/2006/relationships/oleObject" Target="embeddings/oleObject39.bin"/><Relationship Id="rId209" Type="http://schemas.openxmlformats.org/officeDocument/2006/relationships/oleObject" Target="embeddings/oleObject46.bin"/><Relationship Id="rId190" Type="http://schemas.openxmlformats.org/officeDocument/2006/relationships/image" Target="media/image126.wmf"/><Relationship Id="rId204" Type="http://schemas.openxmlformats.org/officeDocument/2006/relationships/image" Target="media/image133.wmf"/><Relationship Id="rId220" Type="http://schemas.openxmlformats.org/officeDocument/2006/relationships/image" Target="media/image141.png"/><Relationship Id="rId225" Type="http://schemas.openxmlformats.org/officeDocument/2006/relationships/header" Target="header6.xml"/><Relationship Id="rId15" Type="http://schemas.openxmlformats.org/officeDocument/2006/relationships/header" Target="header2.xml"/><Relationship Id="rId36" Type="http://schemas.openxmlformats.org/officeDocument/2006/relationships/image" Target="media/image15.png"/><Relationship Id="rId57" Type="http://schemas.openxmlformats.org/officeDocument/2006/relationships/hyperlink" Target="https://upload.wikimedia.org/wikipedia/commons/0/03/Hairpin_clip.png" TargetMode="External"/><Relationship Id="rId106" Type="http://schemas.openxmlformats.org/officeDocument/2006/relationships/image" Target="media/image73.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49.wmf"/><Relationship Id="rId78" Type="http://schemas.openxmlformats.org/officeDocument/2006/relationships/oleObject" Target="embeddings/oleObject4.bin"/><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5.png"/><Relationship Id="rId143" Type="http://schemas.openxmlformats.org/officeDocument/2006/relationships/oleObject" Target="embeddings/oleObject21.bin"/><Relationship Id="rId148" Type="http://schemas.openxmlformats.org/officeDocument/2006/relationships/image" Target="media/image880.png"/><Relationship Id="rId164" Type="http://schemas.openxmlformats.org/officeDocument/2006/relationships/image" Target="media/image113.wmf"/><Relationship Id="rId169" Type="http://schemas.openxmlformats.org/officeDocument/2006/relationships/oleObject" Target="embeddings/oleObject26.bin"/><Relationship Id="rId185" Type="http://schemas.openxmlformats.org/officeDocument/2006/relationships/oleObject" Target="embeddings/oleObject34.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1.wmf"/><Relationship Id="rId210" Type="http://schemas.openxmlformats.org/officeDocument/2006/relationships/image" Target="media/image136.wmf"/><Relationship Id="rId215" Type="http://schemas.openxmlformats.org/officeDocument/2006/relationships/oleObject" Target="embeddings/oleObject49.bin"/><Relationship Id="rId26" Type="http://schemas.openxmlformats.org/officeDocument/2006/relationships/hyperlink" Target="http://www.w3.org/TR/xml11/"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0.wmf"/><Relationship Id="rId154" Type="http://schemas.openxmlformats.org/officeDocument/2006/relationships/image" Target="media/image103.png"/><Relationship Id="rId175" Type="http://schemas.openxmlformats.org/officeDocument/2006/relationships/oleObject" Target="embeddings/oleObject29.bin"/><Relationship Id="rId196" Type="http://schemas.openxmlformats.org/officeDocument/2006/relationships/image" Target="media/image129.wmf"/><Relationship Id="rId200" Type="http://schemas.openxmlformats.org/officeDocument/2006/relationships/image" Target="media/image131.wmf"/><Relationship Id="rId16" Type="http://schemas.openxmlformats.org/officeDocument/2006/relationships/header" Target="header3.xml"/><Relationship Id="rId221"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5.png"/><Relationship Id="rId79" Type="http://schemas.openxmlformats.org/officeDocument/2006/relationships/image" Target="media/image52.wmf"/><Relationship Id="rId102" Type="http://schemas.openxmlformats.org/officeDocument/2006/relationships/image" Target="media/image71.wmf"/><Relationship Id="rId123" Type="http://schemas.openxmlformats.org/officeDocument/2006/relationships/image" Target="media/image75.png"/><Relationship Id="rId144" Type="http://schemas.openxmlformats.org/officeDocument/2006/relationships/image" Target="media/image96.wmf"/><Relationship Id="rId90" Type="http://schemas.openxmlformats.org/officeDocument/2006/relationships/image" Target="media/image59.png"/><Relationship Id="rId165" Type="http://schemas.openxmlformats.org/officeDocument/2006/relationships/oleObject" Target="embeddings/oleObject24.bin"/><Relationship Id="rId186" Type="http://schemas.openxmlformats.org/officeDocument/2006/relationships/image" Target="media/image124.wmf"/><Relationship Id="rId211" Type="http://schemas.openxmlformats.org/officeDocument/2006/relationships/oleObject" Target="embeddings/oleObject4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CAA83CC2-FCAD-463F-ACDA-2F7AC6A95F9A}">
  <ds:schemaRef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adc68fad-067a-4f26-b193-95114b2a9284"/>
    <ds:schemaRef ds:uri="http://www.w3.org/XML/1998/namespace"/>
    <ds:schemaRef ds:uri="http://purl.org/dc/dcmitype/"/>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994334-A506-4F3B-A768-BFAE07138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2</TotalTime>
  <Pages>39</Pages>
  <Words>46100</Words>
  <Characters>277987</Characters>
  <Application>Microsoft Office Word</Application>
  <DocSecurity>0</DocSecurity>
  <Lines>10691</Lines>
  <Paragraphs>10127</Paragraphs>
  <ScaleCrop>false</ScaleCrop>
  <HeadingPairs>
    <vt:vector size="6" baseType="variant">
      <vt:variant>
        <vt:lpstr>Title</vt:lpstr>
      </vt:variant>
      <vt:variant>
        <vt:i4>1</vt:i4>
      </vt:variant>
      <vt:variant>
        <vt:lpstr>Headings</vt:lpstr>
      </vt:variant>
      <vt:variant>
        <vt:i4>100</vt:i4>
      </vt:variant>
      <vt:variant>
        <vt:lpstr>Titel</vt:lpstr>
      </vt:variant>
      <vt:variant>
        <vt:i4>1</vt:i4>
      </vt:variant>
    </vt:vector>
  </HeadingPairs>
  <TitlesOfParts>
    <vt:vector size="102" baseType="lpstr">
      <vt:lpstr>ISO PAS 8329:2023 - χMCF (xMCF) - Extended Master Connection File</vt:lpstr>
      <vt:lpstr>Foreword</vt:lpstr>
      <vt:lpstr>Introduction</vt:lpstr>
      <vt:lpstr>Scope</vt:lpstr>
      <vt:lpstr>Normative references</vt:lpstr>
      <vt:lpstr>Terms and definitions</vt:lpstr>
      <vt:lpstr>Design principles and basic features of χMCF</vt:lpstr>
      <vt:lpstr>    Introduction</vt:lpstr>
      <vt:lpstr>    General</vt:lpstr>
      <vt:lpstr>    Design principles</vt:lpstr>
      <vt:lpstr>    Idealization of joints</vt:lpstr>
      <vt:lpstr>Figure 1 1 — Seam weld as 1-dimensional joint</vt:lpstr>
      <vt:lpstr>    Reconstruction of joints from χMCF</vt:lpstr>
      <vt:lpstr>    Description of topology</vt:lpstr>
      <vt:lpstr>Figure 2 2 — Topological relations between parts and assemblies</vt:lpstr>
      <vt:lpstr>Figure 3 3 — Product structures fitting to previous figure.</vt:lpstr>
      <vt:lpstr>    χMCF in the development processes</vt:lpstr>
      <vt:lpstr>Figure 4 — The 4 — Development process</vt:lpstr>
      <vt:lpstr>Figure 5 5 — χMCF as a platform for connection data in the complete development </vt:lpstr>
      <vt:lpstr>Keywords ofin an XML specification</vt:lpstr>
      <vt:lpstr>    Keywords</vt:lpstr>
      <vt:lpstr>Parts, properties and assemblies</vt:lpstr>
      <vt:lpstr>    General</vt:lpstr>
      <vt:lpstr>    Parts</vt:lpstr>
      <vt:lpstr>        General</vt:lpstr>
      <vt:lpstr>        Part labels</vt:lpstr>
      <vt:lpstr>        Part instances</vt:lpstr>
      <vt:lpstr>    Properties</vt:lpstr>
      <vt:lpstr>    Assemblies</vt:lpstr>
      <vt:lpstr>Figure 6  6 — Weld line crossing tailored blank vs. weld line crossing physical </vt:lpstr>
      <vt:lpstr>File structure of χMCF</vt:lpstr>
      <vt:lpstr>    General</vt:lpstr>
      <vt:lpstr>    Elements containing general information</vt:lpstr>
      <vt:lpstr>        General</vt:lpstr>
      <vt:lpstr>Table 1 1 — Nested elements of element &lt;xmcf/&gt;</vt:lpstr>
      <vt:lpstr>        Date</vt:lpstr>
      <vt:lpstr>        Time</vt:lpstr>
      <vt:lpstr>        Version</vt:lpstr>
      <vt:lpstr>        Unit system</vt:lpstr>
      <vt:lpstr>Table 2 2 — XML-specification of &lt;units/&gt;</vt:lpstr>
      <vt:lpstr>    Application, user and process specific data</vt:lpstr>
      <vt:lpstr>        General</vt:lpstr>
      <vt:lpstr>        User specific data &lt;appdata/&gt;</vt:lpstr>
      <vt:lpstr>        Finite element specific data &lt;femdata/&gt;</vt:lpstr>
      <vt:lpstr>Table 3  3 — Nested elements of the child element of &lt;femdata/&gt;</vt:lpstr>
      <vt:lpstr>    Connection data &lt;connection_group/&gt;</vt:lpstr>
      <vt:lpstr>        General</vt:lpstr>
      <vt:lpstr>Table 4 — Attributes of element &lt;connection_group/&gt;</vt:lpstr>
      <vt:lpstr>Table 5 5 — Nested elements of element &lt;connection_group/&gt;</vt:lpstr>
      <vt:lpstr>        Connected objects</vt:lpstr>
      <vt:lpstr>Table 6 6 — Nested elements of &lt;connected_to&gt;/&gt;</vt:lpstr>
      <vt:lpstr>Table 7  —  7 — Attributes of element &lt;part/&gt;</vt:lpstr>
      <vt:lpstr>Table 8  —   8 — Attributes of element &lt;assy/&gt;</vt:lpstr>
      <vt:lpstr>Figure 7 7 — Special stacking topologies</vt:lpstr>
      <vt:lpstr>Table 9   —   9 — Nested elements of &lt;stacking&gt;/&gt;</vt:lpstr>
      <vt:lpstr>Table 10  —   10 — Attributes of &lt;stacking&gt;</vt:lpstr>
      <vt:lpstr>Table 11 —   11 — Attributes of &lt;level&gt;</vt:lpstr>
      <vt:lpstr>        Contacts and friction</vt:lpstr>
      <vt:lpstr>Table 12 12 — Nested elements of element &lt;contact_list/&gt;</vt:lpstr>
      <vt:lpstr>Table 13 13 — Nested elements of element &lt;contact/&gt;</vt:lpstr>
      <vt:lpstr>Table 14 14 — Attributes of element &lt;partner/&gt;</vt:lpstr>
      <vt:lpstr>Table 15 15 — Attributes of element &lt;coefficients/&gt;</vt:lpstr>
      <vt:lpstr>        Joints</vt:lpstr>
      <vt:lpstr>Table 16 16 — Nested elements of element &lt;connection_list&gt;/&gt;</vt:lpstr>
      <vt:lpstr>    A Minimalistic example of a χMCF file</vt:lpstr>
      <vt:lpstr>    XML Schema definition</vt:lpstr>
      <vt:lpstr>Data common to any connection</vt:lpstr>
      <vt:lpstr>    Indices and their properties</vt:lpstr>
      <vt:lpstr>    Connection referencing</vt:lpstr>
      <vt:lpstr>        Need for referencing</vt:lpstr>
      <vt:lpstr>        Attribute label</vt:lpstr>
      <vt:lpstr>        Attribute ident</vt:lpstr>
      <vt:lpstr>    Dimensions and coordinates</vt:lpstr>
      <vt:lpstr>    Attribute quality_control</vt:lpstr>
      <vt:lpstr>    Custom attributes list</vt:lpstr>
      <vt:lpstr>Table 17 17 — Nested elements of element &lt;custom_attributes_list/&gt;</vt:lpstr>
      <vt:lpstr>Table 18 18 — Attributes of &lt;custom_attributes/&gt; element</vt:lpstr>
      <vt:lpstr>Table 19 19 — Nested elements of element &lt;custom_attributes/&gt;</vt:lpstr>
      <vt:lpstr>Table 20 20 — Attributes of &lt;string/&gt; element</vt:lpstr>
      <vt:lpstr>Table 21 21 — Attributes of &lt;real/&gt; element</vt:lpstr>
      <vt:lpstr>Table 22 22 — Attributes of &lt;integer/&gt; element</vt:lpstr>
      <vt:lpstr>Table 23 23 — Attributes of &lt;string_list/&gt; element</vt:lpstr>
      <vt:lpstr>Table 24 24 — Nested elements of &lt;string_list/&gt; element</vt:lpstr>
      <vt:lpstr>Table 25 25 — Attributes of &lt;value/&gt; element inside &lt;string_list/&gt;</vt:lpstr>
      <vt:lpstr>Table 26 26 — Attributes of &lt;real_list/&gt; element</vt:lpstr>
      <vt:lpstr>Table 27— 27 — Nested element of &lt;real_list/&gt; element</vt:lpstr>
      <vt:lpstr>Table 28 28 — Attributes of &lt;value&gt; element inside &lt;real_list/&gt;</vt:lpstr>
      <vt:lpstr>Table 29 29 — Attributes of &lt;int_list/&gt; element</vt:lpstr>
      <vt:lpstr>Table 30 30 — Nested elements of &lt;int_list/&gt; element</vt:lpstr>
      <vt:lpstr>Table 31 31 — Attributes of &lt;value/&gt; element inside &lt;real_list/&gt;</vt:lpstr>
      <vt:lpstr>    Distinction between &lt;custom_attributes/&gt; and &lt;appdata/&gt;</vt:lpstr>
      <vt:lpstr>        General</vt:lpstr>
      <vt:lpstr>        Needs of different process roles, addressed by &lt;custom_attributes/&gt; and &lt;appdata</vt:lpstr>
      <vt:lpstr>        Needs of different applications, addressed by &lt;custom_attributes/&gt; and &lt;appdata/</vt:lpstr>
      <vt:lpstr>        Different levels of &lt;custom_attributes/&gt; and &lt;appdata/&gt; within χMCF data model</vt:lpstr>
      <vt:lpstr>0D connections</vt:lpstr>
      <vt:lpstr>    Generic definitions</vt:lpstr>
      <vt:lpstr>        Identification</vt:lpstr>
      <vt:lpstr>Table 32 32 — Attributes of element &lt;connection_0d/&gt;</vt:lpstr>
      <vt:lpstr>        Location</vt:lpstr>
      <vt:lpstr>        Direction</vt:lpstr>
      <vt:lpstr>ISO PAS 8329:2023 - χMCF (xMCF) - Extended Master Connection File</vt:lpstr>
    </vt:vector>
  </TitlesOfParts>
  <Company/>
  <LinksUpToDate>false</LinksUpToDate>
  <CharactersWithSpaces>313960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LUEJE Claudia</cp:lastModifiedBy>
  <cp:revision>2</cp:revision>
  <cp:lastPrinted>2023-04-19T18:59:00Z</cp:lastPrinted>
  <dcterms:created xsi:type="dcterms:W3CDTF">2023-06-26T15:46:00Z</dcterms:created>
  <dcterms:modified xsi:type="dcterms:W3CDTF">2023-06-26T16:01:00Z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y fmtid="{D5CDD505-2E9C-101B-9397-08002B2CF9AE}" pid="10" name="x_a">
    <vt:bool>false</vt:bool>
  </property>
  <property fmtid="{D5CDD505-2E9C-101B-9397-08002B2CF9AE}" pid="11" name="x_p">
    <vt:bool>false</vt:bool>
  </property>
  <property fmtid="{D5CDD505-2E9C-101B-9397-08002B2CF9AE}" pid="12" name="x_t">
    <vt:bool>true</vt:bool>
  </property>
  <property fmtid="{D5CDD505-2E9C-101B-9397-08002B2CF9AE}" pid="13" name="MTWinEqns">
    <vt:bool>true</vt:bool>
  </property>
</Properties>
</file>