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1C165F45" w:rsidR="001A33D0" w:rsidRPr="00F54804" w:rsidRDefault="000F0E7A" w:rsidP="001A33D0">
      <w:pPr>
        <w:spacing w:after="2000"/>
        <w:jc w:val="right"/>
      </w:pPr>
      <w:r w:rsidRPr="00F54804">
        <w:t>Date</w:t>
      </w:r>
      <w:r w:rsidR="001A33D0" w:rsidRPr="00F54804">
        <w:t xml:space="preserve">: </w:t>
      </w:r>
      <w:r w:rsidR="00BE0895">
        <w:t>2024-0</w:t>
      </w:r>
      <w:r w:rsidR="00717835">
        <w:t>3</w:t>
      </w:r>
      <w:r w:rsidR="00BE0895">
        <w:t>-</w:t>
      </w:r>
      <w:r w:rsidR="00717835">
        <w:t>0</w:t>
      </w:r>
      <w:r w:rsidR="0033115D">
        <w:t>3</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4F095B69"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30B26216" w14:textId="3529E785" w:rsidR="00213C1D"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9618706" w:history="1">
        <w:r w:rsidR="00213C1D" w:rsidRPr="00950B5D">
          <w:rPr>
            <w:rStyle w:val="Hyperlink"/>
            <w:noProof/>
          </w:rPr>
          <w:t>Foreword</w:t>
        </w:r>
        <w:r w:rsidR="00213C1D">
          <w:rPr>
            <w:noProof/>
            <w:webHidden/>
          </w:rPr>
          <w:tab/>
        </w:r>
        <w:r w:rsidR="00213C1D">
          <w:rPr>
            <w:noProof/>
            <w:webHidden/>
          </w:rPr>
          <w:fldChar w:fldCharType="begin"/>
        </w:r>
        <w:r w:rsidR="00213C1D">
          <w:rPr>
            <w:noProof/>
            <w:webHidden/>
          </w:rPr>
          <w:instrText xml:space="preserve"> PAGEREF _Toc159618706 \h </w:instrText>
        </w:r>
        <w:r w:rsidR="00213C1D">
          <w:rPr>
            <w:noProof/>
            <w:webHidden/>
          </w:rPr>
        </w:r>
        <w:r w:rsidR="00213C1D">
          <w:rPr>
            <w:noProof/>
            <w:webHidden/>
          </w:rPr>
          <w:fldChar w:fldCharType="separate"/>
        </w:r>
        <w:r w:rsidR="0012574E">
          <w:rPr>
            <w:noProof/>
            <w:webHidden/>
          </w:rPr>
          <w:t>xiii</w:t>
        </w:r>
        <w:r w:rsidR="00213C1D">
          <w:rPr>
            <w:noProof/>
            <w:webHidden/>
          </w:rPr>
          <w:fldChar w:fldCharType="end"/>
        </w:r>
      </w:hyperlink>
    </w:p>
    <w:p w14:paraId="4669C513" w14:textId="7EA2FB1E"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7" w:history="1">
        <w:r w:rsidR="00213C1D" w:rsidRPr="00950B5D">
          <w:rPr>
            <w:rStyle w:val="Hyperlink"/>
            <w:noProof/>
          </w:rPr>
          <w:t>Introduction</w:t>
        </w:r>
        <w:r w:rsidR="00213C1D">
          <w:rPr>
            <w:noProof/>
            <w:webHidden/>
          </w:rPr>
          <w:tab/>
        </w:r>
        <w:r w:rsidR="00213C1D">
          <w:rPr>
            <w:noProof/>
            <w:webHidden/>
          </w:rPr>
          <w:fldChar w:fldCharType="begin"/>
        </w:r>
        <w:r w:rsidR="00213C1D">
          <w:rPr>
            <w:noProof/>
            <w:webHidden/>
          </w:rPr>
          <w:instrText xml:space="preserve"> PAGEREF _Toc159618707 \h </w:instrText>
        </w:r>
        <w:r w:rsidR="00213C1D">
          <w:rPr>
            <w:noProof/>
            <w:webHidden/>
          </w:rPr>
        </w:r>
        <w:r w:rsidR="00213C1D">
          <w:rPr>
            <w:noProof/>
            <w:webHidden/>
          </w:rPr>
          <w:fldChar w:fldCharType="separate"/>
        </w:r>
        <w:r w:rsidR="0012574E">
          <w:rPr>
            <w:noProof/>
            <w:webHidden/>
          </w:rPr>
          <w:t>xiv</w:t>
        </w:r>
        <w:r w:rsidR="00213C1D">
          <w:rPr>
            <w:noProof/>
            <w:webHidden/>
          </w:rPr>
          <w:fldChar w:fldCharType="end"/>
        </w:r>
      </w:hyperlink>
    </w:p>
    <w:p w14:paraId="62BA56FF" w14:textId="11C7F389"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8" w:history="1">
        <w:r w:rsidR="00213C1D" w:rsidRPr="00950B5D">
          <w:rPr>
            <w:rStyle w:val="Hyperlink"/>
            <w:noProof/>
          </w:rPr>
          <w:t>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Scope</w:t>
        </w:r>
        <w:r w:rsidR="00213C1D">
          <w:rPr>
            <w:noProof/>
            <w:webHidden/>
          </w:rPr>
          <w:tab/>
        </w:r>
        <w:r w:rsidR="00213C1D">
          <w:rPr>
            <w:noProof/>
            <w:webHidden/>
          </w:rPr>
          <w:fldChar w:fldCharType="begin"/>
        </w:r>
        <w:r w:rsidR="00213C1D">
          <w:rPr>
            <w:noProof/>
            <w:webHidden/>
          </w:rPr>
          <w:instrText xml:space="preserve"> PAGEREF _Toc159618708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21A86076" w14:textId="462A1E3D"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9" w:history="1">
        <w:r w:rsidR="00213C1D" w:rsidRPr="00950B5D">
          <w:rPr>
            <w:rStyle w:val="Hyperlink"/>
            <w:noProof/>
          </w:rPr>
          <w:t>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Normative references</w:t>
        </w:r>
        <w:r w:rsidR="00213C1D">
          <w:rPr>
            <w:noProof/>
            <w:webHidden/>
          </w:rPr>
          <w:tab/>
        </w:r>
        <w:r w:rsidR="00213C1D">
          <w:rPr>
            <w:noProof/>
            <w:webHidden/>
          </w:rPr>
          <w:fldChar w:fldCharType="begin"/>
        </w:r>
        <w:r w:rsidR="00213C1D">
          <w:rPr>
            <w:noProof/>
            <w:webHidden/>
          </w:rPr>
          <w:instrText xml:space="preserve"> PAGEREF _Toc159618709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538950F4" w14:textId="492BEC3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0" w:history="1">
        <w:r w:rsidR="00213C1D" w:rsidRPr="00950B5D">
          <w:rPr>
            <w:rStyle w:val="Hyperlink"/>
            <w:noProof/>
          </w:rPr>
          <w:t>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Terms and definitions</w:t>
        </w:r>
        <w:r w:rsidR="00213C1D">
          <w:rPr>
            <w:noProof/>
            <w:webHidden/>
          </w:rPr>
          <w:tab/>
        </w:r>
        <w:r w:rsidR="00213C1D">
          <w:rPr>
            <w:noProof/>
            <w:webHidden/>
          </w:rPr>
          <w:fldChar w:fldCharType="begin"/>
        </w:r>
        <w:r w:rsidR="00213C1D">
          <w:rPr>
            <w:noProof/>
            <w:webHidden/>
          </w:rPr>
          <w:instrText xml:space="preserve"> PAGEREF _Toc159618710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55F3826C" w14:textId="6A39678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1" w:history="1">
        <w:r w:rsidR="00213C1D" w:rsidRPr="00950B5D">
          <w:rPr>
            <w:rStyle w:val="Hyperlink"/>
            <w:noProof/>
          </w:rPr>
          <w:t>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Design principles and basic features of χMCF</w:t>
        </w:r>
        <w:r w:rsidR="00213C1D">
          <w:rPr>
            <w:noProof/>
            <w:webHidden/>
          </w:rPr>
          <w:tab/>
        </w:r>
        <w:r w:rsidR="00213C1D">
          <w:rPr>
            <w:noProof/>
            <w:webHidden/>
          </w:rPr>
          <w:fldChar w:fldCharType="begin"/>
        </w:r>
        <w:r w:rsidR="00213C1D">
          <w:rPr>
            <w:noProof/>
            <w:webHidden/>
          </w:rPr>
          <w:instrText xml:space="preserve"> PAGEREF _Toc159618711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79DF44A5" w14:textId="1A6E859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2" w:history="1">
        <w:r w:rsidR="00213C1D" w:rsidRPr="00950B5D">
          <w:rPr>
            <w:rStyle w:val="Hyperlink"/>
            <w:noProof/>
          </w:rPr>
          <w:t>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_Toc159618712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05595EDD" w14:textId="36FCF34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3" w:history="1">
        <w:r w:rsidR="00213C1D" w:rsidRPr="00950B5D">
          <w:rPr>
            <w:rStyle w:val="Hyperlink"/>
            <w:noProof/>
          </w:rPr>
          <w:t>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Design Principles</w:t>
        </w:r>
        <w:r w:rsidR="00213C1D">
          <w:rPr>
            <w:noProof/>
            <w:webHidden/>
          </w:rPr>
          <w:tab/>
        </w:r>
        <w:r w:rsidR="00213C1D">
          <w:rPr>
            <w:noProof/>
            <w:webHidden/>
          </w:rPr>
          <w:fldChar w:fldCharType="begin"/>
        </w:r>
        <w:r w:rsidR="00213C1D">
          <w:rPr>
            <w:noProof/>
            <w:webHidden/>
          </w:rPr>
          <w:instrText xml:space="preserve"> PAGEREF _Toc159618713 \h </w:instrText>
        </w:r>
        <w:r w:rsidR="00213C1D">
          <w:rPr>
            <w:noProof/>
            <w:webHidden/>
          </w:rPr>
        </w:r>
        <w:r w:rsidR="00213C1D">
          <w:rPr>
            <w:noProof/>
            <w:webHidden/>
          </w:rPr>
          <w:fldChar w:fldCharType="separate"/>
        </w:r>
        <w:r w:rsidR="0012574E">
          <w:rPr>
            <w:noProof/>
            <w:webHidden/>
          </w:rPr>
          <w:t>2</w:t>
        </w:r>
        <w:r w:rsidR="00213C1D">
          <w:rPr>
            <w:noProof/>
            <w:webHidden/>
          </w:rPr>
          <w:fldChar w:fldCharType="end"/>
        </w:r>
      </w:hyperlink>
    </w:p>
    <w:p w14:paraId="5098ED92" w14:textId="0A90025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4" w:history="1">
        <w:r w:rsidR="00213C1D" w:rsidRPr="00950B5D">
          <w:rPr>
            <w:rStyle w:val="Hyperlink"/>
            <w:noProof/>
          </w:rPr>
          <w:t>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Idealization of Joints</w:t>
        </w:r>
        <w:r w:rsidR="00213C1D">
          <w:rPr>
            <w:noProof/>
            <w:webHidden/>
          </w:rPr>
          <w:tab/>
        </w:r>
        <w:r w:rsidR="00213C1D">
          <w:rPr>
            <w:noProof/>
            <w:webHidden/>
          </w:rPr>
          <w:fldChar w:fldCharType="begin"/>
        </w:r>
        <w:r w:rsidR="00213C1D">
          <w:rPr>
            <w:noProof/>
            <w:webHidden/>
          </w:rPr>
          <w:instrText xml:space="preserve"> PAGEREF _Toc159618714 \h </w:instrText>
        </w:r>
        <w:r w:rsidR="00213C1D">
          <w:rPr>
            <w:noProof/>
            <w:webHidden/>
          </w:rPr>
        </w:r>
        <w:r w:rsidR="00213C1D">
          <w:rPr>
            <w:noProof/>
            <w:webHidden/>
          </w:rPr>
          <w:fldChar w:fldCharType="separate"/>
        </w:r>
        <w:r w:rsidR="0012574E">
          <w:rPr>
            <w:noProof/>
            <w:webHidden/>
          </w:rPr>
          <w:t>2</w:t>
        </w:r>
        <w:r w:rsidR="00213C1D">
          <w:rPr>
            <w:noProof/>
            <w:webHidden/>
          </w:rPr>
          <w:fldChar w:fldCharType="end"/>
        </w:r>
      </w:hyperlink>
    </w:p>
    <w:p w14:paraId="15DED71A" w14:textId="59B69AD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5" w:history="1">
        <w:r w:rsidR="00213C1D" w:rsidRPr="00950B5D">
          <w:rPr>
            <w:rStyle w:val="Hyperlink"/>
            <w:noProof/>
          </w:rPr>
          <w:t>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Reconstruction of Joints from χMCF</w:t>
        </w:r>
        <w:r w:rsidR="00213C1D">
          <w:rPr>
            <w:noProof/>
            <w:webHidden/>
          </w:rPr>
          <w:tab/>
        </w:r>
        <w:r w:rsidR="00213C1D">
          <w:rPr>
            <w:noProof/>
            <w:webHidden/>
          </w:rPr>
          <w:fldChar w:fldCharType="begin"/>
        </w:r>
        <w:r w:rsidR="00213C1D">
          <w:rPr>
            <w:noProof/>
            <w:webHidden/>
          </w:rPr>
          <w:instrText xml:space="preserve"> PAGEREF _Toc159618715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20EECADA" w14:textId="63D9354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6" w:history="1">
        <w:r w:rsidR="00213C1D" w:rsidRPr="00950B5D">
          <w:rPr>
            <w:rStyle w:val="Hyperlink"/>
            <w:noProof/>
          </w:rPr>
          <w:t>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Description of Topology</w:t>
        </w:r>
        <w:r w:rsidR="00213C1D">
          <w:rPr>
            <w:noProof/>
            <w:webHidden/>
          </w:rPr>
          <w:tab/>
        </w:r>
        <w:r w:rsidR="00213C1D">
          <w:rPr>
            <w:noProof/>
            <w:webHidden/>
          </w:rPr>
          <w:fldChar w:fldCharType="begin"/>
        </w:r>
        <w:r w:rsidR="00213C1D">
          <w:rPr>
            <w:noProof/>
            <w:webHidden/>
          </w:rPr>
          <w:instrText xml:space="preserve"> PAGEREF _Toc159618716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03E8CED6" w14:textId="1FE900EF"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7" w:history="1">
        <w:r w:rsidR="00213C1D" w:rsidRPr="00950B5D">
          <w:rPr>
            <w:rStyle w:val="Hyperlink"/>
            <w:noProof/>
          </w:rPr>
          <w:t>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χMCF in the Development Processes</w:t>
        </w:r>
        <w:r w:rsidR="00213C1D">
          <w:rPr>
            <w:noProof/>
            <w:webHidden/>
          </w:rPr>
          <w:tab/>
        </w:r>
        <w:r w:rsidR="00213C1D">
          <w:rPr>
            <w:noProof/>
            <w:webHidden/>
          </w:rPr>
          <w:fldChar w:fldCharType="begin"/>
        </w:r>
        <w:r w:rsidR="00213C1D">
          <w:rPr>
            <w:noProof/>
            <w:webHidden/>
          </w:rPr>
          <w:instrText xml:space="preserve"> PAGEREF _Toc159618717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15539FB7" w14:textId="46CD7B44"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8" w:history="1">
        <w:r w:rsidR="00213C1D" w:rsidRPr="00950B5D">
          <w:rPr>
            <w:rStyle w:val="Hyperlink"/>
            <w:noProof/>
          </w:rPr>
          <w:t>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Keywords of XML specification</w:t>
        </w:r>
        <w:r w:rsidR="00213C1D">
          <w:rPr>
            <w:noProof/>
            <w:webHidden/>
          </w:rPr>
          <w:tab/>
        </w:r>
        <w:r w:rsidR="00213C1D">
          <w:rPr>
            <w:noProof/>
            <w:webHidden/>
          </w:rPr>
          <w:fldChar w:fldCharType="begin"/>
        </w:r>
        <w:r w:rsidR="00213C1D">
          <w:rPr>
            <w:noProof/>
            <w:webHidden/>
          </w:rPr>
          <w:instrText xml:space="preserve"> PAGEREF _Toc159618718 \h </w:instrText>
        </w:r>
        <w:r w:rsidR="00213C1D">
          <w:rPr>
            <w:noProof/>
            <w:webHidden/>
          </w:rPr>
        </w:r>
        <w:r w:rsidR="00213C1D">
          <w:rPr>
            <w:noProof/>
            <w:webHidden/>
          </w:rPr>
          <w:fldChar w:fldCharType="separate"/>
        </w:r>
        <w:r w:rsidR="0012574E">
          <w:rPr>
            <w:noProof/>
            <w:webHidden/>
          </w:rPr>
          <w:t>6</w:t>
        </w:r>
        <w:r w:rsidR="00213C1D">
          <w:rPr>
            <w:noProof/>
            <w:webHidden/>
          </w:rPr>
          <w:fldChar w:fldCharType="end"/>
        </w:r>
      </w:hyperlink>
    </w:p>
    <w:p w14:paraId="4422FD42" w14:textId="70E6DB39"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9" w:history="1">
        <w:r w:rsidR="00213C1D" w:rsidRPr="00950B5D">
          <w:rPr>
            <w:rStyle w:val="Hyperlink"/>
            <w:noProof/>
          </w:rPr>
          <w:t>5.1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Keywords</w:t>
        </w:r>
        <w:r w:rsidR="00213C1D">
          <w:rPr>
            <w:noProof/>
            <w:webHidden/>
          </w:rPr>
          <w:tab/>
        </w:r>
        <w:r w:rsidR="00213C1D">
          <w:rPr>
            <w:noProof/>
            <w:webHidden/>
          </w:rPr>
          <w:fldChar w:fldCharType="begin"/>
        </w:r>
        <w:r w:rsidR="00213C1D">
          <w:rPr>
            <w:noProof/>
            <w:webHidden/>
          </w:rPr>
          <w:instrText xml:space="preserve"> PAGEREF _Toc159618719 \h </w:instrText>
        </w:r>
        <w:r w:rsidR="00213C1D">
          <w:rPr>
            <w:noProof/>
            <w:webHidden/>
          </w:rPr>
        </w:r>
        <w:r w:rsidR="00213C1D">
          <w:rPr>
            <w:noProof/>
            <w:webHidden/>
          </w:rPr>
          <w:fldChar w:fldCharType="separate"/>
        </w:r>
        <w:r w:rsidR="0012574E">
          <w:rPr>
            <w:noProof/>
            <w:webHidden/>
          </w:rPr>
          <w:t>6</w:t>
        </w:r>
        <w:r w:rsidR="00213C1D">
          <w:rPr>
            <w:noProof/>
            <w:webHidden/>
          </w:rPr>
          <w:fldChar w:fldCharType="end"/>
        </w:r>
      </w:hyperlink>
    </w:p>
    <w:p w14:paraId="0D5A9549" w14:textId="1B4DD56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20" w:history="1">
        <w:r w:rsidR="00213C1D" w:rsidRPr="00950B5D">
          <w:rPr>
            <w:rStyle w:val="Hyperlink"/>
            <w:noProof/>
          </w:rPr>
          <w:t>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Parts, Properties and Assemblies</w:t>
        </w:r>
        <w:r w:rsidR="00213C1D">
          <w:rPr>
            <w:noProof/>
            <w:webHidden/>
          </w:rPr>
          <w:tab/>
        </w:r>
        <w:r w:rsidR="00213C1D">
          <w:rPr>
            <w:noProof/>
            <w:webHidden/>
          </w:rPr>
          <w:fldChar w:fldCharType="begin"/>
        </w:r>
        <w:r w:rsidR="00213C1D">
          <w:rPr>
            <w:noProof/>
            <w:webHidden/>
          </w:rPr>
          <w:instrText xml:space="preserve"> PAGEREF _Toc159618720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671DCFDC" w14:textId="72945C94"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1" w:history="1">
        <w:r w:rsidR="00213C1D" w:rsidRPr="00950B5D">
          <w:rPr>
            <w:rStyle w:val="Hyperlink"/>
            <w:noProof/>
          </w:rPr>
          <w:t>6.1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_Toc159618721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7DBC098E" w14:textId="4DB722D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2" w:history="1">
        <w:r w:rsidR="00213C1D" w:rsidRPr="00950B5D">
          <w:rPr>
            <w:rStyle w:val="Hyperlink"/>
            <w:noProof/>
          </w:rPr>
          <w:t>6.2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Parts</w:t>
        </w:r>
        <w:r w:rsidR="00213C1D">
          <w:rPr>
            <w:noProof/>
            <w:webHidden/>
          </w:rPr>
          <w:tab/>
        </w:r>
        <w:r w:rsidR="00213C1D">
          <w:rPr>
            <w:noProof/>
            <w:webHidden/>
          </w:rPr>
          <w:fldChar w:fldCharType="begin"/>
        </w:r>
        <w:r w:rsidR="00213C1D">
          <w:rPr>
            <w:noProof/>
            <w:webHidden/>
          </w:rPr>
          <w:instrText xml:space="preserve"> PAGEREF _Toc159618722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31C7763C" w14:textId="1CF4BEF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3" w:history="1">
        <w:r w:rsidR="00213C1D" w:rsidRPr="00950B5D">
          <w:rPr>
            <w:rStyle w:val="Hyperlink"/>
            <w:noProof/>
          </w:rPr>
          <w:t>6.2.1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_Toc159618723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4C0FBA22" w14:textId="1DE57AC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4" w:history="1">
        <w:r w:rsidR="00213C1D" w:rsidRPr="00950B5D">
          <w:rPr>
            <w:rStyle w:val="Hyperlink"/>
            <w:noProof/>
          </w:rPr>
          <w:t>6.2.2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 Labels</w:t>
        </w:r>
        <w:r w:rsidR="00213C1D">
          <w:rPr>
            <w:noProof/>
            <w:webHidden/>
          </w:rPr>
          <w:tab/>
        </w:r>
        <w:r w:rsidR="00213C1D">
          <w:rPr>
            <w:noProof/>
            <w:webHidden/>
          </w:rPr>
          <w:fldChar w:fldCharType="begin"/>
        </w:r>
        <w:r w:rsidR="00213C1D">
          <w:rPr>
            <w:noProof/>
            <w:webHidden/>
          </w:rPr>
          <w:instrText xml:space="preserve"> PAGEREF _Toc159618724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12647821" w14:textId="6340CD6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5" w:history="1">
        <w:r w:rsidR="00213C1D" w:rsidRPr="00950B5D">
          <w:rPr>
            <w:rStyle w:val="Hyperlink"/>
            <w:noProof/>
          </w:rPr>
          <w:t>6.2.3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 Instances</w:t>
        </w:r>
        <w:r w:rsidR="00213C1D">
          <w:rPr>
            <w:noProof/>
            <w:webHidden/>
          </w:rPr>
          <w:tab/>
        </w:r>
        <w:r w:rsidR="00213C1D">
          <w:rPr>
            <w:noProof/>
            <w:webHidden/>
          </w:rPr>
          <w:fldChar w:fldCharType="begin"/>
        </w:r>
        <w:r w:rsidR="00213C1D">
          <w:rPr>
            <w:noProof/>
            <w:webHidden/>
          </w:rPr>
          <w:instrText xml:space="preserve"> PAGEREF _Toc159618725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3361524C" w14:textId="3D72F6FD"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6" w:history="1">
        <w:r w:rsidR="00213C1D" w:rsidRPr="00950B5D">
          <w:rPr>
            <w:rStyle w:val="Hyperlink"/>
            <w:noProof/>
          </w:rPr>
          <w:t>6.3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Properties</w:t>
        </w:r>
        <w:r w:rsidR="00213C1D">
          <w:rPr>
            <w:noProof/>
            <w:webHidden/>
          </w:rPr>
          <w:tab/>
        </w:r>
        <w:r w:rsidR="00213C1D">
          <w:rPr>
            <w:noProof/>
            <w:webHidden/>
          </w:rPr>
          <w:fldChar w:fldCharType="begin"/>
        </w:r>
        <w:r w:rsidR="00213C1D">
          <w:rPr>
            <w:noProof/>
            <w:webHidden/>
          </w:rPr>
          <w:instrText xml:space="preserve"> PAGEREF _Toc159618726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379EEBF3" w14:textId="2EB2915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7" w:history="1">
        <w:r w:rsidR="00213C1D" w:rsidRPr="00950B5D">
          <w:rPr>
            <w:rStyle w:val="Hyperlink"/>
            <w:noProof/>
          </w:rPr>
          <w:t>6.4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Assemblies</w:t>
        </w:r>
        <w:r w:rsidR="00213C1D">
          <w:rPr>
            <w:noProof/>
            <w:webHidden/>
          </w:rPr>
          <w:tab/>
        </w:r>
        <w:r w:rsidR="00213C1D">
          <w:rPr>
            <w:noProof/>
            <w:webHidden/>
          </w:rPr>
          <w:fldChar w:fldCharType="begin"/>
        </w:r>
        <w:r w:rsidR="00213C1D">
          <w:rPr>
            <w:noProof/>
            <w:webHidden/>
          </w:rPr>
          <w:instrText xml:space="preserve"> PAGEREF _Toc159618727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66CEA7E9" w14:textId="595B28F5"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28" w:history="1">
        <w:r w:rsidR="00213C1D" w:rsidRPr="00950B5D">
          <w:rPr>
            <w:rStyle w:val="Hyperlink"/>
            <w:noProof/>
          </w:rPr>
          <w:t>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File Structure of χMCF</w:t>
        </w:r>
        <w:r w:rsidR="00213C1D">
          <w:rPr>
            <w:noProof/>
            <w:webHidden/>
          </w:rPr>
          <w:tab/>
        </w:r>
        <w:r w:rsidR="00213C1D">
          <w:rPr>
            <w:noProof/>
            <w:webHidden/>
          </w:rPr>
          <w:fldChar w:fldCharType="begin"/>
        </w:r>
        <w:r w:rsidR="00213C1D">
          <w:rPr>
            <w:noProof/>
            <w:webHidden/>
          </w:rPr>
          <w:instrText xml:space="preserve"> PAGEREF _Toc159618728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210C7F4C" w14:textId="25E519EB"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9" w:history="1">
        <w:r w:rsidR="00213C1D" w:rsidRPr="00950B5D">
          <w:rPr>
            <w:rStyle w:val="Hyperlink"/>
            <w:noProof/>
          </w:rPr>
          <w:t>7.1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_Toc159618729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777C3E6E" w14:textId="24A3EE2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30" w:history="1">
        <w:r w:rsidR="00213C1D" w:rsidRPr="00950B5D">
          <w:rPr>
            <w:rStyle w:val="Hyperlink"/>
            <w:noProof/>
          </w:rPr>
          <w:t>7.2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Elements containing general information</w:t>
        </w:r>
        <w:r w:rsidR="00213C1D">
          <w:rPr>
            <w:noProof/>
            <w:webHidden/>
          </w:rPr>
          <w:tab/>
        </w:r>
        <w:r w:rsidR="00213C1D">
          <w:rPr>
            <w:noProof/>
            <w:webHidden/>
          </w:rPr>
          <w:fldChar w:fldCharType="begin"/>
        </w:r>
        <w:r w:rsidR="00213C1D">
          <w:rPr>
            <w:noProof/>
            <w:webHidden/>
          </w:rPr>
          <w:instrText xml:space="preserve"> PAGEREF _Toc159618730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7473E829" w14:textId="69C554A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1" w:history="1">
        <w:r w:rsidR="00213C1D" w:rsidRPr="00950B5D">
          <w:rPr>
            <w:rStyle w:val="Hyperlink"/>
            <w:noProof/>
          </w:rPr>
          <w:t>7.2.1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_Toc159618731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1D9E63CF" w14:textId="29842CA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2" w:history="1">
        <w:r w:rsidR="00213C1D" w:rsidRPr="00950B5D">
          <w:rPr>
            <w:rStyle w:val="Hyperlink"/>
            <w:noProof/>
          </w:rPr>
          <w:t>7.2.2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Date</w:t>
        </w:r>
        <w:r w:rsidR="00213C1D">
          <w:rPr>
            <w:noProof/>
            <w:webHidden/>
          </w:rPr>
          <w:tab/>
        </w:r>
        <w:r w:rsidR="00213C1D">
          <w:rPr>
            <w:noProof/>
            <w:webHidden/>
          </w:rPr>
          <w:fldChar w:fldCharType="begin"/>
        </w:r>
        <w:r w:rsidR="00213C1D">
          <w:rPr>
            <w:noProof/>
            <w:webHidden/>
          </w:rPr>
          <w:instrText xml:space="preserve"> PAGEREF _Toc159618732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6067B9DD" w14:textId="2C67927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3" w:history="1">
        <w:r w:rsidR="00213C1D" w:rsidRPr="00950B5D">
          <w:rPr>
            <w:rStyle w:val="Hyperlink"/>
            <w:noProof/>
          </w:rPr>
          <w:t>7.2.3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Time</w:t>
        </w:r>
        <w:r w:rsidR="00213C1D">
          <w:rPr>
            <w:noProof/>
            <w:webHidden/>
          </w:rPr>
          <w:tab/>
        </w:r>
        <w:r w:rsidR="00213C1D">
          <w:rPr>
            <w:noProof/>
            <w:webHidden/>
          </w:rPr>
          <w:fldChar w:fldCharType="begin"/>
        </w:r>
        <w:r w:rsidR="00213C1D">
          <w:rPr>
            <w:noProof/>
            <w:webHidden/>
          </w:rPr>
          <w:instrText xml:space="preserve"> PAGEREF _Toc159618733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06523FEF" w14:textId="2048637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4" w:history="1">
        <w:r w:rsidR="00213C1D" w:rsidRPr="00950B5D">
          <w:rPr>
            <w:rStyle w:val="Hyperlink"/>
            <w:noProof/>
          </w:rPr>
          <w:t>7.2.4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Version</w:t>
        </w:r>
        <w:r w:rsidR="00213C1D">
          <w:rPr>
            <w:noProof/>
            <w:webHidden/>
          </w:rPr>
          <w:tab/>
        </w:r>
        <w:r w:rsidR="00213C1D">
          <w:rPr>
            <w:noProof/>
            <w:webHidden/>
          </w:rPr>
          <w:fldChar w:fldCharType="begin"/>
        </w:r>
        <w:r w:rsidR="00213C1D">
          <w:rPr>
            <w:noProof/>
            <w:webHidden/>
          </w:rPr>
          <w:instrText xml:space="preserve"> PAGEREF _Toc159618734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1C6B75D7" w14:textId="30264CA3"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5" w:history="1">
        <w:r w:rsidR="00213C1D" w:rsidRPr="00950B5D">
          <w:rPr>
            <w:rStyle w:val="Hyperlink"/>
            <w:noProof/>
          </w:rPr>
          <w:t>7.2.5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Unit System</w:t>
        </w:r>
        <w:r w:rsidR="00213C1D">
          <w:rPr>
            <w:noProof/>
            <w:webHidden/>
          </w:rPr>
          <w:tab/>
        </w:r>
        <w:r w:rsidR="00213C1D">
          <w:rPr>
            <w:noProof/>
            <w:webHidden/>
          </w:rPr>
          <w:fldChar w:fldCharType="begin"/>
        </w:r>
        <w:r w:rsidR="00213C1D">
          <w:rPr>
            <w:noProof/>
            <w:webHidden/>
          </w:rPr>
          <w:instrText xml:space="preserve"> PAGEREF _Toc159618735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61946D8E" w14:textId="43B1170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36" w:history="1">
        <w:r w:rsidR="00213C1D" w:rsidRPr="00950B5D">
          <w:rPr>
            <w:rStyle w:val="Hyperlink"/>
            <w:noProof/>
          </w:rPr>
          <w:t>7.3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Application, User and Process Specific Data</w:t>
        </w:r>
        <w:r w:rsidR="00213C1D">
          <w:rPr>
            <w:noProof/>
            <w:webHidden/>
          </w:rPr>
          <w:tab/>
        </w:r>
        <w:r w:rsidR="00213C1D">
          <w:rPr>
            <w:noProof/>
            <w:webHidden/>
          </w:rPr>
          <w:fldChar w:fldCharType="begin"/>
        </w:r>
        <w:r w:rsidR="00213C1D">
          <w:rPr>
            <w:noProof/>
            <w:webHidden/>
          </w:rPr>
          <w:instrText xml:space="preserve"> PAGEREF _Toc159618736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163BC01F" w14:textId="1EFB875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7" w:history="1">
        <w:r w:rsidR="00213C1D" w:rsidRPr="00950B5D">
          <w:rPr>
            <w:rStyle w:val="Hyperlink"/>
            <w:noProof/>
          </w:rPr>
          <w:t>7.3.1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_Toc159618737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0D462F72" w14:textId="017AC38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8" w:history="1">
        <w:r w:rsidR="00213C1D" w:rsidRPr="00950B5D">
          <w:rPr>
            <w:rStyle w:val="Hyperlink"/>
            <w:noProof/>
          </w:rPr>
          <w:t>7.3.2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User Specific Data </w:t>
        </w:r>
        <w:r w:rsidR="00213C1D" w:rsidRPr="00950B5D">
          <w:rPr>
            <w:rStyle w:val="Hyperlink"/>
            <w:rFonts w:ascii="Courier New" w:hAnsi="Courier New"/>
            <w:noProof/>
          </w:rPr>
          <w:t>&lt;appdata/&gt;</w:t>
        </w:r>
        <w:r w:rsidR="00213C1D">
          <w:rPr>
            <w:noProof/>
            <w:webHidden/>
          </w:rPr>
          <w:tab/>
        </w:r>
        <w:r w:rsidR="00213C1D">
          <w:rPr>
            <w:noProof/>
            <w:webHidden/>
          </w:rPr>
          <w:fldChar w:fldCharType="begin"/>
        </w:r>
        <w:r w:rsidR="00213C1D">
          <w:rPr>
            <w:noProof/>
            <w:webHidden/>
          </w:rPr>
          <w:instrText xml:space="preserve"> PAGEREF _Toc159618738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5896D525" w14:textId="10E7D33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9" w:history="1">
        <w:r w:rsidR="00213C1D" w:rsidRPr="00950B5D">
          <w:rPr>
            <w:rStyle w:val="Hyperlink"/>
            <w:noProof/>
          </w:rPr>
          <w:t>7.3.3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Finite Element Specific Data </w:t>
        </w:r>
        <w:r w:rsidR="00213C1D" w:rsidRPr="00950B5D">
          <w:rPr>
            <w:rStyle w:val="Hyperlink"/>
            <w:rFonts w:ascii="Courier New" w:hAnsi="Courier New" w:cs="Courier New"/>
            <w:noProof/>
          </w:rPr>
          <w:t>&lt;femdata/&gt;</w:t>
        </w:r>
        <w:r w:rsidR="00213C1D">
          <w:rPr>
            <w:noProof/>
            <w:webHidden/>
          </w:rPr>
          <w:tab/>
        </w:r>
        <w:r w:rsidR="00213C1D">
          <w:rPr>
            <w:noProof/>
            <w:webHidden/>
          </w:rPr>
          <w:fldChar w:fldCharType="begin"/>
        </w:r>
        <w:r w:rsidR="00213C1D">
          <w:rPr>
            <w:noProof/>
            <w:webHidden/>
          </w:rPr>
          <w:instrText xml:space="preserve"> PAGEREF _Toc159618739 \h </w:instrText>
        </w:r>
        <w:r w:rsidR="00213C1D">
          <w:rPr>
            <w:noProof/>
            <w:webHidden/>
          </w:rPr>
        </w:r>
        <w:r w:rsidR="00213C1D">
          <w:rPr>
            <w:noProof/>
            <w:webHidden/>
          </w:rPr>
          <w:fldChar w:fldCharType="separate"/>
        </w:r>
        <w:r w:rsidR="0012574E">
          <w:rPr>
            <w:noProof/>
            <w:webHidden/>
          </w:rPr>
          <w:t>13</w:t>
        </w:r>
        <w:r w:rsidR="00213C1D">
          <w:rPr>
            <w:noProof/>
            <w:webHidden/>
          </w:rPr>
          <w:fldChar w:fldCharType="end"/>
        </w:r>
      </w:hyperlink>
    </w:p>
    <w:p w14:paraId="2D7BD724" w14:textId="0D703AD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0" w:history="1">
        <w:r w:rsidR="00213C1D" w:rsidRPr="00950B5D">
          <w:rPr>
            <w:rStyle w:val="Hyperlink"/>
            <w:noProof/>
          </w:rPr>
          <w:t>7.4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Connection Data </w:t>
        </w:r>
        <w:r w:rsidR="00213C1D" w:rsidRPr="00950B5D">
          <w:rPr>
            <w:rStyle w:val="Hyperlink"/>
            <w:rFonts w:ascii="Courier New" w:hAnsi="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_Toc159618740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02F94CBC" w14:textId="7074DEA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1" w:history="1">
        <w:r w:rsidR="00213C1D" w:rsidRPr="00950B5D">
          <w:rPr>
            <w:rStyle w:val="Hyperlink"/>
            <w:noProof/>
          </w:rPr>
          <w:t>7.4.1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_Toc159618741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310174CE" w14:textId="79A0D67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2" w:history="1">
        <w:r w:rsidR="00213C1D" w:rsidRPr="00950B5D">
          <w:rPr>
            <w:rStyle w:val="Hyperlink"/>
            <w:noProof/>
          </w:rPr>
          <w:t>7.4.2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Connected Objects</w:t>
        </w:r>
        <w:r w:rsidR="00213C1D">
          <w:rPr>
            <w:noProof/>
            <w:webHidden/>
          </w:rPr>
          <w:tab/>
        </w:r>
        <w:r w:rsidR="00213C1D">
          <w:rPr>
            <w:noProof/>
            <w:webHidden/>
          </w:rPr>
          <w:fldChar w:fldCharType="begin"/>
        </w:r>
        <w:r w:rsidR="00213C1D">
          <w:rPr>
            <w:noProof/>
            <w:webHidden/>
          </w:rPr>
          <w:instrText xml:space="preserve"> PAGEREF _Toc159618742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1FEAD8A2" w14:textId="1E8065F0"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3" w:history="1">
        <w:r w:rsidR="00213C1D" w:rsidRPr="00950B5D">
          <w:rPr>
            <w:rStyle w:val="Hyperlink"/>
            <w:noProof/>
          </w:rPr>
          <w:t>7.4.3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Contacts and Friction</w:t>
        </w:r>
        <w:r w:rsidR="00213C1D">
          <w:rPr>
            <w:noProof/>
            <w:webHidden/>
          </w:rPr>
          <w:tab/>
        </w:r>
        <w:r w:rsidR="00213C1D">
          <w:rPr>
            <w:noProof/>
            <w:webHidden/>
          </w:rPr>
          <w:fldChar w:fldCharType="begin"/>
        </w:r>
        <w:r w:rsidR="00213C1D">
          <w:rPr>
            <w:noProof/>
            <w:webHidden/>
          </w:rPr>
          <w:instrText xml:space="preserve"> PAGEREF _Toc159618743 \h </w:instrText>
        </w:r>
        <w:r w:rsidR="00213C1D">
          <w:rPr>
            <w:noProof/>
            <w:webHidden/>
          </w:rPr>
        </w:r>
        <w:r w:rsidR="00213C1D">
          <w:rPr>
            <w:noProof/>
            <w:webHidden/>
          </w:rPr>
          <w:fldChar w:fldCharType="separate"/>
        </w:r>
        <w:r w:rsidR="0012574E">
          <w:rPr>
            <w:noProof/>
            <w:webHidden/>
          </w:rPr>
          <w:t>20</w:t>
        </w:r>
        <w:r w:rsidR="00213C1D">
          <w:rPr>
            <w:noProof/>
            <w:webHidden/>
          </w:rPr>
          <w:fldChar w:fldCharType="end"/>
        </w:r>
      </w:hyperlink>
    </w:p>
    <w:p w14:paraId="0F858882" w14:textId="50085C8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4" w:history="1">
        <w:r w:rsidR="00213C1D" w:rsidRPr="00950B5D">
          <w:rPr>
            <w:rStyle w:val="Hyperlink"/>
            <w:noProof/>
          </w:rPr>
          <w:t>7.4.4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Joints</w:t>
        </w:r>
        <w:r w:rsidR="00213C1D">
          <w:rPr>
            <w:noProof/>
            <w:webHidden/>
          </w:rPr>
          <w:tab/>
        </w:r>
        <w:r w:rsidR="00213C1D">
          <w:rPr>
            <w:noProof/>
            <w:webHidden/>
          </w:rPr>
          <w:fldChar w:fldCharType="begin"/>
        </w:r>
        <w:r w:rsidR="00213C1D">
          <w:rPr>
            <w:noProof/>
            <w:webHidden/>
          </w:rPr>
          <w:instrText xml:space="preserve"> PAGEREF _Toc159618744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10D2ABE9" w14:textId="2EE534C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5" w:history="1">
        <w:r w:rsidR="00213C1D" w:rsidRPr="00950B5D">
          <w:rPr>
            <w:rStyle w:val="Hyperlink"/>
            <w:noProof/>
          </w:rPr>
          <w:t>7.5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 Minimalistic Example of a χMCF file</w:t>
        </w:r>
        <w:r w:rsidR="00213C1D">
          <w:rPr>
            <w:noProof/>
            <w:webHidden/>
          </w:rPr>
          <w:tab/>
        </w:r>
        <w:r w:rsidR="00213C1D">
          <w:rPr>
            <w:noProof/>
            <w:webHidden/>
          </w:rPr>
          <w:fldChar w:fldCharType="begin"/>
        </w:r>
        <w:r w:rsidR="00213C1D">
          <w:rPr>
            <w:noProof/>
            <w:webHidden/>
          </w:rPr>
          <w:instrText xml:space="preserve"> PAGEREF _Toc159618745 \h </w:instrText>
        </w:r>
        <w:r w:rsidR="00213C1D">
          <w:rPr>
            <w:noProof/>
            <w:webHidden/>
          </w:rPr>
        </w:r>
        <w:r w:rsidR="00213C1D">
          <w:rPr>
            <w:noProof/>
            <w:webHidden/>
          </w:rPr>
          <w:fldChar w:fldCharType="separate"/>
        </w:r>
        <w:r w:rsidR="0012574E">
          <w:rPr>
            <w:noProof/>
            <w:webHidden/>
          </w:rPr>
          <w:t>23</w:t>
        </w:r>
        <w:r w:rsidR="00213C1D">
          <w:rPr>
            <w:noProof/>
            <w:webHidden/>
          </w:rPr>
          <w:fldChar w:fldCharType="end"/>
        </w:r>
      </w:hyperlink>
    </w:p>
    <w:p w14:paraId="7D19C476" w14:textId="0A2DE8A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6" w:history="1">
        <w:r w:rsidR="00213C1D" w:rsidRPr="00950B5D">
          <w:rPr>
            <w:rStyle w:val="Hyperlink"/>
            <w:noProof/>
          </w:rPr>
          <w:t>7.6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XML Schema Definition</w:t>
        </w:r>
        <w:r w:rsidR="00213C1D">
          <w:rPr>
            <w:noProof/>
            <w:webHidden/>
          </w:rPr>
          <w:tab/>
        </w:r>
        <w:r w:rsidR="00213C1D">
          <w:rPr>
            <w:noProof/>
            <w:webHidden/>
          </w:rPr>
          <w:fldChar w:fldCharType="begin"/>
        </w:r>
        <w:r w:rsidR="00213C1D">
          <w:rPr>
            <w:noProof/>
            <w:webHidden/>
          </w:rPr>
          <w:instrText xml:space="preserve"> PAGEREF _Toc159618746 \h </w:instrText>
        </w:r>
        <w:r w:rsidR="00213C1D">
          <w:rPr>
            <w:noProof/>
            <w:webHidden/>
          </w:rPr>
        </w:r>
        <w:r w:rsidR="00213C1D">
          <w:rPr>
            <w:noProof/>
            <w:webHidden/>
          </w:rPr>
          <w:fldChar w:fldCharType="separate"/>
        </w:r>
        <w:r w:rsidR="0012574E">
          <w:rPr>
            <w:noProof/>
            <w:webHidden/>
          </w:rPr>
          <w:t>23</w:t>
        </w:r>
        <w:r w:rsidR="00213C1D">
          <w:rPr>
            <w:noProof/>
            <w:webHidden/>
          </w:rPr>
          <w:fldChar w:fldCharType="end"/>
        </w:r>
      </w:hyperlink>
    </w:p>
    <w:p w14:paraId="6092D342" w14:textId="080181C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47" w:history="1">
        <w:r w:rsidR="00213C1D" w:rsidRPr="00950B5D">
          <w:rPr>
            <w:rStyle w:val="Hyperlink"/>
            <w:noProof/>
          </w:rPr>
          <w:t>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Data Common to any Connection</w:t>
        </w:r>
        <w:r w:rsidR="00213C1D">
          <w:rPr>
            <w:noProof/>
            <w:webHidden/>
          </w:rPr>
          <w:tab/>
        </w:r>
        <w:r w:rsidR="00213C1D">
          <w:rPr>
            <w:noProof/>
            <w:webHidden/>
          </w:rPr>
          <w:fldChar w:fldCharType="begin"/>
        </w:r>
        <w:r w:rsidR="00213C1D">
          <w:rPr>
            <w:noProof/>
            <w:webHidden/>
          </w:rPr>
          <w:instrText xml:space="preserve"> PAGEREF _Toc159618747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7BBF767F" w14:textId="0748CB6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8" w:history="1">
        <w:r w:rsidR="00213C1D" w:rsidRPr="00950B5D">
          <w:rPr>
            <w:rStyle w:val="Hyperlink"/>
            <w:noProof/>
          </w:rPr>
          <w:t>8.1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Indices and their properties</w:t>
        </w:r>
        <w:r w:rsidR="00213C1D">
          <w:rPr>
            <w:noProof/>
            <w:webHidden/>
          </w:rPr>
          <w:tab/>
        </w:r>
        <w:r w:rsidR="00213C1D">
          <w:rPr>
            <w:noProof/>
            <w:webHidden/>
          </w:rPr>
          <w:fldChar w:fldCharType="begin"/>
        </w:r>
        <w:r w:rsidR="00213C1D">
          <w:rPr>
            <w:noProof/>
            <w:webHidden/>
          </w:rPr>
          <w:instrText xml:space="preserve"> PAGEREF _Toc159618748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7B31D913" w14:textId="1D4BDE2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9" w:history="1">
        <w:r w:rsidR="00213C1D" w:rsidRPr="00950B5D">
          <w:rPr>
            <w:rStyle w:val="Hyperlink"/>
            <w:noProof/>
          </w:rPr>
          <w:t>8.2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Connection Referencing</w:t>
        </w:r>
        <w:r w:rsidR="00213C1D">
          <w:rPr>
            <w:noProof/>
            <w:webHidden/>
          </w:rPr>
          <w:tab/>
        </w:r>
        <w:r w:rsidR="00213C1D">
          <w:rPr>
            <w:noProof/>
            <w:webHidden/>
          </w:rPr>
          <w:fldChar w:fldCharType="begin"/>
        </w:r>
        <w:r w:rsidR="00213C1D">
          <w:rPr>
            <w:noProof/>
            <w:webHidden/>
          </w:rPr>
          <w:instrText xml:space="preserve"> PAGEREF _Toc159618749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4261A051" w14:textId="4063DCD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0" w:history="1">
        <w:r w:rsidR="00213C1D" w:rsidRPr="00950B5D">
          <w:rPr>
            <w:rStyle w:val="Hyperlink"/>
            <w:noProof/>
          </w:rPr>
          <w:t>8.2.1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Need for Referencing</w:t>
        </w:r>
        <w:r w:rsidR="00213C1D">
          <w:rPr>
            <w:noProof/>
            <w:webHidden/>
          </w:rPr>
          <w:tab/>
        </w:r>
        <w:r w:rsidR="00213C1D">
          <w:rPr>
            <w:noProof/>
            <w:webHidden/>
          </w:rPr>
          <w:fldChar w:fldCharType="begin"/>
        </w:r>
        <w:r w:rsidR="00213C1D">
          <w:rPr>
            <w:noProof/>
            <w:webHidden/>
          </w:rPr>
          <w:instrText xml:space="preserve"> PAGEREF _Toc159618750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36502B5A" w14:textId="751DDAD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1" w:history="1">
        <w:r w:rsidR="00213C1D" w:rsidRPr="00950B5D">
          <w:rPr>
            <w:rStyle w:val="Hyperlink"/>
            <w:noProof/>
          </w:rPr>
          <w:t>8.2.2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noProof/>
          </w:rPr>
          <w:t>label</w:t>
        </w:r>
        <w:r w:rsidR="00213C1D">
          <w:rPr>
            <w:noProof/>
            <w:webHidden/>
          </w:rPr>
          <w:tab/>
        </w:r>
        <w:r w:rsidR="00213C1D">
          <w:rPr>
            <w:noProof/>
            <w:webHidden/>
          </w:rPr>
          <w:fldChar w:fldCharType="begin"/>
        </w:r>
        <w:r w:rsidR="00213C1D">
          <w:rPr>
            <w:noProof/>
            <w:webHidden/>
          </w:rPr>
          <w:instrText xml:space="preserve"> PAGEREF _Toc159618751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3C9BF310" w14:textId="6CBE3B9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2" w:history="1">
        <w:r w:rsidR="00213C1D" w:rsidRPr="00950B5D">
          <w:rPr>
            <w:rStyle w:val="Hyperlink"/>
            <w:noProof/>
          </w:rPr>
          <w:t>8.2.3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ident</w:t>
        </w:r>
        <w:r w:rsidR="00213C1D">
          <w:rPr>
            <w:noProof/>
            <w:webHidden/>
          </w:rPr>
          <w:tab/>
        </w:r>
        <w:r w:rsidR="00213C1D">
          <w:rPr>
            <w:noProof/>
            <w:webHidden/>
          </w:rPr>
          <w:fldChar w:fldCharType="begin"/>
        </w:r>
        <w:r w:rsidR="00213C1D">
          <w:rPr>
            <w:noProof/>
            <w:webHidden/>
          </w:rPr>
          <w:instrText xml:space="preserve"> PAGEREF _Toc159618752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45C87EB6" w14:textId="095033E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3" w:history="1">
        <w:r w:rsidR="00213C1D" w:rsidRPr="00950B5D">
          <w:rPr>
            <w:rStyle w:val="Hyperlink"/>
            <w:noProof/>
          </w:rPr>
          <w:t>8.3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Dimensions and Coordinates</w:t>
        </w:r>
        <w:r w:rsidR="00213C1D">
          <w:rPr>
            <w:noProof/>
            <w:webHidden/>
          </w:rPr>
          <w:tab/>
        </w:r>
        <w:r w:rsidR="00213C1D">
          <w:rPr>
            <w:noProof/>
            <w:webHidden/>
          </w:rPr>
          <w:fldChar w:fldCharType="begin"/>
        </w:r>
        <w:r w:rsidR="00213C1D">
          <w:rPr>
            <w:noProof/>
            <w:webHidden/>
          </w:rPr>
          <w:instrText xml:space="preserve"> PAGEREF _Toc159618753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37B1D40D" w14:textId="69FB6FA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4" w:history="1">
        <w:r w:rsidR="00213C1D" w:rsidRPr="00950B5D">
          <w:rPr>
            <w:rStyle w:val="Hyperlink"/>
            <w:noProof/>
          </w:rPr>
          <w:t>8.4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noProof/>
          </w:rPr>
          <w:t>quality_control</w:t>
        </w:r>
        <w:r w:rsidR="00213C1D">
          <w:rPr>
            <w:noProof/>
            <w:webHidden/>
          </w:rPr>
          <w:tab/>
        </w:r>
        <w:r w:rsidR="00213C1D">
          <w:rPr>
            <w:noProof/>
            <w:webHidden/>
          </w:rPr>
          <w:fldChar w:fldCharType="begin"/>
        </w:r>
        <w:r w:rsidR="00213C1D">
          <w:rPr>
            <w:noProof/>
            <w:webHidden/>
          </w:rPr>
          <w:instrText xml:space="preserve"> PAGEREF _Toc159618754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3C20B896" w14:textId="41EF97D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5" w:history="1">
        <w:r w:rsidR="00213C1D" w:rsidRPr="00950B5D">
          <w:rPr>
            <w:rStyle w:val="Hyperlink"/>
            <w:noProof/>
          </w:rPr>
          <w:t>8.5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Custom Attributes list</w:t>
        </w:r>
        <w:r w:rsidR="00213C1D">
          <w:rPr>
            <w:noProof/>
            <w:webHidden/>
          </w:rPr>
          <w:tab/>
        </w:r>
        <w:r w:rsidR="00213C1D">
          <w:rPr>
            <w:noProof/>
            <w:webHidden/>
          </w:rPr>
          <w:fldChar w:fldCharType="begin"/>
        </w:r>
        <w:r w:rsidR="00213C1D">
          <w:rPr>
            <w:noProof/>
            <w:webHidden/>
          </w:rPr>
          <w:instrText xml:space="preserve"> PAGEREF _Toc159618755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4E561F5E" w14:textId="7417A90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6" w:history="1">
        <w:r w:rsidR="00213C1D" w:rsidRPr="00950B5D">
          <w:rPr>
            <w:rStyle w:val="Hyperlink"/>
            <w:noProof/>
          </w:rPr>
          <w:t>8.6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Distinction between </w:t>
        </w:r>
        <w:r w:rsidR="00213C1D" w:rsidRPr="00950B5D">
          <w:rPr>
            <w:rStyle w:val="Hyperlink"/>
            <w:rFonts w:ascii="Courier New" w:hAnsi="Courier New" w:cs="Courier New"/>
            <w:noProof/>
          </w:rPr>
          <w:t>&lt;custom_attributes/&gt;</w:t>
        </w:r>
        <w:r w:rsidR="00213C1D" w:rsidRPr="00950B5D">
          <w:rPr>
            <w:rStyle w:val="Hyperlink"/>
            <w:noProof/>
          </w:rPr>
          <w:t xml:space="preserve"> and </w:t>
        </w:r>
        <w:r w:rsidR="00213C1D" w:rsidRPr="00950B5D">
          <w:rPr>
            <w:rStyle w:val="Hyperlink"/>
            <w:rFonts w:ascii="Courier New" w:hAnsi="Courier New" w:cs="Courier New"/>
            <w:noProof/>
          </w:rPr>
          <w:t>&lt;appdata/&gt;</w:t>
        </w:r>
        <w:r w:rsidR="00213C1D">
          <w:rPr>
            <w:noProof/>
            <w:webHidden/>
          </w:rPr>
          <w:tab/>
        </w:r>
        <w:r w:rsidR="00213C1D">
          <w:rPr>
            <w:noProof/>
            <w:webHidden/>
          </w:rPr>
          <w:fldChar w:fldCharType="begin"/>
        </w:r>
        <w:r w:rsidR="00213C1D">
          <w:rPr>
            <w:noProof/>
            <w:webHidden/>
          </w:rPr>
          <w:instrText xml:space="preserve"> PAGEREF _Toc159618756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58FE40EC" w14:textId="1B61235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7" w:history="1">
        <w:r w:rsidR="00213C1D" w:rsidRPr="00950B5D">
          <w:rPr>
            <w:rStyle w:val="Hyperlink"/>
            <w:noProof/>
          </w:rPr>
          <w:t>8.6.1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_Toc159618757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2D0D8D87" w14:textId="1212C62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8" w:history="1">
        <w:r w:rsidR="00213C1D" w:rsidRPr="00950B5D">
          <w:rPr>
            <w:rStyle w:val="Hyperlink"/>
            <w:noProof/>
          </w:rPr>
          <w:t>8.6.2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Needs of different process roles, addressed by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Pr>
            <w:noProof/>
            <w:webHidden/>
          </w:rPr>
          <w:tab/>
        </w:r>
        <w:r w:rsidR="00213C1D">
          <w:rPr>
            <w:noProof/>
            <w:webHidden/>
          </w:rPr>
          <w:fldChar w:fldCharType="begin"/>
        </w:r>
        <w:r w:rsidR="00213C1D">
          <w:rPr>
            <w:noProof/>
            <w:webHidden/>
          </w:rPr>
          <w:instrText xml:space="preserve"> PAGEREF _Toc159618758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BFB4E2E" w14:textId="2781627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9" w:history="1">
        <w:r w:rsidR="00213C1D" w:rsidRPr="00950B5D">
          <w:rPr>
            <w:rStyle w:val="Hyperlink"/>
            <w:noProof/>
          </w:rPr>
          <w:t>8.6.3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Needs of different applications, addressed by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Pr>
            <w:noProof/>
            <w:webHidden/>
          </w:rPr>
          <w:tab/>
        </w:r>
        <w:r w:rsidR="00213C1D">
          <w:rPr>
            <w:noProof/>
            <w:webHidden/>
          </w:rPr>
          <w:fldChar w:fldCharType="begin"/>
        </w:r>
        <w:r w:rsidR="00213C1D">
          <w:rPr>
            <w:noProof/>
            <w:webHidden/>
          </w:rPr>
          <w:instrText xml:space="preserve"> PAGEREF _Toc159618759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2F32841" w14:textId="40469590"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0" w:history="1">
        <w:r w:rsidR="00213C1D" w:rsidRPr="00950B5D">
          <w:rPr>
            <w:rStyle w:val="Hyperlink"/>
            <w:noProof/>
          </w:rPr>
          <w:t>8.6.4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Different levels of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sidRPr="00950B5D">
          <w:rPr>
            <w:rStyle w:val="Hyperlink"/>
            <w:noProof/>
          </w:rPr>
          <w:t xml:space="preserve"> within χMCF data model</w:t>
        </w:r>
        <w:r w:rsidR="00213C1D">
          <w:rPr>
            <w:noProof/>
            <w:webHidden/>
          </w:rPr>
          <w:tab/>
        </w:r>
        <w:r w:rsidR="00213C1D">
          <w:rPr>
            <w:noProof/>
            <w:webHidden/>
          </w:rPr>
          <w:fldChar w:fldCharType="begin"/>
        </w:r>
        <w:r w:rsidR="00213C1D">
          <w:rPr>
            <w:noProof/>
            <w:webHidden/>
          </w:rPr>
          <w:instrText xml:space="preserve"> PAGEREF _Toc159618760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55C3507" w14:textId="4F0FF6F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61" w:history="1">
        <w:r w:rsidR="00213C1D" w:rsidRPr="00950B5D">
          <w:rPr>
            <w:rStyle w:val="Hyperlink"/>
            <w:noProof/>
          </w:rPr>
          <w:t>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0D connections</w:t>
        </w:r>
        <w:r w:rsidR="00213C1D">
          <w:rPr>
            <w:noProof/>
            <w:webHidden/>
          </w:rPr>
          <w:tab/>
        </w:r>
        <w:r w:rsidR="00213C1D">
          <w:rPr>
            <w:noProof/>
            <w:webHidden/>
          </w:rPr>
          <w:fldChar w:fldCharType="begin"/>
        </w:r>
        <w:r w:rsidR="00213C1D">
          <w:rPr>
            <w:noProof/>
            <w:webHidden/>
          </w:rPr>
          <w:instrText xml:space="preserve"> PAGEREF _Toc159618761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6D6B51A4" w14:textId="4768366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62" w:history="1">
        <w:r w:rsidR="00213C1D" w:rsidRPr="00950B5D">
          <w:rPr>
            <w:rStyle w:val="Hyperlink"/>
            <w:noProof/>
          </w:rPr>
          <w:t>9.1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_Toc159618762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4927E369" w14:textId="72E6550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3" w:history="1">
        <w:r w:rsidR="00213C1D" w:rsidRPr="00950B5D">
          <w:rPr>
            <w:rStyle w:val="Hyperlink"/>
            <w:noProof/>
          </w:rPr>
          <w:t>9.1.1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_Toc159618763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1A4BFD1A" w14:textId="12FE823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4" w:history="1">
        <w:r w:rsidR="00213C1D" w:rsidRPr="00950B5D">
          <w:rPr>
            <w:rStyle w:val="Hyperlink"/>
            <w:noProof/>
          </w:rPr>
          <w:t>9.1.2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Location</w:t>
        </w:r>
        <w:r w:rsidR="00213C1D">
          <w:rPr>
            <w:noProof/>
            <w:webHidden/>
          </w:rPr>
          <w:tab/>
        </w:r>
        <w:r w:rsidR="00213C1D">
          <w:rPr>
            <w:noProof/>
            <w:webHidden/>
          </w:rPr>
          <w:fldChar w:fldCharType="begin"/>
        </w:r>
        <w:r w:rsidR="00213C1D">
          <w:rPr>
            <w:noProof/>
            <w:webHidden/>
          </w:rPr>
          <w:instrText xml:space="preserve"> PAGEREF _Toc159618764 \h </w:instrText>
        </w:r>
        <w:r w:rsidR="00213C1D">
          <w:rPr>
            <w:noProof/>
            <w:webHidden/>
          </w:rPr>
        </w:r>
        <w:r w:rsidR="00213C1D">
          <w:rPr>
            <w:noProof/>
            <w:webHidden/>
          </w:rPr>
          <w:fldChar w:fldCharType="separate"/>
        </w:r>
        <w:r w:rsidR="0012574E">
          <w:rPr>
            <w:noProof/>
            <w:webHidden/>
          </w:rPr>
          <w:t>32</w:t>
        </w:r>
        <w:r w:rsidR="00213C1D">
          <w:rPr>
            <w:noProof/>
            <w:webHidden/>
          </w:rPr>
          <w:fldChar w:fldCharType="end"/>
        </w:r>
      </w:hyperlink>
    </w:p>
    <w:p w14:paraId="70398CA2" w14:textId="5E7B7493"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5" w:history="1">
        <w:r w:rsidR="00213C1D" w:rsidRPr="00950B5D">
          <w:rPr>
            <w:rStyle w:val="Hyperlink"/>
            <w:noProof/>
          </w:rPr>
          <w:t>9.1.3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Direction</w:t>
        </w:r>
        <w:r w:rsidR="00213C1D">
          <w:rPr>
            <w:noProof/>
            <w:webHidden/>
          </w:rPr>
          <w:tab/>
        </w:r>
        <w:r w:rsidR="00213C1D">
          <w:rPr>
            <w:noProof/>
            <w:webHidden/>
          </w:rPr>
          <w:fldChar w:fldCharType="begin"/>
        </w:r>
        <w:r w:rsidR="00213C1D">
          <w:rPr>
            <w:noProof/>
            <w:webHidden/>
          </w:rPr>
          <w:instrText xml:space="preserve"> PAGEREF _Toc159618765 \h </w:instrText>
        </w:r>
        <w:r w:rsidR="00213C1D">
          <w:rPr>
            <w:noProof/>
            <w:webHidden/>
          </w:rPr>
        </w:r>
        <w:r w:rsidR="00213C1D">
          <w:rPr>
            <w:noProof/>
            <w:webHidden/>
          </w:rPr>
          <w:fldChar w:fldCharType="separate"/>
        </w:r>
        <w:r w:rsidR="0012574E">
          <w:rPr>
            <w:noProof/>
            <w:webHidden/>
          </w:rPr>
          <w:t>33</w:t>
        </w:r>
        <w:r w:rsidR="00213C1D">
          <w:rPr>
            <w:noProof/>
            <w:webHidden/>
          </w:rPr>
          <w:fldChar w:fldCharType="end"/>
        </w:r>
      </w:hyperlink>
    </w:p>
    <w:p w14:paraId="6AD519E9" w14:textId="071B264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6" w:history="1">
        <w:r w:rsidR="00213C1D" w:rsidRPr="00950B5D">
          <w:rPr>
            <w:rStyle w:val="Hyperlink"/>
            <w:noProof/>
          </w:rPr>
          <w:t>9.1.4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_Toc159618766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0C4FF19D" w14:textId="5B1E12D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67" w:history="1">
        <w:r w:rsidR="00213C1D" w:rsidRPr="00950B5D">
          <w:rPr>
            <w:rStyle w:val="Hyperlink"/>
            <w:noProof/>
          </w:rPr>
          <w:t>9.2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Spot Welds</w:t>
        </w:r>
        <w:r w:rsidR="00213C1D">
          <w:rPr>
            <w:noProof/>
            <w:webHidden/>
          </w:rPr>
          <w:tab/>
        </w:r>
        <w:r w:rsidR="00213C1D">
          <w:rPr>
            <w:noProof/>
            <w:webHidden/>
          </w:rPr>
          <w:fldChar w:fldCharType="begin"/>
        </w:r>
        <w:r w:rsidR="00213C1D">
          <w:rPr>
            <w:noProof/>
            <w:webHidden/>
          </w:rPr>
          <w:instrText xml:space="preserve"> PAGEREF _Toc159618767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71F4D226" w14:textId="5CBF023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8" w:history="1">
        <w:r w:rsidR="00213C1D" w:rsidRPr="00950B5D">
          <w:rPr>
            <w:rStyle w:val="Hyperlink"/>
            <w:noProof/>
          </w:rPr>
          <w:t>9.2.1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_Toc159618768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582EEBE5" w14:textId="0F410F5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9" w:history="1">
        <w:r w:rsidR="00213C1D" w:rsidRPr="00950B5D">
          <w:rPr>
            <w:rStyle w:val="Hyperlink"/>
            <w:noProof/>
          </w:rPr>
          <w:t>9.2.2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diameter</w:t>
        </w:r>
        <w:r w:rsidR="00213C1D">
          <w:rPr>
            <w:noProof/>
            <w:webHidden/>
          </w:rPr>
          <w:tab/>
        </w:r>
        <w:r w:rsidR="00213C1D">
          <w:rPr>
            <w:noProof/>
            <w:webHidden/>
          </w:rPr>
          <w:fldChar w:fldCharType="begin"/>
        </w:r>
        <w:r w:rsidR="00213C1D">
          <w:rPr>
            <w:noProof/>
            <w:webHidden/>
          </w:rPr>
          <w:instrText xml:space="preserve"> PAGEREF _Toc159618769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1B1CA635" w14:textId="073B1F0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0" w:history="1">
        <w:r w:rsidR="00213C1D" w:rsidRPr="00950B5D">
          <w:rPr>
            <w:rStyle w:val="Hyperlink"/>
            <w:noProof/>
          </w:rPr>
          <w:t>9.2.3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technology</w:t>
        </w:r>
        <w:r w:rsidR="00213C1D">
          <w:rPr>
            <w:noProof/>
            <w:webHidden/>
          </w:rPr>
          <w:tab/>
        </w:r>
        <w:r w:rsidR="00213C1D">
          <w:rPr>
            <w:noProof/>
            <w:webHidden/>
          </w:rPr>
          <w:fldChar w:fldCharType="begin"/>
        </w:r>
        <w:r w:rsidR="00213C1D">
          <w:rPr>
            <w:noProof/>
            <w:webHidden/>
          </w:rPr>
          <w:instrText xml:space="preserve"> PAGEREF _Toc159618770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3520F5F4" w14:textId="11AF2BD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1" w:history="1">
        <w:r w:rsidR="00213C1D" w:rsidRPr="00950B5D">
          <w:rPr>
            <w:rStyle w:val="Hyperlink"/>
            <w:noProof/>
          </w:rPr>
          <w:t>9.3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Robscans</w:t>
        </w:r>
        <w:r w:rsidR="00213C1D">
          <w:rPr>
            <w:noProof/>
            <w:webHidden/>
          </w:rPr>
          <w:tab/>
        </w:r>
        <w:r w:rsidR="00213C1D">
          <w:rPr>
            <w:noProof/>
            <w:webHidden/>
          </w:rPr>
          <w:fldChar w:fldCharType="begin"/>
        </w:r>
        <w:r w:rsidR="00213C1D">
          <w:rPr>
            <w:noProof/>
            <w:webHidden/>
          </w:rPr>
          <w:instrText xml:space="preserve"> PAGEREF _Toc159618771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4C885C0B" w14:textId="488E00B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2" w:history="1">
        <w:r w:rsidR="00213C1D" w:rsidRPr="00950B5D">
          <w:rPr>
            <w:rStyle w:val="Hyperlink"/>
            <w:noProof/>
          </w:rPr>
          <w:t>9.4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Rivets</w:t>
        </w:r>
        <w:r w:rsidR="00213C1D">
          <w:rPr>
            <w:noProof/>
            <w:webHidden/>
          </w:rPr>
          <w:tab/>
        </w:r>
        <w:r w:rsidR="00213C1D">
          <w:rPr>
            <w:noProof/>
            <w:webHidden/>
          </w:rPr>
          <w:fldChar w:fldCharType="begin"/>
        </w:r>
        <w:r w:rsidR="00213C1D">
          <w:rPr>
            <w:noProof/>
            <w:webHidden/>
          </w:rPr>
          <w:instrText xml:space="preserve"> PAGEREF _Toc159618772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263FFA00" w14:textId="5493638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3" w:history="1">
        <w:r w:rsidR="00213C1D" w:rsidRPr="00950B5D">
          <w:rPr>
            <w:rStyle w:val="Hyperlink"/>
            <w:noProof/>
          </w:rPr>
          <w:t>9.4.1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_Toc159618773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7F6689F8" w14:textId="686FB3B8"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4" w:history="1">
        <w:r w:rsidR="00213C1D" w:rsidRPr="00950B5D">
          <w:rPr>
            <w:rStyle w:val="Hyperlink"/>
            <w:noProof/>
          </w:rPr>
          <w:t>9.4.2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Blind Rivets</w:t>
        </w:r>
        <w:r w:rsidR="00213C1D">
          <w:rPr>
            <w:noProof/>
            <w:webHidden/>
          </w:rPr>
          <w:tab/>
        </w:r>
        <w:r w:rsidR="00213C1D">
          <w:rPr>
            <w:noProof/>
            <w:webHidden/>
          </w:rPr>
          <w:fldChar w:fldCharType="begin"/>
        </w:r>
        <w:r w:rsidR="00213C1D">
          <w:rPr>
            <w:noProof/>
            <w:webHidden/>
          </w:rPr>
          <w:instrText xml:space="preserve"> PAGEREF _Toc159618774 \h </w:instrText>
        </w:r>
        <w:r w:rsidR="00213C1D">
          <w:rPr>
            <w:noProof/>
            <w:webHidden/>
          </w:rPr>
        </w:r>
        <w:r w:rsidR="00213C1D">
          <w:rPr>
            <w:noProof/>
            <w:webHidden/>
          </w:rPr>
          <w:fldChar w:fldCharType="separate"/>
        </w:r>
        <w:r w:rsidR="0012574E">
          <w:rPr>
            <w:noProof/>
            <w:webHidden/>
          </w:rPr>
          <w:t>40</w:t>
        </w:r>
        <w:r w:rsidR="00213C1D">
          <w:rPr>
            <w:noProof/>
            <w:webHidden/>
          </w:rPr>
          <w:fldChar w:fldCharType="end"/>
        </w:r>
      </w:hyperlink>
    </w:p>
    <w:p w14:paraId="1BC7E33C" w14:textId="7F1FF69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5" w:history="1">
        <w:r w:rsidR="00213C1D" w:rsidRPr="00950B5D">
          <w:rPr>
            <w:rStyle w:val="Hyperlink"/>
            <w:noProof/>
          </w:rPr>
          <w:t>9.4.3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Self-Piercing Rivets</w:t>
        </w:r>
        <w:r w:rsidR="00213C1D">
          <w:rPr>
            <w:noProof/>
            <w:webHidden/>
          </w:rPr>
          <w:tab/>
        </w:r>
        <w:r w:rsidR="00213C1D">
          <w:rPr>
            <w:noProof/>
            <w:webHidden/>
          </w:rPr>
          <w:fldChar w:fldCharType="begin"/>
        </w:r>
        <w:r w:rsidR="00213C1D">
          <w:rPr>
            <w:noProof/>
            <w:webHidden/>
          </w:rPr>
          <w:instrText xml:space="preserve"> PAGEREF _Toc159618775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5E653D40" w14:textId="111E417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6" w:history="1">
        <w:r w:rsidR="00213C1D" w:rsidRPr="00950B5D">
          <w:rPr>
            <w:rStyle w:val="Hyperlink"/>
            <w:noProof/>
          </w:rPr>
          <w:t>9.4.4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Solid Rivets</w:t>
        </w:r>
        <w:r w:rsidR="00213C1D">
          <w:rPr>
            <w:noProof/>
            <w:webHidden/>
          </w:rPr>
          <w:tab/>
        </w:r>
        <w:r w:rsidR="00213C1D">
          <w:rPr>
            <w:noProof/>
            <w:webHidden/>
          </w:rPr>
          <w:fldChar w:fldCharType="begin"/>
        </w:r>
        <w:r w:rsidR="00213C1D">
          <w:rPr>
            <w:noProof/>
            <w:webHidden/>
          </w:rPr>
          <w:instrText xml:space="preserve"> PAGEREF _Toc159618776 \h </w:instrText>
        </w:r>
        <w:r w:rsidR="00213C1D">
          <w:rPr>
            <w:noProof/>
            <w:webHidden/>
          </w:rPr>
        </w:r>
        <w:r w:rsidR="00213C1D">
          <w:rPr>
            <w:noProof/>
            <w:webHidden/>
          </w:rPr>
          <w:fldChar w:fldCharType="separate"/>
        </w:r>
        <w:r w:rsidR="0012574E">
          <w:rPr>
            <w:noProof/>
            <w:webHidden/>
          </w:rPr>
          <w:t>43</w:t>
        </w:r>
        <w:r w:rsidR="00213C1D">
          <w:rPr>
            <w:noProof/>
            <w:webHidden/>
          </w:rPr>
          <w:fldChar w:fldCharType="end"/>
        </w:r>
      </w:hyperlink>
    </w:p>
    <w:p w14:paraId="6CEBB2E3" w14:textId="66A5E9E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7" w:history="1">
        <w:r w:rsidR="00213C1D" w:rsidRPr="00950B5D">
          <w:rPr>
            <w:rStyle w:val="Hyperlink"/>
            <w:noProof/>
          </w:rPr>
          <w:t>9.4.5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Swop Rivets</w:t>
        </w:r>
        <w:r w:rsidR="00213C1D">
          <w:rPr>
            <w:noProof/>
            <w:webHidden/>
          </w:rPr>
          <w:tab/>
        </w:r>
        <w:r w:rsidR="00213C1D">
          <w:rPr>
            <w:noProof/>
            <w:webHidden/>
          </w:rPr>
          <w:fldChar w:fldCharType="begin"/>
        </w:r>
        <w:r w:rsidR="00213C1D">
          <w:rPr>
            <w:noProof/>
            <w:webHidden/>
          </w:rPr>
          <w:instrText xml:space="preserve"> PAGEREF _Toc159618777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293AAB39" w14:textId="5A4E10AC"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8" w:history="1">
        <w:r w:rsidR="00213C1D" w:rsidRPr="00950B5D">
          <w:rPr>
            <w:rStyle w:val="Hyperlink"/>
            <w:noProof/>
          </w:rPr>
          <w:t>9.4.6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Clinch Rivet Studs</w:t>
        </w:r>
        <w:r w:rsidR="00213C1D">
          <w:rPr>
            <w:noProof/>
            <w:webHidden/>
          </w:rPr>
          <w:tab/>
        </w:r>
        <w:r w:rsidR="00213C1D">
          <w:rPr>
            <w:noProof/>
            <w:webHidden/>
          </w:rPr>
          <w:fldChar w:fldCharType="begin"/>
        </w:r>
        <w:r w:rsidR="00213C1D">
          <w:rPr>
            <w:noProof/>
            <w:webHidden/>
          </w:rPr>
          <w:instrText xml:space="preserve"> PAGEREF _Toc159618778 \h </w:instrText>
        </w:r>
        <w:r w:rsidR="00213C1D">
          <w:rPr>
            <w:noProof/>
            <w:webHidden/>
          </w:rPr>
        </w:r>
        <w:r w:rsidR="00213C1D">
          <w:rPr>
            <w:noProof/>
            <w:webHidden/>
          </w:rPr>
          <w:fldChar w:fldCharType="separate"/>
        </w:r>
        <w:r w:rsidR="0012574E">
          <w:rPr>
            <w:noProof/>
            <w:webHidden/>
          </w:rPr>
          <w:t>47</w:t>
        </w:r>
        <w:r w:rsidR="00213C1D">
          <w:rPr>
            <w:noProof/>
            <w:webHidden/>
          </w:rPr>
          <w:fldChar w:fldCharType="end"/>
        </w:r>
      </w:hyperlink>
    </w:p>
    <w:p w14:paraId="4AC76DD1" w14:textId="30B36705"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9" w:history="1">
        <w:r w:rsidR="00213C1D" w:rsidRPr="00950B5D">
          <w:rPr>
            <w:rStyle w:val="Hyperlink"/>
            <w:noProof/>
          </w:rPr>
          <w:t>9.5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Threaded Connections: Bolts and Screws</w:t>
        </w:r>
        <w:r w:rsidR="00213C1D">
          <w:rPr>
            <w:noProof/>
            <w:webHidden/>
          </w:rPr>
          <w:tab/>
        </w:r>
        <w:r w:rsidR="00213C1D">
          <w:rPr>
            <w:noProof/>
            <w:webHidden/>
          </w:rPr>
          <w:fldChar w:fldCharType="begin"/>
        </w:r>
        <w:r w:rsidR="00213C1D">
          <w:rPr>
            <w:noProof/>
            <w:webHidden/>
          </w:rPr>
          <w:instrText xml:space="preserve"> PAGEREF _Toc159618779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5FCCC909" w14:textId="7971D83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0" w:history="1">
        <w:r w:rsidR="00213C1D" w:rsidRPr="00950B5D">
          <w:rPr>
            <w:rStyle w:val="Hyperlink"/>
            <w:noProof/>
          </w:rPr>
          <w:t>9.5.1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Introduction</w:t>
        </w:r>
        <w:r w:rsidR="00213C1D">
          <w:rPr>
            <w:noProof/>
            <w:webHidden/>
          </w:rPr>
          <w:tab/>
        </w:r>
        <w:r w:rsidR="00213C1D">
          <w:rPr>
            <w:noProof/>
            <w:webHidden/>
          </w:rPr>
          <w:fldChar w:fldCharType="begin"/>
        </w:r>
        <w:r w:rsidR="00213C1D">
          <w:rPr>
            <w:noProof/>
            <w:webHidden/>
          </w:rPr>
          <w:instrText xml:space="preserve"> PAGEREF _Toc159618780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4E493D81" w14:textId="1769B828"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1" w:history="1">
        <w:r w:rsidR="00213C1D" w:rsidRPr="00950B5D">
          <w:rPr>
            <w:rStyle w:val="Hyperlink"/>
            <w:noProof/>
          </w:rPr>
          <w:t>9.5.2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Contacts and Friction</w:t>
        </w:r>
        <w:r w:rsidR="00213C1D">
          <w:rPr>
            <w:noProof/>
            <w:webHidden/>
          </w:rPr>
          <w:tab/>
        </w:r>
        <w:r w:rsidR="00213C1D">
          <w:rPr>
            <w:noProof/>
            <w:webHidden/>
          </w:rPr>
          <w:fldChar w:fldCharType="begin"/>
        </w:r>
        <w:r w:rsidR="00213C1D">
          <w:rPr>
            <w:noProof/>
            <w:webHidden/>
          </w:rPr>
          <w:instrText xml:space="preserve"> PAGEREF _Toc159618781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6AC95288" w14:textId="709E438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2" w:history="1">
        <w:r w:rsidR="00213C1D" w:rsidRPr="00950B5D">
          <w:rPr>
            <w:rStyle w:val="Hyperlink"/>
            <w:noProof/>
          </w:rPr>
          <w:t>9.5.3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Definition of element </w:t>
        </w:r>
        <w:r w:rsidR="00213C1D" w:rsidRPr="00950B5D">
          <w:rPr>
            <w:rStyle w:val="Hyperlink"/>
            <w:rFonts w:ascii="Courier New" w:hAnsi="Courier New" w:cs="Courier New"/>
            <w:bCs/>
            <w:noProof/>
          </w:rPr>
          <w:t>&lt;threaded_connection/&gt;</w:t>
        </w:r>
        <w:r w:rsidR="00213C1D">
          <w:rPr>
            <w:noProof/>
            <w:webHidden/>
          </w:rPr>
          <w:tab/>
        </w:r>
        <w:r w:rsidR="00213C1D">
          <w:rPr>
            <w:noProof/>
            <w:webHidden/>
          </w:rPr>
          <w:fldChar w:fldCharType="begin"/>
        </w:r>
        <w:r w:rsidR="00213C1D">
          <w:rPr>
            <w:noProof/>
            <w:webHidden/>
          </w:rPr>
          <w:instrText xml:space="preserve"> PAGEREF _Toc159618782 \h </w:instrText>
        </w:r>
        <w:r w:rsidR="00213C1D">
          <w:rPr>
            <w:noProof/>
            <w:webHidden/>
          </w:rPr>
        </w:r>
        <w:r w:rsidR="00213C1D">
          <w:rPr>
            <w:noProof/>
            <w:webHidden/>
          </w:rPr>
          <w:fldChar w:fldCharType="separate"/>
        </w:r>
        <w:r w:rsidR="0012574E">
          <w:rPr>
            <w:noProof/>
            <w:webHidden/>
          </w:rPr>
          <w:t>52</w:t>
        </w:r>
        <w:r w:rsidR="00213C1D">
          <w:rPr>
            <w:noProof/>
            <w:webHidden/>
          </w:rPr>
          <w:fldChar w:fldCharType="end"/>
        </w:r>
      </w:hyperlink>
    </w:p>
    <w:p w14:paraId="48700EFC" w14:textId="4E135AD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3" w:history="1">
        <w:r w:rsidR="00213C1D" w:rsidRPr="00950B5D">
          <w:rPr>
            <w:rStyle w:val="Hyperlink"/>
            <w:noProof/>
          </w:rPr>
          <w:t>9.5.4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Washer</w:t>
        </w:r>
        <w:r w:rsidR="00213C1D">
          <w:rPr>
            <w:noProof/>
            <w:webHidden/>
          </w:rPr>
          <w:tab/>
        </w:r>
        <w:r w:rsidR="00213C1D">
          <w:rPr>
            <w:noProof/>
            <w:webHidden/>
          </w:rPr>
          <w:fldChar w:fldCharType="begin"/>
        </w:r>
        <w:r w:rsidR="00213C1D">
          <w:rPr>
            <w:noProof/>
            <w:webHidden/>
          </w:rPr>
          <w:instrText xml:space="preserve"> PAGEREF _Toc159618783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0DFBC2D3" w14:textId="7FA78FF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4" w:history="1">
        <w:r w:rsidR="00213C1D" w:rsidRPr="00950B5D">
          <w:rPr>
            <w:rStyle w:val="Hyperlink"/>
            <w:noProof/>
          </w:rPr>
          <w:t>9.5.5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Nut</w:t>
        </w:r>
        <w:r w:rsidR="00213C1D">
          <w:rPr>
            <w:noProof/>
            <w:webHidden/>
          </w:rPr>
          <w:tab/>
        </w:r>
        <w:r w:rsidR="00213C1D">
          <w:rPr>
            <w:noProof/>
            <w:webHidden/>
          </w:rPr>
          <w:fldChar w:fldCharType="begin"/>
        </w:r>
        <w:r w:rsidR="00213C1D">
          <w:rPr>
            <w:noProof/>
            <w:webHidden/>
          </w:rPr>
          <w:instrText xml:space="preserve"> PAGEREF _Toc159618784 \h </w:instrText>
        </w:r>
        <w:r w:rsidR="00213C1D">
          <w:rPr>
            <w:noProof/>
            <w:webHidden/>
          </w:rPr>
        </w:r>
        <w:r w:rsidR="00213C1D">
          <w:rPr>
            <w:noProof/>
            <w:webHidden/>
          </w:rPr>
          <w:fldChar w:fldCharType="separate"/>
        </w:r>
        <w:r w:rsidR="0012574E">
          <w:rPr>
            <w:noProof/>
            <w:webHidden/>
          </w:rPr>
          <w:t>56</w:t>
        </w:r>
        <w:r w:rsidR="00213C1D">
          <w:rPr>
            <w:noProof/>
            <w:webHidden/>
          </w:rPr>
          <w:fldChar w:fldCharType="end"/>
        </w:r>
      </w:hyperlink>
    </w:p>
    <w:p w14:paraId="0E6DD400" w14:textId="303CBBE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5" w:history="1">
        <w:r w:rsidR="00213C1D" w:rsidRPr="00950B5D">
          <w:rPr>
            <w:rStyle w:val="Hyperlink"/>
            <w:noProof/>
          </w:rPr>
          <w:t>9.5.6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Bolt</w:t>
        </w:r>
        <w:r w:rsidR="00213C1D">
          <w:rPr>
            <w:noProof/>
            <w:webHidden/>
          </w:rPr>
          <w:tab/>
        </w:r>
        <w:r w:rsidR="00213C1D">
          <w:rPr>
            <w:noProof/>
            <w:webHidden/>
          </w:rPr>
          <w:fldChar w:fldCharType="begin"/>
        </w:r>
        <w:r w:rsidR="00213C1D">
          <w:rPr>
            <w:noProof/>
            <w:webHidden/>
          </w:rPr>
          <w:instrText xml:space="preserve"> PAGEREF _Toc159618785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266AB215" w14:textId="6B2AB5D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6" w:history="1">
        <w:r w:rsidR="00213C1D" w:rsidRPr="00950B5D">
          <w:rPr>
            <w:rStyle w:val="Hyperlink"/>
            <w:noProof/>
          </w:rPr>
          <w:t>9.5.7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Screw</w:t>
        </w:r>
        <w:r w:rsidR="00213C1D">
          <w:rPr>
            <w:noProof/>
            <w:webHidden/>
          </w:rPr>
          <w:tab/>
        </w:r>
        <w:r w:rsidR="00213C1D">
          <w:rPr>
            <w:noProof/>
            <w:webHidden/>
          </w:rPr>
          <w:fldChar w:fldCharType="begin"/>
        </w:r>
        <w:r w:rsidR="00213C1D">
          <w:rPr>
            <w:noProof/>
            <w:webHidden/>
          </w:rPr>
          <w:instrText xml:space="preserve"> PAGEREF _Toc159618786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663E9E4D" w14:textId="6447A82D"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7" w:history="1">
        <w:r w:rsidR="00213C1D" w:rsidRPr="00950B5D">
          <w:rPr>
            <w:rStyle w:val="Hyperlink"/>
            <w:noProof/>
          </w:rPr>
          <w:t>9.6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Gum Drops</w:t>
        </w:r>
        <w:r w:rsidR="00213C1D">
          <w:rPr>
            <w:noProof/>
            <w:webHidden/>
          </w:rPr>
          <w:tab/>
        </w:r>
        <w:r w:rsidR="00213C1D">
          <w:rPr>
            <w:noProof/>
            <w:webHidden/>
          </w:rPr>
          <w:fldChar w:fldCharType="begin"/>
        </w:r>
        <w:r w:rsidR="00213C1D">
          <w:rPr>
            <w:noProof/>
            <w:webHidden/>
          </w:rPr>
          <w:instrText xml:space="preserve"> PAGEREF _Toc159618787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0B4BE58A" w14:textId="582F1F0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8" w:history="1">
        <w:r w:rsidR="00213C1D" w:rsidRPr="00950B5D">
          <w:rPr>
            <w:rStyle w:val="Hyperlink"/>
            <w:noProof/>
          </w:rPr>
          <w:t>9.7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Clinches</w:t>
        </w:r>
        <w:r w:rsidR="00213C1D">
          <w:rPr>
            <w:noProof/>
            <w:webHidden/>
          </w:rPr>
          <w:tab/>
        </w:r>
        <w:r w:rsidR="00213C1D">
          <w:rPr>
            <w:noProof/>
            <w:webHidden/>
          </w:rPr>
          <w:fldChar w:fldCharType="begin"/>
        </w:r>
        <w:r w:rsidR="00213C1D">
          <w:rPr>
            <w:noProof/>
            <w:webHidden/>
          </w:rPr>
          <w:instrText xml:space="preserve"> PAGEREF _Toc159618788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79B19261" w14:textId="2748451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9" w:history="1">
        <w:r w:rsidR="00213C1D" w:rsidRPr="00950B5D">
          <w:rPr>
            <w:rStyle w:val="Hyperlink"/>
            <w:noProof/>
          </w:rPr>
          <w:t>9.8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Heat Stakes / Thermal Stakes</w:t>
        </w:r>
        <w:r w:rsidR="00213C1D">
          <w:rPr>
            <w:noProof/>
            <w:webHidden/>
          </w:rPr>
          <w:tab/>
        </w:r>
        <w:r w:rsidR="00213C1D">
          <w:rPr>
            <w:noProof/>
            <w:webHidden/>
          </w:rPr>
          <w:fldChar w:fldCharType="begin"/>
        </w:r>
        <w:r w:rsidR="00213C1D">
          <w:rPr>
            <w:noProof/>
            <w:webHidden/>
          </w:rPr>
          <w:instrText xml:space="preserve"> PAGEREF _Toc159618789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2C499CBC" w14:textId="25D56C5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0" w:history="1">
        <w:r w:rsidR="00213C1D" w:rsidRPr="00950B5D">
          <w:rPr>
            <w:rStyle w:val="Hyperlink"/>
            <w:noProof/>
          </w:rPr>
          <w:t>9.9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Clips/Snap Joints</w:t>
        </w:r>
        <w:r w:rsidR="00213C1D">
          <w:rPr>
            <w:noProof/>
            <w:webHidden/>
          </w:rPr>
          <w:tab/>
        </w:r>
        <w:r w:rsidR="00213C1D">
          <w:rPr>
            <w:noProof/>
            <w:webHidden/>
          </w:rPr>
          <w:fldChar w:fldCharType="begin"/>
        </w:r>
        <w:r w:rsidR="00213C1D">
          <w:rPr>
            <w:noProof/>
            <w:webHidden/>
          </w:rPr>
          <w:instrText xml:space="preserve"> PAGEREF _Toc159618790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1F0E97C3" w14:textId="236896E4"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1" w:history="1">
        <w:r w:rsidR="00213C1D" w:rsidRPr="00950B5D">
          <w:rPr>
            <w:rStyle w:val="Hyperlink"/>
            <w:noProof/>
          </w:rPr>
          <w:t>9.10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Nails</w:t>
        </w:r>
        <w:r w:rsidR="00213C1D">
          <w:rPr>
            <w:noProof/>
            <w:webHidden/>
          </w:rPr>
          <w:tab/>
        </w:r>
        <w:r w:rsidR="00213C1D">
          <w:rPr>
            <w:noProof/>
            <w:webHidden/>
          </w:rPr>
          <w:fldChar w:fldCharType="begin"/>
        </w:r>
        <w:r w:rsidR="00213C1D">
          <w:rPr>
            <w:noProof/>
            <w:webHidden/>
          </w:rPr>
          <w:instrText xml:space="preserve"> PAGEREF _Toc159618791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0DE0E7EA" w14:textId="6183E4C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2" w:history="1">
        <w:r w:rsidR="00213C1D" w:rsidRPr="00950B5D">
          <w:rPr>
            <w:rStyle w:val="Hyperlink"/>
            <w:noProof/>
          </w:rPr>
          <w:t>9.11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Rotation Joints</w:t>
        </w:r>
        <w:r w:rsidR="00213C1D">
          <w:rPr>
            <w:noProof/>
            <w:webHidden/>
          </w:rPr>
          <w:tab/>
        </w:r>
        <w:r w:rsidR="00213C1D">
          <w:rPr>
            <w:noProof/>
            <w:webHidden/>
          </w:rPr>
          <w:fldChar w:fldCharType="begin"/>
        </w:r>
        <w:r w:rsidR="00213C1D">
          <w:rPr>
            <w:noProof/>
            <w:webHidden/>
          </w:rPr>
          <w:instrText xml:space="preserve"> PAGEREF _Toc159618792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082DA7D8" w14:textId="36E5C9A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3" w:history="1">
        <w:r w:rsidR="00213C1D" w:rsidRPr="00950B5D">
          <w:rPr>
            <w:rStyle w:val="Hyperlink"/>
            <w:noProof/>
          </w:rPr>
          <w:t>9.11.1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_Toc159618793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5A8CC6E9" w14:textId="71D5609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4" w:history="1">
        <w:r w:rsidR="00213C1D" w:rsidRPr="00950B5D">
          <w:rPr>
            <w:rStyle w:val="Hyperlink"/>
            <w:noProof/>
          </w:rPr>
          <w:t>9.11.2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ROTAV</w:t>
        </w:r>
        <w:r w:rsidR="00213C1D">
          <w:rPr>
            <w:noProof/>
            <w:webHidden/>
          </w:rPr>
          <w:tab/>
        </w:r>
        <w:r w:rsidR="00213C1D">
          <w:rPr>
            <w:noProof/>
            <w:webHidden/>
          </w:rPr>
          <w:fldChar w:fldCharType="begin"/>
        </w:r>
        <w:r w:rsidR="00213C1D">
          <w:rPr>
            <w:noProof/>
            <w:webHidden/>
          </w:rPr>
          <w:instrText xml:space="preserve"> PAGEREF _Toc159618794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65B7B062" w14:textId="2AA78F4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95" w:history="1">
        <w:r w:rsidR="00213C1D" w:rsidRPr="00950B5D">
          <w:rPr>
            <w:rStyle w:val="Hyperlink"/>
            <w:noProof/>
          </w:rPr>
          <w:t>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1D connections</w:t>
        </w:r>
        <w:r w:rsidR="00213C1D">
          <w:rPr>
            <w:noProof/>
            <w:webHidden/>
          </w:rPr>
          <w:tab/>
        </w:r>
        <w:r w:rsidR="00213C1D">
          <w:rPr>
            <w:noProof/>
            <w:webHidden/>
          </w:rPr>
          <w:fldChar w:fldCharType="begin"/>
        </w:r>
        <w:r w:rsidR="00213C1D">
          <w:rPr>
            <w:noProof/>
            <w:webHidden/>
          </w:rPr>
          <w:instrText xml:space="preserve"> PAGEREF _Toc159618795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52F69457" w14:textId="325A993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6" w:history="1">
        <w:r w:rsidR="00213C1D" w:rsidRPr="00950B5D">
          <w:rPr>
            <w:rStyle w:val="Hyperlink"/>
            <w:noProof/>
          </w:rPr>
          <w:t>10.1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_Toc159618796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58A5A74B" w14:textId="3EC5AC8C"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7" w:history="1">
        <w:r w:rsidR="00213C1D" w:rsidRPr="00950B5D">
          <w:rPr>
            <w:rStyle w:val="Hyperlink"/>
            <w:noProof/>
          </w:rPr>
          <w:t>10.1.1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_Toc159618797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660FD258" w14:textId="0A7864E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8" w:history="1">
        <w:r w:rsidR="00213C1D" w:rsidRPr="00950B5D">
          <w:rPr>
            <w:rStyle w:val="Hyperlink"/>
            <w:noProof/>
          </w:rPr>
          <w:t>10.1.2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Location</w:t>
        </w:r>
        <w:r w:rsidR="00213C1D">
          <w:rPr>
            <w:noProof/>
            <w:webHidden/>
          </w:rPr>
          <w:tab/>
        </w:r>
        <w:r w:rsidR="00213C1D">
          <w:rPr>
            <w:noProof/>
            <w:webHidden/>
          </w:rPr>
          <w:fldChar w:fldCharType="begin"/>
        </w:r>
        <w:r w:rsidR="00213C1D">
          <w:rPr>
            <w:noProof/>
            <w:webHidden/>
          </w:rPr>
          <w:instrText xml:space="preserve"> PAGEREF _Toc159618798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08055B9B" w14:textId="597EDFD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9" w:history="1">
        <w:r w:rsidR="00213C1D" w:rsidRPr="00950B5D">
          <w:rPr>
            <w:rStyle w:val="Hyperlink"/>
            <w:noProof/>
          </w:rPr>
          <w:t>10.1.3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Intermittent Connection Lines</w:t>
        </w:r>
        <w:r w:rsidR="00213C1D">
          <w:rPr>
            <w:noProof/>
            <w:webHidden/>
          </w:rPr>
          <w:tab/>
        </w:r>
        <w:r w:rsidR="00213C1D">
          <w:rPr>
            <w:noProof/>
            <w:webHidden/>
          </w:rPr>
          <w:fldChar w:fldCharType="begin"/>
        </w:r>
        <w:r w:rsidR="00213C1D">
          <w:rPr>
            <w:noProof/>
            <w:webHidden/>
          </w:rPr>
          <w:instrText xml:space="preserve"> PAGEREF _Toc159618799 \h </w:instrText>
        </w:r>
        <w:r w:rsidR="00213C1D">
          <w:rPr>
            <w:noProof/>
            <w:webHidden/>
          </w:rPr>
        </w:r>
        <w:r w:rsidR="00213C1D">
          <w:rPr>
            <w:noProof/>
            <w:webHidden/>
          </w:rPr>
          <w:fldChar w:fldCharType="separate"/>
        </w:r>
        <w:r w:rsidR="0012574E">
          <w:rPr>
            <w:noProof/>
            <w:webHidden/>
          </w:rPr>
          <w:t>81</w:t>
        </w:r>
        <w:r w:rsidR="00213C1D">
          <w:rPr>
            <w:noProof/>
            <w:webHidden/>
          </w:rPr>
          <w:fldChar w:fldCharType="end"/>
        </w:r>
      </w:hyperlink>
    </w:p>
    <w:p w14:paraId="5097F06C" w14:textId="7255014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0" w:history="1">
        <w:r w:rsidR="00213C1D" w:rsidRPr="00950B5D">
          <w:rPr>
            <w:rStyle w:val="Hyperlink"/>
            <w:noProof/>
          </w:rPr>
          <w:t>10.1.4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_Toc159618800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6FEF3207" w14:textId="5DC371C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01" w:history="1">
        <w:r w:rsidR="00213C1D" w:rsidRPr="00950B5D">
          <w:rPr>
            <w:rStyle w:val="Hyperlink"/>
            <w:noProof/>
          </w:rPr>
          <w:t>10.2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Seam Welds</w:t>
        </w:r>
        <w:r w:rsidR="00213C1D">
          <w:rPr>
            <w:noProof/>
            <w:webHidden/>
          </w:rPr>
          <w:tab/>
        </w:r>
        <w:r w:rsidR="00213C1D">
          <w:rPr>
            <w:noProof/>
            <w:webHidden/>
          </w:rPr>
          <w:fldChar w:fldCharType="begin"/>
        </w:r>
        <w:r w:rsidR="00213C1D">
          <w:rPr>
            <w:noProof/>
            <w:webHidden/>
          </w:rPr>
          <w:instrText xml:space="preserve"> PAGEREF _Toc159618801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465F2BBB" w14:textId="0F3BDFF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2" w:history="1">
        <w:r w:rsidR="00213C1D" w:rsidRPr="00950B5D">
          <w:rPr>
            <w:rStyle w:val="Hyperlink"/>
            <w:noProof/>
          </w:rPr>
          <w:t>10.2.1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Description and Modelling Parameters</w:t>
        </w:r>
        <w:r w:rsidR="00213C1D">
          <w:rPr>
            <w:noProof/>
            <w:webHidden/>
          </w:rPr>
          <w:tab/>
        </w:r>
        <w:r w:rsidR="00213C1D">
          <w:rPr>
            <w:noProof/>
            <w:webHidden/>
          </w:rPr>
          <w:fldChar w:fldCharType="begin"/>
        </w:r>
        <w:r w:rsidR="00213C1D">
          <w:rPr>
            <w:noProof/>
            <w:webHidden/>
          </w:rPr>
          <w:instrText xml:space="preserve"> PAGEREF _Toc159618802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4C1D8212" w14:textId="73A3AE4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3" w:history="1">
        <w:r w:rsidR="00213C1D" w:rsidRPr="00950B5D">
          <w:rPr>
            <w:rStyle w:val="Hyperlink"/>
            <w:noProof/>
          </w:rPr>
          <w:t>10.2.2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Seam Weld Definition Overview</w:t>
        </w:r>
        <w:r w:rsidR="00213C1D">
          <w:rPr>
            <w:noProof/>
            <w:webHidden/>
          </w:rPr>
          <w:tab/>
        </w:r>
        <w:r w:rsidR="00213C1D">
          <w:rPr>
            <w:noProof/>
            <w:webHidden/>
          </w:rPr>
          <w:fldChar w:fldCharType="begin"/>
        </w:r>
        <w:r w:rsidR="00213C1D">
          <w:rPr>
            <w:noProof/>
            <w:webHidden/>
          </w:rPr>
          <w:instrText xml:space="preserve"> PAGEREF _Toc159618803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2313BDEA" w14:textId="01E269D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4" w:history="1">
        <w:r w:rsidR="00213C1D" w:rsidRPr="00950B5D">
          <w:rPr>
            <w:rStyle w:val="Hyperlink"/>
            <w:noProof/>
          </w:rPr>
          <w:t>10.2.3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Specific XML Realization</w:t>
        </w:r>
        <w:r w:rsidR="00213C1D">
          <w:rPr>
            <w:noProof/>
            <w:webHidden/>
          </w:rPr>
          <w:tab/>
        </w:r>
        <w:r w:rsidR="00213C1D">
          <w:rPr>
            <w:noProof/>
            <w:webHidden/>
          </w:rPr>
          <w:fldChar w:fldCharType="begin"/>
        </w:r>
        <w:r w:rsidR="00213C1D">
          <w:rPr>
            <w:noProof/>
            <w:webHidden/>
          </w:rPr>
          <w:instrText xml:space="preserve"> PAGEREF _Toc159618804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47697786" w14:textId="495F297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5" w:history="1">
        <w:r w:rsidR="00213C1D" w:rsidRPr="00950B5D">
          <w:rPr>
            <w:rStyle w:val="Hyperlink"/>
            <w:noProof/>
          </w:rPr>
          <w:t>10.2.4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Seam Weld Definition</w:t>
        </w:r>
        <w:r w:rsidR="00213C1D">
          <w:rPr>
            <w:noProof/>
            <w:webHidden/>
          </w:rPr>
          <w:tab/>
        </w:r>
        <w:r w:rsidR="00213C1D">
          <w:rPr>
            <w:noProof/>
            <w:webHidden/>
          </w:rPr>
          <w:fldChar w:fldCharType="begin"/>
        </w:r>
        <w:r w:rsidR="00213C1D">
          <w:rPr>
            <w:noProof/>
            <w:webHidden/>
          </w:rPr>
          <w:instrText xml:space="preserve"> PAGEREF _Toc159618805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341B2E64" w14:textId="6F4F22B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6" w:history="1">
        <w:r w:rsidR="00213C1D" w:rsidRPr="00950B5D">
          <w:rPr>
            <w:rStyle w:val="Hyperlink"/>
            <w:noProof/>
          </w:rPr>
          <w:t>10.2.5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Butt Joint</w:t>
        </w:r>
        <w:r w:rsidR="00213C1D">
          <w:rPr>
            <w:noProof/>
            <w:webHidden/>
          </w:rPr>
          <w:tab/>
        </w:r>
        <w:r w:rsidR="00213C1D">
          <w:rPr>
            <w:noProof/>
            <w:webHidden/>
          </w:rPr>
          <w:fldChar w:fldCharType="begin"/>
        </w:r>
        <w:r w:rsidR="00213C1D">
          <w:rPr>
            <w:noProof/>
            <w:webHidden/>
          </w:rPr>
          <w:instrText xml:space="preserve"> PAGEREF _Toc159618806 \h </w:instrText>
        </w:r>
        <w:r w:rsidR="00213C1D">
          <w:rPr>
            <w:noProof/>
            <w:webHidden/>
          </w:rPr>
        </w:r>
        <w:r w:rsidR="00213C1D">
          <w:rPr>
            <w:noProof/>
            <w:webHidden/>
          </w:rPr>
          <w:fldChar w:fldCharType="separate"/>
        </w:r>
        <w:r w:rsidR="0012574E">
          <w:rPr>
            <w:noProof/>
            <w:webHidden/>
          </w:rPr>
          <w:t>99</w:t>
        </w:r>
        <w:r w:rsidR="00213C1D">
          <w:rPr>
            <w:noProof/>
            <w:webHidden/>
          </w:rPr>
          <w:fldChar w:fldCharType="end"/>
        </w:r>
      </w:hyperlink>
    </w:p>
    <w:p w14:paraId="11CF7C96" w14:textId="45E6E21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7" w:history="1">
        <w:r w:rsidR="00213C1D" w:rsidRPr="00950B5D">
          <w:rPr>
            <w:rStyle w:val="Hyperlink"/>
            <w:noProof/>
          </w:rPr>
          <w:t>10.2.6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Corner Weld</w:t>
        </w:r>
        <w:r w:rsidR="00213C1D">
          <w:rPr>
            <w:noProof/>
            <w:webHidden/>
          </w:rPr>
          <w:tab/>
        </w:r>
        <w:r w:rsidR="00213C1D">
          <w:rPr>
            <w:noProof/>
            <w:webHidden/>
          </w:rPr>
          <w:fldChar w:fldCharType="begin"/>
        </w:r>
        <w:r w:rsidR="00213C1D">
          <w:rPr>
            <w:noProof/>
            <w:webHidden/>
          </w:rPr>
          <w:instrText xml:space="preserve"> PAGEREF _Toc159618807 \h </w:instrText>
        </w:r>
        <w:r w:rsidR="00213C1D">
          <w:rPr>
            <w:noProof/>
            <w:webHidden/>
          </w:rPr>
        </w:r>
        <w:r w:rsidR="00213C1D">
          <w:rPr>
            <w:noProof/>
            <w:webHidden/>
          </w:rPr>
          <w:fldChar w:fldCharType="separate"/>
        </w:r>
        <w:r w:rsidR="0012574E">
          <w:rPr>
            <w:noProof/>
            <w:webHidden/>
          </w:rPr>
          <w:t>103</w:t>
        </w:r>
        <w:r w:rsidR="00213C1D">
          <w:rPr>
            <w:noProof/>
            <w:webHidden/>
          </w:rPr>
          <w:fldChar w:fldCharType="end"/>
        </w:r>
      </w:hyperlink>
    </w:p>
    <w:p w14:paraId="5FEB3A31" w14:textId="50D3B90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8" w:history="1">
        <w:r w:rsidR="00213C1D" w:rsidRPr="00950B5D">
          <w:rPr>
            <w:rStyle w:val="Hyperlink"/>
            <w:noProof/>
          </w:rPr>
          <w:t>10.2.7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Edge Weld</w:t>
        </w:r>
        <w:r w:rsidR="00213C1D">
          <w:rPr>
            <w:noProof/>
            <w:webHidden/>
          </w:rPr>
          <w:tab/>
        </w:r>
        <w:r w:rsidR="00213C1D">
          <w:rPr>
            <w:noProof/>
            <w:webHidden/>
          </w:rPr>
          <w:fldChar w:fldCharType="begin"/>
        </w:r>
        <w:r w:rsidR="00213C1D">
          <w:rPr>
            <w:noProof/>
            <w:webHidden/>
          </w:rPr>
          <w:instrText xml:space="preserve"> PAGEREF _Toc159618808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5E245060" w14:textId="6EAFE21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9" w:history="1">
        <w:r w:rsidR="00213C1D" w:rsidRPr="00950B5D">
          <w:rPr>
            <w:rStyle w:val="Hyperlink"/>
            <w:noProof/>
          </w:rPr>
          <w:t>10.2.8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I-Weld</w:t>
        </w:r>
        <w:r w:rsidR="00213C1D">
          <w:rPr>
            <w:noProof/>
            <w:webHidden/>
          </w:rPr>
          <w:tab/>
        </w:r>
        <w:r w:rsidR="00213C1D">
          <w:rPr>
            <w:noProof/>
            <w:webHidden/>
          </w:rPr>
          <w:fldChar w:fldCharType="begin"/>
        </w:r>
        <w:r w:rsidR="00213C1D">
          <w:rPr>
            <w:noProof/>
            <w:webHidden/>
          </w:rPr>
          <w:instrText xml:space="preserve"> PAGEREF _Toc159618809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322C6644" w14:textId="2B56F4D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0" w:history="1">
        <w:r w:rsidR="00213C1D" w:rsidRPr="00950B5D">
          <w:rPr>
            <w:rStyle w:val="Hyperlink"/>
            <w:noProof/>
          </w:rPr>
          <w:t>10.2.9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Overlap Weld</w:t>
        </w:r>
        <w:r w:rsidR="00213C1D">
          <w:rPr>
            <w:noProof/>
            <w:webHidden/>
          </w:rPr>
          <w:tab/>
        </w:r>
        <w:r w:rsidR="00213C1D">
          <w:rPr>
            <w:noProof/>
            <w:webHidden/>
          </w:rPr>
          <w:fldChar w:fldCharType="begin"/>
        </w:r>
        <w:r w:rsidR="00213C1D">
          <w:rPr>
            <w:noProof/>
            <w:webHidden/>
          </w:rPr>
          <w:instrText xml:space="preserve"> PAGEREF _Toc159618810 \h </w:instrText>
        </w:r>
        <w:r w:rsidR="00213C1D">
          <w:rPr>
            <w:noProof/>
            <w:webHidden/>
          </w:rPr>
        </w:r>
        <w:r w:rsidR="00213C1D">
          <w:rPr>
            <w:noProof/>
            <w:webHidden/>
          </w:rPr>
          <w:fldChar w:fldCharType="separate"/>
        </w:r>
        <w:r w:rsidR="0012574E">
          <w:rPr>
            <w:noProof/>
            <w:webHidden/>
          </w:rPr>
          <w:t>114</w:t>
        </w:r>
        <w:r w:rsidR="00213C1D">
          <w:rPr>
            <w:noProof/>
            <w:webHidden/>
          </w:rPr>
          <w:fldChar w:fldCharType="end"/>
        </w:r>
      </w:hyperlink>
    </w:p>
    <w:p w14:paraId="6C5C0E0D" w14:textId="64F4DB88"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1" w:history="1">
        <w:r w:rsidR="00213C1D" w:rsidRPr="00950B5D">
          <w:rPr>
            <w:rStyle w:val="Hyperlink"/>
            <w:noProof/>
          </w:rPr>
          <w:t>10.2.10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Y-joint</w:t>
        </w:r>
        <w:r w:rsidR="00213C1D">
          <w:rPr>
            <w:noProof/>
            <w:webHidden/>
          </w:rPr>
          <w:tab/>
        </w:r>
        <w:r w:rsidR="00213C1D">
          <w:rPr>
            <w:noProof/>
            <w:webHidden/>
          </w:rPr>
          <w:fldChar w:fldCharType="begin"/>
        </w:r>
        <w:r w:rsidR="00213C1D">
          <w:rPr>
            <w:noProof/>
            <w:webHidden/>
          </w:rPr>
          <w:instrText xml:space="preserve"> PAGEREF _Toc159618811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2293F047" w14:textId="5640C8E2"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2" w:history="1">
        <w:r w:rsidR="00213C1D" w:rsidRPr="00950B5D">
          <w:rPr>
            <w:rStyle w:val="Hyperlink"/>
            <w:noProof/>
          </w:rPr>
          <w:t>10.2.11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K-joint</w:t>
        </w:r>
        <w:r w:rsidR="00213C1D">
          <w:rPr>
            <w:noProof/>
            <w:webHidden/>
          </w:rPr>
          <w:tab/>
        </w:r>
        <w:r w:rsidR="00213C1D">
          <w:rPr>
            <w:noProof/>
            <w:webHidden/>
          </w:rPr>
          <w:fldChar w:fldCharType="begin"/>
        </w:r>
        <w:r w:rsidR="00213C1D">
          <w:rPr>
            <w:noProof/>
            <w:webHidden/>
          </w:rPr>
          <w:instrText xml:space="preserve"> PAGEREF _Toc159618812 \h </w:instrText>
        </w:r>
        <w:r w:rsidR="00213C1D">
          <w:rPr>
            <w:noProof/>
            <w:webHidden/>
          </w:rPr>
        </w:r>
        <w:r w:rsidR="00213C1D">
          <w:rPr>
            <w:noProof/>
            <w:webHidden/>
          </w:rPr>
          <w:fldChar w:fldCharType="separate"/>
        </w:r>
        <w:r w:rsidR="0012574E">
          <w:rPr>
            <w:noProof/>
            <w:webHidden/>
          </w:rPr>
          <w:t>124</w:t>
        </w:r>
        <w:r w:rsidR="00213C1D">
          <w:rPr>
            <w:noProof/>
            <w:webHidden/>
          </w:rPr>
          <w:fldChar w:fldCharType="end"/>
        </w:r>
      </w:hyperlink>
    </w:p>
    <w:p w14:paraId="20758878" w14:textId="2ED87239"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3" w:history="1">
        <w:r w:rsidR="00213C1D" w:rsidRPr="00950B5D">
          <w:rPr>
            <w:rStyle w:val="Hyperlink"/>
            <w:noProof/>
          </w:rPr>
          <w:t>10.2.12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Cruciform joint</w:t>
        </w:r>
        <w:r w:rsidR="00213C1D">
          <w:rPr>
            <w:noProof/>
            <w:webHidden/>
          </w:rPr>
          <w:tab/>
        </w:r>
        <w:r w:rsidR="00213C1D">
          <w:rPr>
            <w:noProof/>
            <w:webHidden/>
          </w:rPr>
          <w:fldChar w:fldCharType="begin"/>
        </w:r>
        <w:r w:rsidR="00213C1D">
          <w:rPr>
            <w:noProof/>
            <w:webHidden/>
          </w:rPr>
          <w:instrText xml:space="preserve"> PAGEREF _Toc159618813 \h </w:instrText>
        </w:r>
        <w:r w:rsidR="00213C1D">
          <w:rPr>
            <w:noProof/>
            <w:webHidden/>
          </w:rPr>
        </w:r>
        <w:r w:rsidR="00213C1D">
          <w:rPr>
            <w:noProof/>
            <w:webHidden/>
          </w:rPr>
          <w:fldChar w:fldCharType="separate"/>
        </w:r>
        <w:r w:rsidR="0012574E">
          <w:rPr>
            <w:noProof/>
            <w:webHidden/>
          </w:rPr>
          <w:t>128</w:t>
        </w:r>
        <w:r w:rsidR="00213C1D">
          <w:rPr>
            <w:noProof/>
            <w:webHidden/>
          </w:rPr>
          <w:fldChar w:fldCharType="end"/>
        </w:r>
      </w:hyperlink>
    </w:p>
    <w:p w14:paraId="580131AB" w14:textId="40C9634F"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4" w:history="1">
        <w:r w:rsidR="00213C1D" w:rsidRPr="00950B5D">
          <w:rPr>
            <w:rStyle w:val="Hyperlink"/>
            <w:noProof/>
          </w:rPr>
          <w:t>10.2.13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Flared joint</w:t>
        </w:r>
        <w:r w:rsidR="00213C1D">
          <w:rPr>
            <w:noProof/>
            <w:webHidden/>
          </w:rPr>
          <w:tab/>
        </w:r>
        <w:r w:rsidR="00213C1D">
          <w:rPr>
            <w:noProof/>
            <w:webHidden/>
          </w:rPr>
          <w:fldChar w:fldCharType="begin"/>
        </w:r>
        <w:r w:rsidR="00213C1D">
          <w:rPr>
            <w:noProof/>
            <w:webHidden/>
          </w:rPr>
          <w:instrText xml:space="preserve"> PAGEREF _Toc159618814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40DB514D" w14:textId="0452C31F"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15" w:history="1">
        <w:r w:rsidR="00213C1D" w:rsidRPr="00950B5D">
          <w:rPr>
            <w:rStyle w:val="Hyperlink"/>
            <w:noProof/>
          </w:rPr>
          <w:t>10.3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Adhesive Lines</w:t>
        </w:r>
        <w:r w:rsidR="00213C1D">
          <w:rPr>
            <w:noProof/>
            <w:webHidden/>
          </w:rPr>
          <w:tab/>
        </w:r>
        <w:r w:rsidR="00213C1D">
          <w:rPr>
            <w:noProof/>
            <w:webHidden/>
          </w:rPr>
          <w:fldChar w:fldCharType="begin"/>
        </w:r>
        <w:r w:rsidR="00213C1D">
          <w:rPr>
            <w:noProof/>
            <w:webHidden/>
          </w:rPr>
          <w:instrText xml:space="preserve"> PAGEREF _Toc159618815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38CACB31" w14:textId="00866B2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6" w:history="1">
        <w:r w:rsidR="00213C1D" w:rsidRPr="00950B5D">
          <w:rPr>
            <w:rStyle w:val="Hyperlink"/>
            <w:noProof/>
          </w:rPr>
          <w:t>10.3.1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&lt;adhesive_line/&gt;</w:t>
        </w:r>
        <w:r w:rsidR="00213C1D">
          <w:rPr>
            <w:noProof/>
            <w:webHidden/>
          </w:rPr>
          <w:tab/>
        </w:r>
        <w:r w:rsidR="00213C1D">
          <w:rPr>
            <w:noProof/>
            <w:webHidden/>
          </w:rPr>
          <w:fldChar w:fldCharType="begin"/>
        </w:r>
        <w:r w:rsidR="00213C1D">
          <w:rPr>
            <w:noProof/>
            <w:webHidden/>
          </w:rPr>
          <w:instrText xml:space="preserve"> PAGEREF _Toc159618816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56E1F6EF" w14:textId="54AA455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7" w:history="1">
        <w:r w:rsidR="00213C1D" w:rsidRPr="00950B5D">
          <w:rPr>
            <w:rStyle w:val="Hyperlink"/>
            <w:noProof/>
          </w:rPr>
          <w:t>10.3.2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&lt;loc_list/&gt;</w:t>
        </w:r>
        <w:r w:rsidR="00213C1D">
          <w:rPr>
            <w:noProof/>
            <w:webHidden/>
          </w:rPr>
          <w:tab/>
        </w:r>
        <w:r w:rsidR="00213C1D">
          <w:rPr>
            <w:noProof/>
            <w:webHidden/>
          </w:rPr>
          <w:fldChar w:fldCharType="begin"/>
        </w:r>
        <w:r w:rsidR="00213C1D">
          <w:rPr>
            <w:noProof/>
            <w:webHidden/>
          </w:rPr>
          <w:instrText xml:space="preserve"> PAGEREF _Toc159618817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35CB0A63" w14:textId="07D5506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8" w:history="1">
        <w:r w:rsidR="00213C1D" w:rsidRPr="00950B5D">
          <w:rPr>
            <w:rStyle w:val="Hyperlink"/>
            <w:noProof/>
          </w:rPr>
          <w:t>10.3.3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&lt;appdata/&gt;</w:t>
        </w:r>
        <w:r w:rsidR="00213C1D">
          <w:rPr>
            <w:noProof/>
            <w:webHidden/>
          </w:rPr>
          <w:tab/>
        </w:r>
        <w:r w:rsidR="00213C1D">
          <w:rPr>
            <w:noProof/>
            <w:webHidden/>
          </w:rPr>
          <w:fldChar w:fldCharType="begin"/>
        </w:r>
        <w:r w:rsidR="00213C1D">
          <w:rPr>
            <w:noProof/>
            <w:webHidden/>
          </w:rPr>
          <w:instrText xml:space="preserve"> PAGEREF _Toc159618818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495A5074" w14:textId="7030D8B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9" w:history="1">
        <w:r w:rsidR="00213C1D" w:rsidRPr="00950B5D">
          <w:rPr>
            <w:rStyle w:val="Hyperlink"/>
            <w:noProof/>
          </w:rPr>
          <w:t>10.3.4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&lt;femdata/&gt;</w:t>
        </w:r>
        <w:r w:rsidR="00213C1D">
          <w:rPr>
            <w:noProof/>
            <w:webHidden/>
          </w:rPr>
          <w:tab/>
        </w:r>
        <w:r w:rsidR="00213C1D">
          <w:rPr>
            <w:noProof/>
            <w:webHidden/>
          </w:rPr>
          <w:fldChar w:fldCharType="begin"/>
        </w:r>
        <w:r w:rsidR="00213C1D">
          <w:rPr>
            <w:noProof/>
            <w:webHidden/>
          </w:rPr>
          <w:instrText xml:space="preserve"> PAGEREF _Toc159618819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28CD5FD6" w14:textId="3203ED7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0" w:history="1">
        <w:r w:rsidR="00213C1D" w:rsidRPr="00950B5D">
          <w:rPr>
            <w:rStyle w:val="Hyperlink"/>
            <w:noProof/>
          </w:rPr>
          <w:t>10.4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Hemming Flanges</w:t>
        </w:r>
        <w:r w:rsidR="00213C1D">
          <w:rPr>
            <w:noProof/>
            <w:webHidden/>
          </w:rPr>
          <w:tab/>
        </w:r>
        <w:r w:rsidR="00213C1D">
          <w:rPr>
            <w:noProof/>
            <w:webHidden/>
          </w:rPr>
          <w:fldChar w:fldCharType="begin"/>
        </w:r>
        <w:r w:rsidR="00213C1D">
          <w:rPr>
            <w:noProof/>
            <w:webHidden/>
          </w:rPr>
          <w:instrText xml:space="preserve"> PAGEREF _Toc159618820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69E26B95" w14:textId="1EA5798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1" w:history="1">
        <w:r w:rsidR="00213C1D" w:rsidRPr="00950B5D">
          <w:rPr>
            <w:rStyle w:val="Hyperlink"/>
            <w:noProof/>
          </w:rPr>
          <w:t>10.4.1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_Toc159618821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2E4620FA" w14:textId="41AAB6F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2" w:history="1">
        <w:r w:rsidR="00213C1D" w:rsidRPr="00950B5D">
          <w:rPr>
            <w:rStyle w:val="Hyperlink"/>
            <w:noProof/>
          </w:rPr>
          <w:t>10.4.2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cs="Courier New"/>
            <w:noProof/>
          </w:rPr>
          <w:t>&lt;hemming/&gt;</w:t>
        </w:r>
        <w:r w:rsidR="00213C1D" w:rsidRPr="00950B5D">
          <w:rPr>
            <w:rStyle w:val="Hyperlink"/>
            <w:noProof/>
          </w:rPr>
          <w:t xml:space="preserve"> is placed within </w:t>
        </w:r>
        <w:r w:rsidR="00213C1D" w:rsidRPr="00950B5D">
          <w:rPr>
            <w:rStyle w:val="Hyperlink"/>
            <w:rFonts w:ascii="Courier New" w:hAnsi="Courier New"/>
            <w:noProof/>
          </w:rPr>
          <w:t>&lt;connection_1d/&gt;</w:t>
        </w:r>
        <w:r w:rsidR="00213C1D">
          <w:rPr>
            <w:noProof/>
            <w:webHidden/>
          </w:rPr>
          <w:tab/>
        </w:r>
        <w:r w:rsidR="00213C1D">
          <w:rPr>
            <w:noProof/>
            <w:webHidden/>
          </w:rPr>
          <w:fldChar w:fldCharType="begin"/>
        </w:r>
        <w:r w:rsidR="00213C1D">
          <w:rPr>
            <w:noProof/>
            <w:webHidden/>
          </w:rPr>
          <w:instrText xml:space="preserve"> PAGEREF _Toc159618822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536BD53C" w14:textId="73B1E1A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3" w:history="1">
        <w:r w:rsidR="00213C1D" w:rsidRPr="00950B5D">
          <w:rPr>
            <w:rStyle w:val="Hyperlink"/>
            <w:noProof/>
          </w:rPr>
          <w:t>10.4.3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&lt;loc_list/&gt;</w:t>
        </w:r>
        <w:r w:rsidR="00213C1D">
          <w:rPr>
            <w:noProof/>
            <w:webHidden/>
          </w:rPr>
          <w:tab/>
        </w:r>
        <w:r w:rsidR="00213C1D">
          <w:rPr>
            <w:noProof/>
            <w:webHidden/>
          </w:rPr>
          <w:fldChar w:fldCharType="begin"/>
        </w:r>
        <w:r w:rsidR="00213C1D">
          <w:rPr>
            <w:noProof/>
            <w:webHidden/>
          </w:rPr>
          <w:instrText xml:space="preserve"> PAGEREF _Toc159618823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6AE04466" w14:textId="09493A7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4" w:history="1">
        <w:r w:rsidR="00213C1D" w:rsidRPr="00950B5D">
          <w:rPr>
            <w:rStyle w:val="Hyperlink"/>
            <w:noProof/>
          </w:rPr>
          <w:t>10.4.4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&lt;appdata/&gt;</w:t>
        </w:r>
        <w:r w:rsidR="00213C1D">
          <w:rPr>
            <w:noProof/>
            <w:webHidden/>
          </w:rPr>
          <w:tab/>
        </w:r>
        <w:r w:rsidR="00213C1D">
          <w:rPr>
            <w:noProof/>
            <w:webHidden/>
          </w:rPr>
          <w:fldChar w:fldCharType="begin"/>
        </w:r>
        <w:r w:rsidR="00213C1D">
          <w:rPr>
            <w:noProof/>
            <w:webHidden/>
          </w:rPr>
          <w:instrText xml:space="preserve"> PAGEREF _Toc159618824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38ACE295" w14:textId="488A969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5" w:history="1">
        <w:r w:rsidR="00213C1D" w:rsidRPr="00950B5D">
          <w:rPr>
            <w:rStyle w:val="Hyperlink"/>
            <w:noProof/>
          </w:rPr>
          <w:t>10.4.5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&lt;femdata/&gt;</w:t>
        </w:r>
        <w:r w:rsidR="00213C1D">
          <w:rPr>
            <w:noProof/>
            <w:webHidden/>
          </w:rPr>
          <w:tab/>
        </w:r>
        <w:r w:rsidR="00213C1D">
          <w:rPr>
            <w:noProof/>
            <w:webHidden/>
          </w:rPr>
          <w:fldChar w:fldCharType="begin"/>
        </w:r>
        <w:r w:rsidR="00213C1D">
          <w:rPr>
            <w:noProof/>
            <w:webHidden/>
          </w:rPr>
          <w:instrText xml:space="preserve"> PAGEREF _Toc159618825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5B7D4CC3" w14:textId="45EE9DE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6" w:history="1">
        <w:r w:rsidR="00213C1D" w:rsidRPr="00950B5D">
          <w:rPr>
            <w:rStyle w:val="Hyperlink"/>
            <w:noProof/>
          </w:rPr>
          <w:t>10.4.6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&lt;hemming/&gt;</w:t>
        </w:r>
        <w:r w:rsidR="00213C1D">
          <w:rPr>
            <w:noProof/>
            <w:webHidden/>
          </w:rPr>
          <w:tab/>
        </w:r>
        <w:r w:rsidR="00213C1D">
          <w:rPr>
            <w:noProof/>
            <w:webHidden/>
          </w:rPr>
          <w:fldChar w:fldCharType="begin"/>
        </w:r>
        <w:r w:rsidR="00213C1D">
          <w:rPr>
            <w:noProof/>
            <w:webHidden/>
          </w:rPr>
          <w:instrText xml:space="preserve"> PAGEREF _Toc159618826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70F6BE7C" w14:textId="18A81F05"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7" w:history="1">
        <w:r w:rsidR="00213C1D" w:rsidRPr="00950B5D">
          <w:rPr>
            <w:rStyle w:val="Hyperlink"/>
            <w:noProof/>
          </w:rPr>
          <w:t>10.5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Sequence Connections</w:t>
        </w:r>
        <w:r w:rsidR="00213C1D">
          <w:rPr>
            <w:noProof/>
            <w:webHidden/>
          </w:rPr>
          <w:tab/>
        </w:r>
        <w:r w:rsidR="00213C1D">
          <w:rPr>
            <w:noProof/>
            <w:webHidden/>
          </w:rPr>
          <w:fldChar w:fldCharType="begin"/>
        </w:r>
        <w:r w:rsidR="00213C1D">
          <w:rPr>
            <w:noProof/>
            <w:webHidden/>
          </w:rPr>
          <w:instrText xml:space="preserve"> PAGEREF _Toc159618827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44F69F98" w14:textId="0B7CDB13"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28" w:history="1">
        <w:r w:rsidR="00213C1D" w:rsidRPr="00950B5D">
          <w:rPr>
            <w:rStyle w:val="Hyperlink"/>
            <w:noProof/>
          </w:rPr>
          <w:t>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2D Connections</w:t>
        </w:r>
        <w:r w:rsidR="00213C1D">
          <w:rPr>
            <w:noProof/>
            <w:webHidden/>
          </w:rPr>
          <w:tab/>
        </w:r>
        <w:r w:rsidR="00213C1D">
          <w:rPr>
            <w:noProof/>
            <w:webHidden/>
          </w:rPr>
          <w:fldChar w:fldCharType="begin"/>
        </w:r>
        <w:r w:rsidR="00213C1D">
          <w:rPr>
            <w:noProof/>
            <w:webHidden/>
          </w:rPr>
          <w:instrText xml:space="preserve"> PAGEREF _Toc159618828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4455707F" w14:textId="57319F0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9" w:history="1">
        <w:r w:rsidR="00213C1D" w:rsidRPr="00950B5D">
          <w:rPr>
            <w:rStyle w:val="Hyperlink"/>
            <w:noProof/>
          </w:rPr>
          <w:t>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_Toc159618829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1CC98FA8" w14:textId="552FDD8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0" w:history="1">
        <w:r w:rsidR="00213C1D" w:rsidRPr="00950B5D">
          <w:rPr>
            <w:rStyle w:val="Hyperlink"/>
            <w:noProof/>
          </w:rPr>
          <w:t>11.1.1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_Toc159618830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7B98D97F" w14:textId="7A757DF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1" w:history="1">
        <w:r w:rsidR="00213C1D" w:rsidRPr="00950B5D">
          <w:rPr>
            <w:rStyle w:val="Hyperlink"/>
            <w:noProof/>
          </w:rPr>
          <w:t>11.1.2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Connection Face</w:t>
        </w:r>
        <w:r w:rsidR="00213C1D">
          <w:rPr>
            <w:noProof/>
            <w:webHidden/>
          </w:rPr>
          <w:tab/>
        </w:r>
        <w:r w:rsidR="00213C1D">
          <w:rPr>
            <w:noProof/>
            <w:webHidden/>
          </w:rPr>
          <w:fldChar w:fldCharType="begin"/>
        </w:r>
        <w:r w:rsidR="00213C1D">
          <w:rPr>
            <w:noProof/>
            <w:webHidden/>
          </w:rPr>
          <w:instrText xml:space="preserve"> PAGEREF _Toc159618831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31DCE98E" w14:textId="6E7B18F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2" w:history="1">
        <w:r w:rsidR="00213C1D" w:rsidRPr="00950B5D">
          <w:rPr>
            <w:rStyle w:val="Hyperlink"/>
            <w:noProof/>
          </w:rPr>
          <w:t>11.1.3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_Toc159618832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2F8AF5A" w14:textId="7E76CCD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3" w:history="1">
        <w:r w:rsidR="00213C1D" w:rsidRPr="00950B5D">
          <w:rPr>
            <w:rStyle w:val="Hyperlink"/>
            <w:noProof/>
          </w:rPr>
          <w:t>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Adhesive faces</w:t>
        </w:r>
        <w:r w:rsidR="00213C1D">
          <w:rPr>
            <w:noProof/>
            <w:webHidden/>
          </w:rPr>
          <w:tab/>
        </w:r>
        <w:r w:rsidR="00213C1D">
          <w:rPr>
            <w:noProof/>
            <w:webHidden/>
          </w:rPr>
          <w:fldChar w:fldCharType="begin"/>
        </w:r>
        <w:r w:rsidR="00213C1D">
          <w:rPr>
            <w:noProof/>
            <w:webHidden/>
          </w:rPr>
          <w:instrText xml:space="preserve"> PAGEREF _Toc159618833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196BBD1B" w14:textId="02D8718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4" w:history="1">
        <w:r w:rsidR="00213C1D" w:rsidRPr="00950B5D">
          <w:rPr>
            <w:rStyle w:val="Hyperlink"/>
            <w:noProof/>
          </w:rPr>
          <w:t>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Future extensions</w:t>
        </w:r>
        <w:r w:rsidR="00213C1D">
          <w:rPr>
            <w:noProof/>
            <w:webHidden/>
          </w:rPr>
          <w:tab/>
        </w:r>
        <w:r w:rsidR="00213C1D">
          <w:rPr>
            <w:noProof/>
            <w:webHidden/>
          </w:rPr>
          <w:fldChar w:fldCharType="begin"/>
        </w:r>
        <w:r w:rsidR="00213C1D">
          <w:rPr>
            <w:noProof/>
            <w:webHidden/>
          </w:rPr>
          <w:instrText xml:space="preserve"> PAGEREF _Toc159618834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55426B22" w14:textId="4793FCF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5" w:history="1">
        <w:r w:rsidR="00213C1D" w:rsidRPr="00950B5D">
          <w:rPr>
            <w:rStyle w:val="Hyperlink"/>
            <w:noProof/>
          </w:rPr>
          <w:t>12.1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_Toc159618835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7014DC47" w14:textId="4412632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6" w:history="1">
        <w:r w:rsidR="00213C1D" w:rsidRPr="00950B5D">
          <w:rPr>
            <w:rStyle w:val="Hyperlink"/>
            <w:noProof/>
          </w:rPr>
          <w:t>12.2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Additional parameters for spot and seam welds</w:t>
        </w:r>
        <w:r w:rsidR="00213C1D">
          <w:rPr>
            <w:noProof/>
            <w:webHidden/>
          </w:rPr>
          <w:tab/>
        </w:r>
        <w:r w:rsidR="00213C1D">
          <w:rPr>
            <w:noProof/>
            <w:webHidden/>
          </w:rPr>
          <w:fldChar w:fldCharType="begin"/>
        </w:r>
        <w:r w:rsidR="00213C1D">
          <w:rPr>
            <w:noProof/>
            <w:webHidden/>
          </w:rPr>
          <w:instrText xml:space="preserve"> PAGEREF _Toc159618836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6B538355" w14:textId="2053782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7" w:history="1">
        <w:r w:rsidR="00213C1D" w:rsidRPr="00950B5D">
          <w:rPr>
            <w:rStyle w:val="Hyperlink"/>
            <w:noProof/>
          </w:rPr>
          <w:t>12.3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Other relevant and new joint types</w:t>
        </w:r>
        <w:r w:rsidR="00213C1D">
          <w:rPr>
            <w:noProof/>
            <w:webHidden/>
          </w:rPr>
          <w:tab/>
        </w:r>
        <w:r w:rsidR="00213C1D">
          <w:rPr>
            <w:noProof/>
            <w:webHidden/>
          </w:rPr>
          <w:fldChar w:fldCharType="begin"/>
        </w:r>
        <w:r w:rsidR="00213C1D">
          <w:rPr>
            <w:noProof/>
            <w:webHidden/>
          </w:rPr>
          <w:instrText xml:space="preserve"> PAGEREF _Toc159618837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7DE23150" w14:textId="20986EA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8" w:history="1">
        <w:r w:rsidR="00213C1D" w:rsidRPr="00950B5D">
          <w:rPr>
            <w:rStyle w:val="Hyperlink"/>
            <w:noProof/>
          </w:rPr>
          <w:t>Annex A</w:t>
        </w:r>
        <w:r w:rsidR="00213C1D" w:rsidRPr="00950B5D">
          <w:rPr>
            <w:rStyle w:val="Hyperlink"/>
            <w:bCs/>
            <w:noProof/>
          </w:rPr>
          <w:t xml:space="preserve"> (informative)</w:t>
        </w:r>
        <w:r w:rsidR="00213C1D" w:rsidRPr="00950B5D">
          <w:rPr>
            <w:rStyle w:val="Hyperlink"/>
            <w:noProof/>
          </w:rPr>
          <w:t xml:space="preserve">  Derivation of formulae used for regular intermittent welds</w:t>
        </w:r>
        <w:r w:rsidR="00213C1D">
          <w:rPr>
            <w:noProof/>
            <w:webHidden/>
          </w:rPr>
          <w:tab/>
        </w:r>
        <w:r w:rsidR="00213C1D">
          <w:rPr>
            <w:noProof/>
            <w:webHidden/>
          </w:rPr>
          <w:fldChar w:fldCharType="begin"/>
        </w:r>
        <w:r w:rsidR="00213C1D">
          <w:rPr>
            <w:noProof/>
            <w:webHidden/>
          </w:rPr>
          <w:instrText xml:space="preserve"> PAGEREF _Toc159618838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698AB761" w14:textId="4577FF68"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9" w:history="1">
        <w:r w:rsidR="00213C1D" w:rsidRPr="00950B5D">
          <w:rPr>
            <w:rStyle w:val="Hyperlink"/>
            <w:noProof/>
          </w:rPr>
          <w:t>Annex B</w:t>
        </w:r>
        <w:r w:rsidR="00213C1D" w:rsidRPr="00950B5D">
          <w:rPr>
            <w:rStyle w:val="Hyperlink"/>
            <w:bCs/>
            <w:noProof/>
          </w:rPr>
          <w:t xml:space="preserve"> (informative)</w:t>
        </w:r>
        <w:r w:rsidR="00213C1D" w:rsidRPr="00950B5D">
          <w:rPr>
            <w:rStyle w:val="Hyperlink"/>
            <w:noProof/>
          </w:rPr>
          <w:t xml:space="preserve">  Federative use of χMCF with ISO 10303-242</w:t>
        </w:r>
        <w:r w:rsidR="00213C1D">
          <w:rPr>
            <w:noProof/>
            <w:webHidden/>
          </w:rPr>
          <w:tab/>
        </w:r>
        <w:r w:rsidR="00213C1D">
          <w:rPr>
            <w:noProof/>
            <w:webHidden/>
          </w:rPr>
          <w:fldChar w:fldCharType="begin"/>
        </w:r>
        <w:r w:rsidR="00213C1D">
          <w:rPr>
            <w:noProof/>
            <w:webHidden/>
          </w:rPr>
          <w:instrText xml:space="preserve"> PAGEREF _Toc159618839 \h </w:instrText>
        </w:r>
        <w:r w:rsidR="00213C1D">
          <w:rPr>
            <w:noProof/>
            <w:webHidden/>
          </w:rPr>
        </w:r>
        <w:r w:rsidR="00213C1D">
          <w:rPr>
            <w:noProof/>
            <w:webHidden/>
          </w:rPr>
          <w:fldChar w:fldCharType="separate"/>
        </w:r>
        <w:r w:rsidR="0012574E">
          <w:rPr>
            <w:noProof/>
            <w:webHidden/>
          </w:rPr>
          <w:t>151</w:t>
        </w:r>
        <w:r w:rsidR="00213C1D">
          <w:rPr>
            <w:noProof/>
            <w:webHidden/>
          </w:rPr>
          <w:fldChar w:fldCharType="end"/>
        </w:r>
      </w:hyperlink>
    </w:p>
    <w:p w14:paraId="09AA050B" w14:textId="0E22C9D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0" w:history="1">
        <w:r w:rsidR="00213C1D" w:rsidRPr="00950B5D">
          <w:rPr>
            <w:rStyle w:val="Hyperlink"/>
            <w:noProof/>
          </w:rPr>
          <w:t>B.1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 principles</w:t>
        </w:r>
        <w:r w:rsidR="00213C1D">
          <w:rPr>
            <w:noProof/>
            <w:webHidden/>
          </w:rPr>
          <w:tab/>
        </w:r>
        <w:r w:rsidR="00213C1D">
          <w:rPr>
            <w:noProof/>
            <w:webHidden/>
          </w:rPr>
          <w:fldChar w:fldCharType="begin"/>
        </w:r>
        <w:r w:rsidR="00213C1D">
          <w:rPr>
            <w:noProof/>
            <w:webHidden/>
          </w:rPr>
          <w:instrText xml:space="preserve"> PAGEREF _Toc159618840 \h </w:instrText>
        </w:r>
        <w:r w:rsidR="00213C1D">
          <w:rPr>
            <w:noProof/>
            <w:webHidden/>
          </w:rPr>
        </w:r>
        <w:r w:rsidR="00213C1D">
          <w:rPr>
            <w:noProof/>
            <w:webHidden/>
          </w:rPr>
          <w:fldChar w:fldCharType="separate"/>
        </w:r>
        <w:r w:rsidR="0012574E">
          <w:rPr>
            <w:noProof/>
            <w:webHidden/>
          </w:rPr>
          <w:t>151</w:t>
        </w:r>
        <w:r w:rsidR="00213C1D">
          <w:rPr>
            <w:noProof/>
            <w:webHidden/>
          </w:rPr>
          <w:fldChar w:fldCharType="end"/>
        </w:r>
      </w:hyperlink>
    </w:p>
    <w:p w14:paraId="5A9033B0" w14:textId="46BCE75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1" w:history="1">
        <w:r w:rsidR="00213C1D" w:rsidRPr="00950B5D">
          <w:rPr>
            <w:rStyle w:val="Hyperlink"/>
            <w:noProof/>
          </w:rPr>
          <w:t>B.2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Cross-references between ISO 10303-242 and χMCF</w:t>
        </w:r>
        <w:r w:rsidR="00213C1D">
          <w:rPr>
            <w:noProof/>
            <w:webHidden/>
          </w:rPr>
          <w:tab/>
        </w:r>
        <w:r w:rsidR="00213C1D">
          <w:rPr>
            <w:noProof/>
            <w:webHidden/>
          </w:rPr>
          <w:fldChar w:fldCharType="begin"/>
        </w:r>
        <w:r w:rsidR="00213C1D">
          <w:rPr>
            <w:noProof/>
            <w:webHidden/>
          </w:rPr>
          <w:instrText xml:space="preserve"> PAGEREF _Toc159618841 \h </w:instrText>
        </w:r>
        <w:r w:rsidR="00213C1D">
          <w:rPr>
            <w:noProof/>
            <w:webHidden/>
          </w:rPr>
        </w:r>
        <w:r w:rsidR="00213C1D">
          <w:rPr>
            <w:noProof/>
            <w:webHidden/>
          </w:rPr>
          <w:fldChar w:fldCharType="separate"/>
        </w:r>
        <w:r w:rsidR="0012574E">
          <w:rPr>
            <w:noProof/>
            <w:webHidden/>
          </w:rPr>
          <w:t>152</w:t>
        </w:r>
        <w:r w:rsidR="00213C1D">
          <w:rPr>
            <w:noProof/>
            <w:webHidden/>
          </w:rPr>
          <w:fldChar w:fldCharType="end"/>
        </w:r>
      </w:hyperlink>
    </w:p>
    <w:p w14:paraId="691BC5B8" w14:textId="2724A54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2" w:history="1">
        <w:r w:rsidR="00213C1D" w:rsidRPr="00950B5D">
          <w:rPr>
            <w:rStyle w:val="Hyperlink"/>
            <w:noProof/>
          </w:rPr>
          <w:t>Annex C</w:t>
        </w:r>
        <w:r w:rsidR="00213C1D" w:rsidRPr="00950B5D">
          <w:rPr>
            <w:rStyle w:val="Hyperlink"/>
            <w:bCs/>
            <w:noProof/>
          </w:rPr>
          <w:t xml:space="preserve"> (informative)</w:t>
        </w:r>
        <w:r w:rsidR="00213C1D" w:rsidRPr="00950B5D">
          <w:rPr>
            <w:rStyle w:val="Hyperlink"/>
            <w:noProof/>
          </w:rPr>
          <w:t xml:space="preserve">  Background and context to this document</w:t>
        </w:r>
        <w:r w:rsidR="00213C1D">
          <w:rPr>
            <w:noProof/>
            <w:webHidden/>
          </w:rPr>
          <w:tab/>
        </w:r>
        <w:r w:rsidR="00213C1D">
          <w:rPr>
            <w:noProof/>
            <w:webHidden/>
          </w:rPr>
          <w:fldChar w:fldCharType="begin"/>
        </w:r>
        <w:r w:rsidR="00213C1D">
          <w:rPr>
            <w:noProof/>
            <w:webHidden/>
          </w:rPr>
          <w:instrText xml:space="preserve"> PAGEREF _Toc159618842 \h </w:instrText>
        </w:r>
        <w:r w:rsidR="00213C1D">
          <w:rPr>
            <w:noProof/>
            <w:webHidden/>
          </w:rPr>
        </w:r>
        <w:r w:rsidR="00213C1D">
          <w:rPr>
            <w:noProof/>
            <w:webHidden/>
          </w:rPr>
          <w:fldChar w:fldCharType="separate"/>
        </w:r>
        <w:r w:rsidR="0012574E">
          <w:rPr>
            <w:noProof/>
            <w:webHidden/>
          </w:rPr>
          <w:t>154</w:t>
        </w:r>
        <w:r w:rsidR="00213C1D">
          <w:rPr>
            <w:noProof/>
            <w:webHidden/>
          </w:rPr>
          <w:fldChar w:fldCharType="end"/>
        </w:r>
      </w:hyperlink>
    </w:p>
    <w:p w14:paraId="697D1B6D" w14:textId="6658F92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3" w:history="1">
        <w:r w:rsidR="00213C1D" w:rsidRPr="00950B5D">
          <w:rPr>
            <w:rStyle w:val="Hyperlink"/>
            <w:noProof/>
          </w:rPr>
          <w:t>Bibliography</w:t>
        </w:r>
        <w:r w:rsidR="00213C1D">
          <w:rPr>
            <w:noProof/>
            <w:webHidden/>
          </w:rPr>
          <w:tab/>
        </w:r>
        <w:r w:rsidR="00213C1D">
          <w:rPr>
            <w:noProof/>
            <w:webHidden/>
          </w:rPr>
          <w:fldChar w:fldCharType="begin"/>
        </w:r>
        <w:r w:rsidR="00213C1D">
          <w:rPr>
            <w:noProof/>
            <w:webHidden/>
          </w:rPr>
          <w:instrText xml:space="preserve"> PAGEREF _Toc159618843 \h </w:instrText>
        </w:r>
        <w:r w:rsidR="00213C1D">
          <w:rPr>
            <w:noProof/>
            <w:webHidden/>
          </w:rPr>
        </w:r>
        <w:r w:rsidR="00213C1D">
          <w:rPr>
            <w:noProof/>
            <w:webHidden/>
          </w:rPr>
          <w:fldChar w:fldCharType="separate"/>
        </w:r>
        <w:r w:rsidR="0012574E">
          <w:rPr>
            <w:noProof/>
            <w:webHidden/>
          </w:rPr>
          <w:t>155</w:t>
        </w:r>
        <w:r w:rsidR="00213C1D">
          <w:rPr>
            <w:noProof/>
            <w:webHidden/>
          </w:rPr>
          <w:fldChar w:fldCharType="end"/>
        </w:r>
      </w:hyperlink>
    </w:p>
    <w:p w14:paraId="09883BFC" w14:textId="7F9220E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58D04C75" w14:textId="7196A8A5" w:rsidR="00213C1D"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9618844" w:history="1">
        <w:r w:rsidR="00213C1D" w:rsidRPr="005E0591">
          <w:rPr>
            <w:rStyle w:val="Hyperlink"/>
            <w:rFonts w:eastAsia="MS Mincho"/>
            <w:noProof/>
          </w:rPr>
          <w:t>Figure 1 — Seam weld as 1</w:t>
        </w:r>
        <w:r w:rsidR="00213C1D" w:rsidRPr="005E0591">
          <w:rPr>
            <w:rStyle w:val="Hyperlink"/>
            <w:rFonts w:eastAsia="MS Mincho"/>
            <w:noProof/>
          </w:rPr>
          <w:noBreakHyphen/>
          <w:t>dimensional joint</w:t>
        </w:r>
        <w:r w:rsidR="00213C1D">
          <w:rPr>
            <w:noProof/>
            <w:webHidden/>
          </w:rPr>
          <w:tab/>
        </w:r>
        <w:r w:rsidR="00213C1D">
          <w:rPr>
            <w:noProof/>
            <w:webHidden/>
          </w:rPr>
          <w:fldChar w:fldCharType="begin"/>
        </w:r>
        <w:r w:rsidR="00213C1D">
          <w:rPr>
            <w:noProof/>
            <w:webHidden/>
          </w:rPr>
          <w:instrText xml:space="preserve"> PAGEREF _Toc159618844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4A121CB0" w14:textId="50958FB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5" w:history="1">
        <w:r w:rsidR="00213C1D" w:rsidRPr="005E0591">
          <w:rPr>
            <w:rStyle w:val="Hyperlink"/>
            <w:rFonts w:eastAsia="MS Mincho"/>
            <w:noProof/>
          </w:rPr>
          <w:t>Figure 2 — Topological Relations between Parts and Assemblies</w:t>
        </w:r>
        <w:r w:rsidR="00213C1D">
          <w:rPr>
            <w:noProof/>
            <w:webHidden/>
          </w:rPr>
          <w:tab/>
        </w:r>
        <w:r w:rsidR="00213C1D">
          <w:rPr>
            <w:noProof/>
            <w:webHidden/>
          </w:rPr>
          <w:fldChar w:fldCharType="begin"/>
        </w:r>
        <w:r w:rsidR="00213C1D">
          <w:rPr>
            <w:noProof/>
            <w:webHidden/>
          </w:rPr>
          <w:instrText xml:space="preserve"> PAGEREF _Toc159618845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33E37344" w14:textId="46A28BC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6" w:history="1">
        <w:r w:rsidR="00213C1D" w:rsidRPr="005E0591">
          <w:rPr>
            <w:rStyle w:val="Hyperlink"/>
            <w:rFonts w:eastAsia="MS Mincho"/>
            <w:noProof/>
          </w:rPr>
          <w:t>Figure 3 — Product Structures Fitting to Previous Figure.</w:t>
        </w:r>
        <w:r w:rsidR="00213C1D">
          <w:rPr>
            <w:noProof/>
            <w:webHidden/>
          </w:rPr>
          <w:tab/>
        </w:r>
        <w:r w:rsidR="00213C1D">
          <w:rPr>
            <w:noProof/>
            <w:webHidden/>
          </w:rPr>
          <w:fldChar w:fldCharType="begin"/>
        </w:r>
        <w:r w:rsidR="00213C1D">
          <w:rPr>
            <w:noProof/>
            <w:webHidden/>
          </w:rPr>
          <w:instrText xml:space="preserve"> PAGEREF _Toc159618846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37C9BDB0" w14:textId="001B26A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7" w:history="1">
        <w:r w:rsidR="00213C1D" w:rsidRPr="005E0591">
          <w:rPr>
            <w:rStyle w:val="Hyperlink"/>
            <w:rFonts w:eastAsia="MS Mincho"/>
            <w:noProof/>
          </w:rPr>
          <w:t>Figure 4 — Development Process</w:t>
        </w:r>
        <w:r w:rsidR="00213C1D">
          <w:rPr>
            <w:noProof/>
            <w:webHidden/>
          </w:rPr>
          <w:tab/>
        </w:r>
        <w:r w:rsidR="00213C1D">
          <w:rPr>
            <w:noProof/>
            <w:webHidden/>
          </w:rPr>
          <w:fldChar w:fldCharType="begin"/>
        </w:r>
        <w:r w:rsidR="00213C1D">
          <w:rPr>
            <w:noProof/>
            <w:webHidden/>
          </w:rPr>
          <w:instrText xml:space="preserve"> PAGEREF _Toc159618847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517ED570" w14:textId="39105B4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8" w:history="1">
        <w:r w:rsidR="00213C1D" w:rsidRPr="005E0591">
          <w:rPr>
            <w:rStyle w:val="Hyperlink"/>
            <w:rFonts w:eastAsia="MS Mincho"/>
            <w:noProof/>
          </w:rPr>
          <w:t>Figure 5 — χMCF as a Platform for Connection Data in the Complete Development Process</w:t>
        </w:r>
        <w:r w:rsidR="00213C1D">
          <w:rPr>
            <w:noProof/>
            <w:webHidden/>
          </w:rPr>
          <w:tab/>
        </w:r>
        <w:r w:rsidR="00213C1D">
          <w:rPr>
            <w:noProof/>
            <w:webHidden/>
          </w:rPr>
          <w:fldChar w:fldCharType="begin"/>
        </w:r>
        <w:r w:rsidR="00213C1D">
          <w:rPr>
            <w:noProof/>
            <w:webHidden/>
          </w:rPr>
          <w:instrText xml:space="preserve"> PAGEREF _Toc159618848 \h </w:instrText>
        </w:r>
        <w:r w:rsidR="00213C1D">
          <w:rPr>
            <w:noProof/>
            <w:webHidden/>
          </w:rPr>
        </w:r>
        <w:r w:rsidR="00213C1D">
          <w:rPr>
            <w:noProof/>
            <w:webHidden/>
          </w:rPr>
          <w:fldChar w:fldCharType="separate"/>
        </w:r>
        <w:r w:rsidR="0012574E">
          <w:rPr>
            <w:noProof/>
            <w:webHidden/>
          </w:rPr>
          <w:t>5</w:t>
        </w:r>
        <w:r w:rsidR="00213C1D">
          <w:rPr>
            <w:noProof/>
            <w:webHidden/>
          </w:rPr>
          <w:fldChar w:fldCharType="end"/>
        </w:r>
      </w:hyperlink>
    </w:p>
    <w:p w14:paraId="09CF14FD" w14:textId="4045D5A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9" w:history="1">
        <w:r w:rsidR="00213C1D" w:rsidRPr="005E0591">
          <w:rPr>
            <w:rStyle w:val="Hyperlink"/>
            <w:rFonts w:eastAsia="MS Mincho"/>
            <w:noProof/>
          </w:rPr>
          <w:t>Figure 6 — Seam weld crossing tailored blank vs. seam weld crossing physical gap.</w:t>
        </w:r>
        <w:r w:rsidR="00213C1D">
          <w:rPr>
            <w:noProof/>
            <w:webHidden/>
          </w:rPr>
          <w:tab/>
        </w:r>
        <w:r w:rsidR="00213C1D">
          <w:rPr>
            <w:noProof/>
            <w:webHidden/>
          </w:rPr>
          <w:fldChar w:fldCharType="begin"/>
        </w:r>
        <w:r w:rsidR="00213C1D">
          <w:rPr>
            <w:noProof/>
            <w:webHidden/>
          </w:rPr>
          <w:instrText xml:space="preserve"> PAGEREF _Toc159618849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6864E594" w14:textId="0AB5E1A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0" w:history="1">
        <w:r w:rsidR="00213C1D" w:rsidRPr="005E0591">
          <w:rPr>
            <w:rStyle w:val="Hyperlink"/>
            <w:rFonts w:eastAsia="MS Mincho"/>
            <w:noProof/>
          </w:rPr>
          <w:t>Figure 7 — Special Stacking Topologies</w:t>
        </w:r>
        <w:r w:rsidR="00213C1D">
          <w:rPr>
            <w:noProof/>
            <w:webHidden/>
          </w:rPr>
          <w:tab/>
        </w:r>
        <w:r w:rsidR="00213C1D">
          <w:rPr>
            <w:noProof/>
            <w:webHidden/>
          </w:rPr>
          <w:fldChar w:fldCharType="begin"/>
        </w:r>
        <w:r w:rsidR="00213C1D">
          <w:rPr>
            <w:noProof/>
            <w:webHidden/>
          </w:rPr>
          <w:instrText xml:space="preserve"> PAGEREF _Toc159618850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01C85D66" w14:textId="4BE1823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1" w:history="1">
        <w:r w:rsidR="00213C1D" w:rsidRPr="005E0591">
          <w:rPr>
            <w:rStyle w:val="Hyperlink"/>
            <w:rFonts w:eastAsia="MS Mincho"/>
            <w:noProof/>
          </w:rPr>
          <w:t>Figure 8 — Robscans with Different Rotation Angles; Two of them Mirrored</w:t>
        </w:r>
        <w:r w:rsidR="00213C1D">
          <w:rPr>
            <w:noProof/>
            <w:webHidden/>
          </w:rPr>
          <w:tab/>
        </w:r>
        <w:r w:rsidR="00213C1D">
          <w:rPr>
            <w:noProof/>
            <w:webHidden/>
          </w:rPr>
          <w:fldChar w:fldCharType="begin"/>
        </w:r>
        <w:r w:rsidR="00213C1D">
          <w:rPr>
            <w:noProof/>
            <w:webHidden/>
          </w:rPr>
          <w:instrText xml:space="preserve"> PAGEREF _Toc159618851 \h </w:instrText>
        </w:r>
        <w:r w:rsidR="00213C1D">
          <w:rPr>
            <w:noProof/>
            <w:webHidden/>
          </w:rPr>
        </w:r>
        <w:r w:rsidR="00213C1D">
          <w:rPr>
            <w:noProof/>
            <w:webHidden/>
          </w:rPr>
          <w:fldChar w:fldCharType="separate"/>
        </w:r>
        <w:r w:rsidR="0012574E">
          <w:rPr>
            <w:noProof/>
            <w:webHidden/>
          </w:rPr>
          <w:t>36</w:t>
        </w:r>
        <w:r w:rsidR="00213C1D">
          <w:rPr>
            <w:noProof/>
            <w:webHidden/>
          </w:rPr>
          <w:fldChar w:fldCharType="end"/>
        </w:r>
      </w:hyperlink>
    </w:p>
    <w:p w14:paraId="7EB3C47A" w14:textId="0BC83A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2" w:history="1">
        <w:r w:rsidR="00213C1D" w:rsidRPr="005E0591">
          <w:rPr>
            <w:rStyle w:val="Hyperlink"/>
            <w:rFonts w:eastAsia="MS Mincho"/>
            <w:noProof/>
          </w:rPr>
          <w:t>Figure 9 — Rivet head types (Dome, Large Flange, Countersunk)</w:t>
        </w:r>
        <w:r w:rsidR="00213C1D">
          <w:rPr>
            <w:noProof/>
            <w:webHidden/>
          </w:rPr>
          <w:tab/>
        </w:r>
        <w:r w:rsidR="00213C1D">
          <w:rPr>
            <w:noProof/>
            <w:webHidden/>
          </w:rPr>
          <w:fldChar w:fldCharType="begin"/>
        </w:r>
        <w:r w:rsidR="00213C1D">
          <w:rPr>
            <w:noProof/>
            <w:webHidden/>
          </w:rPr>
          <w:instrText xml:space="preserve"> PAGEREF _Toc159618852 \h </w:instrText>
        </w:r>
        <w:r w:rsidR="00213C1D">
          <w:rPr>
            <w:noProof/>
            <w:webHidden/>
          </w:rPr>
        </w:r>
        <w:r w:rsidR="00213C1D">
          <w:rPr>
            <w:noProof/>
            <w:webHidden/>
          </w:rPr>
          <w:fldChar w:fldCharType="separate"/>
        </w:r>
        <w:r w:rsidR="0012574E">
          <w:rPr>
            <w:noProof/>
            <w:webHidden/>
          </w:rPr>
          <w:t>39</w:t>
        </w:r>
        <w:r w:rsidR="00213C1D">
          <w:rPr>
            <w:noProof/>
            <w:webHidden/>
          </w:rPr>
          <w:fldChar w:fldCharType="end"/>
        </w:r>
      </w:hyperlink>
    </w:p>
    <w:p w14:paraId="518585E4" w14:textId="6F4E0E5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3" w:history="1">
        <w:r w:rsidR="00213C1D" w:rsidRPr="005E0591">
          <w:rPr>
            <w:rStyle w:val="Hyperlink"/>
            <w:rFonts w:eastAsia="MS Mincho"/>
            <w:noProof/>
          </w:rPr>
          <w:t>Figure 10 — Blind rivet – key attributes</w:t>
        </w:r>
        <w:r w:rsidR="00213C1D">
          <w:rPr>
            <w:noProof/>
            <w:webHidden/>
          </w:rPr>
          <w:tab/>
        </w:r>
        <w:r w:rsidR="00213C1D">
          <w:rPr>
            <w:noProof/>
            <w:webHidden/>
          </w:rPr>
          <w:fldChar w:fldCharType="begin"/>
        </w:r>
        <w:r w:rsidR="00213C1D">
          <w:rPr>
            <w:noProof/>
            <w:webHidden/>
          </w:rPr>
          <w:instrText xml:space="preserve"> PAGEREF _Toc159618853 \h </w:instrText>
        </w:r>
        <w:r w:rsidR="00213C1D">
          <w:rPr>
            <w:noProof/>
            <w:webHidden/>
          </w:rPr>
        </w:r>
        <w:r w:rsidR="00213C1D">
          <w:rPr>
            <w:noProof/>
            <w:webHidden/>
          </w:rPr>
          <w:fldChar w:fldCharType="separate"/>
        </w:r>
        <w:r w:rsidR="0012574E">
          <w:rPr>
            <w:noProof/>
            <w:webHidden/>
          </w:rPr>
          <w:t>41</w:t>
        </w:r>
        <w:r w:rsidR="00213C1D">
          <w:rPr>
            <w:noProof/>
            <w:webHidden/>
          </w:rPr>
          <w:fldChar w:fldCharType="end"/>
        </w:r>
      </w:hyperlink>
    </w:p>
    <w:p w14:paraId="0A6E5944" w14:textId="5C3F2B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4" w:history="1">
        <w:r w:rsidR="00213C1D" w:rsidRPr="005E0591">
          <w:rPr>
            <w:rStyle w:val="Hyperlink"/>
            <w:rFonts w:eastAsia="MS Mincho"/>
            <w:noProof/>
          </w:rPr>
          <w:t>Figure 11 — Assembly Recommendations for Blind Rivets</w:t>
        </w:r>
        <w:r w:rsidR="00213C1D">
          <w:rPr>
            <w:noProof/>
            <w:webHidden/>
          </w:rPr>
          <w:tab/>
        </w:r>
        <w:r w:rsidR="00213C1D">
          <w:rPr>
            <w:noProof/>
            <w:webHidden/>
          </w:rPr>
          <w:fldChar w:fldCharType="begin"/>
        </w:r>
        <w:r w:rsidR="00213C1D">
          <w:rPr>
            <w:noProof/>
            <w:webHidden/>
          </w:rPr>
          <w:instrText xml:space="preserve"> PAGEREF _Toc159618854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46634C96" w14:textId="281871A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5" w:history="1">
        <w:r w:rsidR="00213C1D" w:rsidRPr="005E0591">
          <w:rPr>
            <w:rStyle w:val="Hyperlink"/>
            <w:rFonts w:eastAsia="MS Mincho"/>
            <w:noProof/>
          </w:rPr>
          <w:t>Figure 12 — Cross section of a self-piercing rivet and riveting machine</w:t>
        </w:r>
        <w:r w:rsidR="00213C1D">
          <w:rPr>
            <w:noProof/>
            <w:webHidden/>
          </w:rPr>
          <w:tab/>
        </w:r>
        <w:r w:rsidR="00213C1D">
          <w:rPr>
            <w:noProof/>
            <w:webHidden/>
          </w:rPr>
          <w:fldChar w:fldCharType="begin"/>
        </w:r>
        <w:r w:rsidR="00213C1D">
          <w:rPr>
            <w:noProof/>
            <w:webHidden/>
          </w:rPr>
          <w:instrText xml:space="preserve"> PAGEREF _Toc159618855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6A7DE9E3" w14:textId="430106B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6" w:history="1">
        <w:r w:rsidR="00213C1D" w:rsidRPr="005E0591">
          <w:rPr>
            <w:rStyle w:val="Hyperlink"/>
            <w:rFonts w:eastAsia="MS Mincho"/>
            <w:noProof/>
          </w:rPr>
          <w:t>Figure 13 — Pictures of characteristic rivet types before and after mounting.</w:t>
        </w:r>
        <w:r w:rsidR="00213C1D">
          <w:rPr>
            <w:noProof/>
            <w:webHidden/>
          </w:rPr>
          <w:tab/>
        </w:r>
        <w:r w:rsidR="00213C1D">
          <w:rPr>
            <w:noProof/>
            <w:webHidden/>
          </w:rPr>
          <w:fldChar w:fldCharType="begin"/>
        </w:r>
        <w:r w:rsidR="00213C1D">
          <w:rPr>
            <w:noProof/>
            <w:webHidden/>
          </w:rPr>
          <w:instrText xml:space="preserve"> PAGEREF _Toc159618856 \h </w:instrText>
        </w:r>
        <w:r w:rsidR="00213C1D">
          <w:rPr>
            <w:noProof/>
            <w:webHidden/>
          </w:rPr>
        </w:r>
        <w:r w:rsidR="00213C1D">
          <w:rPr>
            <w:noProof/>
            <w:webHidden/>
          </w:rPr>
          <w:fldChar w:fldCharType="separate"/>
        </w:r>
        <w:r w:rsidR="0012574E">
          <w:rPr>
            <w:noProof/>
            <w:webHidden/>
          </w:rPr>
          <w:t>44</w:t>
        </w:r>
        <w:r w:rsidR="00213C1D">
          <w:rPr>
            <w:noProof/>
            <w:webHidden/>
          </w:rPr>
          <w:fldChar w:fldCharType="end"/>
        </w:r>
      </w:hyperlink>
    </w:p>
    <w:p w14:paraId="7B8289AB" w14:textId="638C9D4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7" w:history="1">
        <w:r w:rsidR="00213C1D" w:rsidRPr="005E0591">
          <w:rPr>
            <w:rStyle w:val="Hyperlink"/>
            <w:rFonts w:eastAsia="MS Mincho"/>
            <w:noProof/>
          </w:rPr>
          <w:t>Figure 14 — Key dimensions of solid rivets</w:t>
        </w:r>
        <w:r w:rsidR="00213C1D">
          <w:rPr>
            <w:noProof/>
            <w:webHidden/>
          </w:rPr>
          <w:tab/>
        </w:r>
        <w:r w:rsidR="00213C1D">
          <w:rPr>
            <w:noProof/>
            <w:webHidden/>
          </w:rPr>
          <w:fldChar w:fldCharType="begin"/>
        </w:r>
        <w:r w:rsidR="00213C1D">
          <w:rPr>
            <w:noProof/>
            <w:webHidden/>
          </w:rPr>
          <w:instrText xml:space="preserve"> PAGEREF _Toc159618857 \h </w:instrText>
        </w:r>
        <w:r w:rsidR="00213C1D">
          <w:rPr>
            <w:noProof/>
            <w:webHidden/>
          </w:rPr>
        </w:r>
        <w:r w:rsidR="00213C1D">
          <w:rPr>
            <w:noProof/>
            <w:webHidden/>
          </w:rPr>
          <w:fldChar w:fldCharType="separate"/>
        </w:r>
        <w:r w:rsidR="0012574E">
          <w:rPr>
            <w:noProof/>
            <w:webHidden/>
          </w:rPr>
          <w:t>44</w:t>
        </w:r>
        <w:r w:rsidR="00213C1D">
          <w:rPr>
            <w:noProof/>
            <w:webHidden/>
          </w:rPr>
          <w:fldChar w:fldCharType="end"/>
        </w:r>
      </w:hyperlink>
    </w:p>
    <w:p w14:paraId="59E86E04" w14:textId="68AB983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8" w:history="1">
        <w:r w:rsidR="00213C1D" w:rsidRPr="005E0591">
          <w:rPr>
            <w:rStyle w:val="Hyperlink"/>
            <w:rFonts w:eastAsia="MS Mincho"/>
            <w:noProof/>
          </w:rPr>
          <w:t>Figure 15 — Relation of working thickness (T1+T2) to max and min values of grip</w:t>
        </w:r>
        <w:r w:rsidR="00213C1D">
          <w:rPr>
            <w:noProof/>
            <w:webHidden/>
          </w:rPr>
          <w:tab/>
        </w:r>
        <w:r w:rsidR="00213C1D">
          <w:rPr>
            <w:noProof/>
            <w:webHidden/>
          </w:rPr>
          <w:fldChar w:fldCharType="begin"/>
        </w:r>
        <w:r w:rsidR="00213C1D">
          <w:rPr>
            <w:noProof/>
            <w:webHidden/>
          </w:rPr>
          <w:instrText xml:space="preserve"> PAGEREF _Toc159618858 \h </w:instrText>
        </w:r>
        <w:r w:rsidR="00213C1D">
          <w:rPr>
            <w:noProof/>
            <w:webHidden/>
          </w:rPr>
        </w:r>
        <w:r w:rsidR="00213C1D">
          <w:rPr>
            <w:noProof/>
            <w:webHidden/>
          </w:rPr>
          <w:fldChar w:fldCharType="separate"/>
        </w:r>
        <w:r w:rsidR="0012574E">
          <w:rPr>
            <w:noProof/>
            <w:webHidden/>
          </w:rPr>
          <w:t>45</w:t>
        </w:r>
        <w:r w:rsidR="00213C1D">
          <w:rPr>
            <w:noProof/>
            <w:webHidden/>
          </w:rPr>
          <w:fldChar w:fldCharType="end"/>
        </w:r>
      </w:hyperlink>
    </w:p>
    <w:p w14:paraId="44D163E6" w14:textId="516156F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9" w:history="1">
        <w:r w:rsidR="00213C1D" w:rsidRPr="005E0591">
          <w:rPr>
            <w:rStyle w:val="Hyperlink"/>
            <w:rFonts w:eastAsia="MS Mincho"/>
            <w:noProof/>
          </w:rPr>
          <w:t>Figure 16 — Cross section of a SWOP Rivet</w:t>
        </w:r>
        <w:r w:rsidR="00213C1D">
          <w:rPr>
            <w:noProof/>
            <w:webHidden/>
          </w:rPr>
          <w:tab/>
        </w:r>
        <w:r w:rsidR="00213C1D">
          <w:rPr>
            <w:noProof/>
            <w:webHidden/>
          </w:rPr>
          <w:fldChar w:fldCharType="begin"/>
        </w:r>
        <w:r w:rsidR="00213C1D">
          <w:rPr>
            <w:noProof/>
            <w:webHidden/>
          </w:rPr>
          <w:instrText xml:space="preserve"> PAGEREF _Toc159618859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2FF23D3B" w14:textId="590DCD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0" w:history="1">
        <w:r w:rsidR="00213C1D" w:rsidRPr="005E0591">
          <w:rPr>
            <w:rStyle w:val="Hyperlink"/>
            <w:rFonts w:eastAsia="MS Mincho"/>
            <w:noProof/>
          </w:rPr>
          <w:t>Figure 17 — Clinch Rivet Studs: Threaded variant and Ball stud</w:t>
        </w:r>
        <w:r w:rsidR="00213C1D">
          <w:rPr>
            <w:noProof/>
            <w:webHidden/>
          </w:rPr>
          <w:tab/>
        </w:r>
        <w:r w:rsidR="00213C1D">
          <w:rPr>
            <w:noProof/>
            <w:webHidden/>
          </w:rPr>
          <w:fldChar w:fldCharType="begin"/>
        </w:r>
        <w:r w:rsidR="00213C1D">
          <w:rPr>
            <w:noProof/>
            <w:webHidden/>
          </w:rPr>
          <w:instrText xml:space="preserve"> PAGEREF _Toc159618860 \h </w:instrText>
        </w:r>
        <w:r w:rsidR="00213C1D">
          <w:rPr>
            <w:noProof/>
            <w:webHidden/>
          </w:rPr>
        </w:r>
        <w:r w:rsidR="00213C1D">
          <w:rPr>
            <w:noProof/>
            <w:webHidden/>
          </w:rPr>
          <w:fldChar w:fldCharType="separate"/>
        </w:r>
        <w:r w:rsidR="0012574E">
          <w:rPr>
            <w:noProof/>
            <w:webHidden/>
          </w:rPr>
          <w:t>47</w:t>
        </w:r>
        <w:r w:rsidR="00213C1D">
          <w:rPr>
            <w:noProof/>
            <w:webHidden/>
          </w:rPr>
          <w:fldChar w:fldCharType="end"/>
        </w:r>
      </w:hyperlink>
    </w:p>
    <w:p w14:paraId="7B23CFA1" w14:textId="36592B8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1" w:history="1">
        <w:r w:rsidR="00213C1D" w:rsidRPr="005E0591">
          <w:rPr>
            <w:rStyle w:val="Hyperlink"/>
            <w:rFonts w:eastAsia="MS Mincho"/>
            <w:noProof/>
          </w:rPr>
          <w:t>Figure 18 — Bolts and Screws</w:t>
        </w:r>
        <w:r w:rsidR="00213C1D">
          <w:rPr>
            <w:noProof/>
            <w:webHidden/>
          </w:rPr>
          <w:tab/>
        </w:r>
        <w:r w:rsidR="00213C1D">
          <w:rPr>
            <w:noProof/>
            <w:webHidden/>
          </w:rPr>
          <w:fldChar w:fldCharType="begin"/>
        </w:r>
        <w:r w:rsidR="00213C1D">
          <w:rPr>
            <w:noProof/>
            <w:webHidden/>
          </w:rPr>
          <w:instrText xml:space="preserve"> PAGEREF _Toc159618861 \h </w:instrText>
        </w:r>
        <w:r w:rsidR="00213C1D">
          <w:rPr>
            <w:noProof/>
            <w:webHidden/>
          </w:rPr>
        </w:r>
        <w:r w:rsidR="00213C1D">
          <w:rPr>
            <w:noProof/>
            <w:webHidden/>
          </w:rPr>
          <w:fldChar w:fldCharType="separate"/>
        </w:r>
        <w:r w:rsidR="0012574E">
          <w:rPr>
            <w:noProof/>
            <w:webHidden/>
          </w:rPr>
          <w:t>49</w:t>
        </w:r>
        <w:r w:rsidR="00213C1D">
          <w:rPr>
            <w:noProof/>
            <w:webHidden/>
          </w:rPr>
          <w:fldChar w:fldCharType="end"/>
        </w:r>
      </w:hyperlink>
    </w:p>
    <w:p w14:paraId="27E15378" w14:textId="0191709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2" w:history="1">
        <w:r w:rsidR="00213C1D" w:rsidRPr="005E0591">
          <w:rPr>
            <w:rStyle w:val="Hyperlink"/>
            <w:rFonts w:eastAsia="MS Mincho"/>
            <w:noProof/>
          </w:rPr>
          <w:t>Figure 19 — Different Screw Forms</w:t>
        </w:r>
        <w:r w:rsidR="00213C1D">
          <w:rPr>
            <w:noProof/>
            <w:webHidden/>
          </w:rPr>
          <w:tab/>
        </w:r>
        <w:r w:rsidR="00213C1D">
          <w:rPr>
            <w:noProof/>
            <w:webHidden/>
          </w:rPr>
          <w:fldChar w:fldCharType="begin"/>
        </w:r>
        <w:r w:rsidR="00213C1D">
          <w:rPr>
            <w:noProof/>
            <w:webHidden/>
          </w:rPr>
          <w:instrText xml:space="preserve"> PAGEREF _Toc159618862 \h </w:instrText>
        </w:r>
        <w:r w:rsidR="00213C1D">
          <w:rPr>
            <w:noProof/>
            <w:webHidden/>
          </w:rPr>
        </w:r>
        <w:r w:rsidR="00213C1D">
          <w:rPr>
            <w:noProof/>
            <w:webHidden/>
          </w:rPr>
          <w:fldChar w:fldCharType="separate"/>
        </w:r>
        <w:r w:rsidR="0012574E">
          <w:rPr>
            <w:noProof/>
            <w:webHidden/>
          </w:rPr>
          <w:t>49</w:t>
        </w:r>
        <w:r w:rsidR="00213C1D">
          <w:rPr>
            <w:noProof/>
            <w:webHidden/>
          </w:rPr>
          <w:fldChar w:fldCharType="end"/>
        </w:r>
      </w:hyperlink>
    </w:p>
    <w:p w14:paraId="0A4BDF5D" w14:textId="0D405C9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3" w:history="1">
        <w:r w:rsidR="00213C1D" w:rsidRPr="005E0591">
          <w:rPr>
            <w:rStyle w:val="Hyperlink"/>
            <w:rFonts w:eastAsia="MS Mincho"/>
            <w:noProof/>
          </w:rPr>
          <w:t>Figure 20 — Definition of Length and Head Sizes</w:t>
        </w:r>
        <w:r w:rsidR="00213C1D">
          <w:rPr>
            <w:noProof/>
            <w:webHidden/>
          </w:rPr>
          <w:tab/>
        </w:r>
        <w:r w:rsidR="00213C1D">
          <w:rPr>
            <w:noProof/>
            <w:webHidden/>
          </w:rPr>
          <w:fldChar w:fldCharType="begin"/>
        </w:r>
        <w:r w:rsidR="00213C1D">
          <w:rPr>
            <w:noProof/>
            <w:webHidden/>
          </w:rPr>
          <w:instrText xml:space="preserve"> PAGEREF _Toc159618863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1BC4B22D" w14:textId="5C36418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4" w:history="1">
        <w:r w:rsidR="00213C1D" w:rsidRPr="005E0591">
          <w:rPr>
            <w:rStyle w:val="Hyperlink"/>
            <w:rFonts w:eastAsia="MS Mincho"/>
            <w:noProof/>
          </w:rPr>
          <w:t>Figure 21 — Definition of lead, pitch and starts of a thread</w:t>
        </w:r>
        <w:r w:rsidR="00213C1D">
          <w:rPr>
            <w:noProof/>
            <w:webHidden/>
          </w:rPr>
          <w:tab/>
        </w:r>
        <w:r w:rsidR="00213C1D">
          <w:rPr>
            <w:noProof/>
            <w:webHidden/>
          </w:rPr>
          <w:fldChar w:fldCharType="begin"/>
        </w:r>
        <w:r w:rsidR="00213C1D">
          <w:rPr>
            <w:noProof/>
            <w:webHidden/>
          </w:rPr>
          <w:instrText xml:space="preserve"> PAGEREF _Toc159618864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63F43572" w14:textId="786FCAC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5" w:history="1">
        <w:r w:rsidR="00213C1D" w:rsidRPr="005E0591">
          <w:rPr>
            <w:rStyle w:val="Hyperlink"/>
            <w:rFonts w:eastAsia="MS Mincho"/>
            <w:noProof/>
          </w:rPr>
          <w:t>Figure 22 — Bolt with welded nut</w:t>
        </w:r>
        <w:r w:rsidR="00213C1D">
          <w:rPr>
            <w:noProof/>
            <w:webHidden/>
          </w:rPr>
          <w:tab/>
        </w:r>
        <w:r w:rsidR="00213C1D">
          <w:rPr>
            <w:noProof/>
            <w:webHidden/>
          </w:rPr>
          <w:fldChar w:fldCharType="begin"/>
        </w:r>
        <w:r w:rsidR="00213C1D">
          <w:rPr>
            <w:noProof/>
            <w:webHidden/>
          </w:rPr>
          <w:instrText xml:space="preserve"> PAGEREF _Toc159618865 \h </w:instrText>
        </w:r>
        <w:r w:rsidR="00213C1D">
          <w:rPr>
            <w:noProof/>
            <w:webHidden/>
          </w:rPr>
        </w:r>
        <w:r w:rsidR="00213C1D">
          <w:rPr>
            <w:noProof/>
            <w:webHidden/>
          </w:rPr>
          <w:fldChar w:fldCharType="separate"/>
        </w:r>
        <w:r w:rsidR="0012574E">
          <w:rPr>
            <w:noProof/>
            <w:webHidden/>
          </w:rPr>
          <w:t>60</w:t>
        </w:r>
        <w:r w:rsidR="00213C1D">
          <w:rPr>
            <w:noProof/>
            <w:webHidden/>
          </w:rPr>
          <w:fldChar w:fldCharType="end"/>
        </w:r>
      </w:hyperlink>
    </w:p>
    <w:p w14:paraId="2AB35319" w14:textId="7D46AD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6" w:history="1">
        <w:r w:rsidR="00213C1D" w:rsidRPr="005E0591">
          <w:rPr>
            <w:rStyle w:val="Hyperlink"/>
            <w:rFonts w:eastAsia="MS Mincho"/>
            <w:noProof/>
          </w:rPr>
          <w:t>Figure 23 — Bolt with free nut</w:t>
        </w:r>
        <w:r w:rsidR="00213C1D">
          <w:rPr>
            <w:noProof/>
            <w:webHidden/>
          </w:rPr>
          <w:tab/>
        </w:r>
        <w:r w:rsidR="00213C1D">
          <w:rPr>
            <w:noProof/>
            <w:webHidden/>
          </w:rPr>
          <w:fldChar w:fldCharType="begin"/>
        </w:r>
        <w:r w:rsidR="00213C1D">
          <w:rPr>
            <w:noProof/>
            <w:webHidden/>
          </w:rPr>
          <w:instrText xml:space="preserve"> PAGEREF _Toc159618866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3C87A326" w14:textId="3FE8FF1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7" w:history="1">
        <w:r w:rsidR="00213C1D" w:rsidRPr="005E0591">
          <w:rPr>
            <w:rStyle w:val="Hyperlink"/>
            <w:rFonts w:eastAsia="MS Mincho"/>
            <w:noProof/>
          </w:rPr>
          <w:t>Figure 24 — Screw</w:t>
        </w:r>
        <w:r w:rsidR="00213C1D">
          <w:rPr>
            <w:noProof/>
            <w:webHidden/>
          </w:rPr>
          <w:tab/>
        </w:r>
        <w:r w:rsidR="00213C1D">
          <w:rPr>
            <w:noProof/>
            <w:webHidden/>
          </w:rPr>
          <w:fldChar w:fldCharType="begin"/>
        </w:r>
        <w:r w:rsidR="00213C1D">
          <w:rPr>
            <w:noProof/>
            <w:webHidden/>
          </w:rPr>
          <w:instrText xml:space="preserve"> PAGEREF _Toc159618867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3A8AC411" w14:textId="43C1FE5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8" w:history="1">
        <w:r w:rsidR="00213C1D" w:rsidRPr="005E0591">
          <w:rPr>
            <w:rStyle w:val="Hyperlink"/>
            <w:rFonts w:eastAsia="MS Mincho"/>
            <w:noProof/>
          </w:rPr>
          <w:t>Figure 25 — Welded stud with free nut</w:t>
        </w:r>
        <w:r w:rsidR="00213C1D">
          <w:rPr>
            <w:noProof/>
            <w:webHidden/>
          </w:rPr>
          <w:tab/>
        </w:r>
        <w:r w:rsidR="00213C1D">
          <w:rPr>
            <w:noProof/>
            <w:webHidden/>
          </w:rPr>
          <w:fldChar w:fldCharType="begin"/>
        </w:r>
        <w:r w:rsidR="00213C1D">
          <w:rPr>
            <w:noProof/>
            <w:webHidden/>
          </w:rPr>
          <w:instrText xml:space="preserve"> PAGEREF _Toc159618868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7890A327" w14:textId="3C5DC5E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9" w:history="1">
        <w:r w:rsidR="00213C1D" w:rsidRPr="005E0591">
          <w:rPr>
            <w:rStyle w:val="Hyperlink"/>
            <w:rFonts w:eastAsia="MS Mincho"/>
            <w:noProof/>
          </w:rPr>
          <w:t>Figure 26 — Plain stud</w:t>
        </w:r>
        <w:r w:rsidR="00213C1D">
          <w:rPr>
            <w:noProof/>
            <w:webHidden/>
          </w:rPr>
          <w:tab/>
        </w:r>
        <w:r w:rsidR="00213C1D">
          <w:rPr>
            <w:noProof/>
            <w:webHidden/>
          </w:rPr>
          <w:fldChar w:fldCharType="begin"/>
        </w:r>
        <w:r w:rsidR="00213C1D">
          <w:rPr>
            <w:noProof/>
            <w:webHidden/>
          </w:rPr>
          <w:instrText xml:space="preserve"> PAGEREF _Toc159618869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5FD00D58" w14:textId="51D886A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0" w:history="1">
        <w:r w:rsidR="00213C1D" w:rsidRPr="005E0591">
          <w:rPr>
            <w:rStyle w:val="Hyperlink"/>
            <w:rFonts w:eastAsia="MS Mincho"/>
            <w:noProof/>
          </w:rPr>
          <w:t>Figure 27 — Process of Flow Drilled Screwing</w:t>
        </w:r>
        <w:r w:rsidR="00213C1D">
          <w:rPr>
            <w:noProof/>
            <w:webHidden/>
          </w:rPr>
          <w:tab/>
        </w:r>
        <w:r w:rsidR="00213C1D">
          <w:rPr>
            <w:noProof/>
            <w:webHidden/>
          </w:rPr>
          <w:fldChar w:fldCharType="begin"/>
        </w:r>
        <w:r w:rsidR="00213C1D">
          <w:rPr>
            <w:noProof/>
            <w:webHidden/>
          </w:rPr>
          <w:instrText xml:space="preserve"> PAGEREF _Toc159618870 \h </w:instrText>
        </w:r>
        <w:r w:rsidR="00213C1D">
          <w:rPr>
            <w:noProof/>
            <w:webHidden/>
          </w:rPr>
        </w:r>
        <w:r w:rsidR="00213C1D">
          <w:rPr>
            <w:noProof/>
            <w:webHidden/>
          </w:rPr>
          <w:fldChar w:fldCharType="separate"/>
        </w:r>
        <w:r w:rsidR="0012574E">
          <w:rPr>
            <w:noProof/>
            <w:webHidden/>
          </w:rPr>
          <w:t>63</w:t>
        </w:r>
        <w:r w:rsidR="00213C1D">
          <w:rPr>
            <w:noProof/>
            <w:webHidden/>
          </w:rPr>
          <w:fldChar w:fldCharType="end"/>
        </w:r>
      </w:hyperlink>
    </w:p>
    <w:p w14:paraId="4B9CE4AD" w14:textId="210304D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1" w:history="1">
        <w:r w:rsidR="00213C1D" w:rsidRPr="005E0591">
          <w:rPr>
            <w:rStyle w:val="Hyperlink"/>
            <w:rFonts w:eastAsia="MS Mincho"/>
            <w:noProof/>
          </w:rPr>
          <w:t>Figure 28 — Measures of an applied flow drilled screw</w:t>
        </w:r>
        <w:r w:rsidR="00213C1D">
          <w:rPr>
            <w:noProof/>
            <w:webHidden/>
          </w:rPr>
          <w:tab/>
        </w:r>
        <w:r w:rsidR="00213C1D">
          <w:rPr>
            <w:noProof/>
            <w:webHidden/>
          </w:rPr>
          <w:fldChar w:fldCharType="begin"/>
        </w:r>
        <w:r w:rsidR="00213C1D">
          <w:rPr>
            <w:noProof/>
            <w:webHidden/>
          </w:rPr>
          <w:instrText xml:space="preserve"> PAGEREF _Toc159618871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5CFD966A" w14:textId="26F3160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2" w:history="1">
        <w:r w:rsidR="00213C1D" w:rsidRPr="005E0591">
          <w:rPr>
            <w:rStyle w:val="Hyperlink"/>
            <w:rFonts w:eastAsia="MS Mincho"/>
            <w:noProof/>
          </w:rPr>
          <w:t>Figure 29 — FDS connection with pre-machined clearance hole</w:t>
        </w:r>
        <w:r w:rsidR="00213C1D">
          <w:rPr>
            <w:noProof/>
            <w:webHidden/>
          </w:rPr>
          <w:tab/>
        </w:r>
        <w:r w:rsidR="00213C1D">
          <w:rPr>
            <w:noProof/>
            <w:webHidden/>
          </w:rPr>
          <w:fldChar w:fldCharType="begin"/>
        </w:r>
        <w:r w:rsidR="00213C1D">
          <w:rPr>
            <w:noProof/>
            <w:webHidden/>
          </w:rPr>
          <w:instrText xml:space="preserve"> PAGEREF _Toc159618872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07804AFC" w14:textId="6626C4E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3" w:history="1">
        <w:r w:rsidR="00213C1D" w:rsidRPr="005E0591">
          <w:rPr>
            <w:rStyle w:val="Hyperlink"/>
            <w:rFonts w:eastAsia="MS Mincho"/>
            <w:noProof/>
          </w:rPr>
          <w:t>Figure 30 — Pilot hole on sheet metal</w:t>
        </w:r>
        <w:r w:rsidR="00213C1D">
          <w:rPr>
            <w:noProof/>
            <w:webHidden/>
          </w:rPr>
          <w:tab/>
        </w:r>
        <w:r w:rsidR="00213C1D">
          <w:rPr>
            <w:noProof/>
            <w:webHidden/>
          </w:rPr>
          <w:fldChar w:fldCharType="begin"/>
        </w:r>
        <w:r w:rsidR="00213C1D">
          <w:rPr>
            <w:noProof/>
            <w:webHidden/>
          </w:rPr>
          <w:instrText xml:space="preserve"> PAGEREF _Toc159618873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5FC95D4B" w14:textId="0FB2CE2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4" w:history="1">
        <w:r w:rsidR="00213C1D" w:rsidRPr="005E0591">
          <w:rPr>
            <w:rStyle w:val="Hyperlink"/>
            <w:rFonts w:eastAsia="MS Mincho"/>
            <w:noProof/>
          </w:rPr>
          <w:t>Figure 31 — Clinch Joint Dimensions</w:t>
        </w:r>
        <w:r w:rsidR="00213C1D">
          <w:rPr>
            <w:noProof/>
            <w:webHidden/>
          </w:rPr>
          <w:tab/>
        </w:r>
        <w:r w:rsidR="00213C1D">
          <w:rPr>
            <w:noProof/>
            <w:webHidden/>
          </w:rPr>
          <w:fldChar w:fldCharType="begin"/>
        </w:r>
        <w:r w:rsidR="00213C1D">
          <w:rPr>
            <w:noProof/>
            <w:webHidden/>
          </w:rPr>
          <w:instrText xml:space="preserve"> PAGEREF _Toc159618874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B0CE57B" w14:textId="4632308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5" w:history="1">
        <w:r w:rsidR="00213C1D" w:rsidRPr="005E0591">
          <w:rPr>
            <w:rStyle w:val="Hyperlink"/>
            <w:rFonts w:eastAsia="MS Mincho"/>
            <w:noProof/>
          </w:rPr>
          <w:t>Figure 32 — Two example clinch systems [12] (TOX (left) and BTM’s Tog-L-Loc system)</w:t>
        </w:r>
        <w:r w:rsidR="00213C1D">
          <w:rPr>
            <w:noProof/>
            <w:webHidden/>
          </w:rPr>
          <w:tab/>
        </w:r>
        <w:r w:rsidR="00213C1D">
          <w:rPr>
            <w:noProof/>
            <w:webHidden/>
          </w:rPr>
          <w:fldChar w:fldCharType="begin"/>
        </w:r>
        <w:r w:rsidR="00213C1D">
          <w:rPr>
            <w:noProof/>
            <w:webHidden/>
          </w:rPr>
          <w:instrText xml:space="preserve"> PAGEREF _Toc159618875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8CC745A" w14:textId="580E7A4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6" w:history="1">
        <w:r w:rsidR="00213C1D" w:rsidRPr="005E0591">
          <w:rPr>
            <w:rStyle w:val="Hyperlink"/>
            <w:rFonts w:eastAsia="MS Mincho"/>
            <w:noProof/>
          </w:rPr>
          <w:t>Figure 33 — Heat Stakes: Process steps and Design dimensions</w:t>
        </w:r>
        <w:r w:rsidR="00213C1D">
          <w:rPr>
            <w:noProof/>
            <w:webHidden/>
          </w:rPr>
          <w:tab/>
        </w:r>
        <w:r w:rsidR="00213C1D">
          <w:rPr>
            <w:noProof/>
            <w:webHidden/>
          </w:rPr>
          <w:fldChar w:fldCharType="begin"/>
        </w:r>
        <w:r w:rsidR="00213C1D">
          <w:rPr>
            <w:noProof/>
            <w:webHidden/>
          </w:rPr>
          <w:instrText xml:space="preserve"> PAGEREF _Toc159618876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66988446" w14:textId="46D3E0B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7" w:history="1">
        <w:r w:rsidR="00213C1D" w:rsidRPr="005E0591">
          <w:rPr>
            <w:rStyle w:val="Hyperlink"/>
            <w:rFonts w:eastAsia="MS Mincho"/>
            <w:noProof/>
          </w:rPr>
          <w:t>Figure 34 — A “Hairpin Clip”</w:t>
        </w:r>
        <w:r w:rsidR="00213C1D">
          <w:rPr>
            <w:noProof/>
            <w:webHidden/>
          </w:rPr>
          <w:tab/>
        </w:r>
        <w:r w:rsidR="00213C1D">
          <w:rPr>
            <w:noProof/>
            <w:webHidden/>
          </w:rPr>
          <w:fldChar w:fldCharType="begin"/>
        </w:r>
        <w:r w:rsidR="00213C1D">
          <w:rPr>
            <w:noProof/>
            <w:webHidden/>
          </w:rPr>
          <w:instrText xml:space="preserve"> PAGEREF _Toc159618877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04175AA2" w14:textId="3653788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8" w:history="1">
        <w:r w:rsidR="00213C1D" w:rsidRPr="005E0591">
          <w:rPr>
            <w:rStyle w:val="Hyperlink"/>
            <w:rFonts w:eastAsia="MS Mincho"/>
            <w:noProof/>
          </w:rPr>
          <w:t>Figure 35 — Internal (left) and External (right) Circlips</w:t>
        </w:r>
        <w:r w:rsidR="00213C1D">
          <w:rPr>
            <w:noProof/>
            <w:webHidden/>
          </w:rPr>
          <w:tab/>
        </w:r>
        <w:r w:rsidR="00213C1D">
          <w:rPr>
            <w:noProof/>
            <w:webHidden/>
          </w:rPr>
          <w:fldChar w:fldCharType="begin"/>
        </w:r>
        <w:r w:rsidR="00213C1D">
          <w:rPr>
            <w:noProof/>
            <w:webHidden/>
          </w:rPr>
          <w:instrText xml:space="preserve"> PAGEREF _Toc159618878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EFCAD3B" w14:textId="1581495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9" w:history="1">
        <w:r w:rsidR="00213C1D" w:rsidRPr="005E0591">
          <w:rPr>
            <w:rStyle w:val="Hyperlink"/>
            <w:rFonts w:eastAsia="MS Mincho"/>
            <w:noProof/>
          </w:rPr>
          <w:t>Figure 36 — Clips Pushed into a Hole</w:t>
        </w:r>
        <w:r w:rsidR="00213C1D">
          <w:rPr>
            <w:noProof/>
            <w:webHidden/>
          </w:rPr>
          <w:tab/>
        </w:r>
        <w:r w:rsidR="00213C1D">
          <w:rPr>
            <w:noProof/>
            <w:webHidden/>
          </w:rPr>
          <w:fldChar w:fldCharType="begin"/>
        </w:r>
        <w:r w:rsidR="00213C1D">
          <w:rPr>
            <w:noProof/>
            <w:webHidden/>
          </w:rPr>
          <w:instrText xml:space="preserve"> PAGEREF _Toc159618879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E8E62A4" w14:textId="01A26C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0" w:history="1">
        <w:r w:rsidR="00213C1D" w:rsidRPr="005E0591">
          <w:rPr>
            <w:rStyle w:val="Hyperlink"/>
            <w:rFonts w:eastAsia="MS Mincho"/>
            <w:noProof/>
          </w:rPr>
          <w:t>Figure 37 — Clips Sliding onto a Flat Surface</w:t>
        </w:r>
        <w:r w:rsidR="00213C1D">
          <w:rPr>
            <w:noProof/>
            <w:webHidden/>
          </w:rPr>
          <w:tab/>
        </w:r>
        <w:r w:rsidR="00213C1D">
          <w:rPr>
            <w:noProof/>
            <w:webHidden/>
          </w:rPr>
          <w:fldChar w:fldCharType="begin"/>
        </w:r>
        <w:r w:rsidR="00213C1D">
          <w:rPr>
            <w:noProof/>
            <w:webHidden/>
          </w:rPr>
          <w:instrText xml:space="preserve"> PAGEREF _Toc159618880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76AD585" w14:textId="5F93E8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1" w:history="1">
        <w:r w:rsidR="00213C1D" w:rsidRPr="005E0591">
          <w:rPr>
            <w:rStyle w:val="Hyperlink"/>
            <w:rFonts w:eastAsia="MS Mincho"/>
            <w:noProof/>
          </w:rPr>
          <w:t>Figure 38 — Cross Section of a nail joint connecting two Sheets</w:t>
        </w:r>
        <w:r w:rsidR="00213C1D">
          <w:rPr>
            <w:noProof/>
            <w:webHidden/>
          </w:rPr>
          <w:tab/>
        </w:r>
        <w:r w:rsidR="00213C1D">
          <w:rPr>
            <w:noProof/>
            <w:webHidden/>
          </w:rPr>
          <w:fldChar w:fldCharType="begin"/>
        </w:r>
        <w:r w:rsidR="00213C1D">
          <w:rPr>
            <w:noProof/>
            <w:webHidden/>
          </w:rPr>
          <w:instrText xml:space="preserve"> PAGEREF _Toc159618881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288DFBAD" w14:textId="565B6FF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2" w:history="1">
        <w:r w:rsidR="00213C1D" w:rsidRPr="005E0591">
          <w:rPr>
            <w:rStyle w:val="Hyperlink"/>
            <w:rFonts w:eastAsia="MS Mincho"/>
            <w:noProof/>
          </w:rPr>
          <w:t>Figure 39 — Key measures of a nail &amp; examples of different nail types</w:t>
        </w:r>
        <w:r w:rsidR="00213C1D">
          <w:rPr>
            <w:noProof/>
            <w:webHidden/>
          </w:rPr>
          <w:tab/>
        </w:r>
        <w:r w:rsidR="00213C1D">
          <w:rPr>
            <w:noProof/>
            <w:webHidden/>
          </w:rPr>
          <w:fldChar w:fldCharType="begin"/>
        </w:r>
        <w:r w:rsidR="00213C1D">
          <w:rPr>
            <w:noProof/>
            <w:webHidden/>
          </w:rPr>
          <w:instrText xml:space="preserve"> PAGEREF _Toc159618882 \h </w:instrText>
        </w:r>
        <w:r w:rsidR="00213C1D">
          <w:rPr>
            <w:noProof/>
            <w:webHidden/>
          </w:rPr>
        </w:r>
        <w:r w:rsidR="00213C1D">
          <w:rPr>
            <w:noProof/>
            <w:webHidden/>
          </w:rPr>
          <w:fldChar w:fldCharType="separate"/>
        </w:r>
        <w:r w:rsidR="0012574E">
          <w:rPr>
            <w:noProof/>
            <w:webHidden/>
          </w:rPr>
          <w:t>75</w:t>
        </w:r>
        <w:r w:rsidR="00213C1D">
          <w:rPr>
            <w:noProof/>
            <w:webHidden/>
          </w:rPr>
          <w:fldChar w:fldCharType="end"/>
        </w:r>
      </w:hyperlink>
    </w:p>
    <w:p w14:paraId="69FCE3B4" w14:textId="66DE445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3" w:history="1">
        <w:r w:rsidR="00213C1D" w:rsidRPr="005E0591">
          <w:rPr>
            <w:rStyle w:val="Hyperlink"/>
            <w:rFonts w:eastAsia="MS Mincho"/>
            <w:noProof/>
          </w:rPr>
          <w:t>Figure 40 — Process of Rotation Joining (ROTAV) [14]</w:t>
        </w:r>
        <w:r w:rsidR="00213C1D">
          <w:rPr>
            <w:noProof/>
            <w:webHidden/>
          </w:rPr>
          <w:tab/>
        </w:r>
        <w:r w:rsidR="00213C1D">
          <w:rPr>
            <w:noProof/>
            <w:webHidden/>
          </w:rPr>
          <w:fldChar w:fldCharType="begin"/>
        </w:r>
        <w:r w:rsidR="00213C1D">
          <w:rPr>
            <w:noProof/>
            <w:webHidden/>
          </w:rPr>
          <w:instrText xml:space="preserve"> PAGEREF _Toc159618883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25B851A6" w14:textId="6A86162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4" w:history="1">
        <w:r w:rsidR="00213C1D" w:rsidRPr="005E0591">
          <w:rPr>
            <w:rStyle w:val="Hyperlink"/>
            <w:rFonts w:eastAsia="MS Mincho"/>
            <w:noProof/>
          </w:rPr>
          <w:t>Figure 41 — ROTAV connecting aluminium and steel sheets [14]</w:t>
        </w:r>
        <w:r w:rsidR="00213C1D">
          <w:rPr>
            <w:noProof/>
            <w:webHidden/>
          </w:rPr>
          <w:tab/>
        </w:r>
        <w:r w:rsidR="00213C1D">
          <w:rPr>
            <w:noProof/>
            <w:webHidden/>
          </w:rPr>
          <w:fldChar w:fldCharType="begin"/>
        </w:r>
        <w:r w:rsidR="00213C1D">
          <w:rPr>
            <w:noProof/>
            <w:webHidden/>
          </w:rPr>
          <w:instrText xml:space="preserve"> PAGEREF _Toc159618884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2B211E4E" w14:textId="5F2607B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5" w:history="1">
        <w:r w:rsidR="00213C1D" w:rsidRPr="005E0591">
          <w:rPr>
            <w:rStyle w:val="Hyperlink"/>
            <w:rFonts w:eastAsia="MS Mincho"/>
            <w:noProof/>
          </w:rPr>
          <w:t>Figure 42 — Terminology of a regular intermittent weld</w:t>
        </w:r>
        <w:r w:rsidR="00213C1D">
          <w:rPr>
            <w:noProof/>
            <w:webHidden/>
          </w:rPr>
          <w:tab/>
        </w:r>
        <w:r w:rsidR="00213C1D">
          <w:rPr>
            <w:noProof/>
            <w:webHidden/>
          </w:rPr>
          <w:fldChar w:fldCharType="begin"/>
        </w:r>
        <w:r w:rsidR="00213C1D">
          <w:rPr>
            <w:noProof/>
            <w:webHidden/>
          </w:rPr>
          <w:instrText xml:space="preserve"> PAGEREF _Toc159618885 \h </w:instrText>
        </w:r>
        <w:r w:rsidR="00213C1D">
          <w:rPr>
            <w:noProof/>
            <w:webHidden/>
          </w:rPr>
        </w:r>
        <w:r w:rsidR="00213C1D">
          <w:rPr>
            <w:noProof/>
            <w:webHidden/>
          </w:rPr>
          <w:fldChar w:fldCharType="separate"/>
        </w:r>
        <w:r w:rsidR="0012574E">
          <w:rPr>
            <w:noProof/>
            <w:webHidden/>
          </w:rPr>
          <w:t>81</w:t>
        </w:r>
        <w:r w:rsidR="00213C1D">
          <w:rPr>
            <w:noProof/>
            <w:webHidden/>
          </w:rPr>
          <w:fldChar w:fldCharType="end"/>
        </w:r>
      </w:hyperlink>
    </w:p>
    <w:p w14:paraId="30945760" w14:textId="7D939BD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6" w:history="1">
        <w:r w:rsidR="00213C1D" w:rsidRPr="005E0591">
          <w:rPr>
            <w:rStyle w:val="Hyperlink"/>
            <w:rFonts w:eastAsia="MS Mincho"/>
            <w:noProof/>
          </w:rPr>
          <w:t>Figure 43 — Regular intermittent weld with first spacing and last spacing</w:t>
        </w:r>
        <w:r w:rsidR="00213C1D">
          <w:rPr>
            <w:noProof/>
            <w:webHidden/>
          </w:rPr>
          <w:tab/>
        </w:r>
        <w:r w:rsidR="00213C1D">
          <w:rPr>
            <w:noProof/>
            <w:webHidden/>
          </w:rPr>
          <w:fldChar w:fldCharType="begin"/>
        </w:r>
        <w:r w:rsidR="00213C1D">
          <w:rPr>
            <w:noProof/>
            <w:webHidden/>
          </w:rPr>
          <w:instrText xml:space="preserve"> PAGEREF _Toc159618886 \h </w:instrText>
        </w:r>
        <w:r w:rsidR="00213C1D">
          <w:rPr>
            <w:noProof/>
            <w:webHidden/>
          </w:rPr>
        </w:r>
        <w:r w:rsidR="00213C1D">
          <w:rPr>
            <w:noProof/>
            <w:webHidden/>
          </w:rPr>
          <w:fldChar w:fldCharType="separate"/>
        </w:r>
        <w:r w:rsidR="0012574E">
          <w:rPr>
            <w:noProof/>
            <w:webHidden/>
          </w:rPr>
          <w:t>82</w:t>
        </w:r>
        <w:r w:rsidR="00213C1D">
          <w:rPr>
            <w:noProof/>
            <w:webHidden/>
          </w:rPr>
          <w:fldChar w:fldCharType="end"/>
        </w:r>
      </w:hyperlink>
    </w:p>
    <w:p w14:paraId="45E8CAD4" w14:textId="4FC08C9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7" w:history="1">
        <w:r w:rsidR="00213C1D" w:rsidRPr="005E0591">
          <w:rPr>
            <w:rStyle w:val="Hyperlink"/>
            <w:rFonts w:eastAsia="MS Mincho"/>
            <w:bCs/>
            <w:noProof/>
          </w:rPr>
          <w:t>Figure 44 — Irregular intermittent welds</w:t>
        </w:r>
        <w:r w:rsidR="00213C1D">
          <w:rPr>
            <w:noProof/>
            <w:webHidden/>
          </w:rPr>
          <w:tab/>
        </w:r>
        <w:r w:rsidR="00213C1D">
          <w:rPr>
            <w:noProof/>
            <w:webHidden/>
          </w:rPr>
          <w:fldChar w:fldCharType="begin"/>
        </w:r>
        <w:r w:rsidR="00213C1D">
          <w:rPr>
            <w:noProof/>
            <w:webHidden/>
          </w:rPr>
          <w:instrText xml:space="preserve"> PAGEREF _Toc159618887 \h </w:instrText>
        </w:r>
        <w:r w:rsidR="00213C1D">
          <w:rPr>
            <w:noProof/>
            <w:webHidden/>
          </w:rPr>
        </w:r>
        <w:r w:rsidR="00213C1D">
          <w:rPr>
            <w:noProof/>
            <w:webHidden/>
          </w:rPr>
          <w:fldChar w:fldCharType="separate"/>
        </w:r>
        <w:r w:rsidR="0012574E">
          <w:rPr>
            <w:noProof/>
            <w:webHidden/>
          </w:rPr>
          <w:t>82</w:t>
        </w:r>
        <w:r w:rsidR="00213C1D">
          <w:rPr>
            <w:noProof/>
            <w:webHidden/>
          </w:rPr>
          <w:fldChar w:fldCharType="end"/>
        </w:r>
      </w:hyperlink>
    </w:p>
    <w:p w14:paraId="0EB9EF66" w14:textId="043DE93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8" w:history="1">
        <w:r w:rsidR="00213C1D" w:rsidRPr="005E0591">
          <w:rPr>
            <w:rStyle w:val="Hyperlink"/>
            <w:rFonts w:eastAsia="MS Mincho"/>
            <w:noProof/>
          </w:rPr>
          <w:t xml:space="preserve">Figure 45 —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&lt;regular_segments/&gt;</w:t>
        </w:r>
        <w:r w:rsidR="00213C1D" w:rsidRPr="005E0591">
          <w:rPr>
            <w:rStyle w:val="Hyperlink"/>
            <w:rFonts w:eastAsia="MS Mincho"/>
            <w:noProof/>
          </w:rPr>
          <w:t xml:space="preserve"> and “Required” attributes only</w:t>
        </w:r>
        <w:r w:rsidR="00213C1D">
          <w:rPr>
            <w:noProof/>
            <w:webHidden/>
          </w:rPr>
          <w:tab/>
        </w:r>
        <w:r w:rsidR="00213C1D">
          <w:rPr>
            <w:noProof/>
            <w:webHidden/>
          </w:rPr>
          <w:fldChar w:fldCharType="begin"/>
        </w:r>
        <w:r w:rsidR="00213C1D">
          <w:rPr>
            <w:noProof/>
            <w:webHidden/>
          </w:rPr>
          <w:instrText xml:space="preserve"> PAGEREF _Toc159618888 \h </w:instrText>
        </w:r>
        <w:r w:rsidR="00213C1D">
          <w:rPr>
            <w:noProof/>
            <w:webHidden/>
          </w:rPr>
        </w:r>
        <w:r w:rsidR="00213C1D">
          <w:rPr>
            <w:noProof/>
            <w:webHidden/>
          </w:rPr>
          <w:fldChar w:fldCharType="separate"/>
        </w:r>
        <w:r w:rsidR="0012574E">
          <w:rPr>
            <w:noProof/>
            <w:webHidden/>
          </w:rPr>
          <w:t>85</w:t>
        </w:r>
        <w:r w:rsidR="00213C1D">
          <w:rPr>
            <w:noProof/>
            <w:webHidden/>
          </w:rPr>
          <w:fldChar w:fldCharType="end"/>
        </w:r>
      </w:hyperlink>
    </w:p>
    <w:p w14:paraId="0E21E15E" w14:textId="7AD3E5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9" w:history="1">
        <w:r w:rsidR="00213C1D" w:rsidRPr="005E0591">
          <w:rPr>
            <w:rStyle w:val="Hyperlink"/>
            <w:rFonts w:eastAsia="MS Mincho"/>
            <w:noProof/>
          </w:rPr>
          <w:t xml:space="preserve">Figure 46 — Regular single sided welding (a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&lt;regular_segments/&gt;</w:t>
        </w:r>
        <w:r w:rsidR="00213C1D" w:rsidRPr="005E0591">
          <w:rPr>
            <w:rStyle w:val="Hyperlink"/>
            <w:rFonts w:eastAsia="MS Mincho"/>
            <w:noProof/>
          </w:rPr>
          <w:t xml:space="preserve"> and all attributes)</w:t>
        </w:r>
        <w:r w:rsidR="00213C1D">
          <w:rPr>
            <w:noProof/>
            <w:webHidden/>
          </w:rPr>
          <w:tab/>
        </w:r>
        <w:r w:rsidR="00213C1D">
          <w:rPr>
            <w:noProof/>
            <w:webHidden/>
          </w:rPr>
          <w:fldChar w:fldCharType="begin"/>
        </w:r>
        <w:r w:rsidR="00213C1D">
          <w:rPr>
            <w:noProof/>
            <w:webHidden/>
          </w:rPr>
          <w:instrText xml:space="preserve"> PAGEREF _Toc159618889 \h </w:instrText>
        </w:r>
        <w:r w:rsidR="00213C1D">
          <w:rPr>
            <w:noProof/>
            <w:webHidden/>
          </w:rPr>
        </w:r>
        <w:r w:rsidR="00213C1D">
          <w:rPr>
            <w:noProof/>
            <w:webHidden/>
          </w:rPr>
          <w:fldChar w:fldCharType="separate"/>
        </w:r>
        <w:r w:rsidR="0012574E">
          <w:rPr>
            <w:noProof/>
            <w:webHidden/>
          </w:rPr>
          <w:t>85</w:t>
        </w:r>
        <w:r w:rsidR="00213C1D">
          <w:rPr>
            <w:noProof/>
            <w:webHidden/>
          </w:rPr>
          <w:fldChar w:fldCharType="end"/>
        </w:r>
      </w:hyperlink>
    </w:p>
    <w:p w14:paraId="44CF874C" w14:textId="4B18E93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0" w:history="1">
        <w:r w:rsidR="00213C1D" w:rsidRPr="005E0591">
          <w:rPr>
            <w:rStyle w:val="Hyperlink"/>
            <w:rFonts w:eastAsia="MS Mincho"/>
            <w:noProof/>
          </w:rPr>
          <w:t>Figure 47 — Staggered welding</w:t>
        </w:r>
        <w:r w:rsidR="00213C1D">
          <w:rPr>
            <w:noProof/>
            <w:webHidden/>
          </w:rPr>
          <w:tab/>
        </w:r>
        <w:r w:rsidR="00213C1D">
          <w:rPr>
            <w:noProof/>
            <w:webHidden/>
          </w:rPr>
          <w:fldChar w:fldCharType="begin"/>
        </w:r>
        <w:r w:rsidR="00213C1D">
          <w:rPr>
            <w:noProof/>
            <w:webHidden/>
          </w:rPr>
          <w:instrText xml:space="preserve"> PAGEREF _Toc159618890 \h </w:instrText>
        </w:r>
        <w:r w:rsidR="00213C1D">
          <w:rPr>
            <w:noProof/>
            <w:webHidden/>
          </w:rPr>
        </w:r>
        <w:r w:rsidR="00213C1D">
          <w:rPr>
            <w:noProof/>
            <w:webHidden/>
          </w:rPr>
          <w:fldChar w:fldCharType="separate"/>
        </w:r>
        <w:r w:rsidR="0012574E">
          <w:rPr>
            <w:noProof/>
            <w:webHidden/>
          </w:rPr>
          <w:t>86</w:t>
        </w:r>
        <w:r w:rsidR="00213C1D">
          <w:rPr>
            <w:noProof/>
            <w:webHidden/>
          </w:rPr>
          <w:fldChar w:fldCharType="end"/>
        </w:r>
      </w:hyperlink>
    </w:p>
    <w:p w14:paraId="688658A1" w14:textId="43BCC28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1" w:history="1">
        <w:r w:rsidR="00213C1D" w:rsidRPr="005E0591">
          <w:rPr>
            <w:rStyle w:val="Hyperlink"/>
            <w:rFonts w:eastAsia="MS Mincho"/>
            <w:noProof/>
          </w:rPr>
          <w:t xml:space="preserve">Figure 48 — Definition of a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&lt;segment_list/&gt;</w:t>
        </w:r>
        <w:r w:rsidR="00213C1D">
          <w:rPr>
            <w:noProof/>
            <w:webHidden/>
          </w:rPr>
          <w:tab/>
        </w:r>
        <w:r w:rsidR="00213C1D">
          <w:rPr>
            <w:noProof/>
            <w:webHidden/>
          </w:rPr>
          <w:fldChar w:fldCharType="begin"/>
        </w:r>
        <w:r w:rsidR="00213C1D">
          <w:rPr>
            <w:noProof/>
            <w:webHidden/>
          </w:rPr>
          <w:instrText xml:space="preserve"> PAGEREF _Toc159618891 \h </w:instrText>
        </w:r>
        <w:r w:rsidR="00213C1D">
          <w:rPr>
            <w:noProof/>
            <w:webHidden/>
          </w:rPr>
        </w:r>
        <w:r w:rsidR="00213C1D">
          <w:rPr>
            <w:noProof/>
            <w:webHidden/>
          </w:rPr>
          <w:fldChar w:fldCharType="separate"/>
        </w:r>
        <w:r w:rsidR="0012574E">
          <w:rPr>
            <w:noProof/>
            <w:webHidden/>
          </w:rPr>
          <w:t>86</w:t>
        </w:r>
        <w:r w:rsidR="00213C1D">
          <w:rPr>
            <w:noProof/>
            <w:webHidden/>
          </w:rPr>
          <w:fldChar w:fldCharType="end"/>
        </w:r>
      </w:hyperlink>
    </w:p>
    <w:p w14:paraId="05031985" w14:textId="0773980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2" w:history="1">
        <w:r w:rsidR="00213C1D" w:rsidRPr="005E0591">
          <w:rPr>
            <w:rStyle w:val="Hyperlink"/>
            <w:rFonts w:eastAsia="MS Mincho"/>
            <w:noProof/>
            <w:lang w:val="en-US"/>
          </w:rPr>
          <w:t>Figure 49 — Seam weld types and attributes</w:t>
        </w:r>
        <w:r w:rsidR="00213C1D">
          <w:rPr>
            <w:noProof/>
            <w:webHidden/>
          </w:rPr>
          <w:tab/>
        </w:r>
        <w:r w:rsidR="00213C1D">
          <w:rPr>
            <w:noProof/>
            <w:webHidden/>
          </w:rPr>
          <w:fldChar w:fldCharType="begin"/>
        </w:r>
        <w:r w:rsidR="00213C1D">
          <w:rPr>
            <w:noProof/>
            <w:webHidden/>
          </w:rPr>
          <w:instrText xml:space="preserve"> PAGEREF _Toc159618892 \h </w:instrText>
        </w:r>
        <w:r w:rsidR="00213C1D">
          <w:rPr>
            <w:noProof/>
            <w:webHidden/>
          </w:rPr>
        </w:r>
        <w:r w:rsidR="00213C1D">
          <w:rPr>
            <w:noProof/>
            <w:webHidden/>
          </w:rPr>
          <w:fldChar w:fldCharType="separate"/>
        </w:r>
        <w:r w:rsidR="0012574E">
          <w:rPr>
            <w:noProof/>
            <w:webHidden/>
          </w:rPr>
          <w:t>89</w:t>
        </w:r>
        <w:r w:rsidR="00213C1D">
          <w:rPr>
            <w:noProof/>
            <w:webHidden/>
          </w:rPr>
          <w:fldChar w:fldCharType="end"/>
        </w:r>
      </w:hyperlink>
    </w:p>
    <w:p w14:paraId="62F6AE8C" w14:textId="211CA17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3" w:history="1">
        <w:r w:rsidR="00213C1D" w:rsidRPr="005E0591">
          <w:rPr>
            <w:rStyle w:val="Hyperlink"/>
            <w:rFonts w:eastAsia="MS Mincho"/>
            <w:noProof/>
          </w:rPr>
          <w:t>Figure 50 — χMCF Structure of a Seam Weld (connection_1d)</w:t>
        </w:r>
        <w:r w:rsidR="00213C1D">
          <w:rPr>
            <w:noProof/>
            <w:webHidden/>
          </w:rPr>
          <w:tab/>
        </w:r>
        <w:r w:rsidR="00213C1D">
          <w:rPr>
            <w:noProof/>
            <w:webHidden/>
          </w:rPr>
          <w:fldChar w:fldCharType="begin"/>
        </w:r>
        <w:r w:rsidR="00213C1D">
          <w:rPr>
            <w:noProof/>
            <w:webHidden/>
          </w:rPr>
          <w:instrText xml:space="preserve"> PAGEREF _Toc159618893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2C9329A5" w14:textId="6F59D2F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4" w:history="1">
        <w:r w:rsidR="00213C1D" w:rsidRPr="005E0591">
          <w:rPr>
            <w:rStyle w:val="Hyperlink"/>
            <w:rFonts w:eastAsia="MS Mincho"/>
            <w:noProof/>
          </w:rPr>
          <w:t>Figure 51 — Sheet Parameters vs. Weld Position Parameters</w:t>
        </w:r>
        <w:r w:rsidR="00213C1D">
          <w:rPr>
            <w:noProof/>
            <w:webHidden/>
          </w:rPr>
          <w:tab/>
        </w:r>
        <w:r w:rsidR="00213C1D">
          <w:rPr>
            <w:noProof/>
            <w:webHidden/>
          </w:rPr>
          <w:fldChar w:fldCharType="begin"/>
        </w:r>
        <w:r w:rsidR="00213C1D">
          <w:rPr>
            <w:noProof/>
            <w:webHidden/>
          </w:rPr>
          <w:instrText xml:space="preserve"> PAGEREF _Toc159618894 \h </w:instrText>
        </w:r>
        <w:r w:rsidR="00213C1D">
          <w:rPr>
            <w:noProof/>
            <w:webHidden/>
          </w:rPr>
        </w:r>
        <w:r w:rsidR="00213C1D">
          <w:rPr>
            <w:noProof/>
            <w:webHidden/>
          </w:rPr>
          <w:fldChar w:fldCharType="separate"/>
        </w:r>
        <w:r w:rsidR="0012574E">
          <w:rPr>
            <w:noProof/>
            <w:webHidden/>
          </w:rPr>
          <w:t>93</w:t>
        </w:r>
        <w:r w:rsidR="00213C1D">
          <w:rPr>
            <w:noProof/>
            <w:webHidden/>
          </w:rPr>
          <w:fldChar w:fldCharType="end"/>
        </w:r>
      </w:hyperlink>
    </w:p>
    <w:p w14:paraId="24B1714A" w14:textId="4A7C0D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5" w:history="1">
        <w:r w:rsidR="00213C1D" w:rsidRPr="005E0591">
          <w:rPr>
            <w:rStyle w:val="Hyperlink"/>
            <w:rFonts w:eastAsia="MS Mincho"/>
            <w:noProof/>
          </w:rPr>
          <w:t>Figure 52 — Welding Position of a Y-joint</w:t>
        </w:r>
        <w:r w:rsidR="00213C1D">
          <w:rPr>
            <w:noProof/>
            <w:webHidden/>
          </w:rPr>
          <w:tab/>
        </w:r>
        <w:r w:rsidR="00213C1D">
          <w:rPr>
            <w:noProof/>
            <w:webHidden/>
          </w:rPr>
          <w:fldChar w:fldCharType="begin"/>
        </w:r>
        <w:r w:rsidR="00213C1D">
          <w:rPr>
            <w:noProof/>
            <w:webHidden/>
          </w:rPr>
          <w:instrText xml:space="preserve"> PAGEREF _Toc159618895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4653EF43" w14:textId="46FC30B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6" w:history="1">
        <w:r w:rsidR="00213C1D" w:rsidRPr="005E0591">
          <w:rPr>
            <w:rStyle w:val="Hyperlink"/>
            <w:rFonts w:eastAsia="MS Mincho"/>
            <w:noProof/>
          </w:rPr>
          <w:t>Figure 53 — Welding Position vector direction and length</w:t>
        </w:r>
        <w:r w:rsidR="00213C1D">
          <w:rPr>
            <w:noProof/>
            <w:webHidden/>
          </w:rPr>
          <w:tab/>
        </w:r>
        <w:r w:rsidR="00213C1D">
          <w:rPr>
            <w:noProof/>
            <w:webHidden/>
          </w:rPr>
          <w:fldChar w:fldCharType="begin"/>
        </w:r>
        <w:r w:rsidR="00213C1D">
          <w:rPr>
            <w:noProof/>
            <w:webHidden/>
          </w:rPr>
          <w:instrText xml:space="preserve"> PAGEREF _Toc159618896 \h </w:instrText>
        </w:r>
        <w:r w:rsidR="00213C1D">
          <w:rPr>
            <w:noProof/>
            <w:webHidden/>
          </w:rPr>
        </w:r>
        <w:r w:rsidR="00213C1D">
          <w:rPr>
            <w:noProof/>
            <w:webHidden/>
          </w:rPr>
          <w:fldChar w:fldCharType="separate"/>
        </w:r>
        <w:r w:rsidR="0012574E">
          <w:rPr>
            <w:noProof/>
            <w:webHidden/>
          </w:rPr>
          <w:t>97</w:t>
        </w:r>
        <w:r w:rsidR="00213C1D">
          <w:rPr>
            <w:noProof/>
            <w:webHidden/>
          </w:rPr>
          <w:fldChar w:fldCharType="end"/>
        </w:r>
      </w:hyperlink>
    </w:p>
    <w:p w14:paraId="1D0EACD7" w14:textId="3C7F78F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7" w:history="1">
        <w:r w:rsidR="00213C1D" w:rsidRPr="005E0591">
          <w:rPr>
            <w:rStyle w:val="Hyperlink"/>
            <w:rFonts w:eastAsia="MS Mincho"/>
            <w:noProof/>
          </w:rPr>
          <w:t>Figure 54 — Butt Joint sheet layout</w:t>
        </w:r>
        <w:r w:rsidR="00213C1D">
          <w:rPr>
            <w:noProof/>
            <w:webHidden/>
          </w:rPr>
          <w:tab/>
        </w:r>
        <w:r w:rsidR="00213C1D">
          <w:rPr>
            <w:noProof/>
            <w:webHidden/>
          </w:rPr>
          <w:fldChar w:fldCharType="begin"/>
        </w:r>
        <w:r w:rsidR="00213C1D">
          <w:rPr>
            <w:noProof/>
            <w:webHidden/>
          </w:rPr>
          <w:instrText xml:space="preserve"> PAGEREF _Toc159618897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5709833B" w14:textId="0AA0A6D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8" w:history="1">
        <w:r w:rsidR="00213C1D" w:rsidRPr="005E0591">
          <w:rPr>
            <w:rStyle w:val="Hyperlink"/>
            <w:rFonts w:eastAsia="MS Mincho"/>
            <w:noProof/>
          </w:rPr>
          <w:t>Figure 55 — Butt joint parameters</w:t>
        </w:r>
        <w:r w:rsidR="00213C1D">
          <w:rPr>
            <w:noProof/>
            <w:webHidden/>
          </w:rPr>
          <w:tab/>
        </w:r>
        <w:r w:rsidR="00213C1D">
          <w:rPr>
            <w:noProof/>
            <w:webHidden/>
          </w:rPr>
          <w:fldChar w:fldCharType="begin"/>
        </w:r>
        <w:r w:rsidR="00213C1D">
          <w:rPr>
            <w:noProof/>
            <w:webHidden/>
          </w:rPr>
          <w:instrText xml:space="preserve"> PAGEREF _Toc159618898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22FC4115" w14:textId="706059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9" w:history="1">
        <w:r w:rsidR="00213C1D" w:rsidRPr="005E0591">
          <w:rPr>
            <w:rStyle w:val="Hyperlink"/>
            <w:rFonts w:eastAsia="MS Mincho"/>
            <w:noProof/>
          </w:rPr>
          <w:t>Figure 56 — Corner Weld sheet layout</w:t>
        </w:r>
        <w:r w:rsidR="00213C1D">
          <w:rPr>
            <w:noProof/>
            <w:webHidden/>
          </w:rPr>
          <w:tab/>
        </w:r>
        <w:r w:rsidR="00213C1D">
          <w:rPr>
            <w:noProof/>
            <w:webHidden/>
          </w:rPr>
          <w:fldChar w:fldCharType="begin"/>
        </w:r>
        <w:r w:rsidR="00213C1D">
          <w:rPr>
            <w:noProof/>
            <w:webHidden/>
          </w:rPr>
          <w:instrText xml:space="preserve"> PAGEREF _Toc159618899 \h </w:instrText>
        </w:r>
        <w:r w:rsidR="00213C1D">
          <w:rPr>
            <w:noProof/>
            <w:webHidden/>
          </w:rPr>
        </w:r>
        <w:r w:rsidR="00213C1D">
          <w:rPr>
            <w:noProof/>
            <w:webHidden/>
          </w:rPr>
          <w:fldChar w:fldCharType="separate"/>
        </w:r>
        <w:r w:rsidR="0012574E">
          <w:rPr>
            <w:noProof/>
            <w:webHidden/>
          </w:rPr>
          <w:t>103</w:t>
        </w:r>
        <w:r w:rsidR="00213C1D">
          <w:rPr>
            <w:noProof/>
            <w:webHidden/>
          </w:rPr>
          <w:fldChar w:fldCharType="end"/>
        </w:r>
      </w:hyperlink>
    </w:p>
    <w:p w14:paraId="42598384" w14:textId="6842A4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0" w:history="1">
        <w:r w:rsidR="00213C1D" w:rsidRPr="005E0591">
          <w:rPr>
            <w:rStyle w:val="Hyperlink"/>
            <w:rFonts w:eastAsia="MS Mincho"/>
            <w:noProof/>
          </w:rPr>
          <w:t>Figure 57 — Corner weld parameters</w:t>
        </w:r>
        <w:r w:rsidR="00213C1D">
          <w:rPr>
            <w:noProof/>
            <w:webHidden/>
          </w:rPr>
          <w:tab/>
        </w:r>
        <w:r w:rsidR="00213C1D">
          <w:rPr>
            <w:noProof/>
            <w:webHidden/>
          </w:rPr>
          <w:fldChar w:fldCharType="begin"/>
        </w:r>
        <w:r w:rsidR="00213C1D">
          <w:rPr>
            <w:noProof/>
            <w:webHidden/>
          </w:rPr>
          <w:instrText xml:space="preserve"> PAGEREF _Toc159618900 \h </w:instrText>
        </w:r>
        <w:r w:rsidR="00213C1D">
          <w:rPr>
            <w:noProof/>
            <w:webHidden/>
          </w:rPr>
        </w:r>
        <w:r w:rsidR="00213C1D">
          <w:rPr>
            <w:noProof/>
            <w:webHidden/>
          </w:rPr>
          <w:fldChar w:fldCharType="separate"/>
        </w:r>
        <w:r w:rsidR="0012574E">
          <w:rPr>
            <w:noProof/>
            <w:webHidden/>
          </w:rPr>
          <w:t>104</w:t>
        </w:r>
        <w:r w:rsidR="00213C1D">
          <w:rPr>
            <w:noProof/>
            <w:webHidden/>
          </w:rPr>
          <w:fldChar w:fldCharType="end"/>
        </w:r>
      </w:hyperlink>
    </w:p>
    <w:p w14:paraId="7F174454" w14:textId="4AB563B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1" w:history="1">
        <w:r w:rsidR="00213C1D" w:rsidRPr="005E0591">
          <w:rPr>
            <w:rStyle w:val="Hyperlink"/>
            <w:rFonts w:eastAsia="MS Mincho"/>
            <w:bCs/>
            <w:noProof/>
          </w:rPr>
          <w:t xml:space="preserve">Figure 58 </w:t>
        </w:r>
        <w:r w:rsidR="00213C1D" w:rsidRPr="005E0591">
          <w:rPr>
            <w:rStyle w:val="Hyperlink"/>
            <w:rFonts w:eastAsia="MS Mincho"/>
            <w:noProof/>
          </w:rPr>
          <w:t>—</w:t>
        </w:r>
        <w:r w:rsidR="00213C1D" w:rsidRPr="005E0591">
          <w:rPr>
            <w:rStyle w:val="Hyperlink"/>
            <w:rFonts w:eastAsia="MS Mincho"/>
            <w:bCs/>
            <w:noProof/>
          </w:rPr>
          <w:t xml:space="preserve"> Double Corner Weld sheet layout</w:t>
        </w:r>
        <w:r w:rsidR="00213C1D">
          <w:rPr>
            <w:noProof/>
            <w:webHidden/>
          </w:rPr>
          <w:tab/>
        </w:r>
        <w:r w:rsidR="00213C1D">
          <w:rPr>
            <w:noProof/>
            <w:webHidden/>
          </w:rPr>
          <w:fldChar w:fldCharType="begin"/>
        </w:r>
        <w:r w:rsidR="00213C1D">
          <w:rPr>
            <w:noProof/>
            <w:webHidden/>
          </w:rPr>
          <w:instrText xml:space="preserve"> PAGEREF _Toc159618901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3AA54181" w14:textId="6E509DD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2" w:history="1">
        <w:r w:rsidR="00213C1D" w:rsidRPr="005E0591">
          <w:rPr>
            <w:rStyle w:val="Hyperlink"/>
            <w:rFonts w:eastAsia="MS Mincho"/>
            <w:bCs/>
            <w:noProof/>
          </w:rPr>
          <w:t xml:space="preserve">Figure 59 </w:t>
        </w:r>
        <w:r w:rsidR="00213C1D" w:rsidRPr="005E0591">
          <w:rPr>
            <w:rStyle w:val="Hyperlink"/>
            <w:rFonts w:eastAsia="MS Mincho"/>
            <w:noProof/>
          </w:rPr>
          <w:t>—</w:t>
        </w:r>
        <w:r w:rsidR="00213C1D" w:rsidRPr="005E0591">
          <w:rPr>
            <w:rStyle w:val="Hyperlink"/>
            <w:rFonts w:eastAsia="MS Mincho"/>
            <w:bCs/>
            <w:noProof/>
          </w:rPr>
          <w:t xml:space="preserve"> Double Corner weld parameters</w:t>
        </w:r>
        <w:r w:rsidR="00213C1D">
          <w:rPr>
            <w:noProof/>
            <w:webHidden/>
          </w:rPr>
          <w:tab/>
        </w:r>
        <w:r w:rsidR="00213C1D">
          <w:rPr>
            <w:noProof/>
            <w:webHidden/>
          </w:rPr>
          <w:fldChar w:fldCharType="begin"/>
        </w:r>
        <w:r w:rsidR="00213C1D">
          <w:rPr>
            <w:noProof/>
            <w:webHidden/>
          </w:rPr>
          <w:instrText xml:space="preserve"> PAGEREF _Toc159618902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70CEB66C" w14:textId="64B9A16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3" w:history="1">
        <w:r w:rsidR="00213C1D" w:rsidRPr="005E0591">
          <w:rPr>
            <w:rStyle w:val="Hyperlink"/>
            <w:rFonts w:eastAsia="MS Mincho"/>
            <w:noProof/>
          </w:rPr>
          <w:t>Figure 60 — Edge Weld sheet layout</w:t>
        </w:r>
        <w:r w:rsidR="00213C1D">
          <w:rPr>
            <w:noProof/>
            <w:webHidden/>
          </w:rPr>
          <w:tab/>
        </w:r>
        <w:r w:rsidR="00213C1D">
          <w:rPr>
            <w:noProof/>
            <w:webHidden/>
          </w:rPr>
          <w:fldChar w:fldCharType="begin"/>
        </w:r>
        <w:r w:rsidR="00213C1D">
          <w:rPr>
            <w:noProof/>
            <w:webHidden/>
          </w:rPr>
          <w:instrText xml:space="preserve"> PAGEREF _Toc159618903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45392ECB" w14:textId="128ED7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4" w:history="1">
        <w:r w:rsidR="00213C1D" w:rsidRPr="005E0591">
          <w:rPr>
            <w:rStyle w:val="Hyperlink"/>
            <w:rFonts w:eastAsia="MS Mincho"/>
            <w:noProof/>
          </w:rPr>
          <w:t>Figure 61 — Edge Weld parameters</w:t>
        </w:r>
        <w:r w:rsidR="00213C1D">
          <w:rPr>
            <w:noProof/>
            <w:webHidden/>
          </w:rPr>
          <w:tab/>
        </w:r>
        <w:r w:rsidR="00213C1D">
          <w:rPr>
            <w:noProof/>
            <w:webHidden/>
          </w:rPr>
          <w:fldChar w:fldCharType="begin"/>
        </w:r>
        <w:r w:rsidR="00213C1D">
          <w:rPr>
            <w:noProof/>
            <w:webHidden/>
          </w:rPr>
          <w:instrText xml:space="preserve"> PAGEREF _Toc159618904 \h </w:instrText>
        </w:r>
        <w:r w:rsidR="00213C1D">
          <w:rPr>
            <w:noProof/>
            <w:webHidden/>
          </w:rPr>
        </w:r>
        <w:r w:rsidR="00213C1D">
          <w:rPr>
            <w:noProof/>
            <w:webHidden/>
          </w:rPr>
          <w:fldChar w:fldCharType="separate"/>
        </w:r>
        <w:r w:rsidR="0012574E">
          <w:rPr>
            <w:noProof/>
            <w:webHidden/>
          </w:rPr>
          <w:t>109</w:t>
        </w:r>
        <w:r w:rsidR="00213C1D">
          <w:rPr>
            <w:noProof/>
            <w:webHidden/>
          </w:rPr>
          <w:fldChar w:fldCharType="end"/>
        </w:r>
      </w:hyperlink>
    </w:p>
    <w:p w14:paraId="3DC4E867" w14:textId="078C5ED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5" w:history="1">
        <w:r w:rsidR="00213C1D" w:rsidRPr="005E0591">
          <w:rPr>
            <w:rStyle w:val="Hyperlink"/>
            <w:rFonts w:eastAsia="MS Mincho"/>
            <w:noProof/>
          </w:rPr>
          <w:t>Figure 62 — I-Weld sheet layout</w:t>
        </w:r>
        <w:r w:rsidR="00213C1D">
          <w:rPr>
            <w:noProof/>
            <w:webHidden/>
          </w:rPr>
          <w:tab/>
        </w:r>
        <w:r w:rsidR="00213C1D">
          <w:rPr>
            <w:noProof/>
            <w:webHidden/>
          </w:rPr>
          <w:fldChar w:fldCharType="begin"/>
        </w:r>
        <w:r w:rsidR="00213C1D">
          <w:rPr>
            <w:noProof/>
            <w:webHidden/>
          </w:rPr>
          <w:instrText xml:space="preserve"> PAGEREF _Toc159618905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46149C45" w14:textId="3FE1F0E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6" w:history="1">
        <w:r w:rsidR="00213C1D" w:rsidRPr="005E0591">
          <w:rPr>
            <w:rStyle w:val="Hyperlink"/>
            <w:rFonts w:eastAsia="MS Mincho"/>
            <w:noProof/>
          </w:rPr>
          <w:t>Figure 63 — I-weld parameters</w:t>
        </w:r>
        <w:r w:rsidR="00213C1D">
          <w:rPr>
            <w:noProof/>
            <w:webHidden/>
          </w:rPr>
          <w:tab/>
        </w:r>
        <w:r w:rsidR="00213C1D">
          <w:rPr>
            <w:noProof/>
            <w:webHidden/>
          </w:rPr>
          <w:fldChar w:fldCharType="begin"/>
        </w:r>
        <w:r w:rsidR="00213C1D">
          <w:rPr>
            <w:noProof/>
            <w:webHidden/>
          </w:rPr>
          <w:instrText xml:space="preserve"> PAGEREF _Toc159618906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1FBBEFA4" w14:textId="30905D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7" w:history="1">
        <w:r w:rsidR="00213C1D" w:rsidRPr="005E0591">
          <w:rPr>
            <w:rStyle w:val="Hyperlink"/>
            <w:rFonts w:eastAsia="MS Mincho"/>
            <w:noProof/>
          </w:rPr>
          <w:t>Figure 64 — Overlap Weld sheet layout</w:t>
        </w:r>
        <w:r w:rsidR="00213C1D">
          <w:rPr>
            <w:noProof/>
            <w:webHidden/>
          </w:rPr>
          <w:tab/>
        </w:r>
        <w:r w:rsidR="00213C1D">
          <w:rPr>
            <w:noProof/>
            <w:webHidden/>
          </w:rPr>
          <w:fldChar w:fldCharType="begin"/>
        </w:r>
        <w:r w:rsidR="00213C1D">
          <w:rPr>
            <w:noProof/>
            <w:webHidden/>
          </w:rPr>
          <w:instrText xml:space="preserve"> PAGEREF _Toc159618907 \h </w:instrText>
        </w:r>
        <w:r w:rsidR="00213C1D">
          <w:rPr>
            <w:noProof/>
            <w:webHidden/>
          </w:rPr>
        </w:r>
        <w:r w:rsidR="00213C1D">
          <w:rPr>
            <w:noProof/>
            <w:webHidden/>
          </w:rPr>
          <w:fldChar w:fldCharType="separate"/>
        </w:r>
        <w:r w:rsidR="0012574E">
          <w:rPr>
            <w:noProof/>
            <w:webHidden/>
          </w:rPr>
          <w:t>114</w:t>
        </w:r>
        <w:r w:rsidR="00213C1D">
          <w:rPr>
            <w:noProof/>
            <w:webHidden/>
          </w:rPr>
          <w:fldChar w:fldCharType="end"/>
        </w:r>
      </w:hyperlink>
    </w:p>
    <w:p w14:paraId="07E521A0" w14:textId="5D5F18C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8" w:history="1">
        <w:r w:rsidR="00213C1D" w:rsidRPr="005E0591">
          <w:rPr>
            <w:rStyle w:val="Hyperlink"/>
            <w:rFonts w:eastAsia="MS Mincho"/>
            <w:noProof/>
          </w:rPr>
          <w:t>Figure 65 — Overlap weld parameters</w:t>
        </w:r>
        <w:r w:rsidR="00213C1D">
          <w:rPr>
            <w:noProof/>
            <w:webHidden/>
          </w:rPr>
          <w:tab/>
        </w:r>
        <w:r w:rsidR="00213C1D">
          <w:rPr>
            <w:noProof/>
            <w:webHidden/>
          </w:rPr>
          <w:fldChar w:fldCharType="begin"/>
        </w:r>
        <w:r w:rsidR="00213C1D">
          <w:rPr>
            <w:noProof/>
            <w:webHidden/>
          </w:rPr>
          <w:instrText xml:space="preserve"> PAGEREF _Toc159618908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7C47AFB1" w14:textId="4E1747B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9" w:history="1">
        <w:r w:rsidR="00213C1D" w:rsidRPr="005E0591">
          <w:rPr>
            <w:rStyle w:val="Hyperlink"/>
            <w:rFonts w:eastAsia="MS Mincho"/>
            <w:noProof/>
          </w:rPr>
          <w:t>Figure 66 — Single Sided Double Overlap Weld Layout</w:t>
        </w:r>
        <w:r w:rsidR="00213C1D">
          <w:rPr>
            <w:noProof/>
            <w:webHidden/>
          </w:rPr>
          <w:tab/>
        </w:r>
        <w:r w:rsidR="00213C1D">
          <w:rPr>
            <w:noProof/>
            <w:webHidden/>
          </w:rPr>
          <w:fldChar w:fldCharType="begin"/>
        </w:r>
        <w:r w:rsidR="00213C1D">
          <w:rPr>
            <w:noProof/>
            <w:webHidden/>
          </w:rPr>
          <w:instrText xml:space="preserve"> PAGEREF _Toc159618909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652C1ED2" w14:textId="02C0E04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0" w:history="1">
        <w:r w:rsidR="00213C1D" w:rsidRPr="005E0591">
          <w:rPr>
            <w:rStyle w:val="Hyperlink"/>
            <w:rFonts w:eastAsia="MS Mincho"/>
            <w:noProof/>
          </w:rPr>
          <w:t>Figure 67 — Overlap weld parameter Details for lower (left) and upper (right) Weld Section</w:t>
        </w:r>
        <w:r w:rsidR="00213C1D">
          <w:rPr>
            <w:noProof/>
            <w:webHidden/>
          </w:rPr>
          <w:tab/>
        </w:r>
        <w:r w:rsidR="00213C1D">
          <w:rPr>
            <w:noProof/>
            <w:webHidden/>
          </w:rPr>
          <w:fldChar w:fldCharType="begin"/>
        </w:r>
        <w:r w:rsidR="00213C1D">
          <w:rPr>
            <w:noProof/>
            <w:webHidden/>
          </w:rPr>
          <w:instrText xml:space="preserve"> PAGEREF _Toc159618910 \h </w:instrText>
        </w:r>
        <w:r w:rsidR="00213C1D">
          <w:rPr>
            <w:noProof/>
            <w:webHidden/>
          </w:rPr>
        </w:r>
        <w:r w:rsidR="00213C1D">
          <w:rPr>
            <w:noProof/>
            <w:webHidden/>
          </w:rPr>
          <w:fldChar w:fldCharType="separate"/>
        </w:r>
        <w:r w:rsidR="0012574E">
          <w:rPr>
            <w:noProof/>
            <w:webHidden/>
          </w:rPr>
          <w:t>116</w:t>
        </w:r>
        <w:r w:rsidR="00213C1D">
          <w:rPr>
            <w:noProof/>
            <w:webHidden/>
          </w:rPr>
          <w:fldChar w:fldCharType="end"/>
        </w:r>
      </w:hyperlink>
    </w:p>
    <w:p w14:paraId="68A75280" w14:textId="7315905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1" w:history="1">
        <w:r w:rsidR="00213C1D" w:rsidRPr="005E0591">
          <w:rPr>
            <w:rStyle w:val="Hyperlink"/>
            <w:rFonts w:eastAsia="MS Mincho"/>
            <w:noProof/>
          </w:rPr>
          <w:t>Figure 68 — Double-Sided Double Overlap Weld Layout</w:t>
        </w:r>
        <w:r w:rsidR="00213C1D">
          <w:rPr>
            <w:noProof/>
            <w:webHidden/>
          </w:rPr>
          <w:tab/>
        </w:r>
        <w:r w:rsidR="00213C1D">
          <w:rPr>
            <w:noProof/>
            <w:webHidden/>
          </w:rPr>
          <w:fldChar w:fldCharType="begin"/>
        </w:r>
        <w:r w:rsidR="00213C1D">
          <w:rPr>
            <w:noProof/>
            <w:webHidden/>
          </w:rPr>
          <w:instrText xml:space="preserve"> PAGEREF _Toc159618911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7614EE22" w14:textId="6ED1F06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2" w:history="1">
        <w:r w:rsidR="00213C1D" w:rsidRPr="005E0591">
          <w:rPr>
            <w:rStyle w:val="Hyperlink"/>
            <w:rFonts w:eastAsia="MS Mincho"/>
            <w:noProof/>
          </w:rPr>
          <w:t>Figure 69 — Parameters of Double-Sided Double Overlap Weld  (left side: upper section; right side: lower section)</w:t>
        </w:r>
        <w:r w:rsidR="00213C1D">
          <w:rPr>
            <w:noProof/>
            <w:webHidden/>
          </w:rPr>
          <w:tab/>
        </w:r>
        <w:r w:rsidR="00213C1D">
          <w:rPr>
            <w:noProof/>
            <w:webHidden/>
          </w:rPr>
          <w:fldChar w:fldCharType="begin"/>
        </w:r>
        <w:r w:rsidR="00213C1D">
          <w:rPr>
            <w:noProof/>
            <w:webHidden/>
          </w:rPr>
          <w:instrText xml:space="preserve"> PAGEREF _Toc159618912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1C00954D" w14:textId="5C0D2E1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3" w:history="1">
        <w:r w:rsidR="00213C1D" w:rsidRPr="005E0591">
          <w:rPr>
            <w:rStyle w:val="Hyperlink"/>
            <w:rFonts w:eastAsia="MS Mincho"/>
            <w:noProof/>
          </w:rPr>
          <w:t>Figure 70 — Y-joint sheet layout</w:t>
        </w:r>
        <w:r w:rsidR="00213C1D">
          <w:rPr>
            <w:noProof/>
            <w:webHidden/>
          </w:rPr>
          <w:tab/>
        </w:r>
        <w:r w:rsidR="00213C1D">
          <w:rPr>
            <w:noProof/>
            <w:webHidden/>
          </w:rPr>
          <w:fldChar w:fldCharType="begin"/>
        </w:r>
        <w:r w:rsidR="00213C1D">
          <w:rPr>
            <w:noProof/>
            <w:webHidden/>
          </w:rPr>
          <w:instrText xml:space="preserve"> PAGEREF _Toc159618913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5D6C63B1" w14:textId="5A19B4B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4" w:history="1">
        <w:r w:rsidR="00213C1D" w:rsidRPr="005E0591">
          <w:rPr>
            <w:rStyle w:val="Hyperlink"/>
            <w:rFonts w:eastAsia="MS Mincho"/>
            <w:noProof/>
          </w:rPr>
          <w:t>Figure 71 — Parameters of Y-joint</w:t>
        </w:r>
        <w:r w:rsidR="00213C1D">
          <w:rPr>
            <w:noProof/>
            <w:webHidden/>
          </w:rPr>
          <w:tab/>
        </w:r>
        <w:r w:rsidR="00213C1D">
          <w:rPr>
            <w:noProof/>
            <w:webHidden/>
          </w:rPr>
          <w:fldChar w:fldCharType="begin"/>
        </w:r>
        <w:r w:rsidR="00213C1D">
          <w:rPr>
            <w:noProof/>
            <w:webHidden/>
          </w:rPr>
          <w:instrText xml:space="preserve"> PAGEREF _Toc159618914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22396A66" w14:textId="5EA263C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5" w:history="1">
        <w:r w:rsidR="00213C1D" w:rsidRPr="005E0591">
          <w:rPr>
            <w:rStyle w:val="Hyperlink"/>
            <w:rFonts w:eastAsia="MS Mincho"/>
            <w:noProof/>
          </w:rPr>
          <w:t>Figure 72 — K-joint sheet layout</w:t>
        </w:r>
        <w:r w:rsidR="00213C1D">
          <w:rPr>
            <w:noProof/>
            <w:webHidden/>
          </w:rPr>
          <w:tab/>
        </w:r>
        <w:r w:rsidR="00213C1D">
          <w:rPr>
            <w:noProof/>
            <w:webHidden/>
          </w:rPr>
          <w:fldChar w:fldCharType="begin"/>
        </w:r>
        <w:r w:rsidR="00213C1D">
          <w:rPr>
            <w:noProof/>
            <w:webHidden/>
          </w:rPr>
          <w:instrText xml:space="preserve"> PAGEREF _Toc159618915 \h </w:instrText>
        </w:r>
        <w:r w:rsidR="00213C1D">
          <w:rPr>
            <w:noProof/>
            <w:webHidden/>
          </w:rPr>
        </w:r>
        <w:r w:rsidR="00213C1D">
          <w:rPr>
            <w:noProof/>
            <w:webHidden/>
          </w:rPr>
          <w:fldChar w:fldCharType="separate"/>
        </w:r>
        <w:r w:rsidR="0012574E">
          <w:rPr>
            <w:noProof/>
            <w:webHidden/>
          </w:rPr>
          <w:t>124</w:t>
        </w:r>
        <w:r w:rsidR="00213C1D">
          <w:rPr>
            <w:noProof/>
            <w:webHidden/>
          </w:rPr>
          <w:fldChar w:fldCharType="end"/>
        </w:r>
      </w:hyperlink>
    </w:p>
    <w:p w14:paraId="0FB39084" w14:textId="4408BD0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6" w:history="1">
        <w:r w:rsidR="00213C1D" w:rsidRPr="005E0591">
          <w:rPr>
            <w:rStyle w:val="Hyperlink"/>
            <w:rFonts w:eastAsia="MS Mincho"/>
            <w:noProof/>
          </w:rPr>
          <w:t>Figure 73 — Parameters of K-joint</w:t>
        </w:r>
        <w:r w:rsidR="00213C1D">
          <w:rPr>
            <w:noProof/>
            <w:webHidden/>
          </w:rPr>
          <w:tab/>
        </w:r>
        <w:r w:rsidR="00213C1D">
          <w:rPr>
            <w:noProof/>
            <w:webHidden/>
          </w:rPr>
          <w:fldChar w:fldCharType="begin"/>
        </w:r>
        <w:r w:rsidR="00213C1D">
          <w:rPr>
            <w:noProof/>
            <w:webHidden/>
          </w:rPr>
          <w:instrText xml:space="preserve"> PAGEREF _Toc159618916 \h </w:instrText>
        </w:r>
        <w:r w:rsidR="00213C1D">
          <w:rPr>
            <w:noProof/>
            <w:webHidden/>
          </w:rPr>
        </w:r>
        <w:r w:rsidR="00213C1D">
          <w:rPr>
            <w:noProof/>
            <w:webHidden/>
          </w:rPr>
          <w:fldChar w:fldCharType="separate"/>
        </w:r>
        <w:r w:rsidR="0012574E">
          <w:rPr>
            <w:noProof/>
            <w:webHidden/>
          </w:rPr>
          <w:t>125</w:t>
        </w:r>
        <w:r w:rsidR="00213C1D">
          <w:rPr>
            <w:noProof/>
            <w:webHidden/>
          </w:rPr>
          <w:fldChar w:fldCharType="end"/>
        </w:r>
      </w:hyperlink>
    </w:p>
    <w:p w14:paraId="76BBDA09" w14:textId="5A4AFDF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7" w:history="1">
        <w:r w:rsidR="00213C1D" w:rsidRPr="005E0591">
          <w:rPr>
            <w:rStyle w:val="Hyperlink"/>
            <w:rFonts w:eastAsia="MS Mincho"/>
            <w:noProof/>
          </w:rPr>
          <w:t>Figure 74 — Cruciform joint sheet layout</w:t>
        </w:r>
        <w:r w:rsidR="00213C1D">
          <w:rPr>
            <w:noProof/>
            <w:webHidden/>
          </w:rPr>
          <w:tab/>
        </w:r>
        <w:r w:rsidR="00213C1D">
          <w:rPr>
            <w:noProof/>
            <w:webHidden/>
          </w:rPr>
          <w:fldChar w:fldCharType="begin"/>
        </w:r>
        <w:r w:rsidR="00213C1D">
          <w:rPr>
            <w:noProof/>
            <w:webHidden/>
          </w:rPr>
          <w:instrText xml:space="preserve"> PAGEREF _Toc159618917 \h </w:instrText>
        </w:r>
        <w:r w:rsidR="00213C1D">
          <w:rPr>
            <w:noProof/>
            <w:webHidden/>
          </w:rPr>
        </w:r>
        <w:r w:rsidR="00213C1D">
          <w:rPr>
            <w:noProof/>
            <w:webHidden/>
          </w:rPr>
          <w:fldChar w:fldCharType="separate"/>
        </w:r>
        <w:r w:rsidR="0012574E">
          <w:rPr>
            <w:noProof/>
            <w:webHidden/>
          </w:rPr>
          <w:t>129</w:t>
        </w:r>
        <w:r w:rsidR="00213C1D">
          <w:rPr>
            <w:noProof/>
            <w:webHidden/>
          </w:rPr>
          <w:fldChar w:fldCharType="end"/>
        </w:r>
      </w:hyperlink>
    </w:p>
    <w:p w14:paraId="1FA8936B" w14:textId="0B7804F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8" w:history="1">
        <w:r w:rsidR="00213C1D" w:rsidRPr="005E0591">
          <w:rPr>
            <w:rStyle w:val="Hyperlink"/>
            <w:rFonts w:eastAsia="MS Mincho"/>
            <w:noProof/>
          </w:rPr>
          <w:t>Figure 75 — Parameters of cruciform joint</w:t>
        </w:r>
        <w:r w:rsidR="00213C1D">
          <w:rPr>
            <w:noProof/>
            <w:webHidden/>
          </w:rPr>
          <w:tab/>
        </w:r>
        <w:r w:rsidR="00213C1D">
          <w:rPr>
            <w:noProof/>
            <w:webHidden/>
          </w:rPr>
          <w:fldChar w:fldCharType="begin"/>
        </w:r>
        <w:r w:rsidR="00213C1D">
          <w:rPr>
            <w:noProof/>
            <w:webHidden/>
          </w:rPr>
          <w:instrText xml:space="preserve"> PAGEREF _Toc159618918 \h </w:instrText>
        </w:r>
        <w:r w:rsidR="00213C1D">
          <w:rPr>
            <w:noProof/>
            <w:webHidden/>
          </w:rPr>
        </w:r>
        <w:r w:rsidR="00213C1D">
          <w:rPr>
            <w:noProof/>
            <w:webHidden/>
          </w:rPr>
          <w:fldChar w:fldCharType="separate"/>
        </w:r>
        <w:r w:rsidR="0012574E">
          <w:rPr>
            <w:noProof/>
            <w:webHidden/>
          </w:rPr>
          <w:t>129</w:t>
        </w:r>
        <w:r w:rsidR="00213C1D">
          <w:rPr>
            <w:noProof/>
            <w:webHidden/>
          </w:rPr>
          <w:fldChar w:fldCharType="end"/>
        </w:r>
      </w:hyperlink>
    </w:p>
    <w:p w14:paraId="212C24FF" w14:textId="52BFB20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9" w:history="1">
        <w:r w:rsidR="00213C1D" w:rsidRPr="005E0591">
          <w:rPr>
            <w:rStyle w:val="Hyperlink"/>
            <w:rFonts w:eastAsia="MS Mincho"/>
            <w:noProof/>
          </w:rPr>
          <w:t>Figure 76 — Flared joint sheet layout</w:t>
        </w:r>
        <w:r w:rsidR="00213C1D">
          <w:rPr>
            <w:noProof/>
            <w:webHidden/>
          </w:rPr>
          <w:tab/>
        </w:r>
        <w:r w:rsidR="00213C1D">
          <w:rPr>
            <w:noProof/>
            <w:webHidden/>
          </w:rPr>
          <w:fldChar w:fldCharType="begin"/>
        </w:r>
        <w:r w:rsidR="00213C1D">
          <w:rPr>
            <w:noProof/>
            <w:webHidden/>
          </w:rPr>
          <w:instrText xml:space="preserve"> PAGEREF _Toc159618919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35941C29" w14:textId="7C3C284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0" w:history="1">
        <w:r w:rsidR="00213C1D" w:rsidRPr="005E0591">
          <w:rPr>
            <w:rStyle w:val="Hyperlink"/>
            <w:rFonts w:eastAsia="MS Mincho"/>
            <w:noProof/>
          </w:rPr>
          <w:t>Figure 77 — Flared joint sheet parameters</w:t>
        </w:r>
        <w:r w:rsidR="00213C1D">
          <w:rPr>
            <w:noProof/>
            <w:webHidden/>
          </w:rPr>
          <w:tab/>
        </w:r>
        <w:r w:rsidR="00213C1D">
          <w:rPr>
            <w:noProof/>
            <w:webHidden/>
          </w:rPr>
          <w:fldChar w:fldCharType="begin"/>
        </w:r>
        <w:r w:rsidR="00213C1D">
          <w:rPr>
            <w:noProof/>
            <w:webHidden/>
          </w:rPr>
          <w:instrText xml:space="preserve"> PAGEREF _Toc159618920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0E091C5A" w14:textId="39FF409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1" w:history="1">
        <w:r w:rsidR="00213C1D" w:rsidRPr="005E0591">
          <w:rPr>
            <w:rStyle w:val="Hyperlink"/>
            <w:rFonts w:eastAsia="MS Mincho"/>
            <w:noProof/>
          </w:rPr>
          <w:t>Figure 78 — The Three Regions of a Hemming</w:t>
        </w:r>
        <w:r w:rsidR="00213C1D">
          <w:rPr>
            <w:noProof/>
            <w:webHidden/>
          </w:rPr>
          <w:tab/>
        </w:r>
        <w:r w:rsidR="00213C1D">
          <w:rPr>
            <w:noProof/>
            <w:webHidden/>
          </w:rPr>
          <w:fldChar w:fldCharType="begin"/>
        </w:r>
        <w:r w:rsidR="00213C1D">
          <w:rPr>
            <w:noProof/>
            <w:webHidden/>
          </w:rPr>
          <w:instrText xml:space="preserve"> PAGEREF _Toc159618921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0E9158CD" w14:textId="20BA8D9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2" w:history="1">
        <w:r w:rsidR="00213C1D" w:rsidRPr="005E0591">
          <w:rPr>
            <w:rStyle w:val="Hyperlink"/>
            <w:rFonts w:eastAsia="MS Mincho"/>
            <w:noProof/>
          </w:rPr>
          <w:t>Figure 79 — Path Changes and Width Changes in Hemming Flanges</w:t>
        </w:r>
        <w:r w:rsidR="00213C1D">
          <w:rPr>
            <w:noProof/>
            <w:webHidden/>
          </w:rPr>
          <w:tab/>
        </w:r>
        <w:r w:rsidR="00213C1D">
          <w:rPr>
            <w:noProof/>
            <w:webHidden/>
          </w:rPr>
          <w:fldChar w:fldCharType="begin"/>
        </w:r>
        <w:r w:rsidR="00213C1D">
          <w:rPr>
            <w:noProof/>
            <w:webHidden/>
          </w:rPr>
          <w:instrText xml:space="preserve"> PAGEREF _Toc159618922 \h </w:instrText>
        </w:r>
        <w:r w:rsidR="00213C1D">
          <w:rPr>
            <w:noProof/>
            <w:webHidden/>
          </w:rPr>
        </w:r>
        <w:r w:rsidR="00213C1D">
          <w:rPr>
            <w:noProof/>
            <w:webHidden/>
          </w:rPr>
          <w:fldChar w:fldCharType="separate"/>
        </w:r>
        <w:r w:rsidR="0012574E">
          <w:rPr>
            <w:noProof/>
            <w:webHidden/>
          </w:rPr>
          <w:t>138</w:t>
        </w:r>
        <w:r w:rsidR="00213C1D">
          <w:rPr>
            <w:noProof/>
            <w:webHidden/>
          </w:rPr>
          <w:fldChar w:fldCharType="end"/>
        </w:r>
      </w:hyperlink>
    </w:p>
    <w:p w14:paraId="79087B79" w14:textId="326076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3" w:history="1">
        <w:r w:rsidR="00213C1D" w:rsidRPr="005E0591">
          <w:rPr>
            <w:rStyle w:val="Hyperlink"/>
            <w:rFonts w:eastAsia="MS Mincho"/>
            <w:noProof/>
          </w:rPr>
          <w:t>Figure 80 — Adhesive Path Differs from Root Path</w:t>
        </w:r>
        <w:r w:rsidR="00213C1D">
          <w:rPr>
            <w:noProof/>
            <w:webHidden/>
          </w:rPr>
          <w:tab/>
        </w:r>
        <w:r w:rsidR="00213C1D">
          <w:rPr>
            <w:noProof/>
            <w:webHidden/>
          </w:rPr>
          <w:fldChar w:fldCharType="begin"/>
        </w:r>
        <w:r w:rsidR="00213C1D">
          <w:rPr>
            <w:noProof/>
            <w:webHidden/>
          </w:rPr>
          <w:instrText xml:space="preserve"> PAGEREF _Toc159618923 \h </w:instrText>
        </w:r>
        <w:r w:rsidR="00213C1D">
          <w:rPr>
            <w:noProof/>
            <w:webHidden/>
          </w:rPr>
        </w:r>
        <w:r w:rsidR="00213C1D">
          <w:rPr>
            <w:noProof/>
            <w:webHidden/>
          </w:rPr>
          <w:fldChar w:fldCharType="separate"/>
        </w:r>
        <w:r w:rsidR="0012574E">
          <w:rPr>
            <w:noProof/>
            <w:webHidden/>
          </w:rPr>
          <w:t>138</w:t>
        </w:r>
        <w:r w:rsidR="00213C1D">
          <w:rPr>
            <w:noProof/>
            <w:webHidden/>
          </w:rPr>
          <w:fldChar w:fldCharType="end"/>
        </w:r>
      </w:hyperlink>
    </w:p>
    <w:p w14:paraId="5575CA57" w14:textId="2B66258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4" w:history="1">
        <w:r w:rsidR="00213C1D" w:rsidRPr="005E0591">
          <w:rPr>
            <w:rStyle w:val="Hyperlink"/>
            <w:rFonts w:eastAsia="MS Mincho"/>
            <w:noProof/>
          </w:rPr>
          <w:t>Figure 81 — Reinforcements need to be considered as Part of the inner panel</w:t>
        </w:r>
        <w:r w:rsidR="00213C1D">
          <w:rPr>
            <w:noProof/>
            <w:webHidden/>
          </w:rPr>
          <w:tab/>
        </w:r>
        <w:r w:rsidR="00213C1D">
          <w:rPr>
            <w:noProof/>
            <w:webHidden/>
          </w:rPr>
          <w:fldChar w:fldCharType="begin"/>
        </w:r>
        <w:r w:rsidR="00213C1D">
          <w:rPr>
            <w:noProof/>
            <w:webHidden/>
          </w:rPr>
          <w:instrText xml:space="preserve"> PAGEREF _Toc159618924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22E04F56" w14:textId="04D1FDF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5" w:history="1">
        <w:r w:rsidR="00213C1D" w:rsidRPr="005E0591">
          <w:rPr>
            <w:rStyle w:val="Hyperlink"/>
            <w:rFonts w:eastAsia="MS Mincho"/>
            <w:noProof/>
          </w:rPr>
          <w:t>Figure 82 — Sequence without margin</w:t>
        </w:r>
        <w:r w:rsidR="00213C1D">
          <w:rPr>
            <w:noProof/>
            <w:webHidden/>
          </w:rPr>
          <w:tab/>
        </w:r>
        <w:r w:rsidR="00213C1D">
          <w:rPr>
            <w:noProof/>
            <w:webHidden/>
          </w:rPr>
          <w:fldChar w:fldCharType="begin"/>
        </w:r>
        <w:r w:rsidR="00213C1D">
          <w:rPr>
            <w:noProof/>
            <w:webHidden/>
          </w:rPr>
          <w:instrText xml:space="preserve"> PAGEREF _Toc159618925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12506705" w14:textId="63FED84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6" w:history="1">
        <w:r w:rsidR="00213C1D" w:rsidRPr="005E0591">
          <w:rPr>
            <w:rStyle w:val="Hyperlink"/>
            <w:rFonts w:eastAsia="MS Mincho"/>
            <w:noProof/>
          </w:rPr>
          <w:t>Figure 83 — Sequence with margin and spacing</w:t>
        </w:r>
        <w:r w:rsidR="00213C1D">
          <w:rPr>
            <w:noProof/>
            <w:webHidden/>
          </w:rPr>
          <w:tab/>
        </w:r>
        <w:r w:rsidR="00213C1D">
          <w:rPr>
            <w:noProof/>
            <w:webHidden/>
          </w:rPr>
          <w:fldChar w:fldCharType="begin"/>
        </w:r>
        <w:r w:rsidR="00213C1D">
          <w:rPr>
            <w:noProof/>
            <w:webHidden/>
          </w:rPr>
          <w:instrText xml:space="preserve"> PAGEREF _Toc159618926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318CD6F3" w14:textId="5CE2EA7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7" w:history="1">
        <w:r w:rsidR="00213C1D" w:rsidRPr="005E0591">
          <w:rPr>
            <w:rStyle w:val="Hyperlink"/>
            <w:rFonts w:eastAsia="MS Mincho"/>
            <w:noProof/>
          </w:rPr>
          <w:t>Figure 84 — Margin relaxation</w:t>
        </w:r>
        <w:r w:rsidR="00213C1D">
          <w:rPr>
            <w:noProof/>
            <w:webHidden/>
          </w:rPr>
          <w:tab/>
        </w:r>
        <w:r w:rsidR="00213C1D">
          <w:rPr>
            <w:noProof/>
            <w:webHidden/>
          </w:rPr>
          <w:fldChar w:fldCharType="begin"/>
        </w:r>
        <w:r w:rsidR="00213C1D">
          <w:rPr>
            <w:noProof/>
            <w:webHidden/>
          </w:rPr>
          <w:instrText xml:space="preserve"> PAGEREF _Toc159618927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031F0199" w14:textId="69A555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8" w:history="1">
        <w:r w:rsidR="00213C1D" w:rsidRPr="005E0591">
          <w:rPr>
            <w:rStyle w:val="Hyperlink"/>
            <w:rFonts w:eastAsia="MS Mincho"/>
            <w:noProof/>
          </w:rPr>
          <w:t>Figure 85 — Spacing relaxation</w:t>
        </w:r>
        <w:r w:rsidR="00213C1D">
          <w:rPr>
            <w:noProof/>
            <w:webHidden/>
          </w:rPr>
          <w:tab/>
        </w:r>
        <w:r w:rsidR="00213C1D">
          <w:rPr>
            <w:noProof/>
            <w:webHidden/>
          </w:rPr>
          <w:fldChar w:fldCharType="begin"/>
        </w:r>
        <w:r w:rsidR="00213C1D">
          <w:rPr>
            <w:noProof/>
            <w:webHidden/>
          </w:rPr>
          <w:instrText xml:space="preserve"> PAGEREF _Toc159618928 \h </w:instrText>
        </w:r>
        <w:r w:rsidR="00213C1D">
          <w:rPr>
            <w:noProof/>
            <w:webHidden/>
          </w:rPr>
        </w:r>
        <w:r w:rsidR="00213C1D">
          <w:rPr>
            <w:noProof/>
            <w:webHidden/>
          </w:rPr>
          <w:fldChar w:fldCharType="separate"/>
        </w:r>
        <w:r w:rsidR="0012574E">
          <w:rPr>
            <w:noProof/>
            <w:webHidden/>
          </w:rPr>
          <w:t>143</w:t>
        </w:r>
        <w:r w:rsidR="00213C1D">
          <w:rPr>
            <w:noProof/>
            <w:webHidden/>
          </w:rPr>
          <w:fldChar w:fldCharType="end"/>
        </w:r>
      </w:hyperlink>
    </w:p>
    <w:p w14:paraId="578CEB79" w14:textId="06DC7E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9" w:history="1">
        <w:r w:rsidR="00213C1D" w:rsidRPr="005E0591">
          <w:rPr>
            <w:rStyle w:val="Hyperlink"/>
            <w:rFonts w:eastAsia="MS Mincho"/>
            <w:noProof/>
          </w:rPr>
          <w:t>Figure 86 — Picture of a sealing or die-cut adhesive face</w:t>
        </w:r>
        <w:r w:rsidR="00213C1D">
          <w:rPr>
            <w:noProof/>
            <w:webHidden/>
          </w:rPr>
          <w:tab/>
        </w:r>
        <w:r w:rsidR="00213C1D">
          <w:rPr>
            <w:noProof/>
            <w:webHidden/>
          </w:rPr>
          <w:fldChar w:fldCharType="begin"/>
        </w:r>
        <w:r w:rsidR="00213C1D">
          <w:rPr>
            <w:noProof/>
            <w:webHidden/>
          </w:rPr>
          <w:instrText xml:space="preserve"> PAGEREF _Toc159618929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04738602" w14:textId="77777777" w:rsidR="00213C1D"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EE8B53E" w14:textId="4ACF7D7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0" w:history="1">
        <w:r w:rsidR="00213C1D" w:rsidRPr="001D095D">
          <w:rPr>
            <w:rStyle w:val="Hyperlink"/>
            <w:rFonts w:eastAsia="MS Mincho"/>
            <w:noProof/>
          </w:rPr>
          <w:t>Figure A.1 — 'length', 'spacing', 'first_spacing' and 'last_spacing' are the terms needed to define a regular intermittent weld</w:t>
        </w:r>
        <w:r w:rsidR="00213C1D">
          <w:rPr>
            <w:noProof/>
            <w:webHidden/>
          </w:rPr>
          <w:tab/>
        </w:r>
        <w:r w:rsidR="00213C1D">
          <w:rPr>
            <w:noProof/>
            <w:webHidden/>
          </w:rPr>
          <w:fldChar w:fldCharType="begin"/>
        </w:r>
        <w:r w:rsidR="00213C1D">
          <w:rPr>
            <w:noProof/>
            <w:webHidden/>
          </w:rPr>
          <w:instrText xml:space="preserve"> PAGEREF _Toc159618930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207E0668" w14:textId="24CDF89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1" w:history="1">
        <w:r w:rsidR="00213C1D" w:rsidRPr="001D095D">
          <w:rPr>
            <w:rStyle w:val="Hyperlink"/>
            <w:rFonts w:eastAsia="MS Mincho"/>
            <w:noProof/>
          </w:rPr>
          <w:t>Figure A.2 — Regular intermittent weld with 'n' segments and 'n-1' spacings between segments</w:t>
        </w:r>
        <w:r w:rsidR="00213C1D">
          <w:rPr>
            <w:noProof/>
            <w:webHidden/>
          </w:rPr>
          <w:tab/>
        </w:r>
        <w:r w:rsidR="00213C1D">
          <w:rPr>
            <w:noProof/>
            <w:webHidden/>
          </w:rPr>
          <w:fldChar w:fldCharType="begin"/>
        </w:r>
        <w:r w:rsidR="00213C1D">
          <w:rPr>
            <w:noProof/>
            <w:webHidden/>
          </w:rPr>
          <w:instrText xml:space="preserve"> PAGEREF _Toc159618931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5996DDFC" w14:textId="77777777" w:rsidR="00213C1D"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0BCEF8E6" w14:textId="15ABFE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2" w:history="1">
        <w:r w:rsidR="00213C1D" w:rsidRPr="00C70B40">
          <w:rPr>
            <w:rStyle w:val="Hyperlink"/>
            <w:rFonts w:eastAsia="MS Mincho"/>
            <w:noProof/>
          </w:rPr>
          <w:t xml:space="preserve">Figure B.1— References in STEP file to related </w:t>
        </w:r>
        <w:r w:rsidR="00213C1D" w:rsidRPr="00C70B40">
          <w:rPr>
            <w:rStyle w:val="Hyperlink"/>
            <w:rFonts w:ascii="Symbol" w:eastAsia="MS Mincho" w:hAnsi="Symbol"/>
            <w:noProof/>
          </w:rPr>
          <w:t></w:t>
        </w:r>
        <w:r w:rsidR="00213C1D" w:rsidRPr="00C70B40">
          <w:rPr>
            <w:rStyle w:val="Hyperlink"/>
            <w:rFonts w:eastAsia="MS Mincho"/>
            <w:noProof/>
          </w:rPr>
          <w:t>MCF file</w:t>
        </w:r>
        <w:r w:rsidR="00213C1D">
          <w:rPr>
            <w:noProof/>
            <w:webHidden/>
          </w:rPr>
          <w:tab/>
        </w:r>
        <w:r w:rsidR="00213C1D">
          <w:rPr>
            <w:noProof/>
            <w:webHidden/>
          </w:rPr>
          <w:fldChar w:fldCharType="begin"/>
        </w:r>
        <w:r w:rsidR="00213C1D">
          <w:rPr>
            <w:noProof/>
            <w:webHidden/>
          </w:rPr>
          <w:instrText xml:space="preserve"> PAGEREF _Toc159618932 \h </w:instrText>
        </w:r>
        <w:r w:rsidR="00213C1D">
          <w:rPr>
            <w:noProof/>
            <w:webHidden/>
          </w:rPr>
        </w:r>
        <w:r w:rsidR="00213C1D">
          <w:rPr>
            <w:noProof/>
            <w:webHidden/>
          </w:rPr>
          <w:fldChar w:fldCharType="separate"/>
        </w:r>
        <w:r w:rsidR="0012574E">
          <w:rPr>
            <w:noProof/>
            <w:webHidden/>
          </w:rPr>
          <w:t>152</w:t>
        </w:r>
        <w:r w:rsidR="00213C1D">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217BE2DB" w14:textId="7B727BC7" w:rsidR="00213C1D"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9618933" w:history="1">
        <w:r w:rsidR="00213C1D" w:rsidRPr="00E81ACC">
          <w:rPr>
            <w:rStyle w:val="Hyperlink"/>
            <w:rFonts w:eastAsia="MS Mincho"/>
            <w:noProof/>
          </w:rPr>
          <w:t xml:space="preserve">Table 1 — Nested elements of element </w:t>
        </w:r>
        <w:r w:rsidR="00213C1D" w:rsidRPr="00E81ACC">
          <w:rPr>
            <w:rStyle w:val="Hyperlink"/>
            <w:rFonts w:ascii="Courier New" w:eastAsia="MS Mincho" w:hAnsi="Courier New"/>
            <w:noProof/>
          </w:rPr>
          <w:t>&lt;xmcf/&gt;</w:t>
        </w:r>
        <w:r w:rsidR="00213C1D">
          <w:rPr>
            <w:noProof/>
            <w:webHidden/>
          </w:rPr>
          <w:tab/>
        </w:r>
        <w:r w:rsidR="00213C1D">
          <w:rPr>
            <w:noProof/>
            <w:webHidden/>
          </w:rPr>
          <w:fldChar w:fldCharType="begin"/>
        </w:r>
        <w:r w:rsidR="00213C1D">
          <w:rPr>
            <w:noProof/>
            <w:webHidden/>
          </w:rPr>
          <w:instrText xml:space="preserve"> PAGEREF _Toc159618933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28BABE82" w14:textId="0C6923E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4" w:history="1">
        <w:r w:rsidR="00213C1D" w:rsidRPr="00E81ACC">
          <w:rPr>
            <w:rStyle w:val="Hyperlink"/>
            <w:rFonts w:eastAsia="MS Mincho"/>
            <w:noProof/>
          </w:rPr>
          <w:t xml:space="preserve">Table 2 — XML-specification of </w:t>
        </w:r>
        <w:r w:rsidR="00213C1D" w:rsidRPr="00E81ACC">
          <w:rPr>
            <w:rStyle w:val="Hyperlink"/>
            <w:rFonts w:ascii="Courier New" w:eastAsia="MS Mincho" w:hAnsi="Courier New" w:cs="Courier New"/>
            <w:noProof/>
          </w:rPr>
          <w:t>&lt;units/&gt;</w:t>
        </w:r>
        <w:r w:rsidR="00213C1D">
          <w:rPr>
            <w:noProof/>
            <w:webHidden/>
          </w:rPr>
          <w:tab/>
        </w:r>
        <w:r w:rsidR="00213C1D">
          <w:rPr>
            <w:noProof/>
            <w:webHidden/>
          </w:rPr>
          <w:fldChar w:fldCharType="begin"/>
        </w:r>
        <w:r w:rsidR="00213C1D">
          <w:rPr>
            <w:noProof/>
            <w:webHidden/>
          </w:rPr>
          <w:instrText xml:space="preserve"> PAGEREF _Toc159618934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1F2B37A0" w14:textId="27C560E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5" w:history="1">
        <w:r w:rsidR="00213C1D" w:rsidRPr="00E81ACC">
          <w:rPr>
            <w:rStyle w:val="Hyperlink"/>
            <w:rFonts w:eastAsia="MS Mincho"/>
            <w:noProof/>
          </w:rPr>
          <w:t xml:space="preserve">Table 3 — Nested elements of the child element of </w:t>
        </w:r>
        <w:r w:rsidR="00213C1D" w:rsidRPr="00E81ACC">
          <w:rPr>
            <w:rStyle w:val="Hyperlink"/>
            <w:rFonts w:ascii="Courier New" w:eastAsia="MS Mincho" w:hAnsi="Courier New" w:cs="Courier New"/>
            <w:noProof/>
          </w:rPr>
          <w:t>&lt;femdata/&gt;</w:t>
        </w:r>
        <w:r w:rsidR="00213C1D">
          <w:rPr>
            <w:noProof/>
            <w:webHidden/>
          </w:rPr>
          <w:tab/>
        </w:r>
        <w:r w:rsidR="00213C1D">
          <w:rPr>
            <w:noProof/>
            <w:webHidden/>
          </w:rPr>
          <w:fldChar w:fldCharType="begin"/>
        </w:r>
        <w:r w:rsidR="00213C1D">
          <w:rPr>
            <w:noProof/>
            <w:webHidden/>
          </w:rPr>
          <w:instrText xml:space="preserve"> PAGEREF _Toc159618935 \h </w:instrText>
        </w:r>
        <w:r w:rsidR="00213C1D">
          <w:rPr>
            <w:noProof/>
            <w:webHidden/>
          </w:rPr>
        </w:r>
        <w:r w:rsidR="00213C1D">
          <w:rPr>
            <w:noProof/>
            <w:webHidden/>
          </w:rPr>
          <w:fldChar w:fldCharType="separate"/>
        </w:r>
        <w:r w:rsidR="0012574E">
          <w:rPr>
            <w:noProof/>
            <w:webHidden/>
          </w:rPr>
          <w:t>13</w:t>
        </w:r>
        <w:r w:rsidR="00213C1D">
          <w:rPr>
            <w:noProof/>
            <w:webHidden/>
          </w:rPr>
          <w:fldChar w:fldCharType="end"/>
        </w:r>
      </w:hyperlink>
    </w:p>
    <w:p w14:paraId="5801CA05" w14:textId="0497A9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6" w:history="1">
        <w:r w:rsidR="00213C1D" w:rsidRPr="00E81ACC">
          <w:rPr>
            <w:rStyle w:val="Hyperlink"/>
            <w:rFonts w:eastAsia="MS Mincho"/>
            <w:noProof/>
          </w:rPr>
          <w:t xml:space="preserve">Table 4 — Attributes of element </w:t>
        </w:r>
        <w:r w:rsidR="00213C1D" w:rsidRPr="00E81ACC">
          <w:rPr>
            <w:rStyle w:val="Hyperlink"/>
            <w:rFonts w:ascii="Courier New" w:eastAsia="MS Mincho" w:hAnsi="Courier New" w:cs="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_Toc159618936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57AFF3F0" w14:textId="50C4736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7" w:history="1">
        <w:r w:rsidR="00213C1D" w:rsidRPr="00E81ACC">
          <w:rPr>
            <w:rStyle w:val="Hyperlink"/>
            <w:rFonts w:eastAsia="MS Mincho"/>
            <w:noProof/>
          </w:rPr>
          <w:t xml:space="preserve">Table 5 — Nested elements of element </w:t>
        </w:r>
        <w:r w:rsidR="00213C1D" w:rsidRPr="00E81ACC">
          <w:rPr>
            <w:rStyle w:val="Hyperlink"/>
            <w:rFonts w:ascii="Courier New" w:eastAsia="MS Mincho" w:hAnsi="Courier New" w:cs="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_Toc159618937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142E1B07" w14:textId="495D9EF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8" w:history="1">
        <w:r w:rsidR="00213C1D" w:rsidRPr="00E81ACC">
          <w:rPr>
            <w:rStyle w:val="Hyperlink"/>
            <w:rFonts w:eastAsia="MS Mincho"/>
            <w:noProof/>
          </w:rPr>
          <w:t xml:space="preserve">Table 6 — Nested elements of </w:t>
        </w:r>
        <w:r w:rsidR="00213C1D" w:rsidRPr="00E81ACC">
          <w:rPr>
            <w:rStyle w:val="Hyperlink"/>
            <w:rFonts w:ascii="Courier New" w:eastAsia="MS Mincho" w:hAnsi="Courier New" w:cs="Courier New"/>
            <w:noProof/>
          </w:rPr>
          <w:t>&lt;conn</w:t>
        </w:r>
        <w:r w:rsidR="00213C1D" w:rsidRPr="00E81ACC">
          <w:rPr>
            <w:rStyle w:val="Hyperlink"/>
            <w:rFonts w:eastAsia="MS Mincho"/>
            <w:noProof/>
          </w:rPr>
          <w:t>ected_to/&gt;</w:t>
        </w:r>
        <w:r w:rsidR="00213C1D">
          <w:rPr>
            <w:noProof/>
            <w:webHidden/>
          </w:rPr>
          <w:tab/>
        </w:r>
        <w:r w:rsidR="00213C1D">
          <w:rPr>
            <w:noProof/>
            <w:webHidden/>
          </w:rPr>
          <w:fldChar w:fldCharType="begin"/>
        </w:r>
        <w:r w:rsidR="00213C1D">
          <w:rPr>
            <w:noProof/>
            <w:webHidden/>
          </w:rPr>
          <w:instrText xml:space="preserve"> PAGEREF _Toc159618938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47CF910B" w14:textId="65169F8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9" w:history="1">
        <w:r w:rsidR="00213C1D" w:rsidRPr="00E81ACC">
          <w:rPr>
            <w:rStyle w:val="Hyperlink"/>
            <w:rFonts w:eastAsia="MS Mincho"/>
            <w:noProof/>
          </w:rPr>
          <w:t xml:space="preserve">Table 7 — Attributes of element </w:t>
        </w:r>
        <w:r w:rsidR="00213C1D" w:rsidRPr="00E81ACC">
          <w:rPr>
            <w:rStyle w:val="Hyperlink"/>
            <w:rFonts w:ascii="Courier New" w:eastAsia="MS Mincho" w:hAnsi="Courier New"/>
            <w:noProof/>
          </w:rPr>
          <w:t>&lt;part/&gt;</w:t>
        </w:r>
        <w:r w:rsidR="00213C1D">
          <w:rPr>
            <w:noProof/>
            <w:webHidden/>
          </w:rPr>
          <w:tab/>
        </w:r>
        <w:r w:rsidR="00213C1D">
          <w:rPr>
            <w:noProof/>
            <w:webHidden/>
          </w:rPr>
          <w:fldChar w:fldCharType="begin"/>
        </w:r>
        <w:r w:rsidR="00213C1D">
          <w:rPr>
            <w:noProof/>
            <w:webHidden/>
          </w:rPr>
          <w:instrText xml:space="preserve"> PAGEREF _Toc159618939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00FC2100" w14:textId="6E45A9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0" w:history="1">
        <w:r w:rsidR="00213C1D" w:rsidRPr="00E81ACC">
          <w:rPr>
            <w:rStyle w:val="Hyperlink"/>
            <w:rFonts w:eastAsia="MS Mincho"/>
            <w:noProof/>
          </w:rPr>
          <w:t xml:space="preserve">Table 8 — Attributes of element </w:t>
        </w:r>
        <w:r w:rsidR="00213C1D" w:rsidRPr="00E81ACC">
          <w:rPr>
            <w:rStyle w:val="Hyperlink"/>
            <w:rFonts w:ascii="Courier New" w:eastAsia="MS Mincho" w:hAnsi="Courier New" w:cs="Courier New"/>
            <w:noProof/>
          </w:rPr>
          <w:t>&lt;assy/&gt;</w:t>
        </w:r>
        <w:r w:rsidR="00213C1D">
          <w:rPr>
            <w:noProof/>
            <w:webHidden/>
          </w:rPr>
          <w:tab/>
        </w:r>
        <w:r w:rsidR="00213C1D">
          <w:rPr>
            <w:noProof/>
            <w:webHidden/>
          </w:rPr>
          <w:fldChar w:fldCharType="begin"/>
        </w:r>
        <w:r w:rsidR="00213C1D">
          <w:rPr>
            <w:noProof/>
            <w:webHidden/>
          </w:rPr>
          <w:instrText xml:space="preserve"> PAGEREF _Toc159618940 \h </w:instrText>
        </w:r>
        <w:r w:rsidR="00213C1D">
          <w:rPr>
            <w:noProof/>
            <w:webHidden/>
          </w:rPr>
        </w:r>
        <w:r w:rsidR="00213C1D">
          <w:rPr>
            <w:noProof/>
            <w:webHidden/>
          </w:rPr>
          <w:fldChar w:fldCharType="separate"/>
        </w:r>
        <w:r w:rsidR="0012574E">
          <w:rPr>
            <w:noProof/>
            <w:webHidden/>
          </w:rPr>
          <w:t>16</w:t>
        </w:r>
        <w:r w:rsidR="00213C1D">
          <w:rPr>
            <w:noProof/>
            <w:webHidden/>
          </w:rPr>
          <w:fldChar w:fldCharType="end"/>
        </w:r>
      </w:hyperlink>
    </w:p>
    <w:p w14:paraId="638AB3D8" w14:textId="2AF458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1" w:history="1">
        <w:r w:rsidR="00213C1D" w:rsidRPr="00E81ACC">
          <w:rPr>
            <w:rStyle w:val="Hyperlink"/>
            <w:rFonts w:eastAsia="MS Mincho"/>
            <w:noProof/>
          </w:rPr>
          <w:t xml:space="preserve">Table 9 — Nested elements of </w:t>
        </w:r>
        <w:r w:rsidR="00213C1D" w:rsidRPr="00E81ACC">
          <w:rPr>
            <w:rStyle w:val="Hyperlink"/>
            <w:rFonts w:ascii="Courier New" w:eastAsia="MS Mincho" w:hAnsi="Courier New" w:cs="Courier New"/>
            <w:noProof/>
          </w:rPr>
          <w:t>&lt;stacking/&gt;</w:t>
        </w:r>
        <w:r w:rsidR="00213C1D">
          <w:rPr>
            <w:noProof/>
            <w:webHidden/>
          </w:rPr>
          <w:tab/>
        </w:r>
        <w:r w:rsidR="00213C1D">
          <w:rPr>
            <w:noProof/>
            <w:webHidden/>
          </w:rPr>
          <w:fldChar w:fldCharType="begin"/>
        </w:r>
        <w:r w:rsidR="00213C1D">
          <w:rPr>
            <w:noProof/>
            <w:webHidden/>
          </w:rPr>
          <w:instrText xml:space="preserve"> PAGEREF _Toc159618941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5B22642C" w14:textId="51574CF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2" w:history="1">
        <w:r w:rsidR="00213C1D" w:rsidRPr="00E81ACC">
          <w:rPr>
            <w:rStyle w:val="Hyperlink"/>
            <w:rFonts w:eastAsia="MS Mincho"/>
            <w:noProof/>
          </w:rPr>
          <w:t xml:space="preserve">Table 10 — Attributes of </w:t>
        </w:r>
        <w:r w:rsidR="00213C1D" w:rsidRPr="00E81ACC">
          <w:rPr>
            <w:rStyle w:val="Hyperlink"/>
            <w:rFonts w:ascii="Courier New" w:eastAsia="MS Mincho" w:hAnsi="Courier New" w:cs="Courier New"/>
            <w:noProof/>
          </w:rPr>
          <w:t>&lt;stacking/&gt;</w:t>
        </w:r>
        <w:r w:rsidR="00213C1D">
          <w:rPr>
            <w:noProof/>
            <w:webHidden/>
          </w:rPr>
          <w:tab/>
        </w:r>
        <w:r w:rsidR="00213C1D">
          <w:rPr>
            <w:noProof/>
            <w:webHidden/>
          </w:rPr>
          <w:fldChar w:fldCharType="begin"/>
        </w:r>
        <w:r w:rsidR="00213C1D">
          <w:rPr>
            <w:noProof/>
            <w:webHidden/>
          </w:rPr>
          <w:instrText xml:space="preserve"> PAGEREF _Toc159618942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5169D735" w14:textId="4FC9FB2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3" w:history="1">
        <w:r w:rsidR="00213C1D" w:rsidRPr="00E81ACC">
          <w:rPr>
            <w:rStyle w:val="Hyperlink"/>
            <w:rFonts w:eastAsia="MS Mincho"/>
            <w:noProof/>
          </w:rPr>
          <w:t xml:space="preserve">Table 11 — Attributes of </w:t>
        </w:r>
        <w:r w:rsidR="00213C1D" w:rsidRPr="00E81ACC">
          <w:rPr>
            <w:rStyle w:val="Hyperlink"/>
            <w:rFonts w:ascii="Courier New" w:eastAsia="MS Mincho" w:hAnsi="Courier New" w:cs="Courier New"/>
            <w:noProof/>
          </w:rPr>
          <w:t>&lt;level/&gt;</w:t>
        </w:r>
        <w:r w:rsidR="00213C1D">
          <w:rPr>
            <w:noProof/>
            <w:webHidden/>
          </w:rPr>
          <w:tab/>
        </w:r>
        <w:r w:rsidR="00213C1D">
          <w:rPr>
            <w:noProof/>
            <w:webHidden/>
          </w:rPr>
          <w:fldChar w:fldCharType="begin"/>
        </w:r>
        <w:r w:rsidR="00213C1D">
          <w:rPr>
            <w:noProof/>
            <w:webHidden/>
          </w:rPr>
          <w:instrText xml:space="preserve"> PAGEREF _Toc159618943 \h </w:instrText>
        </w:r>
        <w:r w:rsidR="00213C1D">
          <w:rPr>
            <w:noProof/>
            <w:webHidden/>
          </w:rPr>
        </w:r>
        <w:r w:rsidR="00213C1D">
          <w:rPr>
            <w:noProof/>
            <w:webHidden/>
          </w:rPr>
          <w:fldChar w:fldCharType="separate"/>
        </w:r>
        <w:r w:rsidR="0012574E">
          <w:rPr>
            <w:noProof/>
            <w:webHidden/>
          </w:rPr>
          <w:t>19</w:t>
        </w:r>
        <w:r w:rsidR="00213C1D">
          <w:rPr>
            <w:noProof/>
            <w:webHidden/>
          </w:rPr>
          <w:fldChar w:fldCharType="end"/>
        </w:r>
      </w:hyperlink>
    </w:p>
    <w:p w14:paraId="6471E352" w14:textId="617C5B8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4" w:history="1">
        <w:r w:rsidR="00213C1D" w:rsidRPr="00E81ACC">
          <w:rPr>
            <w:rStyle w:val="Hyperlink"/>
            <w:rFonts w:eastAsia="MS Mincho"/>
            <w:noProof/>
          </w:rPr>
          <w:t xml:space="preserve">Table 12 — Nested elements of element </w:t>
        </w:r>
        <w:r w:rsidR="00213C1D" w:rsidRPr="00E81ACC">
          <w:rPr>
            <w:rStyle w:val="Hyperlink"/>
            <w:rFonts w:ascii="Courier New" w:eastAsia="MS Mincho" w:hAnsi="Courier New" w:cs="Courier New"/>
            <w:noProof/>
          </w:rPr>
          <w:t>&lt;contact_list/&gt;</w:t>
        </w:r>
        <w:r w:rsidR="00213C1D">
          <w:rPr>
            <w:noProof/>
            <w:webHidden/>
          </w:rPr>
          <w:tab/>
        </w:r>
        <w:r w:rsidR="00213C1D">
          <w:rPr>
            <w:noProof/>
            <w:webHidden/>
          </w:rPr>
          <w:fldChar w:fldCharType="begin"/>
        </w:r>
        <w:r w:rsidR="00213C1D">
          <w:rPr>
            <w:noProof/>
            <w:webHidden/>
          </w:rPr>
          <w:instrText xml:space="preserve"> PAGEREF _Toc159618944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002A9D2E" w14:textId="4CE70A7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5" w:history="1">
        <w:r w:rsidR="00213C1D" w:rsidRPr="00E81ACC">
          <w:rPr>
            <w:rStyle w:val="Hyperlink"/>
            <w:rFonts w:eastAsia="MS Mincho"/>
            <w:noProof/>
          </w:rPr>
          <w:t xml:space="preserve">Table 13 — Nested elements of element </w:t>
        </w:r>
        <w:r w:rsidR="00213C1D" w:rsidRPr="00E81ACC">
          <w:rPr>
            <w:rStyle w:val="Hyperlink"/>
            <w:rFonts w:ascii="Courier New" w:eastAsia="MS Mincho" w:hAnsi="Courier New" w:cs="Courier New"/>
            <w:noProof/>
          </w:rPr>
          <w:t>&lt;contact/&gt;</w:t>
        </w:r>
        <w:r w:rsidR="00213C1D">
          <w:rPr>
            <w:noProof/>
            <w:webHidden/>
          </w:rPr>
          <w:tab/>
        </w:r>
        <w:r w:rsidR="00213C1D">
          <w:rPr>
            <w:noProof/>
            <w:webHidden/>
          </w:rPr>
          <w:fldChar w:fldCharType="begin"/>
        </w:r>
        <w:r w:rsidR="00213C1D">
          <w:rPr>
            <w:noProof/>
            <w:webHidden/>
          </w:rPr>
          <w:instrText xml:space="preserve"> PAGEREF _Toc159618945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7DDC9FC2" w14:textId="57016E2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6" w:history="1">
        <w:r w:rsidR="00213C1D" w:rsidRPr="00E81ACC">
          <w:rPr>
            <w:rStyle w:val="Hyperlink"/>
            <w:rFonts w:eastAsia="MS Mincho"/>
            <w:noProof/>
          </w:rPr>
          <w:t xml:space="preserve">Table 14 — Attributes of element </w:t>
        </w:r>
        <w:r w:rsidR="00213C1D" w:rsidRPr="00E81ACC">
          <w:rPr>
            <w:rStyle w:val="Hyperlink"/>
            <w:rFonts w:ascii="Courier New" w:eastAsia="MS Mincho" w:hAnsi="Courier New" w:cs="Courier New"/>
            <w:noProof/>
          </w:rPr>
          <w:t>&lt;partner/&gt;</w:t>
        </w:r>
        <w:r w:rsidR="00213C1D">
          <w:rPr>
            <w:noProof/>
            <w:webHidden/>
          </w:rPr>
          <w:tab/>
        </w:r>
        <w:r w:rsidR="00213C1D">
          <w:rPr>
            <w:noProof/>
            <w:webHidden/>
          </w:rPr>
          <w:fldChar w:fldCharType="begin"/>
        </w:r>
        <w:r w:rsidR="00213C1D">
          <w:rPr>
            <w:noProof/>
            <w:webHidden/>
          </w:rPr>
          <w:instrText xml:space="preserve"> PAGEREF _Toc159618946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13E9E292" w14:textId="44F3145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7" w:history="1">
        <w:r w:rsidR="00213C1D" w:rsidRPr="00E81ACC">
          <w:rPr>
            <w:rStyle w:val="Hyperlink"/>
            <w:rFonts w:eastAsia="MS Mincho"/>
            <w:noProof/>
          </w:rPr>
          <w:t xml:space="preserve">Table 15 — Attributes of element </w:t>
        </w:r>
        <w:r w:rsidR="00213C1D" w:rsidRPr="00E81ACC">
          <w:rPr>
            <w:rStyle w:val="Hyperlink"/>
            <w:rFonts w:ascii="Courier New" w:eastAsia="MS Mincho" w:hAnsi="Courier New" w:cs="Courier New"/>
            <w:noProof/>
          </w:rPr>
          <w:t>&lt;coefficients/&gt;</w:t>
        </w:r>
        <w:r w:rsidR="00213C1D">
          <w:rPr>
            <w:noProof/>
            <w:webHidden/>
          </w:rPr>
          <w:tab/>
        </w:r>
        <w:r w:rsidR="00213C1D">
          <w:rPr>
            <w:noProof/>
            <w:webHidden/>
          </w:rPr>
          <w:fldChar w:fldCharType="begin"/>
        </w:r>
        <w:r w:rsidR="00213C1D">
          <w:rPr>
            <w:noProof/>
            <w:webHidden/>
          </w:rPr>
          <w:instrText xml:space="preserve"> PAGEREF _Toc159618947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0EA5BE1A" w14:textId="50EA05A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8" w:history="1">
        <w:r w:rsidR="00213C1D" w:rsidRPr="00E81ACC">
          <w:rPr>
            <w:rStyle w:val="Hyperlink"/>
            <w:rFonts w:eastAsia="MS Mincho"/>
            <w:noProof/>
          </w:rPr>
          <w:t xml:space="preserve">Table 16 — Nested elements of element </w:t>
        </w:r>
        <w:r w:rsidR="00213C1D" w:rsidRPr="00E81ACC">
          <w:rPr>
            <w:rStyle w:val="Hyperlink"/>
            <w:rFonts w:ascii="Courier New" w:eastAsia="MS Mincho" w:hAnsi="Courier New" w:cs="Courier New"/>
            <w:noProof/>
          </w:rPr>
          <w:t>&lt;connection_list/&gt;</w:t>
        </w:r>
        <w:r w:rsidR="00213C1D">
          <w:rPr>
            <w:noProof/>
            <w:webHidden/>
          </w:rPr>
          <w:tab/>
        </w:r>
        <w:r w:rsidR="00213C1D">
          <w:rPr>
            <w:noProof/>
            <w:webHidden/>
          </w:rPr>
          <w:fldChar w:fldCharType="begin"/>
        </w:r>
        <w:r w:rsidR="00213C1D">
          <w:rPr>
            <w:noProof/>
            <w:webHidden/>
          </w:rPr>
          <w:instrText xml:space="preserve"> PAGEREF _Toc159618948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077AB4BB" w14:textId="3A7324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9" w:history="1">
        <w:r w:rsidR="00213C1D" w:rsidRPr="00E81ACC">
          <w:rPr>
            <w:rStyle w:val="Hyperlink"/>
            <w:rFonts w:eastAsia="MS Mincho"/>
            <w:noProof/>
          </w:rPr>
          <w:t xml:space="preserve">Table 17 — Nested elements of element </w:t>
        </w:r>
        <w:r w:rsidR="00213C1D" w:rsidRPr="00E81ACC">
          <w:rPr>
            <w:rStyle w:val="Hyperlink"/>
            <w:rFonts w:ascii="Courier New" w:eastAsia="MS Mincho" w:hAnsi="Courier New" w:cs="Courier New"/>
            <w:noProof/>
          </w:rPr>
          <w:t>&lt;custom_attributes_list/&gt;</w:t>
        </w:r>
        <w:r w:rsidR="00213C1D">
          <w:rPr>
            <w:noProof/>
            <w:webHidden/>
          </w:rPr>
          <w:tab/>
        </w:r>
        <w:r w:rsidR="00213C1D">
          <w:rPr>
            <w:noProof/>
            <w:webHidden/>
          </w:rPr>
          <w:fldChar w:fldCharType="begin"/>
        </w:r>
        <w:r w:rsidR="00213C1D">
          <w:rPr>
            <w:noProof/>
            <w:webHidden/>
          </w:rPr>
          <w:instrText xml:space="preserve"> PAGEREF _Toc159618949 \h </w:instrText>
        </w:r>
        <w:r w:rsidR="00213C1D">
          <w:rPr>
            <w:noProof/>
            <w:webHidden/>
          </w:rPr>
        </w:r>
        <w:r w:rsidR="00213C1D">
          <w:rPr>
            <w:noProof/>
            <w:webHidden/>
          </w:rPr>
          <w:fldChar w:fldCharType="separate"/>
        </w:r>
        <w:r w:rsidR="0012574E">
          <w:rPr>
            <w:noProof/>
            <w:webHidden/>
          </w:rPr>
          <w:t>26</w:t>
        </w:r>
        <w:r w:rsidR="00213C1D">
          <w:rPr>
            <w:noProof/>
            <w:webHidden/>
          </w:rPr>
          <w:fldChar w:fldCharType="end"/>
        </w:r>
      </w:hyperlink>
    </w:p>
    <w:p w14:paraId="09740FC7" w14:textId="472D489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0" w:history="1">
        <w:r w:rsidR="00213C1D" w:rsidRPr="00E81ACC">
          <w:rPr>
            <w:rStyle w:val="Hyperlink"/>
            <w:rFonts w:eastAsia="MS Mincho"/>
            <w:noProof/>
          </w:rPr>
          <w:t xml:space="preserve">Table 18 — Attributes of </w:t>
        </w:r>
        <w:r w:rsidR="00213C1D" w:rsidRPr="00E81ACC">
          <w:rPr>
            <w:rStyle w:val="Hyperlink"/>
            <w:rFonts w:ascii="Courier New" w:eastAsia="MS Mincho" w:hAnsi="Courier New"/>
            <w:noProof/>
          </w:rPr>
          <w:t>&lt;custom_attributes/&gt;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_Toc159618950 \h </w:instrText>
        </w:r>
        <w:r w:rsidR="00213C1D">
          <w:rPr>
            <w:noProof/>
            <w:webHidden/>
          </w:rPr>
        </w:r>
        <w:r w:rsidR="00213C1D">
          <w:rPr>
            <w:noProof/>
            <w:webHidden/>
          </w:rPr>
          <w:fldChar w:fldCharType="separate"/>
        </w:r>
        <w:r w:rsidR="0012574E">
          <w:rPr>
            <w:noProof/>
            <w:webHidden/>
          </w:rPr>
          <w:t>26</w:t>
        </w:r>
        <w:r w:rsidR="00213C1D">
          <w:rPr>
            <w:noProof/>
            <w:webHidden/>
          </w:rPr>
          <w:fldChar w:fldCharType="end"/>
        </w:r>
      </w:hyperlink>
    </w:p>
    <w:p w14:paraId="448DEE5B" w14:textId="1AE6301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1" w:history="1">
        <w:r w:rsidR="00213C1D" w:rsidRPr="00E81ACC">
          <w:rPr>
            <w:rStyle w:val="Hyperlink"/>
            <w:rFonts w:eastAsia="MS Mincho"/>
            <w:noProof/>
          </w:rPr>
          <w:t xml:space="preserve">Table 19 — Nested elements of element </w:t>
        </w:r>
        <w:r w:rsidR="00213C1D" w:rsidRPr="00E81ACC">
          <w:rPr>
            <w:rStyle w:val="Hyperlink"/>
            <w:rFonts w:ascii="Courier New" w:eastAsia="MS Mincho" w:hAnsi="Courier New" w:cs="Courier New"/>
            <w:noProof/>
          </w:rPr>
          <w:t>&lt;custom_attributes/&gt;</w:t>
        </w:r>
        <w:r w:rsidR="00213C1D">
          <w:rPr>
            <w:noProof/>
            <w:webHidden/>
          </w:rPr>
          <w:tab/>
        </w:r>
        <w:r w:rsidR="00213C1D">
          <w:rPr>
            <w:noProof/>
            <w:webHidden/>
          </w:rPr>
          <w:fldChar w:fldCharType="begin"/>
        </w:r>
        <w:r w:rsidR="00213C1D">
          <w:rPr>
            <w:noProof/>
            <w:webHidden/>
          </w:rPr>
          <w:instrText xml:space="preserve"> PAGEREF _Toc159618951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13FDE138" w14:textId="62E8956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2" w:history="1">
        <w:r w:rsidR="00213C1D" w:rsidRPr="00E81ACC">
          <w:rPr>
            <w:rStyle w:val="Hyperlink"/>
            <w:rFonts w:eastAsia="MS Mincho"/>
            <w:noProof/>
          </w:rPr>
          <w:t xml:space="preserve">Table 20 — Attributes of </w:t>
        </w:r>
        <w:r w:rsidR="00213C1D" w:rsidRPr="00E81ACC">
          <w:rPr>
            <w:rStyle w:val="Hyperlink"/>
            <w:rFonts w:ascii="Courier New" w:eastAsia="MS Mincho" w:hAnsi="Courier New" w:cs="Courier New"/>
            <w:noProof/>
          </w:rPr>
          <w:t>&lt;string/&gt;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_Toc159618952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0DB5D1C0" w14:textId="16FDE11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3" w:history="1">
        <w:r w:rsidR="00213C1D" w:rsidRPr="00E81ACC">
          <w:rPr>
            <w:rStyle w:val="Hyperlink"/>
            <w:rFonts w:eastAsia="MS Mincho"/>
            <w:noProof/>
          </w:rPr>
          <w:t xml:space="preserve">Table 21 — Attributes of </w:t>
        </w:r>
        <w:r w:rsidR="00213C1D" w:rsidRPr="00E81ACC">
          <w:rPr>
            <w:rStyle w:val="Hyperlink"/>
            <w:rFonts w:ascii="Courier New" w:eastAsia="MS Mincho" w:hAnsi="Courier New" w:cs="Courier New"/>
            <w:noProof/>
          </w:rPr>
          <w:t>&lt;real/&gt;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_Toc159618953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133C7344" w14:textId="42904C8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4" w:history="1">
        <w:r w:rsidR="00213C1D" w:rsidRPr="00E81ACC">
          <w:rPr>
            <w:rStyle w:val="Hyperlink"/>
            <w:rFonts w:eastAsia="MS Mincho"/>
            <w:noProof/>
          </w:rPr>
          <w:t xml:space="preserve">Table 22 — Attributes of </w:t>
        </w:r>
        <w:r w:rsidR="00213C1D" w:rsidRPr="00E81ACC">
          <w:rPr>
            <w:rStyle w:val="Hyperlink"/>
            <w:rFonts w:ascii="Courier New" w:eastAsia="MS Mincho" w:hAnsi="Courier New" w:cs="Courier New"/>
            <w:noProof/>
          </w:rPr>
          <w:t>&lt;integer/&gt;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_Toc159618954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11EBA3E" w14:textId="5D39AF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5" w:history="1">
        <w:r w:rsidR="00213C1D" w:rsidRPr="00E81ACC">
          <w:rPr>
            <w:rStyle w:val="Hyperlink"/>
            <w:rFonts w:eastAsia="MS Mincho"/>
            <w:noProof/>
          </w:rPr>
          <w:t xml:space="preserve">Table 23 — Attributes of </w:t>
        </w:r>
        <w:r w:rsidR="00213C1D" w:rsidRPr="00E81ACC">
          <w:rPr>
            <w:rStyle w:val="Hyperlink"/>
            <w:rFonts w:ascii="Courier New" w:eastAsia="MS Mincho" w:hAnsi="Courier New" w:cs="Courier New"/>
            <w:noProof/>
          </w:rPr>
          <w:t>&lt;string_list/&gt;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_Toc159618955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62DB9B63" w14:textId="5F05A7A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6" w:history="1">
        <w:r w:rsidR="00213C1D" w:rsidRPr="00E81ACC">
          <w:rPr>
            <w:rStyle w:val="Hyperlink"/>
            <w:rFonts w:eastAsia="MS Mincho"/>
            <w:noProof/>
          </w:rPr>
          <w:t xml:space="preserve">Table 24 — Nested elements of </w:t>
        </w:r>
        <w:r w:rsidR="00213C1D" w:rsidRPr="00E81ACC">
          <w:rPr>
            <w:rStyle w:val="Hyperlink"/>
            <w:rFonts w:ascii="Courier New" w:eastAsia="MS Mincho" w:hAnsi="Courier New" w:cs="Courier New"/>
            <w:noProof/>
          </w:rPr>
          <w:t>&lt;string_list/&gt;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_Toc159618956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DE50E04" w14:textId="23D6517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7" w:history="1">
        <w:r w:rsidR="00213C1D" w:rsidRPr="00E81ACC">
          <w:rPr>
            <w:rStyle w:val="Hyperlink"/>
            <w:rFonts w:eastAsia="MS Mincho"/>
            <w:noProof/>
          </w:rPr>
          <w:t xml:space="preserve">Table 25 — Attributes of </w:t>
        </w:r>
        <w:r w:rsidR="00213C1D" w:rsidRPr="00E81ACC">
          <w:rPr>
            <w:rStyle w:val="Hyperlink"/>
            <w:rFonts w:ascii="Courier New" w:eastAsia="MS Mincho" w:hAnsi="Courier New"/>
            <w:noProof/>
          </w:rPr>
          <w:t>&lt;value/&gt;</w:t>
        </w:r>
        <w:r w:rsidR="00213C1D" w:rsidRPr="00E81ACC">
          <w:rPr>
            <w:rStyle w:val="Hyperlink"/>
            <w:rFonts w:eastAsia="MS Mincho"/>
            <w:noProof/>
          </w:rPr>
          <w:t xml:space="preserve"> element inside </w:t>
        </w:r>
        <w:r w:rsidR="00213C1D" w:rsidRPr="00E81ACC">
          <w:rPr>
            <w:rStyle w:val="Hyperlink"/>
            <w:rFonts w:ascii="Courier New" w:eastAsia="MS Mincho" w:hAnsi="Courier New"/>
            <w:noProof/>
          </w:rPr>
          <w:t>&lt;string_list/&gt;</w:t>
        </w:r>
        <w:r w:rsidR="00213C1D">
          <w:rPr>
            <w:noProof/>
            <w:webHidden/>
          </w:rPr>
          <w:tab/>
        </w:r>
        <w:r w:rsidR="00213C1D">
          <w:rPr>
            <w:noProof/>
            <w:webHidden/>
          </w:rPr>
          <w:fldChar w:fldCharType="begin"/>
        </w:r>
        <w:r w:rsidR="00213C1D">
          <w:rPr>
            <w:noProof/>
            <w:webHidden/>
          </w:rPr>
          <w:instrText xml:space="preserve"> PAGEREF _Toc159618957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7577C40" w14:textId="45A51EE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8" w:history="1">
        <w:r w:rsidR="00213C1D" w:rsidRPr="00E81ACC">
          <w:rPr>
            <w:rStyle w:val="Hyperlink"/>
            <w:rFonts w:eastAsia="MS Mincho"/>
            <w:noProof/>
          </w:rPr>
          <w:t xml:space="preserve">Table 26 — Attributes of </w:t>
        </w:r>
        <w:r w:rsidR="00213C1D" w:rsidRPr="00E81ACC">
          <w:rPr>
            <w:rStyle w:val="Hyperlink"/>
            <w:rFonts w:ascii="Courier New" w:eastAsia="MS Mincho" w:hAnsi="Courier New" w:cs="Courier New"/>
            <w:noProof/>
          </w:rPr>
          <w:t>&lt;real_list/&gt;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_Toc159618958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246AA6B" w14:textId="0FCB6A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9" w:history="1">
        <w:r w:rsidR="00213C1D" w:rsidRPr="00E81ACC">
          <w:rPr>
            <w:rStyle w:val="Hyperlink"/>
            <w:rFonts w:eastAsia="MS Mincho"/>
            <w:noProof/>
          </w:rPr>
          <w:t xml:space="preserve">Table 27— Nested element of </w:t>
        </w:r>
        <w:r w:rsidR="00213C1D" w:rsidRPr="00E81ACC">
          <w:rPr>
            <w:rStyle w:val="Hyperlink"/>
            <w:rFonts w:ascii="Courier New" w:eastAsia="MS Mincho" w:hAnsi="Courier New" w:cs="Courier New"/>
            <w:noProof/>
          </w:rPr>
          <w:t>&lt;real_list/&gt;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_Toc159618959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C04BECA" w14:textId="38F8122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0" w:history="1">
        <w:r w:rsidR="00213C1D" w:rsidRPr="00E81ACC">
          <w:rPr>
            <w:rStyle w:val="Hyperlink"/>
            <w:rFonts w:eastAsia="MS Mincho"/>
            <w:noProof/>
          </w:rPr>
          <w:t xml:space="preserve">Table 28 — Attributes of </w:t>
        </w:r>
        <w:r w:rsidR="00213C1D" w:rsidRPr="00E81ACC">
          <w:rPr>
            <w:rStyle w:val="Hyperlink"/>
            <w:rFonts w:ascii="Courier New" w:eastAsia="MS Mincho" w:hAnsi="Courier New" w:cs="Courier New"/>
            <w:noProof/>
          </w:rPr>
          <w:t>&lt;value/&gt;</w:t>
        </w:r>
        <w:r w:rsidR="00213C1D" w:rsidRPr="00E81ACC">
          <w:rPr>
            <w:rStyle w:val="Hyperlink"/>
            <w:rFonts w:eastAsia="MS Mincho"/>
            <w:noProof/>
          </w:rPr>
          <w:t xml:space="preserve"> element inside &lt;</w:t>
        </w:r>
        <w:r w:rsidR="00213C1D" w:rsidRPr="00E81ACC">
          <w:rPr>
            <w:rStyle w:val="Hyperlink"/>
            <w:rFonts w:ascii="Courier New" w:eastAsia="MS Mincho" w:hAnsi="Courier New" w:cs="Courier New"/>
            <w:noProof/>
          </w:rPr>
          <w:t>real_list</w:t>
        </w:r>
        <w:r w:rsidR="00213C1D" w:rsidRPr="00E81ACC">
          <w:rPr>
            <w:rStyle w:val="Hyperlink"/>
            <w:rFonts w:eastAsia="MS Mincho"/>
            <w:noProof/>
          </w:rPr>
          <w:t>/&gt;</w:t>
        </w:r>
        <w:r w:rsidR="00213C1D">
          <w:rPr>
            <w:noProof/>
            <w:webHidden/>
          </w:rPr>
          <w:tab/>
        </w:r>
        <w:r w:rsidR="00213C1D">
          <w:rPr>
            <w:noProof/>
            <w:webHidden/>
          </w:rPr>
          <w:fldChar w:fldCharType="begin"/>
        </w:r>
        <w:r w:rsidR="00213C1D">
          <w:rPr>
            <w:noProof/>
            <w:webHidden/>
          </w:rPr>
          <w:instrText xml:space="preserve"> PAGEREF _Toc159618960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D17FEDB" w14:textId="11FE588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1" w:history="1">
        <w:r w:rsidR="00213C1D" w:rsidRPr="00E81ACC">
          <w:rPr>
            <w:rStyle w:val="Hyperlink"/>
            <w:rFonts w:eastAsia="MS Mincho"/>
            <w:noProof/>
          </w:rPr>
          <w:t xml:space="preserve">Table 29 — Attributes of </w:t>
        </w:r>
        <w:r w:rsidR="00213C1D" w:rsidRPr="00E81ACC">
          <w:rPr>
            <w:rStyle w:val="Hyperlink"/>
            <w:rFonts w:ascii="Courier New" w:eastAsia="MS Mincho" w:hAnsi="Courier New" w:cs="Courier New"/>
            <w:noProof/>
          </w:rPr>
          <w:t>&lt;int_list/&gt;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_Toc159618961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1C990F99" w14:textId="62485C5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2" w:history="1">
        <w:r w:rsidR="00213C1D" w:rsidRPr="00E81ACC">
          <w:rPr>
            <w:rStyle w:val="Hyperlink"/>
            <w:rFonts w:eastAsia="MS Mincho"/>
            <w:noProof/>
          </w:rPr>
          <w:t xml:space="preserve">Table 30 — Nested elements of </w:t>
        </w:r>
        <w:r w:rsidR="00213C1D" w:rsidRPr="00E81ACC">
          <w:rPr>
            <w:rStyle w:val="Hyperlink"/>
            <w:rFonts w:ascii="Courier New" w:eastAsia="MS Mincho" w:hAnsi="Courier New" w:cs="Courier New"/>
            <w:noProof/>
          </w:rPr>
          <w:t>&lt;int_list/&gt;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_Toc159618962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36F813C2" w14:textId="2330C95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3" w:history="1">
        <w:r w:rsidR="00213C1D" w:rsidRPr="00E81ACC">
          <w:rPr>
            <w:rStyle w:val="Hyperlink"/>
            <w:rFonts w:eastAsia="MS Mincho"/>
            <w:noProof/>
          </w:rPr>
          <w:t xml:space="preserve">Table 31 — Attributes of </w:t>
        </w:r>
        <w:r w:rsidR="00213C1D" w:rsidRPr="00E81ACC">
          <w:rPr>
            <w:rStyle w:val="Hyperlink"/>
            <w:rFonts w:ascii="Courier New" w:eastAsia="MS Mincho" w:hAnsi="Courier New" w:cs="Courier New"/>
            <w:noProof/>
          </w:rPr>
          <w:t>&lt;value/&gt;</w:t>
        </w:r>
        <w:r w:rsidR="00213C1D" w:rsidRPr="00E81ACC">
          <w:rPr>
            <w:rStyle w:val="Hyperlink"/>
            <w:rFonts w:eastAsia="MS Mincho"/>
            <w:noProof/>
          </w:rPr>
          <w:t xml:space="preserve"> element inside &lt;</w:t>
        </w:r>
        <w:r w:rsidR="00213C1D" w:rsidRPr="00E81ACC">
          <w:rPr>
            <w:rStyle w:val="Hyperlink"/>
            <w:rFonts w:ascii="Courier New" w:eastAsia="MS Mincho" w:hAnsi="Courier New" w:cs="Courier New"/>
            <w:noProof/>
          </w:rPr>
          <w:t>real_list/</w:t>
        </w:r>
        <w:r w:rsidR="00213C1D" w:rsidRPr="00E81ACC">
          <w:rPr>
            <w:rStyle w:val="Hyperlink"/>
            <w:rFonts w:eastAsia="MS Mincho"/>
            <w:noProof/>
          </w:rPr>
          <w:t>&gt;</w:t>
        </w:r>
        <w:r w:rsidR="00213C1D">
          <w:rPr>
            <w:noProof/>
            <w:webHidden/>
          </w:rPr>
          <w:tab/>
        </w:r>
        <w:r w:rsidR="00213C1D">
          <w:rPr>
            <w:noProof/>
            <w:webHidden/>
          </w:rPr>
          <w:fldChar w:fldCharType="begin"/>
        </w:r>
        <w:r w:rsidR="00213C1D">
          <w:rPr>
            <w:noProof/>
            <w:webHidden/>
          </w:rPr>
          <w:instrText xml:space="preserve"> PAGEREF _Toc159618963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661AD5A3" w14:textId="4CACA8D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4" w:history="1">
        <w:r w:rsidR="00213C1D" w:rsidRPr="00E81ACC">
          <w:rPr>
            <w:rStyle w:val="Hyperlink"/>
            <w:rFonts w:eastAsia="MS Mincho"/>
            <w:noProof/>
          </w:rPr>
          <w:t xml:space="preserve">Table 32 — Attributes of element </w:t>
        </w:r>
        <w:r w:rsidR="00213C1D" w:rsidRPr="00E81ACC">
          <w:rPr>
            <w:rStyle w:val="Hyperlink"/>
            <w:rFonts w:ascii="Courier New" w:eastAsia="MS Mincho" w:hAnsi="Courier New" w:cs="Courier New"/>
            <w:noProof/>
          </w:rPr>
          <w:t>&lt;connection_0d/&gt;</w:t>
        </w:r>
        <w:r w:rsidR="00213C1D">
          <w:rPr>
            <w:noProof/>
            <w:webHidden/>
          </w:rPr>
          <w:tab/>
        </w:r>
        <w:r w:rsidR="00213C1D">
          <w:rPr>
            <w:noProof/>
            <w:webHidden/>
          </w:rPr>
          <w:fldChar w:fldCharType="begin"/>
        </w:r>
        <w:r w:rsidR="00213C1D">
          <w:rPr>
            <w:noProof/>
            <w:webHidden/>
          </w:rPr>
          <w:instrText xml:space="preserve"> PAGEREF _Toc159618964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2E82B817" w14:textId="20D8C9E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5" w:history="1">
        <w:r w:rsidR="00213C1D" w:rsidRPr="00E81ACC">
          <w:rPr>
            <w:rStyle w:val="Hyperlink"/>
            <w:rFonts w:eastAsia="MS Mincho"/>
            <w:noProof/>
          </w:rPr>
          <w:t xml:space="preserve">Table 33 — Text values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_Toc159618965 \h </w:instrText>
        </w:r>
        <w:r w:rsidR="00213C1D">
          <w:rPr>
            <w:noProof/>
            <w:webHidden/>
          </w:rPr>
        </w:r>
        <w:r w:rsidR="00213C1D">
          <w:rPr>
            <w:noProof/>
            <w:webHidden/>
          </w:rPr>
          <w:fldChar w:fldCharType="separate"/>
        </w:r>
        <w:r w:rsidR="0012574E">
          <w:rPr>
            <w:noProof/>
            <w:webHidden/>
          </w:rPr>
          <w:t>32</w:t>
        </w:r>
        <w:r w:rsidR="00213C1D">
          <w:rPr>
            <w:noProof/>
            <w:webHidden/>
          </w:rPr>
          <w:fldChar w:fldCharType="end"/>
        </w:r>
      </w:hyperlink>
    </w:p>
    <w:p w14:paraId="67DD1714" w14:textId="67D4D38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6" w:history="1">
        <w:r w:rsidR="00213C1D" w:rsidRPr="00E81ACC">
          <w:rPr>
            <w:rStyle w:val="Hyperlink"/>
            <w:rFonts w:eastAsia="MS Mincho"/>
            <w:noProof/>
          </w:rPr>
          <w:t xml:space="preserve">Table 34 — Attributes of elements </w:t>
        </w:r>
        <w:r w:rsidR="00213C1D" w:rsidRPr="00E81ACC">
          <w:rPr>
            <w:rStyle w:val="Hyperlink"/>
            <w:rFonts w:ascii="Courier New" w:eastAsia="MS Mincho" w:hAnsi="Courier New" w:cs="Courier New"/>
            <w:noProof/>
          </w:rPr>
          <w:t>&lt;normal_direction/&gt;</w:t>
        </w:r>
        <w:r w:rsidR="00213C1D" w:rsidRPr="00E81ACC">
          <w:rPr>
            <w:rStyle w:val="Hyperlink"/>
            <w:rFonts w:eastAsia="MS Mincho"/>
            <w:noProof/>
          </w:rPr>
          <w:t xml:space="preserve"> &amp; </w:t>
        </w:r>
        <w:r w:rsidR="00213C1D" w:rsidRPr="00E81ACC">
          <w:rPr>
            <w:rStyle w:val="Hyperlink"/>
            <w:rFonts w:ascii="Courier New" w:eastAsia="MS Mincho" w:hAnsi="Courier New" w:cs="Courier New"/>
            <w:noProof/>
          </w:rPr>
          <w:t>&lt;tangential_direction/&gt;</w:t>
        </w:r>
        <w:r w:rsidR="00213C1D">
          <w:rPr>
            <w:noProof/>
            <w:webHidden/>
          </w:rPr>
          <w:tab/>
        </w:r>
        <w:r w:rsidR="00213C1D">
          <w:rPr>
            <w:noProof/>
            <w:webHidden/>
          </w:rPr>
          <w:fldChar w:fldCharType="begin"/>
        </w:r>
        <w:r w:rsidR="00213C1D">
          <w:rPr>
            <w:noProof/>
            <w:webHidden/>
          </w:rPr>
          <w:instrText xml:space="preserve"> PAGEREF _Toc159618966 \h </w:instrText>
        </w:r>
        <w:r w:rsidR="00213C1D">
          <w:rPr>
            <w:noProof/>
            <w:webHidden/>
          </w:rPr>
        </w:r>
        <w:r w:rsidR="00213C1D">
          <w:rPr>
            <w:noProof/>
            <w:webHidden/>
          </w:rPr>
          <w:fldChar w:fldCharType="separate"/>
        </w:r>
        <w:r w:rsidR="0012574E">
          <w:rPr>
            <w:noProof/>
            <w:webHidden/>
          </w:rPr>
          <w:t>33</w:t>
        </w:r>
        <w:r w:rsidR="00213C1D">
          <w:rPr>
            <w:noProof/>
            <w:webHidden/>
          </w:rPr>
          <w:fldChar w:fldCharType="end"/>
        </w:r>
      </w:hyperlink>
    </w:p>
    <w:p w14:paraId="27CB5A78" w14:textId="64F9B5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7" w:history="1">
        <w:r w:rsidR="00213C1D" w:rsidRPr="00E81ACC">
          <w:rPr>
            <w:rStyle w:val="Hyperlink"/>
            <w:rFonts w:eastAsia="MS Mincho"/>
            <w:noProof/>
          </w:rPr>
          <w:t xml:space="preserve">Table 35 — Nested elements of element </w:t>
        </w:r>
        <w:r w:rsidR="00213C1D" w:rsidRPr="00E81ACC">
          <w:rPr>
            <w:rStyle w:val="Hyperlink"/>
            <w:rFonts w:ascii="Courier New" w:eastAsia="MS Mincho" w:hAnsi="Courier New" w:cs="Courier New"/>
            <w:noProof/>
          </w:rPr>
          <w:t>&lt;connection_0d/&gt;</w:t>
        </w:r>
        <w:r w:rsidR="00213C1D">
          <w:rPr>
            <w:noProof/>
            <w:webHidden/>
          </w:rPr>
          <w:tab/>
        </w:r>
        <w:r w:rsidR="00213C1D">
          <w:rPr>
            <w:noProof/>
            <w:webHidden/>
          </w:rPr>
          <w:fldChar w:fldCharType="begin"/>
        </w:r>
        <w:r w:rsidR="00213C1D">
          <w:rPr>
            <w:noProof/>
            <w:webHidden/>
          </w:rPr>
          <w:instrText xml:space="preserve"> PAGEREF _Toc159618967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3F5A7F44" w14:textId="4B11CAF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8" w:history="1">
        <w:r w:rsidR="00213C1D" w:rsidRPr="00E81ACC">
          <w:rPr>
            <w:rStyle w:val="Hyperlink"/>
            <w:rFonts w:eastAsia="MS Mincho"/>
            <w:noProof/>
          </w:rPr>
          <w:t>Table 36 — Nested elements of</w:t>
        </w:r>
        <w:r w:rsidR="00213C1D" w:rsidRPr="00E81ACC">
          <w:rPr>
            <w:rStyle w:val="Hyperlink"/>
            <w:rFonts w:ascii="Courier New" w:eastAsia="MS Mincho" w:hAnsi="Courier New"/>
            <w:noProof/>
          </w:rPr>
          <w:t xml:space="preserve"> &lt;connection_0d/&gt;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&lt;spotweld/&gt;</w:t>
        </w:r>
        <w:r w:rsidR="00213C1D">
          <w:rPr>
            <w:noProof/>
            <w:webHidden/>
          </w:rPr>
          <w:tab/>
        </w:r>
        <w:r w:rsidR="00213C1D">
          <w:rPr>
            <w:noProof/>
            <w:webHidden/>
          </w:rPr>
          <w:fldChar w:fldCharType="begin"/>
        </w:r>
        <w:r w:rsidR="00213C1D">
          <w:rPr>
            <w:noProof/>
            <w:webHidden/>
          </w:rPr>
          <w:instrText xml:space="preserve"> PAGEREF _Toc159618968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0DD12D19" w14:textId="572EA6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9" w:history="1">
        <w:r w:rsidR="00213C1D" w:rsidRPr="00E81ACC">
          <w:rPr>
            <w:rStyle w:val="Hyperlink"/>
            <w:rFonts w:eastAsia="MS Mincho"/>
            <w:noProof/>
          </w:rPr>
          <w:t xml:space="preserve">Table 37 — Attributes of element </w:t>
        </w:r>
        <w:r w:rsidR="00213C1D" w:rsidRPr="00E81ACC">
          <w:rPr>
            <w:rStyle w:val="Hyperlink"/>
            <w:rFonts w:ascii="Courier New" w:eastAsia="MS Mincho" w:hAnsi="Courier New" w:cs="Courier New"/>
            <w:noProof/>
          </w:rPr>
          <w:t>&lt;spotweld/&gt;</w:t>
        </w:r>
        <w:r w:rsidR="00213C1D">
          <w:rPr>
            <w:noProof/>
            <w:webHidden/>
          </w:rPr>
          <w:tab/>
        </w:r>
        <w:r w:rsidR="00213C1D">
          <w:rPr>
            <w:noProof/>
            <w:webHidden/>
          </w:rPr>
          <w:fldChar w:fldCharType="begin"/>
        </w:r>
        <w:r w:rsidR="00213C1D">
          <w:rPr>
            <w:noProof/>
            <w:webHidden/>
          </w:rPr>
          <w:instrText xml:space="preserve"> PAGEREF _Toc159618969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2CBBBFF2" w14:textId="5AB3127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0" w:history="1">
        <w:r w:rsidR="00213C1D" w:rsidRPr="00E81ACC">
          <w:rPr>
            <w:rStyle w:val="Hyperlink"/>
            <w:rFonts w:eastAsia="MS Mincho"/>
            <w:noProof/>
          </w:rPr>
          <w:t xml:space="preserve">Table 38 — Nested elements of element </w:t>
        </w:r>
        <w:r w:rsidR="00213C1D" w:rsidRPr="00E81ACC">
          <w:rPr>
            <w:rStyle w:val="Hyperlink"/>
            <w:rFonts w:ascii="Courier New" w:eastAsia="MS Mincho" w:hAnsi="Courier New"/>
            <w:noProof/>
          </w:rPr>
          <w:t>&lt;spotweld/&gt;</w:t>
        </w:r>
        <w:r w:rsidR="00213C1D">
          <w:rPr>
            <w:noProof/>
            <w:webHidden/>
          </w:rPr>
          <w:tab/>
        </w:r>
        <w:r w:rsidR="00213C1D">
          <w:rPr>
            <w:noProof/>
            <w:webHidden/>
          </w:rPr>
          <w:fldChar w:fldCharType="begin"/>
        </w:r>
        <w:r w:rsidR="00213C1D">
          <w:rPr>
            <w:noProof/>
            <w:webHidden/>
          </w:rPr>
          <w:instrText xml:space="preserve"> PAGEREF _Toc159618970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39BF72AB" w14:textId="4A0F88A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1" w:history="1">
        <w:r w:rsidR="00213C1D" w:rsidRPr="00E81ACC">
          <w:rPr>
            <w:rStyle w:val="Hyperlink"/>
            <w:rFonts w:eastAsia="MS Mincho"/>
            <w:noProof/>
          </w:rPr>
          <w:t>Table 39 — Nested elements of</w:t>
        </w:r>
        <w:r w:rsidR="00213C1D" w:rsidRPr="00E81ACC">
          <w:rPr>
            <w:rStyle w:val="Hyperlink"/>
            <w:rFonts w:ascii="Courier New" w:eastAsia="MS Mincho" w:hAnsi="Courier New"/>
            <w:noProof/>
          </w:rPr>
          <w:t xml:space="preserve"> &lt;connection_0d/&gt;</w:t>
        </w:r>
        <w:r w:rsidR="00213C1D" w:rsidRPr="00E81ACC">
          <w:rPr>
            <w:rStyle w:val="Hyperlink"/>
            <w:rFonts w:eastAsia="MS Mincho" w:cstheme="minorHAnsi"/>
            <w:noProof/>
          </w:rPr>
          <w:t xml:space="preserve"> </w:t>
        </w:r>
        <w:r w:rsidR="00213C1D" w:rsidRPr="00E81ACC">
          <w:rPr>
            <w:rStyle w:val="Hyperlink"/>
            <w:rFonts w:eastAsia="MS Mincho"/>
            <w:noProof/>
          </w:rPr>
          <w:t>for</w:t>
        </w:r>
        <w:r w:rsidR="00213C1D" w:rsidRPr="00E81ACC">
          <w:rPr>
            <w:rStyle w:val="Hyperlink"/>
            <w:rFonts w:eastAsia="MS Mincho" w:cstheme="minorHAnsi"/>
            <w:noProof/>
          </w:rPr>
          <w:t xml:space="preserve"> </w:t>
        </w:r>
        <w:r w:rsidR="00213C1D" w:rsidRPr="00E81ACC">
          <w:rPr>
            <w:rStyle w:val="Hyperlink"/>
            <w:rFonts w:ascii="Courier New" w:eastAsia="MS Mincho" w:hAnsi="Courier New"/>
            <w:noProof/>
          </w:rPr>
          <w:t>&lt;robscan/&gt;</w:t>
        </w:r>
        <w:r w:rsidR="00213C1D">
          <w:rPr>
            <w:noProof/>
            <w:webHidden/>
          </w:rPr>
          <w:tab/>
        </w:r>
        <w:r w:rsidR="00213C1D">
          <w:rPr>
            <w:noProof/>
            <w:webHidden/>
          </w:rPr>
          <w:fldChar w:fldCharType="begin"/>
        </w:r>
        <w:r w:rsidR="00213C1D">
          <w:rPr>
            <w:noProof/>
            <w:webHidden/>
          </w:rPr>
          <w:instrText xml:space="preserve"> PAGEREF _Toc159618971 \h </w:instrText>
        </w:r>
        <w:r w:rsidR="00213C1D">
          <w:rPr>
            <w:noProof/>
            <w:webHidden/>
          </w:rPr>
        </w:r>
        <w:r w:rsidR="00213C1D">
          <w:rPr>
            <w:noProof/>
            <w:webHidden/>
          </w:rPr>
          <w:fldChar w:fldCharType="separate"/>
        </w:r>
        <w:r w:rsidR="0012574E">
          <w:rPr>
            <w:noProof/>
            <w:webHidden/>
          </w:rPr>
          <w:t>36</w:t>
        </w:r>
        <w:r w:rsidR="00213C1D">
          <w:rPr>
            <w:noProof/>
            <w:webHidden/>
          </w:rPr>
          <w:fldChar w:fldCharType="end"/>
        </w:r>
      </w:hyperlink>
    </w:p>
    <w:p w14:paraId="009ED61A" w14:textId="28ABE3B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2" w:history="1">
        <w:r w:rsidR="00213C1D" w:rsidRPr="00E81ACC">
          <w:rPr>
            <w:rStyle w:val="Hyperlink"/>
            <w:rFonts w:eastAsia="MS Mincho"/>
            <w:noProof/>
          </w:rPr>
          <w:t xml:space="preserve">Table 40 — Attributes of element </w:t>
        </w:r>
        <w:r w:rsidR="00213C1D" w:rsidRPr="00E81ACC">
          <w:rPr>
            <w:rStyle w:val="Hyperlink"/>
            <w:rFonts w:ascii="Courier New" w:eastAsia="MS Mincho" w:hAnsi="Courier New" w:cs="Courier New"/>
            <w:noProof/>
          </w:rPr>
          <w:t>&lt;robscan/&gt;</w:t>
        </w:r>
        <w:r w:rsidR="00213C1D">
          <w:rPr>
            <w:noProof/>
            <w:webHidden/>
          </w:rPr>
          <w:tab/>
        </w:r>
        <w:r w:rsidR="00213C1D">
          <w:rPr>
            <w:noProof/>
            <w:webHidden/>
          </w:rPr>
          <w:fldChar w:fldCharType="begin"/>
        </w:r>
        <w:r w:rsidR="00213C1D">
          <w:rPr>
            <w:noProof/>
            <w:webHidden/>
          </w:rPr>
          <w:instrText xml:space="preserve"> PAGEREF _Toc159618972 \h </w:instrText>
        </w:r>
        <w:r w:rsidR="00213C1D">
          <w:rPr>
            <w:noProof/>
            <w:webHidden/>
          </w:rPr>
        </w:r>
        <w:r w:rsidR="00213C1D">
          <w:rPr>
            <w:noProof/>
            <w:webHidden/>
          </w:rPr>
          <w:fldChar w:fldCharType="separate"/>
        </w:r>
        <w:r w:rsidR="0012574E">
          <w:rPr>
            <w:noProof/>
            <w:webHidden/>
          </w:rPr>
          <w:t>37</w:t>
        </w:r>
        <w:r w:rsidR="00213C1D">
          <w:rPr>
            <w:noProof/>
            <w:webHidden/>
          </w:rPr>
          <w:fldChar w:fldCharType="end"/>
        </w:r>
      </w:hyperlink>
    </w:p>
    <w:p w14:paraId="68885DF6" w14:textId="24F2CCB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3" w:history="1">
        <w:r w:rsidR="00213C1D" w:rsidRPr="00E81ACC">
          <w:rPr>
            <w:rStyle w:val="Hyperlink"/>
            <w:rFonts w:eastAsia="MS Mincho"/>
            <w:noProof/>
          </w:rPr>
          <w:t xml:space="preserve">Table 41 — Nested elements of element </w:t>
        </w:r>
        <w:r w:rsidR="00213C1D" w:rsidRPr="00E81ACC">
          <w:rPr>
            <w:rStyle w:val="Hyperlink"/>
            <w:rFonts w:ascii="Courier New" w:eastAsia="MS Mincho" w:hAnsi="Courier New" w:cs="Courier New"/>
            <w:noProof/>
          </w:rPr>
          <w:t>&lt;robscan/&gt;</w:t>
        </w:r>
        <w:r w:rsidR="00213C1D">
          <w:rPr>
            <w:noProof/>
            <w:webHidden/>
          </w:rPr>
          <w:tab/>
        </w:r>
        <w:r w:rsidR="00213C1D">
          <w:rPr>
            <w:noProof/>
            <w:webHidden/>
          </w:rPr>
          <w:fldChar w:fldCharType="begin"/>
        </w:r>
        <w:r w:rsidR="00213C1D">
          <w:rPr>
            <w:noProof/>
            <w:webHidden/>
          </w:rPr>
          <w:instrText xml:space="preserve"> PAGEREF _Toc159618973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5289A140" w14:textId="0C11F13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4" w:history="1">
        <w:r w:rsidR="00213C1D" w:rsidRPr="00E81ACC">
          <w:rPr>
            <w:rStyle w:val="Hyperlink"/>
            <w:rFonts w:eastAsia="MS Mincho"/>
            <w:noProof/>
          </w:rPr>
          <w:t xml:space="preserve">Table 42 — Nested elements of </w:t>
        </w:r>
        <w:r w:rsidR="00213C1D" w:rsidRPr="00E81ACC">
          <w:rPr>
            <w:rStyle w:val="Hyperlink"/>
            <w:rFonts w:ascii="Courier New" w:eastAsia="MS Mincho" w:hAnsi="Courier New" w:cs="Courier New"/>
            <w:iCs/>
            <w:noProof/>
          </w:rPr>
          <w:t>&lt;connection_0d/&gt;</w:t>
        </w:r>
        <w:r w:rsidR="00213C1D" w:rsidRPr="00E81ACC">
          <w:rPr>
            <w:rStyle w:val="Hyperlink"/>
            <w:rFonts w:eastAsia="MS Mincho" w:cstheme="minorHAnsi"/>
            <w:iCs/>
            <w:noProof/>
          </w:rPr>
          <w:t xml:space="preserve"> for </w:t>
        </w:r>
        <w:r w:rsidR="00213C1D" w:rsidRPr="00E81ACC">
          <w:rPr>
            <w:rStyle w:val="Hyperlink"/>
            <w:rFonts w:ascii="Courier New" w:eastAsia="MS Mincho" w:hAnsi="Courier New" w:cs="Courier New"/>
            <w:iCs/>
            <w:noProof/>
          </w:rPr>
          <w:t>&lt;rivet/&gt;</w:t>
        </w:r>
        <w:r w:rsidR="00213C1D">
          <w:rPr>
            <w:noProof/>
            <w:webHidden/>
          </w:rPr>
          <w:tab/>
        </w:r>
        <w:r w:rsidR="00213C1D">
          <w:rPr>
            <w:noProof/>
            <w:webHidden/>
          </w:rPr>
          <w:fldChar w:fldCharType="begin"/>
        </w:r>
        <w:r w:rsidR="00213C1D">
          <w:rPr>
            <w:noProof/>
            <w:webHidden/>
          </w:rPr>
          <w:instrText xml:space="preserve"> PAGEREF _Toc159618974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04FBF55C" w14:textId="29ADB7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5" w:history="1">
        <w:r w:rsidR="00213C1D" w:rsidRPr="00E81ACC">
          <w:rPr>
            <w:rStyle w:val="Hyperlink"/>
            <w:rFonts w:eastAsia="MS Mincho"/>
            <w:noProof/>
          </w:rPr>
          <w:t xml:space="preserve">Table 43 — Attributes of element </w:t>
        </w:r>
        <w:r w:rsidR="00213C1D" w:rsidRPr="00E81ACC">
          <w:rPr>
            <w:rStyle w:val="Hyperlink"/>
            <w:rFonts w:ascii="Courier New" w:eastAsia="MS Mincho" w:hAnsi="Courier New" w:cs="Courier New"/>
            <w:noProof/>
          </w:rPr>
          <w:t>&lt;rivet/&gt;</w:t>
        </w:r>
        <w:r w:rsidR="00213C1D">
          <w:rPr>
            <w:noProof/>
            <w:webHidden/>
          </w:rPr>
          <w:tab/>
        </w:r>
        <w:r w:rsidR="00213C1D">
          <w:rPr>
            <w:noProof/>
            <w:webHidden/>
          </w:rPr>
          <w:fldChar w:fldCharType="begin"/>
        </w:r>
        <w:r w:rsidR="00213C1D">
          <w:rPr>
            <w:noProof/>
            <w:webHidden/>
          </w:rPr>
          <w:instrText xml:space="preserve"> PAGEREF _Toc159618975 \h </w:instrText>
        </w:r>
        <w:r w:rsidR="00213C1D">
          <w:rPr>
            <w:noProof/>
            <w:webHidden/>
          </w:rPr>
        </w:r>
        <w:r w:rsidR="00213C1D">
          <w:rPr>
            <w:noProof/>
            <w:webHidden/>
          </w:rPr>
          <w:fldChar w:fldCharType="separate"/>
        </w:r>
        <w:r w:rsidR="0012574E">
          <w:rPr>
            <w:noProof/>
            <w:webHidden/>
          </w:rPr>
          <w:t>39</w:t>
        </w:r>
        <w:r w:rsidR="00213C1D">
          <w:rPr>
            <w:noProof/>
            <w:webHidden/>
          </w:rPr>
          <w:fldChar w:fldCharType="end"/>
        </w:r>
      </w:hyperlink>
    </w:p>
    <w:p w14:paraId="51008D7B" w14:textId="0FA7C80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6" w:history="1">
        <w:r w:rsidR="00213C1D" w:rsidRPr="00E81ACC">
          <w:rPr>
            <w:rStyle w:val="Hyperlink"/>
            <w:rFonts w:eastAsia="MS Mincho"/>
            <w:noProof/>
          </w:rPr>
          <w:t xml:space="preserve">Table 44 — Nested elements of element </w:t>
        </w:r>
        <w:r w:rsidR="00213C1D" w:rsidRPr="00E81ACC">
          <w:rPr>
            <w:rStyle w:val="Hyperlink"/>
            <w:rFonts w:ascii="Courier New" w:eastAsia="MS Mincho" w:hAnsi="Courier New" w:cs="Courier New"/>
            <w:noProof/>
          </w:rPr>
          <w:t>&lt;rivet/&gt;</w:t>
        </w:r>
        <w:r w:rsidR="00213C1D">
          <w:rPr>
            <w:noProof/>
            <w:webHidden/>
          </w:rPr>
          <w:tab/>
        </w:r>
        <w:r w:rsidR="00213C1D">
          <w:rPr>
            <w:noProof/>
            <w:webHidden/>
          </w:rPr>
          <w:fldChar w:fldCharType="begin"/>
        </w:r>
        <w:r w:rsidR="00213C1D">
          <w:rPr>
            <w:noProof/>
            <w:webHidden/>
          </w:rPr>
          <w:instrText xml:space="preserve"> PAGEREF _Toc159618976 \h </w:instrText>
        </w:r>
        <w:r w:rsidR="00213C1D">
          <w:rPr>
            <w:noProof/>
            <w:webHidden/>
          </w:rPr>
        </w:r>
        <w:r w:rsidR="00213C1D">
          <w:rPr>
            <w:noProof/>
            <w:webHidden/>
          </w:rPr>
          <w:fldChar w:fldCharType="separate"/>
        </w:r>
        <w:r w:rsidR="0012574E">
          <w:rPr>
            <w:noProof/>
            <w:webHidden/>
          </w:rPr>
          <w:t>40</w:t>
        </w:r>
        <w:r w:rsidR="00213C1D">
          <w:rPr>
            <w:noProof/>
            <w:webHidden/>
          </w:rPr>
          <w:fldChar w:fldCharType="end"/>
        </w:r>
      </w:hyperlink>
    </w:p>
    <w:p w14:paraId="1D409754" w14:textId="079557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7" w:history="1">
        <w:r w:rsidR="00213C1D" w:rsidRPr="00E81ACC">
          <w:rPr>
            <w:rStyle w:val="Hyperlink"/>
            <w:rFonts w:eastAsia="MS Mincho"/>
            <w:noProof/>
          </w:rPr>
          <w:t xml:space="preserve">Table 45 — Attributes of element </w:t>
        </w:r>
        <w:r w:rsidR="00213C1D" w:rsidRPr="00E81ACC">
          <w:rPr>
            <w:rStyle w:val="Hyperlink"/>
            <w:rFonts w:ascii="Courier New" w:eastAsia="MS Mincho" w:hAnsi="Courier New" w:cs="Courier New"/>
            <w:noProof/>
          </w:rPr>
          <w:t>&lt;blind/&gt;</w:t>
        </w:r>
        <w:r w:rsidR="00213C1D">
          <w:rPr>
            <w:noProof/>
            <w:webHidden/>
          </w:rPr>
          <w:tab/>
        </w:r>
        <w:r w:rsidR="00213C1D">
          <w:rPr>
            <w:noProof/>
            <w:webHidden/>
          </w:rPr>
          <w:fldChar w:fldCharType="begin"/>
        </w:r>
        <w:r w:rsidR="00213C1D">
          <w:rPr>
            <w:noProof/>
            <w:webHidden/>
          </w:rPr>
          <w:instrText xml:space="preserve"> PAGEREF _Toc159618977 \h </w:instrText>
        </w:r>
        <w:r w:rsidR="00213C1D">
          <w:rPr>
            <w:noProof/>
            <w:webHidden/>
          </w:rPr>
        </w:r>
        <w:r w:rsidR="00213C1D">
          <w:rPr>
            <w:noProof/>
            <w:webHidden/>
          </w:rPr>
          <w:fldChar w:fldCharType="separate"/>
        </w:r>
        <w:r w:rsidR="0012574E">
          <w:rPr>
            <w:noProof/>
            <w:webHidden/>
          </w:rPr>
          <w:t>41</w:t>
        </w:r>
        <w:r w:rsidR="00213C1D">
          <w:rPr>
            <w:noProof/>
            <w:webHidden/>
          </w:rPr>
          <w:fldChar w:fldCharType="end"/>
        </w:r>
      </w:hyperlink>
    </w:p>
    <w:p w14:paraId="51FA3DB8" w14:textId="1E44D1E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8" w:history="1">
        <w:r w:rsidR="00213C1D" w:rsidRPr="00E81ACC">
          <w:rPr>
            <w:rStyle w:val="Hyperlink"/>
            <w:rFonts w:eastAsia="MS Mincho"/>
            <w:noProof/>
          </w:rPr>
          <w:t xml:space="preserve">Table 46 — Attributes of element </w:t>
        </w:r>
        <w:r w:rsidR="00213C1D" w:rsidRPr="00E81ACC">
          <w:rPr>
            <w:rStyle w:val="Hyperlink"/>
            <w:rFonts w:ascii="Courier New" w:eastAsia="MS Mincho" w:hAnsi="Courier New" w:cs="Courier New"/>
            <w:noProof/>
          </w:rPr>
          <w:t>&lt;self_piercing/&gt;</w:t>
        </w:r>
        <w:r w:rsidR="00213C1D">
          <w:rPr>
            <w:noProof/>
            <w:webHidden/>
          </w:rPr>
          <w:tab/>
        </w:r>
        <w:r w:rsidR="00213C1D">
          <w:rPr>
            <w:noProof/>
            <w:webHidden/>
          </w:rPr>
          <w:fldChar w:fldCharType="begin"/>
        </w:r>
        <w:r w:rsidR="00213C1D">
          <w:rPr>
            <w:noProof/>
            <w:webHidden/>
          </w:rPr>
          <w:instrText xml:space="preserve"> PAGEREF _Toc159618978 \h </w:instrText>
        </w:r>
        <w:r w:rsidR="00213C1D">
          <w:rPr>
            <w:noProof/>
            <w:webHidden/>
          </w:rPr>
        </w:r>
        <w:r w:rsidR="00213C1D">
          <w:rPr>
            <w:noProof/>
            <w:webHidden/>
          </w:rPr>
          <w:fldChar w:fldCharType="separate"/>
        </w:r>
        <w:r w:rsidR="0012574E">
          <w:rPr>
            <w:noProof/>
            <w:webHidden/>
          </w:rPr>
          <w:t>43</w:t>
        </w:r>
        <w:r w:rsidR="00213C1D">
          <w:rPr>
            <w:noProof/>
            <w:webHidden/>
          </w:rPr>
          <w:fldChar w:fldCharType="end"/>
        </w:r>
      </w:hyperlink>
    </w:p>
    <w:p w14:paraId="081E8B45" w14:textId="00A211A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9" w:history="1">
        <w:r w:rsidR="00213C1D" w:rsidRPr="00E81ACC">
          <w:rPr>
            <w:rStyle w:val="Hyperlink"/>
            <w:rFonts w:eastAsia="MS Mincho"/>
            <w:noProof/>
          </w:rPr>
          <w:t xml:space="preserve">Table 47 — Attributes of element </w:t>
        </w:r>
        <w:r w:rsidR="00213C1D" w:rsidRPr="00E81ACC">
          <w:rPr>
            <w:rStyle w:val="Hyperlink"/>
            <w:rFonts w:ascii="Courier New" w:eastAsia="MS Mincho" w:hAnsi="Courier New" w:cs="Courier New"/>
            <w:noProof/>
          </w:rPr>
          <w:t>&lt;solid/&gt;</w:t>
        </w:r>
        <w:r w:rsidR="00213C1D">
          <w:rPr>
            <w:noProof/>
            <w:webHidden/>
          </w:rPr>
          <w:tab/>
        </w:r>
        <w:r w:rsidR="00213C1D">
          <w:rPr>
            <w:noProof/>
            <w:webHidden/>
          </w:rPr>
          <w:fldChar w:fldCharType="begin"/>
        </w:r>
        <w:r w:rsidR="00213C1D">
          <w:rPr>
            <w:noProof/>
            <w:webHidden/>
          </w:rPr>
          <w:instrText xml:space="preserve"> PAGEREF _Toc159618979 \h </w:instrText>
        </w:r>
        <w:r w:rsidR="00213C1D">
          <w:rPr>
            <w:noProof/>
            <w:webHidden/>
          </w:rPr>
        </w:r>
        <w:r w:rsidR="00213C1D">
          <w:rPr>
            <w:noProof/>
            <w:webHidden/>
          </w:rPr>
          <w:fldChar w:fldCharType="separate"/>
        </w:r>
        <w:r w:rsidR="0012574E">
          <w:rPr>
            <w:noProof/>
            <w:webHidden/>
          </w:rPr>
          <w:t>45</w:t>
        </w:r>
        <w:r w:rsidR="00213C1D">
          <w:rPr>
            <w:noProof/>
            <w:webHidden/>
          </w:rPr>
          <w:fldChar w:fldCharType="end"/>
        </w:r>
      </w:hyperlink>
    </w:p>
    <w:p w14:paraId="16D19E3A" w14:textId="5C8CF7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0" w:history="1">
        <w:r w:rsidR="00213C1D" w:rsidRPr="00E81ACC">
          <w:rPr>
            <w:rStyle w:val="Hyperlink"/>
            <w:rFonts w:eastAsia="MS Mincho"/>
            <w:noProof/>
          </w:rPr>
          <w:t xml:space="preserve">Table 48 — Attributes of element </w:t>
        </w:r>
        <w:r w:rsidR="00213C1D" w:rsidRPr="00E81ACC">
          <w:rPr>
            <w:rStyle w:val="Hyperlink"/>
            <w:rFonts w:ascii="Courier New" w:eastAsia="MS Mincho" w:hAnsi="Courier New"/>
            <w:noProof/>
          </w:rPr>
          <w:t>&lt;swop/&gt;</w:t>
        </w:r>
        <w:r w:rsidR="00213C1D">
          <w:rPr>
            <w:noProof/>
            <w:webHidden/>
          </w:rPr>
          <w:tab/>
        </w:r>
        <w:r w:rsidR="00213C1D">
          <w:rPr>
            <w:noProof/>
            <w:webHidden/>
          </w:rPr>
          <w:fldChar w:fldCharType="begin"/>
        </w:r>
        <w:r w:rsidR="00213C1D">
          <w:rPr>
            <w:noProof/>
            <w:webHidden/>
          </w:rPr>
          <w:instrText xml:space="preserve"> PAGEREF _Toc159618980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02AFC77A" w14:textId="4CEFA59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1" w:history="1">
        <w:r w:rsidR="00213C1D" w:rsidRPr="00E81ACC">
          <w:rPr>
            <w:rStyle w:val="Hyperlink"/>
            <w:rFonts w:eastAsia="MS Mincho"/>
            <w:noProof/>
          </w:rPr>
          <w:t xml:space="preserve">Table 49 — Attributes of element </w:t>
        </w:r>
        <w:r w:rsidR="00213C1D" w:rsidRPr="00E81ACC">
          <w:rPr>
            <w:rStyle w:val="Hyperlink"/>
            <w:rFonts w:ascii="Courier New" w:eastAsia="MS Mincho" w:hAnsi="Courier New"/>
            <w:noProof/>
          </w:rPr>
          <w:t>&lt;clinch_rivet_stud/&gt;</w:t>
        </w:r>
        <w:r w:rsidR="00213C1D">
          <w:rPr>
            <w:noProof/>
            <w:webHidden/>
          </w:rPr>
          <w:tab/>
        </w:r>
        <w:r w:rsidR="00213C1D">
          <w:rPr>
            <w:noProof/>
            <w:webHidden/>
          </w:rPr>
          <w:fldChar w:fldCharType="begin"/>
        </w:r>
        <w:r w:rsidR="00213C1D">
          <w:rPr>
            <w:noProof/>
            <w:webHidden/>
          </w:rPr>
          <w:instrText xml:space="preserve"> PAGEREF _Toc159618981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2C8453D6" w14:textId="02A5CF8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2" w:history="1">
        <w:r w:rsidR="00213C1D" w:rsidRPr="00E81ACC">
          <w:rPr>
            <w:rStyle w:val="Hyperlink"/>
            <w:rFonts w:eastAsia="MS Mincho"/>
            <w:noProof/>
          </w:rPr>
          <w:t xml:space="preserve">Table 50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_Toc159618982 \h </w:instrText>
        </w:r>
        <w:r w:rsidR="00213C1D">
          <w:rPr>
            <w:noProof/>
            <w:webHidden/>
          </w:rPr>
        </w:r>
        <w:r w:rsidR="00213C1D">
          <w:rPr>
            <w:noProof/>
            <w:webHidden/>
          </w:rPr>
          <w:fldChar w:fldCharType="separate"/>
        </w:r>
        <w:r w:rsidR="0012574E">
          <w:rPr>
            <w:noProof/>
            <w:webHidden/>
          </w:rPr>
          <w:t>52</w:t>
        </w:r>
        <w:r w:rsidR="00213C1D">
          <w:rPr>
            <w:noProof/>
            <w:webHidden/>
          </w:rPr>
          <w:fldChar w:fldCharType="end"/>
        </w:r>
      </w:hyperlink>
    </w:p>
    <w:p w14:paraId="6B90FB47" w14:textId="77D2FB1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3" w:history="1">
        <w:r w:rsidR="00213C1D" w:rsidRPr="00E81ACC">
          <w:rPr>
            <w:rStyle w:val="Hyperlink"/>
            <w:rFonts w:eastAsia="MS Mincho"/>
            <w:noProof/>
          </w:rPr>
          <w:t xml:space="preserve">Table 51 — Attributes of element </w:t>
        </w:r>
        <w:r w:rsidR="00213C1D" w:rsidRPr="00E81ACC">
          <w:rPr>
            <w:rStyle w:val="Hyperlink"/>
            <w:rFonts w:ascii="Courier New" w:eastAsia="MS Mincho" w:hAnsi="Courier New" w:cs="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_Toc159618983 \h </w:instrText>
        </w:r>
        <w:r w:rsidR="00213C1D">
          <w:rPr>
            <w:noProof/>
            <w:webHidden/>
          </w:rPr>
        </w:r>
        <w:r w:rsidR="00213C1D">
          <w:rPr>
            <w:noProof/>
            <w:webHidden/>
          </w:rPr>
          <w:fldChar w:fldCharType="separate"/>
        </w:r>
        <w:r w:rsidR="0012574E">
          <w:rPr>
            <w:noProof/>
            <w:webHidden/>
          </w:rPr>
          <w:t>53</w:t>
        </w:r>
        <w:r w:rsidR="00213C1D">
          <w:rPr>
            <w:noProof/>
            <w:webHidden/>
          </w:rPr>
          <w:fldChar w:fldCharType="end"/>
        </w:r>
      </w:hyperlink>
    </w:p>
    <w:p w14:paraId="3404CF06" w14:textId="1028AB7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4" w:history="1">
        <w:r w:rsidR="00213C1D" w:rsidRPr="00E81ACC">
          <w:rPr>
            <w:rStyle w:val="Hyperlink"/>
            <w:rFonts w:eastAsia="MS Mincho"/>
            <w:noProof/>
          </w:rPr>
          <w:t xml:space="preserve">Table 52 — Nested elements of element </w:t>
        </w:r>
        <w:r w:rsidR="00213C1D" w:rsidRPr="00E81ACC">
          <w:rPr>
            <w:rStyle w:val="Hyperlink"/>
            <w:rFonts w:ascii="Courier New" w:eastAsia="MS Mincho" w:hAnsi="Courier New" w:cs="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_Toc159618984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3786F950" w14:textId="33B44D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5" w:history="1">
        <w:r w:rsidR="00213C1D" w:rsidRPr="00E81ACC">
          <w:rPr>
            <w:rStyle w:val="Hyperlink"/>
            <w:rFonts w:eastAsia="MS Mincho"/>
            <w:noProof/>
          </w:rPr>
          <w:t xml:space="preserve">Table 53 — Attributes of element </w:t>
        </w:r>
        <w:r w:rsidR="00213C1D" w:rsidRPr="00E81ACC">
          <w:rPr>
            <w:rStyle w:val="Hyperlink"/>
            <w:rFonts w:ascii="Courier New" w:eastAsia="MS Mincho" w:hAnsi="Courier New" w:cs="Courier New"/>
            <w:noProof/>
          </w:rPr>
          <w:t>&lt;washer/&gt;</w:t>
        </w:r>
        <w:r w:rsidR="00213C1D">
          <w:rPr>
            <w:noProof/>
            <w:webHidden/>
          </w:rPr>
          <w:tab/>
        </w:r>
        <w:r w:rsidR="00213C1D">
          <w:rPr>
            <w:noProof/>
            <w:webHidden/>
          </w:rPr>
          <w:fldChar w:fldCharType="begin"/>
        </w:r>
        <w:r w:rsidR="00213C1D">
          <w:rPr>
            <w:noProof/>
            <w:webHidden/>
          </w:rPr>
          <w:instrText xml:space="preserve"> PAGEREF _Toc159618985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50174DA0" w14:textId="52B3A79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6" w:history="1">
        <w:r w:rsidR="00213C1D" w:rsidRPr="00E81ACC">
          <w:rPr>
            <w:rStyle w:val="Hyperlink"/>
            <w:rFonts w:eastAsia="MS Mincho"/>
            <w:noProof/>
          </w:rPr>
          <w:t xml:space="preserve">Table 54 — Attributes of element </w:t>
        </w:r>
        <w:r w:rsidR="00213C1D" w:rsidRPr="00E81ACC">
          <w:rPr>
            <w:rStyle w:val="Hyperlink"/>
            <w:rFonts w:ascii="Courier New" w:eastAsia="MS Mincho" w:hAnsi="Courier New"/>
            <w:noProof/>
          </w:rPr>
          <w:t>&lt;nut/&gt;</w:t>
        </w:r>
        <w:r w:rsidR="00213C1D">
          <w:rPr>
            <w:noProof/>
            <w:webHidden/>
          </w:rPr>
          <w:tab/>
        </w:r>
        <w:r w:rsidR="00213C1D">
          <w:rPr>
            <w:noProof/>
            <w:webHidden/>
          </w:rPr>
          <w:fldChar w:fldCharType="begin"/>
        </w:r>
        <w:r w:rsidR="00213C1D">
          <w:rPr>
            <w:noProof/>
            <w:webHidden/>
          </w:rPr>
          <w:instrText xml:space="preserve"> PAGEREF _Toc159618986 \h </w:instrText>
        </w:r>
        <w:r w:rsidR="00213C1D">
          <w:rPr>
            <w:noProof/>
            <w:webHidden/>
          </w:rPr>
        </w:r>
        <w:r w:rsidR="00213C1D">
          <w:rPr>
            <w:noProof/>
            <w:webHidden/>
          </w:rPr>
          <w:fldChar w:fldCharType="separate"/>
        </w:r>
        <w:r w:rsidR="0012574E">
          <w:rPr>
            <w:noProof/>
            <w:webHidden/>
          </w:rPr>
          <w:t>56</w:t>
        </w:r>
        <w:r w:rsidR="00213C1D">
          <w:rPr>
            <w:noProof/>
            <w:webHidden/>
          </w:rPr>
          <w:fldChar w:fldCharType="end"/>
        </w:r>
      </w:hyperlink>
    </w:p>
    <w:p w14:paraId="2909CB9E" w14:textId="619A7C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7" w:history="1">
        <w:r w:rsidR="00213C1D" w:rsidRPr="00E81ACC">
          <w:rPr>
            <w:rStyle w:val="Hyperlink"/>
            <w:rFonts w:eastAsia="MS Mincho"/>
            <w:noProof/>
          </w:rPr>
          <w:t xml:space="preserve">Table 55 — Nested elements of element </w:t>
        </w:r>
        <w:r w:rsidR="00213C1D" w:rsidRPr="00E81ACC">
          <w:rPr>
            <w:rStyle w:val="Hyperlink"/>
            <w:rFonts w:ascii="Courier New" w:eastAsia="MS Mincho" w:hAnsi="Courier New" w:cs="Courier New"/>
            <w:noProof/>
          </w:rPr>
          <w:t>&lt;nut/&gt;</w:t>
        </w:r>
        <w:r w:rsidR="00213C1D">
          <w:rPr>
            <w:noProof/>
            <w:webHidden/>
          </w:rPr>
          <w:tab/>
        </w:r>
        <w:r w:rsidR="00213C1D">
          <w:rPr>
            <w:noProof/>
            <w:webHidden/>
          </w:rPr>
          <w:fldChar w:fldCharType="begin"/>
        </w:r>
        <w:r w:rsidR="00213C1D">
          <w:rPr>
            <w:noProof/>
            <w:webHidden/>
          </w:rPr>
          <w:instrText xml:space="preserve"> PAGEREF _Toc159618987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77D533BA" w14:textId="42DB51B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8" w:history="1">
        <w:r w:rsidR="00213C1D" w:rsidRPr="00E81ACC">
          <w:rPr>
            <w:rStyle w:val="Hyperlink"/>
            <w:rFonts w:eastAsia="MS Mincho"/>
            <w:noProof/>
          </w:rPr>
          <w:t xml:space="preserve">Table 56 — Attributes of element </w:t>
        </w:r>
        <w:r w:rsidR="00213C1D" w:rsidRPr="00E81ACC">
          <w:rPr>
            <w:rStyle w:val="Hyperlink"/>
            <w:rFonts w:ascii="Courier New" w:eastAsia="MS Mincho" w:hAnsi="Courier New" w:cs="Courier New"/>
            <w:noProof/>
          </w:rPr>
          <w:t>&lt;bolt/&gt;</w:t>
        </w:r>
        <w:r w:rsidR="00213C1D">
          <w:rPr>
            <w:noProof/>
            <w:webHidden/>
          </w:rPr>
          <w:tab/>
        </w:r>
        <w:r w:rsidR="00213C1D">
          <w:rPr>
            <w:noProof/>
            <w:webHidden/>
          </w:rPr>
          <w:fldChar w:fldCharType="begin"/>
        </w:r>
        <w:r w:rsidR="00213C1D">
          <w:rPr>
            <w:noProof/>
            <w:webHidden/>
          </w:rPr>
          <w:instrText xml:space="preserve"> PAGEREF _Toc159618988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492E63C6" w14:textId="4DECC2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9" w:history="1">
        <w:r w:rsidR="00213C1D" w:rsidRPr="00E81ACC">
          <w:rPr>
            <w:rStyle w:val="Hyperlink"/>
            <w:rFonts w:eastAsia="MS Mincho"/>
            <w:noProof/>
          </w:rPr>
          <w:t xml:space="preserve">Table 57 — Nested elements of element </w:t>
        </w:r>
        <w:r w:rsidR="00213C1D" w:rsidRPr="00E81ACC">
          <w:rPr>
            <w:rStyle w:val="Hyperlink"/>
            <w:rFonts w:ascii="Courier New" w:eastAsia="MS Mincho" w:hAnsi="Courier New"/>
            <w:noProof/>
          </w:rPr>
          <w:t>&lt;bolt/&gt;</w:t>
        </w:r>
        <w:r w:rsidR="00213C1D">
          <w:rPr>
            <w:noProof/>
            <w:webHidden/>
          </w:rPr>
          <w:tab/>
        </w:r>
        <w:r w:rsidR="00213C1D">
          <w:rPr>
            <w:noProof/>
            <w:webHidden/>
          </w:rPr>
          <w:fldChar w:fldCharType="begin"/>
        </w:r>
        <w:r w:rsidR="00213C1D">
          <w:rPr>
            <w:noProof/>
            <w:webHidden/>
          </w:rPr>
          <w:instrText xml:space="preserve"> PAGEREF _Toc159618989 \h </w:instrText>
        </w:r>
        <w:r w:rsidR="00213C1D">
          <w:rPr>
            <w:noProof/>
            <w:webHidden/>
          </w:rPr>
        </w:r>
        <w:r w:rsidR="00213C1D">
          <w:rPr>
            <w:noProof/>
            <w:webHidden/>
          </w:rPr>
          <w:fldChar w:fldCharType="separate"/>
        </w:r>
        <w:r w:rsidR="0012574E">
          <w:rPr>
            <w:noProof/>
            <w:webHidden/>
          </w:rPr>
          <w:t>58</w:t>
        </w:r>
        <w:r w:rsidR="00213C1D">
          <w:rPr>
            <w:noProof/>
            <w:webHidden/>
          </w:rPr>
          <w:fldChar w:fldCharType="end"/>
        </w:r>
      </w:hyperlink>
    </w:p>
    <w:p w14:paraId="13B690DA" w14:textId="4DA71EE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0" w:history="1">
        <w:r w:rsidR="00213C1D" w:rsidRPr="00E81ACC">
          <w:rPr>
            <w:rStyle w:val="Hyperlink"/>
            <w:rFonts w:eastAsia="MS Mincho"/>
            <w:noProof/>
          </w:rPr>
          <w:t xml:space="preserve">Table 58 — Attributes of element </w:t>
        </w:r>
        <w:r w:rsidR="00213C1D" w:rsidRPr="00E81ACC">
          <w:rPr>
            <w:rStyle w:val="Hyperlink"/>
            <w:rFonts w:ascii="Courier New" w:eastAsia="MS Mincho" w:hAnsi="Courier New" w:cs="Courier New"/>
            <w:noProof/>
          </w:rPr>
          <w:t>&lt;screw/&gt;</w:t>
        </w:r>
        <w:r w:rsidR="00213C1D">
          <w:rPr>
            <w:noProof/>
            <w:webHidden/>
          </w:rPr>
          <w:tab/>
        </w:r>
        <w:r w:rsidR="00213C1D">
          <w:rPr>
            <w:noProof/>
            <w:webHidden/>
          </w:rPr>
          <w:fldChar w:fldCharType="begin"/>
        </w:r>
        <w:r w:rsidR="00213C1D">
          <w:rPr>
            <w:noProof/>
            <w:webHidden/>
          </w:rPr>
          <w:instrText xml:space="preserve"> PAGEREF _Toc159618990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5DDFC094" w14:textId="351D868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1" w:history="1">
        <w:r w:rsidR="00213C1D" w:rsidRPr="00E81ACC">
          <w:rPr>
            <w:rStyle w:val="Hyperlink"/>
            <w:rFonts w:eastAsia="MS Mincho"/>
            <w:noProof/>
          </w:rPr>
          <w:t xml:space="preserve">Table 59 — Nested elements of element </w:t>
        </w:r>
        <w:r w:rsidR="00213C1D" w:rsidRPr="00E81ACC">
          <w:rPr>
            <w:rStyle w:val="Hyperlink"/>
            <w:rFonts w:ascii="Courier New" w:eastAsia="MS Mincho" w:hAnsi="Courier New"/>
            <w:noProof/>
          </w:rPr>
          <w:t>&lt;screw/&gt;</w:t>
        </w:r>
        <w:r w:rsidR="00213C1D">
          <w:rPr>
            <w:noProof/>
            <w:webHidden/>
          </w:rPr>
          <w:tab/>
        </w:r>
        <w:r w:rsidR="00213C1D">
          <w:rPr>
            <w:noProof/>
            <w:webHidden/>
          </w:rPr>
          <w:fldChar w:fldCharType="begin"/>
        </w:r>
        <w:r w:rsidR="00213C1D">
          <w:rPr>
            <w:noProof/>
            <w:webHidden/>
          </w:rPr>
          <w:instrText xml:space="preserve"> PAGEREF _Toc159618991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6BEBCF3F" w14:textId="5B860F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2" w:history="1">
        <w:r w:rsidR="00213C1D" w:rsidRPr="00E81ACC">
          <w:rPr>
            <w:rStyle w:val="Hyperlink"/>
            <w:rFonts w:eastAsia="MS Mincho"/>
            <w:noProof/>
          </w:rPr>
          <w:t xml:space="preserve">Table 60 — Attributes of element </w:t>
        </w:r>
        <w:r w:rsidR="00213C1D" w:rsidRPr="00E81ACC">
          <w:rPr>
            <w:rStyle w:val="Hyperlink"/>
            <w:rFonts w:ascii="Courier New" w:eastAsia="MS Mincho" w:hAnsi="Courier New"/>
            <w:noProof/>
          </w:rPr>
          <w:t>&lt;flow_drilled/&gt;</w:t>
        </w:r>
        <w:r w:rsidR="00213C1D">
          <w:rPr>
            <w:noProof/>
            <w:webHidden/>
          </w:rPr>
          <w:tab/>
        </w:r>
        <w:r w:rsidR="00213C1D">
          <w:rPr>
            <w:noProof/>
            <w:webHidden/>
          </w:rPr>
          <w:fldChar w:fldCharType="begin"/>
        </w:r>
        <w:r w:rsidR="00213C1D">
          <w:rPr>
            <w:noProof/>
            <w:webHidden/>
          </w:rPr>
          <w:instrText xml:space="preserve"> PAGEREF _Toc159618992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507A89CA" w14:textId="160C42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3" w:history="1">
        <w:r w:rsidR="00213C1D" w:rsidRPr="00E81ACC">
          <w:rPr>
            <w:rStyle w:val="Hyperlink"/>
            <w:rFonts w:eastAsia="MS Mincho"/>
            <w:noProof/>
          </w:rPr>
          <w:t xml:space="preserve">Table 61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&lt;gumdrop/&gt;</w:t>
        </w:r>
        <w:r w:rsidR="00213C1D">
          <w:rPr>
            <w:noProof/>
            <w:webHidden/>
          </w:rPr>
          <w:tab/>
        </w:r>
        <w:r w:rsidR="00213C1D">
          <w:rPr>
            <w:noProof/>
            <w:webHidden/>
          </w:rPr>
          <w:fldChar w:fldCharType="begin"/>
        </w:r>
        <w:r w:rsidR="00213C1D">
          <w:rPr>
            <w:noProof/>
            <w:webHidden/>
          </w:rPr>
          <w:instrText xml:space="preserve"> PAGEREF _Toc159618993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0804E56D" w14:textId="34949D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4" w:history="1">
        <w:r w:rsidR="00213C1D" w:rsidRPr="00E81ACC">
          <w:rPr>
            <w:rStyle w:val="Hyperlink"/>
            <w:rFonts w:eastAsia="MS Mincho"/>
            <w:noProof/>
          </w:rPr>
          <w:t xml:space="preserve">Table 62 — Attributes of element </w:t>
        </w:r>
        <w:r w:rsidR="00213C1D" w:rsidRPr="00E81ACC">
          <w:rPr>
            <w:rStyle w:val="Hyperlink"/>
            <w:rFonts w:ascii="Courier New" w:eastAsia="MS Mincho" w:hAnsi="Courier New" w:cs="Courier New"/>
            <w:noProof/>
          </w:rPr>
          <w:t>&lt;gumdrop/&gt;</w:t>
        </w:r>
        <w:r w:rsidR="00213C1D">
          <w:rPr>
            <w:noProof/>
            <w:webHidden/>
          </w:rPr>
          <w:tab/>
        </w:r>
        <w:r w:rsidR="00213C1D">
          <w:rPr>
            <w:noProof/>
            <w:webHidden/>
          </w:rPr>
          <w:fldChar w:fldCharType="begin"/>
        </w:r>
        <w:r w:rsidR="00213C1D">
          <w:rPr>
            <w:noProof/>
            <w:webHidden/>
          </w:rPr>
          <w:instrText xml:space="preserve"> PAGEREF _Toc159618994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3EE22E4F" w14:textId="76FEC04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5" w:history="1">
        <w:r w:rsidR="00213C1D" w:rsidRPr="00E81ACC">
          <w:rPr>
            <w:rStyle w:val="Hyperlink"/>
            <w:rFonts w:eastAsia="MS Mincho"/>
            <w:noProof/>
          </w:rPr>
          <w:t xml:space="preserve">Table 63 — Nested elements of element </w:t>
        </w:r>
        <w:r w:rsidR="00213C1D" w:rsidRPr="00E81ACC">
          <w:rPr>
            <w:rStyle w:val="Hyperlink"/>
            <w:rFonts w:ascii="Courier New" w:eastAsia="MS Mincho" w:hAnsi="Courier New"/>
            <w:noProof/>
          </w:rPr>
          <w:t>&lt;gumdrop/&gt;</w:t>
        </w:r>
        <w:r w:rsidR="00213C1D">
          <w:rPr>
            <w:noProof/>
            <w:webHidden/>
          </w:rPr>
          <w:tab/>
        </w:r>
        <w:r w:rsidR="00213C1D">
          <w:rPr>
            <w:noProof/>
            <w:webHidden/>
          </w:rPr>
          <w:fldChar w:fldCharType="begin"/>
        </w:r>
        <w:r w:rsidR="00213C1D">
          <w:rPr>
            <w:noProof/>
            <w:webHidden/>
          </w:rPr>
          <w:instrText xml:space="preserve"> PAGEREF _Toc159618995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061770E2" w14:textId="5C800C9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6" w:history="1">
        <w:r w:rsidR="00213C1D" w:rsidRPr="00E81ACC">
          <w:rPr>
            <w:rStyle w:val="Hyperlink"/>
            <w:rFonts w:eastAsia="MS Mincho"/>
            <w:noProof/>
          </w:rPr>
          <w:t xml:space="preserve">Table 64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_Toc159618996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C523BF5" w14:textId="58A61B2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7" w:history="1">
        <w:r w:rsidR="00213C1D" w:rsidRPr="00E81ACC">
          <w:rPr>
            <w:rStyle w:val="Hyperlink"/>
            <w:rFonts w:eastAsia="MS Mincho"/>
            <w:noProof/>
          </w:rPr>
          <w:t xml:space="preserve">Table 65 — Attributes of element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_Toc159618997 \h </w:instrText>
        </w:r>
        <w:r w:rsidR="00213C1D">
          <w:rPr>
            <w:noProof/>
            <w:webHidden/>
          </w:rPr>
        </w:r>
        <w:r w:rsidR="00213C1D">
          <w:rPr>
            <w:noProof/>
            <w:webHidden/>
          </w:rPr>
          <w:fldChar w:fldCharType="separate"/>
        </w:r>
        <w:r w:rsidR="0012574E">
          <w:rPr>
            <w:noProof/>
            <w:webHidden/>
          </w:rPr>
          <w:t>68</w:t>
        </w:r>
        <w:r w:rsidR="00213C1D">
          <w:rPr>
            <w:noProof/>
            <w:webHidden/>
          </w:rPr>
          <w:fldChar w:fldCharType="end"/>
        </w:r>
      </w:hyperlink>
    </w:p>
    <w:p w14:paraId="09D30624" w14:textId="357C4EE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8" w:history="1">
        <w:r w:rsidR="00213C1D" w:rsidRPr="00E81ACC">
          <w:rPr>
            <w:rStyle w:val="Hyperlink"/>
            <w:rFonts w:eastAsia="MS Mincho"/>
            <w:noProof/>
          </w:rPr>
          <w:t xml:space="preserve">Table 66 — Nested elements of element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_Toc159618998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7F9F4846" w14:textId="7C27A9D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9" w:history="1">
        <w:r w:rsidR="00213C1D" w:rsidRPr="00E81ACC">
          <w:rPr>
            <w:rStyle w:val="Hyperlink"/>
            <w:rFonts w:eastAsia="MS Mincho"/>
            <w:noProof/>
          </w:rPr>
          <w:t xml:space="preserve">Table 67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_Toc159618999 \h </w:instrText>
        </w:r>
        <w:r w:rsidR="00213C1D">
          <w:rPr>
            <w:noProof/>
            <w:webHidden/>
          </w:rPr>
        </w:r>
        <w:r w:rsidR="00213C1D">
          <w:rPr>
            <w:noProof/>
            <w:webHidden/>
          </w:rPr>
          <w:fldChar w:fldCharType="separate"/>
        </w:r>
        <w:r w:rsidR="0012574E">
          <w:rPr>
            <w:noProof/>
            <w:webHidden/>
          </w:rPr>
          <w:t>70</w:t>
        </w:r>
        <w:r w:rsidR="00213C1D">
          <w:rPr>
            <w:noProof/>
            <w:webHidden/>
          </w:rPr>
          <w:fldChar w:fldCharType="end"/>
        </w:r>
      </w:hyperlink>
    </w:p>
    <w:p w14:paraId="1CA4A449" w14:textId="6B371C9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0" w:history="1">
        <w:r w:rsidR="00213C1D" w:rsidRPr="00E81ACC">
          <w:rPr>
            <w:rStyle w:val="Hyperlink"/>
            <w:rFonts w:eastAsia="MS Mincho"/>
            <w:noProof/>
          </w:rPr>
          <w:t xml:space="preserve">Table 68 — Attributes of element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_Toc159619000 \h </w:instrText>
        </w:r>
        <w:r w:rsidR="00213C1D">
          <w:rPr>
            <w:noProof/>
            <w:webHidden/>
          </w:rPr>
        </w:r>
        <w:r w:rsidR="00213C1D">
          <w:rPr>
            <w:noProof/>
            <w:webHidden/>
          </w:rPr>
          <w:fldChar w:fldCharType="separate"/>
        </w:r>
        <w:r w:rsidR="0012574E">
          <w:rPr>
            <w:noProof/>
            <w:webHidden/>
          </w:rPr>
          <w:t>70</w:t>
        </w:r>
        <w:r w:rsidR="00213C1D">
          <w:rPr>
            <w:noProof/>
            <w:webHidden/>
          </w:rPr>
          <w:fldChar w:fldCharType="end"/>
        </w:r>
      </w:hyperlink>
    </w:p>
    <w:p w14:paraId="733F4BEC" w14:textId="01C0B6D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1" w:history="1">
        <w:r w:rsidR="00213C1D" w:rsidRPr="00E81ACC">
          <w:rPr>
            <w:rStyle w:val="Hyperlink"/>
            <w:rFonts w:eastAsia="MS Mincho"/>
            <w:noProof/>
          </w:rPr>
          <w:t xml:space="preserve">Table 69 — Nested elements of element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_Toc159619001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5E50A0E8" w14:textId="77F465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2" w:history="1">
        <w:r w:rsidR="00213C1D" w:rsidRPr="00E81ACC">
          <w:rPr>
            <w:rStyle w:val="Hyperlink"/>
            <w:rFonts w:eastAsia="MS Mincho"/>
            <w:noProof/>
          </w:rPr>
          <w:t xml:space="preserve">Table 70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_Toc159619002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5639CE01" w14:textId="5BE79D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3" w:history="1">
        <w:r w:rsidR="00213C1D" w:rsidRPr="00E81ACC">
          <w:rPr>
            <w:rStyle w:val="Hyperlink"/>
            <w:rFonts w:eastAsia="MS Mincho"/>
            <w:noProof/>
          </w:rPr>
          <w:t xml:space="preserve">Table 71 — Attributes of element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_Toc159619003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2A0E185" w14:textId="125F136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4" w:history="1">
        <w:r w:rsidR="00213C1D" w:rsidRPr="00E81ACC">
          <w:rPr>
            <w:rStyle w:val="Hyperlink"/>
            <w:rFonts w:eastAsia="MS Mincho"/>
            <w:noProof/>
          </w:rPr>
          <w:t xml:space="preserve">Table 72 — Nested elements of element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_Toc159619004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70F86708" w14:textId="0439125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5" w:history="1">
        <w:r w:rsidR="00213C1D" w:rsidRPr="00E81ACC">
          <w:rPr>
            <w:rStyle w:val="Hyperlink"/>
            <w:rFonts w:eastAsia="MS Mincho"/>
            <w:noProof/>
          </w:rPr>
          <w:t xml:space="preserve">Table 73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_Toc159619005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04959533" w14:textId="1DB7A8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6" w:history="1">
        <w:r w:rsidR="00213C1D" w:rsidRPr="00E81ACC">
          <w:rPr>
            <w:rStyle w:val="Hyperlink"/>
            <w:rFonts w:eastAsia="MS Mincho"/>
            <w:noProof/>
          </w:rPr>
          <w:t xml:space="preserve">Table 74 — Attributes of element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_Toc159619006 \h </w:instrText>
        </w:r>
        <w:r w:rsidR="00213C1D">
          <w:rPr>
            <w:noProof/>
            <w:webHidden/>
          </w:rPr>
        </w:r>
        <w:r w:rsidR="00213C1D">
          <w:rPr>
            <w:noProof/>
            <w:webHidden/>
          </w:rPr>
          <w:fldChar w:fldCharType="separate"/>
        </w:r>
        <w:r w:rsidR="0012574E">
          <w:rPr>
            <w:noProof/>
            <w:webHidden/>
          </w:rPr>
          <w:t>75</w:t>
        </w:r>
        <w:r w:rsidR="00213C1D">
          <w:rPr>
            <w:noProof/>
            <w:webHidden/>
          </w:rPr>
          <w:fldChar w:fldCharType="end"/>
        </w:r>
      </w:hyperlink>
    </w:p>
    <w:p w14:paraId="7989704F" w14:textId="4FA427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7" w:history="1">
        <w:r w:rsidR="00213C1D" w:rsidRPr="00E81ACC">
          <w:rPr>
            <w:rStyle w:val="Hyperlink"/>
            <w:rFonts w:eastAsia="MS Mincho"/>
            <w:noProof/>
          </w:rPr>
          <w:t xml:space="preserve">Table 75 — Nested elements of element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_Toc159619007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28A67C0A" w14:textId="7BBE3D2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8" w:history="1">
        <w:r w:rsidR="00213C1D" w:rsidRPr="00E81ACC">
          <w:rPr>
            <w:rStyle w:val="Hyperlink"/>
            <w:rFonts w:eastAsia="MS Mincho"/>
            <w:noProof/>
          </w:rPr>
          <w:t xml:space="preserve">Table 76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_Toc159619008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15F1507F" w14:textId="70BA35C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9" w:history="1">
        <w:r w:rsidR="00213C1D" w:rsidRPr="00E81ACC">
          <w:rPr>
            <w:rStyle w:val="Hyperlink"/>
            <w:rFonts w:eastAsia="MS Mincho"/>
            <w:noProof/>
          </w:rPr>
          <w:t xml:space="preserve">Table 77 — Attributes of element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_Toc159619009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65A9C8D7" w14:textId="73CE853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0" w:history="1">
        <w:r w:rsidR="00213C1D" w:rsidRPr="00E81ACC">
          <w:rPr>
            <w:rStyle w:val="Hyperlink"/>
            <w:rFonts w:eastAsia="MS Mincho"/>
            <w:noProof/>
          </w:rPr>
          <w:t xml:space="preserve">Table 78 — Nested elements of element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_Toc159619010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3D8ABC7E" w14:textId="1936E1E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1" w:history="1">
        <w:r w:rsidR="00213C1D" w:rsidRPr="00E81ACC">
          <w:rPr>
            <w:rStyle w:val="Hyperlink"/>
            <w:rFonts w:eastAsia="MS Mincho"/>
            <w:noProof/>
          </w:rPr>
          <w:t xml:space="preserve">Table 79 — Attributes of element </w:t>
        </w:r>
        <w:r w:rsidR="00213C1D" w:rsidRPr="00E81ACC">
          <w:rPr>
            <w:rStyle w:val="Hyperlink"/>
            <w:rFonts w:ascii="Courier New" w:eastAsia="MS Mincho" w:hAnsi="Courier New"/>
            <w:noProof/>
          </w:rPr>
          <w:t>&lt;rotav/&gt;</w:t>
        </w:r>
        <w:r w:rsidR="00213C1D">
          <w:rPr>
            <w:noProof/>
            <w:webHidden/>
          </w:rPr>
          <w:tab/>
        </w:r>
        <w:r w:rsidR="00213C1D">
          <w:rPr>
            <w:noProof/>
            <w:webHidden/>
          </w:rPr>
          <w:fldChar w:fldCharType="begin"/>
        </w:r>
        <w:r w:rsidR="00213C1D">
          <w:rPr>
            <w:noProof/>
            <w:webHidden/>
          </w:rPr>
          <w:instrText xml:space="preserve"> PAGEREF _Toc159619011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0E6E0631" w14:textId="2EB73F3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2" w:history="1">
        <w:r w:rsidR="00213C1D" w:rsidRPr="00E81ACC">
          <w:rPr>
            <w:rStyle w:val="Hyperlink"/>
            <w:rFonts w:eastAsia="MS Mincho"/>
            <w:noProof/>
          </w:rPr>
          <w:t xml:space="preserve">Table 80 — Attributes of element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_Toc159619012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2DF0462A" w14:textId="5F45FAE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3" w:history="1">
        <w:r w:rsidR="00213C1D" w:rsidRPr="00E81ACC">
          <w:rPr>
            <w:rStyle w:val="Hyperlink"/>
            <w:rFonts w:eastAsia="MS Mincho"/>
            <w:noProof/>
          </w:rPr>
          <w:t xml:space="preserve">Table 81 — Nested elements of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_Toc159619013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75C09438" w14:textId="297260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4" w:history="1">
        <w:r w:rsidR="00213C1D" w:rsidRPr="00E81ACC">
          <w:rPr>
            <w:rStyle w:val="Hyperlink"/>
            <w:rFonts w:eastAsia="MS Mincho"/>
            <w:noProof/>
          </w:rPr>
          <w:t xml:space="preserve">Table 82 — Attributes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_Toc159619014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780315D0" w14:textId="3BEFC61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5" w:history="1">
        <w:r w:rsidR="00213C1D" w:rsidRPr="00E81ACC">
          <w:rPr>
            <w:rStyle w:val="Hyperlink"/>
            <w:rFonts w:eastAsia="MS Mincho"/>
            <w:noProof/>
          </w:rPr>
          <w:t xml:space="preserve">Table 83 — Attributes of element </w:t>
        </w:r>
        <w:r w:rsidR="00213C1D" w:rsidRPr="00E81ACC">
          <w:rPr>
            <w:rStyle w:val="Hyperlink"/>
            <w:rFonts w:ascii="Courier New" w:eastAsia="MS Mincho" w:hAnsi="Courier New"/>
            <w:noProof/>
          </w:rPr>
          <w:t>&lt;segment/&gt;</w:t>
        </w:r>
        <w:r w:rsidR="00213C1D">
          <w:rPr>
            <w:noProof/>
            <w:webHidden/>
          </w:rPr>
          <w:tab/>
        </w:r>
        <w:r w:rsidR="00213C1D">
          <w:rPr>
            <w:noProof/>
            <w:webHidden/>
          </w:rPr>
          <w:fldChar w:fldCharType="begin"/>
        </w:r>
        <w:r w:rsidR="00213C1D">
          <w:rPr>
            <w:noProof/>
            <w:webHidden/>
          </w:rPr>
          <w:instrText xml:space="preserve"> PAGEREF _Toc159619015 \h </w:instrText>
        </w:r>
        <w:r w:rsidR="00213C1D">
          <w:rPr>
            <w:noProof/>
            <w:webHidden/>
          </w:rPr>
        </w:r>
        <w:r w:rsidR="00213C1D">
          <w:rPr>
            <w:noProof/>
            <w:webHidden/>
          </w:rPr>
          <w:fldChar w:fldCharType="separate"/>
        </w:r>
        <w:r w:rsidR="0012574E">
          <w:rPr>
            <w:noProof/>
            <w:webHidden/>
          </w:rPr>
          <w:t>83</w:t>
        </w:r>
        <w:r w:rsidR="00213C1D">
          <w:rPr>
            <w:noProof/>
            <w:webHidden/>
          </w:rPr>
          <w:fldChar w:fldCharType="end"/>
        </w:r>
      </w:hyperlink>
    </w:p>
    <w:p w14:paraId="2968B4F0" w14:textId="0E7DBB7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6" w:history="1">
        <w:r w:rsidR="00213C1D" w:rsidRPr="00E81ACC">
          <w:rPr>
            <w:rStyle w:val="Hyperlink"/>
            <w:rFonts w:eastAsia="MS Mincho"/>
            <w:noProof/>
          </w:rPr>
          <w:t xml:space="preserve">Table 84 — Attributes of element </w:t>
        </w:r>
        <w:r w:rsidR="00213C1D" w:rsidRPr="00E81ACC">
          <w:rPr>
            <w:rStyle w:val="Hyperlink"/>
            <w:rFonts w:ascii="Courier New" w:eastAsia="MS Mincho" w:hAnsi="Courier New"/>
            <w:noProof/>
          </w:rPr>
          <w:t>&lt;regular_segments/&gt;</w:t>
        </w:r>
        <w:r w:rsidR="00213C1D">
          <w:rPr>
            <w:noProof/>
            <w:webHidden/>
          </w:rPr>
          <w:tab/>
        </w:r>
        <w:r w:rsidR="00213C1D">
          <w:rPr>
            <w:noProof/>
            <w:webHidden/>
          </w:rPr>
          <w:fldChar w:fldCharType="begin"/>
        </w:r>
        <w:r w:rsidR="00213C1D">
          <w:rPr>
            <w:noProof/>
            <w:webHidden/>
          </w:rPr>
          <w:instrText xml:space="preserve"> PAGEREF _Toc159619016 \h </w:instrText>
        </w:r>
        <w:r w:rsidR="00213C1D">
          <w:rPr>
            <w:noProof/>
            <w:webHidden/>
          </w:rPr>
        </w:r>
        <w:r w:rsidR="00213C1D">
          <w:rPr>
            <w:noProof/>
            <w:webHidden/>
          </w:rPr>
          <w:fldChar w:fldCharType="separate"/>
        </w:r>
        <w:r w:rsidR="0012574E">
          <w:rPr>
            <w:noProof/>
            <w:webHidden/>
          </w:rPr>
          <w:t>83</w:t>
        </w:r>
        <w:r w:rsidR="00213C1D">
          <w:rPr>
            <w:noProof/>
            <w:webHidden/>
          </w:rPr>
          <w:fldChar w:fldCharType="end"/>
        </w:r>
      </w:hyperlink>
    </w:p>
    <w:p w14:paraId="30F23614" w14:textId="27C592B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7" w:history="1">
        <w:r w:rsidR="00213C1D" w:rsidRPr="00E81ACC">
          <w:rPr>
            <w:rStyle w:val="Hyperlink"/>
            <w:rFonts w:eastAsia="MS Mincho"/>
            <w:noProof/>
          </w:rPr>
          <w:t xml:space="preserve">Table 85 — Nested elements of element </w:t>
        </w:r>
        <w:r w:rsidR="00213C1D" w:rsidRPr="00E81ACC">
          <w:rPr>
            <w:rStyle w:val="Hyperlink"/>
            <w:rFonts w:ascii="Courier New" w:eastAsia="MS Mincho" w:hAnsi="Courier New" w:cs="Courier New"/>
            <w:noProof/>
            <w:kern w:val="22"/>
          </w:rPr>
          <w:t>&lt;connection_1d/&gt;</w:t>
        </w:r>
        <w:r w:rsidR="00213C1D">
          <w:rPr>
            <w:noProof/>
            <w:webHidden/>
          </w:rPr>
          <w:tab/>
        </w:r>
        <w:r w:rsidR="00213C1D">
          <w:rPr>
            <w:noProof/>
            <w:webHidden/>
          </w:rPr>
          <w:fldChar w:fldCharType="begin"/>
        </w:r>
        <w:r w:rsidR="00213C1D">
          <w:rPr>
            <w:noProof/>
            <w:webHidden/>
          </w:rPr>
          <w:instrText xml:space="preserve"> PAGEREF _Toc159619017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57115D67" w14:textId="1B4A15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8" w:history="1">
        <w:r w:rsidR="00213C1D" w:rsidRPr="00E81ACC">
          <w:rPr>
            <w:rStyle w:val="Hyperlink"/>
            <w:rFonts w:eastAsia="MS Mincho"/>
            <w:noProof/>
          </w:rPr>
          <w:t xml:space="preserve">Table 86 — Nested elements of element </w:t>
        </w:r>
        <w:r w:rsidR="00213C1D" w:rsidRPr="00E81ACC">
          <w:rPr>
            <w:rStyle w:val="Hyperlink"/>
            <w:rFonts w:ascii="Courier New" w:eastAsia="MS Mincho" w:hAnsi="Courier New" w:cs="Courier New"/>
            <w:noProof/>
            <w:kern w:val="22"/>
          </w:rPr>
          <w:t>&lt;seamweld/&gt;</w:t>
        </w:r>
        <w:r w:rsidR="00213C1D">
          <w:rPr>
            <w:noProof/>
            <w:webHidden/>
          </w:rPr>
          <w:tab/>
        </w:r>
        <w:r w:rsidR="00213C1D">
          <w:rPr>
            <w:noProof/>
            <w:webHidden/>
          </w:rPr>
          <w:fldChar w:fldCharType="begin"/>
        </w:r>
        <w:r w:rsidR="00213C1D">
          <w:rPr>
            <w:noProof/>
            <w:webHidden/>
          </w:rPr>
          <w:instrText xml:space="preserve"> PAGEREF _Toc159619018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503924D7" w14:textId="4C8E99E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9" w:history="1">
        <w:r w:rsidR="00213C1D" w:rsidRPr="00E81ACC">
          <w:rPr>
            <w:rStyle w:val="Hyperlink"/>
            <w:rFonts w:eastAsia="MS Mincho"/>
            <w:noProof/>
          </w:rPr>
          <w:t xml:space="preserve">Table 87 — Attributes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_Toc159619019 \h </w:instrText>
        </w:r>
        <w:r w:rsidR="00213C1D">
          <w:rPr>
            <w:noProof/>
            <w:webHidden/>
          </w:rPr>
        </w:r>
        <w:r w:rsidR="00213C1D">
          <w:rPr>
            <w:noProof/>
            <w:webHidden/>
          </w:rPr>
          <w:fldChar w:fldCharType="separate"/>
        </w:r>
        <w:r w:rsidR="0012574E">
          <w:rPr>
            <w:noProof/>
            <w:webHidden/>
          </w:rPr>
          <w:t>91</w:t>
        </w:r>
        <w:r w:rsidR="00213C1D">
          <w:rPr>
            <w:noProof/>
            <w:webHidden/>
          </w:rPr>
          <w:fldChar w:fldCharType="end"/>
        </w:r>
      </w:hyperlink>
    </w:p>
    <w:p w14:paraId="3B471F94" w14:textId="7C3D2F2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0" w:history="1">
        <w:r w:rsidR="00213C1D" w:rsidRPr="00E81ACC">
          <w:rPr>
            <w:rStyle w:val="Hyperlink"/>
            <w:rFonts w:eastAsia="MS Mincho"/>
            <w:noProof/>
          </w:rPr>
          <w:t xml:space="preserve">Table 88 — Nested elements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_Toc159619020 \h </w:instrText>
        </w:r>
        <w:r w:rsidR="00213C1D">
          <w:rPr>
            <w:noProof/>
            <w:webHidden/>
          </w:rPr>
        </w:r>
        <w:r w:rsidR="00213C1D">
          <w:rPr>
            <w:noProof/>
            <w:webHidden/>
          </w:rPr>
          <w:fldChar w:fldCharType="separate"/>
        </w:r>
        <w:r w:rsidR="0012574E">
          <w:rPr>
            <w:noProof/>
            <w:webHidden/>
          </w:rPr>
          <w:t>92</w:t>
        </w:r>
        <w:r w:rsidR="00213C1D">
          <w:rPr>
            <w:noProof/>
            <w:webHidden/>
          </w:rPr>
          <w:fldChar w:fldCharType="end"/>
        </w:r>
      </w:hyperlink>
    </w:p>
    <w:p w14:paraId="32933194" w14:textId="71A714C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1" w:history="1">
        <w:r w:rsidR="00213C1D" w:rsidRPr="00E81ACC">
          <w:rPr>
            <w:rStyle w:val="Hyperlink"/>
            <w:rFonts w:eastAsia="MS Mincho"/>
            <w:noProof/>
          </w:rPr>
          <w:t xml:space="preserve">Table 89 — Attributes of element </w:t>
        </w:r>
        <w:r w:rsidR="00213C1D" w:rsidRPr="00E81ACC">
          <w:rPr>
            <w:rStyle w:val="Hyperlink"/>
            <w:rFonts w:ascii="Courier New" w:eastAsia="MS Mincho" w:hAnsi="Courier New" w:cs="Courier New"/>
            <w:noProof/>
            <w:kern w:val="22"/>
          </w:rPr>
          <w:t>&lt;sheet_parameter/&gt;</w:t>
        </w:r>
        <w:r w:rsidR="00213C1D">
          <w:rPr>
            <w:noProof/>
            <w:webHidden/>
          </w:rPr>
          <w:tab/>
        </w:r>
        <w:r w:rsidR="00213C1D">
          <w:rPr>
            <w:noProof/>
            <w:webHidden/>
          </w:rPr>
          <w:fldChar w:fldCharType="begin"/>
        </w:r>
        <w:r w:rsidR="00213C1D">
          <w:rPr>
            <w:noProof/>
            <w:webHidden/>
          </w:rPr>
          <w:instrText xml:space="preserve"> PAGEREF _Toc159619021 \h </w:instrText>
        </w:r>
        <w:r w:rsidR="00213C1D">
          <w:rPr>
            <w:noProof/>
            <w:webHidden/>
          </w:rPr>
        </w:r>
        <w:r w:rsidR="00213C1D">
          <w:rPr>
            <w:noProof/>
            <w:webHidden/>
          </w:rPr>
          <w:fldChar w:fldCharType="separate"/>
        </w:r>
        <w:r w:rsidR="0012574E">
          <w:rPr>
            <w:noProof/>
            <w:webHidden/>
          </w:rPr>
          <w:t>94</w:t>
        </w:r>
        <w:r w:rsidR="00213C1D">
          <w:rPr>
            <w:noProof/>
            <w:webHidden/>
          </w:rPr>
          <w:fldChar w:fldCharType="end"/>
        </w:r>
      </w:hyperlink>
    </w:p>
    <w:p w14:paraId="53E1D92D" w14:textId="2B6CAB6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2" w:history="1">
        <w:r w:rsidR="00213C1D" w:rsidRPr="00E81ACC">
          <w:rPr>
            <w:rStyle w:val="Hyperlink"/>
            <w:rFonts w:eastAsia="MS Mincho"/>
            <w:noProof/>
          </w:rPr>
          <w:t xml:space="preserve">Table 90 — Nested elements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_Toc159619022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1A556818" w14:textId="0308A4C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3" w:history="1">
        <w:r w:rsidR="00213C1D" w:rsidRPr="00E81ACC">
          <w:rPr>
            <w:rStyle w:val="Hyperlink"/>
            <w:rFonts w:eastAsia="MS Mincho"/>
            <w:noProof/>
          </w:rPr>
          <w:t xml:space="preserve">Table 91 — Attributes of element </w:t>
        </w:r>
        <w:r w:rsidR="00213C1D" w:rsidRPr="00E81ACC">
          <w:rPr>
            <w:rStyle w:val="Hyperlink"/>
            <w:rFonts w:ascii="Courier New" w:eastAsia="MS Mincho" w:hAnsi="Courier New" w:cs="Courier New"/>
            <w:noProof/>
            <w:kern w:val="22"/>
          </w:rPr>
          <w:t>&lt;weld_position/&gt;</w:t>
        </w:r>
        <w:r w:rsidR="00213C1D">
          <w:rPr>
            <w:noProof/>
            <w:webHidden/>
          </w:rPr>
          <w:tab/>
        </w:r>
        <w:r w:rsidR="00213C1D">
          <w:rPr>
            <w:noProof/>
            <w:webHidden/>
          </w:rPr>
          <w:fldChar w:fldCharType="begin"/>
        </w:r>
        <w:r w:rsidR="00213C1D">
          <w:rPr>
            <w:noProof/>
            <w:webHidden/>
          </w:rPr>
          <w:instrText xml:space="preserve"> PAGEREF _Toc159619023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598724E7" w14:textId="065D880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4" w:history="1">
        <w:r w:rsidR="00213C1D" w:rsidRPr="00E81ACC">
          <w:rPr>
            <w:rStyle w:val="Hyperlink"/>
            <w:rFonts w:eastAsia="MS Mincho"/>
            <w:noProof/>
          </w:rPr>
          <w:t xml:space="preserve">Table 92 — Default values of attribute </w:t>
        </w:r>
        <w:r w:rsidR="00213C1D" w:rsidRPr="00E81ACC">
          <w:rPr>
            <w:rStyle w:val="Hyperlink"/>
            <w:rFonts w:ascii="Courier New" w:eastAsia="MS Mincho" w:hAnsi="Courier New" w:cs="Courier New"/>
            <w:noProof/>
          </w:rPr>
          <w:t>filler</w:t>
        </w:r>
        <w:r w:rsidR="00213C1D" w:rsidRPr="00E81ACC">
          <w:rPr>
            <w:rStyle w:val="Hyperlink"/>
            <w:rFonts w:eastAsia="MS Mincho"/>
            <w:noProof/>
          </w:rPr>
          <w:t xml:space="preserve">, dependent from attribute </w:t>
        </w:r>
        <w:r w:rsidR="00213C1D" w:rsidRPr="00E81ACC">
          <w:rPr>
            <w:rStyle w:val="Hyperlink"/>
            <w:rFonts w:ascii="Courier New" w:eastAsia="MS Mincho" w:hAnsi="Courier New" w:cs="Courier New"/>
            <w:noProof/>
          </w:rPr>
          <w:t>technology</w:t>
        </w:r>
        <w:r w:rsidR="00213C1D">
          <w:rPr>
            <w:noProof/>
            <w:webHidden/>
          </w:rPr>
          <w:tab/>
        </w:r>
        <w:r w:rsidR="00213C1D">
          <w:rPr>
            <w:noProof/>
            <w:webHidden/>
          </w:rPr>
          <w:fldChar w:fldCharType="begin"/>
        </w:r>
        <w:r w:rsidR="00213C1D">
          <w:rPr>
            <w:noProof/>
            <w:webHidden/>
          </w:rPr>
          <w:instrText xml:space="preserve"> PAGEREF _Toc159619024 \h </w:instrText>
        </w:r>
        <w:r w:rsidR="00213C1D">
          <w:rPr>
            <w:noProof/>
            <w:webHidden/>
          </w:rPr>
        </w:r>
        <w:r w:rsidR="00213C1D">
          <w:rPr>
            <w:noProof/>
            <w:webHidden/>
          </w:rPr>
          <w:fldChar w:fldCharType="separate"/>
        </w:r>
        <w:r w:rsidR="0012574E">
          <w:rPr>
            <w:noProof/>
            <w:webHidden/>
          </w:rPr>
          <w:t>99</w:t>
        </w:r>
        <w:r w:rsidR="00213C1D">
          <w:rPr>
            <w:noProof/>
            <w:webHidden/>
          </w:rPr>
          <w:fldChar w:fldCharType="end"/>
        </w:r>
      </w:hyperlink>
    </w:p>
    <w:p w14:paraId="309F96FF" w14:textId="56E3A07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5" w:history="1">
        <w:r w:rsidR="00213C1D" w:rsidRPr="00E81ACC">
          <w:rPr>
            <w:rStyle w:val="Hyperlink"/>
            <w:rFonts w:eastAsia="MS Mincho"/>
            <w:noProof/>
          </w:rPr>
          <w:t xml:space="preserve">Table 93 — Parameters of butt 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_Toc159619025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75708FBF" w14:textId="1CF2C25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6" w:history="1">
        <w:r w:rsidR="00213C1D" w:rsidRPr="00E81ACC">
          <w:rPr>
            <w:rStyle w:val="Hyperlink"/>
            <w:rFonts w:eastAsia="MS Mincho"/>
            <w:noProof/>
          </w:rPr>
          <w:t xml:space="preserve">Table 94 — Attributes of element </w:t>
        </w:r>
        <w:r w:rsidR="00213C1D" w:rsidRPr="00E81ACC">
          <w:rPr>
            <w:rStyle w:val="Hyperlink"/>
            <w:rFonts w:ascii="Courier New" w:eastAsia="MS Mincho" w:hAnsi="Courier New" w:cs="Courier New"/>
            <w:noProof/>
            <w:kern w:val="22"/>
          </w:rPr>
          <w:t>&lt;weld_position/&gt;</w:t>
        </w:r>
        <w:r w:rsidR="00213C1D" w:rsidRPr="00E81ACC">
          <w:rPr>
            <w:rStyle w:val="Hyperlink"/>
            <w:rFonts w:eastAsia="MS Mincho"/>
            <w:noProof/>
          </w:rPr>
          <w:t xml:space="preserve"> for butt joint</w:t>
        </w:r>
        <w:r w:rsidR="00213C1D">
          <w:rPr>
            <w:noProof/>
            <w:webHidden/>
          </w:rPr>
          <w:tab/>
        </w:r>
        <w:r w:rsidR="00213C1D">
          <w:rPr>
            <w:noProof/>
            <w:webHidden/>
          </w:rPr>
          <w:fldChar w:fldCharType="begin"/>
        </w:r>
        <w:r w:rsidR="00213C1D">
          <w:rPr>
            <w:noProof/>
            <w:webHidden/>
          </w:rPr>
          <w:instrText xml:space="preserve"> PAGEREF _Toc159619026 \h </w:instrText>
        </w:r>
        <w:r w:rsidR="00213C1D">
          <w:rPr>
            <w:noProof/>
            <w:webHidden/>
          </w:rPr>
        </w:r>
        <w:r w:rsidR="00213C1D">
          <w:rPr>
            <w:noProof/>
            <w:webHidden/>
          </w:rPr>
          <w:fldChar w:fldCharType="separate"/>
        </w:r>
        <w:r w:rsidR="0012574E">
          <w:rPr>
            <w:noProof/>
            <w:webHidden/>
          </w:rPr>
          <w:t>101</w:t>
        </w:r>
        <w:r w:rsidR="00213C1D">
          <w:rPr>
            <w:noProof/>
            <w:webHidden/>
          </w:rPr>
          <w:fldChar w:fldCharType="end"/>
        </w:r>
      </w:hyperlink>
    </w:p>
    <w:p w14:paraId="7A478DCA" w14:textId="22DCFC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7" w:history="1">
        <w:r w:rsidR="00213C1D" w:rsidRPr="00E81ACC">
          <w:rPr>
            <w:rStyle w:val="Hyperlink"/>
            <w:rFonts w:eastAsia="MS Mincho"/>
            <w:noProof/>
          </w:rPr>
          <w:t xml:space="preserve">Table 95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butt joint</w:t>
        </w:r>
        <w:r w:rsidR="00213C1D">
          <w:rPr>
            <w:noProof/>
            <w:webHidden/>
          </w:rPr>
          <w:tab/>
        </w:r>
        <w:r w:rsidR="00213C1D">
          <w:rPr>
            <w:noProof/>
            <w:webHidden/>
          </w:rPr>
          <w:fldChar w:fldCharType="begin"/>
        </w:r>
        <w:r w:rsidR="00213C1D">
          <w:rPr>
            <w:noProof/>
            <w:webHidden/>
          </w:rPr>
          <w:instrText xml:space="preserve"> PAGEREF _Toc159619027 \h </w:instrText>
        </w:r>
        <w:r w:rsidR="00213C1D">
          <w:rPr>
            <w:noProof/>
            <w:webHidden/>
          </w:rPr>
        </w:r>
        <w:r w:rsidR="00213C1D">
          <w:rPr>
            <w:noProof/>
            <w:webHidden/>
          </w:rPr>
          <w:fldChar w:fldCharType="separate"/>
        </w:r>
        <w:r w:rsidR="0012574E">
          <w:rPr>
            <w:noProof/>
            <w:webHidden/>
          </w:rPr>
          <w:t>102</w:t>
        </w:r>
        <w:r w:rsidR="00213C1D">
          <w:rPr>
            <w:noProof/>
            <w:webHidden/>
          </w:rPr>
          <w:fldChar w:fldCharType="end"/>
        </w:r>
      </w:hyperlink>
    </w:p>
    <w:p w14:paraId="261784E2" w14:textId="589349B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8" w:history="1">
        <w:r w:rsidR="00213C1D" w:rsidRPr="00E81ACC">
          <w:rPr>
            <w:rStyle w:val="Hyperlink"/>
            <w:rFonts w:eastAsia="MS Mincho"/>
            <w:noProof/>
          </w:rPr>
          <w:t xml:space="preserve">Table 96 — Parameters of Simple Corner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_Toc159619028 \h </w:instrText>
        </w:r>
        <w:r w:rsidR="00213C1D">
          <w:rPr>
            <w:noProof/>
            <w:webHidden/>
          </w:rPr>
        </w:r>
        <w:r w:rsidR="00213C1D">
          <w:rPr>
            <w:noProof/>
            <w:webHidden/>
          </w:rPr>
          <w:fldChar w:fldCharType="separate"/>
        </w:r>
        <w:r w:rsidR="0012574E">
          <w:rPr>
            <w:noProof/>
            <w:webHidden/>
          </w:rPr>
          <w:t>104</w:t>
        </w:r>
        <w:r w:rsidR="00213C1D">
          <w:rPr>
            <w:noProof/>
            <w:webHidden/>
          </w:rPr>
          <w:fldChar w:fldCharType="end"/>
        </w:r>
      </w:hyperlink>
    </w:p>
    <w:p w14:paraId="6F51875F" w14:textId="5D8C6C6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9" w:history="1">
        <w:r w:rsidR="00213C1D" w:rsidRPr="00E81ACC">
          <w:rPr>
            <w:rStyle w:val="Hyperlink"/>
            <w:rFonts w:eastAsia="MS Mincho"/>
            <w:noProof/>
          </w:rPr>
          <w:t xml:space="preserve">Table 97 — Parameters of Double Corner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_Toc159619029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25C34D56" w14:textId="0BD70AC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0" w:history="1">
        <w:r w:rsidR="00213C1D" w:rsidRPr="00E81ACC">
          <w:rPr>
            <w:rStyle w:val="Hyperlink"/>
            <w:rFonts w:eastAsia="MS Mincho"/>
            <w:noProof/>
          </w:rPr>
          <w:t xml:space="preserve">Table 98 — Attributes of element </w:t>
        </w:r>
        <w:r w:rsidR="00213C1D" w:rsidRPr="00E81ACC">
          <w:rPr>
            <w:rStyle w:val="Hyperlink"/>
            <w:rFonts w:ascii="Courier New" w:eastAsia="MS Mincho" w:hAnsi="Courier New"/>
            <w:noProof/>
          </w:rPr>
          <w:t>&lt;weld_position/&gt;</w:t>
        </w:r>
        <w:r w:rsidR="00213C1D" w:rsidRPr="00E81ACC">
          <w:rPr>
            <w:rStyle w:val="Hyperlink"/>
            <w:rFonts w:eastAsia="MS Mincho"/>
            <w:noProof/>
          </w:rPr>
          <w:t xml:space="preserve"> for Corner Weld</w:t>
        </w:r>
        <w:r w:rsidR="00213C1D">
          <w:rPr>
            <w:noProof/>
            <w:webHidden/>
          </w:rPr>
          <w:tab/>
        </w:r>
        <w:r w:rsidR="00213C1D">
          <w:rPr>
            <w:noProof/>
            <w:webHidden/>
          </w:rPr>
          <w:fldChar w:fldCharType="begin"/>
        </w:r>
        <w:r w:rsidR="00213C1D">
          <w:rPr>
            <w:noProof/>
            <w:webHidden/>
          </w:rPr>
          <w:instrText xml:space="preserve"> PAGEREF _Toc159619030 \h </w:instrText>
        </w:r>
        <w:r w:rsidR="00213C1D">
          <w:rPr>
            <w:noProof/>
            <w:webHidden/>
          </w:rPr>
        </w:r>
        <w:r w:rsidR="00213C1D">
          <w:rPr>
            <w:noProof/>
            <w:webHidden/>
          </w:rPr>
          <w:fldChar w:fldCharType="separate"/>
        </w:r>
        <w:r w:rsidR="0012574E">
          <w:rPr>
            <w:noProof/>
            <w:webHidden/>
          </w:rPr>
          <w:t>106</w:t>
        </w:r>
        <w:r w:rsidR="00213C1D">
          <w:rPr>
            <w:noProof/>
            <w:webHidden/>
          </w:rPr>
          <w:fldChar w:fldCharType="end"/>
        </w:r>
      </w:hyperlink>
    </w:p>
    <w:p w14:paraId="507A9F9A" w14:textId="47A5C68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1" w:history="1">
        <w:r w:rsidR="00213C1D" w:rsidRPr="00E81ACC">
          <w:rPr>
            <w:rStyle w:val="Hyperlink"/>
            <w:rFonts w:eastAsia="MS Mincho"/>
            <w:noProof/>
          </w:rPr>
          <w:t xml:space="preserve">Table 99 — Values of Attribute </w:t>
        </w:r>
        <w:r w:rsidR="00213C1D" w:rsidRPr="00E81ACC">
          <w:rPr>
            <w:rStyle w:val="Hyperlink"/>
            <w:rFonts w:ascii="Courier New" w:eastAsia="MS Mincho" w:hAnsi="Courier New"/>
            <w:noProof/>
          </w:rPr>
          <w:t>section</w:t>
        </w:r>
        <w:r w:rsidR="00213C1D">
          <w:rPr>
            <w:noProof/>
            <w:webHidden/>
          </w:rPr>
          <w:tab/>
        </w:r>
        <w:r w:rsidR="00213C1D">
          <w:rPr>
            <w:noProof/>
            <w:webHidden/>
          </w:rPr>
          <w:fldChar w:fldCharType="begin"/>
        </w:r>
        <w:r w:rsidR="00213C1D">
          <w:rPr>
            <w:noProof/>
            <w:webHidden/>
          </w:rPr>
          <w:instrText xml:space="preserve"> PAGEREF _Toc159619031 \h </w:instrText>
        </w:r>
        <w:r w:rsidR="00213C1D">
          <w:rPr>
            <w:noProof/>
            <w:webHidden/>
          </w:rPr>
        </w:r>
        <w:r w:rsidR="00213C1D">
          <w:rPr>
            <w:noProof/>
            <w:webHidden/>
          </w:rPr>
          <w:fldChar w:fldCharType="separate"/>
        </w:r>
        <w:r w:rsidR="0012574E">
          <w:rPr>
            <w:noProof/>
            <w:webHidden/>
          </w:rPr>
          <w:t>107</w:t>
        </w:r>
        <w:r w:rsidR="00213C1D">
          <w:rPr>
            <w:noProof/>
            <w:webHidden/>
          </w:rPr>
          <w:fldChar w:fldCharType="end"/>
        </w:r>
      </w:hyperlink>
    </w:p>
    <w:p w14:paraId="0B49BC1A" w14:textId="36127F6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2" w:history="1">
        <w:r w:rsidR="00213C1D" w:rsidRPr="00E81ACC">
          <w:rPr>
            <w:rStyle w:val="Hyperlink"/>
            <w:rFonts w:eastAsia="MS Mincho"/>
            <w:noProof/>
          </w:rPr>
          <w:t xml:space="preserve">Table 100 — Values of Attribute </w:t>
        </w:r>
        <w:r w:rsidR="00213C1D" w:rsidRPr="00E81ACC">
          <w:rPr>
            <w:rStyle w:val="Hyperlink"/>
            <w:rFonts w:ascii="Courier New" w:eastAsia="MS Mincho" w:hAnsi="Courier New"/>
            <w:noProof/>
          </w:rPr>
          <w:t>angle</w:t>
        </w:r>
        <w:r w:rsidR="00213C1D">
          <w:rPr>
            <w:noProof/>
            <w:webHidden/>
          </w:rPr>
          <w:tab/>
        </w:r>
        <w:r w:rsidR="00213C1D">
          <w:rPr>
            <w:noProof/>
            <w:webHidden/>
          </w:rPr>
          <w:fldChar w:fldCharType="begin"/>
        </w:r>
        <w:r w:rsidR="00213C1D">
          <w:rPr>
            <w:noProof/>
            <w:webHidden/>
          </w:rPr>
          <w:instrText xml:space="preserve"> PAGEREF _Toc159619032 \h </w:instrText>
        </w:r>
        <w:r w:rsidR="00213C1D">
          <w:rPr>
            <w:noProof/>
            <w:webHidden/>
          </w:rPr>
        </w:r>
        <w:r w:rsidR="00213C1D">
          <w:rPr>
            <w:noProof/>
            <w:webHidden/>
          </w:rPr>
          <w:fldChar w:fldCharType="separate"/>
        </w:r>
        <w:r w:rsidR="0012574E">
          <w:rPr>
            <w:noProof/>
            <w:webHidden/>
          </w:rPr>
          <w:t>107</w:t>
        </w:r>
        <w:r w:rsidR="00213C1D">
          <w:rPr>
            <w:noProof/>
            <w:webHidden/>
          </w:rPr>
          <w:fldChar w:fldCharType="end"/>
        </w:r>
      </w:hyperlink>
    </w:p>
    <w:p w14:paraId="26C1ED2A" w14:textId="6E1273C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3" w:history="1">
        <w:r w:rsidR="00213C1D" w:rsidRPr="00E81ACC">
          <w:rPr>
            <w:rStyle w:val="Hyperlink"/>
            <w:rFonts w:eastAsia="MS Mincho"/>
            <w:noProof/>
          </w:rPr>
          <w:t xml:space="preserve">Table 101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corner weld</w:t>
        </w:r>
        <w:r w:rsidR="00213C1D">
          <w:rPr>
            <w:noProof/>
            <w:webHidden/>
          </w:rPr>
          <w:tab/>
        </w:r>
        <w:r w:rsidR="00213C1D">
          <w:rPr>
            <w:noProof/>
            <w:webHidden/>
          </w:rPr>
          <w:fldChar w:fldCharType="begin"/>
        </w:r>
        <w:r w:rsidR="00213C1D">
          <w:rPr>
            <w:noProof/>
            <w:webHidden/>
          </w:rPr>
          <w:instrText xml:space="preserve"> PAGEREF _Toc159619033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78B4352D" w14:textId="2F9353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4" w:history="1">
        <w:r w:rsidR="00213C1D" w:rsidRPr="00E81ACC">
          <w:rPr>
            <w:rStyle w:val="Hyperlink"/>
            <w:rFonts w:eastAsia="MS Mincho"/>
            <w:noProof/>
          </w:rPr>
          <w:t xml:space="preserve">Table 102 — Parameters of Edge Weld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_Toc159619034 \h </w:instrText>
        </w:r>
        <w:r w:rsidR="00213C1D">
          <w:rPr>
            <w:noProof/>
            <w:webHidden/>
          </w:rPr>
        </w:r>
        <w:r w:rsidR="00213C1D">
          <w:rPr>
            <w:noProof/>
            <w:webHidden/>
          </w:rPr>
          <w:fldChar w:fldCharType="separate"/>
        </w:r>
        <w:r w:rsidR="0012574E">
          <w:rPr>
            <w:noProof/>
            <w:webHidden/>
          </w:rPr>
          <w:t>109</w:t>
        </w:r>
        <w:r w:rsidR="00213C1D">
          <w:rPr>
            <w:noProof/>
            <w:webHidden/>
          </w:rPr>
          <w:fldChar w:fldCharType="end"/>
        </w:r>
      </w:hyperlink>
    </w:p>
    <w:p w14:paraId="34690625" w14:textId="0AC0072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5" w:history="1">
        <w:r w:rsidR="00213C1D" w:rsidRPr="00E81ACC">
          <w:rPr>
            <w:rStyle w:val="Hyperlink"/>
            <w:rFonts w:eastAsia="MS Mincho"/>
            <w:noProof/>
          </w:rPr>
          <w:t xml:space="preserve">Table 103 — Attributes of element </w:t>
        </w:r>
        <w:r w:rsidR="00213C1D" w:rsidRPr="00E81ACC">
          <w:rPr>
            <w:rStyle w:val="Hyperlink"/>
            <w:rFonts w:ascii="Courier New" w:eastAsia="MS Mincho" w:hAnsi="Courier New" w:cs="Courier New"/>
            <w:noProof/>
            <w:kern w:val="22"/>
          </w:rPr>
          <w:t>&lt;weld_position/&gt;</w:t>
        </w:r>
        <w:r w:rsidR="00213C1D" w:rsidRPr="00E81ACC">
          <w:rPr>
            <w:rStyle w:val="Hyperlink"/>
            <w:rFonts w:eastAsia="MS Mincho"/>
            <w:noProof/>
          </w:rPr>
          <w:t xml:space="preserve"> for Edge Weld</w:t>
        </w:r>
        <w:r w:rsidR="00213C1D">
          <w:rPr>
            <w:noProof/>
            <w:webHidden/>
          </w:rPr>
          <w:tab/>
        </w:r>
        <w:r w:rsidR="00213C1D">
          <w:rPr>
            <w:noProof/>
            <w:webHidden/>
          </w:rPr>
          <w:fldChar w:fldCharType="begin"/>
        </w:r>
        <w:r w:rsidR="00213C1D">
          <w:rPr>
            <w:noProof/>
            <w:webHidden/>
          </w:rPr>
          <w:instrText xml:space="preserve"> PAGEREF _Toc159619035 \h </w:instrText>
        </w:r>
        <w:r w:rsidR="00213C1D">
          <w:rPr>
            <w:noProof/>
            <w:webHidden/>
          </w:rPr>
        </w:r>
        <w:r w:rsidR="00213C1D">
          <w:rPr>
            <w:noProof/>
            <w:webHidden/>
          </w:rPr>
          <w:fldChar w:fldCharType="separate"/>
        </w:r>
        <w:r w:rsidR="0012574E">
          <w:rPr>
            <w:noProof/>
            <w:webHidden/>
          </w:rPr>
          <w:t>110</w:t>
        </w:r>
        <w:r w:rsidR="00213C1D">
          <w:rPr>
            <w:noProof/>
            <w:webHidden/>
          </w:rPr>
          <w:fldChar w:fldCharType="end"/>
        </w:r>
      </w:hyperlink>
    </w:p>
    <w:p w14:paraId="3C1D8A97" w14:textId="1DDC877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6" w:history="1">
        <w:r w:rsidR="00213C1D" w:rsidRPr="00E81ACC">
          <w:rPr>
            <w:rStyle w:val="Hyperlink"/>
            <w:rFonts w:eastAsia="MS Mincho"/>
            <w:noProof/>
          </w:rPr>
          <w:t xml:space="preserve">Table 104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edge weld</w:t>
        </w:r>
        <w:r w:rsidR="00213C1D">
          <w:rPr>
            <w:noProof/>
            <w:webHidden/>
          </w:rPr>
          <w:tab/>
        </w:r>
        <w:r w:rsidR="00213C1D">
          <w:rPr>
            <w:noProof/>
            <w:webHidden/>
          </w:rPr>
          <w:fldChar w:fldCharType="begin"/>
        </w:r>
        <w:r w:rsidR="00213C1D">
          <w:rPr>
            <w:noProof/>
            <w:webHidden/>
          </w:rPr>
          <w:instrText xml:space="preserve"> PAGEREF _Toc159619036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545A91D4" w14:textId="1F5C35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7" w:history="1">
        <w:r w:rsidR="00213C1D" w:rsidRPr="00E81ACC">
          <w:rPr>
            <w:rStyle w:val="Hyperlink"/>
            <w:rFonts w:eastAsia="MS Mincho"/>
            <w:noProof/>
          </w:rPr>
          <w:t xml:space="preserve">Table 105 — Parameters of I-Weld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_Toc159619037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31995D17" w14:textId="3C64B85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8" w:history="1">
        <w:r w:rsidR="00213C1D" w:rsidRPr="00E81ACC">
          <w:rPr>
            <w:rStyle w:val="Hyperlink"/>
            <w:rFonts w:eastAsia="MS Mincho"/>
            <w:noProof/>
          </w:rPr>
          <w:t xml:space="preserve">Table 106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I-Weld</w:t>
        </w:r>
        <w:r w:rsidR="00213C1D">
          <w:rPr>
            <w:noProof/>
            <w:webHidden/>
          </w:rPr>
          <w:tab/>
        </w:r>
        <w:r w:rsidR="00213C1D">
          <w:rPr>
            <w:noProof/>
            <w:webHidden/>
          </w:rPr>
          <w:fldChar w:fldCharType="begin"/>
        </w:r>
        <w:r w:rsidR="00213C1D">
          <w:rPr>
            <w:noProof/>
            <w:webHidden/>
          </w:rPr>
          <w:instrText xml:space="preserve"> PAGEREF _Toc159619038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6395047C" w14:textId="0794EAB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9" w:history="1">
        <w:r w:rsidR="00213C1D" w:rsidRPr="00E81ACC">
          <w:rPr>
            <w:rStyle w:val="Hyperlink"/>
            <w:rFonts w:eastAsia="MS Mincho"/>
            <w:noProof/>
          </w:rPr>
          <w:t>Table 107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I-Weld</w:t>
        </w:r>
        <w:r w:rsidR="00213C1D">
          <w:rPr>
            <w:noProof/>
            <w:webHidden/>
          </w:rPr>
          <w:tab/>
        </w:r>
        <w:r w:rsidR="00213C1D">
          <w:rPr>
            <w:noProof/>
            <w:webHidden/>
          </w:rPr>
          <w:fldChar w:fldCharType="begin"/>
        </w:r>
        <w:r w:rsidR="00213C1D">
          <w:rPr>
            <w:noProof/>
            <w:webHidden/>
          </w:rPr>
          <w:instrText xml:space="preserve"> PAGEREF _Toc159619039 \h </w:instrText>
        </w:r>
        <w:r w:rsidR="00213C1D">
          <w:rPr>
            <w:noProof/>
            <w:webHidden/>
          </w:rPr>
        </w:r>
        <w:r w:rsidR="00213C1D">
          <w:rPr>
            <w:noProof/>
            <w:webHidden/>
          </w:rPr>
          <w:fldChar w:fldCharType="separate"/>
        </w:r>
        <w:r w:rsidR="0012574E">
          <w:rPr>
            <w:noProof/>
            <w:webHidden/>
          </w:rPr>
          <w:t>113</w:t>
        </w:r>
        <w:r w:rsidR="00213C1D">
          <w:rPr>
            <w:noProof/>
            <w:webHidden/>
          </w:rPr>
          <w:fldChar w:fldCharType="end"/>
        </w:r>
      </w:hyperlink>
    </w:p>
    <w:p w14:paraId="66D9EDAC" w14:textId="5E02B9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0" w:history="1">
        <w:r w:rsidR="00213C1D" w:rsidRPr="00E81ACC">
          <w:rPr>
            <w:rStyle w:val="Hyperlink"/>
            <w:rFonts w:eastAsia="MS Mincho"/>
            <w:noProof/>
          </w:rPr>
          <w:t xml:space="preserve">Table 108 — Parameters of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_Toc159619040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517FDD83" w14:textId="6015381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1" w:history="1">
        <w:r w:rsidR="00213C1D" w:rsidRPr="00E81ACC">
          <w:rPr>
            <w:rStyle w:val="Hyperlink"/>
            <w:rFonts w:eastAsia="MS Mincho"/>
            <w:noProof/>
          </w:rPr>
          <w:t xml:space="preserve">Table 109 — Parameters of Single-Sided Double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_Toc159619041 \h </w:instrText>
        </w:r>
        <w:r w:rsidR="00213C1D">
          <w:rPr>
            <w:noProof/>
            <w:webHidden/>
          </w:rPr>
        </w:r>
        <w:r w:rsidR="00213C1D">
          <w:rPr>
            <w:noProof/>
            <w:webHidden/>
          </w:rPr>
          <w:fldChar w:fldCharType="separate"/>
        </w:r>
        <w:r w:rsidR="0012574E">
          <w:rPr>
            <w:noProof/>
            <w:webHidden/>
          </w:rPr>
          <w:t>116</w:t>
        </w:r>
        <w:r w:rsidR="00213C1D">
          <w:rPr>
            <w:noProof/>
            <w:webHidden/>
          </w:rPr>
          <w:fldChar w:fldCharType="end"/>
        </w:r>
      </w:hyperlink>
    </w:p>
    <w:p w14:paraId="3161D85C" w14:textId="5F0CAA7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2" w:history="1">
        <w:r w:rsidR="00213C1D" w:rsidRPr="00E81ACC">
          <w:rPr>
            <w:rStyle w:val="Hyperlink"/>
            <w:rFonts w:eastAsia="MS Mincho"/>
            <w:noProof/>
          </w:rPr>
          <w:t xml:space="preserve">Table 110 — Parameters of Double-Sided Double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_Toc159619042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11B61F3C" w14:textId="50F0B04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3" w:history="1">
        <w:r w:rsidR="00213C1D" w:rsidRPr="00E81ACC">
          <w:rPr>
            <w:rStyle w:val="Hyperlink"/>
            <w:rFonts w:eastAsia="MS Mincho"/>
            <w:noProof/>
          </w:rPr>
          <w:t>Table 111 — Attributes of element &lt;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overlap weld</w:t>
        </w:r>
        <w:r w:rsidR="00213C1D">
          <w:rPr>
            <w:noProof/>
            <w:webHidden/>
          </w:rPr>
          <w:tab/>
        </w:r>
        <w:r w:rsidR="00213C1D">
          <w:rPr>
            <w:noProof/>
            <w:webHidden/>
          </w:rPr>
          <w:fldChar w:fldCharType="begin"/>
        </w:r>
        <w:r w:rsidR="00213C1D">
          <w:rPr>
            <w:noProof/>
            <w:webHidden/>
          </w:rPr>
          <w:instrText xml:space="preserve"> PAGEREF _Toc159619043 \h </w:instrText>
        </w:r>
        <w:r w:rsidR="00213C1D">
          <w:rPr>
            <w:noProof/>
            <w:webHidden/>
          </w:rPr>
        </w:r>
        <w:r w:rsidR="00213C1D">
          <w:rPr>
            <w:noProof/>
            <w:webHidden/>
          </w:rPr>
          <w:fldChar w:fldCharType="separate"/>
        </w:r>
        <w:r w:rsidR="0012574E">
          <w:rPr>
            <w:noProof/>
            <w:webHidden/>
          </w:rPr>
          <w:t>118</w:t>
        </w:r>
        <w:r w:rsidR="00213C1D">
          <w:rPr>
            <w:noProof/>
            <w:webHidden/>
          </w:rPr>
          <w:fldChar w:fldCharType="end"/>
        </w:r>
      </w:hyperlink>
    </w:p>
    <w:p w14:paraId="12D90429" w14:textId="5494504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4" w:history="1">
        <w:r w:rsidR="00213C1D" w:rsidRPr="00E81ACC">
          <w:rPr>
            <w:rStyle w:val="Hyperlink"/>
            <w:rFonts w:eastAsia="MS Mincho"/>
            <w:noProof/>
          </w:rPr>
          <w:t>Table 112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Overlap Weld</w:t>
        </w:r>
        <w:r w:rsidR="00213C1D">
          <w:rPr>
            <w:noProof/>
            <w:webHidden/>
          </w:rPr>
          <w:tab/>
        </w:r>
        <w:r w:rsidR="00213C1D">
          <w:rPr>
            <w:noProof/>
            <w:webHidden/>
          </w:rPr>
          <w:fldChar w:fldCharType="begin"/>
        </w:r>
        <w:r w:rsidR="00213C1D">
          <w:rPr>
            <w:noProof/>
            <w:webHidden/>
          </w:rPr>
          <w:instrText xml:space="preserve"> PAGEREF _Toc159619044 \h </w:instrText>
        </w:r>
        <w:r w:rsidR="00213C1D">
          <w:rPr>
            <w:noProof/>
            <w:webHidden/>
          </w:rPr>
        </w:r>
        <w:r w:rsidR="00213C1D">
          <w:rPr>
            <w:noProof/>
            <w:webHidden/>
          </w:rPr>
          <w:fldChar w:fldCharType="separate"/>
        </w:r>
        <w:r w:rsidR="0012574E">
          <w:rPr>
            <w:noProof/>
            <w:webHidden/>
          </w:rPr>
          <w:t>119</w:t>
        </w:r>
        <w:r w:rsidR="00213C1D">
          <w:rPr>
            <w:noProof/>
            <w:webHidden/>
          </w:rPr>
          <w:fldChar w:fldCharType="end"/>
        </w:r>
      </w:hyperlink>
    </w:p>
    <w:p w14:paraId="2A8157B0" w14:textId="160F212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5" w:history="1">
        <w:r w:rsidR="00213C1D" w:rsidRPr="00E81ACC">
          <w:rPr>
            <w:rStyle w:val="Hyperlink"/>
            <w:rFonts w:eastAsia="MS Mincho"/>
            <w:noProof/>
          </w:rPr>
          <w:t xml:space="preserve">Table 113 — Parameters of Y-joint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_Toc159619045 \h </w:instrText>
        </w:r>
        <w:r w:rsidR="00213C1D">
          <w:rPr>
            <w:noProof/>
            <w:webHidden/>
          </w:rPr>
        </w:r>
        <w:r w:rsidR="00213C1D">
          <w:rPr>
            <w:noProof/>
            <w:webHidden/>
          </w:rPr>
          <w:fldChar w:fldCharType="separate"/>
        </w:r>
        <w:r w:rsidR="0012574E">
          <w:rPr>
            <w:noProof/>
            <w:webHidden/>
          </w:rPr>
          <w:t>121</w:t>
        </w:r>
        <w:r w:rsidR="00213C1D">
          <w:rPr>
            <w:noProof/>
            <w:webHidden/>
          </w:rPr>
          <w:fldChar w:fldCharType="end"/>
        </w:r>
      </w:hyperlink>
    </w:p>
    <w:p w14:paraId="3F0DB6A8" w14:textId="282FE45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6" w:history="1">
        <w:r w:rsidR="00213C1D" w:rsidRPr="00E81ACC">
          <w:rPr>
            <w:rStyle w:val="Hyperlink"/>
            <w:rFonts w:eastAsia="MS Mincho"/>
            <w:noProof/>
          </w:rPr>
          <w:t>Table 114 — Attributes of element &lt;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Y-joint</w:t>
        </w:r>
        <w:r w:rsidR="00213C1D">
          <w:rPr>
            <w:noProof/>
            <w:webHidden/>
          </w:rPr>
          <w:tab/>
        </w:r>
        <w:r w:rsidR="00213C1D">
          <w:rPr>
            <w:noProof/>
            <w:webHidden/>
          </w:rPr>
          <w:fldChar w:fldCharType="begin"/>
        </w:r>
        <w:r w:rsidR="00213C1D">
          <w:rPr>
            <w:noProof/>
            <w:webHidden/>
          </w:rPr>
          <w:instrText xml:space="preserve"> PAGEREF _Toc159619046 \h </w:instrText>
        </w:r>
        <w:r w:rsidR="00213C1D">
          <w:rPr>
            <w:noProof/>
            <w:webHidden/>
          </w:rPr>
        </w:r>
        <w:r w:rsidR="00213C1D">
          <w:rPr>
            <w:noProof/>
            <w:webHidden/>
          </w:rPr>
          <w:fldChar w:fldCharType="separate"/>
        </w:r>
        <w:r w:rsidR="0012574E">
          <w:rPr>
            <w:noProof/>
            <w:webHidden/>
          </w:rPr>
          <w:t>121</w:t>
        </w:r>
        <w:r w:rsidR="00213C1D">
          <w:rPr>
            <w:noProof/>
            <w:webHidden/>
          </w:rPr>
          <w:fldChar w:fldCharType="end"/>
        </w:r>
      </w:hyperlink>
    </w:p>
    <w:p w14:paraId="0C251BF5" w14:textId="4CD2885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7" w:history="1">
        <w:r w:rsidR="00213C1D" w:rsidRPr="00E81ACC">
          <w:rPr>
            <w:rStyle w:val="Hyperlink"/>
            <w:rFonts w:eastAsia="MS Mincho"/>
            <w:noProof/>
          </w:rPr>
          <w:t xml:space="preserve">Table 115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_Toc159619047 \h </w:instrText>
        </w:r>
        <w:r w:rsidR="00213C1D">
          <w:rPr>
            <w:noProof/>
            <w:webHidden/>
          </w:rPr>
        </w:r>
        <w:r w:rsidR="00213C1D">
          <w:rPr>
            <w:noProof/>
            <w:webHidden/>
          </w:rPr>
          <w:fldChar w:fldCharType="separate"/>
        </w:r>
        <w:r w:rsidR="0012574E">
          <w:rPr>
            <w:noProof/>
            <w:webHidden/>
          </w:rPr>
          <w:t>122</w:t>
        </w:r>
        <w:r w:rsidR="00213C1D">
          <w:rPr>
            <w:noProof/>
            <w:webHidden/>
          </w:rPr>
          <w:fldChar w:fldCharType="end"/>
        </w:r>
      </w:hyperlink>
    </w:p>
    <w:p w14:paraId="06AE4014" w14:textId="29EE24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8" w:history="1">
        <w:r w:rsidR="00213C1D" w:rsidRPr="00E81ACC">
          <w:rPr>
            <w:rStyle w:val="Hyperlink"/>
            <w:rFonts w:eastAsia="MS Mincho"/>
            <w:noProof/>
          </w:rPr>
          <w:t xml:space="preserve">Table 116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Y-joint</w:t>
        </w:r>
        <w:r w:rsidR="00213C1D">
          <w:rPr>
            <w:noProof/>
            <w:webHidden/>
          </w:rPr>
          <w:tab/>
        </w:r>
        <w:r w:rsidR="00213C1D">
          <w:rPr>
            <w:noProof/>
            <w:webHidden/>
          </w:rPr>
          <w:fldChar w:fldCharType="begin"/>
        </w:r>
        <w:r w:rsidR="00213C1D">
          <w:rPr>
            <w:noProof/>
            <w:webHidden/>
          </w:rPr>
          <w:instrText xml:space="preserve"> PAGEREF _Toc159619048 \h </w:instrText>
        </w:r>
        <w:r w:rsidR="00213C1D">
          <w:rPr>
            <w:noProof/>
            <w:webHidden/>
          </w:rPr>
        </w:r>
        <w:r w:rsidR="00213C1D">
          <w:rPr>
            <w:noProof/>
            <w:webHidden/>
          </w:rPr>
          <w:fldChar w:fldCharType="separate"/>
        </w:r>
        <w:r w:rsidR="0012574E">
          <w:rPr>
            <w:noProof/>
            <w:webHidden/>
          </w:rPr>
          <w:t>123</w:t>
        </w:r>
        <w:r w:rsidR="00213C1D">
          <w:rPr>
            <w:noProof/>
            <w:webHidden/>
          </w:rPr>
          <w:fldChar w:fldCharType="end"/>
        </w:r>
      </w:hyperlink>
    </w:p>
    <w:p w14:paraId="65DCE9F9" w14:textId="1487253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9" w:history="1">
        <w:r w:rsidR="00213C1D" w:rsidRPr="00E81ACC">
          <w:rPr>
            <w:rStyle w:val="Hyperlink"/>
            <w:rFonts w:eastAsia="MS Mincho"/>
            <w:noProof/>
          </w:rPr>
          <w:t xml:space="preserve">Table 117 — Parameters of K-joint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_Toc159619049 \h </w:instrText>
        </w:r>
        <w:r w:rsidR="00213C1D">
          <w:rPr>
            <w:noProof/>
            <w:webHidden/>
          </w:rPr>
        </w:r>
        <w:r w:rsidR="00213C1D">
          <w:rPr>
            <w:noProof/>
            <w:webHidden/>
          </w:rPr>
          <w:fldChar w:fldCharType="separate"/>
        </w:r>
        <w:r w:rsidR="0012574E">
          <w:rPr>
            <w:noProof/>
            <w:webHidden/>
          </w:rPr>
          <w:t>125</w:t>
        </w:r>
        <w:r w:rsidR="00213C1D">
          <w:rPr>
            <w:noProof/>
            <w:webHidden/>
          </w:rPr>
          <w:fldChar w:fldCharType="end"/>
        </w:r>
      </w:hyperlink>
    </w:p>
    <w:p w14:paraId="6708E3D3" w14:textId="339E76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0" w:history="1">
        <w:r w:rsidR="00213C1D" w:rsidRPr="00E81ACC">
          <w:rPr>
            <w:rStyle w:val="Hyperlink"/>
            <w:rFonts w:eastAsia="MS Mincho"/>
            <w:noProof/>
          </w:rPr>
          <w:t xml:space="preserve">Table 118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K-joint</w:t>
        </w:r>
        <w:r w:rsidR="00213C1D">
          <w:rPr>
            <w:noProof/>
            <w:webHidden/>
          </w:rPr>
          <w:tab/>
        </w:r>
        <w:r w:rsidR="00213C1D">
          <w:rPr>
            <w:noProof/>
            <w:webHidden/>
          </w:rPr>
          <w:fldChar w:fldCharType="begin"/>
        </w:r>
        <w:r w:rsidR="00213C1D">
          <w:rPr>
            <w:noProof/>
            <w:webHidden/>
          </w:rPr>
          <w:instrText xml:space="preserve"> PAGEREF _Toc159619050 \h </w:instrText>
        </w:r>
        <w:r w:rsidR="00213C1D">
          <w:rPr>
            <w:noProof/>
            <w:webHidden/>
          </w:rPr>
        </w:r>
        <w:r w:rsidR="00213C1D">
          <w:rPr>
            <w:noProof/>
            <w:webHidden/>
          </w:rPr>
          <w:fldChar w:fldCharType="separate"/>
        </w:r>
        <w:r w:rsidR="0012574E">
          <w:rPr>
            <w:noProof/>
            <w:webHidden/>
          </w:rPr>
          <w:t>126</w:t>
        </w:r>
        <w:r w:rsidR="00213C1D">
          <w:rPr>
            <w:noProof/>
            <w:webHidden/>
          </w:rPr>
          <w:fldChar w:fldCharType="end"/>
        </w:r>
      </w:hyperlink>
    </w:p>
    <w:p w14:paraId="5B1904D8" w14:textId="61202A9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1" w:history="1">
        <w:r w:rsidR="00213C1D" w:rsidRPr="00E81ACC">
          <w:rPr>
            <w:rStyle w:val="Hyperlink"/>
            <w:rFonts w:eastAsia="MS Mincho"/>
            <w:noProof/>
          </w:rPr>
          <w:t xml:space="preserve">Table 119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_Toc159619051 \h </w:instrText>
        </w:r>
        <w:r w:rsidR="00213C1D">
          <w:rPr>
            <w:noProof/>
            <w:webHidden/>
          </w:rPr>
        </w:r>
        <w:r w:rsidR="00213C1D">
          <w:rPr>
            <w:noProof/>
            <w:webHidden/>
          </w:rPr>
          <w:fldChar w:fldCharType="separate"/>
        </w:r>
        <w:r w:rsidR="0012574E">
          <w:rPr>
            <w:noProof/>
            <w:webHidden/>
          </w:rPr>
          <w:t>126</w:t>
        </w:r>
        <w:r w:rsidR="00213C1D">
          <w:rPr>
            <w:noProof/>
            <w:webHidden/>
          </w:rPr>
          <w:fldChar w:fldCharType="end"/>
        </w:r>
      </w:hyperlink>
    </w:p>
    <w:p w14:paraId="69DBC196" w14:textId="3C62A6E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2" w:history="1">
        <w:r w:rsidR="00213C1D" w:rsidRPr="00E81ACC">
          <w:rPr>
            <w:rStyle w:val="Hyperlink"/>
            <w:rFonts w:eastAsia="MS Mincho"/>
            <w:noProof/>
          </w:rPr>
          <w:t>Table 120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K-joint</w:t>
        </w:r>
        <w:r w:rsidR="00213C1D">
          <w:rPr>
            <w:noProof/>
            <w:webHidden/>
          </w:rPr>
          <w:tab/>
        </w:r>
        <w:r w:rsidR="00213C1D">
          <w:rPr>
            <w:noProof/>
            <w:webHidden/>
          </w:rPr>
          <w:fldChar w:fldCharType="begin"/>
        </w:r>
        <w:r w:rsidR="00213C1D">
          <w:rPr>
            <w:noProof/>
            <w:webHidden/>
          </w:rPr>
          <w:instrText xml:space="preserve"> PAGEREF _Toc159619052 \h </w:instrText>
        </w:r>
        <w:r w:rsidR="00213C1D">
          <w:rPr>
            <w:noProof/>
            <w:webHidden/>
          </w:rPr>
        </w:r>
        <w:r w:rsidR="00213C1D">
          <w:rPr>
            <w:noProof/>
            <w:webHidden/>
          </w:rPr>
          <w:fldChar w:fldCharType="separate"/>
        </w:r>
        <w:r w:rsidR="0012574E">
          <w:rPr>
            <w:noProof/>
            <w:webHidden/>
          </w:rPr>
          <w:t>128</w:t>
        </w:r>
        <w:r w:rsidR="00213C1D">
          <w:rPr>
            <w:noProof/>
            <w:webHidden/>
          </w:rPr>
          <w:fldChar w:fldCharType="end"/>
        </w:r>
      </w:hyperlink>
    </w:p>
    <w:p w14:paraId="2E9E7FA5" w14:textId="32E3110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3" w:history="1">
        <w:r w:rsidR="00213C1D" w:rsidRPr="00E81ACC">
          <w:rPr>
            <w:rStyle w:val="Hyperlink"/>
            <w:rFonts w:eastAsia="MS Mincho"/>
            <w:noProof/>
          </w:rPr>
          <w:t xml:space="preserve">Table 121 — Parameters of cruciform 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_Toc159619053 \h </w:instrText>
        </w:r>
        <w:r w:rsidR="00213C1D">
          <w:rPr>
            <w:noProof/>
            <w:webHidden/>
          </w:rPr>
        </w:r>
        <w:r w:rsidR="00213C1D">
          <w:rPr>
            <w:noProof/>
            <w:webHidden/>
          </w:rPr>
          <w:fldChar w:fldCharType="separate"/>
        </w:r>
        <w:r w:rsidR="0012574E">
          <w:rPr>
            <w:noProof/>
            <w:webHidden/>
          </w:rPr>
          <w:t>130</w:t>
        </w:r>
        <w:r w:rsidR="00213C1D">
          <w:rPr>
            <w:noProof/>
            <w:webHidden/>
          </w:rPr>
          <w:fldChar w:fldCharType="end"/>
        </w:r>
      </w:hyperlink>
    </w:p>
    <w:p w14:paraId="1193A2DA" w14:textId="37BC4E1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4" w:history="1">
        <w:r w:rsidR="00213C1D" w:rsidRPr="00E81ACC">
          <w:rPr>
            <w:rStyle w:val="Hyperlink"/>
            <w:rFonts w:eastAsia="MS Mincho"/>
            <w:noProof/>
          </w:rPr>
          <w:t xml:space="preserve">Table 122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cruciform joint</w:t>
        </w:r>
        <w:r w:rsidR="00213C1D">
          <w:rPr>
            <w:noProof/>
            <w:webHidden/>
          </w:rPr>
          <w:tab/>
        </w:r>
        <w:r w:rsidR="00213C1D">
          <w:rPr>
            <w:noProof/>
            <w:webHidden/>
          </w:rPr>
          <w:fldChar w:fldCharType="begin"/>
        </w:r>
        <w:r w:rsidR="00213C1D">
          <w:rPr>
            <w:noProof/>
            <w:webHidden/>
          </w:rPr>
          <w:instrText xml:space="preserve"> PAGEREF _Toc159619054 \h </w:instrText>
        </w:r>
        <w:r w:rsidR="00213C1D">
          <w:rPr>
            <w:noProof/>
            <w:webHidden/>
          </w:rPr>
        </w:r>
        <w:r w:rsidR="00213C1D">
          <w:rPr>
            <w:noProof/>
            <w:webHidden/>
          </w:rPr>
          <w:fldChar w:fldCharType="separate"/>
        </w:r>
        <w:r w:rsidR="0012574E">
          <w:rPr>
            <w:noProof/>
            <w:webHidden/>
          </w:rPr>
          <w:t>130</w:t>
        </w:r>
        <w:r w:rsidR="00213C1D">
          <w:rPr>
            <w:noProof/>
            <w:webHidden/>
          </w:rPr>
          <w:fldChar w:fldCharType="end"/>
        </w:r>
      </w:hyperlink>
    </w:p>
    <w:p w14:paraId="67DB4ABA" w14:textId="374388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5" w:history="1">
        <w:r w:rsidR="00213C1D" w:rsidRPr="00E81ACC">
          <w:rPr>
            <w:rStyle w:val="Hyperlink"/>
            <w:rFonts w:eastAsia="MS Mincho"/>
            <w:noProof/>
          </w:rPr>
          <w:t xml:space="preserve">Table 123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_Toc159619055 \h </w:instrText>
        </w:r>
        <w:r w:rsidR="00213C1D">
          <w:rPr>
            <w:noProof/>
            <w:webHidden/>
          </w:rPr>
        </w:r>
        <w:r w:rsidR="00213C1D">
          <w:rPr>
            <w:noProof/>
            <w:webHidden/>
          </w:rPr>
          <w:fldChar w:fldCharType="separate"/>
        </w:r>
        <w:r w:rsidR="0012574E">
          <w:rPr>
            <w:noProof/>
            <w:webHidden/>
          </w:rPr>
          <w:t>131</w:t>
        </w:r>
        <w:r w:rsidR="00213C1D">
          <w:rPr>
            <w:noProof/>
            <w:webHidden/>
          </w:rPr>
          <w:fldChar w:fldCharType="end"/>
        </w:r>
      </w:hyperlink>
    </w:p>
    <w:p w14:paraId="62CEB0FD" w14:textId="51E7D0A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6" w:history="1">
        <w:r w:rsidR="00213C1D" w:rsidRPr="00E81ACC">
          <w:rPr>
            <w:rStyle w:val="Hyperlink"/>
            <w:rFonts w:eastAsia="MS Mincho"/>
            <w:noProof/>
          </w:rPr>
          <w:t xml:space="preserve">Table 124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cruciform joint</w:t>
        </w:r>
        <w:r w:rsidR="00213C1D">
          <w:rPr>
            <w:noProof/>
            <w:webHidden/>
          </w:rPr>
          <w:tab/>
        </w:r>
        <w:r w:rsidR="00213C1D">
          <w:rPr>
            <w:noProof/>
            <w:webHidden/>
          </w:rPr>
          <w:fldChar w:fldCharType="begin"/>
        </w:r>
        <w:r w:rsidR="00213C1D">
          <w:rPr>
            <w:noProof/>
            <w:webHidden/>
          </w:rPr>
          <w:instrText xml:space="preserve"> PAGEREF _Toc159619056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2E68B792" w14:textId="5AD20B0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7" w:history="1">
        <w:r w:rsidR="00213C1D" w:rsidRPr="00E81ACC">
          <w:rPr>
            <w:rStyle w:val="Hyperlink"/>
            <w:rFonts w:eastAsia="MS Mincho"/>
            <w:noProof/>
          </w:rPr>
          <w:t xml:space="preserve">Table 125 — Parameters of flared joint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_Toc159619057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025737D5" w14:textId="13F7020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8" w:history="1">
        <w:r w:rsidR="00213C1D" w:rsidRPr="00E81ACC">
          <w:rPr>
            <w:rStyle w:val="Hyperlink"/>
            <w:rFonts w:eastAsia="MS Mincho"/>
            <w:noProof/>
          </w:rPr>
          <w:t xml:space="preserve">Table 126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flared joint</w:t>
        </w:r>
        <w:r w:rsidR="00213C1D">
          <w:rPr>
            <w:noProof/>
            <w:webHidden/>
          </w:rPr>
          <w:tab/>
        </w:r>
        <w:r w:rsidR="00213C1D">
          <w:rPr>
            <w:noProof/>
            <w:webHidden/>
          </w:rPr>
          <w:fldChar w:fldCharType="begin"/>
        </w:r>
        <w:r w:rsidR="00213C1D">
          <w:rPr>
            <w:noProof/>
            <w:webHidden/>
          </w:rPr>
          <w:instrText xml:space="preserve"> PAGEREF _Toc159619058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6705870C" w14:textId="29BF0DC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9" w:history="1">
        <w:r w:rsidR="00213C1D" w:rsidRPr="00E81ACC">
          <w:rPr>
            <w:rStyle w:val="Hyperlink"/>
            <w:rFonts w:eastAsia="MS Mincho"/>
            <w:noProof/>
          </w:rPr>
          <w:t xml:space="preserve">Table 127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flared joint</w:t>
        </w:r>
        <w:r w:rsidR="00213C1D">
          <w:rPr>
            <w:noProof/>
            <w:webHidden/>
          </w:rPr>
          <w:tab/>
        </w:r>
        <w:r w:rsidR="00213C1D">
          <w:rPr>
            <w:noProof/>
            <w:webHidden/>
          </w:rPr>
          <w:fldChar w:fldCharType="begin"/>
        </w:r>
        <w:r w:rsidR="00213C1D">
          <w:rPr>
            <w:noProof/>
            <w:webHidden/>
          </w:rPr>
          <w:instrText xml:space="preserve"> PAGEREF _Toc159619059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5A1AB8B1" w14:textId="54BD662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0" w:history="1">
        <w:r w:rsidR="00213C1D" w:rsidRPr="00E81ACC">
          <w:rPr>
            <w:rStyle w:val="Hyperlink"/>
            <w:rFonts w:eastAsia="MS Mincho"/>
            <w:noProof/>
          </w:rPr>
          <w:t xml:space="preserve">Table 128 — Nested elements of </w:t>
        </w:r>
        <w:r w:rsidR="00213C1D" w:rsidRPr="00E81ACC">
          <w:rPr>
            <w:rStyle w:val="Hyperlink"/>
            <w:rFonts w:ascii="Courier New" w:eastAsia="MS Mincho" w:hAnsi="Courier New"/>
            <w:noProof/>
          </w:rPr>
          <w:t>&lt;connection_1d/&gt;</w:t>
        </w:r>
        <w:r w:rsidR="00213C1D">
          <w:rPr>
            <w:noProof/>
            <w:webHidden/>
          </w:rPr>
          <w:tab/>
        </w:r>
        <w:r w:rsidR="00213C1D">
          <w:rPr>
            <w:noProof/>
            <w:webHidden/>
          </w:rPr>
          <w:fldChar w:fldCharType="begin"/>
        </w:r>
        <w:r w:rsidR="00213C1D">
          <w:rPr>
            <w:noProof/>
            <w:webHidden/>
          </w:rPr>
          <w:instrText xml:space="preserve"> PAGEREF _Toc159619060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4E2C4D45" w14:textId="2414D3D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1" w:history="1">
        <w:r w:rsidR="00213C1D" w:rsidRPr="00E81ACC">
          <w:rPr>
            <w:rStyle w:val="Hyperlink"/>
            <w:rFonts w:eastAsia="MS Mincho"/>
            <w:noProof/>
          </w:rPr>
          <w:t xml:space="preserve">Table 129 — Attributes of element </w:t>
        </w:r>
        <w:r w:rsidR="00213C1D" w:rsidRPr="00E81ACC">
          <w:rPr>
            <w:rStyle w:val="Hyperlink"/>
            <w:rFonts w:ascii="Courier New" w:eastAsia="MS Mincho" w:hAnsi="Courier New" w:cs="Courier New"/>
            <w:noProof/>
          </w:rPr>
          <w:t>&lt;adhesive_line/&gt;</w:t>
        </w:r>
        <w:r w:rsidR="00213C1D">
          <w:rPr>
            <w:noProof/>
            <w:webHidden/>
          </w:rPr>
          <w:tab/>
        </w:r>
        <w:r w:rsidR="00213C1D">
          <w:rPr>
            <w:noProof/>
            <w:webHidden/>
          </w:rPr>
          <w:fldChar w:fldCharType="begin"/>
        </w:r>
        <w:r w:rsidR="00213C1D">
          <w:rPr>
            <w:noProof/>
            <w:webHidden/>
          </w:rPr>
          <w:instrText xml:space="preserve"> PAGEREF _Toc159619061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149D2A48" w14:textId="38401F0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2" w:history="1">
        <w:r w:rsidR="00213C1D" w:rsidRPr="00E81ACC">
          <w:rPr>
            <w:rStyle w:val="Hyperlink"/>
            <w:rFonts w:eastAsia="MS Mincho"/>
            <w:noProof/>
          </w:rPr>
          <w:t xml:space="preserve">Table 130 — Nested elements of </w:t>
        </w:r>
        <w:r w:rsidR="00213C1D" w:rsidRPr="00E81ACC">
          <w:rPr>
            <w:rStyle w:val="Hyperlink"/>
            <w:rFonts w:ascii="Courier New" w:eastAsia="MS Mincho" w:hAnsi="Courier New"/>
            <w:noProof/>
          </w:rPr>
          <w:t>&lt;connection_1d/&gt;</w:t>
        </w:r>
        <w:r w:rsidR="00213C1D" w:rsidRPr="00E81ACC">
          <w:rPr>
            <w:rStyle w:val="Hyperlink"/>
            <w:rFonts w:ascii="Courier New" w:eastAsia="MS Mincho" w:hAnsi="Courier New" w:cs="Courier New"/>
            <w:noProof/>
          </w:rPr>
          <w:t xml:space="preserve"> </w:t>
        </w:r>
        <w:r w:rsidR="00213C1D" w:rsidRPr="00E81ACC">
          <w:rPr>
            <w:rStyle w:val="Hyperlink"/>
            <w:rFonts w:eastAsia="MS Mincho"/>
            <w:noProof/>
          </w:rPr>
          <w:t xml:space="preserve">for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_Toc159619062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6C6BDA4E" w14:textId="23A0EE1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3" w:history="1">
        <w:r w:rsidR="00213C1D" w:rsidRPr="00E81ACC">
          <w:rPr>
            <w:rStyle w:val="Hyperlink"/>
            <w:rFonts w:eastAsia="MS Mincho"/>
            <w:noProof/>
          </w:rPr>
          <w:t xml:space="preserve">Table 131 — Attributes of element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_Toc159619063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00A2CD7D" w14:textId="35C6306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4" w:history="1">
        <w:r w:rsidR="00213C1D" w:rsidRPr="00E81ACC">
          <w:rPr>
            <w:rStyle w:val="Hyperlink"/>
            <w:rFonts w:eastAsia="MS Mincho"/>
            <w:noProof/>
          </w:rPr>
          <w:t xml:space="preserve">Table 132 — Nested elements of element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_Toc159619064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00B1DE4D" w14:textId="2C2EFC1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5" w:history="1">
        <w:r w:rsidR="00213C1D" w:rsidRPr="00E81ACC">
          <w:rPr>
            <w:rStyle w:val="Hyperlink"/>
            <w:rFonts w:eastAsia="MS Mincho"/>
            <w:noProof/>
          </w:rPr>
          <w:t xml:space="preserve">Table 133 — Attributes of element </w:t>
        </w:r>
        <w:r w:rsidR="00213C1D" w:rsidRPr="00E81ACC">
          <w:rPr>
            <w:rStyle w:val="Hyperlink"/>
            <w:rFonts w:ascii="Courier New" w:eastAsia="MS Mincho" w:hAnsi="Courier New"/>
            <w:noProof/>
          </w:rPr>
          <w:t>&lt;region/&gt;</w:t>
        </w:r>
        <w:r w:rsidR="00213C1D">
          <w:rPr>
            <w:noProof/>
            <w:webHidden/>
          </w:rPr>
          <w:tab/>
        </w:r>
        <w:r w:rsidR="00213C1D">
          <w:rPr>
            <w:noProof/>
            <w:webHidden/>
          </w:rPr>
          <w:fldChar w:fldCharType="begin"/>
        </w:r>
        <w:r w:rsidR="00213C1D">
          <w:rPr>
            <w:noProof/>
            <w:webHidden/>
          </w:rPr>
          <w:instrText xml:space="preserve"> PAGEREF _Toc159619065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42A9D1B1" w14:textId="5867714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6" w:history="1">
        <w:r w:rsidR="00213C1D" w:rsidRPr="00E81ACC">
          <w:rPr>
            <w:rStyle w:val="Hyperlink"/>
            <w:rFonts w:eastAsia="MS Mincho"/>
            <w:noProof/>
          </w:rPr>
          <w:t xml:space="preserve">Table 134 — Nested elements of element </w:t>
        </w:r>
        <w:r w:rsidR="00213C1D" w:rsidRPr="00E81ACC">
          <w:rPr>
            <w:rStyle w:val="Hyperlink"/>
            <w:rFonts w:ascii="Courier New" w:eastAsia="MS Mincho" w:hAnsi="Courier New"/>
            <w:noProof/>
          </w:rPr>
          <w:t>&lt;region/&gt;</w:t>
        </w:r>
        <w:r w:rsidR="00213C1D">
          <w:rPr>
            <w:noProof/>
            <w:webHidden/>
          </w:rPr>
          <w:tab/>
        </w:r>
        <w:r w:rsidR="00213C1D">
          <w:rPr>
            <w:noProof/>
            <w:webHidden/>
          </w:rPr>
          <w:fldChar w:fldCharType="begin"/>
        </w:r>
        <w:r w:rsidR="00213C1D">
          <w:rPr>
            <w:noProof/>
            <w:webHidden/>
          </w:rPr>
          <w:instrText xml:space="preserve"> PAGEREF _Toc159619066 \h </w:instrText>
        </w:r>
        <w:r w:rsidR="00213C1D">
          <w:rPr>
            <w:noProof/>
            <w:webHidden/>
          </w:rPr>
        </w:r>
        <w:r w:rsidR="00213C1D">
          <w:rPr>
            <w:noProof/>
            <w:webHidden/>
          </w:rPr>
          <w:fldChar w:fldCharType="separate"/>
        </w:r>
        <w:r w:rsidR="0012574E">
          <w:rPr>
            <w:noProof/>
            <w:webHidden/>
          </w:rPr>
          <w:t>141</w:t>
        </w:r>
        <w:r w:rsidR="00213C1D">
          <w:rPr>
            <w:noProof/>
            <w:webHidden/>
          </w:rPr>
          <w:fldChar w:fldCharType="end"/>
        </w:r>
      </w:hyperlink>
    </w:p>
    <w:p w14:paraId="07DE4E9A" w14:textId="7816595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7" w:history="1">
        <w:r w:rsidR="00213C1D" w:rsidRPr="00E81ACC">
          <w:rPr>
            <w:rStyle w:val="Hyperlink"/>
            <w:rFonts w:eastAsia="MS Mincho"/>
            <w:noProof/>
          </w:rPr>
          <w:t xml:space="preserve">Table 135 — Nested elements of </w:t>
        </w:r>
        <w:r w:rsidR="00213C1D" w:rsidRPr="00E81ACC">
          <w:rPr>
            <w:rStyle w:val="Hyperlink"/>
            <w:rFonts w:ascii="Courier New" w:eastAsia="MS Mincho" w:hAnsi="Courier New"/>
            <w:noProof/>
          </w:rPr>
          <w:t>&lt;connection_1d/&gt;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_Toc159619067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767A2642" w14:textId="7528C7D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8" w:history="1">
        <w:r w:rsidR="00213C1D" w:rsidRPr="00E81ACC">
          <w:rPr>
            <w:rStyle w:val="Hyperlink"/>
            <w:rFonts w:eastAsia="MS Mincho"/>
            <w:noProof/>
          </w:rPr>
          <w:t xml:space="preserve">Table 136 — Nested elements of </w:t>
        </w:r>
        <w:r w:rsidR="00213C1D" w:rsidRPr="00E81ACC">
          <w:rPr>
            <w:rStyle w:val="Hyperlink"/>
            <w:rFonts w:ascii="Courier New" w:eastAsia="MS Mincho" w:hAnsi="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_Toc159619068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471ABAA5" w14:textId="3F21BDC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9" w:history="1">
        <w:r w:rsidR="00213C1D" w:rsidRPr="00E81ACC">
          <w:rPr>
            <w:rStyle w:val="Hyperlink"/>
            <w:rFonts w:eastAsia="MS Mincho"/>
            <w:noProof/>
          </w:rPr>
          <w:t xml:space="preserve">Table 137 — Attributes of element </w:t>
        </w:r>
        <w:r w:rsidR="00213C1D" w:rsidRPr="00E81ACC">
          <w:rPr>
            <w:rStyle w:val="Hyperlink"/>
            <w:rFonts w:ascii="Courier New" w:eastAsia="MS Mincho" w:hAnsi="Courier New" w:cs="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_Toc159619069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677731C4" w14:textId="3677E47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0" w:history="1">
        <w:r w:rsidR="00213C1D" w:rsidRPr="00E81ACC">
          <w:rPr>
            <w:rStyle w:val="Hyperlink"/>
            <w:rFonts w:eastAsia="MS Mincho"/>
            <w:noProof/>
          </w:rPr>
          <w:t xml:space="preserve">Table 138 — Nested elements of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_Toc159619070 \h </w:instrText>
        </w:r>
        <w:r w:rsidR="00213C1D">
          <w:rPr>
            <w:noProof/>
            <w:webHidden/>
          </w:rPr>
        </w:r>
        <w:r w:rsidR="00213C1D">
          <w:rPr>
            <w:noProof/>
            <w:webHidden/>
          </w:rPr>
          <w:fldChar w:fldCharType="separate"/>
        </w:r>
        <w:r w:rsidR="0012574E">
          <w:rPr>
            <w:noProof/>
            <w:webHidden/>
          </w:rPr>
          <w:t>145</w:t>
        </w:r>
        <w:r w:rsidR="00213C1D">
          <w:rPr>
            <w:noProof/>
            <w:webHidden/>
          </w:rPr>
          <w:fldChar w:fldCharType="end"/>
        </w:r>
      </w:hyperlink>
    </w:p>
    <w:p w14:paraId="62BD26A2" w14:textId="10111E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1" w:history="1">
        <w:r w:rsidR="00213C1D" w:rsidRPr="00E81ACC">
          <w:rPr>
            <w:rStyle w:val="Hyperlink"/>
            <w:rFonts w:eastAsia="MS Mincho"/>
            <w:noProof/>
          </w:rPr>
          <w:t xml:space="preserve">Table 139 — Attributes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_Toc159619071 \h </w:instrText>
        </w:r>
        <w:r w:rsidR="00213C1D">
          <w:rPr>
            <w:noProof/>
            <w:webHidden/>
          </w:rPr>
        </w:r>
        <w:r w:rsidR="00213C1D">
          <w:rPr>
            <w:noProof/>
            <w:webHidden/>
          </w:rPr>
          <w:fldChar w:fldCharType="separate"/>
        </w:r>
        <w:r w:rsidR="0012574E">
          <w:rPr>
            <w:noProof/>
            <w:webHidden/>
          </w:rPr>
          <w:t>145</w:t>
        </w:r>
        <w:r w:rsidR="00213C1D">
          <w:rPr>
            <w:noProof/>
            <w:webHidden/>
          </w:rPr>
          <w:fldChar w:fldCharType="end"/>
        </w:r>
      </w:hyperlink>
    </w:p>
    <w:p w14:paraId="0D800D6A" w14:textId="35AF96F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2" w:history="1">
        <w:r w:rsidR="00213C1D" w:rsidRPr="00E81ACC">
          <w:rPr>
            <w:rStyle w:val="Hyperlink"/>
            <w:rFonts w:eastAsia="MS Mincho"/>
            <w:noProof/>
          </w:rPr>
          <w:t xml:space="preserve">Table 140 — Nested elements of element </w:t>
        </w:r>
        <w:r w:rsidR="00213C1D" w:rsidRPr="00E81ACC">
          <w:rPr>
            <w:rStyle w:val="Hyperlink"/>
            <w:rFonts w:ascii="Courier New" w:eastAsia="MS Mincho" w:hAnsi="Courier New" w:cs="Courier New"/>
            <w:noProof/>
          </w:rPr>
          <w:t>&lt;face_list/&gt;</w:t>
        </w:r>
        <w:r w:rsidR="00213C1D">
          <w:rPr>
            <w:noProof/>
            <w:webHidden/>
          </w:rPr>
          <w:tab/>
        </w:r>
        <w:r w:rsidR="00213C1D">
          <w:rPr>
            <w:noProof/>
            <w:webHidden/>
          </w:rPr>
          <w:fldChar w:fldCharType="begin"/>
        </w:r>
        <w:r w:rsidR="00213C1D">
          <w:rPr>
            <w:noProof/>
            <w:webHidden/>
          </w:rPr>
          <w:instrText xml:space="preserve"> PAGEREF _Toc159619072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48F58F4" w14:textId="0A23866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3" w:history="1">
        <w:r w:rsidR="00213C1D" w:rsidRPr="00E81ACC">
          <w:rPr>
            <w:rStyle w:val="Hyperlink"/>
            <w:rFonts w:eastAsia="MS Mincho"/>
            <w:noProof/>
          </w:rPr>
          <w:t xml:space="preserve">Table 141 — Attributes of element </w:t>
        </w:r>
        <w:r w:rsidR="00213C1D" w:rsidRPr="00E81ACC">
          <w:rPr>
            <w:rStyle w:val="Hyperlink"/>
            <w:rFonts w:ascii="Courier New" w:eastAsia="MS Mincho" w:hAnsi="Courier New"/>
            <w:noProof/>
          </w:rPr>
          <w:t>&lt;face/&gt;</w:t>
        </w:r>
        <w:r w:rsidR="00213C1D">
          <w:rPr>
            <w:noProof/>
            <w:webHidden/>
          </w:rPr>
          <w:tab/>
        </w:r>
        <w:r w:rsidR="00213C1D">
          <w:rPr>
            <w:noProof/>
            <w:webHidden/>
          </w:rPr>
          <w:fldChar w:fldCharType="begin"/>
        </w:r>
        <w:r w:rsidR="00213C1D">
          <w:rPr>
            <w:noProof/>
            <w:webHidden/>
          </w:rPr>
          <w:instrText xml:space="preserve"> PAGEREF _Toc159619073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A543A06" w14:textId="4C70A56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4" w:history="1">
        <w:r w:rsidR="00213C1D" w:rsidRPr="00E81ACC">
          <w:rPr>
            <w:rStyle w:val="Hyperlink"/>
            <w:rFonts w:eastAsia="MS Mincho"/>
            <w:noProof/>
          </w:rPr>
          <w:t xml:space="preserve">Table 142 — Nested elements of </w:t>
        </w:r>
        <w:r w:rsidR="00213C1D" w:rsidRPr="00E81ACC">
          <w:rPr>
            <w:rStyle w:val="Hyperlink"/>
            <w:rFonts w:ascii="Courier New" w:eastAsia="MS Mincho" w:hAnsi="Courier New"/>
            <w:noProof/>
          </w:rPr>
          <w:t>&lt;connection_2d/&gt;</w:t>
        </w:r>
        <w:r w:rsidR="00213C1D">
          <w:rPr>
            <w:noProof/>
            <w:webHidden/>
          </w:rPr>
          <w:tab/>
        </w:r>
        <w:r w:rsidR="00213C1D">
          <w:rPr>
            <w:noProof/>
            <w:webHidden/>
          </w:rPr>
          <w:fldChar w:fldCharType="begin"/>
        </w:r>
        <w:r w:rsidR="00213C1D">
          <w:rPr>
            <w:noProof/>
            <w:webHidden/>
          </w:rPr>
          <w:instrText xml:space="preserve"> PAGEREF _Toc159619074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5C42A031" w14:textId="00A6CD2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5" w:history="1">
        <w:r w:rsidR="00213C1D" w:rsidRPr="00E81ACC">
          <w:rPr>
            <w:rStyle w:val="Hyperlink"/>
            <w:rFonts w:eastAsia="MS Mincho"/>
            <w:noProof/>
          </w:rPr>
          <w:t xml:space="preserve">Table 143 — Nested elements of element </w:t>
        </w:r>
        <w:r w:rsidR="00213C1D" w:rsidRPr="00E81ACC">
          <w:rPr>
            <w:rStyle w:val="Hyperlink"/>
            <w:rFonts w:ascii="Courier New" w:eastAsia="MS Mincho" w:hAnsi="Courier New"/>
            <w:noProof/>
          </w:rPr>
          <w:t>&lt;connection_2d/&gt;</w:t>
        </w:r>
        <w:r w:rsidR="00213C1D">
          <w:rPr>
            <w:noProof/>
            <w:webHidden/>
          </w:rPr>
          <w:tab/>
        </w:r>
        <w:r w:rsidR="00213C1D">
          <w:rPr>
            <w:noProof/>
            <w:webHidden/>
          </w:rPr>
          <w:fldChar w:fldCharType="begin"/>
        </w:r>
        <w:r w:rsidR="00213C1D">
          <w:rPr>
            <w:noProof/>
            <w:webHidden/>
          </w:rPr>
          <w:instrText xml:space="preserve"> PAGEREF _Toc159619075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0308517E" w14:textId="5E91B34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6" w:history="1">
        <w:r w:rsidR="00213C1D" w:rsidRPr="00E81ACC">
          <w:rPr>
            <w:rStyle w:val="Hyperlink"/>
            <w:rFonts w:eastAsia="MS Mincho"/>
            <w:noProof/>
          </w:rPr>
          <w:t xml:space="preserve">Table 144 — Attributes of element </w:t>
        </w:r>
        <w:r w:rsidR="00213C1D" w:rsidRPr="00E81ACC">
          <w:rPr>
            <w:rStyle w:val="Hyperlink"/>
            <w:rFonts w:ascii="Courier New" w:eastAsia="MS Mincho" w:hAnsi="Courier New"/>
            <w:noProof/>
          </w:rPr>
          <w:t>&lt;adhesive_face/&gt;</w:t>
        </w:r>
        <w:r w:rsidR="00213C1D">
          <w:rPr>
            <w:noProof/>
            <w:webHidden/>
          </w:rPr>
          <w:tab/>
        </w:r>
        <w:r w:rsidR="00213C1D">
          <w:rPr>
            <w:noProof/>
            <w:webHidden/>
          </w:rPr>
          <w:fldChar w:fldCharType="begin"/>
        </w:r>
        <w:r w:rsidR="00213C1D">
          <w:rPr>
            <w:noProof/>
            <w:webHidden/>
          </w:rPr>
          <w:instrText xml:space="preserve"> PAGEREF _Toc159619076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19573D27" w14:textId="77777777" w:rsidR="00213C1D"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42D1C1E8" w14:textId="510277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7" w:history="1">
        <w:r w:rsidR="00213C1D" w:rsidRPr="007F7DBA">
          <w:rPr>
            <w:rStyle w:val="Hyperlink"/>
            <w:rFonts w:eastAsia="MS Mincho"/>
            <w:noProof/>
          </w:rPr>
          <w:t>Table B. 1 — Cross-Reference Table between ISO 10303-242 and χMCF</w:t>
        </w:r>
        <w:r w:rsidR="00213C1D">
          <w:rPr>
            <w:noProof/>
            <w:webHidden/>
          </w:rPr>
          <w:tab/>
        </w:r>
        <w:r w:rsidR="00213C1D">
          <w:rPr>
            <w:noProof/>
            <w:webHidden/>
          </w:rPr>
          <w:fldChar w:fldCharType="begin"/>
        </w:r>
        <w:r w:rsidR="00213C1D">
          <w:rPr>
            <w:noProof/>
            <w:webHidden/>
          </w:rPr>
          <w:instrText xml:space="preserve"> PAGEREF _Toc159619077 \h </w:instrText>
        </w:r>
        <w:r w:rsidR="00213C1D">
          <w:rPr>
            <w:noProof/>
            <w:webHidden/>
          </w:rPr>
        </w:r>
        <w:r w:rsidR="00213C1D">
          <w:rPr>
            <w:noProof/>
            <w:webHidden/>
          </w:rPr>
          <w:fldChar w:fldCharType="separate"/>
        </w:r>
        <w:r w:rsidR="0012574E">
          <w:rPr>
            <w:noProof/>
            <w:webHidden/>
          </w:rPr>
          <w:t>153</w:t>
        </w:r>
        <w:r w:rsidR="00213C1D">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9618706"/>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2FE44E"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3BF9F868"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4CAF8E9"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0A8CEA1D"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9618707"/>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3B9EAA01"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12574E">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02F1202B"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5E3DB0" w:rsidRPr="005E3DB0">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12574E">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6DCF3FBF" w:rsidR="002A2945"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B41C88">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9618708"/>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9618709"/>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9618710"/>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7E3A471A"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0B711921"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9618711"/>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 xml:space="preserve">eatures of </w:t>
      </w:r>
      <w:proofErr w:type="gramStart"/>
      <w:r w:rsidRPr="00352B0A">
        <w:t>χMCF</w:t>
      </w:r>
      <w:bookmarkEnd w:id="69"/>
      <w:bookmarkEnd w:id="70"/>
      <w:bookmarkEnd w:id="71"/>
      <w:bookmarkEnd w:id="72"/>
      <w:bookmarkEnd w:id="73"/>
      <w:bookmarkEnd w:id="74"/>
      <w:bookmarkEnd w:id="75"/>
      <w:proofErr w:type="gramEnd"/>
      <w:r w:rsidR="006D3946">
        <w:t xml:space="preserve"> </w:t>
      </w:r>
    </w:p>
    <w:p w14:paraId="4F3E5634" w14:textId="2E19462C" w:rsidR="001634BC" w:rsidRDefault="00C569F0" w:rsidP="0013175B">
      <w:pPr>
        <w:pStyle w:val="berschrift2"/>
      </w:pPr>
      <w:bookmarkStart w:id="79" w:name="_Toc159618712"/>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9618713"/>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66A520D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5E3DB0">
            <w:rPr>
              <w:rFonts w:ascii="Cambria" w:hAnsi="Cambria"/>
              <w:noProof/>
            </w:rPr>
            <w:t xml:space="preserve"> </w:t>
          </w:r>
          <w:r w:rsidR="005E3DB0" w:rsidRPr="005E3DB0">
            <w:rPr>
              <w:rFonts w:ascii="Cambria" w:hAnsi="Cambria"/>
              <w:noProof/>
            </w:rPr>
            <w:t>[2]</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9618714"/>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59A39CE7"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9618844"/>
      <w:r w:rsidRPr="001E4607">
        <w:t xml:space="preserve">Figure </w:t>
      </w:r>
      <w:r w:rsidRPr="00F54804">
        <w:fldChar w:fldCharType="begin"/>
      </w:r>
      <w:r w:rsidRPr="00F54804">
        <w:instrText xml:space="preserve"> SEQ Figure \* ARABIC </w:instrText>
      </w:r>
      <w:r w:rsidRPr="00F54804">
        <w:fldChar w:fldCharType="separate"/>
      </w:r>
      <w:r w:rsidR="0012574E">
        <w:rPr>
          <w:noProof/>
        </w:rPr>
        <w:t>1</w:t>
      </w:r>
      <w:r w:rsidRPr="00F54804">
        <w:fldChar w:fldCharType="end"/>
      </w:r>
      <w:bookmarkEnd w:id="97"/>
      <w:r w:rsidR="00D7391D">
        <w:t xml:space="preserve"> — </w:t>
      </w:r>
      <w:r w:rsidRPr="00F54804">
        <w:t>Seam weld as 1</w:t>
      </w:r>
      <w:r w:rsidRPr="00F54804">
        <w:noBreakHyphen/>
        <w:t xml:space="preserve">dimensional </w:t>
      </w:r>
      <w:proofErr w:type="gramStart"/>
      <w:r w:rsidRPr="00F54804">
        <w:t>joint</w:t>
      </w:r>
      <w:bookmarkEnd w:id="98"/>
      <w:bookmarkEnd w:id="99"/>
      <w:bookmarkEnd w:id="100"/>
      <w:bookmarkEnd w:id="101"/>
      <w:bookmarkEnd w:id="102"/>
      <w:bookmarkEnd w:id="103"/>
      <w:proofErr w:type="gramEnd"/>
      <w:r w:rsidR="00202247">
        <w:t xml:space="preserve"> </w:t>
      </w:r>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6BB9AA01"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12574E" w:rsidRPr="001E4607">
        <w:t xml:space="preserve">Figure </w:t>
      </w:r>
      <w:r w:rsidR="0012574E">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9618715"/>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9618716"/>
      <w:r w:rsidRPr="00F54804">
        <w:t xml:space="preserve">Description of </w:t>
      </w:r>
      <w:bookmarkEnd w:id="110"/>
      <w:bookmarkEnd w:id="111"/>
      <w:bookmarkEnd w:id="112"/>
      <w:r w:rsidRPr="00F54804">
        <w:t>Topology</w:t>
      </w:r>
      <w:bookmarkEnd w:id="113"/>
      <w:bookmarkEnd w:id="114"/>
      <w:bookmarkEnd w:id="115"/>
      <w:bookmarkEnd w:id="116"/>
    </w:p>
    <w:p w14:paraId="5925ACA0" w14:textId="2FE92C10"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12574E" w:rsidRPr="005C2D94">
        <w:t xml:space="preserve">Figure </w:t>
      </w:r>
      <w:r w:rsidR="0012574E">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26FFF732"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00F829A7">
        <w:rPr>
          <w:i/>
          <w:sz w:val="18"/>
          <w:szCs w:val="18"/>
        </w:rPr>
        <w:t>A, B, C</w:t>
      </w:r>
      <w:r w:rsidR="00F829A7" w:rsidRPr="00F829A7">
        <w:rPr>
          <w:sz w:val="18"/>
          <w:szCs w:val="18"/>
        </w:rPr>
        <w:tab/>
        <w:t>parts</w:t>
      </w:r>
      <w:r w:rsidR="00F829A7">
        <w:rPr>
          <w:i/>
          <w:sz w:val="18"/>
          <w:szCs w:val="18"/>
        </w:rPr>
        <w:t xml:space="preserve"> </w:t>
      </w:r>
      <w:r w:rsidR="00F829A7">
        <w:rPr>
          <w:i/>
          <w:sz w:val="18"/>
          <w:szCs w:val="18"/>
        </w:rPr>
        <w:br/>
      </w:r>
      <w:r w:rsidRPr="00C776ED">
        <w:rPr>
          <w:i/>
          <w:sz w:val="18"/>
          <w:szCs w:val="18"/>
        </w:rPr>
        <w:t>I</w:t>
      </w:r>
      <w:r w:rsidRPr="00C776ED">
        <w:rPr>
          <w:i/>
          <w:sz w:val="18"/>
          <w:szCs w:val="18"/>
          <w:vertAlign w:val="subscript"/>
        </w:rPr>
        <w:t>1</w:t>
      </w:r>
      <w:r w:rsidRPr="00C776ED">
        <w:rPr>
          <w:sz w:val="18"/>
          <w:szCs w:val="18"/>
        </w:rPr>
        <w:tab/>
      </w:r>
      <w:r w:rsidR="00F829A7">
        <w:rPr>
          <w:sz w:val="18"/>
          <w:szCs w:val="18"/>
        </w:rPr>
        <w:tab/>
      </w:r>
      <w:r w:rsidRPr="00C776ED">
        <w:rPr>
          <w:sz w:val="18"/>
          <w:szCs w:val="18"/>
        </w:rPr>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r>
      <w:r w:rsidR="00F829A7">
        <w:rPr>
          <w:sz w:val="18"/>
          <w:szCs w:val="18"/>
        </w:rPr>
        <w:tab/>
      </w:r>
      <w:r w:rsidRPr="00C776ED">
        <w:rPr>
          <w:sz w:val="18"/>
          <w:szCs w:val="18"/>
        </w:rPr>
        <w:t xml:space="preserve">spot welds </w:t>
      </w:r>
      <w:r w:rsidRPr="00C776ED">
        <w:rPr>
          <w:sz w:val="18"/>
          <w:szCs w:val="18"/>
        </w:rPr>
        <w:br/>
      </w:r>
      <w:r w:rsidRPr="00C776ED">
        <w:rPr>
          <w:i/>
          <w:sz w:val="18"/>
          <w:szCs w:val="18"/>
        </w:rPr>
        <w:t>AD</w:t>
      </w:r>
      <w:r w:rsidRPr="00C776ED">
        <w:rPr>
          <w:sz w:val="18"/>
          <w:szCs w:val="18"/>
        </w:rPr>
        <w:tab/>
      </w:r>
      <w:r w:rsidR="00F829A7">
        <w:rPr>
          <w:sz w:val="18"/>
          <w:szCs w:val="18"/>
        </w:rPr>
        <w:tab/>
      </w:r>
      <w:r w:rsidRPr="00C776ED">
        <w:rPr>
          <w:sz w:val="18"/>
          <w:szCs w:val="18"/>
        </w:rPr>
        <w:t>adhesive</w:t>
      </w:r>
      <w:r>
        <w:t xml:space="preserve"> </w:t>
      </w:r>
    </w:p>
    <w:p w14:paraId="584CE9DC" w14:textId="65C88BAF"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9618845"/>
      <w:r w:rsidRPr="005C2D94">
        <w:t xml:space="preserve">Figure </w:t>
      </w:r>
      <w:r w:rsidRPr="005C2D94">
        <w:fldChar w:fldCharType="begin"/>
      </w:r>
      <w:r w:rsidRPr="005C2D94">
        <w:instrText xml:space="preserve"> SEQ Figure \* ARABIC </w:instrText>
      </w:r>
      <w:r w:rsidRPr="005C2D94">
        <w:fldChar w:fldCharType="separate"/>
      </w:r>
      <w:r w:rsidR="0012574E">
        <w:rPr>
          <w:noProof/>
        </w:rPr>
        <w:t>2</w:t>
      </w:r>
      <w:r w:rsidRPr="005C2D94">
        <w:fldChar w:fldCharType="end"/>
      </w:r>
      <w:bookmarkEnd w:id="118"/>
      <w:r w:rsidR="00D7391D">
        <w:t xml:space="preserve"> — </w:t>
      </w:r>
      <w:bookmarkEnd w:id="119"/>
      <w:r w:rsidRPr="005C2D94">
        <w:t xml:space="preserve">Topological </w:t>
      </w:r>
      <w:r w:rsidR="00202247">
        <w:t>r</w:t>
      </w:r>
      <w:r w:rsidRPr="005C2D94">
        <w:t xml:space="preserve">elations between </w:t>
      </w:r>
      <w:r w:rsidR="00202247">
        <w:t>p</w:t>
      </w:r>
      <w:r w:rsidRPr="005C2D94">
        <w:t xml:space="preserve">arts and </w:t>
      </w:r>
      <w:proofErr w:type="gramStart"/>
      <w:r w:rsidR="00202247">
        <w:t>a</w:t>
      </w:r>
      <w:r w:rsidRPr="005C2D94">
        <w:t>ssemblies</w:t>
      </w:r>
      <w:bookmarkEnd w:id="120"/>
      <w:bookmarkEnd w:id="121"/>
      <w:bookmarkEnd w:id="122"/>
      <w:bookmarkEnd w:id="123"/>
      <w:bookmarkEnd w:id="124"/>
      <w:bookmarkEnd w:id="125"/>
      <w:proofErr w:type="gramEnd"/>
      <w:r w:rsidR="00202247">
        <w:t xml:space="preserve"> </w:t>
      </w:r>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6E0172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12574E">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12574E" w:rsidRPr="001E4607">
        <w:t xml:space="preserve">Figure </w:t>
      </w:r>
      <w:r w:rsidR="0012574E">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12574E" w:rsidRPr="005C2D94">
        <w:t xml:space="preserve">Figure </w:t>
      </w:r>
      <w:r w:rsidR="0012574E">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71411559" r:id="rId26"/>
        </w:object>
      </w:r>
    </w:p>
    <w:p w14:paraId="142BE546" w14:textId="6430AE41"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9618846"/>
      <w:r w:rsidRPr="001E4607">
        <w:t xml:space="preserve">Figure </w:t>
      </w:r>
      <w:r w:rsidRPr="001E4607">
        <w:fldChar w:fldCharType="begin"/>
      </w:r>
      <w:r w:rsidRPr="001E4607">
        <w:instrText xml:space="preserve"> SEQ Figure \* ARABIC </w:instrText>
      </w:r>
      <w:r w:rsidRPr="001E4607">
        <w:fldChar w:fldCharType="separate"/>
      </w:r>
      <w:r w:rsidR="0012574E">
        <w:rPr>
          <w:noProof/>
        </w:rPr>
        <w:t>3</w:t>
      </w:r>
      <w:r w:rsidRPr="001E4607">
        <w:fldChar w:fldCharType="end"/>
      </w:r>
      <w:bookmarkEnd w:id="126"/>
      <w:r w:rsidR="00BD52D7">
        <w:t xml:space="preserve"> </w:t>
      </w:r>
      <w:r w:rsidR="00D7391D">
        <w:t xml:space="preserve">— </w:t>
      </w:r>
      <w:r w:rsidRPr="001E4607">
        <w:t xml:space="preserve">Product </w:t>
      </w:r>
      <w:r w:rsidR="00590E4C">
        <w:t>s</w:t>
      </w:r>
      <w:r w:rsidRPr="001E4607">
        <w:t xml:space="preserve">tructures </w:t>
      </w:r>
      <w:r w:rsidR="00590E4C">
        <w:t>f</w:t>
      </w:r>
      <w:r w:rsidRPr="001E4607">
        <w:t xml:space="preserve">itting to </w:t>
      </w:r>
      <w:r w:rsidR="00590E4C">
        <w:t>p</w:t>
      </w:r>
      <w:r w:rsidRPr="001E4607">
        <w:t xml:space="preserve">revious </w:t>
      </w:r>
      <w:proofErr w:type="gramStart"/>
      <w:r w:rsidR="00590E4C">
        <w:t>f</w:t>
      </w:r>
      <w:r w:rsidRPr="001E4607">
        <w:t>igure</w:t>
      </w:r>
      <w:bookmarkEnd w:id="127"/>
      <w:bookmarkEnd w:id="128"/>
      <w:bookmarkEnd w:id="129"/>
      <w:bookmarkEnd w:id="130"/>
      <w:bookmarkEnd w:id="131"/>
      <w:bookmarkEnd w:id="132"/>
      <w:proofErr w:type="gramEnd"/>
      <w:r w:rsidR="00590E4C">
        <w:t xml:space="preserve"> </w:t>
      </w:r>
    </w:p>
    <w:p w14:paraId="73076A4B" w14:textId="2E439D51"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12574E" w:rsidRPr="001E4607">
        <w:t xml:space="preserve">Figure </w:t>
      </w:r>
      <w:r w:rsidR="0012574E">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9618717"/>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134873A"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12574E" w:rsidRPr="005C2D94">
        <w:t xml:space="preserve">Figure </w:t>
      </w:r>
      <w:r w:rsidR="0012574E">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12574E" w:rsidRPr="005C2D94">
        <w:t xml:space="preserve">Figure </w:t>
      </w:r>
      <w:r w:rsidR="0012574E">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50A7DE57"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9618847"/>
      <w:r w:rsidRPr="005C2D94">
        <w:t xml:space="preserve">Figure </w:t>
      </w:r>
      <w:r w:rsidRPr="005C2D94">
        <w:fldChar w:fldCharType="begin"/>
      </w:r>
      <w:r w:rsidRPr="00F54804">
        <w:instrText xml:space="preserve"> SEQ Figure \* ARABIC </w:instrText>
      </w:r>
      <w:r w:rsidRPr="005C2D94">
        <w:fldChar w:fldCharType="separate"/>
      </w:r>
      <w:r w:rsidR="0012574E">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proofErr w:type="gramStart"/>
      <w:r w:rsidR="00304B64">
        <w:t>p</w:t>
      </w:r>
      <w:r w:rsidRPr="005C2D94">
        <w:t>rocess</w:t>
      </w:r>
      <w:bookmarkEnd w:id="143"/>
      <w:bookmarkEnd w:id="144"/>
      <w:bookmarkEnd w:id="145"/>
      <w:bookmarkEnd w:id="146"/>
      <w:bookmarkEnd w:id="147"/>
      <w:bookmarkEnd w:id="148"/>
      <w:proofErr w:type="gramEnd"/>
      <w:r w:rsidRPr="005C2D94">
        <w:t xml:space="preserve"> </w:t>
      </w:r>
    </w:p>
    <w:p w14:paraId="465909C2" w14:textId="77777777" w:rsidR="00922B95" w:rsidRPr="00922B95" w:rsidRDefault="00922B95" w:rsidP="00922B95"/>
    <w:p w14:paraId="59B06DDB" w14:textId="7BE7C821" w:rsidR="00F05539" w:rsidRPr="00F704E5" w:rsidRDefault="00922B95" w:rsidP="00922B95">
      <w:pPr>
        <w:keepNext/>
        <w:keepLines/>
        <w:jc w:val="left"/>
        <w:rPr>
          <w:sz w:val="18"/>
          <w:szCs w:val="18"/>
        </w:rPr>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F704E5">
        <w:rPr>
          <w:b/>
          <w:sz w:val="18"/>
          <w:szCs w:val="18"/>
        </w:rPr>
        <w:t>Key</w:t>
      </w:r>
      <w:r w:rsidRPr="00F704E5">
        <w:rPr>
          <w:sz w:val="18"/>
          <w:szCs w:val="18"/>
        </w:rPr>
        <w:t xml:space="preserve"> </w:t>
      </w:r>
      <w:r w:rsidRPr="00F704E5">
        <w:rPr>
          <w:sz w:val="18"/>
          <w:szCs w:val="18"/>
        </w:rPr>
        <w:br/>
        <w:t>1</w:t>
      </w:r>
      <w:r w:rsidRPr="00F704E5">
        <w:rPr>
          <w:sz w:val="18"/>
          <w:szCs w:val="18"/>
        </w:rPr>
        <w:tab/>
      </w:r>
      <w:r w:rsidR="00F704E5" w:rsidRPr="00F704E5">
        <w:rPr>
          <w:sz w:val="18"/>
          <w:szCs w:val="18"/>
        </w:rPr>
        <w:t>d</w:t>
      </w:r>
      <w:r w:rsidRPr="00F704E5">
        <w:rPr>
          <w:sz w:val="18"/>
          <w:szCs w:val="18"/>
        </w:rPr>
        <w:t xml:space="preserve">esign, </w:t>
      </w:r>
      <w:r w:rsidR="00F704E5" w:rsidRPr="00F704E5">
        <w:rPr>
          <w:sz w:val="18"/>
          <w:szCs w:val="18"/>
        </w:rPr>
        <w:t>c</w:t>
      </w:r>
      <w:r w:rsidRPr="00F704E5">
        <w:rPr>
          <w:sz w:val="18"/>
          <w:szCs w:val="18"/>
        </w:rPr>
        <w:t xml:space="preserve">onstruction </w:t>
      </w:r>
      <w:r w:rsidRPr="00F704E5">
        <w:rPr>
          <w:sz w:val="18"/>
          <w:szCs w:val="18"/>
        </w:rPr>
        <w:br/>
        <w:t>2</w:t>
      </w:r>
      <w:r w:rsidRPr="00F704E5">
        <w:rPr>
          <w:sz w:val="18"/>
          <w:szCs w:val="18"/>
        </w:rPr>
        <w:tab/>
      </w:r>
      <w:r w:rsidR="00F704E5" w:rsidRPr="00F704E5">
        <w:rPr>
          <w:sz w:val="18"/>
          <w:szCs w:val="18"/>
        </w:rPr>
        <w:t>e</w:t>
      </w:r>
      <w:r w:rsidRPr="00F704E5">
        <w:rPr>
          <w:sz w:val="18"/>
          <w:szCs w:val="18"/>
        </w:rPr>
        <w:t xml:space="preserve">ngineering </w:t>
      </w:r>
      <w:r w:rsidRPr="00F704E5">
        <w:rPr>
          <w:sz w:val="18"/>
          <w:szCs w:val="18"/>
        </w:rPr>
        <w:br/>
        <w:t>3</w:t>
      </w:r>
      <w:r w:rsidRPr="00F704E5">
        <w:rPr>
          <w:sz w:val="18"/>
          <w:szCs w:val="18"/>
        </w:rPr>
        <w:tab/>
      </w:r>
      <w:r w:rsidR="00F704E5" w:rsidRPr="00F704E5">
        <w:rPr>
          <w:sz w:val="18"/>
          <w:szCs w:val="18"/>
        </w:rPr>
        <w:t>p</w:t>
      </w:r>
      <w:r w:rsidRPr="00F704E5">
        <w:rPr>
          <w:sz w:val="18"/>
          <w:szCs w:val="18"/>
        </w:rPr>
        <w:t xml:space="preserve">roduction </w:t>
      </w:r>
      <w:r w:rsidR="00F704E5" w:rsidRPr="00F704E5">
        <w:rPr>
          <w:sz w:val="18"/>
          <w:szCs w:val="18"/>
        </w:rPr>
        <w:t>p</w:t>
      </w:r>
      <w:r w:rsidRPr="00F704E5">
        <w:rPr>
          <w:sz w:val="18"/>
          <w:szCs w:val="18"/>
        </w:rPr>
        <w:t xml:space="preserve">lanning </w:t>
      </w:r>
      <w:r w:rsidR="00F704E5" w:rsidRPr="00F704E5">
        <w:rPr>
          <w:sz w:val="18"/>
          <w:szCs w:val="18"/>
        </w:rPr>
        <w:br/>
      </w:r>
      <w:ins w:id="150" w:author="LUEJE Claudia" w:date="2023-06-26T17:59:00Z">
        <w:r w:rsidR="00F704E5" w:rsidRPr="00F704E5">
          <w:rPr>
            <w:sz w:val="18"/>
            <w:szCs w:val="18"/>
            <w:vertAlign w:val="superscript"/>
          </w:rPr>
          <w:t>a</w:t>
        </w:r>
      </w:ins>
      <w:r w:rsidR="00F704E5" w:rsidRPr="00F704E5">
        <w:rPr>
          <w:sz w:val="18"/>
          <w:szCs w:val="18"/>
        </w:rPr>
        <w:tab/>
      </w:r>
      <w:r w:rsidR="00F704E5" w:rsidRPr="00F704E5">
        <w:rPr>
          <w:sz w:val="18"/>
          <w:szCs w:val="18"/>
        </w:rPr>
        <w:t>χMCF.</w:t>
      </w:r>
    </w:p>
    <w:p w14:paraId="23AED45B" w14:textId="070EC034" w:rsidR="00FC68DB" w:rsidRPr="005C2D94" w:rsidRDefault="00FC68DB" w:rsidP="001E4607">
      <w:pPr>
        <w:pStyle w:val="Beschriftung"/>
      </w:pPr>
      <w:bookmarkStart w:id="151" w:name="_Ref334482085"/>
      <w:bookmarkStart w:id="152" w:name="_Ref334482078"/>
      <w:bookmarkStart w:id="153" w:name="_Toc3557085"/>
      <w:bookmarkStart w:id="154" w:name="_Toc34747335"/>
      <w:bookmarkStart w:id="155" w:name="_Toc76030526"/>
      <w:bookmarkStart w:id="156" w:name="_Toc94530812"/>
      <w:bookmarkStart w:id="157" w:name="_Toc101428211"/>
      <w:bookmarkStart w:id="158" w:name="_Toc159618848"/>
      <w:r w:rsidRPr="005C2D94">
        <w:t xml:space="preserve">Figure </w:t>
      </w:r>
      <w:r w:rsidRPr="005C2D94">
        <w:fldChar w:fldCharType="begin"/>
      </w:r>
      <w:r w:rsidRPr="00F54804">
        <w:instrText xml:space="preserve"> SEQ Figure \* ARABIC </w:instrText>
      </w:r>
      <w:r w:rsidRPr="005C2D94">
        <w:fldChar w:fldCharType="separate"/>
      </w:r>
      <w:r w:rsidR="0012574E">
        <w:rPr>
          <w:noProof/>
        </w:rPr>
        <w:t>5</w:t>
      </w:r>
      <w:r w:rsidRPr="005C2D94">
        <w:fldChar w:fldCharType="end"/>
      </w:r>
      <w:bookmarkEnd w:id="149"/>
      <w:bookmarkEnd w:id="151"/>
      <w:r w:rsidR="00D7391D">
        <w:t xml:space="preserve"> — </w:t>
      </w:r>
      <w:r w:rsidRPr="00F54804">
        <w:t xml:space="preserve">χMCF as a </w:t>
      </w:r>
      <w:r w:rsidR="00304B64">
        <w:t>p</w:t>
      </w:r>
      <w:r w:rsidRPr="00F54804">
        <w:t xml:space="preserve">latform for </w:t>
      </w:r>
      <w:r w:rsidR="00304B64">
        <w:t>c</w:t>
      </w:r>
      <w:r w:rsidRPr="00F54804">
        <w:t xml:space="preserve">onnection </w:t>
      </w:r>
      <w:r w:rsidR="00304B64">
        <w:t>d</w:t>
      </w:r>
      <w:r w:rsidR="009D1083">
        <w:t>ata</w:t>
      </w:r>
      <w:r w:rsidR="009D1083" w:rsidRPr="005C2D94">
        <w:t xml:space="preserve"> </w:t>
      </w:r>
      <w:r w:rsidRPr="005C2D94">
        <w:t xml:space="preserve">in the </w:t>
      </w:r>
      <w:r w:rsidR="00304B64">
        <w:t>c</w:t>
      </w:r>
      <w:r w:rsidRPr="005C2D94">
        <w:t xml:space="preserve">omplete </w:t>
      </w:r>
      <w:r w:rsidR="00304B64">
        <w:t>d</w:t>
      </w:r>
      <w:r w:rsidRPr="005C2D94">
        <w:t xml:space="preserve">evelopment </w:t>
      </w:r>
      <w:bookmarkEnd w:id="152"/>
      <w:proofErr w:type="gramStart"/>
      <w:r w:rsidR="00304B64">
        <w:t>p</w:t>
      </w:r>
      <w:r w:rsidRPr="005C2D94">
        <w:t>rocess</w:t>
      </w:r>
      <w:bookmarkEnd w:id="153"/>
      <w:bookmarkEnd w:id="154"/>
      <w:bookmarkEnd w:id="155"/>
      <w:bookmarkEnd w:id="156"/>
      <w:bookmarkEnd w:id="157"/>
      <w:bookmarkEnd w:id="158"/>
      <w:proofErr w:type="gramEnd"/>
      <w:r w:rsidR="00922B95">
        <w:t xml:space="preserve"> </w:t>
      </w:r>
    </w:p>
    <w:p w14:paraId="05157117" w14:textId="25521F5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12574E" w:rsidRPr="005C2D94">
        <w:t xml:space="preserve">Figure </w:t>
      </w:r>
      <w:r w:rsidR="0012574E">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64C775CF"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12574E" w:rsidRPr="005C2D94">
        <w:t xml:space="preserve">Figure </w:t>
      </w:r>
      <w:r w:rsidR="0012574E">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60194F6D" w:rsidR="00FC68DB" w:rsidRPr="005C2D94" w:rsidRDefault="00FC68DB" w:rsidP="00B202D2">
      <w:r w:rsidRPr="00F54804">
        <w:fldChar w:fldCharType="begin"/>
      </w:r>
      <w:r w:rsidRPr="00F54804">
        <w:instrText xml:space="preserve"> REF _Ref334482085 \h  \* MERGEFORMAT </w:instrText>
      </w:r>
      <w:r w:rsidRPr="00F54804">
        <w:fldChar w:fldCharType="separate"/>
      </w:r>
      <w:r w:rsidR="0012574E" w:rsidRPr="005C2D94">
        <w:t xml:space="preserve">Figure </w:t>
      </w:r>
      <w:r w:rsidR="0012574E">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lastRenderedPageBreak/>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9" w:name="_Toc3556930"/>
      <w:bookmarkStart w:id="160" w:name="_Toc34747180"/>
      <w:bookmarkStart w:id="161" w:name="_Toc77101993"/>
      <w:bookmarkStart w:id="162" w:name="_Toc159618718"/>
      <w:r w:rsidRPr="005C2D94">
        <w:t>Keywords of XML specification</w:t>
      </w:r>
      <w:bookmarkEnd w:id="159"/>
      <w:bookmarkEnd w:id="160"/>
      <w:bookmarkEnd w:id="161"/>
      <w:bookmarkEnd w:id="162"/>
    </w:p>
    <w:p w14:paraId="7A21DF07" w14:textId="77777777" w:rsidR="00FC68DB" w:rsidRPr="00BD52D7" w:rsidRDefault="00FC68DB" w:rsidP="00B202D2">
      <w:pPr>
        <w:pStyle w:val="berschrift2"/>
      </w:pPr>
      <w:bookmarkStart w:id="163" w:name="_Toc34747181"/>
      <w:bookmarkStart w:id="164" w:name="_Toc77101994"/>
      <w:bookmarkStart w:id="165" w:name="_Toc159618719"/>
      <w:r w:rsidRPr="001E4607">
        <w:t>Keywords</w:t>
      </w:r>
      <w:bookmarkEnd w:id="163"/>
      <w:bookmarkEnd w:id="164"/>
      <w:bookmarkEnd w:id="165"/>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06E985F3"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5E3DB0" w:rsidRPr="005E3DB0">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5E3DB0" w:rsidRPr="005E3DB0">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proofErr w:type="spellStart"/>
      <w:r w:rsidR="008C5C54" w:rsidRPr="008C5C54">
        <w:rPr>
          <w:rStyle w:val="CodeCharacter"/>
        </w:rPr>
        <w:t>pid</w:t>
      </w:r>
      <w:proofErr w:type="spellEnd"/>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xs:string</w:t>
      </w:r>
      <w:proofErr w:type="spellEnd"/>
      <w:proofErr w:type="gramEnd"/>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xs:decimal</w:t>
      </w:r>
      <w:proofErr w:type="spellEnd"/>
      <w:proofErr w:type="gramEnd"/>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xs:integer</w:t>
      </w:r>
      <w:proofErr w:type="spellEnd"/>
      <w:proofErr w:type="gramEnd"/>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xs:float</w:t>
      </w:r>
      <w:proofErr w:type="spellEnd"/>
      <w:proofErr w:type="gramEnd"/>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xs:boolean</w:t>
      </w:r>
      <w:proofErr w:type="spellEnd"/>
      <w:proofErr w:type="gramEnd"/>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xs:date</w:t>
      </w:r>
      <w:proofErr w:type="spellEnd"/>
      <w:proofErr w:type="gramEnd"/>
      <w:r w:rsidR="009457C7">
        <w:t xml:space="preserve">, </w:t>
      </w:r>
    </w:p>
    <w:p w14:paraId="0661015C" w14:textId="0261EC9C" w:rsidR="009457C7" w:rsidRDefault="00FC68DB" w:rsidP="009457C7">
      <w:pPr>
        <w:numPr>
          <w:ilvl w:val="0"/>
          <w:numId w:val="9"/>
        </w:numPr>
        <w:tabs>
          <w:tab w:val="clear" w:pos="403"/>
        </w:tabs>
        <w:spacing w:line="240" w:lineRule="auto"/>
        <w:jc w:val="left"/>
      </w:pPr>
      <w:proofErr w:type="spellStart"/>
      <w:proofErr w:type="gramStart"/>
      <w:r w:rsidRPr="00AC5075">
        <w:rPr>
          <w:rStyle w:val="CodeCharacter"/>
        </w:rPr>
        <w:t>xs:time</w:t>
      </w:r>
      <w:proofErr w:type="spellEnd"/>
      <w:proofErr w:type="gramEnd"/>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w:t>
      </w:r>
      <w:r w:rsidR="0065509A">
        <w:t xml:space="preserve">allowed for </w:t>
      </w:r>
      <w:r w:rsidRPr="00F54804">
        <w:t xml:space="preserve">an element or an </w:t>
      </w:r>
      <w:r w:rsidRPr="00F54804">
        <w:lastRenderedPageBreak/>
        <w:t xml:space="preserve">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proofErr w:type="gramStart"/>
      <w:r w:rsidRPr="00F54804">
        <w:t>-.$</w:t>
      </w:r>
      <w:proofErr w:type="gramEnd"/>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proofErr w:type="spellStart"/>
      <w:r w:rsidR="00550867" w:rsidRPr="00550867">
        <w:rPr>
          <w:rStyle w:val="CodeCharacter"/>
        </w:rPr>
        <w:t>pname</w:t>
      </w:r>
      <w:proofErr w:type="spellEnd"/>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6" w:name="_Ref371679978"/>
      <w:bookmarkStart w:id="167" w:name="_Ref371939247"/>
      <w:bookmarkStart w:id="168" w:name="_Toc3556933"/>
      <w:bookmarkStart w:id="169" w:name="_Toc34747182"/>
      <w:bookmarkStart w:id="170" w:name="_Toc77101995"/>
      <w:bookmarkStart w:id="171" w:name="_Toc159618720"/>
      <w:bookmarkStart w:id="172" w:name="_Toc288196441"/>
      <w:bookmarkStart w:id="173" w:name="_Toc288200739"/>
      <w:bookmarkEnd w:id="139"/>
      <w:bookmarkEnd w:id="140"/>
      <w:r w:rsidRPr="00F54804">
        <w:t>Parts, Properties and Assemblies</w:t>
      </w:r>
      <w:bookmarkEnd w:id="166"/>
      <w:bookmarkEnd w:id="167"/>
      <w:bookmarkEnd w:id="168"/>
      <w:bookmarkEnd w:id="169"/>
      <w:bookmarkEnd w:id="170"/>
      <w:bookmarkEnd w:id="171"/>
    </w:p>
    <w:p w14:paraId="5A399A1B" w14:textId="5763FC5A" w:rsidR="00FF4D5F" w:rsidRPr="00FF4D5F" w:rsidRDefault="00FF4D5F" w:rsidP="0013175B">
      <w:pPr>
        <w:pStyle w:val="berschrift2"/>
      </w:pPr>
      <w:bookmarkStart w:id="174" w:name="_Toc159618721"/>
      <w:r>
        <w:t>General</w:t>
      </w:r>
      <w:bookmarkEnd w:id="174"/>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5" w:name="_Toc3556934"/>
      <w:bookmarkStart w:id="176" w:name="_Toc34747183"/>
      <w:bookmarkStart w:id="177" w:name="_Toc77101996"/>
      <w:bookmarkStart w:id="178" w:name="_Toc159618722"/>
      <w:r w:rsidRPr="00F54804">
        <w:t>Parts</w:t>
      </w:r>
      <w:bookmarkEnd w:id="175"/>
      <w:bookmarkEnd w:id="176"/>
      <w:bookmarkEnd w:id="177"/>
      <w:bookmarkEnd w:id="178"/>
    </w:p>
    <w:p w14:paraId="3DC5CC13" w14:textId="060149D7" w:rsidR="001046AD" w:rsidRPr="001046AD" w:rsidRDefault="001046AD" w:rsidP="0013175B">
      <w:pPr>
        <w:pStyle w:val="berschrift3"/>
      </w:pPr>
      <w:bookmarkStart w:id="179" w:name="_Toc159618723"/>
      <w:r>
        <w:t>General</w:t>
      </w:r>
      <w:bookmarkEnd w:id="179"/>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80" w:name="_Toc3556935"/>
      <w:bookmarkStart w:id="181" w:name="_Toc34747184"/>
      <w:bookmarkStart w:id="182" w:name="_Toc77101997"/>
      <w:bookmarkStart w:id="183" w:name="_Toc159618724"/>
      <w:r w:rsidRPr="00F54804">
        <w:lastRenderedPageBreak/>
        <w:t>Part Labels</w:t>
      </w:r>
      <w:bookmarkEnd w:id="180"/>
      <w:bookmarkEnd w:id="181"/>
      <w:bookmarkEnd w:id="182"/>
      <w:bookmarkEnd w:id="183"/>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4" w:name="_Toc159618725"/>
      <w:r w:rsidRPr="00F54804">
        <w:t>Part Instances</w:t>
      </w:r>
      <w:bookmarkEnd w:id="184"/>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5" w:name="_Toc3556936"/>
      <w:bookmarkStart w:id="186" w:name="_Toc34747185"/>
      <w:bookmarkStart w:id="187" w:name="_Toc77101998"/>
      <w:bookmarkStart w:id="188" w:name="_Toc159618726"/>
      <w:r w:rsidRPr="00F54804">
        <w:t>Properties</w:t>
      </w:r>
      <w:bookmarkEnd w:id="185"/>
      <w:bookmarkEnd w:id="186"/>
      <w:bookmarkEnd w:id="187"/>
      <w:bookmarkEnd w:id="188"/>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proofErr w:type="spellStart"/>
      <w:r w:rsidR="00E2798A" w:rsidRPr="00550867">
        <w:rPr>
          <w:rStyle w:val="CodeCharacter"/>
        </w:rPr>
        <w:t>pname</w:t>
      </w:r>
      <w:proofErr w:type="spellEnd"/>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9" w:name="_Toc428456056"/>
      <w:bookmarkStart w:id="190" w:name="_Toc428537020"/>
      <w:bookmarkStart w:id="191" w:name="_Toc428969339"/>
      <w:bookmarkStart w:id="192" w:name="_Toc429052730"/>
      <w:bookmarkStart w:id="193" w:name="_Toc3556937"/>
      <w:bookmarkStart w:id="194" w:name="_Toc34747186"/>
      <w:bookmarkStart w:id="195" w:name="_Toc77101999"/>
      <w:bookmarkStart w:id="196" w:name="_Toc159618727"/>
      <w:bookmarkStart w:id="197" w:name="_Hlk141273837"/>
      <w:bookmarkEnd w:id="189"/>
      <w:bookmarkEnd w:id="190"/>
      <w:bookmarkEnd w:id="191"/>
      <w:bookmarkEnd w:id="192"/>
      <w:r w:rsidRPr="00F54804">
        <w:t>Assemblies</w:t>
      </w:r>
      <w:bookmarkEnd w:id="193"/>
      <w:bookmarkEnd w:id="194"/>
      <w:bookmarkEnd w:id="195"/>
      <w:bookmarkEnd w:id="196"/>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19A838BA"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12574E" w:rsidRPr="005C2D94">
        <w:t xml:space="preserve">Figure </w:t>
      </w:r>
      <w:r w:rsidR="0012574E">
        <w:rPr>
          <w:noProof/>
        </w:rPr>
        <w:t>6</w:t>
      </w:r>
      <w:r w:rsidR="0052328B">
        <w:fldChar w:fldCharType="end"/>
      </w:r>
      <w:r w:rsidRPr="00F54804">
        <w:t>:</w:t>
      </w:r>
      <w:bookmarkEnd w:id="197"/>
      <w:r w:rsidRPr="00F54804">
        <w:t xml:space="preserve"> </w:t>
      </w:r>
    </w:p>
    <w:p w14:paraId="1FC5A154" w14:textId="77AC313E" w:rsidR="00127B74" w:rsidRPr="00304B64" w:rsidRDefault="00D860C8" w:rsidP="00B202D2">
      <w:pPr>
        <w:keepNext/>
        <w:jc w:val="center"/>
      </w:pPr>
      <w:r w:rsidRPr="00304B64">
        <w:rPr>
          <w:noProof/>
        </w:rPr>
        <mc:AlternateContent>
          <mc:Choice Requires="wpg">
            <w:drawing>
              <wp:anchor distT="0" distB="0" distL="114300" distR="114300" simplePos="0" relativeHeight="251696640" behindDoc="0" locked="0" layoutInCell="1" allowOverlap="1" wp14:anchorId="1AD4643D" wp14:editId="3A4204A1">
                <wp:simplePos x="0" y="0"/>
                <wp:positionH relativeFrom="margin">
                  <wp:align>center</wp:align>
                </wp:positionH>
                <wp:positionV relativeFrom="paragraph">
                  <wp:posOffset>167005</wp:posOffset>
                </wp:positionV>
                <wp:extent cx="5425440" cy="1416685"/>
                <wp:effectExtent l="0" t="0" r="22860" b="12065"/>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535" cy="1416770"/>
                          <a:chOff x="0" y="0"/>
                          <a:chExt cx="54256" cy="14168"/>
                        </a:xfrm>
                      </wpg:grpSpPr>
                      <wps:wsp>
                        <wps:cNvPr id="2470" name="Textfeld 3"/>
                        <wps:cNvSpPr txBox="1">
                          <a:spLocks noChangeArrowheads="1"/>
                        </wps:cNvSpPr>
                        <wps:spPr bwMode="auto">
                          <a:xfrm>
                            <a:off x="1" y="10662"/>
                            <a:ext cx="1998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661" y="8623"/>
                            <a:ext cx="9270"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3761"/>
                              <a:gd name="adj2" fmla="val 7885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 xml:space="preserve">tailored </w:t>
                              </w:r>
                              <w:proofErr w:type="gramStart"/>
                              <w:r w:rsidRPr="00304B64">
                                <w:rPr>
                                  <w:rFonts w:cstheme="minorBidi"/>
                                  <w:color w:val="FFFFFF" w:themeColor="light1"/>
                                  <w:kern w:val="24"/>
                                  <w:sz w:val="28"/>
                                  <w:szCs w:val="28"/>
                                  <w:lang w:val="en-US"/>
                                </w:rPr>
                                <w:t>blank</w:t>
                              </w:r>
                              <w:proofErr w:type="gramEnd"/>
                            </w:p>
                          </w:txbxContent>
                        </wps:txbx>
                        <wps:bodyPr rot="0" vert="horz" wrap="square" lIns="36000" tIns="0" rIns="36000" bIns="0" anchor="ctr" anchorCtr="0" upright="1">
                          <a:noAutofit/>
                        </wps:bodyPr>
                      </wps:wsp>
                      <wps:wsp>
                        <wps:cNvPr id="2475" name="Textfeld 3"/>
                        <wps:cNvSpPr txBox="1">
                          <a:spLocks noChangeArrowheads="1"/>
                        </wps:cNvSpPr>
                        <wps:spPr bwMode="auto">
                          <a:xfrm>
                            <a:off x="29695" y="10663"/>
                            <a:ext cx="24561"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270"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5" cy="3736"/>
                            <a:chOff x="32433" y="0"/>
                            <a:chExt cx="19934" cy="3736"/>
                          </a:xfrm>
                        </wpg:grpSpPr>
                        <wps:wsp>
                          <wps:cNvPr id="2479" name="Abgerundete rechteckige Legende 47"/>
                          <wps:cNvSpPr>
                            <a:spLocks noChangeArrowheads="1"/>
                          </wps:cNvSpPr>
                          <wps:spPr bwMode="auto">
                            <a:xfrm>
                              <a:off x="32433" y="0"/>
                              <a:ext cx="19934" cy="3736"/>
                            </a:xfrm>
                            <a:prstGeom prst="wedgeRoundRectCallout">
                              <a:avLst>
                                <a:gd name="adj1" fmla="val -19063"/>
                                <a:gd name="adj2" fmla="val 8267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5037"/>
                                <a:gd name="adj2" fmla="val 84975"/>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wps:txbx>
                          <wps:bodyPr rot="0" vert="horz" wrap="square" lIns="36000" tIns="0" rIns="36000" bIns="0" anchor="ctr" anchorCtr="0" upright="1">
                            <a:noAutofit/>
                          </wps:bodyPr>
                        </wps:wsp>
                      </wpg:grpSp>
                      <wps:wsp>
                        <wps:cNvPr id="2469" name="Textfeld 3"/>
                        <wps:cNvSpPr txBox="1">
                          <a:spLocks noChangeArrowheads="1"/>
                        </wps:cNvSpPr>
                        <wps:spPr bwMode="auto">
                          <a:xfrm>
                            <a:off x="0"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053" y="5208"/>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s:wsp>
                        <wps:cNvPr id="2474" name="Textfeld 3"/>
                        <wps:cNvSpPr txBox="1">
                          <a:spLocks noChangeArrowheads="1"/>
                        </wps:cNvSpPr>
                        <wps:spPr bwMode="auto">
                          <a:xfrm>
                            <a:off x="29696"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433" y="5209"/>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7.2pt;height:111.55pt;z-index:251696640;mso-position-horizontal:center;mso-position-horizontal-relative:margin;mso-position-vertical-relative:text;mso-height-relative:margin" coordsize="54256,1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">
                <v:shapetype id="_x0000_t202" coordsize="21600,21600" o:spt="202" path="m,l,21600r21600,l21600,xe">
                  <v:stroke joinstyle="miter"/>
                  <v:path gradientshapeok="t" o:connecttype="rect"/>
                </v:shapetype>
                <v:shape id="Textfeld 3" o:spid="_x0000_s1041" type="#_x0000_t202" style="position:absolute;left:1;top:10662;width:1998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v:textbox>
                </v:shape>
                <v:shape id="Textfeld 3" o:spid="_x0000_s1042" type="#_x0000_t202" style="position:absolute;left:5661;top:8623;width:9270;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3"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" adj="13772,27832" fillcolor="#7030a0" stroked="f" strokeweight="1pt">
                  <v:textbox inset="1mm,0,1mm,0">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 xml:space="preserve">tailored </w:t>
                        </w:r>
                        <w:proofErr w:type="gramStart"/>
                        <w:r w:rsidRPr="00304B64">
                          <w:rPr>
                            <w:rFonts w:cstheme="minorBidi"/>
                            <w:color w:val="FFFFFF" w:themeColor="light1"/>
                            <w:kern w:val="24"/>
                            <w:sz w:val="28"/>
                            <w:szCs w:val="28"/>
                            <w:lang w:val="en-US"/>
                          </w:rPr>
                          <w:t>blank</w:t>
                        </w:r>
                        <w:proofErr w:type="gramEnd"/>
                      </w:p>
                    </w:txbxContent>
                  </v:textbox>
                </v:shape>
                <v:shape id="Textfeld 3" o:spid="_x0000_s1044" type="#_x0000_t202" style="position:absolute;left:29695;top:10663;width:24561;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v:textbox>
                </v:shape>
                <v:shape id="Textfeld 3" o:spid="_x0000_s1045" type="#_x0000_t202" style="position:absolute;left:37101;top:8624;width:9270;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v:textbox>
                </v:shape>
                <v:group id="Gruppieren 1074" o:spid="_x0000_s1046" style="position:absolute;left:32433;width:19935;height:3736" coordorigin="32433" coordsize="19934,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47"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" adj="6682,28658"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48"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" adj="16208,29155" fillcolor="#7030a0" stroked="f" strokeweight="1pt">
                    <v:textbox inset="1mm,0,1mm,0">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v:textbox>
                  </v:shape>
                </v:group>
                <v:shape id="Textfeld 3" o:spid="_x0000_s1049" type="#_x0000_t202" style="position:absolute;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" strokecolor="#5b9bd5 [3204]" strokeweight="2pt">
                  <v:textbox inset="2mm,,2mm">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1067" o:spid="_x0000_s1050" type="#_x0000_t202" style="position:absolute;left:10053;top:5208;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" strokecolor="#5b9bd5 [3204]" strokeweight="2pt">
                  <v:textbox inset="2mm,,2mm">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v:shape id="Textfeld 3" o:spid="_x0000_s1051" type="#_x0000_t202" style="position:absolute;left:29696;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" strokecolor="#5b9bd5 [3204]" strokeweight="2pt">
                  <v:textbox inset="2mm,,2mm">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3" o:spid="_x0000_s1052" type="#_x0000_t202" style="position:absolute;left:44433;top:5209;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" strokecolor="#5b9bd5 [3204]" strokeweight="2pt">
                  <v:textbox inset="2mm,,2mm">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w10:wrap type="topAndBottom" anchorx="margin"/>
              </v:group>
            </w:pict>
          </mc:Fallback>
        </mc:AlternateContent>
      </w:r>
    </w:p>
    <w:p w14:paraId="66F9F6A8" w14:textId="51281B31" w:rsidR="00F05539" w:rsidRPr="00F54804" w:rsidRDefault="00F05539" w:rsidP="00127B74">
      <w:pPr>
        <w:keepNext/>
      </w:pPr>
    </w:p>
    <w:p w14:paraId="161D7F10" w14:textId="5D9B13A4" w:rsidR="00FC68DB" w:rsidRPr="005C2D94" w:rsidRDefault="00FC68DB" w:rsidP="001E4607">
      <w:pPr>
        <w:pStyle w:val="Beschriftung"/>
      </w:pPr>
      <w:bookmarkStart w:id="198" w:name="_Ref156167208"/>
      <w:bookmarkStart w:id="199" w:name="_Toc3557086"/>
      <w:bookmarkStart w:id="200" w:name="_Toc34747336"/>
      <w:bookmarkStart w:id="201" w:name="_Toc76030527"/>
      <w:bookmarkStart w:id="202" w:name="_Toc94530813"/>
      <w:bookmarkStart w:id="203" w:name="_Toc101428212"/>
      <w:bookmarkStart w:id="204" w:name="_Toc159618849"/>
      <w:r w:rsidRPr="005C2D94">
        <w:t xml:space="preserve">Figure </w:t>
      </w:r>
      <w:r w:rsidRPr="005C2D94">
        <w:fldChar w:fldCharType="begin"/>
      </w:r>
      <w:r w:rsidRPr="00F54804">
        <w:instrText xml:space="preserve"> SEQ Figure \* ARABIC </w:instrText>
      </w:r>
      <w:r w:rsidRPr="005C2D94">
        <w:fldChar w:fldCharType="separate"/>
      </w:r>
      <w:r w:rsidR="0012574E">
        <w:rPr>
          <w:noProof/>
        </w:rPr>
        <w:t>6</w:t>
      </w:r>
      <w:r w:rsidRPr="005C2D94">
        <w:fldChar w:fldCharType="end"/>
      </w:r>
      <w:bookmarkEnd w:id="198"/>
      <w:r w:rsidR="007C43A2">
        <w:t xml:space="preserve"> — </w:t>
      </w:r>
      <w:r w:rsidR="002D71A1">
        <w:t>Seam weld</w:t>
      </w:r>
      <w:r w:rsidRPr="005C2D94">
        <w:t xml:space="preserve"> crossing tailored blank vs. </w:t>
      </w:r>
      <w:r w:rsidR="002D71A1">
        <w:t>seam weld</w:t>
      </w:r>
      <w:r w:rsidRPr="005C2D94">
        <w:t xml:space="preserve"> crossing physical </w:t>
      </w:r>
      <w:bookmarkEnd w:id="199"/>
      <w:bookmarkEnd w:id="200"/>
      <w:bookmarkEnd w:id="201"/>
      <w:bookmarkEnd w:id="202"/>
      <w:bookmarkEnd w:id="203"/>
      <w:r w:rsidR="00DE7A34" w:rsidRPr="005C2D94">
        <w:t>gap.</w:t>
      </w:r>
      <w:bookmarkEnd w:id="204"/>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5" w:name="_Toc3556938"/>
      <w:bookmarkStart w:id="206" w:name="_Toc34747187"/>
      <w:bookmarkStart w:id="207" w:name="_Toc77102000"/>
      <w:bookmarkStart w:id="208" w:name="_Toc159618728"/>
      <w:r w:rsidRPr="001E4607">
        <w:t>File Structure of χ</w:t>
      </w:r>
      <w:r w:rsidRPr="00BD52D7">
        <w:t>MCF</w:t>
      </w:r>
      <w:bookmarkEnd w:id="205"/>
      <w:bookmarkEnd w:id="206"/>
      <w:bookmarkEnd w:id="207"/>
      <w:bookmarkEnd w:id="208"/>
    </w:p>
    <w:p w14:paraId="29E0863A" w14:textId="52A95CA7" w:rsidR="00FF4D5F" w:rsidRPr="00FF4D5F" w:rsidRDefault="00FF4D5F" w:rsidP="0013175B">
      <w:pPr>
        <w:pStyle w:val="berschrift2"/>
      </w:pPr>
      <w:bookmarkStart w:id="209" w:name="_Toc159618729"/>
      <w:r>
        <w:t>General</w:t>
      </w:r>
      <w:bookmarkEnd w:id="209"/>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10" w:name="_Toc428279323"/>
      <w:bookmarkStart w:id="211" w:name="_Toc428456059"/>
      <w:bookmarkStart w:id="212" w:name="_Toc428537023"/>
      <w:bookmarkStart w:id="213" w:name="_Toc428969342"/>
      <w:bookmarkStart w:id="214" w:name="_Toc429052733"/>
      <w:bookmarkStart w:id="215" w:name="_Toc3556939"/>
      <w:bookmarkStart w:id="216" w:name="_Toc34747188"/>
      <w:bookmarkStart w:id="217" w:name="_Toc77102001"/>
      <w:bookmarkStart w:id="218" w:name="_Toc159618730"/>
      <w:bookmarkEnd w:id="210"/>
      <w:bookmarkEnd w:id="211"/>
      <w:bookmarkEnd w:id="212"/>
      <w:bookmarkEnd w:id="213"/>
      <w:bookmarkEnd w:id="214"/>
      <w:r w:rsidRPr="00F54804">
        <w:t xml:space="preserve">Elements containing general </w:t>
      </w:r>
      <w:proofErr w:type="gramStart"/>
      <w:r w:rsidRPr="00F54804">
        <w:t>information</w:t>
      </w:r>
      <w:bookmarkEnd w:id="215"/>
      <w:bookmarkEnd w:id="216"/>
      <w:bookmarkEnd w:id="217"/>
      <w:bookmarkEnd w:id="218"/>
      <w:proofErr w:type="gramEnd"/>
      <w:r w:rsidRPr="00F54804">
        <w:t xml:space="preserve"> </w:t>
      </w:r>
    </w:p>
    <w:p w14:paraId="1607C0FE" w14:textId="1EF1363D" w:rsidR="001046AD" w:rsidRPr="001046AD" w:rsidRDefault="001046AD" w:rsidP="0013175B">
      <w:pPr>
        <w:pStyle w:val="berschrift3"/>
      </w:pPr>
      <w:bookmarkStart w:id="219" w:name="_Toc159618731"/>
      <w:r>
        <w:t>General</w:t>
      </w:r>
      <w:bookmarkEnd w:id="219"/>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40A28FF2"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12574E" w:rsidRPr="00F54804">
        <w:t xml:space="preserve">Table </w:t>
      </w:r>
      <w:r w:rsidR="0012574E">
        <w:rPr>
          <w:noProof/>
        </w:rPr>
        <w:t>1</w:t>
      </w:r>
      <w:r w:rsidR="004A0432">
        <w:fldChar w:fldCharType="end"/>
      </w:r>
      <w:r w:rsidR="00193CD4">
        <w:t xml:space="preserve">: </w:t>
      </w:r>
    </w:p>
    <w:p w14:paraId="27DDAA13" w14:textId="1F500CCF" w:rsidR="004A0432" w:rsidRPr="005A35CE" w:rsidRDefault="004A0432" w:rsidP="001640C5">
      <w:pPr>
        <w:pStyle w:val="Beschriftung"/>
        <w:keepNext/>
        <w:keepLines/>
      </w:pPr>
      <w:bookmarkStart w:id="220" w:name="_Ref101283712"/>
      <w:bookmarkStart w:id="221" w:name="_Ref101283685"/>
      <w:bookmarkStart w:id="222" w:name="_Toc159618933"/>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1</w:t>
      </w:r>
      <w:r w:rsidRPr="00F54804">
        <w:fldChar w:fldCharType="end"/>
      </w:r>
      <w:bookmarkEnd w:id="220"/>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21"/>
      <w:bookmarkEnd w:id="222"/>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3A4270C3"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FD922B6"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03BC30D6"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3" w:name="_Toc3556940"/>
      <w:bookmarkStart w:id="224" w:name="_Toc34747189"/>
      <w:bookmarkStart w:id="225" w:name="_Toc77102002"/>
      <w:bookmarkStart w:id="226" w:name="_Toc159618732"/>
      <w:r w:rsidRPr="009B6E79">
        <w:t>Date</w:t>
      </w:r>
      <w:bookmarkEnd w:id="223"/>
      <w:bookmarkEnd w:id="224"/>
      <w:bookmarkEnd w:id="225"/>
      <w:bookmarkEnd w:id="226"/>
      <w:r w:rsidR="0007518D" w:rsidRPr="009B6E79">
        <w:t xml:space="preserve"> </w:t>
      </w:r>
    </w:p>
    <w:p w14:paraId="29A69272" w14:textId="775640C8"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proofErr w:type="spellStart"/>
      <w:r w:rsidRPr="0007518D">
        <w:t>yyyy</w:t>
      </w:r>
      <w:proofErr w:type="spellEnd"/>
      <w:r w:rsidRPr="0007518D">
        <w:t>-mm-dd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5E3DB0" w:rsidRPr="005E3DB0">
            <w:rPr>
              <w:noProof/>
              <w:lang w:val="en-US"/>
            </w:rPr>
            <w:t>[4]</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6AB1DC73" w14:textId="6789BAF1" w:rsidR="00FC68DB" w:rsidRPr="00AE3F08" w:rsidRDefault="00FC68DB" w:rsidP="001046AD">
      <w:pPr>
        <w:pStyle w:val="XMLCode"/>
        <w:keepNext/>
        <w:keepLines/>
        <w:rPr>
          <w:lang w:val="fr-FR"/>
        </w:rPr>
      </w:pPr>
      <w:r w:rsidRPr="00AE3F08">
        <w:rPr>
          <w:lang w:val="fr-FR"/>
        </w:rPr>
        <w:t>&lt;</w:t>
      </w:r>
      <w:proofErr w:type="spellStart"/>
      <w:proofErr w:type="gramStart"/>
      <w:r w:rsidRPr="00AE3F08">
        <w:rPr>
          <w:lang w:val="fr-FR"/>
        </w:rPr>
        <w:t>xmcf</w:t>
      </w:r>
      <w:proofErr w:type="spellEnd"/>
      <w:proofErr w:type="gramEnd"/>
      <w:r w:rsidRPr="00AE3F08">
        <w:rPr>
          <w:lang w:val="fr-FR"/>
        </w:rPr>
        <w:t xml:space="preserve"> </w:t>
      </w:r>
      <w:proofErr w:type="spellStart"/>
      <w:r w:rsidRPr="00AE3F08">
        <w:rPr>
          <w:lang w:val="fr-FR"/>
        </w:rPr>
        <w:t>xmlns:xsi</w:t>
      </w:r>
      <w:proofErr w:type="spellEnd"/>
      <w:r w:rsidRPr="00AE3F08">
        <w:rPr>
          <w:lang w:val="fr-FR"/>
        </w:rPr>
        <w:t>="http://www.w3.org/2001/XMLSchema-instance"</w:t>
      </w:r>
    </w:p>
    <w:p w14:paraId="44631369" w14:textId="366DA2B8" w:rsidR="00FC68DB" w:rsidRPr="00AE3F08" w:rsidRDefault="00FC68DB" w:rsidP="001046AD">
      <w:pPr>
        <w:pStyle w:val="XMLCode"/>
        <w:keepNext/>
        <w:keepLines/>
        <w:rPr>
          <w:lang w:val="fr-FR"/>
        </w:rPr>
      </w:pPr>
      <w:proofErr w:type="spellStart"/>
      <w:proofErr w:type="gramStart"/>
      <w:r w:rsidRPr="00AE3F08">
        <w:rPr>
          <w:lang w:val="fr-FR"/>
        </w:rPr>
        <w:t>xsi:noNamespaceSchemaLocation</w:t>
      </w:r>
      <w:proofErr w:type="spellEnd"/>
      <w:proofErr w:type="gramEnd"/>
      <w:r w:rsidRPr="00AE3F08">
        <w:rPr>
          <w:lang w:val="fr-FR"/>
        </w:rPr>
        <w:t>="</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w:t>
      </w:r>
      <w:proofErr w:type="gramStart"/>
      <w:r w:rsidRPr="00AE3F08">
        <w:rPr>
          <w:b/>
          <w:lang w:val="fr-FR"/>
        </w:rPr>
        <w:t>date</w:t>
      </w:r>
      <w:proofErr w:type="gramEnd"/>
      <w:r w:rsidRPr="00AE3F08">
        <w:rPr>
          <w:b/>
          <w:lang w:val="fr-FR"/>
        </w:rPr>
        <w:t>&gt;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w:t>
      </w:r>
      <w:proofErr w:type="gramStart"/>
      <w:r w:rsidRPr="00AE3F08">
        <w:rPr>
          <w:lang w:val="fr-FR"/>
        </w:rPr>
        <w:t>version</w:t>
      </w:r>
      <w:proofErr w:type="gramEnd"/>
      <w:r w:rsidRPr="00AE3F08">
        <w:rPr>
          <w:lang w:val="fr-FR"/>
        </w:rPr>
        <w:t xml:space="preserve">&gt;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r w:rsidR="0097331B">
        <w:rPr>
          <w:lang w:val="en-GB"/>
        </w:rPr>
        <w:t xml:space="preserve"> </w:t>
      </w:r>
    </w:p>
    <w:p w14:paraId="184FC879" w14:textId="5A4687B4" w:rsidR="00AB3497" w:rsidRPr="009B6E79" w:rsidRDefault="00AB3497" w:rsidP="009B6E79">
      <w:pPr>
        <w:pStyle w:val="berschrift3"/>
      </w:pPr>
      <w:bookmarkStart w:id="227" w:name="_Toc159618733"/>
      <w:r w:rsidRPr="009B6E79">
        <w:t>Time</w:t>
      </w:r>
      <w:bookmarkEnd w:id="227"/>
      <w:r w:rsidRPr="009B6E79">
        <w:t xml:space="preserve"> </w:t>
      </w:r>
    </w:p>
    <w:p w14:paraId="4E316B8A" w14:textId="0EC6E6FD" w:rsidR="00AB3497" w:rsidRDefault="00AB3497" w:rsidP="00AB3497">
      <w:r>
        <w:t xml:space="preserve">The element </w:t>
      </w:r>
      <w:r w:rsidRPr="00AB3497">
        <w:rPr>
          <w:rStyle w:val="CodeCharacter"/>
        </w:rPr>
        <w:t>&lt;time/&gt;</w:t>
      </w:r>
      <w:r>
        <w:t xml:space="preserve"> of the format</w:t>
      </w:r>
      <w:r w:rsidR="00F3142F">
        <w:t xml:space="preserve"> “</w:t>
      </w:r>
      <w:proofErr w:type="spellStart"/>
      <w:r>
        <w:t>hh:</w:t>
      </w:r>
      <w:proofErr w:type="gramStart"/>
      <w:r>
        <w:t>mm:ss</w:t>
      </w:r>
      <w:proofErr w:type="gramEnd"/>
      <w:r>
        <w:t>±hh:mm</w:t>
      </w:r>
      <w:proofErr w:type="spellEnd"/>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5E3DB0" w:rsidRPr="005E3DB0">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w:t>
      </w:r>
      <w:proofErr w:type="gramStart"/>
      <w:r w:rsidRPr="00AB3497">
        <w:rPr>
          <w:lang w:val="en-GB"/>
        </w:rPr>
        <w:t>" ?</w:t>
      </w:r>
      <w:proofErr w:type="gramEnd"/>
      <w:r w:rsidRPr="00AB3497">
        <w:rPr>
          <w:lang w:val="en-GB"/>
        </w:rPr>
        <w:t>&gt;</w:t>
      </w:r>
    </w:p>
    <w:p w14:paraId="12085305" w14:textId="0E1A245A" w:rsidR="00AB3497" w:rsidRPr="00EE080E" w:rsidRDefault="00AB3497" w:rsidP="00AB3497">
      <w:pPr>
        <w:pStyle w:val="XMLCode"/>
        <w:keepNext/>
        <w:keepLines/>
        <w:rPr>
          <w:lang w:val="en-GB"/>
        </w:rPr>
      </w:pPr>
      <w:r w:rsidRPr="00EE080E">
        <w:rPr>
          <w:lang w:val="en-GB"/>
        </w:rPr>
        <w:t>&lt;</w:t>
      </w:r>
      <w:proofErr w:type="spellStart"/>
      <w:r w:rsidRPr="00EE080E">
        <w:rPr>
          <w:lang w:val="en-GB"/>
        </w:rPr>
        <w:t>xmcf</w:t>
      </w:r>
      <w:proofErr w:type="spellEnd"/>
      <w:r w:rsidRPr="00EE080E">
        <w:rPr>
          <w:lang w:val="en-GB"/>
        </w:rPr>
        <w:t xml:space="preserve"> </w:t>
      </w:r>
      <w:proofErr w:type="spellStart"/>
      <w:proofErr w:type="gramStart"/>
      <w:r w:rsidRPr="00EE080E">
        <w:rPr>
          <w:lang w:val="en-GB"/>
        </w:rPr>
        <w:t>xmlns:xsi</w:t>
      </w:r>
      <w:proofErr w:type="spellEnd"/>
      <w:proofErr w:type="gramEnd"/>
      <w:r w:rsidRPr="00EE080E">
        <w:rPr>
          <w:lang w:val="en-GB"/>
        </w:rPr>
        <w:t>="http://www.w3.org/2001/XMLSchema-instance"</w:t>
      </w:r>
    </w:p>
    <w:p w14:paraId="6465A887" w14:textId="77777777" w:rsidR="00AB3497" w:rsidRPr="00AB3497" w:rsidRDefault="00AB3497" w:rsidP="00AB3497">
      <w:pPr>
        <w:pStyle w:val="XMLCode"/>
        <w:keepNext/>
        <w:keepLines/>
        <w:rPr>
          <w:lang w:val="en-GB"/>
        </w:rPr>
      </w:pPr>
      <w:proofErr w:type="spellStart"/>
      <w:proofErr w:type="gramStart"/>
      <w:r w:rsidRPr="00AB3497">
        <w:rPr>
          <w:lang w:val="en-GB"/>
        </w:rPr>
        <w:t>xsi:noNamespaceSchemaLocation</w:t>
      </w:r>
      <w:proofErr w:type="spellEnd"/>
      <w:proofErr w:type="gram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w:t>
      </w:r>
      <w:proofErr w:type="gramStart"/>
      <w:r w:rsidRPr="00AB3497">
        <w:rPr>
          <w:lang w:val="en-GB"/>
        </w:rPr>
        <w:t>units</w:t>
      </w:r>
      <w:proofErr w:type="gramEnd"/>
      <w:r w:rsidRPr="00AB3497">
        <w:rPr>
          <w:lang w:val="en-GB"/>
        </w:rPr>
        <w:t xml:space="preserve">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w:t>
      </w:r>
      <w:proofErr w:type="spellStart"/>
      <w:r w:rsidRPr="00AB3497">
        <w:rPr>
          <w:lang w:val="en-GB"/>
        </w:rPr>
        <w:t>xmcf</w:t>
      </w:r>
      <w:proofErr w:type="spellEnd"/>
      <w:r w:rsidRPr="00AB3497">
        <w:rPr>
          <w:lang w:val="en-GB"/>
        </w:rPr>
        <w:t>&gt;</w:t>
      </w:r>
    </w:p>
    <w:p w14:paraId="41245EAE" w14:textId="77777777" w:rsidR="00FC68DB" w:rsidRPr="0007518D" w:rsidRDefault="00FC68DB" w:rsidP="00B202D2">
      <w:pPr>
        <w:pStyle w:val="berschrift3"/>
      </w:pPr>
      <w:bookmarkStart w:id="228" w:name="_Toc3556941"/>
      <w:bookmarkStart w:id="229" w:name="_Toc34747190"/>
      <w:bookmarkStart w:id="230" w:name="_Toc77102003"/>
      <w:bookmarkStart w:id="231" w:name="_Toc159618734"/>
      <w:r w:rsidRPr="0007518D">
        <w:t>Version</w:t>
      </w:r>
      <w:bookmarkEnd w:id="228"/>
      <w:bookmarkEnd w:id="229"/>
      <w:bookmarkEnd w:id="230"/>
      <w:bookmarkEnd w:id="231"/>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14B0FC8D" w:rsidR="00FC68DB" w:rsidRPr="00CE582F" w:rsidRDefault="00FC68DB" w:rsidP="00B202D2">
      <w:pPr>
        <w:pStyle w:val="XMLCode"/>
        <w:keepNext/>
        <w:rPr>
          <w:lang w:val="en-GB"/>
        </w:rPr>
      </w:pPr>
      <w:r w:rsidRPr="00CE582F">
        <w:rPr>
          <w:lang w:val="en-GB"/>
        </w:rPr>
        <w:t>&lt;</w:t>
      </w:r>
      <w:proofErr w:type="spellStart"/>
      <w:r w:rsidRPr="00CE582F">
        <w:rPr>
          <w:lang w:val="en-GB"/>
        </w:rPr>
        <w:t>xmcf</w:t>
      </w:r>
      <w:proofErr w:type="spellEnd"/>
      <w:r w:rsidRPr="00CE582F">
        <w:rPr>
          <w:lang w:val="en-GB"/>
        </w:rPr>
        <w:t xml:space="preserve"> </w:t>
      </w:r>
      <w:proofErr w:type="spellStart"/>
      <w:proofErr w:type="gramStart"/>
      <w:r w:rsidRPr="00CE582F">
        <w:rPr>
          <w:lang w:val="en-GB"/>
        </w:rPr>
        <w:t>xmlns:xsi</w:t>
      </w:r>
      <w:proofErr w:type="spellEnd"/>
      <w:proofErr w:type="gramEnd"/>
      <w:r w:rsidRPr="00CE582F">
        <w:rPr>
          <w:lang w:val="en-GB"/>
        </w:rPr>
        <w:t>="http://www.w3.org/2001/XMLSchema-instance"</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48401A">
      <w:pPr>
        <w:pStyle w:val="XMLCode"/>
        <w:keepNext/>
        <w:rPr>
          <w:lang w:val="en-GB"/>
        </w:rPr>
      </w:pPr>
      <w:r w:rsidRPr="0007518D">
        <w:rPr>
          <w:lang w:val="en-GB"/>
        </w:rPr>
        <w:lastRenderedPageBreak/>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AE7F81">
      <w:pPr>
        <w:pStyle w:val="XMLCode"/>
        <w:keepNext/>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1EFDCB56" w14:textId="7231B1B2" w:rsidR="00FC68DB" w:rsidRPr="0007518D" w:rsidRDefault="00FC68DB" w:rsidP="00B202D2">
      <w:pPr>
        <w:pStyle w:val="berschrift3"/>
      </w:pPr>
      <w:bookmarkStart w:id="232" w:name="_Toc3556942"/>
      <w:bookmarkStart w:id="233" w:name="_Ref34739722"/>
      <w:bookmarkStart w:id="234" w:name="_Ref34739734"/>
      <w:bookmarkStart w:id="235" w:name="_Toc34747191"/>
      <w:bookmarkStart w:id="236" w:name="_Toc77102004"/>
      <w:bookmarkStart w:id="237" w:name="_Toc159618735"/>
      <w:r w:rsidRPr="0007518D">
        <w:t>Unit System</w:t>
      </w:r>
      <w:bookmarkEnd w:id="232"/>
      <w:bookmarkEnd w:id="233"/>
      <w:bookmarkEnd w:id="234"/>
      <w:bookmarkEnd w:id="235"/>
      <w:bookmarkEnd w:id="236"/>
      <w:bookmarkEnd w:id="237"/>
      <w:r w:rsidR="0007518D" w:rsidRPr="0007518D">
        <w:t xml:space="preserve"> </w:t>
      </w:r>
    </w:p>
    <w:p w14:paraId="096E5E57" w14:textId="17EF53BA"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5E3DB0" w:rsidRPr="005E3DB0">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53C03A97"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5E3DB0" w:rsidRPr="005E3DB0">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3D84289"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12574E" w:rsidRPr="0007518D">
        <w:t xml:space="preserve">Table </w:t>
      </w:r>
      <w:r w:rsidR="0012574E">
        <w:rPr>
          <w:noProof/>
        </w:rPr>
        <w:t>2</w:t>
      </w:r>
      <w:r>
        <w:fldChar w:fldCharType="end"/>
      </w:r>
      <w:r w:rsidR="00FE31EE" w:rsidRPr="0007518D">
        <w:rPr>
          <w:rFonts w:cs="Courier New"/>
          <w:bCs/>
          <w:iCs/>
        </w:rPr>
        <w:t>:</w:t>
      </w:r>
      <w:r>
        <w:rPr>
          <w:rFonts w:cs="Courier New"/>
          <w:bCs/>
          <w:iCs/>
        </w:rPr>
        <w:t xml:space="preserve"> </w:t>
      </w:r>
    </w:p>
    <w:p w14:paraId="08B0248F" w14:textId="2F79BBFB" w:rsidR="004A0432" w:rsidRPr="0007518D" w:rsidRDefault="004A0432" w:rsidP="001640C5">
      <w:pPr>
        <w:pStyle w:val="Beschriftung"/>
        <w:keepNext/>
        <w:keepLines/>
      </w:pPr>
      <w:bookmarkStart w:id="238" w:name="_Ref157706102"/>
      <w:bookmarkStart w:id="239" w:name="_Toc159618934"/>
      <w:r w:rsidRPr="0007518D">
        <w:t xml:space="preserve">Table </w:t>
      </w:r>
      <w:bookmarkStart w:id="240" w:name="_Ref101283755"/>
      <w:r w:rsidRPr="0007518D">
        <w:fldChar w:fldCharType="begin"/>
      </w:r>
      <w:r w:rsidRPr="0007518D">
        <w:instrText xml:space="preserve"> SEQ Table \* ARABIC </w:instrText>
      </w:r>
      <w:r w:rsidRPr="0007518D">
        <w:fldChar w:fldCharType="separate"/>
      </w:r>
      <w:r w:rsidR="0012574E">
        <w:rPr>
          <w:noProof/>
        </w:rPr>
        <w:t>2</w:t>
      </w:r>
      <w:r w:rsidRPr="0007518D">
        <w:fldChar w:fldCharType="end"/>
      </w:r>
      <w:bookmarkEnd w:id="238"/>
      <w:bookmarkEnd w:id="240"/>
      <w:r w:rsidRPr="0007518D">
        <w:t xml:space="preserve"> — XML-specification of </w:t>
      </w:r>
      <w:r w:rsidRPr="0007518D">
        <w:rPr>
          <w:rFonts w:ascii="Courier New" w:hAnsi="Courier New" w:cs="Courier New"/>
        </w:rPr>
        <w:t>&lt;units/&gt;</w:t>
      </w:r>
      <w:bookmarkEnd w:id="239"/>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deg</w:t>
            </w:r>
            <w:proofErr w:type="spellEnd"/>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kN</w:t>
            </w:r>
            <w:proofErr w:type="spellEnd"/>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57A8B1AB" w14:textId="5FDFA289" w:rsidR="00FC68DB" w:rsidRPr="00023A61" w:rsidRDefault="00FC68DB" w:rsidP="001046AD">
      <w:pPr>
        <w:pStyle w:val="XMLCode"/>
        <w:keepNext/>
        <w:keepLines/>
        <w:rPr>
          <w:lang w:val="fr-FR"/>
        </w:rPr>
      </w:pPr>
      <w:r w:rsidRPr="00023A61">
        <w:rPr>
          <w:lang w:val="fr-FR"/>
        </w:rPr>
        <w:t>&lt;</w:t>
      </w:r>
      <w:proofErr w:type="spellStart"/>
      <w:proofErr w:type="gramStart"/>
      <w:r w:rsidRPr="00023A61">
        <w:rPr>
          <w:lang w:val="fr-FR"/>
        </w:rPr>
        <w:t>xmcf</w:t>
      </w:r>
      <w:proofErr w:type="spellEnd"/>
      <w:proofErr w:type="gramEnd"/>
      <w:r w:rsidRPr="00023A61">
        <w:rPr>
          <w:lang w:val="fr-FR"/>
        </w:rPr>
        <w:t xml:space="preserve"> </w:t>
      </w:r>
      <w:proofErr w:type="spellStart"/>
      <w:r w:rsidRPr="00023A61">
        <w:rPr>
          <w:lang w:val="fr-FR"/>
        </w:rPr>
        <w:t>xmlns:xsi</w:t>
      </w:r>
      <w:proofErr w:type="spellEnd"/>
      <w:r w:rsidRPr="00023A61">
        <w:rPr>
          <w:lang w:val="fr-FR"/>
        </w:rPr>
        <w:t>="http://www.w3.org/2001/XMLSchema-instance"</w:t>
      </w:r>
    </w:p>
    <w:p w14:paraId="7DB4DCE9" w14:textId="1659784F" w:rsidR="00FC68DB" w:rsidRPr="00023A61" w:rsidRDefault="00FC68DB" w:rsidP="001046AD">
      <w:pPr>
        <w:pStyle w:val="XMLCode"/>
        <w:keepNext/>
        <w:keepLines/>
        <w:rPr>
          <w:lang w:val="fr-FR"/>
        </w:rPr>
      </w:pPr>
      <w:proofErr w:type="spellStart"/>
      <w:proofErr w:type="gramStart"/>
      <w:r w:rsidRPr="00023A61">
        <w:rPr>
          <w:lang w:val="fr-FR"/>
        </w:rPr>
        <w:t>xsi:noNamespaceSchemaLocation</w:t>
      </w:r>
      <w:proofErr w:type="spellEnd"/>
      <w:proofErr w:type="gram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w:t>
      </w:r>
      <w:proofErr w:type="gramStart"/>
      <w:r w:rsidRPr="00023A61">
        <w:rPr>
          <w:lang w:val="fr-FR"/>
        </w:rPr>
        <w:t>date</w:t>
      </w:r>
      <w:proofErr w:type="gramEnd"/>
      <w:r w:rsidRPr="00023A61">
        <w:rPr>
          <w:lang w:val="fr-FR"/>
        </w:rPr>
        <w:t>&gt;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w:t>
      </w:r>
      <w:proofErr w:type="gramStart"/>
      <w:r w:rsidRPr="00023A61">
        <w:rPr>
          <w:lang w:val="fr-FR"/>
        </w:rPr>
        <w:t>version</w:t>
      </w:r>
      <w:proofErr w:type="gramEnd"/>
      <w:r w:rsidRPr="00023A61">
        <w:rPr>
          <w:lang w:val="fr-FR"/>
        </w:rPr>
        <w:t>&gt;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0C1FF71D" w14:textId="47A17D9B" w:rsidR="00FC68DB" w:rsidRDefault="00FC68DB" w:rsidP="00B202D2">
      <w:pPr>
        <w:pStyle w:val="berschrift2"/>
      </w:pPr>
      <w:bookmarkStart w:id="241" w:name="_Toc339013871"/>
      <w:bookmarkStart w:id="242" w:name="_Toc3556943"/>
      <w:bookmarkStart w:id="243" w:name="_Toc34747192"/>
      <w:bookmarkStart w:id="244" w:name="_Toc77102005"/>
      <w:bookmarkStart w:id="245" w:name="_Ref125473504"/>
      <w:bookmarkStart w:id="246" w:name="_Toc159618736"/>
      <w:r w:rsidRPr="00F54804">
        <w:t>Application, User and Process Specific Data</w:t>
      </w:r>
      <w:bookmarkEnd w:id="241"/>
      <w:bookmarkEnd w:id="242"/>
      <w:bookmarkEnd w:id="243"/>
      <w:bookmarkEnd w:id="244"/>
      <w:bookmarkEnd w:id="245"/>
      <w:bookmarkEnd w:id="246"/>
    </w:p>
    <w:p w14:paraId="195C7788" w14:textId="07CF5C06" w:rsidR="001046AD" w:rsidRPr="001046AD" w:rsidRDefault="001046AD" w:rsidP="0013175B">
      <w:pPr>
        <w:pStyle w:val="berschrift3"/>
      </w:pPr>
      <w:bookmarkStart w:id="247" w:name="_Toc159618737"/>
      <w:r>
        <w:t>General</w:t>
      </w:r>
      <w:bookmarkEnd w:id="247"/>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483C4D88"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5E3DB0" w:rsidRPr="005E3DB0">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8" w:name="_Toc413359565"/>
      <w:bookmarkStart w:id="249" w:name="_Ref414560122"/>
      <w:bookmarkStart w:id="250" w:name="_Ref414563183"/>
      <w:bookmarkStart w:id="251" w:name="_Ref414571476"/>
      <w:bookmarkStart w:id="252" w:name="_Ref428530906"/>
      <w:bookmarkStart w:id="253" w:name="_Ref429050591"/>
      <w:bookmarkStart w:id="254" w:name="_Ref429053268"/>
      <w:bookmarkStart w:id="255" w:name="_Toc3556944"/>
      <w:bookmarkStart w:id="256" w:name="_Toc34747193"/>
      <w:bookmarkStart w:id="257" w:name="_Toc77102006"/>
      <w:bookmarkStart w:id="258" w:name="_Ref157014619"/>
      <w:bookmarkStart w:id="259" w:name="_Ref157019640"/>
      <w:bookmarkStart w:id="260" w:name="_Toc159618738"/>
      <w:r w:rsidRPr="00F54804">
        <w:t xml:space="preserve">User Specific </w:t>
      </w:r>
      <w:r w:rsidRPr="00143D47">
        <w:t xml:space="preserve">Data </w:t>
      </w:r>
      <w:r w:rsidRPr="00F72CB9">
        <w:rPr>
          <w:rStyle w:val="CodeCharacter"/>
        </w:rPr>
        <w:t>&lt;appdata/&gt;</w:t>
      </w:r>
      <w:bookmarkEnd w:id="248"/>
      <w:bookmarkEnd w:id="249"/>
      <w:bookmarkEnd w:id="250"/>
      <w:bookmarkEnd w:id="251"/>
      <w:bookmarkEnd w:id="252"/>
      <w:bookmarkEnd w:id="253"/>
      <w:bookmarkEnd w:id="254"/>
      <w:bookmarkEnd w:id="255"/>
      <w:bookmarkEnd w:id="256"/>
      <w:bookmarkEnd w:id="257"/>
      <w:bookmarkEnd w:id="258"/>
      <w:bookmarkEnd w:id="259"/>
      <w:bookmarkEnd w:id="260"/>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w:t>
      </w:r>
      <w:proofErr w:type="gramStart"/>
      <w:r w:rsidR="003E373F" w:rsidRPr="003E373F">
        <w:t>required</w:t>
      </w:r>
      <w:proofErr w:type="gramEnd"/>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6C1D76AB" w14:textId="77777777" w:rsidR="00FC68DB" w:rsidRPr="00983F92" w:rsidRDefault="00FC68DB" w:rsidP="00B202D2">
      <w:pPr>
        <w:pStyle w:val="XMLCode"/>
        <w:rPr>
          <w:lang w:val="fr-FR"/>
        </w:rPr>
      </w:pPr>
      <w:proofErr w:type="spellStart"/>
      <w:proofErr w:type="gramStart"/>
      <w:r w:rsidRPr="00983F92">
        <w:rPr>
          <w:lang w:val="fr-FR"/>
        </w:rPr>
        <w:t>xmlns:MEDINA</w:t>
      </w:r>
      <w:proofErr w:type="spellEnd"/>
      <w:proofErr w:type="gramEnd"/>
      <w:r w:rsidRPr="00983F92">
        <w:rPr>
          <w:lang w:val="fr-FR"/>
        </w:rPr>
        <w:t>="http://servicenet.t-systems.com/medina/xMCF"</w:t>
      </w:r>
    </w:p>
    <w:p w14:paraId="415E7329" w14:textId="77777777" w:rsidR="00FC68DB" w:rsidRPr="00357A72" w:rsidRDefault="00FC68DB" w:rsidP="00B202D2">
      <w:pPr>
        <w:pStyle w:val="XMLCode"/>
        <w:rPr>
          <w:lang w:val="fr-FR"/>
        </w:rPr>
      </w:pPr>
      <w:proofErr w:type="spellStart"/>
      <w:proofErr w:type="gramStart"/>
      <w:r w:rsidRPr="00357A72">
        <w:rPr>
          <w:lang w:val="fr-FR"/>
        </w:rPr>
        <w:t>xsi:schemaLocation</w:t>
      </w:r>
      <w:proofErr w:type="spellEnd"/>
      <w:proofErr w:type="gramEnd"/>
      <w:r w:rsidRPr="00357A72">
        <w:rPr>
          <w:lang w:val="fr-FR"/>
        </w:rPr>
        <w:t xml:space="preserve">="http://servicenet.t-systems.com/medina/xMCF mcf_MEDINA.xsd" </w:t>
      </w:r>
    </w:p>
    <w:p w14:paraId="5F74BB3E" w14:textId="4AD7B981" w:rsidR="00FC68DB" w:rsidRPr="00357A72" w:rsidRDefault="00FC68DB" w:rsidP="00B202D2">
      <w:pPr>
        <w:pStyle w:val="XMLCode"/>
        <w:rPr>
          <w:lang w:val="fr-FR"/>
        </w:rPr>
      </w:pPr>
      <w:proofErr w:type="spellStart"/>
      <w:proofErr w:type="gramStart"/>
      <w:r w:rsidRPr="00357A72">
        <w:rPr>
          <w:lang w:val="fr-FR"/>
        </w:rPr>
        <w:t>xsi:noNamespace</w:t>
      </w:r>
      <w:r w:rsidR="0095483F" w:rsidRPr="00357A72">
        <w:rPr>
          <w:lang w:val="fr-FR"/>
        </w:rPr>
        <w:t>SchemaLocation</w:t>
      </w:r>
      <w:proofErr w:type="spellEnd"/>
      <w:proofErr w:type="gramEnd"/>
      <w:r w:rsidR="0095483F" w:rsidRPr="00357A72">
        <w:rPr>
          <w:lang w:val="fr-FR"/>
        </w:rPr>
        <w:t>="xmcf_3_1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57BD05F1" w14:textId="77777777" w:rsidR="00FC68DB" w:rsidRPr="00983F92" w:rsidRDefault="00FC68DB" w:rsidP="00551453">
      <w:pPr>
        <w:pStyle w:val="XMLCode"/>
        <w:keepNext/>
        <w:rPr>
          <w:b/>
          <w:lang w:val="fr-FR"/>
        </w:rPr>
      </w:pPr>
      <w:proofErr w:type="spellStart"/>
      <w:proofErr w:type="gramStart"/>
      <w:r w:rsidRPr="00983F92">
        <w:rPr>
          <w:b/>
          <w:lang w:val="fr-FR"/>
        </w:rPr>
        <w:t>xmlns:MEDINA</w:t>
      </w:r>
      <w:proofErr w:type="spellEnd"/>
      <w:proofErr w:type="gramEnd"/>
      <w:r w:rsidRPr="00983F92">
        <w:rPr>
          <w:b/>
          <w:lang w:val="fr-FR"/>
        </w:rPr>
        <w:t>="http://servicenet.t-systems.com/medina/xMCF"</w:t>
      </w:r>
    </w:p>
    <w:p w14:paraId="0999E5C4" w14:textId="77777777" w:rsidR="00FC68DB" w:rsidRPr="00357A72" w:rsidRDefault="00FC68DB" w:rsidP="00B202D2">
      <w:pPr>
        <w:pStyle w:val="XMLCode"/>
        <w:rPr>
          <w:b/>
          <w:lang w:val="fr-FR"/>
        </w:rPr>
      </w:pPr>
      <w:proofErr w:type="spellStart"/>
      <w:proofErr w:type="gramStart"/>
      <w:r w:rsidRPr="00357A72">
        <w:rPr>
          <w:b/>
          <w:lang w:val="fr-FR"/>
        </w:rPr>
        <w:t>xsi:schemaLocation</w:t>
      </w:r>
      <w:proofErr w:type="spellEnd"/>
      <w:proofErr w:type="gramEnd"/>
      <w:r w:rsidRPr="00357A72">
        <w:rPr>
          <w:b/>
          <w:lang w:val="fr-FR"/>
        </w:rPr>
        <w:t xml:space="preserve">="http://servicenet.t-systems.com/medina/xMCF mcf_MEDINA.xsd" </w:t>
      </w:r>
    </w:p>
    <w:p w14:paraId="7010434D" w14:textId="1E63642C" w:rsidR="00FC68DB" w:rsidRPr="00357A72" w:rsidRDefault="00FC68DB" w:rsidP="00B202D2">
      <w:pPr>
        <w:pStyle w:val="XMLCode"/>
        <w:rPr>
          <w:lang w:val="fr-FR"/>
        </w:rPr>
      </w:pPr>
      <w:proofErr w:type="spellStart"/>
      <w:proofErr w:type="gramStart"/>
      <w:r w:rsidRPr="00357A72">
        <w:rPr>
          <w:lang w:val="fr-FR"/>
        </w:rPr>
        <w:t>xsi:noN</w:t>
      </w:r>
      <w:r w:rsidR="0095483F" w:rsidRPr="00357A72">
        <w:rPr>
          <w:lang w:val="fr-FR"/>
        </w:rPr>
        <w:t>amespaceSchemaLocation</w:t>
      </w:r>
      <w:proofErr w:type="spellEnd"/>
      <w:proofErr w:type="gramEnd"/>
      <w:r w:rsidR="0095483F" w:rsidRPr="00357A72">
        <w:rPr>
          <w:lang w:val="fr-FR"/>
        </w:rPr>
        <w:t>="xmcf_3_1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9105BD3" w14:textId="38422B04" w:rsidR="00FC68DB" w:rsidRPr="00A672BF" w:rsidRDefault="00FC68DB" w:rsidP="00B202D2">
      <w:pPr>
        <w:pStyle w:val="berschrift3"/>
      </w:pPr>
      <w:bookmarkStart w:id="261" w:name="_Finite_Element_Specific"/>
      <w:bookmarkStart w:id="262" w:name="_Ref414560131"/>
      <w:bookmarkStart w:id="263" w:name="_Toc3556945"/>
      <w:bookmarkStart w:id="264" w:name="_Toc34747194"/>
      <w:bookmarkStart w:id="265" w:name="_Toc77102007"/>
      <w:bookmarkStart w:id="266" w:name="_Toc159618739"/>
      <w:bookmarkEnd w:id="261"/>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2"/>
      <w:bookmarkEnd w:id="263"/>
      <w:bookmarkEnd w:id="264"/>
      <w:bookmarkEnd w:id="265"/>
      <w:bookmarkEnd w:id="266"/>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w:t>
      </w:r>
      <w:proofErr w:type="spellStart"/>
      <w:r w:rsidR="001A0FB1" w:rsidRPr="00A672BF">
        <w:rPr>
          <w:rStyle w:val="CodeCharacter"/>
        </w:rPr>
        <w:t>femdata</w:t>
      </w:r>
      <w:proofErr w:type="spellEnd"/>
      <w:r w:rsidR="001A0FB1" w:rsidRPr="00A672BF">
        <w:rPr>
          <w:rStyle w:val="CodeCharacter"/>
        </w:rPr>
        <w:t>/&gt;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7" w:name="_Hlk132202491"/>
      <w:r w:rsidRPr="00A672BF">
        <w:t>ABAQUS</w:t>
      </w:r>
      <w:bookmarkEnd w:id="267"/>
      <w:r w:rsidR="00E53873" w:rsidRPr="00A672BF">
        <w:t>.</w:t>
      </w:r>
      <w:r w:rsidR="004366E4">
        <w:t xml:space="preserve"> </w:t>
      </w:r>
    </w:p>
    <w:p w14:paraId="60EA40D9" w14:textId="035A666D"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12574E" w:rsidRPr="00A672BF">
        <w:t xml:space="preserve">Table </w:t>
      </w:r>
      <w:r w:rsidR="0012574E">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5E3DB0" w:rsidRPr="005E3DB0">
            <w:rPr>
              <w:noProof/>
            </w:rPr>
            <w:t>[7]</w:t>
          </w:r>
          <w:r w:rsidR="001F4D75" w:rsidRPr="00A672BF">
            <w:fldChar w:fldCharType="end"/>
          </w:r>
        </w:sdtContent>
      </w:sdt>
      <w:r w:rsidR="001F4D75" w:rsidRPr="00A672BF">
        <w:t>.</w:t>
      </w:r>
      <w:r w:rsidR="00711AB3">
        <w:t xml:space="preserve"> </w:t>
      </w:r>
    </w:p>
    <w:p w14:paraId="281492B8" w14:textId="1D248391" w:rsidR="00FC68DB" w:rsidRPr="00A672BF" w:rsidRDefault="001011A1" w:rsidP="001640C5">
      <w:pPr>
        <w:pStyle w:val="Beschriftung"/>
        <w:keepNext/>
        <w:keepLines/>
      </w:pPr>
      <w:bookmarkStart w:id="268" w:name="_Ref101283923"/>
      <w:bookmarkStart w:id="269" w:name="_Toc159618935"/>
      <w:r w:rsidRPr="00A672BF">
        <w:t xml:space="preserve">Table </w:t>
      </w:r>
      <w:r w:rsidRPr="00A672BF">
        <w:fldChar w:fldCharType="begin"/>
      </w:r>
      <w:r w:rsidRPr="00A672BF">
        <w:instrText xml:space="preserve"> SEQ Table \* ARABIC </w:instrText>
      </w:r>
      <w:r w:rsidRPr="00A672BF">
        <w:fldChar w:fldCharType="separate"/>
      </w:r>
      <w:r w:rsidR="0012574E">
        <w:rPr>
          <w:noProof/>
        </w:rPr>
        <w:t>3</w:t>
      </w:r>
      <w:r w:rsidRPr="00A672BF">
        <w:fldChar w:fldCharType="end"/>
      </w:r>
      <w:bookmarkEnd w:id="268"/>
      <w:r w:rsidRPr="00A672BF">
        <w:t xml:space="preserve"> </w:t>
      </w:r>
      <w:bookmarkStart w:id="270" w:name="_Hlk101284091"/>
      <w:r w:rsidRPr="00A672BF">
        <w:t>—</w:t>
      </w:r>
      <w:bookmarkEnd w:id="270"/>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9"/>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6669CA8A"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5E3DB0" w:rsidRPr="005E3DB0">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6FB358B5"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5E3DB0" w:rsidRPr="005E3DB0">
            <w:rPr>
              <w:noProof/>
            </w:rPr>
            <w:t>[7]</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51580912" w14:textId="694D8B14" w:rsidR="00FC68DB" w:rsidRPr="00F54804" w:rsidRDefault="00774541" w:rsidP="00B202D2">
      <w:r>
        <w:t xml:space="preserve">The </w:t>
      </w:r>
      <w:r w:rsidR="00FC68DB" w:rsidRPr="00715359">
        <w:rPr>
          <w:rStyle w:val="CodeCharacter"/>
        </w:rPr>
        <w:t>&lt;</w:t>
      </w:r>
      <w:proofErr w:type="spellStart"/>
      <w:r w:rsidR="00FC68DB" w:rsidRPr="00715359">
        <w:rPr>
          <w:rStyle w:val="CodeCharacter"/>
        </w:rPr>
        <w:t>femdata</w:t>
      </w:r>
      <w:proofErr w:type="spellEnd"/>
      <w:r w:rsidR="00FC68DB" w:rsidRPr="00715359">
        <w:rPr>
          <w:rStyle w:val="CodeCharacter"/>
        </w:rPr>
        <w:t>/&gt;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1" w:name="_Toc373504790"/>
      <w:bookmarkStart w:id="272" w:name="_Toc373505008"/>
      <w:bookmarkStart w:id="273" w:name="_Toc339013872"/>
      <w:bookmarkStart w:id="274" w:name="_Ref414560151"/>
      <w:bookmarkStart w:id="275" w:name="_Toc3556946"/>
      <w:bookmarkStart w:id="276" w:name="_Toc34747195"/>
      <w:bookmarkStart w:id="277" w:name="_Toc77102009"/>
      <w:bookmarkStart w:id="278" w:name="_Toc159618740"/>
      <w:bookmarkEnd w:id="271"/>
      <w:bookmarkEnd w:id="272"/>
      <w:r w:rsidRPr="00416C5E">
        <w:t>Connection Data</w:t>
      </w:r>
      <w:bookmarkEnd w:id="273"/>
      <w:r w:rsidRPr="00416C5E">
        <w:t xml:space="preserve"> </w:t>
      </w:r>
      <w:r w:rsidRPr="009B6E79">
        <w:rPr>
          <w:rStyle w:val="CodeCharacter"/>
        </w:rPr>
        <w:t>&lt;connection_group/&gt;</w:t>
      </w:r>
      <w:bookmarkEnd w:id="274"/>
      <w:bookmarkEnd w:id="275"/>
      <w:bookmarkEnd w:id="276"/>
      <w:bookmarkEnd w:id="277"/>
      <w:bookmarkEnd w:id="278"/>
    </w:p>
    <w:p w14:paraId="32F6E620" w14:textId="7D420197" w:rsidR="00560DF4" w:rsidRPr="00560DF4" w:rsidRDefault="00560DF4" w:rsidP="0013175B">
      <w:pPr>
        <w:pStyle w:val="berschrift3"/>
      </w:pPr>
      <w:bookmarkStart w:id="279" w:name="_Toc159618741"/>
      <w:r>
        <w:t>General</w:t>
      </w:r>
      <w:bookmarkEnd w:id="279"/>
    </w:p>
    <w:p w14:paraId="0F93AA46" w14:textId="4961675C"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12574E">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12574E">
        <w:t>4.5</w:t>
      </w:r>
      <w:r w:rsidRPr="00F54804">
        <w:fldChar w:fldCharType="end"/>
      </w:r>
      <w:r w:rsidRPr="00F54804">
        <w:t xml:space="preserve">, joints are grouped together by the parts or assemblies which they commonly connect. </w:t>
      </w:r>
    </w:p>
    <w:p w14:paraId="2EF7F4DB" w14:textId="45C325CC"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12574E">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12019850"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12574E" w:rsidRPr="00F54804">
        <w:t xml:space="preserve">Table </w:t>
      </w:r>
      <w:r w:rsidR="0012574E">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12574E" w:rsidRPr="00F54804">
        <w:t xml:space="preserve">Table </w:t>
      </w:r>
      <w:r w:rsidR="0012574E">
        <w:t>5</w:t>
      </w:r>
      <w:r w:rsidR="00A5719A" w:rsidRPr="005854DC">
        <w:fldChar w:fldCharType="end"/>
      </w:r>
      <w:r w:rsidR="004366E4" w:rsidRPr="005854DC">
        <w:t xml:space="preserve">. </w:t>
      </w:r>
    </w:p>
    <w:p w14:paraId="02DF5BB9" w14:textId="0B89605A" w:rsidR="00487DEB" w:rsidRPr="0013175B" w:rsidRDefault="00FC68DB" w:rsidP="001640C5">
      <w:pPr>
        <w:pStyle w:val="Beschriftung"/>
        <w:keepNext/>
        <w:keepLines/>
        <w:rPr>
          <w:rFonts w:ascii="Courier New" w:hAnsi="Courier New" w:cs="Courier New"/>
        </w:rPr>
      </w:pPr>
      <w:bookmarkStart w:id="280" w:name="_Ref101337911"/>
      <w:bookmarkStart w:id="281" w:name="_Toc3566416"/>
      <w:bookmarkStart w:id="282" w:name="_Toc34747416"/>
      <w:bookmarkStart w:id="283" w:name="_Toc77095864"/>
      <w:bookmarkStart w:id="284" w:name="_Ref101337842"/>
      <w:bookmarkStart w:id="285" w:name="_Toc159618936"/>
      <w:r w:rsidRPr="00F54804">
        <w:t xml:space="preserve">Table </w:t>
      </w:r>
      <w:r w:rsidRPr="00F54804">
        <w:fldChar w:fldCharType="begin"/>
      </w:r>
      <w:r w:rsidRPr="00F54804">
        <w:instrText xml:space="preserve"> SEQ Table \* ARABIC </w:instrText>
      </w:r>
      <w:r w:rsidRPr="00F54804">
        <w:fldChar w:fldCharType="separate"/>
      </w:r>
      <w:r w:rsidR="0012574E">
        <w:rPr>
          <w:noProof/>
        </w:rPr>
        <w:t>4</w:t>
      </w:r>
      <w:r w:rsidRPr="00F54804">
        <w:fldChar w:fldCharType="end"/>
      </w:r>
      <w:bookmarkEnd w:id="280"/>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1"/>
      <w:bookmarkEnd w:id="282"/>
      <w:bookmarkEnd w:id="283"/>
      <w:bookmarkEnd w:id="284"/>
      <w:bookmarkEnd w:id="285"/>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943E8E1" w:rsidR="00FB6AF0" w:rsidRPr="00E6480C" w:rsidRDefault="00FC68DB" w:rsidP="001640C5">
      <w:pPr>
        <w:pStyle w:val="Beschriftung"/>
        <w:keepNext/>
        <w:keepLines/>
      </w:pPr>
      <w:bookmarkStart w:id="286" w:name="_Ref156205009"/>
      <w:bookmarkStart w:id="287" w:name="_Toc3566417"/>
      <w:bookmarkStart w:id="288" w:name="_Toc34747417"/>
      <w:bookmarkStart w:id="289" w:name="_Toc77095865"/>
      <w:bookmarkStart w:id="290" w:name="_Ref101337844"/>
      <w:bookmarkStart w:id="291" w:name="_Toc159618937"/>
      <w:r w:rsidRPr="00F54804">
        <w:t xml:space="preserve">Table </w:t>
      </w:r>
      <w:r w:rsidRPr="00F54804">
        <w:fldChar w:fldCharType="begin"/>
      </w:r>
      <w:r w:rsidRPr="00F54804">
        <w:instrText xml:space="preserve"> SEQ Table \* ARABIC </w:instrText>
      </w:r>
      <w:r w:rsidRPr="00F54804">
        <w:fldChar w:fldCharType="separate"/>
      </w:r>
      <w:r w:rsidR="0012574E">
        <w:rPr>
          <w:noProof/>
        </w:rPr>
        <w:t>5</w:t>
      </w:r>
      <w:r w:rsidRPr="00F54804">
        <w:fldChar w:fldCharType="end"/>
      </w:r>
      <w:bookmarkEnd w:id="286"/>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7"/>
      <w:bookmarkEnd w:id="288"/>
      <w:bookmarkEnd w:id="289"/>
      <w:bookmarkEnd w:id="290"/>
      <w:bookmarkEnd w:id="291"/>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2" w:name="_Ref432343981"/>
      <w:bookmarkStart w:id="293" w:name="_Toc3556947"/>
      <w:bookmarkStart w:id="294" w:name="_Toc34747196"/>
      <w:bookmarkStart w:id="295" w:name="_Toc77102010"/>
      <w:bookmarkStart w:id="296" w:name="_Toc159618742"/>
      <w:r w:rsidRPr="00F54804">
        <w:lastRenderedPageBreak/>
        <w:t>Connected Objects</w:t>
      </w:r>
      <w:bookmarkEnd w:id="292"/>
      <w:bookmarkEnd w:id="293"/>
      <w:bookmarkEnd w:id="294"/>
      <w:bookmarkEnd w:id="295"/>
      <w:bookmarkEnd w:id="296"/>
      <w:r w:rsidRPr="00F54804">
        <w:t xml:space="preserve"> </w:t>
      </w:r>
    </w:p>
    <w:p w14:paraId="3BB607C3" w14:textId="6DC411DF" w:rsidR="00560DF4" w:rsidRPr="00560DF4" w:rsidRDefault="00560DF4" w:rsidP="0013175B">
      <w:pPr>
        <w:pStyle w:val="berschrift4"/>
      </w:pPr>
      <w:r>
        <w:t>General</w:t>
      </w:r>
    </w:p>
    <w:p w14:paraId="1A223DF1" w14:textId="24454FC5"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12574E">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12574E" w:rsidRPr="00F54804">
        <w:t xml:space="preserve">Table </w:t>
      </w:r>
      <w:r w:rsidR="0012574E">
        <w:rPr>
          <w:noProof/>
        </w:rPr>
        <w:t>6</w:t>
      </w:r>
      <w:r w:rsidR="00FB6AF0">
        <w:fldChar w:fldCharType="end"/>
      </w:r>
      <w:r w:rsidR="00FB6AF0">
        <w:t>.</w:t>
      </w:r>
    </w:p>
    <w:p w14:paraId="4BFE1FEC" w14:textId="3D1151A0" w:rsidR="00FB6AF0" w:rsidRPr="00F05ADC" w:rsidRDefault="00FC68DB" w:rsidP="001640C5">
      <w:pPr>
        <w:pStyle w:val="Beschriftung"/>
        <w:keepNext/>
        <w:keepLines/>
      </w:pPr>
      <w:bookmarkStart w:id="297" w:name="_Ref101338215"/>
      <w:bookmarkStart w:id="298" w:name="_Toc3566418"/>
      <w:bookmarkStart w:id="299" w:name="_Toc34747418"/>
      <w:bookmarkStart w:id="300" w:name="_Toc77095866"/>
      <w:bookmarkStart w:id="301" w:name="_Toc159618938"/>
      <w:bookmarkStart w:id="302" w:name="_Ref371942385"/>
      <w:r w:rsidRPr="00F54804">
        <w:t xml:space="preserve">Table </w:t>
      </w:r>
      <w:r w:rsidRPr="00F54804">
        <w:fldChar w:fldCharType="begin"/>
      </w:r>
      <w:r w:rsidRPr="00F54804">
        <w:instrText xml:space="preserve"> SEQ Table \* ARABIC </w:instrText>
      </w:r>
      <w:r w:rsidRPr="00F54804">
        <w:fldChar w:fldCharType="separate"/>
      </w:r>
      <w:r w:rsidR="0012574E">
        <w:rPr>
          <w:noProof/>
        </w:rPr>
        <w:t>6</w:t>
      </w:r>
      <w:r w:rsidRPr="00F54804">
        <w:fldChar w:fldCharType="end"/>
      </w:r>
      <w:bookmarkEnd w:id="297"/>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8"/>
      <w:bookmarkEnd w:id="299"/>
      <w:bookmarkEnd w:id="300"/>
      <w:bookmarkEnd w:id="301"/>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3" w:name="_Ref428791371"/>
      <w:bookmarkStart w:id="304" w:name="_Ref428891357"/>
      <w:bookmarkStart w:id="305" w:name="_Ref428892751"/>
      <w:bookmarkStart w:id="306" w:name="_Toc3556948"/>
      <w:bookmarkStart w:id="307" w:name="_Toc34747197"/>
      <w:bookmarkStart w:id="308" w:name="_Toc77102011"/>
      <w:r w:rsidRPr="005C2D94">
        <w:t xml:space="preserve">Element </w:t>
      </w:r>
      <w:r w:rsidRPr="00251C60">
        <w:rPr>
          <w:rStyle w:val="CodeCharacter"/>
        </w:rPr>
        <w:t>&lt;part/&gt;</w:t>
      </w:r>
      <w:bookmarkEnd w:id="302"/>
      <w:bookmarkEnd w:id="303"/>
      <w:bookmarkEnd w:id="304"/>
      <w:bookmarkEnd w:id="305"/>
      <w:bookmarkEnd w:id="306"/>
      <w:bookmarkEnd w:id="307"/>
      <w:bookmarkEnd w:id="308"/>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proofErr w:type="spellStart"/>
      <w:r w:rsidR="00FC68DB" w:rsidRPr="00715359">
        <w:rPr>
          <w:rStyle w:val="CodeCharacter"/>
        </w:rPr>
        <w:t>pid</w:t>
      </w:r>
      <w:proofErr w:type="spellEnd"/>
      <w:r w:rsidR="00FC68DB" w:rsidRPr="00F54804">
        <w:t xml:space="preserve"> (property id) or </w:t>
      </w:r>
      <w:proofErr w:type="spellStart"/>
      <w:r w:rsidR="00FC68DB" w:rsidRPr="00715359">
        <w:rPr>
          <w:rStyle w:val="CodeCharacter"/>
        </w:rPr>
        <w:t>pname</w:t>
      </w:r>
      <w:proofErr w:type="spellEnd"/>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proofErr w:type="spellStart"/>
      <w:r w:rsidR="00FC68DB" w:rsidRPr="001E4607">
        <w:t>pid</w:t>
      </w:r>
      <w:proofErr w:type="spellEnd"/>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proofErr w:type="spellStart"/>
      <w:r w:rsidR="00FC68DB" w:rsidRPr="00F54804">
        <w:t>pname</w:t>
      </w:r>
      <w:proofErr w:type="spellEnd"/>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F6EAD51"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12574E" w:rsidRPr="00986240">
        <w:t xml:space="preserve">Table </w:t>
      </w:r>
      <w:r w:rsidR="0012574E">
        <w:rPr>
          <w:noProof/>
        </w:rPr>
        <w:t>7</w:t>
      </w:r>
      <w:r w:rsidR="00FB6AF0" w:rsidRPr="00986240">
        <w:fldChar w:fldCharType="end"/>
      </w:r>
      <w:r w:rsidR="00FB6AF0" w:rsidRPr="00986240">
        <w:t>.</w:t>
      </w:r>
    </w:p>
    <w:p w14:paraId="6BDD5E3C" w14:textId="38CC8647" w:rsidR="00FB6AF0" w:rsidRPr="00986240" w:rsidRDefault="00FC68DB" w:rsidP="001640C5">
      <w:pPr>
        <w:pStyle w:val="Beschriftung"/>
        <w:keepNext/>
        <w:keepLines/>
      </w:pPr>
      <w:bookmarkStart w:id="309" w:name="_Ref101338320"/>
      <w:bookmarkStart w:id="310" w:name="_Toc3566419"/>
      <w:bookmarkStart w:id="311" w:name="_Toc34747419"/>
      <w:bookmarkStart w:id="312" w:name="_Toc77095867"/>
      <w:bookmarkStart w:id="313" w:name="_Toc159618939"/>
      <w:r w:rsidRPr="00986240">
        <w:t xml:space="preserve">Table </w:t>
      </w:r>
      <w:r w:rsidRPr="00986240">
        <w:fldChar w:fldCharType="begin"/>
      </w:r>
      <w:r w:rsidRPr="00986240">
        <w:instrText xml:space="preserve"> SEQ Table \* ARABIC </w:instrText>
      </w:r>
      <w:r w:rsidRPr="00986240">
        <w:fldChar w:fldCharType="separate"/>
      </w:r>
      <w:r w:rsidR="0012574E">
        <w:rPr>
          <w:noProof/>
        </w:rPr>
        <w:t>7</w:t>
      </w:r>
      <w:r w:rsidRPr="00986240">
        <w:fldChar w:fldCharType="end"/>
      </w:r>
      <w:bookmarkEnd w:id="309"/>
      <w:r w:rsidR="00FB6AF0" w:rsidRPr="00986240">
        <w:t xml:space="preserve"> — </w:t>
      </w:r>
      <w:r w:rsidRPr="00986240">
        <w:t xml:space="preserve">Attributes of element </w:t>
      </w:r>
      <w:r w:rsidRPr="00986240">
        <w:rPr>
          <w:rStyle w:val="CodeCharacter"/>
        </w:rPr>
        <w:t>&lt;part/&gt;</w:t>
      </w:r>
      <w:bookmarkEnd w:id="310"/>
      <w:bookmarkEnd w:id="311"/>
      <w:bookmarkEnd w:id="312"/>
      <w:bookmarkEnd w:id="313"/>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proofErr w:type="spellStart"/>
            <w:r w:rsidRPr="003A053F">
              <w:rPr>
                <w:rStyle w:val="CodeCharacter"/>
                <w:sz w:val="20"/>
                <w:szCs w:val="20"/>
              </w:rPr>
              <w:t>pid</w:t>
            </w:r>
            <w:proofErr w:type="spellEnd"/>
            <w:r w:rsidRPr="003A053F">
              <w:rPr>
                <w:sz w:val="20"/>
                <w:szCs w:val="20"/>
              </w:rPr>
              <w:t xml:space="preserve">, or </w:t>
            </w:r>
            <w:proofErr w:type="spellStart"/>
            <w:r w:rsidRPr="003A053F">
              <w:rPr>
                <w:rStyle w:val="CodeCharacter"/>
                <w:sz w:val="20"/>
                <w:szCs w:val="20"/>
              </w:rPr>
              <w:t>pname</w:t>
            </w:r>
            <w:proofErr w:type="spellEnd"/>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w:t>
      </w:r>
      <w:proofErr w:type="spellStart"/>
      <w:r w:rsidR="00205F58" w:rsidRPr="00986240">
        <w:t>pid</w:t>
      </w:r>
      <w:proofErr w:type="spellEnd"/>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4" w:name="_Toc3556949"/>
      <w:bookmarkStart w:id="315" w:name="_Toc34747198"/>
      <w:bookmarkStart w:id="316"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4"/>
      <w:bookmarkEnd w:id="315"/>
      <w:bookmarkEnd w:id="316"/>
      <w:r w:rsidR="00986240">
        <w:rPr>
          <w:rFonts w:ascii="Courier New" w:hAnsi="Courier New" w:cs="Courier New"/>
        </w:rPr>
        <w:t xml:space="preserve"> </w:t>
      </w:r>
    </w:p>
    <w:p w14:paraId="16134B5C" w14:textId="6E1DAD23"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12574E" w:rsidRPr="00986240">
        <w:t xml:space="preserve">Table </w:t>
      </w:r>
      <w:r w:rsidR="0012574E">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288F632B" w:rsidR="007526CE" w:rsidRPr="00986240" w:rsidRDefault="00FC68DB" w:rsidP="001640C5">
      <w:pPr>
        <w:pStyle w:val="Beschriftung"/>
        <w:keepNext/>
        <w:keepLines/>
      </w:pPr>
      <w:bookmarkStart w:id="317" w:name="_Ref101338396"/>
      <w:bookmarkStart w:id="318" w:name="_Toc3566420"/>
      <w:bookmarkStart w:id="319" w:name="_Toc34747420"/>
      <w:bookmarkStart w:id="320" w:name="_Toc77095868"/>
      <w:bookmarkStart w:id="321" w:name="_Toc159618940"/>
      <w:r w:rsidRPr="00986240">
        <w:t xml:space="preserve">Table </w:t>
      </w:r>
      <w:r w:rsidRPr="00986240">
        <w:fldChar w:fldCharType="begin"/>
      </w:r>
      <w:r w:rsidRPr="00986240">
        <w:instrText xml:space="preserve"> SEQ Table \* ARABIC </w:instrText>
      </w:r>
      <w:r w:rsidRPr="00986240">
        <w:fldChar w:fldCharType="separate"/>
      </w:r>
      <w:r w:rsidR="0012574E">
        <w:rPr>
          <w:noProof/>
        </w:rPr>
        <w:t>8</w:t>
      </w:r>
      <w:r w:rsidRPr="00986240">
        <w:fldChar w:fldCharType="end"/>
      </w:r>
      <w:bookmarkEnd w:id="317"/>
      <w:r w:rsidR="007526CE" w:rsidRPr="00986240">
        <w:t xml:space="preserve"> —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8"/>
      <w:bookmarkEnd w:id="319"/>
      <w:bookmarkEnd w:id="320"/>
      <w:bookmarkEnd w:id="32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proofErr w:type="spellStart"/>
      <w:r w:rsidRPr="00614DC4">
        <w:rPr>
          <w:rStyle w:val="CodeCharacter"/>
          <w:sz w:val="20"/>
          <w:szCs w:val="20"/>
        </w:rPr>
        <w:t>pid</w:t>
      </w:r>
      <w:proofErr w:type="spellEnd"/>
      <w:r>
        <w:t xml:space="preserve"> attribute can be </w:t>
      </w:r>
      <w:r w:rsidRPr="00614DC4">
        <w:t>supplemented or replaced</w:t>
      </w:r>
      <w:r>
        <w:t xml:space="preserve"> by a </w:t>
      </w:r>
      <w:proofErr w:type="spellStart"/>
      <w:r w:rsidRPr="00614DC4">
        <w:rPr>
          <w:rStyle w:val="CodeCharacter"/>
          <w:sz w:val="20"/>
          <w:szCs w:val="20"/>
        </w:rPr>
        <w:t>pname</w:t>
      </w:r>
      <w:proofErr w:type="spellEnd"/>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w:t>
      </w:r>
      <w:proofErr w:type="spellStart"/>
      <w:r w:rsidR="00FC68DB" w:rsidRPr="00D26CA6">
        <w:rPr>
          <w:rStyle w:val="CodeCharacter"/>
          <w:sz w:val="20"/>
        </w:rPr>
        <w:t>assy</w:t>
      </w:r>
      <w:proofErr w:type="spellEnd"/>
      <w:r w:rsidR="00FC68DB" w:rsidRPr="00D26CA6">
        <w:rPr>
          <w:rStyle w:val="CodeCharacter"/>
          <w:sz w:val="20"/>
        </w:rPr>
        <w:t>/&gt;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w:t>
      </w:r>
      <w:proofErr w:type="spellStart"/>
      <w:r w:rsidR="00A34B17" w:rsidRPr="00D26CA6">
        <w:rPr>
          <w:rStyle w:val="CodeCharacter"/>
          <w:sz w:val="20"/>
        </w:rPr>
        <w:t>ass</w:t>
      </w:r>
      <w:r w:rsidR="00FC68DB" w:rsidRPr="00D26CA6">
        <w:rPr>
          <w:rStyle w:val="CodeCharacter"/>
          <w:sz w:val="20"/>
        </w:rPr>
        <w:t>y</w:t>
      </w:r>
      <w:proofErr w:type="spellEnd"/>
      <w:r w:rsidR="00FC68DB" w:rsidRPr="00D26CA6">
        <w:rPr>
          <w:rStyle w:val="CodeCharacter"/>
          <w:sz w:val="20"/>
        </w:rPr>
        <w:t>/&gt;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w:t>
      </w:r>
      <w:proofErr w:type="spellStart"/>
      <w:r w:rsidR="004D6D98" w:rsidRPr="00D26CA6">
        <w:rPr>
          <w:rStyle w:val="CodeCharacter"/>
          <w:sz w:val="20"/>
        </w:rPr>
        <w:t>assy</w:t>
      </w:r>
      <w:proofErr w:type="spellEnd"/>
      <w:r w:rsidR="004D6D98" w:rsidRPr="00D26CA6">
        <w:rPr>
          <w:rStyle w:val="CodeCharacter"/>
          <w:sz w:val="20"/>
        </w:rPr>
        <w:t>/&gt;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lastRenderedPageBreak/>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w:t>
      </w:r>
      <w:proofErr w:type="spellStart"/>
      <w:r w:rsidR="00D26CA6" w:rsidRPr="00D26CA6">
        <w:rPr>
          <w:rStyle w:val="CodeCharacter"/>
          <w:sz w:val="20"/>
        </w:rPr>
        <w:t>assy</w:t>
      </w:r>
      <w:proofErr w:type="spellEnd"/>
      <w:r w:rsidR="00D26CA6" w:rsidRPr="00D26CA6">
        <w:rPr>
          <w:rStyle w:val="CodeCharacter"/>
          <w:sz w:val="20"/>
        </w:rPr>
        <w:t>/&gt;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2" w:name="_Toc21650806"/>
      <w:bookmarkStart w:id="323" w:name="_Ref21651717"/>
      <w:bookmarkStart w:id="324" w:name="_Toc34747199"/>
      <w:bookmarkStart w:id="325" w:name="_Toc77102013"/>
      <w:r w:rsidRPr="00F54804">
        <w:t>Special Topological situations</w:t>
      </w:r>
      <w:bookmarkEnd w:id="322"/>
      <w:bookmarkEnd w:id="323"/>
      <w:bookmarkEnd w:id="324"/>
      <w:bookmarkEnd w:id="32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2C66CFAB" w:rsidR="004B1EF8" w:rsidRDefault="00D860C8" w:rsidP="00EE387B">
      <w:pPr>
        <w:keepNext/>
        <w:tabs>
          <w:tab w:val="clear" w:pos="403"/>
        </w:tabs>
        <w:spacing w:after="0" w:line="240" w:lineRule="auto"/>
        <w:ind w:left="720"/>
        <w:jc w:val="center"/>
      </w:pPr>
      <w:r>
        <w:rPr>
          <w:noProof/>
        </w:rPr>
        <w:lastRenderedPageBreak/>
        <mc:AlternateContent>
          <mc:Choice Requires="wpg">
            <w:drawing>
              <wp:inline distT="0" distB="0" distL="0" distR="0" wp14:anchorId="2D206673" wp14:editId="6370380C">
                <wp:extent cx="2257425" cy="1785679"/>
                <wp:effectExtent l="0" t="0" r="28575" b="5080"/>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785679"/>
                          <a:chOff x="0" y="174"/>
                          <a:chExt cx="24832" cy="19644"/>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4650" y="174"/>
                            <a:ext cx="2224" cy="237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wps:txbx>
                        <wps:bodyPr rot="0" vert="horz" wrap="none" lIns="36000" tIns="0" rIns="36000" bIns="0" anchor="ctr" anchorCtr="0" upright="1">
                          <a:noAutofit/>
                        </wps:bodyPr>
                      </wps:wsp>
                      <wps:wsp>
                        <wps:cNvPr id="2466" name="Rechteckige Legende 24"/>
                        <wps:cNvSpPr>
                          <a:spLocks noChangeArrowheads="1"/>
                        </wps:cNvSpPr>
                        <wps:spPr bwMode="auto">
                          <a:xfrm>
                            <a:off x="19484" y="1166"/>
                            <a:ext cx="2203"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wps:txbx>
                        <wps:bodyPr rot="0" vert="horz" wrap="none" lIns="36000" tIns="0" rIns="36000" bIns="0" anchor="ctr" anchorCtr="0" upright="1">
                          <a:noAutofit/>
                        </wps:bodyPr>
                      </wps:wsp>
                      <wps:wsp>
                        <wps:cNvPr id="2467" name="Rechteckige Legende 25"/>
                        <wps:cNvSpPr>
                          <a:spLocks noChangeArrowheads="1"/>
                        </wps:cNvSpPr>
                        <wps:spPr bwMode="auto">
                          <a:xfrm>
                            <a:off x="7832" y="10961"/>
                            <a:ext cx="2105"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wps:txbx>
                        <wps:bodyPr rot="0" vert="horz" wrap="none" lIns="36000" tIns="0" rIns="36000" bIns="0" anchor="ctr" anchorCtr="0" upright="1">
                          <a:noAutofit/>
                        </wps:bodyPr>
                      </wps:wsp>
                    </wpg:wgp>
                  </a:graphicData>
                </a:graphic>
              </wp:inline>
            </w:drawing>
          </mc:Choice>
          <mc:Fallback>
            <w:pict>
              <v:group w14:anchorId="2D206673" id="Gruppieren 22" o:spid="_x0000_s1053" style="width:177.75pt;height:140.6pt;mso-position-horizontal-relative:char;mso-position-vertical-relative:line" coordorigin=",174" coordsize="24832,19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4650;top:174;width:2224;height:23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" adj="6300,24300" fillcolor="white [3212]" strokecolor="#44546a [3215]" strokeweight="1.5pt">
                  <v:textbox inset="1mm,0,1mm,0">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v:textbox>
                </v:shape>
                <v:shape id="Rechteckige Legende 24" o:spid="_x0000_s1067" type="#_x0000_t61" style="position:absolute;left:19484;top:1166;width:2203;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" adj="6300,24300" fillcolor="white [3212]" strokecolor="#44546a [3215]" strokeweight="1.5pt">
                  <v:textbox inset="1mm,0,1mm,0">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v:textbox>
                </v:shape>
                <v:shape id="Rechteckige Legende 25" o:spid="_x0000_s1068" type="#_x0000_t61" style="position:absolute;left:7832;top:10961;width:2105;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" adj="6300,24300" fillcolor="white [3212]" strokecolor="#44546a [3215]" strokeweight="1.5pt">
                  <v:textbox inset="1mm,0,1mm,0">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v:textbox>
                </v:shape>
                <w10:anchorlock/>
              </v:group>
            </w:pict>
          </mc:Fallback>
        </mc:AlternateContent>
      </w:r>
      <w:r w:rsidR="00EE387B">
        <w:br/>
      </w:r>
    </w:p>
    <w:p w14:paraId="7009E475" w14:textId="21305AD7" w:rsidR="00B269F2" w:rsidRDefault="00B269F2" w:rsidP="00B269F2">
      <w:pPr>
        <w:pStyle w:val="Beschriftung"/>
      </w:pPr>
      <w:bookmarkStart w:id="326" w:name="_Ref101779954"/>
      <w:bookmarkStart w:id="327" w:name="_Toc159618850"/>
      <w:r>
        <w:t xml:space="preserve">Figure </w:t>
      </w:r>
      <w:r>
        <w:fldChar w:fldCharType="begin"/>
      </w:r>
      <w:r>
        <w:instrText xml:space="preserve"> SEQ Figure \* ARABIC </w:instrText>
      </w:r>
      <w:r>
        <w:fldChar w:fldCharType="separate"/>
      </w:r>
      <w:r w:rsidR="0012574E">
        <w:rPr>
          <w:noProof/>
        </w:rPr>
        <w:t>7</w:t>
      </w:r>
      <w:r>
        <w:fldChar w:fldCharType="end"/>
      </w:r>
      <w:bookmarkEnd w:id="326"/>
      <w:r>
        <w:t xml:space="preserve"> — Special </w:t>
      </w:r>
      <w:r w:rsidR="00196238">
        <w:t>s</w:t>
      </w:r>
      <w:r w:rsidR="007F01E9">
        <w:t xml:space="preserve">tacking </w:t>
      </w:r>
      <w:proofErr w:type="gramStart"/>
      <w:r w:rsidR="00196238">
        <w:t>t</w:t>
      </w:r>
      <w:r>
        <w:t>opologies</w:t>
      </w:r>
      <w:bookmarkEnd w:id="327"/>
      <w:proofErr w:type="gramEnd"/>
      <w:r w:rsidR="007F01E9">
        <w:t xml:space="preserve"> </w:t>
      </w:r>
    </w:p>
    <w:p w14:paraId="696DAAEF" w14:textId="4798F54E"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12574E">
        <w:t xml:space="preserve">Figure </w:t>
      </w:r>
      <w:r w:rsidR="0012574E">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676897C6"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12574E" w:rsidRPr="00F54804">
        <w:t xml:space="preserve">Table </w:t>
      </w:r>
      <w:r w:rsidR="0012574E">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12574E" w:rsidRPr="00F54804">
        <w:t xml:space="preserve">Table </w:t>
      </w:r>
      <w:r w:rsidR="0012574E">
        <w:rPr>
          <w:noProof/>
        </w:rPr>
        <w:t>10</w:t>
      </w:r>
      <w:r w:rsidR="007526CE">
        <w:fldChar w:fldCharType="end"/>
      </w:r>
      <w:r w:rsidR="007526CE">
        <w:t xml:space="preserve"> its attribute.</w:t>
      </w:r>
      <w:r w:rsidR="008663C9">
        <w:t xml:space="preserve"> </w:t>
      </w:r>
    </w:p>
    <w:p w14:paraId="2A5A41B4" w14:textId="037DE129" w:rsidR="007526CE" w:rsidRPr="00325F44" w:rsidRDefault="007526CE" w:rsidP="001640C5">
      <w:pPr>
        <w:pStyle w:val="Beschriftung"/>
        <w:keepNext/>
        <w:keepLines/>
      </w:pPr>
      <w:bookmarkStart w:id="328" w:name="_Ref101338492"/>
      <w:bookmarkStart w:id="329" w:name="_Toc159618941"/>
      <w:r w:rsidRPr="00F54804">
        <w:t xml:space="preserve">Table </w:t>
      </w:r>
      <w:r w:rsidRPr="00F54804">
        <w:fldChar w:fldCharType="begin"/>
      </w:r>
      <w:r w:rsidRPr="00F54804">
        <w:instrText xml:space="preserve"> SEQ Table \* ARABIC </w:instrText>
      </w:r>
      <w:r w:rsidRPr="00F54804">
        <w:fldChar w:fldCharType="separate"/>
      </w:r>
      <w:r w:rsidR="0012574E">
        <w:rPr>
          <w:noProof/>
        </w:rPr>
        <w:t>9</w:t>
      </w:r>
      <w:r w:rsidRPr="00F54804">
        <w:fldChar w:fldCharType="end"/>
      </w:r>
      <w:bookmarkEnd w:id="328"/>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9"/>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7E2796B3" w:rsidR="007526CE" w:rsidRPr="005C2D94" w:rsidRDefault="00FC68DB" w:rsidP="001640C5">
      <w:pPr>
        <w:pStyle w:val="Beschriftung"/>
        <w:keepNext/>
        <w:keepLines/>
      </w:pPr>
      <w:bookmarkStart w:id="330" w:name="_Ref101338594"/>
      <w:bookmarkStart w:id="331" w:name="_Toc21651032"/>
      <w:bookmarkStart w:id="332" w:name="_Toc34747422"/>
      <w:bookmarkStart w:id="333" w:name="_Toc77095870"/>
      <w:bookmarkStart w:id="334" w:name="_Toc159618942"/>
      <w:r w:rsidRPr="00F54804">
        <w:t xml:space="preserve">Table </w:t>
      </w:r>
      <w:r w:rsidRPr="00F54804">
        <w:fldChar w:fldCharType="begin"/>
      </w:r>
      <w:r w:rsidRPr="00F54804">
        <w:instrText xml:space="preserve"> SEQ Table \* ARABIC </w:instrText>
      </w:r>
      <w:r w:rsidRPr="00F54804">
        <w:fldChar w:fldCharType="separate"/>
      </w:r>
      <w:r w:rsidR="0012574E">
        <w:rPr>
          <w:noProof/>
        </w:rPr>
        <w:t>10</w:t>
      </w:r>
      <w:r w:rsidRPr="00F54804">
        <w:fldChar w:fldCharType="end"/>
      </w:r>
      <w:bookmarkEnd w:id="330"/>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1"/>
      <w:bookmarkEnd w:id="332"/>
      <w:bookmarkEnd w:id="333"/>
      <w:bookmarkEnd w:id="334"/>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434E810F" w:rsidR="007526CE" w:rsidRDefault="007526CE" w:rsidP="00B202D2">
      <w:pPr>
        <w:keepNext/>
        <w:spacing w:before="120"/>
      </w:pPr>
      <w:r>
        <w:lastRenderedPageBreak/>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12574E" w:rsidRPr="00F54804">
        <w:t xml:space="preserve">Table </w:t>
      </w:r>
      <w:r w:rsidR="0012574E">
        <w:rPr>
          <w:noProof/>
        </w:rPr>
        <w:t>11</w:t>
      </w:r>
      <w:r>
        <w:fldChar w:fldCharType="end"/>
      </w:r>
      <w:r>
        <w:t>.</w:t>
      </w:r>
    </w:p>
    <w:p w14:paraId="0020DF68" w14:textId="408BCAC9" w:rsidR="007526CE" w:rsidRPr="00BD52D7" w:rsidRDefault="007526CE" w:rsidP="001640C5">
      <w:pPr>
        <w:pStyle w:val="Beschriftung"/>
        <w:keepNext/>
        <w:keepLines/>
      </w:pPr>
      <w:bookmarkStart w:id="335" w:name="_Ref101338707"/>
      <w:bookmarkStart w:id="336" w:name="_Toc159618943"/>
      <w:r w:rsidRPr="00F54804">
        <w:t xml:space="preserve">Table </w:t>
      </w:r>
      <w:r w:rsidRPr="00F54804">
        <w:fldChar w:fldCharType="begin"/>
      </w:r>
      <w:r w:rsidRPr="00F54804">
        <w:instrText xml:space="preserve"> SEQ Table \* ARABIC </w:instrText>
      </w:r>
      <w:r w:rsidRPr="00F54804">
        <w:fldChar w:fldCharType="separate"/>
      </w:r>
      <w:r w:rsidR="0012574E">
        <w:rPr>
          <w:noProof/>
        </w:rPr>
        <w:t>11</w:t>
      </w:r>
      <w:r w:rsidRPr="00F54804">
        <w:fldChar w:fldCharType="end"/>
      </w:r>
      <w:bookmarkEnd w:id="335"/>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6"/>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394CF083"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422FC7B7"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12574E">
        <w:t xml:space="preserve">Figure </w:t>
      </w:r>
      <w:r w:rsidR="0012574E">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2A0B42C6"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 xml:space="preserve">be expressed using the </w:t>
      </w:r>
      <w:proofErr w:type="spellStart"/>
      <w:r w:rsidR="00FC68DB" w:rsidRPr="00370A52">
        <w:t>nr_</w:t>
      </w:r>
      <w:r w:rsidR="00FC68DB" w:rsidRPr="008663C9">
        <w:rPr>
          <w:rFonts w:ascii="Courier New" w:hAnsi="Courier New" w:cs="Courier New"/>
        </w:rPr>
        <w:t>levels</w:t>
      </w:r>
      <w:proofErr w:type="spellEnd"/>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lastRenderedPageBreak/>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7"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7"/>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8" w:name="_Ref414608310"/>
      <w:bookmarkStart w:id="339" w:name="_Toc3556950"/>
      <w:bookmarkStart w:id="340" w:name="_Toc34747200"/>
      <w:bookmarkStart w:id="341" w:name="_Toc77102014"/>
      <w:bookmarkStart w:id="342" w:name="_Toc159618743"/>
      <w:r w:rsidRPr="005C2D94">
        <w:t>Contacts and Friction</w:t>
      </w:r>
      <w:bookmarkEnd w:id="338"/>
      <w:bookmarkEnd w:id="339"/>
      <w:bookmarkEnd w:id="340"/>
      <w:bookmarkEnd w:id="341"/>
      <w:bookmarkEnd w:id="342"/>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3" w:name="_Ref414841585"/>
      <w:bookmarkStart w:id="344" w:name="_Toc3556951"/>
      <w:bookmarkStart w:id="345" w:name="_Toc34747201"/>
      <w:bookmarkStart w:id="346" w:name="_Toc77102015"/>
      <w:r w:rsidRPr="00F54804">
        <w:t xml:space="preserve">Element </w:t>
      </w:r>
      <w:r w:rsidRPr="009B6E79">
        <w:rPr>
          <w:rFonts w:ascii="Courier New" w:hAnsi="Courier New"/>
          <w:bCs/>
        </w:rPr>
        <w:t>&lt;</w:t>
      </w:r>
      <w:proofErr w:type="spellStart"/>
      <w:r w:rsidRPr="009B6E79">
        <w:rPr>
          <w:rFonts w:ascii="Courier New" w:hAnsi="Courier New"/>
          <w:bCs/>
        </w:rPr>
        <w:t>contact_list</w:t>
      </w:r>
      <w:proofErr w:type="spellEnd"/>
      <w:r w:rsidRPr="009B6E79">
        <w:rPr>
          <w:rFonts w:ascii="Courier New" w:hAnsi="Courier New"/>
          <w:bCs/>
        </w:rPr>
        <w:t>/&gt;</w:t>
      </w:r>
      <w:bookmarkEnd w:id="343"/>
      <w:bookmarkEnd w:id="344"/>
      <w:bookmarkEnd w:id="345"/>
      <w:bookmarkEnd w:id="346"/>
      <w:r w:rsidR="00E86102">
        <w:t xml:space="preserve"> </w:t>
      </w:r>
    </w:p>
    <w:p w14:paraId="194FA874" w14:textId="54A807BD"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12574E" w:rsidRPr="00F54804">
        <w:t xml:space="preserve">Table </w:t>
      </w:r>
      <w:r w:rsidR="0012574E">
        <w:rPr>
          <w:noProof/>
        </w:rPr>
        <w:t>12</w:t>
      </w:r>
      <w:r w:rsidR="007526CE">
        <w:rPr>
          <w:rFonts w:cs="Courier New"/>
        </w:rPr>
        <w:fldChar w:fldCharType="end"/>
      </w:r>
      <w:r w:rsidR="007526CE">
        <w:t>.</w:t>
      </w:r>
    </w:p>
    <w:p w14:paraId="2DBC55AD" w14:textId="4FF335CD" w:rsidR="007526CE" w:rsidRPr="00F54804" w:rsidRDefault="00FC68DB" w:rsidP="001640C5">
      <w:pPr>
        <w:pStyle w:val="Beschriftung"/>
        <w:keepNext/>
        <w:keepLines/>
      </w:pPr>
      <w:bookmarkStart w:id="347" w:name="_Ref101338881"/>
      <w:bookmarkStart w:id="348" w:name="_Toc414573794"/>
      <w:bookmarkStart w:id="349" w:name="_Toc3566421"/>
      <w:bookmarkStart w:id="350" w:name="_Toc34747424"/>
      <w:bookmarkStart w:id="351" w:name="_Toc77095872"/>
      <w:bookmarkStart w:id="352" w:name="_Toc159618944"/>
      <w:r w:rsidRPr="00F54804">
        <w:t xml:space="preserve">Table </w:t>
      </w:r>
      <w:r w:rsidRPr="00F54804">
        <w:fldChar w:fldCharType="begin"/>
      </w:r>
      <w:r w:rsidRPr="00F54804">
        <w:instrText xml:space="preserve"> SEQ Table \* ARABIC </w:instrText>
      </w:r>
      <w:r w:rsidRPr="00F54804">
        <w:fldChar w:fldCharType="separate"/>
      </w:r>
      <w:r w:rsidR="0012574E">
        <w:rPr>
          <w:noProof/>
        </w:rPr>
        <w:t>12</w:t>
      </w:r>
      <w:r w:rsidRPr="00F54804">
        <w:fldChar w:fldCharType="end"/>
      </w:r>
      <w:bookmarkEnd w:id="347"/>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48"/>
      <w:bookmarkEnd w:id="349"/>
      <w:bookmarkEnd w:id="350"/>
      <w:bookmarkEnd w:id="351"/>
      <w:bookmarkEnd w:id="352"/>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61BBC98F" w:rsidR="00FC68DB" w:rsidRPr="00F54804" w:rsidRDefault="00FC68DB">
      <w:pPr>
        <w:pStyle w:val="berschrift4"/>
      </w:pPr>
      <w:bookmarkStart w:id="353" w:name="_Toc3556952"/>
      <w:bookmarkStart w:id="354" w:name="_Toc34747202"/>
      <w:bookmarkStart w:id="355" w:name="_Toc77102016"/>
      <w:r w:rsidRPr="000A1B7B">
        <w:lastRenderedPageBreak/>
        <w:t xml:space="preserve">Element </w:t>
      </w:r>
      <w:r w:rsidRPr="00E86102">
        <w:rPr>
          <w:rFonts w:ascii="Courier New" w:hAnsi="Courier New" w:cs="Courier New"/>
        </w:rPr>
        <w:t>&lt;contact/&gt;</w:t>
      </w:r>
      <w:bookmarkEnd w:id="353"/>
      <w:bookmarkEnd w:id="354"/>
      <w:bookmarkEnd w:id="355"/>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7B9EC35D" w:rsidR="007526CE" w:rsidRPr="00F54804" w:rsidRDefault="007526CE" w:rsidP="001640C5">
      <w:pPr>
        <w:pStyle w:val="Beschriftung"/>
        <w:keepNext/>
        <w:keepLines/>
      </w:pPr>
      <w:bookmarkStart w:id="356" w:name="_Toc159618945"/>
      <w:r w:rsidRPr="00F54804">
        <w:t xml:space="preserve">Table </w:t>
      </w:r>
      <w:r w:rsidRPr="00F54804">
        <w:fldChar w:fldCharType="begin"/>
      </w:r>
      <w:r w:rsidRPr="00F54804">
        <w:instrText xml:space="preserve"> SEQ Table \* ARABIC </w:instrText>
      </w:r>
      <w:r w:rsidRPr="00F54804">
        <w:fldChar w:fldCharType="separate"/>
      </w:r>
      <w:r w:rsidR="0012574E">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6"/>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7" w:name="_Toc3556953"/>
      <w:bookmarkStart w:id="358" w:name="_Toc34747203"/>
      <w:bookmarkStart w:id="359" w:name="_Toc77102017"/>
      <w:r w:rsidRPr="00F54804">
        <w:t xml:space="preserve">Element </w:t>
      </w:r>
      <w:r w:rsidRPr="00E86102">
        <w:rPr>
          <w:rFonts w:ascii="Courier New" w:hAnsi="Courier New" w:cs="Courier New"/>
        </w:rPr>
        <w:t>&lt;partner/&gt;</w:t>
      </w:r>
      <w:bookmarkEnd w:id="357"/>
      <w:bookmarkEnd w:id="358"/>
      <w:bookmarkEnd w:id="359"/>
      <w:r w:rsidR="00E86102">
        <w:t xml:space="preserve"> </w:t>
      </w:r>
    </w:p>
    <w:p w14:paraId="0A5D7A6D" w14:textId="0E5FB21F"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12574E" w:rsidRPr="00F54804">
        <w:t xml:space="preserve">Table </w:t>
      </w:r>
      <w:r w:rsidR="0012574E">
        <w:rPr>
          <w:noProof/>
        </w:rPr>
        <w:t>14</w:t>
      </w:r>
      <w:r w:rsidR="00227C52">
        <w:fldChar w:fldCharType="end"/>
      </w:r>
      <w:r w:rsidR="00227C52">
        <w:t>.</w:t>
      </w:r>
      <w:r w:rsidR="00F73574">
        <w:t xml:space="preserve"> </w:t>
      </w:r>
    </w:p>
    <w:p w14:paraId="304CA07E" w14:textId="08F9E2EA" w:rsidR="00227C52" w:rsidRPr="00F54804" w:rsidRDefault="00FC68DB" w:rsidP="001640C5">
      <w:pPr>
        <w:pStyle w:val="Beschriftung"/>
        <w:keepNext/>
        <w:keepLines/>
      </w:pPr>
      <w:bookmarkStart w:id="360" w:name="_Ref101339376"/>
      <w:bookmarkStart w:id="361" w:name="_Toc414573795"/>
      <w:bookmarkStart w:id="362" w:name="_Toc3566423"/>
      <w:bookmarkStart w:id="363" w:name="_Toc34747426"/>
      <w:bookmarkStart w:id="364" w:name="_Toc77095874"/>
      <w:bookmarkStart w:id="365" w:name="_Toc159618946"/>
      <w:r w:rsidRPr="00F54804">
        <w:t xml:space="preserve">Table </w:t>
      </w:r>
      <w:r w:rsidRPr="00F54804">
        <w:fldChar w:fldCharType="begin"/>
      </w:r>
      <w:r w:rsidRPr="00F54804">
        <w:instrText xml:space="preserve"> SEQ Table \* ARABIC </w:instrText>
      </w:r>
      <w:r w:rsidRPr="00F54804">
        <w:fldChar w:fldCharType="separate"/>
      </w:r>
      <w:r w:rsidR="0012574E">
        <w:rPr>
          <w:noProof/>
        </w:rPr>
        <w:t>14</w:t>
      </w:r>
      <w:r w:rsidRPr="00F54804">
        <w:fldChar w:fldCharType="end"/>
      </w:r>
      <w:bookmarkEnd w:id="360"/>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1"/>
      <w:bookmarkEnd w:id="362"/>
      <w:bookmarkEnd w:id="363"/>
      <w:bookmarkEnd w:id="364"/>
      <w:bookmarkEnd w:id="365"/>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416EDA32"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6" w:name="_Toc3556954"/>
      <w:bookmarkStart w:id="367" w:name="_Toc34747204"/>
      <w:bookmarkStart w:id="368" w:name="_Toc77102018"/>
      <w:r w:rsidRPr="00F54804">
        <w:t xml:space="preserve">Element </w:t>
      </w:r>
      <w:r w:rsidRPr="00E86102">
        <w:rPr>
          <w:rFonts w:ascii="Courier New" w:hAnsi="Courier New" w:cs="Courier New"/>
        </w:rPr>
        <w:t>&lt;coefficients/&gt;</w:t>
      </w:r>
      <w:bookmarkEnd w:id="366"/>
      <w:bookmarkEnd w:id="367"/>
      <w:bookmarkEnd w:id="368"/>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lastRenderedPageBreak/>
        <w:t>&lt;/</w:t>
      </w:r>
      <w:proofErr w:type="spellStart"/>
      <w:r w:rsidRPr="00E42208">
        <w:rPr>
          <w:rFonts w:cs="Courier New"/>
          <w:b/>
          <w:szCs w:val="16"/>
          <w:lang w:val="en-GB"/>
        </w:rPr>
        <w:t>contact_list</w:t>
      </w:r>
      <w:proofErr w:type="spellEnd"/>
      <w:r w:rsidRPr="00E42208">
        <w:rPr>
          <w:rFonts w:cs="Courier New"/>
          <w:b/>
          <w:szCs w:val="16"/>
          <w:lang w:val="en-GB"/>
        </w:rPr>
        <w: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9" w:name="_Ref414837767"/>
      <w:bookmarkStart w:id="370" w:name="_Toc3556955"/>
      <w:bookmarkStart w:id="371" w:name="_Toc34747205"/>
      <w:bookmarkStart w:id="372" w:name="_Toc77102019"/>
      <w:r w:rsidRPr="00E42208">
        <w:t>Local Contact Properties</w:t>
      </w:r>
      <w:bookmarkEnd w:id="369"/>
      <w:bookmarkEnd w:id="370"/>
      <w:bookmarkEnd w:id="371"/>
      <w:bookmarkEnd w:id="372"/>
      <w:r w:rsidRPr="00E42208">
        <w:t xml:space="preserve"> </w:t>
      </w:r>
    </w:p>
    <w:p w14:paraId="34DEE08A" w14:textId="50E6F7C8"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12574E">
        <w:t>7.4.4</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49F73986"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12574E" w:rsidRPr="00F54804">
        <w:t xml:space="preserve">Table </w:t>
      </w:r>
      <w:r w:rsidR="0012574E">
        <w:rPr>
          <w:noProof/>
        </w:rPr>
        <w:t>15</w:t>
      </w:r>
      <w:r w:rsidR="0039224F">
        <w:fldChar w:fldCharType="end"/>
      </w:r>
      <w:r w:rsidRPr="00BD52D7">
        <w:t xml:space="preserve"> </w:t>
      </w:r>
      <w:r w:rsidR="0039224F">
        <w:t xml:space="preserve">. </w:t>
      </w:r>
    </w:p>
    <w:p w14:paraId="12B1BD3F" w14:textId="1C935774" w:rsidR="0039224F" w:rsidRPr="00BD52D7" w:rsidRDefault="0039224F" w:rsidP="001640C5">
      <w:pPr>
        <w:pStyle w:val="Beschriftung"/>
        <w:keepNext/>
        <w:keepLines/>
      </w:pPr>
      <w:bookmarkStart w:id="373" w:name="_Ref101340168"/>
      <w:bookmarkStart w:id="374" w:name="_Toc159618947"/>
      <w:r w:rsidRPr="00F54804">
        <w:t xml:space="preserve">Table </w:t>
      </w:r>
      <w:r w:rsidRPr="00F54804">
        <w:fldChar w:fldCharType="begin"/>
      </w:r>
      <w:r w:rsidRPr="00F54804">
        <w:instrText xml:space="preserve"> SEQ Table \* ARABIC </w:instrText>
      </w:r>
      <w:r w:rsidRPr="00F54804">
        <w:fldChar w:fldCharType="separate"/>
      </w:r>
      <w:r w:rsidR="0012574E">
        <w:rPr>
          <w:noProof/>
        </w:rPr>
        <w:t>15</w:t>
      </w:r>
      <w:r w:rsidRPr="00F54804">
        <w:fldChar w:fldCharType="end"/>
      </w:r>
      <w:bookmarkEnd w:id="373"/>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4"/>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5" w:name="_Ref414836574"/>
      <w:bookmarkStart w:id="376" w:name="_Toc3556956"/>
      <w:bookmarkStart w:id="377" w:name="_Toc34747206"/>
      <w:bookmarkStart w:id="378" w:name="_Toc77102020"/>
      <w:bookmarkStart w:id="379" w:name="_Toc159618744"/>
      <w:r w:rsidRPr="000A1B7B">
        <w:t>Joints</w:t>
      </w:r>
      <w:bookmarkEnd w:id="375"/>
      <w:bookmarkEnd w:id="376"/>
      <w:bookmarkEnd w:id="377"/>
      <w:bookmarkEnd w:id="378"/>
      <w:bookmarkEnd w:id="379"/>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78AD3636"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12574E">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2D31590"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12574E" w:rsidRPr="00F54804">
        <w:t xml:space="preserve">Table </w:t>
      </w:r>
      <w:r w:rsidR="0012574E">
        <w:rPr>
          <w:noProof/>
        </w:rPr>
        <w:t>16</w:t>
      </w:r>
      <w:r>
        <w:fldChar w:fldCharType="end"/>
      </w:r>
      <w:r w:rsidR="0039224F">
        <w:t>:</w:t>
      </w:r>
      <w:r w:rsidR="00FC68DB" w:rsidRPr="00726144">
        <w:t xml:space="preserve"> </w:t>
      </w:r>
    </w:p>
    <w:p w14:paraId="17856088" w14:textId="6288FE9C" w:rsidR="0039224F" w:rsidRPr="00F54804" w:rsidRDefault="0039224F" w:rsidP="001640C5">
      <w:pPr>
        <w:pStyle w:val="Beschriftung"/>
        <w:keepNext/>
        <w:keepLines/>
      </w:pPr>
      <w:bookmarkStart w:id="380" w:name="_Ref156247075"/>
      <w:bookmarkStart w:id="381" w:name="_Toc159618948"/>
      <w:r w:rsidRPr="00F54804">
        <w:t xml:space="preserve">Table </w:t>
      </w:r>
      <w:r w:rsidRPr="00F54804">
        <w:fldChar w:fldCharType="begin"/>
      </w:r>
      <w:r w:rsidRPr="00F54804">
        <w:instrText xml:space="preserve"> SEQ Table \* ARABIC </w:instrText>
      </w:r>
      <w:r w:rsidRPr="00F54804">
        <w:fldChar w:fldCharType="separate"/>
      </w:r>
      <w:r w:rsidR="0012574E">
        <w:rPr>
          <w:noProof/>
        </w:rPr>
        <w:t>16</w:t>
      </w:r>
      <w:r w:rsidRPr="00F54804">
        <w:fldChar w:fldCharType="end"/>
      </w:r>
      <w:bookmarkEnd w:id="380"/>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2" w:name="_Toc428456083"/>
      <w:bookmarkStart w:id="383" w:name="_Toc428537047"/>
      <w:bookmarkStart w:id="384" w:name="_Toc428969366"/>
      <w:bookmarkStart w:id="385" w:name="_Toc429052757"/>
      <w:bookmarkStart w:id="386" w:name="_Toc3556957"/>
      <w:bookmarkStart w:id="387" w:name="_Toc34747207"/>
      <w:bookmarkStart w:id="388" w:name="_Toc77102021"/>
      <w:bookmarkStart w:id="389" w:name="_Toc159618745"/>
      <w:bookmarkEnd w:id="382"/>
      <w:bookmarkEnd w:id="383"/>
      <w:bookmarkEnd w:id="384"/>
      <w:bookmarkEnd w:id="385"/>
      <w:r w:rsidRPr="000A1B7B">
        <w:t>A Minimalistic Example of a χMCF file</w:t>
      </w:r>
      <w:bookmarkEnd w:id="386"/>
      <w:bookmarkEnd w:id="387"/>
      <w:bookmarkEnd w:id="388"/>
      <w:bookmarkEnd w:id="389"/>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&lt;</w:t>
      </w:r>
      <w:proofErr w:type="spellStart"/>
      <w:proofErr w:type="gramStart"/>
      <w:r w:rsidRPr="00983F92">
        <w:rPr>
          <w:rFonts w:cs="Courier New"/>
          <w:sz w:val="15"/>
          <w:szCs w:val="15"/>
          <w:lang w:val="fr-FR"/>
        </w:rPr>
        <w:t>xmcf</w:t>
      </w:r>
      <w:proofErr w:type="spellEnd"/>
      <w:proofErr w:type="gramEnd"/>
      <w:r w:rsidRPr="00983F92">
        <w:rPr>
          <w:rFonts w:cs="Courier New"/>
          <w:sz w:val="15"/>
          <w:szCs w:val="15"/>
          <w:lang w:val="fr-FR"/>
        </w:rPr>
        <w:t xml:space="preserve"> </w:t>
      </w:r>
      <w:proofErr w:type="spellStart"/>
      <w:r w:rsidRPr="00983F92">
        <w:rPr>
          <w:rFonts w:cs="Courier New"/>
          <w:sz w:val="15"/>
          <w:szCs w:val="15"/>
          <w:lang w:val="fr-FR"/>
        </w:rPr>
        <w:t>xmlns:xsi</w:t>
      </w:r>
      <w:proofErr w:type="spellEnd"/>
      <w:r w:rsidRPr="00983F92">
        <w:rPr>
          <w:rFonts w:cs="Courier New"/>
          <w:sz w:val="15"/>
          <w:szCs w:val="15"/>
          <w:lang w:val="fr-FR"/>
        </w:rPr>
        <w:t xml:space="preserve">="http://www.w3.org/2001/XMLSchema-instance" </w:t>
      </w:r>
    </w:p>
    <w:p w14:paraId="6BB8233E" w14:textId="77777777" w:rsidR="00FC68DB" w:rsidRPr="00983F92" w:rsidRDefault="00FC68DB" w:rsidP="00B202D2">
      <w:pPr>
        <w:pStyle w:val="XMLCode"/>
        <w:keepNext/>
        <w:rPr>
          <w:rFonts w:cs="Courier New"/>
          <w:sz w:val="15"/>
          <w:szCs w:val="15"/>
          <w:lang w:val="fr-FR"/>
        </w:rPr>
      </w:pPr>
      <w:proofErr w:type="spellStart"/>
      <w:proofErr w:type="gramStart"/>
      <w:r w:rsidRPr="00983F92">
        <w:rPr>
          <w:rFonts w:cs="Courier New"/>
          <w:sz w:val="15"/>
          <w:szCs w:val="15"/>
          <w:lang w:val="fr-FR"/>
        </w:rPr>
        <w:t>xmlns:MEDINA</w:t>
      </w:r>
      <w:proofErr w:type="spellEnd"/>
      <w:proofErr w:type="gramEnd"/>
      <w:r w:rsidRPr="00983F92">
        <w:rPr>
          <w:rFonts w:cs="Courier New"/>
          <w:sz w:val="15"/>
          <w:szCs w:val="15"/>
          <w:lang w:val="fr-FR"/>
        </w:rPr>
        <w:t>="http://servicenet.t-systems.com/medina/xMCF"</w:t>
      </w:r>
    </w:p>
    <w:p w14:paraId="122CEC4D" w14:textId="77777777" w:rsidR="00FC68DB" w:rsidRPr="00357A72" w:rsidRDefault="00FC68DB" w:rsidP="00B202D2">
      <w:pPr>
        <w:pStyle w:val="XMLCode"/>
        <w:keepNext/>
        <w:rPr>
          <w:rFonts w:cs="Courier New"/>
          <w:sz w:val="15"/>
          <w:szCs w:val="15"/>
          <w:lang w:val="fr-FR"/>
        </w:rPr>
      </w:pPr>
      <w:proofErr w:type="spellStart"/>
      <w:proofErr w:type="gramStart"/>
      <w:r w:rsidRPr="00357A72">
        <w:rPr>
          <w:rFonts w:cs="Courier New"/>
          <w:sz w:val="15"/>
          <w:szCs w:val="15"/>
          <w:lang w:val="fr-FR"/>
        </w:rPr>
        <w:t>xsi:schemaLocation</w:t>
      </w:r>
      <w:proofErr w:type="spellEnd"/>
      <w:proofErr w:type="gramEnd"/>
      <w:r w:rsidRPr="00357A72">
        <w:rPr>
          <w:rFonts w:cs="Courier New"/>
          <w:sz w:val="15"/>
          <w:szCs w:val="15"/>
          <w:lang w:val="fr-FR"/>
        </w:rPr>
        <w:t xml:space="preserve">="http://servicenet.t-systems.com/medina/xMCF mcf_MEDINA.xsd" </w:t>
      </w:r>
    </w:p>
    <w:p w14:paraId="6071F34D" w14:textId="360770B9" w:rsidR="00FC68DB" w:rsidRPr="00357A72" w:rsidRDefault="00FC68DB" w:rsidP="00B202D2">
      <w:pPr>
        <w:pStyle w:val="XMLCode"/>
        <w:rPr>
          <w:rFonts w:cs="Courier New"/>
          <w:sz w:val="15"/>
          <w:szCs w:val="15"/>
          <w:lang w:val="fr-FR"/>
        </w:rPr>
      </w:pPr>
      <w:proofErr w:type="spellStart"/>
      <w:proofErr w:type="gramStart"/>
      <w:r w:rsidRPr="00357A72">
        <w:rPr>
          <w:rFonts w:cs="Courier New"/>
          <w:sz w:val="15"/>
          <w:szCs w:val="15"/>
          <w:lang w:val="fr-FR"/>
        </w:rPr>
        <w:t>xsi:noNamespaceSchemaLocation</w:t>
      </w:r>
      <w:proofErr w:type="spellEnd"/>
      <w:proofErr w:type="gramEnd"/>
      <w:r w:rsidRPr="00357A72">
        <w:rPr>
          <w:rFonts w:cs="Courier New"/>
          <w:sz w:val="15"/>
          <w:szCs w:val="15"/>
          <w:lang w:val="fr-FR"/>
        </w:rPr>
        <w:t>="</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proofErr w:type="gramStart"/>
      <w:r w:rsidRPr="00357A72">
        <w:rPr>
          <w:rFonts w:cs="Courier New"/>
          <w:sz w:val="15"/>
          <w:szCs w:val="15"/>
          <w:lang w:val="fr-FR"/>
        </w:rPr>
        <w:t>&lt;!--</w:t>
      </w:r>
      <w:proofErr w:type="gramEnd"/>
      <w:r w:rsidRPr="00357A72">
        <w:rPr>
          <w:rFonts w:cs="Courier New"/>
          <w:sz w:val="15"/>
          <w:szCs w:val="15"/>
          <w:lang w:val="fr-FR"/>
        </w:rPr>
        <w:t xml:space="preserve"> some </w:t>
      </w:r>
      <w:proofErr w:type="spellStart"/>
      <w:r w:rsidRPr="00357A72">
        <w:rPr>
          <w:rFonts w:cs="Courier New"/>
          <w:sz w:val="15"/>
          <w:szCs w:val="15"/>
          <w:lang w:val="fr-FR"/>
        </w:rPr>
        <w:t>comments</w:t>
      </w:r>
      <w:proofErr w:type="spellEnd"/>
      <w:r w:rsidRPr="00357A72">
        <w:rPr>
          <w:rFonts w:cs="Courier New"/>
          <w:sz w:val="15"/>
          <w:szCs w:val="15"/>
          <w:lang w:val="fr-FR"/>
        </w:rPr>
        <w:t xml:space="preserve">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lastRenderedPageBreak/>
        <w:t xml:space="preserve">    &lt;appdata&gt; </w:t>
      </w:r>
      <w:proofErr w:type="gramStart"/>
      <w:r w:rsidR="007165AE">
        <w:rPr>
          <w:sz w:val="15"/>
          <w:szCs w:val="15"/>
          <w:lang w:val="en-GB"/>
        </w:rPr>
        <w:t>&lt;!--</w:t>
      </w:r>
      <w:proofErr w:type="gramEnd"/>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w:t>
      </w:r>
      <w:proofErr w:type="spellStart"/>
      <w:r w:rsidR="00FC68DB" w:rsidRPr="0013175B">
        <w:rPr>
          <w:sz w:val="15"/>
          <w:szCs w:val="15"/>
          <w:lang w:val="en-GB"/>
        </w:rPr>
        <w:t>femdata</w:t>
      </w:r>
      <w:proofErr w:type="spellEnd"/>
      <w:r w:rsidR="00FC68DB"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w:t>
      </w:r>
      <w:proofErr w:type="spellStart"/>
      <w:r w:rsidRPr="002F1E02">
        <w:rPr>
          <w:sz w:val="15"/>
          <w:szCs w:val="15"/>
          <w:lang w:val="it-IT"/>
        </w:rPr>
        <w:t>xmlns</w:t>
      </w:r>
      <w:proofErr w:type="spellEnd"/>
      <w:r w:rsidRPr="002F1E02">
        <w:rPr>
          <w:sz w:val="15"/>
          <w:szCs w:val="15"/>
          <w:lang w:val="it-IT"/>
        </w:rPr>
        <w:t>="http://servicenet.t-systems.com/medina/xMCF"&gt;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r w:rsidR="0097331B">
        <w:rPr>
          <w:sz w:val="15"/>
          <w:szCs w:val="15"/>
          <w:lang w:val="en-GB"/>
        </w:rPr>
        <w:t xml:space="preserve"> </w:t>
      </w:r>
    </w:p>
    <w:p w14:paraId="24667365" w14:textId="77777777" w:rsidR="00FC68DB" w:rsidRPr="00F54804" w:rsidRDefault="00FC68DB" w:rsidP="00B202D2">
      <w:pPr>
        <w:pStyle w:val="berschrift2"/>
      </w:pPr>
      <w:bookmarkStart w:id="390" w:name="_Toc428279348"/>
      <w:bookmarkStart w:id="391" w:name="_Toc428456085"/>
      <w:bookmarkStart w:id="392" w:name="_Toc428537049"/>
      <w:bookmarkStart w:id="393" w:name="_Toc428969368"/>
      <w:bookmarkStart w:id="394" w:name="_Toc429052759"/>
      <w:bookmarkStart w:id="395" w:name="_Toc3556958"/>
      <w:bookmarkStart w:id="396" w:name="_Toc34747208"/>
      <w:bookmarkStart w:id="397" w:name="_Toc77102022"/>
      <w:bookmarkStart w:id="398" w:name="_Toc159618746"/>
      <w:bookmarkEnd w:id="390"/>
      <w:bookmarkEnd w:id="391"/>
      <w:bookmarkEnd w:id="392"/>
      <w:bookmarkEnd w:id="393"/>
      <w:bookmarkEnd w:id="394"/>
      <w:r w:rsidRPr="00F54804">
        <w:t>XML Schema Definition</w:t>
      </w:r>
      <w:bookmarkEnd w:id="395"/>
      <w:bookmarkEnd w:id="396"/>
      <w:bookmarkEnd w:id="397"/>
      <w:bookmarkEnd w:id="398"/>
    </w:p>
    <w:p w14:paraId="73AFF0BD" w14:textId="08AD9C44"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9" w:name="_Toc334484488"/>
      <w:bookmarkStart w:id="400" w:name="_Toc334486133"/>
      <w:bookmarkStart w:id="401" w:name="XMLStructureConnectionGroups"/>
      <w:bookmarkStart w:id="402" w:name="SeamweldConnectionGroupPart"/>
      <w:bookmarkStart w:id="403" w:name="XMLStructurePartsPIDs"/>
      <w:bookmarkStart w:id="404" w:name="XMLStructureConnections"/>
      <w:bookmarkStart w:id="405" w:name="XMLStructurePointConnections"/>
      <w:bookmarkStart w:id="406" w:name="XMLStructureLineConnections"/>
      <w:bookmarkStart w:id="407" w:name="XMLStructurePlaneConnections"/>
      <w:bookmarkStart w:id="408" w:name="_Toc338938892"/>
      <w:bookmarkStart w:id="409" w:name="_Toc338939088"/>
      <w:bookmarkStart w:id="410" w:name="_Toc3556959"/>
      <w:bookmarkStart w:id="411" w:name="_Toc34747209"/>
      <w:bookmarkStart w:id="412" w:name="_Toc77102023"/>
      <w:bookmarkStart w:id="413" w:name="_Toc159618747"/>
      <w:bookmarkEnd w:id="172"/>
      <w:bookmarkEnd w:id="173"/>
      <w:bookmarkEnd w:id="399"/>
      <w:bookmarkEnd w:id="400"/>
      <w:bookmarkEnd w:id="401"/>
      <w:bookmarkEnd w:id="402"/>
      <w:bookmarkEnd w:id="403"/>
      <w:bookmarkEnd w:id="404"/>
      <w:bookmarkEnd w:id="405"/>
      <w:bookmarkEnd w:id="406"/>
      <w:bookmarkEnd w:id="407"/>
      <w:r w:rsidRPr="00F54804">
        <w:t>Data Common to any Connection</w:t>
      </w:r>
      <w:bookmarkEnd w:id="408"/>
      <w:bookmarkEnd w:id="409"/>
      <w:bookmarkEnd w:id="410"/>
      <w:bookmarkEnd w:id="411"/>
      <w:bookmarkEnd w:id="412"/>
      <w:bookmarkEnd w:id="413"/>
      <w:r w:rsidRPr="00F54804">
        <w:t xml:space="preserve"> </w:t>
      </w:r>
    </w:p>
    <w:p w14:paraId="065EFE33" w14:textId="77777777" w:rsidR="00FC68DB" w:rsidRPr="005C2D94" w:rsidRDefault="00FC68DB" w:rsidP="00B202D2">
      <w:pPr>
        <w:pStyle w:val="berschrift2"/>
      </w:pPr>
      <w:bookmarkStart w:id="414" w:name="_Ref448911656"/>
      <w:bookmarkStart w:id="415" w:name="_Toc3556960"/>
      <w:bookmarkStart w:id="416" w:name="_Toc34747210"/>
      <w:bookmarkStart w:id="417" w:name="_Toc77102024"/>
      <w:bookmarkStart w:id="418" w:name="_Toc159618748"/>
      <w:bookmarkStart w:id="419" w:name="_Toc413359574"/>
      <w:bookmarkStart w:id="420" w:name="_Toc338938893"/>
      <w:bookmarkStart w:id="421" w:name="_Toc338939089"/>
      <w:bookmarkStart w:id="422" w:name="_Toc288196462"/>
      <w:bookmarkStart w:id="423" w:name="_Toc288200760"/>
      <w:r w:rsidRPr="005C2D94">
        <w:t>Indices and their properties</w:t>
      </w:r>
      <w:bookmarkEnd w:id="414"/>
      <w:bookmarkEnd w:id="415"/>
      <w:bookmarkEnd w:id="416"/>
      <w:bookmarkEnd w:id="417"/>
      <w:bookmarkEnd w:id="418"/>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w:t>
      </w:r>
      <w:r w:rsidRPr="00F54804">
        <w:rPr>
          <w:lang w:eastAsia="x-none"/>
        </w:rPr>
        <w:lastRenderedPageBreak/>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w:t>
      </w:r>
      <w:proofErr w:type="spellStart"/>
      <w:r w:rsidR="00547DAC" w:rsidRPr="00BD52D7">
        <w:rPr>
          <w:rFonts w:ascii="Courier New" w:hAnsi="Courier New" w:cs="Courier New"/>
          <w:sz w:val="20"/>
          <w:lang w:eastAsia="x-none"/>
        </w:rPr>
        <w:t>loc_list</w:t>
      </w:r>
      <w:proofErr w:type="spellEnd"/>
      <w:r w:rsidR="00547DAC" w:rsidRPr="00BD52D7">
        <w:rPr>
          <w:rFonts w:ascii="Courier New" w:hAnsi="Courier New" w:cs="Courier New"/>
          <w:sz w:val="20"/>
          <w:lang w:eastAsia="x-none"/>
        </w:rPr>
        <w: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proofErr w:type="gramStart"/>
      <w:r w:rsidRPr="00B50EE0">
        <w:rPr>
          <w:rStyle w:val="CodeCharacter"/>
        </w:rPr>
        <w:t>v</w:t>
      </w:r>
      <w:proofErr w:type="gramEnd"/>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4" w:name="_Toc159618749"/>
      <w:bookmarkEnd w:id="419"/>
      <w:r w:rsidRPr="00F54804">
        <w:rPr>
          <w:szCs w:val="34"/>
        </w:rPr>
        <w:t>Connection Referencing</w:t>
      </w:r>
      <w:bookmarkEnd w:id="424"/>
      <w:r w:rsidRPr="00F54804">
        <w:rPr>
          <w:szCs w:val="34"/>
        </w:rPr>
        <w:t xml:space="preserve"> </w:t>
      </w:r>
    </w:p>
    <w:p w14:paraId="5A305FE7" w14:textId="37AACF96" w:rsidR="00EE0CF2" w:rsidRPr="00BF5C18" w:rsidRDefault="00EE0CF2" w:rsidP="0013175B">
      <w:pPr>
        <w:pStyle w:val="berschrift3"/>
      </w:pPr>
      <w:bookmarkStart w:id="425" w:name="_Toc159618750"/>
      <w:r>
        <w:t>Need for Referencing</w:t>
      </w:r>
      <w:bookmarkEnd w:id="425"/>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6" w:name="_Toc159618751"/>
      <w:r w:rsidRPr="00F54804">
        <w:t>Attribute</w:t>
      </w:r>
      <w:r w:rsidR="009B6E79">
        <w:t xml:space="preserve"> </w:t>
      </w:r>
      <w:proofErr w:type="gramStart"/>
      <w:r w:rsidRPr="009B6E79">
        <w:rPr>
          <w:rStyle w:val="CodeCharacter"/>
        </w:rPr>
        <w:t>label</w:t>
      </w:r>
      <w:bookmarkEnd w:id="426"/>
      <w:proofErr w:type="gramEnd"/>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7" w:name="_Toc159618752"/>
      <w:bookmarkStart w:id="428" w:name="_Toc77102026"/>
      <w:r w:rsidRPr="00F54804">
        <w:t xml:space="preserve">Attribute </w:t>
      </w:r>
      <w:proofErr w:type="gramStart"/>
      <w:r w:rsidRPr="00962C31">
        <w:rPr>
          <w:rFonts w:ascii="Courier New" w:hAnsi="Courier New"/>
          <w:bCs/>
        </w:rPr>
        <w:t>ident</w:t>
      </w:r>
      <w:bookmarkEnd w:id="427"/>
      <w:proofErr w:type="gramEnd"/>
      <w:r w:rsidRPr="00F54804">
        <w:t xml:space="preserve"> </w:t>
      </w:r>
      <w:bookmarkEnd w:id="428"/>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9" w:name="_Ref413329202"/>
      <w:bookmarkStart w:id="430" w:name="_Toc413359575"/>
      <w:bookmarkStart w:id="431" w:name="_Toc3556962"/>
      <w:bookmarkStart w:id="432" w:name="_Toc34747212"/>
      <w:bookmarkStart w:id="433" w:name="_Toc77102027"/>
      <w:bookmarkStart w:id="434" w:name="_Toc159618753"/>
      <w:r w:rsidRPr="005C2D94">
        <w:rPr>
          <w:szCs w:val="34"/>
        </w:rPr>
        <w:t>Dimensions and Coordinates</w:t>
      </w:r>
      <w:bookmarkEnd w:id="429"/>
      <w:bookmarkEnd w:id="430"/>
      <w:bookmarkEnd w:id="431"/>
      <w:bookmarkEnd w:id="432"/>
      <w:bookmarkEnd w:id="433"/>
      <w:bookmarkEnd w:id="434"/>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5" w:name="_Toc413359576"/>
      <w:bookmarkStart w:id="436" w:name="_Ref440360308"/>
      <w:bookmarkStart w:id="437" w:name="_Ref440360312"/>
      <w:bookmarkStart w:id="438" w:name="_Ref440360851"/>
      <w:bookmarkStart w:id="439" w:name="_Ref440360857"/>
      <w:bookmarkStart w:id="440" w:name="_Ref440453613"/>
      <w:bookmarkStart w:id="441" w:name="_Ref440453616"/>
      <w:bookmarkStart w:id="442" w:name="_Ref440454500"/>
      <w:bookmarkStart w:id="443" w:name="_Ref440454502"/>
      <w:bookmarkStart w:id="444" w:name="_Toc3556963"/>
      <w:bookmarkStart w:id="445" w:name="_Toc34747213"/>
      <w:bookmarkStart w:id="446" w:name="_Toc77102028"/>
      <w:bookmarkStart w:id="447" w:name="_Ref157017986"/>
      <w:bookmarkStart w:id="448" w:name="_Toc159618754"/>
      <w:r w:rsidRPr="009B6E79">
        <w:rPr>
          <w:szCs w:val="24"/>
        </w:rPr>
        <w:t xml:space="preserve">Attribute </w:t>
      </w:r>
      <w:proofErr w:type="spellStart"/>
      <w:r w:rsidRPr="009B6E79">
        <w:rPr>
          <w:rStyle w:val="CodeCharacter"/>
          <w:sz w:val="24"/>
          <w:szCs w:val="24"/>
        </w:rPr>
        <w:t>quality_</w:t>
      </w:r>
      <w:proofErr w:type="gramStart"/>
      <w:r w:rsidRPr="009B6E79">
        <w:rPr>
          <w:rStyle w:val="CodeCharacter"/>
          <w:sz w:val="24"/>
          <w:szCs w:val="24"/>
        </w:rPr>
        <w:t>control</w:t>
      </w:r>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proofErr w:type="spellEnd"/>
      <w:proofErr w:type="gramEnd"/>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lastRenderedPageBreak/>
        <w:t xml:space="preserve">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9" w:name="_Ref428442251"/>
      <w:bookmarkStart w:id="450" w:name="_Toc3556964"/>
      <w:bookmarkStart w:id="451" w:name="_Toc34747214"/>
      <w:bookmarkStart w:id="452" w:name="_Toc77102029"/>
      <w:bookmarkStart w:id="453" w:name="_Toc159618755"/>
      <w:r w:rsidRPr="00F54804">
        <w:rPr>
          <w:szCs w:val="34"/>
        </w:rPr>
        <w:t>Custom Attributes list</w:t>
      </w:r>
      <w:bookmarkEnd w:id="449"/>
      <w:bookmarkEnd w:id="450"/>
      <w:bookmarkEnd w:id="451"/>
      <w:bookmarkEnd w:id="452"/>
      <w:bookmarkEnd w:id="453"/>
      <w:r w:rsidR="00734A9C">
        <w:rPr>
          <w:szCs w:val="34"/>
        </w:rPr>
        <w:t xml:space="preserve"> </w:t>
      </w:r>
    </w:p>
    <w:p w14:paraId="60816516" w14:textId="61FD437D"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12574E">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w:t>
      </w:r>
      <w:proofErr w:type="spellStart"/>
      <w:r w:rsidRPr="00641774">
        <w:rPr>
          <w:rStyle w:val="CodeCharacter"/>
        </w:rPr>
        <w:t>femdata</w:t>
      </w:r>
      <w:proofErr w:type="spellEnd"/>
      <w:r w:rsidRPr="00641774">
        <w:rPr>
          <w:rStyle w:val="CodeCharacter"/>
        </w:rPr>
        <w:t>/&gt;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12574E">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1DB3EAED"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5E3DB0" w:rsidRPr="005E3DB0">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1F154F">
      <w:pPr>
        <w:pStyle w:val="Code"/>
        <w:keepNext/>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1F154F">
      <w:pPr>
        <w:pStyle w:val="Code"/>
        <w:keepNext/>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0116C50A" w:rsidR="00FC68DB" w:rsidRPr="00E733DE" w:rsidRDefault="00C5437F" w:rsidP="00164C01">
      <w:pPr>
        <w:spacing w:before="120" w:after="0"/>
      </w:pPr>
      <w:r w:rsidRPr="00E733DE">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lastRenderedPageBreak/>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2C631111" w14:textId="7706D1B1" w:rsidR="00FC68DB" w:rsidRPr="0013175B"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00EE39D1" w:rsidRPr="00F54804">
        <w:t xml:space="preserve"> </w:t>
      </w:r>
      <w:r w:rsidRPr="00F54804">
        <w:t xml:space="preserve">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F54804">
        <w:t xml:space="preserve"> inside a connection is optional. There can </w:t>
      </w:r>
      <w:r>
        <w:t xml:space="preserve">at most </w:t>
      </w:r>
      <w:r w:rsidR="00FC68DB" w:rsidRPr="00F54804">
        <w:t>one element inside each connection.</w:t>
      </w:r>
    </w:p>
    <w:p w14:paraId="170C3F70" w14:textId="43DEC023"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12574E" w:rsidRPr="00F54804">
        <w:t xml:space="preserve">Table </w:t>
      </w:r>
      <w:r w:rsidR="0012574E">
        <w:rPr>
          <w:noProof/>
        </w:rPr>
        <w:t>17</w:t>
      </w:r>
      <w:r w:rsidR="00F73574">
        <w:fldChar w:fldCharType="end"/>
      </w:r>
      <w:r w:rsidR="00F73574">
        <w:t>)</w:t>
      </w:r>
      <w:r w:rsidRPr="00F54804">
        <w:t>:</w:t>
      </w:r>
    </w:p>
    <w:p w14:paraId="6803FB90" w14:textId="084C6AC6" w:rsidR="0039224F" w:rsidRPr="00F54804" w:rsidRDefault="0039224F" w:rsidP="001640C5">
      <w:pPr>
        <w:pStyle w:val="Beschriftung"/>
        <w:keepNext/>
        <w:keepLines/>
      </w:pPr>
      <w:bookmarkStart w:id="454" w:name="_Ref156247232"/>
      <w:bookmarkStart w:id="455" w:name="_Toc159618949"/>
      <w:r w:rsidRPr="00F54804">
        <w:t xml:space="preserve">Table </w:t>
      </w:r>
      <w:r w:rsidRPr="00F54804">
        <w:fldChar w:fldCharType="begin"/>
      </w:r>
      <w:r w:rsidRPr="00F54804">
        <w:instrText xml:space="preserve"> SEQ Table \* ARABIC </w:instrText>
      </w:r>
      <w:r w:rsidRPr="00F54804">
        <w:fldChar w:fldCharType="separate"/>
      </w:r>
      <w:r w:rsidR="0012574E">
        <w:rPr>
          <w:noProof/>
        </w:rPr>
        <w:t>17</w:t>
      </w:r>
      <w:r w:rsidRPr="00F54804">
        <w:fldChar w:fldCharType="end"/>
      </w:r>
      <w:bookmarkEnd w:id="454"/>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55"/>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0A1B7B">
        <w:t>.</w:t>
      </w:r>
      <w:r>
        <w:t xml:space="preserve"> </w:t>
      </w:r>
    </w:p>
    <w:p w14:paraId="36EF742C" w14:textId="1700B995"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w:t>
      </w:r>
      <w:proofErr w:type="spellStart"/>
      <w:r w:rsidR="00FC68DB" w:rsidRPr="006031CD">
        <w:rPr>
          <w:rStyle w:val="CodeCharacter"/>
        </w:rPr>
        <w:t>custom_attributes</w:t>
      </w:r>
      <w:proofErr w:type="spellEnd"/>
      <w:r w:rsidR="00FC68DB" w:rsidRPr="006031CD">
        <w:rPr>
          <w:rStyle w:val="CodeCharacter"/>
        </w:rPr>
        <w:t>/&gt;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12574E" w:rsidRPr="00F54804">
        <w:t xml:space="preserve">Table </w:t>
      </w:r>
      <w:r w:rsidR="0012574E">
        <w:t>18</w:t>
      </w:r>
      <w:r w:rsidRPr="00F73574">
        <w:fldChar w:fldCharType="end"/>
      </w:r>
      <w:r w:rsidR="00FC68DB" w:rsidRPr="00F54804">
        <w:t>:</w:t>
      </w:r>
      <w:r>
        <w:t xml:space="preserve"> </w:t>
      </w:r>
    </w:p>
    <w:p w14:paraId="68CBBF86" w14:textId="78355639" w:rsidR="0039224F" w:rsidRPr="00F54804" w:rsidRDefault="0039224F" w:rsidP="001640C5">
      <w:pPr>
        <w:pStyle w:val="Beschriftung"/>
        <w:keepNext/>
        <w:keepLines/>
      </w:pPr>
      <w:bookmarkStart w:id="456" w:name="_Ref156247293"/>
      <w:bookmarkStart w:id="457" w:name="_Toc159618950"/>
      <w:r w:rsidRPr="00F54804">
        <w:t xml:space="preserve">Table </w:t>
      </w:r>
      <w:r w:rsidRPr="00F54804">
        <w:fldChar w:fldCharType="begin"/>
      </w:r>
      <w:r w:rsidRPr="00F54804">
        <w:instrText xml:space="preserve"> SEQ Table \* ARABIC </w:instrText>
      </w:r>
      <w:r w:rsidRPr="00F54804">
        <w:fldChar w:fldCharType="separate"/>
      </w:r>
      <w:r w:rsidR="0012574E">
        <w:rPr>
          <w:noProof/>
        </w:rPr>
        <w:t>18</w:t>
      </w:r>
      <w:r w:rsidRPr="00F54804">
        <w:fldChar w:fldCharType="end"/>
      </w:r>
      <w:bookmarkEnd w:id="456"/>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5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4E0E3F">
        <w:t>must</w:t>
      </w:r>
      <w:r w:rsidR="003359B7">
        <w:t xml:space="preserve">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614DBADE" w:rsidR="00FC68DB" w:rsidRDefault="00FC68DB" w:rsidP="00B202D2">
      <w:pPr>
        <w:keepNext/>
      </w:pPr>
      <w:r w:rsidRPr="00F54804">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12574E" w:rsidRPr="00F54804">
        <w:t xml:space="preserve">Table </w:t>
      </w:r>
      <w:r w:rsidR="0012574E">
        <w:rPr>
          <w:noProof/>
        </w:rPr>
        <w:t>19</w:t>
      </w:r>
      <w:r w:rsidR="00F73574">
        <w:fldChar w:fldCharType="end"/>
      </w:r>
      <w:r w:rsidR="00F73574">
        <w:t>)</w:t>
      </w:r>
      <w:r w:rsidRPr="00F54804">
        <w:t>:</w:t>
      </w:r>
    </w:p>
    <w:p w14:paraId="298CE489" w14:textId="1302E4A4" w:rsidR="0039224F" w:rsidRPr="00F54804" w:rsidRDefault="0039224F" w:rsidP="001640C5">
      <w:pPr>
        <w:pStyle w:val="Beschriftung"/>
        <w:keepNext/>
        <w:keepLines/>
      </w:pPr>
      <w:bookmarkStart w:id="458" w:name="_Ref156247329"/>
      <w:bookmarkStart w:id="459" w:name="_Toc159618951"/>
      <w:r w:rsidRPr="00F54804">
        <w:t xml:space="preserve">Table </w:t>
      </w:r>
      <w:r w:rsidRPr="00F54804">
        <w:fldChar w:fldCharType="begin"/>
      </w:r>
      <w:r w:rsidRPr="00F54804">
        <w:instrText xml:space="preserve"> SEQ Table \* ARABIC </w:instrText>
      </w:r>
      <w:r w:rsidRPr="00F54804">
        <w:fldChar w:fldCharType="separate"/>
      </w:r>
      <w:r w:rsidR="0012574E">
        <w:rPr>
          <w:noProof/>
        </w:rPr>
        <w:t>19</w:t>
      </w:r>
      <w:r w:rsidRPr="00F54804">
        <w:fldChar w:fldCharType="end"/>
      </w:r>
      <w:bookmarkEnd w:id="458"/>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5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w:t>
      </w:r>
      <w:proofErr w:type="spellStart"/>
      <w:r w:rsidR="00FC68DB" w:rsidRPr="00D67FA8">
        <w:t>xsd</w:t>
      </w:r>
      <w:proofErr w:type="spellEnd"/>
      <w:r w:rsidR="00FC68DB" w:rsidRPr="00D67FA8">
        <w:t xml:space="preserve">,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lastRenderedPageBreak/>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w:t>
      </w:r>
      <w:proofErr w:type="spellStart"/>
      <w:r w:rsidR="00FC68DB" w:rsidRPr="00D67FA8">
        <w:t>xsd</w:t>
      </w:r>
      <w:proofErr w:type="spellEnd"/>
      <w:r w:rsidR="00FC68DB" w:rsidRPr="00D67FA8">
        <w:t xml:space="preserve">, which can contain a numeric value. The maximum number of decimal digits you can specify is </w:t>
      </w:r>
      <w:proofErr w:type="gramStart"/>
      <w:r w:rsidR="00FC68DB" w:rsidRPr="00D67FA8">
        <w:t>18</w:t>
      </w:r>
      <w:r w:rsidR="00414336" w:rsidRPr="00D67FA8">
        <w:t>;</w:t>
      </w:r>
      <w:proofErr w:type="gramEnd"/>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w:t>
      </w:r>
      <w:proofErr w:type="spellStart"/>
      <w:r w:rsidR="00FC68DB" w:rsidRPr="00D67FA8">
        <w:t>xsd</w:t>
      </w:r>
      <w:proofErr w:type="spellEnd"/>
      <w:r w:rsidR="00FC68DB" w:rsidRPr="00D67FA8">
        <w:t>, which can contain a numeric value without a fractional component.</w:t>
      </w:r>
    </w:p>
    <w:p w14:paraId="0F9C0C6E" w14:textId="3E9488E1"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12574E" w:rsidRPr="006031CD">
        <w:t xml:space="preserve">Table </w:t>
      </w:r>
      <w:r w:rsidR="0012574E">
        <w:rPr>
          <w:noProof/>
        </w:rPr>
        <w:t>20</w:t>
      </w:r>
      <w:r>
        <w:fldChar w:fldCharType="end"/>
      </w:r>
      <w:r w:rsidR="00FC68DB" w:rsidRPr="006031CD">
        <w:t>:</w:t>
      </w:r>
      <w:r>
        <w:t xml:space="preserve"> </w:t>
      </w:r>
    </w:p>
    <w:p w14:paraId="7DCD05B2" w14:textId="4AA02C7E" w:rsidR="0039224F" w:rsidRPr="00DB2A07" w:rsidRDefault="0039224F" w:rsidP="001640C5">
      <w:pPr>
        <w:pStyle w:val="Beschriftung"/>
        <w:keepNext/>
        <w:keepLines/>
      </w:pPr>
      <w:bookmarkStart w:id="460" w:name="_Ref156247465"/>
      <w:bookmarkStart w:id="461" w:name="_Toc159618952"/>
      <w:r w:rsidRPr="006031CD">
        <w:t xml:space="preserve">Table </w:t>
      </w:r>
      <w:r w:rsidRPr="006031CD">
        <w:fldChar w:fldCharType="begin"/>
      </w:r>
      <w:r w:rsidRPr="006031CD">
        <w:instrText xml:space="preserve"> SEQ Table \* ARABIC </w:instrText>
      </w:r>
      <w:r w:rsidRPr="006031CD">
        <w:fldChar w:fldCharType="separate"/>
      </w:r>
      <w:r w:rsidR="0012574E">
        <w:rPr>
          <w:noProof/>
        </w:rPr>
        <w:t>20</w:t>
      </w:r>
      <w:r w:rsidRPr="006031CD">
        <w:fldChar w:fldCharType="end"/>
      </w:r>
      <w:bookmarkEnd w:id="460"/>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E3935A5"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12574E" w:rsidRPr="006031CD">
        <w:t xml:space="preserve">Table </w:t>
      </w:r>
      <w:r w:rsidR="0012574E">
        <w:rPr>
          <w:noProof/>
        </w:rPr>
        <w:t>21</w:t>
      </w:r>
      <w:r>
        <w:fldChar w:fldCharType="end"/>
      </w:r>
      <w:r w:rsidRPr="006031CD">
        <w:t>:</w:t>
      </w:r>
      <w:r>
        <w:t xml:space="preserve"> </w:t>
      </w:r>
    </w:p>
    <w:p w14:paraId="02EF5348" w14:textId="1BFE4530" w:rsidR="0039224F" w:rsidRPr="00DB2A07" w:rsidRDefault="0039224F" w:rsidP="001640C5">
      <w:pPr>
        <w:pStyle w:val="Beschriftung"/>
        <w:keepNext/>
        <w:keepLines/>
      </w:pPr>
      <w:bookmarkStart w:id="462" w:name="_Ref156247450"/>
      <w:bookmarkStart w:id="463" w:name="_Toc159618953"/>
      <w:r w:rsidRPr="006031CD">
        <w:t xml:space="preserve">Table </w:t>
      </w:r>
      <w:r w:rsidRPr="006031CD">
        <w:fldChar w:fldCharType="begin"/>
      </w:r>
      <w:r w:rsidRPr="006031CD">
        <w:instrText xml:space="preserve"> SEQ Table \* ARABIC </w:instrText>
      </w:r>
      <w:r w:rsidRPr="006031CD">
        <w:fldChar w:fldCharType="separate"/>
      </w:r>
      <w:r w:rsidR="0012574E">
        <w:rPr>
          <w:noProof/>
        </w:rPr>
        <w:t>21</w:t>
      </w:r>
      <w:r w:rsidRPr="006031CD">
        <w:fldChar w:fldCharType="end"/>
      </w:r>
      <w:bookmarkEnd w:id="462"/>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D1BF835"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12574E" w:rsidRPr="006031CD">
        <w:t xml:space="preserve">Table </w:t>
      </w:r>
      <w:r w:rsidR="0012574E">
        <w:rPr>
          <w:noProof/>
        </w:rPr>
        <w:t>22</w:t>
      </w:r>
      <w:r>
        <w:fldChar w:fldCharType="end"/>
      </w:r>
      <w:r w:rsidRPr="006031CD">
        <w:t>:</w:t>
      </w:r>
      <w:r>
        <w:t xml:space="preserve"> </w:t>
      </w:r>
    </w:p>
    <w:p w14:paraId="60FB916E" w14:textId="767D5B92" w:rsidR="0039224F" w:rsidRPr="006031CD" w:rsidRDefault="0039224F" w:rsidP="001640C5">
      <w:pPr>
        <w:pStyle w:val="Beschriftung"/>
        <w:keepNext/>
        <w:keepLines/>
      </w:pPr>
      <w:bookmarkStart w:id="464" w:name="_Ref156247437"/>
      <w:bookmarkStart w:id="465" w:name="_Toc159618954"/>
      <w:r w:rsidRPr="006031CD">
        <w:t xml:space="preserve">Table </w:t>
      </w:r>
      <w:r w:rsidRPr="006031CD">
        <w:fldChar w:fldCharType="begin"/>
      </w:r>
      <w:r w:rsidRPr="006031CD">
        <w:instrText xml:space="preserve"> SEQ Table \* ARABIC </w:instrText>
      </w:r>
      <w:r w:rsidRPr="006031CD">
        <w:fldChar w:fldCharType="separate"/>
      </w:r>
      <w:r w:rsidR="0012574E">
        <w:rPr>
          <w:noProof/>
        </w:rPr>
        <w:t>22</w:t>
      </w:r>
      <w:r w:rsidRPr="006031CD">
        <w:fldChar w:fldCharType="end"/>
      </w:r>
      <w:bookmarkEnd w:id="464"/>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4DD7B699"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w:t>
      </w:r>
      <w:proofErr w:type="spellStart"/>
      <w:r w:rsidR="00FC68DB" w:rsidRPr="006031CD">
        <w:rPr>
          <w:rStyle w:val="CodeCharacter"/>
        </w:rPr>
        <w:t>string_list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12574E" w:rsidRPr="006031CD">
        <w:t xml:space="preserve">Table </w:t>
      </w:r>
      <w:r w:rsidR="0012574E">
        <w:rPr>
          <w:noProof/>
        </w:rPr>
        <w:t>23</w:t>
      </w:r>
      <w:r>
        <w:fldChar w:fldCharType="end"/>
      </w:r>
      <w:r w:rsidRPr="006031CD">
        <w:t>:</w:t>
      </w:r>
      <w:r>
        <w:t xml:space="preserve"> </w:t>
      </w:r>
    </w:p>
    <w:p w14:paraId="69DDFCCB" w14:textId="616271A1" w:rsidR="0039224F" w:rsidRPr="006031CD" w:rsidRDefault="0039224F" w:rsidP="001640C5">
      <w:pPr>
        <w:pStyle w:val="Beschriftung"/>
        <w:keepNext/>
        <w:keepLines/>
      </w:pPr>
      <w:bookmarkStart w:id="466" w:name="_Ref156247416"/>
      <w:bookmarkStart w:id="467" w:name="_Toc159618955"/>
      <w:r w:rsidRPr="006031CD">
        <w:t xml:space="preserve">Table </w:t>
      </w:r>
      <w:r w:rsidRPr="006031CD">
        <w:fldChar w:fldCharType="begin"/>
      </w:r>
      <w:r w:rsidRPr="006031CD">
        <w:instrText xml:space="preserve"> SEQ Table \* ARABIC </w:instrText>
      </w:r>
      <w:r w:rsidRPr="006031CD">
        <w:fldChar w:fldCharType="separate"/>
      </w:r>
      <w:r w:rsidR="0012574E">
        <w:rPr>
          <w:noProof/>
        </w:rPr>
        <w:t>23</w:t>
      </w:r>
      <w:r w:rsidRPr="006031CD">
        <w:fldChar w:fldCharType="end"/>
      </w:r>
      <w:bookmarkEnd w:id="466"/>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element</w:t>
      </w:r>
      <w:bookmarkEnd w:id="46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2270D20"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12574E" w:rsidRPr="006031CD">
        <w:t xml:space="preserve">Table </w:t>
      </w:r>
      <w:r w:rsidR="0012574E">
        <w:rPr>
          <w:noProof/>
        </w:rPr>
        <w:t>24</w:t>
      </w:r>
      <w:r w:rsidR="00F73574">
        <w:fldChar w:fldCharType="end"/>
      </w:r>
      <w:r w:rsidR="00F73574">
        <w:t>)</w:t>
      </w:r>
      <w:r w:rsidRPr="006031CD">
        <w:t>:</w:t>
      </w:r>
      <w:r w:rsidR="00F73574">
        <w:t xml:space="preserve"> </w:t>
      </w:r>
    </w:p>
    <w:p w14:paraId="0EA62E80" w14:textId="24C1F32C" w:rsidR="006C2BAB" w:rsidRPr="006031CD" w:rsidRDefault="006C2BAB" w:rsidP="001640C5">
      <w:pPr>
        <w:pStyle w:val="Beschriftung"/>
        <w:keepNext/>
        <w:keepLines/>
      </w:pPr>
      <w:bookmarkStart w:id="468" w:name="_Ref156247642"/>
      <w:bookmarkStart w:id="469" w:name="_Toc159618956"/>
      <w:r w:rsidRPr="006031CD">
        <w:t xml:space="preserve">Table </w:t>
      </w:r>
      <w:r w:rsidRPr="006031CD">
        <w:fldChar w:fldCharType="begin"/>
      </w:r>
      <w:r w:rsidRPr="006031CD">
        <w:instrText xml:space="preserve"> SEQ Table \* ARABIC </w:instrText>
      </w:r>
      <w:r w:rsidRPr="006031CD">
        <w:fldChar w:fldCharType="separate"/>
      </w:r>
      <w:r w:rsidR="0012574E">
        <w:rPr>
          <w:noProof/>
        </w:rPr>
        <w:t>24</w:t>
      </w:r>
      <w:r w:rsidRPr="006031CD">
        <w:fldChar w:fldCharType="end"/>
      </w:r>
      <w:bookmarkEnd w:id="468"/>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w:t>
      </w:r>
      <w:r w:rsidRPr="006031CD">
        <w:t>element</w:t>
      </w:r>
      <w:bookmarkEnd w:id="46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63E73620"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12574E" w:rsidRPr="006031CD">
        <w:t xml:space="preserve">Table </w:t>
      </w:r>
      <w:r w:rsidR="0012574E">
        <w:rPr>
          <w:noProof/>
        </w:rPr>
        <w:t>25</w:t>
      </w:r>
      <w:r w:rsidR="00262EA0">
        <w:fldChar w:fldCharType="end"/>
      </w:r>
      <w:r w:rsidR="00F73574">
        <w:t>)</w:t>
      </w:r>
      <w:r w:rsidRPr="006031CD">
        <w:t>:</w:t>
      </w:r>
      <w:r w:rsidR="00262EA0">
        <w:t xml:space="preserve"> </w:t>
      </w:r>
    </w:p>
    <w:p w14:paraId="259C646E" w14:textId="7B68AEAB" w:rsidR="006C2BAB" w:rsidRPr="00A26787" w:rsidRDefault="006C2BAB" w:rsidP="001640C5">
      <w:pPr>
        <w:pStyle w:val="Beschriftung"/>
        <w:keepNext/>
        <w:keepLines/>
      </w:pPr>
      <w:bookmarkStart w:id="470" w:name="_Ref156247768"/>
      <w:bookmarkStart w:id="471" w:name="_Toc159618957"/>
      <w:r w:rsidRPr="006031CD">
        <w:t xml:space="preserve">Table </w:t>
      </w:r>
      <w:r w:rsidRPr="006031CD">
        <w:fldChar w:fldCharType="begin"/>
      </w:r>
      <w:r w:rsidRPr="006031CD">
        <w:instrText xml:space="preserve"> SEQ Table \* ARABIC </w:instrText>
      </w:r>
      <w:r w:rsidRPr="006031CD">
        <w:fldChar w:fldCharType="separate"/>
      </w:r>
      <w:r w:rsidR="0012574E">
        <w:rPr>
          <w:noProof/>
        </w:rPr>
        <w:t>25</w:t>
      </w:r>
      <w:r w:rsidRPr="006031CD">
        <w:fldChar w:fldCharType="end"/>
      </w:r>
      <w:bookmarkEnd w:id="470"/>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w:t>
      </w:r>
      <w:proofErr w:type="spellStart"/>
      <w:r w:rsidRPr="00DB2A07">
        <w:rPr>
          <w:rStyle w:val="CodeCharacter"/>
        </w:rPr>
        <w:t>string_list</w:t>
      </w:r>
      <w:proofErr w:type="spellEnd"/>
      <w:r w:rsidRPr="00DB2A07">
        <w:rPr>
          <w:rStyle w:val="CodeCharacter"/>
        </w:rPr>
        <w:t>/&gt;</w:t>
      </w:r>
      <w:bookmarkEnd w:id="471"/>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6F340752"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real_list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12574E" w:rsidRPr="006031CD">
        <w:t xml:space="preserve">Table </w:t>
      </w:r>
      <w:r w:rsidR="0012574E">
        <w:rPr>
          <w:noProof/>
        </w:rPr>
        <w:t>26</w:t>
      </w:r>
      <w:r w:rsidR="00262EA0">
        <w:fldChar w:fldCharType="end"/>
      </w:r>
      <w:r>
        <w:t>:</w:t>
      </w:r>
      <w:r w:rsidR="00262EA0">
        <w:t xml:space="preserve"> </w:t>
      </w:r>
    </w:p>
    <w:p w14:paraId="321D9C11" w14:textId="26CB16D8" w:rsidR="006C2BAB" w:rsidRPr="006031CD" w:rsidRDefault="006C2BAB" w:rsidP="001640C5">
      <w:pPr>
        <w:pStyle w:val="Beschriftung"/>
        <w:keepNext/>
        <w:keepLines/>
      </w:pPr>
      <w:bookmarkStart w:id="472" w:name="_Ref156247781"/>
      <w:bookmarkStart w:id="473" w:name="_Toc159618958"/>
      <w:r w:rsidRPr="006031CD">
        <w:t xml:space="preserve">Table </w:t>
      </w:r>
      <w:r w:rsidRPr="006031CD">
        <w:fldChar w:fldCharType="begin"/>
      </w:r>
      <w:r w:rsidRPr="006031CD">
        <w:instrText xml:space="preserve"> SEQ Table \* ARABIC </w:instrText>
      </w:r>
      <w:r w:rsidRPr="006031CD">
        <w:fldChar w:fldCharType="separate"/>
      </w:r>
      <w:r w:rsidR="0012574E">
        <w:rPr>
          <w:noProof/>
        </w:rPr>
        <w:t>26</w:t>
      </w:r>
      <w:r w:rsidRPr="006031CD">
        <w:fldChar w:fldCharType="end"/>
      </w:r>
      <w:bookmarkEnd w:id="472"/>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real_list</w:t>
      </w:r>
      <w:proofErr w:type="spellEnd"/>
      <w:r w:rsidRPr="00DB2A07">
        <w:rPr>
          <w:rStyle w:val="elementdeftypeChar"/>
          <w:rFonts w:eastAsia="Calibri"/>
          <w:b/>
          <w:i w:val="0"/>
          <w:sz w:val="22"/>
          <w:szCs w:val="22"/>
        </w:rPr>
        <w:t>/&gt;</w:t>
      </w:r>
      <w:r w:rsidRPr="00DB2A07">
        <w:t xml:space="preserve"> element</w:t>
      </w:r>
      <w:bookmarkEnd w:id="47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2AB6EAF" w:rsidR="00FC68DB" w:rsidRPr="006031CD" w:rsidRDefault="00FC68DB" w:rsidP="003E271A">
      <w:pPr>
        <w:keepNext/>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12574E" w:rsidRPr="006031CD">
        <w:t xml:space="preserve">Table </w:t>
      </w:r>
      <w:r w:rsidR="0012574E">
        <w:rPr>
          <w:noProof/>
        </w:rPr>
        <w:t>27</w:t>
      </w:r>
      <w:r w:rsidR="00262EA0">
        <w:fldChar w:fldCharType="end"/>
      </w:r>
      <w:r w:rsidR="00F73574">
        <w:t>)</w:t>
      </w:r>
      <w:r w:rsidRPr="006031CD">
        <w:t>:</w:t>
      </w:r>
      <w:r w:rsidR="00262EA0">
        <w:t xml:space="preserve"> </w:t>
      </w:r>
    </w:p>
    <w:p w14:paraId="4E364D21" w14:textId="27CA49B2" w:rsidR="006C2BAB" w:rsidRPr="00D06887" w:rsidRDefault="006C2BAB" w:rsidP="001640C5">
      <w:pPr>
        <w:pStyle w:val="Beschriftung"/>
        <w:keepNext/>
        <w:keepLines/>
      </w:pPr>
      <w:bookmarkStart w:id="474" w:name="_Ref156247788"/>
      <w:bookmarkStart w:id="475" w:name="_Toc159618959"/>
      <w:r w:rsidRPr="006031CD">
        <w:t xml:space="preserve">Table </w:t>
      </w:r>
      <w:r w:rsidRPr="006031CD">
        <w:fldChar w:fldCharType="begin"/>
      </w:r>
      <w:r w:rsidRPr="006031CD">
        <w:instrText xml:space="preserve"> SEQ Table \* ARABIC </w:instrText>
      </w:r>
      <w:r w:rsidRPr="006031CD">
        <w:fldChar w:fldCharType="separate"/>
      </w:r>
      <w:r w:rsidR="0012574E">
        <w:rPr>
          <w:noProof/>
        </w:rPr>
        <w:t>27</w:t>
      </w:r>
      <w:r w:rsidRPr="006031CD">
        <w:fldChar w:fldCharType="end"/>
      </w:r>
      <w:bookmarkEnd w:id="474"/>
      <w:r w:rsidRPr="006031CD">
        <w:t xml:space="preserve">— </w:t>
      </w:r>
      <w:r w:rsidRPr="00D06887">
        <w:t xml:space="preserve">Nested element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real_list</w:t>
      </w:r>
      <w:proofErr w:type="spellEnd"/>
      <w:r w:rsidRPr="00D06887">
        <w:rPr>
          <w:rStyle w:val="elementdeftypeChar"/>
          <w:rFonts w:eastAsia="Calibri"/>
          <w:b/>
          <w:i w:val="0"/>
          <w:sz w:val="22"/>
          <w:szCs w:val="22"/>
        </w:rPr>
        <w:t>/&gt;</w:t>
      </w:r>
      <w:r w:rsidRPr="00D06887">
        <w:t xml:space="preserve"> element</w:t>
      </w:r>
      <w:bookmarkEnd w:id="475"/>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5A6B8D5E"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12574E" w:rsidRPr="006031CD">
        <w:t xml:space="preserve">Table </w:t>
      </w:r>
      <w:r w:rsidR="0012574E">
        <w:rPr>
          <w:noProof/>
        </w:rPr>
        <w:t>28</w:t>
      </w:r>
      <w:r w:rsidR="00262EA0">
        <w:fldChar w:fldCharType="end"/>
      </w:r>
      <w:r w:rsidR="00F73574">
        <w:t>)</w:t>
      </w:r>
      <w:r w:rsidRPr="006031CD">
        <w:t>:</w:t>
      </w:r>
      <w:r w:rsidR="00262EA0">
        <w:t xml:space="preserve"> </w:t>
      </w:r>
    </w:p>
    <w:p w14:paraId="44510689" w14:textId="15B3EE78" w:rsidR="0059323C" w:rsidRPr="006031CD" w:rsidRDefault="0059323C" w:rsidP="001640C5">
      <w:pPr>
        <w:pStyle w:val="Beschriftung"/>
        <w:keepNext/>
        <w:keepLines/>
      </w:pPr>
      <w:bookmarkStart w:id="476" w:name="_Ref156247797"/>
      <w:bookmarkStart w:id="477" w:name="_Toc159618960"/>
      <w:r w:rsidRPr="006031CD">
        <w:t xml:space="preserve">Table </w:t>
      </w:r>
      <w:r w:rsidRPr="006031CD">
        <w:fldChar w:fldCharType="begin"/>
      </w:r>
      <w:r w:rsidRPr="006031CD">
        <w:instrText xml:space="preserve"> SEQ Table \* ARABIC </w:instrText>
      </w:r>
      <w:r w:rsidRPr="006031CD">
        <w:fldChar w:fldCharType="separate"/>
      </w:r>
      <w:r w:rsidR="0012574E">
        <w:rPr>
          <w:noProof/>
        </w:rPr>
        <w:t>28</w:t>
      </w:r>
      <w:r w:rsidRPr="006031CD">
        <w:fldChar w:fldCharType="end"/>
      </w:r>
      <w:bookmarkEnd w:id="476"/>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proofErr w:type="spellStart"/>
      <w:r w:rsidRPr="00D06887">
        <w:rPr>
          <w:rFonts w:ascii="Courier New" w:hAnsi="Courier New" w:cs="Courier New"/>
        </w:rPr>
        <w:t>real_</w:t>
      </w:r>
      <w:r w:rsidRPr="006031CD">
        <w:rPr>
          <w:rFonts w:ascii="Courier New" w:hAnsi="Courier New" w:cs="Courier New"/>
        </w:rPr>
        <w:t>list</w:t>
      </w:r>
      <w:proofErr w:type="spellEnd"/>
      <w:r w:rsidRPr="006031CD">
        <w:t>/&gt;</w:t>
      </w:r>
      <w:bookmarkEnd w:id="477"/>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61C3D82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int_list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12574E" w:rsidRPr="006031CD">
        <w:t xml:space="preserve">Table </w:t>
      </w:r>
      <w:r w:rsidR="0012574E">
        <w:rPr>
          <w:noProof/>
        </w:rPr>
        <w:t>29</w:t>
      </w:r>
      <w:r>
        <w:fldChar w:fldCharType="end"/>
      </w:r>
      <w:r>
        <w:t>:</w:t>
      </w:r>
    </w:p>
    <w:p w14:paraId="22E42D8D" w14:textId="3F970F1B" w:rsidR="0059323C" w:rsidRPr="006031CD" w:rsidRDefault="0059323C" w:rsidP="001640C5">
      <w:pPr>
        <w:pStyle w:val="Beschriftung"/>
        <w:keepNext/>
        <w:keepLines/>
      </w:pPr>
      <w:bookmarkStart w:id="478" w:name="_Ref156247753"/>
      <w:bookmarkStart w:id="479" w:name="_Toc159618961"/>
      <w:r w:rsidRPr="006031CD">
        <w:t xml:space="preserve">Table </w:t>
      </w:r>
      <w:r w:rsidRPr="006031CD">
        <w:fldChar w:fldCharType="begin"/>
      </w:r>
      <w:r w:rsidRPr="006031CD">
        <w:instrText xml:space="preserve"> SEQ Table \* ARABIC </w:instrText>
      </w:r>
      <w:r w:rsidRPr="006031CD">
        <w:fldChar w:fldCharType="separate"/>
      </w:r>
      <w:r w:rsidR="0012574E">
        <w:rPr>
          <w:noProof/>
        </w:rPr>
        <w:t>29</w:t>
      </w:r>
      <w:r w:rsidRPr="006031CD">
        <w:fldChar w:fldCharType="end"/>
      </w:r>
      <w:bookmarkEnd w:id="478"/>
      <w:r w:rsidRPr="006031CD">
        <w:t xml:space="preserve"> — </w:t>
      </w:r>
      <w:r w:rsidRPr="00D06887">
        <w:t xml:space="preserve">Attributes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7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41F756D5"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12574E" w:rsidRPr="006031CD">
        <w:t xml:space="preserve">Table </w:t>
      </w:r>
      <w:r w:rsidR="0012574E">
        <w:rPr>
          <w:noProof/>
        </w:rPr>
        <w:t>30</w:t>
      </w:r>
      <w:r w:rsidR="005016E9">
        <w:fldChar w:fldCharType="end"/>
      </w:r>
      <w:r w:rsidR="005016E9">
        <w:t>)</w:t>
      </w:r>
      <w:r w:rsidRPr="006031CD">
        <w:t>:</w:t>
      </w:r>
      <w:r w:rsidR="005016E9">
        <w:t xml:space="preserve"> </w:t>
      </w:r>
    </w:p>
    <w:p w14:paraId="466CA12D" w14:textId="4503EC6B" w:rsidR="0059323C" w:rsidRPr="006031CD" w:rsidRDefault="0059323C" w:rsidP="001640C5">
      <w:pPr>
        <w:pStyle w:val="Beschriftung"/>
        <w:keepNext/>
        <w:keepLines/>
      </w:pPr>
      <w:bookmarkStart w:id="480" w:name="_Ref156247831"/>
      <w:bookmarkStart w:id="481" w:name="_Toc159618962"/>
      <w:r w:rsidRPr="006031CD">
        <w:t xml:space="preserve">Table </w:t>
      </w:r>
      <w:r w:rsidRPr="006031CD">
        <w:fldChar w:fldCharType="begin"/>
      </w:r>
      <w:r w:rsidRPr="006031CD">
        <w:instrText xml:space="preserve"> SEQ Table \* ARABIC </w:instrText>
      </w:r>
      <w:r w:rsidRPr="006031CD">
        <w:fldChar w:fldCharType="separate"/>
      </w:r>
      <w:r w:rsidR="0012574E">
        <w:rPr>
          <w:noProof/>
        </w:rPr>
        <w:t>30</w:t>
      </w:r>
      <w:r w:rsidRPr="006031CD">
        <w:fldChar w:fldCharType="end"/>
      </w:r>
      <w:bookmarkEnd w:id="480"/>
      <w:r w:rsidRPr="006031CD">
        <w:t xml:space="preserve"> — Nested </w:t>
      </w:r>
      <w:r w:rsidRPr="00D06887">
        <w:t xml:space="preserve">elements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81"/>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614DA17B"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12574E" w:rsidRPr="006031CD">
        <w:t xml:space="preserve">Table </w:t>
      </w:r>
      <w:r w:rsidR="0012574E">
        <w:rPr>
          <w:noProof/>
        </w:rPr>
        <w:t>31</w:t>
      </w:r>
      <w:r w:rsidR="005016E9">
        <w:fldChar w:fldCharType="end"/>
      </w:r>
      <w:r w:rsidR="005016E9">
        <w:t>)</w:t>
      </w:r>
      <w:r w:rsidRPr="006031CD">
        <w:t>:</w:t>
      </w:r>
      <w:r w:rsidR="005016E9">
        <w:t xml:space="preserve"> </w:t>
      </w:r>
    </w:p>
    <w:p w14:paraId="48E59BEE" w14:textId="7DA7F1BD" w:rsidR="0059323C" w:rsidRPr="006031CD" w:rsidRDefault="0059323C" w:rsidP="001640C5">
      <w:pPr>
        <w:pStyle w:val="Beschriftung"/>
        <w:keepNext/>
        <w:keepLines/>
      </w:pPr>
      <w:bookmarkStart w:id="482" w:name="_Ref156247839"/>
      <w:bookmarkStart w:id="483" w:name="_Toc159618963"/>
      <w:r w:rsidRPr="006031CD">
        <w:t xml:space="preserve">Table </w:t>
      </w:r>
      <w:r w:rsidRPr="006031CD">
        <w:fldChar w:fldCharType="begin"/>
      </w:r>
      <w:r w:rsidRPr="006031CD">
        <w:instrText xml:space="preserve"> SEQ Table \* ARABIC </w:instrText>
      </w:r>
      <w:r w:rsidRPr="006031CD">
        <w:fldChar w:fldCharType="separate"/>
      </w:r>
      <w:r w:rsidR="0012574E">
        <w:rPr>
          <w:noProof/>
        </w:rPr>
        <w:t>31</w:t>
      </w:r>
      <w:r w:rsidRPr="006031CD">
        <w:fldChar w:fldCharType="end"/>
      </w:r>
      <w:bookmarkEnd w:id="482"/>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proofErr w:type="spellStart"/>
      <w:r w:rsidRPr="00D06887">
        <w:rPr>
          <w:rFonts w:ascii="Courier New" w:hAnsi="Courier New" w:cs="Courier New"/>
        </w:rPr>
        <w:t>real_list</w:t>
      </w:r>
      <w:proofErr w:type="spellEnd"/>
      <w:r w:rsidRPr="006031CD">
        <w:rPr>
          <w:rFonts w:ascii="Courier New" w:hAnsi="Courier New" w:cs="Courier New"/>
        </w:rPr>
        <w:t>/</w:t>
      </w:r>
      <w:r w:rsidRPr="006031CD">
        <w:t>&gt;</w:t>
      </w:r>
      <w:bookmarkEnd w:id="483"/>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lastRenderedPageBreak/>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59637AC5" w14:textId="6C245E2F"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r w:rsidR="0097331B">
        <w:rPr>
          <w:lang w:val="en-GB"/>
        </w:rPr>
        <w:t xml:space="preserve"> </w:t>
      </w:r>
    </w:p>
    <w:p w14:paraId="581EC397" w14:textId="0DBDC078" w:rsidR="006E4184" w:rsidRPr="005C2D94" w:rsidRDefault="00FC68DB" w:rsidP="006E4184">
      <w:pPr>
        <w:pStyle w:val="berschrift2"/>
      </w:pPr>
      <w:bookmarkStart w:id="484" w:name="_Toc440038865"/>
      <w:bookmarkStart w:id="485" w:name="_Toc3556965"/>
      <w:bookmarkStart w:id="486" w:name="_Toc34747215"/>
      <w:bookmarkStart w:id="487" w:name="_Toc77102030"/>
      <w:bookmarkStart w:id="488" w:name="_Ref157673329"/>
      <w:bookmarkStart w:id="489" w:name="_Toc159618756"/>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84"/>
      <w:bookmarkEnd w:id="485"/>
      <w:bookmarkEnd w:id="486"/>
      <w:bookmarkEnd w:id="487"/>
      <w:bookmarkEnd w:id="488"/>
      <w:bookmarkEnd w:id="489"/>
      <w:r w:rsidR="006E4184">
        <w:t xml:space="preserve"> </w:t>
      </w:r>
    </w:p>
    <w:p w14:paraId="46209363" w14:textId="5E11C13B" w:rsidR="00EE0CF2" w:rsidRPr="00BF5C18" w:rsidRDefault="00EE0CF2" w:rsidP="0013175B">
      <w:pPr>
        <w:pStyle w:val="berschrift3"/>
      </w:pPr>
      <w:bookmarkStart w:id="490" w:name="_Toc159618757"/>
      <w:r>
        <w:t>General</w:t>
      </w:r>
      <w:bookmarkEnd w:id="490"/>
    </w:p>
    <w:p w14:paraId="6DA1A818" w14:textId="4B306244"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1" w:name="_Toc440038866"/>
      <w:bookmarkStart w:id="492" w:name="_Toc3556966"/>
      <w:bookmarkStart w:id="493" w:name="_Toc34747216"/>
      <w:bookmarkStart w:id="494" w:name="_Toc77102031"/>
      <w:bookmarkStart w:id="495" w:name="_Toc159618758"/>
      <w:r w:rsidRPr="00F54804">
        <w:t xml:space="preserve">Needs of different process roles, </w:t>
      </w:r>
      <w:r w:rsidRPr="006031CD">
        <w:t xml:space="preserve">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1"/>
      <w:bookmarkEnd w:id="492"/>
      <w:bookmarkEnd w:id="493"/>
      <w:bookmarkEnd w:id="494"/>
      <w:bookmarkEnd w:id="495"/>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1CB26C57" w:rsidR="00FC68DB" w:rsidRPr="006031CD" w:rsidRDefault="00FC68DB" w:rsidP="00B202D2">
      <w:r w:rsidRPr="00F54804">
        <w:lastRenderedPageBreak/>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6" w:name="_Toc440038867"/>
      <w:bookmarkStart w:id="497" w:name="_Toc3556967"/>
      <w:bookmarkStart w:id="498" w:name="_Toc34747217"/>
      <w:bookmarkStart w:id="499" w:name="_Toc77102032"/>
      <w:bookmarkStart w:id="500" w:name="_Toc159618759"/>
      <w:r w:rsidRPr="006031CD">
        <w:t xml:space="preserve">Needs of different applications, 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6"/>
      <w:bookmarkEnd w:id="497"/>
      <w:bookmarkEnd w:id="498"/>
      <w:bookmarkEnd w:id="499"/>
      <w:bookmarkEnd w:id="500"/>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1" w:name="_Toc440038868"/>
      <w:bookmarkStart w:id="502" w:name="_Toc3556968"/>
      <w:bookmarkStart w:id="503" w:name="_Toc34747218"/>
      <w:bookmarkStart w:id="504" w:name="_Toc77102033"/>
      <w:bookmarkStart w:id="505" w:name="_Toc159618760"/>
      <w:r w:rsidRPr="006031CD">
        <w:t xml:space="preserve">Different levels of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r w:rsidRPr="006031CD">
        <w:t xml:space="preserve"> within χMCF data model</w:t>
      </w:r>
      <w:bookmarkEnd w:id="501"/>
      <w:bookmarkEnd w:id="502"/>
      <w:bookmarkEnd w:id="503"/>
      <w:bookmarkEnd w:id="504"/>
      <w:bookmarkEnd w:id="505"/>
      <w:r w:rsidRPr="006031CD">
        <w:t xml:space="preserve"> </w:t>
      </w:r>
    </w:p>
    <w:p w14:paraId="0B0D92A2" w14:textId="14795561"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12574E">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12574E">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w:t>
      </w:r>
      <w:proofErr w:type="spellStart"/>
      <w:r w:rsidRPr="006031CD">
        <w:rPr>
          <w:rStyle w:val="CodeCharacter"/>
        </w:rPr>
        <w:t>xmcf</w:t>
      </w:r>
      <w:proofErr w:type="spellEnd"/>
      <w:r w:rsidRPr="006031CD">
        <w:rPr>
          <w:rStyle w:val="CodeCharacter"/>
        </w:rPr>
        <w:t>/&gt;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w:t>
      </w:r>
      <w:proofErr w:type="spellStart"/>
      <w:r w:rsidR="00DB4E86" w:rsidRPr="00737A01">
        <w:rPr>
          <w:rFonts w:ascii="Courier New" w:eastAsia="Times New Roman" w:hAnsi="Courier New" w:cs="Courier New"/>
        </w:rPr>
        <w:t>custom_attributes</w:t>
      </w:r>
      <w:proofErr w:type="spellEnd"/>
      <w:r w:rsidR="00DB4E86" w:rsidRPr="00737A01">
        <w:rPr>
          <w:rFonts w:ascii="Courier New" w:eastAsia="Times New Roman" w:hAnsi="Courier New" w:cs="Courier New"/>
        </w:rPr>
        <w:t>/&gt;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w:t>
      </w:r>
      <w:proofErr w:type="spellStart"/>
      <w:r w:rsidR="008130C7" w:rsidRPr="00737A01">
        <w:rPr>
          <w:rFonts w:ascii="Courier New" w:eastAsia="Times New Roman" w:hAnsi="Courier New" w:cs="Courier New"/>
        </w:rPr>
        <w:t>custom_attributes</w:t>
      </w:r>
      <w:proofErr w:type="spellEnd"/>
      <w:r w:rsidR="008130C7" w:rsidRPr="00737A01">
        <w:rPr>
          <w:rFonts w:ascii="Courier New" w:eastAsia="Times New Roman" w:hAnsi="Courier New" w:cs="Courier New"/>
        </w:rPr>
        <w:t>/&gt;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6" w:name="_Toc3556969"/>
      <w:bookmarkStart w:id="507" w:name="_Toc34747219"/>
      <w:bookmarkStart w:id="508" w:name="_Toc77102034"/>
      <w:bookmarkStart w:id="509" w:name="_Toc159618761"/>
      <w:r w:rsidRPr="00F54804">
        <w:lastRenderedPageBreak/>
        <w:t>0D connections</w:t>
      </w:r>
      <w:bookmarkEnd w:id="506"/>
      <w:bookmarkEnd w:id="507"/>
      <w:bookmarkEnd w:id="508"/>
      <w:bookmarkEnd w:id="509"/>
    </w:p>
    <w:p w14:paraId="7BFE46E1" w14:textId="69D293BE" w:rsidR="00FC68DB" w:rsidRPr="005C2D94" w:rsidRDefault="00FC68DB" w:rsidP="00B202D2">
      <w:pPr>
        <w:pStyle w:val="berschrift2"/>
      </w:pPr>
      <w:bookmarkStart w:id="510" w:name="_Toc413359578"/>
      <w:bookmarkStart w:id="511" w:name="_Toc3556970"/>
      <w:bookmarkStart w:id="512" w:name="_Toc34747220"/>
      <w:bookmarkStart w:id="513" w:name="_Toc77102035"/>
      <w:bookmarkStart w:id="514" w:name="_Toc159618762"/>
      <w:r w:rsidRPr="005C2D94">
        <w:t>Generic Definitions</w:t>
      </w:r>
      <w:bookmarkEnd w:id="510"/>
      <w:bookmarkEnd w:id="511"/>
      <w:bookmarkEnd w:id="512"/>
      <w:bookmarkEnd w:id="513"/>
      <w:bookmarkEnd w:id="514"/>
      <w:r w:rsidR="006E4184">
        <w:t xml:space="preserve"> </w:t>
      </w:r>
    </w:p>
    <w:p w14:paraId="64F211EF" w14:textId="3D181317" w:rsidR="00FC68DB" w:rsidRDefault="00FC68DB" w:rsidP="00B202D2">
      <w:pPr>
        <w:pStyle w:val="berschrift3"/>
      </w:pPr>
      <w:bookmarkStart w:id="515" w:name="_Toc413359579"/>
      <w:bookmarkStart w:id="516" w:name="_Ref428958711"/>
      <w:bookmarkStart w:id="517" w:name="_Toc3556971"/>
      <w:bookmarkStart w:id="518" w:name="_Toc34747221"/>
      <w:bookmarkStart w:id="519" w:name="_Toc77102036"/>
      <w:bookmarkStart w:id="520" w:name="_Ref157018204"/>
      <w:bookmarkStart w:id="521" w:name="_Toc159618763"/>
      <w:r w:rsidRPr="001E4607">
        <w:t>Identification</w:t>
      </w:r>
      <w:bookmarkEnd w:id="515"/>
      <w:bookmarkEnd w:id="516"/>
      <w:bookmarkEnd w:id="517"/>
      <w:bookmarkEnd w:id="518"/>
      <w:bookmarkEnd w:id="519"/>
      <w:bookmarkEnd w:id="520"/>
      <w:bookmarkEnd w:id="521"/>
    </w:p>
    <w:p w14:paraId="5FA12269" w14:textId="5E443F8C" w:rsidR="00650A92" w:rsidRPr="00650A92" w:rsidRDefault="00650A92" w:rsidP="0013175B">
      <w:pPr>
        <w:pStyle w:val="berschrift4"/>
      </w:pPr>
      <w:r>
        <w:t>General</w:t>
      </w:r>
    </w:p>
    <w:p w14:paraId="5E55D34A" w14:textId="1DE87A2A"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12574E" w:rsidRPr="00CC3DCA">
        <w:t xml:space="preserve">Table </w:t>
      </w:r>
      <w:r w:rsidR="0012574E">
        <w:rPr>
          <w:noProof/>
        </w:rPr>
        <w:t>32</w:t>
      </w:r>
      <w:r w:rsidR="005016E9">
        <w:fldChar w:fldCharType="end"/>
      </w:r>
      <w:r w:rsidR="00FC68DB" w:rsidRPr="00CC3DCA">
        <w:t>:</w:t>
      </w:r>
      <w:r w:rsidR="00220E19" w:rsidRPr="00CC3DCA">
        <w:t xml:space="preserve"> </w:t>
      </w:r>
    </w:p>
    <w:p w14:paraId="31F44853" w14:textId="1DB37B38" w:rsidR="0059323C" w:rsidRPr="00CC3DCA" w:rsidRDefault="0059323C" w:rsidP="001640C5">
      <w:pPr>
        <w:pStyle w:val="Beschriftung"/>
        <w:keepNext/>
        <w:keepLines/>
      </w:pPr>
      <w:bookmarkStart w:id="522" w:name="_Ref156247934"/>
      <w:bookmarkStart w:id="523" w:name="_Toc159618964"/>
      <w:r w:rsidRPr="00CC3DCA">
        <w:t xml:space="preserve">Table </w:t>
      </w:r>
      <w:r w:rsidRPr="00CC3DCA">
        <w:fldChar w:fldCharType="begin"/>
      </w:r>
      <w:r w:rsidRPr="00CC3DCA">
        <w:instrText xml:space="preserve"> SEQ Table \* ARABIC </w:instrText>
      </w:r>
      <w:r w:rsidRPr="00CC3DCA">
        <w:fldChar w:fldCharType="separate"/>
      </w:r>
      <w:r w:rsidR="0012574E">
        <w:rPr>
          <w:noProof/>
        </w:rPr>
        <w:t>32</w:t>
      </w:r>
      <w:r w:rsidRPr="00CC3DCA">
        <w:fldChar w:fldCharType="end"/>
      </w:r>
      <w:bookmarkEnd w:id="522"/>
      <w:r w:rsidRPr="00CC3DCA">
        <w:t xml:space="preserve"> — Attributes of element </w:t>
      </w:r>
      <w:r w:rsidRPr="00CC3DCA">
        <w:rPr>
          <w:rFonts w:ascii="Courier New" w:hAnsi="Courier New" w:cs="Courier New"/>
        </w:rPr>
        <w:t>&lt;connection_0d/&gt;</w:t>
      </w:r>
      <w:bookmarkEnd w:id="5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9B2C78F"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12574E">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lastRenderedPageBreak/>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4" w:name="_Ref414563154"/>
      <w:bookmarkStart w:id="525" w:name="_Toc3556972"/>
      <w:bookmarkStart w:id="526" w:name="_Toc34747222"/>
      <w:bookmarkStart w:id="527" w:name="_Toc77102037"/>
      <w:bookmarkStart w:id="528" w:name="_Toc159618764"/>
      <w:r w:rsidRPr="00CC3DCA">
        <w:t>Location</w:t>
      </w:r>
      <w:bookmarkEnd w:id="524"/>
      <w:bookmarkEnd w:id="525"/>
      <w:bookmarkEnd w:id="526"/>
      <w:bookmarkEnd w:id="527"/>
      <w:bookmarkEnd w:id="528"/>
      <w:r w:rsidR="00CC3DCA" w:rsidRPr="00CC3DCA">
        <w:t xml:space="preserve"> </w:t>
      </w:r>
    </w:p>
    <w:p w14:paraId="68901D38" w14:textId="01EB776C"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12574E" w:rsidRPr="00CC3DCA">
        <w:rPr>
          <w:rStyle w:val="ListenabsatzZchn"/>
        </w:rPr>
        <w:t xml:space="preserve">Table </w:t>
      </w:r>
      <w:r w:rsidR="0012574E">
        <w:rPr>
          <w:noProof/>
        </w:rPr>
        <w:t>33</w:t>
      </w:r>
      <w:r w:rsidR="005016E9">
        <w:fldChar w:fldCharType="end"/>
      </w:r>
      <w:r w:rsidR="005016E9">
        <w:t>)</w:t>
      </w:r>
      <w:r w:rsidRPr="00CC3DCA">
        <w:t>.</w:t>
      </w:r>
    </w:p>
    <w:p w14:paraId="143EABD8" w14:textId="738FB277" w:rsidR="0059323C" w:rsidRPr="00CC3DCA" w:rsidRDefault="0059323C" w:rsidP="001640C5">
      <w:pPr>
        <w:pStyle w:val="Beschriftung"/>
        <w:keepNext/>
        <w:keepLines/>
      </w:pPr>
      <w:bookmarkStart w:id="529" w:name="_Ref156247921"/>
      <w:bookmarkStart w:id="530" w:name="_Toc159618965"/>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12574E">
        <w:rPr>
          <w:noProof/>
        </w:rPr>
        <w:t>33</w:t>
      </w:r>
      <w:r w:rsidRPr="00CC3DCA">
        <w:fldChar w:fldCharType="end"/>
      </w:r>
      <w:bookmarkEnd w:id="529"/>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30"/>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1" w:name="_Toc428279359"/>
      <w:bookmarkStart w:id="532" w:name="_Toc428456096"/>
      <w:bookmarkStart w:id="533" w:name="_Toc428537060"/>
      <w:bookmarkStart w:id="534" w:name="_Toc428969379"/>
      <w:bookmarkStart w:id="535" w:name="_Toc429052770"/>
      <w:bookmarkStart w:id="536" w:name="_Direction"/>
      <w:bookmarkStart w:id="537" w:name="_Ref400880511"/>
      <w:bookmarkStart w:id="538" w:name="_Toc413359581"/>
      <w:bookmarkStart w:id="539" w:name="_Toc3556973"/>
      <w:bookmarkStart w:id="540" w:name="_Toc34747223"/>
      <w:bookmarkStart w:id="541" w:name="_Toc77102038"/>
      <w:bookmarkStart w:id="542" w:name="_Toc159618765"/>
      <w:bookmarkEnd w:id="531"/>
      <w:bookmarkEnd w:id="532"/>
      <w:bookmarkEnd w:id="533"/>
      <w:bookmarkEnd w:id="534"/>
      <w:bookmarkEnd w:id="535"/>
      <w:bookmarkEnd w:id="536"/>
      <w:r w:rsidRPr="00CC3DCA">
        <w:t>Direction</w:t>
      </w:r>
      <w:bookmarkEnd w:id="537"/>
      <w:bookmarkEnd w:id="538"/>
      <w:bookmarkEnd w:id="539"/>
      <w:bookmarkEnd w:id="540"/>
      <w:bookmarkEnd w:id="541"/>
      <w:bookmarkEnd w:id="542"/>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86AC613" w:rsidR="00FC68DB" w:rsidRDefault="005016E9" w:rsidP="00B202D2">
      <w:pPr>
        <w:keepNext/>
        <w:spacing w:before="240"/>
        <w:rPr>
          <w:rFonts w:cs="Courier New"/>
        </w:rPr>
      </w:pPr>
      <w:r>
        <w:lastRenderedPageBreak/>
        <w:t xml:space="preserve">The </w:t>
      </w:r>
      <w:r w:rsidR="00FC68DB" w:rsidRPr="005C2D94">
        <w:t>XML specification of</w:t>
      </w:r>
      <w:r w:rsidR="009B7D96">
        <w:t xml:space="preserve"> the</w:t>
      </w:r>
      <w:r w:rsidR="00FC68DB" w:rsidRPr="005C2D94">
        <w:t xml:space="preserve"> &lt;</w:t>
      </w:r>
      <w:proofErr w:type="spellStart"/>
      <w:r w:rsidR="00FC68DB" w:rsidRPr="00314FD3">
        <w:rPr>
          <w:rStyle w:val="CodeCharacter"/>
        </w:rPr>
        <w:t>normal_direction</w:t>
      </w:r>
      <w:proofErr w:type="spellEnd"/>
      <w:r w:rsidR="00FC68DB" w:rsidRPr="00314FD3">
        <w:rPr>
          <w:rStyle w:val="CodeCharacter"/>
        </w:rPr>
        <w:t>/&gt;</w:t>
      </w:r>
      <w:r w:rsidR="00FC68DB" w:rsidRPr="001E4607">
        <w:t xml:space="preserve"> and &lt;</w:t>
      </w:r>
      <w:proofErr w:type="spellStart"/>
      <w:r w:rsidR="00FC68DB" w:rsidRPr="00314FD3">
        <w:rPr>
          <w:rStyle w:val="CodeCharacter"/>
        </w:rPr>
        <w:t>tangential_direction</w:t>
      </w:r>
      <w:proofErr w:type="spellEnd"/>
      <w:r w:rsidR="00FC68DB" w:rsidRPr="00314FD3">
        <w:rPr>
          <w:rStyle w:val="CodeCharacter"/>
        </w:rPr>
        <w:t>/&gt;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12574E" w:rsidRPr="00EB1EA0">
        <w:t xml:space="preserve">Table </w:t>
      </w:r>
      <w:r w:rsidR="0012574E">
        <w:rPr>
          <w:noProof/>
        </w:rPr>
        <w:t>34</w:t>
      </w:r>
      <w:r>
        <w:fldChar w:fldCharType="end"/>
      </w:r>
      <w:r w:rsidR="00FC68DB" w:rsidRPr="001668D7">
        <w:rPr>
          <w:rFonts w:cs="Courier New"/>
        </w:rPr>
        <w:t xml:space="preserve">: </w:t>
      </w:r>
    </w:p>
    <w:p w14:paraId="48BBE145" w14:textId="72843EF5" w:rsidR="0059323C" w:rsidRPr="00EB1EA0" w:rsidRDefault="0059323C" w:rsidP="001640C5">
      <w:pPr>
        <w:pStyle w:val="Beschriftung"/>
        <w:keepNext/>
        <w:keepLines/>
      </w:pPr>
      <w:bookmarkStart w:id="543" w:name="_Ref156247899"/>
      <w:bookmarkStart w:id="544" w:name="_Toc159618966"/>
      <w:r w:rsidRPr="00EB1EA0">
        <w:t xml:space="preserve">Table </w:t>
      </w:r>
      <w:r w:rsidRPr="00EB1EA0">
        <w:fldChar w:fldCharType="begin"/>
      </w:r>
      <w:r w:rsidRPr="00EB1EA0">
        <w:instrText xml:space="preserve"> SEQ Table \* ARABIC </w:instrText>
      </w:r>
      <w:r w:rsidRPr="00EB1EA0">
        <w:fldChar w:fldCharType="separate"/>
      </w:r>
      <w:r w:rsidR="0012574E">
        <w:rPr>
          <w:noProof/>
        </w:rPr>
        <w:t>34</w:t>
      </w:r>
      <w:r w:rsidRPr="00EB1EA0">
        <w:fldChar w:fldCharType="end"/>
      </w:r>
      <w:bookmarkEnd w:id="543"/>
      <w:r w:rsidRPr="00EB1EA0">
        <w:t xml:space="preserve"> — Attributes of elements </w:t>
      </w:r>
      <w:r w:rsidRPr="001647FF">
        <w:rPr>
          <w:rFonts w:ascii="Courier New" w:hAnsi="Courier New" w:cs="Courier New"/>
        </w:rPr>
        <w:t>&lt;</w:t>
      </w:r>
      <w:proofErr w:type="spellStart"/>
      <w:r w:rsidRPr="001647FF">
        <w:rPr>
          <w:rFonts w:ascii="Courier New" w:hAnsi="Courier New" w:cs="Courier New"/>
        </w:rPr>
        <w:t>normal_direction</w:t>
      </w:r>
      <w:proofErr w:type="spellEnd"/>
      <w:r w:rsidRPr="00EB1EA0">
        <w:rPr>
          <w:rFonts w:ascii="Courier New" w:hAnsi="Courier New" w:cs="Courier New"/>
        </w:rPr>
        <w:t>/&gt;</w:t>
      </w:r>
      <w:r w:rsidRPr="00EB1EA0">
        <w:t xml:space="preserve"> &amp; </w:t>
      </w:r>
      <w:r w:rsidRPr="001647FF">
        <w:rPr>
          <w:rFonts w:ascii="Courier New" w:hAnsi="Courier New" w:cs="Courier New"/>
        </w:rPr>
        <w:t>&lt;</w:t>
      </w:r>
      <w:proofErr w:type="spellStart"/>
      <w:r w:rsidRPr="001647FF">
        <w:rPr>
          <w:rFonts w:ascii="Courier New" w:hAnsi="Courier New" w:cs="Courier New"/>
        </w:rPr>
        <w:t>tangential_direction</w:t>
      </w:r>
      <w:proofErr w:type="spellEnd"/>
      <w:r w:rsidRPr="00EB1EA0">
        <w:rPr>
          <w:rFonts w:ascii="Courier New" w:hAnsi="Courier New" w:cs="Courier New"/>
        </w:rPr>
        <w:t>/&gt;</w:t>
      </w:r>
      <w:bookmarkEnd w:id="544"/>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E24DC7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w:t>
      </w:r>
      <w:r w:rsidR="008C4F0E">
        <w:t>e.g.</w:t>
      </w:r>
      <w:r w:rsidRPr="00F54804">
        <w:t xml:space="preserve"> a </w:t>
      </w:r>
      <w:proofErr w:type="spellStart"/>
      <w:r w:rsidR="00F01B4F">
        <w:t>r</w:t>
      </w:r>
      <w:r w:rsidRPr="00F54804">
        <w:t>obscan</w:t>
      </w:r>
      <w:proofErr w:type="spellEnd"/>
      <w:r w:rsidRPr="00F54804">
        <w:t xml:space="preserve">)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70AF1F07" w14:textId="683B4E0E" w:rsidR="00FC68DB" w:rsidRPr="00FE50D6" w:rsidRDefault="00FC68DB" w:rsidP="00F45E5A">
      <w:pPr>
        <w:pStyle w:val="XMLCode"/>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09465332" w14:textId="77777777" w:rsidR="00FC68DB" w:rsidRPr="00F54804" w:rsidRDefault="00FC68DB" w:rsidP="00B202D2">
      <w:pPr>
        <w:pStyle w:val="berschrift3"/>
      </w:pPr>
      <w:bookmarkStart w:id="545" w:name="_Toc428279361"/>
      <w:bookmarkStart w:id="546" w:name="_Toc428456098"/>
      <w:bookmarkStart w:id="547" w:name="_Toc3556974"/>
      <w:bookmarkStart w:id="548" w:name="_Toc34747224"/>
      <w:bookmarkStart w:id="549" w:name="_Toc77102039"/>
      <w:bookmarkStart w:id="550" w:name="_Toc159618766"/>
      <w:bookmarkEnd w:id="545"/>
      <w:bookmarkEnd w:id="546"/>
      <w:r w:rsidRPr="00F54804">
        <w:t>Type Specification</w:t>
      </w:r>
      <w:bookmarkEnd w:id="547"/>
      <w:bookmarkEnd w:id="548"/>
      <w:bookmarkEnd w:id="549"/>
      <w:bookmarkEnd w:id="550"/>
      <w:r w:rsidRPr="00F54804">
        <w:t xml:space="preserve"> </w:t>
      </w:r>
    </w:p>
    <w:p w14:paraId="69F25E2F" w14:textId="53CCDB0E"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12574E" w:rsidRPr="00F54804">
        <w:t xml:space="preserve">Table </w:t>
      </w:r>
      <w:r w:rsidR="0012574E">
        <w:rPr>
          <w:noProof/>
        </w:rPr>
        <w:t>35</w:t>
      </w:r>
      <w:r>
        <w:fldChar w:fldCharType="end"/>
      </w:r>
      <w:r>
        <w:t>)</w:t>
      </w:r>
      <w:r w:rsidR="00FC68DB" w:rsidRPr="00F54804">
        <w:t>:</w:t>
      </w:r>
      <w:r>
        <w:t xml:space="preserve"> </w:t>
      </w:r>
    </w:p>
    <w:p w14:paraId="48C0F752" w14:textId="17B30B4C" w:rsidR="0059323C" w:rsidRPr="00F54804" w:rsidRDefault="0059323C" w:rsidP="001640C5">
      <w:pPr>
        <w:pStyle w:val="Beschriftung"/>
        <w:keepNext/>
        <w:keepLines/>
      </w:pPr>
      <w:bookmarkStart w:id="551" w:name="_Ref157019120"/>
      <w:bookmarkStart w:id="552" w:name="_Toc159618967"/>
      <w:r w:rsidRPr="00F54804">
        <w:t xml:space="preserve">Table </w:t>
      </w:r>
      <w:r w:rsidRPr="00F54804">
        <w:fldChar w:fldCharType="begin"/>
      </w:r>
      <w:r w:rsidRPr="00F54804">
        <w:instrText xml:space="preserve"> SEQ Table \* ARABIC </w:instrText>
      </w:r>
      <w:r w:rsidRPr="00F54804">
        <w:fldChar w:fldCharType="separate"/>
      </w:r>
      <w:r w:rsidR="0012574E">
        <w:rPr>
          <w:noProof/>
        </w:rPr>
        <w:t>35</w:t>
      </w:r>
      <w:r w:rsidRPr="00F54804">
        <w:fldChar w:fldCharType="end"/>
      </w:r>
      <w:bookmarkEnd w:id="551"/>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2"/>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17D19E99"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2574E">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197A8C9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proofErr w:type="spellStart"/>
      <w:r w:rsidR="00FC68DB" w:rsidRPr="00FB0C69">
        <w:rPr>
          <w:rStyle w:val="CodeCharacter"/>
        </w:rPr>
        <w:t>heat_stake</w:t>
      </w:r>
      <w:proofErr w:type="spellEnd"/>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proofErr w:type="spellStart"/>
      <w:r w:rsidR="00FC68DB" w:rsidRPr="00FB0C69">
        <w:rPr>
          <w:rStyle w:val="CodeCharacter"/>
        </w:rPr>
        <w:t>robscan</w:t>
      </w:r>
      <w:proofErr w:type="spellEnd"/>
      <w:r w:rsidR="00FC68DB" w:rsidRPr="00FB0C69">
        <w:t xml:space="preserve">, </w:t>
      </w:r>
      <w:r w:rsidR="00FC68DB" w:rsidRPr="00FB0C69">
        <w:rPr>
          <w:rStyle w:val="CodeCharacter"/>
        </w:rPr>
        <w:t>spotweld</w:t>
      </w:r>
      <w:r w:rsidR="00FC68DB" w:rsidRPr="00FB0C69">
        <w:t xml:space="preserve">, or </w:t>
      </w:r>
      <w:proofErr w:type="spellStart"/>
      <w:r w:rsidR="00FC68DB" w:rsidRPr="00FB0C69">
        <w:rPr>
          <w:rStyle w:val="CodeCharacter"/>
        </w:rPr>
        <w:t>threaded_connection</w:t>
      </w:r>
      <w:proofErr w:type="spellEnd"/>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3" w:name="_Ref428355238"/>
      <w:bookmarkStart w:id="554" w:name="_Toc3556975"/>
      <w:bookmarkStart w:id="555" w:name="_Toc34747225"/>
      <w:bookmarkStart w:id="556" w:name="_Toc77102040"/>
      <w:bookmarkStart w:id="557" w:name="_Toc159618767"/>
      <w:r w:rsidRPr="00F54804">
        <w:lastRenderedPageBreak/>
        <w:t>Spot Welds</w:t>
      </w:r>
      <w:bookmarkEnd w:id="553"/>
      <w:bookmarkEnd w:id="554"/>
      <w:bookmarkEnd w:id="555"/>
      <w:bookmarkEnd w:id="556"/>
      <w:bookmarkEnd w:id="557"/>
    </w:p>
    <w:p w14:paraId="3ABA096B" w14:textId="7C229DB9" w:rsidR="00B70DBA" w:rsidRPr="00BF5C18" w:rsidRDefault="00DC655D" w:rsidP="0013175B">
      <w:pPr>
        <w:pStyle w:val="berschrift3"/>
      </w:pPr>
      <w:bookmarkStart w:id="558" w:name="_Toc159618768"/>
      <w:r>
        <w:t>General</w:t>
      </w:r>
      <w:bookmarkEnd w:id="558"/>
    </w:p>
    <w:p w14:paraId="4B86D7C2" w14:textId="68978D7B"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12574E" w:rsidRPr="000D4E8B">
        <w:t xml:space="preserve">Table </w:t>
      </w:r>
      <w:r w:rsidR="0012574E">
        <w:rPr>
          <w:noProof/>
        </w:rPr>
        <w:t>36</w:t>
      </w:r>
      <w:r w:rsidR="00CB7C8E">
        <w:fldChar w:fldCharType="end"/>
      </w:r>
      <w:r w:rsidR="00CB7C8E">
        <w:t>)</w:t>
      </w:r>
      <w:r w:rsidRPr="0013175B">
        <w:t xml:space="preserve">. </w:t>
      </w:r>
    </w:p>
    <w:p w14:paraId="251668EB" w14:textId="1898DEAB" w:rsidR="0059323C" w:rsidRPr="000D4E8B" w:rsidRDefault="0059323C" w:rsidP="001640C5">
      <w:pPr>
        <w:pStyle w:val="Beschriftung"/>
        <w:keepNext/>
        <w:keepLines/>
      </w:pPr>
      <w:bookmarkStart w:id="559" w:name="_Ref157019563"/>
      <w:bookmarkStart w:id="560" w:name="_Toc159618968"/>
      <w:r w:rsidRPr="000D4E8B">
        <w:t xml:space="preserve">Table </w:t>
      </w:r>
      <w:r w:rsidRPr="000D4E8B">
        <w:fldChar w:fldCharType="begin"/>
      </w:r>
      <w:r w:rsidRPr="000D4E8B">
        <w:instrText xml:space="preserve"> SEQ Table \* ARABIC </w:instrText>
      </w:r>
      <w:r w:rsidRPr="000D4E8B">
        <w:fldChar w:fldCharType="separate"/>
      </w:r>
      <w:r w:rsidR="0012574E">
        <w:rPr>
          <w:noProof/>
        </w:rPr>
        <w:t>36</w:t>
      </w:r>
      <w:r w:rsidRPr="000D4E8B">
        <w:fldChar w:fldCharType="end"/>
      </w:r>
      <w:bookmarkEnd w:id="559"/>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60"/>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52865DD9"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16CC4E0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61DD10ED"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12574E">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578B07C0"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12574E" w:rsidRPr="00F54804">
        <w:t xml:space="preserve">Table </w:t>
      </w:r>
      <w:r w:rsidR="0012574E">
        <w:rPr>
          <w:noProof/>
        </w:rPr>
        <w:t>37</w:t>
      </w:r>
      <w:r>
        <w:fldChar w:fldCharType="end"/>
      </w:r>
      <w:r>
        <w:t xml:space="preserve">: </w:t>
      </w:r>
    </w:p>
    <w:p w14:paraId="64DFCDFE" w14:textId="6FB984B7" w:rsidR="0059323C" w:rsidRPr="00D7391D" w:rsidRDefault="0059323C" w:rsidP="001640C5">
      <w:pPr>
        <w:pStyle w:val="Beschriftung"/>
        <w:keepNext/>
        <w:keepLines/>
      </w:pPr>
      <w:bookmarkStart w:id="561" w:name="_Ref156247973"/>
      <w:bookmarkStart w:id="562" w:name="_Toc159618969"/>
      <w:r w:rsidRPr="00F54804">
        <w:t xml:space="preserve">Table </w:t>
      </w:r>
      <w:r w:rsidRPr="005C2D94">
        <w:fldChar w:fldCharType="begin"/>
      </w:r>
      <w:r w:rsidRPr="00F54804">
        <w:instrText xml:space="preserve"> SEQ Table \* ARABIC </w:instrText>
      </w:r>
      <w:r w:rsidRPr="005C2D94">
        <w:fldChar w:fldCharType="separate"/>
      </w:r>
      <w:r w:rsidR="0012574E">
        <w:rPr>
          <w:noProof/>
        </w:rPr>
        <w:t>37</w:t>
      </w:r>
      <w:r w:rsidRPr="005C2D94">
        <w:fldChar w:fldCharType="end"/>
      </w:r>
      <w:bookmarkEnd w:id="561"/>
      <w:r>
        <w:t xml:space="preserve"> —</w:t>
      </w:r>
      <w:r w:rsidRPr="00F54804">
        <w:t xml:space="preserve"> Attributes of element</w:t>
      </w:r>
      <w:r w:rsidR="00204153">
        <w:t xml:space="preserve"> </w:t>
      </w:r>
      <w:r w:rsidRPr="005C2D94">
        <w:rPr>
          <w:rFonts w:ascii="Courier New" w:hAnsi="Courier New" w:cs="Courier New"/>
        </w:rPr>
        <w:t>&lt;spotweld/&gt;</w:t>
      </w:r>
      <w:bookmarkEnd w:id="562"/>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3" w:name="_Toc101426589"/>
      <w:bookmarkStart w:id="564" w:name="_Toc101427771"/>
      <w:bookmarkStart w:id="565" w:name="_Toc101428138"/>
      <w:bookmarkStart w:id="566" w:name="_Toc101453151"/>
      <w:bookmarkStart w:id="567" w:name="_Toc159618769"/>
      <w:bookmarkEnd w:id="563"/>
      <w:bookmarkEnd w:id="564"/>
      <w:bookmarkEnd w:id="565"/>
      <w:bookmarkEnd w:id="566"/>
      <w:r w:rsidRPr="009B6E79">
        <w:t>A</w:t>
      </w:r>
      <w:r w:rsidR="00FC68DB" w:rsidRPr="009B6E79">
        <w:t>ttribute</w:t>
      </w:r>
      <w:r w:rsidR="00F3142F" w:rsidRPr="009B6E79">
        <w:t xml:space="preserve"> </w:t>
      </w:r>
      <w:proofErr w:type="gramStart"/>
      <w:r w:rsidR="00FC68DB" w:rsidRPr="009B6E79">
        <w:rPr>
          <w:rFonts w:ascii="Courier New" w:hAnsi="Courier New"/>
          <w:bCs/>
        </w:rPr>
        <w:t>diameter</w:t>
      </w:r>
      <w:bookmarkEnd w:id="567"/>
      <w:proofErr w:type="gramEnd"/>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8" w:name="_Toc159618770"/>
      <w:r w:rsidRPr="000A1B7B">
        <w:t>Attribute</w:t>
      </w:r>
      <w:r w:rsidR="00F3142F">
        <w:t xml:space="preserve"> </w:t>
      </w:r>
      <w:proofErr w:type="gramStart"/>
      <w:r w:rsidRPr="009B6E79">
        <w:rPr>
          <w:rFonts w:ascii="Courier New" w:hAnsi="Courier New"/>
          <w:bCs/>
          <w:lang w:eastAsia="en-US"/>
        </w:rPr>
        <w:t>technology</w:t>
      </w:r>
      <w:bookmarkEnd w:id="568"/>
      <w:proofErr w:type="gramEnd"/>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294AD675"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12574E" w:rsidRPr="00F54804">
        <w:t xml:space="preserve">Table </w:t>
      </w:r>
      <w:r w:rsidR="0012574E">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46CD68A7" w:rsidR="0059323C" w:rsidRPr="0013175B" w:rsidRDefault="0059323C" w:rsidP="001640C5">
      <w:pPr>
        <w:pStyle w:val="Beschriftung"/>
        <w:keepNext/>
        <w:keepLines/>
      </w:pPr>
      <w:bookmarkStart w:id="569" w:name="_Ref156248020"/>
      <w:bookmarkStart w:id="570" w:name="_Toc159618970"/>
      <w:r w:rsidRPr="00F54804">
        <w:t xml:space="preserve">Table </w:t>
      </w:r>
      <w:r w:rsidRPr="005C2D94">
        <w:fldChar w:fldCharType="begin"/>
      </w:r>
      <w:r w:rsidRPr="00F54804">
        <w:instrText xml:space="preserve"> SEQ Table \* ARABIC </w:instrText>
      </w:r>
      <w:r w:rsidRPr="005C2D94">
        <w:fldChar w:fldCharType="separate"/>
      </w:r>
      <w:r w:rsidR="0012574E">
        <w:rPr>
          <w:noProof/>
        </w:rPr>
        <w:t>38</w:t>
      </w:r>
      <w:r w:rsidRPr="005C2D94">
        <w:fldChar w:fldCharType="end"/>
      </w:r>
      <w:bookmarkEnd w:id="569"/>
      <w:r w:rsidR="00055698">
        <w:t xml:space="preserve"> —</w:t>
      </w:r>
      <w:r w:rsidR="00055698" w:rsidRPr="00F54804">
        <w:t xml:space="preserve"> </w:t>
      </w:r>
      <w:r w:rsidRPr="00F54804">
        <w:t xml:space="preserve">Nested elements of element </w:t>
      </w:r>
      <w:r w:rsidRPr="00204153">
        <w:rPr>
          <w:rStyle w:val="CodeCharacter"/>
        </w:rPr>
        <w:t>&lt;spotweld/&gt;</w:t>
      </w:r>
      <w:bookmarkEnd w:id="5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lastRenderedPageBreak/>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1" w:name="_Toc3556976"/>
      <w:bookmarkStart w:id="572" w:name="_Toc34747226"/>
      <w:bookmarkStart w:id="573" w:name="_Toc77102041"/>
      <w:bookmarkStart w:id="574" w:name="_Toc159618771"/>
      <w:r w:rsidRPr="00F54804">
        <w:t>Robscans</w:t>
      </w:r>
      <w:bookmarkEnd w:id="571"/>
      <w:bookmarkEnd w:id="572"/>
      <w:bookmarkEnd w:id="573"/>
      <w:bookmarkEnd w:id="574"/>
      <w:r w:rsidR="00D76FD9">
        <w:t xml:space="preserve"> </w:t>
      </w:r>
    </w:p>
    <w:bookmarkEnd w:id="420"/>
    <w:bookmarkEnd w:id="421"/>
    <w:p w14:paraId="5B9910F6" w14:textId="11E731D0"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12574E" w:rsidRPr="00F54804">
        <w:t xml:space="preserve">Figure </w:t>
      </w:r>
      <w:r w:rsidR="0012574E">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drawing>
          <wp:inline distT="0" distB="0" distL="0" distR="0" wp14:anchorId="5144DAB3" wp14:editId="1182D69E">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52546825" w:rsidR="00FC68DB" w:rsidRPr="00BD52D7" w:rsidRDefault="00FC68DB" w:rsidP="001E4607">
      <w:pPr>
        <w:pStyle w:val="Beschriftung"/>
      </w:pPr>
      <w:bookmarkStart w:id="575" w:name="_Ref401160011"/>
      <w:bookmarkStart w:id="576" w:name="_Toc413359628"/>
      <w:bookmarkStart w:id="577" w:name="_Toc3557087"/>
      <w:bookmarkStart w:id="578" w:name="_Toc34747338"/>
      <w:bookmarkStart w:id="579" w:name="_Toc76030529"/>
      <w:bookmarkStart w:id="580" w:name="_Toc94530815"/>
      <w:bookmarkStart w:id="581" w:name="_Toc101428214"/>
      <w:bookmarkStart w:id="582" w:name="_Toc159618851"/>
      <w:r w:rsidRPr="00F54804">
        <w:t xml:space="preserve">Figure </w:t>
      </w:r>
      <w:r w:rsidRPr="00F54804">
        <w:fldChar w:fldCharType="begin"/>
      </w:r>
      <w:r w:rsidRPr="00F54804">
        <w:instrText xml:space="preserve"> SEQ Figure \* ARABIC </w:instrText>
      </w:r>
      <w:r w:rsidRPr="00F54804">
        <w:fldChar w:fldCharType="separate"/>
      </w:r>
      <w:r w:rsidR="0012574E">
        <w:rPr>
          <w:noProof/>
        </w:rPr>
        <w:t>8</w:t>
      </w:r>
      <w:r w:rsidRPr="00F54804">
        <w:fldChar w:fldCharType="end"/>
      </w:r>
      <w:bookmarkEnd w:id="575"/>
      <w:r w:rsidR="0019077F">
        <w:t xml:space="preserve"> —</w:t>
      </w:r>
      <w:r w:rsidRPr="00F54804">
        <w:t xml:space="preserve"> Robscans with </w:t>
      </w:r>
      <w:r w:rsidR="00196238">
        <w:t>d</w:t>
      </w:r>
      <w:r w:rsidRPr="005C2D94">
        <w:t xml:space="preserve">ifferent </w:t>
      </w:r>
      <w:r w:rsidR="00196238">
        <w:t>r</w:t>
      </w:r>
      <w:r w:rsidRPr="005C2D94">
        <w:t xml:space="preserve">otation </w:t>
      </w:r>
      <w:r w:rsidR="00196238">
        <w:t>a</w:t>
      </w:r>
      <w:r w:rsidRPr="001E4607">
        <w:t>ngles</w:t>
      </w:r>
      <w:r w:rsidR="00196238">
        <w:t>,</w:t>
      </w:r>
      <w:r w:rsidRPr="001E4607">
        <w:t xml:space="preserve"> </w:t>
      </w:r>
      <w:r w:rsidR="00196238">
        <w:t>t</w:t>
      </w:r>
      <w:r w:rsidRPr="00BD52D7">
        <w:t xml:space="preserve">wo of them </w:t>
      </w:r>
      <w:proofErr w:type="gramStart"/>
      <w:r w:rsidR="00196238">
        <w:t>m</w:t>
      </w:r>
      <w:r w:rsidRPr="00BD52D7">
        <w:t>irrored</w:t>
      </w:r>
      <w:bookmarkEnd w:id="576"/>
      <w:bookmarkEnd w:id="577"/>
      <w:bookmarkEnd w:id="578"/>
      <w:bookmarkEnd w:id="579"/>
      <w:bookmarkEnd w:id="580"/>
      <w:bookmarkEnd w:id="581"/>
      <w:bookmarkEnd w:id="582"/>
      <w:proofErr w:type="gramEnd"/>
      <w:r w:rsidR="00196238">
        <w:t xml:space="preserve"> </w:t>
      </w:r>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proofErr w:type="spellStart"/>
      <w:r w:rsidRPr="00F45E5A">
        <w:rPr>
          <w:rStyle w:val="CodeCharacter"/>
        </w:rPr>
        <w:t>pattern_width</w:t>
      </w:r>
      <w:proofErr w:type="spellEnd"/>
      <w:r w:rsidRPr="00F54804">
        <w:t xml:space="preserve"> and </w:t>
      </w:r>
      <w:proofErr w:type="spellStart"/>
      <w:r w:rsidRPr="00F45E5A">
        <w:rPr>
          <w:rStyle w:val="CodeCharacter"/>
        </w:rPr>
        <w:t>pattern_length</w:t>
      </w:r>
      <w:proofErr w:type="spellEnd"/>
      <w:r w:rsidRPr="00F54804">
        <w:t xml:space="preserve">. </w:t>
      </w:r>
    </w:p>
    <w:p w14:paraId="48C9EFDD" w14:textId="37199173"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12574E" w:rsidRPr="00F54804">
        <w:t xml:space="preserve">Table </w:t>
      </w:r>
      <w:r w:rsidR="0012574E">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12574E" w:rsidRPr="00F54804">
        <w:t xml:space="preserve">Table </w:t>
      </w:r>
      <w:r w:rsidR="0012574E">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12574E" w:rsidRPr="00F54804">
        <w:t xml:space="preserve">Table </w:t>
      </w:r>
      <w:r w:rsidR="0012574E">
        <w:rPr>
          <w:noProof/>
        </w:rPr>
        <w:t>41</w:t>
      </w:r>
      <w:r w:rsidR="00726182">
        <w:fldChar w:fldCharType="end"/>
      </w:r>
      <w:r w:rsidRPr="0013175B">
        <w:t>.</w:t>
      </w:r>
      <w:r w:rsidR="00726182">
        <w:t xml:space="preserve"> </w:t>
      </w:r>
    </w:p>
    <w:p w14:paraId="4136005C" w14:textId="29773F48" w:rsidR="0059323C" w:rsidRPr="00204153" w:rsidRDefault="0059323C" w:rsidP="001640C5">
      <w:pPr>
        <w:pStyle w:val="Beschriftung"/>
        <w:keepNext/>
        <w:keepLines/>
      </w:pPr>
      <w:bookmarkStart w:id="583" w:name="_Ref156246891"/>
      <w:bookmarkStart w:id="584" w:name="_Toc159618971"/>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39</w:t>
      </w:r>
      <w:r w:rsidRPr="00F54804">
        <w:fldChar w:fldCharType="end"/>
      </w:r>
      <w:bookmarkEnd w:id="583"/>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84"/>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3E64182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43089F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59E14DD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1F2CFDC7" w:rsidR="00FC68DB" w:rsidRDefault="009B7D96" w:rsidP="00B202D2">
      <w:pPr>
        <w:keepNext/>
        <w:spacing w:before="120"/>
        <w:rPr>
          <w:rFonts w:cs="Courier New"/>
        </w:rPr>
      </w:pPr>
      <w:r>
        <w:t xml:space="preserve">The </w:t>
      </w:r>
      <w:r w:rsidR="00FC68DB" w:rsidRPr="005C2D94">
        <w:t>XML specification of</w:t>
      </w:r>
      <w:r>
        <w:t xml:space="preserve"> the</w:t>
      </w:r>
      <w:r w:rsidR="00FC68DB" w:rsidRPr="005C2D94">
        <w:t xml:space="preserve"> </w:t>
      </w:r>
      <w:r w:rsidR="00FC68DB" w:rsidRPr="00314FD3">
        <w:rPr>
          <w:rStyle w:val="CodeCharacter"/>
        </w:rPr>
        <w:t>&lt;</w:t>
      </w:r>
      <w:proofErr w:type="spellStart"/>
      <w:r w:rsidR="00FC68DB" w:rsidRPr="00314FD3">
        <w:rPr>
          <w:rStyle w:val="CodeCharacter"/>
        </w:rPr>
        <w:t>robscan</w:t>
      </w:r>
      <w:proofErr w:type="spellEnd"/>
      <w:r w:rsidR="00FC68DB" w:rsidRPr="00314FD3">
        <w:rPr>
          <w:rStyle w:val="CodeCharacter"/>
        </w:rPr>
        <w:t>/&gt;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12574E" w:rsidRPr="00F54804">
        <w:t xml:space="preserve">Table </w:t>
      </w:r>
      <w:r w:rsidR="0012574E">
        <w:rPr>
          <w:noProof/>
        </w:rPr>
        <w:t>40</w:t>
      </w:r>
      <w:r w:rsidR="004B7C59">
        <w:fldChar w:fldCharType="end"/>
      </w:r>
      <w:r w:rsidR="00FC68DB" w:rsidRPr="00BD52D7">
        <w:rPr>
          <w:rFonts w:cs="Courier New"/>
        </w:rPr>
        <w:t xml:space="preserve">: </w:t>
      </w:r>
    </w:p>
    <w:p w14:paraId="35AC6429" w14:textId="73B7FB94" w:rsidR="0059323C" w:rsidRPr="00951A4A" w:rsidRDefault="0059323C" w:rsidP="001640C5">
      <w:pPr>
        <w:pStyle w:val="Beschriftung"/>
        <w:keepNext/>
        <w:keepLines/>
      </w:pPr>
      <w:bookmarkStart w:id="585" w:name="_Ref156246898"/>
      <w:bookmarkStart w:id="586" w:name="_Toc159618972"/>
      <w:r w:rsidRPr="00F54804">
        <w:t xml:space="preserve">Table </w:t>
      </w:r>
      <w:r w:rsidRPr="00F54804">
        <w:fldChar w:fldCharType="begin"/>
      </w:r>
      <w:r w:rsidRPr="00F54804">
        <w:instrText xml:space="preserve"> SEQ Table \* ARABIC </w:instrText>
      </w:r>
      <w:r w:rsidRPr="00F54804">
        <w:fldChar w:fldCharType="separate"/>
      </w:r>
      <w:r w:rsidR="0012574E">
        <w:rPr>
          <w:noProof/>
        </w:rPr>
        <w:t>40</w:t>
      </w:r>
      <w:r w:rsidRPr="00F54804">
        <w:fldChar w:fldCharType="end"/>
      </w:r>
      <w:bookmarkEnd w:id="585"/>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6"/>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7"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7"/>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proofErr w:type="gramEnd"/>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proofErr w:type="gramEnd"/>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 xml:space="preserve">pattern has to be mirrored along its length-axis x, </w:t>
      </w:r>
      <w:proofErr w:type="spellStart"/>
      <w:r w:rsidRPr="00F54804">
        <w:t>i</w:t>
      </w:r>
      <w:proofErr w:type="spellEnd"/>
      <w:r w:rsidRPr="00F54804">
        <w:t xml:space="preserve">. e. local y coordinate has to be </w:t>
      </w:r>
      <w:proofErr w:type="gramStart"/>
      <w:r w:rsidRPr="00F54804">
        <w:t>inverted</w:t>
      </w:r>
      <w:proofErr w:type="gramEnd"/>
      <w:r w:rsidR="00672918">
        <w:t xml:space="preserve"> </w:t>
      </w:r>
    </w:p>
    <w:p w14:paraId="43E995CD" w14:textId="25806A28" w:rsidR="00FC68DB" w:rsidRPr="00F54804" w:rsidRDefault="00FC68DB">
      <w:pPr>
        <w:numPr>
          <w:ilvl w:val="0"/>
          <w:numId w:val="14"/>
        </w:numPr>
        <w:tabs>
          <w:tab w:val="clear" w:pos="403"/>
        </w:tabs>
        <w:spacing w:before="120" w:line="240" w:lineRule="auto"/>
      </w:pPr>
      <w:proofErr w:type="spellStart"/>
      <w:r w:rsidRPr="00314FD3">
        <w:rPr>
          <w:rStyle w:val="CodeCharacter"/>
        </w:rPr>
        <w:lastRenderedPageBreak/>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0FBC23E9" w:rsidR="0059323C" w:rsidRPr="00951A4A" w:rsidRDefault="0059323C" w:rsidP="001640C5">
      <w:pPr>
        <w:pStyle w:val="Beschriftung"/>
        <w:keepNext/>
        <w:keepLines/>
      </w:pPr>
      <w:bookmarkStart w:id="588" w:name="_Ref156246907"/>
      <w:bookmarkStart w:id="589" w:name="_Toc159618973"/>
      <w:r w:rsidRPr="00F54804">
        <w:t xml:space="preserve">Table </w:t>
      </w:r>
      <w:r w:rsidRPr="00F54804">
        <w:fldChar w:fldCharType="begin"/>
      </w:r>
      <w:r w:rsidRPr="00F54804">
        <w:instrText xml:space="preserve"> SEQ Table \* ARABIC </w:instrText>
      </w:r>
      <w:r w:rsidRPr="00F54804">
        <w:fldChar w:fldCharType="separate"/>
      </w:r>
      <w:r w:rsidR="0012574E">
        <w:rPr>
          <w:noProof/>
        </w:rPr>
        <w:t>41</w:t>
      </w:r>
      <w:r w:rsidRPr="00F54804">
        <w:fldChar w:fldCharType="end"/>
      </w:r>
      <w:bookmarkEnd w:id="588"/>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3DA72B0A"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90" w:name="_Toc428279365"/>
      <w:bookmarkStart w:id="591" w:name="_Toc428456102"/>
      <w:bookmarkStart w:id="592" w:name="_Toc428537065"/>
      <w:bookmarkStart w:id="593" w:name="_Toc428969384"/>
      <w:bookmarkStart w:id="594" w:name="_Toc429052775"/>
      <w:bookmarkStart w:id="595" w:name="_Toc413359585"/>
      <w:bookmarkStart w:id="596" w:name="_Toc3556977"/>
      <w:bookmarkStart w:id="597" w:name="_Toc34747227"/>
      <w:bookmarkStart w:id="598" w:name="_Toc77102042"/>
      <w:bookmarkStart w:id="599" w:name="_Toc159618772"/>
      <w:bookmarkEnd w:id="590"/>
      <w:bookmarkEnd w:id="591"/>
      <w:bookmarkEnd w:id="592"/>
      <w:bookmarkEnd w:id="593"/>
      <w:bookmarkEnd w:id="594"/>
      <w:r w:rsidRPr="00F54804">
        <w:t>Rivets</w:t>
      </w:r>
      <w:bookmarkEnd w:id="595"/>
      <w:bookmarkEnd w:id="596"/>
      <w:bookmarkEnd w:id="597"/>
      <w:bookmarkEnd w:id="598"/>
      <w:bookmarkEnd w:id="599"/>
      <w:r w:rsidR="0078119D">
        <w:t xml:space="preserve"> </w:t>
      </w:r>
    </w:p>
    <w:p w14:paraId="5D925720" w14:textId="4BADEFC9" w:rsidR="00BD3FB0" w:rsidRPr="00BF5C18" w:rsidRDefault="00DC655D" w:rsidP="0013175B">
      <w:pPr>
        <w:pStyle w:val="berschrift3"/>
      </w:pPr>
      <w:bookmarkStart w:id="600" w:name="_Toc159618773"/>
      <w:r>
        <w:t>General</w:t>
      </w:r>
      <w:bookmarkEnd w:id="600"/>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23F5A4DE"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12574E" w:rsidRPr="00F54804">
        <w:t xml:space="preserve">Table </w:t>
      </w:r>
      <w:r w:rsidR="0012574E">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12574E" w:rsidRPr="00F54804">
        <w:t xml:space="preserve">Table </w:t>
      </w:r>
      <w:r w:rsidR="0012574E">
        <w:rPr>
          <w:noProof/>
        </w:rPr>
        <w:t>43</w:t>
      </w:r>
      <w:r w:rsidR="005016E9">
        <w:fldChar w:fldCharType="end"/>
      </w:r>
      <w:r w:rsidRPr="0013175B">
        <w:t xml:space="preserve">. </w:t>
      </w:r>
    </w:p>
    <w:p w14:paraId="3329A301" w14:textId="079B9ECC" w:rsidR="0059323C" w:rsidRPr="00B05503" w:rsidRDefault="0059323C" w:rsidP="001640C5">
      <w:pPr>
        <w:pStyle w:val="Beschriftung"/>
        <w:keepNext/>
        <w:keepLines/>
      </w:pPr>
      <w:bookmarkStart w:id="601" w:name="_Ref156248052"/>
      <w:bookmarkStart w:id="602" w:name="_Toc159618974"/>
      <w:r w:rsidRPr="00F54804">
        <w:t xml:space="preserve">Table </w:t>
      </w:r>
      <w:r w:rsidRPr="00F54804">
        <w:fldChar w:fldCharType="begin"/>
      </w:r>
      <w:r w:rsidRPr="00F54804">
        <w:instrText xml:space="preserve"> SEQ Table \* ARABIC </w:instrText>
      </w:r>
      <w:r w:rsidRPr="00F54804">
        <w:fldChar w:fldCharType="separate"/>
      </w:r>
      <w:r w:rsidR="0012574E">
        <w:rPr>
          <w:noProof/>
        </w:rPr>
        <w:t>42</w:t>
      </w:r>
      <w:r w:rsidRPr="00F54804">
        <w:fldChar w:fldCharType="end"/>
      </w:r>
      <w:bookmarkEnd w:id="601"/>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2"/>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3F8F18E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04B7E8D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3454D73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11A8DB10" w:rsidR="00055698" w:rsidRPr="00251C60" w:rsidRDefault="00055698" w:rsidP="001640C5">
      <w:pPr>
        <w:pStyle w:val="Beschriftung"/>
        <w:keepNext/>
        <w:keepLines/>
        <w:rPr>
          <w:rFonts w:asciiTheme="minorHAnsi" w:hAnsiTheme="minorHAnsi" w:cstheme="minorHAnsi"/>
          <w:iCs/>
        </w:rPr>
      </w:pPr>
      <w:bookmarkStart w:id="603" w:name="_Ref156248060"/>
      <w:bookmarkStart w:id="604" w:name="_Toc159618975"/>
      <w:r w:rsidRPr="00F54804">
        <w:t xml:space="preserve">Table </w:t>
      </w:r>
      <w:r w:rsidRPr="00F54804">
        <w:fldChar w:fldCharType="begin"/>
      </w:r>
      <w:r w:rsidRPr="00F54804">
        <w:instrText xml:space="preserve"> SEQ Table \* ARABIC </w:instrText>
      </w:r>
      <w:r w:rsidRPr="00F54804">
        <w:fldChar w:fldCharType="separate"/>
      </w:r>
      <w:r w:rsidR="0012574E">
        <w:rPr>
          <w:noProof/>
        </w:rPr>
        <w:t>43</w:t>
      </w:r>
      <w:r w:rsidRPr="00F54804">
        <w:fldChar w:fldCharType="end"/>
      </w:r>
      <w:bookmarkEnd w:id="603"/>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4"/>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00736" behindDoc="0" locked="0" layoutInCell="1" allowOverlap="1" wp14:anchorId="0BEB049A" wp14:editId="11B87513">
                <wp:simplePos x="0" y="0"/>
                <wp:positionH relativeFrom="margin">
                  <wp:posOffset>712710</wp:posOffset>
                </wp:positionH>
                <wp:positionV relativeFrom="paragraph">
                  <wp:posOffset>218229</wp:posOffset>
                </wp:positionV>
                <wp:extent cx="4770755" cy="1111948"/>
                <wp:effectExtent l="0" t="0" r="0" b="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755" cy="1111948"/>
                          <a:chOff x="0" y="761"/>
                          <a:chExt cx="53033" cy="1236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44"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612" y="763"/>
                            <a:ext cx="7002"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wps:txbx>
                        <wps:bodyPr rot="0" vert="horz" wrap="none" lIns="91440" tIns="45720" rIns="91440" bIns="45720" anchor="t" anchorCtr="0" upright="1">
                          <a:noAutofit/>
                        </wps:bodyPr>
                      </wps:wsp>
                      <wps:wsp>
                        <wps:cNvPr id="2450" name="Textfeld 1112"/>
                        <wps:cNvSpPr txBox="1">
                          <a:spLocks noChangeArrowheads="1"/>
                        </wps:cNvSpPr>
                        <wps:spPr bwMode="auto">
                          <a:xfrm>
                            <a:off x="21244" y="761"/>
                            <a:ext cx="10673"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 xml:space="preserve">b) </w:t>
                              </w:r>
                              <w:proofErr w:type="gramStart"/>
                              <w:r w:rsidRPr="002C6087">
                                <w:rPr>
                                  <w:rFonts w:asciiTheme="minorHAnsi" w:hAnsi="Calibri" w:cstheme="minorBidi"/>
                                  <w:b/>
                                  <w:color w:val="000000" w:themeColor="text1"/>
                                  <w:kern w:val="24"/>
                                  <w:sz w:val="20"/>
                                  <w:szCs w:val="20"/>
                                </w:rPr>
                                <w:t>L</w:t>
                              </w:r>
                              <w:r w:rsidR="00B56057" w:rsidRPr="002C6087">
                                <w:rPr>
                                  <w:rFonts w:asciiTheme="minorHAnsi" w:hAnsi="Calibri" w:cstheme="minorBidi"/>
                                  <w:b/>
                                  <w:color w:val="000000" w:themeColor="text1"/>
                                  <w:kern w:val="24"/>
                                  <w:sz w:val="20"/>
                                  <w:szCs w:val="20"/>
                                </w:rPr>
                                <w:t>arge</w:t>
                              </w:r>
                              <w:proofErr w:type="gramEnd"/>
                              <w:r w:rsidR="00B56057" w:rsidRPr="002C6087">
                                <w:rPr>
                                  <w:rFonts w:asciiTheme="minorHAnsi" w:hAnsi="Calibri" w:cstheme="minorBidi"/>
                                  <w:b/>
                                  <w:color w:val="000000" w:themeColor="text1"/>
                                  <w:kern w:val="24"/>
                                  <w:sz w:val="20"/>
                                  <w:szCs w:val="20"/>
                                </w:rPr>
                                <w:t xml:space="preserve"> flange</w:t>
                              </w:r>
                            </w:p>
                          </w:txbxContent>
                        </wps:txbx>
                        <wps:bodyPr rot="0" vert="horz" wrap="none" lIns="91440" tIns="45720" rIns="91440" bIns="45720" anchor="t" anchorCtr="0" upright="1">
                          <a:noAutofit/>
                        </wps:bodyPr>
                      </wps:wsp>
                      <wps:wsp>
                        <wps:cNvPr id="2451" name="Textfeld 1113"/>
                        <wps:cNvSpPr txBox="1">
                          <a:spLocks noChangeArrowheads="1"/>
                        </wps:cNvSpPr>
                        <wps:spPr bwMode="auto">
                          <a:xfrm>
                            <a:off x="41616" y="761"/>
                            <a:ext cx="10864"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wps:txbx>
                        <wps:bodyPr rot="0" vert="horz" wrap="non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7.2pt;width:375.65pt;height:87.55pt;z-index:251700736;mso-position-horizontal-relative:margin;mso-position-vertical-relative:text;mso-width-relative:margin;mso-height-relative:margin" coordorigin=",761" coordsize="53033,12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">
                <v:shape id="Grafik 1108" o:spid="_x0000_s1070" type="#_x0000_t75" style="position:absolute;left:20444;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612;top:763;width:7002;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" filled="f" stroked="f">
                  <v:textbo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v:textbox>
                </v:shape>
                <v:shape id="Textfeld 1112" o:spid="_x0000_s1074" type="#_x0000_t202" style="position:absolute;left:21244;top:761;width:10673;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" filled="f" stroked="f">
                  <v:textbo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 xml:space="preserve">b) </w:t>
                        </w:r>
                        <w:proofErr w:type="gramStart"/>
                        <w:r w:rsidRPr="002C6087">
                          <w:rPr>
                            <w:rFonts w:asciiTheme="minorHAnsi" w:hAnsi="Calibri" w:cstheme="minorBidi"/>
                            <w:b/>
                            <w:color w:val="000000" w:themeColor="text1"/>
                            <w:kern w:val="24"/>
                            <w:sz w:val="20"/>
                            <w:szCs w:val="20"/>
                          </w:rPr>
                          <w:t>L</w:t>
                        </w:r>
                        <w:r w:rsidR="00B56057" w:rsidRPr="002C6087">
                          <w:rPr>
                            <w:rFonts w:asciiTheme="minorHAnsi" w:hAnsi="Calibri" w:cstheme="minorBidi"/>
                            <w:b/>
                            <w:color w:val="000000" w:themeColor="text1"/>
                            <w:kern w:val="24"/>
                            <w:sz w:val="20"/>
                            <w:szCs w:val="20"/>
                          </w:rPr>
                          <w:t>arge</w:t>
                        </w:r>
                        <w:proofErr w:type="gramEnd"/>
                        <w:r w:rsidR="00B56057" w:rsidRPr="002C6087">
                          <w:rPr>
                            <w:rFonts w:asciiTheme="minorHAnsi" w:hAnsi="Calibri" w:cstheme="minorBidi"/>
                            <w:b/>
                            <w:color w:val="000000" w:themeColor="text1"/>
                            <w:kern w:val="24"/>
                            <w:sz w:val="20"/>
                            <w:szCs w:val="20"/>
                          </w:rPr>
                          <w:t xml:space="preserve"> flange</w:t>
                        </w:r>
                      </w:p>
                    </w:txbxContent>
                  </v:textbox>
                </v:shape>
                <v:shape id="Textfeld 1113" o:spid="_x0000_s1075" type="#_x0000_t202" style="position:absolute;left:41616;top:761;width:10864;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" filled="f" stroked="f">
                  <v:textbo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09FDF390" w:rsidR="00FC68DB" w:rsidRPr="005C2D94" w:rsidRDefault="00FC68DB" w:rsidP="00BD52D7">
      <w:pPr>
        <w:pStyle w:val="Beschriftung"/>
      </w:pPr>
      <w:bookmarkStart w:id="605" w:name="_Ref157111838"/>
      <w:bookmarkStart w:id="606" w:name="_Toc3557088"/>
      <w:bookmarkStart w:id="607" w:name="_Toc34747339"/>
      <w:bookmarkStart w:id="608" w:name="_Toc76030530"/>
      <w:bookmarkStart w:id="609" w:name="_Toc94530816"/>
      <w:bookmarkStart w:id="610" w:name="_Toc101428215"/>
      <w:bookmarkStart w:id="611" w:name="_Toc159618852"/>
      <w:r w:rsidRPr="00F54804">
        <w:t xml:space="preserve">Figure </w:t>
      </w:r>
      <w:r w:rsidRPr="00F54804">
        <w:fldChar w:fldCharType="begin"/>
      </w:r>
      <w:r w:rsidRPr="00F54804">
        <w:instrText xml:space="preserve"> SEQ Figure \* ARABIC </w:instrText>
      </w:r>
      <w:r w:rsidRPr="00F54804">
        <w:fldChar w:fldCharType="separate"/>
      </w:r>
      <w:r w:rsidR="0012574E">
        <w:rPr>
          <w:noProof/>
        </w:rPr>
        <w:t>9</w:t>
      </w:r>
      <w:r w:rsidRPr="00F54804">
        <w:fldChar w:fldCharType="end"/>
      </w:r>
      <w:bookmarkEnd w:id="605"/>
      <w:r w:rsidR="0019077F">
        <w:t xml:space="preserve"> —</w:t>
      </w:r>
      <w:r w:rsidRPr="00F54804">
        <w:t xml:space="preserve"> Rivet head types</w:t>
      </w:r>
      <w:bookmarkEnd w:id="606"/>
      <w:bookmarkEnd w:id="607"/>
      <w:bookmarkEnd w:id="608"/>
      <w:bookmarkEnd w:id="609"/>
      <w:r w:rsidR="00D65EAA" w:rsidRPr="00F54804">
        <w:t xml:space="preserve"> (</w:t>
      </w:r>
      <w:r w:rsidR="00546A32">
        <w:t>d</w:t>
      </w:r>
      <w:r w:rsidR="00D65EAA" w:rsidRPr="00F54804">
        <w:t xml:space="preserve">ome, </w:t>
      </w:r>
      <w:r w:rsidR="00546A32">
        <w:t>l</w:t>
      </w:r>
      <w:r w:rsidR="00D65EAA" w:rsidRPr="00F54804">
        <w:t xml:space="preserve">arge </w:t>
      </w:r>
      <w:r w:rsidR="00546A32">
        <w:t>f</w:t>
      </w:r>
      <w:r w:rsidR="00D65EAA" w:rsidRPr="00F54804">
        <w:t xml:space="preserve">lange, </w:t>
      </w:r>
      <w:r w:rsidR="00546A32">
        <w:t>c</w:t>
      </w:r>
      <w:r w:rsidR="00D65EAA" w:rsidRPr="00F54804">
        <w:t>ountersunk)</w:t>
      </w:r>
      <w:bookmarkEnd w:id="610"/>
      <w:bookmarkEnd w:id="611"/>
      <w:r w:rsidR="00546A32">
        <w:t xml:space="preserve"> </w:t>
      </w:r>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49CD28AE"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5E3DB0" w:rsidRPr="005E3DB0">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w:t>
      </w:r>
      <w:proofErr w:type="spellStart"/>
      <w:r w:rsidR="009067DA" w:rsidRPr="00D71D92">
        <w:rPr>
          <w:rStyle w:val="CodeCharacter"/>
        </w:rPr>
        <w:t>self_piercing</w:t>
      </w:r>
      <w:proofErr w:type="spellEnd"/>
      <w:r w:rsidR="009067DA" w:rsidRPr="00D71D92">
        <w:rPr>
          <w:rStyle w:val="CodeCharacter"/>
        </w:rPr>
        <w:t>/&gt;</w:t>
      </w:r>
      <w:r w:rsidR="009067DA" w:rsidRPr="009067DA">
        <w:t xml:space="preserve"> to element </w:t>
      </w:r>
      <w:r w:rsidR="009067DA" w:rsidRPr="00D71D92">
        <w:rPr>
          <w:rStyle w:val="CodeCharacter"/>
        </w:rPr>
        <w:t>&lt;rivet/&gt;</w:t>
      </w:r>
      <w:r w:rsidR="009067DA" w:rsidRPr="009067DA">
        <w:t xml:space="preserve"> with χMCF version 3.1.</w:t>
      </w:r>
      <w:proofErr w:type="gramStart"/>
      <w:r w:rsidR="009067DA">
        <w:t>)</w:t>
      </w:r>
      <w:r w:rsidR="00976065">
        <w:t>;</w:t>
      </w:r>
      <w:proofErr w:type="gramEnd"/>
    </w:p>
    <w:p w14:paraId="11FD62E1" w14:textId="1E136D21"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799DDB30"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proofErr w:type="spellStart"/>
      <w:r w:rsidRPr="00F54804">
        <w:t>large_flange</w:t>
      </w:r>
      <w:proofErr w:type="spellEnd"/>
      <w:r w:rsidR="00F85C4B">
        <w:t>”</w:t>
      </w:r>
      <w:proofErr w:type="gramStart"/>
      <w:r w:rsidR="00F85C4B">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08959CB6"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5E3DB0" w:rsidRPr="005E3DB0">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3825D4DA"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12574E">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lastRenderedPageBreak/>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5B52594B"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12574E" w:rsidRPr="00F54804">
        <w:t xml:space="preserve">Table </w:t>
      </w:r>
      <w:r w:rsidR="0012574E">
        <w:rPr>
          <w:noProof/>
        </w:rPr>
        <w:t>44</w:t>
      </w:r>
      <w:r w:rsidR="005016E9">
        <w:fldChar w:fldCharType="end"/>
      </w:r>
      <w:r w:rsidRPr="0013175B">
        <w:t xml:space="preserve">: </w:t>
      </w:r>
    </w:p>
    <w:p w14:paraId="1FFB1611" w14:textId="6970D6D2" w:rsidR="00055698" w:rsidRPr="00F54804" w:rsidRDefault="00055698" w:rsidP="001640C5">
      <w:pPr>
        <w:pStyle w:val="Beschriftung"/>
        <w:keepNext/>
        <w:keepLines/>
      </w:pPr>
      <w:bookmarkStart w:id="612" w:name="_Ref156248096"/>
      <w:bookmarkStart w:id="613" w:name="_Toc159618976"/>
      <w:r w:rsidRPr="00F54804">
        <w:t xml:space="preserve">Table </w:t>
      </w:r>
      <w:r w:rsidRPr="00F54804">
        <w:fldChar w:fldCharType="begin"/>
      </w:r>
      <w:r w:rsidRPr="00F54804">
        <w:instrText xml:space="preserve"> SEQ Table \* ARABIC </w:instrText>
      </w:r>
      <w:r w:rsidRPr="00F54804">
        <w:fldChar w:fldCharType="separate"/>
      </w:r>
      <w:r w:rsidR="0012574E">
        <w:rPr>
          <w:noProof/>
        </w:rPr>
        <w:t>44</w:t>
      </w:r>
      <w:r w:rsidRPr="00F54804">
        <w:fldChar w:fldCharType="end"/>
      </w:r>
      <w:bookmarkEnd w:id="612"/>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w:t>
      </w:r>
      <w:proofErr w:type="spellStart"/>
      <w:r w:rsidR="00F30A98" w:rsidRPr="00F30F68">
        <w:rPr>
          <w:rStyle w:val="CodeCharacter"/>
          <w:sz w:val="20"/>
        </w:rPr>
        <w:t>normal_direction</w:t>
      </w:r>
      <w:proofErr w:type="spellEnd"/>
      <w:r w:rsidR="00F30A98" w:rsidRPr="00F30F68">
        <w:rPr>
          <w:rStyle w:val="CodeCharacter"/>
          <w:sz w:val="20"/>
        </w:rPr>
        <w:t>/&gt;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w:t>
      </w:r>
      <w:proofErr w:type="spellStart"/>
      <w:r w:rsidR="00F30A98" w:rsidRPr="00F30F68">
        <w:rPr>
          <w:rStyle w:val="CodeCharacter"/>
          <w:sz w:val="20"/>
        </w:rPr>
        <w:t>tangential_direction</w:t>
      </w:r>
      <w:proofErr w:type="spellEnd"/>
      <w:r w:rsidR="00F30A98" w:rsidRPr="00F30F68">
        <w:rPr>
          <w:rStyle w:val="CodeCharacter"/>
          <w:sz w:val="20"/>
        </w:rPr>
        <w:t>/&gt;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4" w:name="_Toc428279367"/>
      <w:bookmarkStart w:id="615" w:name="_Toc428456104"/>
      <w:bookmarkStart w:id="616" w:name="_Toc428537067"/>
      <w:bookmarkStart w:id="617" w:name="_Toc428969386"/>
      <w:bookmarkStart w:id="618" w:name="_Toc429052777"/>
      <w:bookmarkStart w:id="619" w:name="_Toc413359586"/>
      <w:bookmarkStart w:id="620" w:name="_Toc3556978"/>
      <w:bookmarkStart w:id="621" w:name="_Toc34747228"/>
      <w:bookmarkStart w:id="622" w:name="_Toc77102043"/>
      <w:bookmarkStart w:id="623" w:name="_Toc159618774"/>
      <w:bookmarkEnd w:id="614"/>
      <w:bookmarkEnd w:id="615"/>
      <w:bookmarkEnd w:id="616"/>
      <w:bookmarkEnd w:id="617"/>
      <w:bookmarkEnd w:id="618"/>
      <w:r w:rsidRPr="00F54804">
        <w:t>Blind</w:t>
      </w:r>
      <w:r w:rsidRPr="005C2D94">
        <w:t xml:space="preserve"> Rivets</w:t>
      </w:r>
      <w:bookmarkEnd w:id="619"/>
      <w:bookmarkEnd w:id="620"/>
      <w:bookmarkEnd w:id="621"/>
      <w:bookmarkEnd w:id="622"/>
      <w:bookmarkEnd w:id="623"/>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2A001B2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12574E" w:rsidRPr="00F54804">
        <w:t xml:space="preserve">Table </w:t>
      </w:r>
      <w:r w:rsidR="0012574E">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22043CE1" w:rsidR="00055698" w:rsidRPr="00DD494D" w:rsidRDefault="00055698" w:rsidP="001640C5">
      <w:pPr>
        <w:pStyle w:val="Beschriftung"/>
        <w:keepNext/>
        <w:keepLines/>
      </w:pPr>
      <w:bookmarkStart w:id="624" w:name="_Ref156248119"/>
      <w:bookmarkStart w:id="625" w:name="_Toc159618977"/>
      <w:r w:rsidRPr="00F54804">
        <w:t xml:space="preserve">Table </w:t>
      </w:r>
      <w:r w:rsidRPr="005C2D94">
        <w:fldChar w:fldCharType="begin"/>
      </w:r>
      <w:r w:rsidRPr="00F54804">
        <w:instrText xml:space="preserve"> SEQ Table \* ARABIC </w:instrText>
      </w:r>
      <w:r w:rsidRPr="005C2D94">
        <w:fldChar w:fldCharType="separate"/>
      </w:r>
      <w:r w:rsidR="0012574E">
        <w:rPr>
          <w:noProof/>
        </w:rPr>
        <w:t>45</w:t>
      </w:r>
      <w:r w:rsidRPr="005C2D94">
        <w:fldChar w:fldCharType="end"/>
      </w:r>
      <w:bookmarkEnd w:id="624"/>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5"/>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4A473F9A" w14:textId="77777777" w:rsidR="00146225" w:rsidRPr="001668D7" w:rsidRDefault="00146225" w:rsidP="00146225">
      <w:pPr>
        <w:autoSpaceDE w:val="0"/>
        <w:autoSpaceDN w:val="0"/>
        <w:adjustRightInd w:val="0"/>
        <w:rPr>
          <w:rFonts w:cs="Calibri"/>
          <w:lang w:eastAsia="en-GB"/>
        </w:rPr>
      </w:pPr>
    </w:p>
    <w:p w14:paraId="01F71769" w14:textId="7BD46BD4" w:rsidR="00FC68DB" w:rsidRDefault="00146225" w:rsidP="007204A7">
      <w:pPr>
        <w:keepNext/>
        <w:jc w:val="center"/>
      </w:pPr>
      <w:r>
        <w:rPr>
          <w:noProof/>
        </w:rPr>
        <mc:AlternateContent>
          <mc:Choice Requires="wpg">
            <w:drawing>
              <wp:inline distT="0" distB="0" distL="0" distR="0" wp14:anchorId="101C7A70" wp14:editId="56136D04">
                <wp:extent cx="5233035" cy="2341245"/>
                <wp:effectExtent l="0" t="0" r="5715" b="1905"/>
                <wp:docPr id="1182351207" name="Gruppieren 2"/>
                <wp:cNvGraphicFramePr/>
                <a:graphic xmlns:a="http://schemas.openxmlformats.org/drawingml/2006/main">
                  <a:graphicData uri="http://schemas.microsoft.com/office/word/2010/wordprocessingGroup">
                    <wpg:wgp>
                      <wpg:cNvGrpSpPr/>
                      <wpg:grpSpPr>
                        <a:xfrm>
                          <a:off x="0" y="0"/>
                          <a:ext cx="5233035" cy="2341245"/>
                          <a:chOff x="0" y="82550"/>
                          <a:chExt cx="5233035" cy="2341245"/>
                        </a:xfrm>
                      </wpg:grpSpPr>
                      <pic:pic xmlns:pic="http://schemas.openxmlformats.org/drawingml/2006/picture">
                        <pic:nvPicPr>
                          <pic:cNvPr id="2431" name="Grafik 1116" descr="Ein Bild, das Text, Strichzeichnung enthält.&#10;&#10;Automatisch generierte Beschreibung"/>
                          <pic:cNvPicPr>
                            <a:picLocks/>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38100" y="82550"/>
                            <a:ext cx="2339340" cy="1996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232150" y="527050"/>
                            <a:ext cx="2000885" cy="1497330"/>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487045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499110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465455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499110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127250" y="3111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171700"/>
                            <a:ext cx="1210834"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wps:txbx>
                        <wps:bodyPr rot="0" vert="horz" wrap="none" lIns="91440" tIns="45720" rIns="91440" bIns="45720" anchor="t" anchorCtr="0" upright="1">
                          <a:noAutofit/>
                        </wps:bodyPr>
                      </wps:wsp>
                      <wps:wsp>
                        <wps:cNvPr id="2439" name="Textfeld 11"/>
                        <wps:cNvSpPr txBox="1">
                          <a:spLocks noChangeArrowheads="1"/>
                        </wps:cNvSpPr>
                        <wps:spPr bwMode="auto">
                          <a:xfrm>
                            <a:off x="1219200" y="2171700"/>
                            <a:ext cx="1125126"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wps:txbx>
                        <wps:bodyPr rot="0" vert="horz" wrap="none" lIns="91440" tIns="45720" rIns="91440" bIns="45720" anchor="t" anchorCtr="0" upright="1">
                          <a:noAutofit/>
                        </wps:bodyPr>
                      </wps:wsp>
                      <wps:wsp>
                        <wps:cNvPr id="2440" name="Gerader Verbinder 1125"/>
                        <wps:cNvCnPr>
                          <a:cxnSpLocks/>
                        </wps:cNvCnPr>
                        <wps:spPr bwMode="auto">
                          <a:xfrm flipH="1">
                            <a:off x="2127250" y="5270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482850" y="88900"/>
                            <a:ext cx="0" cy="2272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482850" y="527050"/>
                            <a:ext cx="0" cy="227373"/>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387600" y="323850"/>
                            <a:ext cx="6032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5FAB8E82"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w:t>
                              </w:r>
                            </w:p>
                          </w:txbxContent>
                        </wps:txbx>
                        <wps:bodyPr rot="0" vert="horz" wrap="none" lIns="0" tIns="0" rIns="0" bIns="0" anchor="t" anchorCtr="0" upright="1">
                          <a:noAutofit/>
                        </wps:bodyPr>
                      </wps:wsp>
                      <wps:wsp>
                        <wps:cNvPr id="2444" name="Textfeld 16"/>
                        <wps:cNvSpPr txBox="1">
                          <a:spLocks noChangeArrowheads="1"/>
                        </wps:cNvSpPr>
                        <wps:spPr bwMode="auto">
                          <a:xfrm>
                            <a:off x="3581400" y="2171727"/>
                            <a:ext cx="1524491" cy="251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wps:txbx>
                        <wps:bodyPr rot="0" vert="horz" wrap="none" lIns="91440" tIns="45720" rIns="91440" bIns="45720" anchor="t" anchorCtr="0" upright="1">
                          <a:noAutofit/>
                        </wps:bodyPr>
                      </wps:wsp>
                      <wps:wsp>
                        <wps:cNvPr id="404248740" name="Textfeld 15"/>
                        <wps:cNvSpPr txBox="1">
                          <a:spLocks noChangeArrowheads="1"/>
                        </wps:cNvSpPr>
                        <wps:spPr bwMode="auto">
                          <a:xfrm>
                            <a:off x="4813301" y="273050"/>
                            <a:ext cx="246379" cy="180339"/>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888BB6" w14:textId="2AF67705" w:rsidR="00745244" w:rsidRDefault="00745244" w:rsidP="0048401A">
                              <w:pPr>
                                <w:spacing w:after="0"/>
                                <w:jc w:val="center"/>
                              </w:pPr>
                              <w:r w:rsidRPr="00745244">
                                <w:rPr>
                                  <w:rFonts w:asciiTheme="minorHAnsi" w:hAnsi="Calibri" w:cstheme="minorBidi"/>
                                  <w:color w:val="000000" w:themeColor="text1"/>
                                  <w:kern w:val="24"/>
                                  <w:sz w:val="20"/>
                                  <w:szCs w:val="20"/>
                                </w:rPr>
                                <w:t>c</w:t>
                              </w:r>
                            </w:p>
                          </w:txbxContent>
                        </wps:txbx>
                        <wps:bodyPr rot="0" vert="horz" wrap="none" lIns="91440" tIns="0" rIns="91440" bIns="0" anchor="t" anchorCtr="0" upright="1">
                          <a:noAutofit/>
                        </wps:bodyPr>
                      </wps:wsp>
                    </wpg:wgp>
                  </a:graphicData>
                </a:graphic>
              </wp:inline>
            </w:drawing>
          </mc:Choice>
          <mc:Fallback>
            <w:pict>
              <v:group w14:anchorId="101C7A70" id="Gruppieren 2" o:spid="_x0000_s1076" style="width:412.05pt;height:184.35pt;mso-position-horizontal-relative:char;mso-position-vertical-relative:line" coordorigin=",825" coordsize="52330,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">
                <v:shape id="Grafik 1116" o:spid="_x0000_s1077" type="#_x0000_t75" alt="Ein Bild, das Text, Strichzeichnung enthält.&#10;&#10;Automatisch generierte Beschreibung" style="position:absolute;left:381;top:825;width:23393;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o:lock v:ext="edit" aspectratio="f"/>
                </v:shape>
                <v:shape id="Grafik 1117" o:spid="_x0000_s1078" type="#_x0000_t75" style="position:absolute;left:32321;top:5270;width:20009;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79" style="position:absolute;flip:y;visibility:visible;mso-wrap-style:square" from="48704,2889" to="48704,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0" style="position:absolute;flip:y;visibility:visible;mso-wrap-style:square" from="49911,2889" to="49911,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1" style="position:absolute;visibility:visible;mso-wrap-style:square" from="46545,3679" to="48713,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2" style="position:absolute;flip:x;visibility:visible;mso-wrap-style:square" from="49911,3679" to="52078,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3" style="position:absolute;flip:x;visibility:visible;mso-wrap-style:square" from="21272,3111" to="25561,3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4" type="#_x0000_t202" style="position:absolute;top:21717;width:12108;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" filled="f" stroked="f">
                  <v:textbo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v:textbox>
                </v:shape>
                <v:shape id="Textfeld 11" o:spid="_x0000_s1085" type="#_x0000_t202" style="position:absolute;left:12192;top:21717;width:11251;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" filled="f" stroked="f">
                  <v:textbo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v:textbox>
                </v:shape>
                <v:line id="Gerader Verbinder 1125" o:spid="_x0000_s1086" style="position:absolute;flip:x;visibility:visible;mso-wrap-style:square" from="21272,5270" to="25561,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7" style="position:absolute;visibility:visible;mso-wrap-style:square" from="24828,889" to="24828,3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8" style="position:absolute;flip:y;visibility:visible;mso-wrap-style:square" from="24828,5270" to="24828,7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89" type="#_x0000_t202" style="position:absolute;left:23876;top:3238;width:603;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" filled="f" stroked="f">
                  <v:textbox inset="0,0,0,0">
                    <w:txbxContent>
                      <w:p w14:paraId="609579DA" w14:textId="5FAB8E82"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w:t>
                        </w:r>
                      </w:p>
                    </w:txbxContent>
                  </v:textbox>
                </v:shape>
                <v:shape id="Textfeld 16" o:spid="_x0000_s1090" type="#_x0000_t202" style="position:absolute;left:35814;top:21717;width:15244;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" filled="f" stroked="f">
                  <v:textbo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v:textbox>
                </v:shape>
                <v:shape id="Textfeld 15" o:spid="_x0000_s1091" type="#_x0000_t202" style="position:absolute;left:48133;top:2730;width:2463;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" filled="f" stroked="f">
                  <v:textbox inset=",0,,0">
                    <w:txbxContent>
                      <w:p w14:paraId="3A888BB6" w14:textId="2AF67705" w:rsidR="00745244" w:rsidRDefault="00745244" w:rsidP="0048401A">
                        <w:pPr>
                          <w:spacing w:after="0"/>
                          <w:jc w:val="center"/>
                        </w:pPr>
                        <w:r w:rsidRPr="00745244">
                          <w:rPr>
                            <w:rFonts w:asciiTheme="minorHAnsi" w:hAnsi="Calibri" w:cstheme="minorBidi"/>
                            <w:color w:val="000000" w:themeColor="text1"/>
                            <w:kern w:val="24"/>
                            <w:sz w:val="20"/>
                            <w:szCs w:val="20"/>
                          </w:rPr>
                          <w:t>c</w:t>
                        </w:r>
                      </w:p>
                    </w:txbxContent>
                  </v:textbox>
                </v:shape>
                <w10:anchorlock/>
              </v:group>
            </w:pict>
          </mc:Fallback>
        </mc:AlternateContent>
      </w:r>
      <w:r w:rsidR="00863A82" w:rsidRPr="0013175B">
        <w:t xml:space="preserve"> </w:t>
      </w:r>
    </w:p>
    <w:p w14:paraId="4A82FFFB" w14:textId="0D7BC119" w:rsidR="00745244" w:rsidRPr="00F54804" w:rsidRDefault="0048401A" w:rsidP="0048401A">
      <w:pPr>
        <w:keepNext/>
        <w:jc w:val="left"/>
      </w:pPr>
      <w:r w:rsidRPr="00922B95">
        <w:rPr>
          <w:b/>
          <w:sz w:val="18"/>
          <w:szCs w:val="18"/>
        </w:rPr>
        <w:t>Key</w:t>
      </w:r>
      <w:r w:rsidRPr="00922B95">
        <w:rPr>
          <w:sz w:val="18"/>
          <w:szCs w:val="18"/>
        </w:rPr>
        <w:t xml:space="preserve"> </w:t>
      </w:r>
      <w:r w:rsidRPr="00922B95">
        <w:rPr>
          <w:sz w:val="18"/>
          <w:szCs w:val="18"/>
        </w:rPr>
        <w:br/>
      </w:r>
      <w:r>
        <w:rPr>
          <w:sz w:val="18"/>
          <w:szCs w:val="18"/>
        </w:rPr>
        <w:t>g</w:t>
      </w:r>
      <w:r w:rsidRPr="00922B95">
        <w:rPr>
          <w:sz w:val="18"/>
          <w:szCs w:val="18"/>
        </w:rPr>
        <w:tab/>
      </w:r>
      <w:r>
        <w:rPr>
          <w:sz w:val="18"/>
          <w:szCs w:val="18"/>
        </w:rPr>
        <w:t>grip</w:t>
      </w:r>
      <w:r>
        <w:rPr>
          <w:sz w:val="18"/>
          <w:szCs w:val="18"/>
        </w:rPr>
        <w:t xml:space="preserve"> </w:t>
      </w:r>
      <w:r w:rsidRPr="00922B95">
        <w:rPr>
          <w:sz w:val="18"/>
          <w:szCs w:val="18"/>
        </w:rPr>
        <w:br/>
      </w:r>
      <w:r>
        <w:rPr>
          <w:sz w:val="18"/>
          <w:szCs w:val="18"/>
        </w:rPr>
        <w:t>c</w:t>
      </w:r>
      <w:r w:rsidRPr="00922B95">
        <w:rPr>
          <w:sz w:val="18"/>
          <w:szCs w:val="18"/>
        </w:rPr>
        <w:tab/>
      </w:r>
      <w:r w:rsidRPr="0048401A">
        <w:rPr>
          <w:sz w:val="18"/>
          <w:szCs w:val="18"/>
        </w:rPr>
        <w:t>clearance (blind side)</w:t>
      </w:r>
      <w:r>
        <w:rPr>
          <w:sz w:val="18"/>
          <w:szCs w:val="18"/>
        </w:rPr>
        <w:t xml:space="preserve"> </w:t>
      </w:r>
    </w:p>
    <w:p w14:paraId="301EF4F5" w14:textId="164EB3F4" w:rsidR="00FC68DB" w:rsidRPr="005C2D94" w:rsidRDefault="00FC68DB" w:rsidP="00BD52D7">
      <w:pPr>
        <w:pStyle w:val="Beschriftung"/>
      </w:pPr>
      <w:bookmarkStart w:id="626" w:name="_Ref101266761"/>
      <w:bookmarkStart w:id="627" w:name="_Toc3557089"/>
      <w:bookmarkStart w:id="628" w:name="_Toc34747340"/>
      <w:bookmarkStart w:id="629" w:name="_Toc76030531"/>
      <w:bookmarkStart w:id="630" w:name="_Toc94530817"/>
      <w:bookmarkStart w:id="631" w:name="_Toc101428216"/>
      <w:bookmarkStart w:id="632" w:name="_Toc159618853"/>
      <w:r w:rsidRPr="00F54804">
        <w:t xml:space="preserve">Figure </w:t>
      </w:r>
      <w:r w:rsidRPr="00F54804">
        <w:fldChar w:fldCharType="begin"/>
      </w:r>
      <w:r w:rsidRPr="00F54804">
        <w:instrText xml:space="preserve"> SEQ Figure \* ARABIC </w:instrText>
      </w:r>
      <w:r w:rsidRPr="00F54804">
        <w:fldChar w:fldCharType="separate"/>
      </w:r>
      <w:r w:rsidR="0012574E">
        <w:rPr>
          <w:noProof/>
        </w:rPr>
        <w:t>10</w:t>
      </w:r>
      <w:r w:rsidRPr="00F54804">
        <w:fldChar w:fldCharType="end"/>
      </w:r>
      <w:bookmarkEnd w:id="626"/>
      <w:r w:rsidR="0019077F">
        <w:t xml:space="preserve"> —</w:t>
      </w:r>
      <w:r w:rsidRPr="00F54804">
        <w:t xml:space="preserve"> </w:t>
      </w:r>
      <w:bookmarkEnd w:id="627"/>
      <w:bookmarkEnd w:id="628"/>
      <w:bookmarkEnd w:id="629"/>
      <w:bookmarkEnd w:id="630"/>
      <w:r w:rsidR="0049275F" w:rsidRPr="00F54804">
        <w:t xml:space="preserve">Blind rivet </w:t>
      </w:r>
      <w:r w:rsidR="00546A32">
        <w:t>—</w:t>
      </w:r>
      <w:r w:rsidR="0049275F" w:rsidRPr="00F54804">
        <w:t xml:space="preserve"> key </w:t>
      </w:r>
      <w:proofErr w:type="gramStart"/>
      <w:r w:rsidR="0049275F" w:rsidRPr="00F54804">
        <w:t>attributes</w:t>
      </w:r>
      <w:bookmarkEnd w:id="631"/>
      <w:bookmarkEnd w:id="632"/>
      <w:proofErr w:type="gramEnd"/>
      <w:r w:rsidR="00546A32">
        <w:t xml:space="preserve"> </w:t>
      </w:r>
    </w:p>
    <w:p w14:paraId="2EA82C61" w14:textId="7E5E4C8B"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12574E" w:rsidRPr="00F54804">
        <w:t xml:space="preserve">Figure </w:t>
      </w:r>
      <w:r w:rsidR="0012574E">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r w:rsidR="00146225">
        <w:rPr>
          <w:rFonts w:cs="Calibri"/>
          <w:lang w:eastAsia="en-GB"/>
        </w:rPr>
        <w:t xml:space="preserve"> </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3F36807C"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proofErr w:type="spellStart"/>
      <w:r w:rsidR="009639B6" w:rsidRPr="00314FD3">
        <w:rPr>
          <w:rStyle w:val="CodeCharacter"/>
        </w:rPr>
        <w:t>normal_direction</w:t>
      </w:r>
      <w:proofErr w:type="spellEnd"/>
      <w:r w:rsidR="009639B6" w:rsidRPr="00314FD3">
        <w:rPr>
          <w:rStyle w:val="CodeCharacter"/>
        </w:rPr>
        <w:t>/&gt;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12574E" w:rsidRPr="00F54804">
        <w:t xml:space="preserve">Figure </w:t>
      </w:r>
      <w:r w:rsidR="0012574E">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4528" behindDoc="0" locked="0" layoutInCell="1" allowOverlap="1" wp14:anchorId="3BA22A25" wp14:editId="6C70128C">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4528;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34D8D757" w:rsidR="00C04088" w:rsidRPr="00F54804" w:rsidRDefault="00FC68DB" w:rsidP="00BD52D7">
      <w:pPr>
        <w:pStyle w:val="Beschriftung"/>
      </w:pPr>
      <w:bookmarkStart w:id="633" w:name="_Ref156730085"/>
      <w:bookmarkStart w:id="634" w:name="_Toc3557090"/>
      <w:bookmarkStart w:id="635" w:name="_Toc34747341"/>
      <w:bookmarkStart w:id="636" w:name="_Toc76030532"/>
      <w:bookmarkStart w:id="637" w:name="_Toc94530818"/>
      <w:bookmarkStart w:id="638" w:name="_Ref101266714"/>
      <w:bookmarkStart w:id="639" w:name="_Toc101428217"/>
      <w:bookmarkStart w:id="640" w:name="_Toc159618854"/>
      <w:r w:rsidRPr="00F54804">
        <w:t xml:space="preserve">Figure </w:t>
      </w:r>
      <w:r w:rsidRPr="00F54804">
        <w:fldChar w:fldCharType="begin"/>
      </w:r>
      <w:r w:rsidRPr="00F54804">
        <w:instrText xml:space="preserve"> SEQ Figure \* ARABIC </w:instrText>
      </w:r>
      <w:r w:rsidRPr="00F54804">
        <w:fldChar w:fldCharType="separate"/>
      </w:r>
      <w:r w:rsidR="0012574E">
        <w:rPr>
          <w:noProof/>
        </w:rPr>
        <w:t>11</w:t>
      </w:r>
      <w:r w:rsidRPr="00F54804">
        <w:fldChar w:fldCharType="end"/>
      </w:r>
      <w:bookmarkEnd w:id="633"/>
      <w:r w:rsidR="0019077F">
        <w:t xml:space="preserve"> —</w:t>
      </w:r>
      <w:r w:rsidRPr="00F54804">
        <w:t xml:space="preserve"> </w:t>
      </w:r>
      <w:bookmarkEnd w:id="634"/>
      <w:bookmarkEnd w:id="635"/>
      <w:bookmarkEnd w:id="636"/>
      <w:bookmarkEnd w:id="637"/>
      <w:r w:rsidR="00C04088" w:rsidRPr="00F54804">
        <w:t>Assembly Recommendations for Blind Rivets</w:t>
      </w:r>
      <w:bookmarkEnd w:id="638"/>
      <w:bookmarkEnd w:id="639"/>
      <w:bookmarkEnd w:id="640"/>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1" w:name="_Toc428279369"/>
      <w:bookmarkStart w:id="642" w:name="_Toc428965611"/>
      <w:bookmarkStart w:id="643" w:name="_Toc413359587"/>
      <w:bookmarkStart w:id="644" w:name="_Toc3556979"/>
      <w:bookmarkStart w:id="645" w:name="_Toc34747229"/>
      <w:bookmarkStart w:id="646" w:name="_Toc77102044"/>
      <w:bookmarkStart w:id="647" w:name="_Toc159618775"/>
      <w:bookmarkEnd w:id="641"/>
      <w:bookmarkEnd w:id="642"/>
      <w:r w:rsidRPr="00F54804">
        <w:t>Self-Piercing Rivets</w:t>
      </w:r>
      <w:bookmarkEnd w:id="643"/>
      <w:bookmarkEnd w:id="644"/>
      <w:bookmarkEnd w:id="645"/>
      <w:bookmarkEnd w:id="646"/>
      <w:bookmarkEnd w:id="647"/>
    </w:p>
    <w:p w14:paraId="000BE85B" w14:textId="007CA402" w:rsidR="00FC68DB" w:rsidRPr="00F54804" w:rsidRDefault="00D860C8" w:rsidP="00EC3ABD">
      <w:pPr>
        <w:keepNext/>
      </w:pPr>
      <w:r>
        <w:rPr>
          <w:noProof/>
        </w:rPr>
        <mc:AlternateContent>
          <mc:Choice Requires="wpg">
            <w:drawing>
              <wp:anchor distT="0" distB="0" distL="114300" distR="114300" simplePos="0" relativeHeight="251735552" behindDoc="0" locked="0" layoutInCell="1" allowOverlap="1" wp14:anchorId="599D660D" wp14:editId="22846AFD">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5552;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12574E" w:rsidRPr="00F54804">
        <w:t xml:space="preserve">Figure </w:t>
      </w:r>
      <w:r w:rsidR="0012574E">
        <w:rPr>
          <w:noProof/>
        </w:rPr>
        <w:t>12</w:t>
      </w:r>
      <w:r w:rsidR="00B078D2">
        <w:rPr>
          <w:szCs w:val="24"/>
        </w:rPr>
        <w:fldChar w:fldCharType="end"/>
      </w:r>
      <w:r w:rsidR="00FC68DB" w:rsidRPr="005C2D94">
        <w:t xml:space="preserve">: </w:t>
      </w:r>
    </w:p>
    <w:p w14:paraId="46A4F020" w14:textId="296350D2" w:rsidR="00FC68DB" w:rsidRPr="00BD52D7" w:rsidRDefault="00FC68DB" w:rsidP="00BD52D7">
      <w:pPr>
        <w:pStyle w:val="Beschriftung"/>
      </w:pPr>
      <w:bookmarkStart w:id="648" w:name="_Ref156730560"/>
      <w:bookmarkStart w:id="649" w:name="_Toc413359629"/>
      <w:bookmarkStart w:id="650" w:name="_Toc3557092"/>
      <w:bookmarkStart w:id="651" w:name="_Toc34747343"/>
      <w:bookmarkStart w:id="652" w:name="_Toc76030534"/>
      <w:bookmarkStart w:id="653" w:name="_Toc94530820"/>
      <w:bookmarkStart w:id="654" w:name="_Toc101428218"/>
      <w:bookmarkStart w:id="655" w:name="_Toc159618855"/>
      <w:r w:rsidRPr="00F54804">
        <w:t xml:space="preserve">Figure </w:t>
      </w:r>
      <w:r w:rsidRPr="00F54804">
        <w:fldChar w:fldCharType="begin"/>
      </w:r>
      <w:r w:rsidRPr="00F54804">
        <w:instrText xml:space="preserve"> SEQ Figure \* ARABIC </w:instrText>
      </w:r>
      <w:r w:rsidRPr="00F54804">
        <w:fldChar w:fldCharType="separate"/>
      </w:r>
      <w:r w:rsidR="0012574E">
        <w:rPr>
          <w:noProof/>
        </w:rPr>
        <w:t>12</w:t>
      </w:r>
      <w:r w:rsidRPr="00F54804">
        <w:fldChar w:fldCharType="end"/>
      </w:r>
      <w:bookmarkEnd w:id="648"/>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9"/>
      <w:bookmarkEnd w:id="650"/>
      <w:bookmarkEnd w:id="651"/>
      <w:bookmarkEnd w:id="652"/>
      <w:bookmarkEnd w:id="653"/>
      <w:r w:rsidR="001F0AF7" w:rsidRPr="00BD52D7">
        <w:t xml:space="preserve"> </w:t>
      </w:r>
      <w:r w:rsidR="0027129A">
        <w:t>and</w:t>
      </w:r>
      <w:r w:rsidR="001F0AF7" w:rsidRPr="00BD52D7">
        <w:t xml:space="preserve"> riveting </w:t>
      </w:r>
      <w:proofErr w:type="gramStart"/>
      <w:r w:rsidR="001F0AF7" w:rsidRPr="00BD52D7">
        <w:t>machine</w:t>
      </w:r>
      <w:bookmarkEnd w:id="654"/>
      <w:bookmarkEnd w:id="655"/>
      <w:proofErr w:type="gramEnd"/>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 xml:space="preserve">Possible values of these attributes are </w:t>
      </w:r>
      <w:r w:rsidR="009B7D96" w:rsidRPr="009B7D96">
        <w:lastRenderedPageBreak/>
        <w:t>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proofErr w:type="spellStart"/>
      <w:r w:rsidRPr="00EA04BD">
        <w:rPr>
          <w:rStyle w:val="CodeCharacter"/>
        </w:rPr>
        <w:t>head_diameter</w:t>
      </w:r>
      <w:proofErr w:type="spellEnd"/>
      <w:r w:rsidRPr="0013175B">
        <w:t xml:space="preserve">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3A8A7A71"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w:t>
      </w:r>
      <w:proofErr w:type="spellStart"/>
      <w:r w:rsidR="00FC68DB" w:rsidRPr="00EA04BD">
        <w:rPr>
          <w:rStyle w:val="CodeCharacter"/>
        </w:rPr>
        <w:t>self_piercing</w:t>
      </w:r>
      <w:proofErr w:type="spellEnd"/>
      <w:r w:rsidR="00FC68DB" w:rsidRPr="00EA04BD">
        <w:rPr>
          <w:rStyle w:val="CodeCharacter"/>
        </w:rPr>
        <w:t>/&gt;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12574E" w:rsidRPr="00F54804">
        <w:t xml:space="preserve">Table </w:t>
      </w:r>
      <w:r w:rsidR="0012574E">
        <w:rPr>
          <w:noProof/>
        </w:rPr>
        <w:t>46</w:t>
      </w:r>
      <w:r w:rsidR="005016E9">
        <w:rPr>
          <w:rFonts w:cs="Courier New"/>
        </w:rPr>
        <w:fldChar w:fldCharType="end"/>
      </w:r>
      <w:r w:rsidR="00FC68DB" w:rsidRPr="00F54804">
        <w:rPr>
          <w:rFonts w:cs="Courier New"/>
        </w:rPr>
        <w:t xml:space="preserve">: </w:t>
      </w:r>
    </w:p>
    <w:p w14:paraId="4D73A847" w14:textId="575CF6FC" w:rsidR="00055698" w:rsidRPr="00951A4A" w:rsidRDefault="00055698" w:rsidP="001640C5">
      <w:pPr>
        <w:pStyle w:val="Beschriftung"/>
        <w:keepNext/>
        <w:keepLines/>
      </w:pPr>
      <w:bookmarkStart w:id="656" w:name="_Ref156248134"/>
      <w:bookmarkStart w:id="657" w:name="_Toc159618978"/>
      <w:r w:rsidRPr="00F54804">
        <w:t xml:space="preserve">Table </w:t>
      </w:r>
      <w:r w:rsidRPr="00F54804">
        <w:fldChar w:fldCharType="begin"/>
      </w:r>
      <w:r w:rsidRPr="00F54804">
        <w:instrText xml:space="preserve"> SEQ Table \* ARABIC </w:instrText>
      </w:r>
      <w:r w:rsidRPr="00F54804">
        <w:fldChar w:fldCharType="separate"/>
      </w:r>
      <w:r w:rsidR="0012574E">
        <w:rPr>
          <w:noProof/>
        </w:rPr>
        <w:t>46</w:t>
      </w:r>
      <w:r w:rsidRPr="00F54804">
        <w:fldChar w:fldCharType="end"/>
      </w:r>
      <w:bookmarkEnd w:id="656"/>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5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8" w:name="_Toc428456108"/>
      <w:bookmarkStart w:id="659" w:name="_Toc428537071"/>
      <w:bookmarkStart w:id="660" w:name="_Toc428969390"/>
      <w:bookmarkStart w:id="661" w:name="_Toc429052781"/>
      <w:bookmarkStart w:id="662" w:name="_Toc428279372"/>
      <w:bookmarkStart w:id="663" w:name="_Toc428456109"/>
      <w:bookmarkStart w:id="664" w:name="_Toc428537072"/>
      <w:bookmarkStart w:id="665" w:name="_Toc428969391"/>
      <w:bookmarkStart w:id="666" w:name="_Toc429052782"/>
      <w:bookmarkStart w:id="667" w:name="_Toc428279374"/>
      <w:bookmarkStart w:id="668" w:name="_Toc428456111"/>
      <w:bookmarkStart w:id="669" w:name="_Toc428537074"/>
      <w:bookmarkStart w:id="670" w:name="_Toc428969393"/>
      <w:bookmarkStart w:id="671" w:name="_Toc429052784"/>
      <w:bookmarkStart w:id="672" w:name="_Toc428279378"/>
      <w:bookmarkStart w:id="673" w:name="_Toc428456115"/>
      <w:bookmarkStart w:id="674" w:name="_Toc428537078"/>
      <w:bookmarkStart w:id="675" w:name="_Toc428969397"/>
      <w:bookmarkStart w:id="676" w:name="_Toc429052788"/>
      <w:bookmarkStart w:id="677" w:name="_Toc428279380"/>
      <w:bookmarkStart w:id="678" w:name="_Toc428456117"/>
      <w:bookmarkStart w:id="679" w:name="_Toc428537080"/>
      <w:bookmarkStart w:id="680" w:name="_Toc428969399"/>
      <w:bookmarkStart w:id="681" w:name="_Toc429052790"/>
      <w:bookmarkStart w:id="682" w:name="_Toc428279387"/>
      <w:bookmarkStart w:id="683" w:name="_Toc428456124"/>
      <w:bookmarkStart w:id="684" w:name="_Toc428537087"/>
      <w:bookmarkStart w:id="685" w:name="_Toc428969406"/>
      <w:bookmarkStart w:id="686" w:name="_Toc429052797"/>
      <w:bookmarkStart w:id="687" w:name="_Toc428279388"/>
      <w:bookmarkStart w:id="688" w:name="_Toc428456125"/>
      <w:bookmarkStart w:id="689" w:name="_Toc428537088"/>
      <w:bookmarkStart w:id="690" w:name="_Toc428969407"/>
      <w:bookmarkStart w:id="691" w:name="_Toc429052798"/>
      <w:bookmarkStart w:id="692" w:name="_Toc428279389"/>
      <w:bookmarkStart w:id="693" w:name="_Toc428456126"/>
      <w:bookmarkStart w:id="694" w:name="_Toc428537089"/>
      <w:bookmarkStart w:id="695" w:name="_Toc428969408"/>
      <w:bookmarkStart w:id="696" w:name="_Toc429052799"/>
      <w:bookmarkStart w:id="697" w:name="_Toc413359588"/>
      <w:bookmarkStart w:id="698" w:name="_Toc3556980"/>
      <w:bookmarkStart w:id="699" w:name="_Toc34747230"/>
      <w:bookmarkStart w:id="700" w:name="_Toc77102045"/>
      <w:bookmarkStart w:id="701" w:name="_Toc159618776"/>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r w:rsidRPr="00F54804">
        <w:t>Solid</w:t>
      </w:r>
      <w:r w:rsidRPr="005C2D94">
        <w:t xml:space="preserve"> Rivets</w:t>
      </w:r>
      <w:bookmarkEnd w:id="697"/>
      <w:bookmarkEnd w:id="698"/>
      <w:bookmarkEnd w:id="699"/>
      <w:bookmarkEnd w:id="700"/>
      <w:bookmarkEnd w:id="701"/>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7A0A396D"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12574E" w:rsidRPr="005C2D94">
        <w:t xml:space="preserve">Figure </w:t>
      </w:r>
      <w:r w:rsidR="0012574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7600" behindDoc="0" locked="0" layoutInCell="1" allowOverlap="1" wp14:anchorId="70CF1775" wp14:editId="4D093590">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7600;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4B0533A3" w:rsidR="00402A20" w:rsidRDefault="00402A20" w:rsidP="00BD52D7">
      <w:pPr>
        <w:pStyle w:val="Beschriftung"/>
      </w:pPr>
      <w:bookmarkStart w:id="702" w:name="_Ref157108334"/>
      <w:bookmarkStart w:id="703" w:name="_Toc101428219"/>
      <w:bookmarkStart w:id="704" w:name="_Toc159618856"/>
      <w:r w:rsidRPr="005C2D94">
        <w:t xml:space="preserve">Figure </w:t>
      </w:r>
      <w:r w:rsidRPr="005C2D94">
        <w:fldChar w:fldCharType="begin"/>
      </w:r>
      <w:r w:rsidRPr="00F54804">
        <w:instrText xml:space="preserve"> SEQ Figure \* ARABIC </w:instrText>
      </w:r>
      <w:r w:rsidRPr="005C2D94">
        <w:fldChar w:fldCharType="separate"/>
      </w:r>
      <w:r w:rsidR="0012574E">
        <w:rPr>
          <w:noProof/>
        </w:rPr>
        <w:t>13</w:t>
      </w:r>
      <w:r w:rsidRPr="005C2D94">
        <w:fldChar w:fldCharType="end"/>
      </w:r>
      <w:bookmarkEnd w:id="702"/>
      <w:r w:rsidR="0019077F">
        <w:t xml:space="preserve"> —</w:t>
      </w:r>
      <w:r w:rsidRPr="00F54804">
        <w:t xml:space="preserve"> Pictures of characteristic rivet types before and after </w:t>
      </w:r>
      <w:bookmarkEnd w:id="703"/>
      <w:r w:rsidR="00C744D4" w:rsidRPr="00F54804">
        <w:t>mounting.</w:t>
      </w:r>
      <w:bookmarkEnd w:id="704"/>
      <w:r w:rsidR="00C744D4">
        <w:t xml:space="preserve"> </w:t>
      </w:r>
    </w:p>
    <w:p w14:paraId="4CFE624D" w14:textId="79EE29FE"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12574E" w:rsidRPr="005C2D94">
        <w:t xml:space="preserve">Figure </w:t>
      </w:r>
      <w:r w:rsidR="0012574E">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7712" behindDoc="0" locked="0" layoutInCell="1" allowOverlap="1" wp14:anchorId="37674929" wp14:editId="6233E1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14AC4376" id="Gerader Verbinder 1168" o:spid="_x0000_s1026" style="position:absolute;flip:x 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length</w:t>
                                </w:r>
                                <w:proofErr w:type="gramEnd"/>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proofErr w:type="gramStart"/>
                                <w:r>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depth</w:t>
                                </w:r>
                                <w:proofErr w:type="gramEnd"/>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r>
                              <w:proofErr w:type="gramStart"/>
                              <w:r>
                                <w:rPr>
                                  <w:rFonts w:asciiTheme="minorHAnsi" w:hAnsi="Calibri" w:cstheme="minorBidi"/>
                                  <w:color w:val="000000" w:themeColor="text1"/>
                                  <w:kern w:val="24"/>
                                  <w:sz w:val="20"/>
                                  <w:szCs w:val="20"/>
                                </w:rPr>
                                <w:t>height</w:t>
                              </w:r>
                              <w:proofErr w:type="gramEnd"/>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length</w:t>
                          </w:r>
                          <w:proofErr w:type="gramEnd"/>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proofErr w:type="gramStart"/>
                          <w:r>
                            <w:rPr>
                              <w:rFonts w:asciiTheme="minorHAnsi" w:hAnsi="Calibri" w:cstheme="minorBidi"/>
                              <w:color w:val="000000" w:themeColor="text1"/>
                              <w:kern w:val="24"/>
                              <w:sz w:val="20"/>
                              <w:szCs w:val="20"/>
                            </w:rPr>
                            <w:t>diameter</w:t>
                          </w:r>
                          <w:proofErr w:type="gramEnd"/>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diameter</w:t>
                          </w:r>
                          <w:proofErr w:type="gramEnd"/>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depth</w:t>
                          </w:r>
                          <w:proofErr w:type="gramEnd"/>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diameter</w:t>
                          </w:r>
                          <w:proofErr w:type="gramEnd"/>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r>
                        <w:proofErr w:type="gramStart"/>
                        <w:r>
                          <w:rPr>
                            <w:rFonts w:asciiTheme="minorHAnsi" w:hAnsi="Calibri" w:cstheme="minorBidi"/>
                            <w:color w:val="000000" w:themeColor="text1"/>
                            <w:kern w:val="24"/>
                            <w:sz w:val="20"/>
                            <w:szCs w:val="20"/>
                          </w:rPr>
                          <w:t>height</w:t>
                        </w:r>
                        <w:proofErr w:type="gramEnd"/>
                      </w:p>
                    </w:txbxContent>
                  </v:textbox>
                </v:shape>
                <w10:anchorlock/>
              </v:group>
            </w:pict>
          </mc:Fallback>
        </mc:AlternateContent>
      </w:r>
    </w:p>
    <w:p w14:paraId="39CE7CF9" w14:textId="693AAC36" w:rsidR="00FC68DB" w:rsidRPr="00BD52D7" w:rsidRDefault="00FC68DB" w:rsidP="00BD52D7">
      <w:pPr>
        <w:pStyle w:val="Beschriftung"/>
        <w:rPr>
          <w:rFonts w:cs="Calibri"/>
          <w:lang w:eastAsia="en-GB"/>
        </w:rPr>
      </w:pPr>
      <w:bookmarkStart w:id="705" w:name="_Ref3565285"/>
      <w:bookmarkStart w:id="706" w:name="_Toc3557094"/>
      <w:bookmarkStart w:id="707" w:name="_Toc34747345"/>
      <w:bookmarkStart w:id="708" w:name="_Toc76030536"/>
      <w:bookmarkStart w:id="709" w:name="_Toc94530822"/>
      <w:bookmarkStart w:id="710" w:name="_Toc101428220"/>
      <w:bookmarkStart w:id="711" w:name="_Toc159618857"/>
      <w:r w:rsidRPr="005C2D94">
        <w:t xml:space="preserve">Figure </w:t>
      </w:r>
      <w:r w:rsidRPr="005C2D94">
        <w:fldChar w:fldCharType="begin"/>
      </w:r>
      <w:r w:rsidRPr="00F54804">
        <w:instrText xml:space="preserve"> SEQ Figure \* ARABIC </w:instrText>
      </w:r>
      <w:r w:rsidRPr="005C2D94">
        <w:fldChar w:fldCharType="separate"/>
      </w:r>
      <w:r w:rsidR="0012574E">
        <w:rPr>
          <w:noProof/>
        </w:rPr>
        <w:t>14</w:t>
      </w:r>
      <w:r w:rsidRPr="005C2D94">
        <w:fldChar w:fldCharType="end"/>
      </w:r>
      <w:bookmarkEnd w:id="705"/>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proofErr w:type="gramStart"/>
      <w:r w:rsidR="00EF0F82" w:rsidRPr="001E4607">
        <w:t>r</w:t>
      </w:r>
      <w:r w:rsidRPr="00BD52D7">
        <w:t>ivets</w:t>
      </w:r>
      <w:bookmarkEnd w:id="706"/>
      <w:bookmarkEnd w:id="707"/>
      <w:bookmarkEnd w:id="708"/>
      <w:bookmarkEnd w:id="709"/>
      <w:bookmarkEnd w:id="710"/>
      <w:bookmarkEnd w:id="711"/>
      <w:proofErr w:type="gramEnd"/>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574F0191"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12574E" w:rsidRPr="005C2D94">
        <w:t xml:space="preserve">Table </w:t>
      </w:r>
      <w:r w:rsidR="0012574E">
        <w:rPr>
          <w:noProof/>
        </w:rPr>
        <w:t>47</w:t>
      </w:r>
      <w:r w:rsidR="005016E9">
        <w:rPr>
          <w:rFonts w:cs="Calibri"/>
          <w:lang w:eastAsia="en-GB"/>
        </w:rPr>
        <w:fldChar w:fldCharType="end"/>
      </w:r>
      <w:r w:rsidR="00FC68DB" w:rsidRPr="00F54804">
        <w:rPr>
          <w:rFonts w:cs="Calibri"/>
          <w:lang w:eastAsia="en-GB"/>
        </w:rPr>
        <w:t>:</w:t>
      </w:r>
    </w:p>
    <w:p w14:paraId="2CE81350" w14:textId="2F53544E" w:rsidR="00055698" w:rsidRPr="00F54804" w:rsidRDefault="00055698" w:rsidP="001640C5">
      <w:pPr>
        <w:pStyle w:val="Beschriftung"/>
        <w:keepNext/>
        <w:keepLines/>
        <w:rPr>
          <w:rFonts w:cs="Calibri"/>
          <w:lang w:eastAsia="en-GB"/>
        </w:rPr>
      </w:pPr>
      <w:bookmarkStart w:id="712" w:name="_Ref156248161"/>
      <w:bookmarkStart w:id="713" w:name="_Toc159618979"/>
      <w:r w:rsidRPr="005C2D94">
        <w:t xml:space="preserve">Table </w:t>
      </w:r>
      <w:r w:rsidRPr="005C2D94">
        <w:fldChar w:fldCharType="begin"/>
      </w:r>
      <w:r w:rsidRPr="00F54804">
        <w:instrText xml:space="preserve"> SEQ Table \* ARABIC </w:instrText>
      </w:r>
      <w:r w:rsidRPr="005C2D94">
        <w:fldChar w:fldCharType="separate"/>
      </w:r>
      <w:r w:rsidR="0012574E">
        <w:rPr>
          <w:noProof/>
        </w:rPr>
        <w:t>47</w:t>
      </w:r>
      <w:r w:rsidRPr="005C2D94">
        <w:fldChar w:fldCharType="end"/>
      </w:r>
      <w:bookmarkEnd w:id="712"/>
      <w:r>
        <w:t xml:space="preserve"> —</w:t>
      </w:r>
      <w:r w:rsidRPr="00F54804">
        <w:t xml:space="preserve"> Attributes of element </w:t>
      </w:r>
      <w:r w:rsidRPr="005C2D94">
        <w:rPr>
          <w:rFonts w:ascii="Courier New" w:hAnsi="Courier New" w:cs="Courier New"/>
        </w:rPr>
        <w:t>&lt;solid/&gt;</w:t>
      </w:r>
      <w:bookmarkEnd w:id="713"/>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hole_diameter</w:t>
      </w:r>
      <w:proofErr w:type="spellEnd"/>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proofErr w:type="spellStart"/>
      <w:r w:rsidRPr="00EA04BD">
        <w:rPr>
          <w:rStyle w:val="CodeCharacter"/>
        </w:rPr>
        <w:t>hole_depth</w:t>
      </w:r>
      <w:proofErr w:type="spellEnd"/>
      <w:r w:rsidRPr="00EA04BD">
        <w:rPr>
          <w:rStyle w:val="CodeCharacter"/>
        </w:rPr>
        <w:t xml:space="preserve">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tennon_diameter</w:t>
      </w:r>
      <w:proofErr w:type="spellEnd"/>
      <w:r w:rsidRPr="00CE4F8E">
        <w:rPr>
          <w:rFonts w:cs="Calibri"/>
          <w:lang w:eastAsia="en-GB"/>
        </w:rPr>
        <w:t xml:space="preserve"> exist only if </w:t>
      </w:r>
      <w:proofErr w:type="spellStart"/>
      <w:r w:rsidRPr="00EA04BD">
        <w:rPr>
          <w:rStyle w:val="CodeCharacter"/>
        </w:rPr>
        <w:t>shoulder_diameter</w:t>
      </w:r>
      <w:proofErr w:type="spellEnd"/>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1696" behindDoc="0" locked="0" layoutInCell="1" allowOverlap="1" wp14:anchorId="5A314598" wp14:editId="7558C45A">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rivet </w:t>
                              </w:r>
                              <w:proofErr w:type="gramStart"/>
                              <w:r>
                                <w:rPr>
                                  <w:rFonts w:asciiTheme="minorHAnsi" w:hAnsi="Calibri" w:cstheme="minorBidi"/>
                                  <w:color w:val="000000" w:themeColor="text1"/>
                                  <w:kern w:val="24"/>
                                  <w:sz w:val="20"/>
                                  <w:szCs w:val="20"/>
                                </w:rPr>
                                <w:t>length</w:t>
                              </w:r>
                              <w:proofErr w:type="gramEnd"/>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1696;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rivet </w:t>
                        </w:r>
                        <w:proofErr w:type="gramStart"/>
                        <w:r>
                          <w:rPr>
                            <w:rFonts w:asciiTheme="minorHAnsi" w:hAnsi="Calibri" w:cstheme="minorBidi"/>
                            <w:color w:val="000000" w:themeColor="text1"/>
                            <w:kern w:val="24"/>
                            <w:sz w:val="20"/>
                            <w:szCs w:val="20"/>
                          </w:rPr>
                          <w:t>length</w:t>
                        </w:r>
                        <w:proofErr w:type="gramEnd"/>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v:textbox>
                </v:shape>
                <w10:wrap type="topAndBottom" anchorx="page"/>
              </v:group>
            </w:pict>
          </mc:Fallback>
        </mc:AlternateContent>
      </w:r>
    </w:p>
    <w:p w14:paraId="52F04961" w14:textId="3341EABD" w:rsidR="00FC68DB" w:rsidRPr="005C2D94" w:rsidRDefault="00FC68DB" w:rsidP="00BD52D7">
      <w:pPr>
        <w:pStyle w:val="Beschriftung"/>
        <w:rPr>
          <w:rFonts w:cs="Calibri"/>
          <w:lang w:eastAsia="en-GB"/>
        </w:rPr>
      </w:pPr>
      <w:bookmarkStart w:id="714" w:name="_Ref157109323"/>
      <w:bookmarkStart w:id="715" w:name="_Toc3557095"/>
      <w:bookmarkStart w:id="716" w:name="_Toc34747346"/>
      <w:bookmarkStart w:id="717" w:name="_Toc76030537"/>
      <w:bookmarkStart w:id="718" w:name="_Toc94530823"/>
      <w:bookmarkStart w:id="719" w:name="_Toc101428221"/>
      <w:bookmarkStart w:id="720" w:name="_Toc159618858"/>
      <w:r w:rsidRPr="00F54804">
        <w:t xml:space="preserve">Figure </w:t>
      </w:r>
      <w:r w:rsidRPr="005C2D94">
        <w:fldChar w:fldCharType="begin"/>
      </w:r>
      <w:r w:rsidRPr="00F54804">
        <w:instrText xml:space="preserve"> SEQ Figure \* ARABIC </w:instrText>
      </w:r>
      <w:r w:rsidRPr="005C2D94">
        <w:fldChar w:fldCharType="separate"/>
      </w:r>
      <w:r w:rsidR="0012574E">
        <w:rPr>
          <w:noProof/>
        </w:rPr>
        <w:t>15</w:t>
      </w:r>
      <w:r w:rsidRPr="005C2D94">
        <w:fldChar w:fldCharType="end"/>
      </w:r>
      <w:bookmarkEnd w:id="714"/>
      <w:r w:rsidR="0019077F">
        <w:t xml:space="preserve"> —</w:t>
      </w:r>
      <w:r w:rsidRPr="00F54804">
        <w:t xml:space="preserve"> </w:t>
      </w:r>
      <w:bookmarkEnd w:id="715"/>
      <w:bookmarkEnd w:id="716"/>
      <w:bookmarkEnd w:id="717"/>
      <w:bookmarkEnd w:id="718"/>
      <w:r w:rsidR="00A2134E" w:rsidRPr="005C2D94">
        <w:t xml:space="preserve">Relation of working thickness (T1+T2) to max and min values of </w:t>
      </w:r>
      <w:proofErr w:type="gramStart"/>
      <w:r w:rsidR="00A2134E" w:rsidRPr="005C2D94">
        <w:t>grip</w:t>
      </w:r>
      <w:bookmarkEnd w:id="719"/>
      <w:bookmarkEnd w:id="720"/>
      <w:proofErr w:type="gramEnd"/>
    </w:p>
    <w:p w14:paraId="338314FF" w14:textId="3AC55D9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12574E" w:rsidRPr="005C2D94">
        <w:t xml:space="preserve">Figure </w:t>
      </w:r>
      <w:r w:rsidR="0012574E">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12574E" w:rsidRPr="00F54804">
        <w:t xml:space="preserve">Figure </w:t>
      </w:r>
      <w:r w:rsidR="0012574E">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shoulder_diameter</w:t>
      </w:r>
      <w:proofErr w:type="spellEnd"/>
      <w:r>
        <w:rPr>
          <w:rFonts w:cs="Calibri"/>
          <w:lang w:eastAsia="en-GB"/>
        </w:rPr>
        <w:t xml:space="preserve">. </w:t>
      </w:r>
    </w:p>
    <w:p w14:paraId="16A0BCDC" w14:textId="683FCFC0"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12574E" w:rsidRPr="00F54804">
        <w:t xml:space="preserve">Figure </w:t>
      </w:r>
      <w:r w:rsidR="0012574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1" w:name="_Toc428279391"/>
      <w:bookmarkStart w:id="722" w:name="_Toc428456128"/>
      <w:bookmarkStart w:id="723" w:name="_Toc428537091"/>
      <w:bookmarkStart w:id="724" w:name="_Toc428969410"/>
      <w:bookmarkStart w:id="725" w:name="_Toc429052801"/>
      <w:bookmarkStart w:id="726" w:name="_Toc413359589"/>
      <w:bookmarkStart w:id="727" w:name="_Toc3556981"/>
      <w:bookmarkStart w:id="728" w:name="_Toc34747231"/>
      <w:bookmarkStart w:id="729" w:name="_Toc77102046"/>
      <w:bookmarkStart w:id="730" w:name="_Toc159618777"/>
      <w:bookmarkEnd w:id="721"/>
      <w:bookmarkEnd w:id="722"/>
      <w:bookmarkEnd w:id="723"/>
      <w:bookmarkEnd w:id="724"/>
      <w:bookmarkEnd w:id="725"/>
      <w:r w:rsidRPr="00F54804">
        <w:t>Swop Rivets</w:t>
      </w:r>
      <w:bookmarkEnd w:id="726"/>
      <w:bookmarkEnd w:id="727"/>
      <w:bookmarkEnd w:id="728"/>
      <w:bookmarkEnd w:id="729"/>
      <w:bookmarkEnd w:id="730"/>
      <w:r w:rsidR="004A6C4F">
        <w:t xml:space="preserve"> </w:t>
      </w:r>
    </w:p>
    <w:p w14:paraId="6467BFF5" w14:textId="427667E5" w:rsidR="00710638" w:rsidRDefault="00357A72" w:rsidP="008B27A8">
      <w:pPr>
        <w:rPr>
          <w:lang w:eastAsia="x-none"/>
        </w:rPr>
      </w:pPr>
      <w:r w:rsidRPr="00F0292D">
        <w:rPr>
          <w:szCs w:val="24"/>
        </w:rPr>
        <w:t>The Sheet Weld Opposed Plug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 xml:space="preserve">is the case </w:t>
      </w:r>
      <w:r w:rsidR="00FC68DB" w:rsidRPr="000A1B7B">
        <w:rPr>
          <w:lang w:eastAsia="x-none"/>
        </w:rPr>
        <w:t xml:space="preserve">when </w:t>
      </w:r>
      <w:r>
        <w:rPr>
          <w:lang w:eastAsia="x-none"/>
        </w:rPr>
        <w:t xml:space="preserve">e.g.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31" w:name="_Toc3557096"/>
      <w:bookmarkStart w:id="732" w:name="_Toc34747347"/>
      <w:bookmarkStart w:id="733" w:name="_Toc76030538"/>
      <w:bookmarkStart w:id="734"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for example,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5E3DB0" w:rsidRPr="005E3DB0">
            <w:rPr>
              <w:noProof/>
            </w:rPr>
            <w:t>[11]</w:t>
          </w:r>
          <w:r w:rsidR="00710638" w:rsidRPr="00710638">
            <w:fldChar w:fldCharType="end"/>
          </w:r>
        </w:sdtContent>
      </w:sdt>
      <w:r w:rsidR="00710638">
        <w:rPr>
          <w:lang w:eastAsia="x-none"/>
        </w:rPr>
        <w:t xml:space="preserve">. </w:t>
      </w:r>
    </w:p>
    <w:p w14:paraId="53DAC9CB" w14:textId="3DA41311" w:rsidR="008B27A8" w:rsidRDefault="00357A72" w:rsidP="008B27A8">
      <w:pPr>
        <w:rPr>
          <w:lang w:eastAsia="x-none"/>
        </w:rPr>
      </w:pPr>
      <w:r>
        <w:rPr>
          <w:lang w:eastAsia="x-none"/>
        </w:rPr>
        <w:fldChar w:fldCharType="begin"/>
      </w:r>
      <w:r>
        <w:rPr>
          <w:lang w:eastAsia="x-none"/>
        </w:rPr>
        <w:instrText xml:space="preserve"> REF _Ref157195089 \h </w:instrText>
      </w:r>
      <w:r>
        <w:rPr>
          <w:lang w:eastAsia="x-none"/>
        </w:rPr>
      </w:r>
      <w:r>
        <w:rPr>
          <w:lang w:eastAsia="x-none"/>
        </w:rPr>
        <w:fldChar w:fldCharType="separate"/>
      </w:r>
      <w:r w:rsidR="0012574E" w:rsidRPr="00F54804">
        <w:t xml:space="preserve">Figure </w:t>
      </w:r>
      <w:r w:rsidR="0012574E">
        <w:rPr>
          <w:noProof/>
        </w:rPr>
        <w:t>16</w:t>
      </w:r>
      <w:r>
        <w:rPr>
          <w:lang w:eastAsia="x-none"/>
        </w:rPr>
        <w:fldChar w:fldCharType="end"/>
      </w:r>
      <w:r>
        <w:rPr>
          <w:lang w:eastAsia="x-none"/>
        </w:rPr>
        <w:t xml:space="preserve"> shows a cross section of a SWOP: </w:t>
      </w:r>
    </w:p>
    <w:p w14:paraId="6E366161" w14:textId="3485B88F" w:rsidR="00710638" w:rsidRDefault="00170DA9" w:rsidP="00710638">
      <w:pPr>
        <w:keepNext/>
        <w:jc w:val="center"/>
        <w:rPr>
          <w:lang w:eastAsia="x-none"/>
        </w:rPr>
      </w:pPr>
      <w:r w:rsidRPr="00170DA9">
        <w:rPr>
          <w:noProof/>
          <w:lang w:eastAsia="x-none"/>
        </w:rPr>
        <mc:AlternateContent>
          <mc:Choice Requires="wpg">
            <w:drawing>
              <wp:inline distT="0" distB="0" distL="0" distR="0" wp14:anchorId="79468078" wp14:editId="3F42710D">
                <wp:extent cx="3505200" cy="1360300"/>
                <wp:effectExtent l="0" t="0" r="19050" b="0"/>
                <wp:docPr id="880161048" name="Gruppieren 38"/>
                <wp:cNvGraphicFramePr/>
                <a:graphic xmlns:a="http://schemas.openxmlformats.org/drawingml/2006/main">
                  <a:graphicData uri="http://schemas.microsoft.com/office/word/2010/wordprocessingGroup">
                    <wpg:wgp>
                      <wpg:cNvGrpSpPr/>
                      <wpg:grpSpPr>
                        <a:xfrm>
                          <a:off x="0" y="0"/>
                          <a:ext cx="3505200" cy="1360300"/>
                          <a:chOff x="0" y="0"/>
                          <a:chExt cx="3505200" cy="1360300"/>
                        </a:xfrm>
                      </wpg:grpSpPr>
                      <wps:wsp>
                        <wps:cNvPr id="1222630715" name="Rechteck 1222630715"/>
                        <wps:cNvSpPr/>
                        <wps:spPr>
                          <a:xfrm>
                            <a:off x="0" y="863040"/>
                            <a:ext cx="3505200" cy="213360"/>
                          </a:xfrm>
                          <a:prstGeom prst="rect">
                            <a:avLst/>
                          </a:prstGeom>
                          <a:pattFill prst="wdDn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8649960" name="Rechteck 928649960"/>
                        <wps:cNvSpPr/>
                        <wps:spPr>
                          <a:xfrm>
                            <a:off x="0" y="618089"/>
                            <a:ext cx="3505200" cy="213360"/>
                          </a:xfrm>
                          <a:prstGeom prst="rect">
                            <a:avLst/>
                          </a:prstGeom>
                          <a:pattFill prst="wdUp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539520534" name="Gruppieren 1539520534"/>
                        <wpg:cNvGrpSpPr/>
                        <wpg:grpSpPr>
                          <a:xfrm>
                            <a:off x="871538" y="383782"/>
                            <a:ext cx="1762125" cy="462907"/>
                            <a:chOff x="871538" y="383782"/>
                            <a:chExt cx="1762125" cy="462907"/>
                          </a:xfrm>
                        </wpg:grpSpPr>
                        <wps:wsp>
                          <wps:cNvPr id="78481385" name="Rechteck 78481385"/>
                          <wps:cNvSpPr/>
                          <wps:spPr>
                            <a:xfrm>
                              <a:off x="871538" y="383782"/>
                              <a:ext cx="1762125" cy="213360"/>
                            </a:xfrm>
                            <a:prstGeom prst="rect">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65644" name="Rechteck: obere Ecken abgeschnitten 20065644"/>
                          <wps:cNvSpPr/>
                          <wps:spPr>
                            <a:xfrm flipV="1">
                              <a:off x="1203960" y="442829"/>
                              <a:ext cx="1097280" cy="403860"/>
                            </a:xfrm>
                            <a:prstGeom prst="snip2SameRect">
                              <a:avLst>
                                <a:gd name="adj1" fmla="val 0"/>
                                <a:gd name="adj2" fmla="val 0"/>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327229" name="Rechteck 244327229"/>
                          <wps:cNvSpPr/>
                          <wps:spPr>
                            <a:xfrm>
                              <a:off x="1007269" y="412825"/>
                              <a:ext cx="1490662" cy="174080"/>
                            </a:xfrm>
                            <a:prstGeom prst="rect">
                              <a:avLst/>
                            </a:prstGeom>
                            <a:solidFill>
                              <a:schemeClr val="bg2"/>
                            </a:solidFill>
                            <a:ln w="2222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37847308" name="Ellipse 1837847308"/>
                        <wps:cNvSpPr/>
                        <wps:spPr>
                          <a:xfrm>
                            <a:off x="1361598" y="740009"/>
                            <a:ext cx="782003" cy="213360"/>
                          </a:xfrm>
                          <a:prstGeom prst="ellipse">
                            <a:avLst/>
                          </a:prstGeom>
                          <a:solidFill>
                            <a:schemeClr val="tx1">
                              <a:lumMod val="50000"/>
                              <a:lumOff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8895958" name="Textfeld 43"/>
                        <wps:cNvSpPr txBox="1"/>
                        <wps:spPr>
                          <a:xfrm>
                            <a:off x="2623431" y="0"/>
                            <a:ext cx="386520" cy="240030"/>
                          </a:xfrm>
                          <a:prstGeom prst="rect">
                            <a:avLst/>
                          </a:prstGeom>
                          <a:noFill/>
                        </wps:spPr>
                        <wps:txbx>
                          <w:txbxContent>
                            <w:p w14:paraId="1EEF3E27" w14:textId="77777777"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insert</w:t>
                              </w:r>
                            </w:p>
                          </w:txbxContent>
                        </wps:txbx>
                        <wps:bodyPr wrap="none" lIns="36000" tIns="0" rIns="0" bIns="0" rtlCol="0">
                          <a:spAutoFit/>
                        </wps:bodyPr>
                      </wps:wsp>
                      <wps:wsp>
                        <wps:cNvPr id="450586701" name="Textfeld 44"/>
                        <wps:cNvSpPr txBox="1"/>
                        <wps:spPr>
                          <a:xfrm>
                            <a:off x="2081589" y="1120270"/>
                            <a:ext cx="587180" cy="240030"/>
                          </a:xfrm>
                          <a:prstGeom prst="rect">
                            <a:avLst/>
                          </a:prstGeom>
                          <a:noFill/>
                        </wps:spPr>
                        <wps:txbx>
                          <w:txbxContent>
                            <w:p w14:paraId="5B302FC3" w14:textId="77777777"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spotweld</w:t>
                              </w:r>
                            </w:p>
                          </w:txbxContent>
                        </wps:txbx>
                        <wps:bodyPr wrap="none" lIns="36000" tIns="0" rIns="0" bIns="0" rtlCol="0">
                          <a:spAutoFit/>
                        </wps:bodyPr>
                      </wps:wsp>
                      <wps:wsp>
                        <wps:cNvPr id="1817140248" name="Gerader Verbinder 1817140248"/>
                        <wps:cNvCnPr>
                          <a:cxnSpLocks/>
                        </wps:cNvCnPr>
                        <wps:spPr>
                          <a:xfrm flipH="1" flipV="1">
                            <a:off x="1752600" y="863040"/>
                            <a:ext cx="328989" cy="349628"/>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s:wsp>
                        <wps:cNvPr id="2060116668" name="Gerader Verbinder 2060116668"/>
                        <wps:cNvCnPr>
                          <a:cxnSpLocks/>
                        </wps:cNvCnPr>
                        <wps:spPr>
                          <a:xfrm flipH="1">
                            <a:off x="2081589" y="92333"/>
                            <a:ext cx="541842" cy="392994"/>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468078" id="Gruppieren 38" o:spid="_x0000_s1206" style="width:276pt;height:107.1pt;mso-position-horizontal-relative:char;mso-position-vertical-relative:line" coordsize="35052,13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">
                <v:rect id="Rechteck 1222630715" o:spid="_x0000_s1207" style="position:absolute;top:863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" fillcolor="black [3213]" strokecolor="black [3213]" strokeweight="1.75pt">
                  <v:fill r:id="rId74" o:title="" color2="white [3212]" type="pattern"/>
                </v:rect>
                <v:rect id="Rechteck 928649960" o:spid="_x0000_s1208" style="position:absolute;top:618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" fillcolor="black [3213]" strokecolor="black [3213]" strokeweight="1.75pt">
                  <v:fill r:id="rId32" o:title="" color2="white [3212]" type="pattern"/>
                </v:rect>
                <v:group id="Gruppieren 1539520534" o:spid="_x0000_s1209" style="position:absolute;left:8715;top:3837;width:17621;height:4629" coordorigin="8715,3837" coordsize="176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">
                  <v:rect id="Rechteck 78481385" o:spid="_x0000_s1210" style="position:absolute;left:8715;top:3837;width:1762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" fillcolor="#e7e6e6 [3214]" strokecolor="black [3213]" strokeweight="1.75pt"/>
                  <v:shape id="Rechteck: obere Ecken abgeschnitten 20065644" o:spid="_x0000_s1211" style="position:absolute;left:12039;top:4428;width:10973;height:4038;flip:y;visibility:visible;mso-wrap-style:square;v-text-anchor:middle" coordsize="10972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" path="m,l1097280,r,l1097280,403860r,l,403860r,l,xe" fillcolor="#e7e6e6 [3214]" strokecolor="black [3213]" strokeweight="1.75pt">
                    <v:stroke joinstyle="miter"/>
                    <v:path arrowok="t" o:connecttype="custom" o:connectlocs="0,0;1097280,0;1097280,0;1097280,403860;1097280,403860;0,403860;0,403860;0,0" o:connectangles="0,0,0,0,0,0,0,0"/>
                  </v:shape>
                  <v:rect id="Rechteck 244327229" o:spid="_x0000_s1212" style="position:absolute;left:10072;top:4128;width:14907;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" fillcolor="#e7e6e6 [3214]" stroked="f" strokeweight="1.75pt"/>
                </v:group>
                <v:oval id="Ellipse 1837847308" o:spid="_x0000_s1213" style="position:absolute;left:13615;top:7400;width:7821;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" fillcolor="gray [1629]" strokecolor="black [3213]" strokeweight="1pt">
                  <v:stroke joinstyle="miter"/>
                </v:oval>
                <v:shape id="Textfeld 43" o:spid="_x0000_s1214" type="#_x0000_t202" style="position:absolute;left:26234;width:3865;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" filled="f" stroked="f">
                  <v:textbox style="mso-fit-shape-to-text:t" inset="1mm,0,0,0">
                    <w:txbxContent>
                      <w:p w14:paraId="1EEF3E27" w14:textId="77777777"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insert</w:t>
                        </w:r>
                      </w:p>
                    </w:txbxContent>
                  </v:textbox>
                </v:shape>
                <v:shape id="Textfeld 44" o:spid="_x0000_s1215" type="#_x0000_t202" style="position:absolute;left:20815;top:11202;width:5872;height:24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" filled="f" stroked="f">
                  <v:textbox style="mso-fit-shape-to-text:t" inset="1mm,0,0,0">
                    <w:txbxContent>
                      <w:p w14:paraId="5B302FC3" w14:textId="77777777"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spotweld</w:t>
                        </w:r>
                      </w:p>
                    </w:txbxContent>
                  </v:textbox>
                </v:shape>
                <v:line id="Gerader Verbinder 1817140248" o:spid="_x0000_s1216" style="position:absolute;flip:x y;visibility:visible;mso-wrap-style:square" from="17526,8630" to="20815,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" strokecolor="black [3213]" strokeweight="1pt">
                  <v:stroke endarrow="oval" joinstyle="miter"/>
                  <o:lock v:ext="edit" shapetype="f"/>
                </v:line>
                <v:line id="Gerader Verbinder 2060116668" o:spid="_x0000_s1217" style="position:absolute;flip:x;visibility:visible;mso-wrap-style:square" from="20815,923" to="26234,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" strokecolor="black [3213]" strokeweight="1pt">
                  <v:stroke endarrow="oval" joinstyle="miter"/>
                  <o:lock v:ext="edit" shapetype="f"/>
                </v:line>
                <w10:anchorlock/>
              </v:group>
            </w:pict>
          </mc:Fallback>
        </mc:AlternateContent>
      </w:r>
      <w:r>
        <w:rPr>
          <w:lang w:eastAsia="x-none"/>
        </w:rPr>
        <w:t xml:space="preserve"> </w:t>
      </w:r>
    </w:p>
    <w:p w14:paraId="187B90D6" w14:textId="7F87A560" w:rsidR="00FC68DB" w:rsidRPr="00F54804" w:rsidRDefault="00FC68DB" w:rsidP="00BD52D7">
      <w:pPr>
        <w:pStyle w:val="Beschriftung"/>
      </w:pPr>
      <w:bookmarkStart w:id="735" w:name="_Ref157195089"/>
      <w:bookmarkStart w:id="736" w:name="_Toc101428222"/>
      <w:bookmarkStart w:id="737" w:name="_Toc159618859"/>
      <w:r w:rsidRPr="00F54804">
        <w:t xml:space="preserve">Figure </w:t>
      </w:r>
      <w:r w:rsidRPr="00F54804">
        <w:fldChar w:fldCharType="begin"/>
      </w:r>
      <w:r w:rsidRPr="00F54804">
        <w:instrText xml:space="preserve"> SEQ Figure \* ARABIC </w:instrText>
      </w:r>
      <w:r w:rsidRPr="00F54804">
        <w:fldChar w:fldCharType="separate"/>
      </w:r>
      <w:r w:rsidR="0012574E">
        <w:rPr>
          <w:noProof/>
        </w:rPr>
        <w:t>16</w:t>
      </w:r>
      <w:r w:rsidRPr="00F54804">
        <w:fldChar w:fldCharType="end"/>
      </w:r>
      <w:bookmarkEnd w:id="735"/>
      <w:r w:rsidR="0019077F">
        <w:t xml:space="preserve"> —</w:t>
      </w:r>
      <w:r w:rsidRPr="00F54804">
        <w:t xml:space="preserve"> Cross section of a SWOP Rivet</w:t>
      </w:r>
      <w:bookmarkEnd w:id="731"/>
      <w:bookmarkEnd w:id="732"/>
      <w:bookmarkEnd w:id="733"/>
      <w:bookmarkEnd w:id="734"/>
      <w:bookmarkEnd w:id="736"/>
      <w:bookmarkEnd w:id="737"/>
    </w:p>
    <w:p w14:paraId="323FCA3F" w14:textId="2F68344F" w:rsidR="009B14FB" w:rsidRPr="00170DA9" w:rsidRDefault="009B14FB" w:rsidP="009B14FB">
      <w:bookmarkStart w:id="738" w:name="_Hlk159525998"/>
      <w:r w:rsidRPr="00170DA9">
        <w:t xml:space="preserve">The common technological challenge addressed by SWOP methods is to join a shell component made of a material that cannot be electrically welded (attached part) to a weldable shell component (base part). </w:t>
      </w:r>
    </w:p>
    <w:p w14:paraId="6CD8F226" w14:textId="12BD39AB" w:rsidR="009B14FB" w:rsidRDefault="009B14FB" w:rsidP="009B14FB">
      <w:r w:rsidRPr="00170DA9">
        <w:t>For this purpose, a hole in the attached part is filled with a button-shaped insert made of weldable material. This insert is welded to the base part and then ensures the connection due to its geometric button shape.</w:t>
      </w:r>
      <w:bookmarkEnd w:id="738"/>
      <w:r>
        <w:t xml:space="preserve"> </w:t>
      </w:r>
    </w:p>
    <w:p w14:paraId="1AFE688B" w14:textId="6E4721C9"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proofErr w:type="spellStart"/>
      <w:r w:rsidR="00FC68DB" w:rsidRPr="00EA04BD">
        <w:rPr>
          <w:rStyle w:val="CodeCharacter"/>
        </w:rPr>
        <w:t>insert_shape</w:t>
      </w:r>
      <w:proofErr w:type="spellEnd"/>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xml:space="preserve">) may be treated </w:t>
      </w:r>
      <w:r w:rsidR="00F0292D">
        <w:t xml:space="preserve">as </w:t>
      </w:r>
      <w:r w:rsidRPr="00F54804">
        <w:t>meaningless.</w:t>
      </w:r>
      <w:r w:rsidR="00F0292D">
        <w:t xml:space="preserve"> </w:t>
      </w:r>
    </w:p>
    <w:p w14:paraId="0EC0A050" w14:textId="4E6DAF62"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12574E" w:rsidRPr="00F54804">
        <w:t xml:space="preserve">Table </w:t>
      </w:r>
      <w:r w:rsidR="0012574E">
        <w:rPr>
          <w:noProof/>
        </w:rPr>
        <w:t>48</w:t>
      </w:r>
      <w:r w:rsidR="005016E9">
        <w:fldChar w:fldCharType="end"/>
      </w:r>
      <w:r w:rsidR="00FC68DB" w:rsidRPr="00F54804">
        <w:t>:</w:t>
      </w:r>
      <w:r w:rsidR="005016E9">
        <w:t xml:space="preserve"> </w:t>
      </w:r>
    </w:p>
    <w:p w14:paraId="2A4E3509" w14:textId="142170DD" w:rsidR="00055698" w:rsidRPr="00F54804" w:rsidRDefault="00055698" w:rsidP="001640C5">
      <w:pPr>
        <w:pStyle w:val="Beschriftung"/>
        <w:keepNext/>
        <w:keepLines/>
      </w:pPr>
      <w:bookmarkStart w:id="739" w:name="_Ref156248183"/>
      <w:bookmarkStart w:id="740" w:name="_Toc159618980"/>
      <w:r w:rsidRPr="00F54804">
        <w:t xml:space="preserve">Table </w:t>
      </w:r>
      <w:r w:rsidRPr="00F54804">
        <w:fldChar w:fldCharType="begin"/>
      </w:r>
      <w:r w:rsidRPr="00F54804">
        <w:instrText xml:space="preserve"> SEQ Table \* ARABIC </w:instrText>
      </w:r>
      <w:r w:rsidRPr="00F54804">
        <w:fldChar w:fldCharType="separate"/>
      </w:r>
      <w:r w:rsidR="0012574E">
        <w:rPr>
          <w:noProof/>
        </w:rPr>
        <w:t>48</w:t>
      </w:r>
      <w:r w:rsidRPr="00F54804">
        <w:fldChar w:fldCharType="end"/>
      </w:r>
      <w:bookmarkEnd w:id="739"/>
      <w:r>
        <w:t xml:space="preserve"> —</w:t>
      </w:r>
      <w:r w:rsidRPr="00F54804">
        <w:t xml:space="preserve"> Attributes of element </w:t>
      </w:r>
      <w:r w:rsidRPr="00204153">
        <w:rPr>
          <w:rStyle w:val="CodeCharacter"/>
        </w:rPr>
        <w:t>&lt;swop/&gt;</w:t>
      </w:r>
      <w:bookmarkEnd w:id="740"/>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lastRenderedPageBreak/>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xml:space="preserve">: Identification of the applied insert shape. In the illustrated example, the hole </w:t>
      </w:r>
      <w:r w:rsidR="00DA2284">
        <w:t>appears</w:t>
      </w:r>
      <w:r w:rsidRPr="0013175B">
        <w:t xml:space="preserve"> circular, but it may have a polygonal shape </w:t>
      </w:r>
      <w:proofErr w:type="gramStart"/>
      <w:r w:rsidRPr="0013175B">
        <w:t>in order to</w:t>
      </w:r>
      <w:proofErr w:type="gramEnd"/>
      <w:r w:rsidRPr="0013175B">
        <w:t xml:space="preserve">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Height of the (unmounted) insert</w:t>
      </w:r>
      <w:r w:rsidR="00DA2284">
        <w:t xml:space="preserve">. </w:t>
      </w:r>
    </w:p>
    <w:p w14:paraId="749E8119" w14:textId="55B2EE35"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12574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2574E" w:rsidRPr="00F54804">
        <w:t>Spot Welds</w:t>
      </w:r>
      <w:r w:rsidRPr="0013175B">
        <w:fldChar w:fldCharType="end"/>
      </w:r>
      <w:r w:rsidR="00DA2284">
        <w:t xml:space="preserve">. </w:t>
      </w:r>
    </w:p>
    <w:p w14:paraId="7FCB8B59" w14:textId="49E3BD9F"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12574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2574E"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1" w:name="_Toc77102047"/>
      <w:bookmarkStart w:id="742" w:name="_Toc159618778"/>
      <w:r w:rsidRPr="005C2D94">
        <w:t>Clinch Rivet Studs</w:t>
      </w:r>
      <w:bookmarkEnd w:id="741"/>
      <w:bookmarkEnd w:id="742"/>
    </w:p>
    <w:p w14:paraId="77308E72" w14:textId="0C3D0C20"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12574E" w:rsidRPr="00F54804">
        <w:t xml:space="preserve">Figure </w:t>
      </w:r>
      <w:r w:rsidR="0012574E">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mc:AlternateContent>
          <mc:Choice Requires="wpg">
            <w:drawing>
              <wp:anchor distT="0" distB="0" distL="114300" distR="114300" simplePos="0" relativeHeight="251747840" behindDoc="0" locked="0" layoutInCell="1" allowOverlap="1" wp14:anchorId="0A264161" wp14:editId="6971B83D">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18" style="position:absolute;left:0;text-align:left;margin-left:0;margin-top:17.6pt;width:293.05pt;height:120.55pt;z-index:251747840;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Nu+FrQQAACETAAAOAAAAZHJzL2Uyb0RvYy54bWzsWFtv2zYUfh+w/0Do&#10;vbEk34U4RZa0QYFuC9as7zRFWUQkUiPpyNmv30dScuw4abJiS7q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">
                <v:shape id="Grafik 1272" o:spid="_x0000_s1219"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7" o:title=""/>
                </v:shape>
                <v:shape id="Grafik 1273" o:spid="_x0000_s1220"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8" o:title=""/>
                </v:shape>
                <v:line id="Gerader Verbinder 1274" o:spid="_x0000_s1221"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22"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23"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24"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25"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17A37FD6" w:rsidR="00FC68DB" w:rsidRPr="00BD52D7" w:rsidRDefault="00FC68DB" w:rsidP="00BD52D7">
      <w:pPr>
        <w:pStyle w:val="Beschriftung"/>
      </w:pPr>
      <w:bookmarkStart w:id="743" w:name="_Ref157196087"/>
      <w:bookmarkStart w:id="744" w:name="_Toc76030540"/>
      <w:bookmarkStart w:id="745" w:name="_Toc94530826"/>
      <w:bookmarkStart w:id="746" w:name="_Toc101428223"/>
      <w:bookmarkStart w:id="747" w:name="_Toc159618860"/>
      <w:r w:rsidRPr="00F54804">
        <w:t xml:space="preserve">Figure </w:t>
      </w:r>
      <w:r w:rsidRPr="00F54804">
        <w:fldChar w:fldCharType="begin"/>
      </w:r>
      <w:r w:rsidRPr="00F54804">
        <w:instrText xml:space="preserve"> SEQ Figure \* ARABIC </w:instrText>
      </w:r>
      <w:r w:rsidRPr="00F54804">
        <w:fldChar w:fldCharType="separate"/>
      </w:r>
      <w:r w:rsidR="0012574E">
        <w:rPr>
          <w:noProof/>
        </w:rPr>
        <w:t>17</w:t>
      </w:r>
      <w:r w:rsidRPr="00F54804">
        <w:fldChar w:fldCharType="end"/>
      </w:r>
      <w:bookmarkEnd w:id="743"/>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 xml:space="preserve">Ball </w:t>
      </w:r>
      <w:proofErr w:type="gramStart"/>
      <w:r w:rsidRPr="00BD52D7">
        <w:t>stud</w:t>
      </w:r>
      <w:bookmarkEnd w:id="744"/>
      <w:bookmarkEnd w:id="745"/>
      <w:bookmarkEnd w:id="746"/>
      <w:bookmarkEnd w:id="747"/>
      <w:proofErr w:type="gramEnd"/>
    </w:p>
    <w:p w14:paraId="3CED27DB" w14:textId="76AA3509" w:rsidR="00FC68DB" w:rsidRPr="00F54804" w:rsidRDefault="00FC68DB" w:rsidP="006A7907">
      <w:r w:rsidRPr="005C2D94">
        <w:lastRenderedPageBreak/>
        <w:t xml:space="preserve">A </w:t>
      </w:r>
      <w:r w:rsidR="003F2D76">
        <w:t>CNB</w:t>
      </w:r>
      <w:r w:rsidR="00C31587">
        <w:t xml:space="preserv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w:t>
      </w:r>
      <w:r w:rsidR="003F2D76">
        <w:t xml:space="preserve"> the</w:t>
      </w:r>
      <w:r w:rsidRPr="00F54804">
        <w:t xml:space="preserve"> </w:t>
      </w:r>
      <w:r w:rsidRPr="00EA04BD">
        <w:rPr>
          <w:rStyle w:val="CodeCharacter"/>
        </w:rPr>
        <w:t>&lt;rivet/&gt;</w:t>
      </w:r>
      <w:r w:rsidRPr="00F54804">
        <w:t xml:space="preserve"> element. </w:t>
      </w:r>
    </w:p>
    <w:p w14:paraId="711EDEF0" w14:textId="4722A8A8"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12574E" w:rsidRPr="00F54804">
        <w:t xml:space="preserve">Table </w:t>
      </w:r>
      <w:r w:rsidR="0012574E">
        <w:rPr>
          <w:noProof/>
        </w:rPr>
        <w:t>49</w:t>
      </w:r>
      <w:r w:rsidR="005016E9">
        <w:fldChar w:fldCharType="end"/>
      </w:r>
      <w:r w:rsidR="00FC68DB" w:rsidRPr="00F54804">
        <w:t>:</w:t>
      </w:r>
    </w:p>
    <w:p w14:paraId="72B0403F" w14:textId="5008C634" w:rsidR="00055698" w:rsidRPr="00F54804" w:rsidRDefault="00055698" w:rsidP="001640C5">
      <w:pPr>
        <w:pStyle w:val="Beschriftung"/>
        <w:keepNext/>
        <w:keepLines/>
      </w:pPr>
      <w:bookmarkStart w:id="748" w:name="_Ref156248224"/>
      <w:bookmarkStart w:id="749" w:name="_Toc159618981"/>
      <w:r w:rsidRPr="00F54804">
        <w:t xml:space="preserve">Table </w:t>
      </w:r>
      <w:r w:rsidRPr="00F54804">
        <w:fldChar w:fldCharType="begin"/>
      </w:r>
      <w:r w:rsidRPr="00F54804">
        <w:instrText xml:space="preserve"> SEQ Table \* ARABIC </w:instrText>
      </w:r>
      <w:r w:rsidRPr="00F54804">
        <w:fldChar w:fldCharType="separate"/>
      </w:r>
      <w:r w:rsidR="0012574E">
        <w:rPr>
          <w:noProof/>
        </w:rPr>
        <w:t>49</w:t>
      </w:r>
      <w:r w:rsidRPr="00F54804">
        <w:fldChar w:fldCharType="end"/>
      </w:r>
      <w:bookmarkEnd w:id="748"/>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74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0F6C394"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12574E">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12574E"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50" w:name="_Toc428456130"/>
      <w:bookmarkStart w:id="751" w:name="_Toc428537093"/>
      <w:bookmarkStart w:id="752" w:name="_Toc428969412"/>
      <w:bookmarkStart w:id="753" w:name="_Toc429052803"/>
      <w:bookmarkStart w:id="754" w:name="_Toc413359590"/>
      <w:bookmarkStart w:id="755" w:name="_Toc3556982"/>
      <w:bookmarkStart w:id="756" w:name="_Toc34747232"/>
      <w:bookmarkStart w:id="757" w:name="_Toc77102048"/>
      <w:bookmarkStart w:id="758" w:name="_Toc159618779"/>
      <w:bookmarkEnd w:id="750"/>
      <w:bookmarkEnd w:id="751"/>
      <w:bookmarkEnd w:id="752"/>
      <w:bookmarkEnd w:id="753"/>
      <w:r w:rsidRPr="00F54804">
        <w:t>Threaded Connections: Bolts and</w:t>
      </w:r>
      <w:r w:rsidRPr="005C2D94">
        <w:t xml:space="preserve"> Screws</w:t>
      </w:r>
      <w:bookmarkEnd w:id="754"/>
      <w:bookmarkEnd w:id="755"/>
      <w:bookmarkEnd w:id="756"/>
      <w:bookmarkEnd w:id="757"/>
      <w:bookmarkEnd w:id="758"/>
    </w:p>
    <w:p w14:paraId="4CF9BB2A" w14:textId="77777777" w:rsidR="00FC68DB" w:rsidRPr="005C2D94" w:rsidRDefault="00FC68DB" w:rsidP="00B202D2">
      <w:pPr>
        <w:pStyle w:val="berschrift3"/>
      </w:pPr>
      <w:bookmarkStart w:id="759" w:name="_Toc413359591"/>
      <w:bookmarkStart w:id="760" w:name="_Toc3556983"/>
      <w:bookmarkStart w:id="761" w:name="_Toc34747233"/>
      <w:bookmarkStart w:id="762" w:name="_Toc77102049"/>
      <w:bookmarkStart w:id="763" w:name="_Toc159618780"/>
      <w:r w:rsidRPr="005C2D94">
        <w:t>Introduction</w:t>
      </w:r>
      <w:bookmarkEnd w:id="759"/>
      <w:bookmarkEnd w:id="760"/>
      <w:bookmarkEnd w:id="761"/>
      <w:bookmarkEnd w:id="762"/>
      <w:bookmarkEnd w:id="763"/>
      <w:r w:rsidRPr="005C2D94">
        <w:t xml:space="preserve"> </w:t>
      </w:r>
    </w:p>
    <w:p w14:paraId="238E1872" w14:textId="2316A2DB"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12574E" w:rsidRPr="00B76259">
        <w:t xml:space="preserve">Figure </w:t>
      </w:r>
      <w:r w:rsidR="0012574E">
        <w:rPr>
          <w:noProof/>
        </w:rPr>
        <w:t>18</w:t>
      </w:r>
      <w:r w:rsidR="00C125C6">
        <w:fldChar w:fldCharType="end"/>
      </w:r>
      <w:r w:rsidR="00C125C6">
        <w:t>)</w:t>
      </w:r>
      <w:r w:rsidRPr="00F54804">
        <w:t>:</w:t>
      </w:r>
      <w:r w:rsidR="004216C5">
        <w:t xml:space="preserve"> </w:t>
      </w:r>
    </w:p>
    <w:p w14:paraId="1D4C8D41" w14:textId="4AE4A42D"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79"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26"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">
                      <v:shape id="TextBox 101" o:spid="_x0000_s1227"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28"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29"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30"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31"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32"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33"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34"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35"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36"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37"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38"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39"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40"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41"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42"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74" o:title="" color2="white [3212]" type="pattern"/>
                        </v:rect>
                        <v:rect id="Rectangle 18" o:spid="_x0000_s1243"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74" o:title="" color2="white [3212]" type="pattern"/>
                        </v:rect>
                      </v:group>
                      <v:group id="Group 131" o:spid="_x0000_s1244"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45"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46"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47"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48"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49"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50"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51"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52"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53"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54"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55"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56"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57"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58"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59"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60"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61"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62"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63"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64"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65"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66"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67"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68"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69"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70"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71"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72"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73"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74"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49888" behindDoc="0" locked="0" layoutInCell="1" allowOverlap="1" wp14:anchorId="72E6147D" wp14:editId="4AB5ECA1">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75" style="position:absolute;left:0;text-align:left;margin-left:-1.7pt;margin-top:3.5pt;width:187.6pt;height:192.7pt;z-index:251749888;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">
                      <v:shape id="TextBox 126" o:spid="_x0000_s1276"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77"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78"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74" o:title="" color2="white [3212]" type="pattern"/>
                      </v:rect>
                      <v:rect id="Rectangle 22" o:spid="_x0000_s1279"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80"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74" o:title="" color2="white [3212]" type="pattern"/>
                      </v:rect>
                      <v:shape id="Freeform: Shape 37" o:spid="_x0000_s1281"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82"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283"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84"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285"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286"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287"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288"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289"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290"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291"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292"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293"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294"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295"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296"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297"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298"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299"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00"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01"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02"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03"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65744D20" w:rsidR="00FC68DB" w:rsidRPr="00B76259" w:rsidRDefault="00FC68DB" w:rsidP="00BD52D7">
      <w:pPr>
        <w:pStyle w:val="Beschriftung"/>
      </w:pPr>
      <w:bookmarkStart w:id="764" w:name="_Ref157196538"/>
      <w:bookmarkStart w:id="765" w:name="_Toc413359630"/>
      <w:bookmarkStart w:id="766" w:name="_Toc3557097"/>
      <w:bookmarkStart w:id="767" w:name="_Toc34747348"/>
      <w:bookmarkStart w:id="768" w:name="_Toc76030541"/>
      <w:bookmarkStart w:id="769" w:name="_Toc94530827"/>
      <w:bookmarkStart w:id="770" w:name="_Toc101428224"/>
      <w:bookmarkStart w:id="771" w:name="_Toc159618861"/>
      <w:r w:rsidRPr="00B76259">
        <w:t xml:space="preserve">Figure </w:t>
      </w:r>
      <w:r w:rsidRPr="00B76259">
        <w:fldChar w:fldCharType="begin"/>
      </w:r>
      <w:r w:rsidRPr="00B76259">
        <w:instrText xml:space="preserve"> SEQ Figure \* ARABIC </w:instrText>
      </w:r>
      <w:r w:rsidRPr="00B76259">
        <w:fldChar w:fldCharType="separate"/>
      </w:r>
      <w:r w:rsidR="0012574E">
        <w:rPr>
          <w:noProof/>
        </w:rPr>
        <w:t>18</w:t>
      </w:r>
      <w:r w:rsidRPr="00B76259">
        <w:fldChar w:fldCharType="end"/>
      </w:r>
      <w:bookmarkEnd w:id="764"/>
      <w:r w:rsidR="0019077F" w:rsidRPr="00B76259">
        <w:t xml:space="preserve"> —</w:t>
      </w:r>
      <w:r w:rsidRPr="00B76259">
        <w:t xml:space="preserve"> Bolts and Screws</w:t>
      </w:r>
      <w:bookmarkEnd w:id="765"/>
      <w:bookmarkEnd w:id="766"/>
      <w:bookmarkEnd w:id="767"/>
      <w:bookmarkEnd w:id="768"/>
      <w:bookmarkEnd w:id="769"/>
      <w:bookmarkEnd w:id="770"/>
      <w:bookmarkEnd w:id="771"/>
    </w:p>
    <w:p w14:paraId="46D4F25E" w14:textId="17C846C8"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0012574E" w:rsidRPr="00B76259">
        <w:t xml:space="preserve">Figure </w:t>
      </w:r>
      <w:r w:rsidR="0012574E">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1936" behindDoc="0" locked="0" layoutInCell="1" allowOverlap="1" wp14:anchorId="17002789" wp14:editId="4043A89E">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0"/>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04" style="position:absolute;left:0;text-align:left;margin-left:92.5pt;margin-top:12.35pt;width:299.4pt;height:74.5pt;z-index:251751936;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">
                <v:shape id="Grafik 1494" o:spid="_x0000_s1305"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1" o:title=""/>
                </v:shape>
                <v:rect id="Rectangle 11" o:spid="_x0000_s1306"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07"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08"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09"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10"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11"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172E6C19"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w:t>
      </w:r>
      <w:proofErr w:type="spellStart"/>
      <w:r w:rsidR="00CE73EE" w:rsidRPr="00B76259">
        <w:rPr>
          <w:sz w:val="18"/>
        </w:rPr>
        <w:t>Sakurambo</w:t>
      </w:r>
      <w:proofErr w:type="spellEnd"/>
      <w:r w:rsidR="00CE73EE" w:rsidRPr="00B76259">
        <w:rPr>
          <w:sz w:val="18"/>
        </w:rPr>
        <w:t xml:space="preserve">, CC BY-SA 3.0, </w:t>
      </w:r>
      <w:hyperlink r:id="rId82"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567CD2B8" w:rsidR="00FC68DB" w:rsidRPr="00B76259" w:rsidRDefault="00FC68DB" w:rsidP="00BD52D7">
      <w:pPr>
        <w:pStyle w:val="Beschriftung"/>
      </w:pPr>
      <w:bookmarkStart w:id="772" w:name="_Ref401160020"/>
      <w:bookmarkStart w:id="773" w:name="_Toc413359631"/>
      <w:bookmarkStart w:id="774" w:name="_Toc3557098"/>
      <w:bookmarkStart w:id="775" w:name="_Toc34747349"/>
      <w:bookmarkStart w:id="776" w:name="_Toc76030542"/>
      <w:bookmarkStart w:id="777" w:name="_Toc94530828"/>
      <w:bookmarkStart w:id="778" w:name="_Toc101428225"/>
      <w:bookmarkStart w:id="779" w:name="_Toc159618862"/>
      <w:r w:rsidRPr="00B76259">
        <w:t xml:space="preserve">Figure </w:t>
      </w:r>
      <w:r w:rsidRPr="00B76259">
        <w:fldChar w:fldCharType="begin"/>
      </w:r>
      <w:r w:rsidRPr="00B76259">
        <w:instrText xml:space="preserve"> SEQ Figure \* ARABIC </w:instrText>
      </w:r>
      <w:r w:rsidRPr="00B76259">
        <w:fldChar w:fldCharType="separate"/>
      </w:r>
      <w:r w:rsidR="0012574E">
        <w:rPr>
          <w:noProof/>
        </w:rPr>
        <w:t>19</w:t>
      </w:r>
      <w:r w:rsidRPr="00B76259">
        <w:fldChar w:fldCharType="end"/>
      </w:r>
      <w:bookmarkEnd w:id="772"/>
      <w:r w:rsidR="0019077F" w:rsidRPr="00B76259">
        <w:t xml:space="preserve"> —</w:t>
      </w:r>
      <w:r w:rsidRPr="00B76259">
        <w:t xml:space="preserve"> Different Screw Forms</w:t>
      </w:r>
      <w:bookmarkEnd w:id="773"/>
      <w:bookmarkEnd w:id="774"/>
      <w:bookmarkEnd w:id="775"/>
      <w:bookmarkEnd w:id="776"/>
      <w:bookmarkEnd w:id="777"/>
      <w:bookmarkEnd w:id="778"/>
      <w:bookmarkEnd w:id="779"/>
      <w:r w:rsidR="00B76259" w:rsidRPr="00B76259">
        <w:t xml:space="preserve"> </w:t>
      </w:r>
    </w:p>
    <w:p w14:paraId="33F22C19" w14:textId="5E55D55D" w:rsidR="00B76259" w:rsidRPr="00B76259" w:rsidRDefault="00B76259" w:rsidP="00B76259">
      <w:pPr>
        <w:keepNext/>
        <w:keepLines/>
      </w:pPr>
      <w:r>
        <w:lastRenderedPageBreak/>
        <w:fldChar w:fldCharType="begin"/>
      </w:r>
      <w:r>
        <w:instrText xml:space="preserve"> REF _Ref156932811 \h </w:instrText>
      </w:r>
      <w:r>
        <w:fldChar w:fldCharType="separate"/>
      </w:r>
      <w:r w:rsidR="0012574E" w:rsidRPr="00F54804">
        <w:t xml:space="preserve">Figure </w:t>
      </w:r>
      <w:r w:rsidR="0012574E">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head </w:t>
                              </w:r>
                              <w:proofErr w:type="gramStart"/>
                              <w:r w:rsidRPr="001F3A94">
                                <w:rPr>
                                  <w:rFonts w:asciiTheme="minorHAnsi" w:hAnsi="Calibri" w:cstheme="minorBidi"/>
                                  <w:color w:val="000000" w:themeColor="text1"/>
                                  <w:kern w:val="24"/>
                                  <w:sz w:val="20"/>
                                  <w:szCs w:val="20"/>
                                  <w:lang w:val="en-US"/>
                                </w:rPr>
                                <w:t>height</w:t>
                              </w:r>
                              <w:proofErr w:type="gramEnd"/>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12"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oKpIK8TIHU8kByjukN43eOU1IEY+VH9yPh4uF2vfih/tX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p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6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">
                <v:line id="Straight Connector 22" o:spid="_x0000_s1313"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14"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15"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16"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17"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18"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19"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20"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21"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22"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23"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24"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v:textbox>
                </v:shape>
                <v:line id="Straight Connector 40" o:spid="_x0000_s1325"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26"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27"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28"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head </w:t>
                        </w:r>
                        <w:proofErr w:type="gramStart"/>
                        <w:r w:rsidRPr="001F3A94">
                          <w:rPr>
                            <w:rFonts w:asciiTheme="minorHAnsi" w:hAnsi="Calibri" w:cstheme="minorBidi"/>
                            <w:color w:val="000000" w:themeColor="text1"/>
                            <w:kern w:val="24"/>
                            <w:sz w:val="20"/>
                            <w:szCs w:val="20"/>
                            <w:lang w:val="en-US"/>
                          </w:rPr>
                          <w:t>height</w:t>
                        </w:r>
                        <w:proofErr w:type="gramEnd"/>
                      </w:p>
                    </w:txbxContent>
                  </v:textbox>
                </v:shape>
                <v:line id="Straight Connector 44" o:spid="_x0000_s1329"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30"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31"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v:textbox>
                </v:shape>
                <v:shape id="TextBox 47" o:spid="_x0000_s1332"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v:textbox>
                </v:shape>
                <w10:anchorlock/>
              </v:group>
            </w:pict>
          </mc:Fallback>
        </mc:AlternateContent>
      </w:r>
      <w:bookmarkStart w:id="780" w:name="_Ref401160136"/>
      <w:bookmarkStart w:id="781" w:name="_Toc413359632"/>
      <w:bookmarkStart w:id="782" w:name="_Ref428364733"/>
      <w:bookmarkStart w:id="783" w:name="_Ref428531136"/>
      <w:bookmarkStart w:id="784" w:name="_Toc3557099"/>
      <w:bookmarkStart w:id="785" w:name="_Toc34747350"/>
      <w:bookmarkStart w:id="786" w:name="_Toc76030543"/>
      <w:bookmarkStart w:id="787" w:name="_Toc94530829"/>
      <w:bookmarkStart w:id="788" w:name="_Toc101428226"/>
    </w:p>
    <w:p w14:paraId="4E762D4E" w14:textId="2482F166" w:rsidR="000D0168" w:rsidRDefault="00FC68DB" w:rsidP="000D0168">
      <w:pPr>
        <w:pStyle w:val="Beschriftung"/>
      </w:pPr>
      <w:bookmarkStart w:id="789" w:name="_Ref156932811"/>
      <w:bookmarkStart w:id="790" w:name="_Toc159618863"/>
      <w:r w:rsidRPr="00F54804">
        <w:t xml:space="preserve">Figure </w:t>
      </w:r>
      <w:r w:rsidRPr="00F54804">
        <w:fldChar w:fldCharType="begin"/>
      </w:r>
      <w:r w:rsidRPr="00F54804">
        <w:instrText xml:space="preserve"> SEQ Figure \* ARABIC </w:instrText>
      </w:r>
      <w:r w:rsidRPr="00F54804">
        <w:fldChar w:fldCharType="separate"/>
      </w:r>
      <w:r w:rsidR="0012574E">
        <w:rPr>
          <w:noProof/>
        </w:rPr>
        <w:t>20</w:t>
      </w:r>
      <w:r w:rsidRPr="00F54804">
        <w:fldChar w:fldCharType="end"/>
      </w:r>
      <w:bookmarkEnd w:id="780"/>
      <w:bookmarkEnd w:id="789"/>
      <w:r w:rsidR="0019077F">
        <w:t xml:space="preserve"> —</w:t>
      </w:r>
      <w:r w:rsidRPr="00F54804">
        <w:t xml:space="preserve"> Definition of </w:t>
      </w:r>
      <w:r w:rsidRPr="005C2D94">
        <w:t xml:space="preserve">Length and Head </w:t>
      </w:r>
      <w:r w:rsidRPr="001E4607">
        <w:t>S</w:t>
      </w:r>
      <w:r w:rsidRPr="00BD52D7">
        <w:t>izes</w:t>
      </w:r>
      <w:bookmarkEnd w:id="781"/>
      <w:bookmarkEnd w:id="782"/>
      <w:bookmarkEnd w:id="783"/>
      <w:bookmarkEnd w:id="784"/>
      <w:bookmarkEnd w:id="785"/>
      <w:bookmarkEnd w:id="786"/>
      <w:bookmarkEnd w:id="787"/>
      <w:bookmarkEnd w:id="788"/>
      <w:bookmarkEnd w:id="790"/>
      <w:r w:rsidR="007F6AE6">
        <w:t xml:space="preserve"> </w:t>
      </w:r>
    </w:p>
    <w:p w14:paraId="3C7F875C" w14:textId="76AC8FE7" w:rsidR="000D0168" w:rsidRPr="000D0168" w:rsidRDefault="00B76259" w:rsidP="00B76259">
      <w:pPr>
        <w:keepNext/>
        <w:keepLines/>
      </w:pPr>
      <w:r>
        <w:fldChar w:fldCharType="begin"/>
      </w:r>
      <w:r>
        <w:instrText xml:space="preserve"> REF _Ref413315993 \h </w:instrText>
      </w:r>
      <w:r>
        <w:fldChar w:fldCharType="separate"/>
      </w:r>
      <w:r w:rsidR="0012574E" w:rsidRPr="005C2D94">
        <w:t xml:space="preserve">Figure </w:t>
      </w:r>
      <w:r w:rsidR="0012574E">
        <w:rPr>
          <w:noProof/>
        </w:rPr>
        <w:t>21</w:t>
      </w:r>
      <w:r>
        <w:fldChar w:fldCharType="end"/>
      </w:r>
      <w:r>
        <w:rPr>
          <w:noProof/>
        </w:rPr>
        <mc:AlternateContent>
          <mc:Choice Requires="wpg">
            <w:drawing>
              <wp:anchor distT="0" distB="0" distL="114300" distR="114300" simplePos="0" relativeHeight="251753984" behindDoc="0" locked="0" layoutInCell="1" allowOverlap="1" wp14:anchorId="7ACA02AA" wp14:editId="7EA87DDA">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33" style="position:absolute;left:0;text-align:left;margin-left:145.35pt;margin-top:17.15pt;width:215.3pt;height:111.95pt;z-index:251753984;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">
                <v:shape id="Bild 13" o:spid="_x0000_s1334"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35"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36"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37"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38"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39"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40"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4F42617A"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proofErr w:type="spellStart"/>
      <w:r w:rsidR="0066363F" w:rsidRPr="0066363F">
        <w:rPr>
          <w:sz w:val="18"/>
          <w:szCs w:val="18"/>
        </w:rPr>
        <w:t>Lambiam</w:t>
      </w:r>
      <w:proofErr w:type="spellEnd"/>
      <w:r w:rsidR="0066363F" w:rsidRPr="0066363F">
        <w:rPr>
          <w:sz w:val="18"/>
          <w:szCs w:val="18"/>
        </w:rPr>
        <w:t>, CC BY-SA 3.0</w:t>
      </w:r>
      <w:r w:rsidR="0066363F">
        <w:rPr>
          <w:sz w:val="18"/>
          <w:szCs w:val="18"/>
        </w:rPr>
        <w:t>,</w:t>
      </w:r>
      <w:r w:rsidR="0066363F" w:rsidRPr="0066363F">
        <w:rPr>
          <w:sz w:val="18"/>
          <w:szCs w:val="18"/>
        </w:rPr>
        <w:t xml:space="preserve"> </w:t>
      </w:r>
      <w:hyperlink r:id="rId83" w:history="1">
        <w:r w:rsidR="0066363F" w:rsidRPr="001122EE">
          <w:rPr>
            <w:rStyle w:val="Hyperlink"/>
            <w:sz w:val="18"/>
            <w:szCs w:val="18"/>
          </w:rPr>
          <w:t>https://creativecommons.org/licenses/by-sa/3.0</w:t>
        </w:r>
      </w:hyperlink>
      <w:r w:rsidR="0066363F">
        <w:rPr>
          <w:sz w:val="18"/>
          <w:szCs w:val="18"/>
        </w:rPr>
        <w:t xml:space="preserve">. </w:t>
      </w:r>
    </w:p>
    <w:p w14:paraId="3DDF0C91" w14:textId="22C64FF4" w:rsidR="00D92A60" w:rsidRDefault="00FC68DB" w:rsidP="00D92A60">
      <w:pPr>
        <w:pStyle w:val="Beschriftung"/>
      </w:pPr>
      <w:bookmarkStart w:id="791" w:name="_Ref413315993"/>
      <w:bookmarkStart w:id="792" w:name="_Toc413359633"/>
      <w:bookmarkStart w:id="793" w:name="_Toc3557100"/>
      <w:bookmarkStart w:id="794" w:name="_Toc34747351"/>
      <w:bookmarkStart w:id="795" w:name="_Toc76030544"/>
      <w:bookmarkStart w:id="796" w:name="_Toc94530830"/>
      <w:bookmarkStart w:id="797" w:name="_Toc101428227"/>
      <w:bookmarkStart w:id="798" w:name="_Toc159618864"/>
      <w:r w:rsidRPr="005C2D94">
        <w:t xml:space="preserve">Figure </w:t>
      </w:r>
      <w:r w:rsidRPr="00F54804">
        <w:fldChar w:fldCharType="begin"/>
      </w:r>
      <w:r w:rsidRPr="00F54804">
        <w:instrText xml:space="preserve"> SEQ Figure \* ARABIC </w:instrText>
      </w:r>
      <w:r w:rsidRPr="00F54804">
        <w:fldChar w:fldCharType="separate"/>
      </w:r>
      <w:r w:rsidR="0012574E">
        <w:rPr>
          <w:noProof/>
        </w:rPr>
        <w:t>21</w:t>
      </w:r>
      <w:r w:rsidRPr="00F54804">
        <w:fldChar w:fldCharType="end"/>
      </w:r>
      <w:bookmarkEnd w:id="791"/>
      <w:r w:rsidR="0019077F">
        <w:t xml:space="preserve"> —</w:t>
      </w:r>
      <w:r w:rsidRPr="00F54804">
        <w:t xml:space="preserve"> Definition of lead,</w:t>
      </w:r>
      <w:r w:rsidRPr="005C2D94">
        <w:t xml:space="preserve"> pitch and starts of a </w:t>
      </w:r>
      <w:proofErr w:type="gramStart"/>
      <w:r w:rsidRPr="005C2D94">
        <w:t>thread</w:t>
      </w:r>
      <w:bookmarkEnd w:id="792"/>
      <w:bookmarkEnd w:id="793"/>
      <w:bookmarkEnd w:id="794"/>
      <w:bookmarkEnd w:id="795"/>
      <w:bookmarkEnd w:id="796"/>
      <w:bookmarkEnd w:id="797"/>
      <w:bookmarkEnd w:id="798"/>
      <w:proofErr w:type="gramEnd"/>
      <w:r w:rsidRPr="005C2D94">
        <w:t xml:space="preserve"> </w:t>
      </w:r>
    </w:p>
    <w:p w14:paraId="67175DE4" w14:textId="6E8276B7" w:rsidR="00FC68DB" w:rsidRPr="00BD52D7" w:rsidRDefault="00FC68DB" w:rsidP="00B202D2">
      <w:pPr>
        <w:pStyle w:val="berschrift3"/>
      </w:pPr>
      <w:bookmarkStart w:id="799" w:name="_Toc428279395"/>
      <w:bookmarkStart w:id="800" w:name="_Toc428456133"/>
      <w:bookmarkStart w:id="801" w:name="_Toc428537096"/>
      <w:bookmarkStart w:id="802" w:name="_Toc428969415"/>
      <w:bookmarkStart w:id="803" w:name="_Toc429052806"/>
      <w:bookmarkStart w:id="804" w:name="_Toc3556984"/>
      <w:bookmarkStart w:id="805" w:name="_Ref3566661"/>
      <w:bookmarkStart w:id="806" w:name="_Ref4272362"/>
      <w:bookmarkStart w:id="807" w:name="_Toc34747234"/>
      <w:bookmarkStart w:id="808" w:name="_Toc77102050"/>
      <w:bookmarkStart w:id="809" w:name="_Toc159618781"/>
      <w:bookmarkEnd w:id="799"/>
      <w:bookmarkEnd w:id="800"/>
      <w:bookmarkEnd w:id="801"/>
      <w:bookmarkEnd w:id="802"/>
      <w:bookmarkEnd w:id="803"/>
      <w:r w:rsidRPr="005C2D94">
        <w:t>Contacts and F</w:t>
      </w:r>
      <w:r w:rsidRPr="001E4607">
        <w:t>riction</w:t>
      </w:r>
      <w:bookmarkEnd w:id="804"/>
      <w:bookmarkEnd w:id="805"/>
      <w:bookmarkEnd w:id="806"/>
      <w:bookmarkEnd w:id="807"/>
      <w:bookmarkEnd w:id="808"/>
      <w:bookmarkEnd w:id="809"/>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4E8E1EB4"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12574E">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35"/>
      <w:r w:rsidRPr="00FE01AC">
        <w:rPr>
          <w:rFonts w:cs="Calibri"/>
          <w:lang w:eastAsia="en-GB"/>
        </w:rPr>
        <w:t>washer (if there is one) and first connected part, or else</w:t>
      </w:r>
      <w:r w:rsidR="00FE01AC">
        <w:rPr>
          <w:rFonts w:cs="Calibri"/>
          <w:lang w:eastAsia="en-GB"/>
        </w:rPr>
        <w:t>,</w:t>
      </w:r>
      <w:bookmarkEnd w:id="810"/>
      <w:r w:rsidR="00FE01AC">
        <w:rPr>
          <w:rFonts w:cs="Calibri"/>
          <w:lang w:eastAsia="en-GB"/>
        </w:rPr>
        <w:t xml:space="preserve"> </w:t>
      </w:r>
    </w:p>
    <w:p w14:paraId="2E413F1D" w14:textId="5EE56F3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12574E">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1" w:name="_Ref157610182"/>
      <w:r w:rsidRPr="00FE01AC">
        <w:rPr>
          <w:rFonts w:cs="Calibri"/>
          <w:lang w:eastAsia="en-GB"/>
        </w:rPr>
        <w:t xml:space="preserve">washer (if there is one) and nut, </w:t>
      </w:r>
      <w:bookmarkEnd w:id="811"/>
    </w:p>
    <w:p w14:paraId="20BC8E2F" w14:textId="63FBF912" w:rsidR="00FC68DB" w:rsidRPr="00FE01AC" w:rsidRDefault="00FC68DB" w:rsidP="00594759">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12574E">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 xml:space="preserve">screw and cut </w:t>
      </w:r>
      <w:proofErr w:type="gramStart"/>
      <w:r w:rsidRPr="00FE01AC">
        <w:rPr>
          <w:rFonts w:cs="Calibri"/>
          <w:lang w:eastAsia="en-GB"/>
        </w:rPr>
        <w:t>thread, or</w:t>
      </w:r>
      <w:proofErr w:type="gramEnd"/>
      <w:r w:rsidRPr="00FE01AC">
        <w:rPr>
          <w:rFonts w:cs="Calibri"/>
          <w:lang w:eastAsia="en-GB"/>
        </w:rPr>
        <w:t xml:space="preserve">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0DA4D2DF"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12574E">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659F4267"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2"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12574E">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2"/>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4345A928"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2574E">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556857" w:rsidRDefault="00FC68DB" w:rsidP="00257BC9">
      <w:pPr>
        <w:pStyle w:val="XMLCode"/>
        <w:widowControl w:val="0"/>
        <w:rPr>
          <w:lang w:val="en-GB"/>
        </w:rPr>
      </w:pPr>
    </w:p>
    <w:p w14:paraId="1EDE8281" w14:textId="13FB915E"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2574E">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3" w:name="_Toc428279398"/>
      <w:bookmarkStart w:id="814" w:name="_Toc428456136"/>
      <w:bookmarkStart w:id="815" w:name="_Toc428537099"/>
      <w:bookmarkStart w:id="816" w:name="_Toc428969418"/>
      <w:bookmarkStart w:id="817" w:name="_Toc429052809"/>
      <w:bookmarkStart w:id="818" w:name="_Toc428279400"/>
      <w:bookmarkStart w:id="819" w:name="_Toc428456138"/>
      <w:bookmarkStart w:id="820" w:name="_Toc428537101"/>
      <w:bookmarkStart w:id="821" w:name="_Toc428969420"/>
      <w:bookmarkStart w:id="822" w:name="_Toc429052811"/>
      <w:bookmarkStart w:id="823" w:name="_Toc428279401"/>
      <w:bookmarkStart w:id="824" w:name="_Toc428456139"/>
      <w:bookmarkStart w:id="825" w:name="_Toc428537102"/>
      <w:bookmarkStart w:id="826" w:name="_Toc428969421"/>
      <w:bookmarkStart w:id="827" w:name="_Toc429052812"/>
      <w:bookmarkStart w:id="828" w:name="_Toc428279402"/>
      <w:bookmarkStart w:id="829" w:name="_Toc428456140"/>
      <w:bookmarkStart w:id="830" w:name="_Toc428537103"/>
      <w:bookmarkStart w:id="831" w:name="_Toc428969422"/>
      <w:bookmarkStart w:id="832" w:name="_Toc429052813"/>
      <w:bookmarkStart w:id="833" w:name="_Toc428279403"/>
      <w:bookmarkStart w:id="834" w:name="_Toc428456141"/>
      <w:bookmarkStart w:id="835" w:name="_Toc428537104"/>
      <w:bookmarkStart w:id="836" w:name="_Toc428969423"/>
      <w:bookmarkStart w:id="837" w:name="_Toc429052814"/>
      <w:bookmarkStart w:id="838" w:name="_Toc428279404"/>
      <w:bookmarkStart w:id="839" w:name="_Toc428456142"/>
      <w:bookmarkStart w:id="840" w:name="_Toc428537105"/>
      <w:bookmarkStart w:id="841" w:name="_Toc428969424"/>
      <w:bookmarkStart w:id="842" w:name="_Toc429052815"/>
      <w:bookmarkStart w:id="843" w:name="_Toc428279405"/>
      <w:bookmarkStart w:id="844" w:name="_Toc428456143"/>
      <w:bookmarkStart w:id="845" w:name="_Toc428537106"/>
      <w:bookmarkStart w:id="846" w:name="_Toc428969425"/>
      <w:bookmarkStart w:id="847" w:name="_Toc429052816"/>
      <w:bookmarkStart w:id="848" w:name="_Toc428279406"/>
      <w:bookmarkStart w:id="849" w:name="_Toc428456144"/>
      <w:bookmarkStart w:id="850" w:name="_Toc428537107"/>
      <w:bookmarkStart w:id="851" w:name="_Toc428969426"/>
      <w:bookmarkStart w:id="852" w:name="_Toc429052817"/>
      <w:bookmarkStart w:id="853" w:name="_Toc428279408"/>
      <w:bookmarkStart w:id="854" w:name="_Toc428456146"/>
      <w:bookmarkStart w:id="855" w:name="_Toc428537109"/>
      <w:bookmarkStart w:id="856" w:name="_Toc428969428"/>
      <w:bookmarkStart w:id="857" w:name="_Toc429052819"/>
      <w:bookmarkStart w:id="858" w:name="_Toc428279409"/>
      <w:bookmarkStart w:id="859" w:name="_Toc428456147"/>
      <w:bookmarkStart w:id="860" w:name="_Toc428537110"/>
      <w:bookmarkStart w:id="861" w:name="_Toc428969429"/>
      <w:bookmarkStart w:id="862" w:name="_Toc429052820"/>
      <w:bookmarkStart w:id="863" w:name="_Toc428279410"/>
      <w:bookmarkStart w:id="864" w:name="_Toc428456148"/>
      <w:bookmarkStart w:id="865" w:name="_Toc428537111"/>
      <w:bookmarkStart w:id="866" w:name="_Toc428969430"/>
      <w:bookmarkStart w:id="867" w:name="_Toc429052821"/>
      <w:bookmarkStart w:id="868" w:name="_Toc428279411"/>
      <w:bookmarkStart w:id="869" w:name="_Toc428456149"/>
      <w:bookmarkStart w:id="870" w:name="_Toc428537112"/>
      <w:bookmarkStart w:id="871" w:name="_Toc428969431"/>
      <w:bookmarkStart w:id="872" w:name="_Toc429052822"/>
      <w:bookmarkStart w:id="873" w:name="_Toc428279413"/>
      <w:bookmarkStart w:id="874" w:name="_Toc428456151"/>
      <w:bookmarkStart w:id="875" w:name="_Toc428537114"/>
      <w:bookmarkStart w:id="876" w:name="_Toc428969433"/>
      <w:bookmarkStart w:id="877" w:name="_Toc429052824"/>
      <w:bookmarkStart w:id="878" w:name="_Toc428279414"/>
      <w:bookmarkStart w:id="879" w:name="_Toc428456152"/>
      <w:bookmarkStart w:id="880" w:name="_Toc428537115"/>
      <w:bookmarkStart w:id="881" w:name="_Toc428969434"/>
      <w:bookmarkStart w:id="882" w:name="_Toc429052825"/>
      <w:bookmarkStart w:id="883" w:name="_Toc428279416"/>
      <w:bookmarkStart w:id="884" w:name="_Toc428456154"/>
      <w:bookmarkStart w:id="885" w:name="_Toc428537117"/>
      <w:bookmarkStart w:id="886" w:name="_Toc428969436"/>
      <w:bookmarkStart w:id="887" w:name="_Toc429052827"/>
      <w:bookmarkStart w:id="888" w:name="_Toc428279417"/>
      <w:bookmarkStart w:id="889" w:name="_Toc428456155"/>
      <w:bookmarkStart w:id="890" w:name="_Toc428537118"/>
      <w:bookmarkStart w:id="891" w:name="_Toc428969437"/>
      <w:bookmarkStart w:id="892" w:name="_Toc429052828"/>
      <w:bookmarkStart w:id="893" w:name="_Toc428279419"/>
      <w:bookmarkStart w:id="894" w:name="_Toc428456157"/>
      <w:bookmarkStart w:id="895" w:name="_Toc428537120"/>
      <w:bookmarkStart w:id="896" w:name="_Toc428969439"/>
      <w:bookmarkStart w:id="897" w:name="_Toc429052830"/>
      <w:bookmarkStart w:id="898" w:name="_Toc428279421"/>
      <w:bookmarkStart w:id="899" w:name="_Toc428456159"/>
      <w:bookmarkStart w:id="900" w:name="_Toc428537122"/>
      <w:bookmarkStart w:id="901" w:name="_Toc428969441"/>
      <w:bookmarkStart w:id="902" w:name="_Toc429052832"/>
      <w:bookmarkStart w:id="903" w:name="_Toc428279422"/>
      <w:bookmarkStart w:id="904" w:name="_Toc428456160"/>
      <w:bookmarkStart w:id="905" w:name="_Toc428537123"/>
      <w:bookmarkStart w:id="906" w:name="_Toc428969442"/>
      <w:bookmarkStart w:id="907" w:name="_Toc429052833"/>
      <w:bookmarkStart w:id="908" w:name="_Toc428279423"/>
      <w:bookmarkStart w:id="909" w:name="_Toc428456161"/>
      <w:bookmarkStart w:id="910" w:name="_Toc428537124"/>
      <w:bookmarkStart w:id="911" w:name="_Toc428969443"/>
      <w:bookmarkStart w:id="912" w:name="_Toc429052834"/>
      <w:bookmarkStart w:id="913" w:name="_Toc428279424"/>
      <w:bookmarkStart w:id="914" w:name="_Toc428456162"/>
      <w:bookmarkStart w:id="915" w:name="_Toc428537125"/>
      <w:bookmarkStart w:id="916" w:name="_Toc428969444"/>
      <w:bookmarkStart w:id="917" w:name="_Toc429052835"/>
      <w:bookmarkStart w:id="918" w:name="_Toc428279426"/>
      <w:bookmarkStart w:id="919" w:name="_Toc428456164"/>
      <w:bookmarkStart w:id="920" w:name="_Toc428537127"/>
      <w:bookmarkStart w:id="921" w:name="_Toc428969446"/>
      <w:bookmarkStart w:id="922" w:name="_Toc429052837"/>
      <w:bookmarkStart w:id="923" w:name="_Toc428279427"/>
      <w:bookmarkStart w:id="924" w:name="_Toc428456165"/>
      <w:bookmarkStart w:id="925" w:name="_Toc428537128"/>
      <w:bookmarkStart w:id="926" w:name="_Toc428969447"/>
      <w:bookmarkStart w:id="927" w:name="_Toc429052838"/>
      <w:bookmarkStart w:id="928" w:name="_Toc428279431"/>
      <w:bookmarkStart w:id="929" w:name="_Toc428456169"/>
      <w:bookmarkStart w:id="930" w:name="_Toc428537132"/>
      <w:bookmarkStart w:id="931" w:name="_Toc428969451"/>
      <w:bookmarkStart w:id="932" w:name="_Toc429052842"/>
      <w:bookmarkStart w:id="933" w:name="_Toc428279432"/>
      <w:bookmarkStart w:id="934" w:name="_Toc428456170"/>
      <w:bookmarkStart w:id="935" w:name="_Toc428537133"/>
      <w:bookmarkStart w:id="936" w:name="_Toc428969452"/>
      <w:bookmarkStart w:id="937" w:name="_Toc429052843"/>
      <w:bookmarkStart w:id="938" w:name="_Toc428279434"/>
      <w:bookmarkStart w:id="939" w:name="_Toc428456172"/>
      <w:bookmarkStart w:id="940" w:name="_Toc428537135"/>
      <w:bookmarkStart w:id="941" w:name="_Toc428969454"/>
      <w:bookmarkStart w:id="942" w:name="_Toc429052845"/>
      <w:bookmarkStart w:id="943" w:name="_Toc428279435"/>
      <w:bookmarkStart w:id="944" w:name="_Toc428456173"/>
      <w:bookmarkStart w:id="945" w:name="_Toc428537136"/>
      <w:bookmarkStart w:id="946" w:name="_Toc428969455"/>
      <w:bookmarkStart w:id="947" w:name="_Toc429052846"/>
      <w:bookmarkStart w:id="948" w:name="_Toc428279439"/>
      <w:bookmarkStart w:id="949" w:name="_Toc428456177"/>
      <w:bookmarkStart w:id="950" w:name="_Toc428537140"/>
      <w:bookmarkStart w:id="951" w:name="_Toc428969459"/>
      <w:bookmarkStart w:id="952" w:name="_Toc429052850"/>
      <w:bookmarkStart w:id="953" w:name="_Toc428279440"/>
      <w:bookmarkStart w:id="954" w:name="_Toc428456178"/>
      <w:bookmarkStart w:id="955" w:name="_Toc428537141"/>
      <w:bookmarkStart w:id="956" w:name="_Toc428969460"/>
      <w:bookmarkStart w:id="957" w:name="_Toc429052851"/>
      <w:bookmarkStart w:id="958" w:name="_Toc428279441"/>
      <w:bookmarkStart w:id="959" w:name="_Toc428456179"/>
      <w:bookmarkStart w:id="960" w:name="_Toc428537142"/>
      <w:bookmarkStart w:id="961" w:name="_Toc428969461"/>
      <w:bookmarkStart w:id="962" w:name="_Toc429052852"/>
      <w:bookmarkStart w:id="963" w:name="_Toc428279442"/>
      <w:bookmarkStart w:id="964" w:name="_Toc428456180"/>
      <w:bookmarkStart w:id="965" w:name="_Toc428537143"/>
      <w:bookmarkStart w:id="966" w:name="_Toc428969462"/>
      <w:bookmarkStart w:id="967" w:name="_Toc429052853"/>
      <w:bookmarkStart w:id="968" w:name="_Toc428279444"/>
      <w:bookmarkStart w:id="969" w:name="_Toc428456182"/>
      <w:bookmarkStart w:id="970" w:name="_Toc428537145"/>
      <w:bookmarkStart w:id="971" w:name="_Toc428969464"/>
      <w:bookmarkStart w:id="972" w:name="_Toc429052855"/>
      <w:bookmarkStart w:id="973" w:name="_Toc428279445"/>
      <w:bookmarkStart w:id="974" w:name="_Toc428456183"/>
      <w:bookmarkStart w:id="975" w:name="_Toc428537146"/>
      <w:bookmarkStart w:id="976" w:name="_Toc428969465"/>
      <w:bookmarkStart w:id="977" w:name="_Toc429052856"/>
      <w:bookmarkStart w:id="978" w:name="_Toc428279449"/>
      <w:bookmarkStart w:id="979" w:name="_Toc428456187"/>
      <w:bookmarkStart w:id="980" w:name="_Toc428537150"/>
      <w:bookmarkStart w:id="981" w:name="_Toc428969469"/>
      <w:bookmarkStart w:id="982" w:name="_Toc429052860"/>
      <w:bookmarkStart w:id="983" w:name="_Toc428279450"/>
      <w:bookmarkStart w:id="984" w:name="_Toc428456188"/>
      <w:bookmarkStart w:id="985" w:name="_Toc428537151"/>
      <w:bookmarkStart w:id="986" w:name="_Toc428969470"/>
      <w:bookmarkStart w:id="987" w:name="_Toc429052861"/>
      <w:bookmarkStart w:id="988" w:name="_Toc428279452"/>
      <w:bookmarkStart w:id="989" w:name="_Toc428456190"/>
      <w:bookmarkStart w:id="990" w:name="_Toc428537153"/>
      <w:bookmarkStart w:id="991" w:name="_Toc428969472"/>
      <w:bookmarkStart w:id="992" w:name="_Toc429052863"/>
      <w:bookmarkStart w:id="993" w:name="_Toc428279453"/>
      <w:bookmarkStart w:id="994" w:name="_Toc428456191"/>
      <w:bookmarkStart w:id="995" w:name="_Toc428537154"/>
      <w:bookmarkStart w:id="996" w:name="_Toc428969473"/>
      <w:bookmarkStart w:id="997" w:name="_Toc429052864"/>
      <w:bookmarkStart w:id="998" w:name="_Toc428279457"/>
      <w:bookmarkStart w:id="999" w:name="_Toc428456195"/>
      <w:bookmarkStart w:id="1000" w:name="_Toc428537158"/>
      <w:bookmarkStart w:id="1001" w:name="_Toc428969477"/>
      <w:bookmarkStart w:id="1002" w:name="_Toc429052868"/>
      <w:bookmarkStart w:id="1003" w:name="_Toc428279458"/>
      <w:bookmarkStart w:id="1004" w:name="_Toc428456196"/>
      <w:bookmarkStart w:id="1005" w:name="_Toc428537159"/>
      <w:bookmarkStart w:id="1006" w:name="_Toc428969478"/>
      <w:bookmarkStart w:id="1007" w:name="_Toc429052869"/>
      <w:bookmarkStart w:id="1008" w:name="_Toc428279459"/>
      <w:bookmarkStart w:id="1009" w:name="_Toc428456197"/>
      <w:bookmarkStart w:id="1010" w:name="_Toc428537160"/>
      <w:bookmarkStart w:id="1011" w:name="_Toc428969479"/>
      <w:bookmarkStart w:id="1012" w:name="_Toc429052870"/>
      <w:bookmarkStart w:id="1013" w:name="_Toc428279461"/>
      <w:bookmarkStart w:id="1014" w:name="_Toc428456199"/>
      <w:bookmarkStart w:id="1015" w:name="_Toc428537162"/>
      <w:bookmarkStart w:id="1016" w:name="_Toc428969481"/>
      <w:bookmarkStart w:id="1017" w:name="_Toc429052872"/>
      <w:bookmarkStart w:id="1018" w:name="_Toc428279462"/>
      <w:bookmarkStart w:id="1019" w:name="_Toc428456200"/>
      <w:bookmarkStart w:id="1020" w:name="_Toc428537163"/>
      <w:bookmarkStart w:id="1021" w:name="_Toc428969482"/>
      <w:bookmarkStart w:id="1022" w:name="_Toc429052873"/>
      <w:bookmarkStart w:id="1023" w:name="_Toc428279463"/>
      <w:bookmarkStart w:id="1024" w:name="_Toc428456201"/>
      <w:bookmarkStart w:id="1025" w:name="_Toc428537164"/>
      <w:bookmarkStart w:id="1026" w:name="_Toc428969483"/>
      <w:bookmarkStart w:id="1027" w:name="_Toc429052874"/>
      <w:bookmarkStart w:id="1028" w:name="_Toc428279464"/>
      <w:bookmarkStart w:id="1029" w:name="_Toc428456202"/>
      <w:bookmarkStart w:id="1030" w:name="_Toc428537165"/>
      <w:bookmarkStart w:id="1031" w:name="_Toc428969484"/>
      <w:bookmarkStart w:id="1032" w:name="_Toc429052875"/>
      <w:bookmarkStart w:id="1033" w:name="_Toc428279465"/>
      <w:bookmarkStart w:id="1034" w:name="_Toc428456203"/>
      <w:bookmarkStart w:id="1035" w:name="_Toc428537166"/>
      <w:bookmarkStart w:id="1036" w:name="_Toc428969485"/>
      <w:bookmarkStart w:id="1037" w:name="_Toc429052876"/>
      <w:bookmarkStart w:id="1038" w:name="_Toc428279467"/>
      <w:bookmarkStart w:id="1039" w:name="_Toc428456205"/>
      <w:bookmarkStart w:id="1040" w:name="_Toc428537168"/>
      <w:bookmarkStart w:id="1041" w:name="_Toc428969487"/>
      <w:bookmarkStart w:id="1042" w:name="_Toc429052878"/>
      <w:bookmarkStart w:id="1043" w:name="_Toc428279470"/>
      <w:bookmarkStart w:id="1044" w:name="_Toc428456208"/>
      <w:bookmarkStart w:id="1045" w:name="_Toc428537171"/>
      <w:bookmarkStart w:id="1046" w:name="_Toc428969490"/>
      <w:bookmarkStart w:id="1047" w:name="_Toc429052881"/>
      <w:bookmarkStart w:id="1048" w:name="_Toc428279471"/>
      <w:bookmarkStart w:id="1049" w:name="_Toc428456209"/>
      <w:bookmarkStart w:id="1050" w:name="_Toc428537172"/>
      <w:bookmarkStart w:id="1051" w:name="_Toc428969491"/>
      <w:bookmarkStart w:id="1052" w:name="_Toc429052882"/>
      <w:bookmarkStart w:id="1053" w:name="_Toc428279472"/>
      <w:bookmarkStart w:id="1054" w:name="_Toc428456210"/>
      <w:bookmarkStart w:id="1055" w:name="_Toc428537173"/>
      <w:bookmarkStart w:id="1056" w:name="_Toc428969492"/>
      <w:bookmarkStart w:id="1057" w:name="_Toc429052883"/>
      <w:bookmarkStart w:id="1058" w:name="_Toc428279473"/>
      <w:bookmarkStart w:id="1059" w:name="_Toc428456211"/>
      <w:bookmarkStart w:id="1060" w:name="_Toc428537174"/>
      <w:bookmarkStart w:id="1061" w:name="_Toc428969493"/>
      <w:bookmarkStart w:id="1062" w:name="_Toc429052884"/>
      <w:bookmarkStart w:id="1063" w:name="_Toc428279474"/>
      <w:bookmarkStart w:id="1064" w:name="_Toc428456212"/>
      <w:bookmarkStart w:id="1065" w:name="_Toc428537175"/>
      <w:bookmarkStart w:id="1066" w:name="_Toc428969494"/>
      <w:bookmarkStart w:id="1067" w:name="_Toc429052885"/>
      <w:bookmarkStart w:id="1068" w:name="_Toc428279475"/>
      <w:bookmarkStart w:id="1069" w:name="_Toc428456213"/>
      <w:bookmarkStart w:id="1070" w:name="_Toc428537176"/>
      <w:bookmarkStart w:id="1071" w:name="_Toc428969495"/>
      <w:bookmarkStart w:id="1072" w:name="_Toc429052886"/>
      <w:bookmarkStart w:id="1073" w:name="_Toc428279476"/>
      <w:bookmarkStart w:id="1074" w:name="_Toc428456214"/>
      <w:bookmarkStart w:id="1075" w:name="_Toc428537177"/>
      <w:bookmarkStart w:id="1076" w:name="_Toc428969496"/>
      <w:bookmarkStart w:id="1077" w:name="_Toc429052887"/>
      <w:bookmarkStart w:id="1078" w:name="_Toc428279481"/>
      <w:bookmarkStart w:id="1079" w:name="_Toc428456219"/>
      <w:bookmarkStart w:id="1080" w:name="_Toc428537182"/>
      <w:bookmarkStart w:id="1081" w:name="_Toc428969501"/>
      <w:bookmarkStart w:id="1082" w:name="_Toc429052892"/>
      <w:bookmarkStart w:id="1083" w:name="_Toc428279482"/>
      <w:bookmarkStart w:id="1084" w:name="_Toc428456220"/>
      <w:bookmarkStart w:id="1085" w:name="_Toc428537183"/>
      <w:bookmarkStart w:id="1086" w:name="_Toc428969502"/>
      <w:bookmarkStart w:id="1087" w:name="_Toc429052893"/>
      <w:bookmarkStart w:id="1088" w:name="_Toc428279490"/>
      <w:bookmarkStart w:id="1089" w:name="_Toc428456228"/>
      <w:bookmarkStart w:id="1090" w:name="_Toc428537191"/>
      <w:bookmarkStart w:id="1091" w:name="_Toc428969510"/>
      <w:bookmarkStart w:id="1092" w:name="_Toc429052901"/>
      <w:bookmarkStart w:id="1093" w:name="_Toc428279504"/>
      <w:bookmarkStart w:id="1094" w:name="_Toc428456242"/>
      <w:bookmarkStart w:id="1095" w:name="_Toc428537205"/>
      <w:bookmarkStart w:id="1096" w:name="_Toc428969524"/>
      <w:bookmarkStart w:id="1097" w:name="_Toc429052915"/>
      <w:bookmarkStart w:id="1098" w:name="_Toc428279508"/>
      <w:bookmarkStart w:id="1099" w:name="_Toc428456246"/>
      <w:bookmarkStart w:id="1100" w:name="_Toc428537209"/>
      <w:bookmarkStart w:id="1101" w:name="_Toc428969528"/>
      <w:bookmarkStart w:id="1102" w:name="_Toc429052919"/>
      <w:bookmarkStart w:id="1103" w:name="_Toc428279509"/>
      <w:bookmarkStart w:id="1104" w:name="_Toc428456247"/>
      <w:bookmarkStart w:id="1105" w:name="_Toc428537210"/>
      <w:bookmarkStart w:id="1106" w:name="_Toc428969529"/>
      <w:bookmarkStart w:id="1107" w:name="_Toc429052920"/>
      <w:bookmarkStart w:id="1108" w:name="_Toc428279510"/>
      <w:bookmarkStart w:id="1109" w:name="_Toc428456248"/>
      <w:bookmarkStart w:id="1110" w:name="_Toc428537211"/>
      <w:bookmarkStart w:id="1111" w:name="_Toc428969530"/>
      <w:bookmarkStart w:id="1112" w:name="_Toc429052921"/>
      <w:bookmarkStart w:id="1113" w:name="_Toc428279512"/>
      <w:bookmarkStart w:id="1114" w:name="_Toc428456250"/>
      <w:bookmarkStart w:id="1115" w:name="_Toc428537213"/>
      <w:bookmarkStart w:id="1116" w:name="_Toc428969532"/>
      <w:bookmarkStart w:id="1117" w:name="_Toc429052923"/>
      <w:bookmarkStart w:id="1118" w:name="_Toc428279516"/>
      <w:bookmarkStart w:id="1119" w:name="_Toc428456254"/>
      <w:bookmarkStart w:id="1120" w:name="_Toc428537217"/>
      <w:bookmarkStart w:id="1121" w:name="_Toc428969536"/>
      <w:bookmarkStart w:id="1122" w:name="_Toc429052927"/>
      <w:bookmarkStart w:id="1123" w:name="_Toc428279517"/>
      <w:bookmarkStart w:id="1124" w:name="_Toc428456255"/>
      <w:bookmarkStart w:id="1125" w:name="_Toc428537218"/>
      <w:bookmarkStart w:id="1126" w:name="_Toc428969537"/>
      <w:bookmarkStart w:id="1127" w:name="_Toc429052928"/>
      <w:bookmarkStart w:id="1128" w:name="_Toc428279521"/>
      <w:bookmarkStart w:id="1129" w:name="_Toc428456259"/>
      <w:bookmarkStart w:id="1130" w:name="_Toc428537222"/>
      <w:bookmarkStart w:id="1131" w:name="_Toc428969541"/>
      <w:bookmarkStart w:id="1132" w:name="_Toc429052932"/>
      <w:bookmarkStart w:id="1133" w:name="_Toc428279522"/>
      <w:bookmarkStart w:id="1134" w:name="_Toc428456260"/>
      <w:bookmarkStart w:id="1135" w:name="_Toc428537223"/>
      <w:bookmarkStart w:id="1136" w:name="_Toc428969542"/>
      <w:bookmarkStart w:id="1137" w:name="_Toc429052933"/>
      <w:bookmarkStart w:id="1138" w:name="_Toc428279523"/>
      <w:bookmarkStart w:id="1139" w:name="_Toc428456261"/>
      <w:bookmarkStart w:id="1140" w:name="_Toc428537224"/>
      <w:bookmarkStart w:id="1141" w:name="_Toc428969543"/>
      <w:bookmarkStart w:id="1142" w:name="_Toc429052934"/>
      <w:bookmarkStart w:id="1143" w:name="_Toc428279524"/>
      <w:bookmarkStart w:id="1144" w:name="_Toc428456262"/>
      <w:bookmarkStart w:id="1145" w:name="_Toc428537225"/>
      <w:bookmarkStart w:id="1146" w:name="_Toc428969544"/>
      <w:bookmarkStart w:id="1147" w:name="_Toc429052935"/>
      <w:bookmarkStart w:id="1148" w:name="_Toc428279525"/>
      <w:bookmarkStart w:id="1149" w:name="_Toc428456263"/>
      <w:bookmarkStart w:id="1150" w:name="_Toc428537226"/>
      <w:bookmarkStart w:id="1151" w:name="_Toc428969545"/>
      <w:bookmarkStart w:id="1152" w:name="_Toc429052936"/>
      <w:bookmarkStart w:id="1153" w:name="_Toc428279526"/>
      <w:bookmarkStart w:id="1154" w:name="_Toc428456264"/>
      <w:bookmarkStart w:id="1155" w:name="_Toc428537227"/>
      <w:bookmarkStart w:id="1156" w:name="_Toc428969546"/>
      <w:bookmarkStart w:id="1157" w:name="_Toc429052937"/>
      <w:bookmarkStart w:id="1158" w:name="_Toc413359593"/>
      <w:bookmarkStart w:id="1159" w:name="_Toc3556985"/>
      <w:bookmarkStart w:id="1160" w:name="_Ref27683404"/>
      <w:bookmarkStart w:id="1161" w:name="_Ref34740002"/>
      <w:bookmarkStart w:id="1162" w:name="_Ref34740021"/>
      <w:bookmarkStart w:id="1163" w:name="_Ref34652201"/>
      <w:bookmarkStart w:id="1164" w:name="_Ref34652251"/>
      <w:bookmarkStart w:id="1165" w:name="_Toc34747235"/>
      <w:bookmarkStart w:id="1166" w:name="_Toc77102051"/>
      <w:bookmarkStart w:id="1167" w:name="_Ref157440012"/>
      <w:bookmarkStart w:id="1168" w:name="_Toc15961878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58"/>
      <w:bookmarkEnd w:id="1159"/>
      <w:bookmarkEnd w:id="1160"/>
      <w:bookmarkEnd w:id="1161"/>
      <w:bookmarkEnd w:id="1162"/>
      <w:bookmarkEnd w:id="1163"/>
      <w:bookmarkEnd w:id="1164"/>
      <w:bookmarkEnd w:id="1165"/>
      <w:bookmarkEnd w:id="1166"/>
      <w:bookmarkEnd w:id="1167"/>
      <w:bookmarkEnd w:id="1168"/>
      <w:r w:rsidRPr="00BD52D7">
        <w:rPr>
          <w:szCs w:val="30"/>
        </w:rPr>
        <w:t xml:space="preserve"> </w:t>
      </w:r>
    </w:p>
    <w:p w14:paraId="3F966C0E" w14:textId="6A59D663" w:rsidR="00BF5C18" w:rsidRPr="00D32CB9" w:rsidRDefault="00BF5C18" w:rsidP="0013175B">
      <w:pPr>
        <w:pStyle w:val="berschrift4"/>
      </w:pPr>
      <w:r>
        <w:t>General</w:t>
      </w:r>
    </w:p>
    <w:p w14:paraId="2B56C9F3" w14:textId="41D59D44"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12574E" w:rsidRPr="00F54804">
        <w:t xml:space="preserve">Table </w:t>
      </w:r>
      <w:r w:rsidR="0012574E">
        <w:rPr>
          <w:noProof/>
        </w:rPr>
        <w:t>50</w:t>
      </w:r>
      <w:r w:rsidR="005016E9">
        <w:fldChar w:fldCharType="end"/>
      </w:r>
      <w:r w:rsidR="005016E9">
        <w:t xml:space="preserve">: </w:t>
      </w:r>
    </w:p>
    <w:p w14:paraId="3824E03B" w14:textId="265D4CBF" w:rsidR="00055698" w:rsidRPr="002941B8" w:rsidRDefault="00055698" w:rsidP="001640C5">
      <w:pPr>
        <w:pStyle w:val="Beschriftung"/>
        <w:keepNext/>
        <w:keepLines/>
        <w:rPr>
          <w:b w:val="0"/>
          <w:kern w:val="22"/>
        </w:rPr>
      </w:pPr>
      <w:bookmarkStart w:id="1169" w:name="_Ref156248315"/>
      <w:bookmarkStart w:id="1170" w:name="_Toc159618982"/>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50</w:t>
      </w:r>
      <w:r w:rsidRPr="00F54804">
        <w:fldChar w:fldCharType="end"/>
      </w:r>
      <w:bookmarkEnd w:id="1169"/>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FA5995">
            <w:pPr>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FA5995">
            <w:pPr>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FA5995">
            <w:pPr>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FA5995">
            <w:pPr>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FA5995">
            <w:pPr>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FA5995">
            <w:pPr>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FA5995">
            <w:pPr>
              <w:rPr>
                <w:sz w:val="20"/>
                <w:szCs w:val="20"/>
              </w:rPr>
            </w:pPr>
            <w:r w:rsidRPr="00F54804">
              <w:rPr>
                <w:sz w:val="20"/>
                <w:szCs w:val="20"/>
              </w:rPr>
              <w:t>Optional</w:t>
            </w:r>
          </w:p>
        </w:tc>
        <w:tc>
          <w:tcPr>
            <w:tcW w:w="3384" w:type="dxa"/>
            <w:shd w:val="clear" w:color="auto" w:fill="auto"/>
            <w:vAlign w:val="bottom"/>
          </w:tcPr>
          <w:p w14:paraId="6D95DB01" w14:textId="65335D76" w:rsidR="00B125C6" w:rsidRPr="00F54804" w:rsidRDefault="00B125C6" w:rsidP="00FA5995">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446EBBC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3F05F23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5D50DB0D"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12574E">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12574E"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13EE3511"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12574E">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12574E" w:rsidRPr="00F54804">
        <w:t xml:space="preserve">User Specific </w:t>
      </w:r>
      <w:r w:rsidR="0012574E" w:rsidRPr="00143D47">
        <w:t xml:space="preserve">Data </w:t>
      </w:r>
      <w:r w:rsidR="0012574E"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proofErr w:type="spellStart"/>
      <w:r w:rsidRPr="00556857">
        <w:rPr>
          <w:rFonts w:ascii="Courier New" w:hAnsi="Courier New" w:cs="Courier New"/>
        </w:rPr>
        <w:t>femdata</w:t>
      </w:r>
      <w:proofErr w:type="spellEnd"/>
      <w:r w:rsidR="00556857" w:rsidRPr="00556857">
        <w:rPr>
          <w:rFonts w:ascii="Courier New" w:hAnsi="Courier New" w:cs="Courier New"/>
        </w:rPr>
        <w:t>/&gt;</w:t>
      </w:r>
      <w:r w:rsidR="00556857">
        <w:t xml:space="preserve"> </w:t>
      </w:r>
    </w:p>
    <w:p w14:paraId="798BF5CF" w14:textId="49214A47"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w:t>
      </w:r>
      <w:proofErr w:type="spellStart"/>
      <w:r w:rsidR="0012574E" w:rsidRPr="0012574E">
        <w:rPr>
          <w:rStyle w:val="CodeCharacter"/>
        </w:rPr>
        <w:t>femdata</w:t>
      </w:r>
      <w:proofErr w:type="spellEnd"/>
      <w:r w:rsidR="0012574E" w:rsidRPr="0012574E">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45A75B89"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12574E" w:rsidRPr="00F54804">
        <w:t xml:space="preserve">Table </w:t>
      </w:r>
      <w:r w:rsidR="0012574E">
        <w:rPr>
          <w:noProof/>
        </w:rPr>
        <w:t>51</w:t>
      </w:r>
      <w:r w:rsidR="005016E9">
        <w:rPr>
          <w:rFonts w:cs="Courier New"/>
        </w:rPr>
        <w:fldChar w:fldCharType="end"/>
      </w:r>
      <w:r w:rsidR="00FC68DB" w:rsidRPr="00286F85">
        <w:rPr>
          <w:rFonts w:cs="Courier New"/>
        </w:rPr>
        <w:t xml:space="preserve">: </w:t>
      </w:r>
    </w:p>
    <w:p w14:paraId="6E844497" w14:textId="4B8D6A9D" w:rsidR="00055698" w:rsidRPr="00D7391D" w:rsidRDefault="00055698" w:rsidP="001640C5">
      <w:pPr>
        <w:pStyle w:val="Beschriftung"/>
        <w:keepNext/>
        <w:keepLines/>
      </w:pPr>
      <w:bookmarkStart w:id="1171" w:name="_Ref156248334"/>
      <w:bookmarkStart w:id="1172" w:name="_Toc159618983"/>
      <w:r w:rsidRPr="00F54804">
        <w:t xml:space="preserve">Table </w:t>
      </w:r>
      <w:r w:rsidRPr="00F54804">
        <w:fldChar w:fldCharType="begin"/>
      </w:r>
      <w:r w:rsidRPr="00F54804">
        <w:instrText xml:space="preserve"> SEQ Table \* ARABIC </w:instrText>
      </w:r>
      <w:r w:rsidRPr="00F54804">
        <w:fldChar w:fldCharType="separate"/>
      </w:r>
      <w:r w:rsidR="0012574E">
        <w:rPr>
          <w:noProof/>
        </w:rPr>
        <w:t>51</w:t>
      </w:r>
      <w:r w:rsidRPr="00F54804">
        <w:fldChar w:fldCharType="end"/>
      </w:r>
      <w:bookmarkEnd w:id="1171"/>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72"/>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33A756DE"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12574E" w:rsidRPr="00F54804">
        <w:t xml:space="preserve">Figure </w:t>
      </w:r>
      <w:r w:rsidR="0012574E">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sink_size</w:t>
      </w:r>
      <w:proofErr w:type="spellEnd"/>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proofErr w:type="spellStart"/>
      <w:r w:rsidRPr="00286F85">
        <w:rPr>
          <w:rStyle w:val="CodeCharacter"/>
        </w:rPr>
        <w:t>head_diameter</w:t>
      </w:r>
      <w:proofErr w:type="spellEnd"/>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proofErr w:type="spellStart"/>
      <w:r w:rsidRPr="00286F85">
        <w:rPr>
          <w:rStyle w:val="CodeCharacter"/>
        </w:rPr>
        <w:t>head_height</w:t>
      </w:r>
      <w:proofErr w:type="spellEnd"/>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proofErr w:type="spellStart"/>
      <w:r w:rsidRPr="00286F85">
        <w:rPr>
          <w:rStyle w:val="CodeCharacter"/>
        </w:rPr>
        <w:t>head_type</w:t>
      </w:r>
      <w:proofErr w:type="spellEnd"/>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 xml:space="preserve">external </w:t>
      </w:r>
      <w:proofErr w:type="spellStart"/>
      <w:r w:rsidRPr="00F54804">
        <w:t>torx</w:t>
      </w:r>
      <w:proofErr w:type="spellEnd"/>
      <w:r w:rsidRPr="00F54804">
        <w:t xml:space="preserve">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proofErr w:type="spellStart"/>
      <w:r w:rsidRPr="00286F85">
        <w:rPr>
          <w:rStyle w:val="CodeCharacter"/>
        </w:rPr>
        <w:t>sink_size</w:t>
      </w:r>
      <w:proofErr w:type="spellEnd"/>
      <w:r w:rsidRPr="005C2D94">
        <w:t>: the size of the head that is sunk (for countersunk screws)</w:t>
      </w:r>
      <w:r w:rsidR="00E76B84">
        <w:t>.</w:t>
      </w:r>
      <w:r w:rsidRPr="005C2D94">
        <w:t xml:space="preserve"> </w:t>
      </w:r>
    </w:p>
    <w:p w14:paraId="1C81F4BA" w14:textId="3F9155CD"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12574E" w:rsidRPr="005C2D94">
        <w:t xml:space="preserve">Figure </w:t>
      </w:r>
      <w:r w:rsidR="0012574E">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proofErr w:type="spellStart"/>
      <w:r w:rsidRPr="00286F85">
        <w:rPr>
          <w:rStyle w:val="CodeCharacter"/>
        </w:rPr>
        <w:t>static_friction</w:t>
      </w:r>
      <w:proofErr w:type="spellEnd"/>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proofErr w:type="spellStart"/>
      <w:r w:rsidRPr="00286F85">
        <w:rPr>
          <w:rStyle w:val="CodeCharacter"/>
        </w:rPr>
        <w:t>kinetic_friction</w:t>
      </w:r>
      <w:proofErr w:type="spellEnd"/>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proofErr w:type="spellStart"/>
      <w:r w:rsidRPr="00286F85">
        <w:rPr>
          <w:rStyle w:val="CodeCharacter"/>
        </w:rPr>
        <w:t>strength_property_class</w:t>
      </w:r>
      <w:proofErr w:type="spellEnd"/>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proofErr w:type="spellStart"/>
      <w:r w:rsidRPr="00286F85">
        <w:rPr>
          <w:rStyle w:val="CodeCharacter"/>
        </w:rPr>
        <w:lastRenderedPageBreak/>
        <w:t>part_code</w:t>
      </w:r>
      <w:proofErr w:type="spellEnd"/>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3D57F878"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12574E" w:rsidRPr="00F54804">
        <w:t xml:space="preserve">Table </w:t>
      </w:r>
      <w:r w:rsidR="0012574E">
        <w:rPr>
          <w:noProof/>
        </w:rPr>
        <w:t>52</w:t>
      </w:r>
      <w:r w:rsidR="005016E9">
        <w:fldChar w:fldCharType="end"/>
      </w:r>
      <w:r w:rsidR="005016E9">
        <w:t>)</w:t>
      </w:r>
      <w:r w:rsidRPr="00F54804">
        <w:t xml:space="preserve">: </w:t>
      </w:r>
    </w:p>
    <w:p w14:paraId="08E05727" w14:textId="6406A64D" w:rsidR="00055698" w:rsidRPr="00F54804" w:rsidRDefault="00055698" w:rsidP="001640C5">
      <w:pPr>
        <w:pStyle w:val="Beschriftung"/>
        <w:keepNext/>
        <w:keepLines/>
      </w:pPr>
      <w:bookmarkStart w:id="1173" w:name="_Ref156248352"/>
      <w:bookmarkStart w:id="1174" w:name="_Toc159618984"/>
      <w:r w:rsidRPr="00F54804">
        <w:t xml:space="preserve">Table </w:t>
      </w:r>
      <w:r w:rsidRPr="00F54804">
        <w:fldChar w:fldCharType="begin"/>
      </w:r>
      <w:r w:rsidRPr="00F54804">
        <w:instrText xml:space="preserve"> SEQ Table \* ARABIC </w:instrText>
      </w:r>
      <w:r w:rsidRPr="00F54804">
        <w:fldChar w:fldCharType="separate"/>
      </w:r>
      <w:r w:rsidR="0012574E">
        <w:rPr>
          <w:noProof/>
        </w:rPr>
        <w:t>52</w:t>
      </w:r>
      <w:r w:rsidRPr="00F54804">
        <w:fldChar w:fldCharType="end"/>
      </w:r>
      <w:bookmarkEnd w:id="1173"/>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74"/>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proofErr w:type="spellStart"/>
      <w:r w:rsidRPr="00556B45">
        <w:rPr>
          <w:rFonts w:ascii="Courier New" w:hAnsi="Courier New" w:cs="Courier New"/>
        </w:rPr>
        <w:t>normal_direction</w:t>
      </w:r>
      <w:proofErr w:type="spellEnd"/>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 xml:space="preserve">which end </w:t>
      </w:r>
      <w:proofErr w:type="gramStart"/>
      <w:r w:rsidRPr="00F54804">
        <w:t>is considered to be</w:t>
      </w:r>
      <w:proofErr w:type="gramEnd"/>
      <w:r w:rsidRPr="00F54804">
        <w:t xml:space="preserv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2CD94FD8"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5" w:name="_Toc428279528"/>
      <w:bookmarkStart w:id="1176" w:name="_Toc428456266"/>
      <w:bookmarkStart w:id="1177" w:name="_Toc428537229"/>
      <w:bookmarkStart w:id="1178" w:name="_Toc428969548"/>
      <w:bookmarkStart w:id="1179" w:name="_Toc429052939"/>
      <w:bookmarkStart w:id="1180" w:name="_Toc413359594"/>
      <w:bookmarkStart w:id="1181" w:name="_Toc3556986"/>
      <w:bookmarkStart w:id="1182" w:name="_Toc34747236"/>
      <w:bookmarkStart w:id="1183" w:name="_Toc77102052"/>
      <w:bookmarkStart w:id="1184" w:name="_Toc159618783"/>
      <w:bookmarkEnd w:id="1175"/>
      <w:bookmarkEnd w:id="1176"/>
      <w:bookmarkEnd w:id="1177"/>
      <w:bookmarkEnd w:id="1178"/>
      <w:bookmarkEnd w:id="1179"/>
      <w:r w:rsidRPr="00F54804">
        <w:t>Washer</w:t>
      </w:r>
      <w:bookmarkEnd w:id="1180"/>
      <w:bookmarkEnd w:id="1181"/>
      <w:bookmarkEnd w:id="1182"/>
      <w:bookmarkEnd w:id="1183"/>
      <w:bookmarkEnd w:id="1184"/>
      <w:r w:rsidRPr="00F54804">
        <w:t xml:space="preserve"> </w:t>
      </w:r>
    </w:p>
    <w:p w14:paraId="4849CDAF" w14:textId="22F8CBC9"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12574E" w:rsidRPr="00F54804">
        <w:t xml:space="preserve">Table </w:t>
      </w:r>
      <w:r w:rsidR="0012574E">
        <w:rPr>
          <w:noProof/>
        </w:rPr>
        <w:t>53</w:t>
      </w:r>
      <w:r w:rsidR="00E0742D">
        <w:fldChar w:fldCharType="end"/>
      </w:r>
      <w:r w:rsidR="005722CB">
        <w:t>:</w:t>
      </w:r>
      <w:r w:rsidR="00E0742D">
        <w:t xml:space="preserve"> </w:t>
      </w:r>
    </w:p>
    <w:p w14:paraId="3F0EE21A" w14:textId="746488D2" w:rsidR="00055698" w:rsidRPr="00F54804" w:rsidRDefault="00055698" w:rsidP="001640C5">
      <w:pPr>
        <w:pStyle w:val="Beschriftung"/>
        <w:keepNext/>
        <w:keepLines/>
      </w:pPr>
      <w:bookmarkStart w:id="1185" w:name="_Ref156248408"/>
      <w:bookmarkStart w:id="1186" w:name="_Toc159618985"/>
      <w:r w:rsidRPr="00F54804">
        <w:t xml:space="preserve">Table </w:t>
      </w:r>
      <w:r w:rsidRPr="00F54804">
        <w:fldChar w:fldCharType="begin"/>
      </w:r>
      <w:r w:rsidRPr="00F54804">
        <w:instrText xml:space="preserve"> SEQ Table \* ARABIC </w:instrText>
      </w:r>
      <w:r w:rsidRPr="00F54804">
        <w:fldChar w:fldCharType="separate"/>
      </w:r>
      <w:r w:rsidR="0012574E">
        <w:rPr>
          <w:noProof/>
        </w:rPr>
        <w:t>53</w:t>
      </w:r>
      <w:r w:rsidRPr="00F54804">
        <w:fldChar w:fldCharType="end"/>
      </w:r>
      <w:bookmarkEnd w:id="1185"/>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6"/>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7" w:name="_Toc428456268"/>
      <w:bookmarkStart w:id="1188" w:name="_Toc428537231"/>
      <w:bookmarkStart w:id="1189" w:name="_Toc428969550"/>
      <w:bookmarkStart w:id="1190" w:name="_Toc429052941"/>
      <w:bookmarkStart w:id="1191" w:name="_Toc413359595"/>
      <w:bookmarkStart w:id="1192" w:name="_Toc3556987"/>
      <w:bookmarkStart w:id="1193" w:name="_Toc34747237"/>
      <w:bookmarkStart w:id="1194" w:name="_Toc77102053"/>
      <w:bookmarkStart w:id="1195" w:name="_Toc159618784"/>
      <w:bookmarkEnd w:id="1187"/>
      <w:bookmarkEnd w:id="1188"/>
      <w:bookmarkEnd w:id="1189"/>
      <w:bookmarkEnd w:id="1190"/>
      <w:r w:rsidRPr="00F54804">
        <w:t>Nut</w:t>
      </w:r>
      <w:bookmarkEnd w:id="1191"/>
      <w:bookmarkEnd w:id="1192"/>
      <w:bookmarkEnd w:id="1193"/>
      <w:bookmarkEnd w:id="1194"/>
      <w:bookmarkEnd w:id="1195"/>
      <w:r w:rsidRPr="00F54804">
        <w:t xml:space="preserve"> </w:t>
      </w:r>
    </w:p>
    <w:p w14:paraId="02888C05" w14:textId="69E08864"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12574E" w:rsidRPr="00F54804">
        <w:t xml:space="preserve">Table </w:t>
      </w:r>
      <w:r w:rsidR="0012574E">
        <w:rPr>
          <w:noProof/>
        </w:rPr>
        <w:t>54</w:t>
      </w:r>
      <w:r w:rsidR="00E0742D">
        <w:fldChar w:fldCharType="end"/>
      </w:r>
      <w:r w:rsidR="00E0742D">
        <w:t>)</w:t>
      </w:r>
      <w:r w:rsidR="00FC68DB" w:rsidRPr="00F54804">
        <w:t xml:space="preserve"> </w:t>
      </w:r>
    </w:p>
    <w:p w14:paraId="58E84EAF" w14:textId="4F0F629F" w:rsidR="00055698" w:rsidRPr="00286F85" w:rsidRDefault="00055698" w:rsidP="001640C5">
      <w:pPr>
        <w:pStyle w:val="Beschriftung"/>
        <w:keepNext/>
        <w:keepLines/>
      </w:pPr>
      <w:bookmarkStart w:id="1196" w:name="_Ref156248434"/>
      <w:bookmarkStart w:id="1197" w:name="_Toc159618986"/>
      <w:r w:rsidRPr="00F54804">
        <w:t xml:space="preserve">Table </w:t>
      </w:r>
      <w:r w:rsidRPr="00F54804">
        <w:fldChar w:fldCharType="begin"/>
      </w:r>
      <w:r w:rsidRPr="00F54804">
        <w:instrText xml:space="preserve"> SEQ Table \* ARABIC </w:instrText>
      </w:r>
      <w:r w:rsidRPr="00F54804">
        <w:fldChar w:fldCharType="separate"/>
      </w:r>
      <w:r w:rsidR="0012574E">
        <w:rPr>
          <w:noProof/>
        </w:rPr>
        <w:t>54</w:t>
      </w:r>
      <w:r w:rsidRPr="00F54804">
        <w:fldChar w:fldCharType="end"/>
      </w:r>
      <w:bookmarkEnd w:id="1196"/>
      <w:r w:rsidR="00BF29DE">
        <w:t xml:space="preserve"> —</w:t>
      </w:r>
      <w:r w:rsidR="00BF29DE" w:rsidRPr="00F54804">
        <w:t xml:space="preserve"> </w:t>
      </w:r>
      <w:r w:rsidRPr="00F54804">
        <w:t xml:space="preserve">Attributes of element </w:t>
      </w:r>
      <w:r w:rsidRPr="002941B8">
        <w:rPr>
          <w:rStyle w:val="CodeCharacter"/>
        </w:rPr>
        <w:t>&lt;nut/&gt;</w:t>
      </w:r>
      <w:bookmarkEnd w:id="1197"/>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lastRenderedPageBreak/>
        <w:t>These attributes have</w:t>
      </w:r>
      <w:r w:rsidR="00D0663B">
        <w:t xml:space="preserve"> the</w:t>
      </w:r>
      <w:r w:rsidRPr="005C2D94">
        <w:t xml:space="preserve"> following semantics:</w:t>
      </w:r>
    </w:p>
    <w:p w14:paraId="2DEB674C" w14:textId="6B19AF5B" w:rsidR="00FC68DB" w:rsidRPr="00BD52D7" w:rsidRDefault="00FC68DB" w:rsidP="00594759">
      <w:pPr>
        <w:keepNext/>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static_friction</w:t>
      </w:r>
      <w:proofErr w:type="spellEnd"/>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kinetic_friction</w:t>
      </w:r>
      <w:proofErr w:type="spellEnd"/>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767E0892" w:rsidR="00FC68DB" w:rsidRPr="005C2D9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clipped_to</w:t>
      </w:r>
      <w:proofErr w:type="spellEnd"/>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2FED4DE4"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fixed_to</w:t>
      </w:r>
      <w:proofErr w:type="spellEnd"/>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strength_property_class</w:t>
      </w:r>
      <w:proofErr w:type="spellEnd"/>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part_code</w:t>
      </w:r>
      <w:proofErr w:type="spellEnd"/>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269458C"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12574E" w:rsidRPr="00F54804">
        <w:t xml:space="preserve">Table </w:t>
      </w:r>
      <w:r w:rsidR="0012574E">
        <w:rPr>
          <w:noProof/>
        </w:rPr>
        <w:t>55</w:t>
      </w:r>
      <w:r w:rsidR="00E0742D">
        <w:fldChar w:fldCharType="end"/>
      </w:r>
      <w:r w:rsidR="00E0742D">
        <w:t>)</w:t>
      </w:r>
      <w:r w:rsidRPr="00F54804">
        <w:t>:</w:t>
      </w:r>
      <w:r w:rsidR="00E0742D">
        <w:t xml:space="preserve"> </w:t>
      </w:r>
    </w:p>
    <w:p w14:paraId="1A868C0D" w14:textId="2F852038" w:rsidR="00055698" w:rsidRPr="00F54804" w:rsidRDefault="00055698" w:rsidP="001640C5">
      <w:pPr>
        <w:pStyle w:val="Beschriftung"/>
        <w:keepNext/>
        <w:keepLines/>
      </w:pPr>
      <w:bookmarkStart w:id="1198" w:name="_Ref156248448"/>
      <w:bookmarkStart w:id="1199" w:name="_Toc159618987"/>
      <w:r w:rsidRPr="00F54804">
        <w:t xml:space="preserve">Table </w:t>
      </w:r>
      <w:r w:rsidRPr="00F54804">
        <w:fldChar w:fldCharType="begin"/>
      </w:r>
      <w:r w:rsidRPr="00F54804">
        <w:instrText xml:space="preserve"> SEQ Table \* ARABIC </w:instrText>
      </w:r>
      <w:r w:rsidRPr="00F54804">
        <w:fldChar w:fldCharType="separate"/>
      </w:r>
      <w:r w:rsidR="0012574E">
        <w:rPr>
          <w:noProof/>
        </w:rPr>
        <w:t>55</w:t>
      </w:r>
      <w:r w:rsidRPr="00F54804">
        <w:fldChar w:fldCharType="end"/>
      </w:r>
      <w:bookmarkEnd w:id="1198"/>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9"/>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200" w:name="_Toc428456270"/>
      <w:bookmarkStart w:id="1201" w:name="_Toc428537233"/>
      <w:bookmarkStart w:id="1202" w:name="_Toc428969552"/>
      <w:bookmarkStart w:id="1203" w:name="_Toc429052943"/>
      <w:bookmarkStart w:id="1204" w:name="_Toc413359596"/>
      <w:bookmarkStart w:id="1205" w:name="_Toc3556988"/>
      <w:bookmarkStart w:id="1206" w:name="_Toc34747238"/>
      <w:bookmarkStart w:id="1207" w:name="_Toc77102054"/>
      <w:bookmarkStart w:id="1208" w:name="_Toc159618785"/>
      <w:bookmarkStart w:id="1209" w:name="_Ref401160443"/>
      <w:bookmarkStart w:id="1210" w:name="_Ref401160449"/>
      <w:bookmarkStart w:id="1211" w:name="_Ref401160453"/>
      <w:bookmarkEnd w:id="1200"/>
      <w:bookmarkEnd w:id="1201"/>
      <w:bookmarkEnd w:id="1202"/>
      <w:bookmarkEnd w:id="1203"/>
      <w:r w:rsidRPr="000A1B7B">
        <w:t>Bolt</w:t>
      </w:r>
      <w:bookmarkEnd w:id="1204"/>
      <w:bookmarkEnd w:id="1205"/>
      <w:bookmarkEnd w:id="1206"/>
      <w:bookmarkEnd w:id="1207"/>
      <w:bookmarkEnd w:id="1208"/>
      <w:r w:rsidRPr="000A1B7B">
        <w:t xml:space="preserve"> </w:t>
      </w:r>
      <w:bookmarkEnd w:id="1209"/>
      <w:bookmarkEnd w:id="1210"/>
      <w:bookmarkEnd w:id="1211"/>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1FC6AA3D"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12574E" w:rsidRPr="00F54804">
        <w:t xml:space="preserve">Table </w:t>
      </w:r>
      <w:r w:rsidR="0012574E">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2F1034F7" w:rsidR="00055698" w:rsidRPr="00F54804" w:rsidRDefault="00055698" w:rsidP="001640C5">
      <w:pPr>
        <w:pStyle w:val="Beschriftung"/>
        <w:keepNext/>
        <w:keepLines/>
      </w:pPr>
      <w:bookmarkStart w:id="1212" w:name="_Ref156248462"/>
      <w:bookmarkStart w:id="1213" w:name="_Toc159618988"/>
      <w:r w:rsidRPr="00F54804">
        <w:t xml:space="preserve">Table </w:t>
      </w:r>
      <w:r w:rsidRPr="00F54804">
        <w:fldChar w:fldCharType="begin"/>
      </w:r>
      <w:r w:rsidRPr="00F54804">
        <w:instrText xml:space="preserve"> SEQ Table \* ARABIC </w:instrText>
      </w:r>
      <w:r w:rsidRPr="00F54804">
        <w:fldChar w:fldCharType="separate"/>
      </w:r>
      <w:r w:rsidR="0012574E">
        <w:rPr>
          <w:noProof/>
        </w:rPr>
        <w:t>56</w:t>
      </w:r>
      <w:r w:rsidRPr="00F54804">
        <w:fldChar w:fldCharType="end"/>
      </w:r>
      <w:bookmarkEnd w:id="1212"/>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2991F94E" w:rsidR="00FC68DB" w:rsidRPr="00F54804" w:rsidRDefault="00FC68DB">
      <w:pPr>
        <w:numPr>
          <w:ilvl w:val="0"/>
          <w:numId w:val="14"/>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 xml:space="preserve">Both, </w:t>
      </w:r>
      <w:proofErr w:type="gramStart"/>
      <w:r w:rsidR="00694242">
        <w:t>b</w:t>
      </w:r>
      <w:r w:rsidRPr="00F54804">
        <w:t>olt</w:t>
      </w:r>
      <w:proofErr w:type="gramEnd"/>
      <w:r w:rsidRPr="00F54804">
        <w:t xml:space="preserve">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430B7FA3"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5CA3B599"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12574E" w:rsidRPr="00F54804">
        <w:t xml:space="preserve">Table </w:t>
      </w:r>
      <w:r w:rsidR="0012574E">
        <w:rPr>
          <w:noProof/>
        </w:rPr>
        <w:t>57</w:t>
      </w:r>
      <w:r w:rsidR="00E0742D">
        <w:fldChar w:fldCharType="end"/>
      </w:r>
      <w:r w:rsidR="00E0742D">
        <w:t>)</w:t>
      </w:r>
      <w:r w:rsidRPr="00F54804">
        <w:t>:</w:t>
      </w:r>
      <w:r w:rsidR="00E0742D">
        <w:t xml:space="preserve"> </w:t>
      </w:r>
    </w:p>
    <w:p w14:paraId="0B120FD3" w14:textId="44E412F1" w:rsidR="00055698" w:rsidRPr="00F54804" w:rsidRDefault="00055698" w:rsidP="001640C5">
      <w:pPr>
        <w:pStyle w:val="Beschriftung"/>
        <w:keepNext/>
        <w:keepLines/>
      </w:pPr>
      <w:bookmarkStart w:id="1214" w:name="_Ref156248477"/>
      <w:bookmarkStart w:id="1215" w:name="_Toc159618989"/>
      <w:r w:rsidRPr="00F54804">
        <w:t xml:space="preserve">Table </w:t>
      </w:r>
      <w:r w:rsidRPr="00F54804">
        <w:fldChar w:fldCharType="begin"/>
      </w:r>
      <w:r w:rsidRPr="00F54804">
        <w:instrText xml:space="preserve"> SEQ Table \* ARABIC </w:instrText>
      </w:r>
      <w:r w:rsidRPr="00F54804">
        <w:fldChar w:fldCharType="separate"/>
      </w:r>
      <w:r w:rsidR="0012574E">
        <w:rPr>
          <w:noProof/>
        </w:rPr>
        <w:t>57</w:t>
      </w:r>
      <w:r w:rsidRPr="00F54804">
        <w:fldChar w:fldCharType="end"/>
      </w:r>
      <w:bookmarkEnd w:id="1214"/>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5"/>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 xml:space="preserve">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roofErr w:type="spellStart"/>
      <w:r w:rsidR="00FC68DB" w:rsidRPr="003354F7">
        <w:rPr>
          <w:lang w:val="en-GB"/>
        </w:rPr>
        <w:t>head_diameter</w:t>
      </w:r>
      <w:proofErr w:type="spellEnd"/>
      <w:r w:rsidR="00FC68DB" w:rsidRPr="003354F7">
        <w:rPr>
          <w:lang w:val="en-GB"/>
        </w:rPr>
        <w:t xml:space="preserve">="16.0" </w:t>
      </w:r>
      <w:proofErr w:type="spellStart"/>
      <w:r w:rsidR="00FC68DB" w:rsidRPr="003354F7">
        <w:rPr>
          <w:lang w:val="en-GB"/>
        </w:rPr>
        <w:t>head_height</w:t>
      </w:r>
      <w:proofErr w:type="spellEnd"/>
      <w:r w:rsidR="00FC68DB" w:rsidRPr="003354F7">
        <w:rPr>
          <w:lang w:val="en-GB"/>
        </w:rPr>
        <w:t xml:space="preserve">="5" </w:t>
      </w:r>
      <w:proofErr w:type="spellStart"/>
      <w:r w:rsidR="00FC68DB" w:rsidRPr="003354F7">
        <w:rPr>
          <w:lang w:val="en-GB"/>
        </w:rPr>
        <w:t>sink_size</w:t>
      </w:r>
      <w:proofErr w:type="spellEnd"/>
      <w:r w:rsidR="00FC68DB" w:rsidRPr="003354F7">
        <w:rPr>
          <w:lang w:val="en-GB"/>
        </w:rPr>
        <w:t xml:space="preserv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&lt;</w:t>
      </w:r>
      <w:proofErr w:type="spellStart"/>
      <w:r w:rsidR="00FC68DB" w:rsidRPr="002F1E02">
        <w:t>normal_direction</w:t>
      </w:r>
      <w:proofErr w:type="spellEnd"/>
      <w:r w:rsidR="00FC68DB" w:rsidRPr="002F1E02">
        <w:t>&gt; x="3.0" y="0.0</w:t>
      </w:r>
      <w:proofErr w:type="gramStart"/>
      <w:r w:rsidR="00FC68DB" w:rsidRPr="002F1E02">
        <w:t>"  z</w:t>
      </w:r>
      <w:proofErr w:type="gramEnd"/>
      <w:r w:rsidR="00FC68DB" w:rsidRPr="002F1E02">
        <w:t xml:space="preserve">="0.0"/&gt;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proofErr w:type="gramStart"/>
      <w:r w:rsidR="00FC68DB" w:rsidRPr="003354F7">
        <w:rPr>
          <w:lang w:val="en-GB"/>
        </w:rPr>
        <w:t>&lt;!--</w:t>
      </w:r>
      <w:proofErr w:type="gramEnd"/>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w:t>
      </w:r>
      <w:proofErr w:type="spellStart"/>
      <w:r w:rsidR="00FC68DB" w:rsidRPr="002F1E02">
        <w:rPr>
          <w:lang w:val="de-DE"/>
        </w:rPr>
        <w:t>bolt</w:t>
      </w:r>
      <w:proofErr w:type="spellEnd"/>
      <w:r w:rsidR="00FC68DB" w:rsidRPr="002F1E02">
        <w:rPr>
          <w:lang w:val="de-DE"/>
        </w:rPr>
        <w: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 xml:space="preserve"> diameter="16." </w:t>
      </w:r>
      <w:proofErr w:type="spellStart"/>
      <w:r w:rsidR="00FC68DB" w:rsidRPr="002F1E02">
        <w:rPr>
          <w:lang w:val="de-DE"/>
        </w:rPr>
        <w:t>height</w:t>
      </w:r>
      <w:proofErr w:type="spellEnd"/>
      <w:r w:rsidR="00FC68DB" w:rsidRPr="002F1E02">
        <w:rPr>
          <w:lang w:val="de-DE"/>
        </w:rPr>
        <w: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t>
      </w:r>
      <w:proofErr w:type="spellStart"/>
      <w:r w:rsidR="00FC68DB" w:rsidRPr="002F1E02">
        <w:rPr>
          <w:lang w:val="de-DE"/>
        </w:rPr>
        <w:t>washer</w:t>
      </w:r>
      <w:proofErr w:type="spellEnd"/>
      <w:r w:rsidR="00FC68DB" w:rsidRPr="002F1E02">
        <w:rPr>
          <w:lang w:val="de-DE"/>
        </w:rPr>
        <w:t xml:space="preserve"> </w:t>
      </w:r>
      <w:proofErr w:type="spellStart"/>
      <w:r w:rsidR="00FC68DB" w:rsidRPr="002F1E02">
        <w:rPr>
          <w:lang w:val="de-DE"/>
        </w:rPr>
        <w:t>outer_diameter</w:t>
      </w:r>
      <w:proofErr w:type="spellEnd"/>
      <w:r w:rsidR="00FC68DB" w:rsidRPr="002F1E02">
        <w:rPr>
          <w:lang w:val="de-DE"/>
        </w:rPr>
        <w:t>="20"/&gt;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w:t>
      </w:r>
      <w:proofErr w:type="spellStart"/>
      <w:r w:rsidR="00FC68DB" w:rsidRPr="003354F7">
        <w:rPr>
          <w:lang w:val="en-GB"/>
        </w:rPr>
        <w:t>outer_diameter</w:t>
      </w:r>
      <w:proofErr w:type="spellEnd"/>
      <w:r w:rsidR="00FC68DB" w:rsidRPr="003354F7">
        <w:rPr>
          <w:lang w:val="en-GB"/>
        </w:rPr>
        <w:t>="20"&gt;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9526AD">
      <w:pPr>
        <w:pStyle w:val="XMLCode"/>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9526AD">
      <w:pPr>
        <w:pStyle w:val="XMLCode"/>
        <w:keepNext/>
        <w:ind w:firstLine="0"/>
        <w:rPr>
          <w:lang w:val="en-GB"/>
        </w:rPr>
      </w:pPr>
      <w:r w:rsidRPr="002F1E02">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9526AD">
      <w:pPr>
        <w:pStyle w:val="XMLCode"/>
        <w:keepNext/>
        <w:ind w:firstLine="0"/>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9526AD">
      <w:pPr>
        <w:pStyle w:val="XMLCode"/>
        <w:ind w:firstLine="0"/>
        <w:rPr>
          <w:lang w:val="en-GB"/>
        </w:rPr>
      </w:pPr>
      <w:r w:rsidRPr="002F1E02">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proofErr w:type="gramStart"/>
      <w:r w:rsidRPr="004A6C4F">
        <w:rPr>
          <w:lang w:val="en-GB"/>
        </w:rPr>
        <w:t>&lt;!--</w:t>
      </w:r>
      <w:proofErr w:type="gramEnd"/>
      <w:r w:rsidRPr="004A6C4F">
        <w:rPr>
          <w:lang w:val="en-GB"/>
        </w:rPr>
        <w:t xml:space="preserve">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556B45">
        <w:rPr>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556B45">
        <w:rPr>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w:t>
      </w:r>
      <w:proofErr w:type="spellStart"/>
      <w:r w:rsidRPr="003354F7">
        <w:rPr>
          <w:lang w:val="en-GB"/>
        </w:rPr>
        <w:t>xmcf</w:t>
      </w:r>
      <w:proofErr w:type="spellEnd"/>
      <w:r w:rsidRPr="003354F7">
        <w:rPr>
          <w:lang w:val="en-GB"/>
        </w:rPr>
        <w:t>&gt;</w:t>
      </w:r>
      <w:bookmarkStart w:id="1216" w:name="_Toc428456272"/>
      <w:bookmarkStart w:id="1217" w:name="_Toc428537235"/>
      <w:bookmarkStart w:id="1218" w:name="_Toc428969554"/>
      <w:bookmarkStart w:id="1219" w:name="_Toc429052945"/>
      <w:bookmarkStart w:id="1220" w:name="_Toc3556989"/>
      <w:bookmarkStart w:id="1221" w:name="_Toc34747239"/>
      <w:bookmarkStart w:id="1222" w:name="_Toc77102055"/>
      <w:bookmarkEnd w:id="1216"/>
      <w:bookmarkEnd w:id="1217"/>
      <w:bookmarkEnd w:id="1218"/>
      <w:bookmarkEnd w:id="1219"/>
    </w:p>
    <w:p w14:paraId="0BFF6204" w14:textId="5FCA8F0B" w:rsidR="00FC68DB" w:rsidRPr="009B6E79" w:rsidRDefault="00FC68DB" w:rsidP="009B6E79">
      <w:pPr>
        <w:pStyle w:val="berschrift4"/>
      </w:pPr>
      <w:r w:rsidRPr="009B6E79">
        <w:t>Possible Bolt and Screw Assemblies</w:t>
      </w:r>
      <w:bookmarkEnd w:id="1220"/>
      <w:bookmarkEnd w:id="1221"/>
      <w:bookmarkEnd w:id="1222"/>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5BA444C7"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6032" behindDoc="0" locked="0" layoutInCell="1" allowOverlap="1" wp14:anchorId="1E01194E" wp14:editId="20F106D6">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9DA7EF2" id="Group 504" o:spid="_x0000_s1026" style="position:absolute;margin-left:193.95pt;margin-top:29.85pt;width:97pt;height:75pt;z-index:251756032;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32"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32"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74"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74"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32"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32"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12574E" w:rsidRPr="00F37191">
        <w:t xml:space="preserve">Figure </w:t>
      </w:r>
      <w:r w:rsidR="0012574E">
        <w:rPr>
          <w:noProof/>
        </w:rPr>
        <w:t>22</w:t>
      </w:r>
      <w:r w:rsidR="00D503B4">
        <w:fldChar w:fldCharType="end"/>
      </w:r>
      <w:r w:rsidR="00FC68DB" w:rsidRPr="00F37191">
        <w:t>:</w:t>
      </w:r>
      <w:r w:rsidR="00D503B4">
        <w:t xml:space="preserve"> </w:t>
      </w:r>
    </w:p>
    <w:p w14:paraId="537AE8A5" w14:textId="6D70BDBF" w:rsidR="00FC68DB" w:rsidRPr="00F37191" w:rsidRDefault="00FC68DB" w:rsidP="00314DA6">
      <w:pPr>
        <w:pStyle w:val="Beschriftung"/>
      </w:pPr>
      <w:bookmarkStart w:id="1223" w:name="_Ref157611795"/>
      <w:bookmarkStart w:id="1224" w:name="_Toc3557101"/>
      <w:bookmarkStart w:id="1225" w:name="_Toc34747352"/>
      <w:bookmarkStart w:id="1226" w:name="_Toc76030545"/>
      <w:bookmarkStart w:id="1227" w:name="_Toc94530831"/>
      <w:bookmarkStart w:id="1228" w:name="_Toc101428228"/>
      <w:bookmarkStart w:id="1229" w:name="_Toc159618865"/>
      <w:r w:rsidRPr="00F37191">
        <w:t xml:space="preserve">Figure </w:t>
      </w:r>
      <w:r w:rsidRPr="00F37191">
        <w:fldChar w:fldCharType="begin"/>
      </w:r>
      <w:r w:rsidRPr="00F37191">
        <w:instrText xml:space="preserve"> SEQ Figure \* ARABIC </w:instrText>
      </w:r>
      <w:r w:rsidRPr="00F37191">
        <w:fldChar w:fldCharType="separate"/>
      </w:r>
      <w:r w:rsidR="0012574E">
        <w:rPr>
          <w:noProof/>
        </w:rPr>
        <w:t>22</w:t>
      </w:r>
      <w:r w:rsidRPr="00F37191">
        <w:fldChar w:fldCharType="end"/>
      </w:r>
      <w:bookmarkEnd w:id="1223"/>
      <w:r w:rsidR="0019077F" w:rsidRPr="00F37191">
        <w:t xml:space="preserve"> —</w:t>
      </w:r>
      <w:r w:rsidRPr="00F37191">
        <w:t xml:space="preserve"> Bolt with welded </w:t>
      </w:r>
      <w:proofErr w:type="gramStart"/>
      <w:r w:rsidRPr="00F37191">
        <w:t>nut</w:t>
      </w:r>
      <w:bookmarkEnd w:id="1224"/>
      <w:bookmarkEnd w:id="1225"/>
      <w:bookmarkEnd w:id="1226"/>
      <w:bookmarkEnd w:id="1227"/>
      <w:bookmarkEnd w:id="1228"/>
      <w:bookmarkEnd w:id="1229"/>
      <w:proofErr w:type="gramEnd"/>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lastRenderedPageBreak/>
        <w:t xml:space="preserve">Bolt with clipped nut (clipped to the bottom sheet): This is the </w:t>
      </w:r>
      <w:r w:rsidRPr="00D0681A">
        <w:rPr>
          <w:iCs/>
        </w:rPr>
        <w:t>same</w:t>
      </w:r>
      <w:r w:rsidR="00A47F66">
        <w:rPr>
          <w:iCs/>
        </w:rPr>
        <w:t xml:space="preserve"> constellation</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3D6F5CEF"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6EAB12F7" wp14:editId="59A01648">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6C366EC" id="Group 491" o:spid="_x0000_s1026" style="position:absolute;margin-left:181.4pt;margin-top:23pt;width:112.25pt;height:69.7pt;z-index:251758080;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32"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32"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74"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74"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32"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32"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12574E" w:rsidRPr="00F37191">
        <w:t xml:space="preserve">Figure </w:t>
      </w:r>
      <w:r w:rsidR="0012574E">
        <w:rPr>
          <w:noProof/>
        </w:rPr>
        <w:t>23</w:t>
      </w:r>
      <w:r w:rsidR="00A47F66">
        <w:fldChar w:fldCharType="end"/>
      </w:r>
      <w:r w:rsidR="00FC68DB" w:rsidRPr="00F37191">
        <w:t xml:space="preserve">: </w:t>
      </w:r>
    </w:p>
    <w:p w14:paraId="59BEB4E2" w14:textId="0C562B7A" w:rsidR="00FC68DB" w:rsidRPr="00F37191" w:rsidRDefault="00FC68DB" w:rsidP="00983E80">
      <w:pPr>
        <w:pStyle w:val="Beschriftung"/>
        <w:spacing w:before="60"/>
      </w:pPr>
      <w:bookmarkStart w:id="1230" w:name="_Ref3568949"/>
      <w:bookmarkStart w:id="1231" w:name="_Toc3557102"/>
      <w:bookmarkStart w:id="1232" w:name="_Ref3568942"/>
      <w:bookmarkStart w:id="1233" w:name="_Toc34747353"/>
      <w:bookmarkStart w:id="1234" w:name="_Toc76030546"/>
      <w:bookmarkStart w:id="1235" w:name="_Toc94530832"/>
      <w:bookmarkStart w:id="1236" w:name="_Toc101428229"/>
      <w:bookmarkStart w:id="1237" w:name="_Toc159618866"/>
      <w:r w:rsidRPr="00F37191">
        <w:t xml:space="preserve">Figure </w:t>
      </w:r>
      <w:r w:rsidRPr="00F37191">
        <w:fldChar w:fldCharType="begin"/>
      </w:r>
      <w:r w:rsidRPr="00F37191">
        <w:instrText xml:space="preserve"> SEQ Figure \* ARABIC </w:instrText>
      </w:r>
      <w:r w:rsidRPr="00F37191">
        <w:fldChar w:fldCharType="separate"/>
      </w:r>
      <w:r w:rsidR="0012574E">
        <w:rPr>
          <w:noProof/>
        </w:rPr>
        <w:t>23</w:t>
      </w:r>
      <w:r w:rsidRPr="00F37191">
        <w:fldChar w:fldCharType="end"/>
      </w:r>
      <w:bookmarkEnd w:id="1230"/>
      <w:r w:rsidR="0019077F" w:rsidRPr="00F37191">
        <w:t xml:space="preserve"> —</w:t>
      </w:r>
      <w:r w:rsidRPr="00F37191">
        <w:t xml:space="preserve"> Bolt with free </w:t>
      </w:r>
      <w:proofErr w:type="gramStart"/>
      <w:r w:rsidRPr="00F37191">
        <w:t>nut</w:t>
      </w:r>
      <w:bookmarkEnd w:id="1231"/>
      <w:bookmarkEnd w:id="1232"/>
      <w:bookmarkEnd w:id="1233"/>
      <w:bookmarkEnd w:id="1234"/>
      <w:bookmarkEnd w:id="1235"/>
      <w:bookmarkEnd w:id="1236"/>
      <w:bookmarkEnd w:id="1237"/>
      <w:proofErr w:type="gramEnd"/>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proofErr w:type="spellStart"/>
      <w:r w:rsidRPr="001F76A8">
        <w:rPr>
          <w:rStyle w:val="CodeCharacter"/>
          <w:b w:val="0"/>
        </w:rPr>
        <w:t>fixed_to</w:t>
      </w:r>
      <w:proofErr w:type="spellEnd"/>
      <w:r w:rsidRPr="001F76A8">
        <w:rPr>
          <w:b w:val="0"/>
        </w:rPr>
        <w:t xml:space="preserve"> nor </w:t>
      </w:r>
      <w:proofErr w:type="spellStart"/>
      <w:r w:rsidRPr="001F76A8">
        <w:rPr>
          <w:rStyle w:val="CodeCharacter"/>
          <w:b w:val="0"/>
        </w:rPr>
        <w:t>clipped_to</w:t>
      </w:r>
      <w:proofErr w:type="spellEnd"/>
      <w:r w:rsidRPr="001F76A8">
        <w:rPr>
          <w:rStyle w:val="CodeCharacter"/>
          <w:b w:val="0"/>
        </w:rPr>
        <w:t xml:space="preserve"> </w:t>
      </w:r>
      <w:r w:rsidRPr="001F76A8">
        <w:rPr>
          <w:b w:val="0"/>
        </w:rPr>
        <w:t>attribute</w:t>
      </w:r>
      <w:r w:rsidR="001F76A8">
        <w:rPr>
          <w:b w:val="0"/>
        </w:rPr>
        <w:t>.</w:t>
      </w:r>
      <w:r w:rsidRPr="001F76A8">
        <w:rPr>
          <w:b w:val="0"/>
        </w:rPr>
        <w:t>)</w:t>
      </w:r>
      <w:r w:rsidR="001F76A8">
        <w:rPr>
          <w:b w:val="0"/>
        </w:rPr>
        <w:t xml:space="preserve"> </w:t>
      </w:r>
    </w:p>
    <w:p w14:paraId="6B28B7FF" w14:textId="176CE28F"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bookmarkStart w:id="1238" w:name="_Ref157612317"/>
      <w:r>
        <w:rPr>
          <w:noProof/>
        </w:rPr>
        <mc:AlternateContent>
          <mc:Choice Requires="wpg">
            <w:drawing>
              <wp:anchor distT="0" distB="0" distL="114300" distR="114300" simplePos="0" relativeHeight="251760128" behindDoc="0" locked="0" layoutInCell="1" allowOverlap="1" wp14:anchorId="2D15EF2B" wp14:editId="6D83C07D">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2D5B7B4" id="Group 481" o:spid="_x0000_s1026" style="position:absolute;margin-left:0;margin-top:24.65pt;width:103.7pt;height:70.45pt;z-index:251760128;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32"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32"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74"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74"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32"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32"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12574E" w:rsidRPr="00F37191">
        <w:t xml:space="preserve">Figure </w:t>
      </w:r>
      <w:r w:rsidR="0012574E">
        <w:rPr>
          <w:noProof/>
        </w:rPr>
        <w:t>24</w:t>
      </w:r>
      <w:r w:rsidR="00A47F66">
        <w:fldChar w:fldCharType="end"/>
      </w:r>
      <w:r w:rsidR="00FC68DB" w:rsidRPr="00F37191">
        <w:t>:</w:t>
      </w:r>
      <w:bookmarkEnd w:id="1238"/>
      <w:r w:rsidR="00A47F66">
        <w:t xml:space="preserve"> </w:t>
      </w:r>
    </w:p>
    <w:p w14:paraId="14279392" w14:textId="38EDE0D4" w:rsidR="00FC68DB" w:rsidRPr="00F37191" w:rsidRDefault="00FC68DB" w:rsidP="00983E80">
      <w:pPr>
        <w:pStyle w:val="Beschriftung"/>
        <w:spacing w:before="60"/>
      </w:pPr>
      <w:bookmarkStart w:id="1239" w:name="_Ref3568964"/>
      <w:bookmarkStart w:id="1240" w:name="_Toc3557103"/>
      <w:bookmarkStart w:id="1241" w:name="_Toc34747354"/>
      <w:bookmarkStart w:id="1242" w:name="_Toc76030547"/>
      <w:bookmarkStart w:id="1243" w:name="_Toc94530833"/>
      <w:bookmarkStart w:id="1244" w:name="_Toc101428230"/>
      <w:bookmarkStart w:id="1245" w:name="_Toc159618867"/>
      <w:r w:rsidRPr="00F37191">
        <w:t xml:space="preserve">Figure </w:t>
      </w:r>
      <w:r w:rsidRPr="00F37191">
        <w:fldChar w:fldCharType="begin"/>
      </w:r>
      <w:r w:rsidRPr="00F37191">
        <w:instrText xml:space="preserve"> SEQ Figure \* ARABIC </w:instrText>
      </w:r>
      <w:r w:rsidRPr="00F37191">
        <w:fldChar w:fldCharType="separate"/>
      </w:r>
      <w:r w:rsidR="0012574E">
        <w:rPr>
          <w:noProof/>
        </w:rPr>
        <w:t>24</w:t>
      </w:r>
      <w:r w:rsidRPr="00F37191">
        <w:fldChar w:fldCharType="end"/>
      </w:r>
      <w:bookmarkEnd w:id="1239"/>
      <w:r w:rsidR="0019077F" w:rsidRPr="00F37191">
        <w:t xml:space="preserve"> —</w:t>
      </w:r>
      <w:r w:rsidRPr="00F37191">
        <w:t xml:space="preserve"> </w:t>
      </w:r>
      <w:proofErr w:type="gramStart"/>
      <w:r w:rsidRPr="00F37191">
        <w:t>Screw</w:t>
      </w:r>
      <w:bookmarkEnd w:id="1240"/>
      <w:bookmarkEnd w:id="1241"/>
      <w:bookmarkEnd w:id="1242"/>
      <w:bookmarkEnd w:id="1243"/>
      <w:bookmarkEnd w:id="1244"/>
      <w:bookmarkEnd w:id="1245"/>
      <w:proofErr w:type="gramEnd"/>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2549C002"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37919" behindDoc="0" locked="0" layoutInCell="1" allowOverlap="1" wp14:anchorId="10F4B1F4" wp14:editId="6A03E860">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0F8887E" id="Group 464" o:spid="_x0000_s1026" style="position:absolute;margin-left:0;margin-top:24.7pt;width:106.6pt;height:72.55pt;z-index:25153791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32"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32"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74"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74"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32"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32"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12574E" w:rsidRPr="00F37191">
        <w:t xml:space="preserve">Figure </w:t>
      </w:r>
      <w:r w:rsidR="0012574E">
        <w:rPr>
          <w:noProof/>
        </w:rPr>
        <w:t>25</w:t>
      </w:r>
      <w:r w:rsidR="00154A5E">
        <w:fldChar w:fldCharType="end"/>
      </w:r>
      <w:r w:rsidR="00FC68DB" w:rsidRPr="00F37191">
        <w:t xml:space="preserve">: </w:t>
      </w:r>
    </w:p>
    <w:p w14:paraId="1AAD2088" w14:textId="1D51D76D" w:rsidR="00FC68DB" w:rsidRPr="00F37191" w:rsidRDefault="00FC68DB" w:rsidP="00983E80">
      <w:pPr>
        <w:pStyle w:val="Beschriftung"/>
        <w:spacing w:before="60"/>
      </w:pPr>
      <w:bookmarkStart w:id="1246" w:name="_Ref157611993"/>
      <w:bookmarkStart w:id="1247" w:name="_Toc3557104"/>
      <w:bookmarkStart w:id="1248" w:name="_Toc34747355"/>
      <w:bookmarkStart w:id="1249" w:name="_Toc76030548"/>
      <w:bookmarkStart w:id="1250" w:name="_Toc94530834"/>
      <w:bookmarkStart w:id="1251" w:name="_Toc101428231"/>
      <w:bookmarkStart w:id="1252" w:name="_Toc159618868"/>
      <w:r w:rsidRPr="00F37191">
        <w:t xml:space="preserve">Figure </w:t>
      </w:r>
      <w:r w:rsidRPr="00F37191">
        <w:fldChar w:fldCharType="begin"/>
      </w:r>
      <w:r w:rsidRPr="00F37191">
        <w:instrText xml:space="preserve"> SEQ Figure \* ARABIC </w:instrText>
      </w:r>
      <w:r w:rsidRPr="00F37191">
        <w:fldChar w:fldCharType="separate"/>
      </w:r>
      <w:r w:rsidR="0012574E">
        <w:rPr>
          <w:noProof/>
        </w:rPr>
        <w:t>25</w:t>
      </w:r>
      <w:r w:rsidRPr="00F37191">
        <w:fldChar w:fldCharType="end"/>
      </w:r>
      <w:bookmarkEnd w:id="1246"/>
      <w:r w:rsidR="0019077F" w:rsidRPr="00F37191">
        <w:t xml:space="preserve"> —</w:t>
      </w:r>
      <w:r w:rsidRPr="00F37191">
        <w:t xml:space="preserve"> Welded stud with free </w:t>
      </w:r>
      <w:proofErr w:type="gramStart"/>
      <w:r w:rsidRPr="00F37191">
        <w:t>nut</w:t>
      </w:r>
      <w:bookmarkEnd w:id="1247"/>
      <w:bookmarkEnd w:id="1248"/>
      <w:bookmarkEnd w:id="1249"/>
      <w:bookmarkEnd w:id="1250"/>
      <w:bookmarkEnd w:id="1251"/>
      <w:bookmarkEnd w:id="1252"/>
      <w:proofErr w:type="gramEnd"/>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00603748" w:rsidRPr="00F37191">
        <w:rPr>
          <w:lang w:val="en-GB"/>
        </w:rPr>
        <w:t xml:space="preserve">    </w:t>
      </w:r>
      <w:r w:rsidRPr="00F37191">
        <w:rPr>
          <w:lang w:val="en-GB"/>
        </w:rPr>
        <w:t xml:space="preserve">   </w:t>
      </w:r>
      <w:proofErr w:type="spellStart"/>
      <w:r w:rsidRPr="00F37191">
        <w:rPr>
          <w:lang w:val="en-GB"/>
        </w:rPr>
        <w:t>thread_length</w:t>
      </w:r>
      <w:proofErr w:type="spellEnd"/>
      <w:r w:rsidRPr="00F37191">
        <w:rPr>
          <w:lang w:val="en-GB"/>
        </w:rPr>
        <w:t>="35"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proofErr w:type="spellStart"/>
      <w:r w:rsidRPr="00F37191">
        <w:rPr>
          <w:lang w:val="fr-FR"/>
        </w:rPr>
        <w:t>part_code</w:t>
      </w:r>
      <w:proofErr w:type="spellEnd"/>
      <w:r w:rsidRPr="00F37191">
        <w:rPr>
          <w:lang w:val="fr-FR"/>
        </w:rPr>
        <w:t>="M10x50 12.9"&gt;</w:t>
      </w:r>
    </w:p>
    <w:p w14:paraId="6F6B729E" w14:textId="77777777" w:rsidR="00FC68DB" w:rsidRPr="00F37191" w:rsidRDefault="00FC68DB" w:rsidP="00603748">
      <w:pPr>
        <w:pStyle w:val="XMLCode"/>
        <w:ind w:firstLine="0"/>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603748">
      <w:pPr>
        <w:pStyle w:val="XMLCode"/>
        <w:ind w:firstLine="0"/>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68BAE84D"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12574E" w:rsidRPr="00F54804">
        <w:t xml:space="preserve">Figure </w:t>
      </w:r>
      <w:r w:rsidR="0012574E">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54FECE09" w:rsidR="00FC68DB" w:rsidRPr="00F54804" w:rsidRDefault="00FC68DB" w:rsidP="00BD52D7">
      <w:pPr>
        <w:pStyle w:val="Beschriftung"/>
        <w:rPr>
          <w:lang w:eastAsia="x-none"/>
        </w:rPr>
      </w:pPr>
      <w:bookmarkStart w:id="1253" w:name="_Ref157612008"/>
      <w:bookmarkStart w:id="1254" w:name="_Toc3557105"/>
      <w:bookmarkStart w:id="1255" w:name="_Toc34747356"/>
      <w:bookmarkStart w:id="1256" w:name="_Toc76030549"/>
      <w:bookmarkStart w:id="1257" w:name="_Toc94530835"/>
      <w:bookmarkStart w:id="1258" w:name="_Toc101428232"/>
      <w:bookmarkStart w:id="1259" w:name="_Toc159618869"/>
      <w:r w:rsidRPr="00F54804">
        <w:t xml:space="preserve">Figure </w:t>
      </w:r>
      <w:r w:rsidRPr="00F54804">
        <w:fldChar w:fldCharType="begin"/>
      </w:r>
      <w:r w:rsidRPr="00F54804">
        <w:instrText xml:space="preserve"> SEQ Figure \* ARABIC </w:instrText>
      </w:r>
      <w:r w:rsidRPr="00F54804">
        <w:fldChar w:fldCharType="separate"/>
      </w:r>
      <w:r w:rsidR="0012574E">
        <w:rPr>
          <w:noProof/>
        </w:rPr>
        <w:t>26</w:t>
      </w:r>
      <w:r w:rsidRPr="00F54804">
        <w:fldChar w:fldCharType="end"/>
      </w:r>
      <w:bookmarkEnd w:id="1253"/>
      <w:r w:rsidR="0019077F">
        <w:t xml:space="preserve"> —</w:t>
      </w:r>
      <w:r w:rsidRPr="00F54804">
        <w:t xml:space="preserve"> Plain </w:t>
      </w:r>
      <w:proofErr w:type="gramStart"/>
      <w:r w:rsidRPr="00F54804">
        <w:t>stud</w:t>
      </w:r>
      <w:bookmarkEnd w:id="1254"/>
      <w:bookmarkEnd w:id="1255"/>
      <w:bookmarkEnd w:id="1256"/>
      <w:bookmarkEnd w:id="1257"/>
      <w:bookmarkEnd w:id="1258"/>
      <w:bookmarkEnd w:id="1259"/>
      <w:proofErr w:type="gramEnd"/>
    </w:p>
    <w:p w14:paraId="074E6FA8" w14:textId="6368A939"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12574E">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60" w:name="_Toc428456274"/>
      <w:bookmarkStart w:id="1261" w:name="_Toc428537237"/>
      <w:bookmarkStart w:id="1262" w:name="_Toc428969556"/>
      <w:bookmarkStart w:id="1263" w:name="_Toc429052947"/>
      <w:bookmarkStart w:id="1264" w:name="_Toc428456275"/>
      <w:bookmarkStart w:id="1265" w:name="_Toc428537238"/>
      <w:bookmarkStart w:id="1266" w:name="_Toc428969557"/>
      <w:bookmarkStart w:id="1267" w:name="_Toc429052948"/>
      <w:bookmarkStart w:id="1268" w:name="_Toc413359597"/>
      <w:bookmarkStart w:id="1269" w:name="_Toc3556990"/>
      <w:bookmarkStart w:id="1270" w:name="_Toc34747240"/>
      <w:bookmarkStart w:id="1271" w:name="_Toc77102056"/>
      <w:bookmarkStart w:id="1272" w:name="_Toc159618786"/>
      <w:bookmarkEnd w:id="1260"/>
      <w:bookmarkEnd w:id="1261"/>
      <w:bookmarkEnd w:id="1262"/>
      <w:bookmarkEnd w:id="1263"/>
      <w:bookmarkEnd w:id="1264"/>
      <w:bookmarkEnd w:id="1265"/>
      <w:bookmarkEnd w:id="1266"/>
      <w:bookmarkEnd w:id="1267"/>
      <w:r w:rsidRPr="00F54804">
        <w:t>Screw</w:t>
      </w:r>
      <w:bookmarkEnd w:id="1268"/>
      <w:bookmarkEnd w:id="1269"/>
      <w:bookmarkEnd w:id="1270"/>
      <w:bookmarkEnd w:id="1271"/>
      <w:bookmarkEnd w:id="1272"/>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1E57A10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12574E" w:rsidRPr="00F54804">
        <w:t xml:space="preserve">Table </w:t>
      </w:r>
      <w:r w:rsidR="0012574E">
        <w:rPr>
          <w:noProof/>
        </w:rPr>
        <w:t>58</w:t>
      </w:r>
      <w:r w:rsidR="00E0742D">
        <w:rPr>
          <w:rFonts w:cs="Courier New"/>
        </w:rPr>
        <w:fldChar w:fldCharType="end"/>
      </w:r>
      <w:r w:rsidR="00E0742D">
        <w:rPr>
          <w:rFonts w:cs="Courier New"/>
        </w:rPr>
        <w:t>)</w:t>
      </w:r>
      <w:r w:rsidRPr="00F54804">
        <w:rPr>
          <w:rFonts w:cs="Courier New"/>
        </w:rPr>
        <w:t>:</w:t>
      </w:r>
    </w:p>
    <w:p w14:paraId="1ED68580" w14:textId="35162FD1" w:rsidR="00055698" w:rsidRPr="00951A4A" w:rsidRDefault="00055698" w:rsidP="001640C5">
      <w:pPr>
        <w:pStyle w:val="Beschriftung"/>
        <w:keepNext/>
        <w:keepLines/>
      </w:pPr>
      <w:bookmarkStart w:id="1273" w:name="_Ref156248539"/>
      <w:bookmarkStart w:id="1274" w:name="_Toc159618990"/>
      <w:r w:rsidRPr="00F54804">
        <w:t xml:space="preserve">Table </w:t>
      </w:r>
      <w:r w:rsidRPr="00F54804">
        <w:fldChar w:fldCharType="begin"/>
      </w:r>
      <w:r w:rsidRPr="00F54804">
        <w:instrText xml:space="preserve"> SEQ Table \* ARABIC </w:instrText>
      </w:r>
      <w:r w:rsidRPr="00F54804">
        <w:fldChar w:fldCharType="separate"/>
      </w:r>
      <w:r w:rsidR="0012574E">
        <w:rPr>
          <w:noProof/>
        </w:rPr>
        <w:t>58</w:t>
      </w:r>
      <w:r w:rsidRPr="00F54804">
        <w:fldChar w:fldCharType="end"/>
      </w:r>
      <w:bookmarkEnd w:id="1273"/>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4"/>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4B17EA10"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12574E">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w:t>
      </w:r>
      <w:proofErr w:type="gramStart"/>
      <w:r w:rsidRPr="0013175B">
        <w:t>has to</w:t>
      </w:r>
      <w:proofErr w:type="gramEnd"/>
      <w:r w:rsidRPr="0013175B">
        <w:t xml:space="preserve"> be derived from </w:t>
      </w:r>
      <w:r w:rsidR="007F7662">
        <w:t xml:space="preserve">the </w:t>
      </w:r>
      <w:r w:rsidRPr="0013175B">
        <w:t>connection direction.</w:t>
      </w:r>
      <w:r w:rsidR="007F7662">
        <w:t xml:space="preserve"> </w:t>
      </w:r>
    </w:p>
    <w:p w14:paraId="30DC7B38" w14:textId="1C4E744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12574E" w:rsidRPr="003C51B1">
        <w:t xml:space="preserve">Table </w:t>
      </w:r>
      <w:r w:rsidR="0012574E">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2914C218" w:rsidR="00055698" w:rsidRPr="003C51B1" w:rsidRDefault="00055698" w:rsidP="001640C5">
      <w:pPr>
        <w:pStyle w:val="Beschriftung"/>
        <w:keepNext/>
        <w:keepLines/>
      </w:pPr>
      <w:bookmarkStart w:id="1275" w:name="_Ref156248548"/>
      <w:bookmarkStart w:id="1276" w:name="_Toc159618991"/>
      <w:r w:rsidRPr="003C51B1">
        <w:t xml:space="preserve">Table </w:t>
      </w:r>
      <w:r w:rsidRPr="003C51B1">
        <w:fldChar w:fldCharType="begin"/>
      </w:r>
      <w:r w:rsidRPr="003C51B1">
        <w:instrText xml:space="preserve"> SEQ Table \* ARABIC </w:instrText>
      </w:r>
      <w:r w:rsidRPr="003C51B1">
        <w:fldChar w:fldCharType="separate"/>
      </w:r>
      <w:r w:rsidR="0012574E">
        <w:rPr>
          <w:noProof/>
        </w:rPr>
        <w:t>59</w:t>
      </w:r>
      <w:r w:rsidRPr="003C51B1">
        <w:fldChar w:fldCharType="end"/>
      </w:r>
      <w:bookmarkEnd w:id="1275"/>
      <w:r w:rsidR="008135BF" w:rsidRPr="003C51B1">
        <w:t xml:space="preserve"> — </w:t>
      </w:r>
      <w:r w:rsidRPr="003C51B1">
        <w:t xml:space="preserve">Nested elements of element </w:t>
      </w:r>
      <w:r w:rsidRPr="003C51B1">
        <w:rPr>
          <w:rStyle w:val="CodeCharacter"/>
        </w:rPr>
        <w:t>&lt;screw/&gt;</w:t>
      </w:r>
      <w:bookmarkEnd w:id="1276"/>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proofErr w:type="spellStart"/>
      <w:r w:rsidRPr="003C51B1">
        <w:rPr>
          <w:lang w:val="en-GB"/>
        </w:rPr>
        <w:t>threaded_connection</w:t>
      </w:r>
      <w:proofErr w:type="spellEnd"/>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lastRenderedPageBreak/>
        <w:t xml:space="preserve">           &lt;screw /&gt; </w:t>
      </w:r>
      <w:proofErr w:type="gramStart"/>
      <w:r w:rsidRPr="003C51B1">
        <w:rPr>
          <w:lang w:val="en-GB"/>
        </w:rPr>
        <w:t>&lt;!--</w:t>
      </w:r>
      <w:proofErr w:type="gramEnd"/>
      <w:r w:rsidRPr="003C51B1">
        <w:rPr>
          <w:lang w:val="en-GB"/>
        </w:rPr>
        <w:t xml:space="preserve">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proofErr w:type="spellStart"/>
      <w:r w:rsidR="00FC68DB" w:rsidRPr="003C51B1">
        <w:rPr>
          <w:lang w:val="en-GB"/>
        </w:rPr>
        <w:t>threaded_connection</w:t>
      </w:r>
      <w:proofErr w:type="spellEnd"/>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7" w:name="_Toc3556991"/>
      <w:bookmarkStart w:id="1278" w:name="_Toc34747241"/>
      <w:bookmarkStart w:id="1279" w:name="_Toc77102057"/>
      <w:r w:rsidRPr="00F54804">
        <w:t xml:space="preserve">Flow Drilled Screws </w:t>
      </w:r>
      <w:bookmarkEnd w:id="1277"/>
      <w:bookmarkEnd w:id="1278"/>
      <w:bookmarkEnd w:id="1279"/>
    </w:p>
    <w:p w14:paraId="673A090E" w14:textId="51239DFC" w:rsidR="00747831" w:rsidRPr="00747831" w:rsidRDefault="00747831" w:rsidP="000E094F">
      <w:pPr>
        <w:pStyle w:val="berschrift5"/>
      </w:pPr>
      <w:r>
        <w:t>General</w:t>
      </w:r>
    </w:p>
    <w:p w14:paraId="7C98E2E2" w14:textId="66034BA6"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12574E" w:rsidRPr="0012574E">
        <w:rPr>
          <w:rFonts w:ascii="Cambria" w:hAnsi="Cambria"/>
          <w:sz w:val="22"/>
          <w:szCs w:val="22"/>
        </w:rPr>
        <w:t xml:space="preserve">Figure </w:t>
      </w:r>
      <w:r w:rsidR="0012574E" w:rsidRPr="0012574E">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12574E" w:rsidRPr="0012574E">
        <w:rPr>
          <w:rFonts w:ascii="Cambria" w:hAnsi="Cambria"/>
          <w:sz w:val="22"/>
          <w:szCs w:val="22"/>
        </w:rPr>
        <w:t xml:space="preserve">Figure </w:t>
      </w:r>
      <w:r w:rsidR="0012574E" w:rsidRPr="0012574E">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2176" behindDoc="0" locked="0" layoutInCell="1" allowOverlap="1" wp14:anchorId="1662EEF2" wp14:editId="727C70AC">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41" style="position:absolute;left:0;text-align:left;margin-left:0;margin-top:20.55pt;width:284.95pt;height:190.05pt;z-index:251762176;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BMn/DnQwQAAMg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42"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88" o:title=""/>
                </v:shape>
                <v:shape id="Grafik 1590" o:spid="_x0000_s1343"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89" o:title=""/>
                </v:shape>
                <v:shape id="Grafik 1591" o:spid="_x0000_s1344"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0" o:title="Ein Bild, das Text, Transport enthält"/>
                </v:shape>
                <v:shape id="Textfeld 9" o:spid="_x0000_s1345"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46"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v:textbox>
                </v:shape>
                <v:shape id="Textfeld 11" o:spid="_x0000_s1347"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v:textbox>
                </v:shape>
                <w10:wrap type="topAndBottom" anchorx="page"/>
              </v:group>
            </w:pict>
          </mc:Fallback>
        </mc:AlternateContent>
      </w:r>
    </w:p>
    <w:p w14:paraId="32A6EC64" w14:textId="52D7480A" w:rsidR="00FC68DB" w:rsidRPr="0013175B" w:rsidRDefault="00FC68DB" w:rsidP="00BD52D7">
      <w:pPr>
        <w:pStyle w:val="Beschriftung"/>
        <w:rPr>
          <w:color w:val="676F76"/>
          <w:sz w:val="21"/>
          <w:szCs w:val="21"/>
        </w:rPr>
      </w:pPr>
      <w:bookmarkStart w:id="1280" w:name="_Ref157616355"/>
      <w:bookmarkStart w:id="1281" w:name="_Toc3557106"/>
      <w:bookmarkStart w:id="1282" w:name="_Toc34747357"/>
      <w:bookmarkStart w:id="1283" w:name="_Toc76030550"/>
      <w:bookmarkStart w:id="1284" w:name="_Toc94530836"/>
      <w:bookmarkStart w:id="1285" w:name="_Toc101428233"/>
      <w:bookmarkStart w:id="1286" w:name="_Toc159618870"/>
      <w:r w:rsidRPr="00F54804">
        <w:t xml:space="preserve">Figure </w:t>
      </w:r>
      <w:r w:rsidRPr="00F54804">
        <w:fldChar w:fldCharType="begin"/>
      </w:r>
      <w:r w:rsidRPr="00F54804">
        <w:instrText xml:space="preserve"> SEQ Figure \* ARABIC </w:instrText>
      </w:r>
      <w:r w:rsidRPr="00F54804">
        <w:fldChar w:fldCharType="separate"/>
      </w:r>
      <w:r w:rsidR="0012574E">
        <w:rPr>
          <w:noProof/>
        </w:rPr>
        <w:t>27</w:t>
      </w:r>
      <w:r w:rsidRPr="00F54804">
        <w:fldChar w:fldCharType="end"/>
      </w:r>
      <w:bookmarkEnd w:id="1280"/>
      <w:r w:rsidR="0019077F">
        <w:t xml:space="preserve"> —</w:t>
      </w:r>
      <w:r w:rsidRPr="00F54804">
        <w:t xml:space="preserve"> Process of Flow Drill</w:t>
      </w:r>
      <w:r w:rsidR="002C7560">
        <w:t>ed</w:t>
      </w:r>
      <w:r w:rsidRPr="00F54804">
        <w:t xml:space="preserve"> Screwing</w:t>
      </w:r>
      <w:bookmarkEnd w:id="1281"/>
      <w:bookmarkEnd w:id="1282"/>
      <w:bookmarkEnd w:id="1283"/>
      <w:bookmarkEnd w:id="1284"/>
      <w:bookmarkEnd w:id="1285"/>
      <w:bookmarkEnd w:id="1286"/>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thread </w:t>
                              </w:r>
                              <w:proofErr w:type="gramStart"/>
                              <w:r>
                                <w:rPr>
                                  <w:rFonts w:asciiTheme="minorHAnsi" w:hAnsi="Calibri" w:cstheme="minorBidi"/>
                                  <w:color w:val="000000" w:themeColor="text1"/>
                                  <w:kern w:val="24"/>
                                  <w:sz w:val="20"/>
                                  <w:szCs w:val="20"/>
                                </w:rPr>
                                <w:t>length</w:t>
                              </w:r>
                              <w:proofErr w:type="gramEnd"/>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48"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">
                <v:shape id="Grafik 1596" o:spid="_x0000_s1349"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2" o:title=""/>
                </v:shape>
                <v:line id="Gerader Verbinder 1597" o:spid="_x0000_s1350"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51"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52"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53"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54"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55"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56"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57"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58"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59"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60"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61"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62"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63"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64"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65"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66"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thread </w:t>
                        </w:r>
                        <w:proofErr w:type="gramStart"/>
                        <w:r>
                          <w:rPr>
                            <w:rFonts w:asciiTheme="minorHAnsi" w:hAnsi="Calibri" w:cstheme="minorBidi"/>
                            <w:color w:val="000000" w:themeColor="text1"/>
                            <w:kern w:val="24"/>
                            <w:sz w:val="20"/>
                            <w:szCs w:val="20"/>
                          </w:rPr>
                          <w:t>length</w:t>
                        </w:r>
                        <w:proofErr w:type="gramEnd"/>
                      </w:p>
                    </w:txbxContent>
                  </v:textbox>
                </v:shape>
                <w10:anchorlock/>
              </v:group>
            </w:pict>
          </mc:Fallback>
        </mc:AlternateContent>
      </w:r>
    </w:p>
    <w:p w14:paraId="1F16CD56" w14:textId="6A13CBC1" w:rsidR="00FC68DB" w:rsidRPr="005C2D94" w:rsidRDefault="00FC68DB" w:rsidP="00BD52D7">
      <w:pPr>
        <w:pStyle w:val="Beschriftung"/>
      </w:pPr>
      <w:bookmarkStart w:id="1287" w:name="_Ref157616370"/>
      <w:bookmarkStart w:id="1288" w:name="_Toc159618871"/>
      <w:bookmarkStart w:id="1289" w:name="_Toc3557107"/>
      <w:bookmarkStart w:id="1290" w:name="_Toc34747358"/>
      <w:bookmarkStart w:id="1291" w:name="_Toc76030551"/>
      <w:bookmarkStart w:id="1292" w:name="_Toc94530837"/>
      <w:bookmarkStart w:id="1293" w:name="_Toc101428234"/>
      <w:r w:rsidRPr="00F54804">
        <w:t xml:space="preserve">Figure </w:t>
      </w:r>
      <w:r w:rsidRPr="00F54804">
        <w:fldChar w:fldCharType="begin"/>
      </w:r>
      <w:r w:rsidRPr="00F54804">
        <w:instrText xml:space="preserve"> SEQ Figure \* ARABIC </w:instrText>
      </w:r>
      <w:r w:rsidRPr="00F54804">
        <w:fldChar w:fldCharType="separate"/>
      </w:r>
      <w:r w:rsidR="0012574E">
        <w:rPr>
          <w:noProof/>
        </w:rPr>
        <w:t>28</w:t>
      </w:r>
      <w:r w:rsidRPr="00F54804">
        <w:fldChar w:fldCharType="end"/>
      </w:r>
      <w:bookmarkEnd w:id="1287"/>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w:t>
      </w:r>
      <w:proofErr w:type="gramStart"/>
      <w:r w:rsidR="008156A3" w:rsidRPr="008156A3">
        <w:t>screw</w:t>
      </w:r>
      <w:bookmarkEnd w:id="1288"/>
      <w:proofErr w:type="gramEnd"/>
      <w:r w:rsidR="008156A3" w:rsidRPr="008156A3">
        <w:t xml:space="preserve"> </w:t>
      </w:r>
      <w:bookmarkEnd w:id="1289"/>
      <w:bookmarkEnd w:id="1290"/>
      <w:bookmarkEnd w:id="1291"/>
      <w:bookmarkEnd w:id="1292"/>
      <w:bookmarkEnd w:id="1293"/>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proofErr w:type="spellStart"/>
      <w:r w:rsidRPr="005C2D94">
        <w:t>flow_</w:t>
      </w:r>
      <w:proofErr w:type="gramStart"/>
      <w:r w:rsidRPr="005C2D94">
        <w:t>drilled</w:t>
      </w:r>
      <w:proofErr w:type="spellEnd"/>
      <w:r w:rsidR="00AF69E3">
        <w:t>”</w:t>
      </w:r>
      <w:proofErr w:type="gramEnd"/>
      <w:r w:rsidR="00AF69E3">
        <w:t xml:space="preserve"> </w:t>
      </w:r>
    </w:p>
    <w:p w14:paraId="50EFBEA6" w14:textId="125CCA5C"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12574E" w:rsidRPr="00F54804">
        <w:t xml:space="preserve">Table </w:t>
      </w:r>
      <w:r w:rsidR="0012574E">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4BEFBD57" w:rsidR="00055698" w:rsidRPr="00F54804" w:rsidRDefault="00055698" w:rsidP="001640C5">
      <w:pPr>
        <w:pStyle w:val="Beschriftung"/>
        <w:keepNext/>
        <w:keepLines/>
        <w:rPr>
          <w:rFonts w:cs="Calibri"/>
          <w:lang w:eastAsia="en-GB"/>
        </w:rPr>
      </w:pPr>
      <w:bookmarkStart w:id="1294" w:name="_Ref156248583"/>
      <w:bookmarkStart w:id="1295" w:name="_Toc159618992"/>
      <w:r w:rsidRPr="00F54804">
        <w:t xml:space="preserve">Table </w:t>
      </w:r>
      <w:r w:rsidRPr="00F54804">
        <w:fldChar w:fldCharType="begin"/>
      </w:r>
      <w:r w:rsidRPr="00F54804">
        <w:instrText xml:space="preserve"> SEQ Table \* ARABIC </w:instrText>
      </w:r>
      <w:r w:rsidRPr="00F54804">
        <w:fldChar w:fldCharType="separate"/>
      </w:r>
      <w:r w:rsidR="0012574E">
        <w:rPr>
          <w:noProof/>
        </w:rPr>
        <w:t>60</w:t>
      </w:r>
      <w:r w:rsidRPr="00F54804">
        <w:fldChar w:fldCharType="end"/>
      </w:r>
      <w:bookmarkEnd w:id="1294"/>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9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0FFFE1D3"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12574E" w:rsidRPr="00F54804">
        <w:t xml:space="preserve">Figure </w:t>
      </w:r>
      <w:r w:rsidR="0012574E">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w:lastRenderedPageBreak/>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67"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Ch2wUAALYoAAAOAAAAZHJzL2Uyb0RvYy54bWzsWltv2zYUfh+w/yDo&#10;vbXutoU4RZe2WYFuC9au77RE20IlUaPo2Omv33dISb4kdbwiTpzW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">
                <v:shape id="Grafik 1615" o:spid="_x0000_s1368"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94" o:title=""/>
                </v:shape>
                <v:line id="Gerader Verbinder 1616" o:spid="_x0000_s1369"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70"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71"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72"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73"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74"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75"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76"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77"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78"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79"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80"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81"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82"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83"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384"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00F128E7" w:rsidR="00FC68DB" w:rsidRPr="00F54804" w:rsidRDefault="00FC68DB" w:rsidP="00BD52D7">
      <w:pPr>
        <w:pStyle w:val="Beschriftung"/>
        <w:rPr>
          <w:rFonts w:cs="Calibri"/>
          <w:lang w:eastAsia="en-GB"/>
        </w:rPr>
      </w:pPr>
      <w:bookmarkStart w:id="1296" w:name="_Ref157672434"/>
      <w:bookmarkStart w:id="1297" w:name="_Toc3557108"/>
      <w:bookmarkStart w:id="1298" w:name="_Toc34747359"/>
      <w:bookmarkStart w:id="1299" w:name="_Toc76030552"/>
      <w:bookmarkStart w:id="1300" w:name="_Toc94530838"/>
      <w:bookmarkStart w:id="1301" w:name="_Toc101428235"/>
      <w:bookmarkStart w:id="1302" w:name="_Toc159618872"/>
      <w:r w:rsidRPr="00F54804">
        <w:t xml:space="preserve">Figure </w:t>
      </w:r>
      <w:r w:rsidRPr="00F54804">
        <w:fldChar w:fldCharType="begin"/>
      </w:r>
      <w:r w:rsidRPr="00F54804">
        <w:instrText xml:space="preserve"> SEQ Figure \* ARABIC </w:instrText>
      </w:r>
      <w:r w:rsidRPr="00F54804">
        <w:fldChar w:fldCharType="separate"/>
      </w:r>
      <w:r w:rsidR="0012574E">
        <w:rPr>
          <w:noProof/>
        </w:rPr>
        <w:t>29</w:t>
      </w:r>
      <w:r w:rsidRPr="00F54804">
        <w:fldChar w:fldCharType="end"/>
      </w:r>
      <w:bookmarkEnd w:id="1296"/>
      <w:r w:rsidR="0019077F">
        <w:t xml:space="preserve"> —</w:t>
      </w:r>
      <w:r w:rsidRPr="00F54804">
        <w:t xml:space="preserve"> FDS connection</w:t>
      </w:r>
      <w:bookmarkEnd w:id="1297"/>
      <w:bookmarkEnd w:id="1298"/>
      <w:bookmarkEnd w:id="1299"/>
      <w:bookmarkEnd w:id="1300"/>
      <w:bookmarkEnd w:id="1301"/>
      <w:r w:rsidR="00C1056C">
        <w:t xml:space="preserve"> with pre-machined clearance </w:t>
      </w:r>
      <w:proofErr w:type="gramStart"/>
      <w:r w:rsidR="00C1056C">
        <w:t>hole</w:t>
      </w:r>
      <w:bookmarkEnd w:id="1302"/>
      <w:proofErr w:type="gramEnd"/>
    </w:p>
    <w:p w14:paraId="49C4E57A" w14:textId="68C91AB9"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12574E">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6C1202A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12574E" w:rsidRPr="00F54804">
        <w:t xml:space="preserve">Figure </w:t>
      </w:r>
      <w:r w:rsidR="0012574E">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">
                <v:shape id="Grafik 1633" o:spid="_x0000_s1386"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96" o:title="Ein Bild, das Shoji, Gebäude, Fenster enthält"/>
                </v:shape>
                <v:line id="Gerader Verbinder 1634"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397"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398"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399"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00"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01"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02"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3737A659" w:rsidR="00FC68DB" w:rsidRPr="005C2D94" w:rsidRDefault="00FC68DB" w:rsidP="00BD52D7">
      <w:pPr>
        <w:pStyle w:val="Beschriftung"/>
        <w:rPr>
          <w:rFonts w:cs="Calibri"/>
          <w:lang w:eastAsia="en-GB"/>
        </w:rPr>
      </w:pPr>
      <w:bookmarkStart w:id="1303" w:name="_Ref157672544"/>
      <w:bookmarkStart w:id="1304" w:name="_Toc3557109"/>
      <w:bookmarkStart w:id="1305" w:name="_Toc34747360"/>
      <w:bookmarkStart w:id="1306" w:name="_Toc76030553"/>
      <w:bookmarkStart w:id="1307" w:name="_Toc94530839"/>
      <w:bookmarkStart w:id="1308" w:name="_Toc101428236"/>
      <w:bookmarkStart w:id="1309" w:name="_Toc159618873"/>
      <w:r w:rsidRPr="00F54804">
        <w:t xml:space="preserve">Figure </w:t>
      </w:r>
      <w:r w:rsidRPr="005C2D94">
        <w:fldChar w:fldCharType="begin"/>
      </w:r>
      <w:r w:rsidRPr="00F54804">
        <w:instrText xml:space="preserve"> SEQ Figure \* ARABIC </w:instrText>
      </w:r>
      <w:r w:rsidRPr="005C2D94">
        <w:fldChar w:fldCharType="separate"/>
      </w:r>
      <w:r w:rsidR="0012574E">
        <w:rPr>
          <w:noProof/>
        </w:rPr>
        <w:t>30</w:t>
      </w:r>
      <w:r w:rsidRPr="005C2D94">
        <w:fldChar w:fldCharType="end"/>
      </w:r>
      <w:bookmarkEnd w:id="1303"/>
      <w:r w:rsidR="0019077F">
        <w:t xml:space="preserve"> —</w:t>
      </w:r>
      <w:r w:rsidRPr="00F54804">
        <w:t xml:space="preserve"> Pilot hole on sheet </w:t>
      </w:r>
      <w:proofErr w:type="gramStart"/>
      <w:r w:rsidRPr="00F54804">
        <w:t>metal</w:t>
      </w:r>
      <w:bookmarkEnd w:id="1304"/>
      <w:bookmarkEnd w:id="1305"/>
      <w:bookmarkEnd w:id="1306"/>
      <w:bookmarkEnd w:id="1307"/>
      <w:bookmarkEnd w:id="1308"/>
      <w:bookmarkEnd w:id="1309"/>
      <w:proofErr w:type="gramEnd"/>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r w:rsidR="009A30B0">
        <w:rPr>
          <w:lang w:val="en-GB"/>
        </w:rPr>
        <w:br/>
      </w: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612F62F4" w:rsidR="00FC68DB" w:rsidRPr="002F1E02" w:rsidRDefault="00FC68DB" w:rsidP="009A30B0">
      <w:pPr>
        <w:pStyle w:val="XMLCode"/>
        <w:keepNext/>
        <w:ind w:firstLine="0"/>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w:t>
      </w:r>
      <w:proofErr w:type="spellStart"/>
      <w:r w:rsidR="00FC68DB" w:rsidRPr="003C51B1">
        <w:rPr>
          <w:lang w:val="en-GB"/>
        </w:rPr>
        <w:t>flow_drilled</w:t>
      </w:r>
      <w:proofErr w:type="spellEnd"/>
      <w:r w:rsidR="00FC68DB" w:rsidRPr="003C51B1">
        <w:rPr>
          <w:lang w:val="en-GB"/>
        </w:rPr>
        <w:t xml:space="preserve"> </w:t>
      </w:r>
      <w:proofErr w:type="spellStart"/>
      <w:r w:rsidR="00FC68DB" w:rsidRPr="003C51B1">
        <w:rPr>
          <w:lang w:val="en-GB"/>
        </w:rPr>
        <w:t>pre_machined_hole_diameter</w:t>
      </w:r>
      <w:proofErr w:type="spellEnd"/>
      <w:r w:rsidR="00FC68DB" w:rsidRPr="003C51B1">
        <w:rPr>
          <w:lang w:val="en-GB"/>
        </w:rPr>
        <w:t>="18.0"</w:t>
      </w:r>
      <w:r>
        <w:rPr>
          <w:lang w:val="en-GB"/>
        </w:rPr>
        <w:br/>
      </w:r>
      <w:r>
        <w:t xml:space="preserve"> </w:t>
      </w:r>
      <w:r w:rsidRPr="002F1E02">
        <w:t xml:space="preserve">    </w:t>
      </w:r>
      <w:r w:rsidR="00FC68DB" w:rsidRPr="003C51B1">
        <w:rPr>
          <w:lang w:val="en-GB"/>
        </w:rPr>
        <w:t xml:space="preserve">         </w:t>
      </w:r>
      <w:proofErr w:type="spellStart"/>
      <w:r w:rsidR="00FC68DB" w:rsidRPr="003C51B1">
        <w:rPr>
          <w:lang w:val="en-GB"/>
        </w:rPr>
        <w:t>pre_machined_hole_index</w:t>
      </w:r>
      <w:proofErr w:type="spellEnd"/>
      <w:r w:rsidR="00FC68DB" w:rsidRPr="003C51B1">
        <w:rPr>
          <w:lang w:val="en-GB"/>
        </w:rPr>
        <w:t xml:space="preserve">="1" </w:t>
      </w:r>
      <w:proofErr w:type="spellStart"/>
      <w:r w:rsidR="00FC68DB" w:rsidRPr="003C51B1">
        <w:rPr>
          <w:lang w:val="en-GB"/>
        </w:rPr>
        <w:t>pilot_hole_diameter</w:t>
      </w:r>
      <w:proofErr w:type="spellEnd"/>
      <w:r w:rsidR="00FC68DB" w:rsidRPr="003C51B1">
        <w:rPr>
          <w:lang w:val="en-GB"/>
        </w:rPr>
        <w:t>="12.0"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10" w:name="_Toc413359598"/>
      <w:bookmarkStart w:id="1311" w:name="_Toc3556992"/>
      <w:bookmarkStart w:id="1312" w:name="_Toc34747242"/>
      <w:bookmarkStart w:id="1313" w:name="_Toc77102058"/>
      <w:bookmarkStart w:id="1314" w:name="_Toc159618787"/>
      <w:r w:rsidRPr="00F54804">
        <w:t>Gum Drops</w:t>
      </w:r>
      <w:bookmarkEnd w:id="1310"/>
      <w:bookmarkEnd w:id="1311"/>
      <w:bookmarkEnd w:id="1312"/>
      <w:bookmarkEnd w:id="1313"/>
      <w:bookmarkEnd w:id="1314"/>
      <w:r w:rsidRPr="005C2D94">
        <w:t xml:space="preserve"> </w:t>
      </w:r>
    </w:p>
    <w:p w14:paraId="2EA2AB8E" w14:textId="51D1E4CE"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12574E" w:rsidRPr="00F54804">
        <w:t xml:space="preserve">Table </w:t>
      </w:r>
      <w:r w:rsidR="0012574E">
        <w:rPr>
          <w:noProof/>
        </w:rPr>
        <w:t>61</w:t>
      </w:r>
      <w:r w:rsidR="006E53C4">
        <w:fldChar w:fldCharType="end"/>
      </w:r>
      <w:r w:rsidRPr="0013175B">
        <w:t xml:space="preserve">. </w:t>
      </w:r>
    </w:p>
    <w:p w14:paraId="69981B62" w14:textId="17954072" w:rsidR="00055698" w:rsidRPr="002941B8" w:rsidRDefault="00055698" w:rsidP="001640C5">
      <w:pPr>
        <w:pStyle w:val="Beschriftung"/>
        <w:keepNext/>
        <w:keepLines/>
      </w:pPr>
      <w:bookmarkStart w:id="1315" w:name="_Ref157672888"/>
      <w:bookmarkStart w:id="1316" w:name="_Toc159618993"/>
      <w:r w:rsidRPr="00F54804">
        <w:t xml:space="preserve">Table </w:t>
      </w:r>
      <w:r w:rsidRPr="005C2D94">
        <w:fldChar w:fldCharType="begin"/>
      </w:r>
      <w:r w:rsidRPr="00F54804">
        <w:instrText xml:space="preserve"> SEQ Table \* ARABIC </w:instrText>
      </w:r>
      <w:r w:rsidRPr="005C2D94">
        <w:fldChar w:fldCharType="separate"/>
      </w:r>
      <w:r w:rsidR="0012574E">
        <w:rPr>
          <w:noProof/>
        </w:rPr>
        <w:t>61</w:t>
      </w:r>
      <w:r w:rsidRPr="005C2D94">
        <w:fldChar w:fldCharType="end"/>
      </w:r>
      <w:bookmarkEnd w:id="1315"/>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45E321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6C82982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5F9D4682"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4BB8B75E"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12574E" w:rsidRPr="00F54804">
        <w:t xml:space="preserve">Table </w:t>
      </w:r>
      <w:r w:rsidR="0012574E">
        <w:rPr>
          <w:noProof/>
        </w:rPr>
        <w:t>62</w:t>
      </w:r>
      <w:r>
        <w:fldChar w:fldCharType="end"/>
      </w:r>
      <w:r w:rsidR="00FC68DB" w:rsidRPr="004B5FD5">
        <w:rPr>
          <w:rFonts w:cs="Courier New"/>
        </w:rPr>
        <w:t xml:space="preserve">: </w:t>
      </w:r>
    </w:p>
    <w:p w14:paraId="264B332A" w14:textId="5CEA65A4" w:rsidR="00055698" w:rsidRPr="000A1B7B" w:rsidRDefault="00055698" w:rsidP="001640C5">
      <w:pPr>
        <w:pStyle w:val="Beschriftung"/>
        <w:keepNext/>
        <w:keepLines/>
      </w:pPr>
      <w:bookmarkStart w:id="1317" w:name="_Ref157672935"/>
      <w:bookmarkStart w:id="1318" w:name="_Toc159618994"/>
      <w:r w:rsidRPr="00F54804">
        <w:t xml:space="preserve">Table </w:t>
      </w:r>
      <w:r w:rsidRPr="00F54804">
        <w:fldChar w:fldCharType="begin"/>
      </w:r>
      <w:r w:rsidRPr="00F54804">
        <w:instrText xml:space="preserve"> SEQ Table \* ARABIC </w:instrText>
      </w:r>
      <w:r w:rsidRPr="00F54804">
        <w:fldChar w:fldCharType="separate"/>
      </w:r>
      <w:r w:rsidR="0012574E">
        <w:rPr>
          <w:noProof/>
        </w:rPr>
        <w:t>62</w:t>
      </w:r>
      <w:r w:rsidRPr="00F54804">
        <w:fldChar w:fldCharType="end"/>
      </w:r>
      <w:bookmarkEnd w:id="1317"/>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8"/>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50C61001"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w:t>
      </w:r>
      <w:proofErr w:type="spellStart"/>
      <w:r w:rsidR="003A2F0B" w:rsidRPr="006031CD">
        <w:rPr>
          <w:rStyle w:val="CodeCharacter"/>
        </w:rPr>
        <w:t>custom_attributes</w:t>
      </w:r>
      <w:proofErr w:type="spellEnd"/>
      <w:r w:rsidR="003A2F0B" w:rsidRPr="006031CD">
        <w:rPr>
          <w:rStyle w:val="CodeCharacter"/>
        </w:rPr>
        <w:t>/&gt;</w:t>
      </w:r>
      <w:r w:rsidR="003A2F0B">
        <w:t>, cf. clause </w:t>
      </w:r>
      <w:r w:rsidR="003A2F0B">
        <w:fldChar w:fldCharType="begin"/>
      </w:r>
      <w:r w:rsidR="003A2F0B">
        <w:instrText xml:space="preserve"> REF _Ref157673329 \r \h </w:instrText>
      </w:r>
      <w:r w:rsidR="003A2F0B">
        <w:fldChar w:fldCharType="separate"/>
      </w:r>
      <w:r w:rsidR="0012574E">
        <w:t>8.6</w:t>
      </w:r>
      <w:r w:rsidR="003A2F0B">
        <w:fldChar w:fldCharType="end"/>
      </w:r>
      <w:r w:rsidR="003A2F0B">
        <w:t xml:space="preserve">. </w:t>
      </w:r>
    </w:p>
    <w:p w14:paraId="359A11FF" w14:textId="1C50DB3C"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12574E" w:rsidRPr="00F54804">
        <w:t xml:space="preserve">Table </w:t>
      </w:r>
      <w:r w:rsidR="0012574E">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572B3E67" w:rsidR="00055698" w:rsidRPr="004B5FD5" w:rsidRDefault="00055698" w:rsidP="001640C5">
      <w:pPr>
        <w:pStyle w:val="Beschriftung"/>
        <w:keepNext/>
        <w:keepLines/>
      </w:pPr>
      <w:bookmarkStart w:id="1319" w:name="_Ref157673406"/>
      <w:bookmarkStart w:id="1320" w:name="_Toc159618995"/>
      <w:r w:rsidRPr="00F54804">
        <w:t xml:space="preserve">Table </w:t>
      </w:r>
      <w:r w:rsidRPr="00F54804">
        <w:fldChar w:fldCharType="begin"/>
      </w:r>
      <w:r w:rsidRPr="00F54804">
        <w:instrText xml:space="preserve"> SEQ Table \* ARABIC </w:instrText>
      </w:r>
      <w:r w:rsidRPr="00F54804">
        <w:fldChar w:fldCharType="separate"/>
      </w:r>
      <w:r w:rsidR="0012574E">
        <w:rPr>
          <w:noProof/>
        </w:rPr>
        <w:t>63</w:t>
      </w:r>
      <w:r w:rsidRPr="00F54804">
        <w:fldChar w:fldCharType="end"/>
      </w:r>
      <w:bookmarkEnd w:id="1319"/>
      <w:r w:rsidR="008135BF">
        <w:t xml:space="preserve"> —</w:t>
      </w:r>
      <w:r w:rsidR="008135BF" w:rsidRPr="00F54804">
        <w:t xml:space="preserve"> </w:t>
      </w:r>
      <w:r w:rsidRPr="00F54804">
        <w:t xml:space="preserve">Nested elements of element </w:t>
      </w:r>
      <w:r w:rsidRPr="002941B8">
        <w:rPr>
          <w:rStyle w:val="CodeCharacter"/>
        </w:rPr>
        <w:t>&lt;gumdrop/&gt;</w:t>
      </w:r>
      <w:bookmarkEnd w:id="13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1" w:name="_Toc428456279"/>
      <w:bookmarkStart w:id="1322" w:name="_Toc3556993"/>
      <w:bookmarkStart w:id="1323" w:name="_Toc34747243"/>
      <w:bookmarkStart w:id="1324" w:name="_Toc77102059"/>
      <w:bookmarkStart w:id="1325" w:name="_Toc159618788"/>
      <w:bookmarkEnd w:id="1321"/>
      <w:r w:rsidRPr="00F54804">
        <w:t>Clinches</w:t>
      </w:r>
      <w:bookmarkEnd w:id="1322"/>
      <w:bookmarkEnd w:id="1323"/>
      <w:bookmarkEnd w:id="1324"/>
      <w:bookmarkEnd w:id="1325"/>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047F3655"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12574E" w:rsidRPr="005C2D94">
        <w:t xml:space="preserve">Figure </w:t>
      </w:r>
      <w:r w:rsidR="0012574E">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Cap </w:t>
                              </w:r>
                              <w:proofErr w:type="gramStart"/>
                              <w:r>
                                <w:rPr>
                                  <w:rFonts w:asciiTheme="minorHAnsi" w:hAnsi="Calibri" w:cstheme="minorBidi"/>
                                  <w:color w:val="000000" w:themeColor="text1"/>
                                  <w:kern w:val="24"/>
                                  <w:position w:val="-5"/>
                                  <w:sz w:val="20"/>
                                  <w:szCs w:val="20"/>
                                  <w:vertAlign w:val="subscript"/>
                                </w:rPr>
                                <w:t>thickness</w:t>
                              </w:r>
                              <w:proofErr w:type="gramEnd"/>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button </w:t>
                              </w:r>
                              <w:proofErr w:type="gramStart"/>
                              <w:r>
                                <w:rPr>
                                  <w:rFonts w:asciiTheme="minorHAnsi" w:hAnsi="Calibri" w:cstheme="minorBidi"/>
                                  <w:color w:val="000000" w:themeColor="text1"/>
                                  <w:kern w:val="24"/>
                                  <w:position w:val="-5"/>
                                  <w:sz w:val="20"/>
                                  <w:szCs w:val="20"/>
                                  <w:vertAlign w:val="subscript"/>
                                </w:rPr>
                                <w:t>diameter</w:t>
                              </w:r>
                              <w:proofErr w:type="gramEnd"/>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punch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03"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">
                <v:shape id="Grafik 1651" o:spid="_x0000_s1404"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98" o:title=""/>
                </v:shape>
                <v:line id="Gerader Verbinder 1652" o:spid="_x0000_s1405"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06"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07"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08"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09"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10"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11"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12"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13"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14"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15"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16"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17"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18"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19"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20"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21"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22"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23"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24"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Cap </w:t>
                        </w:r>
                        <w:proofErr w:type="gramStart"/>
                        <w:r>
                          <w:rPr>
                            <w:rFonts w:asciiTheme="minorHAnsi" w:hAnsi="Calibri" w:cstheme="minorBidi"/>
                            <w:color w:val="000000" w:themeColor="text1"/>
                            <w:kern w:val="24"/>
                            <w:position w:val="-5"/>
                            <w:sz w:val="20"/>
                            <w:szCs w:val="20"/>
                            <w:vertAlign w:val="subscript"/>
                          </w:rPr>
                          <w:t>thickness</w:t>
                        </w:r>
                        <w:proofErr w:type="gramEnd"/>
                      </w:p>
                    </w:txbxContent>
                  </v:textbox>
                </v:shape>
                <v:line id="Gerader Verbinder 1672" o:spid="_x0000_s1425"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26"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27"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button </w:t>
                        </w:r>
                        <w:proofErr w:type="gramStart"/>
                        <w:r>
                          <w:rPr>
                            <w:rFonts w:asciiTheme="minorHAnsi" w:hAnsi="Calibri" w:cstheme="minorBidi"/>
                            <w:color w:val="000000" w:themeColor="text1"/>
                            <w:kern w:val="24"/>
                            <w:position w:val="-5"/>
                            <w:sz w:val="20"/>
                            <w:szCs w:val="20"/>
                            <w:vertAlign w:val="subscript"/>
                          </w:rPr>
                          <w:t>diameter</w:t>
                        </w:r>
                        <w:proofErr w:type="gramEnd"/>
                      </w:p>
                    </w:txbxContent>
                  </v:textbox>
                </v:shape>
                <v:shape id="Textfeld 46" o:spid="_x0000_s1428"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punch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shape id="Textfeld 47" o:spid="_x0000_s1429"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line id="Gerader Verbinder 1677" o:spid="_x0000_s1430"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31"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61DDB7A4" w:rsidR="00FC68DB" w:rsidRDefault="00FC68DB" w:rsidP="00BD52D7">
      <w:pPr>
        <w:pStyle w:val="Beschriftung"/>
      </w:pPr>
      <w:bookmarkStart w:id="1326" w:name="_Ref428794448"/>
      <w:bookmarkStart w:id="1327" w:name="_Ref428794398"/>
      <w:bookmarkStart w:id="1328" w:name="_Toc3557111"/>
      <w:bookmarkStart w:id="1329" w:name="_Toc34747362"/>
      <w:bookmarkStart w:id="1330" w:name="_Toc76030555"/>
      <w:bookmarkStart w:id="1331" w:name="_Toc94530841"/>
      <w:bookmarkStart w:id="1332" w:name="_Toc101428237"/>
      <w:bookmarkStart w:id="1333" w:name="_Toc159618874"/>
      <w:r w:rsidRPr="005C2D94">
        <w:t xml:space="preserve">Figure </w:t>
      </w:r>
      <w:r w:rsidRPr="005C2D94">
        <w:fldChar w:fldCharType="begin"/>
      </w:r>
      <w:r w:rsidRPr="00F54804">
        <w:instrText xml:space="preserve"> SEQ Figure \* ARABIC </w:instrText>
      </w:r>
      <w:r w:rsidRPr="005C2D94">
        <w:fldChar w:fldCharType="separate"/>
      </w:r>
      <w:r w:rsidR="0012574E">
        <w:rPr>
          <w:noProof/>
        </w:rPr>
        <w:t>31</w:t>
      </w:r>
      <w:r w:rsidRPr="005C2D94">
        <w:fldChar w:fldCharType="end"/>
      </w:r>
      <w:bookmarkEnd w:id="1326"/>
      <w:r w:rsidR="0019077F">
        <w:t xml:space="preserve"> —</w:t>
      </w:r>
      <w:r w:rsidRPr="00F54804">
        <w:t xml:space="preserve"> </w:t>
      </w:r>
      <w:r w:rsidRPr="005C2D94">
        <w:t>Clinch Joint Dimensions</w:t>
      </w:r>
      <w:bookmarkEnd w:id="1327"/>
      <w:bookmarkEnd w:id="1328"/>
      <w:bookmarkEnd w:id="1329"/>
      <w:bookmarkEnd w:id="1330"/>
      <w:bookmarkEnd w:id="1331"/>
      <w:bookmarkEnd w:id="1332"/>
      <w:bookmarkEnd w:id="1333"/>
      <w:r w:rsidR="00060FF7">
        <w:t xml:space="preserve"> </w:t>
      </w:r>
    </w:p>
    <w:p w14:paraId="415C7039" w14:textId="7E78D773" w:rsidR="00060FF7" w:rsidRPr="00060FF7" w:rsidRDefault="00060FF7" w:rsidP="00060FF7">
      <w:r>
        <w:fldChar w:fldCharType="begin"/>
      </w:r>
      <w:r>
        <w:instrText xml:space="preserve"> REF _Ref428798660 \h </w:instrText>
      </w:r>
      <w:r>
        <w:fldChar w:fldCharType="separate"/>
      </w:r>
      <w:r w:rsidR="0012574E" w:rsidRPr="005C2D94">
        <w:t xml:space="preserve">Figure </w:t>
      </w:r>
      <w:r w:rsidR="0012574E">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99"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99"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32"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">
                <v:shape id="Grafik 1680" o:spid="_x0000_s1433"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0" o:title="Ein Bild, das Strichzeichnung enthält" cropright="33722f"/>
                </v:shape>
                <v:shape id="Textfeld 3" o:spid="_x0000_s1434"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35"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0" o:title="Ein Bild, das Strichzeichnung enthält" cropleft="35863f"/>
                </v:shape>
                <v:shape id="Textfeld 5" o:spid="_x0000_s1436"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37"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38"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39"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40"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41"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42"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43"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44"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097D709A" w:rsidR="00FC68DB" w:rsidRPr="005C2D94" w:rsidRDefault="00FC68DB" w:rsidP="00BD52D7">
      <w:pPr>
        <w:pStyle w:val="Beschriftung"/>
        <w:rPr>
          <w:rFonts w:cs="Calibri"/>
          <w:lang w:eastAsia="en-GB"/>
        </w:rPr>
      </w:pPr>
      <w:bookmarkStart w:id="1334" w:name="_Ref428798660"/>
      <w:bookmarkStart w:id="1335" w:name="_Toc3557112"/>
      <w:bookmarkStart w:id="1336" w:name="_Toc34747363"/>
      <w:bookmarkStart w:id="1337" w:name="_Toc76030556"/>
      <w:bookmarkStart w:id="1338" w:name="_Toc94530842"/>
      <w:bookmarkStart w:id="1339" w:name="_Toc101428238"/>
      <w:bookmarkStart w:id="1340" w:name="_Toc159618875"/>
      <w:r w:rsidRPr="005C2D94">
        <w:t xml:space="preserve">Figure </w:t>
      </w:r>
      <w:r w:rsidRPr="005C2D94">
        <w:fldChar w:fldCharType="begin"/>
      </w:r>
      <w:r w:rsidRPr="00F54804">
        <w:instrText xml:space="preserve"> SEQ Figure \* ARABIC </w:instrText>
      </w:r>
      <w:r w:rsidRPr="005C2D94">
        <w:fldChar w:fldCharType="separate"/>
      </w:r>
      <w:r w:rsidR="0012574E">
        <w:rPr>
          <w:noProof/>
        </w:rPr>
        <w:t>32</w:t>
      </w:r>
      <w:r w:rsidRPr="005C2D94">
        <w:fldChar w:fldCharType="end"/>
      </w:r>
      <w:bookmarkEnd w:id="1334"/>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5E3DB0" w:rsidRPr="005E3DB0">
            <w:rPr>
              <w:noProof/>
            </w:rPr>
            <w:t>[12]</w:t>
          </w:r>
          <w:r w:rsidR="00E64A65" w:rsidRPr="005C2D94">
            <w:fldChar w:fldCharType="end"/>
          </w:r>
        </w:sdtContent>
      </w:sdt>
      <w:r w:rsidR="00E64A65" w:rsidRPr="00F54804">
        <w:t xml:space="preserve"> (</w:t>
      </w:r>
      <w:r w:rsidRPr="005C2D94">
        <w:t>TOX (left) and BTM’s Tog-L-Loc system</w:t>
      </w:r>
      <w:bookmarkEnd w:id="1335"/>
      <w:bookmarkEnd w:id="1336"/>
      <w:bookmarkEnd w:id="1337"/>
      <w:bookmarkEnd w:id="1338"/>
      <w:r w:rsidR="00E64A65" w:rsidRPr="005C2D94">
        <w:t>)</w:t>
      </w:r>
      <w:bookmarkEnd w:id="1339"/>
      <w:bookmarkEnd w:id="1340"/>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6B033641"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12574E" w:rsidRPr="00F54804">
        <w:t xml:space="preserve">Table </w:t>
      </w:r>
      <w:r w:rsidR="0012574E">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12574E" w:rsidRPr="00F54804">
        <w:t xml:space="preserve">Table </w:t>
      </w:r>
      <w:r w:rsidR="0012574E">
        <w:rPr>
          <w:noProof/>
        </w:rPr>
        <w:t>65</w:t>
      </w:r>
      <w:r w:rsidR="001A71DA">
        <w:rPr>
          <w:rFonts w:cs="Calibri"/>
          <w:lang w:eastAsia="en-GB"/>
        </w:rPr>
        <w:fldChar w:fldCharType="end"/>
      </w:r>
      <w:r w:rsidR="001A71DA">
        <w:rPr>
          <w:rFonts w:cs="Calibri"/>
          <w:lang w:eastAsia="en-GB"/>
        </w:rPr>
        <w:t xml:space="preserve">: </w:t>
      </w:r>
    </w:p>
    <w:p w14:paraId="4DAE833F" w14:textId="1D04849C" w:rsidR="00055698" w:rsidRPr="004B5FD5" w:rsidRDefault="00055698" w:rsidP="001640C5">
      <w:pPr>
        <w:pStyle w:val="Beschriftung"/>
        <w:keepNext/>
        <w:keepLines/>
      </w:pPr>
      <w:bookmarkStart w:id="1341" w:name="_Ref157685768"/>
      <w:bookmarkStart w:id="1342" w:name="_Toc159618996"/>
      <w:r w:rsidRPr="00F54804">
        <w:t xml:space="preserve">Table </w:t>
      </w:r>
      <w:r w:rsidRPr="005C2D94">
        <w:fldChar w:fldCharType="begin"/>
      </w:r>
      <w:r w:rsidRPr="00F54804">
        <w:instrText xml:space="preserve"> SEQ Table \* ARABIC </w:instrText>
      </w:r>
      <w:r w:rsidRPr="005C2D94">
        <w:fldChar w:fldCharType="separate"/>
      </w:r>
      <w:r w:rsidR="0012574E">
        <w:rPr>
          <w:noProof/>
        </w:rPr>
        <w:t>64</w:t>
      </w:r>
      <w:r w:rsidRPr="005C2D94">
        <w:fldChar w:fldCharType="end"/>
      </w:r>
      <w:bookmarkEnd w:id="1341"/>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2"/>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F14475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281D781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F5731E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38D7C413"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12574E" w:rsidRPr="00F54804">
        <w:t xml:space="preserve">Table </w:t>
      </w:r>
      <w:r w:rsidR="0012574E">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797473F9" w:rsidR="00055698" w:rsidRPr="0013175B" w:rsidRDefault="00055698" w:rsidP="001640C5">
      <w:pPr>
        <w:pStyle w:val="Beschriftung"/>
        <w:keepNext/>
        <w:keepLines/>
        <w:rPr>
          <w:b w:val="0"/>
          <w:bCs w:val="0"/>
        </w:rPr>
      </w:pPr>
      <w:bookmarkStart w:id="1343" w:name="_Ref157685776"/>
      <w:bookmarkStart w:id="1344" w:name="_Toc159618997"/>
      <w:r w:rsidRPr="00F54804">
        <w:t xml:space="preserve">Table </w:t>
      </w:r>
      <w:r w:rsidRPr="00F54804">
        <w:fldChar w:fldCharType="begin"/>
      </w:r>
      <w:r w:rsidRPr="00F54804">
        <w:instrText xml:space="preserve"> SEQ Table \* ARABIC </w:instrText>
      </w:r>
      <w:r w:rsidRPr="00F54804">
        <w:fldChar w:fldCharType="separate"/>
      </w:r>
      <w:r w:rsidR="0012574E">
        <w:rPr>
          <w:noProof/>
        </w:rPr>
        <w:t>65</w:t>
      </w:r>
      <w:r w:rsidRPr="00F54804">
        <w:fldChar w:fldCharType="end"/>
      </w:r>
      <w:bookmarkEnd w:id="1343"/>
      <w:r w:rsidR="008135BF">
        <w:t xml:space="preserve"> —</w:t>
      </w:r>
      <w:r w:rsidR="008135BF" w:rsidRPr="00F54804">
        <w:t xml:space="preserve"> </w:t>
      </w:r>
      <w:r w:rsidRPr="00F54804">
        <w:t xml:space="preserve">Attributes of element </w:t>
      </w:r>
      <w:r w:rsidRPr="002941B8">
        <w:rPr>
          <w:rStyle w:val="CodeCharacter"/>
        </w:rPr>
        <w:t>&lt;clinch/&gt;</w:t>
      </w:r>
      <w:bookmarkEnd w:id="1344"/>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5205C0E5"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5E3DB0" w:rsidRPr="005E3DB0">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12574E" w:rsidRPr="005C2D94">
        <w:t xml:space="preserve">Figure </w:t>
      </w:r>
      <w:r w:rsidR="0012574E">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proofErr w:type="spellStart"/>
      <w:r w:rsidRPr="00193CD4">
        <w:rPr>
          <w:i/>
          <w:iCs/>
        </w:rPr>
        <w:t>D</w:t>
      </w:r>
      <w:r w:rsidRPr="00193CD4">
        <w:rPr>
          <w:i/>
          <w:iCs/>
          <w:vertAlign w:val="subscript"/>
        </w:rPr>
        <w:t>button</w:t>
      </w:r>
      <w:proofErr w:type="spellEnd"/>
      <w:r w:rsidRPr="00193CD4">
        <w:rPr>
          <w:i/>
          <w:iCs/>
        </w:rPr>
        <w:t xml:space="preserve"> = </w:t>
      </w:r>
      <w:proofErr w:type="spellStart"/>
      <w:r w:rsidRPr="00193CD4">
        <w:rPr>
          <w:i/>
          <w:iCs/>
        </w:rPr>
        <w:t>d</w:t>
      </w:r>
      <w:r w:rsidRPr="00193CD4">
        <w:rPr>
          <w:i/>
          <w:iCs/>
          <w:vertAlign w:val="subscript"/>
        </w:rPr>
        <w:t>nom</w:t>
      </w:r>
      <w:proofErr w:type="spellEnd"/>
      <w:r w:rsidRPr="00193CD4">
        <w:rPr>
          <w:i/>
          <w:iCs/>
        </w:rPr>
        <w:t xml:space="preserve"> x 1</w:t>
      </w:r>
      <w:r w:rsidR="00193CD4" w:rsidRPr="00193CD4">
        <w:rPr>
          <w:i/>
          <w:iCs/>
        </w:rPr>
        <w:t>,</w:t>
      </w:r>
      <w:r w:rsidRPr="00193CD4">
        <w:rPr>
          <w:i/>
          <w:iCs/>
        </w:rPr>
        <w:t>4</w:t>
      </w:r>
      <w:r w:rsidRPr="0013175B">
        <w:t xml:space="preserve">. Where </w:t>
      </w:r>
      <w:proofErr w:type="spellStart"/>
      <w:r w:rsidRPr="00193CD4">
        <w:rPr>
          <w:i/>
          <w:iCs/>
        </w:rPr>
        <w:t>d</w:t>
      </w:r>
      <w:r w:rsidRPr="00193CD4">
        <w:rPr>
          <w:i/>
          <w:iCs/>
          <w:vertAlign w:val="subscript"/>
        </w:rPr>
        <w:t>nom</w:t>
      </w:r>
      <w:proofErr w:type="spellEnd"/>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61747C77"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62011BF4"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12574E" w:rsidRPr="00F54804">
        <w:t xml:space="preserve">Table </w:t>
      </w:r>
      <w:r w:rsidR="0012574E">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6F98CB43" w:rsidR="00BF29DE" w:rsidRPr="004B5FD5" w:rsidRDefault="00BF29DE" w:rsidP="001640C5">
      <w:pPr>
        <w:pStyle w:val="Beschriftung"/>
        <w:keepNext/>
        <w:keepLines/>
      </w:pPr>
      <w:bookmarkStart w:id="1345" w:name="_Ref157686796"/>
      <w:bookmarkStart w:id="1346" w:name="_Toc159618998"/>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66</w:t>
      </w:r>
      <w:r w:rsidRPr="00F54804">
        <w:fldChar w:fldCharType="end"/>
      </w:r>
      <w:bookmarkEnd w:id="1345"/>
      <w:r w:rsidR="008135BF">
        <w:t xml:space="preserve"> —</w:t>
      </w:r>
      <w:r w:rsidR="008135BF" w:rsidRPr="00F54804">
        <w:t xml:space="preserve"> </w:t>
      </w:r>
      <w:r w:rsidRPr="00F54804">
        <w:t xml:space="preserve">Nested elements of element </w:t>
      </w:r>
      <w:r w:rsidRPr="00337A83">
        <w:rPr>
          <w:rStyle w:val="CodeCharacter"/>
        </w:rPr>
        <w:t>&lt;clinch/&gt;</w:t>
      </w:r>
      <w:bookmarkEnd w:id="134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r w:rsidR="009B4A97">
        <w:rPr>
          <w:lang w:val="en-GB"/>
        </w:rPr>
        <w:t xml:space="preserve"> </w:t>
      </w:r>
      <w:r w:rsidR="009B4A97">
        <w:rPr>
          <w:lang w:val="en-GB"/>
        </w:rPr>
        <w:br/>
      </w:r>
      <w:r w:rsidR="009B4A97" w:rsidRPr="00925731">
        <w:rPr>
          <w:lang w:val="en-GB"/>
        </w:rPr>
        <w:t xml:space="preserve">  </w:t>
      </w:r>
      <w:r w:rsidRPr="00925731">
        <w:rPr>
          <w:lang w:val="en-GB"/>
        </w:rPr>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7" w:name="_Toc3556994"/>
      <w:bookmarkStart w:id="1348" w:name="_Toc34747244"/>
      <w:bookmarkStart w:id="1349" w:name="_Toc77102060"/>
      <w:bookmarkStart w:id="1350" w:name="_Toc159618789"/>
      <w:r w:rsidRPr="00F54804">
        <w:t>Heat Stakes / Thermal Stakes</w:t>
      </w:r>
      <w:bookmarkEnd w:id="1347"/>
      <w:bookmarkEnd w:id="1348"/>
      <w:bookmarkEnd w:id="1349"/>
      <w:bookmarkEnd w:id="1350"/>
    </w:p>
    <w:p w14:paraId="367C4EAA" w14:textId="51C43BF7"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12574E" w:rsidRPr="00F54804">
        <w:t xml:space="preserve">Figure </w:t>
      </w:r>
      <w:r w:rsidR="0012574E">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36894" behindDoc="0" locked="0" layoutInCell="1" allowOverlap="1" wp14:anchorId="4AB422E4" wp14:editId="5DED0C76">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45" style="position:absolute;left:0;text-align:left;margin-left:22.35pt;margin-top:14.45pt;width:446.5pt;height:267.45pt;z-index:25153689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">
                <v:shape id="Grafik 1710" o:spid="_x0000_s1446"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2" o:title=""/>
                </v:shape>
                <v:shape id="TextBox 5" o:spid="_x0000_s1447"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48"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49"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50"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51"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52"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53"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v:textbox>
                </v:shape>
                <v:shape id="TextBox 12" o:spid="_x0000_s1454"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55"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v:textbox>
                </v:shape>
                <v:shape id="TextBox 14" o:spid="_x0000_s1456"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v:textbox>
                </v:shape>
                <v:shape id="TextBox 17" o:spid="_x0000_s1457"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58"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59"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60"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v:textbox>
                </v:shape>
                <v:shape id="TextBox 21" o:spid="_x0000_s1461"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59AFC1B1" w:rsidR="00FC68DB" w:rsidRPr="005C2D94" w:rsidRDefault="00FC68DB" w:rsidP="00720EDF">
      <w:pPr>
        <w:pStyle w:val="Beschriftung"/>
        <w:spacing w:before="60"/>
      </w:pPr>
      <w:bookmarkStart w:id="1351" w:name="_Ref157700013"/>
      <w:bookmarkStart w:id="1352" w:name="_Toc3557113"/>
      <w:bookmarkStart w:id="1353" w:name="_Toc34747364"/>
      <w:bookmarkStart w:id="1354" w:name="_Toc76030557"/>
      <w:bookmarkStart w:id="1355" w:name="_Toc94530843"/>
      <w:bookmarkStart w:id="1356" w:name="_Toc101428239"/>
      <w:bookmarkStart w:id="1357" w:name="_Toc159618876"/>
      <w:r w:rsidRPr="00F54804">
        <w:t xml:space="preserve">Figure </w:t>
      </w:r>
      <w:r w:rsidRPr="00F54804">
        <w:fldChar w:fldCharType="begin"/>
      </w:r>
      <w:r w:rsidRPr="00F54804">
        <w:instrText xml:space="preserve"> SEQ Figure \* ARABIC </w:instrText>
      </w:r>
      <w:r w:rsidRPr="00F54804">
        <w:fldChar w:fldCharType="separate"/>
      </w:r>
      <w:r w:rsidR="0012574E">
        <w:rPr>
          <w:noProof/>
        </w:rPr>
        <w:t>33</w:t>
      </w:r>
      <w:r w:rsidRPr="00F54804">
        <w:fldChar w:fldCharType="end"/>
      </w:r>
      <w:bookmarkEnd w:id="1351"/>
      <w:r w:rsidR="00B00216">
        <w:t xml:space="preserve"> —</w:t>
      </w:r>
      <w:r w:rsidRPr="00F54804">
        <w:t xml:space="preserve"> </w:t>
      </w:r>
      <w:r w:rsidR="00F56BFA" w:rsidRPr="00F54804">
        <w:t xml:space="preserve">Heat Stakes: Process steps </w:t>
      </w:r>
      <w:r w:rsidR="002E0C81">
        <w:t>and</w:t>
      </w:r>
      <w:r w:rsidR="00F56BFA" w:rsidRPr="00F54804">
        <w:t xml:space="preserve"> Design </w:t>
      </w:r>
      <w:proofErr w:type="gramStart"/>
      <w:r w:rsidR="002E0C81">
        <w:t>dimensions</w:t>
      </w:r>
      <w:bookmarkEnd w:id="1352"/>
      <w:bookmarkEnd w:id="1353"/>
      <w:bookmarkEnd w:id="1354"/>
      <w:bookmarkEnd w:id="1355"/>
      <w:bookmarkEnd w:id="1356"/>
      <w:bookmarkEnd w:id="1357"/>
      <w:proofErr w:type="gramEnd"/>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t>Heat stakes cannot be disassembled without irreversible damage to (at least) the thermoplastic part.</w:t>
      </w:r>
    </w:p>
    <w:p w14:paraId="6DD604E8" w14:textId="748E8D12" w:rsidR="00FC68DB" w:rsidRDefault="00FC68DB" w:rsidP="002F10A7">
      <w:pPr>
        <w:keepNext/>
        <w:autoSpaceDE w:val="0"/>
        <w:autoSpaceDN w:val="0"/>
        <w:adjustRightInd w:val="0"/>
        <w:rPr>
          <w:rFonts w:cs="Calibri"/>
          <w:lang w:eastAsia="en-GB"/>
        </w:rPr>
      </w:pPr>
      <w:r w:rsidRPr="00F54804">
        <w:rPr>
          <w:rFonts w:cs="Calibri"/>
          <w:lang w:eastAsia="en-GB"/>
        </w:rPr>
        <w:lastRenderedPageBreak/>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12574E" w:rsidRPr="00F54804">
        <w:t xml:space="preserve">Table </w:t>
      </w:r>
      <w:r w:rsidR="0012574E">
        <w:rPr>
          <w:noProof/>
        </w:rPr>
        <w:t>67</w:t>
      </w:r>
      <w:r w:rsidR="002E3D7C">
        <w:rPr>
          <w:rFonts w:cs="Calibri"/>
          <w:lang w:eastAsia="en-GB"/>
        </w:rPr>
        <w:fldChar w:fldCharType="end"/>
      </w:r>
      <w:r w:rsidR="002E3D7C">
        <w:rPr>
          <w:rFonts w:cs="Calibri"/>
          <w:lang w:eastAsia="en-GB"/>
        </w:rPr>
        <w:t xml:space="preserve">: </w:t>
      </w:r>
    </w:p>
    <w:p w14:paraId="6C6AFFD7" w14:textId="392E430B" w:rsidR="00BF29DE" w:rsidRPr="004B5FD5" w:rsidRDefault="00BF29DE" w:rsidP="001640C5">
      <w:pPr>
        <w:pStyle w:val="Beschriftung"/>
        <w:keepNext/>
        <w:keepLines/>
        <w:rPr>
          <w:bCs w:val="0"/>
        </w:rPr>
      </w:pPr>
      <w:bookmarkStart w:id="1358" w:name="_Ref157700657"/>
      <w:bookmarkStart w:id="1359" w:name="_Toc159618999"/>
      <w:r w:rsidRPr="00F54804">
        <w:t xml:space="preserve">Table </w:t>
      </w:r>
      <w:r w:rsidRPr="00F54804">
        <w:fldChar w:fldCharType="begin"/>
      </w:r>
      <w:r w:rsidRPr="00F54804">
        <w:instrText xml:space="preserve"> SEQ Table \* ARABIC </w:instrText>
      </w:r>
      <w:r w:rsidRPr="00F54804">
        <w:fldChar w:fldCharType="separate"/>
      </w:r>
      <w:r w:rsidR="0012574E">
        <w:rPr>
          <w:noProof/>
        </w:rPr>
        <w:t>67</w:t>
      </w:r>
      <w:r w:rsidRPr="00F54804">
        <w:fldChar w:fldCharType="end"/>
      </w:r>
      <w:bookmarkEnd w:id="1358"/>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5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3643ACB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010D5F5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E86E84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782FFF53"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w:t>
      </w:r>
      <w:proofErr w:type="spellStart"/>
      <w:r w:rsidR="00FC68DB" w:rsidRPr="004B5FD5">
        <w:rPr>
          <w:rStyle w:val="CodeCharacter"/>
        </w:rPr>
        <w:t>heat_stake</w:t>
      </w:r>
      <w:proofErr w:type="spellEnd"/>
      <w:r w:rsidR="00FC68DB" w:rsidRPr="004B5FD5">
        <w:rPr>
          <w:rStyle w:val="CodeCharacter"/>
        </w:rPr>
        <w:t>/&gt;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12574E" w:rsidRPr="00F54804">
        <w:t xml:space="preserve">Table </w:t>
      </w:r>
      <w:r w:rsidR="0012574E">
        <w:rPr>
          <w:noProof/>
        </w:rPr>
        <w:t>68</w:t>
      </w:r>
      <w:r>
        <w:rPr>
          <w:rFonts w:cs="Calibri"/>
          <w:lang w:eastAsia="en-GB"/>
        </w:rPr>
        <w:fldChar w:fldCharType="end"/>
      </w:r>
      <w:r w:rsidR="00FC68DB" w:rsidRPr="00BD52D7">
        <w:rPr>
          <w:lang w:eastAsia="en-GB"/>
        </w:rPr>
        <w:t>:</w:t>
      </w:r>
      <w:r>
        <w:rPr>
          <w:lang w:eastAsia="en-GB"/>
        </w:rPr>
        <w:t xml:space="preserve"> </w:t>
      </w:r>
    </w:p>
    <w:p w14:paraId="3A49D778" w14:textId="0FAFC4F0" w:rsidR="00BF29DE" w:rsidRPr="004B5FD5" w:rsidRDefault="00BF29DE" w:rsidP="001640C5">
      <w:pPr>
        <w:pStyle w:val="Beschriftung"/>
        <w:keepNext/>
        <w:keepLines/>
        <w:rPr>
          <w:bCs w:val="0"/>
        </w:rPr>
      </w:pPr>
      <w:bookmarkStart w:id="1360" w:name="_Ref157700722"/>
      <w:bookmarkStart w:id="1361" w:name="_Toc159619000"/>
      <w:r w:rsidRPr="00F54804">
        <w:t xml:space="preserve">Table </w:t>
      </w:r>
      <w:r w:rsidRPr="00F54804">
        <w:fldChar w:fldCharType="begin"/>
      </w:r>
      <w:r w:rsidRPr="00F54804">
        <w:instrText xml:space="preserve"> SEQ Table \* ARABIC </w:instrText>
      </w:r>
      <w:r w:rsidRPr="00F54804">
        <w:fldChar w:fldCharType="separate"/>
      </w:r>
      <w:r w:rsidR="0012574E">
        <w:rPr>
          <w:noProof/>
        </w:rPr>
        <w:t>68</w:t>
      </w:r>
      <w:r w:rsidRPr="00F54804">
        <w:fldChar w:fldCharType="end"/>
      </w:r>
      <w:bookmarkEnd w:id="1360"/>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361"/>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heat_stake_type</w:t>
      </w:r>
      <w:proofErr w:type="spellEnd"/>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476621C1"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59AFECEA"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12574E" w:rsidRPr="00F54804">
        <w:t xml:space="preserve">Table </w:t>
      </w:r>
      <w:r w:rsidR="0012574E">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566685EC" w:rsidR="00BF29DE" w:rsidRPr="004B5FD5" w:rsidRDefault="00BF29DE" w:rsidP="001640C5">
      <w:pPr>
        <w:pStyle w:val="Beschriftung"/>
        <w:keepNext/>
        <w:keepLines/>
        <w:rPr>
          <w:bCs w:val="0"/>
        </w:rPr>
      </w:pPr>
      <w:bookmarkStart w:id="1362" w:name="_Ref157701332"/>
      <w:bookmarkStart w:id="1363" w:name="_Toc159619001"/>
      <w:r w:rsidRPr="00F54804">
        <w:t xml:space="preserve">Table </w:t>
      </w:r>
      <w:r w:rsidRPr="00F54804">
        <w:fldChar w:fldCharType="begin"/>
      </w:r>
      <w:r w:rsidRPr="00F54804">
        <w:instrText xml:space="preserve"> SEQ Table \* ARABIC </w:instrText>
      </w:r>
      <w:r w:rsidRPr="00F54804">
        <w:fldChar w:fldCharType="separate"/>
      </w:r>
      <w:r w:rsidR="0012574E">
        <w:rPr>
          <w:noProof/>
        </w:rPr>
        <w:t>69</w:t>
      </w:r>
      <w:r w:rsidRPr="00F54804">
        <w:fldChar w:fldCharType="end"/>
      </w:r>
      <w:bookmarkEnd w:id="1362"/>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6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39757E">
      <w:pPr>
        <w:pStyle w:val="XMLCode"/>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4" w:name="_Toc3556995"/>
      <w:bookmarkStart w:id="1365" w:name="_Toc34747245"/>
      <w:bookmarkStart w:id="1366" w:name="_Toc77102061"/>
      <w:bookmarkStart w:id="1367" w:name="_Toc159618790"/>
      <w:r w:rsidRPr="00F54804">
        <w:t>Clips/Snap Joints</w:t>
      </w:r>
      <w:bookmarkEnd w:id="1364"/>
      <w:bookmarkEnd w:id="1365"/>
      <w:bookmarkEnd w:id="1366"/>
      <w:bookmarkEnd w:id="1367"/>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3A8007F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12574E" w:rsidRPr="00F54804">
        <w:t xml:space="preserve">Figure </w:t>
      </w:r>
      <w:r w:rsidR="0012574E">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 xml:space="preserve">is </w:t>
      </w:r>
      <w:proofErr w:type="gramStart"/>
      <w:r w:rsidRPr="0013175B">
        <w:rPr>
          <w:rFonts w:cs="Calibri"/>
          <w:lang w:eastAsia="en-GB"/>
        </w:rPr>
        <w:t>similar to</w:t>
      </w:r>
      <w:proofErr w:type="gramEnd"/>
      <w:r w:rsidRPr="0013175B">
        <w:rPr>
          <w:rFonts w:cs="Calibri"/>
          <w:lang w:eastAsia="en-GB"/>
        </w:rPr>
        <w:t xml:space="preserve">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75A3DBE7"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12574E" w:rsidRPr="00F54804">
        <w:t xml:space="preserve">Figure </w:t>
      </w:r>
      <w:r w:rsidR="0012574E">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w:t>
      </w:r>
      <w:proofErr w:type="gramStart"/>
      <w:r w:rsidR="00FC68DB" w:rsidRPr="0013175B">
        <w:rPr>
          <w:rFonts w:cs="Calibri"/>
          <w:lang w:eastAsia="en-GB"/>
        </w:rPr>
        <w:t>Jesus</w:t>
      </w:r>
      <w:proofErr w:type="gramEnd"/>
      <w:r w:rsidR="00FC68DB" w:rsidRPr="0013175B">
        <w:rPr>
          <w:rFonts w:cs="Calibri"/>
          <w:lang w:eastAsia="en-GB"/>
        </w:rPr>
        <w:t xml:space="preserve">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72DDF263"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12574E" w:rsidRPr="00F54804">
        <w:t xml:space="preserve">Figure </w:t>
      </w:r>
      <w:r w:rsidR="0012574E">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51C2189E"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12574E" w:rsidRPr="00F54804">
        <w:t xml:space="preserve">Figure </w:t>
      </w:r>
      <w:r w:rsidR="0012574E">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3"/>
                    </pic:cNvP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A7F3644"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05" w:history="1">
        <w:r w:rsidR="00BD4630" w:rsidRPr="001122EE">
          <w:rPr>
            <w:rStyle w:val="Hyperlink"/>
            <w:sz w:val="18"/>
            <w:szCs w:val="18"/>
          </w:rPr>
          <w:t>https://creativecommons.org/licenses/by-sa/3.0</w:t>
        </w:r>
      </w:hyperlink>
      <w:r w:rsidR="00BD4630">
        <w:rPr>
          <w:sz w:val="18"/>
          <w:szCs w:val="18"/>
        </w:rPr>
        <w:t xml:space="preserve">. </w:t>
      </w:r>
    </w:p>
    <w:p w14:paraId="61E9AD6B" w14:textId="518809E9" w:rsidR="00F85C4B" w:rsidRDefault="00FC68DB" w:rsidP="00BD52D7">
      <w:pPr>
        <w:pStyle w:val="Beschriftung"/>
      </w:pPr>
      <w:bookmarkStart w:id="1368" w:name="_Ref157702911"/>
      <w:bookmarkStart w:id="1369" w:name="_Toc3557114"/>
      <w:bookmarkStart w:id="1370" w:name="_Toc34747365"/>
      <w:bookmarkStart w:id="1371" w:name="_Toc76030558"/>
      <w:bookmarkStart w:id="1372" w:name="_Toc94530844"/>
      <w:bookmarkStart w:id="1373" w:name="_Toc101428240"/>
      <w:bookmarkStart w:id="1374" w:name="_Toc159618877"/>
      <w:r w:rsidRPr="00F54804">
        <w:t xml:space="preserve">Figure </w:t>
      </w:r>
      <w:r w:rsidRPr="00F54804">
        <w:fldChar w:fldCharType="begin"/>
      </w:r>
      <w:r w:rsidRPr="00F54804">
        <w:instrText xml:space="preserve"> SEQ Figure \* ARABIC </w:instrText>
      </w:r>
      <w:r w:rsidRPr="00F54804">
        <w:fldChar w:fldCharType="separate"/>
      </w:r>
      <w:r w:rsidR="0012574E">
        <w:rPr>
          <w:noProof/>
        </w:rPr>
        <w:t>34</w:t>
      </w:r>
      <w:r w:rsidRPr="00F54804">
        <w:fldChar w:fldCharType="end"/>
      </w:r>
      <w:bookmarkEnd w:id="1368"/>
      <w:r w:rsidR="00B00216">
        <w:t xml:space="preserve"> —</w:t>
      </w:r>
      <w:r w:rsidRPr="00F54804">
        <w:t xml:space="preserve"> A</w:t>
      </w:r>
      <w:r w:rsidR="00392BC6">
        <w:t xml:space="preserve"> “</w:t>
      </w:r>
      <w:r w:rsidRPr="00F54804">
        <w:t xml:space="preserve">Hairpin </w:t>
      </w:r>
      <w:proofErr w:type="gramStart"/>
      <w:r w:rsidRPr="00F54804">
        <w:t>Clip</w:t>
      </w:r>
      <w:bookmarkEnd w:id="1369"/>
      <w:bookmarkEnd w:id="1370"/>
      <w:bookmarkEnd w:id="1371"/>
      <w:bookmarkEnd w:id="1372"/>
      <w:bookmarkEnd w:id="1373"/>
      <w:r w:rsidR="00F85C4B">
        <w:t>”</w:t>
      </w:r>
      <w:bookmarkEnd w:id="1374"/>
      <w:proofErr w:type="gramEnd"/>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0B01F328" w:rsidR="00FC68DB" w:rsidRPr="005C2D94" w:rsidRDefault="00FC68DB" w:rsidP="00BD52D7">
      <w:pPr>
        <w:pStyle w:val="Beschriftung"/>
      </w:pPr>
      <w:bookmarkStart w:id="1375" w:name="_Ref157703057"/>
      <w:bookmarkStart w:id="1376" w:name="_Toc3557115"/>
      <w:bookmarkStart w:id="1377" w:name="_Toc34747366"/>
      <w:bookmarkStart w:id="1378" w:name="_Toc76030559"/>
      <w:bookmarkStart w:id="1379" w:name="_Toc94530845"/>
      <w:bookmarkStart w:id="1380" w:name="_Toc101428241"/>
      <w:bookmarkStart w:id="1381" w:name="_Toc159618878"/>
      <w:r w:rsidRPr="00F54804">
        <w:t xml:space="preserve">Figure </w:t>
      </w:r>
      <w:r w:rsidRPr="00F54804">
        <w:fldChar w:fldCharType="begin"/>
      </w:r>
      <w:r w:rsidRPr="00F54804">
        <w:instrText xml:space="preserve"> SEQ Figure \* ARABIC </w:instrText>
      </w:r>
      <w:r w:rsidRPr="00F54804">
        <w:fldChar w:fldCharType="separate"/>
      </w:r>
      <w:r w:rsidR="0012574E">
        <w:rPr>
          <w:noProof/>
        </w:rPr>
        <w:t>35</w:t>
      </w:r>
      <w:r w:rsidRPr="00F54804">
        <w:fldChar w:fldCharType="end"/>
      </w:r>
      <w:bookmarkEnd w:id="1375"/>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6"/>
      <w:bookmarkEnd w:id="1377"/>
      <w:bookmarkEnd w:id="1378"/>
      <w:bookmarkEnd w:id="1379"/>
      <w:bookmarkEnd w:id="1380"/>
      <w:bookmarkEnd w:id="1381"/>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90EFE40" w:rsidR="00FC68DB" w:rsidRPr="00F54804" w:rsidRDefault="00FC68DB" w:rsidP="00BD52D7">
      <w:pPr>
        <w:pStyle w:val="Beschriftung"/>
      </w:pPr>
      <w:bookmarkStart w:id="1382" w:name="_Ref157703127"/>
      <w:bookmarkStart w:id="1383" w:name="_Toc3557116"/>
      <w:bookmarkStart w:id="1384" w:name="_Ref7727027"/>
      <w:bookmarkStart w:id="1385" w:name="_Toc34747367"/>
      <w:bookmarkStart w:id="1386" w:name="_Toc76030560"/>
      <w:bookmarkStart w:id="1387" w:name="_Toc94530846"/>
      <w:bookmarkStart w:id="1388" w:name="_Toc101428242"/>
      <w:bookmarkStart w:id="1389" w:name="_Toc159618879"/>
      <w:r w:rsidRPr="00F54804">
        <w:t xml:space="preserve">Figure </w:t>
      </w:r>
      <w:r w:rsidRPr="00F54804">
        <w:fldChar w:fldCharType="begin"/>
      </w:r>
      <w:r w:rsidRPr="00F54804">
        <w:instrText xml:space="preserve"> SEQ Figure \* ARABIC </w:instrText>
      </w:r>
      <w:r w:rsidRPr="00F54804">
        <w:fldChar w:fldCharType="separate"/>
      </w:r>
      <w:r w:rsidR="0012574E">
        <w:rPr>
          <w:noProof/>
        </w:rPr>
        <w:t>36</w:t>
      </w:r>
      <w:r w:rsidRPr="00F54804">
        <w:fldChar w:fldCharType="end"/>
      </w:r>
      <w:bookmarkEnd w:id="1382"/>
      <w:r w:rsidR="00B00216">
        <w:t xml:space="preserve"> —</w:t>
      </w:r>
      <w:r w:rsidRPr="00F54804">
        <w:t xml:space="preserve"> Clips Pushed into a Hole</w:t>
      </w:r>
      <w:bookmarkEnd w:id="1383"/>
      <w:bookmarkEnd w:id="1384"/>
      <w:bookmarkEnd w:id="1385"/>
      <w:bookmarkEnd w:id="1386"/>
      <w:bookmarkEnd w:id="1387"/>
      <w:bookmarkEnd w:id="1388"/>
      <w:bookmarkEnd w:id="1389"/>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6FBBC509">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0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6469E0F0" w:rsidR="00FC68DB" w:rsidRPr="005C2D94" w:rsidRDefault="00FC68DB" w:rsidP="00BD52D7">
      <w:pPr>
        <w:pStyle w:val="Beschriftung"/>
      </w:pPr>
      <w:bookmarkStart w:id="1390" w:name="_Ref157703146"/>
      <w:bookmarkStart w:id="1391" w:name="_Toc3557117"/>
      <w:bookmarkStart w:id="1392" w:name="_Toc34747368"/>
      <w:bookmarkStart w:id="1393" w:name="_Toc76030561"/>
      <w:bookmarkStart w:id="1394" w:name="_Toc94530847"/>
      <w:bookmarkStart w:id="1395" w:name="_Toc101428243"/>
      <w:bookmarkStart w:id="1396" w:name="_Toc159618880"/>
      <w:r w:rsidRPr="00F54804">
        <w:t xml:space="preserve">Figure </w:t>
      </w:r>
      <w:r w:rsidRPr="00F54804">
        <w:fldChar w:fldCharType="begin"/>
      </w:r>
      <w:r w:rsidRPr="00F54804">
        <w:instrText xml:space="preserve"> SEQ Figure \* ARABIC </w:instrText>
      </w:r>
      <w:r w:rsidRPr="00F54804">
        <w:fldChar w:fldCharType="separate"/>
      </w:r>
      <w:r w:rsidR="0012574E">
        <w:rPr>
          <w:noProof/>
        </w:rPr>
        <w:t>37</w:t>
      </w:r>
      <w:r w:rsidRPr="00F54804">
        <w:fldChar w:fldCharType="end"/>
      </w:r>
      <w:bookmarkEnd w:id="1390"/>
      <w:r w:rsidR="00B00216">
        <w:t xml:space="preserve"> —</w:t>
      </w:r>
      <w:r w:rsidRPr="00F54804">
        <w:t xml:space="preserve"> Clips Sliding onto a Flat Surface</w:t>
      </w:r>
      <w:bookmarkEnd w:id="1391"/>
      <w:bookmarkEnd w:id="1392"/>
      <w:bookmarkEnd w:id="1393"/>
      <w:bookmarkEnd w:id="1394"/>
      <w:bookmarkEnd w:id="1395"/>
      <w:bookmarkEnd w:id="1396"/>
    </w:p>
    <w:p w14:paraId="318C565C" w14:textId="6131EB3B"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12574E" w:rsidRPr="00F54804">
        <w:t xml:space="preserve">Table </w:t>
      </w:r>
      <w:r w:rsidR="0012574E">
        <w:rPr>
          <w:noProof/>
        </w:rPr>
        <w:t>70</w:t>
      </w:r>
      <w:r w:rsidR="00ED27D4">
        <w:rPr>
          <w:rFonts w:cs="Calibri"/>
          <w:lang w:eastAsia="en-GB"/>
        </w:rPr>
        <w:fldChar w:fldCharType="end"/>
      </w:r>
      <w:r w:rsidR="00ED27D4">
        <w:rPr>
          <w:rFonts w:cs="Calibri"/>
          <w:lang w:eastAsia="en-GB"/>
        </w:rPr>
        <w:t xml:space="preserve">: </w:t>
      </w:r>
    </w:p>
    <w:p w14:paraId="3F6E69EC" w14:textId="24799132" w:rsidR="00BF29DE" w:rsidRPr="004A2B79" w:rsidRDefault="00BF29DE" w:rsidP="001640C5">
      <w:pPr>
        <w:pStyle w:val="Beschriftung"/>
        <w:keepNext/>
        <w:keepLines/>
        <w:rPr>
          <w:bCs w:val="0"/>
        </w:rPr>
      </w:pPr>
      <w:bookmarkStart w:id="1397" w:name="_Ref157705764"/>
      <w:bookmarkStart w:id="1398" w:name="_Toc159619002"/>
      <w:r w:rsidRPr="00F54804">
        <w:t xml:space="preserve">Table </w:t>
      </w:r>
      <w:r w:rsidRPr="00F54804">
        <w:fldChar w:fldCharType="begin"/>
      </w:r>
      <w:r w:rsidRPr="00F54804">
        <w:instrText xml:space="preserve"> SEQ Table \* ARABIC </w:instrText>
      </w:r>
      <w:r w:rsidRPr="00F54804">
        <w:fldChar w:fldCharType="separate"/>
      </w:r>
      <w:r w:rsidR="0012574E">
        <w:rPr>
          <w:noProof/>
        </w:rPr>
        <w:t>70</w:t>
      </w:r>
      <w:r w:rsidRPr="00F54804">
        <w:fldChar w:fldCharType="end"/>
      </w:r>
      <w:bookmarkEnd w:id="1397"/>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2B4DCF5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167675B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46C05065"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733B563" w:rsidR="00FC68DB" w:rsidRDefault="00ED27D4" w:rsidP="0013175B">
      <w:pPr>
        <w:keepNext/>
        <w:rPr>
          <w:rFonts w:cs="Calibri"/>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12574E" w:rsidRPr="005C2D94">
        <w:t xml:space="preserve">Table </w:t>
      </w:r>
      <w:r w:rsidR="0012574E">
        <w:rPr>
          <w:noProof/>
        </w:rPr>
        <w:t>71</w:t>
      </w:r>
      <w:r>
        <w:fldChar w:fldCharType="end"/>
      </w:r>
      <w:r w:rsidR="00FC68DB" w:rsidRPr="001E4607">
        <w:rPr>
          <w:rFonts w:cs="Calibri"/>
          <w:lang w:eastAsia="en-GB"/>
        </w:rPr>
        <w:t>:</w:t>
      </w:r>
      <w:r>
        <w:rPr>
          <w:rFonts w:cs="Calibri"/>
          <w:lang w:eastAsia="en-GB"/>
        </w:rPr>
        <w:t xml:space="preserve"> </w:t>
      </w:r>
    </w:p>
    <w:p w14:paraId="3E5237F0" w14:textId="4FC348DB" w:rsidR="00BF29DE" w:rsidRPr="004A2B79" w:rsidRDefault="00BF29DE" w:rsidP="001640C5">
      <w:pPr>
        <w:pStyle w:val="Beschriftung"/>
        <w:keepNext/>
        <w:keepLines/>
        <w:rPr>
          <w:b w:val="0"/>
          <w:bCs w:val="0"/>
        </w:rPr>
      </w:pPr>
      <w:bookmarkStart w:id="1399" w:name="_Ref157705844"/>
      <w:bookmarkStart w:id="1400" w:name="_Toc159619003"/>
      <w:r w:rsidRPr="005C2D94">
        <w:t xml:space="preserve">Table </w:t>
      </w:r>
      <w:r w:rsidRPr="00F54804">
        <w:fldChar w:fldCharType="begin"/>
      </w:r>
      <w:r w:rsidRPr="00F54804">
        <w:instrText xml:space="preserve"> SEQ Table \* ARABIC </w:instrText>
      </w:r>
      <w:r w:rsidRPr="00F54804">
        <w:fldChar w:fldCharType="separate"/>
      </w:r>
      <w:r w:rsidR="0012574E">
        <w:rPr>
          <w:noProof/>
        </w:rPr>
        <w:t>71</w:t>
      </w:r>
      <w:r w:rsidRPr="00F54804">
        <w:fldChar w:fldCharType="end"/>
      </w:r>
      <w:bookmarkEnd w:id="1399"/>
      <w:r w:rsidR="008135BF">
        <w:t xml:space="preserve"> —</w:t>
      </w:r>
      <w:r w:rsidR="008135BF" w:rsidRPr="00F54804">
        <w:t xml:space="preserve"> </w:t>
      </w:r>
      <w:r w:rsidRPr="00F54804">
        <w:t xml:space="preserve">Attributes of element </w:t>
      </w:r>
      <w:r w:rsidRPr="002941B8">
        <w:rPr>
          <w:rStyle w:val="CodeCharacter"/>
        </w:rPr>
        <w:t>&lt;clip/&gt;</w:t>
      </w:r>
      <w:bookmarkEnd w:id="1400"/>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implies</w:t>
            </w:r>
            <w:r w:rsidR="00ED27D4">
              <w:rPr>
                <w:rFonts w:cs="Calibri"/>
                <w:sz w:val="20"/>
                <w:szCs w:val="20"/>
                <w:lang w:eastAsia="en-GB"/>
              </w:rPr>
              <w:t xml:space="preserve"> </w:t>
            </w:r>
            <w:r w:rsidR="00ED27D4">
              <w:rPr>
                <w:rFonts w:cs="Calibri"/>
                <w:sz w:val="20"/>
                <w:szCs w:val="20"/>
                <w:lang w:eastAsia="en-GB"/>
              </w:rPr>
              <w:br/>
            </w: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proofErr w:type="spellStart"/>
            <w:r w:rsidRPr="00F54804">
              <w:rPr>
                <w:sz w:val="20"/>
                <w:szCs w:val="20"/>
              </w:rPr>
              <w:t>pin_width</w:t>
            </w:r>
            <w:proofErr w:type="spellEnd"/>
            <w:r w:rsidRPr="00F54804">
              <w:rPr>
                <w:sz w:val="20"/>
                <w:szCs w:val="20"/>
              </w:rPr>
              <w:t xml:space="preserve"> &gt; 0 implies</w:t>
            </w:r>
            <w:r w:rsidR="00ED27D4">
              <w:rPr>
                <w:sz w:val="20"/>
                <w:szCs w:val="20"/>
              </w:rPr>
              <w:t xml:space="preserve"> </w:t>
            </w:r>
            <w:r w:rsidR="00ED27D4">
              <w:rPr>
                <w:sz w:val="20"/>
                <w:szCs w:val="20"/>
              </w:rPr>
              <w:br/>
            </w: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D31F44">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D31F44">
            <w:pPr>
              <w:keepNext/>
              <w:rPr>
                <w:sz w:val="20"/>
                <w:szCs w:val="20"/>
              </w:rPr>
            </w:pPr>
            <w:r w:rsidRPr="00F54804">
              <w:rPr>
                <w:sz w:val="20"/>
                <w:szCs w:val="20"/>
              </w:rPr>
              <w:t>Alphanumeric</w:t>
            </w:r>
          </w:p>
        </w:tc>
        <w:tc>
          <w:tcPr>
            <w:tcW w:w="1501" w:type="dxa"/>
          </w:tcPr>
          <w:p w14:paraId="67F2A65A" w14:textId="77777777" w:rsidR="00FC68DB" w:rsidRPr="00F54804" w:rsidRDefault="00FC68DB" w:rsidP="00D31F44">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D31F44">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D31F44">
            <w:pPr>
              <w:keepNext/>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proofErr w:type="spellStart"/>
      <w:r w:rsidRPr="004A2B79">
        <w:rPr>
          <w:rStyle w:val="CodeCharacter"/>
        </w:rPr>
        <w:t>clip_type</w:t>
      </w:r>
      <w:proofErr w:type="spellEnd"/>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753D230D"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12574E" w:rsidRPr="00F54804">
        <w:t xml:space="preserve">Figure </w:t>
      </w:r>
      <w:r w:rsidR="0012574E">
        <w:rPr>
          <w:noProof/>
        </w:rPr>
        <w:t>36</w:t>
      </w:r>
      <w:r w:rsidR="0012574E">
        <w:t xml:space="preserve"> —</w:t>
      </w:r>
      <w:r w:rsidR="0012574E"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742B1D3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12574E">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part_code</w:t>
      </w:r>
      <w:proofErr w:type="spellEnd"/>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lastRenderedPageBreak/>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51ECC18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73D56756" w14:textId="53F8B43E"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12574E" w:rsidRPr="00F54804">
        <w:t xml:space="preserve">Table </w:t>
      </w:r>
      <w:r w:rsidR="0012574E">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11B43121" w:rsidR="00461A3A" w:rsidRPr="004A2B79" w:rsidRDefault="00461A3A" w:rsidP="001640C5">
      <w:pPr>
        <w:pStyle w:val="Beschriftung"/>
        <w:keepNext/>
        <w:keepLines/>
        <w:rPr>
          <w:b w:val="0"/>
          <w:bCs w:val="0"/>
        </w:rPr>
      </w:pPr>
      <w:bookmarkStart w:id="1401" w:name="_Ref157708879"/>
      <w:bookmarkStart w:id="1402" w:name="_Toc159619004"/>
      <w:r w:rsidRPr="00F54804">
        <w:t xml:space="preserve">Table </w:t>
      </w:r>
      <w:r w:rsidRPr="00F54804">
        <w:fldChar w:fldCharType="begin"/>
      </w:r>
      <w:r w:rsidRPr="00F54804">
        <w:instrText xml:space="preserve"> SEQ Table \* ARABIC </w:instrText>
      </w:r>
      <w:r w:rsidRPr="00F54804">
        <w:fldChar w:fldCharType="separate"/>
      </w:r>
      <w:r w:rsidR="0012574E">
        <w:rPr>
          <w:noProof/>
        </w:rPr>
        <w:t>72</w:t>
      </w:r>
      <w:r w:rsidRPr="00F54804">
        <w:fldChar w:fldCharType="end"/>
      </w:r>
      <w:bookmarkEnd w:id="1401"/>
      <w:r w:rsidR="006B04F2">
        <w:t xml:space="preserve"> —</w:t>
      </w:r>
      <w:r w:rsidR="006B04F2" w:rsidRPr="00F54804">
        <w:t xml:space="preserve"> </w:t>
      </w:r>
      <w:r w:rsidRPr="00F54804">
        <w:t xml:space="preserve">Nested elements of element </w:t>
      </w:r>
      <w:r w:rsidRPr="00337A83">
        <w:rPr>
          <w:rStyle w:val="CodeCharacter"/>
        </w:rPr>
        <w:t>&lt;clip/&gt;</w:t>
      </w:r>
      <w:bookmarkEnd w:id="1402"/>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00780A49">
        <w:rPr>
          <w:b/>
          <w:lang w:val="en-GB"/>
        </w:rPr>
        <w:br/>
      </w:r>
      <w:r w:rsidRPr="00925731">
        <w:rPr>
          <w:b/>
          <w:lang w:val="en-GB"/>
        </w:rPr>
        <w:t xml:space="preserve">    </w:t>
      </w:r>
      <w:r w:rsidR="00780A49" w:rsidRPr="00925731">
        <w:rPr>
          <w:lang w:val="en-GB"/>
        </w:rPr>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w:t>
      </w:r>
      <w:proofErr w:type="spellStart"/>
      <w:proofErr w:type="gramStart"/>
      <w:r w:rsidRPr="002F1E02">
        <w:rPr>
          <w:lang w:val="fr-FR"/>
        </w:rPr>
        <w:t>loc</w:t>
      </w:r>
      <w:proofErr w:type="spellEnd"/>
      <w:proofErr w:type="gram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w:t>
      </w:r>
      <w:proofErr w:type="gramStart"/>
      <w:r w:rsidRPr="00357A72">
        <w:rPr>
          <w:lang w:val="fr-FR"/>
        </w:rPr>
        <w:t>appdata</w:t>
      </w:r>
      <w:proofErr w:type="gramEnd"/>
      <w:r w:rsidRPr="00357A72">
        <w:rPr>
          <w:lang w:val="fr-FR"/>
        </w:rPr>
        <w:t>&gt;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3" w:name="_Toc3556996"/>
      <w:bookmarkStart w:id="1404" w:name="_Toc34747246"/>
      <w:bookmarkStart w:id="1405" w:name="_Toc77102062"/>
      <w:bookmarkStart w:id="1406" w:name="_Toc159618791"/>
      <w:r w:rsidRPr="005C2D94">
        <w:t>Nails</w:t>
      </w:r>
      <w:bookmarkEnd w:id="1403"/>
      <w:bookmarkEnd w:id="1404"/>
      <w:bookmarkEnd w:id="1405"/>
      <w:bookmarkEnd w:id="1406"/>
    </w:p>
    <w:p w14:paraId="0AD7641F" w14:textId="6D60DB5D"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12574E" w:rsidRPr="005C2D94">
        <w:t xml:space="preserve">Figure </w:t>
      </w:r>
      <w:r w:rsidR="0012574E">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62"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">
                <v:group id="Gruppieren 1730" o:spid="_x0000_s1463"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64"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65"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66"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67"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2" o:title="" chromakey="white"/>
                </v:shape>
                <v:rect id="Rechteck 1735" o:spid="_x0000_s1468"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3" o:title="" color2="white [3212]" type="pattern"/>
                </v:rect>
                <v:shape id="Textfeld 13" o:spid="_x0000_s1469"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70"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71"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72"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v:textbox>
                </v:shape>
                <v:shape id="Textfeld 17" o:spid="_x0000_s1473"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74"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75"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76"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77"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78"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D9313DD" w:rsidR="00FC68DB" w:rsidRPr="001668D7" w:rsidRDefault="00FC68DB" w:rsidP="00BD52D7">
      <w:pPr>
        <w:pStyle w:val="Beschriftung"/>
      </w:pPr>
      <w:bookmarkStart w:id="1407" w:name="_Ref157709145"/>
      <w:bookmarkStart w:id="1408" w:name="_Toc3557119"/>
      <w:bookmarkStart w:id="1409" w:name="_Toc34747370"/>
      <w:bookmarkStart w:id="1410" w:name="_Toc76030563"/>
      <w:bookmarkStart w:id="1411" w:name="_Toc94530849"/>
      <w:bookmarkStart w:id="1412" w:name="_Toc101428244"/>
      <w:bookmarkStart w:id="1413" w:name="_Toc159618881"/>
      <w:r w:rsidRPr="005C2D94">
        <w:t xml:space="preserve">Figure </w:t>
      </w:r>
      <w:r w:rsidRPr="005C2D94">
        <w:fldChar w:fldCharType="begin"/>
      </w:r>
      <w:r w:rsidRPr="00F54804">
        <w:instrText xml:space="preserve"> SEQ Figure \* ARABIC </w:instrText>
      </w:r>
      <w:r w:rsidRPr="005C2D94">
        <w:fldChar w:fldCharType="separate"/>
      </w:r>
      <w:r w:rsidR="0012574E">
        <w:rPr>
          <w:noProof/>
        </w:rPr>
        <w:t>38</w:t>
      </w:r>
      <w:r w:rsidRPr="005C2D94">
        <w:fldChar w:fldCharType="end"/>
      </w:r>
      <w:bookmarkEnd w:id="1407"/>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408"/>
      <w:bookmarkEnd w:id="1409"/>
      <w:bookmarkEnd w:id="1410"/>
      <w:bookmarkEnd w:id="1411"/>
      <w:bookmarkEnd w:id="1412"/>
      <w:bookmarkEnd w:id="1413"/>
      <w:proofErr w:type="gramEnd"/>
    </w:p>
    <w:p w14:paraId="3B6F1FAE" w14:textId="423A74DE"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12574E" w:rsidRPr="00F54804">
        <w:t xml:space="preserve">Table </w:t>
      </w:r>
      <w:r w:rsidR="0012574E">
        <w:rPr>
          <w:noProof/>
        </w:rPr>
        <w:t>73</w:t>
      </w:r>
      <w:r w:rsidR="00B719EB">
        <w:rPr>
          <w:rFonts w:cs="Calibri"/>
          <w:lang w:eastAsia="en-GB"/>
        </w:rPr>
        <w:fldChar w:fldCharType="end"/>
      </w:r>
      <w:r w:rsidR="00B719EB">
        <w:rPr>
          <w:rFonts w:cs="Calibri"/>
          <w:lang w:eastAsia="en-GB"/>
        </w:rPr>
        <w:t xml:space="preserve">: </w:t>
      </w:r>
    </w:p>
    <w:p w14:paraId="26EE2937" w14:textId="426D05BC" w:rsidR="00461A3A" w:rsidRPr="004A2B79" w:rsidRDefault="00461A3A" w:rsidP="001640C5">
      <w:pPr>
        <w:pStyle w:val="Beschriftung"/>
        <w:keepNext/>
        <w:keepLines/>
        <w:rPr>
          <w:bCs w:val="0"/>
        </w:rPr>
      </w:pPr>
      <w:bookmarkStart w:id="1414" w:name="_Ref157709213"/>
      <w:bookmarkStart w:id="1415" w:name="_Toc159619005"/>
      <w:r w:rsidRPr="00F54804">
        <w:t xml:space="preserve">Table </w:t>
      </w:r>
      <w:r w:rsidRPr="005C2D94">
        <w:fldChar w:fldCharType="begin"/>
      </w:r>
      <w:r w:rsidRPr="00F54804">
        <w:instrText xml:space="preserve"> SEQ Table \* ARABIC </w:instrText>
      </w:r>
      <w:r w:rsidRPr="005C2D94">
        <w:fldChar w:fldCharType="separate"/>
      </w:r>
      <w:r w:rsidR="0012574E">
        <w:rPr>
          <w:noProof/>
        </w:rPr>
        <w:t>73</w:t>
      </w:r>
      <w:r w:rsidRPr="005C2D94">
        <w:fldChar w:fldCharType="end"/>
      </w:r>
      <w:bookmarkEnd w:id="1414"/>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5"/>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lastRenderedPageBreak/>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06D7C75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D31F44">
            <w:pPr>
              <w:keepNext/>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D31F44">
            <w:pPr>
              <w:keepNext/>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D31F44">
            <w:pPr>
              <w:keepNext/>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2B88FA2" w:rsidR="00B125C6" w:rsidRPr="00F54804" w:rsidRDefault="00B125C6" w:rsidP="00D31F44">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490C8F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513C5E8E"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12574E" w:rsidRPr="00F54804">
        <w:t xml:space="preserve">Table </w:t>
      </w:r>
      <w:r w:rsidR="0012574E">
        <w:rPr>
          <w:noProof/>
        </w:rPr>
        <w:t>74</w:t>
      </w:r>
      <w:r>
        <w:fldChar w:fldCharType="end"/>
      </w:r>
      <w:r w:rsidR="00FC68DB" w:rsidRPr="00BD52D7">
        <w:rPr>
          <w:rFonts w:cs="Calibri"/>
          <w:lang w:eastAsia="en-GB"/>
        </w:rPr>
        <w:t>:</w:t>
      </w:r>
      <w:r>
        <w:rPr>
          <w:rFonts w:cs="Calibri"/>
          <w:lang w:eastAsia="en-GB"/>
        </w:rPr>
        <w:t xml:space="preserve"> </w:t>
      </w:r>
    </w:p>
    <w:p w14:paraId="4DDEDB7C" w14:textId="1CDB4222" w:rsidR="00461A3A" w:rsidRPr="004A2B79" w:rsidRDefault="00461A3A" w:rsidP="001640C5">
      <w:pPr>
        <w:pStyle w:val="Beschriftung"/>
        <w:keepNext/>
        <w:keepLines/>
        <w:rPr>
          <w:bCs w:val="0"/>
        </w:rPr>
      </w:pPr>
      <w:bookmarkStart w:id="1416" w:name="_Ref157709368"/>
      <w:bookmarkStart w:id="1417" w:name="_Toc159619006"/>
      <w:r w:rsidRPr="00F54804">
        <w:t xml:space="preserve">Table </w:t>
      </w:r>
      <w:r w:rsidRPr="00F54804">
        <w:fldChar w:fldCharType="begin"/>
      </w:r>
      <w:r w:rsidRPr="00F54804">
        <w:instrText xml:space="preserve"> SEQ Table \* ARABIC </w:instrText>
      </w:r>
      <w:r w:rsidRPr="00F54804">
        <w:fldChar w:fldCharType="separate"/>
      </w:r>
      <w:r w:rsidR="0012574E">
        <w:rPr>
          <w:noProof/>
        </w:rPr>
        <w:t>74</w:t>
      </w:r>
      <w:r w:rsidRPr="00F54804">
        <w:fldChar w:fldCharType="end"/>
      </w:r>
      <w:bookmarkEnd w:id="1416"/>
      <w:r w:rsidR="006B04F2">
        <w:t xml:space="preserve"> —</w:t>
      </w:r>
      <w:r w:rsidR="006B04F2" w:rsidRPr="00F54804">
        <w:t xml:space="preserve"> </w:t>
      </w:r>
      <w:r w:rsidRPr="00F54804">
        <w:t xml:space="preserve">Attributes of element </w:t>
      </w:r>
      <w:r w:rsidRPr="00337A83">
        <w:rPr>
          <w:rStyle w:val="CodeCharacter"/>
        </w:rPr>
        <w:t>&lt;nail/&gt;</w:t>
      </w:r>
      <w:bookmarkEnd w:id="1417"/>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3200" behindDoc="0" locked="0" layoutInCell="1" allowOverlap="1" wp14:anchorId="594EAA05" wp14:editId="2AFB5AAA">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14"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w:t>
                                </w:r>
                                <w:proofErr w:type="gramStart"/>
                                <w:r w:rsidRPr="001D64B8">
                                  <w:rPr>
                                    <w:rFonts w:asciiTheme="minorHAnsi" w:hAnsi="Calibri" w:cstheme="minorBidi"/>
                                    <w:color w:val="000000" w:themeColor="text1"/>
                                    <w:kern w:val="24"/>
                                    <w:position w:val="-5"/>
                                    <w:vertAlign w:val="subscript"/>
                                  </w:rPr>
                                  <w:t>length</w:t>
                                </w:r>
                                <w:proofErr w:type="spellEnd"/>
                                <w:proofErr w:type="gram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height</w:t>
                                </w:r>
                                <w:proofErr w:type="spellEnd"/>
                                <w:proofErr w:type="gram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79" style="position:absolute;margin-left:0;margin-top:15pt;width:478.8pt;height:192.65pt;z-index:251763200;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">
                <v:group id="Gruppieren 1747" o:spid="_x0000_s1480"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81"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15" o:title="" cropbottom="40090f" cropright="55067f"/>
                  </v:shape>
                  <v:line id="Gerader Verbinder 1749" o:spid="_x0000_s1482"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83"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84"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485"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486"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487"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488"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489"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490"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491"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492"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493"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494"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495"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496"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497"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498"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w:t>
                          </w:r>
                          <w:proofErr w:type="gramStart"/>
                          <w:r w:rsidRPr="001D64B8">
                            <w:rPr>
                              <w:rFonts w:asciiTheme="minorHAnsi" w:hAnsi="Calibri" w:cstheme="minorBidi"/>
                              <w:color w:val="000000" w:themeColor="text1"/>
                              <w:kern w:val="24"/>
                              <w:position w:val="-5"/>
                              <w:vertAlign w:val="subscript"/>
                            </w:rPr>
                            <w:t>length</w:t>
                          </w:r>
                          <w:proofErr w:type="spellEnd"/>
                          <w:proofErr w:type="gramEnd"/>
                        </w:p>
                      </w:txbxContent>
                    </v:textbox>
                  </v:shape>
                  <v:line id="Gerader Verbinder 1766" o:spid="_x0000_s1499"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00"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v:textbox>
                  </v:shape>
                  <v:line id="Gerader Verbinder 1768" o:spid="_x0000_s1501"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02"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03"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height</w:t>
                          </w:r>
                          <w:proofErr w:type="spellEnd"/>
                          <w:proofErr w:type="gramEnd"/>
                        </w:p>
                      </w:txbxContent>
                    </v:textbox>
                  </v:shape>
                  <v:line id="Gerader Verbinder 1771" o:spid="_x0000_s1504"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05"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v:textbox>
                  </v:shape>
                </v:group>
                <v:shape id="Grafik 1773" o:spid="_x0000_s1506"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15" o:title=""/>
                </v:shape>
                <v:rect id="Rechteck 1774" o:spid="_x0000_s1507"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08"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09"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v:textbox>
                </v:shape>
                <v:line id="Gerader Verbinder 1777" o:spid="_x0000_s1510"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04B7472F"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8" w:name="_Ref157709670"/>
      <w:bookmarkStart w:id="1419" w:name="_Toc101428245"/>
      <w:bookmarkStart w:id="1420" w:name="_Toc159618882"/>
      <w:r w:rsidRPr="00F54804">
        <w:t xml:space="preserve">Figure </w:t>
      </w:r>
      <w:r w:rsidRPr="00F54804">
        <w:fldChar w:fldCharType="begin"/>
      </w:r>
      <w:r w:rsidRPr="00F54804">
        <w:instrText xml:space="preserve"> SEQ Figure \* ARABIC </w:instrText>
      </w:r>
      <w:r w:rsidRPr="00F54804">
        <w:fldChar w:fldCharType="separate"/>
      </w:r>
      <w:r w:rsidR="0012574E">
        <w:rPr>
          <w:noProof/>
        </w:rPr>
        <w:t>39</w:t>
      </w:r>
      <w:r w:rsidRPr="00F54804">
        <w:fldChar w:fldCharType="end"/>
      </w:r>
      <w:bookmarkEnd w:id="1418"/>
      <w:r w:rsidR="00B00216">
        <w:t xml:space="preserve"> —</w:t>
      </w:r>
      <w:r w:rsidRPr="00F54804">
        <w:t xml:space="preserve"> Key measures of a nail &amp; examples of different nail </w:t>
      </w:r>
      <w:proofErr w:type="gramStart"/>
      <w:r w:rsidRPr="00F54804">
        <w:t>types</w:t>
      </w:r>
      <w:bookmarkEnd w:id="1419"/>
      <w:bookmarkEnd w:id="1420"/>
      <w:proofErr w:type="gramEnd"/>
    </w:p>
    <w:p w14:paraId="1CEAF275" w14:textId="0B7EEF5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12574E" w:rsidRPr="00F54804">
        <w:t xml:space="preserve">Figure </w:t>
      </w:r>
      <w:r w:rsidR="0012574E">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0F396BD8"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5E3DB0" w:rsidRPr="005E3DB0">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proofErr w:type="gramEnd"/>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lastRenderedPageBreak/>
        <w:t>head_diameter</w:t>
      </w:r>
      <w:proofErr w:type="spellEnd"/>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part_code</w:t>
      </w:r>
      <w:proofErr w:type="spellEnd"/>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43520291"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40141295" w14:textId="6820B222"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12574E" w:rsidRPr="005C2D94">
        <w:t xml:space="preserve">Table </w:t>
      </w:r>
      <w:r w:rsidR="0012574E">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1E7C53FF" w:rsidR="00461A3A" w:rsidRPr="004A2B79" w:rsidRDefault="00461A3A" w:rsidP="001640C5">
      <w:pPr>
        <w:pStyle w:val="Beschriftung"/>
        <w:keepNext/>
        <w:keepLines/>
        <w:rPr>
          <w:bCs w:val="0"/>
        </w:rPr>
      </w:pPr>
      <w:bookmarkStart w:id="1421" w:name="_Ref157709545"/>
      <w:bookmarkStart w:id="1422" w:name="_Toc159619007"/>
      <w:r w:rsidRPr="005C2D94">
        <w:t xml:space="preserve">Table </w:t>
      </w:r>
      <w:r w:rsidRPr="00F54804">
        <w:fldChar w:fldCharType="begin"/>
      </w:r>
      <w:r w:rsidRPr="00F54804">
        <w:instrText xml:space="preserve"> SEQ Table \* ARABIC </w:instrText>
      </w:r>
      <w:r w:rsidRPr="00F54804">
        <w:fldChar w:fldCharType="separate"/>
      </w:r>
      <w:r w:rsidR="0012574E">
        <w:rPr>
          <w:noProof/>
        </w:rPr>
        <w:t>75</w:t>
      </w:r>
      <w:r w:rsidRPr="00F54804">
        <w:fldChar w:fldCharType="end"/>
      </w:r>
      <w:bookmarkEnd w:id="1421"/>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2"/>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005D31C5">
        <w:rPr>
          <w:b/>
          <w:lang w:val="en-GB"/>
        </w:rPr>
        <w:br/>
      </w:r>
      <w:r w:rsidR="003C606F" w:rsidRPr="009376B7">
        <w:rPr>
          <w:lang w:val="en-GB"/>
        </w:rPr>
        <w:t xml:space="preserve">    </w:t>
      </w:r>
      <w:r w:rsidRPr="009376B7">
        <w:rPr>
          <w:b/>
          <w:lang w:val="en-GB"/>
        </w:rPr>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3" w:name="_Toc77102063"/>
      <w:bookmarkStart w:id="1424" w:name="_Toc159618792"/>
      <w:bookmarkStart w:id="1425" w:name="_Toc27753609"/>
      <w:r w:rsidRPr="005C2D94">
        <w:t>Rotation Joints</w:t>
      </w:r>
      <w:bookmarkEnd w:id="1423"/>
      <w:bookmarkEnd w:id="1424"/>
    </w:p>
    <w:p w14:paraId="446BDB79" w14:textId="5E161DFD" w:rsidR="00BD3FB0" w:rsidRPr="00BF5C18" w:rsidRDefault="00BD3FB0" w:rsidP="0013175B">
      <w:pPr>
        <w:pStyle w:val="berschrift3"/>
      </w:pPr>
      <w:bookmarkStart w:id="1426" w:name="_Toc159618793"/>
      <w:r>
        <w:t>General</w:t>
      </w:r>
      <w:bookmarkEnd w:id="1426"/>
    </w:p>
    <w:p w14:paraId="3EB9DE70" w14:textId="1D25A39D"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12574E" w:rsidRPr="00F54804">
        <w:t xml:space="preserve">Table </w:t>
      </w:r>
      <w:r w:rsidR="0012574E">
        <w:rPr>
          <w:noProof/>
        </w:rPr>
        <w:t>76</w:t>
      </w:r>
      <w:r w:rsidR="003C606F">
        <w:fldChar w:fldCharType="end"/>
      </w:r>
      <w:r w:rsidR="003C606F">
        <w:t>)</w:t>
      </w:r>
      <w:r w:rsidRPr="0013175B">
        <w:t xml:space="preserve">. </w:t>
      </w:r>
    </w:p>
    <w:p w14:paraId="4752A1AE" w14:textId="12D1AD01" w:rsidR="00461A3A" w:rsidRPr="0013175B" w:rsidRDefault="00461A3A" w:rsidP="001640C5">
      <w:pPr>
        <w:pStyle w:val="Beschriftung"/>
        <w:keepNext/>
        <w:keepLines/>
      </w:pPr>
      <w:bookmarkStart w:id="1427" w:name="_Ref157709562"/>
      <w:bookmarkStart w:id="1428" w:name="_Toc159619008"/>
      <w:r w:rsidRPr="00F54804">
        <w:t xml:space="preserve">Table </w:t>
      </w:r>
      <w:r w:rsidRPr="00F54804">
        <w:fldChar w:fldCharType="begin"/>
      </w:r>
      <w:r w:rsidRPr="00F54804">
        <w:instrText xml:space="preserve"> SEQ Table \* ARABIC </w:instrText>
      </w:r>
      <w:r w:rsidRPr="00F54804">
        <w:fldChar w:fldCharType="separate"/>
      </w:r>
      <w:r w:rsidR="0012574E">
        <w:rPr>
          <w:noProof/>
        </w:rPr>
        <w:t>76</w:t>
      </w:r>
      <w:r w:rsidRPr="00F54804">
        <w:fldChar w:fldCharType="end"/>
      </w:r>
      <w:bookmarkEnd w:id="1427"/>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28"/>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59ABFC9"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1F342E95"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proofErr w:type="spellStart"/>
            <w:r w:rsidRPr="00F54804">
              <w:rPr>
                <w:rFonts w:cs="Calibri"/>
                <w:sz w:val="20"/>
                <w:szCs w:val="20"/>
                <w:lang w:eastAsia="en-GB"/>
              </w:rPr>
              <w:lastRenderedPageBreak/>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0345A46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028756AB"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w:t>
      </w:r>
      <w:proofErr w:type="spellStart"/>
      <w:r w:rsidR="00FC68DB" w:rsidRPr="004A2B79">
        <w:rPr>
          <w:rStyle w:val="CodeCharacter"/>
        </w:rPr>
        <w:t>rotation_joint</w:t>
      </w:r>
      <w:proofErr w:type="spellEnd"/>
      <w:r w:rsidR="00FC68DB" w:rsidRPr="004A2B79">
        <w:rPr>
          <w:rStyle w:val="CodeCharacter"/>
        </w:rPr>
        <w: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12574E" w:rsidRPr="00F54804">
        <w:t xml:space="preserve">Table </w:t>
      </w:r>
      <w:r w:rsidR="0012574E">
        <w:rPr>
          <w:noProof/>
        </w:rPr>
        <w:t>77</w:t>
      </w:r>
      <w:r>
        <w:fldChar w:fldCharType="end"/>
      </w:r>
      <w:r w:rsidR="00FC68DB" w:rsidRPr="004A2B79">
        <w:t>:</w:t>
      </w:r>
      <w:r w:rsidR="00FC68DB" w:rsidRPr="001668D7">
        <w:t xml:space="preserve"> </w:t>
      </w:r>
    </w:p>
    <w:p w14:paraId="55FF7EB3" w14:textId="4AC63DD2" w:rsidR="00461A3A" w:rsidRPr="00D7391D" w:rsidRDefault="00461A3A" w:rsidP="001640C5">
      <w:pPr>
        <w:pStyle w:val="Beschriftung"/>
        <w:keepNext/>
        <w:keepLines/>
      </w:pPr>
      <w:bookmarkStart w:id="1429" w:name="_Ref157709384"/>
      <w:bookmarkStart w:id="1430" w:name="_Toc159619009"/>
      <w:r w:rsidRPr="00F54804">
        <w:t xml:space="preserve">Table </w:t>
      </w:r>
      <w:r w:rsidRPr="00F54804">
        <w:fldChar w:fldCharType="begin"/>
      </w:r>
      <w:r w:rsidRPr="00F54804">
        <w:instrText xml:space="preserve"> SEQ Table \* ARABIC </w:instrText>
      </w:r>
      <w:r w:rsidRPr="00F54804">
        <w:fldChar w:fldCharType="separate"/>
      </w:r>
      <w:r w:rsidR="0012574E">
        <w:rPr>
          <w:noProof/>
        </w:rPr>
        <w:t>77</w:t>
      </w:r>
      <w:r w:rsidRPr="00F54804">
        <w:fldChar w:fldCharType="end"/>
      </w:r>
      <w:bookmarkEnd w:id="1429"/>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0"/>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36E3861F"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00A05F76">
        <w:t>The d</w:t>
      </w:r>
      <w:r w:rsidRPr="00F54804">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w:t>
      </w:r>
    </w:p>
    <w:p w14:paraId="1AE15070" w14:textId="170757F7" w:rsidR="00FC68DB" w:rsidRDefault="00FC68DB" w:rsidP="00A6261D">
      <w:pPr>
        <w:keepNext/>
      </w:pPr>
      <w:r w:rsidRPr="0013175B">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12574E" w:rsidRPr="00F54804">
        <w:t xml:space="preserve">Table </w:t>
      </w:r>
      <w:r w:rsidR="0012574E">
        <w:rPr>
          <w:noProof/>
        </w:rPr>
        <w:t>78</w:t>
      </w:r>
      <w:r w:rsidR="00A05F76">
        <w:fldChar w:fldCharType="end"/>
      </w:r>
      <w:r w:rsidRPr="0013175B">
        <w:t xml:space="preserve">: </w:t>
      </w:r>
    </w:p>
    <w:p w14:paraId="496C9B70" w14:textId="17F1049D" w:rsidR="00461A3A" w:rsidRPr="00F54804" w:rsidRDefault="00461A3A" w:rsidP="001640C5">
      <w:pPr>
        <w:pStyle w:val="Beschriftung"/>
        <w:keepNext/>
        <w:keepLines/>
      </w:pPr>
      <w:bookmarkStart w:id="1431" w:name="_Ref157790228"/>
      <w:bookmarkStart w:id="1432" w:name="_Toc159619010"/>
      <w:r w:rsidRPr="00F54804">
        <w:t xml:space="preserve">Table </w:t>
      </w:r>
      <w:r w:rsidRPr="00F54804">
        <w:fldChar w:fldCharType="begin"/>
      </w:r>
      <w:r w:rsidRPr="00F54804">
        <w:instrText xml:space="preserve"> SEQ Table \* ARABIC </w:instrText>
      </w:r>
      <w:r w:rsidRPr="00F54804">
        <w:fldChar w:fldCharType="separate"/>
      </w:r>
      <w:r w:rsidR="0012574E">
        <w:rPr>
          <w:noProof/>
        </w:rPr>
        <w:t>78</w:t>
      </w:r>
      <w:r w:rsidRPr="00F54804">
        <w:fldChar w:fldCharType="end"/>
      </w:r>
      <w:bookmarkEnd w:id="1431"/>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2"/>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w:t>
      </w:r>
      <w:proofErr w:type="spellStart"/>
      <w:r w:rsidR="00FC68DB" w:rsidRPr="009376B7">
        <w:rPr>
          <w:b/>
          <w:lang w:val="en-GB"/>
        </w:rPr>
        <w:t>rotation_joint</w:t>
      </w:r>
      <w:proofErr w:type="spellEnd"/>
      <w:r w:rsidR="00FC68DB" w:rsidRPr="009376B7">
        <w:rPr>
          <w:b/>
          <w:lang w:val="en-GB"/>
        </w:rPr>
        <w:t xml:space="preserve">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DC376D">
      <w:pPr>
        <w:pStyle w:val="XMLCode"/>
        <w:keepNext/>
        <w:ind w:firstLine="0"/>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3" w:name="_Toc77102064"/>
      <w:bookmarkStart w:id="1434" w:name="_Toc159618794"/>
      <w:r w:rsidRPr="005C2D94">
        <w:t>ROTAV</w:t>
      </w:r>
      <w:bookmarkEnd w:id="1433"/>
      <w:bookmarkEnd w:id="1434"/>
      <w:r w:rsidR="009376B7">
        <w:t xml:space="preserve"> </w:t>
      </w:r>
    </w:p>
    <w:p w14:paraId="5A854863" w14:textId="63676F5A"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5E3DB0" w:rsidRPr="005E3DB0">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12574E" w:rsidRPr="00F54804">
        <w:t xml:space="preserve">Figure </w:t>
      </w:r>
      <w:r w:rsidR="0012574E">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12574E" w:rsidRPr="00F54804">
        <w:t xml:space="preserve">Figure </w:t>
      </w:r>
      <w:r w:rsidR="0012574E">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6DF7F82A" w:rsidR="00FC68DB" w:rsidRPr="0013175B" w:rsidRDefault="00FC68DB" w:rsidP="00314DA6">
      <w:pPr>
        <w:pStyle w:val="Beschriftung"/>
        <w:rPr>
          <w:color w:val="676F76"/>
          <w:sz w:val="21"/>
          <w:szCs w:val="21"/>
        </w:rPr>
      </w:pPr>
      <w:bookmarkStart w:id="1435" w:name="_Ref157792265"/>
      <w:bookmarkStart w:id="1436" w:name="_Toc76030564"/>
      <w:bookmarkStart w:id="1437" w:name="_Toc94530850"/>
      <w:bookmarkStart w:id="1438" w:name="_Toc101428246"/>
      <w:bookmarkStart w:id="1439" w:name="_Toc159618883"/>
      <w:r w:rsidRPr="00F54804">
        <w:t xml:space="preserve">Figure </w:t>
      </w:r>
      <w:r w:rsidRPr="00F54804">
        <w:fldChar w:fldCharType="begin"/>
      </w:r>
      <w:r w:rsidRPr="00F54804">
        <w:instrText xml:space="preserve"> SEQ Figure \* ARABIC </w:instrText>
      </w:r>
      <w:r w:rsidRPr="00F54804">
        <w:fldChar w:fldCharType="separate"/>
      </w:r>
      <w:r w:rsidR="0012574E">
        <w:rPr>
          <w:noProof/>
        </w:rPr>
        <w:t>40</w:t>
      </w:r>
      <w:r w:rsidRPr="00F54804">
        <w:fldChar w:fldCharType="end"/>
      </w:r>
      <w:bookmarkEnd w:id="1435"/>
      <w:r w:rsidR="00B00216">
        <w:t xml:space="preserve"> —</w:t>
      </w:r>
      <w:r w:rsidRPr="00F54804">
        <w:t xml:space="preserve"> Process of Rotation Joining (ROTAV)</w:t>
      </w:r>
      <w:bookmarkEnd w:id="1436"/>
      <w:bookmarkEnd w:id="1437"/>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5E3DB0" w:rsidRPr="005E3DB0">
            <w:rPr>
              <w:noProof/>
            </w:rPr>
            <w:t>[14]</w:t>
          </w:r>
          <w:r w:rsidR="00345B93" w:rsidRPr="005C2D94">
            <w:fldChar w:fldCharType="end"/>
          </w:r>
        </w:sdtContent>
      </w:sdt>
      <w:bookmarkEnd w:id="1438"/>
      <w:bookmarkEnd w:id="1439"/>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17">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011AFEF9" w:rsidR="00FC68DB" w:rsidRPr="00F54804" w:rsidRDefault="00FC68DB" w:rsidP="00BD52D7">
      <w:pPr>
        <w:pStyle w:val="Beschriftung"/>
      </w:pPr>
      <w:bookmarkStart w:id="1440" w:name="_Ref157792294"/>
      <w:bookmarkStart w:id="1441" w:name="_Toc76030565"/>
      <w:bookmarkStart w:id="1442" w:name="_Toc94530851"/>
      <w:bookmarkStart w:id="1443" w:name="_Toc101428247"/>
      <w:bookmarkStart w:id="1444" w:name="_Toc159618884"/>
      <w:r w:rsidRPr="00F54804">
        <w:t xml:space="preserve">Figure </w:t>
      </w:r>
      <w:r w:rsidRPr="00F54804">
        <w:fldChar w:fldCharType="begin"/>
      </w:r>
      <w:r w:rsidRPr="00F54804">
        <w:instrText xml:space="preserve"> SEQ Figure \* ARABIC </w:instrText>
      </w:r>
      <w:r w:rsidRPr="00F54804">
        <w:fldChar w:fldCharType="separate"/>
      </w:r>
      <w:r w:rsidR="0012574E">
        <w:rPr>
          <w:noProof/>
        </w:rPr>
        <w:t>41</w:t>
      </w:r>
      <w:r w:rsidRPr="00F54804">
        <w:fldChar w:fldCharType="end"/>
      </w:r>
      <w:bookmarkEnd w:id="1440"/>
      <w:r w:rsidR="00B00216">
        <w:t xml:space="preserve"> —</w:t>
      </w:r>
      <w:r w:rsidRPr="00F54804">
        <w:t xml:space="preserve"> ROTAV connecting </w:t>
      </w:r>
      <w:r w:rsidR="00C1056C" w:rsidRPr="00F54804">
        <w:t>aluminium</w:t>
      </w:r>
      <w:r w:rsidRPr="00F54804">
        <w:t xml:space="preserve"> and steel sheets</w:t>
      </w:r>
      <w:bookmarkEnd w:id="1441"/>
      <w:bookmarkEnd w:id="1442"/>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5E3DB0" w:rsidRPr="005E3DB0">
            <w:rPr>
              <w:noProof/>
            </w:rPr>
            <w:t>[14]</w:t>
          </w:r>
          <w:r w:rsidR="00345B93" w:rsidRPr="005C2D94">
            <w:fldChar w:fldCharType="end"/>
          </w:r>
        </w:sdtContent>
      </w:sdt>
      <w:bookmarkEnd w:id="1443"/>
      <w:bookmarkEnd w:id="1444"/>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1B80EC64"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12574E" w:rsidRPr="00F54804">
        <w:t xml:space="preserve">Table </w:t>
      </w:r>
      <w:r w:rsidR="0012574E">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4D2211BA" w:rsidR="00461A3A" w:rsidRPr="00BD52D7" w:rsidRDefault="00461A3A" w:rsidP="001640C5">
      <w:pPr>
        <w:pStyle w:val="Beschriftung"/>
        <w:keepNext/>
        <w:keepLines/>
        <w:rPr>
          <w:rFonts w:cs="Calibri"/>
          <w:lang w:eastAsia="en-GB"/>
        </w:rPr>
      </w:pPr>
      <w:bookmarkStart w:id="1445" w:name="_Ref157790279"/>
      <w:bookmarkStart w:id="1446" w:name="_Toc159619011"/>
      <w:r w:rsidRPr="00F54804">
        <w:t xml:space="preserve">Table </w:t>
      </w:r>
      <w:r w:rsidRPr="00F54804">
        <w:fldChar w:fldCharType="begin"/>
      </w:r>
      <w:r w:rsidRPr="00F54804">
        <w:instrText xml:space="preserve"> SEQ Table \* ARABIC </w:instrText>
      </w:r>
      <w:r w:rsidRPr="00F54804">
        <w:fldChar w:fldCharType="separate"/>
      </w:r>
      <w:r w:rsidR="0012574E">
        <w:rPr>
          <w:noProof/>
        </w:rPr>
        <w:t>79</w:t>
      </w:r>
      <w:r w:rsidRPr="00F54804">
        <w:fldChar w:fldCharType="end"/>
      </w:r>
      <w:bookmarkEnd w:id="1445"/>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446"/>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lastRenderedPageBreak/>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w:t>
      </w:r>
      <w:proofErr w:type="spellStart"/>
      <w:r w:rsidR="00FC68DB" w:rsidRPr="009376B7">
        <w:rPr>
          <w:lang w:val="en-GB"/>
        </w:rPr>
        <w:t>rotation_joint</w:t>
      </w:r>
      <w:proofErr w:type="spellEnd"/>
      <w:r w:rsidR="00FC68DB" w:rsidRPr="009376B7">
        <w:rPr>
          <w:lang w:val="en-GB"/>
        </w:rPr>
        <w: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w:t>
      </w:r>
      <w:proofErr w:type="spellStart"/>
      <w:proofErr w:type="gramStart"/>
      <w:r w:rsidR="00FC68DB" w:rsidRPr="009376B7">
        <w:rPr>
          <w:lang w:val="fr-FR"/>
        </w:rPr>
        <w:t>normal</w:t>
      </w:r>
      <w:proofErr w:type="gramEnd"/>
      <w:r w:rsidR="00FC68DB" w:rsidRPr="009376B7">
        <w:rPr>
          <w:lang w:val="fr-FR"/>
        </w:rPr>
        <w:t>_direction</w:t>
      </w:r>
      <w:proofErr w:type="spellEnd"/>
      <w:r w:rsidR="00FC68DB" w:rsidRPr="009376B7">
        <w:rPr>
          <w:lang w:val="fr-FR"/>
        </w:rPr>
        <w:t xml:space="preserve">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w:t>
      </w:r>
      <w:proofErr w:type="spellStart"/>
      <w:r w:rsidR="00FC68DB" w:rsidRPr="00DB72BE">
        <w:rPr>
          <w:lang w:val="fr-FR"/>
        </w:rPr>
        <w:t>rotation_joint</w:t>
      </w:r>
      <w:proofErr w:type="spellEnd"/>
      <w:r w:rsidR="00FC68DB" w:rsidRPr="00DB72BE">
        <w:rPr>
          <w:lang w:val="fr-FR"/>
        </w:rPr>
        <w: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5"/>
      <w:r w:rsidRPr="009376B7">
        <w:rPr>
          <w:lang w:val="en-GB"/>
        </w:rPr>
        <w:t xml:space="preserve"> </w:t>
      </w:r>
    </w:p>
    <w:p w14:paraId="1F37394C" w14:textId="77777777" w:rsidR="00FC68DB" w:rsidRPr="00F54804" w:rsidRDefault="00FC68DB" w:rsidP="00B202D2">
      <w:pPr>
        <w:pStyle w:val="berschrift1"/>
      </w:pPr>
      <w:bookmarkStart w:id="1447" w:name="_Toc428537246"/>
      <w:bookmarkStart w:id="1448" w:name="_Toc428969565"/>
      <w:bookmarkStart w:id="1449" w:name="_Toc429052956"/>
      <w:bookmarkStart w:id="1450" w:name="_Toc428537247"/>
      <w:bookmarkStart w:id="1451" w:name="_Toc428965632"/>
      <w:bookmarkStart w:id="1452" w:name="_Toc428969566"/>
      <w:bookmarkStart w:id="1453" w:name="_Toc429052957"/>
      <w:bookmarkStart w:id="1454" w:name="_Toc428456280"/>
      <w:bookmarkStart w:id="1455" w:name="_Toc428537248"/>
      <w:bookmarkStart w:id="1456" w:name="_Toc428969567"/>
      <w:bookmarkStart w:id="1457" w:name="_Toc429052958"/>
      <w:bookmarkStart w:id="1458" w:name="_Toc338938901"/>
      <w:bookmarkStart w:id="1459" w:name="_Toc338939097"/>
      <w:bookmarkStart w:id="1460" w:name="_Toc3556997"/>
      <w:bookmarkStart w:id="1461" w:name="_Toc34747247"/>
      <w:bookmarkStart w:id="1462" w:name="_Toc77102065"/>
      <w:bookmarkStart w:id="1463" w:name="_Toc159618795"/>
      <w:bookmarkEnd w:id="1447"/>
      <w:bookmarkEnd w:id="1448"/>
      <w:bookmarkEnd w:id="1449"/>
      <w:bookmarkEnd w:id="1450"/>
      <w:bookmarkEnd w:id="1451"/>
      <w:bookmarkEnd w:id="1452"/>
      <w:bookmarkEnd w:id="1453"/>
      <w:bookmarkEnd w:id="1454"/>
      <w:bookmarkEnd w:id="1455"/>
      <w:bookmarkEnd w:id="1456"/>
      <w:bookmarkEnd w:id="1457"/>
      <w:r w:rsidRPr="00F54804">
        <w:t>1D connections</w:t>
      </w:r>
      <w:bookmarkEnd w:id="1458"/>
      <w:bookmarkEnd w:id="1459"/>
      <w:bookmarkEnd w:id="1460"/>
      <w:bookmarkEnd w:id="1461"/>
      <w:bookmarkEnd w:id="1462"/>
      <w:bookmarkEnd w:id="1463"/>
    </w:p>
    <w:p w14:paraId="249DECC1" w14:textId="77777777" w:rsidR="00FC68DB" w:rsidRPr="005C2D94" w:rsidRDefault="00FC68DB" w:rsidP="00B202D2">
      <w:pPr>
        <w:pStyle w:val="berschrift2"/>
      </w:pPr>
      <w:bookmarkStart w:id="1464" w:name="_Toc3556998"/>
      <w:bookmarkStart w:id="1465" w:name="_Toc34747248"/>
      <w:bookmarkStart w:id="1466" w:name="_Toc77102066"/>
      <w:bookmarkStart w:id="1467" w:name="_Toc159618796"/>
      <w:bookmarkStart w:id="1468" w:name="_Toc338938902"/>
      <w:bookmarkStart w:id="1469" w:name="_Toc338939098"/>
      <w:r w:rsidRPr="005C2D94">
        <w:t>Generic Definitions</w:t>
      </w:r>
      <w:bookmarkEnd w:id="1464"/>
      <w:bookmarkEnd w:id="1465"/>
      <w:bookmarkEnd w:id="1466"/>
      <w:bookmarkEnd w:id="1467"/>
    </w:p>
    <w:p w14:paraId="59908147" w14:textId="77777777" w:rsidR="00FC68DB" w:rsidRPr="00BD52D7" w:rsidRDefault="00FC68DB" w:rsidP="00B202D2">
      <w:pPr>
        <w:pStyle w:val="berschrift3"/>
      </w:pPr>
      <w:bookmarkStart w:id="1470" w:name="_Toc3556999"/>
      <w:bookmarkStart w:id="1471" w:name="_Toc34747249"/>
      <w:bookmarkStart w:id="1472" w:name="_Toc77102067"/>
      <w:bookmarkStart w:id="1473" w:name="_Toc159618797"/>
      <w:r w:rsidRPr="00BD52D7">
        <w:t>Identification</w:t>
      </w:r>
      <w:bookmarkEnd w:id="1470"/>
      <w:bookmarkEnd w:id="1471"/>
      <w:bookmarkEnd w:id="1472"/>
      <w:bookmarkEnd w:id="1473"/>
    </w:p>
    <w:p w14:paraId="7B556DD6" w14:textId="6DE11A74"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12574E">
        <w:t>9.1.1</w:t>
      </w:r>
      <w:r w:rsidR="004569B1">
        <w:fldChar w:fldCharType="end"/>
      </w:r>
      <w:r w:rsidRPr="002D41B7">
        <w:t>.</w:t>
      </w:r>
      <w:r w:rsidR="002D41B7">
        <w:t xml:space="preserve"> </w:t>
      </w:r>
    </w:p>
    <w:p w14:paraId="30CE0070" w14:textId="2287E40B" w:rsidR="00FC68DB" w:rsidRDefault="00FC68DB" w:rsidP="00B202D2">
      <w:pPr>
        <w:pStyle w:val="berschrift3"/>
      </w:pPr>
      <w:bookmarkStart w:id="1474" w:name="_Ref414571413"/>
      <w:bookmarkStart w:id="1475" w:name="_Ref429050458"/>
      <w:bookmarkStart w:id="1476" w:name="_Toc3557000"/>
      <w:bookmarkStart w:id="1477" w:name="_Toc34747250"/>
      <w:bookmarkStart w:id="1478" w:name="_Toc77102068"/>
      <w:bookmarkStart w:id="1479" w:name="_Toc159618798"/>
      <w:r w:rsidRPr="005C2D94">
        <w:t>L</w:t>
      </w:r>
      <w:bookmarkEnd w:id="1474"/>
      <w:r w:rsidRPr="001E4607">
        <w:t>ocation</w:t>
      </w:r>
      <w:bookmarkEnd w:id="1475"/>
      <w:bookmarkEnd w:id="1476"/>
      <w:bookmarkEnd w:id="1477"/>
      <w:bookmarkEnd w:id="1478"/>
      <w:bookmarkEnd w:id="1479"/>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proofErr w:type="spellStart"/>
      <w:r w:rsidRPr="00BB1A91">
        <w:rPr>
          <w:rFonts w:ascii="Courier New" w:hAnsi="Courier New" w:cs="Courier New"/>
        </w:rPr>
        <w:t>loc_list</w:t>
      </w:r>
      <w:proofErr w:type="spellEnd"/>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6AFB86C1" w:rsidR="00FC68DB" w:rsidRDefault="00FC68DB" w:rsidP="00F84930">
      <w:pPr>
        <w:keepNext/>
      </w:pPr>
      <w:r w:rsidRPr="00F54804">
        <w:lastRenderedPageBreak/>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12574E" w:rsidRPr="00F54804">
        <w:t xml:space="preserve">Table </w:t>
      </w:r>
      <w:r w:rsidR="0012574E">
        <w:rPr>
          <w:noProof/>
        </w:rPr>
        <w:t>80</w:t>
      </w:r>
      <w:r w:rsidR="00E456CF">
        <w:fldChar w:fldCharType="end"/>
      </w:r>
      <w:r w:rsidR="00E456CF">
        <w:t>)</w:t>
      </w:r>
      <w:r w:rsidRPr="00F54804">
        <w:t>:</w:t>
      </w:r>
      <w:r w:rsidR="00E456CF">
        <w:t xml:space="preserve"> </w:t>
      </w:r>
    </w:p>
    <w:p w14:paraId="4688DDB5" w14:textId="6A8EF361" w:rsidR="00461A3A" w:rsidRPr="00F54804" w:rsidRDefault="00461A3A" w:rsidP="001640C5">
      <w:pPr>
        <w:pStyle w:val="Beschriftung"/>
        <w:keepNext/>
        <w:keepLines/>
      </w:pPr>
      <w:bookmarkStart w:id="1480" w:name="_Ref157790309"/>
      <w:bookmarkStart w:id="1481" w:name="_Toc159619012"/>
      <w:r w:rsidRPr="00F54804">
        <w:t xml:space="preserve">Table </w:t>
      </w:r>
      <w:r w:rsidRPr="00F54804">
        <w:fldChar w:fldCharType="begin"/>
      </w:r>
      <w:r w:rsidRPr="00F54804">
        <w:instrText xml:space="preserve"> SEQ Table \* ARABIC </w:instrText>
      </w:r>
      <w:r w:rsidRPr="00F54804">
        <w:fldChar w:fldCharType="separate"/>
      </w:r>
      <w:r w:rsidR="0012574E">
        <w:rPr>
          <w:noProof/>
        </w:rPr>
        <w:t>80</w:t>
      </w:r>
      <w:r w:rsidRPr="00F54804">
        <w:fldChar w:fldCharType="end"/>
      </w:r>
      <w:bookmarkEnd w:id="1480"/>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4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proofErr w:type="spellStart"/>
            <w:r w:rsidRPr="004D7E28">
              <w:rPr>
                <w:rStyle w:val="CodeCharacter"/>
                <w:sz w:val="20"/>
                <w:szCs w:val="20"/>
              </w:rPr>
              <w:t>loc_list</w:t>
            </w:r>
            <w:proofErr w:type="spellEnd"/>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7318DE91"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12574E" w:rsidRPr="00F54804">
        <w:t xml:space="preserve">Table </w:t>
      </w:r>
      <w:r w:rsidR="0012574E">
        <w:rPr>
          <w:noProof/>
        </w:rPr>
        <w:t>81</w:t>
      </w:r>
      <w:r w:rsidR="00E456CF">
        <w:fldChar w:fldCharType="end"/>
      </w:r>
      <w:r w:rsidR="00E456CF">
        <w:t>)</w:t>
      </w:r>
      <w:r w:rsidRPr="00726144">
        <w:t>:</w:t>
      </w:r>
      <w:r w:rsidR="00E456CF">
        <w:t xml:space="preserve"> </w:t>
      </w:r>
    </w:p>
    <w:p w14:paraId="6488F896" w14:textId="044807FB" w:rsidR="00461A3A" w:rsidRPr="00F54804" w:rsidRDefault="00461A3A" w:rsidP="001640C5">
      <w:pPr>
        <w:pStyle w:val="Beschriftung"/>
        <w:keepNext/>
        <w:keepLines/>
      </w:pPr>
      <w:bookmarkStart w:id="1482" w:name="_Ref157790360"/>
      <w:bookmarkStart w:id="1483" w:name="_Toc159619013"/>
      <w:r w:rsidRPr="00F54804">
        <w:t xml:space="preserve">Table </w:t>
      </w:r>
      <w:r w:rsidRPr="00F54804">
        <w:fldChar w:fldCharType="begin"/>
      </w:r>
      <w:r w:rsidRPr="00F54804">
        <w:instrText xml:space="preserve"> SEQ Table \* ARABIC </w:instrText>
      </w:r>
      <w:r w:rsidRPr="00F54804">
        <w:fldChar w:fldCharType="separate"/>
      </w:r>
      <w:r w:rsidR="0012574E">
        <w:rPr>
          <w:noProof/>
        </w:rPr>
        <w:t>81</w:t>
      </w:r>
      <w:r w:rsidRPr="00F54804">
        <w:fldChar w:fldCharType="end"/>
      </w:r>
      <w:bookmarkEnd w:id="1482"/>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48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3C0E8391"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12574E" w:rsidRPr="00C44DA5">
        <w:t xml:space="preserve">Table </w:t>
      </w:r>
      <w:r w:rsidR="0012574E">
        <w:rPr>
          <w:noProof/>
        </w:rPr>
        <w:t>82</w:t>
      </w:r>
      <w:r w:rsidR="00E456CF">
        <w:fldChar w:fldCharType="end"/>
      </w:r>
      <w:r w:rsidR="00E456CF">
        <w:t>)</w:t>
      </w:r>
      <w:r w:rsidRPr="00C44DA5">
        <w:t>:</w:t>
      </w:r>
      <w:r w:rsidR="00E456CF">
        <w:t xml:space="preserve"> </w:t>
      </w:r>
    </w:p>
    <w:p w14:paraId="540ACB6C" w14:textId="784178B2" w:rsidR="00461A3A" w:rsidRPr="00C44DA5" w:rsidRDefault="00461A3A" w:rsidP="001640C5">
      <w:pPr>
        <w:pStyle w:val="Beschriftung"/>
        <w:keepNext/>
        <w:keepLines/>
      </w:pPr>
      <w:bookmarkStart w:id="1484" w:name="_Ref157790375"/>
      <w:bookmarkStart w:id="1485" w:name="_Toc159619014"/>
      <w:r w:rsidRPr="00C44DA5">
        <w:t xml:space="preserve">Table </w:t>
      </w:r>
      <w:r w:rsidRPr="00C44DA5">
        <w:fldChar w:fldCharType="begin"/>
      </w:r>
      <w:r w:rsidRPr="00C44DA5">
        <w:instrText xml:space="preserve"> SEQ Table \* ARABIC </w:instrText>
      </w:r>
      <w:r w:rsidRPr="00C44DA5">
        <w:fldChar w:fldCharType="separate"/>
      </w:r>
      <w:r w:rsidR="0012574E">
        <w:rPr>
          <w:noProof/>
        </w:rPr>
        <w:t>82</w:t>
      </w:r>
      <w:r w:rsidRPr="00C44DA5">
        <w:fldChar w:fldCharType="end"/>
      </w:r>
      <w:bookmarkEnd w:id="1484"/>
      <w:r w:rsidR="0025265B" w:rsidRPr="00C44DA5">
        <w:t xml:space="preserve"> — </w:t>
      </w:r>
      <w:r w:rsidRPr="00C44DA5">
        <w:t xml:space="preserve">Attributes of element </w:t>
      </w:r>
      <w:r w:rsidRPr="00C44DA5">
        <w:rPr>
          <w:rStyle w:val="CodeCharacter"/>
        </w:rPr>
        <w:t>&lt;loc/&gt;</w:t>
      </w:r>
      <w:bookmarkEnd w:id="14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5CF8C75A" w14:textId="2BF0CBAC"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E456CF">
      <w:pPr>
        <w:pStyle w:val="XMLCode"/>
        <w:ind w:firstLine="0"/>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E456CF">
      <w:pPr>
        <w:pStyle w:val="XMLCode"/>
        <w:ind w:firstLine="0"/>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32533912" w14:textId="6A1E3AE1"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3DC13ED5" w14:textId="2987C792" w:rsidR="00FC68DB" w:rsidRPr="00C44DA5" w:rsidRDefault="00FC68DB">
      <w:pPr>
        <w:pStyle w:val="berschrift3"/>
      </w:pPr>
      <w:bookmarkStart w:id="1486" w:name="_Toc432343680"/>
      <w:bookmarkStart w:id="1487" w:name="_Ref69114607"/>
      <w:bookmarkStart w:id="1488" w:name="_Ref69114623"/>
      <w:bookmarkStart w:id="1489" w:name="_Toc77102069"/>
      <w:bookmarkStart w:id="1490" w:name="_Toc159618799"/>
      <w:bookmarkStart w:id="1491" w:name="_Toc3557001"/>
      <w:bookmarkStart w:id="1492" w:name="_Toc34747251"/>
      <w:r w:rsidRPr="00C44DA5">
        <w:lastRenderedPageBreak/>
        <w:t>Intermittent Connection Lines</w:t>
      </w:r>
      <w:bookmarkEnd w:id="1486"/>
      <w:bookmarkEnd w:id="1487"/>
      <w:bookmarkEnd w:id="1488"/>
      <w:bookmarkEnd w:id="1489"/>
      <w:bookmarkEnd w:id="1490"/>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r w:rsidR="00661066">
        <w:t>must</w:t>
      </w:r>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7DE4EDF9"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12574E" w:rsidRPr="00F54804">
        <w:t xml:space="preserve">Figure </w:t>
      </w:r>
      <w:r w:rsidR="0012574E">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11"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">
                <v:rect id="Rectangle 1" o:spid="_x0000_s1512"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13"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14"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15"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16"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17"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18"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19"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20"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21"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22"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23"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24"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25"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26"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27"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28"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29"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0"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31"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2"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3"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34"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2EB60CAA" w:rsidR="00FC68DB" w:rsidRPr="00F54804" w:rsidRDefault="00FC68DB" w:rsidP="00EC009E">
      <w:pPr>
        <w:pStyle w:val="Beschriftung"/>
        <w:spacing w:before="60"/>
      </w:pPr>
      <w:bookmarkStart w:id="1493" w:name="_Ref157794907"/>
      <w:bookmarkStart w:id="1494" w:name="_Toc76030566"/>
      <w:bookmarkStart w:id="1495" w:name="_Toc94530852"/>
      <w:bookmarkStart w:id="1496" w:name="_Toc101428248"/>
      <w:bookmarkStart w:id="1497" w:name="_Toc159618885"/>
      <w:r w:rsidRPr="00F54804">
        <w:t xml:space="preserve">Figure </w:t>
      </w:r>
      <w:r w:rsidRPr="00F54804">
        <w:fldChar w:fldCharType="begin"/>
      </w:r>
      <w:r w:rsidRPr="00F54804">
        <w:instrText xml:space="preserve"> SEQ Figure \* ARABIC </w:instrText>
      </w:r>
      <w:r w:rsidRPr="00F54804">
        <w:fldChar w:fldCharType="separate"/>
      </w:r>
      <w:r w:rsidR="0012574E">
        <w:rPr>
          <w:noProof/>
        </w:rPr>
        <w:t>42</w:t>
      </w:r>
      <w:r w:rsidRPr="00F54804">
        <w:fldChar w:fldCharType="end"/>
      </w:r>
      <w:bookmarkEnd w:id="1493"/>
      <w:r w:rsidR="00B00216">
        <w:t xml:space="preserve"> —</w:t>
      </w:r>
      <w:r w:rsidRPr="00F54804">
        <w:t xml:space="preserve"> Terminology of a regular intermittent </w:t>
      </w:r>
      <w:proofErr w:type="gramStart"/>
      <w:r w:rsidRPr="00F54804">
        <w:t>weld</w:t>
      </w:r>
      <w:bookmarkEnd w:id="1494"/>
      <w:bookmarkEnd w:id="1495"/>
      <w:bookmarkEnd w:id="1496"/>
      <w:bookmarkEnd w:id="1497"/>
      <w:proofErr w:type="gramEnd"/>
    </w:p>
    <w:p w14:paraId="616BC584" w14:textId="14EE4059" w:rsidR="00EC009E" w:rsidRPr="00F54804" w:rsidRDefault="00D860C8" w:rsidP="00EC009E">
      <w:r>
        <w:rPr>
          <w:noProof/>
        </w:rPr>
        <w:lastRenderedPageBreak/>
        <mc:AlternateContent>
          <mc:Choice Requires="wpg">
            <w:drawing>
              <wp:anchor distT="0" distB="0" distL="114300" distR="114300" simplePos="0" relativeHeight="251767296" behindDoc="0" locked="0" layoutInCell="1" allowOverlap="1" wp14:anchorId="5ABA2833" wp14:editId="07D2000E">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35" style="position:absolute;left:0;text-align:left;margin-left:0;margin-top:49.3pt;width:420.8pt;height:142.5pt;z-index:251767296;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">
                <v:rect id="Rectangle 33" o:spid="_x0000_s1536"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37"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38"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39"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40"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41"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42"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43"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44"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45"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46"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47"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v:textbox>
                </v:rect>
                <v:rect id="Rectangle 51" o:spid="_x0000_s1548"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49"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50"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51"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v:textbox>
                </v:rect>
                <v:shape id="Right Brace 55" o:spid="_x0000_s1552"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53"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54"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55"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56"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57"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58"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59"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v:textbox>
                </v:rect>
                <v:shape id="TextBox 38" o:spid="_x0000_s1560"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1"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2"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3"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12574E" w:rsidRPr="00F54804">
        <w:t xml:space="preserve">Figure </w:t>
      </w:r>
      <w:r w:rsidR="0012574E">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79DCE56F" w:rsidR="00FC68DB" w:rsidRPr="00F54804" w:rsidRDefault="00FC68DB" w:rsidP="00AC685E">
      <w:pPr>
        <w:pStyle w:val="Beschriftung"/>
        <w:spacing w:before="60"/>
      </w:pPr>
      <w:bookmarkStart w:id="1498" w:name="_Ref157795255"/>
      <w:bookmarkStart w:id="1499" w:name="_Toc76030567"/>
      <w:bookmarkStart w:id="1500" w:name="_Toc94530853"/>
      <w:bookmarkStart w:id="1501" w:name="_Toc101428249"/>
      <w:bookmarkStart w:id="1502" w:name="_Toc159618886"/>
      <w:r w:rsidRPr="00F54804">
        <w:t xml:space="preserve">Figure </w:t>
      </w:r>
      <w:r w:rsidRPr="00F54804">
        <w:fldChar w:fldCharType="begin"/>
      </w:r>
      <w:r w:rsidRPr="00F54804">
        <w:instrText xml:space="preserve"> SEQ Figure \* ARABIC </w:instrText>
      </w:r>
      <w:r w:rsidRPr="00F54804">
        <w:fldChar w:fldCharType="separate"/>
      </w:r>
      <w:r w:rsidR="0012574E">
        <w:rPr>
          <w:noProof/>
        </w:rPr>
        <w:t>43</w:t>
      </w:r>
      <w:r w:rsidRPr="00F54804">
        <w:fldChar w:fldCharType="end"/>
      </w:r>
      <w:bookmarkEnd w:id="1498"/>
      <w:r w:rsidR="00B00216">
        <w:t xml:space="preserve"> —</w:t>
      </w:r>
      <w:r w:rsidRPr="00F54804">
        <w:t xml:space="preserve"> Regular intermittent weld with first spacing and last </w:t>
      </w:r>
      <w:proofErr w:type="gramStart"/>
      <w:r w:rsidRPr="00F54804">
        <w:t>spacing</w:t>
      </w:r>
      <w:bookmarkEnd w:id="1499"/>
      <w:bookmarkEnd w:id="1500"/>
      <w:bookmarkEnd w:id="1501"/>
      <w:bookmarkEnd w:id="1502"/>
      <w:proofErr w:type="gramEnd"/>
      <w:r w:rsidR="00BB1A91">
        <w:t xml:space="preserve"> </w:t>
      </w:r>
    </w:p>
    <w:p w14:paraId="2FC65D2F" w14:textId="556D32E0"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12574E" w:rsidRPr="00F54804">
        <w:t xml:space="preserve">Figure </w:t>
      </w:r>
      <w:r w:rsidR="0012574E">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69344" behindDoc="0" locked="0" layoutInCell="1" allowOverlap="1" wp14:anchorId="3F75DD82" wp14:editId="1E58D9D4">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64" style="position:absolute;left:0;text-align:left;margin-left:78.25pt;margin-top:.05pt;width:348.75pt;height:121.4pt;z-index:251769344;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">
                <v:rect id="Rectangle 82" o:spid="_x0000_s1565"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66"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67"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68"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69"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70"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71"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72"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73"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74"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75"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76"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77"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78"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79"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80"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81"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582"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83"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584"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585"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6"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87"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88"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9"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0"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1"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2"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3"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4"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5"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6"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7"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98"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599"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0"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01"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2"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03"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04"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05"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7233FC79" w:rsidR="00FC68DB" w:rsidRPr="0013175B" w:rsidRDefault="00FC68DB" w:rsidP="00314DA6">
      <w:pPr>
        <w:jc w:val="center"/>
        <w:rPr>
          <w:b/>
          <w:bCs/>
        </w:rPr>
      </w:pPr>
      <w:bookmarkStart w:id="1503" w:name="_Ref157795552"/>
      <w:bookmarkStart w:id="1504" w:name="_Toc76030568"/>
      <w:bookmarkStart w:id="1505" w:name="_Toc94530854"/>
      <w:bookmarkStart w:id="1506" w:name="_Toc101428250"/>
      <w:bookmarkStart w:id="1507" w:name="_Toc15961888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44</w:t>
      </w:r>
      <w:r w:rsidRPr="0013175B">
        <w:rPr>
          <w:b/>
          <w:bCs/>
        </w:rPr>
        <w:fldChar w:fldCharType="end"/>
      </w:r>
      <w:bookmarkEnd w:id="1503"/>
      <w:r w:rsidR="00B00216" w:rsidRPr="0013175B">
        <w:rPr>
          <w:b/>
          <w:bCs/>
        </w:rPr>
        <w:t xml:space="preserve"> —</w:t>
      </w:r>
      <w:r w:rsidRPr="0013175B">
        <w:rPr>
          <w:b/>
          <w:bCs/>
        </w:rPr>
        <w:t xml:space="preserve"> Irregular intermittent </w:t>
      </w:r>
      <w:proofErr w:type="gramStart"/>
      <w:r w:rsidRPr="0013175B">
        <w:rPr>
          <w:b/>
          <w:bCs/>
        </w:rPr>
        <w:t>welds</w:t>
      </w:r>
      <w:bookmarkEnd w:id="1504"/>
      <w:bookmarkEnd w:id="1505"/>
      <w:bookmarkEnd w:id="1506"/>
      <w:bookmarkEnd w:id="1507"/>
      <w:proofErr w:type="gramEnd"/>
    </w:p>
    <w:p w14:paraId="0FE03776" w14:textId="60FB273C"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12574E" w:rsidRPr="0012574E">
        <w:rPr>
          <w:bCs/>
        </w:rPr>
        <w:t xml:space="preserve">Figure </w:t>
      </w:r>
      <w:r w:rsidR="0012574E" w:rsidRPr="0012574E">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w:t>
      </w:r>
      <w:r w:rsidR="00EA247C">
        <w:t xml:space="preserve">. </w:t>
      </w:r>
    </w:p>
    <w:p w14:paraId="75CF5A89" w14:textId="74224556" w:rsidR="00FC68DB" w:rsidRPr="0013175B" w:rsidRDefault="00FC68DB" w:rsidP="00D31F44">
      <w:pPr>
        <w:pStyle w:val="Listenabsatz"/>
        <w:numPr>
          <w:ilvl w:val="0"/>
          <w:numId w:val="14"/>
        </w:numPr>
        <w:tabs>
          <w:tab w:val="clear" w:pos="403"/>
        </w:tabs>
        <w:spacing w:line="240" w:lineRule="auto"/>
        <w:ind w:left="357" w:hanging="357"/>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Pr="0013175B">
        <w:t xml:space="preserve"> after the last segment)</w:t>
      </w:r>
      <w:r w:rsidR="00561670">
        <w:t>.</w:t>
      </w:r>
    </w:p>
    <w:p w14:paraId="2ED1430B" w14:textId="26259E0E" w:rsidR="00FC68DB" w:rsidRPr="00F54804" w:rsidRDefault="00FC68DB" w:rsidP="00A20C99">
      <w:r w:rsidRPr="00F54804">
        <w:rPr>
          <w:rFonts w:cs="Calibri"/>
          <w:lang w:eastAsia="en-GB"/>
        </w:rPr>
        <w:lastRenderedPageBreak/>
        <w:t>The element</w:t>
      </w:r>
      <w:r w:rsidR="00D31F44">
        <w:rPr>
          <w:rFonts w:cs="Calibri"/>
          <w:lang w:eastAsia="en-GB"/>
        </w:rPr>
        <w:t>s</w:t>
      </w:r>
      <w:r w:rsidRPr="005C2D94">
        <w:rPr>
          <w:rFonts w:cs="Calibri"/>
          <w:lang w:eastAsia="en-GB"/>
        </w:rPr>
        <w:t xml:space="preserve"> </w:t>
      </w:r>
      <w:bookmarkStart w:id="1508"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508"/>
      <w:r w:rsidR="00D31F44">
        <w:rPr>
          <w:rFonts w:cs="Calibri"/>
          <w:lang w:eastAsia="en-GB"/>
        </w:rPr>
        <w:t xml:space="preserve">and </w:t>
      </w:r>
      <w:r w:rsidR="00D31F44" w:rsidRPr="004A2B79">
        <w:rPr>
          <w:rStyle w:val="CodeCharacter"/>
        </w:rPr>
        <w:t>&lt;</w:t>
      </w:r>
      <w:proofErr w:type="spellStart"/>
      <w:r w:rsidR="00D31F44" w:rsidRPr="004A2B79">
        <w:rPr>
          <w:rStyle w:val="CodeCharacter"/>
        </w:rPr>
        <w:t>regular_segments</w:t>
      </w:r>
      <w:proofErr w:type="spellEnd"/>
      <w:r w:rsidR="00D31F44" w:rsidRPr="004A2B79">
        <w:rPr>
          <w:rStyle w:val="CodeCharacter"/>
        </w:rPr>
        <w:t>/&gt;</w:t>
      </w:r>
      <w:r w:rsidR="00D31F44">
        <w:rPr>
          <w:rFonts w:cs="Calibri"/>
          <w:lang w:eastAsia="en-GB"/>
        </w:rPr>
        <w:t xml:space="preserve"> </w:t>
      </w:r>
      <w:r w:rsidRPr="00BD52D7">
        <w:rPr>
          <w:rFonts w:cs="Calibri"/>
          <w:lang w:eastAsia="en-GB"/>
        </w:rPr>
        <w:t xml:space="preserve">can only be used </w:t>
      </w:r>
      <w:r w:rsidRPr="00D0681A">
        <w:rPr>
          <w:rFonts w:cs="Calibri"/>
          <w:lang w:eastAsia="en-GB"/>
        </w:rPr>
        <w:t>mutually exclusively</w:t>
      </w:r>
      <w:r w:rsidRPr="00F54804">
        <w:rPr>
          <w:rFonts w:cs="Calibri"/>
          <w:lang w:eastAsia="en-GB"/>
        </w:rPr>
        <w:t xml:space="preserve">.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w:t>
      </w:r>
      <w:proofErr w:type="spellStart"/>
      <w:r w:rsidR="00FC68DB" w:rsidRPr="004A2B79">
        <w:rPr>
          <w:rStyle w:val="CodeCharacter"/>
        </w:rPr>
        <w:t>segment_list</w:t>
      </w:r>
      <w:proofErr w:type="spellEnd"/>
      <w:r w:rsidR="00FC68DB" w:rsidRPr="004A2B79">
        <w:rPr>
          <w:rStyle w:val="CodeCharacter"/>
        </w:rPr>
        <w: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07BD7DF2"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w:t>
      </w:r>
      <w:proofErr w:type="spellStart"/>
      <w:r w:rsidR="00FC68DB" w:rsidRPr="00F54804">
        <w:t>L</w:t>
      </w:r>
      <w:r w:rsidR="00FC68DB" w:rsidRPr="00F54804">
        <w:rPr>
          <w:vertAlign w:val="subscript"/>
        </w:rPr>
        <w:t>total</w:t>
      </w:r>
      <w:proofErr w:type="spellEnd"/>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w:t>
      </w:r>
      <w:proofErr w:type="spellStart"/>
      <w:r w:rsidR="00FC68DB" w:rsidRPr="004A2B79">
        <w:rPr>
          <w:rStyle w:val="CodeCharacter"/>
        </w:rPr>
        <w:t>loc_list</w:t>
      </w:r>
      <w:proofErr w:type="spellEnd"/>
      <w:r w:rsidR="00FC68DB" w:rsidRPr="004A2B79">
        <w:rPr>
          <w:rStyle w:val="CodeCharacter"/>
        </w:rPr>
        <w: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12574E" w:rsidRPr="00F54804">
        <w:t xml:space="preserve">Table </w:t>
      </w:r>
      <w:r w:rsidR="0012574E">
        <w:rPr>
          <w:noProof/>
        </w:rPr>
        <w:t>83</w:t>
      </w:r>
      <w:r>
        <w:fldChar w:fldCharType="end"/>
      </w:r>
      <w:r w:rsidR="00FC68DB" w:rsidRPr="00F54804">
        <w:t>:</w:t>
      </w:r>
      <w:r>
        <w:t xml:space="preserve"> </w:t>
      </w:r>
    </w:p>
    <w:p w14:paraId="65923452" w14:textId="0896C20F" w:rsidR="00FC68DB" w:rsidRPr="00F54804" w:rsidRDefault="00461A3A" w:rsidP="001640C5">
      <w:pPr>
        <w:pStyle w:val="Beschriftung"/>
        <w:keepNext/>
        <w:keepLines/>
      </w:pPr>
      <w:bookmarkStart w:id="1509" w:name="_Ref157709421"/>
      <w:bookmarkStart w:id="1510" w:name="_Toc159619015"/>
      <w:r w:rsidRPr="00F54804">
        <w:t xml:space="preserve">Table </w:t>
      </w:r>
      <w:r w:rsidRPr="00F54804">
        <w:fldChar w:fldCharType="begin"/>
      </w:r>
      <w:r w:rsidRPr="00F54804">
        <w:instrText xml:space="preserve"> SEQ Table \* ARABIC </w:instrText>
      </w:r>
      <w:r w:rsidRPr="00F54804">
        <w:fldChar w:fldCharType="separate"/>
      </w:r>
      <w:r w:rsidR="0012574E">
        <w:rPr>
          <w:noProof/>
        </w:rPr>
        <w:t>83</w:t>
      </w:r>
      <w:r w:rsidRPr="00F54804">
        <w:fldChar w:fldCharType="end"/>
      </w:r>
      <w:bookmarkEnd w:id="1509"/>
      <w:r w:rsidR="0025265B">
        <w:t xml:space="preserve"> —</w:t>
      </w:r>
      <w:r w:rsidR="0025265B" w:rsidRPr="00F54804">
        <w:t xml:space="preserve"> </w:t>
      </w:r>
      <w:r w:rsidRPr="00F54804">
        <w:t xml:space="preserve">Attributes of element </w:t>
      </w:r>
      <w:r w:rsidRPr="00337A83">
        <w:rPr>
          <w:rStyle w:val="CodeCharacter"/>
        </w:rPr>
        <w:t>&lt;segment/&gt;</w:t>
      </w:r>
      <w:bookmarkEnd w:id="1510"/>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proofErr w:type="spellStart"/>
      <w:r w:rsidRPr="000A1B7B">
        <w:rPr>
          <w:i/>
        </w:rPr>
        <w:t>s</w:t>
      </w:r>
      <w:r w:rsidRPr="000A1B7B">
        <w:rPr>
          <w:i/>
          <w:vertAlign w:val="subscript"/>
        </w:rPr>
        <w:t>n</w:t>
      </w:r>
      <w:proofErr w:type="spellEnd"/>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 xml:space="preserve">n=1, …, </w:t>
      </w:r>
      <w:proofErr w:type="spellStart"/>
      <w:r w:rsidR="001435EA" w:rsidRPr="001435EA">
        <w:rPr>
          <w:i/>
        </w:rPr>
        <w:t>num_segments</w:t>
      </w:r>
      <w:proofErr w:type="spellEnd"/>
      <w:r w:rsidR="001435EA" w:rsidRPr="001435EA">
        <w:rPr>
          <w:i/>
        </w:rPr>
        <w:t xml:space="preserve"> -</w:t>
      </w:r>
      <w:r w:rsidR="001435EA">
        <w:rPr>
          <w:i/>
        </w:rPr>
        <w:t xml:space="preserve"> </w:t>
      </w:r>
      <w:r w:rsidR="001435EA" w:rsidRPr="001435EA">
        <w:rPr>
          <w:i/>
        </w:rPr>
        <w:t>1</w:t>
      </w:r>
      <w:r w:rsidR="001435EA">
        <w:t xml:space="preserve">. </w:t>
      </w:r>
    </w:p>
    <w:p w14:paraId="4D00FDBD" w14:textId="36071349"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proofErr w:type="spellStart"/>
      <w:r w:rsidR="00FC68DB" w:rsidRPr="000C04A9">
        <w:rPr>
          <w:rStyle w:val="CodeCharacter"/>
        </w:rPr>
        <w:t>regular_segment</w:t>
      </w:r>
      <w:r w:rsidR="00FC68DB" w:rsidRPr="00D2122F">
        <w:rPr>
          <w:rStyle w:val="CodeCharacter"/>
        </w:rPr>
        <w:t>s</w:t>
      </w:r>
      <w:proofErr w:type="spellEnd"/>
      <w:r w:rsidR="00FC68DB" w:rsidRPr="00D2122F">
        <w:rPr>
          <w:rStyle w:val="CodeCharacter"/>
        </w:rPr>
        <w:t>/&gt;</w:t>
      </w:r>
      <w:r w:rsidR="00FC68DB" w:rsidRPr="00F54804">
        <w:rPr>
          <w:rFonts w:asciiTheme="minorHAnsi" w:hAnsiTheme="minorHAnsi" w:cstheme="minorHAnsi"/>
        </w:rPr>
        <w:t xml:space="preserve"> element (with </w:t>
      </w:r>
      <w:proofErr w:type="spellStart"/>
      <w:r w:rsidR="00FC68DB" w:rsidRPr="00F54804">
        <w:rPr>
          <w:rFonts w:asciiTheme="minorHAnsi" w:hAnsiTheme="minorHAnsi" w:cstheme="minorHAnsi"/>
        </w:rPr>
        <w:t>L</w:t>
      </w:r>
      <w:r w:rsidR="00FC68DB" w:rsidRPr="00F54804">
        <w:rPr>
          <w:rFonts w:asciiTheme="minorHAnsi" w:hAnsiTheme="minorHAnsi" w:cstheme="minorHAnsi"/>
          <w:vertAlign w:val="subscript"/>
        </w:rPr>
        <w:t>total</w:t>
      </w:r>
      <w:proofErr w:type="spellEnd"/>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w:t>
      </w:r>
      <w:proofErr w:type="spellStart"/>
      <w:r w:rsidR="00FC68DB" w:rsidRPr="00D2122F">
        <w:rPr>
          <w:rStyle w:val="CodeCharacter"/>
        </w:rPr>
        <w:t>loc_list</w:t>
      </w:r>
      <w:proofErr w:type="spellEnd"/>
      <w:r w:rsidR="00FC68DB" w:rsidRPr="00D2122F">
        <w:rPr>
          <w:rStyle w:val="CodeCharacter"/>
        </w:rPr>
        <w: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12574E" w:rsidRPr="00F54804">
        <w:t xml:space="preserve">Table </w:t>
      </w:r>
      <w:r w:rsidR="0012574E">
        <w:rPr>
          <w:noProof/>
        </w:rPr>
        <w:t>84</w:t>
      </w:r>
      <w:r>
        <w:fldChar w:fldCharType="end"/>
      </w:r>
      <w:r w:rsidR="00FC68DB" w:rsidRPr="00F54804">
        <w:rPr>
          <w:rFonts w:asciiTheme="minorHAnsi" w:hAnsiTheme="minorHAnsi" w:cstheme="minorHAnsi"/>
        </w:rPr>
        <w:t xml:space="preserve">: </w:t>
      </w:r>
    </w:p>
    <w:p w14:paraId="08C471AA" w14:textId="6D364E87" w:rsidR="00461A3A" w:rsidRPr="0013175B" w:rsidRDefault="00461A3A" w:rsidP="001640C5">
      <w:pPr>
        <w:pStyle w:val="Beschriftung"/>
        <w:keepNext/>
        <w:keepLines/>
      </w:pPr>
      <w:bookmarkStart w:id="1511" w:name="_Ref101343985"/>
      <w:bookmarkStart w:id="1512" w:name="_Toc159619016"/>
      <w:r w:rsidRPr="00F54804">
        <w:t xml:space="preserve">Table </w:t>
      </w:r>
      <w:r w:rsidRPr="00F54804">
        <w:fldChar w:fldCharType="begin"/>
      </w:r>
      <w:r w:rsidRPr="00F54804">
        <w:instrText xml:space="preserve"> SEQ Table \* ARABIC </w:instrText>
      </w:r>
      <w:r w:rsidRPr="00F54804">
        <w:fldChar w:fldCharType="separate"/>
      </w:r>
      <w:r w:rsidR="0012574E">
        <w:rPr>
          <w:noProof/>
        </w:rPr>
        <w:t>84</w:t>
      </w:r>
      <w:r w:rsidRPr="00F54804">
        <w:fldChar w:fldCharType="end"/>
      </w:r>
      <w:bookmarkEnd w:id="1511"/>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512"/>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proofErr w:type="spellStart"/>
            <w:r w:rsidRPr="00F54804">
              <w:rPr>
                <w:sz w:val="20"/>
                <w:szCs w:val="20"/>
              </w:rPr>
              <w:t>max_absolute_compensation</w:t>
            </w:r>
            <w:proofErr w:type="spellEnd"/>
            <w:r w:rsidR="00AF69E3">
              <w:rPr>
                <w:sz w:val="20"/>
                <w:szCs w:val="20"/>
              </w:rPr>
              <w:t xml:space="preserve">” </w:t>
            </w:r>
            <w:r w:rsidRPr="00F54804">
              <w:rPr>
                <w:sz w:val="20"/>
                <w:szCs w:val="20"/>
              </w:rPr>
              <w:t>or</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D6E62B7"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12574E" w:rsidRPr="00F54804">
        <w:t xml:space="preserve">Table </w:t>
      </w:r>
      <w:r w:rsidR="0012574E">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lastRenderedPageBreak/>
        <w:t>last_spacing</w:t>
      </w:r>
      <w:proofErr w:type="spellEnd"/>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3B15279C"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12574E">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proofErr w:type="spellStart"/>
      <w:r w:rsidRPr="000C04A9">
        <w:rPr>
          <w:rStyle w:val="CodeCharacter"/>
        </w:rPr>
        <w:t>num_segments</w:t>
      </w:r>
      <w:proofErr w:type="spellEnd"/>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03B5AFEE" w:rsidR="00FC68DB" w:rsidRPr="0059090B" w:rsidRDefault="00D860C8" w:rsidP="00CE3B29">
      <w:pPr>
        <w:pStyle w:val="Example"/>
        <w:keepNext/>
      </w:pPr>
      <w:r w:rsidRPr="0059090B">
        <w:rPr>
          <w:noProof/>
        </w:rPr>
        <w:lastRenderedPageBreak/>
        <mc:AlternateContent>
          <mc:Choice Requires="wpg">
            <w:drawing>
              <wp:anchor distT="0" distB="0" distL="114300" distR="114300" simplePos="0" relativeHeight="251770368" behindDoc="0" locked="0" layoutInCell="1" allowOverlap="1" wp14:anchorId="42E477A5" wp14:editId="51A94B18">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06" style="position:absolute;left:0;text-align:left;margin-left:0;margin-top:35.2pt;width:376.95pt;height:90.9pt;z-index:251770368;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">
                <v:rect id="Rectangle 211" o:spid="_x0000_s1607"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08"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09"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10"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11"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12"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13"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14"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15"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16"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17"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v:textbox>
                </v:shape>
                <v:shape id="Straight Arrow Connector 25" o:spid="_x0000_s1618"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19"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3" w:name="_Hlk66958266"/>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w:t>
      </w:r>
      <w:bookmarkEnd w:id="1513"/>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12574E">
        <w:t xml:space="preserve">Figure </w:t>
      </w:r>
      <w:r w:rsidR="0012574E">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10D125E9" w:rsidR="00FC68DB" w:rsidRPr="0023119A" w:rsidRDefault="00975D5B" w:rsidP="0059090B">
      <w:pPr>
        <w:pStyle w:val="Beschriftung"/>
        <w:jc w:val="both"/>
      </w:pPr>
      <w:bookmarkStart w:id="1514" w:name="_Ref157796362"/>
      <w:bookmarkStart w:id="1515" w:name="_Toc159618888"/>
      <w:r>
        <w:t xml:space="preserve">Figure </w:t>
      </w:r>
      <w:r>
        <w:fldChar w:fldCharType="begin"/>
      </w:r>
      <w:r>
        <w:instrText xml:space="preserve"> SEQ Figure \* ARABIC </w:instrText>
      </w:r>
      <w:r>
        <w:fldChar w:fldCharType="separate"/>
      </w:r>
      <w:r w:rsidR="0012574E">
        <w:rPr>
          <w:noProof/>
        </w:rPr>
        <w:t>45</w:t>
      </w:r>
      <w:r>
        <w:fldChar w:fldCharType="end"/>
      </w:r>
      <w:bookmarkEnd w:id="1514"/>
      <w:r w:rsidR="006B3AE4">
        <w:t xml:space="preserve"> —</w:t>
      </w:r>
      <w:r w:rsidR="006B3AE4" w:rsidRPr="00F54804">
        <w:t xml:space="preserve">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0E736C">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w:t>
      </w:r>
      <w:r w:rsidR="00F3142F">
        <w:t xml:space="preserve"> “</w:t>
      </w:r>
      <w:r w:rsidRPr="0023119A">
        <w:t xml:space="preserve">Required” attributes </w:t>
      </w:r>
      <w:proofErr w:type="gramStart"/>
      <w:r w:rsidRPr="0023119A">
        <w:t>only</w:t>
      </w:r>
      <w:bookmarkEnd w:id="1515"/>
      <w:proofErr w:type="gramEnd"/>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36E6E02E" w14:textId="070800B5"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2332020" w14:textId="4786F70F" w:rsidR="00FC68DB"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12574E" w:rsidRPr="0023119A">
        <w:t xml:space="preserve">Figure </w:t>
      </w:r>
      <w:r w:rsidR="0012574E">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20"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CMgb1K7AUAAAwkAAAOAAAAAAAAAAAAAAAAAC4CAABkcnMvZTJvRG9jLnht&#10;bFBLAQItABQABgAIAAAAIQAExPN63QAAAAUBAAAPAAAAAAAAAAAAAAAAAEYIAABkcnMvZG93bnJl&#10;di54bWxQSwUGAAAAAAQABADzAAAAUAkAAAAA&#10;">
                <v:group id="Gruppieren 1897" o:spid="_x0000_s1621"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22"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23"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24"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25"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26"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27"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28"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29"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30"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31"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32"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33"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34"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41BA26D5" w:rsidR="00FC68DB" w:rsidRPr="0023119A" w:rsidRDefault="006B3AE4" w:rsidP="0059090B">
      <w:pPr>
        <w:pStyle w:val="Beschriftung"/>
        <w:jc w:val="both"/>
      </w:pPr>
      <w:bookmarkStart w:id="1516" w:name="_Ref157796386"/>
      <w:bookmarkStart w:id="1517" w:name="_Toc159618889"/>
      <w:r w:rsidRPr="0023119A">
        <w:t xml:space="preserve">Figure </w:t>
      </w:r>
      <w:r w:rsidRPr="0023119A">
        <w:fldChar w:fldCharType="begin"/>
      </w:r>
      <w:r w:rsidRPr="0023119A">
        <w:instrText xml:space="preserve"> SEQ Figure \* ARABIC </w:instrText>
      </w:r>
      <w:r w:rsidRPr="0023119A">
        <w:fldChar w:fldCharType="separate"/>
      </w:r>
      <w:r w:rsidR="0012574E">
        <w:rPr>
          <w:noProof/>
        </w:rPr>
        <w:t>46</w:t>
      </w:r>
      <w:r w:rsidRPr="0023119A">
        <w:fldChar w:fldCharType="end"/>
      </w:r>
      <w:bookmarkEnd w:id="1516"/>
      <w:r w:rsidRPr="0023119A">
        <w:t xml:space="preserve"> — Regular single sided welding (a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23119A">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 all attributes)</w:t>
      </w:r>
      <w:bookmarkEnd w:id="1517"/>
    </w:p>
    <w:p w14:paraId="2EF58D0C"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3E9BEE95" w14:textId="243A19B8" w:rsidR="002A2FB3" w:rsidRPr="0059090B" w:rsidRDefault="00602D17" w:rsidP="006B3AE4">
      <w:pPr>
        <w:pStyle w:val="Example"/>
        <w:keepNext/>
      </w:pPr>
      <w:r w:rsidRPr="0059090B">
        <w:lastRenderedPageBreak/>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welded from both sides in alternating sequence, with two </w:t>
      </w:r>
      <w:r w:rsidR="006B3AE4"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for the two </w:t>
      </w:r>
      <w:r w:rsidR="00FC68DB" w:rsidRPr="0059090B">
        <w:rPr>
          <w:rStyle w:val="CodeCharacter"/>
          <w:sz w:val="20"/>
        </w:rPr>
        <w:t>&lt;</w:t>
      </w:r>
      <w:proofErr w:type="spellStart"/>
      <w:r w:rsidR="00FC68DB" w:rsidRPr="0059090B">
        <w:rPr>
          <w:rStyle w:val="CodeCharacter"/>
          <w:sz w:val="20"/>
        </w:rPr>
        <w:t>weld_position</w:t>
      </w:r>
      <w:proofErr w:type="spellEnd"/>
      <w:r w:rsidR="00FC68DB" w:rsidRPr="0059090B">
        <w:rPr>
          <w:rStyle w:val="CodeCharacter"/>
          <w:sz w:val="20"/>
        </w:rPr>
        <w:t>/&gt;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12574E" w:rsidRPr="0023119A">
        <w:t xml:space="preserve">Figure </w:t>
      </w:r>
      <w:r w:rsidR="0012574E">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35"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">
                <v:rect id="Rectangle 224" o:spid="_x0000_s1636"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37"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38"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39"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40"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41"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42"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43"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44"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45"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46"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47"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48"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49"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50"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51"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52"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53"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54"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55"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56"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57"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8"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9"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0"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1"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2"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6A2DD71C" w:rsidR="00FC68DB" w:rsidRPr="0023119A" w:rsidRDefault="006B3AE4" w:rsidP="0059090B">
      <w:pPr>
        <w:pStyle w:val="Beschriftung"/>
        <w:spacing w:after="120"/>
        <w:jc w:val="both"/>
        <w:rPr>
          <w:b w:val="0"/>
          <w:sz w:val="24"/>
        </w:rPr>
      </w:pPr>
      <w:bookmarkStart w:id="1518" w:name="_Ref157796405"/>
      <w:bookmarkStart w:id="1519" w:name="_Toc159618890"/>
      <w:r w:rsidRPr="0023119A">
        <w:t xml:space="preserve">Figure </w:t>
      </w:r>
      <w:r w:rsidRPr="0023119A">
        <w:fldChar w:fldCharType="begin"/>
      </w:r>
      <w:r w:rsidRPr="0023119A">
        <w:instrText xml:space="preserve"> SEQ Figure \* ARABIC </w:instrText>
      </w:r>
      <w:r w:rsidRPr="0023119A">
        <w:fldChar w:fldCharType="separate"/>
      </w:r>
      <w:r w:rsidR="0012574E">
        <w:rPr>
          <w:noProof/>
        </w:rPr>
        <w:t>47</w:t>
      </w:r>
      <w:r w:rsidRPr="0023119A">
        <w:fldChar w:fldCharType="end"/>
      </w:r>
      <w:bookmarkEnd w:id="1518"/>
      <w:r w:rsidRPr="0023119A">
        <w:t xml:space="preserve"> — Staggered </w:t>
      </w:r>
      <w:proofErr w:type="gramStart"/>
      <w:r w:rsidRPr="0023119A">
        <w:t>welding</w:t>
      </w:r>
      <w:bookmarkEnd w:id="1519"/>
      <w:proofErr w:type="gramEnd"/>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41E5EC4C"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20" w:name="_Hlk64538969"/>
      <w:r w:rsidR="00FC68DB" w:rsidRPr="0059090B">
        <w:rPr>
          <w:rStyle w:val="CodeCharacter"/>
          <w:sz w:val="20"/>
        </w:rPr>
        <w:t>&lt;</w:t>
      </w:r>
      <w:proofErr w:type="spellStart"/>
      <w:r w:rsidR="00FC68DB" w:rsidRPr="0059090B">
        <w:rPr>
          <w:rStyle w:val="CodeCharacter"/>
          <w:sz w:val="20"/>
        </w:rPr>
        <w:t>segment_list</w:t>
      </w:r>
      <w:proofErr w:type="spellEnd"/>
      <w:r w:rsidR="00FC68DB" w:rsidRPr="0059090B">
        <w:rPr>
          <w:rStyle w:val="CodeCharacter"/>
          <w:sz w:val="20"/>
        </w:rPr>
        <w:t>/&gt;</w:t>
      </w:r>
      <w:bookmarkEnd w:id="1520"/>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12574E" w:rsidRPr="0023119A">
        <w:t xml:space="preserve">Figure </w:t>
      </w:r>
      <w:r w:rsidR="0012574E">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63"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">
                <v:rect id="Rectangle 33" o:spid="_x0000_s1664"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65"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66"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67"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68"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69"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70"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71"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72"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73"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74"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75"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76"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77"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78"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79"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80"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81"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1B6C59FE" w:rsidR="00FC68DB" w:rsidRPr="0023119A" w:rsidRDefault="0016687E" w:rsidP="0016687E">
      <w:pPr>
        <w:pStyle w:val="Beschriftung"/>
        <w:jc w:val="both"/>
        <w:rPr>
          <w:b w:val="0"/>
          <w:sz w:val="24"/>
        </w:rPr>
      </w:pPr>
      <w:bookmarkStart w:id="1521" w:name="_Ref157796426"/>
      <w:bookmarkStart w:id="1522" w:name="_Toc159618891"/>
      <w:r w:rsidRPr="0023119A">
        <w:t xml:space="preserve">Figure </w:t>
      </w:r>
      <w:r w:rsidRPr="0023119A">
        <w:fldChar w:fldCharType="begin"/>
      </w:r>
      <w:r w:rsidRPr="0023119A">
        <w:instrText xml:space="preserve"> SEQ Figure \* ARABIC </w:instrText>
      </w:r>
      <w:r w:rsidRPr="0023119A">
        <w:fldChar w:fldCharType="separate"/>
      </w:r>
      <w:r w:rsidR="0012574E">
        <w:rPr>
          <w:noProof/>
        </w:rPr>
        <w:t>48</w:t>
      </w:r>
      <w:r w:rsidRPr="0023119A">
        <w:fldChar w:fldCharType="end"/>
      </w:r>
      <w:bookmarkEnd w:id="1521"/>
      <w:r w:rsidRPr="0023119A">
        <w:t xml:space="preserve"> — Definition of a </w:t>
      </w:r>
      <w:r w:rsidRPr="00CB0A38">
        <w:rPr>
          <w:rFonts w:ascii="Courier New" w:hAnsi="Courier New" w:cs="Courier New"/>
        </w:rPr>
        <w:t>&lt;</w:t>
      </w:r>
      <w:proofErr w:type="spellStart"/>
      <w:r w:rsidRPr="00CB0A38">
        <w:rPr>
          <w:rFonts w:ascii="Courier New" w:hAnsi="Courier New" w:cs="Courier New"/>
        </w:rPr>
        <w:t>corner_weld</w:t>
      </w:r>
      <w:proofErr w:type="spellEnd"/>
      <w:r w:rsidRPr="00CB0A38">
        <w:rPr>
          <w:rFonts w:ascii="Courier New" w:hAnsi="Courier New" w:cs="Courier New"/>
        </w:rPr>
        <w:t>/&gt;</w:t>
      </w:r>
      <w:r w:rsidRPr="0023119A">
        <w:t xml:space="preserve"> with </w:t>
      </w:r>
      <w:r w:rsidRPr="00CB0A38">
        <w:rPr>
          <w:rFonts w:ascii="Courier New" w:hAnsi="Courier New" w:cs="Courier New"/>
        </w:rPr>
        <w:t>&lt;</w:t>
      </w:r>
      <w:proofErr w:type="spellStart"/>
      <w:r w:rsidRPr="00CB0A38">
        <w:rPr>
          <w:rFonts w:ascii="Courier New" w:hAnsi="Courier New" w:cs="Courier New"/>
        </w:rPr>
        <w:t>segment_list</w:t>
      </w:r>
      <w:proofErr w:type="spellEnd"/>
      <w:r w:rsidRPr="00CB0A38">
        <w:rPr>
          <w:rFonts w:ascii="Courier New" w:hAnsi="Courier New" w:cs="Courier New"/>
        </w:rPr>
        <w:t>/&gt;</w:t>
      </w:r>
      <w:bookmarkEnd w:id="1522"/>
    </w:p>
    <w:p w14:paraId="7EFB0BD9"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A846058" w14:textId="2C924A8B"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3" w:name="_Toc77102070"/>
      <w:bookmarkStart w:id="1524" w:name="_Toc159618800"/>
      <w:r w:rsidRPr="00F54804">
        <w:lastRenderedPageBreak/>
        <w:t>Type Specification</w:t>
      </w:r>
      <w:bookmarkEnd w:id="1491"/>
      <w:bookmarkEnd w:id="1492"/>
      <w:bookmarkEnd w:id="1523"/>
      <w:bookmarkEnd w:id="1524"/>
    </w:p>
    <w:p w14:paraId="02F3C029" w14:textId="43724A1C"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12574E" w:rsidRPr="00F54804">
        <w:t xml:space="preserve">Table </w:t>
      </w:r>
      <w:r w:rsidR="0012574E">
        <w:rPr>
          <w:noProof/>
        </w:rPr>
        <w:t>85</w:t>
      </w:r>
      <w:r>
        <w:fldChar w:fldCharType="end"/>
      </w:r>
      <w:r>
        <w:t>)</w:t>
      </w:r>
      <w:r w:rsidR="00FC68DB" w:rsidRPr="00F54804">
        <w:t>:</w:t>
      </w:r>
      <w:r>
        <w:t xml:space="preserve"> </w:t>
      </w:r>
    </w:p>
    <w:p w14:paraId="57FBC06C" w14:textId="19B5229C" w:rsidR="00461A3A" w:rsidRPr="00F54804" w:rsidRDefault="00461A3A" w:rsidP="001640C5">
      <w:pPr>
        <w:pStyle w:val="Beschriftung"/>
        <w:keepNext/>
        <w:keepLines/>
        <w:rPr>
          <w:lang w:eastAsia="x-none"/>
        </w:rPr>
      </w:pPr>
      <w:bookmarkStart w:id="1525" w:name="_Ref157019186"/>
      <w:bookmarkStart w:id="1526" w:name="_Toc159619017"/>
      <w:r w:rsidRPr="00F54804">
        <w:t xml:space="preserve">Table </w:t>
      </w:r>
      <w:r w:rsidRPr="00F54804">
        <w:fldChar w:fldCharType="begin"/>
      </w:r>
      <w:r w:rsidRPr="00F54804">
        <w:instrText xml:space="preserve"> SEQ Table \* ARABIC </w:instrText>
      </w:r>
      <w:r w:rsidRPr="00F54804">
        <w:fldChar w:fldCharType="separate"/>
      </w:r>
      <w:r w:rsidR="0012574E">
        <w:rPr>
          <w:noProof/>
        </w:rPr>
        <w:t>85</w:t>
      </w:r>
      <w:r w:rsidRPr="00F54804">
        <w:fldChar w:fldCharType="end"/>
      </w:r>
      <w:bookmarkEnd w:id="1525"/>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6"/>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22E48BC"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2574E">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214063C4"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proofErr w:type="spellStart"/>
      <w:r w:rsidR="00FC68DB" w:rsidRPr="00E76F7C">
        <w:rPr>
          <w:rStyle w:val="CodeCharacter"/>
        </w:rPr>
        <w:t>seamweld</w:t>
      </w:r>
      <w:proofErr w:type="spellEnd"/>
      <w:r>
        <w:t xml:space="preserve">, </w:t>
      </w:r>
      <w:proofErr w:type="spellStart"/>
      <w:r w:rsidR="00FC68DB" w:rsidRPr="00E76F7C">
        <w:rPr>
          <w:rStyle w:val="CodeCharacter"/>
        </w:rPr>
        <w:t>adhesive_line</w:t>
      </w:r>
      <w:proofErr w:type="spellEnd"/>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w:t>
      </w:r>
      <w:proofErr w:type="spellStart"/>
      <w:r w:rsidR="00FC68DB" w:rsidRPr="00E76F7C">
        <w:rPr>
          <w:rStyle w:val="CodeCharacter"/>
        </w:rPr>
        <w:t>seamweld</w:t>
      </w:r>
      <w:proofErr w:type="spellEnd"/>
      <w:r w:rsidR="00FC68DB" w:rsidRPr="00E76F7C">
        <w:rPr>
          <w:rStyle w:val="CodeCharacter"/>
        </w:rPr>
        <w:t>/&gt;</w:t>
      </w:r>
      <w:r w:rsidR="00FC68DB" w:rsidRPr="00E76F7C">
        <w:t>.</w:t>
      </w:r>
      <w:r w:rsidR="00E76F7C" w:rsidRPr="00E76F7C">
        <w:t xml:space="preserve"> </w:t>
      </w:r>
    </w:p>
    <w:p w14:paraId="1BC71844" w14:textId="5A900A11" w:rsidR="00FC68DB" w:rsidRDefault="00FC68DB" w:rsidP="00B202D2">
      <w:pPr>
        <w:pStyle w:val="berschrift2"/>
      </w:pPr>
      <w:bookmarkStart w:id="1527" w:name="_Toc3557002"/>
      <w:bookmarkStart w:id="1528" w:name="_Toc34747252"/>
      <w:bookmarkStart w:id="1529" w:name="_Toc77102071"/>
      <w:bookmarkStart w:id="1530" w:name="_Toc159618801"/>
      <w:r w:rsidRPr="00F54804">
        <w:t>Seam Weld</w:t>
      </w:r>
      <w:bookmarkEnd w:id="422"/>
      <w:r w:rsidRPr="00F54804">
        <w:t>s</w:t>
      </w:r>
      <w:bookmarkEnd w:id="1468"/>
      <w:bookmarkEnd w:id="1469"/>
      <w:bookmarkEnd w:id="1527"/>
      <w:bookmarkEnd w:id="1528"/>
      <w:bookmarkEnd w:id="1529"/>
      <w:bookmarkEnd w:id="1530"/>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1" w:name="_Toc338938903"/>
      <w:bookmarkStart w:id="1532" w:name="_Toc338939099"/>
      <w:bookmarkStart w:id="1533" w:name="_Toc3557003"/>
      <w:bookmarkStart w:id="1534" w:name="_Toc34747253"/>
      <w:bookmarkStart w:id="1535" w:name="_Toc77102072"/>
      <w:bookmarkStart w:id="1536" w:name="_Toc159618802"/>
      <w:r w:rsidRPr="00F54804">
        <w:t xml:space="preserve">Description and </w:t>
      </w:r>
      <w:r w:rsidR="007F7A98" w:rsidRPr="00F54804">
        <w:t>Modelling</w:t>
      </w:r>
      <w:r w:rsidRPr="00F54804">
        <w:t xml:space="preserve"> Parameters</w:t>
      </w:r>
      <w:bookmarkEnd w:id="423"/>
      <w:bookmarkEnd w:id="1531"/>
      <w:bookmarkEnd w:id="1532"/>
      <w:bookmarkEnd w:id="1533"/>
      <w:bookmarkEnd w:id="1534"/>
      <w:bookmarkEnd w:id="1535"/>
      <w:bookmarkEnd w:id="1536"/>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w:t>
      </w:r>
      <w:proofErr w:type="gramStart"/>
      <w:r>
        <w:t>in the course of</w:t>
      </w:r>
      <w:proofErr w:type="gramEnd"/>
      <w:r>
        <w:t xml:space="preserve">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w:t>
      </w:r>
      <w:proofErr w:type="gramStart"/>
      <w:r w:rsidR="00FC68DB" w:rsidRPr="00F54804">
        <w:rPr>
          <w:rFonts w:cs="Calibri"/>
          <w:lang w:eastAsia="en-GB"/>
        </w:rPr>
        <w:t xml:space="preserve">In </w:t>
      </w:r>
      <w:r w:rsidR="006E3C21">
        <w:rPr>
          <w:rFonts w:cs="Calibri"/>
          <w:lang w:eastAsia="en-GB"/>
        </w:rPr>
        <w:t>particular</w:t>
      </w:r>
      <w:r w:rsidR="00FC68DB" w:rsidRPr="00F54804">
        <w:rPr>
          <w:rFonts w:cs="Calibri"/>
          <w:lang w:eastAsia="en-GB"/>
        </w:rPr>
        <w:t>, there</w:t>
      </w:r>
      <w:proofErr w:type="gramEnd"/>
      <w:r w:rsidR="00FC68DB" w:rsidRPr="00F54804">
        <w:rPr>
          <w:rFonts w:cs="Calibri"/>
          <w:lang w:eastAsia="en-GB"/>
        </w:rPr>
        <w:t xml:space="preserv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7" w:name="_Toc288196463"/>
      <w:bookmarkStart w:id="1538" w:name="_Toc288200761"/>
      <w:bookmarkStart w:id="1539" w:name="_Toc338938907"/>
      <w:bookmarkStart w:id="1540" w:name="_Toc338939104"/>
      <w:bookmarkStart w:id="1541" w:name="_Toc3557004"/>
      <w:bookmarkStart w:id="1542" w:name="_Toc34747254"/>
      <w:bookmarkStart w:id="1543" w:name="_Toc77102073"/>
      <w:bookmarkStart w:id="1544" w:name="_Toc159618803"/>
      <w:bookmarkStart w:id="1545" w:name="_Toc288196487"/>
      <w:bookmarkStart w:id="1546" w:name="_Toc288200789"/>
      <w:bookmarkStart w:id="1547" w:name="_Toc338938910"/>
      <w:bookmarkStart w:id="1548" w:name="_Toc338939129"/>
      <w:r w:rsidRPr="00F54804">
        <w:t>Seam Weld Definition</w:t>
      </w:r>
      <w:bookmarkEnd w:id="1537"/>
      <w:bookmarkEnd w:id="1538"/>
      <w:bookmarkEnd w:id="1539"/>
      <w:bookmarkEnd w:id="1540"/>
      <w:r w:rsidRPr="00F54804">
        <w:t xml:space="preserve"> Overview</w:t>
      </w:r>
      <w:bookmarkEnd w:id="1541"/>
      <w:bookmarkEnd w:id="1542"/>
      <w:bookmarkEnd w:id="1543"/>
      <w:bookmarkEnd w:id="1544"/>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05814672" w:rsidR="00FC68DB" w:rsidRPr="00F54804" w:rsidRDefault="00826084" w:rsidP="00B202D2">
      <w:r>
        <w:fldChar w:fldCharType="begin"/>
      </w:r>
      <w:r>
        <w:instrText xml:space="preserve"> REF _Ref158746990 \h </w:instrText>
      </w:r>
      <w:r>
        <w:fldChar w:fldCharType="separate"/>
      </w:r>
      <w:r w:rsidR="0012574E" w:rsidRPr="00C76790">
        <w:rPr>
          <w:lang w:val="en-US"/>
        </w:rPr>
        <w:t xml:space="preserve">Figure </w:t>
      </w:r>
      <w:r w:rsidR="0012574E">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lastRenderedPageBreak/>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9" w:name="_MON_1364796837"/>
      <w:bookmarkStart w:id="1550" w:name="_MON_1364796880"/>
      <w:bookmarkStart w:id="1551" w:name="_MON_1364796906"/>
      <w:bookmarkStart w:id="1552" w:name="_MON_1364797126"/>
      <w:bookmarkStart w:id="1553" w:name="_MON_1364797186"/>
      <w:bookmarkStart w:id="1554" w:name="_MON_1364797218"/>
      <w:bookmarkStart w:id="1555" w:name="_MON_1364797858"/>
      <w:bookmarkStart w:id="1556" w:name="_MON_1364798353"/>
      <w:bookmarkStart w:id="1557" w:name="_MON_1364798519"/>
      <w:bookmarkStart w:id="1558" w:name="_MON_1364798747"/>
      <w:bookmarkStart w:id="1559" w:name="_MON_1364798771"/>
      <w:bookmarkStart w:id="1560" w:name="_MON_1364799011"/>
      <w:bookmarkStart w:id="1561" w:name="_MON_1364801153"/>
      <w:bookmarkStart w:id="1562" w:name="_MON_1364801290"/>
      <w:bookmarkStart w:id="1563" w:name="_MON_1364801615"/>
      <w:bookmarkStart w:id="1564" w:name="_MON_1364801624"/>
      <w:bookmarkStart w:id="1565" w:name="_MON_1364801706"/>
      <w:bookmarkStart w:id="1566" w:name="_MON_1364801789"/>
      <w:bookmarkStart w:id="1567" w:name="_MON_1364801849"/>
      <w:bookmarkStart w:id="1568" w:name="_MON_1364801901"/>
      <w:bookmarkStart w:id="1569" w:name="_MON_1364804394"/>
      <w:bookmarkStart w:id="1570" w:name="_MON_1364804536"/>
      <w:bookmarkStart w:id="1571" w:name="_MON_1364804660"/>
      <w:bookmarkStart w:id="1572" w:name="_MON_1364804697"/>
      <w:bookmarkStart w:id="1573" w:name="_MON_1364804737"/>
      <w:bookmarkStart w:id="1574" w:name="_MON_1364804801"/>
      <w:bookmarkStart w:id="1575" w:name="_MON_1364805030"/>
      <w:bookmarkStart w:id="1576" w:name="_MON_1364805461"/>
      <w:bookmarkStart w:id="1577" w:name="_MON_1364819404"/>
      <w:bookmarkStart w:id="1578" w:name="_MON_1364908755"/>
      <w:bookmarkStart w:id="1579" w:name="_MON_1364925659"/>
      <w:bookmarkStart w:id="1580" w:name="_MON_1364928250"/>
      <w:bookmarkStart w:id="1581" w:name="_MON_1365309185"/>
      <w:bookmarkStart w:id="1582" w:name="_MON_1365312010"/>
      <w:bookmarkStart w:id="1583" w:name="_MON_1365319861"/>
      <w:bookmarkStart w:id="1584" w:name="_MON_1365320347"/>
      <w:bookmarkStart w:id="1585" w:name="_MON_1365320586"/>
      <w:bookmarkStart w:id="1586" w:name="_MON_1365322967"/>
      <w:bookmarkStart w:id="1587" w:name="_MON_1376134054"/>
      <w:bookmarkStart w:id="1588" w:name="_MON_1376234613"/>
      <w:bookmarkStart w:id="1589" w:name="_MON_1378813652"/>
      <w:bookmarkStart w:id="1590" w:name="_MON_1378813684"/>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 Weld </w:t>
            </w:r>
            <w:proofErr w:type="spellStart"/>
            <w:r w:rsidRPr="00334AD3">
              <w:rPr>
                <w:rFonts w:eastAsia="Times New Roman" w:cs="Calibri"/>
                <w:b/>
                <w:bCs/>
                <w:sz w:val="18"/>
                <w:szCs w:val="18"/>
                <w:lang w:val="de-DE" w:eastAsia="de-DE"/>
              </w:rPr>
              <w:t>Positions</w:t>
            </w:r>
            <w:proofErr w:type="spellEnd"/>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4400" behindDoc="0" locked="0" layoutInCell="1" allowOverlap="1" wp14:anchorId="045EEE4B" wp14:editId="545F58C2">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5424" behindDoc="0" locked="0" layoutInCell="1" allowOverlap="1" wp14:anchorId="162CBF38" wp14:editId="68DCDDA5">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07D76B48" wp14:editId="7C2FF49B">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771E1BDB" wp14:editId="56C7CD34">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2C36784C" wp14:editId="4A181723">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19520" behindDoc="0" locked="0" layoutInCell="1" allowOverlap="1" wp14:anchorId="7EC9EBCD" wp14:editId="193C6B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6D8620F7" wp14:editId="3E078D52">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4BC884A3" wp14:editId="42C55669">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2592" behindDoc="0" locked="0" layoutInCell="1" allowOverlap="1" wp14:anchorId="08CD59D1" wp14:editId="2790C8E5">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3616" behindDoc="0" locked="0" layoutInCell="1" allowOverlap="1" wp14:anchorId="7065B4F4" wp14:editId="7877CF5B">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4640" behindDoc="0" locked="0" layoutInCell="1" allowOverlap="1" wp14:anchorId="79107701" wp14:editId="275AD1EB">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2EC2DB35" w:rsidR="00FC68DB" w:rsidRPr="00C76790" w:rsidRDefault="00FC68DB" w:rsidP="00BD52D7">
      <w:pPr>
        <w:pStyle w:val="Beschriftung"/>
        <w:rPr>
          <w:lang w:val="en-US"/>
        </w:rPr>
      </w:pPr>
      <w:bookmarkStart w:id="1591" w:name="_Ref158746990"/>
      <w:bookmarkStart w:id="1592" w:name="_Toc3557122"/>
      <w:bookmarkStart w:id="1593" w:name="_Toc34747373"/>
      <w:bookmarkStart w:id="1594" w:name="_Toc76030571"/>
      <w:bookmarkStart w:id="1595" w:name="_Toc94530856"/>
      <w:bookmarkStart w:id="1596" w:name="_Toc101428252"/>
      <w:bookmarkStart w:id="1597" w:name="_Toc159618892"/>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12574E">
        <w:rPr>
          <w:noProof/>
          <w:lang w:val="en-US"/>
        </w:rPr>
        <w:t>49</w:t>
      </w:r>
      <w:r w:rsidRPr="005C2D94">
        <w:fldChar w:fldCharType="end"/>
      </w:r>
      <w:bookmarkEnd w:id="1591"/>
      <w:r w:rsidR="00B00216" w:rsidRPr="00C76790">
        <w:rPr>
          <w:lang w:val="en-US"/>
        </w:rPr>
        <w:t xml:space="preserve"> —</w:t>
      </w:r>
      <w:r w:rsidRPr="00C76790">
        <w:rPr>
          <w:lang w:val="en-US"/>
        </w:rPr>
        <w:t xml:space="preserve"> Seam weld types and </w:t>
      </w:r>
      <w:proofErr w:type="gramStart"/>
      <w:r w:rsidRPr="00C76790">
        <w:rPr>
          <w:lang w:val="en-US"/>
        </w:rPr>
        <w:t>attributes</w:t>
      </w:r>
      <w:bookmarkEnd w:id="1592"/>
      <w:bookmarkEnd w:id="1593"/>
      <w:bookmarkEnd w:id="1594"/>
      <w:bookmarkEnd w:id="1595"/>
      <w:bookmarkEnd w:id="1596"/>
      <w:bookmarkEnd w:id="1597"/>
      <w:proofErr w:type="gramEnd"/>
      <w:r w:rsidR="00050D1F">
        <w:rPr>
          <w:lang w:val="en-US"/>
        </w:rPr>
        <w:t xml:space="preserve"> </w:t>
      </w:r>
    </w:p>
    <w:p w14:paraId="3E80C837" w14:textId="77777777" w:rsidR="00FC68DB" w:rsidRPr="001E4607" w:rsidRDefault="00FC68DB" w:rsidP="00B202D2">
      <w:pPr>
        <w:pStyle w:val="berschrift3"/>
      </w:pPr>
      <w:bookmarkStart w:id="1598" w:name="_Toc3557005"/>
      <w:bookmarkStart w:id="1599" w:name="_Toc34747255"/>
      <w:bookmarkStart w:id="1600" w:name="_Toc77102074"/>
      <w:bookmarkStart w:id="1601" w:name="_Toc159618804"/>
      <w:r w:rsidRPr="005C2D94">
        <w:lastRenderedPageBreak/>
        <w:t>Specific XML Realization</w:t>
      </w:r>
      <w:bookmarkEnd w:id="1598"/>
      <w:bookmarkEnd w:id="1599"/>
      <w:bookmarkEnd w:id="1600"/>
      <w:bookmarkEnd w:id="1601"/>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45A5354A" w:rsidR="001C53D0" w:rsidRDefault="00050D1F" w:rsidP="00B202D2">
      <w:bookmarkStart w:id="1602" w:name="XMLStructureSeamWelds"/>
      <w:bookmarkEnd w:id="1602"/>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12574E" w:rsidRPr="005C2D94">
        <w:t xml:space="preserve">Figure </w:t>
      </w:r>
      <w:r w:rsidR="0012574E">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t>
      </w:r>
      <w:proofErr w:type="spellStart"/>
      <w:r w:rsidRPr="00780314">
        <w:rPr>
          <w:rFonts w:cs="Courier New"/>
          <w:lang w:val="es-ES"/>
        </w:rPr>
        <w:t>weld_position</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t>
      </w:r>
      <w:proofErr w:type="spellStart"/>
      <w:r w:rsidRPr="00780314">
        <w:rPr>
          <w:rFonts w:cs="Courier New"/>
          <w:lang w:val="es-ES"/>
        </w:rPr>
        <w:t>width</w:t>
      </w:r>
      <w:proofErr w:type="spellEnd"/>
      <w:r w:rsidRPr="00780314">
        <w:rPr>
          <w:rFonts w:cs="Courier New"/>
          <w:lang w:val="es-ES"/>
        </w:rPr>
        <w:t>=</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4B3037CE" w:rsidR="00FC68DB" w:rsidRPr="005C2D94" w:rsidRDefault="00FC68DB" w:rsidP="00BD52D7">
      <w:pPr>
        <w:pStyle w:val="Beschriftung"/>
      </w:pPr>
      <w:bookmarkStart w:id="1603" w:name="_Ref158748587"/>
      <w:bookmarkStart w:id="1604" w:name="_Toc3557123"/>
      <w:bookmarkStart w:id="1605" w:name="_Toc34747374"/>
      <w:bookmarkStart w:id="1606" w:name="_Toc76030572"/>
      <w:bookmarkStart w:id="1607" w:name="_Toc94530857"/>
      <w:bookmarkStart w:id="1608" w:name="_Toc101428253"/>
      <w:bookmarkStart w:id="1609" w:name="_Toc159618893"/>
      <w:r w:rsidRPr="005C2D94">
        <w:t xml:space="preserve">Figure </w:t>
      </w:r>
      <w:r w:rsidRPr="005C2D94">
        <w:fldChar w:fldCharType="begin"/>
      </w:r>
      <w:r w:rsidRPr="00F54804">
        <w:instrText xml:space="preserve"> SEQ Figure \* ARABIC </w:instrText>
      </w:r>
      <w:r w:rsidRPr="005C2D94">
        <w:fldChar w:fldCharType="separate"/>
      </w:r>
      <w:r w:rsidR="0012574E">
        <w:rPr>
          <w:noProof/>
        </w:rPr>
        <w:t>50</w:t>
      </w:r>
      <w:r w:rsidRPr="005C2D94">
        <w:fldChar w:fldCharType="end"/>
      </w:r>
      <w:bookmarkEnd w:id="1603"/>
      <w:r w:rsidR="00B00216">
        <w:t xml:space="preserve"> —</w:t>
      </w:r>
      <w:r w:rsidRPr="00F54804">
        <w:t xml:space="preserve"> </w:t>
      </w:r>
      <w:r w:rsidRPr="005C2D94">
        <w:t>χMCF Structure of a Seam Weld (connection_1d)</w:t>
      </w:r>
      <w:bookmarkEnd w:id="1604"/>
      <w:bookmarkEnd w:id="1605"/>
      <w:bookmarkEnd w:id="1606"/>
      <w:bookmarkEnd w:id="1607"/>
      <w:bookmarkEnd w:id="1608"/>
      <w:bookmarkEnd w:id="1609"/>
    </w:p>
    <w:p w14:paraId="7D1BCE42" w14:textId="79D9E013" w:rsidR="00FC68DB" w:rsidRPr="001E4607" w:rsidRDefault="00FC68DB" w:rsidP="00B202D2">
      <w:pPr>
        <w:pStyle w:val="berschrift3"/>
      </w:pPr>
      <w:bookmarkStart w:id="1610" w:name="_Toc3557006"/>
      <w:bookmarkStart w:id="1611" w:name="_Toc34747256"/>
      <w:bookmarkStart w:id="1612" w:name="_Toc77102075"/>
      <w:bookmarkStart w:id="1613" w:name="_Ref132201394"/>
      <w:bookmarkStart w:id="1614" w:name="_Toc159618805"/>
      <w:r w:rsidRPr="005C2D94">
        <w:t>Generic Seam Weld Definition</w:t>
      </w:r>
      <w:bookmarkEnd w:id="1545"/>
      <w:bookmarkEnd w:id="1546"/>
      <w:bookmarkEnd w:id="1547"/>
      <w:bookmarkEnd w:id="1548"/>
      <w:bookmarkEnd w:id="1610"/>
      <w:bookmarkEnd w:id="1611"/>
      <w:bookmarkEnd w:id="1612"/>
      <w:bookmarkEnd w:id="1613"/>
      <w:bookmarkEnd w:id="1614"/>
      <w:r w:rsidR="00092852">
        <w:t xml:space="preserve"> </w:t>
      </w:r>
    </w:p>
    <w:p w14:paraId="066381A2" w14:textId="77777777" w:rsidR="00FC68DB" w:rsidRPr="00BD52D7" w:rsidRDefault="00FC68DB">
      <w:pPr>
        <w:pStyle w:val="berschrift4"/>
      </w:pPr>
      <w:bookmarkStart w:id="1615" w:name="_Ref414571756"/>
      <w:bookmarkStart w:id="1616" w:name="_Toc3557008"/>
      <w:bookmarkStart w:id="1617" w:name="_Toc34747258"/>
      <w:bookmarkStart w:id="1618" w:name="_Toc77102077"/>
      <w:r w:rsidRPr="00BD52D7">
        <w:t>Type Specification</w:t>
      </w:r>
      <w:bookmarkEnd w:id="1615"/>
      <w:bookmarkEnd w:id="1616"/>
      <w:bookmarkEnd w:id="1617"/>
      <w:bookmarkEnd w:id="1618"/>
      <w:r w:rsidRPr="00BD52D7">
        <w:t xml:space="preserve"> </w:t>
      </w:r>
    </w:p>
    <w:p w14:paraId="3270DE5F" w14:textId="72FB3271"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12574E">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12574E">
        <w:t>10.2.4.1.2</w:t>
      </w:r>
      <w:r w:rsidR="00FC5BEF">
        <w:fldChar w:fldCharType="end"/>
      </w:r>
      <w:r w:rsidR="00FC5BEF">
        <w:t xml:space="preserve">. </w:t>
      </w:r>
    </w:p>
    <w:p w14:paraId="2F0FB708" w14:textId="77777777" w:rsidR="00FC68DB" w:rsidRPr="00FC5BEF" w:rsidRDefault="00FC68DB" w:rsidP="000E094F">
      <w:pPr>
        <w:pStyle w:val="berschrift5"/>
      </w:pPr>
      <w:bookmarkStart w:id="1619" w:name="_Ref158751047"/>
      <w:r w:rsidRPr="0013175B">
        <w:t>Definition of main type</w:t>
      </w:r>
      <w:bookmarkEnd w:id="1619"/>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w:t>
      </w:r>
      <w:proofErr w:type="spellStart"/>
      <w:r w:rsidR="00FC5BEF">
        <w:rPr>
          <w:rStyle w:val="CodeCharacter"/>
        </w:rPr>
        <w:t>seamweld</w:t>
      </w:r>
      <w:proofErr w:type="spellEnd"/>
      <w:r w:rsidR="00FC5BEF">
        <w:rPr>
          <w:rStyle w:val="CodeCharacter"/>
        </w:rPr>
        <w:t>/&gt;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7E4A1FD5"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12574E" w:rsidRPr="00F54804">
        <w:t xml:space="preserve">Table </w:t>
      </w:r>
      <w:r w:rsidR="0012574E">
        <w:rPr>
          <w:noProof/>
        </w:rPr>
        <w:t>86</w:t>
      </w:r>
      <w:r w:rsidR="00E456CF">
        <w:fldChar w:fldCharType="end"/>
      </w:r>
      <w:r w:rsidR="00E456CF">
        <w:t>)</w:t>
      </w:r>
      <w:r w:rsidRPr="00F54804">
        <w:t>:</w:t>
      </w:r>
      <w:r w:rsidR="00E456CF">
        <w:t xml:space="preserve"> </w:t>
      </w:r>
    </w:p>
    <w:p w14:paraId="337FCB3A" w14:textId="19F79C51" w:rsidR="00461A3A" w:rsidRPr="00F54804" w:rsidRDefault="00461A3A" w:rsidP="001640C5">
      <w:pPr>
        <w:pStyle w:val="Beschriftung"/>
        <w:keepNext/>
        <w:keepLines/>
      </w:pPr>
      <w:bookmarkStart w:id="1620" w:name="_Ref157790418"/>
      <w:bookmarkStart w:id="1621" w:name="_Toc159619018"/>
      <w:r w:rsidRPr="00F54804">
        <w:t xml:space="preserve">Table </w:t>
      </w:r>
      <w:r w:rsidRPr="005C2D94">
        <w:fldChar w:fldCharType="begin"/>
      </w:r>
      <w:r w:rsidRPr="00F54804">
        <w:instrText xml:space="preserve"> SEQ Table \* ARABIC </w:instrText>
      </w:r>
      <w:r w:rsidRPr="005C2D94">
        <w:fldChar w:fldCharType="separate"/>
      </w:r>
      <w:r w:rsidR="0012574E">
        <w:rPr>
          <w:noProof/>
        </w:rPr>
        <w:t>86</w:t>
      </w:r>
      <w:r w:rsidRPr="005C2D94">
        <w:fldChar w:fldCharType="end"/>
      </w:r>
      <w:bookmarkEnd w:id="1620"/>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62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lastRenderedPageBreak/>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2" w:name="_Toc338939134"/>
      <w:bookmarkStart w:id="1623" w:name="_Toc288196488"/>
      <w:bookmarkStart w:id="1624" w:name="_Toc288200790"/>
      <w:bookmarkStart w:id="1625"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w:t>
      </w:r>
      <w:proofErr w:type="spellStart"/>
      <w:r w:rsidR="00FC5BEF" w:rsidRPr="00FC5BEF">
        <w:rPr>
          <w:rStyle w:val="CodeCharacter"/>
          <w:sz w:val="20"/>
        </w:rPr>
        <w:t>seamweld</w:t>
      </w:r>
      <w:proofErr w:type="spellEnd"/>
      <w:r w:rsidR="00FC5BEF" w:rsidRPr="00FC5BEF">
        <w:rPr>
          <w:rStyle w:val="CodeCharacter"/>
          <w:sz w:val="20"/>
        </w:rPr>
        <w:t>/&gt;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6" w:name="_Ref158751058"/>
      <w:r w:rsidRPr="005C2D94">
        <w:t>Definition of subtype</w:t>
      </w:r>
      <w:bookmarkEnd w:id="1622"/>
      <w:bookmarkEnd w:id="1626"/>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butt_joint</w:t>
      </w:r>
      <w:proofErr w:type="spellEnd"/>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corner_weld</w:t>
      </w:r>
      <w:proofErr w:type="spellEnd"/>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edge_weld</w:t>
      </w:r>
      <w:proofErr w:type="spellEnd"/>
      <w:r w:rsidR="00D34FA8">
        <w:rPr>
          <w:rStyle w:val="CodeCharacter"/>
        </w:rPr>
        <w:t>,</w:t>
      </w:r>
      <w:r w:rsidRPr="00E507F5">
        <w:rPr>
          <w:rStyle w:val="CodeCharacter"/>
        </w:rPr>
        <w:t xml:space="preserve"> </w:t>
      </w:r>
    </w:p>
    <w:p w14:paraId="0B753AE0" w14:textId="284C11CA" w:rsidR="00FC68DB" w:rsidRPr="00033672"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12574E">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overlap_weld</w:t>
      </w:r>
      <w:proofErr w:type="spellEnd"/>
      <w:r w:rsidR="00D34FA8">
        <w:rPr>
          <w:rStyle w:val="CodeCharacter"/>
        </w:rPr>
        <w:t>,</w:t>
      </w:r>
      <w:r w:rsidRPr="00E507F5">
        <w:rPr>
          <w:rStyle w:val="CodeCharacter"/>
        </w:rPr>
        <w:t xml:space="preserve"> </w:t>
      </w:r>
    </w:p>
    <w:p w14:paraId="2BB40691" w14:textId="5A6F4616"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y_joint</w:t>
      </w:r>
      <w:proofErr w:type="spellEnd"/>
      <w:r w:rsidR="006B3CA2" w:rsidRPr="0013175B">
        <w:rPr>
          <w:rFonts w:ascii="Cambria" w:hAnsi="Cambria"/>
          <w:lang w:val="en-GB"/>
        </w:rPr>
        <w:t xml:space="preserve"> (not be confused with cross 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12574E">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k_joint</w:t>
      </w:r>
      <w:proofErr w:type="spellEnd"/>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cruciform_joint</w:t>
      </w:r>
      <w:proofErr w:type="spellEnd"/>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454C865C" w:rsidR="00FC68DB" w:rsidRDefault="00FC68DB" w:rsidP="00DD71FD">
      <w:pPr>
        <w:keepNext/>
        <w:spacing w:line="240" w:lineRule="auto"/>
      </w:pPr>
      <w:bookmarkStart w:id="1627" w:name="_Toc288196490"/>
      <w:bookmarkStart w:id="1628" w:name="_Toc288200792"/>
      <w:bookmarkStart w:id="1629" w:name="_Toc338939132"/>
      <w:bookmarkStart w:id="1630" w:name="_Toc288196468"/>
      <w:bookmarkStart w:id="1631" w:name="_Toc288200771"/>
      <w:bookmarkStart w:id="1632" w:name="_Toc338938904"/>
      <w:bookmarkStart w:id="1633" w:name="_Toc338939100"/>
      <w:bookmarkEnd w:id="1623"/>
      <w:bookmarkEnd w:id="1624"/>
      <w:bookmarkEnd w:id="1625"/>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12574E" w:rsidRPr="00F54804">
        <w:t xml:space="preserve">Table </w:t>
      </w:r>
      <w:r w:rsidR="0012574E">
        <w:rPr>
          <w:noProof/>
        </w:rPr>
        <w:t>87</w:t>
      </w:r>
      <w:r w:rsidR="00E456CF">
        <w:fldChar w:fldCharType="end"/>
      </w:r>
      <w:r w:rsidR="00E456CF">
        <w:t>)</w:t>
      </w:r>
      <w:r w:rsidRPr="005C2D94">
        <w:t>:</w:t>
      </w:r>
      <w:r w:rsidR="00E456CF">
        <w:t xml:space="preserve"> </w:t>
      </w:r>
    </w:p>
    <w:p w14:paraId="6F6C34D4" w14:textId="78DF6D6E" w:rsidR="00461A3A" w:rsidRPr="005C2D94" w:rsidRDefault="00461A3A" w:rsidP="001640C5">
      <w:pPr>
        <w:pStyle w:val="Beschriftung"/>
        <w:keepNext/>
        <w:keepLines/>
      </w:pPr>
      <w:bookmarkStart w:id="1634" w:name="_Ref157790445"/>
      <w:bookmarkStart w:id="1635" w:name="_Toc159619019"/>
      <w:r w:rsidRPr="00F54804">
        <w:t xml:space="preserve">Table </w:t>
      </w:r>
      <w:r w:rsidRPr="00F54804">
        <w:fldChar w:fldCharType="begin"/>
      </w:r>
      <w:r w:rsidRPr="00F54804">
        <w:instrText xml:space="preserve"> SEQ Table \* ARABIC </w:instrText>
      </w:r>
      <w:r w:rsidRPr="00F54804">
        <w:fldChar w:fldCharType="separate"/>
      </w:r>
      <w:r w:rsidR="0012574E">
        <w:rPr>
          <w:noProof/>
        </w:rPr>
        <w:t>87</w:t>
      </w:r>
      <w:r w:rsidRPr="00F54804">
        <w:fldChar w:fldCharType="end"/>
      </w:r>
      <w:bookmarkEnd w:id="1634"/>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5"/>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421FD970"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12574E" w:rsidRPr="00F54804">
        <w:t xml:space="preserve">Table </w:t>
      </w:r>
      <w:r w:rsidR="0012574E">
        <w:rPr>
          <w:noProof/>
        </w:rPr>
        <w:t>88</w:t>
      </w:r>
      <w:r w:rsidR="00E456CF">
        <w:fldChar w:fldCharType="end"/>
      </w:r>
      <w:r w:rsidR="00E456CF">
        <w:t>)</w:t>
      </w:r>
      <w:r w:rsidRPr="00BD52D7">
        <w:t>:</w:t>
      </w:r>
      <w:r w:rsidR="00E456CF">
        <w:t xml:space="preserve"> </w:t>
      </w:r>
    </w:p>
    <w:p w14:paraId="25A4C9AD" w14:textId="7CFA822F" w:rsidR="00BC532A" w:rsidRPr="00BD52D7" w:rsidRDefault="00BC532A" w:rsidP="001640C5">
      <w:pPr>
        <w:pStyle w:val="Beschriftung"/>
        <w:keepNext/>
        <w:keepLines/>
      </w:pPr>
      <w:bookmarkStart w:id="1636" w:name="_Ref157790458"/>
      <w:bookmarkStart w:id="1637" w:name="_Toc159619020"/>
      <w:r w:rsidRPr="00F54804">
        <w:t xml:space="preserve">Table </w:t>
      </w:r>
      <w:r w:rsidRPr="00F54804">
        <w:fldChar w:fldCharType="begin"/>
      </w:r>
      <w:r w:rsidRPr="00F54804">
        <w:instrText xml:space="preserve"> SEQ Table \* ARABIC </w:instrText>
      </w:r>
      <w:r w:rsidRPr="00F54804">
        <w:fldChar w:fldCharType="separate"/>
      </w:r>
      <w:r w:rsidR="0012574E">
        <w:rPr>
          <w:noProof/>
        </w:rPr>
        <w:t>88</w:t>
      </w:r>
      <w:r w:rsidRPr="00F54804">
        <w:fldChar w:fldCharType="end"/>
      </w:r>
      <w:bookmarkEnd w:id="1636"/>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7"/>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w:t>
      </w:r>
      <w:proofErr w:type="spellStart"/>
      <w:r w:rsidR="009B0399" w:rsidRPr="00FC5BEF">
        <w:rPr>
          <w:rStyle w:val="CodeCharacter"/>
          <w:sz w:val="20"/>
        </w:rPr>
        <w:t>seamweld</w:t>
      </w:r>
      <w:proofErr w:type="spellEnd"/>
      <w:r w:rsidR="009B0399" w:rsidRPr="00FC5BEF">
        <w:rPr>
          <w:rStyle w:val="CodeCharacter"/>
          <w:sz w:val="20"/>
        </w:rPr>
        <w:t>/&gt;</w:t>
      </w:r>
      <w:r w:rsidR="009B0399" w:rsidRPr="00FC5BEF">
        <w:t xml:space="preserve"> </w:t>
      </w:r>
      <w:r w:rsidR="00460F6C" w:rsidRPr="00092852">
        <w:t>with</w:t>
      </w:r>
      <w:r w:rsidR="009B0399" w:rsidRPr="00FC5BEF">
        <w:t xml:space="preserve"> </w:t>
      </w:r>
      <w:r w:rsidR="009B0399" w:rsidRPr="00FC5BEF">
        <w:rPr>
          <w:rStyle w:val="CodeCharacter"/>
          <w:sz w:val="20"/>
        </w:rPr>
        <w:t>&lt;</w:t>
      </w:r>
      <w:proofErr w:type="spellStart"/>
      <w:r w:rsidR="009B0399">
        <w:rPr>
          <w:rStyle w:val="CodeCharacter"/>
          <w:sz w:val="20"/>
        </w:rPr>
        <w:t>butt_joint</w:t>
      </w:r>
      <w:proofErr w:type="spellEnd"/>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8" w:name="_Toc288196493"/>
      <w:bookmarkStart w:id="1639"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40" w:name="GenericSeamWeldWeldPosition"/>
      <w:bookmarkStart w:id="1641" w:name="GenericSeamWelParameters"/>
      <w:bookmarkStart w:id="1642" w:name="GenericSeamWeldSubType"/>
      <w:bookmarkStart w:id="1643" w:name="GenericSeamWeldWeldingPosition"/>
      <w:bookmarkStart w:id="1644" w:name="_Toc3557009"/>
      <w:bookmarkStart w:id="1645" w:name="_Toc34747259"/>
      <w:bookmarkStart w:id="1646" w:name="_Toc77102078"/>
      <w:bookmarkStart w:id="1647" w:name="_Ref132191916"/>
      <w:bookmarkStart w:id="1648" w:name="_Ref132191936"/>
      <w:bookmarkStart w:id="1649" w:name="_Toc338938905"/>
      <w:bookmarkStart w:id="1650" w:name="_Toc338939101"/>
      <w:bookmarkStart w:id="1651" w:name="_Toc338939136"/>
      <w:bookmarkEnd w:id="1627"/>
      <w:bookmarkEnd w:id="1628"/>
      <w:bookmarkEnd w:id="1629"/>
      <w:bookmarkEnd w:id="1630"/>
      <w:bookmarkEnd w:id="1631"/>
      <w:bookmarkEnd w:id="1632"/>
      <w:bookmarkEnd w:id="1633"/>
      <w:bookmarkEnd w:id="1638"/>
      <w:bookmarkEnd w:id="1639"/>
      <w:bookmarkEnd w:id="1640"/>
      <w:bookmarkEnd w:id="1641"/>
      <w:bookmarkEnd w:id="1642"/>
      <w:bookmarkEnd w:id="1643"/>
      <w:r w:rsidRPr="00F54804">
        <w:lastRenderedPageBreak/>
        <w:t>Weld Position and Sheet Metal Parameters</w:t>
      </w:r>
      <w:bookmarkEnd w:id="1644"/>
      <w:bookmarkEnd w:id="1645"/>
      <w:bookmarkEnd w:id="1646"/>
      <w:bookmarkEnd w:id="1647"/>
      <w:bookmarkEnd w:id="1648"/>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2013ABC9"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12574E">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12574E">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t>
      </w:r>
      <w:proofErr w:type="spellStart"/>
      <w:r w:rsidR="002D71A1">
        <w:rPr>
          <w:lang w:val="en-US"/>
        </w:rPr>
        <w:t>weld</w:t>
      </w:r>
      <w:proofErr w:type="spellEnd"/>
      <w:r w:rsidR="002D71A1">
        <w:rPr>
          <w:lang w:val="en-US"/>
        </w:rPr>
        <w:t xml:space="preserve">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12574E" w:rsidRPr="00F54804">
        <w:t xml:space="preserve">Figure </w:t>
      </w:r>
      <w:r w:rsidR="0012574E">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79710EAA">
                <wp:extent cx="4625975" cy="208470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29"/>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0"/>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inline>
            </w:drawing>
          </mc:Choice>
          <mc:Fallback>
            <w:pict>
              <v:group w14:anchorId="3A2F0CB9" id="Gruppieren 183" o:spid="_x0000_s1682" style="width:364.25pt;height:164.15pt;mso-position-horizontal-relative:char;mso-position-vertical-relative:line"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">
                <v:shape id="Grafik 51" o:spid="_x0000_s1683"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1" o:title=""/>
                </v:shape>
                <v:shape id="Textfeld 8" o:spid="_x0000_s1684"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685"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686"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687"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688"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689"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690"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691"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2" o:title=""/>
                </v:shape>
                <v:shape id="Textfeld 23" o:spid="_x0000_s1692"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693"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694"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695"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696"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anchorlock/>
              </v:group>
            </w:pict>
          </mc:Fallback>
        </mc:AlternateContent>
      </w:r>
    </w:p>
    <w:p w14:paraId="4FDC23A5" w14:textId="3C73D2A2" w:rsidR="00EE5FFA" w:rsidRDefault="00FC68DB" w:rsidP="000E094F">
      <w:pPr>
        <w:pStyle w:val="Beschriftung"/>
      </w:pPr>
      <w:bookmarkStart w:id="1652" w:name="_Ref397587838"/>
      <w:bookmarkStart w:id="1653" w:name="_Toc3557124"/>
      <w:bookmarkStart w:id="1654" w:name="_Toc34747375"/>
      <w:bookmarkStart w:id="1655" w:name="_Toc76030573"/>
      <w:bookmarkStart w:id="1656" w:name="_Toc94530858"/>
      <w:bookmarkStart w:id="1657" w:name="_Toc101428254"/>
      <w:bookmarkStart w:id="1658" w:name="_Toc159618894"/>
      <w:r w:rsidRPr="00F54804">
        <w:t xml:space="preserve">Figure </w:t>
      </w:r>
      <w:r w:rsidRPr="00F54804">
        <w:fldChar w:fldCharType="begin"/>
      </w:r>
      <w:r w:rsidRPr="00F54804">
        <w:instrText xml:space="preserve"> SEQ Figure \* ARABIC </w:instrText>
      </w:r>
      <w:r w:rsidRPr="00F54804">
        <w:fldChar w:fldCharType="separate"/>
      </w:r>
      <w:r w:rsidR="0012574E">
        <w:rPr>
          <w:noProof/>
        </w:rPr>
        <w:t>51</w:t>
      </w:r>
      <w:r w:rsidRPr="00F54804">
        <w:fldChar w:fldCharType="end"/>
      </w:r>
      <w:bookmarkEnd w:id="1652"/>
      <w:r w:rsidR="00B00216">
        <w:t xml:space="preserve"> —</w:t>
      </w:r>
      <w:r w:rsidRPr="00F54804">
        <w:t xml:space="preserve"> Sheet Parameters vs</w:t>
      </w:r>
      <w:r w:rsidR="00EE080E">
        <w:t xml:space="preserve">. </w:t>
      </w:r>
      <w:r w:rsidRPr="0013175B">
        <w:t>Weld Position Parameters</w:t>
      </w:r>
      <w:bookmarkEnd w:id="1653"/>
      <w:bookmarkEnd w:id="1654"/>
      <w:bookmarkEnd w:id="1655"/>
      <w:bookmarkEnd w:id="1656"/>
      <w:bookmarkEnd w:id="1657"/>
      <w:bookmarkEnd w:id="1658"/>
    </w:p>
    <w:p w14:paraId="185FC9E2" w14:textId="653EAE54" w:rsidR="00614562" w:rsidRPr="00614562" w:rsidRDefault="00614562" w:rsidP="0013175B">
      <w:pPr>
        <w:pStyle w:val="berschrift4"/>
      </w:pPr>
      <w:bookmarkStart w:id="1659" w:name="_Hlk101443281"/>
      <w:r w:rsidRPr="005C2D94">
        <w:t>Parameters Assigned to a Specific Sheet of the Flange</w:t>
      </w:r>
      <w:bookmarkEnd w:id="1659"/>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w:t>
      </w:r>
      <w:proofErr w:type="spellStart"/>
      <w:r w:rsidRPr="003F719B">
        <w:rPr>
          <w:rFonts w:ascii="Courier New" w:hAnsi="Courier New" w:cs="Courier New"/>
          <w:bCs/>
        </w:rPr>
        <w:t>sheet_parameter</w:t>
      </w:r>
      <w:proofErr w:type="spellEnd"/>
      <w:r w:rsidRPr="003F719B">
        <w:rPr>
          <w:rFonts w:ascii="Courier New" w:hAnsi="Courier New" w:cs="Courier New"/>
          <w:bCs/>
        </w:rPr>
        <w:t>/&gt;</w:t>
      </w:r>
      <w:r w:rsidRPr="001829EE">
        <w:rPr>
          <w:bCs/>
        </w:rPr>
        <w:t xml:space="preserve"> and the </w:t>
      </w:r>
      <w:r w:rsidRPr="003F719B">
        <w:rPr>
          <w:rFonts w:ascii="Courier New" w:hAnsi="Courier New" w:cs="Courier New"/>
          <w:bCs/>
        </w:rPr>
        <w:t>&lt;</w:t>
      </w:r>
      <w:proofErr w:type="spellStart"/>
      <w:r w:rsidRPr="003F719B">
        <w:rPr>
          <w:rFonts w:ascii="Courier New" w:hAnsi="Courier New" w:cs="Courier New"/>
          <w:bCs/>
        </w:rPr>
        <w:t>weld_position</w:t>
      </w:r>
      <w:proofErr w:type="spellEnd"/>
      <w:r w:rsidRPr="003F719B">
        <w:rPr>
          <w:rFonts w:ascii="Courier New" w:hAnsi="Courier New" w:cs="Courier New"/>
          <w:bCs/>
        </w:rPr>
        <w:t>/&gt;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w:t>
      </w:r>
      <w:proofErr w:type="spellStart"/>
      <w:r w:rsidR="007C66D3" w:rsidRPr="0094049B">
        <w:rPr>
          <w:rStyle w:val="CodeCharacter"/>
        </w:rPr>
        <w:t>sheet_parameter</w:t>
      </w:r>
      <w:proofErr w:type="spellEnd"/>
      <w:r w:rsidR="007C66D3" w:rsidRPr="0094049B">
        <w:rPr>
          <w:rStyle w:val="CodeCharacter"/>
        </w:rPr>
        <w:t>/&gt;</w:t>
      </w:r>
      <w:r w:rsidR="007C66D3">
        <w:t xml:space="preserve"> </w:t>
      </w:r>
    </w:p>
    <w:p w14:paraId="69275BC8" w14:textId="230C6053"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5D9C3616" w:rsidR="00FC68DB" w:rsidRDefault="00FC68DB" w:rsidP="00951A4A">
      <w:pPr>
        <w:keepNext/>
      </w:pPr>
      <w:r w:rsidRPr="00F54804">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12574E" w:rsidRPr="00F54804">
        <w:t xml:space="preserve">Table </w:t>
      </w:r>
      <w:r w:rsidR="0012574E">
        <w:rPr>
          <w:noProof/>
        </w:rPr>
        <w:t>89</w:t>
      </w:r>
      <w:r w:rsidR="00E456CF">
        <w:fldChar w:fldCharType="end"/>
      </w:r>
      <w:r w:rsidR="00E456CF">
        <w:t>)</w:t>
      </w:r>
      <w:r w:rsidRPr="00F54804">
        <w:t>:</w:t>
      </w:r>
      <w:r w:rsidR="00E456CF">
        <w:t xml:space="preserve"> </w:t>
      </w:r>
    </w:p>
    <w:p w14:paraId="7B418C1F" w14:textId="0BEF96E6" w:rsidR="00BC532A" w:rsidRPr="00F54804" w:rsidRDefault="00BC532A" w:rsidP="001640C5">
      <w:pPr>
        <w:pStyle w:val="Beschriftung"/>
        <w:keepNext/>
        <w:keepLines/>
      </w:pPr>
      <w:bookmarkStart w:id="1660" w:name="_Ref157790497"/>
      <w:bookmarkStart w:id="1661" w:name="_Toc159619021"/>
      <w:r w:rsidRPr="00F54804">
        <w:t xml:space="preserve">Table </w:t>
      </w:r>
      <w:r w:rsidRPr="00F54804">
        <w:fldChar w:fldCharType="begin"/>
      </w:r>
      <w:r w:rsidRPr="00F54804">
        <w:instrText xml:space="preserve"> SEQ Table \* ARABIC </w:instrText>
      </w:r>
      <w:r w:rsidRPr="00F54804">
        <w:fldChar w:fldCharType="separate"/>
      </w:r>
      <w:r w:rsidR="0012574E">
        <w:rPr>
          <w:noProof/>
        </w:rPr>
        <w:t>89</w:t>
      </w:r>
      <w:r w:rsidRPr="00F54804">
        <w:fldChar w:fldCharType="end"/>
      </w:r>
      <w:bookmarkEnd w:id="166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66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lastRenderedPageBreak/>
        <w:t>Attribute</w:t>
      </w:r>
      <w:r w:rsidR="00F3142F">
        <w:t xml:space="preserve"> </w:t>
      </w:r>
      <w:proofErr w:type="gramStart"/>
      <w:r w:rsidRPr="00CB0A38">
        <w:rPr>
          <w:rFonts w:ascii="Courier New" w:hAnsi="Courier New"/>
          <w:bCs/>
        </w:rPr>
        <w:t>index</w:t>
      </w:r>
      <w:proofErr w:type="gramEnd"/>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proofErr w:type="gramStart"/>
      <w:r w:rsidRPr="00CB0A38">
        <w:rPr>
          <w:rFonts w:ascii="Courier New" w:hAnsi="Courier New"/>
          <w:bCs/>
        </w:rPr>
        <w:t>gap</w:t>
      </w:r>
      <w:proofErr w:type="gramEnd"/>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thickness</w:t>
      </w:r>
      <w:proofErr w:type="spellEnd"/>
      <w:proofErr w:type="gramEnd"/>
      <w:r w:rsidR="00362B32">
        <w:t xml:space="preserve"> </w:t>
      </w:r>
    </w:p>
    <w:p w14:paraId="72E60886" w14:textId="2AD86AB2"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12574E" w:rsidRPr="00F54804">
        <w:t xml:space="preserve">Figure </w:t>
      </w:r>
      <w:r w:rsidR="0012574E">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12574E">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angle</w:t>
      </w:r>
      <w:proofErr w:type="spellEnd"/>
      <w:proofErr w:type="gramEnd"/>
      <w:r w:rsidR="00362B32">
        <w:t xml:space="preserve"> </w:t>
      </w:r>
    </w:p>
    <w:p w14:paraId="5D98EAEC" w14:textId="7D01ACC3"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2" w:name="_Welding_Position"/>
      <w:bookmarkStart w:id="1663" w:name="_Ref397524978"/>
      <w:bookmarkStart w:id="1664" w:name="_Toc3557011"/>
      <w:bookmarkStart w:id="1665" w:name="_Toc34747261"/>
      <w:bookmarkStart w:id="1666" w:name="_Toc77102080"/>
      <w:bookmarkEnd w:id="1662"/>
      <w:r w:rsidRPr="00F54804">
        <w:t>Welding Position</w:t>
      </w:r>
      <w:bookmarkEnd w:id="1649"/>
      <w:bookmarkEnd w:id="1650"/>
      <w:bookmarkEnd w:id="1663"/>
      <w:bookmarkEnd w:id="1664"/>
      <w:bookmarkEnd w:id="1665"/>
      <w:bookmarkEnd w:id="1666"/>
      <w:r w:rsidR="00DF7C63">
        <w:t xml:space="preserve"> </w:t>
      </w:r>
    </w:p>
    <w:p w14:paraId="6595E0F6" w14:textId="08052710" w:rsidR="00A96355" w:rsidRDefault="00FF3869" w:rsidP="000E094F">
      <w:pPr>
        <w:pStyle w:val="berschrift5"/>
      </w:pPr>
      <w:r>
        <w:t>Basic Definitions</w:t>
      </w:r>
      <w:r w:rsidR="00DF7C63">
        <w:t xml:space="preserve"> </w:t>
      </w:r>
    </w:p>
    <w:p w14:paraId="0F2FE194" w14:textId="5A41B1F8"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12574E" w:rsidRPr="00F54804">
        <w:t xml:space="preserve">Figure </w:t>
      </w:r>
      <w:r w:rsidR="0012574E">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596160B4"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12574E">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67"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697"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698"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699"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00"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01"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02"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03"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04"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v:textbox>
                </v:shape>
                <v:shape id="TextBox 20" o:spid="_x0000_s1705"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02D7182B" w:rsidR="00FC68DB" w:rsidRPr="00F54804" w:rsidRDefault="00FC68DB" w:rsidP="00BD52D7">
      <w:pPr>
        <w:pStyle w:val="Beschriftung"/>
      </w:pPr>
      <w:bookmarkStart w:id="1668" w:name="_Ref397529286"/>
      <w:bookmarkStart w:id="1669" w:name="_Toc3557125"/>
      <w:bookmarkStart w:id="1670" w:name="_Toc34747376"/>
      <w:bookmarkStart w:id="1671" w:name="_Toc76030574"/>
      <w:bookmarkStart w:id="1672" w:name="_Toc94530859"/>
      <w:bookmarkStart w:id="1673" w:name="_Toc101428255"/>
      <w:bookmarkStart w:id="1674" w:name="_Toc159618895"/>
      <w:r w:rsidRPr="00F54804">
        <w:t xml:space="preserve">Figure </w:t>
      </w:r>
      <w:bookmarkStart w:id="1675" w:name="Figure10"/>
      <w:r w:rsidRPr="00F54804">
        <w:fldChar w:fldCharType="begin"/>
      </w:r>
      <w:r w:rsidRPr="00F54804">
        <w:instrText xml:space="preserve"> SEQ Figure \* ARABIC </w:instrText>
      </w:r>
      <w:r w:rsidRPr="00F54804">
        <w:fldChar w:fldCharType="separate"/>
      </w:r>
      <w:r w:rsidR="0012574E">
        <w:rPr>
          <w:noProof/>
        </w:rPr>
        <w:t>52</w:t>
      </w:r>
      <w:r w:rsidRPr="00F54804">
        <w:fldChar w:fldCharType="end"/>
      </w:r>
      <w:bookmarkEnd w:id="1668"/>
      <w:bookmarkEnd w:id="1675"/>
      <w:r w:rsidR="00B00216">
        <w:t xml:space="preserve"> —</w:t>
      </w:r>
      <w:r w:rsidRPr="00F54804">
        <w:t xml:space="preserve"> Welding Position of a </w:t>
      </w:r>
      <w:r w:rsidR="0047234D">
        <w:t>Y-</w:t>
      </w:r>
      <w:proofErr w:type="gramStart"/>
      <w:r w:rsidR="0047234D">
        <w:t>joint</w:t>
      </w:r>
      <w:bookmarkEnd w:id="1669"/>
      <w:bookmarkEnd w:id="1670"/>
      <w:bookmarkEnd w:id="1671"/>
      <w:bookmarkEnd w:id="1672"/>
      <w:bookmarkEnd w:id="1673"/>
      <w:bookmarkEnd w:id="1674"/>
      <w:proofErr w:type="gramEnd"/>
    </w:p>
    <w:p w14:paraId="793EF08A" w14:textId="77777777" w:rsidR="00FC68DB" w:rsidRPr="001E4607" w:rsidRDefault="00FC68DB" w:rsidP="000E094F">
      <w:pPr>
        <w:pStyle w:val="berschrift5"/>
      </w:pPr>
      <w:r w:rsidRPr="005C2D94">
        <w:t>Primary and Secondary Sides</w:t>
      </w:r>
      <w:bookmarkEnd w:id="1667"/>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6" w:name="_Toc288196495"/>
      <w:bookmarkStart w:id="1677" w:name="_Toc288200797"/>
      <w:bookmarkStart w:id="1678" w:name="_Toc338939138"/>
      <w:bookmarkEnd w:id="1651"/>
      <w:r w:rsidRPr="00F54804">
        <w:t>Element</w:t>
      </w:r>
      <w:r w:rsidR="00F3142F">
        <w:t xml:space="preserve"> </w:t>
      </w:r>
      <w:r w:rsidR="00CB0A38" w:rsidRPr="00CB0A38">
        <w:rPr>
          <w:rFonts w:ascii="Courier New" w:hAnsi="Courier New"/>
          <w:bCs/>
        </w:rPr>
        <w:t>&lt;</w:t>
      </w:r>
      <w:proofErr w:type="spellStart"/>
      <w:r w:rsidRPr="00CB0A38">
        <w:rPr>
          <w:rFonts w:ascii="Courier New" w:hAnsi="Courier New"/>
          <w:bCs/>
        </w:rPr>
        <w:t>weld_position</w:t>
      </w:r>
      <w:bookmarkEnd w:id="1676"/>
      <w:bookmarkEnd w:id="1677"/>
      <w:bookmarkEnd w:id="1678"/>
      <w:proofErr w:type="spellEnd"/>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r w:rsidR="0056045D" w:rsidRPr="003C6EB5">
        <w:rPr>
          <w:rFonts w:ascii="Courier New" w:hAnsi="Courier New" w:cs="Courier New"/>
        </w:rPr>
        <w:t>&lt;</w:t>
      </w:r>
      <w:proofErr w:type="spellStart"/>
      <w:r w:rsidR="0056045D" w:rsidRPr="003C6EB5">
        <w:rPr>
          <w:rFonts w:ascii="Courier New" w:hAnsi="Courier New" w:cs="Courier New"/>
        </w:rPr>
        <w:t>loc_list</w:t>
      </w:r>
      <w:proofErr w:type="spellEnd"/>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0E27DE0C"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12574E" w:rsidRPr="00F54804">
        <w:t xml:space="preserve">Table </w:t>
      </w:r>
      <w:r w:rsidR="0012574E">
        <w:rPr>
          <w:noProof/>
        </w:rPr>
        <w:t>90</w:t>
      </w:r>
      <w:r w:rsidR="00362B32">
        <w:fldChar w:fldCharType="end"/>
      </w:r>
      <w:r w:rsidR="00362B32">
        <w:t>)</w:t>
      </w:r>
      <w:r w:rsidRPr="00F54804">
        <w:t xml:space="preserve">: </w:t>
      </w:r>
    </w:p>
    <w:p w14:paraId="73843C0B" w14:textId="2804053F" w:rsidR="00BC532A" w:rsidRPr="00F54804" w:rsidRDefault="00BC532A" w:rsidP="001640C5">
      <w:pPr>
        <w:pStyle w:val="Beschriftung"/>
        <w:keepNext/>
        <w:keepLines/>
      </w:pPr>
      <w:bookmarkStart w:id="1679" w:name="_Ref157790541"/>
      <w:bookmarkStart w:id="1680" w:name="_Toc159619022"/>
      <w:r w:rsidRPr="00F54804">
        <w:t xml:space="preserve">Table </w:t>
      </w:r>
      <w:r w:rsidRPr="00F54804">
        <w:fldChar w:fldCharType="begin"/>
      </w:r>
      <w:r w:rsidRPr="00F54804">
        <w:instrText xml:space="preserve"> SEQ Table \* ARABIC </w:instrText>
      </w:r>
      <w:r w:rsidRPr="00F54804">
        <w:fldChar w:fldCharType="separate"/>
      </w:r>
      <w:r w:rsidR="0012574E">
        <w:rPr>
          <w:noProof/>
        </w:rPr>
        <w:t>90</w:t>
      </w:r>
      <w:r w:rsidRPr="00F54804">
        <w:fldChar w:fldCharType="end"/>
      </w:r>
      <w:bookmarkEnd w:id="1679"/>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80"/>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90DE760"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12574E">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12574E" w:rsidRPr="0012574E">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4E90449F"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12574E" w:rsidRPr="00F54804">
        <w:t xml:space="preserve">Table </w:t>
      </w:r>
      <w:r w:rsidR="0012574E">
        <w:rPr>
          <w:noProof/>
        </w:rPr>
        <w:t>91</w:t>
      </w:r>
      <w:r w:rsidR="00362B32">
        <w:fldChar w:fldCharType="end"/>
      </w:r>
      <w:r w:rsidR="00362B32">
        <w:t>)</w:t>
      </w:r>
      <w:r w:rsidRPr="00BD52D7">
        <w:t>:</w:t>
      </w:r>
      <w:r w:rsidR="00362B32">
        <w:t xml:space="preserve"> </w:t>
      </w:r>
    </w:p>
    <w:p w14:paraId="306CE14E" w14:textId="21663BE4" w:rsidR="00BC532A" w:rsidRPr="00BD52D7" w:rsidRDefault="00BC532A" w:rsidP="001640C5">
      <w:pPr>
        <w:pStyle w:val="Beschriftung"/>
        <w:keepNext/>
        <w:keepLines/>
      </w:pPr>
      <w:bookmarkStart w:id="1681" w:name="_Ref157790550"/>
      <w:bookmarkStart w:id="1682" w:name="_Toc159619023"/>
      <w:r w:rsidRPr="00F54804">
        <w:t xml:space="preserve">Table </w:t>
      </w:r>
      <w:r w:rsidRPr="00F54804">
        <w:fldChar w:fldCharType="begin"/>
      </w:r>
      <w:r w:rsidRPr="00F54804">
        <w:instrText xml:space="preserve"> SEQ Table \* ARABIC </w:instrText>
      </w:r>
      <w:r w:rsidRPr="00F54804">
        <w:fldChar w:fldCharType="separate"/>
      </w:r>
      <w:r w:rsidR="0012574E">
        <w:rPr>
          <w:noProof/>
        </w:rPr>
        <w:t>91</w:t>
      </w:r>
      <w:r w:rsidRPr="00F54804">
        <w:fldChar w:fldCharType="end"/>
      </w:r>
      <w:bookmarkEnd w:id="1681"/>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68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lastRenderedPageBreak/>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t>
      </w:r>
      <w:proofErr w:type="spellStart"/>
      <w:r w:rsidR="0056045D" w:rsidRPr="0056045D">
        <w:rPr>
          <w:rFonts w:ascii="Courier New" w:hAnsi="Courier New"/>
          <w:bCs/>
        </w:rPr>
        <w:t>weld_position</w:t>
      </w:r>
      <w:proofErr w:type="spellEnd"/>
      <w:r w:rsidR="0056045D" w:rsidRPr="0056045D">
        <w:rPr>
          <w:rFonts w:ascii="Courier New" w:hAnsi="Courier New"/>
          <w:bCs/>
        </w:rPr>
        <w:t>/&gt;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t>
      </w:r>
      <w:proofErr w:type="spellStart"/>
      <w:r w:rsidRPr="00780314">
        <w:rPr>
          <w:rFonts w:cs="Courier New"/>
          <w:b/>
          <w:lang w:val="es-ES"/>
        </w:rPr>
        <w:t>weld_position</w:t>
      </w:r>
      <w:proofErr w:type="spellEnd"/>
      <w:r w:rsidRPr="00780314">
        <w:rPr>
          <w:rFonts w:cs="Courier New"/>
          <w:b/>
          <w:lang w:val="es-ES"/>
        </w:rPr>
        <w:t xml:space="preserve">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proofErr w:type="spellStart"/>
      <w:r w:rsidR="00FC68DB" w:rsidRPr="00092852">
        <w:rPr>
          <w:b/>
          <w:lang w:val="en-GB"/>
        </w:rPr>
        <w:t>filler_material</w:t>
      </w:r>
      <w:proofErr w:type="spellEnd"/>
      <w:r w:rsidR="00FC68DB" w:rsidRPr="00092852">
        <w:rPr>
          <w:b/>
          <w:lang w:val="en-GB"/>
        </w:rPr>
        <w:t>=</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3" w:name="_Toc338939139"/>
      <w:proofErr w:type="spellStart"/>
      <w:r w:rsidRPr="00780314">
        <w:rPr>
          <w:lang w:val="es-ES"/>
        </w:rPr>
        <w:t>Attributes</w:t>
      </w:r>
      <w:proofErr w:type="spellEnd"/>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3"/>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w:t>
      </w:r>
      <w:proofErr w:type="spellStart"/>
      <w:r w:rsidR="00BA4E29" w:rsidRPr="003C6EB5">
        <w:rPr>
          <w:rFonts w:ascii="Courier New" w:hAnsi="Courier New" w:cs="Courier New"/>
        </w:rPr>
        <w:t>loc_list</w:t>
      </w:r>
      <w:proofErr w:type="spellEnd"/>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1FEE79B3"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12574E" w:rsidRPr="00F54804">
        <w:t xml:space="preserve">Figure </w:t>
      </w:r>
      <w:r w:rsidR="0012574E">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mc:AlternateContent>
          <mc:Choice Requires="wps">
            <w:drawing>
              <wp:anchor distT="0" distB="0" distL="114300" distR="114300" simplePos="0" relativeHeight="251683328" behindDoc="0" locked="0" layoutInCell="1" allowOverlap="1" wp14:anchorId="61317784" wp14:editId="32F69F17">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F5575C" id="Gerade Verbindung mit Pfeil 172" o:spid="_x0000_s1026" type="#_x0000_t32" style="position:absolute;margin-left:308.55pt;margin-top:71.45pt;width:7.55pt;height:3.9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06"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">
                <v:line id="Straight Connector 23" o:spid="_x0000_s1707"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08"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09"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10"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11"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12"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13"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14"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15"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03D6E36D" w:rsidR="00FC68DB" w:rsidRPr="005C2D94" w:rsidRDefault="00FC68DB" w:rsidP="00BD52D7">
      <w:pPr>
        <w:pStyle w:val="Beschriftung"/>
      </w:pPr>
      <w:bookmarkStart w:id="1684" w:name="_Ref397529572"/>
      <w:bookmarkStart w:id="1685" w:name="Figure11"/>
      <w:bookmarkStart w:id="1686" w:name="_Toc3557126"/>
      <w:bookmarkStart w:id="1687" w:name="_Toc34747377"/>
      <w:bookmarkStart w:id="1688" w:name="_Toc76030575"/>
      <w:bookmarkStart w:id="1689" w:name="_Toc94530860"/>
      <w:bookmarkStart w:id="1690" w:name="_Toc101428256"/>
      <w:bookmarkStart w:id="1691" w:name="_Toc159618896"/>
      <w:r w:rsidRPr="00F54804">
        <w:t xml:space="preserve">Figure </w:t>
      </w:r>
      <w:r w:rsidRPr="00F54804">
        <w:fldChar w:fldCharType="begin"/>
      </w:r>
      <w:r w:rsidRPr="00F54804">
        <w:instrText xml:space="preserve"> SEQ Figure \* ARABIC </w:instrText>
      </w:r>
      <w:r w:rsidRPr="00F54804">
        <w:fldChar w:fldCharType="separate"/>
      </w:r>
      <w:r w:rsidR="0012574E">
        <w:rPr>
          <w:noProof/>
        </w:rPr>
        <w:t>53</w:t>
      </w:r>
      <w:r w:rsidRPr="00F54804">
        <w:fldChar w:fldCharType="end"/>
      </w:r>
      <w:bookmarkEnd w:id="1684"/>
      <w:bookmarkEnd w:id="1685"/>
      <w:r w:rsidR="00B00216">
        <w:t xml:space="preserve"> —</w:t>
      </w:r>
      <w:r w:rsidRPr="00F54804">
        <w:t xml:space="preserve"> Welding Position vector direction and </w:t>
      </w:r>
      <w:proofErr w:type="gramStart"/>
      <w:r w:rsidRPr="00F54804">
        <w:t>length</w:t>
      </w:r>
      <w:bookmarkEnd w:id="1686"/>
      <w:bookmarkEnd w:id="1687"/>
      <w:bookmarkEnd w:id="1688"/>
      <w:bookmarkEnd w:id="1689"/>
      <w:bookmarkEnd w:id="1690"/>
      <w:bookmarkEnd w:id="1691"/>
      <w:proofErr w:type="gramEnd"/>
    </w:p>
    <w:p w14:paraId="5DB76162" w14:textId="28B296F4" w:rsidR="00F85C4B" w:rsidRDefault="00FC68DB" w:rsidP="000E094F">
      <w:pPr>
        <w:pStyle w:val="berschrift5"/>
      </w:pPr>
      <w:bookmarkStart w:id="1692" w:name="_Toc338939140"/>
      <w:bookmarkStart w:id="1693" w:name="_Toc338939137"/>
      <w:bookmarkStart w:id="1694" w:name="_Toc338938906"/>
      <w:bookmarkStart w:id="1695" w:name="_Toc338939103"/>
      <w:r w:rsidRPr="005C2D94">
        <w:lastRenderedPageBreak/>
        <w:t>Attribute</w:t>
      </w:r>
      <w:r w:rsidR="00F3142F">
        <w:t xml:space="preserve"> </w:t>
      </w:r>
      <w:proofErr w:type="gramStart"/>
      <w:r w:rsidRPr="00CB0A38">
        <w:rPr>
          <w:rFonts w:ascii="Courier New" w:hAnsi="Courier New" w:cs="Courier New"/>
        </w:rPr>
        <w:t>reference</w:t>
      </w:r>
      <w:bookmarkEnd w:id="1692"/>
      <w:proofErr w:type="gramEnd"/>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w:t>
      </w:r>
      <w:proofErr w:type="gramStart"/>
      <w:r w:rsidR="008F7164">
        <w:t>joints</w:t>
      </w:r>
      <w:proofErr w:type="gramEnd"/>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section</w:t>
      </w:r>
      <w:proofErr w:type="gramEnd"/>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696" w:name="_Ref158751378"/>
      <w:r w:rsidRPr="00F54804">
        <w:t>Section</w:t>
      </w:r>
      <w:r w:rsidR="00F3142F">
        <w:t xml:space="preserve"> “</w:t>
      </w:r>
      <w:r w:rsidRPr="005C2D94">
        <w:t>I</w:t>
      </w:r>
      <w:r w:rsidR="00482059">
        <w:t>”</w:t>
      </w:r>
      <w:bookmarkEnd w:id="1696"/>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1B2F4469"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proofErr w:type="spellStart"/>
      <w:r w:rsidR="00FC68DB" w:rsidRPr="00677AC9">
        <w:rPr>
          <w:rStyle w:val="CodeCharacter"/>
        </w:rPr>
        <w:t>i_weld</w:t>
      </w:r>
      <w:proofErr w:type="spellEnd"/>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12574E">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12574E"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7" w:name="_Ref158843035"/>
      <w:r w:rsidRPr="00F54804">
        <w:lastRenderedPageBreak/>
        <w:t>Section</w:t>
      </w:r>
      <w:r w:rsidR="00F3142F">
        <w:t xml:space="preserve"> “</w:t>
      </w:r>
      <w:r w:rsidRPr="00F54804">
        <w:t>Y</w:t>
      </w:r>
      <w:r w:rsidR="00F85C4B">
        <w:t>”</w:t>
      </w:r>
      <w:bookmarkEnd w:id="1697"/>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7DD5A894" w:rsidR="00FC68DB" w:rsidRPr="00F54804" w:rsidRDefault="001064DD" w:rsidP="001064DD">
      <w:r>
        <w:t>Note</w:t>
      </w:r>
      <w:r w:rsidRPr="004A6C4F">
        <w:t>:</w:t>
      </w:r>
      <w:r w:rsidRPr="00BD52D7">
        <w:t xml:space="preserve"> Section</w:t>
      </w:r>
      <w:r>
        <w:t xml:space="preserve"> “Y” must</w:t>
      </w:r>
      <w:r w:rsidRPr="000A1B7B">
        <w:t xml:space="preserve"> not be confused with seam weld subtype</w:t>
      </w:r>
      <w:r>
        <w:t xml:space="preserve"> “</w:t>
      </w:r>
      <w:proofErr w:type="spellStart"/>
      <w:r>
        <w:rPr>
          <w:rStyle w:val="CodeCharacter"/>
        </w:rPr>
        <w:t>y</w:t>
      </w:r>
      <w:r w:rsidRPr="00677AC9">
        <w:rPr>
          <w:rStyle w:val="CodeCharacter"/>
        </w:rPr>
        <w:t>_</w:t>
      </w:r>
      <w:r>
        <w:rPr>
          <w:rStyle w:val="CodeCharacter"/>
        </w:rPr>
        <w:t>joint</w:t>
      </w:r>
      <w:proofErr w:type="spellEnd"/>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12574E">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12574E"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 xml:space="preserve">describes a one-sided welding placed on the outside of the welded sheets. </w:t>
      </w:r>
      <w:proofErr w:type="gramStart"/>
      <w:r w:rsidRPr="00F54804">
        <w:t>Depending on the sheet thicknesses</w:t>
      </w:r>
      <w:r w:rsidR="00DF24F5">
        <w:t>,</w:t>
      </w:r>
      <w:r w:rsidRPr="00F54804">
        <w:t xml:space="preserve"> there</w:t>
      </w:r>
      <w:proofErr w:type="gramEnd"/>
      <w:r w:rsidRPr="00F54804">
        <w:t xml:space="preserv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thickness</w:t>
      </w:r>
      <w:proofErr w:type="gramEnd"/>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proofErr w:type="gramStart"/>
      <w:r w:rsidRPr="00CB0A38">
        <w:rPr>
          <w:rFonts w:ascii="Courier New" w:hAnsi="Courier New" w:cs="Courier New"/>
        </w:rPr>
        <w:t>width</w:t>
      </w:r>
      <w:proofErr w:type="gramEnd"/>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proofErr w:type="gramStart"/>
      <w:r w:rsidRPr="00CB0A38">
        <w:rPr>
          <w:rFonts w:ascii="Courier New" w:hAnsi="Courier New" w:cs="Courier New"/>
        </w:rPr>
        <w:t>angle</w:t>
      </w:r>
      <w:proofErr w:type="gramEnd"/>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D244D65" w14:textId="738E4C98" w:rsidR="00F85C4B" w:rsidRDefault="00FC68DB" w:rsidP="000E094F">
      <w:pPr>
        <w:pStyle w:val="berschrift5"/>
      </w:pPr>
      <w:bookmarkStart w:id="1698" w:name="_Ref132201536"/>
      <w:r w:rsidRPr="00F54804">
        <w:t>Attribute</w:t>
      </w:r>
      <w:r w:rsidR="00F3142F">
        <w:t xml:space="preserve"> </w:t>
      </w:r>
      <w:proofErr w:type="gramStart"/>
      <w:r w:rsidRPr="00CB0A38">
        <w:rPr>
          <w:rFonts w:ascii="Courier New" w:hAnsi="Courier New" w:cs="Courier New"/>
        </w:rPr>
        <w:t>filler</w:t>
      </w:r>
      <w:bookmarkEnd w:id="1698"/>
      <w:proofErr w:type="gramEnd"/>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30D65E87" w:rsidR="00FC68DB" w:rsidRDefault="00FC68DB" w:rsidP="00CF107F">
      <w:pPr>
        <w:keepNext/>
      </w:pPr>
      <w:r w:rsidRPr="00F54804">
        <w:lastRenderedPageBreak/>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12574E" w:rsidRPr="00F54804">
        <w:t xml:space="preserve">Table </w:t>
      </w:r>
      <w:r w:rsidR="0012574E">
        <w:rPr>
          <w:noProof/>
        </w:rPr>
        <w:t>92</w:t>
      </w:r>
      <w:r w:rsidR="00DD189D">
        <w:fldChar w:fldCharType="end"/>
      </w:r>
      <w:r w:rsidR="00DD189D">
        <w:t>)</w:t>
      </w:r>
      <w:r w:rsidRPr="00BD52D7">
        <w:t>:</w:t>
      </w:r>
      <w:r w:rsidR="00DD189D">
        <w:t xml:space="preserve"> </w:t>
      </w:r>
    </w:p>
    <w:p w14:paraId="4F5A8D48" w14:textId="34EC8EE0" w:rsidR="00BC532A" w:rsidRPr="00BD52D7" w:rsidRDefault="00BC532A" w:rsidP="001640C5">
      <w:pPr>
        <w:pStyle w:val="Beschriftung"/>
        <w:keepNext/>
        <w:keepLines/>
      </w:pPr>
      <w:bookmarkStart w:id="1699" w:name="_Ref157790654"/>
      <w:bookmarkStart w:id="1700" w:name="_Toc159619024"/>
      <w:r w:rsidRPr="00F54804">
        <w:t xml:space="preserve">Table </w:t>
      </w:r>
      <w:r w:rsidRPr="00F54804">
        <w:fldChar w:fldCharType="begin"/>
      </w:r>
      <w:r w:rsidRPr="00F54804">
        <w:instrText xml:space="preserve"> SEQ Table \* ARABIC </w:instrText>
      </w:r>
      <w:r w:rsidRPr="00F54804">
        <w:fldChar w:fldCharType="separate"/>
      </w:r>
      <w:r w:rsidR="0012574E">
        <w:rPr>
          <w:noProof/>
        </w:rPr>
        <w:t>92</w:t>
      </w:r>
      <w:r w:rsidRPr="00F54804">
        <w:fldChar w:fldCharType="end"/>
      </w:r>
      <w:bookmarkEnd w:id="1699"/>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700"/>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1" w:name="_Toc338939148"/>
      <w:bookmarkStart w:id="1702" w:name="_Toc288196499"/>
      <w:bookmarkStart w:id="1703" w:name="_Toc288200801"/>
      <w:bookmarkEnd w:id="1693"/>
      <w:bookmarkEnd w:id="1694"/>
      <w:bookmarkEnd w:id="1695"/>
      <w:r w:rsidRPr="005C2D94">
        <w:t>Attribute</w:t>
      </w:r>
      <w:r w:rsidR="00F3142F">
        <w:t xml:space="preserve"> </w:t>
      </w:r>
      <w:proofErr w:type="spellStart"/>
      <w:r w:rsidRPr="00CB0A38">
        <w:rPr>
          <w:rFonts w:ascii="Courier New" w:hAnsi="Courier New" w:cs="Courier New"/>
        </w:rPr>
        <w:t>filler_</w:t>
      </w:r>
      <w:proofErr w:type="gramStart"/>
      <w:r w:rsidRPr="00CB0A38">
        <w:rPr>
          <w:rFonts w:ascii="Courier New" w:hAnsi="Courier New" w:cs="Courier New"/>
        </w:rPr>
        <w:t>material</w:t>
      </w:r>
      <w:proofErr w:type="spellEnd"/>
      <w:proofErr w:type="gramEnd"/>
      <w:r w:rsidR="00482059">
        <w:t xml:space="preserve"> </w:t>
      </w:r>
    </w:p>
    <w:p w14:paraId="23BBE493" w14:textId="77777777" w:rsidR="00FC68DB" w:rsidRPr="001C7CD1" w:rsidRDefault="00FC68DB" w:rsidP="0013175B">
      <w:pPr>
        <w:pStyle w:val="Textkrper"/>
        <w:rPr>
          <w:bCs/>
          <w:iCs/>
        </w:rPr>
      </w:pPr>
      <w:r w:rsidRPr="0013175B">
        <w:t xml:space="preserve">The attribute </w:t>
      </w:r>
      <w:proofErr w:type="spellStart"/>
      <w:r w:rsidRPr="001C7CD1">
        <w:rPr>
          <w:rFonts w:ascii="Courier New" w:hAnsi="Courier New" w:cs="Courier New"/>
        </w:rPr>
        <w:t>filler_material</w:t>
      </w:r>
      <w:proofErr w:type="spellEnd"/>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04" w:name="_Ref159024745"/>
      <w:r w:rsidRPr="00F54804">
        <w:t>Attribute</w:t>
      </w:r>
      <w:r w:rsidR="00F3142F">
        <w:t xml:space="preserve"> </w:t>
      </w:r>
      <w:proofErr w:type="gramStart"/>
      <w:r w:rsidRPr="00CB0A38">
        <w:rPr>
          <w:rFonts w:ascii="Courier New" w:hAnsi="Courier New" w:cs="Courier New"/>
        </w:rPr>
        <w:t>shape</w:t>
      </w:r>
      <w:bookmarkEnd w:id="1701"/>
      <w:bookmarkEnd w:id="1704"/>
      <w:proofErr w:type="gramEnd"/>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5" w:name="_Toc338939149"/>
      <w:r w:rsidRPr="00F54804">
        <w:t>Attribute</w:t>
      </w:r>
      <w:r w:rsidR="00F3142F">
        <w:t xml:space="preserve"> </w:t>
      </w:r>
      <w:proofErr w:type="gramStart"/>
      <w:r w:rsidRPr="00CB0A38">
        <w:rPr>
          <w:rFonts w:ascii="Courier New" w:hAnsi="Courier New" w:cs="Courier New"/>
        </w:rPr>
        <w:t>penetration</w:t>
      </w:r>
      <w:bookmarkEnd w:id="1702"/>
      <w:bookmarkEnd w:id="1703"/>
      <w:bookmarkEnd w:id="1705"/>
      <w:proofErr w:type="gramEnd"/>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 xml:space="preserve">holds for all sheets connected by this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6" w:name="ModelizationWeldDefinition"/>
      <w:bookmarkStart w:id="1707" w:name="WeldDefinition"/>
      <w:bookmarkStart w:id="1708" w:name="WeldDefinitionButtWeld"/>
      <w:bookmarkStart w:id="1709" w:name="_Toc288200762"/>
      <w:bookmarkStart w:id="1710" w:name="_Toc338939106"/>
      <w:bookmarkStart w:id="1711" w:name="_Toc3557012"/>
      <w:bookmarkStart w:id="1712" w:name="_Toc34747262"/>
      <w:bookmarkStart w:id="1713" w:name="_Toc77102081"/>
      <w:bookmarkStart w:id="1714" w:name="_Toc159618806"/>
      <w:bookmarkStart w:id="1715" w:name="_Toc288196464"/>
      <w:bookmarkEnd w:id="1706"/>
      <w:bookmarkEnd w:id="1707"/>
      <w:bookmarkEnd w:id="1708"/>
      <w:r w:rsidRPr="00F54804">
        <w:t xml:space="preserve">Butt </w:t>
      </w:r>
      <w:bookmarkEnd w:id="1709"/>
      <w:r w:rsidRPr="00F54804">
        <w:t>Joint</w:t>
      </w:r>
      <w:bookmarkEnd w:id="1710"/>
      <w:bookmarkEnd w:id="1711"/>
      <w:bookmarkEnd w:id="1712"/>
      <w:bookmarkEnd w:id="1713"/>
      <w:bookmarkEnd w:id="1714"/>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6" w:name="_Toc3557013"/>
      <w:bookmarkStart w:id="1717" w:name="_Toc34747263"/>
      <w:bookmarkStart w:id="1718" w:name="_Toc77102082"/>
      <w:r w:rsidRPr="00F54804">
        <w:t>Sheet Parameters</w:t>
      </w:r>
      <w:bookmarkEnd w:id="1716"/>
      <w:bookmarkEnd w:id="1717"/>
      <w:bookmarkEnd w:id="1718"/>
      <w:r w:rsidR="001C5A76">
        <w:t xml:space="preserve"> </w:t>
      </w:r>
    </w:p>
    <w:p w14:paraId="2F9E78D2" w14:textId="41A6E5A5"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12574E">
        <w:t xml:space="preserve">Figure </w:t>
      </w:r>
      <w:r w:rsidR="0012574E">
        <w:rPr>
          <w:noProof/>
        </w:rPr>
        <w:t>54</w:t>
      </w:r>
      <w:r>
        <w:fldChar w:fldCharType="end"/>
      </w:r>
      <w:r>
        <w:t>)</w:t>
      </w:r>
      <w:r w:rsidRPr="005C2D94">
        <w:t>:</w:t>
      </w:r>
    </w:p>
    <w:p w14:paraId="6D8DDD2A" w14:textId="39C8921F" w:rsidR="001C5A76" w:rsidRPr="0013175B" w:rsidRDefault="001C5A76" w:rsidP="001C5A76">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sidR="00132470">
        <w:rPr>
          <w:rFonts w:ascii="Cambria" w:hAnsi="Cambria"/>
          <w:lang w:val="en-GB"/>
        </w:rPr>
        <w:t xml:space="preserve">, </w:t>
      </w:r>
    </w:p>
    <w:p w14:paraId="766A7C08" w14:textId="02B35F19" w:rsidR="001C5A76" w:rsidRDefault="001C5A76"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w:t>
      </w:r>
      <w:r w:rsidR="00132470">
        <w:rPr>
          <w:rFonts w:ascii="Cambria" w:hAnsi="Cambria"/>
          <w:lang w:val="en-GB"/>
        </w:rPr>
        <w:t xml:space="preserve"> </w:t>
      </w:r>
    </w:p>
    <w:p w14:paraId="540D35B6" w14:textId="77777777" w:rsidR="001C5A76" w:rsidRDefault="00854D07" w:rsidP="001C5A76">
      <w:pPr>
        <w:keepNext/>
        <w:spacing w:before="120"/>
        <w:jc w:val="center"/>
      </w:pPr>
      <w:r>
        <w:rPr>
          <w:noProof/>
        </w:rPr>
        <w:lastRenderedPageBreak/>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 uri="{96DAC541-7B7A-43D3-8B79-37D633B846F1}">
                          <asvg:svgBlip xmlns:asvg="http://schemas.microsoft.com/office/drawing/2016/SVG/main" r:embed="rId134"/>
                        </a:ext>
                      </a:extLst>
                    </a:blip>
                    <a:stretch>
                      <a:fillRect/>
                    </a:stretch>
                  </pic:blipFill>
                  <pic:spPr>
                    <a:xfrm>
                      <a:off x="0" y="0"/>
                      <a:ext cx="2489200" cy="560705"/>
                    </a:xfrm>
                    <a:prstGeom prst="rect">
                      <a:avLst/>
                    </a:prstGeom>
                  </pic:spPr>
                </pic:pic>
              </a:graphicData>
            </a:graphic>
          </wp:inline>
        </w:drawing>
      </w:r>
    </w:p>
    <w:p w14:paraId="00E61A1B" w14:textId="2B830FE5" w:rsidR="00032AE6" w:rsidRDefault="008B6C92" w:rsidP="008B6C92">
      <w:pPr>
        <w:pStyle w:val="Beschriftung"/>
      </w:pPr>
      <w:bookmarkStart w:id="1719" w:name="_Ref158837216"/>
      <w:bookmarkStart w:id="1720" w:name="_Toc159618897"/>
      <w:r>
        <w:t xml:space="preserve">Figure </w:t>
      </w:r>
      <w:r>
        <w:fldChar w:fldCharType="begin"/>
      </w:r>
      <w:r>
        <w:instrText xml:space="preserve"> SEQ Figure \* ARABIC </w:instrText>
      </w:r>
      <w:r>
        <w:fldChar w:fldCharType="separate"/>
      </w:r>
      <w:r w:rsidR="0012574E">
        <w:rPr>
          <w:noProof/>
        </w:rPr>
        <w:t>54</w:t>
      </w:r>
      <w:r>
        <w:fldChar w:fldCharType="end"/>
      </w:r>
      <w:bookmarkEnd w:id="1719"/>
      <w:r w:rsidR="001C5A76">
        <w:t xml:space="preserve"> </w:t>
      </w:r>
      <w:r>
        <w:t xml:space="preserve">— Butt Joint </w:t>
      </w:r>
      <w:r w:rsidR="001C3E58">
        <w:t xml:space="preserve">sheet </w:t>
      </w:r>
      <w:proofErr w:type="gramStart"/>
      <w:r w:rsidR="001C3E58">
        <w:t>layout</w:t>
      </w:r>
      <w:bookmarkEnd w:id="1720"/>
      <w:proofErr w:type="gramEnd"/>
    </w:p>
    <w:p w14:paraId="21B77D6F" w14:textId="74E1737B" w:rsidR="00FC68DB" w:rsidRDefault="00FC68DB">
      <w:pPr>
        <w:pStyle w:val="berschrift4"/>
      </w:pPr>
      <w:bookmarkStart w:id="1721" w:name="_Toc3557014"/>
      <w:bookmarkStart w:id="1722" w:name="_Toc34747264"/>
      <w:bookmarkStart w:id="1723" w:name="_Toc77102083"/>
      <w:r w:rsidRPr="00F54804">
        <w:t>Weld Parameters</w:t>
      </w:r>
      <w:bookmarkEnd w:id="1721"/>
      <w:bookmarkEnd w:id="1722"/>
      <w:bookmarkEnd w:id="1723"/>
      <w:r w:rsidR="001C5A76">
        <w:t xml:space="preserve"> </w:t>
      </w:r>
    </w:p>
    <w:p w14:paraId="72ECF079" w14:textId="74493092"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12574E">
        <w:t xml:space="preserve">Figure </w:t>
      </w:r>
      <w:r w:rsidR="0012574E">
        <w:rPr>
          <w:noProof/>
        </w:rPr>
        <w:t>55</w:t>
      </w:r>
      <w:r>
        <w:fldChar w:fldCharType="end"/>
      </w:r>
      <w:r>
        <w:t>)</w:t>
      </w:r>
      <w:r w:rsidRPr="005C2D94">
        <w:t xml:space="preserve">: </w:t>
      </w:r>
    </w:p>
    <w:p w14:paraId="06D257DC" w14:textId="52F3FB0D"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Width of the weld at primary side</w:t>
      </w:r>
      <w:r>
        <w:rPr>
          <w:rFonts w:ascii="Cambria" w:hAnsi="Cambria"/>
          <w:lang w:val="en-GB"/>
        </w:rPr>
        <w:t xml:space="preserve">, </w:t>
      </w:r>
    </w:p>
    <w:p w14:paraId="4E8136D0" w14:textId="6EC8A6D8"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t>Width of the weld at secondary side</w:t>
      </w:r>
      <w:r>
        <w:rPr>
          <w:rFonts w:ascii="Cambria" w:hAnsi="Cambria"/>
          <w:lang w:val="en-GB"/>
        </w:rPr>
        <w:t xml:space="preserve">, </w:t>
      </w:r>
    </w:p>
    <w:p w14:paraId="4E20A3A0" w14:textId="0569B304"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t>Reinforcement of the weld at primary side</w:t>
      </w:r>
      <w:r>
        <w:rPr>
          <w:rFonts w:ascii="Cambria" w:hAnsi="Cambria"/>
          <w:lang w:val="en-GB"/>
        </w:rPr>
        <w:t xml:space="preserve">, </w:t>
      </w:r>
    </w:p>
    <w:p w14:paraId="553217B3" w14:textId="430540E6" w:rsidR="00132470" w:rsidRPr="00861D01" w:rsidRDefault="00132470"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t>Reinforcement of the weld at secondary side</w:t>
      </w:r>
      <w:r>
        <w:rPr>
          <w:rFonts w:ascii="Cambria" w:hAnsi="Cambria"/>
          <w:lang w:val="en-GB"/>
        </w:rPr>
        <w:t xml:space="preserve">. </w:t>
      </w:r>
    </w:p>
    <w:p w14:paraId="21096354" w14:textId="76987455" w:rsidR="001C5A76" w:rsidRP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tretch>
                      <a:fillRect/>
                    </a:stretch>
                  </pic:blipFill>
                  <pic:spPr>
                    <a:xfrm>
                      <a:off x="0" y="0"/>
                      <a:ext cx="2830195" cy="1280795"/>
                    </a:xfrm>
                    <a:prstGeom prst="rect">
                      <a:avLst/>
                    </a:prstGeom>
                  </pic:spPr>
                </pic:pic>
              </a:graphicData>
            </a:graphic>
          </wp:inline>
        </w:drawing>
      </w:r>
    </w:p>
    <w:p w14:paraId="090B6420" w14:textId="441873E0" w:rsidR="00032AE6" w:rsidRDefault="00C64D50" w:rsidP="00C64D50">
      <w:pPr>
        <w:pStyle w:val="Beschriftung"/>
      </w:pPr>
      <w:bookmarkStart w:id="1724" w:name="_Ref158837417"/>
      <w:bookmarkStart w:id="1725" w:name="_Toc159618898"/>
      <w:r>
        <w:t xml:space="preserve">Figure </w:t>
      </w:r>
      <w:r>
        <w:fldChar w:fldCharType="begin"/>
      </w:r>
      <w:r>
        <w:instrText xml:space="preserve"> SEQ Figure \* ARABIC </w:instrText>
      </w:r>
      <w:r>
        <w:fldChar w:fldCharType="separate"/>
      </w:r>
      <w:r w:rsidR="0012574E">
        <w:rPr>
          <w:noProof/>
        </w:rPr>
        <w:t>55</w:t>
      </w:r>
      <w:r>
        <w:fldChar w:fldCharType="end"/>
      </w:r>
      <w:bookmarkEnd w:id="1724"/>
      <w:r w:rsidR="001C5A76">
        <w:t xml:space="preserve"> </w:t>
      </w:r>
      <w:r>
        <w:t xml:space="preserve">— Butt </w:t>
      </w:r>
      <w:r w:rsidR="00210BC4">
        <w:t>j</w:t>
      </w:r>
      <w:r>
        <w:t xml:space="preserve">oint </w:t>
      </w:r>
      <w:proofErr w:type="gramStart"/>
      <w:r>
        <w:t>parameters</w:t>
      </w:r>
      <w:bookmarkEnd w:id="1725"/>
      <w:proofErr w:type="gramEnd"/>
    </w:p>
    <w:p w14:paraId="1F735B9B" w14:textId="7D706BE8"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12574E" w:rsidRPr="00F54804">
        <w:t xml:space="preserve">Table </w:t>
      </w:r>
      <w:r w:rsidR="0012574E">
        <w:rPr>
          <w:noProof/>
        </w:rPr>
        <w:t>93</w:t>
      </w:r>
      <w:r w:rsidR="00DD189D">
        <w:fldChar w:fldCharType="end"/>
      </w:r>
      <w:r w:rsidR="00DD189D">
        <w:t>)</w:t>
      </w:r>
      <w:r w:rsidRPr="005C2D94">
        <w:t>:</w:t>
      </w:r>
      <w:r w:rsidR="00210B28">
        <w:t xml:space="preserve"> </w:t>
      </w:r>
    </w:p>
    <w:p w14:paraId="5552C86A" w14:textId="5A0919DB" w:rsidR="0025265B" w:rsidRPr="005C2D94" w:rsidRDefault="0025265B" w:rsidP="001640C5">
      <w:pPr>
        <w:pStyle w:val="Beschriftung"/>
        <w:keepNext/>
        <w:keepLines/>
      </w:pPr>
      <w:bookmarkStart w:id="1726" w:name="_Ref157790706"/>
      <w:bookmarkStart w:id="1727" w:name="_Toc159619025"/>
      <w:r w:rsidRPr="00F54804">
        <w:t xml:space="preserve">Table </w:t>
      </w:r>
      <w:r w:rsidRPr="005C2D94">
        <w:fldChar w:fldCharType="begin"/>
      </w:r>
      <w:r w:rsidRPr="00F54804">
        <w:instrText xml:space="preserve"> SEQ Table \* ARABIC </w:instrText>
      </w:r>
      <w:r w:rsidRPr="005C2D94">
        <w:fldChar w:fldCharType="separate"/>
      </w:r>
      <w:r w:rsidR="0012574E">
        <w:rPr>
          <w:noProof/>
        </w:rPr>
        <w:t>93</w:t>
      </w:r>
      <w:r w:rsidRPr="005C2D94">
        <w:fldChar w:fldCharType="end"/>
      </w:r>
      <w:bookmarkEnd w:id="1726"/>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t>
      </w:r>
      <w:proofErr w:type="spellStart"/>
      <w:r w:rsidR="00210BC4" w:rsidRPr="006D3531">
        <w:rPr>
          <w:rFonts w:ascii="Courier New" w:hAnsi="Courier New" w:cs="Courier New"/>
        </w:rPr>
        <w:t>weld_position</w:t>
      </w:r>
      <w:proofErr w:type="spellEnd"/>
      <w:r w:rsidR="00210BC4" w:rsidRPr="006D3531">
        <w:rPr>
          <w:rFonts w:ascii="Courier New" w:hAnsi="Courier New" w:cs="Courier New"/>
        </w:rPr>
        <w:t>/&gt;</w:t>
      </w:r>
      <w:r w:rsidR="00955250" w:rsidRPr="00F54804">
        <w:t xml:space="preserve"> </w:t>
      </w:r>
      <w:r w:rsidR="00ED30C2" w:rsidRPr="00ED30C2">
        <w:t>(</w:t>
      </w:r>
      <w:proofErr w:type="spellStart"/>
      <w:r w:rsidR="00ED30C2" w:rsidRPr="00ED30C2">
        <w:t>w.p.</w:t>
      </w:r>
      <w:proofErr w:type="spellEnd"/>
      <w:r w:rsidR="00ED30C2" w:rsidRPr="00ED30C2">
        <w:t>)</w:t>
      </w:r>
      <w:bookmarkEnd w:id="1727"/>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 xml:space="preserve">per </w:t>
            </w:r>
            <w:proofErr w:type="spellStart"/>
            <w:r w:rsidR="00ED30C2">
              <w:rPr>
                <w:b/>
              </w:rPr>
              <w:t>w.p.</w:t>
            </w:r>
            <w:proofErr w:type="spellEnd"/>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28" w:name="_Toc338939151"/>
      <w:bookmarkStart w:id="1729" w:name="_Toc3557015"/>
      <w:bookmarkStart w:id="1730" w:name="_Toc34747265"/>
      <w:bookmarkStart w:id="1731" w:name="_Toc77102084"/>
      <w:r w:rsidRPr="000A1B7B">
        <w:t>Attributes</w:t>
      </w:r>
      <w:bookmarkEnd w:id="1728"/>
      <w:bookmarkEnd w:id="1729"/>
      <w:bookmarkEnd w:id="1730"/>
      <w:bookmarkEnd w:id="1731"/>
    </w:p>
    <w:p w14:paraId="4B248A10" w14:textId="4A65F7EA" w:rsidR="00F85C4B" w:rsidRDefault="00FC68DB" w:rsidP="000E094F">
      <w:pPr>
        <w:pStyle w:val="berschrift5"/>
      </w:pPr>
      <w:bookmarkStart w:id="1732" w:name="_Toc338939153"/>
      <w:r w:rsidRPr="00F54804">
        <w:t>Attribute</w:t>
      </w:r>
      <w:r w:rsidR="00F3142F">
        <w:t xml:space="preserve"> </w:t>
      </w:r>
      <w:proofErr w:type="gramStart"/>
      <w:r w:rsidRPr="0056045D">
        <w:rPr>
          <w:rFonts w:ascii="Courier New" w:hAnsi="Courier New"/>
          <w:bCs/>
        </w:rPr>
        <w:t>base</w:t>
      </w:r>
      <w:bookmarkEnd w:id="1732"/>
      <w:proofErr w:type="gramEnd"/>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3" w:name="_Toc338939154"/>
      <w:r w:rsidRPr="00F54804">
        <w:lastRenderedPageBreak/>
        <w:t>Attribute</w:t>
      </w:r>
      <w:r w:rsidR="00F3142F">
        <w:t xml:space="preserve"> </w:t>
      </w:r>
      <w:proofErr w:type="gramStart"/>
      <w:r w:rsidRPr="0056045D">
        <w:rPr>
          <w:rFonts w:ascii="Courier New" w:hAnsi="Courier New"/>
          <w:bCs/>
        </w:rPr>
        <w:t>technology</w:t>
      </w:r>
      <w:bookmarkEnd w:id="1733"/>
      <w:proofErr w:type="gramEnd"/>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4" w:name="_Toc288196505"/>
      <w:bookmarkStart w:id="1735" w:name="_Toc288200807"/>
      <w:bookmarkStart w:id="1736" w:name="_Toc338939155"/>
      <w:bookmarkStart w:id="1737" w:name="_Toc3557016"/>
      <w:bookmarkStart w:id="1738" w:name="_Toc34747266"/>
      <w:bookmarkStart w:id="1739" w:name="_Toc77102085"/>
      <w:r w:rsidRPr="00F54804">
        <w:t>Element</w:t>
      </w:r>
      <w:r w:rsidR="00F3142F">
        <w:t xml:space="preserve"> </w:t>
      </w:r>
      <w:r w:rsidR="0056045D">
        <w:rPr>
          <w:rFonts w:ascii="Courier New" w:hAnsi="Courier New"/>
          <w:bCs/>
        </w:rPr>
        <w:t>&lt;</w:t>
      </w:r>
      <w:proofErr w:type="spellStart"/>
      <w:r w:rsidR="0056045D">
        <w:rPr>
          <w:rFonts w:ascii="Courier New" w:hAnsi="Courier New"/>
          <w:bCs/>
        </w:rPr>
        <w:t>w</w:t>
      </w:r>
      <w:r w:rsidRPr="0056045D">
        <w:rPr>
          <w:rFonts w:ascii="Courier New" w:hAnsi="Courier New"/>
          <w:bCs/>
        </w:rPr>
        <w:t>eld_position</w:t>
      </w:r>
      <w:bookmarkEnd w:id="1734"/>
      <w:bookmarkEnd w:id="1735"/>
      <w:bookmarkEnd w:id="1736"/>
      <w:bookmarkEnd w:id="1737"/>
      <w:bookmarkEnd w:id="1738"/>
      <w:bookmarkEnd w:id="1739"/>
      <w:proofErr w:type="spellEnd"/>
      <w:r w:rsidR="0056045D">
        <w:rPr>
          <w:rFonts w:ascii="Courier New" w:hAnsi="Courier New"/>
          <w:bCs/>
        </w:rPr>
        <w:t>/&gt;</w:t>
      </w:r>
      <w:r w:rsidR="00F85C4B">
        <w:t xml:space="preserve"> </w:t>
      </w:r>
    </w:p>
    <w:p w14:paraId="2138BB05" w14:textId="15C3BF77"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12574E" w:rsidRPr="00F54804">
        <w:t xml:space="preserve">Table </w:t>
      </w:r>
      <w:r w:rsidR="0012574E">
        <w:rPr>
          <w:noProof/>
        </w:rPr>
        <w:t>94</w:t>
      </w:r>
      <w:r w:rsidR="00DD189D">
        <w:fldChar w:fldCharType="end"/>
      </w:r>
      <w:r w:rsidR="00DD189D">
        <w:t>)</w:t>
      </w:r>
      <w:r w:rsidRPr="000A1B7B">
        <w:t>:</w:t>
      </w:r>
      <w:r w:rsidR="00DD189D">
        <w:t xml:space="preserve"> </w:t>
      </w:r>
    </w:p>
    <w:p w14:paraId="58FD3CDD" w14:textId="3AEC4C00" w:rsidR="0025265B" w:rsidRPr="00F54804" w:rsidRDefault="0025265B" w:rsidP="001640C5">
      <w:pPr>
        <w:pStyle w:val="Beschriftung"/>
        <w:keepNext/>
        <w:keepLines/>
      </w:pPr>
      <w:bookmarkStart w:id="1740" w:name="_Ref157790720"/>
      <w:bookmarkStart w:id="1741" w:name="_Toc159619026"/>
      <w:r w:rsidRPr="00F54804">
        <w:t xml:space="preserve">Table </w:t>
      </w:r>
      <w:r w:rsidRPr="005C2D94">
        <w:fldChar w:fldCharType="begin"/>
      </w:r>
      <w:r w:rsidRPr="00F54804">
        <w:instrText xml:space="preserve"> SEQ Table \* ARABIC </w:instrText>
      </w:r>
      <w:r w:rsidRPr="005C2D94">
        <w:fldChar w:fldCharType="separate"/>
      </w:r>
      <w:r w:rsidR="0012574E">
        <w:rPr>
          <w:noProof/>
        </w:rPr>
        <w:t>94</w:t>
      </w:r>
      <w:r w:rsidRPr="005C2D94">
        <w:fldChar w:fldCharType="end"/>
      </w:r>
      <w:bookmarkEnd w:id="1740"/>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2" w:name="_Toc288196507"/>
      <w:bookmarkStart w:id="1743" w:name="_Toc288200809"/>
      <w:bookmarkStart w:id="1744" w:name="_Toc338939157"/>
      <w:proofErr w:type="spellStart"/>
      <w:r w:rsidRPr="00780314">
        <w:rPr>
          <w:lang w:val="es-ES"/>
        </w:rPr>
        <w:t>Attributes</w:t>
      </w:r>
      <w:proofErr w:type="spellEnd"/>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1C734A47"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12574E">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t>Attribute</w:t>
      </w:r>
      <w:r w:rsidR="00F3142F">
        <w:t xml:space="preserve"> </w:t>
      </w:r>
      <w:proofErr w:type="gramStart"/>
      <w:r w:rsidRPr="009C4D05">
        <w:rPr>
          <w:rFonts w:ascii="Courier New" w:hAnsi="Courier New"/>
          <w:bCs/>
        </w:rPr>
        <w:t>section</w:t>
      </w:r>
      <w:bookmarkEnd w:id="1742"/>
      <w:bookmarkEnd w:id="1743"/>
      <w:bookmarkEnd w:id="1744"/>
      <w:proofErr w:type="gramEnd"/>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55AA9F4"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176D19">
        <w:rPr>
          <w:rStyle w:val="CodeCharacter"/>
        </w:rPr>
        <w:t>i_weld</w:t>
      </w:r>
      <w:proofErr w:type="spellEnd"/>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2574E">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193030F9"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proofErr w:type="spellStart"/>
      <w:r w:rsidR="003E3E3F">
        <w:rPr>
          <w:rStyle w:val="CodeCharacter"/>
        </w:rPr>
        <w:t>y</w:t>
      </w:r>
      <w:r w:rsidR="003E3E3F" w:rsidRPr="00677AC9">
        <w:rPr>
          <w:rStyle w:val="CodeCharacter"/>
        </w:rPr>
        <w:t>_</w:t>
      </w:r>
      <w:r w:rsidR="003E3E3F">
        <w:rPr>
          <w:rStyle w:val="CodeCharacter"/>
        </w:rPr>
        <w:t>joint</w:t>
      </w:r>
      <w:proofErr w:type="spellEnd"/>
      <w:r w:rsidR="003E3E3F">
        <w:rPr>
          <w:rFonts w:ascii="Cambria" w:hAnsi="Cambria"/>
          <w:lang w:val="en-GB"/>
        </w:rPr>
        <w:t xml:space="preserve">”, </w:t>
      </w:r>
      <w:r w:rsidR="003E3E3F" w:rsidRPr="0013175B">
        <w:rPr>
          <w:rFonts w:ascii="Cambria" w:hAnsi="Cambria"/>
          <w:lang w:val="en-GB"/>
        </w:rPr>
        <w:t xml:space="preserve">cf.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12574E">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5" w:name="_Toc338939158"/>
      <w:r w:rsidRPr="005C2D94">
        <w:t>Attribute</w:t>
      </w:r>
      <w:r w:rsidR="00F3142F">
        <w:t xml:space="preserve"> </w:t>
      </w:r>
      <w:proofErr w:type="gramStart"/>
      <w:r w:rsidRPr="009C4D05">
        <w:rPr>
          <w:rFonts w:ascii="Courier New" w:hAnsi="Courier New"/>
          <w:bCs/>
        </w:rPr>
        <w:t>width</w:t>
      </w:r>
      <w:proofErr w:type="gramEnd"/>
      <w:r w:rsidR="00F85C4B">
        <w:t xml:space="preserve"> </w:t>
      </w:r>
    </w:p>
    <w:bookmarkEnd w:id="1745"/>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6" w:name="_Toc338939159"/>
      <w:r w:rsidRPr="000A1B7B">
        <w:lastRenderedPageBreak/>
        <w:t>Attribute</w:t>
      </w:r>
      <w:r w:rsidR="00F3142F">
        <w:t xml:space="preserve"> </w:t>
      </w:r>
      <w:proofErr w:type="gramStart"/>
      <w:r w:rsidRPr="009C4D05">
        <w:rPr>
          <w:rFonts w:ascii="Courier New" w:hAnsi="Courier New"/>
          <w:bCs/>
        </w:rPr>
        <w:t>filler</w:t>
      </w:r>
      <w:bookmarkEnd w:id="1746"/>
      <w:proofErr w:type="gramEnd"/>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4DF0781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proofErr w:type="spellStart"/>
      <w:r w:rsidRPr="006D3531">
        <w:rPr>
          <w:rFonts w:ascii="Courier New" w:hAnsi="Courier New" w:cs="Courier New"/>
          <w:bCs/>
          <w:iCs/>
          <w:sz w:val="22"/>
        </w:rPr>
        <w:t>filler_material</w:t>
      </w:r>
      <w:proofErr w:type="spellEnd"/>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t>
      </w:r>
      <w:proofErr w:type="spellStart"/>
      <w:r w:rsidR="0093678A" w:rsidRPr="006D3531">
        <w:rPr>
          <w:rFonts w:ascii="Courier New" w:hAnsi="Courier New" w:cs="Courier New"/>
        </w:rPr>
        <w:t>weld_position</w:t>
      </w:r>
      <w:proofErr w:type="spellEnd"/>
      <w:r w:rsidR="0093678A" w:rsidRPr="006D3531">
        <w:rPr>
          <w:rFonts w:ascii="Courier New" w:hAnsi="Courier New" w:cs="Courier New"/>
        </w:rPr>
        <w:t>/&gt;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DD189D">
      <w:pPr>
        <w:pStyle w:val="XMLCode"/>
        <w:keepNext/>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DD189D">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7" w:name="WeldDefinitionCornerWeld"/>
      <w:bookmarkStart w:id="1748" w:name="_Toc288200763"/>
      <w:bookmarkStart w:id="1749" w:name="_Toc338939107"/>
      <w:bookmarkEnd w:id="1747"/>
      <w:r>
        <w:t>Example 2</w:t>
      </w:r>
      <w:r w:rsidR="00460F6C" w:rsidRPr="00AB0A9A">
        <w:t xml:space="preserve">    </w:t>
      </w:r>
      <w:r w:rsidR="006D3531" w:rsidRPr="006D3531">
        <w:rPr>
          <w:rFonts w:ascii="Courier New" w:hAnsi="Courier New" w:cs="Courier New"/>
        </w:rPr>
        <w:t>&lt;</w:t>
      </w:r>
      <w:proofErr w:type="spellStart"/>
      <w:r w:rsidR="006D3531" w:rsidRPr="006D3531">
        <w:rPr>
          <w:rFonts w:ascii="Courier New" w:hAnsi="Courier New" w:cs="Courier New"/>
        </w:rPr>
        <w:t>weld_position</w:t>
      </w:r>
      <w:proofErr w:type="spellEnd"/>
      <w:r w:rsidR="006D3531" w:rsidRPr="006D3531">
        <w:rPr>
          <w:rFonts w:ascii="Courier New" w:hAnsi="Courier New" w:cs="Courier New"/>
        </w:rPr>
        <w:t>/&gt;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proofErr w:type="spellStart"/>
      <w:r w:rsidR="00FC68DB" w:rsidRPr="00AB0A9A">
        <w:rPr>
          <w:b/>
          <w:lang w:val="en-GB"/>
        </w:rPr>
        <w:t>filler_material</w:t>
      </w:r>
      <w:proofErr w:type="spellEnd"/>
      <w:r w:rsidR="00FC68DB" w:rsidRPr="00AB0A9A">
        <w:rPr>
          <w:b/>
          <w:lang w:val="en-GB"/>
        </w:rPr>
        <w:t>=</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98D7869" w14:textId="65E982C6"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1C7CD1">
        <w:rPr>
          <w:lang w:val="en-GB"/>
        </w:rPr>
        <w:t xml:space="preserve"> </w:t>
      </w:r>
    </w:p>
    <w:p w14:paraId="3E6207BD" w14:textId="6B6B5D5B" w:rsidR="00F85C4B" w:rsidRDefault="00FC68DB">
      <w:pPr>
        <w:pStyle w:val="berschrift4"/>
      </w:pPr>
      <w:bookmarkStart w:id="1750" w:name="_Toc414263397"/>
      <w:bookmarkStart w:id="1751" w:name="_Toc3557017"/>
      <w:bookmarkStart w:id="1752" w:name="_Toc34747267"/>
      <w:bookmarkStart w:id="1753" w:name="_Toc77102086"/>
      <w:bookmarkEnd w:id="1750"/>
      <w:r w:rsidRPr="00AB0A9A">
        <w:t>Element</w:t>
      </w:r>
      <w:r w:rsidR="00F3142F">
        <w:t xml:space="preserve"> </w:t>
      </w:r>
      <w:r w:rsidR="009C4D05">
        <w:rPr>
          <w:rFonts w:ascii="Courier New" w:hAnsi="Courier New"/>
          <w:bCs/>
        </w:rPr>
        <w:t>&lt;</w:t>
      </w:r>
      <w:proofErr w:type="spellStart"/>
      <w:r w:rsidR="009C4D05">
        <w:rPr>
          <w:rFonts w:ascii="Courier New" w:hAnsi="Courier New"/>
          <w:bCs/>
        </w:rPr>
        <w:t>s</w:t>
      </w:r>
      <w:r w:rsidRPr="009C4D05">
        <w:rPr>
          <w:rFonts w:ascii="Courier New" w:hAnsi="Courier New"/>
          <w:bCs/>
        </w:rPr>
        <w:t>heet_parameter</w:t>
      </w:r>
      <w:bookmarkEnd w:id="1751"/>
      <w:bookmarkEnd w:id="1752"/>
      <w:bookmarkEnd w:id="1753"/>
      <w:proofErr w:type="spellEnd"/>
      <w:r w:rsidR="009C4D05">
        <w:rPr>
          <w:rFonts w:ascii="Courier New" w:hAnsi="Courier New"/>
          <w:bCs/>
        </w:rPr>
        <w:t>/&gt;</w:t>
      </w:r>
      <w:r w:rsidR="00F85C4B">
        <w:t xml:space="preserve"> </w:t>
      </w:r>
    </w:p>
    <w:p w14:paraId="11C1B025" w14:textId="7EA6BC18"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12574E" w:rsidRPr="00AB0A9A">
        <w:t xml:space="preserve">Table </w:t>
      </w:r>
      <w:r w:rsidR="0012574E">
        <w:rPr>
          <w:noProof/>
        </w:rPr>
        <w:t>95</w:t>
      </w:r>
      <w:r w:rsidR="00594B01">
        <w:fldChar w:fldCharType="end"/>
      </w:r>
      <w:r w:rsidR="00594B01">
        <w:t>)</w:t>
      </w:r>
      <w:r w:rsidRPr="00AB0A9A">
        <w:t>:</w:t>
      </w:r>
      <w:r w:rsidR="00594B01">
        <w:t xml:space="preserve"> </w:t>
      </w:r>
    </w:p>
    <w:p w14:paraId="2A2D733E" w14:textId="3C7493AD" w:rsidR="0025265B" w:rsidRPr="00AB0A9A" w:rsidRDefault="0025265B" w:rsidP="001640C5">
      <w:pPr>
        <w:pStyle w:val="Beschriftung"/>
        <w:keepNext/>
        <w:keepLines/>
      </w:pPr>
      <w:bookmarkStart w:id="1754" w:name="_Ref157790763"/>
      <w:bookmarkStart w:id="1755" w:name="_Toc159619027"/>
      <w:r w:rsidRPr="00AB0A9A">
        <w:t xml:space="preserve">Table </w:t>
      </w:r>
      <w:r w:rsidRPr="00AB0A9A">
        <w:fldChar w:fldCharType="begin"/>
      </w:r>
      <w:r w:rsidRPr="00AB0A9A">
        <w:instrText xml:space="preserve"> SEQ Table \* ARABIC </w:instrText>
      </w:r>
      <w:r w:rsidRPr="00AB0A9A">
        <w:fldChar w:fldCharType="separate"/>
      </w:r>
      <w:r w:rsidR="0012574E">
        <w:rPr>
          <w:noProof/>
        </w:rPr>
        <w:t>95</w:t>
      </w:r>
      <w:r w:rsidRPr="00AB0A9A">
        <w:fldChar w:fldCharType="end"/>
      </w:r>
      <w:bookmarkEnd w:id="1754"/>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w:t>
      </w:r>
      <w:r w:rsidR="004658DB">
        <w:t>b</w:t>
      </w:r>
      <w:r w:rsidRPr="00AB0A9A">
        <w:t xml:space="preserve">utt </w:t>
      </w:r>
      <w:r w:rsidR="004658DB">
        <w:t>j</w:t>
      </w:r>
      <w:r w:rsidRPr="00AB0A9A">
        <w:t>oint</w:t>
      </w:r>
      <w:bookmarkEnd w:id="175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proofErr w:type="spellStart"/>
      <w:r w:rsidR="006B4166" w:rsidRPr="00AB0A9A">
        <w:t>sheet_parameter</w:t>
      </w:r>
      <w:proofErr w:type="spellEnd"/>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3E7BDE2" w14:textId="4BAC4025" w:rsidR="00FC68DB" w:rsidRPr="0013175B" w:rsidRDefault="00FC68DB" w:rsidP="00594B01">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602D17">
        <w:rPr>
          <w:lang w:val="en-GB"/>
        </w:rPr>
        <w:t xml:space="preserve"> </w:t>
      </w:r>
    </w:p>
    <w:p w14:paraId="4C6C813C" w14:textId="273DAC56" w:rsidR="00FC68DB" w:rsidRDefault="00FC68DB" w:rsidP="00B202D2">
      <w:pPr>
        <w:pStyle w:val="berschrift3"/>
      </w:pPr>
      <w:bookmarkStart w:id="1756" w:name="_Toc3557018"/>
      <w:bookmarkStart w:id="1757" w:name="_Toc34747268"/>
      <w:bookmarkStart w:id="1758" w:name="_Toc77102087"/>
      <w:bookmarkStart w:id="1759" w:name="_Toc159618807"/>
      <w:r w:rsidRPr="00F54804">
        <w:lastRenderedPageBreak/>
        <w:t>Corner Weld</w:t>
      </w:r>
      <w:bookmarkEnd w:id="1748"/>
      <w:bookmarkEnd w:id="1749"/>
      <w:bookmarkEnd w:id="1756"/>
      <w:bookmarkEnd w:id="1757"/>
      <w:bookmarkEnd w:id="1758"/>
      <w:bookmarkEnd w:id="1759"/>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60" w:name="_Toc34747269"/>
      <w:bookmarkStart w:id="1761" w:name="_Toc77102088"/>
      <w:bookmarkStart w:id="1762" w:name="_Toc3557019"/>
      <w:r w:rsidRPr="00F54804">
        <w:t>Simple Corner Weld</w:t>
      </w:r>
      <w:bookmarkEnd w:id="1760"/>
      <w:bookmarkEnd w:id="1761"/>
      <w:r w:rsidR="00C45422">
        <w:t xml:space="preserve"> </w:t>
      </w:r>
    </w:p>
    <w:p w14:paraId="2DDB54CC" w14:textId="1998053C" w:rsidR="00FC68DB" w:rsidRDefault="00FC68DB" w:rsidP="000E094F">
      <w:pPr>
        <w:pStyle w:val="berschrift5"/>
      </w:pPr>
      <w:r w:rsidRPr="005C2D94">
        <w:t>Sheet Parameters</w:t>
      </w:r>
      <w:bookmarkEnd w:id="1762"/>
      <w:r w:rsidR="00C45422">
        <w:t xml:space="preserve"> </w:t>
      </w:r>
    </w:p>
    <w:p w14:paraId="7BAC59D2" w14:textId="125205A0"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12574E">
        <w:t xml:space="preserve">Figure </w:t>
      </w:r>
      <w:r w:rsidR="0012574E">
        <w:rPr>
          <w:noProof/>
        </w:rPr>
        <w:t>56</w:t>
      </w:r>
      <w:r>
        <w:fldChar w:fldCharType="end"/>
      </w:r>
      <w:r>
        <w:t>)</w:t>
      </w:r>
      <w:r w:rsidRPr="00BD52D7">
        <w:t>:</w:t>
      </w:r>
      <w:r w:rsidRPr="003D02C0">
        <w:rPr>
          <w:noProof/>
        </w:rPr>
        <w:t xml:space="preserve"> </w:t>
      </w:r>
    </w:p>
    <w:p w14:paraId="1DFEBE82" w14:textId="35174486" w:rsidR="00C45422" w:rsidRPr="0013175B" w:rsidRDefault="00C45422" w:rsidP="00C4542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sidR="00702480">
        <w:rPr>
          <w:rFonts w:ascii="Cambria" w:hAnsi="Cambria"/>
          <w:lang w:val="en-GB"/>
        </w:rPr>
        <w:t xml:space="preserve">, </w:t>
      </w:r>
    </w:p>
    <w:p w14:paraId="50DF4662" w14:textId="0E6A95F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02480">
        <w:rPr>
          <w:rFonts w:ascii="Cambria" w:hAnsi="Cambria"/>
          <w:lang w:val="en-GB"/>
        </w:rPr>
        <w:t xml:space="preserve"> ,</w:t>
      </w:r>
      <w:proofErr w:type="gramEnd"/>
    </w:p>
    <w:p w14:paraId="209C108B" w14:textId="5120DED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Gap between base sheet and welded sheet</w:t>
      </w:r>
      <w:r w:rsidR="00702480">
        <w:rPr>
          <w:rFonts w:ascii="Cambria" w:hAnsi="Cambria"/>
          <w:lang w:val="en-GB"/>
        </w:rPr>
        <w:t xml:space="preserve">, </w:t>
      </w:r>
    </w:p>
    <w:p w14:paraId="1E337067" w14:textId="751237B2"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Misalignment of welded sheet</w:t>
      </w:r>
      <w:r>
        <w:rPr>
          <w:rFonts w:ascii="Cambria" w:hAnsi="Cambria"/>
          <w:lang w:val="en-GB"/>
        </w:rPr>
        <w:t>.</w:t>
      </w:r>
      <w:r w:rsidR="00702480">
        <w:rPr>
          <w:rFonts w:ascii="Cambria" w:hAnsi="Cambria"/>
          <w:lang w:val="en-GB"/>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 uri="{96DAC541-7B7A-43D3-8B79-37D633B846F1}">
                          <asvg:svgBlip xmlns:asvg="http://schemas.microsoft.com/office/drawing/2016/SVG/main" r:embed="rId138"/>
                        </a:ext>
                      </a:extLst>
                    </a:blip>
                    <a:stretch>
                      <a:fillRect/>
                    </a:stretch>
                  </pic:blipFill>
                  <pic:spPr>
                    <a:xfrm>
                      <a:off x="0" y="0"/>
                      <a:ext cx="1771650" cy="1476375"/>
                    </a:xfrm>
                    <a:prstGeom prst="rect">
                      <a:avLst/>
                    </a:prstGeom>
                  </pic:spPr>
                </pic:pic>
              </a:graphicData>
            </a:graphic>
          </wp:inline>
        </w:drawing>
      </w:r>
    </w:p>
    <w:p w14:paraId="15BAFBAA" w14:textId="71682017" w:rsidR="00D7663B" w:rsidRPr="00F54804" w:rsidRDefault="00261D7B" w:rsidP="00261D7B">
      <w:pPr>
        <w:pStyle w:val="Beschriftung"/>
      </w:pPr>
      <w:bookmarkStart w:id="1763" w:name="_Ref158844110"/>
      <w:bookmarkStart w:id="1764" w:name="_Toc159618899"/>
      <w:r>
        <w:t xml:space="preserve">Figure </w:t>
      </w:r>
      <w:r>
        <w:fldChar w:fldCharType="begin"/>
      </w:r>
      <w:r>
        <w:instrText xml:space="preserve"> SEQ Figure \* ARABIC </w:instrText>
      </w:r>
      <w:r>
        <w:fldChar w:fldCharType="separate"/>
      </w:r>
      <w:r w:rsidR="0012574E">
        <w:rPr>
          <w:noProof/>
        </w:rPr>
        <w:t>56</w:t>
      </w:r>
      <w:r>
        <w:fldChar w:fldCharType="end"/>
      </w:r>
      <w:bookmarkEnd w:id="1763"/>
      <w:r w:rsidR="00132470">
        <w:t xml:space="preserve"> </w:t>
      </w:r>
      <w:r>
        <w:t xml:space="preserve">— Corner Weld </w:t>
      </w:r>
      <w:r w:rsidR="001C3E58">
        <w:t xml:space="preserve">sheet </w:t>
      </w:r>
      <w:proofErr w:type="gramStart"/>
      <w:r w:rsidR="001C3E58">
        <w:t>layout</w:t>
      </w:r>
      <w:bookmarkEnd w:id="1764"/>
      <w:proofErr w:type="gramEnd"/>
      <w:r w:rsidR="00702480">
        <w:t xml:space="preserve"> </w:t>
      </w:r>
    </w:p>
    <w:p w14:paraId="60FF600B" w14:textId="56EF9416" w:rsidR="00FC68DB" w:rsidRDefault="00FC68DB" w:rsidP="000E094F">
      <w:pPr>
        <w:pStyle w:val="berschrift5"/>
      </w:pPr>
      <w:bookmarkStart w:id="1765" w:name="_Toc3557020"/>
      <w:r w:rsidRPr="005C2D94">
        <w:t>Weld Parameters</w:t>
      </w:r>
      <w:bookmarkEnd w:id="1765"/>
      <w:r w:rsidR="00702480">
        <w:t xml:space="preserve"> </w:t>
      </w:r>
    </w:p>
    <w:p w14:paraId="05DD9EBC" w14:textId="111D3228"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12574E">
        <w:t xml:space="preserve">Figure </w:t>
      </w:r>
      <w:r w:rsidR="0012574E">
        <w:rPr>
          <w:noProof/>
        </w:rPr>
        <w:t>57</w:t>
      </w:r>
      <w:r>
        <w:fldChar w:fldCharType="end"/>
      </w:r>
      <w:r>
        <w:t>)</w:t>
      </w:r>
      <w:r w:rsidRPr="00F54804">
        <w:t>:</w:t>
      </w:r>
    </w:p>
    <w:p w14:paraId="221F5044" w14:textId="360D8C36" w:rsidR="00702480" w:rsidRPr="0013175B" w:rsidRDefault="00702480" w:rsidP="00702480">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 xml:space="preserve">, </w:t>
      </w:r>
    </w:p>
    <w:p w14:paraId="2656FC7F" w14:textId="553861A5" w:rsidR="00702480" w:rsidRPr="0013175B" w:rsidRDefault="00702480" w:rsidP="00702480">
      <w:pPr>
        <w:pStyle w:val="Aufzhlungszeichen"/>
        <w:numPr>
          <w:ilvl w:val="0"/>
          <w:numId w:val="10"/>
        </w:numPr>
        <w:ind w:left="357" w:hanging="357"/>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 xml:space="preserve">, </w:t>
      </w:r>
    </w:p>
    <w:p w14:paraId="281DC33B" w14:textId="4688FC79" w:rsidR="00702480" w:rsidRPr="00702480" w:rsidRDefault="00702480" w:rsidP="00F4079F">
      <w:pPr>
        <w:pStyle w:val="Aufzhlungszeichen"/>
        <w:numPr>
          <w:ilvl w:val="0"/>
          <w:numId w:val="10"/>
        </w:numPr>
        <w:ind w:left="357" w:hanging="357"/>
        <w:rPr>
          <w:lang w:eastAsia="ja-JP"/>
        </w:rPr>
      </w:pPr>
      <w:r w:rsidRPr="00702480">
        <w:rPr>
          <w:rFonts w:ascii="Cambria" w:hAnsi="Cambria" w:cs="Arial"/>
          <w:lang w:val="en-GB"/>
        </w:rPr>
        <w:t>β</w:t>
      </w:r>
      <w:proofErr w:type="spellStart"/>
      <w:r w:rsidRPr="00702480">
        <w:rPr>
          <w:rFonts w:ascii="Cambria" w:hAnsi="Cambria"/>
          <w:sz w:val="24"/>
          <w:szCs w:val="28"/>
          <w:vertAlign w:val="subscript"/>
          <w:lang w:val="en-GB"/>
        </w:rPr>
        <w:t>i</w:t>
      </w:r>
      <w:proofErr w:type="spellEnd"/>
      <w:r w:rsidRPr="00702480">
        <w:rPr>
          <w:rFonts w:ascii="Cambria" w:hAnsi="Cambria"/>
          <w:sz w:val="20"/>
          <w:lang w:val="en-GB"/>
        </w:rPr>
        <w:tab/>
      </w:r>
      <w:r w:rsidRPr="0013175B">
        <w:rPr>
          <w:rFonts w:ascii="Cambria" w:hAnsi="Cambria"/>
          <w:lang w:val="en-GB"/>
        </w:rPr>
        <w:tab/>
        <w:t>Weld angle</w:t>
      </w:r>
      <w:r>
        <w:rPr>
          <w:rFonts w:ascii="Cambria" w:hAnsi="Cambria"/>
          <w:lang w:val="en-GB"/>
        </w:rPr>
        <w:t xml:space="preserve">. </w:t>
      </w:r>
    </w:p>
    <w:p w14:paraId="70863367" w14:textId="38AC38C1" w:rsidR="00FF660C" w:rsidRDefault="00FF660C" w:rsidP="00926E8F">
      <w:pPr>
        <w:keepNext/>
        <w:keepLines/>
        <w:jc w:val="center"/>
      </w:pPr>
      <w:r>
        <w:rPr>
          <w:noProof/>
        </w:rPr>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1449070" cy="1247775"/>
                    </a:xfrm>
                    <a:prstGeom prst="rect">
                      <a:avLst/>
                    </a:prstGeom>
                  </pic:spPr>
                </pic:pic>
              </a:graphicData>
            </a:graphic>
          </wp:inline>
        </w:drawing>
      </w:r>
    </w:p>
    <w:p w14:paraId="61E4F0F4" w14:textId="19BC5EDC" w:rsidR="00FC68DB" w:rsidRPr="00F54804" w:rsidRDefault="00261D7B" w:rsidP="00261D7B">
      <w:pPr>
        <w:pStyle w:val="Beschriftung"/>
      </w:pPr>
      <w:bookmarkStart w:id="1766" w:name="_Ref158844237"/>
      <w:bookmarkStart w:id="1767" w:name="_Toc159618900"/>
      <w:r>
        <w:t xml:space="preserve">Figure </w:t>
      </w:r>
      <w:r>
        <w:fldChar w:fldCharType="begin"/>
      </w:r>
      <w:r>
        <w:instrText xml:space="preserve"> SEQ Figure \* ARABIC </w:instrText>
      </w:r>
      <w:r>
        <w:fldChar w:fldCharType="separate"/>
      </w:r>
      <w:r w:rsidR="0012574E">
        <w:rPr>
          <w:noProof/>
        </w:rPr>
        <w:t>57</w:t>
      </w:r>
      <w:r>
        <w:fldChar w:fldCharType="end"/>
      </w:r>
      <w:bookmarkEnd w:id="1766"/>
      <w:r w:rsidR="00132470">
        <w:t xml:space="preserve"> </w:t>
      </w:r>
      <w:r>
        <w:t xml:space="preserve">— Corner </w:t>
      </w:r>
      <w:r w:rsidR="001C3E58">
        <w:t xml:space="preserve">weld </w:t>
      </w:r>
      <w:proofErr w:type="gramStart"/>
      <w:r w:rsidR="001C3E58">
        <w:t>parameter</w:t>
      </w:r>
      <w:r>
        <w:t>s</w:t>
      </w:r>
      <w:bookmarkEnd w:id="1767"/>
      <w:proofErr w:type="gramEnd"/>
      <w:r w:rsidR="00702480">
        <w:t xml:space="preserve"> </w:t>
      </w:r>
    </w:p>
    <w:p w14:paraId="48653CD0" w14:textId="2C8B184A"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 the χMCF file.</w:t>
      </w:r>
    </w:p>
    <w:p w14:paraId="6EDAE52E" w14:textId="031E71EC" w:rsidR="00FC68DB" w:rsidRPr="00F54804" w:rsidRDefault="00FC68DB" w:rsidP="00397D42">
      <w:r w:rsidRPr="000A1B7B">
        <w:lastRenderedPageBreak/>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2B7358A6"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12574E" w:rsidRPr="00F54804">
        <w:t xml:space="preserve">Table </w:t>
      </w:r>
      <w:r w:rsidR="0012574E">
        <w:rPr>
          <w:noProof/>
        </w:rPr>
        <w:t>96</w:t>
      </w:r>
      <w:r w:rsidR="00594B01">
        <w:fldChar w:fldCharType="end"/>
      </w:r>
      <w:r w:rsidR="00594B01">
        <w:t>)</w:t>
      </w:r>
      <w:r w:rsidR="00FC68DB" w:rsidRPr="00F54804">
        <w:t>:</w:t>
      </w:r>
      <w:r w:rsidR="00594B01">
        <w:t xml:space="preserve"> </w:t>
      </w:r>
    </w:p>
    <w:p w14:paraId="2FD3FD51" w14:textId="3BF31E34" w:rsidR="0025265B" w:rsidRPr="00F54804" w:rsidRDefault="0025265B" w:rsidP="001640C5">
      <w:pPr>
        <w:pStyle w:val="Beschriftung"/>
        <w:keepNext/>
        <w:keepLines/>
      </w:pPr>
      <w:bookmarkStart w:id="1768" w:name="_Ref157790790"/>
      <w:bookmarkStart w:id="1769" w:name="_Toc159619028"/>
      <w:r w:rsidRPr="00F54804">
        <w:t xml:space="preserve">Table </w:t>
      </w:r>
      <w:r w:rsidRPr="005C2D94">
        <w:fldChar w:fldCharType="begin"/>
      </w:r>
      <w:r w:rsidRPr="00F54804">
        <w:instrText xml:space="preserve"> SEQ Table \* ARABIC </w:instrText>
      </w:r>
      <w:r w:rsidRPr="005C2D94">
        <w:fldChar w:fldCharType="separate"/>
      </w:r>
      <w:r w:rsidR="0012574E">
        <w:rPr>
          <w:noProof/>
        </w:rPr>
        <w:t>96</w:t>
      </w:r>
      <w:r w:rsidRPr="005C2D94">
        <w:fldChar w:fldCharType="end"/>
      </w:r>
      <w:bookmarkEnd w:id="1768"/>
      <w:r w:rsidR="00916E78">
        <w:t xml:space="preserve"> —</w:t>
      </w:r>
      <w:r w:rsidR="00916E78" w:rsidRPr="00F54804">
        <w:t xml:space="preserve"> </w:t>
      </w:r>
      <w:r w:rsidRPr="00F54804">
        <w:t>Parameters of Simple Corner Weld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769"/>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r w:rsidR="005219B5">
              <w:rPr>
                <w:b/>
              </w:rPr>
              <w:t xml:space="preserve">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70" w:name="_Toc34747270"/>
      <w:bookmarkStart w:id="1771" w:name="_Toc77102089"/>
      <w:r w:rsidRPr="000A1B7B">
        <w:t>Double Corner Weld</w:t>
      </w:r>
      <w:bookmarkEnd w:id="1770"/>
      <w:bookmarkEnd w:id="1771"/>
    </w:p>
    <w:p w14:paraId="172CCB80" w14:textId="77777777" w:rsidR="00FC68DB" w:rsidRPr="00F54804" w:rsidRDefault="00FC68DB" w:rsidP="000E094F">
      <w:pPr>
        <w:pStyle w:val="berschrift5"/>
      </w:pPr>
      <w:r w:rsidRPr="00F54804">
        <w:t>Sheet Parameters</w:t>
      </w:r>
    </w:p>
    <w:p w14:paraId="2C879AFC" w14:textId="23A62F39"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12574E" w:rsidRPr="0012574E">
        <w:rPr>
          <w:bCs/>
        </w:rPr>
        <w:t xml:space="preserve">Figure </w:t>
      </w:r>
      <w:r w:rsidR="0012574E" w:rsidRPr="0012574E">
        <w:rPr>
          <w:bCs/>
          <w:noProof/>
        </w:rPr>
        <w:t>58</w:t>
      </w:r>
      <w:r w:rsidR="00E61457" w:rsidRPr="00E61457">
        <w:fldChar w:fldCharType="end"/>
      </w:r>
      <w:r w:rsidR="00E61457" w:rsidRPr="00E61457">
        <w:t xml:space="preserve"> and </w:t>
      </w:r>
      <w:r w:rsidR="00E61457" w:rsidRPr="00E61457">
        <w:fldChar w:fldCharType="begin"/>
      </w:r>
      <w:r w:rsidR="00E61457" w:rsidRPr="00E61457">
        <w:instrText xml:space="preserve"> REF _Ref158844741 \h  \* MERGEFORMAT </w:instrText>
      </w:r>
      <w:r w:rsidR="00E61457" w:rsidRPr="00E61457">
        <w:fldChar w:fldCharType="separate"/>
      </w:r>
      <w:r w:rsidR="0012574E" w:rsidRPr="0012574E">
        <w:rPr>
          <w:bCs/>
        </w:rPr>
        <w:t xml:space="preserve">Figure </w:t>
      </w:r>
      <w:r w:rsidR="0012574E" w:rsidRPr="0012574E">
        <w:rPr>
          <w:bCs/>
          <w:noProof/>
        </w:rPr>
        <w:t>59</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96DAC541-7B7A-43D3-8B79-37D633B846F1}">
                                <asvg:svgBlip xmlns:asvg="http://schemas.microsoft.com/office/drawing/2016/SVG/main" r:embed="rId144"/>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04C62925" w:rsidR="00FC68DB" w:rsidRPr="0013175B" w:rsidRDefault="00FC68DB" w:rsidP="00B202D2">
            <w:pPr>
              <w:jc w:val="center"/>
              <w:rPr>
                <w:b/>
                <w:bCs/>
              </w:rPr>
            </w:pPr>
            <w:bookmarkStart w:id="1772" w:name="_Ref158844724"/>
            <w:bookmarkStart w:id="1773" w:name="_Toc76030580"/>
            <w:bookmarkStart w:id="1774" w:name="_Toc94530865"/>
            <w:bookmarkStart w:id="1775" w:name="_Toc101428261"/>
            <w:bookmarkStart w:id="1776" w:name="_Toc15961890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58</w:t>
            </w:r>
            <w:r w:rsidRPr="0013175B">
              <w:rPr>
                <w:b/>
                <w:bCs/>
              </w:rPr>
              <w:fldChar w:fldCharType="end"/>
            </w:r>
            <w:bookmarkEnd w:id="1772"/>
            <w:r w:rsidR="00B00216">
              <w:rPr>
                <w:b/>
                <w:bCs/>
              </w:rPr>
              <w:t xml:space="preserve"> </w:t>
            </w:r>
            <w:r w:rsidR="00B00216">
              <w:t>—</w:t>
            </w:r>
            <w:r w:rsidRPr="0013175B">
              <w:rPr>
                <w:b/>
                <w:bCs/>
              </w:rPr>
              <w:t xml:space="preserve"> </w:t>
            </w:r>
            <w:r w:rsidR="00623A43">
              <w:rPr>
                <w:b/>
                <w:bCs/>
              </w:rPr>
              <w:t xml:space="preserve">Double </w:t>
            </w:r>
            <w:r w:rsidRPr="0013175B">
              <w:rPr>
                <w:b/>
                <w:bCs/>
              </w:rPr>
              <w:t xml:space="preserve">Corner Weld </w:t>
            </w:r>
            <w:r w:rsidR="001C3E58">
              <w:rPr>
                <w:b/>
                <w:bCs/>
              </w:rPr>
              <w:t>sheet layout</w:t>
            </w:r>
            <w:bookmarkEnd w:id="1773"/>
            <w:bookmarkEnd w:id="1774"/>
            <w:bookmarkEnd w:id="1775"/>
            <w:bookmarkEnd w:id="1776"/>
          </w:p>
        </w:tc>
        <w:tc>
          <w:tcPr>
            <w:tcW w:w="4605" w:type="dxa"/>
            <w:shd w:val="clear" w:color="auto" w:fill="auto"/>
          </w:tcPr>
          <w:p w14:paraId="37E17878" w14:textId="23E5C692" w:rsidR="00FC68DB" w:rsidRPr="0013175B" w:rsidRDefault="00FC68DB" w:rsidP="00B202D2">
            <w:pPr>
              <w:jc w:val="center"/>
              <w:rPr>
                <w:b/>
                <w:bCs/>
              </w:rPr>
            </w:pPr>
            <w:bookmarkStart w:id="1777" w:name="_Ref158844741"/>
            <w:bookmarkStart w:id="1778" w:name="_Toc76030581"/>
            <w:bookmarkStart w:id="1779" w:name="_Toc94530866"/>
            <w:bookmarkStart w:id="1780" w:name="_Toc101428262"/>
            <w:bookmarkStart w:id="1781" w:name="_Toc15961890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59</w:t>
            </w:r>
            <w:r w:rsidRPr="0013175B">
              <w:rPr>
                <w:b/>
                <w:bCs/>
              </w:rPr>
              <w:fldChar w:fldCharType="end"/>
            </w:r>
            <w:bookmarkEnd w:id="1777"/>
            <w:r w:rsidR="00B00216">
              <w:rPr>
                <w:b/>
                <w:bCs/>
              </w:rPr>
              <w:t xml:space="preserve"> </w:t>
            </w:r>
            <w:r w:rsidR="00B00216">
              <w:t>—</w:t>
            </w:r>
            <w:r w:rsidRPr="0013175B">
              <w:rPr>
                <w:b/>
                <w:bCs/>
              </w:rPr>
              <w:t xml:space="preserve"> Double Corner </w:t>
            </w:r>
            <w:r w:rsidR="001C3E58">
              <w:rPr>
                <w:b/>
                <w:bCs/>
              </w:rPr>
              <w:t>weld parameter</w:t>
            </w:r>
            <w:r w:rsidRPr="0013175B">
              <w:rPr>
                <w:b/>
                <w:bCs/>
              </w:rPr>
              <w:t>s</w:t>
            </w:r>
            <w:bookmarkEnd w:id="1778"/>
            <w:bookmarkEnd w:id="1779"/>
            <w:bookmarkEnd w:id="1780"/>
            <w:bookmarkEnd w:id="1781"/>
            <w:r w:rsidRPr="0013175B">
              <w:rPr>
                <w:b/>
                <w:bCs/>
              </w:rPr>
              <w:t xml:space="preserve"> </w:t>
            </w:r>
          </w:p>
        </w:tc>
      </w:tr>
    </w:tbl>
    <w:p w14:paraId="6C48AC8B" w14:textId="3F189920"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both</w:t>
      </w:r>
      <w:r w:rsidR="00516D86">
        <w:t>,</w:t>
      </w:r>
      <w:r w:rsidR="00516D86" w:rsidRPr="00E61457">
        <w:t xml:space="preserve"> </w:t>
      </w:r>
      <w:r w:rsidR="00516D86" w:rsidRPr="00E61457">
        <w:fldChar w:fldCharType="begin"/>
      </w:r>
      <w:r w:rsidR="00516D86" w:rsidRPr="00E61457">
        <w:instrText xml:space="preserve"> REF _Ref158844724 \h  \* MERGEFORMAT </w:instrText>
      </w:r>
      <w:r w:rsidR="00516D86" w:rsidRPr="00E61457">
        <w:fldChar w:fldCharType="separate"/>
      </w:r>
      <w:r w:rsidR="0012574E" w:rsidRPr="0012574E">
        <w:rPr>
          <w:bCs/>
        </w:rPr>
        <w:t xml:space="preserve">Figure </w:t>
      </w:r>
      <w:r w:rsidR="0012574E" w:rsidRPr="0012574E">
        <w:rPr>
          <w:bCs/>
          <w:noProof/>
        </w:rPr>
        <w:t>58</w:t>
      </w:r>
      <w:r w:rsidR="00516D86" w:rsidRPr="00E61457">
        <w:fldChar w:fldCharType="end"/>
      </w:r>
      <w:r w:rsidR="00516D86" w:rsidRPr="00E61457">
        <w:t xml:space="preserve"> and </w:t>
      </w:r>
      <w:r w:rsidR="00516D86" w:rsidRPr="00E61457">
        <w:fldChar w:fldCharType="begin"/>
      </w:r>
      <w:r w:rsidR="00516D86" w:rsidRPr="00E61457">
        <w:instrText xml:space="preserve"> REF _Ref158844741 \h  \* MERGEFORMAT </w:instrText>
      </w:r>
      <w:r w:rsidR="00516D86" w:rsidRPr="00E61457">
        <w:fldChar w:fldCharType="separate"/>
      </w:r>
      <w:r w:rsidR="0012574E" w:rsidRPr="0012574E">
        <w:rPr>
          <w:bCs/>
        </w:rPr>
        <w:t xml:space="preserve">Figure </w:t>
      </w:r>
      <w:r w:rsidR="0012574E" w:rsidRPr="0012574E">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lastRenderedPageBreak/>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77CE3057"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12574E" w:rsidRPr="00F54804">
        <w:t xml:space="preserve">Table </w:t>
      </w:r>
      <w:r w:rsidR="0012574E">
        <w:rPr>
          <w:noProof/>
        </w:rPr>
        <w:t>97</w:t>
      </w:r>
      <w:r w:rsidR="00594B01">
        <w:fldChar w:fldCharType="end"/>
      </w:r>
      <w:r w:rsidR="00594B01">
        <w:t>)</w:t>
      </w:r>
      <w:r w:rsidRPr="00F54804">
        <w:t>:</w:t>
      </w:r>
      <w:r w:rsidR="00594B01">
        <w:t xml:space="preserve"> </w:t>
      </w:r>
    </w:p>
    <w:p w14:paraId="300EC832" w14:textId="31DFD166" w:rsidR="0025265B" w:rsidRPr="00F54804" w:rsidRDefault="0025265B" w:rsidP="001640C5">
      <w:pPr>
        <w:pStyle w:val="Beschriftung"/>
        <w:keepNext/>
        <w:keepLines/>
      </w:pPr>
      <w:bookmarkStart w:id="1782" w:name="_Ref157790808"/>
      <w:bookmarkStart w:id="1783" w:name="_Toc159619029"/>
      <w:r w:rsidRPr="00F54804">
        <w:t xml:space="preserve">Table </w:t>
      </w:r>
      <w:r w:rsidRPr="005C2D94">
        <w:fldChar w:fldCharType="begin"/>
      </w:r>
      <w:r w:rsidRPr="00F54804">
        <w:instrText xml:space="preserve"> SEQ Table \* ARABIC </w:instrText>
      </w:r>
      <w:r w:rsidRPr="005C2D94">
        <w:fldChar w:fldCharType="separate"/>
      </w:r>
      <w:r w:rsidR="0012574E">
        <w:rPr>
          <w:noProof/>
        </w:rPr>
        <w:t>97</w:t>
      </w:r>
      <w:r w:rsidRPr="005C2D94">
        <w:fldChar w:fldCharType="end"/>
      </w:r>
      <w:bookmarkEnd w:id="1782"/>
      <w:r w:rsidR="00916E78">
        <w:t xml:space="preserve"> —</w:t>
      </w:r>
      <w:r w:rsidR="00916E78" w:rsidRPr="00F54804">
        <w:t xml:space="preserve"> </w:t>
      </w:r>
      <w:r w:rsidRPr="00F54804">
        <w:t>Parameters of Double Corner Weld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783"/>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4" w:name="_Toc338939161"/>
      <w:bookmarkStart w:id="1785" w:name="_Toc3557021"/>
      <w:bookmarkStart w:id="1786" w:name="_Toc34747271"/>
      <w:bookmarkStart w:id="1787" w:name="_Toc77102090"/>
      <w:r w:rsidRPr="00BD52D7">
        <w:t>Attributes</w:t>
      </w:r>
      <w:bookmarkEnd w:id="1784"/>
      <w:bookmarkEnd w:id="1785"/>
      <w:bookmarkEnd w:id="1786"/>
      <w:bookmarkEnd w:id="1787"/>
    </w:p>
    <w:p w14:paraId="28358162" w14:textId="5A131D8F" w:rsidR="00F85C4B" w:rsidRDefault="00FC68DB" w:rsidP="000E094F">
      <w:pPr>
        <w:pStyle w:val="berschrift5"/>
      </w:pPr>
      <w:bookmarkStart w:id="1788" w:name="_Toc338939163"/>
      <w:r w:rsidRPr="000A1B7B">
        <w:t>Attribute</w:t>
      </w:r>
      <w:r w:rsidR="00F3142F">
        <w:t xml:space="preserve"> </w:t>
      </w:r>
      <w:proofErr w:type="gramStart"/>
      <w:r w:rsidRPr="009C4D05">
        <w:rPr>
          <w:rFonts w:ascii="Courier New" w:hAnsi="Courier New"/>
          <w:bCs/>
        </w:rPr>
        <w:t>base</w:t>
      </w:r>
      <w:bookmarkEnd w:id="1788"/>
      <w:proofErr w:type="gramEnd"/>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89" w:name="_Toc338939164"/>
      <w:r w:rsidRPr="00F54804">
        <w:t>Attribute</w:t>
      </w:r>
      <w:r w:rsidR="00F3142F">
        <w:t xml:space="preserve"> </w:t>
      </w:r>
      <w:proofErr w:type="gramStart"/>
      <w:r w:rsidRPr="009C4D05">
        <w:rPr>
          <w:rFonts w:ascii="Courier New" w:hAnsi="Courier New"/>
          <w:bCs/>
        </w:rPr>
        <w:t>technology</w:t>
      </w:r>
      <w:bookmarkEnd w:id="1789"/>
      <w:proofErr w:type="gramEnd"/>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90" w:name="_Toc338939165"/>
      <w:bookmarkStart w:id="1791" w:name="_Toc3557022"/>
      <w:bookmarkStart w:id="1792" w:name="_Toc34747272"/>
      <w:bookmarkStart w:id="1793" w:name="_Toc77102091"/>
      <w:r w:rsidRPr="00F54804">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790"/>
      <w:bookmarkEnd w:id="1791"/>
      <w:bookmarkEnd w:id="1792"/>
      <w:bookmarkEnd w:id="1793"/>
      <w:proofErr w:type="spellEnd"/>
      <w:r w:rsidR="009C4D05" w:rsidRPr="009C4D05">
        <w:rPr>
          <w:rFonts w:ascii="Courier New" w:hAnsi="Courier New"/>
          <w:bCs/>
        </w:rPr>
        <w:t>/&gt;</w:t>
      </w:r>
      <w:r w:rsidR="00F85C4B">
        <w:t xml:space="preserve"> </w:t>
      </w:r>
    </w:p>
    <w:p w14:paraId="51B6ADD2" w14:textId="559E60E8"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12574E" w:rsidRPr="00F54804">
        <w:t xml:space="preserve">Table </w:t>
      </w:r>
      <w:r w:rsidR="0012574E">
        <w:rPr>
          <w:noProof/>
        </w:rPr>
        <w:t>98</w:t>
      </w:r>
      <w:r w:rsidR="00594B01">
        <w:fldChar w:fldCharType="end"/>
      </w:r>
      <w:r w:rsidR="00594B01">
        <w:t>)</w:t>
      </w:r>
      <w:r w:rsidRPr="00F54804">
        <w:t>:</w:t>
      </w:r>
      <w:r w:rsidR="00594B01">
        <w:t xml:space="preserve"> </w:t>
      </w:r>
    </w:p>
    <w:p w14:paraId="687A1EB3" w14:textId="07A1E3CF" w:rsidR="0025265B" w:rsidRPr="00F54804" w:rsidRDefault="0025265B" w:rsidP="001640C5">
      <w:pPr>
        <w:pStyle w:val="Beschriftung"/>
        <w:keepNext/>
        <w:keepLines/>
      </w:pPr>
      <w:bookmarkStart w:id="1794" w:name="_Ref157790855"/>
      <w:bookmarkStart w:id="1795" w:name="_Toc159619030"/>
      <w:r w:rsidRPr="00F54804">
        <w:t xml:space="preserve">Table </w:t>
      </w:r>
      <w:r w:rsidRPr="005C2D94">
        <w:fldChar w:fldCharType="begin"/>
      </w:r>
      <w:r w:rsidRPr="00F54804">
        <w:instrText xml:space="preserve"> SEQ Table \* ARABIC </w:instrText>
      </w:r>
      <w:r w:rsidRPr="005C2D94">
        <w:fldChar w:fldCharType="separate"/>
      </w:r>
      <w:r w:rsidR="0012574E">
        <w:rPr>
          <w:noProof/>
        </w:rPr>
        <w:t>98</w:t>
      </w:r>
      <w:r w:rsidRPr="005C2D94">
        <w:fldChar w:fldCharType="end"/>
      </w:r>
      <w:bookmarkEnd w:id="1794"/>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79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lastRenderedPageBreak/>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6" w:name="_Toc338939167"/>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41BD1AEB"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proofErr w:type="gramStart"/>
      <w:r w:rsidRPr="009C4D05">
        <w:rPr>
          <w:rFonts w:ascii="Courier New" w:hAnsi="Courier New"/>
          <w:bCs/>
        </w:rPr>
        <w:t>section</w:t>
      </w:r>
      <w:bookmarkEnd w:id="1796"/>
      <w:proofErr w:type="gramEnd"/>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7" w:name="_Toc338939168"/>
      <w:r w:rsidRPr="00F54804">
        <w:t>Attribute</w:t>
      </w:r>
      <w:r w:rsidR="00F3142F">
        <w:t xml:space="preserve"> </w:t>
      </w:r>
      <w:proofErr w:type="gramStart"/>
      <w:r w:rsidRPr="009C4D05">
        <w:rPr>
          <w:rFonts w:ascii="Courier New" w:hAnsi="Courier New"/>
          <w:bCs/>
        </w:rPr>
        <w:t>thickness</w:t>
      </w:r>
      <w:bookmarkEnd w:id="1797"/>
      <w:proofErr w:type="gramEnd"/>
      <w:r w:rsidR="00F85C4B">
        <w:t xml:space="preserve"> </w:t>
      </w:r>
    </w:p>
    <w:p w14:paraId="64C33871" w14:textId="03A2DD82"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12574E" w:rsidRPr="00F54804">
        <w:t xml:space="preserve">Table </w:t>
      </w:r>
      <w:r w:rsidR="0012574E">
        <w:rPr>
          <w:noProof/>
        </w:rPr>
        <w:t>99</w:t>
      </w:r>
      <w:r w:rsidR="003E2C5A">
        <w:fldChar w:fldCharType="end"/>
      </w:r>
      <w:r w:rsidR="003E2C5A">
        <w:t>)</w:t>
      </w:r>
      <w:r w:rsidRPr="00F54804">
        <w:t>:</w:t>
      </w:r>
      <w:r w:rsidR="003E2C5A">
        <w:t xml:space="preserve"> </w:t>
      </w:r>
    </w:p>
    <w:p w14:paraId="6E0141B3" w14:textId="10EB8B03" w:rsidR="0025265B" w:rsidRPr="001E7BAC" w:rsidRDefault="0025265B" w:rsidP="001640C5">
      <w:pPr>
        <w:pStyle w:val="Beschriftung"/>
        <w:keepNext/>
        <w:keepLines/>
      </w:pPr>
      <w:bookmarkStart w:id="1798" w:name="_Ref157790891"/>
      <w:bookmarkStart w:id="1799" w:name="_Toc159619031"/>
      <w:r w:rsidRPr="00F54804">
        <w:t xml:space="preserve">Table </w:t>
      </w:r>
      <w:r w:rsidRPr="005C2D94">
        <w:fldChar w:fldCharType="begin"/>
      </w:r>
      <w:r w:rsidRPr="00F54804">
        <w:instrText xml:space="preserve"> SEQ Table \* ARABIC </w:instrText>
      </w:r>
      <w:r w:rsidRPr="005C2D94">
        <w:fldChar w:fldCharType="separate"/>
      </w:r>
      <w:r w:rsidR="0012574E">
        <w:rPr>
          <w:noProof/>
        </w:rPr>
        <w:t>99</w:t>
      </w:r>
      <w:r w:rsidRPr="005C2D94">
        <w:fldChar w:fldCharType="end"/>
      </w:r>
      <w:bookmarkEnd w:id="1798"/>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9"/>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800" w:name="_Toc338939169"/>
      <w:r w:rsidRPr="005C2D94">
        <w:t>Attribute</w:t>
      </w:r>
      <w:r w:rsidR="00F3142F">
        <w:t xml:space="preserve"> </w:t>
      </w:r>
      <w:proofErr w:type="gramStart"/>
      <w:r w:rsidRPr="009C4D05">
        <w:rPr>
          <w:rFonts w:ascii="Courier New" w:hAnsi="Courier New"/>
          <w:bCs/>
        </w:rPr>
        <w:t>angle</w:t>
      </w:r>
      <w:bookmarkEnd w:id="1800"/>
      <w:proofErr w:type="gramEnd"/>
      <w:r w:rsidR="00F85C4B">
        <w:t xml:space="preserve"> </w:t>
      </w:r>
    </w:p>
    <w:p w14:paraId="0464A555" w14:textId="6476D9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12574E" w:rsidRPr="00F54804">
        <w:t xml:space="preserve">Table </w:t>
      </w:r>
      <w:r w:rsidR="0012574E">
        <w:rPr>
          <w:noProof/>
        </w:rPr>
        <w:t>100</w:t>
      </w:r>
      <w:r w:rsidR="003E2C5A">
        <w:fldChar w:fldCharType="end"/>
      </w:r>
      <w:r w:rsidR="003E2C5A">
        <w:t>)</w:t>
      </w:r>
      <w:r w:rsidRPr="00F54804">
        <w:t>:</w:t>
      </w:r>
      <w:r w:rsidR="003E2C5A">
        <w:t xml:space="preserve"> </w:t>
      </w:r>
    </w:p>
    <w:p w14:paraId="69BE9867" w14:textId="2C21CCCA" w:rsidR="0025265B" w:rsidRPr="00F54804" w:rsidRDefault="0025265B" w:rsidP="001640C5">
      <w:pPr>
        <w:pStyle w:val="Beschriftung"/>
        <w:keepNext/>
        <w:keepLines/>
      </w:pPr>
      <w:bookmarkStart w:id="1801" w:name="_Ref157790902"/>
      <w:bookmarkStart w:id="1802" w:name="_Toc159619032"/>
      <w:r w:rsidRPr="00F54804">
        <w:t xml:space="preserve">Table </w:t>
      </w:r>
      <w:r w:rsidRPr="005C2D94">
        <w:fldChar w:fldCharType="begin"/>
      </w:r>
      <w:r w:rsidRPr="00F54804">
        <w:instrText xml:space="preserve"> SEQ Table \* ARABIC </w:instrText>
      </w:r>
      <w:r w:rsidRPr="005C2D94">
        <w:fldChar w:fldCharType="separate"/>
      </w:r>
      <w:r w:rsidR="0012574E">
        <w:rPr>
          <w:noProof/>
        </w:rPr>
        <w:t>100</w:t>
      </w:r>
      <w:r w:rsidRPr="005C2D94">
        <w:fldChar w:fldCharType="end"/>
      </w:r>
      <w:bookmarkEnd w:id="1801"/>
      <w:r w:rsidR="00916E78">
        <w:t xml:space="preserve"> —</w:t>
      </w:r>
      <w:r w:rsidR="00916E78" w:rsidRPr="00F54804">
        <w:t xml:space="preserve"> </w:t>
      </w:r>
      <w:r w:rsidRPr="00F54804">
        <w:t xml:space="preserve">Values of Attribute </w:t>
      </w:r>
      <w:r w:rsidRPr="00337A83">
        <w:rPr>
          <w:rStyle w:val="CodeCharacter"/>
        </w:rPr>
        <w:t>angle</w:t>
      </w:r>
      <w:bookmarkEnd w:id="180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3" w:name="_Toc338939170"/>
      <w:r w:rsidRPr="005C2D94">
        <w:t>Attribute</w:t>
      </w:r>
      <w:r w:rsidR="00F3142F">
        <w:t xml:space="preserve"> </w:t>
      </w:r>
      <w:proofErr w:type="gramStart"/>
      <w:r w:rsidRPr="009C4D05">
        <w:rPr>
          <w:rFonts w:ascii="Courier New" w:hAnsi="Courier New"/>
          <w:bCs/>
        </w:rPr>
        <w:t>shape</w:t>
      </w:r>
      <w:bookmarkEnd w:id="1803"/>
      <w:proofErr w:type="gramEnd"/>
      <w:r w:rsidR="00F85C4B">
        <w:t xml:space="preserve"> </w:t>
      </w:r>
    </w:p>
    <w:p w14:paraId="7FD11EAF" w14:textId="65029ED9"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E97BAF9" w14:textId="4CA8B6AC" w:rsidR="00F85C4B" w:rsidRDefault="00FC68DB" w:rsidP="000E094F">
      <w:pPr>
        <w:pStyle w:val="berschrift5"/>
      </w:pPr>
      <w:bookmarkStart w:id="1804" w:name="_Toc338939171"/>
      <w:r w:rsidRPr="00F54804">
        <w:lastRenderedPageBreak/>
        <w:t>Attribute</w:t>
      </w:r>
      <w:r w:rsidR="00F3142F">
        <w:t xml:space="preserve"> </w:t>
      </w:r>
      <w:proofErr w:type="gramStart"/>
      <w:r w:rsidRPr="009C4D05">
        <w:rPr>
          <w:rFonts w:ascii="Courier New" w:hAnsi="Courier New"/>
          <w:bCs/>
        </w:rPr>
        <w:t>penetration</w:t>
      </w:r>
      <w:bookmarkEnd w:id="1804"/>
      <w:proofErr w:type="gramEnd"/>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5" w:name="_Toc338939173"/>
      <w:r w:rsidRPr="00F54804">
        <w:t>Attribute</w:t>
      </w:r>
      <w:r w:rsidR="00F3142F">
        <w:t xml:space="preserve"> </w:t>
      </w:r>
      <w:proofErr w:type="gramStart"/>
      <w:r w:rsidRPr="009C4D05">
        <w:rPr>
          <w:rFonts w:ascii="Courier New" w:hAnsi="Courier New"/>
          <w:bCs/>
        </w:rPr>
        <w:t>filler</w:t>
      </w:r>
      <w:bookmarkEnd w:id="1805"/>
      <w:proofErr w:type="gramEnd"/>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2936184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proofErr w:type="spellStart"/>
      <w:r w:rsidRPr="00B15DE2">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proofErr w:type="spellStart"/>
      <w:r w:rsidR="00B06F1B" w:rsidRPr="00B15DE2">
        <w:rPr>
          <w:rFonts w:ascii="Courier New" w:hAnsi="Courier New" w:cs="Courier New"/>
        </w:rPr>
        <w:t>corner_weld</w:t>
      </w:r>
      <w:proofErr w:type="spellEnd"/>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proofErr w:type="spellStart"/>
      <w:r w:rsidR="00B06F1B" w:rsidRPr="00B15DE2">
        <w:rPr>
          <w:rFonts w:ascii="Courier New" w:hAnsi="Courier New" w:cs="Courier New"/>
        </w:rPr>
        <w:t>weld_position</w:t>
      </w:r>
      <w:proofErr w:type="spellEnd"/>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15DE2">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0C55A48" w14:textId="25255C47" w:rsidR="00FC68DB" w:rsidRPr="00D97F70"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8E036C1" w14:textId="53F66EC4" w:rsidR="00F85C4B" w:rsidRDefault="00FC68DB">
      <w:pPr>
        <w:pStyle w:val="berschrift4"/>
      </w:pPr>
      <w:bookmarkStart w:id="1806" w:name="WeldDefinitionEdgeWeld"/>
      <w:bookmarkStart w:id="1807" w:name="_Toc3557023"/>
      <w:bookmarkStart w:id="1808" w:name="_Toc34747273"/>
      <w:bookmarkStart w:id="1809" w:name="_Toc77102092"/>
      <w:bookmarkStart w:id="1810" w:name="_Toc288200764"/>
      <w:bookmarkStart w:id="1811" w:name="_Toc338939108"/>
      <w:bookmarkEnd w:id="1806"/>
      <w:r w:rsidRPr="00D97F70">
        <w:t>Element</w:t>
      </w:r>
      <w:r w:rsidR="00F3142F">
        <w:t xml:space="preserve"> </w:t>
      </w:r>
      <w:r w:rsidR="009C4D05" w:rsidRPr="009C4D05">
        <w:rPr>
          <w:rFonts w:ascii="Courier New" w:hAnsi="Courier New"/>
          <w:bCs/>
        </w:rPr>
        <w:t>&lt;</w:t>
      </w:r>
      <w:proofErr w:type="spellStart"/>
      <w:r w:rsidRPr="009C4D05">
        <w:rPr>
          <w:rFonts w:ascii="Courier New" w:hAnsi="Courier New"/>
          <w:bCs/>
        </w:rPr>
        <w:t>sheet_parameter</w:t>
      </w:r>
      <w:bookmarkEnd w:id="1807"/>
      <w:bookmarkEnd w:id="1808"/>
      <w:bookmarkEnd w:id="1809"/>
      <w:proofErr w:type="spellEnd"/>
      <w:r w:rsidR="009C4D05" w:rsidRPr="009C4D05">
        <w:rPr>
          <w:rFonts w:ascii="Courier New" w:hAnsi="Courier New"/>
          <w:bCs/>
        </w:rPr>
        <w:t>/&gt;</w:t>
      </w:r>
      <w:r w:rsidR="00F85C4B">
        <w:t xml:space="preserve"> </w:t>
      </w:r>
    </w:p>
    <w:p w14:paraId="65EB9124" w14:textId="15D7F390"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12574E" w:rsidRPr="00D97F70">
        <w:t xml:space="preserve">Table </w:t>
      </w:r>
      <w:r w:rsidR="0012574E">
        <w:rPr>
          <w:noProof/>
        </w:rPr>
        <w:t>101</w:t>
      </w:r>
      <w:r w:rsidR="003E2C5A">
        <w:fldChar w:fldCharType="end"/>
      </w:r>
      <w:r w:rsidR="003E2C5A">
        <w:t>)</w:t>
      </w:r>
      <w:r w:rsidRPr="00D97F70">
        <w:t>:</w:t>
      </w:r>
      <w:r w:rsidR="003E2C5A">
        <w:t xml:space="preserve"> </w:t>
      </w:r>
    </w:p>
    <w:p w14:paraId="1270A768" w14:textId="1770E67E" w:rsidR="0025265B" w:rsidRPr="00D97F70" w:rsidRDefault="0025265B" w:rsidP="001640C5">
      <w:pPr>
        <w:pStyle w:val="Beschriftung"/>
        <w:keepNext/>
        <w:keepLines/>
      </w:pPr>
      <w:bookmarkStart w:id="1812" w:name="_Ref157790939"/>
      <w:bookmarkStart w:id="1813" w:name="_Toc159619033"/>
      <w:r w:rsidRPr="00D97F70">
        <w:t xml:space="preserve">Table </w:t>
      </w:r>
      <w:r w:rsidRPr="00D97F70">
        <w:fldChar w:fldCharType="begin"/>
      </w:r>
      <w:r w:rsidRPr="00D97F70">
        <w:instrText xml:space="preserve"> SEQ Table \* ARABIC </w:instrText>
      </w:r>
      <w:r w:rsidRPr="00D97F70">
        <w:fldChar w:fldCharType="separate"/>
      </w:r>
      <w:r w:rsidR="0012574E">
        <w:rPr>
          <w:noProof/>
        </w:rPr>
        <w:t>101</w:t>
      </w:r>
      <w:r w:rsidRPr="00D97F70">
        <w:fldChar w:fldCharType="end"/>
      </w:r>
      <w:bookmarkEnd w:id="1812"/>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B15DE2">
        <w:t>c</w:t>
      </w:r>
      <w:r w:rsidRPr="00D97F70">
        <w:t xml:space="preserve">orner </w:t>
      </w:r>
      <w:r w:rsidR="00B15DE2">
        <w:t>w</w:t>
      </w:r>
      <w:r w:rsidRPr="00D97F70">
        <w:t>eld</w:t>
      </w:r>
      <w:bookmarkEnd w:id="1813"/>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6228ABE" w14:textId="4F0D2519" w:rsidR="00FC68DB" w:rsidRPr="0013175B"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6313E63" w14:textId="1EF08E4F" w:rsidR="00FC68DB" w:rsidRDefault="00FC68DB" w:rsidP="00B202D2">
      <w:pPr>
        <w:pStyle w:val="berschrift3"/>
      </w:pPr>
      <w:bookmarkStart w:id="1814" w:name="_Toc3557024"/>
      <w:bookmarkStart w:id="1815" w:name="_Toc34747274"/>
      <w:bookmarkStart w:id="1816" w:name="_Toc77102093"/>
      <w:bookmarkStart w:id="1817" w:name="_Toc159618808"/>
      <w:r w:rsidRPr="00F54804">
        <w:lastRenderedPageBreak/>
        <w:t>Edge Weld</w:t>
      </w:r>
      <w:bookmarkEnd w:id="1810"/>
      <w:bookmarkEnd w:id="1811"/>
      <w:bookmarkEnd w:id="1814"/>
      <w:bookmarkEnd w:id="1815"/>
      <w:bookmarkEnd w:id="1816"/>
      <w:bookmarkEnd w:id="1817"/>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18" w:name="_Toc3557025"/>
      <w:bookmarkStart w:id="1819" w:name="_Toc34747275"/>
      <w:bookmarkStart w:id="1820" w:name="_Toc77102094"/>
      <w:r w:rsidRPr="00F54804">
        <w:t>Sheet Parameters</w:t>
      </w:r>
      <w:bookmarkEnd w:id="1818"/>
      <w:bookmarkEnd w:id="1819"/>
      <w:bookmarkEnd w:id="1820"/>
      <w:r w:rsidR="004F655C">
        <w:t xml:space="preserve"> </w:t>
      </w:r>
    </w:p>
    <w:p w14:paraId="50DF30BA" w14:textId="0DE0209A"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12574E">
        <w:t xml:space="preserve">Figure </w:t>
      </w:r>
      <w:r w:rsidR="0012574E">
        <w:rPr>
          <w:noProof/>
        </w:rPr>
        <w:t>60</w:t>
      </w:r>
      <w:r>
        <w:fldChar w:fldCharType="end"/>
      </w:r>
      <w:r>
        <w:t>)</w:t>
      </w:r>
      <w:r w:rsidRPr="005C2D94">
        <w:t>:</w:t>
      </w:r>
    </w:p>
    <w:p w14:paraId="1D5D243E" w14:textId="6C5FBF16" w:rsidR="004F655C" w:rsidRPr="0013175B" w:rsidRDefault="004F655C" w:rsidP="004F655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19441BBE" w14:textId="244F0BEA"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 xml:space="preserve">, </w:t>
      </w:r>
    </w:p>
    <w:p w14:paraId="64E90ADC" w14:textId="0788CCEE" w:rsidR="004F655C" w:rsidRPr="00AE191A" w:rsidRDefault="004F655C" w:rsidP="004F655C">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lang w:val="en-GB"/>
        </w:rPr>
        <w:tab/>
        <w:t>Gap between base and welded sheet</w:t>
      </w:r>
      <w:r>
        <w:rPr>
          <w:rFonts w:ascii="Cambria" w:hAnsi="Cambria"/>
          <w:lang w:val="en-GB"/>
        </w:rPr>
        <w:t xml:space="preserve">. </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1619250" cy="971550"/>
                    </a:xfrm>
                    <a:prstGeom prst="rect">
                      <a:avLst/>
                    </a:prstGeom>
                  </pic:spPr>
                </pic:pic>
              </a:graphicData>
            </a:graphic>
          </wp:inline>
        </w:drawing>
      </w:r>
    </w:p>
    <w:p w14:paraId="79EA2C4D" w14:textId="14ACF7BA" w:rsidR="000D79B0" w:rsidRDefault="00AF605E" w:rsidP="0013175B">
      <w:pPr>
        <w:pStyle w:val="Beschriftung"/>
        <w:rPr>
          <w:b w:val="0"/>
          <w:bCs w:val="0"/>
          <w:noProof/>
        </w:rPr>
      </w:pPr>
      <w:bookmarkStart w:id="1821" w:name="_Ref158846370"/>
      <w:bookmarkStart w:id="1822" w:name="_Toc159618903"/>
      <w:r>
        <w:t xml:space="preserve">Figure </w:t>
      </w:r>
      <w:r>
        <w:fldChar w:fldCharType="begin"/>
      </w:r>
      <w:r>
        <w:instrText xml:space="preserve"> SEQ Figure \* ARABIC </w:instrText>
      </w:r>
      <w:r>
        <w:fldChar w:fldCharType="separate"/>
      </w:r>
      <w:r w:rsidR="0012574E">
        <w:rPr>
          <w:noProof/>
        </w:rPr>
        <w:t>60</w:t>
      </w:r>
      <w:r>
        <w:fldChar w:fldCharType="end"/>
      </w:r>
      <w:bookmarkEnd w:id="1821"/>
      <w:r>
        <w:t xml:space="preserve"> — Edge Weld </w:t>
      </w:r>
      <w:r w:rsidR="001C3E58">
        <w:t xml:space="preserve">sheet </w:t>
      </w:r>
      <w:proofErr w:type="gramStart"/>
      <w:r w:rsidR="001C3E58">
        <w:t>layout</w:t>
      </w:r>
      <w:bookmarkEnd w:id="1822"/>
      <w:proofErr w:type="gramEnd"/>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3" w:name="_Toc3557026"/>
      <w:bookmarkStart w:id="1824" w:name="_Toc34747276"/>
      <w:bookmarkStart w:id="1825" w:name="_Toc77102095"/>
      <w:r w:rsidRPr="00F54804">
        <w:t>Weld Parameters</w:t>
      </w:r>
      <w:bookmarkEnd w:id="1823"/>
      <w:bookmarkEnd w:id="1824"/>
      <w:bookmarkEnd w:id="1825"/>
      <w:r w:rsidR="00C30CE3">
        <w:t xml:space="preserve"> </w:t>
      </w:r>
    </w:p>
    <w:p w14:paraId="1A9385F8" w14:textId="2AB44AE8"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12574E">
        <w:t xml:space="preserve">Figure </w:t>
      </w:r>
      <w:r w:rsidR="0012574E">
        <w:rPr>
          <w:noProof/>
        </w:rPr>
        <w:t>61</w:t>
      </w:r>
      <w:r>
        <w:fldChar w:fldCharType="end"/>
      </w:r>
      <w:r>
        <w:t>)</w:t>
      </w:r>
      <w:r w:rsidRPr="005C2D94">
        <w:t xml:space="preserve">: </w:t>
      </w:r>
    </w:p>
    <w:p w14:paraId="28872AD3" w14:textId="478DCC29" w:rsidR="00C30CE3" w:rsidRPr="0013175B" w:rsidRDefault="00C30CE3" w:rsidP="00C30CE3">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t>Width of the weld</w:t>
      </w:r>
      <w:proofErr w:type="gramStart"/>
      <w:r>
        <w:rPr>
          <w:rFonts w:ascii="Cambria" w:hAnsi="Cambria"/>
          <w:lang w:val="en-GB"/>
        </w:rPr>
        <w:t>, ;</w:t>
      </w:r>
      <w:proofErr w:type="gramEnd"/>
    </w:p>
    <w:p w14:paraId="6482AF2D" w14:textId="3C19DF06" w:rsidR="00C30CE3" w:rsidRPr="0013175B" w:rsidRDefault="00C30CE3" w:rsidP="00C30CE3">
      <w:pPr>
        <w:pStyle w:val="Aufzhlungszeichen"/>
        <w:numPr>
          <w:ilvl w:val="0"/>
          <w:numId w:val="10"/>
        </w:numPr>
        <w:ind w:left="357" w:hanging="357"/>
        <w:rPr>
          <w:rFonts w:ascii="Cambria" w:hAnsi="Cambria"/>
          <w:lang w:val="en-GB"/>
        </w:rPr>
      </w:pPr>
      <w:r w:rsidRPr="0013175B">
        <w:rPr>
          <w:rFonts w:ascii="Cambria" w:hAnsi="Cambria"/>
          <w:sz w:val="24"/>
          <w:szCs w:val="28"/>
          <w:lang w:val="en-GB"/>
        </w:rPr>
        <w:t>e</w:t>
      </w:r>
      <w:r w:rsidRPr="0013175B">
        <w:rPr>
          <w:rFonts w:ascii="Cambria" w:hAnsi="Cambria"/>
          <w:lang w:val="en-GB"/>
        </w:rPr>
        <w:tab/>
        <w:t>Reinforcement</w:t>
      </w:r>
      <w:r>
        <w:rPr>
          <w:rFonts w:ascii="Cambria" w:hAnsi="Cambria"/>
          <w:lang w:val="en-GB"/>
        </w:rPr>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1752600" cy="1104900"/>
                    </a:xfrm>
                    <a:prstGeom prst="rect">
                      <a:avLst/>
                    </a:prstGeom>
                  </pic:spPr>
                </pic:pic>
              </a:graphicData>
            </a:graphic>
          </wp:inline>
        </w:drawing>
      </w:r>
    </w:p>
    <w:p w14:paraId="6EB2710B" w14:textId="3178B82E" w:rsidR="000D79B0" w:rsidRPr="00F54804" w:rsidRDefault="00FF4F65" w:rsidP="00FF4F65">
      <w:pPr>
        <w:pStyle w:val="Beschriftung"/>
      </w:pPr>
      <w:bookmarkStart w:id="1826" w:name="_Ref158846537"/>
      <w:bookmarkStart w:id="1827" w:name="_Toc159618904"/>
      <w:r>
        <w:t xml:space="preserve">Figure </w:t>
      </w:r>
      <w:r>
        <w:fldChar w:fldCharType="begin"/>
      </w:r>
      <w:r>
        <w:instrText xml:space="preserve"> SEQ Figure \* ARABIC </w:instrText>
      </w:r>
      <w:r>
        <w:fldChar w:fldCharType="separate"/>
      </w:r>
      <w:r w:rsidR="0012574E">
        <w:rPr>
          <w:noProof/>
        </w:rPr>
        <w:t>61</w:t>
      </w:r>
      <w:r>
        <w:fldChar w:fldCharType="end"/>
      </w:r>
      <w:bookmarkEnd w:id="1826"/>
      <w:r>
        <w:t xml:space="preserve"> — Edge Weld </w:t>
      </w:r>
      <w:proofErr w:type="gramStart"/>
      <w:r>
        <w:t>parameters</w:t>
      </w:r>
      <w:bookmarkEnd w:id="1827"/>
      <w:proofErr w:type="gramEnd"/>
    </w:p>
    <w:p w14:paraId="39E9CAC3" w14:textId="3F6648EB"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12574E" w:rsidRPr="00F54804">
        <w:t xml:space="preserve">Table </w:t>
      </w:r>
      <w:r w:rsidR="0012574E">
        <w:rPr>
          <w:noProof/>
        </w:rPr>
        <w:t>102</w:t>
      </w:r>
      <w:r w:rsidR="003E2C5A">
        <w:fldChar w:fldCharType="end"/>
      </w:r>
      <w:r w:rsidR="003E2C5A">
        <w:t>)</w:t>
      </w:r>
      <w:r w:rsidRPr="005C2D94">
        <w:t>:</w:t>
      </w:r>
      <w:r w:rsidRPr="00F54804">
        <w:t xml:space="preserve"> </w:t>
      </w:r>
    </w:p>
    <w:p w14:paraId="03224CE8" w14:textId="78791CA5" w:rsidR="0025265B" w:rsidRPr="005C2D94" w:rsidRDefault="0025265B" w:rsidP="001640C5">
      <w:pPr>
        <w:pStyle w:val="Beschriftung"/>
        <w:keepNext/>
        <w:keepLines/>
      </w:pPr>
      <w:bookmarkStart w:id="1828" w:name="_Ref157790964"/>
      <w:bookmarkStart w:id="1829" w:name="_Toc159619034"/>
      <w:r w:rsidRPr="00F54804">
        <w:t xml:space="preserve">Table </w:t>
      </w:r>
      <w:r w:rsidRPr="005C2D94">
        <w:fldChar w:fldCharType="begin"/>
      </w:r>
      <w:r w:rsidRPr="00F54804">
        <w:instrText xml:space="preserve"> SEQ Table \* ARABIC </w:instrText>
      </w:r>
      <w:r w:rsidRPr="005C2D94">
        <w:fldChar w:fldCharType="separate"/>
      </w:r>
      <w:r w:rsidR="0012574E">
        <w:rPr>
          <w:noProof/>
        </w:rPr>
        <w:t>102</w:t>
      </w:r>
      <w:r w:rsidRPr="005C2D94">
        <w:fldChar w:fldCharType="end"/>
      </w:r>
      <w:bookmarkEnd w:id="1828"/>
      <w:r w:rsidR="00916E78">
        <w:t xml:space="preserve"> —</w:t>
      </w:r>
      <w:r w:rsidR="00916E78" w:rsidRPr="00F54804">
        <w:t xml:space="preserve"> </w:t>
      </w:r>
      <w:r w:rsidRPr="00F54804">
        <w:t>Parameters of Edge Weld</w:t>
      </w:r>
      <w:r w:rsidR="00955250" w:rsidRPr="00F54804">
        <w:t xml:space="preserve"> </w:t>
      </w:r>
      <w:r w:rsidR="00955250">
        <w:t xml:space="preserve">for its single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bookmarkEnd w:id="1829"/>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lastRenderedPageBreak/>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A1D8AA9" w:rsidR="00EF1B33" w:rsidRPr="00951A4A" w:rsidRDefault="00CA06B3"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30" w:name="_Toc338939175"/>
      <w:bookmarkStart w:id="1831" w:name="_Toc3557027"/>
      <w:bookmarkStart w:id="1832" w:name="_Toc34747277"/>
      <w:bookmarkStart w:id="1833" w:name="_Toc77102096"/>
      <w:r w:rsidRPr="000A1B7B">
        <w:t>Attributes</w:t>
      </w:r>
      <w:bookmarkEnd w:id="1830"/>
      <w:bookmarkEnd w:id="1831"/>
      <w:bookmarkEnd w:id="1832"/>
      <w:bookmarkEnd w:id="1833"/>
    </w:p>
    <w:p w14:paraId="6AF985F8" w14:textId="64E44524" w:rsidR="00F85C4B" w:rsidRDefault="00FC68DB" w:rsidP="000E094F">
      <w:pPr>
        <w:pStyle w:val="berschrift5"/>
      </w:pPr>
      <w:bookmarkStart w:id="1834" w:name="_Toc338939177"/>
      <w:r w:rsidRPr="00F54804">
        <w:t>Attribute</w:t>
      </w:r>
      <w:r w:rsidR="00F3142F">
        <w:t xml:space="preserve"> </w:t>
      </w:r>
      <w:proofErr w:type="gramStart"/>
      <w:r w:rsidRPr="009C4D05">
        <w:rPr>
          <w:rFonts w:ascii="Courier New" w:hAnsi="Courier New"/>
          <w:bCs/>
        </w:rPr>
        <w:t>base</w:t>
      </w:r>
      <w:bookmarkEnd w:id="1834"/>
      <w:proofErr w:type="gramEnd"/>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5" w:name="_Toc338939178"/>
      <w:r w:rsidRPr="00F54804">
        <w:t>Attribute</w:t>
      </w:r>
      <w:r w:rsidR="00F3142F">
        <w:t xml:space="preserve"> </w:t>
      </w:r>
      <w:proofErr w:type="gramStart"/>
      <w:r w:rsidRPr="009C4D05">
        <w:rPr>
          <w:rFonts w:ascii="Courier New" w:hAnsi="Courier New"/>
          <w:bCs/>
        </w:rPr>
        <w:t>technology</w:t>
      </w:r>
      <w:bookmarkEnd w:id="1835"/>
      <w:proofErr w:type="gramEnd"/>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6" w:name="_Toc338939179"/>
      <w:bookmarkStart w:id="1837" w:name="_Toc3557028"/>
      <w:bookmarkStart w:id="1838" w:name="_Toc34747278"/>
      <w:bookmarkStart w:id="1839" w:name="_Toc77102097"/>
      <w:r w:rsidRPr="00F54804">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836"/>
      <w:bookmarkEnd w:id="1837"/>
      <w:bookmarkEnd w:id="1838"/>
      <w:bookmarkEnd w:id="1839"/>
      <w:proofErr w:type="spellEnd"/>
      <w:r w:rsidR="009C4D05" w:rsidRPr="009C4D05">
        <w:rPr>
          <w:rFonts w:ascii="Courier New" w:hAnsi="Courier New"/>
          <w:bCs/>
        </w:rPr>
        <w:t>/&gt;</w:t>
      </w:r>
      <w:r w:rsidR="00F85C4B">
        <w:t xml:space="preserve"> </w:t>
      </w:r>
    </w:p>
    <w:p w14:paraId="33656E2A" w14:textId="65D7BF8D"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12574E" w:rsidRPr="00F54804">
        <w:t xml:space="preserve">Table </w:t>
      </w:r>
      <w:r w:rsidR="0012574E">
        <w:rPr>
          <w:noProof/>
        </w:rPr>
        <w:t>103</w:t>
      </w:r>
      <w:r w:rsidR="003E2C5A">
        <w:fldChar w:fldCharType="end"/>
      </w:r>
      <w:r w:rsidR="003E2C5A">
        <w:t>)</w:t>
      </w:r>
      <w:r w:rsidRPr="00F54804">
        <w:t>:</w:t>
      </w:r>
      <w:r w:rsidR="003E2C5A">
        <w:t xml:space="preserve"> </w:t>
      </w:r>
    </w:p>
    <w:p w14:paraId="0C8ECA97" w14:textId="60DF0672" w:rsidR="0025265B" w:rsidRPr="00F54804" w:rsidRDefault="0025265B" w:rsidP="001640C5">
      <w:pPr>
        <w:pStyle w:val="Beschriftung"/>
        <w:keepNext/>
        <w:keepLines/>
      </w:pPr>
      <w:bookmarkStart w:id="1840" w:name="_Ref157790982"/>
      <w:bookmarkStart w:id="1841" w:name="_Toc159619035"/>
      <w:r w:rsidRPr="00F54804">
        <w:t xml:space="preserve">Table </w:t>
      </w:r>
      <w:r w:rsidRPr="00F54804">
        <w:fldChar w:fldCharType="begin"/>
      </w:r>
      <w:r w:rsidRPr="00F54804">
        <w:instrText xml:space="preserve"> SEQ Table \* ARABIC </w:instrText>
      </w:r>
      <w:r w:rsidRPr="00F54804">
        <w:fldChar w:fldCharType="separate"/>
      </w:r>
      <w:r w:rsidR="0012574E">
        <w:rPr>
          <w:noProof/>
        </w:rPr>
        <w:t>103</w:t>
      </w:r>
      <w:r w:rsidRPr="00F54804">
        <w:fldChar w:fldCharType="end"/>
      </w:r>
      <w:bookmarkEnd w:id="1840"/>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841"/>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0985C01C"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lastRenderedPageBreak/>
        <w:t>Attribute</w:t>
      </w:r>
      <w:r w:rsidR="00F3142F">
        <w:t xml:space="preserve"> </w:t>
      </w:r>
      <w:proofErr w:type="gramStart"/>
      <w:r w:rsidRPr="009D59E3">
        <w:rPr>
          <w:rFonts w:ascii="Courier New" w:hAnsi="Courier New"/>
          <w:bCs/>
        </w:rPr>
        <w:t>section</w:t>
      </w:r>
      <w:proofErr w:type="gramEnd"/>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6CC2862E"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5039E0">
        <w:rPr>
          <w:rStyle w:val="CodeCharacter"/>
        </w:rPr>
        <w:t>i_weld</w:t>
      </w:r>
      <w:proofErr w:type="spellEnd"/>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2574E">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2" w:name="_Toc338939182"/>
      <w:r w:rsidRPr="00F54804">
        <w:t>Attribute</w:t>
      </w:r>
      <w:r w:rsidR="00F3142F">
        <w:t xml:space="preserve"> </w:t>
      </w:r>
      <w:proofErr w:type="gramStart"/>
      <w:r w:rsidRPr="009D59E3">
        <w:rPr>
          <w:rFonts w:ascii="Courier New" w:hAnsi="Courier New"/>
          <w:bCs/>
        </w:rPr>
        <w:t>width</w:t>
      </w:r>
      <w:bookmarkEnd w:id="1842"/>
      <w:proofErr w:type="gramEnd"/>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3" w:name="_Toc338939184"/>
      <w:r w:rsidRPr="000A1B7B">
        <w:t>Attribute</w:t>
      </w:r>
      <w:r w:rsidR="00F3142F">
        <w:t xml:space="preserve"> </w:t>
      </w:r>
      <w:proofErr w:type="gramStart"/>
      <w:r w:rsidRPr="009D59E3">
        <w:rPr>
          <w:rFonts w:ascii="Courier New" w:hAnsi="Courier New"/>
          <w:bCs/>
        </w:rPr>
        <w:t>filler</w:t>
      </w:r>
      <w:bookmarkEnd w:id="1843"/>
      <w:proofErr w:type="gramEnd"/>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0FC642B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proofErr w:type="spellStart"/>
      <w:r w:rsidRPr="009D59E3">
        <w:rPr>
          <w:rFonts w:ascii="Courier New" w:hAnsi="Courier New"/>
          <w:bCs/>
        </w:rPr>
        <w:t>filler_</w:t>
      </w:r>
      <w:proofErr w:type="gramStart"/>
      <w:r w:rsidRPr="009D59E3">
        <w:rPr>
          <w:rFonts w:ascii="Courier New" w:hAnsi="Courier New"/>
          <w:bCs/>
        </w:rPr>
        <w:t>material</w:t>
      </w:r>
      <w:proofErr w:type="spellEnd"/>
      <w:proofErr w:type="gramEnd"/>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proofErr w:type="spellStart"/>
      <w:r w:rsidRPr="004658DB">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95FD286" w14:textId="29760CC0" w:rsidR="00FC68DB" w:rsidRPr="0013175B"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4C1C34C6" w14:textId="2FA6E4AA" w:rsidR="00FC68DB" w:rsidRPr="005C2D94" w:rsidRDefault="00FC68DB">
      <w:pPr>
        <w:pStyle w:val="berschrift4"/>
      </w:pPr>
      <w:bookmarkStart w:id="1844" w:name="WeldDefinitionIWeld"/>
      <w:bookmarkStart w:id="1845" w:name="_Toc3557029"/>
      <w:bookmarkStart w:id="1846" w:name="_Toc34747279"/>
      <w:bookmarkStart w:id="1847" w:name="_Toc77102098"/>
      <w:bookmarkStart w:id="1848" w:name="_Toc288200765"/>
      <w:bookmarkStart w:id="1849" w:name="_Toc338939109"/>
      <w:bookmarkEnd w:id="1844"/>
      <w:r w:rsidRPr="00F54804">
        <w:t>Element</w:t>
      </w:r>
      <w:r w:rsidR="00F3142F">
        <w:t xml:space="preserve"> </w:t>
      </w:r>
      <w:r w:rsidR="009D59E3" w:rsidRPr="009D59E3">
        <w:rPr>
          <w:rFonts w:ascii="Courier New" w:hAnsi="Courier New"/>
          <w:bCs/>
        </w:rPr>
        <w:t>&lt;</w:t>
      </w:r>
      <w:proofErr w:type="spellStart"/>
      <w:r w:rsidRPr="009D59E3">
        <w:rPr>
          <w:rFonts w:ascii="Courier New" w:hAnsi="Courier New"/>
          <w:bCs/>
        </w:rPr>
        <w:t>sheet_parameter</w:t>
      </w:r>
      <w:bookmarkEnd w:id="1845"/>
      <w:bookmarkEnd w:id="1846"/>
      <w:bookmarkEnd w:id="1847"/>
      <w:proofErr w:type="spellEnd"/>
      <w:r w:rsidR="009D59E3" w:rsidRPr="009D59E3">
        <w:rPr>
          <w:rFonts w:ascii="Courier New" w:hAnsi="Courier New"/>
          <w:bCs/>
        </w:rPr>
        <w:t>/&gt;</w:t>
      </w:r>
      <w:r w:rsidR="00482059">
        <w:t xml:space="preserve"> </w:t>
      </w:r>
    </w:p>
    <w:p w14:paraId="71215E74" w14:textId="1F8CCD69"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12574E" w:rsidRPr="00F54804">
        <w:t xml:space="preserve">Table </w:t>
      </w:r>
      <w:r w:rsidR="0012574E">
        <w:rPr>
          <w:noProof/>
        </w:rPr>
        <w:t>104</w:t>
      </w:r>
      <w:r w:rsidR="009570F3">
        <w:fldChar w:fldCharType="end"/>
      </w:r>
      <w:r w:rsidR="009570F3">
        <w:t>)</w:t>
      </w:r>
      <w:r w:rsidRPr="00D7391D">
        <w:t>:</w:t>
      </w:r>
    </w:p>
    <w:p w14:paraId="6C9D0BD2" w14:textId="012A2675" w:rsidR="0025265B" w:rsidRPr="000A1B7B" w:rsidRDefault="0025265B" w:rsidP="001640C5">
      <w:pPr>
        <w:pStyle w:val="Beschriftung"/>
        <w:keepNext/>
        <w:keepLines/>
      </w:pPr>
      <w:bookmarkStart w:id="1850" w:name="_Ref157791088"/>
      <w:bookmarkStart w:id="1851" w:name="_Toc159619036"/>
      <w:r w:rsidRPr="00F54804">
        <w:t xml:space="preserve">Table </w:t>
      </w:r>
      <w:r w:rsidRPr="005C2D94">
        <w:fldChar w:fldCharType="begin"/>
      </w:r>
      <w:r w:rsidRPr="00F54804">
        <w:instrText xml:space="preserve"> SEQ Table \* ARABIC </w:instrText>
      </w:r>
      <w:r w:rsidRPr="005C2D94">
        <w:fldChar w:fldCharType="separate"/>
      </w:r>
      <w:r w:rsidR="0012574E">
        <w:rPr>
          <w:noProof/>
        </w:rPr>
        <w:t>104</w:t>
      </w:r>
      <w:r w:rsidRPr="005C2D94">
        <w:fldChar w:fldCharType="end"/>
      </w:r>
      <w:bookmarkEnd w:id="1850"/>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004658DB" w:rsidRPr="004658DB">
        <w:t xml:space="preserve">edge </w:t>
      </w:r>
      <w:r w:rsidR="004658DB">
        <w:t>w</w:t>
      </w:r>
      <w:r w:rsidRPr="001E4607">
        <w:t>eld</w:t>
      </w:r>
      <w:bookmarkEnd w:id="1851"/>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lastRenderedPageBreak/>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6437F96C" w14:textId="06AD59F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526895D3" w14:textId="7064E352" w:rsidR="00FC68DB" w:rsidRPr="00D97F70" w:rsidRDefault="00FC68DB" w:rsidP="00B202D2">
      <w:pPr>
        <w:pStyle w:val="berschrift3"/>
      </w:pPr>
      <w:bookmarkStart w:id="1852" w:name="_Toc3557030"/>
      <w:bookmarkStart w:id="1853" w:name="_Toc34747280"/>
      <w:bookmarkStart w:id="1854" w:name="_Toc77102099"/>
      <w:bookmarkStart w:id="1855" w:name="_Toc159618809"/>
      <w:r w:rsidRPr="00D97F70">
        <w:t>I-Weld</w:t>
      </w:r>
      <w:bookmarkEnd w:id="1848"/>
      <w:bookmarkEnd w:id="1849"/>
      <w:bookmarkEnd w:id="1852"/>
      <w:bookmarkEnd w:id="1853"/>
      <w:bookmarkEnd w:id="1854"/>
      <w:bookmarkEnd w:id="1855"/>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6" w:name="_Toc3557031"/>
      <w:bookmarkStart w:id="1857" w:name="_Toc34747281"/>
      <w:bookmarkStart w:id="1858" w:name="_Toc77102100"/>
      <w:r w:rsidRPr="00F54804">
        <w:t>Sheet Parameters</w:t>
      </w:r>
      <w:bookmarkEnd w:id="1856"/>
      <w:bookmarkEnd w:id="1857"/>
      <w:bookmarkEnd w:id="1858"/>
      <w:r w:rsidR="000E3E4F">
        <w:t xml:space="preserve"> </w:t>
      </w:r>
    </w:p>
    <w:p w14:paraId="5EFBBD16" w14:textId="4CE4D4A1"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12574E" w:rsidRPr="00F54804">
        <w:t xml:space="preserve">Figure </w:t>
      </w:r>
      <w:r w:rsidR="0012574E">
        <w:rPr>
          <w:noProof/>
        </w:rPr>
        <w:t>62</w:t>
      </w:r>
      <w:r w:rsidRPr="00A86874">
        <w:fldChar w:fldCharType="end"/>
      </w:r>
      <w:r w:rsidRPr="00A86874">
        <w:t xml:space="preserve">): </w:t>
      </w:r>
    </w:p>
    <w:p w14:paraId="7A91CD1B" w14:textId="080AAB31" w:rsidR="000E3E4F" w:rsidRPr="00A86874" w:rsidRDefault="000E3E4F" w:rsidP="000E3E4F">
      <w:pPr>
        <w:pStyle w:val="Aufzhlungszeichen"/>
        <w:keepNext/>
        <w:numPr>
          <w:ilvl w:val="0"/>
          <w:numId w:val="10"/>
        </w:numPr>
        <w:rPr>
          <w:rFonts w:ascii="Cambria" w:hAnsi="Cambria"/>
          <w:szCs w:val="22"/>
          <w:lang w:val="en-GB"/>
        </w:rPr>
      </w:pPr>
      <w:proofErr w:type="spellStart"/>
      <w:r w:rsidRPr="00A86874">
        <w:rPr>
          <w:rFonts w:ascii="Cambria" w:hAnsi="Cambria"/>
          <w:szCs w:val="22"/>
          <w:lang w:val="en-GB"/>
        </w:rPr>
        <w:t>t</w:t>
      </w:r>
      <w:r w:rsidRPr="00A86874">
        <w:rPr>
          <w:rFonts w:ascii="Cambria" w:hAnsi="Cambria"/>
          <w:szCs w:val="22"/>
          <w:vertAlign w:val="subscript"/>
          <w:lang w:val="en-GB"/>
        </w:rPr>
        <w:t>B</w:t>
      </w:r>
      <w:proofErr w:type="spellEnd"/>
      <w:r w:rsidRPr="00A86874">
        <w:rPr>
          <w:rFonts w:ascii="Cambria" w:hAnsi="Cambria"/>
          <w:szCs w:val="22"/>
          <w:vertAlign w:val="subscript"/>
          <w:lang w:val="en-GB"/>
        </w:rPr>
        <w:tab/>
      </w:r>
      <w:r w:rsidRPr="00A86874">
        <w:rPr>
          <w:rFonts w:ascii="Cambria" w:hAnsi="Cambria"/>
          <w:szCs w:val="22"/>
          <w:lang w:val="en-GB"/>
        </w:rPr>
        <w:t xml:space="preserve">Thickness of base sheet, </w:t>
      </w:r>
    </w:p>
    <w:p w14:paraId="46767606" w14:textId="544E5F34"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1</w:t>
      </w:r>
      <w:r w:rsidRPr="00A86874">
        <w:rPr>
          <w:rFonts w:ascii="Cambria" w:hAnsi="Cambria"/>
          <w:szCs w:val="22"/>
          <w:lang w:val="en-GB"/>
        </w:rPr>
        <w:tab/>
        <w:t xml:space="preserve">Thickness of welded sheet, </w:t>
      </w:r>
    </w:p>
    <w:p w14:paraId="499AAFB4" w14:textId="161F298E" w:rsidR="000E3E4F" w:rsidRPr="00A86874" w:rsidRDefault="000E3E4F" w:rsidP="000E3E4F">
      <w:pPr>
        <w:pStyle w:val="Aufzhlungszeichen"/>
        <w:numPr>
          <w:ilvl w:val="0"/>
          <w:numId w:val="10"/>
        </w:numPr>
        <w:ind w:left="357" w:hanging="357"/>
        <w:rPr>
          <w:rFonts w:ascii="Cambria" w:hAnsi="Cambria"/>
          <w:szCs w:val="22"/>
          <w:lang w:val="en-GB"/>
        </w:rPr>
      </w:pPr>
      <w:r w:rsidRPr="00A86874">
        <w:rPr>
          <w:rFonts w:ascii="Cambria" w:hAnsi="Cambria"/>
          <w:szCs w:val="22"/>
          <w:lang w:val="en-GB"/>
        </w:rPr>
        <w:t>c</w:t>
      </w:r>
      <w:r w:rsidRPr="00A86874">
        <w:rPr>
          <w:rFonts w:ascii="Cambria" w:hAnsi="Cambria"/>
          <w:szCs w:val="22"/>
          <w:lang w:val="en-GB"/>
        </w:rPr>
        <w:tab/>
        <w:t xml:space="preserve">Gap between base and welded sheet.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a:off x="0" y="0"/>
                      <a:ext cx="2286000" cy="962025"/>
                    </a:xfrm>
                    <a:prstGeom prst="rect">
                      <a:avLst/>
                    </a:prstGeom>
                  </pic:spPr>
                </pic:pic>
              </a:graphicData>
            </a:graphic>
          </wp:inline>
        </w:drawing>
      </w:r>
      <w:r>
        <w:rPr>
          <w:noProof/>
        </w:rPr>
        <w:t xml:space="preserve"> </w:t>
      </w:r>
    </w:p>
    <w:p w14:paraId="416BD3BD" w14:textId="4A94692D" w:rsidR="00C7035E" w:rsidRDefault="00C7035E" w:rsidP="00C7035E">
      <w:pPr>
        <w:pStyle w:val="Beschriftung"/>
      </w:pPr>
      <w:bookmarkStart w:id="1859" w:name="_Ref158847303"/>
      <w:bookmarkStart w:id="1860" w:name="_Toc159618905"/>
      <w:r w:rsidRPr="00F54804">
        <w:t xml:space="preserve">Figure </w:t>
      </w:r>
      <w:r w:rsidRPr="005C2D94">
        <w:fldChar w:fldCharType="begin"/>
      </w:r>
      <w:r w:rsidRPr="00F54804">
        <w:instrText xml:space="preserve"> SEQ Figure \* ARABIC </w:instrText>
      </w:r>
      <w:r w:rsidRPr="005C2D94">
        <w:fldChar w:fldCharType="separate"/>
      </w:r>
      <w:r w:rsidR="0012574E">
        <w:rPr>
          <w:noProof/>
        </w:rPr>
        <w:t>62</w:t>
      </w:r>
      <w:r w:rsidRPr="005C2D94">
        <w:fldChar w:fldCharType="end"/>
      </w:r>
      <w:bookmarkEnd w:id="1859"/>
      <w:r>
        <w:t xml:space="preserve"> —</w:t>
      </w:r>
      <w:r w:rsidRPr="00F54804">
        <w:t xml:space="preserve"> I-Weld </w:t>
      </w:r>
      <w:r w:rsidR="001C3E58">
        <w:t xml:space="preserve">sheet </w:t>
      </w:r>
      <w:proofErr w:type="gramStart"/>
      <w:r w:rsidR="001C3E58">
        <w:t>layout</w:t>
      </w:r>
      <w:bookmarkEnd w:id="1860"/>
      <w:proofErr w:type="gramEnd"/>
      <w:r w:rsidRPr="00F54804">
        <w:t xml:space="preserve"> </w:t>
      </w:r>
    </w:p>
    <w:p w14:paraId="38C5A449" w14:textId="0032CFFC" w:rsidR="00FC68DB" w:rsidRDefault="00FC68DB">
      <w:pPr>
        <w:pStyle w:val="berschrift4"/>
      </w:pPr>
      <w:bookmarkStart w:id="1861" w:name="_Toc3557032"/>
      <w:bookmarkStart w:id="1862" w:name="_Toc34747282"/>
      <w:bookmarkStart w:id="1863" w:name="_Toc77102101"/>
      <w:r w:rsidRPr="00F54804">
        <w:t>Weld Parameters</w:t>
      </w:r>
      <w:bookmarkEnd w:id="1861"/>
      <w:bookmarkEnd w:id="1862"/>
      <w:bookmarkEnd w:id="1863"/>
      <w:r w:rsidR="006C3892">
        <w:t xml:space="preserve"> </w:t>
      </w:r>
    </w:p>
    <w:p w14:paraId="54D0F0AB" w14:textId="0BB8F70C"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12574E" w:rsidRPr="00BD52D7">
        <w:t xml:space="preserve">Figure </w:t>
      </w:r>
      <w:r w:rsidR="0012574E">
        <w:rPr>
          <w:noProof/>
        </w:rPr>
        <w:t>63</w:t>
      </w:r>
      <w:r>
        <w:fldChar w:fldCharType="end"/>
      </w:r>
      <w:r>
        <w:t>)</w:t>
      </w:r>
      <w:r w:rsidRPr="001E4607">
        <w:t xml:space="preserve">: </w:t>
      </w:r>
    </w:p>
    <w:p w14:paraId="6EADB665" w14:textId="3A790DDA" w:rsidR="000E3E4F" w:rsidRPr="0013175B" w:rsidRDefault="000E3E4F" w:rsidP="000E3E4F">
      <w:pPr>
        <w:pStyle w:val="Aufzhlungszeichen"/>
        <w:numPr>
          <w:ilvl w:val="0"/>
          <w:numId w:val="10"/>
        </w:numPr>
        <w:rPr>
          <w:rFonts w:ascii="Cambria" w:hAnsi="Cambria"/>
          <w:lang w:val="en-GB"/>
        </w:rPr>
      </w:pPr>
      <w:r w:rsidRPr="00A86874">
        <w:rPr>
          <w:rFonts w:ascii="Cambria" w:hAnsi="Cambria"/>
          <w:szCs w:val="22"/>
          <w:lang w:val="en-GB"/>
        </w:rPr>
        <w:t>b</w:t>
      </w:r>
      <w:r w:rsidRPr="00A86874">
        <w:rPr>
          <w:rFonts w:ascii="Cambria" w:hAnsi="Cambria"/>
          <w:szCs w:val="22"/>
          <w:lang w:val="en-GB"/>
        </w:rPr>
        <w:tab/>
        <w:t>Width of</w:t>
      </w:r>
      <w:r w:rsidRPr="0013175B">
        <w:rPr>
          <w:rFonts w:ascii="Cambria" w:hAnsi="Cambria"/>
          <w:lang w:val="en-GB"/>
        </w:rPr>
        <w:t xml:space="preserve"> the weld</w:t>
      </w:r>
      <w:r>
        <w:rPr>
          <w:rFonts w:ascii="Cambria" w:hAnsi="Cambria"/>
          <w:lang w:val="en-GB"/>
        </w:rPr>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11DE3638" w14:textId="6DEEB32A" w:rsidR="00C7035E" w:rsidRDefault="00C7035E" w:rsidP="00C7035E">
      <w:pPr>
        <w:pStyle w:val="Beschriftung"/>
      </w:pPr>
      <w:bookmarkStart w:id="1864" w:name="_Ref158847370"/>
      <w:bookmarkStart w:id="1865" w:name="_Toc159618906"/>
      <w:r w:rsidRPr="00BD52D7">
        <w:t xml:space="preserve">Figure </w:t>
      </w:r>
      <w:r w:rsidRPr="005C2D94">
        <w:fldChar w:fldCharType="begin"/>
      </w:r>
      <w:r w:rsidRPr="00F54804">
        <w:instrText xml:space="preserve"> SEQ Figure \* ARABIC </w:instrText>
      </w:r>
      <w:r w:rsidRPr="005C2D94">
        <w:fldChar w:fldCharType="separate"/>
      </w:r>
      <w:r w:rsidR="0012574E">
        <w:rPr>
          <w:noProof/>
        </w:rPr>
        <w:t>63</w:t>
      </w:r>
      <w:r w:rsidRPr="005C2D94">
        <w:fldChar w:fldCharType="end"/>
      </w:r>
      <w:bookmarkEnd w:id="1864"/>
      <w:r>
        <w:t xml:space="preserve"> —</w:t>
      </w:r>
      <w:r w:rsidRPr="00F54804">
        <w:t xml:space="preserve"> I-</w:t>
      </w:r>
      <w:r w:rsidR="001C3E58">
        <w:t xml:space="preserve">weld </w:t>
      </w:r>
      <w:proofErr w:type="gramStart"/>
      <w:r w:rsidR="001C3E58">
        <w:t>parameter</w:t>
      </w:r>
      <w:r w:rsidRPr="00F54804">
        <w:t>s</w:t>
      </w:r>
      <w:bookmarkEnd w:id="1865"/>
      <w:proofErr w:type="gramEnd"/>
      <w:r>
        <w:t xml:space="preserve"> </w:t>
      </w:r>
    </w:p>
    <w:p w14:paraId="0B5BA3AE" w14:textId="385C3BF9" w:rsidR="00FC68DB" w:rsidRDefault="00FC68DB" w:rsidP="00153289">
      <w:pPr>
        <w:keepNext/>
      </w:pPr>
      <w:r w:rsidRPr="00F54804">
        <w:lastRenderedPageBreak/>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12574E" w:rsidRPr="00F54804">
        <w:t xml:space="preserve">Table </w:t>
      </w:r>
      <w:r w:rsidR="0012574E">
        <w:rPr>
          <w:noProof/>
        </w:rPr>
        <w:t>105</w:t>
      </w:r>
      <w:r w:rsidR="009570F3">
        <w:fldChar w:fldCharType="end"/>
      </w:r>
      <w:r w:rsidR="009570F3">
        <w:t>)</w:t>
      </w:r>
      <w:r w:rsidRPr="00F54804">
        <w:t>:</w:t>
      </w:r>
      <w:r w:rsidR="009570F3">
        <w:t xml:space="preserve"> </w:t>
      </w:r>
    </w:p>
    <w:p w14:paraId="42992C78" w14:textId="57AB2FC5" w:rsidR="0025265B" w:rsidRPr="00F54804" w:rsidRDefault="0025265B" w:rsidP="001640C5">
      <w:pPr>
        <w:pStyle w:val="Beschriftung"/>
        <w:keepNext/>
        <w:keepLines/>
      </w:pPr>
      <w:bookmarkStart w:id="1866" w:name="_Ref157791112"/>
      <w:bookmarkStart w:id="1867" w:name="_Toc159619037"/>
      <w:r w:rsidRPr="00F54804">
        <w:t xml:space="preserve">Table </w:t>
      </w:r>
      <w:r w:rsidRPr="005C2D94">
        <w:fldChar w:fldCharType="begin"/>
      </w:r>
      <w:r w:rsidRPr="00F54804">
        <w:instrText xml:space="preserve"> SEQ Table \* ARABIC </w:instrText>
      </w:r>
      <w:r w:rsidRPr="005C2D94">
        <w:fldChar w:fldCharType="separate"/>
      </w:r>
      <w:r w:rsidR="0012574E">
        <w:rPr>
          <w:noProof/>
        </w:rPr>
        <w:t>105</w:t>
      </w:r>
      <w:r w:rsidRPr="005C2D94">
        <w:fldChar w:fldCharType="end"/>
      </w:r>
      <w:bookmarkEnd w:id="1866"/>
      <w:r w:rsidR="00916E78">
        <w:t xml:space="preserve"> —</w:t>
      </w:r>
      <w:r w:rsidR="00916E78" w:rsidRPr="00F54804">
        <w:t xml:space="preserve"> </w:t>
      </w:r>
      <w:r w:rsidRPr="00F54804">
        <w:t>Parameters of I-Weld</w:t>
      </w:r>
      <w:r w:rsidR="00EF4392">
        <w:t xml:space="preserve"> for its single </w:t>
      </w:r>
      <w:r w:rsidR="00EF4392" w:rsidRPr="006D3531">
        <w:rPr>
          <w:rFonts w:ascii="Courier New" w:hAnsi="Courier New" w:cs="Courier New"/>
        </w:rPr>
        <w:t>&lt;</w:t>
      </w:r>
      <w:proofErr w:type="spellStart"/>
      <w:r w:rsidR="00EF4392" w:rsidRPr="006D3531">
        <w:rPr>
          <w:rFonts w:ascii="Courier New" w:hAnsi="Courier New" w:cs="Courier New"/>
        </w:rPr>
        <w:t>weld_position</w:t>
      </w:r>
      <w:proofErr w:type="spellEnd"/>
      <w:r w:rsidR="00EF4392" w:rsidRPr="006D3531">
        <w:rPr>
          <w:rFonts w:ascii="Courier New" w:hAnsi="Courier New" w:cs="Courier New"/>
        </w:rPr>
        <w:t>/&gt;</w:t>
      </w:r>
      <w:bookmarkEnd w:id="1867"/>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68" w:name="_Toc338939186"/>
      <w:bookmarkStart w:id="1869" w:name="_Toc3557033"/>
      <w:bookmarkStart w:id="1870" w:name="_Toc34747283"/>
      <w:bookmarkStart w:id="1871" w:name="_Toc77102102"/>
      <w:r w:rsidRPr="000A1B7B">
        <w:t>Attributes</w:t>
      </w:r>
      <w:bookmarkEnd w:id="1868"/>
      <w:bookmarkEnd w:id="1869"/>
      <w:bookmarkEnd w:id="1870"/>
      <w:bookmarkEnd w:id="1871"/>
    </w:p>
    <w:p w14:paraId="10428E7A" w14:textId="4ADBC7D9" w:rsidR="00D43455" w:rsidRDefault="00FC68DB" w:rsidP="000E094F">
      <w:pPr>
        <w:pStyle w:val="berschrift5"/>
      </w:pPr>
      <w:bookmarkStart w:id="1872" w:name="_Toc338939188"/>
      <w:r w:rsidRPr="00F54804">
        <w:t>Attribute</w:t>
      </w:r>
      <w:r w:rsidR="00F3142F">
        <w:t xml:space="preserve"> </w:t>
      </w:r>
      <w:proofErr w:type="gramStart"/>
      <w:r w:rsidRPr="0094077B">
        <w:rPr>
          <w:rFonts w:ascii="Courier New" w:hAnsi="Courier New"/>
          <w:bCs/>
        </w:rPr>
        <w:t>base</w:t>
      </w:r>
      <w:bookmarkEnd w:id="1872"/>
      <w:proofErr w:type="gramEnd"/>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3" w:name="_Toc338939189"/>
      <w:r w:rsidRPr="00F54804">
        <w:t>Attribute</w:t>
      </w:r>
      <w:r w:rsidR="00F3142F">
        <w:t xml:space="preserve"> </w:t>
      </w:r>
      <w:proofErr w:type="gramStart"/>
      <w:r w:rsidRPr="0094077B">
        <w:rPr>
          <w:rFonts w:ascii="Courier New" w:hAnsi="Courier New"/>
          <w:bCs/>
        </w:rPr>
        <w:t>technology</w:t>
      </w:r>
      <w:bookmarkEnd w:id="1873"/>
      <w:proofErr w:type="gramEnd"/>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4" w:name="_Toc338939190"/>
      <w:bookmarkStart w:id="1875" w:name="_Toc3557034"/>
      <w:bookmarkStart w:id="1876" w:name="_Toc34747284"/>
      <w:bookmarkStart w:id="1877" w:name="_Toc77102103"/>
      <w:r w:rsidRPr="00F54804">
        <w:t>Element</w:t>
      </w:r>
      <w:r w:rsidR="00F3142F">
        <w:t xml:space="preserve"> </w:t>
      </w:r>
      <w:r w:rsidR="0094077B" w:rsidRPr="0094077B">
        <w:rPr>
          <w:rFonts w:ascii="Courier New" w:hAnsi="Courier New"/>
          <w:bCs/>
        </w:rPr>
        <w:t>&lt;</w:t>
      </w:r>
      <w:proofErr w:type="spellStart"/>
      <w:r w:rsidRPr="0094077B">
        <w:rPr>
          <w:rFonts w:ascii="Courier New" w:hAnsi="Courier New"/>
          <w:bCs/>
        </w:rPr>
        <w:t>weld_position</w:t>
      </w:r>
      <w:bookmarkEnd w:id="1874"/>
      <w:bookmarkEnd w:id="1875"/>
      <w:bookmarkEnd w:id="1876"/>
      <w:bookmarkEnd w:id="1877"/>
      <w:proofErr w:type="spellEnd"/>
      <w:r w:rsidR="0094077B" w:rsidRPr="0094077B">
        <w:rPr>
          <w:rFonts w:ascii="Courier New" w:hAnsi="Courier New"/>
          <w:bCs/>
        </w:rPr>
        <w:t>/&gt;</w:t>
      </w:r>
      <w:r w:rsidR="00D43455">
        <w:t xml:space="preserve"> </w:t>
      </w:r>
    </w:p>
    <w:p w14:paraId="5B0AAE44" w14:textId="50AA59A5"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12574E" w:rsidRPr="00F54804">
        <w:t xml:space="preserve">Table </w:t>
      </w:r>
      <w:r w:rsidR="0012574E">
        <w:rPr>
          <w:noProof/>
        </w:rPr>
        <w:t>106</w:t>
      </w:r>
      <w:r w:rsidR="009570F3">
        <w:fldChar w:fldCharType="end"/>
      </w:r>
      <w:r w:rsidR="009570F3">
        <w:t>)</w:t>
      </w:r>
      <w:r w:rsidRPr="00D7391D">
        <w:t>:</w:t>
      </w:r>
      <w:r w:rsidR="009570F3">
        <w:t xml:space="preserve"> </w:t>
      </w:r>
    </w:p>
    <w:p w14:paraId="6322E398" w14:textId="331D2632" w:rsidR="0025265B" w:rsidRPr="000A1B7B" w:rsidRDefault="0025265B" w:rsidP="001640C5">
      <w:pPr>
        <w:pStyle w:val="Beschriftung"/>
        <w:keepNext/>
        <w:keepLines/>
      </w:pPr>
      <w:bookmarkStart w:id="1878" w:name="_Ref157791122"/>
      <w:bookmarkStart w:id="1879" w:name="_Toc159619038"/>
      <w:r w:rsidRPr="00F54804">
        <w:t xml:space="preserve">Table </w:t>
      </w:r>
      <w:r w:rsidRPr="005C2D94">
        <w:fldChar w:fldCharType="begin"/>
      </w:r>
      <w:r w:rsidRPr="00F54804">
        <w:instrText xml:space="preserve"> SEQ Table \* ARABIC </w:instrText>
      </w:r>
      <w:r w:rsidRPr="005C2D94">
        <w:fldChar w:fldCharType="separate"/>
      </w:r>
      <w:r w:rsidR="0012574E">
        <w:rPr>
          <w:noProof/>
        </w:rPr>
        <w:t>106</w:t>
      </w:r>
      <w:r w:rsidRPr="005C2D94">
        <w:fldChar w:fldCharType="end"/>
      </w:r>
      <w:bookmarkEnd w:id="1878"/>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A2259C">
        <w:t>I-Weld</w:t>
      </w:r>
      <w:bookmarkEnd w:id="1879"/>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80" w:name="_Toc338939192"/>
      <w:proofErr w:type="spellStart"/>
      <w:r w:rsidRPr="00780314">
        <w:rPr>
          <w:lang w:val="es-ES"/>
        </w:rPr>
        <w:t>Attributes</w:t>
      </w:r>
      <w:proofErr w:type="spellEnd"/>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0C90CCE6"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lastRenderedPageBreak/>
        <w:t>Attribute</w:t>
      </w:r>
      <w:r w:rsidR="00F3142F">
        <w:t xml:space="preserve"> </w:t>
      </w:r>
      <w:proofErr w:type="gramStart"/>
      <w:r w:rsidRPr="000747CF">
        <w:rPr>
          <w:rFonts w:ascii="Courier New" w:hAnsi="Courier New"/>
          <w:bCs/>
        </w:rPr>
        <w:t>width</w:t>
      </w:r>
      <w:bookmarkEnd w:id="1880"/>
      <w:proofErr w:type="gramEnd"/>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1" w:name="_Toc338939194"/>
      <w:r w:rsidRPr="00F54804">
        <w:t>Attribute</w:t>
      </w:r>
      <w:r w:rsidR="00F3142F">
        <w:t xml:space="preserve"> </w:t>
      </w:r>
      <w:proofErr w:type="gramStart"/>
      <w:r w:rsidRPr="000747CF">
        <w:rPr>
          <w:rFonts w:ascii="Courier New" w:hAnsi="Courier New"/>
          <w:bCs/>
        </w:rPr>
        <w:t>filler</w:t>
      </w:r>
      <w:bookmarkEnd w:id="1881"/>
      <w:proofErr w:type="gramEnd"/>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3EB2C679"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proofErr w:type="spellStart"/>
      <w:r w:rsidRPr="000747CF">
        <w:rPr>
          <w:rFonts w:ascii="Courier New" w:hAnsi="Courier New"/>
          <w:bCs/>
        </w:rPr>
        <w:t>filler_</w:t>
      </w:r>
      <w:proofErr w:type="gramStart"/>
      <w:r w:rsidRPr="000747CF">
        <w:rPr>
          <w:rFonts w:ascii="Courier New" w:hAnsi="Courier New"/>
          <w:bCs/>
        </w:rPr>
        <w:t>material</w:t>
      </w:r>
      <w:proofErr w:type="spellEnd"/>
      <w:proofErr w:type="gramEnd"/>
      <w:r w:rsidR="00D43455">
        <w:t xml:space="preserve"> </w:t>
      </w:r>
    </w:p>
    <w:p w14:paraId="2680E60F" w14:textId="49BDE0D5"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="E7018-X"/&gt;</w:t>
      </w:r>
    </w:p>
    <w:p w14:paraId="2E13DCDF"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88A0F9F" w14:textId="1D373B8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05541231" w14:textId="0CA20FC8" w:rsidR="00D43455" w:rsidRDefault="00FC68DB">
      <w:pPr>
        <w:pStyle w:val="berschrift4"/>
      </w:pPr>
      <w:bookmarkStart w:id="1882" w:name="WeldDefinitionOverlapWeld"/>
      <w:bookmarkStart w:id="1883" w:name="_Toc3557035"/>
      <w:bookmarkStart w:id="1884" w:name="_Toc34747285"/>
      <w:bookmarkStart w:id="1885" w:name="_Toc77102104"/>
      <w:bookmarkStart w:id="1886" w:name="_Toc288200766"/>
      <w:bookmarkStart w:id="1887" w:name="_Toc338939110"/>
      <w:bookmarkEnd w:id="1882"/>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883"/>
      <w:bookmarkEnd w:id="1884"/>
      <w:bookmarkEnd w:id="1885"/>
      <w:proofErr w:type="spellEnd"/>
      <w:r w:rsidR="003575B7" w:rsidRPr="003575B7">
        <w:rPr>
          <w:rFonts w:ascii="Courier New" w:hAnsi="Courier New"/>
          <w:bCs/>
        </w:rPr>
        <w:t>/&gt;</w:t>
      </w:r>
      <w:r w:rsidR="00D43455">
        <w:t xml:space="preserve"> </w:t>
      </w:r>
    </w:p>
    <w:p w14:paraId="1DFC0A55" w14:textId="5F7348B6"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12574E" w:rsidRPr="00D97F70">
        <w:t xml:space="preserve">Table </w:t>
      </w:r>
      <w:r w:rsidR="0012574E">
        <w:rPr>
          <w:noProof/>
        </w:rPr>
        <w:t>107</w:t>
      </w:r>
      <w:r w:rsidR="009570F3">
        <w:fldChar w:fldCharType="end"/>
      </w:r>
      <w:r w:rsidR="009570F3">
        <w:t>)</w:t>
      </w:r>
      <w:r w:rsidRPr="00D97F70">
        <w:t>:</w:t>
      </w:r>
      <w:r w:rsidR="009570F3">
        <w:t xml:space="preserve"> </w:t>
      </w:r>
    </w:p>
    <w:p w14:paraId="582ABE55" w14:textId="3EA947AF" w:rsidR="0025265B" w:rsidRPr="00D97F70" w:rsidRDefault="0025265B" w:rsidP="001640C5">
      <w:pPr>
        <w:pStyle w:val="Beschriftung"/>
        <w:keepNext/>
        <w:keepLines/>
      </w:pPr>
      <w:bookmarkStart w:id="1888" w:name="_Ref157791148"/>
      <w:bookmarkStart w:id="1889" w:name="_Toc159619039"/>
      <w:r w:rsidRPr="00D97F70">
        <w:t xml:space="preserve">Table </w:t>
      </w:r>
      <w:r w:rsidRPr="00D97F70">
        <w:fldChar w:fldCharType="begin"/>
      </w:r>
      <w:r w:rsidRPr="00D97F70">
        <w:instrText xml:space="preserve"> SEQ Table \* ARABIC </w:instrText>
      </w:r>
      <w:r w:rsidRPr="00D97F70">
        <w:fldChar w:fldCharType="separate"/>
      </w:r>
      <w:r w:rsidR="0012574E">
        <w:rPr>
          <w:noProof/>
        </w:rPr>
        <w:t>107</w:t>
      </w:r>
      <w:r w:rsidRPr="00D97F70">
        <w:fldChar w:fldCharType="end"/>
      </w:r>
      <w:bookmarkEnd w:id="1888"/>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A2259C">
        <w:t>I-Weld</w:t>
      </w:r>
      <w:bookmarkEnd w:id="1889"/>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CAA3508" w14:textId="481E002D"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58C16246" w14:textId="56D188FD" w:rsidR="00FC68DB" w:rsidRDefault="00FC68DB" w:rsidP="00B202D2">
      <w:pPr>
        <w:pStyle w:val="berschrift3"/>
      </w:pPr>
      <w:bookmarkStart w:id="1890" w:name="_Toc3557036"/>
      <w:bookmarkStart w:id="1891" w:name="_Toc34747286"/>
      <w:bookmarkStart w:id="1892" w:name="_Toc77102105"/>
      <w:bookmarkStart w:id="1893" w:name="_Toc159618810"/>
      <w:r w:rsidRPr="00F54804">
        <w:t>Overlap Weld</w:t>
      </w:r>
      <w:bookmarkEnd w:id="1886"/>
      <w:bookmarkEnd w:id="1887"/>
      <w:bookmarkEnd w:id="1890"/>
      <w:bookmarkEnd w:id="1891"/>
      <w:bookmarkEnd w:id="1892"/>
      <w:bookmarkEnd w:id="1893"/>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lastRenderedPageBreak/>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894" w:name="_Toc3557037"/>
      <w:bookmarkStart w:id="1895" w:name="_Toc34747287"/>
      <w:bookmarkStart w:id="1896" w:name="_Toc77102106"/>
      <w:r w:rsidRPr="00F54804">
        <w:t>Simple Overlap Weld</w:t>
      </w:r>
      <w:bookmarkEnd w:id="1894"/>
      <w:bookmarkEnd w:id="1895"/>
      <w:bookmarkEnd w:id="1896"/>
    </w:p>
    <w:p w14:paraId="773F7403" w14:textId="066BD0C5" w:rsidR="00FC68DB" w:rsidRDefault="00FC68DB" w:rsidP="000E094F">
      <w:pPr>
        <w:pStyle w:val="berschrift5"/>
      </w:pPr>
      <w:r w:rsidRPr="00F54804">
        <w:t>Sheet Parameters</w:t>
      </w:r>
      <w:r w:rsidR="0068697B">
        <w:t xml:space="preserve"> </w:t>
      </w:r>
    </w:p>
    <w:p w14:paraId="00C4C475" w14:textId="172C3F93"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12574E">
        <w:t xml:space="preserve">Figure </w:t>
      </w:r>
      <w:r w:rsidR="0012574E">
        <w:rPr>
          <w:noProof/>
        </w:rPr>
        <w:t>64</w:t>
      </w:r>
      <w:r>
        <w:fldChar w:fldCharType="end"/>
      </w:r>
      <w:r w:rsidRPr="0068697B">
        <w:t xml:space="preserve">): </w:t>
      </w:r>
    </w:p>
    <w:p w14:paraId="17B15D1A" w14:textId="29CB5375" w:rsidR="0068697B" w:rsidRPr="0068697B" w:rsidRDefault="0068697B" w:rsidP="0068697B">
      <w:pPr>
        <w:pStyle w:val="Aufzhlungszeichen"/>
        <w:keepNext/>
        <w:numPr>
          <w:ilvl w:val="0"/>
          <w:numId w:val="10"/>
        </w:numPr>
        <w:rPr>
          <w:rFonts w:ascii="Cambria" w:hAnsi="Cambria"/>
          <w:szCs w:val="22"/>
          <w:lang w:val="en-GB"/>
        </w:rPr>
      </w:pPr>
      <w:proofErr w:type="spellStart"/>
      <w:r w:rsidRPr="0068697B">
        <w:rPr>
          <w:rFonts w:ascii="Cambria" w:hAnsi="Cambria"/>
          <w:szCs w:val="22"/>
          <w:lang w:val="en-GB"/>
        </w:rPr>
        <w:t>t</w:t>
      </w:r>
      <w:r w:rsidRPr="0068697B">
        <w:rPr>
          <w:rFonts w:ascii="Cambria" w:hAnsi="Cambria"/>
          <w:szCs w:val="22"/>
          <w:vertAlign w:val="subscript"/>
          <w:lang w:val="en-GB"/>
        </w:rPr>
        <w:t>B</w:t>
      </w:r>
      <w:proofErr w:type="spellEnd"/>
      <w:r w:rsidRPr="0068697B">
        <w:rPr>
          <w:rFonts w:ascii="Cambria" w:hAnsi="Cambria"/>
          <w:szCs w:val="22"/>
          <w:vertAlign w:val="subscript"/>
          <w:lang w:val="en-GB"/>
        </w:rPr>
        <w:tab/>
      </w:r>
      <w:r w:rsidRPr="0068697B">
        <w:rPr>
          <w:rFonts w:ascii="Cambria" w:hAnsi="Cambria"/>
          <w:szCs w:val="22"/>
          <w:lang w:val="en-GB"/>
        </w:rPr>
        <w:t>Thickness of base sheet</w:t>
      </w:r>
      <w:r>
        <w:rPr>
          <w:rFonts w:ascii="Cambria" w:hAnsi="Cambria"/>
          <w:szCs w:val="22"/>
          <w:lang w:val="en-GB"/>
        </w:rPr>
        <w:t xml:space="preserve">, </w:t>
      </w:r>
    </w:p>
    <w:p w14:paraId="0A4D6273" w14:textId="3FD7660C"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1</w:t>
      </w:r>
      <w:r w:rsidRPr="0068697B">
        <w:rPr>
          <w:rFonts w:ascii="Cambria" w:hAnsi="Cambria"/>
          <w:szCs w:val="22"/>
          <w:lang w:val="en-GB"/>
        </w:rPr>
        <w:tab/>
        <w:t>Thickness of welded sheet</w:t>
      </w:r>
      <w:r>
        <w:rPr>
          <w:rFonts w:ascii="Cambria" w:hAnsi="Cambria"/>
          <w:szCs w:val="22"/>
          <w:lang w:val="en-GB"/>
        </w:rPr>
        <w:t xml:space="preserve">, </w:t>
      </w:r>
    </w:p>
    <w:p w14:paraId="55C69700" w14:textId="45729ED8" w:rsidR="0068697B" w:rsidRPr="0068697B" w:rsidRDefault="0068697B" w:rsidP="0068697B">
      <w:pPr>
        <w:pStyle w:val="Aufzhlungszeichen"/>
        <w:numPr>
          <w:ilvl w:val="0"/>
          <w:numId w:val="10"/>
        </w:numPr>
        <w:spacing w:after="120"/>
        <w:ind w:left="357" w:hanging="357"/>
        <w:rPr>
          <w:rFonts w:ascii="Cambria" w:hAnsi="Cambria"/>
          <w:szCs w:val="22"/>
          <w:lang w:val="en-GB"/>
        </w:rPr>
      </w:pPr>
      <w:r w:rsidRPr="0068697B">
        <w:rPr>
          <w:rFonts w:ascii="Cambria" w:hAnsi="Cambria"/>
          <w:szCs w:val="22"/>
          <w:lang w:val="en-GB"/>
        </w:rPr>
        <w:t>c</w:t>
      </w:r>
      <w:r w:rsidRPr="0068697B">
        <w:rPr>
          <w:rFonts w:ascii="Cambria" w:hAnsi="Cambria"/>
          <w:szCs w:val="22"/>
          <w:lang w:val="en-GB"/>
        </w:rPr>
        <w:tab/>
        <w:t>Gap between base and welded sheet.</w:t>
      </w:r>
      <w:r>
        <w:rPr>
          <w:rFonts w:ascii="Cambria" w:hAnsi="Cambria"/>
          <w:szCs w:val="22"/>
          <w:lang w:val="en-GB"/>
        </w:rPr>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2333625" cy="962025"/>
                    </a:xfrm>
                    <a:prstGeom prst="rect">
                      <a:avLst/>
                    </a:prstGeom>
                  </pic:spPr>
                </pic:pic>
              </a:graphicData>
            </a:graphic>
          </wp:inline>
        </w:drawing>
      </w:r>
    </w:p>
    <w:p w14:paraId="35B95DD8" w14:textId="7469C428" w:rsidR="00261D7B" w:rsidRPr="0013175B" w:rsidRDefault="00261D7B" w:rsidP="00375E15">
      <w:pPr>
        <w:pStyle w:val="Beschriftung"/>
        <w:rPr>
          <w:sz w:val="20"/>
        </w:rPr>
      </w:pPr>
      <w:bookmarkStart w:id="1897" w:name="_Ref158899780"/>
      <w:bookmarkStart w:id="1898" w:name="_Toc159618907"/>
      <w:r>
        <w:t xml:space="preserve">Figure </w:t>
      </w:r>
      <w:r>
        <w:fldChar w:fldCharType="begin"/>
      </w:r>
      <w:r>
        <w:instrText xml:space="preserve"> SEQ Figure \* ARABIC </w:instrText>
      </w:r>
      <w:r>
        <w:fldChar w:fldCharType="separate"/>
      </w:r>
      <w:r w:rsidR="0012574E">
        <w:rPr>
          <w:noProof/>
        </w:rPr>
        <w:t>64</w:t>
      </w:r>
      <w:r>
        <w:fldChar w:fldCharType="end"/>
      </w:r>
      <w:bookmarkEnd w:id="1897"/>
      <w:r w:rsidR="002D7110">
        <w:t xml:space="preserve"> </w:t>
      </w:r>
      <w:r>
        <w:t xml:space="preserve">— Overlap Weld </w:t>
      </w:r>
      <w:r w:rsidR="001C3E58">
        <w:t xml:space="preserve">sheet </w:t>
      </w:r>
      <w:proofErr w:type="gramStart"/>
      <w:r w:rsidR="001C3E58">
        <w:t>layout</w:t>
      </w:r>
      <w:bookmarkEnd w:id="1898"/>
      <w:proofErr w:type="gramEnd"/>
      <w:r w:rsidR="00D71693">
        <w:t xml:space="preserve"> </w:t>
      </w:r>
    </w:p>
    <w:p w14:paraId="40C2160D" w14:textId="4FE47A45" w:rsidR="00FC68DB" w:rsidRDefault="00FC68DB" w:rsidP="000E094F">
      <w:pPr>
        <w:pStyle w:val="berschrift5"/>
      </w:pPr>
      <w:r w:rsidRPr="00F54804">
        <w:t>Weld Parameters</w:t>
      </w:r>
      <w:r w:rsidR="00A86874">
        <w:t xml:space="preserve"> </w:t>
      </w:r>
    </w:p>
    <w:p w14:paraId="56FD809D" w14:textId="4AB4D20A"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12574E">
        <w:t xml:space="preserve">Figure </w:t>
      </w:r>
      <w:r w:rsidR="0012574E">
        <w:rPr>
          <w:noProof/>
        </w:rPr>
        <w:t>65</w:t>
      </w:r>
      <w:r>
        <w:fldChar w:fldCharType="end"/>
      </w:r>
      <w:r>
        <w:t>)</w:t>
      </w:r>
      <w:r w:rsidRPr="00A86874">
        <w:t>:</w:t>
      </w:r>
      <w:r>
        <w:t xml:space="preserve"> </w:t>
      </w:r>
    </w:p>
    <w:p w14:paraId="563BEF2F" w14:textId="71F88D61"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a</w:t>
      </w:r>
      <w:r w:rsidRPr="00A86874">
        <w:rPr>
          <w:rFonts w:ascii="Cambria" w:hAnsi="Cambria"/>
          <w:szCs w:val="22"/>
          <w:vertAlign w:val="subscript"/>
          <w:lang w:val="en-GB"/>
        </w:rPr>
        <w:t>1</w:t>
      </w:r>
      <w:r w:rsidRPr="00A86874">
        <w:rPr>
          <w:rFonts w:ascii="Cambria" w:hAnsi="Cambria"/>
          <w:szCs w:val="22"/>
          <w:lang w:val="en-GB"/>
        </w:rPr>
        <w:tab/>
        <w:t>Thickness of the weld (a-value, throat)</w:t>
      </w:r>
      <w:r>
        <w:rPr>
          <w:rFonts w:ascii="Cambria" w:hAnsi="Cambria"/>
          <w:szCs w:val="22"/>
          <w:lang w:val="en-GB"/>
        </w:rPr>
        <w:t xml:space="preserve">, </w:t>
      </w:r>
    </w:p>
    <w:p w14:paraId="5453CA58" w14:textId="22BC4A0F"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d</w:t>
      </w:r>
      <w:r w:rsidRPr="00A86874">
        <w:rPr>
          <w:rFonts w:ascii="Cambria" w:hAnsi="Cambria"/>
          <w:szCs w:val="22"/>
          <w:vertAlign w:val="subscript"/>
          <w:lang w:val="en-GB"/>
        </w:rPr>
        <w:t>1</w:t>
      </w:r>
      <w:r w:rsidRPr="00A86874">
        <w:rPr>
          <w:rFonts w:ascii="Cambria" w:hAnsi="Cambria"/>
          <w:szCs w:val="22"/>
          <w:lang w:val="en-GB"/>
        </w:rPr>
        <w:tab/>
        <w:t>Depth of the penetration</w:t>
      </w:r>
      <w:r>
        <w:rPr>
          <w:rFonts w:ascii="Cambria" w:hAnsi="Cambria"/>
          <w:szCs w:val="22"/>
          <w:lang w:val="en-GB"/>
        </w:rPr>
        <w:t xml:space="preserve">, </w:t>
      </w:r>
    </w:p>
    <w:p w14:paraId="2D867DDE" w14:textId="2C71F97E" w:rsidR="00A86874" w:rsidRPr="00A86874" w:rsidRDefault="00A86874" w:rsidP="00A86874">
      <w:pPr>
        <w:pStyle w:val="Aufzhlungszeichen"/>
        <w:numPr>
          <w:ilvl w:val="0"/>
          <w:numId w:val="10"/>
        </w:numPr>
        <w:ind w:left="357" w:hanging="357"/>
        <w:rPr>
          <w:rFonts w:ascii="Cambria" w:hAnsi="Cambria"/>
          <w:szCs w:val="22"/>
          <w:lang w:val="en-GB"/>
        </w:rPr>
      </w:pPr>
      <w:r w:rsidRPr="00A86874">
        <w:rPr>
          <w:rFonts w:ascii="Cambria" w:hAnsi="Cambria" w:cs="Arial"/>
          <w:szCs w:val="22"/>
          <w:lang w:val="en-GB"/>
        </w:rPr>
        <w:t>β</w:t>
      </w:r>
      <w:r w:rsidRPr="00A86874">
        <w:rPr>
          <w:rFonts w:ascii="Cambria" w:hAnsi="Cambria"/>
          <w:szCs w:val="22"/>
          <w:vertAlign w:val="subscript"/>
          <w:lang w:val="en-GB"/>
        </w:rPr>
        <w:t>1</w:t>
      </w:r>
      <w:r w:rsidRPr="00A86874">
        <w:rPr>
          <w:rFonts w:ascii="Cambria" w:hAnsi="Cambria"/>
          <w:szCs w:val="22"/>
          <w:lang w:val="en-GB"/>
        </w:rPr>
        <w:tab/>
        <w:t>Weld angle.</w:t>
      </w:r>
      <w:r>
        <w:rPr>
          <w:rFonts w:ascii="Cambria" w:hAnsi="Cambria"/>
          <w:szCs w:val="22"/>
          <w:lang w:val="en-GB"/>
        </w:rPr>
        <w:t xml:space="preserve"> </w:t>
      </w:r>
    </w:p>
    <w:p w14:paraId="144E6546" w14:textId="0B337CC4" w:rsidR="00A86874" w:rsidRDefault="00A86874" w:rsidP="00A86874">
      <w:pPr>
        <w:keepNext/>
        <w:jc w:val="center"/>
        <w:rPr>
          <w:lang w:eastAsia="ja-JP"/>
        </w:rPr>
      </w:pPr>
      <w:r>
        <w:rPr>
          <w:noProof/>
          <w:lang w:eastAsia="ja-JP"/>
        </w:rPr>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2333625" cy="962025"/>
                    </a:xfrm>
                    <a:prstGeom prst="rect">
                      <a:avLst/>
                    </a:prstGeom>
                  </pic:spPr>
                </pic:pic>
              </a:graphicData>
            </a:graphic>
          </wp:inline>
        </w:drawing>
      </w:r>
    </w:p>
    <w:p w14:paraId="575D4203" w14:textId="140FAFBF" w:rsidR="00FC68DB" w:rsidRPr="0013175B" w:rsidRDefault="00261D7B" w:rsidP="00314DA6">
      <w:pPr>
        <w:pStyle w:val="Beschriftung"/>
        <w:rPr>
          <w:sz w:val="20"/>
        </w:rPr>
      </w:pPr>
      <w:bookmarkStart w:id="1899" w:name="_Ref158899910"/>
      <w:bookmarkStart w:id="1900" w:name="_Toc159618908"/>
      <w:r>
        <w:t xml:space="preserve">Figure </w:t>
      </w:r>
      <w:r>
        <w:fldChar w:fldCharType="begin"/>
      </w:r>
      <w:r>
        <w:instrText xml:space="preserve"> SEQ Figure \* ARABIC </w:instrText>
      </w:r>
      <w:r>
        <w:fldChar w:fldCharType="separate"/>
      </w:r>
      <w:r w:rsidR="0012574E">
        <w:rPr>
          <w:noProof/>
        </w:rPr>
        <w:t>65</w:t>
      </w:r>
      <w:r>
        <w:fldChar w:fldCharType="end"/>
      </w:r>
      <w:bookmarkEnd w:id="1899"/>
      <w:r w:rsidR="002D7110">
        <w:t xml:space="preserve"> </w:t>
      </w:r>
      <w:r>
        <w:t xml:space="preserve">— Overlap </w:t>
      </w:r>
      <w:r w:rsidR="001C3E58">
        <w:t xml:space="preserve">weld </w:t>
      </w:r>
      <w:proofErr w:type="gramStart"/>
      <w:r w:rsidR="001C3E58">
        <w:t>parameter</w:t>
      </w:r>
      <w:r>
        <w:t>s</w:t>
      </w:r>
      <w:bookmarkEnd w:id="1900"/>
      <w:proofErr w:type="gramEnd"/>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6B5D4B5E"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12574E">
        <w:t xml:space="preserve">Figure </w:t>
      </w:r>
      <w:r w:rsidR="0012574E">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30229420" w:rsidR="00FC68DB" w:rsidRDefault="00210B28" w:rsidP="00701FF5">
      <w:pPr>
        <w:keepNext/>
        <w:spacing w:line="240" w:lineRule="auto"/>
      </w:pPr>
      <w:r>
        <w:lastRenderedPageBreak/>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12574E" w:rsidRPr="00F54804">
        <w:t xml:space="preserve">Table </w:t>
      </w:r>
      <w:r w:rsidR="0012574E">
        <w:rPr>
          <w:noProof/>
        </w:rPr>
        <w:t>108</w:t>
      </w:r>
      <w:r w:rsidR="009570F3">
        <w:fldChar w:fldCharType="end"/>
      </w:r>
      <w:r w:rsidR="009570F3">
        <w:t>)</w:t>
      </w:r>
      <w:r w:rsidR="00FC68DB" w:rsidRPr="00BD52D7">
        <w:t>:</w:t>
      </w:r>
      <w:r w:rsidR="009570F3">
        <w:t xml:space="preserve"> </w:t>
      </w:r>
    </w:p>
    <w:p w14:paraId="70AD57C1" w14:textId="3A2D4A8D" w:rsidR="0025265B" w:rsidRPr="00BD52D7" w:rsidRDefault="0025265B" w:rsidP="001640C5">
      <w:pPr>
        <w:pStyle w:val="Beschriftung"/>
        <w:keepNext/>
        <w:keepLines/>
      </w:pPr>
      <w:bookmarkStart w:id="1901" w:name="_Ref157791170"/>
      <w:bookmarkStart w:id="1902" w:name="_Toc159619040"/>
      <w:r w:rsidRPr="00F54804">
        <w:t xml:space="preserve">Table </w:t>
      </w:r>
      <w:r w:rsidRPr="00F54804">
        <w:fldChar w:fldCharType="begin"/>
      </w:r>
      <w:r w:rsidRPr="00F54804">
        <w:instrText xml:space="preserve"> SEQ Table \* ARABIC </w:instrText>
      </w:r>
      <w:r w:rsidRPr="00F54804">
        <w:fldChar w:fldCharType="separate"/>
      </w:r>
      <w:r w:rsidR="0012574E">
        <w:rPr>
          <w:noProof/>
        </w:rPr>
        <w:t>108</w:t>
      </w:r>
      <w:r w:rsidRPr="00F54804">
        <w:fldChar w:fldCharType="end"/>
      </w:r>
      <w:bookmarkEnd w:id="1901"/>
      <w:r w:rsidR="005F32CD">
        <w:t xml:space="preserve"> —</w:t>
      </w:r>
      <w:r w:rsidR="005F32CD" w:rsidRPr="00F54804">
        <w:t xml:space="preserve"> </w:t>
      </w:r>
      <w:r w:rsidRPr="00F54804">
        <w:t>Parameters of Overlap Weld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902"/>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 xml:space="preserve">per </w:t>
            </w:r>
            <w:proofErr w:type="spellStart"/>
            <w:r w:rsidR="005219B5" w:rsidRPr="005219B5">
              <w:rPr>
                <w:b/>
              </w:rPr>
              <w:t>w.p.</w:t>
            </w:r>
            <w:proofErr w:type="spellEnd"/>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77777777" w:rsidR="00FC68DB" w:rsidRPr="005219B5" w:rsidRDefault="00FC68DB" w:rsidP="005219B5">
            <w:pPr>
              <w:keepNext/>
              <w:spacing w:line="240" w:lineRule="auto"/>
              <w:jc w:val="left"/>
              <w:rPr>
                <w:b/>
              </w:rPr>
            </w:pPr>
            <w:r w:rsidRPr="005219B5">
              <w:rPr>
                <w:b/>
              </w:rPr>
              <w:t>Value Range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77777777" w:rsidR="00FC68DB" w:rsidRPr="005219B5" w:rsidRDefault="00FC68DB" w:rsidP="005219B5">
            <w:pPr>
              <w:keepNext/>
              <w:spacing w:line="240" w:lineRule="auto"/>
              <w:jc w:val="left"/>
              <w:rPr>
                <w:b/>
              </w:rPr>
            </w:pPr>
            <w:r w:rsidRPr="005219B5">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w:t>
            </w:r>
            <w:proofErr w:type="spellStart"/>
            <w:r w:rsidRPr="005219B5">
              <w:rPr>
                <w:sz w:val="20"/>
              </w:rPr>
              <w:t>deg</w:t>
            </w:r>
            <w:proofErr w:type="spellEnd"/>
            <w:r w:rsidRPr="005219B5">
              <w:rPr>
                <w:sz w:val="20"/>
              </w:rPr>
              <w:t>]</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6C502410" w14:textId="6BD64564" w:rsidR="009C5218"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3" w:name="_Toc338939112"/>
      <w:bookmarkStart w:id="1904" w:name="_Toc3557038"/>
      <w:bookmarkStart w:id="1905" w:name="_Toc34747288"/>
      <w:bookmarkStart w:id="1906" w:name="_Toc77102107"/>
      <w:r w:rsidRPr="000A1B7B">
        <w:t>Single Sided Double Overlap Weld</w:t>
      </w:r>
      <w:bookmarkEnd w:id="1903"/>
      <w:bookmarkEnd w:id="1904"/>
      <w:bookmarkEnd w:id="1905"/>
      <w:bookmarkEnd w:id="1906"/>
    </w:p>
    <w:p w14:paraId="3FE06576" w14:textId="2F29CDBD" w:rsidR="00261D7B" w:rsidRDefault="00470A9D" w:rsidP="00261D7B">
      <w:pPr>
        <w:keepNext/>
      </w:pPr>
      <w:r>
        <w:rPr>
          <w:noProof/>
        </w:rPr>
        <w:drawing>
          <wp:anchor distT="0" distB="0" distL="114300" distR="114300" simplePos="0" relativeHeight="251802112" behindDoc="0" locked="0" layoutInCell="1" allowOverlap="1" wp14:anchorId="0B22C9C4" wp14:editId="10562893">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12574E">
        <w:t xml:space="preserve">Figure </w:t>
      </w:r>
      <w:r w:rsidR="0012574E">
        <w:rPr>
          <w:noProof/>
        </w:rPr>
        <w:t>66</w:t>
      </w:r>
      <w:r w:rsidR="00AC60BD">
        <w:fldChar w:fldCharType="end"/>
      </w:r>
      <w:r w:rsidR="00AC60BD">
        <w:t>:</w:t>
      </w:r>
      <w:r w:rsidR="001B4297" w:rsidRPr="001B4297">
        <w:rPr>
          <w:noProof/>
        </w:rPr>
        <w:t xml:space="preserve"> </w:t>
      </w:r>
    </w:p>
    <w:p w14:paraId="3BD2C0E4" w14:textId="3C9BF1E4" w:rsidR="00261D7B" w:rsidRPr="00F54804" w:rsidRDefault="00261D7B" w:rsidP="00470A9D">
      <w:pPr>
        <w:pStyle w:val="Beschriftung"/>
        <w:spacing w:before="120"/>
      </w:pPr>
      <w:bookmarkStart w:id="1907" w:name="_Ref158900517"/>
      <w:bookmarkStart w:id="1908" w:name="_Toc159618909"/>
      <w:r>
        <w:t xml:space="preserve">Figure </w:t>
      </w:r>
      <w:r>
        <w:fldChar w:fldCharType="begin"/>
      </w:r>
      <w:r>
        <w:instrText xml:space="preserve"> SEQ Figure \* ARABIC </w:instrText>
      </w:r>
      <w:r>
        <w:fldChar w:fldCharType="separate"/>
      </w:r>
      <w:r w:rsidR="0012574E">
        <w:rPr>
          <w:noProof/>
        </w:rPr>
        <w:t>66</w:t>
      </w:r>
      <w:r>
        <w:fldChar w:fldCharType="end"/>
      </w:r>
      <w:bookmarkEnd w:id="1907"/>
      <w:r w:rsidR="002D7110">
        <w:t xml:space="preserve"> </w:t>
      </w:r>
      <w:r>
        <w:t xml:space="preserve">— </w:t>
      </w:r>
      <w:r w:rsidRPr="007055D9">
        <w:t>Single Sided Double Overlap Weld</w:t>
      </w:r>
      <w:r w:rsidR="00D71693">
        <w:t xml:space="preserve"> Layout</w:t>
      </w:r>
      <w:bookmarkEnd w:id="1908"/>
      <w:r w:rsidR="00D71693">
        <w:t xml:space="preserve"> </w:t>
      </w:r>
    </w:p>
    <w:p w14:paraId="4F875AA8" w14:textId="28B24D37" w:rsidR="00FC68DB" w:rsidRPr="00F54804" w:rsidRDefault="00FC68DB" w:rsidP="000E094F">
      <w:pPr>
        <w:pStyle w:val="berschrift5"/>
      </w:pPr>
      <w:r w:rsidRPr="00F54804">
        <w:t>Sheet Parameters</w:t>
      </w:r>
      <w:r w:rsidR="00C67983">
        <w:t xml:space="preserve"> </w:t>
      </w:r>
    </w:p>
    <w:p w14:paraId="16ADCE9A" w14:textId="2ED569CC"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12574E">
        <w:t xml:space="preserve">Figure </w:t>
      </w:r>
      <w:r w:rsidR="0012574E">
        <w:rPr>
          <w:noProof/>
        </w:rPr>
        <w:t>66</w:t>
      </w:r>
      <w:r w:rsidR="00AC60BD">
        <w:fldChar w:fldCharType="end"/>
      </w:r>
      <w:r w:rsidR="00AC60BD">
        <w:t>)</w:t>
      </w:r>
      <w:r w:rsidRPr="005C2D94">
        <w:t>:</w:t>
      </w:r>
      <w:r w:rsidR="00AC60BD">
        <w:t xml:space="preserve"> </w:t>
      </w:r>
    </w:p>
    <w:p w14:paraId="24DBAF2E" w14:textId="433A1C1C"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AC60BD">
        <w:rPr>
          <w:rFonts w:ascii="Cambria" w:hAnsi="Cambria"/>
          <w:lang w:val="en-GB"/>
        </w:rPr>
        <w:t xml:space="preserve">, </w:t>
      </w:r>
    </w:p>
    <w:p w14:paraId="1ADC4B42" w14:textId="7D98F99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t>Thicknesses of welded sheets</w:t>
      </w:r>
      <w:r w:rsidR="00AC60BD">
        <w:rPr>
          <w:rFonts w:ascii="Cambria" w:hAnsi="Cambria"/>
          <w:lang w:val="en-GB"/>
        </w:rPr>
        <w:t xml:space="preserve">, </w:t>
      </w:r>
    </w:p>
    <w:p w14:paraId="103FEAC3" w14:textId="70ACDB6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t>Gaps between base and welded sheets</w:t>
      </w:r>
      <w:r w:rsidR="000E66FB">
        <w:rPr>
          <w:rFonts w:ascii="Cambria" w:hAnsi="Cambria"/>
          <w:lang w:val="en-GB"/>
        </w:rPr>
        <w:t>.</w:t>
      </w:r>
      <w:r w:rsidR="00AC60BD">
        <w:rPr>
          <w:rFonts w:ascii="Cambria" w:hAnsi="Cambria"/>
          <w:lang w:val="en-GB"/>
        </w:rPr>
        <w:t xml:space="preserve"> </w:t>
      </w:r>
    </w:p>
    <w:p w14:paraId="7F1DEEC3" w14:textId="38BE7BEC" w:rsidR="00FC68DB" w:rsidRDefault="00FC68DB" w:rsidP="000E094F">
      <w:pPr>
        <w:pStyle w:val="berschrift5"/>
      </w:pPr>
      <w:r w:rsidRPr="00F54804">
        <w:t>Weld Parameters</w:t>
      </w:r>
      <w:r w:rsidR="00AC60BD">
        <w:t xml:space="preserve"> </w:t>
      </w:r>
    </w:p>
    <w:p w14:paraId="4258CE59" w14:textId="65C5C573"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12574E">
        <w:t xml:space="preserve">Figure </w:t>
      </w:r>
      <w:r w:rsidR="0012574E">
        <w:rPr>
          <w:noProof/>
        </w:rPr>
        <w:t>67</w:t>
      </w:r>
      <w:r>
        <w:fldChar w:fldCharType="end"/>
      </w:r>
      <w:r>
        <w:t>)</w:t>
      </w:r>
      <w:r w:rsidRPr="00AC60BD">
        <w:t>:</w:t>
      </w:r>
      <w:r>
        <w:t xml:space="preserve"> </w:t>
      </w:r>
    </w:p>
    <w:p w14:paraId="63F0F144" w14:textId="56116651"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a</w:t>
      </w:r>
      <w:r w:rsidRPr="00AC60BD">
        <w:rPr>
          <w:rFonts w:ascii="Cambria" w:hAnsi="Cambria"/>
          <w:szCs w:val="22"/>
          <w:vertAlign w:val="subscript"/>
          <w:lang w:val="en-GB"/>
        </w:rPr>
        <w:t>i</w:t>
      </w:r>
      <w:r w:rsidRPr="00AC60BD">
        <w:rPr>
          <w:rFonts w:ascii="Cambria" w:hAnsi="Cambria"/>
          <w:szCs w:val="22"/>
          <w:lang w:val="en-GB"/>
        </w:rPr>
        <w:tab/>
        <w:t>Thickness of the weld (a-value, throat)</w:t>
      </w:r>
      <w:r w:rsidR="00817D45">
        <w:rPr>
          <w:rFonts w:ascii="Cambria" w:hAnsi="Cambria"/>
          <w:szCs w:val="22"/>
          <w:lang w:val="en-GB"/>
        </w:rPr>
        <w:t xml:space="preserve">, </w:t>
      </w:r>
    </w:p>
    <w:p w14:paraId="2D649BBD" w14:textId="5098C34A"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d</w:t>
      </w:r>
      <w:r w:rsidRPr="00AC60BD">
        <w:rPr>
          <w:rFonts w:ascii="Cambria" w:hAnsi="Cambria"/>
          <w:szCs w:val="22"/>
          <w:vertAlign w:val="subscript"/>
          <w:lang w:val="en-GB"/>
        </w:rPr>
        <w:t>i</w:t>
      </w:r>
      <w:r w:rsidRPr="00AC60BD">
        <w:rPr>
          <w:rFonts w:ascii="Cambria" w:hAnsi="Cambria"/>
          <w:szCs w:val="22"/>
          <w:lang w:val="en-GB"/>
        </w:rPr>
        <w:tab/>
        <w:t>Depth of the penetration</w:t>
      </w:r>
      <w:r w:rsidR="00817D45">
        <w:rPr>
          <w:rFonts w:ascii="Cambria" w:hAnsi="Cambria"/>
          <w:szCs w:val="22"/>
          <w:lang w:val="en-GB"/>
        </w:rPr>
        <w:t xml:space="preserve">, </w:t>
      </w:r>
    </w:p>
    <w:p w14:paraId="07B779EE" w14:textId="3FEA8772" w:rsidR="00AC60BD" w:rsidRPr="00AC60BD" w:rsidRDefault="00AC60BD" w:rsidP="00AC60BD">
      <w:pPr>
        <w:pStyle w:val="Aufzhlungszeichen"/>
        <w:numPr>
          <w:ilvl w:val="0"/>
          <w:numId w:val="10"/>
        </w:numPr>
        <w:ind w:left="357" w:hanging="357"/>
        <w:rPr>
          <w:rFonts w:ascii="Cambria" w:hAnsi="Cambria"/>
          <w:szCs w:val="22"/>
        </w:rPr>
      </w:pPr>
      <w:r w:rsidRPr="00AC60BD">
        <w:rPr>
          <w:rFonts w:ascii="Cambria" w:hAnsi="Cambria" w:cs="Arial"/>
          <w:szCs w:val="22"/>
          <w:lang w:val="en-GB"/>
        </w:rPr>
        <w:t>β</w:t>
      </w:r>
      <w:proofErr w:type="spellStart"/>
      <w:r w:rsidRPr="00AC60BD">
        <w:rPr>
          <w:rFonts w:ascii="Cambria" w:hAnsi="Cambria"/>
          <w:szCs w:val="22"/>
          <w:vertAlign w:val="subscript"/>
          <w:lang w:val="en-GB"/>
        </w:rPr>
        <w:t>i</w:t>
      </w:r>
      <w:proofErr w:type="spellEnd"/>
      <w:r w:rsidRPr="00AC60BD">
        <w:rPr>
          <w:rFonts w:ascii="Cambria" w:hAnsi="Cambria"/>
          <w:szCs w:val="22"/>
          <w:lang w:val="en-GB"/>
        </w:rPr>
        <w:tab/>
        <w:t>Weld angle.</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625725" cy="1385570"/>
                    </a:xfrm>
                    <a:prstGeom prst="rect">
                      <a:avLst/>
                    </a:prstGeom>
                  </pic:spPr>
                </pic:pic>
              </a:graphicData>
            </a:graphic>
          </wp:inline>
        </w:drawing>
      </w:r>
    </w:p>
    <w:p w14:paraId="25F2AA96" w14:textId="6FBBD1A2" w:rsidR="00FC68DB" w:rsidRPr="005C2D94" w:rsidRDefault="00261D7B" w:rsidP="00261D7B">
      <w:pPr>
        <w:pStyle w:val="Beschriftung"/>
      </w:pPr>
      <w:bookmarkStart w:id="1909" w:name="_Ref158900712"/>
      <w:bookmarkStart w:id="1910" w:name="_Toc159618910"/>
      <w:r>
        <w:t xml:space="preserve">Figure </w:t>
      </w:r>
      <w:r>
        <w:fldChar w:fldCharType="begin"/>
      </w:r>
      <w:r>
        <w:instrText xml:space="preserve"> SEQ Figure \* ARABIC </w:instrText>
      </w:r>
      <w:r>
        <w:fldChar w:fldCharType="separate"/>
      </w:r>
      <w:r w:rsidR="0012574E">
        <w:rPr>
          <w:noProof/>
        </w:rPr>
        <w:t>67</w:t>
      </w:r>
      <w:r>
        <w:fldChar w:fldCharType="end"/>
      </w:r>
      <w:bookmarkEnd w:id="1909"/>
      <w:r w:rsidR="002D7110">
        <w:t xml:space="preserve"> </w:t>
      </w:r>
      <w:r>
        <w:t xml:space="preserve">— Overlap </w:t>
      </w:r>
      <w:r w:rsidR="001C3E58">
        <w:t>weld parameter</w:t>
      </w:r>
      <w:r>
        <w:t xml:space="preserve"> Details for lower (left) and upper (right) Weld Section</w:t>
      </w:r>
      <w:bookmarkEnd w:id="1910"/>
    </w:p>
    <w:p w14:paraId="698702C6" w14:textId="0245E55B" w:rsidR="00FC68DB" w:rsidRPr="000A1B7B" w:rsidRDefault="00FC68DB" w:rsidP="00B202D2">
      <w:r w:rsidRPr="00BD52D7">
        <w:lastRenderedPageBreak/>
        <w:t>For the penetration</w:t>
      </w:r>
      <w:r w:rsidR="00AC60BD">
        <w:t>s,</w:t>
      </w:r>
      <w:r w:rsidRPr="00BD52D7">
        <w:t xml:space="preserve"> the ratio</w:t>
      </w:r>
      <w:r w:rsidR="00AC60BD">
        <w:t>s</w:t>
      </w:r>
      <w:r w:rsidRPr="00BD52D7">
        <w:t xml:space="preserve">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w:t>
      </w:r>
      <w:r w:rsidR="00AC60BD">
        <w:t>(</w:t>
      </w:r>
      <w:proofErr w:type="spellStart"/>
      <w:r w:rsidR="00AC60BD" w:rsidRPr="00AC60BD">
        <w:rPr>
          <w:i/>
        </w:rPr>
        <w:t>i</w:t>
      </w:r>
      <w:proofErr w:type="spellEnd"/>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7C5243DD"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12574E" w:rsidRPr="00F54804">
        <w:t xml:space="preserve">Table </w:t>
      </w:r>
      <w:r w:rsidR="0012574E">
        <w:rPr>
          <w:noProof/>
        </w:rPr>
        <w:t>109</w:t>
      </w:r>
      <w:r w:rsidR="009570F3">
        <w:fldChar w:fldCharType="end"/>
      </w:r>
      <w:r w:rsidR="009570F3">
        <w:t>)</w:t>
      </w:r>
      <w:r w:rsidR="00FC68DB" w:rsidRPr="000A1B7B">
        <w:t>:</w:t>
      </w:r>
      <w:r w:rsidR="009570F3">
        <w:t xml:space="preserve"> </w:t>
      </w:r>
    </w:p>
    <w:p w14:paraId="0E547BE8" w14:textId="29A0B044" w:rsidR="0025265B" w:rsidRPr="00F54804" w:rsidRDefault="0025265B" w:rsidP="001640C5">
      <w:pPr>
        <w:pStyle w:val="Beschriftung"/>
        <w:keepNext/>
        <w:keepLines/>
      </w:pPr>
      <w:bookmarkStart w:id="1911" w:name="_Ref157791182"/>
      <w:bookmarkStart w:id="1912" w:name="_Toc159619041"/>
      <w:r w:rsidRPr="00F54804">
        <w:t xml:space="preserve">Table </w:t>
      </w:r>
      <w:r w:rsidRPr="00F54804">
        <w:fldChar w:fldCharType="begin"/>
      </w:r>
      <w:r w:rsidRPr="00F54804">
        <w:instrText xml:space="preserve"> SEQ Table \* ARABIC </w:instrText>
      </w:r>
      <w:r w:rsidRPr="00F54804">
        <w:fldChar w:fldCharType="separate"/>
      </w:r>
      <w:r w:rsidR="0012574E">
        <w:rPr>
          <w:noProof/>
        </w:rPr>
        <w:t>109</w:t>
      </w:r>
      <w:r w:rsidRPr="00F54804">
        <w:fldChar w:fldCharType="end"/>
      </w:r>
      <w:bookmarkEnd w:id="1911"/>
      <w:r w:rsidR="005F32CD">
        <w:t xml:space="preserve"> —</w:t>
      </w:r>
      <w:r w:rsidR="005F32CD" w:rsidRPr="00F54804">
        <w:t xml:space="preserve"> </w:t>
      </w:r>
      <w:r w:rsidRPr="00F54804">
        <w:t>Parameters of Single</w:t>
      </w:r>
      <w:r w:rsidR="001B5CF1">
        <w:t>-</w:t>
      </w:r>
      <w:r w:rsidRPr="00F54804">
        <w:t>Sided Double Overlap Weld</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r w:rsidR="005219B5">
              <w:rPr>
                <w:b/>
              </w:rPr>
              <w:t xml:space="preserve">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5702401"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3" w:name="_Toc338939113"/>
      <w:bookmarkStart w:id="1914" w:name="_Toc3557039"/>
      <w:bookmarkStart w:id="1915" w:name="_Toc34747289"/>
      <w:bookmarkStart w:id="1916" w:name="_Toc77102108"/>
      <w:r w:rsidRPr="000A1B7B">
        <w:t>Double-Sided</w:t>
      </w:r>
      <w:r w:rsidR="00FC68DB" w:rsidRPr="00F54804">
        <w:t xml:space="preserve"> Double Overlap Weld</w:t>
      </w:r>
      <w:bookmarkEnd w:id="1913"/>
      <w:bookmarkEnd w:id="1914"/>
      <w:bookmarkEnd w:id="1915"/>
      <w:bookmarkEnd w:id="1916"/>
    </w:p>
    <w:p w14:paraId="253D69DD" w14:textId="12E03AFF"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12574E">
        <w:t xml:space="preserve">Figure </w:t>
      </w:r>
      <w:r w:rsidR="0012574E">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18439023"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12574E">
        <w:t xml:space="preserve">Figure </w:t>
      </w:r>
      <w:r w:rsidR="0012574E">
        <w:rPr>
          <w:noProof/>
        </w:rPr>
        <w:t>68</w:t>
      </w:r>
      <w:r w:rsidRPr="00575883">
        <w:fldChar w:fldCharType="end"/>
      </w:r>
      <w:r w:rsidRPr="00575883">
        <w:t xml:space="preserve">): </w:t>
      </w:r>
    </w:p>
    <w:p w14:paraId="1B832300" w14:textId="4F935575" w:rsidR="00575883" w:rsidRPr="00575883" w:rsidRDefault="00575883" w:rsidP="00575883">
      <w:pPr>
        <w:pStyle w:val="Aufzhlungszeichen"/>
        <w:keepNext/>
        <w:numPr>
          <w:ilvl w:val="0"/>
          <w:numId w:val="10"/>
        </w:numPr>
        <w:rPr>
          <w:rFonts w:ascii="Cambria" w:hAnsi="Cambria"/>
          <w:szCs w:val="22"/>
          <w:lang w:val="en-GB"/>
        </w:rPr>
      </w:pPr>
      <w:proofErr w:type="spellStart"/>
      <w:r w:rsidRPr="00575883">
        <w:rPr>
          <w:rFonts w:ascii="Cambria" w:hAnsi="Cambria"/>
          <w:szCs w:val="22"/>
          <w:lang w:val="en-GB"/>
        </w:rPr>
        <w:t>t</w:t>
      </w:r>
      <w:r w:rsidRPr="00575883">
        <w:rPr>
          <w:rFonts w:ascii="Cambria" w:hAnsi="Cambria"/>
          <w:szCs w:val="22"/>
          <w:vertAlign w:val="subscript"/>
          <w:lang w:val="en-GB"/>
        </w:rPr>
        <w:t>B</w:t>
      </w:r>
      <w:proofErr w:type="spellEnd"/>
      <w:r w:rsidRPr="00575883">
        <w:rPr>
          <w:rFonts w:ascii="Cambria" w:hAnsi="Cambria"/>
          <w:szCs w:val="22"/>
          <w:vertAlign w:val="subscript"/>
          <w:lang w:val="en-GB"/>
        </w:rPr>
        <w:tab/>
      </w:r>
      <w:r w:rsidRPr="00575883">
        <w:rPr>
          <w:rFonts w:ascii="Cambria" w:hAnsi="Cambria"/>
          <w:szCs w:val="22"/>
          <w:vertAlign w:val="subscript"/>
          <w:lang w:val="en-GB"/>
        </w:rPr>
        <w:tab/>
      </w:r>
      <w:r w:rsidRPr="00575883">
        <w:rPr>
          <w:rFonts w:ascii="Cambria" w:hAnsi="Cambria"/>
          <w:szCs w:val="22"/>
          <w:lang w:val="en-GB"/>
        </w:rPr>
        <w:t>Thickness of base sheet</w:t>
      </w:r>
      <w:r>
        <w:rPr>
          <w:rFonts w:ascii="Cambria" w:hAnsi="Cambria"/>
          <w:szCs w:val="22"/>
          <w:lang w:val="en-GB"/>
        </w:rPr>
        <w:t xml:space="preserve">, </w:t>
      </w:r>
    </w:p>
    <w:p w14:paraId="10E27DCF" w14:textId="5DFD2AC1"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1</w:t>
      </w:r>
      <w:r w:rsidRPr="00575883">
        <w:rPr>
          <w:rFonts w:ascii="Cambria" w:hAnsi="Cambria"/>
          <w:szCs w:val="22"/>
          <w:lang w:val="en-GB"/>
        </w:rPr>
        <w:t>, t</w:t>
      </w:r>
      <w:r w:rsidRPr="00575883">
        <w:rPr>
          <w:rFonts w:ascii="Cambria" w:hAnsi="Cambria"/>
          <w:szCs w:val="22"/>
          <w:vertAlign w:val="subscript"/>
          <w:lang w:val="en-GB"/>
        </w:rPr>
        <w:t>2</w:t>
      </w:r>
      <w:r w:rsidRPr="00575883">
        <w:rPr>
          <w:rFonts w:ascii="Cambria" w:hAnsi="Cambria"/>
          <w:szCs w:val="22"/>
          <w:lang w:val="en-GB"/>
        </w:rPr>
        <w:tab/>
        <w:t>Thicknesses of welded sheets</w:t>
      </w:r>
      <w:r>
        <w:rPr>
          <w:rFonts w:ascii="Cambria" w:hAnsi="Cambria"/>
          <w:szCs w:val="22"/>
          <w:lang w:val="en-GB"/>
        </w:rPr>
        <w:t xml:space="preserve">, </w:t>
      </w:r>
    </w:p>
    <w:p w14:paraId="5C013AA0" w14:textId="545E06AD"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szCs w:val="22"/>
          <w:lang w:val="en-GB"/>
        </w:rPr>
        <w:t>c</w:t>
      </w:r>
      <w:r w:rsidRPr="00575883">
        <w:rPr>
          <w:rFonts w:ascii="Cambria" w:hAnsi="Cambria"/>
          <w:szCs w:val="22"/>
          <w:vertAlign w:val="subscript"/>
          <w:lang w:val="en-GB"/>
        </w:rPr>
        <w:t>1</w:t>
      </w:r>
      <w:r w:rsidRPr="00575883">
        <w:rPr>
          <w:rFonts w:ascii="Cambria" w:hAnsi="Cambria"/>
          <w:szCs w:val="22"/>
          <w:lang w:val="en-GB"/>
        </w:rPr>
        <w:t>, c</w:t>
      </w:r>
      <w:r w:rsidRPr="00575883">
        <w:rPr>
          <w:rFonts w:ascii="Cambria" w:hAnsi="Cambria"/>
          <w:szCs w:val="22"/>
          <w:vertAlign w:val="subscript"/>
          <w:lang w:val="en-GB"/>
        </w:rPr>
        <w:t>2</w:t>
      </w:r>
      <w:r w:rsidRPr="00575883">
        <w:rPr>
          <w:rFonts w:ascii="Cambria" w:hAnsi="Cambria"/>
          <w:szCs w:val="22"/>
          <w:lang w:val="en-GB"/>
        </w:rPr>
        <w:tab/>
        <w:t>Gaps between base and welded sheets.</w:t>
      </w:r>
      <w:r>
        <w:rPr>
          <w:rFonts w:ascii="Cambria" w:hAnsi="Cambria"/>
          <w:szCs w:val="22"/>
          <w:lang w:val="en-GB"/>
        </w:rPr>
        <w:t xml:space="preserve"> </w:t>
      </w:r>
    </w:p>
    <w:p w14:paraId="00881391" w14:textId="77BE67AE" w:rsidR="00575883" w:rsidRDefault="00575883" w:rsidP="00575883">
      <w:pPr>
        <w:keepNext/>
        <w:jc w:val="center"/>
        <w:rPr>
          <w:lang w:eastAsia="ja-JP"/>
        </w:rPr>
      </w:pPr>
      <w:r>
        <w:rPr>
          <w:noProof/>
          <w:lang w:eastAsia="ja-JP"/>
        </w:rPr>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48230" cy="1239520"/>
                    </a:xfrm>
                    <a:prstGeom prst="rect">
                      <a:avLst/>
                    </a:prstGeom>
                  </pic:spPr>
                </pic:pic>
              </a:graphicData>
            </a:graphic>
          </wp:inline>
        </w:drawing>
      </w:r>
    </w:p>
    <w:p w14:paraId="1F9DBE2E" w14:textId="07619F79" w:rsidR="00FC68DB" w:rsidRPr="0013175B" w:rsidRDefault="00261D7B" w:rsidP="0014275F">
      <w:pPr>
        <w:pStyle w:val="Beschriftung"/>
      </w:pPr>
      <w:bookmarkStart w:id="1917" w:name="_Ref158901134"/>
      <w:bookmarkStart w:id="1918" w:name="_Toc159618911"/>
      <w:r>
        <w:t xml:space="preserve">Figure </w:t>
      </w:r>
      <w:r>
        <w:fldChar w:fldCharType="begin"/>
      </w:r>
      <w:r>
        <w:instrText xml:space="preserve"> SEQ Figure \* ARABIC </w:instrText>
      </w:r>
      <w:r>
        <w:fldChar w:fldCharType="separate"/>
      </w:r>
      <w:r w:rsidR="0012574E">
        <w:rPr>
          <w:noProof/>
        </w:rPr>
        <w:t>68</w:t>
      </w:r>
      <w:r>
        <w:fldChar w:fldCharType="end"/>
      </w:r>
      <w:bookmarkEnd w:id="1917"/>
      <w:r w:rsidR="002D7110">
        <w:t xml:space="preserve"> </w:t>
      </w:r>
      <w:r>
        <w:t>— Double-Sided</w:t>
      </w:r>
      <w:r w:rsidRPr="007055D9">
        <w:t xml:space="preserve"> Double Overlap Weld</w:t>
      </w:r>
      <w:r w:rsidR="00D71693">
        <w:t xml:space="preserve"> Layout</w:t>
      </w:r>
      <w:bookmarkEnd w:id="1918"/>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65FE5A54"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12574E">
        <w:t xml:space="preserve">Figure </w:t>
      </w:r>
      <w:r w:rsidR="0012574E">
        <w:rPr>
          <w:noProof/>
        </w:rPr>
        <w:t>69</w:t>
      </w:r>
      <w:r w:rsidRPr="00575883">
        <w:fldChar w:fldCharType="end"/>
      </w:r>
      <w:r w:rsidRPr="00575883">
        <w:t xml:space="preserve">): </w:t>
      </w:r>
    </w:p>
    <w:p w14:paraId="5C10A4BA" w14:textId="7ABE0FFE"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a</w:t>
      </w:r>
      <w:r w:rsidRPr="00575883">
        <w:rPr>
          <w:rFonts w:ascii="Cambria" w:hAnsi="Cambria"/>
          <w:szCs w:val="22"/>
          <w:vertAlign w:val="subscript"/>
          <w:lang w:val="en-GB"/>
        </w:rPr>
        <w:t>i</w:t>
      </w:r>
      <w:r w:rsidRPr="00575883">
        <w:rPr>
          <w:rFonts w:ascii="Cambria" w:hAnsi="Cambria"/>
          <w:szCs w:val="22"/>
          <w:lang w:val="en-GB"/>
        </w:rPr>
        <w:tab/>
        <w:t>Thickness of the weld (a-value, throat)</w:t>
      </w:r>
      <w:r>
        <w:rPr>
          <w:rFonts w:ascii="Cambria" w:hAnsi="Cambria"/>
          <w:szCs w:val="22"/>
          <w:lang w:val="en-GB"/>
        </w:rPr>
        <w:t xml:space="preserve">, </w:t>
      </w:r>
    </w:p>
    <w:p w14:paraId="058C6251" w14:textId="10B13EAC"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d</w:t>
      </w:r>
      <w:r w:rsidRPr="00575883">
        <w:rPr>
          <w:rFonts w:ascii="Cambria" w:hAnsi="Cambria"/>
          <w:szCs w:val="22"/>
          <w:vertAlign w:val="subscript"/>
          <w:lang w:val="en-GB"/>
        </w:rPr>
        <w:t>i</w:t>
      </w:r>
      <w:r w:rsidRPr="00575883">
        <w:rPr>
          <w:rFonts w:ascii="Cambria" w:hAnsi="Cambria"/>
          <w:szCs w:val="22"/>
          <w:lang w:val="en-GB"/>
        </w:rPr>
        <w:tab/>
        <w:t>Depth of the penetration</w:t>
      </w:r>
      <w:r>
        <w:rPr>
          <w:rFonts w:ascii="Cambria" w:hAnsi="Cambria"/>
          <w:szCs w:val="22"/>
          <w:lang w:val="en-GB"/>
        </w:rPr>
        <w:t xml:space="preserve">, </w:t>
      </w:r>
    </w:p>
    <w:p w14:paraId="75A482BB" w14:textId="399E806A"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cs="Arial"/>
          <w:szCs w:val="22"/>
          <w:lang w:val="en-GB"/>
        </w:rPr>
        <w:t>β</w:t>
      </w:r>
      <w:proofErr w:type="spellStart"/>
      <w:r w:rsidRPr="00575883">
        <w:rPr>
          <w:rFonts w:ascii="Cambria" w:hAnsi="Cambria"/>
          <w:szCs w:val="22"/>
          <w:vertAlign w:val="subscript"/>
          <w:lang w:val="en-GB"/>
        </w:rPr>
        <w:t>i</w:t>
      </w:r>
      <w:proofErr w:type="spellEnd"/>
      <w:r w:rsidRPr="00575883">
        <w:rPr>
          <w:rFonts w:ascii="Cambria" w:hAnsi="Cambria"/>
          <w:szCs w:val="22"/>
          <w:lang w:val="en-GB"/>
        </w:rPr>
        <w:tab/>
        <w:t>Weld angle.</w:t>
      </w:r>
      <w:r>
        <w:rPr>
          <w:rFonts w:ascii="Cambria" w:hAnsi="Cambria"/>
          <w:szCs w:val="22"/>
          <w:lang w:val="en-GB"/>
        </w:rPr>
        <w:t xml:space="preserve"> </w:t>
      </w:r>
    </w:p>
    <w:p w14:paraId="406BCA73" w14:textId="39738380" w:rsidR="00D9398B" w:rsidRDefault="00D9398B" w:rsidP="009570F3">
      <w:pPr>
        <w:keepNext/>
        <w:keepLines/>
        <w:jc w:val="center"/>
      </w:pPr>
      <w:r>
        <w:rPr>
          <w:noProof/>
        </w:rPr>
        <w:lastRenderedPageBreak/>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extLst>
                        <a:ext uri="{96DAC541-7B7A-43D3-8B79-37D633B846F1}">
                          <asvg:svgBlip xmlns:asvg="http://schemas.microsoft.com/office/drawing/2016/SVG/main" r:embed="rId164"/>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extLst>
                        <a:ext uri="{96DAC541-7B7A-43D3-8B79-37D633B846F1}">
                          <asvg:svgBlip xmlns:asvg="http://schemas.microsoft.com/office/drawing/2016/SVG/main" r:embed="rId164"/>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3B082915" w14:textId="50DDA5AC" w:rsidR="00261D7B" w:rsidRPr="00F739B3" w:rsidRDefault="00261D7B" w:rsidP="00314DA6">
      <w:pPr>
        <w:pStyle w:val="Beschriftung"/>
        <w:rPr>
          <w:noProof/>
          <w:szCs w:val="24"/>
        </w:rPr>
      </w:pPr>
      <w:bookmarkStart w:id="1919" w:name="_Ref158901320"/>
      <w:bookmarkStart w:id="1920" w:name="_Toc159618912"/>
      <w:r>
        <w:t xml:space="preserve">Figure </w:t>
      </w:r>
      <w:r>
        <w:fldChar w:fldCharType="begin"/>
      </w:r>
      <w:r>
        <w:instrText xml:space="preserve"> SEQ Figure \* ARABIC </w:instrText>
      </w:r>
      <w:r>
        <w:fldChar w:fldCharType="separate"/>
      </w:r>
      <w:r w:rsidR="0012574E">
        <w:rPr>
          <w:noProof/>
        </w:rPr>
        <w:t>69</w:t>
      </w:r>
      <w:r>
        <w:fldChar w:fldCharType="end"/>
      </w:r>
      <w:bookmarkEnd w:id="1919"/>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20"/>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w:t>
      </w:r>
      <w:r>
        <w:t>(</w:t>
      </w:r>
      <w:proofErr w:type="spellStart"/>
      <w:r w:rsidRPr="00AC60BD">
        <w:rPr>
          <w:i/>
        </w:rPr>
        <w:t>i</w:t>
      </w:r>
      <w:proofErr w:type="spellEnd"/>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352F0C2C"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proofErr w:type="spellStart"/>
      <w:r w:rsidR="00FC68DB" w:rsidRPr="005C2D94">
        <w:rPr>
          <w:rStyle w:val="TextZchn"/>
          <w:rFonts w:ascii="Cambria" w:eastAsia="Calibri" w:hAnsi="Cambria"/>
          <w:i/>
        </w:rPr>
        <w:t>i</w:t>
      </w:r>
      <w:proofErr w:type="spellEnd"/>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p>
    <w:p w14:paraId="3CC111E9" w14:textId="7E00E70F" w:rsidR="00FC68DB" w:rsidRDefault="00210B28" w:rsidP="00B202D2">
      <w:pPr>
        <w:keepNext/>
      </w:pPr>
      <w:r>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12574E" w:rsidRPr="00F54804">
        <w:t xml:space="preserve">Table </w:t>
      </w:r>
      <w:r w:rsidR="0012574E">
        <w:rPr>
          <w:noProof/>
        </w:rPr>
        <w:t>110</w:t>
      </w:r>
      <w:r w:rsidR="00971E13">
        <w:fldChar w:fldCharType="end"/>
      </w:r>
      <w:r w:rsidR="00971E13">
        <w:t>)</w:t>
      </w:r>
      <w:r w:rsidR="00FC68DB" w:rsidRPr="00F54804">
        <w:t>:</w:t>
      </w:r>
      <w:r w:rsidR="00971E13">
        <w:t xml:space="preserve"> </w:t>
      </w:r>
    </w:p>
    <w:p w14:paraId="3D4EAE59" w14:textId="5977F4E3" w:rsidR="0025265B" w:rsidRPr="00F54804" w:rsidRDefault="0025265B" w:rsidP="001640C5">
      <w:pPr>
        <w:pStyle w:val="Beschriftung"/>
        <w:keepNext/>
        <w:keepLines/>
      </w:pPr>
      <w:bookmarkStart w:id="1921" w:name="_Ref157791235"/>
      <w:bookmarkStart w:id="1922" w:name="_Toc159619042"/>
      <w:r w:rsidRPr="00F54804">
        <w:t xml:space="preserve">Table </w:t>
      </w:r>
      <w:r w:rsidRPr="005C2D94">
        <w:fldChar w:fldCharType="begin"/>
      </w:r>
      <w:r w:rsidRPr="00F54804">
        <w:instrText xml:space="preserve"> SEQ Table \* ARABIC </w:instrText>
      </w:r>
      <w:r w:rsidRPr="005C2D94">
        <w:fldChar w:fldCharType="separate"/>
      </w:r>
      <w:r w:rsidR="0012574E">
        <w:rPr>
          <w:noProof/>
        </w:rPr>
        <w:t>110</w:t>
      </w:r>
      <w:r w:rsidRPr="005C2D94">
        <w:fldChar w:fldCharType="end"/>
      </w:r>
      <w:bookmarkEnd w:id="1921"/>
      <w:r w:rsidR="005F32CD">
        <w:t xml:space="preserve"> —</w:t>
      </w:r>
      <w:r w:rsidR="005F32CD" w:rsidRPr="00F54804">
        <w:t xml:space="preserve"> </w:t>
      </w:r>
      <w:r w:rsidRPr="00F54804">
        <w:t xml:space="preserve">Parameters of </w:t>
      </w:r>
      <w:r w:rsidRPr="005C2D94">
        <w:t>Double-Sided Double Overlap Weld</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22"/>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3" w:name="_Toc338939196"/>
      <w:bookmarkStart w:id="1924" w:name="_Toc3557040"/>
      <w:bookmarkStart w:id="1925" w:name="_Toc34747290"/>
      <w:bookmarkStart w:id="1926" w:name="_Toc77102109"/>
      <w:r w:rsidRPr="000A1B7B">
        <w:t>Attributes</w:t>
      </w:r>
      <w:bookmarkEnd w:id="1923"/>
      <w:bookmarkEnd w:id="1924"/>
      <w:bookmarkEnd w:id="1925"/>
      <w:bookmarkEnd w:id="1926"/>
    </w:p>
    <w:p w14:paraId="1B7E1D40" w14:textId="4E4E17F2" w:rsidR="00D43455" w:rsidRDefault="00FC68DB" w:rsidP="000E094F">
      <w:pPr>
        <w:pStyle w:val="berschrift5"/>
      </w:pPr>
      <w:bookmarkStart w:id="1927" w:name="_Toc338939198"/>
      <w:r w:rsidRPr="00F54804">
        <w:t>Attribute</w:t>
      </w:r>
      <w:r w:rsidR="00F3142F">
        <w:t xml:space="preserve"> </w:t>
      </w:r>
      <w:proofErr w:type="gramStart"/>
      <w:r w:rsidRPr="0056045D">
        <w:rPr>
          <w:rFonts w:ascii="Courier New" w:hAnsi="Courier New"/>
          <w:bCs/>
        </w:rPr>
        <w:t>base</w:t>
      </w:r>
      <w:bookmarkEnd w:id="1927"/>
      <w:proofErr w:type="gramEnd"/>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28" w:name="_Toc338939199"/>
      <w:r w:rsidRPr="00F54804">
        <w:t>Attribute</w:t>
      </w:r>
      <w:r w:rsidR="00F3142F">
        <w:t xml:space="preserve"> </w:t>
      </w:r>
      <w:proofErr w:type="gramStart"/>
      <w:r w:rsidRPr="0056045D">
        <w:rPr>
          <w:rFonts w:ascii="Courier New" w:hAnsi="Courier New"/>
          <w:bCs/>
        </w:rPr>
        <w:t>technology</w:t>
      </w:r>
      <w:bookmarkEnd w:id="1928"/>
      <w:proofErr w:type="gramEnd"/>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56045D" w:rsidRPr="00EB2F1C">
        <w:rPr>
          <w:rFonts w:ascii="Cambria" w:hAnsi="Cambria"/>
        </w:rPr>
        <w:t xml:space="preserve"> ,</w:t>
      </w:r>
      <w:proofErr w:type="gramEnd"/>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29" w:name="_Toc338939200"/>
      <w:bookmarkStart w:id="1930" w:name="_Toc3557041"/>
      <w:bookmarkStart w:id="1931" w:name="_Toc34747291"/>
      <w:bookmarkStart w:id="1932" w:name="_Toc77102110"/>
      <w:r w:rsidRPr="00F54804">
        <w:lastRenderedPageBreak/>
        <w:t xml:space="preserve">Element </w:t>
      </w:r>
      <w:r w:rsidR="00BA4D47" w:rsidRPr="0056045D">
        <w:rPr>
          <w:rFonts w:ascii="Courier New" w:hAnsi="Courier New"/>
          <w:bCs/>
        </w:rPr>
        <w:t>&lt;</w:t>
      </w:r>
      <w:proofErr w:type="spellStart"/>
      <w:r w:rsidRPr="0056045D">
        <w:rPr>
          <w:rFonts w:ascii="Courier New" w:hAnsi="Courier New"/>
          <w:bCs/>
        </w:rPr>
        <w:t>weld_position</w:t>
      </w:r>
      <w:bookmarkEnd w:id="1929"/>
      <w:bookmarkEnd w:id="1930"/>
      <w:bookmarkEnd w:id="1931"/>
      <w:bookmarkEnd w:id="1932"/>
      <w:proofErr w:type="spellEnd"/>
      <w:r w:rsidR="00BA4D47" w:rsidRPr="0056045D">
        <w:rPr>
          <w:rFonts w:ascii="Courier New" w:hAnsi="Courier New"/>
          <w:bCs/>
        </w:rPr>
        <w:t>/&gt;</w:t>
      </w:r>
      <w:r w:rsidR="0056045D">
        <w:t xml:space="preserve"> </w:t>
      </w:r>
    </w:p>
    <w:p w14:paraId="23FA79A2" w14:textId="11738F54"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12574E" w:rsidRPr="00F54804">
        <w:t xml:space="preserve">Table </w:t>
      </w:r>
      <w:r w:rsidR="0012574E">
        <w:rPr>
          <w:noProof/>
        </w:rPr>
        <w:t>111</w:t>
      </w:r>
      <w:r w:rsidR="00971E13">
        <w:fldChar w:fldCharType="end"/>
      </w:r>
      <w:r w:rsidR="00971E13">
        <w:t>)</w:t>
      </w:r>
      <w:r w:rsidRPr="00D7391D">
        <w:t>:</w:t>
      </w:r>
      <w:r w:rsidR="00971E13">
        <w:t xml:space="preserve"> </w:t>
      </w:r>
    </w:p>
    <w:p w14:paraId="1C4973DD" w14:textId="5E1E12DA" w:rsidR="0025265B" w:rsidRPr="000A1B7B" w:rsidRDefault="0025265B" w:rsidP="001640C5">
      <w:pPr>
        <w:pStyle w:val="Beschriftung"/>
        <w:keepNext/>
        <w:keepLines/>
      </w:pPr>
      <w:bookmarkStart w:id="1933" w:name="_Ref157791254"/>
      <w:bookmarkStart w:id="1934" w:name="_Toc159619043"/>
      <w:r w:rsidRPr="00F54804">
        <w:t xml:space="preserve">Table </w:t>
      </w:r>
      <w:r w:rsidRPr="005C2D94">
        <w:fldChar w:fldCharType="begin"/>
      </w:r>
      <w:r w:rsidRPr="00F54804">
        <w:instrText xml:space="preserve"> SEQ Table \* ARABIC </w:instrText>
      </w:r>
      <w:r w:rsidRPr="005C2D94">
        <w:fldChar w:fldCharType="separate"/>
      </w:r>
      <w:r w:rsidR="0012574E">
        <w:rPr>
          <w:noProof/>
        </w:rPr>
        <w:t>111</w:t>
      </w:r>
      <w:r w:rsidRPr="005C2D94">
        <w:fldChar w:fldCharType="end"/>
      </w:r>
      <w:bookmarkEnd w:id="1933"/>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B74AAC">
        <w:t>o</w:t>
      </w:r>
      <w:r w:rsidRPr="001E4607">
        <w:t xml:space="preserve">verlap </w:t>
      </w:r>
      <w:r w:rsidR="00B74AAC">
        <w:t>w</w:t>
      </w:r>
      <w:r w:rsidRPr="001E4607">
        <w:t>eld</w:t>
      </w:r>
      <w:bookmarkEnd w:id="1934"/>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35" w:name="_Toc33893920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4F9F8922"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35"/>
      <w:proofErr w:type="gramEnd"/>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36" w:name="_Toc338939204"/>
      <w:r w:rsidRPr="000A1B7B">
        <w:t>Attribute</w:t>
      </w:r>
      <w:r w:rsidR="00F3142F">
        <w:t xml:space="preserve"> </w:t>
      </w:r>
      <w:proofErr w:type="gramStart"/>
      <w:r w:rsidRPr="003575B7">
        <w:rPr>
          <w:rFonts w:ascii="Courier New" w:hAnsi="Courier New"/>
          <w:bCs/>
        </w:rPr>
        <w:t>thickness</w:t>
      </w:r>
      <w:bookmarkEnd w:id="1936"/>
      <w:proofErr w:type="gramEnd"/>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37" w:name="_Toc338939205"/>
      <w:r w:rsidRPr="00F54804">
        <w:t>Attribute</w:t>
      </w:r>
      <w:r w:rsidR="00F3142F">
        <w:t xml:space="preserve"> </w:t>
      </w:r>
      <w:proofErr w:type="gramStart"/>
      <w:r w:rsidRPr="003575B7">
        <w:rPr>
          <w:rFonts w:ascii="Courier New" w:hAnsi="Courier New"/>
          <w:bCs/>
        </w:rPr>
        <w:t>angle</w:t>
      </w:r>
      <w:bookmarkEnd w:id="1937"/>
      <w:proofErr w:type="gramEnd"/>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38" w:name="_Toc338939206"/>
      <w:r w:rsidRPr="00F54804">
        <w:lastRenderedPageBreak/>
        <w:t>Attribute</w:t>
      </w:r>
      <w:r w:rsidR="00F3142F">
        <w:t xml:space="preserve"> </w:t>
      </w:r>
      <w:proofErr w:type="gramStart"/>
      <w:r w:rsidRPr="003575B7">
        <w:rPr>
          <w:rFonts w:ascii="Courier New" w:hAnsi="Courier New"/>
          <w:bCs/>
        </w:rPr>
        <w:t>shape</w:t>
      </w:r>
      <w:bookmarkEnd w:id="1938"/>
      <w:proofErr w:type="gramEnd"/>
      <w:r w:rsidR="00D43455">
        <w:t xml:space="preserve"> </w:t>
      </w:r>
    </w:p>
    <w:p w14:paraId="164ABCE6" w14:textId="1CC771AB"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3275DE8" w14:textId="1E1454FF" w:rsidR="00D43455" w:rsidRDefault="00FC68DB" w:rsidP="000E094F">
      <w:pPr>
        <w:pStyle w:val="berschrift5"/>
      </w:pPr>
      <w:bookmarkStart w:id="1939" w:name="_Toc338939207"/>
      <w:r w:rsidRPr="00F54804">
        <w:t>Attribute</w:t>
      </w:r>
      <w:r w:rsidR="00F3142F">
        <w:t xml:space="preserve"> </w:t>
      </w:r>
      <w:proofErr w:type="gramStart"/>
      <w:r w:rsidRPr="003575B7">
        <w:rPr>
          <w:rFonts w:ascii="Courier New" w:hAnsi="Courier New"/>
          <w:bCs/>
        </w:rPr>
        <w:t>penetration</w:t>
      </w:r>
      <w:bookmarkEnd w:id="1939"/>
      <w:proofErr w:type="gramEnd"/>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40" w:name="_Toc338939209"/>
      <w:r w:rsidRPr="00F54804">
        <w:t>Attribute</w:t>
      </w:r>
      <w:r w:rsidR="00F3142F">
        <w:t xml:space="preserve"> </w:t>
      </w:r>
      <w:proofErr w:type="gramStart"/>
      <w:r w:rsidRPr="003575B7">
        <w:rPr>
          <w:rFonts w:ascii="Courier New" w:hAnsi="Courier New"/>
          <w:bCs/>
        </w:rPr>
        <w:t>filler</w:t>
      </w:r>
      <w:bookmarkEnd w:id="1940"/>
      <w:proofErr w:type="gramEnd"/>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75546D44"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proofErr w:type="spellStart"/>
      <w:r w:rsidRPr="00B74AAC">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28A01497" w14:textId="40D78D53" w:rsidR="00FC68DB" w:rsidRPr="0013175B" w:rsidRDefault="00602D17" w:rsidP="00997E2B">
      <w:pPr>
        <w:pStyle w:val="Example"/>
        <w:keepNext/>
      </w:pPr>
      <w:r>
        <w:t>Example</w:t>
      </w:r>
      <w:r w:rsidR="005A232F">
        <w:t xml:space="preserve">    Definition of </w:t>
      </w:r>
      <w:r w:rsidR="005A232F" w:rsidRPr="00B74AAC">
        <w:rPr>
          <w:rFonts w:ascii="Courier New" w:hAnsi="Courier New" w:cs="Courier New"/>
        </w:rPr>
        <w:t>&lt;</w:t>
      </w:r>
      <w:proofErr w:type="spellStart"/>
      <w:r w:rsidR="005A232F" w:rsidRPr="00B74AAC">
        <w:rPr>
          <w:rFonts w:ascii="Courier New" w:hAnsi="Courier New" w:cs="Courier New"/>
        </w:rPr>
        <w:t>weld_position</w:t>
      </w:r>
      <w:proofErr w:type="spellEnd"/>
      <w:r w:rsidR="005A232F" w:rsidRPr="00B74AAC">
        <w:rPr>
          <w:rFonts w:ascii="Courier New" w:hAnsi="Courier New" w:cs="Courier New"/>
        </w:rPr>
        <w:t>/&gt;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782C568D" w14:textId="07522D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80153BC" w14:textId="03F6FCBF" w:rsidR="00FC68DB" w:rsidRPr="00D97F70" w:rsidRDefault="00FC68DB">
      <w:pPr>
        <w:pStyle w:val="berschrift4"/>
      </w:pPr>
      <w:bookmarkStart w:id="1941" w:name="WeldDefinitionYJoint"/>
      <w:bookmarkStart w:id="1942" w:name="_Toc3557042"/>
      <w:bookmarkStart w:id="1943" w:name="_Toc34747292"/>
      <w:bookmarkStart w:id="1944" w:name="_Toc77102111"/>
      <w:bookmarkStart w:id="1945" w:name="_Toc288200767"/>
      <w:bookmarkStart w:id="1946" w:name="_Toc338939114"/>
      <w:bookmarkEnd w:id="1941"/>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42"/>
      <w:bookmarkEnd w:id="1943"/>
      <w:bookmarkEnd w:id="1944"/>
      <w:proofErr w:type="spellEnd"/>
      <w:r w:rsidR="003575B7" w:rsidRPr="003575B7">
        <w:rPr>
          <w:rFonts w:ascii="Courier New" w:hAnsi="Courier New"/>
          <w:bCs/>
        </w:rPr>
        <w:t>/&gt;</w:t>
      </w:r>
      <w:r w:rsidR="00DA4207">
        <w:t xml:space="preserve"> </w:t>
      </w:r>
    </w:p>
    <w:p w14:paraId="45F63E85" w14:textId="4DEA1504"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12574E" w:rsidRPr="00D97F70">
        <w:t xml:space="preserve">Table </w:t>
      </w:r>
      <w:r w:rsidR="0012574E">
        <w:rPr>
          <w:noProof/>
        </w:rPr>
        <w:t>112</w:t>
      </w:r>
      <w:r w:rsidR="00971E13">
        <w:fldChar w:fldCharType="end"/>
      </w:r>
      <w:r w:rsidR="00971E13">
        <w:t>)</w:t>
      </w:r>
      <w:r w:rsidRPr="00D97F70">
        <w:t>:</w:t>
      </w:r>
      <w:r w:rsidR="00971E13">
        <w:t xml:space="preserve"> </w:t>
      </w:r>
    </w:p>
    <w:p w14:paraId="798DFBE0" w14:textId="4BB0045E" w:rsidR="00E7561C" w:rsidRPr="00D97F70" w:rsidRDefault="00E7561C" w:rsidP="001640C5">
      <w:pPr>
        <w:pStyle w:val="Beschriftung"/>
        <w:keepNext/>
        <w:keepLines/>
      </w:pPr>
      <w:bookmarkStart w:id="1947" w:name="_Ref157791286"/>
      <w:bookmarkStart w:id="1948" w:name="_Toc159619044"/>
      <w:r w:rsidRPr="00D97F70">
        <w:t xml:space="preserve">Table </w:t>
      </w:r>
      <w:r w:rsidRPr="00D97F70">
        <w:fldChar w:fldCharType="begin"/>
      </w:r>
      <w:r w:rsidRPr="00D97F70">
        <w:instrText xml:space="preserve"> SEQ Table \* ARABIC </w:instrText>
      </w:r>
      <w:r w:rsidRPr="00D97F70">
        <w:fldChar w:fldCharType="separate"/>
      </w:r>
      <w:r w:rsidR="0012574E">
        <w:rPr>
          <w:noProof/>
        </w:rPr>
        <w:t>112</w:t>
      </w:r>
      <w:r w:rsidRPr="00D97F70">
        <w:fldChar w:fldCharType="end"/>
      </w:r>
      <w:bookmarkEnd w:id="1947"/>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94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w:t>
      </w:r>
      <w:r w:rsidR="005A232F" w:rsidRPr="00903EE6">
        <w:rPr>
          <w:rFonts w:ascii="Courier New" w:hAnsi="Courier New" w:cs="Courier New"/>
        </w:rPr>
        <w:t>&lt;</w:t>
      </w:r>
      <w:proofErr w:type="spellStart"/>
      <w:r w:rsidR="005A232F" w:rsidRPr="00903EE6">
        <w:rPr>
          <w:rFonts w:ascii="Courier New" w:hAnsi="Courier New" w:cs="Courier New"/>
        </w:rPr>
        <w:t>sheet_parameter</w:t>
      </w:r>
      <w:proofErr w:type="spellEnd"/>
      <w:r w:rsidR="005A232F" w:rsidRPr="00903EE6">
        <w:rPr>
          <w:rFonts w:ascii="Courier New" w:hAnsi="Courier New" w:cs="Courier New"/>
        </w:rPr>
        <w:t>/&gt;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146A4DA" w14:textId="7D24B7CA"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4E2F0447" w14:textId="30383200" w:rsidR="00FC68DB" w:rsidRPr="00D97F70" w:rsidRDefault="0047234D" w:rsidP="00B202D2">
      <w:pPr>
        <w:pStyle w:val="berschrift3"/>
      </w:pPr>
      <w:bookmarkStart w:id="1949" w:name="_Toc159618811"/>
      <w:r>
        <w:lastRenderedPageBreak/>
        <w:t>Y-joint</w:t>
      </w:r>
      <w:bookmarkEnd w:id="1945"/>
      <w:bookmarkEnd w:id="1946"/>
      <w:bookmarkEnd w:id="1949"/>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6EFB8600"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12574E" w:rsidRPr="00334AD3">
        <w:t xml:space="preserve">Figure </w:t>
      </w:r>
      <w:r w:rsidR="0012574E">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50" w:name="_Toc3557044"/>
      <w:bookmarkStart w:id="1951" w:name="_Toc34747294"/>
      <w:bookmarkStart w:id="1952" w:name="_Toc77102113"/>
      <w:r w:rsidRPr="00F54804">
        <w:t>Sheet Parameters</w:t>
      </w:r>
      <w:bookmarkEnd w:id="1950"/>
      <w:bookmarkEnd w:id="1951"/>
      <w:bookmarkEnd w:id="1952"/>
    </w:p>
    <w:p w14:paraId="397154D6" w14:textId="5DDDBA60"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12574E" w:rsidRPr="00334AD3">
        <w:t xml:space="preserve">Figure </w:t>
      </w:r>
      <w:r w:rsidR="0012574E">
        <w:rPr>
          <w:noProof/>
        </w:rPr>
        <w:t>70</w:t>
      </w:r>
      <w:r w:rsidR="00D71693">
        <w:fldChar w:fldCharType="end"/>
      </w:r>
      <w:r w:rsidR="00D71693">
        <w:t>)</w:t>
      </w:r>
      <w:r w:rsidRPr="005C10C2">
        <w:t>:</w:t>
      </w:r>
    </w:p>
    <w:p w14:paraId="4BD05941" w14:textId="14D5D154" w:rsidR="00FC68DB" w:rsidRPr="005C10C2" w:rsidRDefault="00FC68DB" w:rsidP="00DE0BBC">
      <w:pPr>
        <w:pStyle w:val="Aufzhlungszeichen"/>
        <w:numPr>
          <w:ilvl w:val="0"/>
          <w:numId w:val="10"/>
        </w:numPr>
        <w:rPr>
          <w:rFonts w:ascii="Cambria" w:hAnsi="Cambria"/>
          <w:szCs w:val="22"/>
          <w:lang w:val="en-GB"/>
        </w:rPr>
      </w:pPr>
      <w:proofErr w:type="spellStart"/>
      <w:r w:rsidRPr="005C10C2">
        <w:rPr>
          <w:rFonts w:ascii="Cambria" w:hAnsi="Cambria"/>
          <w:szCs w:val="22"/>
          <w:lang w:val="en-GB"/>
        </w:rPr>
        <w:t>t</w:t>
      </w:r>
      <w:r w:rsidRPr="005C10C2">
        <w:rPr>
          <w:rFonts w:ascii="Cambria" w:hAnsi="Cambria"/>
          <w:szCs w:val="22"/>
          <w:vertAlign w:val="subscript"/>
          <w:lang w:val="en-GB"/>
        </w:rPr>
        <w:t>B</w:t>
      </w:r>
      <w:proofErr w:type="spellEnd"/>
      <w:r w:rsidRPr="005C10C2">
        <w:rPr>
          <w:rFonts w:ascii="Cambria" w:hAnsi="Cambria"/>
          <w:szCs w:val="22"/>
          <w:vertAlign w:val="subscript"/>
          <w:lang w:val="en-GB"/>
        </w:rPr>
        <w:tab/>
      </w:r>
      <w:r w:rsidRPr="005C10C2">
        <w:rPr>
          <w:rFonts w:ascii="Cambria" w:hAnsi="Cambria"/>
          <w:szCs w:val="22"/>
          <w:vertAlign w:val="subscript"/>
          <w:lang w:val="en-GB"/>
        </w:rPr>
        <w:tab/>
      </w:r>
      <w:r w:rsidRPr="005C10C2">
        <w:rPr>
          <w:rFonts w:ascii="Cambria" w:hAnsi="Cambria"/>
          <w:szCs w:val="22"/>
          <w:lang w:val="en-GB"/>
        </w:rPr>
        <w:t>Thickness of base sheet</w:t>
      </w:r>
      <w:r w:rsidR="00D71693">
        <w:rPr>
          <w:rFonts w:ascii="Cambria" w:hAnsi="Cambria"/>
          <w:szCs w:val="22"/>
          <w:lang w:val="en-GB"/>
        </w:rPr>
        <w:t xml:space="preserve">, </w:t>
      </w:r>
    </w:p>
    <w:p w14:paraId="12FCDF58" w14:textId="0934F64E"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1</w:t>
      </w:r>
      <w:r w:rsidRPr="005C10C2">
        <w:rPr>
          <w:rFonts w:ascii="Cambria" w:hAnsi="Cambria"/>
          <w:szCs w:val="22"/>
          <w:lang w:val="en-GB"/>
        </w:rPr>
        <w:tab/>
      </w:r>
      <w:r w:rsidRPr="005C10C2">
        <w:rPr>
          <w:rFonts w:ascii="Cambria" w:hAnsi="Cambria"/>
          <w:szCs w:val="22"/>
          <w:lang w:val="en-GB"/>
        </w:rPr>
        <w:tab/>
        <w:t>Thickness of welded sheet</w:t>
      </w:r>
      <w:r w:rsidR="00D71693">
        <w:rPr>
          <w:rFonts w:ascii="Cambria" w:hAnsi="Cambria"/>
          <w:szCs w:val="22"/>
          <w:lang w:val="en-GB"/>
        </w:rPr>
        <w:t xml:space="preserve">, </w:t>
      </w:r>
    </w:p>
    <w:p w14:paraId="0A10E673" w14:textId="3C6EF8FA"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Arial" w:hAnsi="Arial" w:cs="Arial"/>
          <w:szCs w:val="22"/>
          <w:lang w:val="en-GB"/>
        </w:rPr>
        <w:t>α</w:t>
      </w:r>
      <w:r w:rsidRPr="005C10C2">
        <w:rPr>
          <w:rFonts w:ascii="Cambria" w:hAnsi="Cambria"/>
          <w:szCs w:val="22"/>
          <w:vertAlign w:val="subscript"/>
          <w:lang w:val="en-GB"/>
        </w:rPr>
        <w:tab/>
      </w:r>
      <w:r w:rsidRPr="005C10C2">
        <w:rPr>
          <w:rFonts w:ascii="Cambria" w:hAnsi="Cambria"/>
          <w:szCs w:val="22"/>
          <w:lang w:val="en-GB"/>
        </w:rPr>
        <w:tab/>
        <w:t>Sheet angle of welded sheet</w:t>
      </w:r>
      <w:r w:rsidR="00D71693">
        <w:rPr>
          <w:rFonts w:ascii="Cambria" w:hAnsi="Cambria"/>
          <w:szCs w:val="22"/>
          <w:lang w:val="en-GB"/>
        </w:rPr>
        <w:t xml:space="preserve">, </w:t>
      </w:r>
    </w:p>
    <w:p w14:paraId="45657516" w14:textId="5908AA02"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Cambria" w:hAnsi="Cambria"/>
          <w:szCs w:val="22"/>
          <w:lang w:val="en-GB"/>
        </w:rPr>
        <w:t>c</w:t>
      </w:r>
      <w:r w:rsidRPr="005C10C2">
        <w:rPr>
          <w:rFonts w:ascii="Cambria" w:hAnsi="Cambria"/>
          <w:szCs w:val="22"/>
          <w:lang w:val="en-GB"/>
        </w:rPr>
        <w:tab/>
      </w:r>
      <w:r w:rsidRPr="005C10C2">
        <w:rPr>
          <w:rFonts w:ascii="Cambria" w:hAnsi="Cambria"/>
          <w:szCs w:val="22"/>
          <w:lang w:val="en-GB"/>
        </w:rPr>
        <w:tab/>
        <w:t>Gap between base and welded sheet</w:t>
      </w:r>
      <w:r w:rsidR="00C2620B" w:rsidRPr="005C10C2">
        <w:rPr>
          <w:rFonts w:ascii="Cambria" w:hAnsi="Cambria"/>
          <w:szCs w:val="22"/>
          <w:lang w:val="en-GB"/>
        </w:rPr>
        <w:t>.</w:t>
      </w:r>
      <w:r w:rsidR="00D71693">
        <w:rPr>
          <w:rFonts w:ascii="Cambria" w:hAnsi="Cambria"/>
          <w:szCs w:val="22"/>
          <w:lang w:val="en-GB"/>
        </w:rPr>
        <w:t xml:space="preserve"> </w:t>
      </w:r>
    </w:p>
    <w:p w14:paraId="6049A661" w14:textId="77777777" w:rsidR="00FC68DB" w:rsidRPr="00F54804" w:rsidRDefault="00FC68DB">
      <w:pPr>
        <w:pStyle w:val="berschrift4"/>
      </w:pPr>
      <w:bookmarkStart w:id="1953" w:name="_Toc3557045"/>
      <w:bookmarkStart w:id="1954" w:name="_Toc34747295"/>
      <w:bookmarkStart w:id="1955" w:name="_Toc77102114"/>
      <w:r w:rsidRPr="00F54804">
        <w:t>Weld Parameters</w:t>
      </w:r>
      <w:bookmarkEnd w:id="1953"/>
      <w:bookmarkEnd w:id="1954"/>
      <w:bookmarkEnd w:id="1955"/>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96DAC541-7B7A-43D3-8B79-37D633B846F1}">
                                <asvg:svgBlip xmlns:asvg="http://schemas.microsoft.com/office/drawing/2016/SVG/main" r:embed="rId166"/>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extLst>
                              <a:ext uri="{96DAC541-7B7A-43D3-8B79-37D633B846F1}">
                                <asvg:svgBlip xmlns:asvg="http://schemas.microsoft.com/office/drawing/2016/SVG/main" r:embed="rId168"/>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extLst>
                              <a:ext uri="{96DAC541-7B7A-43D3-8B79-37D633B846F1}">
                                <asvg:svgBlip xmlns:asvg="http://schemas.microsoft.com/office/drawing/2016/SVG/main" r:embed="rId168"/>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5803509A" w:rsidR="00FC68DB" w:rsidRPr="00334AD3" w:rsidRDefault="00FC68DB" w:rsidP="0014275F">
            <w:pPr>
              <w:pStyle w:val="Beschriftung"/>
              <w:rPr>
                <w:rFonts w:ascii="Cambria" w:hAnsi="Cambria"/>
              </w:rPr>
            </w:pPr>
            <w:bookmarkStart w:id="1956" w:name="_Ref7931629"/>
            <w:bookmarkStart w:id="1957" w:name="_Toc76030592"/>
            <w:bookmarkStart w:id="1958" w:name="_Toc94530877"/>
            <w:bookmarkStart w:id="1959" w:name="_Toc101428273"/>
            <w:bookmarkStart w:id="1960" w:name="_Toc159618913"/>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12574E">
              <w:rPr>
                <w:rFonts w:ascii="Cambria" w:hAnsi="Cambria"/>
                <w:noProof/>
              </w:rPr>
              <w:t>70</w:t>
            </w:r>
            <w:r w:rsidRPr="00334AD3">
              <w:fldChar w:fldCharType="end"/>
            </w:r>
            <w:bookmarkEnd w:id="1956"/>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57"/>
            <w:bookmarkEnd w:id="1958"/>
            <w:bookmarkEnd w:id="1959"/>
            <w:bookmarkEnd w:id="1960"/>
          </w:p>
        </w:tc>
        <w:tc>
          <w:tcPr>
            <w:tcW w:w="4605" w:type="dxa"/>
            <w:vAlign w:val="bottom"/>
          </w:tcPr>
          <w:p w14:paraId="0705A4F3" w14:textId="66CE64EF" w:rsidR="00FC68DB" w:rsidRPr="00334AD3" w:rsidRDefault="00FC68DB" w:rsidP="0014275F">
            <w:pPr>
              <w:pStyle w:val="Beschriftung"/>
              <w:rPr>
                <w:rFonts w:ascii="Cambria" w:hAnsi="Cambria"/>
              </w:rPr>
            </w:pPr>
            <w:bookmarkStart w:id="1961" w:name="_Ref159023006"/>
            <w:bookmarkStart w:id="1962" w:name="_Toc159618914"/>
            <w:bookmarkStart w:id="1963" w:name="_Toc76030593"/>
            <w:bookmarkStart w:id="1964" w:name="_Toc94530878"/>
            <w:bookmarkStart w:id="1965" w:name="_Toc101428274"/>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12574E">
              <w:rPr>
                <w:rFonts w:ascii="Cambria" w:hAnsi="Cambria"/>
                <w:noProof/>
              </w:rPr>
              <w:t>71</w:t>
            </w:r>
            <w:r w:rsidRPr="00334AD3">
              <w:fldChar w:fldCharType="end"/>
            </w:r>
            <w:bookmarkEnd w:id="1961"/>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62"/>
            <w:r w:rsidRPr="00334AD3">
              <w:rPr>
                <w:rFonts w:ascii="Cambria" w:hAnsi="Cambria"/>
              </w:rPr>
              <w:t xml:space="preserve"> </w:t>
            </w:r>
            <w:bookmarkEnd w:id="1963"/>
            <w:bookmarkEnd w:id="1964"/>
            <w:bookmarkEnd w:id="1965"/>
          </w:p>
        </w:tc>
      </w:tr>
    </w:tbl>
    <w:p w14:paraId="53ABB026" w14:textId="1DDD3F92"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12574E" w:rsidRPr="00334AD3">
        <w:t xml:space="preserve">Figure </w:t>
      </w:r>
      <w:r w:rsidR="0012574E">
        <w:rPr>
          <w:noProof/>
        </w:rPr>
        <w:t>71</w:t>
      </w:r>
      <w:r w:rsidR="00D71693">
        <w:fldChar w:fldCharType="end"/>
      </w:r>
      <w:r w:rsidRPr="005C10C2">
        <w:t>):</w:t>
      </w:r>
      <w:r w:rsidR="002C1CB8" w:rsidRPr="005C10C2">
        <w:t xml:space="preserve"> </w:t>
      </w:r>
    </w:p>
    <w:p w14:paraId="7C9185C1" w14:textId="77D4AAD6"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a</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Thickness of the weld (a-value, throat)</w:t>
      </w:r>
      <w:r w:rsidR="00D71693">
        <w:rPr>
          <w:rFonts w:ascii="Cambria" w:hAnsi="Cambria"/>
          <w:szCs w:val="22"/>
          <w:lang w:val="en-GB"/>
        </w:rPr>
        <w:t xml:space="preserve">, </w:t>
      </w:r>
    </w:p>
    <w:p w14:paraId="75C54927" w14:textId="59B8AFF9"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d</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Depth of the penetration</w:t>
      </w:r>
      <w:r w:rsidR="00D71693">
        <w:rPr>
          <w:rFonts w:ascii="Cambria" w:hAnsi="Cambria"/>
          <w:szCs w:val="22"/>
          <w:lang w:val="en-GB"/>
        </w:rPr>
        <w:t xml:space="preserve">, </w:t>
      </w:r>
    </w:p>
    <w:p w14:paraId="2C9449BE" w14:textId="1D43C23E" w:rsidR="006C3892" w:rsidRPr="005C10C2" w:rsidRDefault="006C3892" w:rsidP="006C3892">
      <w:pPr>
        <w:pStyle w:val="Aufzhlungszeichen"/>
        <w:numPr>
          <w:ilvl w:val="0"/>
          <w:numId w:val="10"/>
        </w:numPr>
        <w:rPr>
          <w:rFonts w:ascii="Cambria" w:hAnsi="Cambria"/>
          <w:szCs w:val="22"/>
          <w:lang w:val="en-GB"/>
        </w:rPr>
      </w:pPr>
      <w:r w:rsidRPr="005C10C2">
        <w:rPr>
          <w:rFonts w:ascii="Arial" w:hAnsi="Arial" w:cs="Arial"/>
          <w:szCs w:val="22"/>
          <w:lang w:val="en-GB"/>
        </w:rPr>
        <w:t>β</w:t>
      </w:r>
      <w:proofErr w:type="spellStart"/>
      <w:r w:rsidRPr="005C10C2">
        <w:rPr>
          <w:rFonts w:ascii="Cambria" w:hAnsi="Cambria"/>
          <w:szCs w:val="22"/>
          <w:vertAlign w:val="subscript"/>
          <w:lang w:val="en-GB"/>
        </w:rPr>
        <w:t>i</w:t>
      </w:r>
      <w:proofErr w:type="spellEnd"/>
      <w:r w:rsidRPr="005C10C2">
        <w:rPr>
          <w:rFonts w:ascii="Cambria" w:hAnsi="Cambria"/>
          <w:szCs w:val="22"/>
          <w:lang w:val="en-GB"/>
        </w:rPr>
        <w:tab/>
      </w:r>
      <w:r w:rsidRPr="005C10C2">
        <w:rPr>
          <w:rFonts w:ascii="Cambria" w:hAnsi="Cambria"/>
          <w:szCs w:val="22"/>
          <w:lang w:val="en-GB"/>
        </w:rPr>
        <w:tab/>
        <w:t>Weld angle.</w:t>
      </w:r>
      <w:r w:rsidR="00D71693">
        <w:rPr>
          <w:rFonts w:ascii="Cambria" w:hAnsi="Cambria"/>
          <w:szCs w:val="22"/>
          <w:lang w:val="en-GB"/>
        </w:rPr>
        <w:t xml:space="preserve"> </w:t>
      </w:r>
    </w:p>
    <w:p w14:paraId="4E4CFC3E" w14:textId="6AC2F43F"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65A0F8E2" w:rsidR="00FC68DB" w:rsidRDefault="00FC68DB" w:rsidP="001B35EF">
      <w:pPr>
        <w:keepNext/>
      </w:pPr>
      <w:r w:rsidRPr="005C2D94">
        <w:lastRenderedPageBreak/>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12574E" w:rsidRPr="00F54804">
        <w:t xml:space="preserve">Table </w:t>
      </w:r>
      <w:r w:rsidR="0012574E">
        <w:rPr>
          <w:noProof/>
        </w:rPr>
        <w:t>113</w:t>
      </w:r>
      <w:r w:rsidR="00E63CC6">
        <w:fldChar w:fldCharType="end"/>
      </w:r>
      <w:r w:rsidR="00E63CC6">
        <w:t>)</w:t>
      </w:r>
      <w:r w:rsidRPr="005C2D94">
        <w:t>:</w:t>
      </w:r>
      <w:r w:rsidR="00E63CC6">
        <w:t xml:space="preserve"> </w:t>
      </w:r>
    </w:p>
    <w:p w14:paraId="6D99A1FB" w14:textId="7B641CEB" w:rsidR="00890926" w:rsidRPr="001E4607" w:rsidRDefault="00890926" w:rsidP="001640C5">
      <w:pPr>
        <w:pStyle w:val="Beschriftung"/>
        <w:keepNext/>
        <w:keepLines/>
      </w:pPr>
      <w:bookmarkStart w:id="1966" w:name="_Ref157791340"/>
      <w:bookmarkStart w:id="1967" w:name="_Toc159619045"/>
      <w:r w:rsidRPr="00F54804">
        <w:t xml:space="preserve">Table </w:t>
      </w:r>
      <w:r w:rsidRPr="00F54804">
        <w:fldChar w:fldCharType="begin"/>
      </w:r>
      <w:r w:rsidRPr="00F54804">
        <w:instrText xml:space="preserve"> SEQ Table \* ARABIC </w:instrText>
      </w:r>
      <w:r w:rsidRPr="00F54804">
        <w:fldChar w:fldCharType="separate"/>
      </w:r>
      <w:r w:rsidR="0012574E">
        <w:rPr>
          <w:noProof/>
        </w:rPr>
        <w:t>113</w:t>
      </w:r>
      <w:r w:rsidRPr="00F54804">
        <w:fldChar w:fldCharType="end"/>
      </w:r>
      <w:bookmarkEnd w:id="1966"/>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67"/>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68" w:name="_Toc338939211"/>
      <w:bookmarkStart w:id="1969" w:name="_Toc3557046"/>
      <w:bookmarkStart w:id="1970" w:name="_Toc34747296"/>
      <w:bookmarkStart w:id="1971" w:name="_Toc77102115"/>
      <w:r w:rsidRPr="00890926">
        <w:t>Attributes</w:t>
      </w:r>
      <w:bookmarkEnd w:id="1968"/>
      <w:bookmarkEnd w:id="1969"/>
      <w:bookmarkEnd w:id="1970"/>
      <w:bookmarkEnd w:id="1971"/>
    </w:p>
    <w:p w14:paraId="04A1DD10" w14:textId="1F97B3C5" w:rsidR="00D43455" w:rsidRDefault="00FC68DB" w:rsidP="000E094F">
      <w:pPr>
        <w:pStyle w:val="berschrift5"/>
      </w:pPr>
      <w:bookmarkStart w:id="1972" w:name="_Toc338939213"/>
      <w:r w:rsidRPr="00BD52D7">
        <w:t>Attribute</w:t>
      </w:r>
      <w:r w:rsidR="00F3142F">
        <w:t xml:space="preserve"> </w:t>
      </w:r>
      <w:proofErr w:type="gramStart"/>
      <w:r w:rsidRPr="003575B7">
        <w:rPr>
          <w:rFonts w:ascii="Courier New" w:hAnsi="Courier New"/>
          <w:bCs/>
        </w:rPr>
        <w:t>base</w:t>
      </w:r>
      <w:bookmarkEnd w:id="1972"/>
      <w:proofErr w:type="gramEnd"/>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3" w:name="_Toc338939214"/>
      <w:r w:rsidRPr="00F54804">
        <w:t>Attribute</w:t>
      </w:r>
      <w:r w:rsidR="00F3142F">
        <w:t xml:space="preserve"> </w:t>
      </w:r>
      <w:proofErr w:type="gramStart"/>
      <w:r w:rsidRPr="003575B7">
        <w:rPr>
          <w:rFonts w:ascii="Courier New" w:hAnsi="Courier New"/>
          <w:bCs/>
        </w:rPr>
        <w:t>technology</w:t>
      </w:r>
      <w:bookmarkEnd w:id="1973"/>
      <w:proofErr w:type="gramEnd"/>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74" w:name="_Toc338939215"/>
      <w:bookmarkStart w:id="1975" w:name="_Toc3557047"/>
      <w:bookmarkStart w:id="1976" w:name="_Toc34747297"/>
      <w:bookmarkStart w:id="1977"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proofErr w:type="spellStart"/>
      <w:r w:rsidRPr="003575B7">
        <w:rPr>
          <w:rFonts w:ascii="Courier New" w:hAnsi="Courier New"/>
          <w:bCs/>
        </w:rPr>
        <w:t>weld_position</w:t>
      </w:r>
      <w:bookmarkEnd w:id="1974"/>
      <w:bookmarkEnd w:id="1975"/>
      <w:bookmarkEnd w:id="1976"/>
      <w:bookmarkEnd w:id="1977"/>
      <w:proofErr w:type="spellEnd"/>
      <w:r w:rsidR="003575B7" w:rsidRPr="003575B7">
        <w:rPr>
          <w:rFonts w:ascii="Courier New" w:hAnsi="Courier New"/>
          <w:bCs/>
        </w:rPr>
        <w:t>/&gt;</w:t>
      </w:r>
      <w:r w:rsidR="00D43455">
        <w:t xml:space="preserve"> </w:t>
      </w:r>
    </w:p>
    <w:p w14:paraId="3DD8F876" w14:textId="7D1B5E1D"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12574E" w:rsidRPr="00F54804">
        <w:t xml:space="preserve">Table </w:t>
      </w:r>
      <w:r w:rsidR="0012574E">
        <w:rPr>
          <w:noProof/>
        </w:rPr>
        <w:t>114</w:t>
      </w:r>
      <w:r w:rsidR="00E63CC6">
        <w:fldChar w:fldCharType="end"/>
      </w:r>
      <w:r w:rsidR="00E63CC6">
        <w:t>)</w:t>
      </w:r>
      <w:r w:rsidRPr="00F54804">
        <w:t>:</w:t>
      </w:r>
      <w:r w:rsidR="00E63CC6">
        <w:t xml:space="preserve"> </w:t>
      </w:r>
    </w:p>
    <w:p w14:paraId="59FD76C9" w14:textId="516B2FF4" w:rsidR="00890926" w:rsidRPr="00F54804" w:rsidRDefault="00890926" w:rsidP="001640C5">
      <w:pPr>
        <w:pStyle w:val="Beschriftung"/>
        <w:keepNext/>
        <w:keepLines/>
      </w:pPr>
      <w:bookmarkStart w:id="1978" w:name="_Ref157791359"/>
      <w:bookmarkStart w:id="1979" w:name="_Toc159619046"/>
      <w:r w:rsidRPr="00F54804">
        <w:t xml:space="preserve">Table </w:t>
      </w:r>
      <w:r w:rsidRPr="00F54804">
        <w:fldChar w:fldCharType="begin"/>
      </w:r>
      <w:r w:rsidRPr="00F54804">
        <w:instrText xml:space="preserve"> SEQ Table \* ARABIC </w:instrText>
      </w:r>
      <w:r w:rsidRPr="00F54804">
        <w:fldChar w:fldCharType="separate"/>
      </w:r>
      <w:r w:rsidR="0012574E">
        <w:rPr>
          <w:noProof/>
        </w:rPr>
        <w:t>114</w:t>
      </w:r>
      <w:r w:rsidRPr="00F54804">
        <w:fldChar w:fldCharType="end"/>
      </w:r>
      <w:bookmarkEnd w:id="1978"/>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47234D">
        <w:t>Y-joint</w:t>
      </w:r>
      <w:bookmarkEnd w:id="1979"/>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lastRenderedPageBreak/>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80"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12F61B2B"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80"/>
      <w:proofErr w:type="gramEnd"/>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1" w:name="_Toc338939219"/>
      <w:r w:rsidRPr="00F54804">
        <w:t>Attribute</w:t>
      </w:r>
      <w:r w:rsidR="00F3142F">
        <w:t xml:space="preserve"> </w:t>
      </w:r>
      <w:proofErr w:type="gramStart"/>
      <w:r w:rsidRPr="003575B7">
        <w:rPr>
          <w:rFonts w:ascii="Courier New" w:hAnsi="Courier New"/>
          <w:bCs/>
        </w:rPr>
        <w:t>thickness</w:t>
      </w:r>
      <w:bookmarkEnd w:id="1981"/>
      <w:proofErr w:type="gramEnd"/>
      <w:r w:rsidR="00D43455">
        <w:t xml:space="preserve"> </w:t>
      </w:r>
    </w:p>
    <w:p w14:paraId="39420D6F" w14:textId="27C1EAC2"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12574E" w:rsidRPr="00F54804">
        <w:t xml:space="preserve">Table </w:t>
      </w:r>
      <w:r w:rsidR="0012574E">
        <w:rPr>
          <w:noProof/>
        </w:rPr>
        <w:t>115</w:t>
      </w:r>
      <w:r w:rsidR="00E63CC6">
        <w:fldChar w:fldCharType="end"/>
      </w:r>
      <w:r w:rsidR="00E63CC6">
        <w:t>)</w:t>
      </w:r>
      <w:r w:rsidRPr="00F54804">
        <w:t>:</w:t>
      </w:r>
      <w:r w:rsidR="00E63CC6">
        <w:t xml:space="preserve"> </w:t>
      </w:r>
    </w:p>
    <w:p w14:paraId="0FC15FA3" w14:textId="52D20DC9" w:rsidR="00890926" w:rsidRPr="00F54804" w:rsidRDefault="00890926" w:rsidP="001640C5">
      <w:pPr>
        <w:pStyle w:val="Beschriftung"/>
        <w:keepNext/>
        <w:keepLines/>
      </w:pPr>
      <w:bookmarkStart w:id="1982" w:name="_Ref157791371"/>
      <w:bookmarkStart w:id="1983" w:name="_Toc159619047"/>
      <w:r w:rsidRPr="00F54804">
        <w:t xml:space="preserve">Table </w:t>
      </w:r>
      <w:r w:rsidRPr="005C2D94">
        <w:fldChar w:fldCharType="begin"/>
      </w:r>
      <w:r w:rsidRPr="00F54804">
        <w:instrText xml:space="preserve"> SEQ Table \* ARABIC </w:instrText>
      </w:r>
      <w:r w:rsidRPr="005C2D94">
        <w:fldChar w:fldCharType="separate"/>
      </w:r>
      <w:r w:rsidR="0012574E">
        <w:rPr>
          <w:noProof/>
        </w:rPr>
        <w:t>115</w:t>
      </w:r>
      <w:r w:rsidRPr="005C2D94">
        <w:fldChar w:fldCharType="end"/>
      </w:r>
      <w:bookmarkEnd w:id="1982"/>
      <w:r w:rsidR="005F32CD">
        <w:t xml:space="preserve"> —</w:t>
      </w:r>
      <w:r w:rsidR="005F32CD" w:rsidRPr="00F54804">
        <w:t xml:space="preserve"> </w:t>
      </w:r>
      <w:r w:rsidRPr="00F54804">
        <w:t xml:space="preserve">Value Dependency of Attribute </w:t>
      </w:r>
      <w:r w:rsidRPr="00337A83">
        <w:rPr>
          <w:rStyle w:val="CodeCharacter"/>
        </w:rPr>
        <w:t>thickness</w:t>
      </w:r>
      <w:bookmarkEnd w:id="1983"/>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84" w:name="_Toc338939220"/>
      <w:r w:rsidRPr="005C2D94">
        <w:t>Attribute</w:t>
      </w:r>
      <w:r w:rsidR="00F3142F">
        <w:t xml:space="preserve"> </w:t>
      </w:r>
      <w:proofErr w:type="gramStart"/>
      <w:r w:rsidRPr="003575B7">
        <w:rPr>
          <w:rFonts w:ascii="Courier New" w:hAnsi="Courier New"/>
          <w:bCs/>
        </w:rPr>
        <w:t>angle</w:t>
      </w:r>
      <w:bookmarkEnd w:id="1984"/>
      <w:proofErr w:type="gramEnd"/>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85" w:name="_Toc338939221"/>
      <w:r w:rsidRPr="00F54804">
        <w:t>Attribute</w:t>
      </w:r>
      <w:r w:rsidR="00F3142F">
        <w:t xml:space="preserve"> </w:t>
      </w:r>
      <w:proofErr w:type="gramStart"/>
      <w:r w:rsidRPr="003575B7">
        <w:rPr>
          <w:rFonts w:ascii="Courier New" w:hAnsi="Courier New"/>
          <w:bCs/>
        </w:rPr>
        <w:t>penetration</w:t>
      </w:r>
      <w:bookmarkEnd w:id="1985"/>
      <w:proofErr w:type="gramEnd"/>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86" w:name="_Toc338939223"/>
      <w:r w:rsidRPr="00F54804">
        <w:t>Attribute</w:t>
      </w:r>
      <w:r w:rsidR="00F3142F">
        <w:t xml:space="preserve"> </w:t>
      </w:r>
      <w:proofErr w:type="gramStart"/>
      <w:r w:rsidRPr="003575B7">
        <w:rPr>
          <w:rFonts w:ascii="Courier New" w:hAnsi="Courier New"/>
          <w:bCs/>
        </w:rPr>
        <w:t>shape</w:t>
      </w:r>
      <w:bookmarkEnd w:id="1986"/>
      <w:proofErr w:type="gramEnd"/>
      <w:r w:rsidR="00D43455">
        <w:t xml:space="preserve"> </w:t>
      </w:r>
    </w:p>
    <w:p w14:paraId="21AED002" w14:textId="24D5365A"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F451890" w14:textId="21655CE6" w:rsidR="00D43455" w:rsidRDefault="00FC68DB" w:rsidP="000E094F">
      <w:pPr>
        <w:pStyle w:val="berschrift5"/>
      </w:pPr>
      <w:bookmarkStart w:id="1987" w:name="_Toc338939224"/>
      <w:r w:rsidRPr="00F54804">
        <w:lastRenderedPageBreak/>
        <w:t>Attribute</w:t>
      </w:r>
      <w:r w:rsidR="00F3142F">
        <w:t xml:space="preserve"> </w:t>
      </w:r>
      <w:proofErr w:type="gramStart"/>
      <w:r w:rsidRPr="003575B7">
        <w:rPr>
          <w:rFonts w:ascii="Courier New" w:hAnsi="Courier New"/>
          <w:bCs/>
        </w:rPr>
        <w:t>filler</w:t>
      </w:r>
      <w:bookmarkEnd w:id="1987"/>
      <w:proofErr w:type="gramEnd"/>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1FE41752"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proofErr w:type="spellStart"/>
      <w:r w:rsidRPr="0084458C">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3BE08024" w14:textId="4FA91CA8"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t>
      </w:r>
      <w:proofErr w:type="spellStart"/>
      <w:r w:rsidR="005A232F" w:rsidRPr="0084458C">
        <w:rPr>
          <w:rFonts w:ascii="Courier New" w:hAnsi="Courier New" w:cs="Courier New"/>
        </w:rPr>
        <w:t>weld_positions</w:t>
      </w:r>
      <w:proofErr w:type="spellEnd"/>
      <w:r w:rsidR="005A232F" w:rsidRPr="0084458C">
        <w:rPr>
          <w:rFonts w:ascii="Courier New" w:hAnsi="Courier New" w:cs="Courier New"/>
        </w:rPr>
        <w:t>/&gt;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E63CC6">
      <w:pPr>
        <w:pStyle w:val="XMLCode"/>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56D75F94" w14:textId="09E42449" w:rsidR="00D43455" w:rsidRDefault="00FC68DB">
      <w:pPr>
        <w:pStyle w:val="berschrift4"/>
      </w:pPr>
      <w:bookmarkStart w:id="1988" w:name="_Toc3557048"/>
      <w:bookmarkStart w:id="1989" w:name="_Toc34747298"/>
      <w:bookmarkStart w:id="1990" w:name="_Toc77102117"/>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88"/>
      <w:bookmarkEnd w:id="1989"/>
      <w:bookmarkEnd w:id="1990"/>
      <w:proofErr w:type="spellEnd"/>
      <w:r w:rsidR="003575B7" w:rsidRPr="003575B7">
        <w:rPr>
          <w:rFonts w:ascii="Courier New" w:hAnsi="Courier New"/>
          <w:bCs/>
        </w:rPr>
        <w:t>/&gt;</w:t>
      </w:r>
      <w:r w:rsidR="00D43455">
        <w:t xml:space="preserve"> </w:t>
      </w:r>
    </w:p>
    <w:p w14:paraId="35EBE25B" w14:textId="1616E3C1"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12574E" w:rsidRPr="00D97F70">
        <w:t xml:space="preserve">Table </w:t>
      </w:r>
      <w:r w:rsidR="0012574E">
        <w:rPr>
          <w:noProof/>
        </w:rPr>
        <w:t>116</w:t>
      </w:r>
      <w:r w:rsidR="00E63CC6">
        <w:fldChar w:fldCharType="end"/>
      </w:r>
      <w:r w:rsidR="00E63CC6">
        <w:t>)</w:t>
      </w:r>
      <w:r w:rsidRPr="00D97F70">
        <w:t>:</w:t>
      </w:r>
      <w:r w:rsidR="00E63CC6">
        <w:t xml:space="preserve"> </w:t>
      </w:r>
    </w:p>
    <w:p w14:paraId="2AAC1215" w14:textId="42612113" w:rsidR="00890926" w:rsidRPr="00D97F70" w:rsidRDefault="00890926" w:rsidP="001640C5">
      <w:pPr>
        <w:pStyle w:val="Beschriftung"/>
        <w:keepNext/>
        <w:keepLines/>
      </w:pPr>
      <w:bookmarkStart w:id="1991" w:name="_Ref157791414"/>
      <w:bookmarkStart w:id="1992" w:name="_Toc159619048"/>
      <w:r w:rsidRPr="00D97F70">
        <w:t xml:space="preserve">Table </w:t>
      </w:r>
      <w:r w:rsidRPr="00D97F70">
        <w:fldChar w:fldCharType="begin"/>
      </w:r>
      <w:r w:rsidRPr="00D97F70">
        <w:instrText xml:space="preserve"> SEQ Table \* ARABIC </w:instrText>
      </w:r>
      <w:r w:rsidRPr="00D97F70">
        <w:fldChar w:fldCharType="separate"/>
      </w:r>
      <w:r w:rsidR="0012574E">
        <w:rPr>
          <w:noProof/>
        </w:rPr>
        <w:t>116</w:t>
      </w:r>
      <w:r w:rsidRPr="00D97F70">
        <w:fldChar w:fldCharType="end"/>
      </w:r>
      <w:bookmarkEnd w:id="1991"/>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47234D">
        <w:t>Y-joint</w:t>
      </w:r>
      <w:bookmarkEnd w:id="19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CC586A9" w14:textId="5C82C2FC" w:rsidR="00FC68DB" w:rsidRPr="00D97F70" w:rsidRDefault="00FC68DB" w:rsidP="00E63CC6">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00CBC38F" w14:textId="06E07B93" w:rsidR="00FC68DB" w:rsidRPr="00D97F70" w:rsidRDefault="0047234D" w:rsidP="00B202D2">
      <w:pPr>
        <w:pStyle w:val="berschrift3"/>
      </w:pPr>
      <w:bookmarkStart w:id="1993" w:name="WeldDefinitionKJoint"/>
      <w:bookmarkStart w:id="1994" w:name="_Toc159618812"/>
      <w:bookmarkEnd w:id="1993"/>
      <w:r>
        <w:lastRenderedPageBreak/>
        <w:t>K-joint</w:t>
      </w:r>
      <w:bookmarkEnd w:id="1994"/>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7BE93B83"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12574E">
        <w:t xml:space="preserve">Figure </w:t>
      </w:r>
      <w:r w:rsidR="0012574E">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29635CF2" w:rsidR="002C1CB8"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1995" w:name="_Toc3557050"/>
      <w:bookmarkStart w:id="1996" w:name="_Toc34747300"/>
      <w:bookmarkStart w:id="1997" w:name="_Toc77102119"/>
      <w:r w:rsidRPr="00F54804">
        <w:t>Sheet Parameters</w:t>
      </w:r>
      <w:bookmarkEnd w:id="1995"/>
      <w:bookmarkEnd w:id="1996"/>
      <w:bookmarkEnd w:id="1997"/>
      <w:r w:rsidR="00D97308">
        <w:t xml:space="preserve"> </w:t>
      </w:r>
    </w:p>
    <w:p w14:paraId="1291CA16" w14:textId="7A1B5EB5"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12574E">
        <w:t xml:space="preserve">Figure </w:t>
      </w:r>
      <w:r w:rsidR="0012574E">
        <w:rPr>
          <w:noProof/>
        </w:rPr>
        <w:t>72</w:t>
      </w:r>
      <w:r>
        <w:fldChar w:fldCharType="end"/>
      </w:r>
      <w:r>
        <w:t>)</w:t>
      </w:r>
      <w:r w:rsidRPr="00F54804">
        <w:t>:</w:t>
      </w:r>
      <w:r>
        <w:t xml:space="preserve"> </w:t>
      </w:r>
    </w:p>
    <w:p w14:paraId="7E027300" w14:textId="77777777" w:rsidR="00D97308" w:rsidRPr="0013175B" w:rsidRDefault="00D97308" w:rsidP="00D97308">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3F02C302"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Pr>
          <w:rFonts w:ascii="Cambria" w:hAnsi="Cambria"/>
          <w:lang w:val="en-GB"/>
        </w:rPr>
        <w:t xml:space="preserve">, </w:t>
      </w:r>
    </w:p>
    <w:p w14:paraId="67FFEEE1" w14:textId="77777777" w:rsidR="00D97308" w:rsidRPr="0013175B" w:rsidRDefault="00D97308" w:rsidP="00D97308">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Pr>
          <w:rFonts w:ascii="Cambria" w:hAnsi="Cambria"/>
          <w:lang w:val="en-GB"/>
        </w:rPr>
        <w:t xml:space="preserve">, </w:t>
      </w:r>
    </w:p>
    <w:p w14:paraId="607C0EB2" w14:textId="77777777" w:rsidR="00D97308" w:rsidRDefault="00D97308" w:rsidP="00D97308">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5240FB59">
            <wp:extent cx="2710800" cy="14760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710800" cy="1476000"/>
                    </a:xfrm>
                    <a:prstGeom prst="rect">
                      <a:avLst/>
                    </a:prstGeom>
                  </pic:spPr>
                </pic:pic>
              </a:graphicData>
            </a:graphic>
          </wp:inline>
        </w:drawing>
      </w:r>
    </w:p>
    <w:p w14:paraId="2071FE29" w14:textId="724DE8AD" w:rsidR="007A2348" w:rsidRPr="0013175B" w:rsidRDefault="007A2348" w:rsidP="007A2348">
      <w:pPr>
        <w:pStyle w:val="Beschriftung"/>
      </w:pPr>
      <w:bookmarkStart w:id="1998" w:name="_Ref104285372"/>
      <w:bookmarkStart w:id="1999" w:name="_Toc159618915"/>
      <w:r>
        <w:t xml:space="preserve">Figure </w:t>
      </w:r>
      <w:r>
        <w:fldChar w:fldCharType="begin"/>
      </w:r>
      <w:r>
        <w:instrText xml:space="preserve"> SEQ Figure \* ARABIC </w:instrText>
      </w:r>
      <w:r>
        <w:fldChar w:fldCharType="separate"/>
      </w:r>
      <w:r w:rsidR="0012574E">
        <w:rPr>
          <w:noProof/>
        </w:rPr>
        <w:t>72</w:t>
      </w:r>
      <w:r>
        <w:fldChar w:fldCharType="end"/>
      </w:r>
      <w:bookmarkEnd w:id="1998"/>
      <w:r w:rsidR="002D7110">
        <w:t xml:space="preserve"> </w:t>
      </w:r>
      <w:r>
        <w:t xml:space="preserve">— </w:t>
      </w:r>
      <w:r w:rsidR="0047234D">
        <w:t>K-joint</w:t>
      </w:r>
      <w:r>
        <w:t xml:space="preserve"> </w:t>
      </w:r>
      <w:r w:rsidR="001C3E58">
        <w:t xml:space="preserve">sheet </w:t>
      </w:r>
      <w:proofErr w:type="gramStart"/>
      <w:r w:rsidR="001C3E58">
        <w:t>layout</w:t>
      </w:r>
      <w:bookmarkEnd w:id="1999"/>
      <w:proofErr w:type="gramEnd"/>
      <w:r w:rsidR="00D97308">
        <w:t xml:space="preserve"> </w:t>
      </w:r>
    </w:p>
    <w:p w14:paraId="1C2E1085" w14:textId="6AD86F4B" w:rsidR="00FC68DB" w:rsidRDefault="00FC68DB">
      <w:pPr>
        <w:pStyle w:val="berschrift4"/>
      </w:pPr>
      <w:bookmarkStart w:id="2000" w:name="_Toc3557051"/>
      <w:bookmarkStart w:id="2001" w:name="_Toc34747301"/>
      <w:bookmarkStart w:id="2002" w:name="_Toc77102120"/>
      <w:r w:rsidRPr="00F54804">
        <w:t>Weld Parameters</w:t>
      </w:r>
      <w:bookmarkEnd w:id="2000"/>
      <w:bookmarkEnd w:id="2001"/>
      <w:bookmarkEnd w:id="2002"/>
      <w:r w:rsidR="00D97308">
        <w:t xml:space="preserve"> </w:t>
      </w:r>
    </w:p>
    <w:p w14:paraId="11751486" w14:textId="404E3BC9"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12574E">
        <w:t xml:space="preserve">Figure </w:t>
      </w:r>
      <w:r w:rsidR="0012574E">
        <w:rPr>
          <w:noProof/>
        </w:rPr>
        <w:t>73</w:t>
      </w:r>
      <w:r>
        <w:fldChar w:fldCharType="end"/>
      </w:r>
      <w:r>
        <w:t>)</w:t>
      </w:r>
      <w:r w:rsidRPr="00F54804">
        <w:t>:</w:t>
      </w:r>
    </w:p>
    <w:p w14:paraId="53A11C57"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66C91044"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4A81F8AA" w14:textId="77777777" w:rsidR="00D97308" w:rsidRPr="0013175B" w:rsidRDefault="00D97308" w:rsidP="00D97308">
      <w:pPr>
        <w:pStyle w:val="Aufzhlungszeichen"/>
        <w:numPr>
          <w:ilvl w:val="0"/>
          <w:numId w:val="10"/>
        </w:numPr>
        <w:ind w:left="357" w:hanging="357"/>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148F01A6" w14:textId="0C3282AA" w:rsidR="00D97308" w:rsidRDefault="00D97308" w:rsidP="00D97308">
      <w:pPr>
        <w:keepNext/>
        <w:spacing w:before="120"/>
        <w:jc w:val="center"/>
        <w:rPr>
          <w:noProof/>
        </w:rPr>
      </w:pPr>
      <w:r>
        <w:rPr>
          <w:noProof/>
        </w:rPr>
        <w:drawing>
          <wp:inline distT="0" distB="0" distL="0" distR="0" wp14:anchorId="075A0304" wp14:editId="126F27C0">
            <wp:extent cx="2487600" cy="10728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inline>
        </w:drawing>
      </w:r>
    </w:p>
    <w:p w14:paraId="59C36D19" w14:textId="206C4A92" w:rsidR="00FC68DB" w:rsidRPr="005C2D94" w:rsidRDefault="007A2348" w:rsidP="007A2348">
      <w:pPr>
        <w:pStyle w:val="Beschriftung"/>
      </w:pPr>
      <w:bookmarkStart w:id="2003" w:name="_Ref159025317"/>
      <w:bookmarkStart w:id="2004" w:name="_Toc159618916"/>
      <w:r>
        <w:t xml:space="preserve">Figure </w:t>
      </w:r>
      <w:r>
        <w:fldChar w:fldCharType="begin"/>
      </w:r>
      <w:r>
        <w:instrText xml:space="preserve"> SEQ Figure \* ARABIC </w:instrText>
      </w:r>
      <w:r>
        <w:fldChar w:fldCharType="separate"/>
      </w:r>
      <w:r w:rsidR="0012574E">
        <w:rPr>
          <w:noProof/>
        </w:rPr>
        <w:t>73</w:t>
      </w:r>
      <w:r>
        <w:fldChar w:fldCharType="end"/>
      </w:r>
      <w:bookmarkEnd w:id="2003"/>
      <w:r w:rsidR="002D7110">
        <w:t xml:space="preserve"> </w:t>
      </w:r>
      <w:r>
        <w:t xml:space="preserve">— Parameters of </w:t>
      </w:r>
      <w:r w:rsidR="0047234D">
        <w:t>K-</w:t>
      </w:r>
      <w:proofErr w:type="gramStart"/>
      <w:r w:rsidR="0047234D">
        <w:t>joint</w:t>
      </w:r>
      <w:bookmarkEnd w:id="2004"/>
      <w:proofErr w:type="gramEnd"/>
      <w:r>
        <w:t xml:space="preserve"> </w:t>
      </w:r>
    </w:p>
    <w:p w14:paraId="7B88C9AD" w14:textId="5B7E8894" w:rsidR="00FC68DB" w:rsidRPr="005C2D94" w:rsidRDefault="00FC68DB" w:rsidP="00EB1798">
      <w:r w:rsidRPr="005C2D94">
        <w:lastRenderedPageBreak/>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72DDE435" w:rsidR="00FC68DB" w:rsidRDefault="00FC68DB" w:rsidP="00701FF5">
      <w:pPr>
        <w:keepNext/>
        <w:spacing w:line="240" w:lineRule="auto"/>
      </w:pPr>
      <w:r w:rsidRPr="005C2D94">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12574E" w:rsidRPr="00F54804">
        <w:t xml:space="preserve">Table </w:t>
      </w:r>
      <w:r w:rsidR="0012574E">
        <w:rPr>
          <w:noProof/>
        </w:rPr>
        <w:t>117</w:t>
      </w:r>
      <w:r w:rsidR="00E63CC6">
        <w:fldChar w:fldCharType="end"/>
      </w:r>
      <w:r w:rsidR="00E63CC6">
        <w:t>)</w:t>
      </w:r>
      <w:r w:rsidRPr="00BD52D7">
        <w:t>:</w:t>
      </w:r>
      <w:r w:rsidR="00E63CC6">
        <w:t xml:space="preserve"> </w:t>
      </w:r>
    </w:p>
    <w:p w14:paraId="723616DE" w14:textId="7E0D5FA1" w:rsidR="00890926" w:rsidRPr="00BD52D7" w:rsidRDefault="00890926" w:rsidP="001640C5">
      <w:pPr>
        <w:pStyle w:val="Beschriftung"/>
        <w:keepNext/>
        <w:keepLines/>
      </w:pPr>
      <w:bookmarkStart w:id="2005" w:name="_Ref157791441"/>
      <w:bookmarkStart w:id="2006" w:name="_Toc159619049"/>
      <w:r w:rsidRPr="00F54804">
        <w:t xml:space="preserve">Table </w:t>
      </w:r>
      <w:r w:rsidRPr="00F54804">
        <w:fldChar w:fldCharType="begin"/>
      </w:r>
      <w:r w:rsidRPr="00F54804">
        <w:instrText xml:space="preserve"> SEQ Table \* ARABIC </w:instrText>
      </w:r>
      <w:r w:rsidRPr="00F54804">
        <w:fldChar w:fldCharType="separate"/>
      </w:r>
      <w:r w:rsidR="0012574E">
        <w:rPr>
          <w:noProof/>
        </w:rPr>
        <w:t>117</w:t>
      </w:r>
      <w:r w:rsidRPr="00F54804">
        <w:fldChar w:fldCharType="end"/>
      </w:r>
      <w:bookmarkEnd w:id="2005"/>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2006"/>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 xml:space="preserve">per </w:t>
            </w:r>
            <w:proofErr w:type="spellStart"/>
            <w:r w:rsidR="005219B5">
              <w:rPr>
                <w:b/>
              </w:rPr>
              <w:t>w.p.</w:t>
            </w:r>
            <w:proofErr w:type="spellEnd"/>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77777777" w:rsidR="00FC68DB" w:rsidRPr="002E4498" w:rsidRDefault="00FC68DB" w:rsidP="005219B5">
            <w:pPr>
              <w:keepNext/>
              <w:spacing w:line="240" w:lineRule="auto"/>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77777777" w:rsidR="00FC68DB" w:rsidRPr="002E4498" w:rsidRDefault="00FC68DB" w:rsidP="005219B5">
            <w:pPr>
              <w:keepNext/>
              <w:spacing w:line="240" w:lineRule="auto"/>
              <w:jc w:val="left"/>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07" w:name="_Toc338939226"/>
      <w:bookmarkStart w:id="2008" w:name="_Toc3557052"/>
      <w:bookmarkStart w:id="2009" w:name="_Toc34747302"/>
      <w:bookmarkStart w:id="2010" w:name="_Toc77102121"/>
      <w:r w:rsidRPr="00F54804">
        <w:t>Attributes</w:t>
      </w:r>
      <w:bookmarkEnd w:id="2007"/>
      <w:bookmarkEnd w:id="2008"/>
      <w:bookmarkEnd w:id="2009"/>
      <w:bookmarkEnd w:id="2010"/>
    </w:p>
    <w:p w14:paraId="3A3B5875" w14:textId="20393DE2" w:rsidR="00D43455" w:rsidRDefault="00FC68DB" w:rsidP="000E094F">
      <w:pPr>
        <w:pStyle w:val="berschrift5"/>
      </w:pPr>
      <w:bookmarkStart w:id="2011" w:name="_Toc338939228"/>
      <w:r w:rsidRPr="00F54804">
        <w:t>Attribute</w:t>
      </w:r>
      <w:r w:rsidR="00F3142F">
        <w:t xml:space="preserve"> </w:t>
      </w:r>
      <w:proofErr w:type="gramStart"/>
      <w:r w:rsidRPr="00207A82">
        <w:rPr>
          <w:rFonts w:ascii="Courier New" w:hAnsi="Courier New"/>
          <w:bCs/>
        </w:rPr>
        <w:t>base</w:t>
      </w:r>
      <w:bookmarkEnd w:id="2011"/>
      <w:proofErr w:type="gramEnd"/>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2" w:name="_Toc338939229"/>
      <w:r w:rsidRPr="00F54804">
        <w:t>Attribute</w:t>
      </w:r>
      <w:r w:rsidR="00F3142F">
        <w:t xml:space="preserve"> </w:t>
      </w:r>
      <w:proofErr w:type="gramStart"/>
      <w:r w:rsidRPr="00207A82">
        <w:rPr>
          <w:rFonts w:ascii="Courier New" w:hAnsi="Courier New"/>
          <w:bCs/>
        </w:rPr>
        <w:t>technology</w:t>
      </w:r>
      <w:bookmarkEnd w:id="2012"/>
      <w:proofErr w:type="gramEnd"/>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3" w:name="_Toc338939230"/>
      <w:bookmarkStart w:id="2014" w:name="_Toc3557053"/>
      <w:bookmarkStart w:id="2015" w:name="_Toc34747303"/>
      <w:bookmarkStart w:id="2016"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t>
      </w:r>
      <w:proofErr w:type="spellStart"/>
      <w:r w:rsidR="001A2536">
        <w:rPr>
          <w:rStyle w:val="berschrift5Zchn"/>
          <w:rFonts w:ascii="Courier New" w:hAnsi="Courier New"/>
          <w:b/>
          <w:bCs/>
        </w:rPr>
        <w:t>w</w:t>
      </w:r>
      <w:r w:rsidRPr="00207A82">
        <w:rPr>
          <w:rStyle w:val="berschrift5Zchn"/>
          <w:rFonts w:ascii="Courier New" w:hAnsi="Courier New"/>
          <w:b/>
          <w:bCs/>
        </w:rPr>
        <w:t>eld_position</w:t>
      </w:r>
      <w:bookmarkEnd w:id="2013"/>
      <w:bookmarkEnd w:id="2014"/>
      <w:bookmarkEnd w:id="2015"/>
      <w:bookmarkEnd w:id="2016"/>
      <w:proofErr w:type="spellEnd"/>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17" w:name="_Toc3566516"/>
      <w:bookmarkStart w:id="2018" w:name="_Toc34747518"/>
      <w:bookmarkStart w:id="2019" w:name="_Toc77095977"/>
      <w:bookmarkStart w:id="2020" w:name="_Toc33893923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17"/>
    <w:bookmarkEnd w:id="2018"/>
    <w:bookmarkEnd w:id="2019"/>
    <w:p w14:paraId="3BE6DAB6" w14:textId="7F70787F"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12574E" w:rsidRPr="00F54804">
        <w:t xml:space="preserve">Table </w:t>
      </w:r>
      <w:r w:rsidR="0012574E">
        <w:rPr>
          <w:noProof/>
        </w:rPr>
        <w:t>118</w:t>
      </w:r>
      <w:r w:rsidR="00E63CC6">
        <w:fldChar w:fldCharType="end"/>
      </w:r>
      <w:r w:rsidR="00E63CC6">
        <w:t>)</w:t>
      </w:r>
      <w:r w:rsidRPr="00F54804">
        <w:t>:</w:t>
      </w:r>
      <w:r w:rsidR="00E63CC6">
        <w:t xml:space="preserve"> </w:t>
      </w:r>
    </w:p>
    <w:p w14:paraId="22614A77" w14:textId="334C9E6D" w:rsidR="002C7FD0" w:rsidRPr="00F54804" w:rsidRDefault="002C7FD0" w:rsidP="001640C5">
      <w:pPr>
        <w:pStyle w:val="Beschriftung"/>
        <w:keepNext/>
        <w:keepLines/>
      </w:pPr>
      <w:bookmarkStart w:id="2021" w:name="_Ref157791459"/>
      <w:bookmarkStart w:id="2022" w:name="_Toc159619050"/>
      <w:r w:rsidRPr="00F54804">
        <w:t xml:space="preserve">Table </w:t>
      </w:r>
      <w:r w:rsidRPr="00F54804">
        <w:fldChar w:fldCharType="begin"/>
      </w:r>
      <w:r w:rsidRPr="00F54804">
        <w:instrText xml:space="preserve"> SEQ Table \* ARABIC </w:instrText>
      </w:r>
      <w:r w:rsidRPr="00F54804">
        <w:fldChar w:fldCharType="separate"/>
      </w:r>
      <w:r w:rsidR="0012574E">
        <w:rPr>
          <w:noProof/>
        </w:rPr>
        <w:t>118</w:t>
      </w:r>
      <w:r w:rsidRPr="00F54804">
        <w:fldChar w:fldCharType="end"/>
      </w:r>
      <w:bookmarkEnd w:id="2021"/>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47234D">
        <w:t>K-joint</w:t>
      </w:r>
      <w:bookmarkEnd w:id="202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lastRenderedPageBreak/>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26115C80"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12574E">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12574E"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20"/>
      <w:proofErr w:type="gramEnd"/>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23"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proofErr w:type="gramStart"/>
      <w:r w:rsidRPr="00207A82">
        <w:rPr>
          <w:rFonts w:ascii="Courier New" w:hAnsi="Courier New"/>
          <w:bCs/>
        </w:rPr>
        <w:t>thickness</w:t>
      </w:r>
      <w:bookmarkEnd w:id="2023"/>
      <w:proofErr w:type="gramEnd"/>
      <w:r w:rsidR="00D43455">
        <w:t xml:space="preserve"> </w:t>
      </w:r>
    </w:p>
    <w:p w14:paraId="38A53A24" w14:textId="0D625669"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12574E" w:rsidRPr="00F54804">
        <w:t xml:space="preserve">Table </w:t>
      </w:r>
      <w:r w:rsidR="0012574E">
        <w:rPr>
          <w:noProof/>
        </w:rPr>
        <w:t>119</w:t>
      </w:r>
      <w:r w:rsidR="00E63CC6">
        <w:fldChar w:fldCharType="end"/>
      </w:r>
      <w:r w:rsidR="00E63CC6">
        <w:t>)</w:t>
      </w:r>
      <w:r w:rsidRPr="000A1B7B">
        <w:t>:</w:t>
      </w:r>
      <w:r w:rsidR="00E63CC6">
        <w:t xml:space="preserve"> </w:t>
      </w:r>
    </w:p>
    <w:p w14:paraId="3D20C7BC" w14:textId="5DDCA070" w:rsidR="00890926" w:rsidRPr="00F54804" w:rsidRDefault="00890926" w:rsidP="001640C5">
      <w:pPr>
        <w:pStyle w:val="Beschriftung"/>
        <w:keepNext/>
        <w:keepLines/>
      </w:pPr>
      <w:bookmarkStart w:id="2024" w:name="_Ref157791469"/>
      <w:bookmarkStart w:id="2025" w:name="_Toc159619051"/>
      <w:r w:rsidRPr="00F54804">
        <w:t xml:space="preserve">Table </w:t>
      </w:r>
      <w:r w:rsidRPr="00F54804">
        <w:fldChar w:fldCharType="begin"/>
      </w:r>
      <w:r w:rsidRPr="00F54804">
        <w:instrText xml:space="preserve"> SEQ Table \* ARABIC </w:instrText>
      </w:r>
      <w:r w:rsidRPr="00F54804">
        <w:fldChar w:fldCharType="separate"/>
      </w:r>
      <w:r w:rsidR="0012574E">
        <w:rPr>
          <w:noProof/>
        </w:rPr>
        <w:t>119</w:t>
      </w:r>
      <w:r w:rsidRPr="00F54804">
        <w:fldChar w:fldCharType="end"/>
      </w:r>
      <w:bookmarkEnd w:id="2024"/>
      <w:r w:rsidR="005F32CD">
        <w:t xml:space="preserve"> —</w:t>
      </w:r>
      <w:r w:rsidR="005F32CD" w:rsidRPr="00F54804">
        <w:t xml:space="preserve"> </w:t>
      </w:r>
      <w:r w:rsidRPr="00F54804">
        <w:t xml:space="preserve">Value Dependency of Attribute </w:t>
      </w:r>
      <w:r w:rsidRPr="00337A83">
        <w:rPr>
          <w:rStyle w:val="CodeCharacter"/>
        </w:rPr>
        <w:t>thickness</w:t>
      </w:r>
      <w:bookmarkEnd w:id="2025"/>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6" w:name="_Toc338939235"/>
      <w:r w:rsidRPr="005C2D94">
        <w:t>Attribute</w:t>
      </w:r>
      <w:r w:rsidR="00F3142F">
        <w:t xml:space="preserve"> </w:t>
      </w:r>
      <w:proofErr w:type="gramStart"/>
      <w:r w:rsidRPr="00207A82">
        <w:rPr>
          <w:rFonts w:ascii="Courier New" w:hAnsi="Courier New"/>
          <w:bCs/>
        </w:rPr>
        <w:t>angle</w:t>
      </w:r>
      <w:bookmarkEnd w:id="2026"/>
      <w:proofErr w:type="gramEnd"/>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27" w:name="_Toc338939236"/>
      <w:r w:rsidRPr="00F54804">
        <w:t>Attribute</w:t>
      </w:r>
      <w:r w:rsidR="00F3142F">
        <w:t xml:space="preserve"> </w:t>
      </w:r>
      <w:proofErr w:type="gramStart"/>
      <w:r w:rsidRPr="00207A82">
        <w:rPr>
          <w:rFonts w:ascii="Courier New" w:hAnsi="Courier New"/>
          <w:bCs/>
        </w:rPr>
        <w:t>penetration</w:t>
      </w:r>
      <w:bookmarkEnd w:id="2027"/>
      <w:proofErr w:type="gramEnd"/>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28" w:name="_Toc338939238"/>
      <w:r w:rsidRPr="00F54804">
        <w:lastRenderedPageBreak/>
        <w:t>Attribute</w:t>
      </w:r>
      <w:r w:rsidR="00F3142F">
        <w:t xml:space="preserve"> </w:t>
      </w:r>
      <w:proofErr w:type="gramStart"/>
      <w:r w:rsidRPr="00207A82">
        <w:rPr>
          <w:rFonts w:ascii="Courier New" w:hAnsi="Courier New"/>
          <w:bCs/>
        </w:rPr>
        <w:t>shape</w:t>
      </w:r>
      <w:bookmarkEnd w:id="2028"/>
      <w:proofErr w:type="gramEnd"/>
      <w:r w:rsidR="00D43455">
        <w:t xml:space="preserve"> </w:t>
      </w:r>
    </w:p>
    <w:p w14:paraId="63079B32" w14:textId="729AFEF3"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3EC75734" w14:textId="1EB73B6E" w:rsidR="00D43455" w:rsidRDefault="00FC68DB" w:rsidP="000E094F">
      <w:pPr>
        <w:pStyle w:val="berschrift5"/>
      </w:pPr>
      <w:bookmarkStart w:id="2029" w:name="_Toc338939239"/>
      <w:r w:rsidRPr="00F54804">
        <w:t>Attribute</w:t>
      </w:r>
      <w:r w:rsidR="00F3142F">
        <w:t xml:space="preserve"> </w:t>
      </w:r>
      <w:proofErr w:type="gramStart"/>
      <w:r w:rsidRPr="00207A82">
        <w:rPr>
          <w:rFonts w:ascii="Courier New" w:hAnsi="Courier New"/>
          <w:bCs/>
        </w:rPr>
        <w:t>filler</w:t>
      </w:r>
      <w:bookmarkEnd w:id="2029"/>
      <w:proofErr w:type="gramEnd"/>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4401A020"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proofErr w:type="spellStart"/>
      <w:r w:rsidRPr="001A2536">
        <w:rPr>
          <w:rStyle w:val="CodeCharacter"/>
          <w:szCs w:val="22"/>
        </w:rPr>
        <w:t>filler_material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proofErr w:type="gramStart"/>
      <w:r w:rsidRPr="0030487D">
        <w:t>Example  (</w:t>
      </w:r>
      <w:proofErr w:type="gramEnd"/>
      <w:r w:rsidRPr="0030487D">
        <w:t xml:space="preserve">within each </w:t>
      </w:r>
      <w:r w:rsidRPr="001A2536">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60EF50BC" w14:textId="7A617B7B" w:rsidR="00FC68DB" w:rsidRPr="00D97F70" w:rsidRDefault="00FC68DB" w:rsidP="00E63CC6">
      <w:pPr>
        <w:pStyle w:val="XMLCode"/>
        <w:ind w:left="0" w:right="0"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7F92425" w14:textId="00EEE4D2" w:rsidR="00FC68DB" w:rsidRPr="00D97F70" w:rsidRDefault="00FC68DB">
      <w:pPr>
        <w:pStyle w:val="berschrift4"/>
      </w:pPr>
      <w:bookmarkStart w:id="2030" w:name="WeldDefinitionCrossJoint"/>
      <w:bookmarkStart w:id="2031" w:name="_Ref397588351"/>
      <w:bookmarkStart w:id="2032" w:name="_Toc3557054"/>
      <w:bookmarkStart w:id="2033" w:name="_Toc34747304"/>
      <w:bookmarkStart w:id="2034" w:name="_Toc77102123"/>
      <w:bookmarkStart w:id="2035" w:name="_Toc338939116"/>
      <w:bookmarkEnd w:id="2030"/>
      <w:r w:rsidRPr="00D97F70">
        <w:t>Element</w:t>
      </w:r>
      <w:r w:rsidR="00F3142F">
        <w:t xml:space="preserve"> </w:t>
      </w:r>
      <w:r w:rsidR="00D02360" w:rsidRPr="00D02360">
        <w:rPr>
          <w:rFonts w:ascii="Courier New" w:hAnsi="Courier New"/>
          <w:bCs/>
        </w:rPr>
        <w:t>&lt;</w:t>
      </w:r>
      <w:proofErr w:type="spellStart"/>
      <w:r w:rsidRPr="00D02360">
        <w:rPr>
          <w:rFonts w:ascii="Courier New" w:hAnsi="Courier New"/>
          <w:bCs/>
        </w:rPr>
        <w:t>sheet_parameter</w:t>
      </w:r>
      <w:bookmarkEnd w:id="2031"/>
      <w:bookmarkEnd w:id="2032"/>
      <w:bookmarkEnd w:id="2033"/>
      <w:bookmarkEnd w:id="2034"/>
      <w:proofErr w:type="spellEnd"/>
      <w:r w:rsidR="00D02360" w:rsidRPr="00D02360">
        <w:rPr>
          <w:rFonts w:ascii="Courier New" w:hAnsi="Courier New"/>
          <w:bCs/>
        </w:rPr>
        <w:t>/&gt;</w:t>
      </w:r>
      <w:r w:rsidR="00DA4207">
        <w:t xml:space="preserve"> </w:t>
      </w:r>
    </w:p>
    <w:p w14:paraId="0BEC9635" w14:textId="2CCCEA6B"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12574E" w:rsidRPr="00D97F70">
        <w:t xml:space="preserve">Table </w:t>
      </w:r>
      <w:r w:rsidR="0012574E">
        <w:rPr>
          <w:noProof/>
        </w:rPr>
        <w:t>120</w:t>
      </w:r>
      <w:r w:rsidR="008D14D0">
        <w:fldChar w:fldCharType="end"/>
      </w:r>
      <w:r w:rsidR="008D14D0">
        <w:t>)</w:t>
      </w:r>
      <w:r w:rsidRPr="00D97F70">
        <w:t>:</w:t>
      </w:r>
      <w:r w:rsidR="008D14D0">
        <w:t xml:space="preserve"> </w:t>
      </w:r>
    </w:p>
    <w:p w14:paraId="25A8461F" w14:textId="6A2E68DC" w:rsidR="00890926" w:rsidRPr="00D97F70" w:rsidRDefault="00890926" w:rsidP="001640C5">
      <w:pPr>
        <w:pStyle w:val="Beschriftung"/>
        <w:keepNext/>
        <w:keepLines/>
      </w:pPr>
      <w:bookmarkStart w:id="2036" w:name="_Ref157791526"/>
      <w:bookmarkStart w:id="2037" w:name="_Toc159619052"/>
      <w:r w:rsidRPr="00D97F70">
        <w:t xml:space="preserve">Table </w:t>
      </w:r>
      <w:r w:rsidRPr="00D97F70">
        <w:fldChar w:fldCharType="begin"/>
      </w:r>
      <w:r w:rsidRPr="00D97F70">
        <w:instrText xml:space="preserve"> SEQ Table \* ARABIC </w:instrText>
      </w:r>
      <w:r w:rsidRPr="00D97F70">
        <w:fldChar w:fldCharType="separate"/>
      </w:r>
      <w:r w:rsidR="0012574E">
        <w:rPr>
          <w:noProof/>
        </w:rPr>
        <w:t>120</w:t>
      </w:r>
      <w:r w:rsidRPr="00D97F70">
        <w:fldChar w:fldCharType="end"/>
      </w:r>
      <w:bookmarkEnd w:id="2036"/>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47234D">
        <w:t>K-joint</w:t>
      </w:r>
      <w:bookmarkEnd w:id="2037"/>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lastRenderedPageBreak/>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8D14D0">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8D14D0">
      <w:pPr>
        <w:pStyle w:val="XMLCode"/>
        <w:keepNext/>
        <w:ind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4F1E9ED2"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u="0.0" x="1" y="0" z="2" .../&gt;</w:t>
      </w:r>
    </w:p>
    <w:p w14:paraId="64BFAD6A"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8D14D0">
      <w:pPr>
        <w:pStyle w:val="XMLCode"/>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8D14D0">
      <w:pPr>
        <w:pStyle w:val="XMLCode"/>
        <w:ind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1AB9FB59" w14:textId="336FA30B" w:rsidR="007A2348" w:rsidRPr="00D97F70" w:rsidRDefault="00FC68DB" w:rsidP="008D14D0">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2E2054">
        <w:rPr>
          <w:lang w:val="en-GB"/>
        </w:rPr>
        <w:t xml:space="preserve"> </w:t>
      </w:r>
    </w:p>
    <w:p w14:paraId="4F56B9CF" w14:textId="1159A522" w:rsidR="00FC68DB" w:rsidRDefault="00FC68DB" w:rsidP="00B202D2">
      <w:pPr>
        <w:pStyle w:val="berschrift3"/>
      </w:pPr>
      <w:bookmarkStart w:id="2038" w:name="_Toc3557055"/>
      <w:bookmarkStart w:id="2039" w:name="_Toc34747305"/>
      <w:bookmarkStart w:id="2040" w:name="_Toc77102124"/>
      <w:bookmarkStart w:id="2041" w:name="_Toc159618813"/>
      <w:r w:rsidRPr="00F54804">
        <w:t xml:space="preserve">Cruciform </w:t>
      </w:r>
      <w:r w:rsidR="006D307A">
        <w:t>j</w:t>
      </w:r>
      <w:r w:rsidRPr="00F54804">
        <w:t>oint</w:t>
      </w:r>
      <w:bookmarkEnd w:id="2035"/>
      <w:bookmarkEnd w:id="2038"/>
      <w:bookmarkEnd w:id="2039"/>
      <w:bookmarkEnd w:id="2040"/>
      <w:bookmarkEnd w:id="2041"/>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42" w:name="GenericSeamWeldWeldingTechnology"/>
      <w:bookmarkEnd w:id="2042"/>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43" w:name="_Toc3557056"/>
      <w:bookmarkStart w:id="2044" w:name="_Toc34747306"/>
      <w:bookmarkStart w:id="2045" w:name="_Toc77102125"/>
      <w:r w:rsidRPr="00F54804">
        <w:t>Sheet Parameters</w:t>
      </w:r>
      <w:bookmarkEnd w:id="2043"/>
      <w:bookmarkEnd w:id="2044"/>
      <w:bookmarkEnd w:id="2045"/>
      <w:r w:rsidR="00926E8F">
        <w:t xml:space="preserve"> </w:t>
      </w:r>
    </w:p>
    <w:p w14:paraId="3C83B2A7" w14:textId="6EF231BA"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12574E">
        <w:t xml:space="preserve">Figure </w:t>
      </w:r>
      <w:r w:rsidR="0012574E">
        <w:rPr>
          <w:noProof/>
        </w:rPr>
        <w:t>74</w:t>
      </w:r>
      <w:r>
        <w:fldChar w:fldCharType="end"/>
      </w:r>
      <w:r>
        <w:t>)</w:t>
      </w:r>
      <w:r w:rsidRPr="005C2D94">
        <w:t>:</w:t>
      </w:r>
      <w:r>
        <w:t xml:space="preserve"> </w:t>
      </w:r>
    </w:p>
    <w:p w14:paraId="236986EA" w14:textId="2DBBD5AD" w:rsidR="00926E8F" w:rsidRPr="0013175B" w:rsidRDefault="00926E8F" w:rsidP="00926E8F">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63237">
        <w:rPr>
          <w:rFonts w:ascii="Cambria" w:hAnsi="Cambria"/>
          <w:lang w:val="en-GB"/>
        </w:rPr>
        <w:t xml:space="preserve">, </w:t>
      </w:r>
    </w:p>
    <w:p w14:paraId="2269751C" w14:textId="572F1384"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sidR="00B63237">
        <w:rPr>
          <w:rFonts w:ascii="Cambria" w:hAnsi="Cambria"/>
          <w:lang w:val="en-GB"/>
        </w:rPr>
        <w:t xml:space="preserve">, </w:t>
      </w:r>
    </w:p>
    <w:p w14:paraId="42BE6C31" w14:textId="68F6F992" w:rsidR="00926E8F" w:rsidRPr="0013175B" w:rsidRDefault="00926E8F" w:rsidP="00926E8F">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sidR="00B63237">
        <w:rPr>
          <w:rFonts w:ascii="Cambria" w:hAnsi="Cambria"/>
          <w:lang w:val="en-GB"/>
        </w:rPr>
        <w:t xml:space="preserve">, </w:t>
      </w:r>
    </w:p>
    <w:p w14:paraId="1E497669" w14:textId="65D1392B" w:rsidR="00926E8F" w:rsidRPr="007A2348" w:rsidRDefault="00926E8F" w:rsidP="00926E8F">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w:t>
      </w:r>
      <w:r w:rsidR="00B63237">
        <w:rPr>
          <w:rFonts w:ascii="Cambria" w:hAnsi="Cambria"/>
          <w:lang w:val="en-GB"/>
        </w:rPr>
        <w:t xml:space="preserve"> </w:t>
      </w:r>
    </w:p>
    <w:p w14:paraId="2B0C1FB6" w14:textId="67304A24" w:rsidR="00926E8F" w:rsidRDefault="00926E8F" w:rsidP="00926E8F">
      <w:pPr>
        <w:keepNext/>
        <w:jc w:val="center"/>
        <w:rPr>
          <w:lang w:eastAsia="ja-JP"/>
        </w:rPr>
      </w:pPr>
      <w:r>
        <w:rPr>
          <w:noProof/>
          <w:lang w:eastAsia="ja-JP"/>
        </w:rPr>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1839595" cy="1890395"/>
                    </a:xfrm>
                    <a:prstGeom prst="rect">
                      <a:avLst/>
                    </a:prstGeom>
                  </pic:spPr>
                </pic:pic>
              </a:graphicData>
            </a:graphic>
          </wp:inline>
        </w:drawing>
      </w:r>
    </w:p>
    <w:p w14:paraId="61EC021E" w14:textId="6350E87D" w:rsidR="000D79B0" w:rsidRDefault="007A2348" w:rsidP="007A2348">
      <w:pPr>
        <w:pStyle w:val="Beschriftung"/>
      </w:pPr>
      <w:bookmarkStart w:id="2046" w:name="_Ref159026187"/>
      <w:bookmarkStart w:id="2047" w:name="_Toc159618917"/>
      <w:r>
        <w:t xml:space="preserve">Figure </w:t>
      </w:r>
      <w:r>
        <w:fldChar w:fldCharType="begin"/>
      </w:r>
      <w:r>
        <w:instrText xml:space="preserve"> SEQ Figure \* ARABIC </w:instrText>
      </w:r>
      <w:r>
        <w:fldChar w:fldCharType="separate"/>
      </w:r>
      <w:r w:rsidR="0012574E">
        <w:rPr>
          <w:noProof/>
        </w:rPr>
        <w:t>74</w:t>
      </w:r>
      <w:r>
        <w:fldChar w:fldCharType="end"/>
      </w:r>
      <w:bookmarkEnd w:id="2046"/>
      <w:r w:rsidR="002D7110">
        <w:t xml:space="preserve"> </w:t>
      </w:r>
      <w:r>
        <w:t xml:space="preserve">— Cruciform </w:t>
      </w:r>
      <w:r w:rsidR="006D307A">
        <w:t>j</w:t>
      </w:r>
      <w:r>
        <w:t xml:space="preserve">oint </w:t>
      </w:r>
      <w:r w:rsidR="006D307A">
        <w:t>s</w:t>
      </w:r>
      <w:r>
        <w:t xml:space="preserve">heet </w:t>
      </w:r>
      <w:proofErr w:type="gramStart"/>
      <w:r w:rsidR="006D307A">
        <w:t>l</w:t>
      </w:r>
      <w:r>
        <w:t>ayout</w:t>
      </w:r>
      <w:bookmarkEnd w:id="2047"/>
      <w:proofErr w:type="gramEnd"/>
      <w:r w:rsidR="006D307A">
        <w:t xml:space="preserve"> </w:t>
      </w:r>
    </w:p>
    <w:p w14:paraId="34BD949F" w14:textId="32F8464B" w:rsidR="00FC68DB" w:rsidRDefault="00FC68DB">
      <w:pPr>
        <w:pStyle w:val="berschrift4"/>
      </w:pPr>
      <w:bookmarkStart w:id="2048" w:name="_Toc3557057"/>
      <w:bookmarkStart w:id="2049" w:name="_Toc34747307"/>
      <w:bookmarkStart w:id="2050" w:name="_Toc77102126"/>
      <w:r w:rsidRPr="00F54804">
        <w:lastRenderedPageBreak/>
        <w:t>Weld Parameters</w:t>
      </w:r>
      <w:bookmarkEnd w:id="2048"/>
      <w:bookmarkEnd w:id="2049"/>
      <w:bookmarkEnd w:id="2050"/>
      <w:r w:rsidR="00EF1583">
        <w:t xml:space="preserve"> </w:t>
      </w:r>
    </w:p>
    <w:p w14:paraId="66B22F35" w14:textId="0F3A9EBE"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12574E">
        <w:t xml:space="preserve">Figure </w:t>
      </w:r>
      <w:r w:rsidR="0012574E">
        <w:rPr>
          <w:noProof/>
        </w:rPr>
        <w:t>75</w:t>
      </w:r>
      <w:r>
        <w:fldChar w:fldCharType="end"/>
      </w:r>
      <w:r>
        <w:t>)</w:t>
      </w:r>
      <w:r w:rsidRPr="00F54804">
        <w:t>:</w:t>
      </w:r>
      <w:r>
        <w:t xml:space="preserve"> </w:t>
      </w:r>
    </w:p>
    <w:p w14:paraId="5CCA02A8"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Pr>
          <w:rFonts w:ascii="Cambria" w:hAnsi="Cambria"/>
          <w:lang w:val="en-GB"/>
        </w:rPr>
        <w:t xml:space="preserve">, </w:t>
      </w:r>
    </w:p>
    <w:p w14:paraId="4CD4D147"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Pr>
          <w:rFonts w:ascii="Cambria" w:hAnsi="Cambria"/>
          <w:lang w:val="en-GB"/>
        </w:rPr>
        <w:t xml:space="preserve">, </w:t>
      </w:r>
    </w:p>
    <w:p w14:paraId="1B6D805D" w14:textId="77777777" w:rsidR="00EF1583" w:rsidRPr="0013175B" w:rsidRDefault="00EF1583" w:rsidP="00EF1583">
      <w:pPr>
        <w:pStyle w:val="Aufzhlungszeichen"/>
        <w:numPr>
          <w:ilvl w:val="0"/>
          <w:numId w:val="10"/>
        </w:numPr>
        <w:ind w:left="357" w:hanging="357"/>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t>Weld angle</w:t>
      </w:r>
      <w:r>
        <w:rPr>
          <w:rFonts w:ascii="Cambria" w:hAnsi="Cambria"/>
          <w:lang w:val="en-GB"/>
        </w:rPr>
        <w:t>.</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5DBF1DBC" w14:textId="750E7B08" w:rsidR="00683BEB" w:rsidRDefault="007A2348" w:rsidP="007A2348">
      <w:pPr>
        <w:pStyle w:val="Beschriftung"/>
      </w:pPr>
      <w:bookmarkStart w:id="2051" w:name="_Ref159026326"/>
      <w:bookmarkStart w:id="2052" w:name="_Toc159618918"/>
      <w:r>
        <w:t xml:space="preserve">Figure </w:t>
      </w:r>
      <w:r>
        <w:fldChar w:fldCharType="begin"/>
      </w:r>
      <w:r>
        <w:instrText xml:space="preserve"> SEQ Figure \* ARABIC </w:instrText>
      </w:r>
      <w:r>
        <w:fldChar w:fldCharType="separate"/>
      </w:r>
      <w:r w:rsidR="0012574E">
        <w:rPr>
          <w:noProof/>
        </w:rPr>
        <w:t>75</w:t>
      </w:r>
      <w:r>
        <w:fldChar w:fldCharType="end"/>
      </w:r>
      <w:bookmarkEnd w:id="2051"/>
      <w:r w:rsidR="002D7110">
        <w:t xml:space="preserve"> </w:t>
      </w:r>
      <w:r>
        <w:t xml:space="preserve">— Parameters of </w:t>
      </w:r>
      <w:r w:rsidR="006D307A">
        <w:t xml:space="preserve">cruciform </w:t>
      </w:r>
      <w:proofErr w:type="gramStart"/>
      <w:r w:rsidR="006D307A">
        <w:t>joint</w:t>
      </w:r>
      <w:bookmarkEnd w:id="2052"/>
      <w:proofErr w:type="gramEnd"/>
      <w:r w:rsidR="00462461">
        <w:t xml:space="preserve"> </w:t>
      </w:r>
    </w:p>
    <w:p w14:paraId="28E8061A" w14:textId="76097B2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5FD2235B"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12574E" w:rsidRPr="00F54804">
        <w:t xml:space="preserve">Table </w:t>
      </w:r>
      <w:r w:rsidR="0012574E">
        <w:rPr>
          <w:noProof/>
        </w:rPr>
        <w:t>121</w:t>
      </w:r>
      <w:r w:rsidR="001F62E4">
        <w:fldChar w:fldCharType="end"/>
      </w:r>
      <w:r w:rsidR="001F62E4">
        <w:t>)</w:t>
      </w:r>
      <w:r w:rsidRPr="00F54804">
        <w:t>:</w:t>
      </w:r>
      <w:r w:rsidR="001F62E4">
        <w:t xml:space="preserve"> </w:t>
      </w:r>
    </w:p>
    <w:p w14:paraId="323A4D22" w14:textId="4A489C36" w:rsidR="00890926" w:rsidRPr="00F54804" w:rsidRDefault="00890926" w:rsidP="001640C5">
      <w:pPr>
        <w:pStyle w:val="Beschriftung"/>
        <w:keepNext/>
        <w:keepLines/>
      </w:pPr>
      <w:bookmarkStart w:id="2053" w:name="_Ref157791564"/>
      <w:bookmarkStart w:id="2054" w:name="_Toc159619053"/>
      <w:r w:rsidRPr="00F54804">
        <w:t xml:space="preserve">Table </w:t>
      </w:r>
      <w:r w:rsidRPr="00F54804">
        <w:fldChar w:fldCharType="begin"/>
      </w:r>
      <w:r w:rsidRPr="00F54804">
        <w:instrText xml:space="preserve"> SEQ Table \* ARABIC </w:instrText>
      </w:r>
      <w:r w:rsidRPr="00F54804">
        <w:fldChar w:fldCharType="separate"/>
      </w:r>
      <w:r w:rsidR="0012574E">
        <w:rPr>
          <w:noProof/>
        </w:rPr>
        <w:t>121</w:t>
      </w:r>
      <w:r w:rsidRPr="00F54804">
        <w:fldChar w:fldCharType="end"/>
      </w:r>
      <w:bookmarkEnd w:id="2053"/>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2054"/>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5" w:name="_Toc338939241"/>
      <w:bookmarkStart w:id="2056" w:name="_Toc3557058"/>
      <w:bookmarkStart w:id="2057" w:name="_Toc34747308"/>
      <w:bookmarkStart w:id="2058" w:name="_Toc77102127"/>
      <w:bookmarkStart w:id="2059" w:name="_Toc288196482"/>
      <w:bookmarkStart w:id="2060" w:name="_Toc288200784"/>
      <w:bookmarkStart w:id="2061" w:name="_Toc338938909"/>
      <w:bookmarkStart w:id="2062" w:name="_Toc338939128"/>
      <w:bookmarkEnd w:id="1715"/>
      <w:r w:rsidRPr="005C2D94">
        <w:t>Attributes</w:t>
      </w:r>
      <w:bookmarkEnd w:id="2055"/>
      <w:bookmarkEnd w:id="2056"/>
      <w:bookmarkEnd w:id="2057"/>
      <w:bookmarkEnd w:id="2058"/>
    </w:p>
    <w:p w14:paraId="74680AB8" w14:textId="1905BF4F" w:rsidR="00D43455" w:rsidRDefault="00FC68DB" w:rsidP="000E094F">
      <w:pPr>
        <w:pStyle w:val="berschrift5"/>
      </w:pPr>
      <w:bookmarkStart w:id="2063" w:name="_Toc338939243"/>
      <w:r w:rsidRPr="00BD52D7">
        <w:t>Attribute</w:t>
      </w:r>
      <w:r w:rsidR="00F3142F">
        <w:t xml:space="preserve"> </w:t>
      </w:r>
      <w:proofErr w:type="gramStart"/>
      <w:r w:rsidRPr="00207A82">
        <w:rPr>
          <w:rFonts w:ascii="Courier New" w:hAnsi="Courier New"/>
          <w:bCs/>
        </w:rPr>
        <w:t>base</w:t>
      </w:r>
      <w:bookmarkEnd w:id="2063"/>
      <w:proofErr w:type="gramEnd"/>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64" w:name="_Toc338939244"/>
      <w:r w:rsidRPr="00F54804">
        <w:t>Attribute</w:t>
      </w:r>
      <w:r w:rsidR="00F3142F">
        <w:t xml:space="preserve"> </w:t>
      </w:r>
      <w:proofErr w:type="gramStart"/>
      <w:r w:rsidRPr="00207A82">
        <w:rPr>
          <w:rFonts w:ascii="Courier New" w:hAnsi="Courier New"/>
          <w:bCs/>
        </w:rPr>
        <w:t>technology</w:t>
      </w:r>
      <w:bookmarkEnd w:id="2064"/>
      <w:proofErr w:type="gramEnd"/>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5" w:name="_Toc338939245"/>
      <w:bookmarkStart w:id="2066" w:name="_Toc3557059"/>
      <w:bookmarkStart w:id="2067" w:name="_Toc34747309"/>
      <w:bookmarkStart w:id="2068"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065"/>
      <w:bookmarkEnd w:id="2066"/>
      <w:bookmarkEnd w:id="2067"/>
      <w:bookmarkEnd w:id="2068"/>
      <w:proofErr w:type="spellEnd"/>
      <w:r w:rsidR="00207A82" w:rsidRPr="00207A82">
        <w:rPr>
          <w:rFonts w:ascii="Courier New" w:hAnsi="Courier New"/>
          <w:bCs/>
        </w:rPr>
        <w:t>/&gt;</w:t>
      </w:r>
      <w:r w:rsidR="00D43455">
        <w:t xml:space="preserve"> </w:t>
      </w:r>
    </w:p>
    <w:p w14:paraId="10619DC6" w14:textId="6DDFB2D9"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12574E" w:rsidRPr="00F54804">
        <w:t xml:space="preserve">Table </w:t>
      </w:r>
      <w:r w:rsidR="0012574E">
        <w:rPr>
          <w:noProof/>
        </w:rPr>
        <w:t>122</w:t>
      </w:r>
      <w:r w:rsidR="001F62E4">
        <w:fldChar w:fldCharType="end"/>
      </w:r>
      <w:r w:rsidR="001F62E4">
        <w:t>)</w:t>
      </w:r>
      <w:r w:rsidRPr="00F54804">
        <w:t>:</w:t>
      </w:r>
      <w:r w:rsidR="001F62E4">
        <w:t xml:space="preserve"> </w:t>
      </w:r>
    </w:p>
    <w:p w14:paraId="3A95D9F6" w14:textId="506074CA" w:rsidR="00890926" w:rsidRPr="00F54804" w:rsidRDefault="00890926" w:rsidP="001640C5">
      <w:pPr>
        <w:pStyle w:val="Beschriftung"/>
        <w:keepNext/>
        <w:keepLines/>
      </w:pPr>
      <w:bookmarkStart w:id="2069" w:name="_Ref157791577"/>
      <w:bookmarkStart w:id="2070" w:name="_Toc159619054"/>
      <w:r w:rsidRPr="00F54804">
        <w:t xml:space="preserve">Table </w:t>
      </w:r>
      <w:r w:rsidRPr="00F54804">
        <w:fldChar w:fldCharType="begin"/>
      </w:r>
      <w:r w:rsidRPr="00F54804">
        <w:instrText xml:space="preserve"> SEQ Table \* ARABIC </w:instrText>
      </w:r>
      <w:r w:rsidRPr="00F54804">
        <w:fldChar w:fldCharType="separate"/>
      </w:r>
      <w:r w:rsidR="0012574E">
        <w:rPr>
          <w:noProof/>
        </w:rPr>
        <w:t>122</w:t>
      </w:r>
      <w:r w:rsidRPr="00F54804">
        <w:fldChar w:fldCharType="end"/>
      </w:r>
      <w:bookmarkEnd w:id="2069"/>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6D307A">
        <w:t>cruciform joint</w:t>
      </w:r>
      <w:bookmarkEnd w:id="2070"/>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1" w:name="_Toc338939248"/>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724CD977"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71"/>
      <w:proofErr w:type="gramEnd"/>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72"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proofErr w:type="gramStart"/>
      <w:r w:rsidRPr="00207A82">
        <w:rPr>
          <w:rFonts w:ascii="Courier New" w:hAnsi="Courier New"/>
          <w:bCs/>
        </w:rPr>
        <w:t>thickness</w:t>
      </w:r>
      <w:bookmarkEnd w:id="2072"/>
      <w:proofErr w:type="gramEnd"/>
      <w:r w:rsidR="00D43455">
        <w:t xml:space="preserve"> </w:t>
      </w:r>
    </w:p>
    <w:p w14:paraId="0A0AEC25" w14:textId="211AD2C6"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12574E" w:rsidRPr="00F54804">
        <w:t xml:space="preserve">Table </w:t>
      </w:r>
      <w:r w:rsidR="0012574E">
        <w:rPr>
          <w:noProof/>
        </w:rPr>
        <w:t>123</w:t>
      </w:r>
      <w:r w:rsidR="001F62E4">
        <w:fldChar w:fldCharType="end"/>
      </w:r>
      <w:r w:rsidR="001F62E4">
        <w:t>)</w:t>
      </w:r>
      <w:r w:rsidRPr="00F54804">
        <w:t>:</w:t>
      </w:r>
      <w:r w:rsidR="001F62E4">
        <w:t xml:space="preserve"> </w:t>
      </w:r>
    </w:p>
    <w:p w14:paraId="2439FD6B" w14:textId="1909C6A3" w:rsidR="00890926" w:rsidRPr="00F54804" w:rsidRDefault="00890926" w:rsidP="001640C5">
      <w:pPr>
        <w:pStyle w:val="Beschriftung"/>
        <w:keepNext/>
        <w:keepLines/>
      </w:pPr>
      <w:bookmarkStart w:id="2073" w:name="_Ref157791599"/>
      <w:bookmarkStart w:id="2074" w:name="_Toc159619055"/>
      <w:r w:rsidRPr="00F54804">
        <w:t xml:space="preserve">Table </w:t>
      </w:r>
      <w:r w:rsidRPr="005C2D94">
        <w:fldChar w:fldCharType="begin"/>
      </w:r>
      <w:r w:rsidRPr="00F54804">
        <w:instrText xml:space="preserve"> SEQ Table \* ARABIC </w:instrText>
      </w:r>
      <w:r w:rsidRPr="005C2D94">
        <w:fldChar w:fldCharType="separate"/>
      </w:r>
      <w:r w:rsidR="0012574E">
        <w:rPr>
          <w:noProof/>
        </w:rPr>
        <w:t>123</w:t>
      </w:r>
      <w:r w:rsidRPr="005C2D94">
        <w:fldChar w:fldCharType="end"/>
      </w:r>
      <w:bookmarkEnd w:id="2073"/>
      <w:r w:rsidR="005F32CD">
        <w:t xml:space="preserve"> —</w:t>
      </w:r>
      <w:r w:rsidR="005F32CD" w:rsidRPr="00F54804">
        <w:t xml:space="preserve"> </w:t>
      </w:r>
      <w:r w:rsidRPr="00F54804">
        <w:t xml:space="preserve">Value Dependency of Attribute </w:t>
      </w:r>
      <w:r w:rsidRPr="00337A83">
        <w:rPr>
          <w:rStyle w:val="CodeCharacter"/>
        </w:rPr>
        <w:t>thickness</w:t>
      </w:r>
      <w:bookmarkEnd w:id="2074"/>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5" w:name="_Toc338939250"/>
      <w:r w:rsidRPr="005C2D94">
        <w:t>Attribute</w:t>
      </w:r>
      <w:r w:rsidR="00F3142F">
        <w:t xml:space="preserve"> </w:t>
      </w:r>
      <w:proofErr w:type="gramStart"/>
      <w:r w:rsidRPr="00207A82">
        <w:rPr>
          <w:rFonts w:ascii="Courier New" w:hAnsi="Courier New"/>
          <w:bCs/>
        </w:rPr>
        <w:t>angle</w:t>
      </w:r>
      <w:bookmarkEnd w:id="2075"/>
      <w:proofErr w:type="gramEnd"/>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76" w:name="_Toc338939251"/>
      <w:r w:rsidRPr="00F54804">
        <w:t>Attribute</w:t>
      </w:r>
      <w:r w:rsidR="00F3142F">
        <w:t xml:space="preserve"> </w:t>
      </w:r>
      <w:proofErr w:type="gramStart"/>
      <w:r w:rsidRPr="00207A82">
        <w:rPr>
          <w:rFonts w:ascii="Courier New" w:hAnsi="Courier New"/>
          <w:bCs/>
        </w:rPr>
        <w:t>penetration</w:t>
      </w:r>
      <w:bookmarkEnd w:id="2076"/>
      <w:proofErr w:type="gramEnd"/>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007D4E72" w:rsidRPr="001668D7">
        <w:t xml:space="preserve"> </w:t>
      </w:r>
      <w:r w:rsidRPr="00577D3E">
        <w:rPr>
          <w:sz w:val="22"/>
          <w:szCs w:val="22"/>
        </w:rPr>
        <w:t xml:space="preserve">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77" w:name="_Toc338939253"/>
      <w:r w:rsidRPr="005C2D94">
        <w:t>Attribute</w:t>
      </w:r>
      <w:r w:rsidR="00F3142F">
        <w:t xml:space="preserve"> </w:t>
      </w:r>
      <w:proofErr w:type="gramStart"/>
      <w:r w:rsidRPr="00207A82">
        <w:rPr>
          <w:rFonts w:ascii="Courier New" w:hAnsi="Courier New"/>
          <w:bCs/>
        </w:rPr>
        <w:t>shape</w:t>
      </w:r>
      <w:bookmarkEnd w:id="2077"/>
      <w:proofErr w:type="gramEnd"/>
      <w:r w:rsidR="00D43455">
        <w:t xml:space="preserve"> </w:t>
      </w:r>
    </w:p>
    <w:p w14:paraId="4C661F9B" w14:textId="3ED31403"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57EEF7B9" w14:textId="415D3FD1" w:rsidR="00D43455" w:rsidRDefault="00FC68DB" w:rsidP="000E094F">
      <w:pPr>
        <w:pStyle w:val="berschrift5"/>
      </w:pPr>
      <w:bookmarkStart w:id="2078" w:name="_Toc338939254"/>
      <w:r w:rsidRPr="00F54804">
        <w:t>Attribute</w:t>
      </w:r>
      <w:r w:rsidR="00F3142F">
        <w:t xml:space="preserve"> </w:t>
      </w:r>
      <w:proofErr w:type="gramStart"/>
      <w:r w:rsidRPr="00207A82">
        <w:rPr>
          <w:rFonts w:ascii="Courier New" w:hAnsi="Courier New"/>
          <w:bCs/>
        </w:rPr>
        <w:t>filler</w:t>
      </w:r>
      <w:bookmarkEnd w:id="2078"/>
      <w:proofErr w:type="gramEnd"/>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637BD58D"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12574E">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12574E" w:rsidRPr="00F54804">
        <w:t>Attribute</w:t>
      </w:r>
      <w:r w:rsidR="0012574E">
        <w:t xml:space="preserve"> </w:t>
      </w:r>
      <w:r w:rsidR="0012574E"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proofErr w:type="spellStart"/>
      <w:r w:rsidRPr="007D4E72">
        <w:rPr>
          <w:rStyle w:val="CodeCharacter"/>
          <w:szCs w:val="22"/>
        </w:rPr>
        <w:t>filler_material</w:t>
      </w:r>
      <w:proofErr w:type="spellEnd"/>
      <w:r w:rsidRPr="001E4607">
        <w:rPr>
          <w:bCs/>
          <w:iCs/>
          <w:sz w:val="22"/>
        </w:rPr>
        <w:t xml:space="preserve"> spe</w:t>
      </w:r>
      <w:r w:rsidRPr="00D97F70">
        <w:rPr>
          <w:bCs/>
          <w:iCs/>
          <w:sz w:val="22"/>
        </w:rPr>
        <w:t>cifies the applied material during the welding process.</w:t>
      </w:r>
    </w:p>
    <w:p w14:paraId="10294D94" w14:textId="14FFBB4A" w:rsidR="00FC68DB" w:rsidRPr="00D97F70" w:rsidRDefault="00602D17" w:rsidP="00997E2B">
      <w:pPr>
        <w:pStyle w:val="Example"/>
        <w:keepNext/>
      </w:pPr>
      <w:r>
        <w:t>Example</w:t>
      </w:r>
      <w:r w:rsidR="0011767D" w:rsidRPr="00D97F70">
        <w:t xml:space="preserve">    Definition of a </w:t>
      </w:r>
      <w:r w:rsidR="007D4E72" w:rsidRPr="007D4E72">
        <w:rPr>
          <w:rFonts w:ascii="Courier New" w:hAnsi="Courier New" w:cs="Courier New"/>
        </w:rPr>
        <w:t>&lt;</w:t>
      </w:r>
      <w:proofErr w:type="spellStart"/>
      <w:r w:rsidR="0011767D" w:rsidRPr="007D4E72">
        <w:rPr>
          <w:rFonts w:ascii="Courier New" w:hAnsi="Courier New" w:cs="Courier New"/>
        </w:rPr>
        <w:t>cruciform_joint</w:t>
      </w:r>
      <w:proofErr w:type="spellEnd"/>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proofErr w:type="spellStart"/>
      <w:r w:rsidR="0011767D" w:rsidRPr="007D4E72">
        <w:rPr>
          <w:rFonts w:ascii="Courier New" w:hAnsi="Courier New" w:cs="Courier New"/>
        </w:rPr>
        <w:t>weld_position</w:t>
      </w:r>
      <w:proofErr w:type="spellEnd"/>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lastRenderedPageBreak/>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133D99A6" w14:textId="5462A8A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3D3C1F6A" w14:textId="2D173D13" w:rsidR="00FC68DB" w:rsidRPr="005C2D94" w:rsidRDefault="00FC68DB">
      <w:pPr>
        <w:pStyle w:val="berschrift4"/>
      </w:pPr>
      <w:bookmarkStart w:id="2079" w:name="GenericSeamWeldWeld"/>
      <w:bookmarkStart w:id="2080" w:name="_Toc3557060"/>
      <w:bookmarkStart w:id="2081" w:name="_Toc34747310"/>
      <w:bookmarkStart w:id="2082" w:name="_Toc77102129"/>
      <w:bookmarkStart w:id="2083" w:name="_Toc338938919"/>
      <w:bookmarkStart w:id="2084" w:name="_Toc338939255"/>
      <w:bookmarkEnd w:id="2059"/>
      <w:bookmarkEnd w:id="2060"/>
      <w:bookmarkEnd w:id="2061"/>
      <w:bookmarkEnd w:id="2062"/>
      <w:bookmarkEnd w:id="2079"/>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080"/>
      <w:bookmarkEnd w:id="2081"/>
      <w:bookmarkEnd w:id="2082"/>
      <w:proofErr w:type="spellEnd"/>
      <w:r w:rsidR="00207A82" w:rsidRPr="00207A82">
        <w:rPr>
          <w:rFonts w:ascii="Courier New" w:hAnsi="Courier New"/>
          <w:bCs/>
        </w:rPr>
        <w:t>/&gt;</w:t>
      </w:r>
      <w:r w:rsidR="00DA4207">
        <w:t xml:space="preserve"> </w:t>
      </w:r>
    </w:p>
    <w:p w14:paraId="468E027E" w14:textId="3BCE235C"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12574E" w:rsidRPr="00F54804">
        <w:t xml:space="preserve">Table </w:t>
      </w:r>
      <w:r w:rsidR="0012574E">
        <w:rPr>
          <w:noProof/>
        </w:rPr>
        <w:t>124</w:t>
      </w:r>
      <w:r w:rsidR="001F62E4">
        <w:fldChar w:fldCharType="end"/>
      </w:r>
      <w:r w:rsidR="001F62E4">
        <w:t>)</w:t>
      </w:r>
      <w:r w:rsidRPr="001668D7">
        <w:t>:</w:t>
      </w:r>
      <w:r w:rsidR="001F62E4">
        <w:t xml:space="preserve"> </w:t>
      </w:r>
    </w:p>
    <w:p w14:paraId="3BD2675D" w14:textId="48997F15" w:rsidR="00890926" w:rsidRPr="00D7391D" w:rsidRDefault="00890926" w:rsidP="001640C5">
      <w:pPr>
        <w:pStyle w:val="Beschriftung"/>
        <w:keepNext/>
        <w:keepLines/>
      </w:pPr>
      <w:bookmarkStart w:id="2085" w:name="_Ref157791640"/>
      <w:bookmarkStart w:id="2086" w:name="_Toc159619056"/>
      <w:r w:rsidRPr="00F54804">
        <w:t xml:space="preserve">Table </w:t>
      </w:r>
      <w:r w:rsidRPr="005C2D94">
        <w:fldChar w:fldCharType="begin"/>
      </w:r>
      <w:r w:rsidRPr="00F54804">
        <w:instrText xml:space="preserve"> SEQ Table \* ARABIC </w:instrText>
      </w:r>
      <w:r w:rsidRPr="005C2D94">
        <w:fldChar w:fldCharType="separate"/>
      </w:r>
      <w:r w:rsidR="0012574E">
        <w:rPr>
          <w:noProof/>
        </w:rPr>
        <w:t>124</w:t>
      </w:r>
      <w:r w:rsidRPr="005C2D94">
        <w:fldChar w:fldCharType="end"/>
      </w:r>
      <w:bookmarkEnd w:id="2085"/>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006D307A">
        <w:t>cruciform joint</w:t>
      </w:r>
      <w:bookmarkEnd w:id="208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1DAF6560"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w:t>
      </w:r>
      <w:proofErr w:type="spellStart"/>
      <w:r w:rsidR="00A53E9F" w:rsidRPr="007D4E72">
        <w:rPr>
          <w:rFonts w:ascii="Courier New" w:hAnsi="Courier New" w:cs="Courier New"/>
        </w:rPr>
        <w:t>cruciform_joint</w:t>
      </w:r>
      <w:proofErr w:type="spellEnd"/>
      <w:r w:rsidR="00A53E9F" w:rsidRPr="007D4E72">
        <w:rPr>
          <w:rFonts w:ascii="Courier New" w:hAnsi="Courier New" w:cs="Courier New"/>
        </w:rPr>
        <w:t>/&gt;</w:t>
      </w:r>
      <w:r w:rsidR="0011767D">
        <w:t xml:space="preserve"> with only requi</w:t>
      </w:r>
      <w:r w:rsidR="0067475A">
        <w:t>r</w:t>
      </w:r>
      <w:r w:rsidR="0011767D">
        <w:t xml:space="preserve">ed </w:t>
      </w:r>
      <w:r w:rsidR="00A53E9F" w:rsidRPr="007D4E72">
        <w:rPr>
          <w:rFonts w:ascii="Courier New" w:hAnsi="Courier New" w:cs="Courier New"/>
        </w:rPr>
        <w:t>&lt;</w:t>
      </w:r>
      <w:proofErr w:type="spellStart"/>
      <w:r w:rsidR="00A53E9F" w:rsidRPr="007D4E72">
        <w:rPr>
          <w:rFonts w:ascii="Courier New" w:hAnsi="Courier New" w:cs="Courier New"/>
        </w:rPr>
        <w:t>weld_position</w:t>
      </w:r>
      <w:proofErr w:type="spellEnd"/>
      <w:r w:rsidR="00A53E9F" w:rsidRPr="007D4E72">
        <w:rPr>
          <w:rFonts w:ascii="Courier New" w:hAnsi="Courier New" w:cs="Courier New"/>
        </w:rPr>
        <w:t>/&gt;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u="0.6" x="-1" y="0" z="1" .../&gt;</w:t>
      </w:r>
    </w:p>
    <w:p w14:paraId="0CEA16F7" w14:textId="77777777" w:rsidR="00FC68DB" w:rsidRPr="005300E4" w:rsidRDefault="00FC68DB" w:rsidP="001F62E4">
      <w:pPr>
        <w:pStyle w:val="XMLCode"/>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1F62E4">
      <w:pPr>
        <w:pStyle w:val="XMLCode"/>
        <w:keepNext/>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2411FC27" w14:textId="21D06BE9"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61032E6C" w14:textId="7DED1FEC" w:rsidR="00FC68DB" w:rsidRDefault="00FC68DB" w:rsidP="00B202D2">
      <w:pPr>
        <w:pStyle w:val="berschrift3"/>
      </w:pPr>
      <w:bookmarkStart w:id="2087" w:name="_Toc413861928"/>
      <w:bookmarkStart w:id="2088" w:name="_Toc3557061"/>
      <w:bookmarkStart w:id="2089" w:name="_Toc34747311"/>
      <w:bookmarkStart w:id="2090" w:name="_Toc77102130"/>
      <w:bookmarkStart w:id="2091" w:name="_Toc159618814"/>
      <w:bookmarkStart w:id="2092" w:name="_Toc413359615"/>
      <w:bookmarkStart w:id="2093" w:name="_Toc338938920"/>
      <w:bookmarkStart w:id="2094" w:name="_Toc338939256"/>
      <w:bookmarkStart w:id="2095" w:name="_Toc391571769"/>
      <w:bookmarkEnd w:id="2083"/>
      <w:bookmarkEnd w:id="2084"/>
      <w:r w:rsidRPr="00F54804">
        <w:t>F</w:t>
      </w:r>
      <w:r w:rsidR="00C410C8">
        <w:t>lared joint</w:t>
      </w:r>
      <w:bookmarkEnd w:id="2087"/>
      <w:bookmarkEnd w:id="2088"/>
      <w:bookmarkEnd w:id="2089"/>
      <w:bookmarkEnd w:id="2090"/>
      <w:bookmarkEnd w:id="2091"/>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0B36CB49"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12574E">
        <w:t xml:space="preserve">Figure </w:t>
      </w:r>
      <w:r w:rsidR="0012574E">
        <w:rPr>
          <w:noProof/>
        </w:rPr>
        <w:t>76</w:t>
      </w:r>
      <w:r>
        <w:fldChar w:fldCharType="end"/>
      </w:r>
      <w:r>
        <w:t>)</w:t>
      </w:r>
      <w:r w:rsidRPr="002060E0">
        <w:t>:</w:t>
      </w:r>
      <w:r w:rsidRPr="002060E0">
        <w:rPr>
          <w:lang w:eastAsia="en-GB"/>
        </w:rPr>
        <w:t xml:space="preserve"> </w:t>
      </w:r>
    </w:p>
    <w:p w14:paraId="08439C36" w14:textId="38B75869" w:rsidR="002060E0" w:rsidRPr="002060E0" w:rsidRDefault="002060E0" w:rsidP="002060E0">
      <w:pPr>
        <w:pStyle w:val="Aufzhlungszeichen"/>
        <w:keepNext/>
        <w:numPr>
          <w:ilvl w:val="0"/>
          <w:numId w:val="10"/>
        </w:numPr>
        <w:rPr>
          <w:rFonts w:ascii="Cambria" w:hAnsi="Cambria"/>
          <w:szCs w:val="22"/>
          <w:lang w:val="en-GB"/>
        </w:rPr>
      </w:pPr>
      <w:proofErr w:type="spellStart"/>
      <w:r w:rsidRPr="002060E0">
        <w:rPr>
          <w:rFonts w:ascii="Cambria" w:hAnsi="Cambria"/>
          <w:szCs w:val="22"/>
          <w:lang w:val="en-GB"/>
        </w:rPr>
        <w:t>t</w:t>
      </w:r>
      <w:r w:rsidRPr="002060E0">
        <w:rPr>
          <w:rFonts w:ascii="Cambria" w:hAnsi="Cambria"/>
          <w:szCs w:val="22"/>
          <w:vertAlign w:val="subscript"/>
          <w:lang w:val="en-GB"/>
        </w:rPr>
        <w:t>B</w:t>
      </w:r>
      <w:proofErr w:type="spellEnd"/>
      <w:r w:rsidRPr="002060E0">
        <w:rPr>
          <w:rFonts w:ascii="Cambria" w:hAnsi="Cambria"/>
          <w:szCs w:val="22"/>
          <w:vertAlign w:val="subscript"/>
          <w:lang w:val="en-GB"/>
        </w:rPr>
        <w:tab/>
      </w:r>
      <w:r w:rsidRPr="002060E0">
        <w:rPr>
          <w:rFonts w:ascii="Cambria" w:hAnsi="Cambria"/>
          <w:szCs w:val="22"/>
          <w:vertAlign w:val="subscript"/>
          <w:lang w:val="en-GB"/>
        </w:rPr>
        <w:tab/>
      </w:r>
      <w:r w:rsidRPr="002060E0">
        <w:rPr>
          <w:rFonts w:ascii="Cambria" w:hAnsi="Cambria"/>
          <w:szCs w:val="22"/>
          <w:lang w:val="en-GB"/>
        </w:rPr>
        <w:t>Thickness of base sheet</w:t>
      </w:r>
      <w:r>
        <w:rPr>
          <w:rFonts w:ascii="Cambria" w:hAnsi="Cambria"/>
          <w:szCs w:val="22"/>
          <w:lang w:val="en-GB"/>
        </w:rPr>
        <w:t xml:space="preserve">, </w:t>
      </w:r>
    </w:p>
    <w:p w14:paraId="24CC7F30" w14:textId="303469D5"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1</w:t>
      </w:r>
      <w:r w:rsidRPr="002060E0">
        <w:rPr>
          <w:rFonts w:ascii="Cambria" w:hAnsi="Cambria"/>
          <w:szCs w:val="22"/>
          <w:lang w:val="en-GB"/>
        </w:rPr>
        <w:tab/>
      </w:r>
      <w:r w:rsidRPr="002060E0">
        <w:rPr>
          <w:rFonts w:ascii="Cambria" w:hAnsi="Cambria"/>
          <w:szCs w:val="22"/>
          <w:lang w:val="en-GB"/>
        </w:rPr>
        <w:tab/>
        <w:t>Thickness of welded sheet</w:t>
      </w:r>
      <w:r>
        <w:rPr>
          <w:rFonts w:ascii="Cambria" w:hAnsi="Cambria"/>
          <w:szCs w:val="22"/>
          <w:lang w:val="en-GB"/>
        </w:rPr>
        <w:t xml:space="preserve">, </w:t>
      </w:r>
    </w:p>
    <w:p w14:paraId="5438176C" w14:textId="65CCCC78" w:rsidR="002060E0" w:rsidRPr="002060E0" w:rsidRDefault="002060E0" w:rsidP="002060E0">
      <w:pPr>
        <w:pStyle w:val="Aufzhlungszeichen"/>
        <w:numPr>
          <w:ilvl w:val="0"/>
          <w:numId w:val="10"/>
        </w:numPr>
        <w:rPr>
          <w:rFonts w:ascii="Cambria" w:hAnsi="Cambria"/>
          <w:szCs w:val="22"/>
          <w:lang w:val="en-GB"/>
        </w:rPr>
      </w:pPr>
      <w:r w:rsidRPr="002060E0">
        <w:rPr>
          <w:rFonts w:ascii="Cambria" w:hAnsi="Cambria"/>
          <w:szCs w:val="22"/>
          <w:lang w:val="en-GB"/>
        </w:rPr>
        <w:t>c</w:t>
      </w:r>
      <w:r w:rsidRPr="002060E0">
        <w:rPr>
          <w:rFonts w:ascii="Cambria" w:hAnsi="Cambria"/>
          <w:szCs w:val="22"/>
          <w:lang w:val="en-GB"/>
        </w:rPr>
        <w:tab/>
      </w:r>
      <w:r w:rsidRPr="002060E0">
        <w:rPr>
          <w:rFonts w:ascii="Cambria" w:hAnsi="Cambria"/>
          <w:szCs w:val="22"/>
          <w:lang w:val="en-GB"/>
        </w:rPr>
        <w:tab/>
        <w:t>Gap between base and welded sheet.</w:t>
      </w:r>
      <w:r>
        <w:rPr>
          <w:rFonts w:ascii="Cambria" w:hAnsi="Cambria"/>
          <w:szCs w:val="22"/>
          <w:lang w:val="en-GB"/>
        </w:rPr>
        <w:t xml:space="preserve"> </w:t>
      </w:r>
    </w:p>
    <w:p w14:paraId="66D363B4" w14:textId="3D33FB31" w:rsidR="00432720" w:rsidRDefault="00432720" w:rsidP="00432720">
      <w:pPr>
        <w:keepNext/>
        <w:jc w:val="center"/>
        <w:rPr>
          <w:noProof/>
          <w:lang w:eastAsia="ja-JP"/>
        </w:rPr>
      </w:pPr>
      <w:r>
        <w:rPr>
          <w:noProof/>
          <w:lang w:eastAsia="ja-JP"/>
        </w:rPr>
        <w:lastRenderedPageBreak/>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 uri="{96DAC541-7B7A-43D3-8B79-37D633B846F1}">
                          <asvg:svgBlip xmlns:asvg="http://schemas.microsoft.com/office/drawing/2016/SVG/main" r:embed="rId178"/>
                        </a:ext>
                      </a:extLst>
                    </a:blip>
                    <a:stretch>
                      <a:fillRect/>
                    </a:stretch>
                  </pic:blipFill>
                  <pic:spPr>
                    <a:xfrm>
                      <a:off x="0" y="0"/>
                      <a:ext cx="3085200" cy="1004400"/>
                    </a:xfrm>
                    <a:prstGeom prst="rect">
                      <a:avLst/>
                    </a:prstGeom>
                  </pic:spPr>
                </pic:pic>
              </a:graphicData>
            </a:graphic>
          </wp:inline>
        </w:drawing>
      </w:r>
    </w:p>
    <w:p w14:paraId="2E9DBDBC" w14:textId="2173D174" w:rsidR="00FC68DB" w:rsidRPr="0013175B" w:rsidRDefault="002D7110" w:rsidP="002D7110">
      <w:pPr>
        <w:pStyle w:val="Beschriftung"/>
        <w:rPr>
          <w:sz w:val="20"/>
        </w:rPr>
      </w:pPr>
      <w:bookmarkStart w:id="2096" w:name="_Ref159232086"/>
      <w:bookmarkStart w:id="2097" w:name="_Toc159618919"/>
      <w:r>
        <w:t xml:space="preserve">Figure </w:t>
      </w:r>
      <w:r>
        <w:fldChar w:fldCharType="begin"/>
      </w:r>
      <w:r>
        <w:instrText xml:space="preserve"> SEQ Figure \* ARABIC </w:instrText>
      </w:r>
      <w:r>
        <w:fldChar w:fldCharType="separate"/>
      </w:r>
      <w:r w:rsidR="0012574E">
        <w:rPr>
          <w:noProof/>
        </w:rPr>
        <w:t>76</w:t>
      </w:r>
      <w:r>
        <w:fldChar w:fldCharType="end"/>
      </w:r>
      <w:bookmarkEnd w:id="2096"/>
      <w:r>
        <w:t xml:space="preserve"> — F</w:t>
      </w:r>
      <w:r w:rsidR="00C410C8">
        <w:t>lared joint</w:t>
      </w:r>
      <w:r>
        <w:t xml:space="preserve"> </w:t>
      </w:r>
      <w:r w:rsidR="001C3E58">
        <w:t xml:space="preserve">sheet </w:t>
      </w:r>
      <w:proofErr w:type="gramStart"/>
      <w:r w:rsidR="001C3E58">
        <w:t>layout</w:t>
      </w:r>
      <w:bookmarkEnd w:id="2097"/>
      <w:proofErr w:type="gramEnd"/>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00E426BE"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12574E">
        <w:t xml:space="preserve">Figure </w:t>
      </w:r>
      <w:r w:rsidR="0012574E">
        <w:rPr>
          <w:noProof/>
        </w:rPr>
        <w:t>77</w:t>
      </w:r>
      <w:r>
        <w:fldChar w:fldCharType="end"/>
      </w:r>
      <w:r>
        <w:t>)</w:t>
      </w:r>
      <w:r w:rsidRPr="005C2D94">
        <w:t>:</w:t>
      </w:r>
      <w:r w:rsidRPr="0013175B">
        <w:rPr>
          <w:lang w:eastAsia="en-GB"/>
        </w:rPr>
        <w:t xml:space="preserve"> </w:t>
      </w:r>
    </w:p>
    <w:p w14:paraId="13CCC1CF" w14:textId="7CCD0B5B" w:rsidR="002060E0" w:rsidRPr="00D2220F" w:rsidRDefault="002060E0" w:rsidP="002060E0">
      <w:pPr>
        <w:pStyle w:val="Aufzhlungszeichen"/>
        <w:numPr>
          <w:ilvl w:val="0"/>
          <w:numId w:val="10"/>
        </w:numPr>
        <w:ind w:left="357" w:hanging="357"/>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Pr>
          <w:rFonts w:ascii="Cambria" w:hAnsi="Cambria"/>
          <w:szCs w:val="22"/>
          <w:lang w:val="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9E4691B" w14:textId="4275966A" w:rsidR="002D7110" w:rsidRDefault="002D7110" w:rsidP="00314DA6">
      <w:pPr>
        <w:pStyle w:val="Beschriftung"/>
      </w:pPr>
      <w:bookmarkStart w:id="2098" w:name="_Ref159232098"/>
      <w:bookmarkStart w:id="2099" w:name="_Toc159618920"/>
      <w:r>
        <w:t xml:space="preserve">Figure </w:t>
      </w:r>
      <w:r>
        <w:fldChar w:fldCharType="begin"/>
      </w:r>
      <w:r>
        <w:instrText xml:space="preserve"> SEQ Figure \* ARABIC </w:instrText>
      </w:r>
      <w:r>
        <w:fldChar w:fldCharType="separate"/>
      </w:r>
      <w:r w:rsidR="0012574E">
        <w:rPr>
          <w:noProof/>
        </w:rPr>
        <w:t>77</w:t>
      </w:r>
      <w:r>
        <w:fldChar w:fldCharType="end"/>
      </w:r>
      <w:bookmarkEnd w:id="2098"/>
      <w:r>
        <w:t xml:space="preserve"> — F</w:t>
      </w:r>
      <w:r w:rsidR="00C410C8">
        <w:t>lared joint</w:t>
      </w:r>
      <w:r>
        <w:t xml:space="preserve"> </w:t>
      </w:r>
      <w:r w:rsidR="001C3E58">
        <w:t xml:space="preserve">sheet </w:t>
      </w:r>
      <w:proofErr w:type="gramStart"/>
      <w:r w:rsidR="001C3E58">
        <w:t>parameter</w:t>
      </w:r>
      <w:r w:rsidR="00E5620A">
        <w:t>s</w:t>
      </w:r>
      <w:bookmarkEnd w:id="2099"/>
      <w:proofErr w:type="gramEnd"/>
      <w:r w:rsidR="00E5620A">
        <w:t xml:space="preserve"> </w:t>
      </w:r>
    </w:p>
    <w:p w14:paraId="12F1E591" w14:textId="7BC95C69"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12574E" w:rsidRPr="00F54804">
        <w:t xml:space="preserve">Table </w:t>
      </w:r>
      <w:r w:rsidR="0012574E">
        <w:rPr>
          <w:noProof/>
        </w:rPr>
        <w:t>125</w:t>
      </w:r>
      <w:r w:rsidR="001F62E4">
        <w:fldChar w:fldCharType="end"/>
      </w:r>
      <w:r w:rsidR="001F62E4">
        <w:t>)</w:t>
      </w:r>
      <w:r w:rsidRPr="001E4607">
        <w:t>:</w:t>
      </w:r>
      <w:r w:rsidR="001F62E4">
        <w:t xml:space="preserve"> </w:t>
      </w:r>
    </w:p>
    <w:p w14:paraId="1E022C15" w14:textId="3454CFF2" w:rsidR="00890926" w:rsidRPr="00BD52D7" w:rsidRDefault="00890926" w:rsidP="001640C5">
      <w:pPr>
        <w:pStyle w:val="Beschriftung"/>
        <w:keepNext/>
        <w:keepLines/>
      </w:pPr>
      <w:bookmarkStart w:id="2100" w:name="_Ref157791669"/>
      <w:bookmarkStart w:id="2101" w:name="_Toc159619057"/>
      <w:r w:rsidRPr="00F54804">
        <w:t xml:space="preserve">Table </w:t>
      </w:r>
      <w:r w:rsidRPr="005C2D94">
        <w:fldChar w:fldCharType="begin"/>
      </w:r>
      <w:r w:rsidRPr="00F54804">
        <w:instrText xml:space="preserve"> SEQ Table \* ARABIC </w:instrText>
      </w:r>
      <w:r w:rsidRPr="005C2D94">
        <w:fldChar w:fldCharType="separate"/>
      </w:r>
      <w:r w:rsidR="0012574E">
        <w:rPr>
          <w:noProof/>
        </w:rPr>
        <w:t>125</w:t>
      </w:r>
      <w:r w:rsidRPr="005C2D94">
        <w:fldChar w:fldCharType="end"/>
      </w:r>
      <w:bookmarkEnd w:id="2100"/>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t>
      </w:r>
      <w:proofErr w:type="spellStart"/>
      <w:r w:rsidR="001647FF" w:rsidRPr="006D3531">
        <w:rPr>
          <w:rFonts w:ascii="Courier New" w:hAnsi="Courier New" w:cs="Courier New"/>
        </w:rPr>
        <w:t>weld_position</w:t>
      </w:r>
      <w:proofErr w:type="spellEnd"/>
      <w:r w:rsidR="001647FF" w:rsidRPr="006D3531">
        <w:rPr>
          <w:rFonts w:ascii="Courier New" w:hAnsi="Courier New" w:cs="Courier New"/>
        </w:rPr>
        <w:t>/&gt;</w:t>
      </w:r>
      <w:bookmarkEnd w:id="2101"/>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02" w:name="_Toc3557062"/>
      <w:bookmarkStart w:id="2103" w:name="_Toc34747312"/>
      <w:bookmarkStart w:id="2104" w:name="_Toc77102131"/>
      <w:r w:rsidRPr="000A1B7B">
        <w:t>Attributes</w:t>
      </w:r>
      <w:bookmarkEnd w:id="2102"/>
      <w:bookmarkEnd w:id="2103"/>
      <w:bookmarkEnd w:id="2104"/>
    </w:p>
    <w:p w14:paraId="05FC4F42" w14:textId="1F1E1AF4"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t>Attribute</w:t>
      </w:r>
      <w:r w:rsidR="00F3142F">
        <w:t xml:space="preserve"> </w:t>
      </w:r>
      <w:proofErr w:type="gramStart"/>
      <w:r w:rsidRPr="00207A82">
        <w:rPr>
          <w:rFonts w:ascii="Courier New" w:hAnsi="Courier New"/>
          <w:bCs/>
        </w:rPr>
        <w:t>technology</w:t>
      </w:r>
      <w:proofErr w:type="gramEnd"/>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05" w:name="_Toc3557063"/>
      <w:bookmarkStart w:id="2106" w:name="_Toc34747313"/>
      <w:bookmarkStart w:id="2107"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lastRenderedPageBreak/>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105"/>
      <w:bookmarkEnd w:id="2106"/>
      <w:bookmarkEnd w:id="2107"/>
      <w:proofErr w:type="spellEnd"/>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66C682EF"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12574E" w:rsidRPr="00F54804">
        <w:t xml:space="preserve">Table </w:t>
      </w:r>
      <w:r w:rsidR="0012574E">
        <w:rPr>
          <w:noProof/>
        </w:rPr>
        <w:t>126</w:t>
      </w:r>
      <w:r w:rsidR="001F62E4">
        <w:fldChar w:fldCharType="end"/>
      </w:r>
      <w:r w:rsidR="001F62E4">
        <w:t>)</w:t>
      </w:r>
      <w:r w:rsidRPr="001E4607">
        <w:t>:</w:t>
      </w:r>
      <w:r w:rsidR="001F62E4">
        <w:t xml:space="preserve"> </w:t>
      </w:r>
    </w:p>
    <w:p w14:paraId="06C45195" w14:textId="1D66D5F3" w:rsidR="00890926" w:rsidRPr="00BD52D7" w:rsidRDefault="00890926" w:rsidP="001640C5">
      <w:pPr>
        <w:pStyle w:val="Beschriftung"/>
        <w:keepNext/>
        <w:keepLines/>
      </w:pPr>
      <w:bookmarkStart w:id="2108" w:name="_Ref157791686"/>
      <w:bookmarkStart w:id="2109" w:name="_Toc159619058"/>
      <w:r w:rsidRPr="00F54804">
        <w:t xml:space="preserve">Table </w:t>
      </w:r>
      <w:r w:rsidRPr="005C2D94">
        <w:fldChar w:fldCharType="begin"/>
      </w:r>
      <w:r w:rsidRPr="00F54804">
        <w:instrText xml:space="preserve"> SEQ Table \* ARABIC </w:instrText>
      </w:r>
      <w:r w:rsidRPr="005C2D94">
        <w:fldChar w:fldCharType="separate"/>
      </w:r>
      <w:r w:rsidR="0012574E">
        <w:rPr>
          <w:noProof/>
        </w:rPr>
        <w:t>126</w:t>
      </w:r>
      <w:r w:rsidRPr="005C2D94">
        <w:fldChar w:fldCharType="end"/>
      </w:r>
      <w:bookmarkEnd w:id="2108"/>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w:t>
      </w:r>
      <w:r w:rsidR="00C410C8">
        <w:t xml:space="preserve"> flared joint</w:t>
      </w:r>
      <w:bookmarkEnd w:id="2109"/>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53807F2E"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12574E">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12574E"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proofErr w:type="gramStart"/>
      <w:r w:rsidRPr="00207A82">
        <w:rPr>
          <w:rFonts w:ascii="Courier New" w:hAnsi="Courier New"/>
          <w:bCs/>
        </w:rPr>
        <w:t>width</w:t>
      </w:r>
      <w:proofErr w:type="gramEnd"/>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232FEDB" w:rsidR="00FC68DB" w:rsidRPr="0013175B" w:rsidRDefault="00602D17" w:rsidP="00997E2B">
      <w:pPr>
        <w:pStyle w:val="Example"/>
        <w:keepNext/>
      </w:pPr>
      <w:r>
        <w:t>Example</w:t>
      </w:r>
      <w:r w:rsidR="0011767D">
        <w:t xml:space="preserve">    </w:t>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r w:rsidR="007D4E72" w:rsidRPr="007D4E72">
        <w:rPr>
          <w:rFonts w:ascii="Courier New" w:hAnsi="Courier New" w:cs="Courier New"/>
        </w:rPr>
        <w:t>&lt;</w:t>
      </w:r>
      <w:proofErr w:type="spellStart"/>
      <w:r w:rsidR="007D4E72" w:rsidRPr="007D4E72">
        <w:rPr>
          <w:rFonts w:ascii="Courier New" w:hAnsi="Courier New" w:cs="Courier New"/>
        </w:rPr>
        <w:t>weld_position</w:t>
      </w:r>
      <w:proofErr w:type="spellEnd"/>
      <w:r w:rsidR="007D4E72" w:rsidRPr="007D4E72">
        <w:rPr>
          <w:rFonts w:ascii="Courier New" w:hAnsi="Courier New" w:cs="Courier New"/>
        </w:rPr>
        <w:t>/&gt;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868855B" w14:textId="3EF90E11"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AB34D8">
        <w:rPr>
          <w:lang w:val="en-GB"/>
        </w:rPr>
        <w:t xml:space="preserve"> </w:t>
      </w:r>
    </w:p>
    <w:p w14:paraId="2571506F" w14:textId="7E100EA8" w:rsidR="00D43455" w:rsidRDefault="00FC68DB">
      <w:pPr>
        <w:pStyle w:val="berschrift4"/>
      </w:pPr>
      <w:bookmarkStart w:id="2110" w:name="_Toc3557064"/>
      <w:bookmarkStart w:id="2111" w:name="_Toc34747314"/>
      <w:bookmarkStart w:id="2112" w:name="_Toc77102133"/>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110"/>
      <w:bookmarkEnd w:id="2111"/>
      <w:bookmarkEnd w:id="2112"/>
      <w:proofErr w:type="spellEnd"/>
      <w:r w:rsidR="00207A82" w:rsidRPr="00207A82">
        <w:rPr>
          <w:rFonts w:ascii="Courier New" w:hAnsi="Courier New"/>
          <w:bCs/>
        </w:rPr>
        <w:t>/&gt;</w:t>
      </w:r>
      <w:r w:rsidR="00D43455">
        <w:t xml:space="preserve"> </w:t>
      </w:r>
    </w:p>
    <w:p w14:paraId="0FBFF604" w14:textId="7CB2F620"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12574E" w:rsidRPr="00F54804">
        <w:t xml:space="preserve">Table </w:t>
      </w:r>
      <w:r w:rsidR="0012574E">
        <w:rPr>
          <w:noProof/>
        </w:rPr>
        <w:t>127</w:t>
      </w:r>
      <w:r w:rsidR="001F62E4">
        <w:fldChar w:fldCharType="end"/>
      </w:r>
      <w:r w:rsidR="001F62E4">
        <w:t>)</w:t>
      </w:r>
      <w:r w:rsidRPr="001E4607">
        <w:t>:</w:t>
      </w:r>
      <w:r w:rsidR="001F62E4">
        <w:t xml:space="preserve"> </w:t>
      </w:r>
    </w:p>
    <w:p w14:paraId="60E027C2" w14:textId="686ACE99" w:rsidR="00890926" w:rsidRPr="00BD52D7" w:rsidRDefault="00890926" w:rsidP="001640C5">
      <w:pPr>
        <w:pStyle w:val="Beschriftung"/>
        <w:keepNext/>
        <w:keepLines/>
      </w:pPr>
      <w:bookmarkStart w:id="2113" w:name="_Ref157791722"/>
      <w:bookmarkStart w:id="2114" w:name="_Toc159619059"/>
      <w:r w:rsidRPr="00F54804">
        <w:t xml:space="preserve">Table </w:t>
      </w:r>
      <w:r w:rsidRPr="005C2D94">
        <w:fldChar w:fldCharType="begin"/>
      </w:r>
      <w:r w:rsidRPr="00F54804">
        <w:instrText xml:space="preserve"> SEQ Table \* ARABIC </w:instrText>
      </w:r>
      <w:r w:rsidRPr="005C2D94">
        <w:fldChar w:fldCharType="separate"/>
      </w:r>
      <w:r w:rsidR="0012574E">
        <w:rPr>
          <w:noProof/>
        </w:rPr>
        <w:t>127</w:t>
      </w:r>
      <w:r w:rsidRPr="005C2D94">
        <w:fldChar w:fldCharType="end"/>
      </w:r>
      <w:bookmarkEnd w:id="2113"/>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w:t>
      </w:r>
      <w:r w:rsidR="00C410C8">
        <w:t xml:space="preserve"> flared joint</w:t>
      </w:r>
      <w:bookmarkEnd w:id="2114"/>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2A8F98DC" w:rsidR="00FC68DB" w:rsidRPr="0014468E" w:rsidRDefault="00602D17" w:rsidP="00BE1D6E">
      <w:pPr>
        <w:pStyle w:val="Example"/>
        <w:keepNext/>
      </w:pPr>
      <w:r>
        <w:lastRenderedPageBreak/>
        <w:t>Example</w:t>
      </w:r>
      <w:r w:rsidR="0011767D" w:rsidRPr="0014468E">
        <w:t xml:space="preserve">    </w:t>
      </w:r>
      <w:r w:rsidR="0011767D" w:rsidRPr="0014468E">
        <w:rPr>
          <w:rStyle w:val="CodeCharacter"/>
          <w:sz w:val="20"/>
        </w:rPr>
        <w:t>&lt;</w:t>
      </w:r>
      <w:proofErr w:type="spellStart"/>
      <w:r w:rsidR="0011767D" w:rsidRPr="0014468E">
        <w:rPr>
          <w:rStyle w:val="CodeCharacter"/>
          <w:sz w:val="20"/>
        </w:rPr>
        <w:t>flared_joint</w:t>
      </w:r>
      <w:proofErr w:type="spellEnd"/>
      <w:r w:rsidR="0011767D" w:rsidRPr="0014468E">
        <w:rPr>
          <w:rStyle w:val="CodeCharacter"/>
          <w:sz w:val="20"/>
        </w:rPr>
        <w:t>/&gt;</w:t>
      </w:r>
      <w:r w:rsidR="0011767D" w:rsidRPr="0014468E">
        <w:t xml:space="preserve"> with all </w:t>
      </w:r>
      <w:r w:rsidR="0067475A" w:rsidRPr="0014468E">
        <w:t xml:space="preserve">parameters of </w:t>
      </w:r>
      <w:r w:rsidR="007D4E72" w:rsidRPr="007D4E72">
        <w:rPr>
          <w:rFonts w:ascii="Courier New" w:hAnsi="Courier New" w:cs="Courier New"/>
        </w:rPr>
        <w:t>&lt;</w:t>
      </w:r>
      <w:proofErr w:type="spellStart"/>
      <w:r w:rsidR="007D4E72" w:rsidRPr="007D4E72">
        <w:rPr>
          <w:rFonts w:ascii="Courier New" w:hAnsi="Courier New" w:cs="Courier New"/>
        </w:rPr>
        <w:t>weld_position</w:t>
      </w:r>
      <w:proofErr w:type="spellEnd"/>
      <w:r w:rsidR="007D4E72" w:rsidRPr="007D4E72">
        <w:rPr>
          <w:rFonts w:ascii="Courier New" w:hAnsi="Courier New" w:cs="Courier New"/>
        </w:rPr>
        <w:t>/&gt;</w:t>
      </w:r>
      <w:r w:rsidR="007D4E72">
        <w:t xml:space="preserve">: </w:t>
      </w: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64324AC9" w14:textId="497D47CA" w:rsidR="00FC68DB" w:rsidRPr="0013175B" w:rsidRDefault="00FC68DB" w:rsidP="00B202D2">
      <w:pPr>
        <w:pStyle w:val="XMLCode"/>
        <w:rPr>
          <w:lang w:val="en-GB"/>
        </w:rPr>
      </w:pPr>
      <w:r w:rsidRPr="00DF59B8">
        <w:rPr>
          <w:lang w:val="en-GB"/>
        </w:rPr>
        <w:t>&lt;/</w:t>
      </w:r>
      <w:proofErr w:type="spellStart"/>
      <w:r w:rsidRPr="00DF59B8">
        <w:rPr>
          <w:lang w:val="en-GB"/>
        </w:rPr>
        <w:t>seamweld</w:t>
      </w:r>
      <w:proofErr w:type="spellEnd"/>
      <w:r w:rsidRPr="00DF59B8">
        <w:rPr>
          <w:lang w:val="en-GB"/>
        </w:rPr>
        <w:t>&gt;</w:t>
      </w:r>
      <w:r w:rsidR="00AB34D8">
        <w:rPr>
          <w:lang w:val="en-GB"/>
        </w:rPr>
        <w:t xml:space="preserve"> </w:t>
      </w:r>
    </w:p>
    <w:p w14:paraId="786BDAB5" w14:textId="656526B3" w:rsidR="00FC68DB" w:rsidRPr="005C2D94" w:rsidRDefault="00FC68DB" w:rsidP="00B202D2">
      <w:pPr>
        <w:pStyle w:val="berschrift2"/>
      </w:pPr>
      <w:bookmarkStart w:id="2115" w:name="_Ref414345739"/>
      <w:bookmarkStart w:id="2116" w:name="_Ref414345749"/>
      <w:bookmarkStart w:id="2117" w:name="_Ref414345786"/>
      <w:bookmarkStart w:id="2118" w:name="_Ref414345798"/>
      <w:bookmarkStart w:id="2119" w:name="_Toc3557065"/>
      <w:bookmarkStart w:id="2120" w:name="_Toc34747315"/>
      <w:bookmarkStart w:id="2121" w:name="_Toc77102134"/>
      <w:bookmarkStart w:id="2122" w:name="_Toc159618815"/>
      <w:r w:rsidRPr="00F54804">
        <w:t>Adhesive Lines</w:t>
      </w:r>
      <w:bookmarkEnd w:id="2092"/>
      <w:bookmarkEnd w:id="2115"/>
      <w:bookmarkEnd w:id="2116"/>
      <w:bookmarkEnd w:id="2117"/>
      <w:bookmarkEnd w:id="2118"/>
      <w:bookmarkEnd w:id="2119"/>
      <w:bookmarkEnd w:id="2120"/>
      <w:bookmarkEnd w:id="2121"/>
      <w:bookmarkEnd w:id="2122"/>
      <w:r w:rsidR="00E74CE0">
        <w:t xml:space="preserve"> </w:t>
      </w:r>
    </w:p>
    <w:p w14:paraId="5CB23BDA" w14:textId="3E3971CE"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12574E" w:rsidRPr="00F54804">
        <w:t xml:space="preserve">Table </w:t>
      </w:r>
      <w:r w:rsidR="0012574E">
        <w:rPr>
          <w:noProof/>
        </w:rPr>
        <w:t>128</w:t>
      </w:r>
      <w:r w:rsidR="001F62E4">
        <w:fldChar w:fldCharType="end"/>
      </w:r>
      <w:r w:rsidR="001F62E4">
        <w:t>)</w:t>
      </w:r>
      <w:r w:rsidRPr="00F54804">
        <w:t>.</w:t>
      </w:r>
      <w:r w:rsidR="001F62E4">
        <w:t xml:space="preserve"> </w:t>
      </w:r>
    </w:p>
    <w:p w14:paraId="7BCDC308" w14:textId="1363B41C" w:rsidR="00890926" w:rsidRPr="00F54804" w:rsidRDefault="00890926" w:rsidP="001640C5">
      <w:pPr>
        <w:pStyle w:val="Beschriftung"/>
        <w:keepNext/>
        <w:keepLines/>
      </w:pPr>
      <w:bookmarkStart w:id="2123" w:name="_Ref157791734"/>
      <w:bookmarkStart w:id="2124" w:name="_Toc159619060"/>
      <w:r w:rsidRPr="00F54804">
        <w:t xml:space="preserve">Table </w:t>
      </w:r>
      <w:r w:rsidRPr="005C2D94">
        <w:fldChar w:fldCharType="begin"/>
      </w:r>
      <w:r w:rsidRPr="00F54804">
        <w:instrText xml:space="preserve"> SEQ Table \* ARABIC </w:instrText>
      </w:r>
      <w:r w:rsidRPr="005C2D94">
        <w:fldChar w:fldCharType="separate"/>
      </w:r>
      <w:r w:rsidR="0012574E">
        <w:rPr>
          <w:noProof/>
        </w:rPr>
        <w:t>128</w:t>
      </w:r>
      <w:r w:rsidRPr="005C2D94">
        <w:fldChar w:fldCharType="end"/>
      </w:r>
      <w:bookmarkEnd w:id="2123"/>
      <w:r w:rsidR="005F32CD">
        <w:t xml:space="preserve"> —</w:t>
      </w:r>
      <w:r w:rsidR="005F32CD" w:rsidRPr="00F54804">
        <w:t xml:space="preserve"> </w:t>
      </w:r>
      <w:r w:rsidRPr="00F54804">
        <w:t xml:space="preserve">Nested elements of </w:t>
      </w:r>
      <w:r w:rsidRPr="00337A83">
        <w:rPr>
          <w:rStyle w:val="CodeCharacter"/>
        </w:rPr>
        <w:t>&lt;connection_1d/&gt;</w:t>
      </w:r>
      <w:bookmarkEnd w:id="2124"/>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7025080"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12574E">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193E5C47"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699D3CE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F2AD869"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25" w:name="_Toc159618816"/>
      <w:r w:rsidRPr="005C2D94">
        <w:t>Element</w:t>
      </w:r>
      <w:r w:rsidR="00F3142F">
        <w:t xml:space="preserve"> </w:t>
      </w:r>
      <w:r w:rsidR="009B6E79" w:rsidRPr="009B6E79">
        <w:rPr>
          <w:rFonts w:ascii="Courier New" w:hAnsi="Courier New"/>
          <w:bCs/>
        </w:rPr>
        <w:t>&lt;</w:t>
      </w:r>
      <w:proofErr w:type="spellStart"/>
      <w:r w:rsidRPr="009B6E79">
        <w:rPr>
          <w:rFonts w:ascii="Courier New" w:hAnsi="Courier New"/>
          <w:bCs/>
        </w:rPr>
        <w:t>adhesive_line</w:t>
      </w:r>
      <w:proofErr w:type="spellEnd"/>
      <w:r w:rsidR="009B6E79" w:rsidRPr="009B6E79">
        <w:rPr>
          <w:rFonts w:ascii="Courier New" w:hAnsi="Courier New"/>
          <w:bCs/>
        </w:rPr>
        <w:t>/&gt;</w:t>
      </w:r>
      <w:bookmarkEnd w:id="2125"/>
      <w:r w:rsidR="00D43455">
        <w:t xml:space="preserve"> </w:t>
      </w:r>
    </w:p>
    <w:p w14:paraId="2D63902A" w14:textId="175C286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12574E" w:rsidRPr="00F54804">
        <w:t xml:space="preserve">Table </w:t>
      </w:r>
      <w:r w:rsidR="0012574E">
        <w:rPr>
          <w:noProof/>
        </w:rPr>
        <w:t>129</w:t>
      </w:r>
      <w:r w:rsidR="001F62E4">
        <w:fldChar w:fldCharType="end"/>
      </w:r>
      <w:r w:rsidR="001F62E4">
        <w:t>)</w:t>
      </w:r>
      <w:r w:rsidRPr="00F54804">
        <w:rPr>
          <w:rFonts w:cs="Courier New"/>
        </w:rPr>
        <w:t>:</w:t>
      </w:r>
      <w:r w:rsidR="001F62E4">
        <w:rPr>
          <w:rFonts w:cs="Courier New"/>
        </w:rPr>
        <w:t xml:space="preserve"> </w:t>
      </w:r>
    </w:p>
    <w:p w14:paraId="1F14B435" w14:textId="6379595F" w:rsidR="00890926" w:rsidRPr="0013175B" w:rsidRDefault="00890926" w:rsidP="001640C5">
      <w:pPr>
        <w:pStyle w:val="Beschriftung"/>
        <w:keepNext/>
        <w:keepLines/>
        <w:rPr>
          <w:rFonts w:ascii="Courier New" w:hAnsi="Courier New"/>
          <w:b w:val="0"/>
        </w:rPr>
      </w:pPr>
      <w:bookmarkStart w:id="2126" w:name="_Ref157791744"/>
      <w:bookmarkStart w:id="2127" w:name="_Toc159619061"/>
      <w:r w:rsidRPr="00F54804">
        <w:t xml:space="preserve">Table </w:t>
      </w:r>
      <w:r w:rsidRPr="005C2D94">
        <w:fldChar w:fldCharType="begin"/>
      </w:r>
      <w:r w:rsidRPr="00F54804">
        <w:instrText xml:space="preserve"> SEQ Table \* ARABIC </w:instrText>
      </w:r>
      <w:r w:rsidRPr="005C2D94">
        <w:fldChar w:fldCharType="separate"/>
      </w:r>
      <w:r w:rsidR="0012574E">
        <w:rPr>
          <w:noProof/>
        </w:rPr>
        <w:t>129</w:t>
      </w:r>
      <w:r w:rsidRPr="005C2D94">
        <w:fldChar w:fldCharType="end"/>
      </w:r>
      <w:bookmarkEnd w:id="2126"/>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2127"/>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w:t>
      </w:r>
      <w:r w:rsidRPr="00577EA1">
        <w:rPr>
          <w:rFonts w:ascii="Courier New" w:hAnsi="Courier New" w:cs="Courier New"/>
        </w:rPr>
        <w:t>&lt;appdata/&gt;</w:t>
      </w:r>
      <w:r w:rsidRPr="0013175B">
        <w:t xml:space="preserve">,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28" w:name="_Toc159618817"/>
      <w:r w:rsidRPr="00F54804">
        <w:lastRenderedPageBreak/>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28"/>
      <w:r w:rsidR="00DA4207">
        <w:t xml:space="preserve"> </w:t>
      </w:r>
    </w:p>
    <w:p w14:paraId="47EBC35B" w14:textId="0F2A8958"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12574E">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12574E" w:rsidRPr="005C2D94">
        <w:t>L</w:t>
      </w:r>
      <w:r w:rsidR="0012574E" w:rsidRPr="001E4607">
        <w:t>ocation</w:t>
      </w:r>
      <w:r w:rsidRPr="005C2D94">
        <w:fldChar w:fldCharType="end"/>
      </w:r>
      <w:r w:rsidRPr="00F54804">
        <w:t>.</w:t>
      </w:r>
    </w:p>
    <w:p w14:paraId="3AB247FC" w14:textId="68D641BE" w:rsidR="00FC68DB" w:rsidRPr="0013175B" w:rsidRDefault="00FC68DB" w:rsidP="0013175B">
      <w:pPr>
        <w:pStyle w:val="berschrift3"/>
      </w:pPr>
      <w:bookmarkStart w:id="2129" w:name="_Toc159618818"/>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29"/>
      <w:r w:rsidR="00DA4207">
        <w:t xml:space="preserve"> </w:t>
      </w:r>
    </w:p>
    <w:p w14:paraId="648064CA" w14:textId="16BDA6E2"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12574E">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12574E" w:rsidRPr="0012574E">
        <w:rPr>
          <w:rStyle w:val="Hervorhebung"/>
          <w:i w:val="0"/>
        </w:rPr>
        <w:t>User Specific Data &lt;appdata/</w:t>
      </w:r>
      <w:r w:rsidR="0012574E" w:rsidRPr="0012574E">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30" w:name="_Toc159618819"/>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30"/>
      <w:r w:rsidR="00DA4207">
        <w:t xml:space="preserve"> </w:t>
      </w:r>
    </w:p>
    <w:p w14:paraId="2F60BEDB" w14:textId="32FD717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w:t>
      </w:r>
      <w:proofErr w:type="spellStart"/>
      <w:r w:rsidR="0012574E" w:rsidRPr="0012574E">
        <w:rPr>
          <w:rStyle w:val="CodeCharacter"/>
        </w:rPr>
        <w:t>femdata</w:t>
      </w:r>
      <w:proofErr w:type="spellEnd"/>
      <w:r w:rsidR="0012574E" w:rsidRPr="0012574E">
        <w:rPr>
          <w:rStyle w:val="CodeCharacter"/>
        </w:rPr>
        <w:t>/&gt;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357A72" w:rsidRDefault="00FC68DB" w:rsidP="00E74CE0">
      <w:pPr>
        <w:pStyle w:val="Code"/>
        <w:rPr>
          <w:lang w:val="fr-FR"/>
        </w:rPr>
      </w:pPr>
      <w:r w:rsidRPr="00E74CE0">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v="1"&gt; 2169.300  -489.495  1773.936 &lt;/</w:t>
      </w:r>
      <w:proofErr w:type="spellStart"/>
      <w:r w:rsidRPr="00357A72">
        <w:rPr>
          <w:lang w:val="fr-FR"/>
        </w:rPr>
        <w:t>loc</w:t>
      </w:r>
      <w:proofErr w:type="spellEnd"/>
      <w:r w:rsidRPr="00357A72">
        <w:rPr>
          <w:lang w:val="fr-FR"/>
        </w:rPr>
        <w:t>&gt;</w:t>
      </w:r>
    </w:p>
    <w:p w14:paraId="1716BE33"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v="2"&gt; 2165.593  -480.000  1790.221 &lt;/</w:t>
      </w:r>
      <w:proofErr w:type="spellStart"/>
      <w:r w:rsidRPr="00357A72">
        <w:rPr>
          <w:lang w:val="fr-FR"/>
        </w:rPr>
        <w:t>loc</w:t>
      </w:r>
      <w:proofErr w:type="spellEnd"/>
      <w:r w:rsidRPr="00357A72">
        <w:rPr>
          <w:lang w:val="fr-FR"/>
        </w:rPr>
        <w:t>&gt;</w:t>
      </w:r>
    </w:p>
    <w:p w14:paraId="5E8B6425"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v="3"&gt; 2165.593   480.000  1790.221 &lt;/</w:t>
      </w:r>
      <w:proofErr w:type="spellStart"/>
      <w:r w:rsidRPr="00357A72">
        <w:rPr>
          <w:lang w:val="fr-FR"/>
        </w:rPr>
        <w:t>loc</w:t>
      </w:r>
      <w:proofErr w:type="spellEnd"/>
      <w:r w:rsidRPr="00357A72">
        <w:rPr>
          <w:lang w:val="fr-FR"/>
        </w:rPr>
        <w:t>&gt;</w:t>
      </w:r>
    </w:p>
    <w:p w14:paraId="248DD36F" w14:textId="77777777" w:rsidR="00FC68DB" w:rsidRPr="00E74CE0" w:rsidRDefault="00FC68DB" w:rsidP="00E74CE0">
      <w:pPr>
        <w:pStyle w:val="Code"/>
      </w:pPr>
      <w:r w:rsidRPr="00357A72">
        <w:rPr>
          <w:lang w:val="fr-FR"/>
        </w:rPr>
        <w:t xml:space="preserve">        </w:t>
      </w:r>
      <w:r w:rsidRPr="00E74CE0">
        <w:t xml:space="preserve">&lt;loc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t>Example 2</w:t>
      </w:r>
      <w:r w:rsidR="00254E71" w:rsidRPr="00E74CE0">
        <w:t xml:space="preserve">    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6252BA2D" w:rsidR="00FC68DB" w:rsidRPr="00E74CE0" w:rsidRDefault="00577EA1" w:rsidP="00E74CE0">
      <w:pPr>
        <w:pStyle w:val="Code"/>
      </w:pPr>
      <w:r w:rsidRPr="00E74CE0">
        <w:t xml:space="preserve">    </w:t>
      </w:r>
      <w:r w:rsidR="00FC68DB" w:rsidRPr="00E74CE0">
        <w:t>&lt;</w:t>
      </w:r>
      <w:proofErr w:type="spellStart"/>
      <w:r w:rsidR="00FC68DB" w:rsidRPr="00E74CE0">
        <w:t>loc_list</w:t>
      </w:r>
      <w:proofErr w:type="spellEnd"/>
      <w:r w:rsidR="00FC68DB"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31" w:name="_Toc428279602"/>
      <w:bookmarkStart w:id="2132" w:name="_Toc428456348"/>
      <w:bookmarkStart w:id="2133" w:name="_Toc428537316"/>
      <w:bookmarkStart w:id="2134" w:name="_Toc428969638"/>
      <w:bookmarkStart w:id="2135" w:name="_Toc429053029"/>
      <w:bookmarkStart w:id="2136" w:name="_Toc413861930"/>
      <w:bookmarkStart w:id="2137" w:name="_Toc3557066"/>
      <w:bookmarkStart w:id="2138" w:name="_Toc34747316"/>
      <w:bookmarkStart w:id="2139" w:name="_Toc77102135"/>
      <w:bookmarkStart w:id="2140" w:name="_Toc159618820"/>
      <w:bookmarkStart w:id="2141" w:name="_Toc413359617"/>
      <w:bookmarkEnd w:id="2131"/>
      <w:bookmarkEnd w:id="2132"/>
      <w:bookmarkEnd w:id="2133"/>
      <w:bookmarkEnd w:id="2134"/>
      <w:bookmarkEnd w:id="2135"/>
      <w:r w:rsidRPr="00F54804">
        <w:t>Hemming Flanges</w:t>
      </w:r>
      <w:bookmarkEnd w:id="2136"/>
      <w:bookmarkEnd w:id="2137"/>
      <w:bookmarkEnd w:id="2138"/>
      <w:bookmarkEnd w:id="2139"/>
      <w:bookmarkEnd w:id="2140"/>
    </w:p>
    <w:p w14:paraId="6080E41B" w14:textId="49B3CC85" w:rsidR="005F66B2" w:rsidRPr="0013175B" w:rsidRDefault="005F66B2" w:rsidP="0013175B">
      <w:pPr>
        <w:pStyle w:val="berschrift3"/>
      </w:pPr>
      <w:bookmarkStart w:id="2142" w:name="_Toc159618821"/>
      <w:r>
        <w:t>General</w:t>
      </w:r>
      <w:bookmarkEnd w:id="2142"/>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1CC29B78"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12574E" w:rsidRPr="005C2D94">
        <w:t xml:space="preserve">Figure </w:t>
      </w:r>
      <w:r w:rsidR="0012574E">
        <w:rPr>
          <w:noProof/>
        </w:rPr>
        <w:t>78</w:t>
      </w:r>
      <w:r w:rsidR="00735236">
        <w:fldChar w:fldCharType="end"/>
      </w:r>
      <w:r w:rsidR="00735236">
        <w:t xml:space="preserve">: </w:t>
      </w:r>
    </w:p>
    <w:p w14:paraId="283DFCE3" w14:textId="14AD6EAC" w:rsidR="00FC68DB" w:rsidRPr="00F54804" w:rsidRDefault="00D860C8" w:rsidP="00B202D2">
      <w:pPr>
        <w:keepNext/>
        <w:jc w:val="center"/>
      </w:pPr>
      <w:r>
        <w:rPr>
          <w:noProof/>
        </w:rPr>
        <w:lastRenderedPageBreak/>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16"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">
                <v:shape id="Grafik 1978" o:spid="_x0000_s1717"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82" o:title=""/>
                </v:shape>
                <v:rect id="Rectangle 3" o:spid="_x0000_s1718"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19"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20"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21"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22"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23"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24"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25"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617F4122" w:rsidR="00FC68DB" w:rsidRPr="004A6C4F" w:rsidRDefault="00FC68DB" w:rsidP="00BD52D7">
      <w:pPr>
        <w:pStyle w:val="Beschriftung"/>
      </w:pPr>
      <w:bookmarkStart w:id="2143" w:name="_Ref413858805"/>
      <w:bookmarkStart w:id="2144" w:name="_Toc413861952"/>
      <w:bookmarkStart w:id="2145" w:name="_Toc3557149"/>
      <w:bookmarkStart w:id="2146" w:name="_Toc34747402"/>
      <w:bookmarkStart w:id="2147" w:name="_Toc76030600"/>
      <w:bookmarkStart w:id="2148" w:name="_Toc94530885"/>
      <w:bookmarkStart w:id="2149" w:name="_Toc101428281"/>
      <w:bookmarkStart w:id="2150" w:name="_Toc159618921"/>
      <w:r w:rsidRPr="005C2D94">
        <w:t xml:space="preserve">Figure </w:t>
      </w:r>
      <w:r w:rsidRPr="005C2D94">
        <w:fldChar w:fldCharType="begin"/>
      </w:r>
      <w:r w:rsidRPr="00F54804">
        <w:instrText xml:space="preserve"> SEQ Figure \* ARABIC </w:instrText>
      </w:r>
      <w:r w:rsidRPr="005C2D94">
        <w:fldChar w:fldCharType="separate"/>
      </w:r>
      <w:r w:rsidR="0012574E">
        <w:rPr>
          <w:noProof/>
        </w:rPr>
        <w:t>78</w:t>
      </w:r>
      <w:r w:rsidRPr="005C2D94">
        <w:fldChar w:fldCharType="end"/>
      </w:r>
      <w:bookmarkEnd w:id="2143"/>
      <w:r w:rsidR="00683BEB">
        <w:t xml:space="preserve"> —</w:t>
      </w:r>
      <w:r w:rsidRPr="00F54804">
        <w:t xml:space="preserve"> The Three Regions of a Hemming</w:t>
      </w:r>
      <w:bookmarkEnd w:id="2144"/>
      <w:bookmarkEnd w:id="2145"/>
      <w:bookmarkEnd w:id="2146"/>
      <w:bookmarkEnd w:id="2147"/>
      <w:bookmarkEnd w:id="2148"/>
      <w:bookmarkEnd w:id="2149"/>
      <w:bookmarkEnd w:id="2150"/>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6"/>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4DEDA643" w:rsidR="00735236" w:rsidRPr="00F54804" w:rsidRDefault="00735236" w:rsidP="00735236">
      <w:pPr>
        <w:keepNext/>
      </w:pPr>
      <w:r w:rsidRPr="0013175B">
        <w:rPr>
          <w:lang w:eastAsia="en-GB"/>
        </w:rPr>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12574E" w:rsidRPr="005C2D94">
        <w:t xml:space="preserve">Figure </w:t>
      </w:r>
      <w:r w:rsidR="0012574E">
        <w:rPr>
          <w:noProof/>
        </w:rPr>
        <w:t>79</w:t>
      </w:r>
      <w:r>
        <w:fldChar w:fldCharType="end"/>
      </w:r>
      <w:r>
        <w:t xml:space="preserve">: </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_x0000_s1726"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">
                <v:shape id="Grafik 1988" o:spid="_x0000_s1727"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84" o:title=""/>
                </v:shape>
                <v:shape id="TextBox 3" o:spid="_x0000_s1728"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29"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30"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31"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3B0EFA49" w:rsidR="00FC68DB" w:rsidRPr="0013175B" w:rsidRDefault="00FC68DB" w:rsidP="00BD52D7">
      <w:pPr>
        <w:pStyle w:val="Beschriftung"/>
        <w:rPr>
          <w:lang w:eastAsia="en-GB"/>
        </w:rPr>
      </w:pPr>
      <w:bookmarkStart w:id="2151" w:name="_Ref413850590"/>
      <w:bookmarkStart w:id="2152" w:name="_Toc413861953"/>
      <w:bookmarkStart w:id="2153" w:name="_Toc3557150"/>
      <w:bookmarkStart w:id="2154" w:name="_Toc34747403"/>
      <w:bookmarkStart w:id="2155" w:name="_Toc76030601"/>
      <w:bookmarkStart w:id="2156" w:name="_Toc94530886"/>
      <w:bookmarkStart w:id="2157" w:name="_Toc101428282"/>
      <w:bookmarkStart w:id="2158" w:name="_Toc159618922"/>
      <w:r w:rsidRPr="005C2D94">
        <w:t xml:space="preserve">Figure </w:t>
      </w:r>
      <w:r w:rsidRPr="005C2D94">
        <w:fldChar w:fldCharType="begin"/>
      </w:r>
      <w:r w:rsidRPr="00F54804">
        <w:instrText xml:space="preserve"> SEQ Figure \* ARABIC </w:instrText>
      </w:r>
      <w:r w:rsidRPr="005C2D94">
        <w:fldChar w:fldCharType="separate"/>
      </w:r>
      <w:r w:rsidR="0012574E">
        <w:rPr>
          <w:noProof/>
        </w:rPr>
        <w:t>79</w:t>
      </w:r>
      <w:r w:rsidRPr="005C2D94">
        <w:fldChar w:fldCharType="end"/>
      </w:r>
      <w:bookmarkEnd w:id="2151"/>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52"/>
      <w:bookmarkEnd w:id="2153"/>
      <w:bookmarkEnd w:id="2154"/>
      <w:bookmarkEnd w:id="2155"/>
      <w:bookmarkEnd w:id="2156"/>
      <w:bookmarkEnd w:id="2157"/>
      <w:bookmarkEnd w:id="2158"/>
    </w:p>
    <w:p w14:paraId="49F1C794" w14:textId="77777777" w:rsidR="00735236" w:rsidRDefault="00735236" w:rsidP="00735236"/>
    <w:p w14:paraId="5AA274C7" w14:textId="57297CA2" w:rsidR="00735236" w:rsidRDefault="00735236" w:rsidP="00735236">
      <w:pPr>
        <w:keepNext/>
        <w:rPr>
          <w:lang w:eastAsia="en-GB"/>
        </w:rPr>
      </w:pPr>
      <w:r w:rsidRPr="0013175B">
        <w:rPr>
          <w:lang w:eastAsia="en-GB"/>
        </w:rPr>
        <w:lastRenderedPageBreak/>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12574E" w:rsidRPr="00F54804">
        <w:t xml:space="preserve">Figure </w:t>
      </w:r>
      <w:r w:rsidR="0012574E">
        <w:rPr>
          <w:noProof/>
        </w:rPr>
        <w:t>80</w:t>
      </w:r>
      <w:r>
        <w:rPr>
          <w:lang w:eastAsia="en-GB"/>
        </w:rPr>
        <w:fldChar w:fldCharType="end"/>
      </w:r>
      <w:r>
        <w:rPr>
          <w:lang w:eastAsia="en-GB"/>
        </w:rPr>
        <w:t xml:space="preserve">: </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32"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">
                <v:shape id="Grafik 1994" o:spid="_x0000_s1733"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86" o:title=""/>
                </v:shape>
                <v:shape id="TextBox 3" o:spid="_x0000_s1734"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35"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36"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37"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38"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39"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40"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3CF3F1E9" w:rsidR="00FC68DB" w:rsidRPr="005C2D94" w:rsidRDefault="00FC68DB" w:rsidP="00BD52D7">
      <w:pPr>
        <w:pStyle w:val="Beschriftung"/>
      </w:pPr>
      <w:bookmarkStart w:id="2159" w:name="_Ref159233143"/>
      <w:bookmarkStart w:id="2160" w:name="_Toc413861954"/>
      <w:bookmarkStart w:id="2161" w:name="_Toc3557151"/>
      <w:bookmarkStart w:id="2162" w:name="_Toc34747404"/>
      <w:bookmarkStart w:id="2163" w:name="_Toc76030602"/>
      <w:bookmarkStart w:id="2164" w:name="_Toc94530887"/>
      <w:bookmarkStart w:id="2165" w:name="_Toc101428283"/>
      <w:bookmarkStart w:id="2166" w:name="_Toc159618923"/>
      <w:r w:rsidRPr="00F54804">
        <w:t xml:space="preserve">Figure </w:t>
      </w:r>
      <w:r w:rsidRPr="005C2D94">
        <w:fldChar w:fldCharType="begin"/>
      </w:r>
      <w:r w:rsidRPr="00F54804">
        <w:instrText xml:space="preserve"> SEQ Figure \* ARABIC </w:instrText>
      </w:r>
      <w:r w:rsidRPr="005C2D94">
        <w:fldChar w:fldCharType="separate"/>
      </w:r>
      <w:r w:rsidR="0012574E">
        <w:rPr>
          <w:noProof/>
        </w:rPr>
        <w:t>80</w:t>
      </w:r>
      <w:r w:rsidRPr="005C2D94">
        <w:fldChar w:fldCharType="end"/>
      </w:r>
      <w:bookmarkEnd w:id="2159"/>
      <w:r w:rsidR="00683BEB">
        <w:t xml:space="preserve"> —</w:t>
      </w:r>
      <w:r w:rsidRPr="00F54804">
        <w:t xml:space="preserve"> Adhesive Path Differs from Root Path</w:t>
      </w:r>
      <w:bookmarkEnd w:id="2160"/>
      <w:bookmarkEnd w:id="2161"/>
      <w:bookmarkEnd w:id="2162"/>
      <w:bookmarkEnd w:id="2163"/>
      <w:bookmarkEnd w:id="2164"/>
      <w:bookmarkEnd w:id="2165"/>
      <w:bookmarkEnd w:id="2166"/>
    </w:p>
    <w:p w14:paraId="19AE5007" w14:textId="77777777" w:rsidR="00735236" w:rsidRDefault="00735236" w:rsidP="00735236">
      <w:pPr>
        <w:rPr>
          <w:lang w:eastAsia="en-GB"/>
        </w:rPr>
      </w:pPr>
    </w:p>
    <w:p w14:paraId="2A31210F" w14:textId="01BCE23B" w:rsidR="00735236" w:rsidRPr="0013175B" w:rsidRDefault="00735236" w:rsidP="00735236">
      <w:pPr>
        <w:keepNext/>
        <w:rPr>
          <w:lang w:eastAsia="en-GB"/>
        </w:rPr>
      </w:pPr>
      <w:r w:rsidRPr="0013175B">
        <w:rPr>
          <w:lang w:eastAsia="en-GB"/>
        </w:rPr>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12574E" w:rsidRPr="00F54804">
        <w:t xml:space="preserve">Figure </w:t>
      </w:r>
      <w:r w:rsidR="0012574E">
        <w:rPr>
          <w:noProof/>
        </w:rPr>
        <w:t>81</w:t>
      </w:r>
      <w:r>
        <w:rPr>
          <w:lang w:eastAsia="en-GB"/>
        </w:rPr>
        <w:fldChar w:fldCharType="end"/>
      </w:r>
      <w:r>
        <w:rPr>
          <w:lang w:eastAsia="en-GB"/>
        </w:rPr>
        <w:t xml:space="preserve">: </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41"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">
                <v:shape id="Grafik 2003" o:spid="_x0000_s1742"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88" o:title=""/>
                </v:shape>
                <v:shape id="TextBox 2" o:spid="_x0000_s1743"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44"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45"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46"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436C56B5" w:rsidR="00FC68DB" w:rsidRPr="0013175B" w:rsidRDefault="00FC68DB" w:rsidP="00BD52D7">
      <w:pPr>
        <w:pStyle w:val="Beschriftung"/>
        <w:rPr>
          <w:lang w:eastAsia="en-GB"/>
        </w:rPr>
      </w:pPr>
      <w:bookmarkStart w:id="2167" w:name="_Ref159233192"/>
      <w:bookmarkStart w:id="2168" w:name="_Toc3557152"/>
      <w:bookmarkStart w:id="2169" w:name="_Toc34747405"/>
      <w:bookmarkStart w:id="2170" w:name="_Toc76030603"/>
      <w:bookmarkStart w:id="2171" w:name="_Toc94530888"/>
      <w:bookmarkStart w:id="2172" w:name="_Toc101428284"/>
      <w:bookmarkStart w:id="2173" w:name="_Toc159618924"/>
      <w:r w:rsidRPr="00F54804">
        <w:t xml:space="preserve">Figure </w:t>
      </w:r>
      <w:r w:rsidRPr="00F54804">
        <w:fldChar w:fldCharType="begin"/>
      </w:r>
      <w:r w:rsidRPr="00F54804">
        <w:instrText xml:space="preserve"> SEQ Figure \* ARABIC </w:instrText>
      </w:r>
      <w:r w:rsidRPr="00F54804">
        <w:fldChar w:fldCharType="separate"/>
      </w:r>
      <w:r w:rsidR="0012574E">
        <w:rPr>
          <w:noProof/>
        </w:rPr>
        <w:t>81</w:t>
      </w:r>
      <w:r w:rsidRPr="00F54804">
        <w:fldChar w:fldCharType="end"/>
      </w:r>
      <w:bookmarkEnd w:id="2167"/>
      <w:r w:rsidR="00683BEB">
        <w:t xml:space="preserve"> —</w:t>
      </w:r>
      <w:r w:rsidRPr="00F54804">
        <w:t xml:space="preserve"> Reinforcements </w:t>
      </w:r>
      <w:r w:rsidRPr="005C2D94">
        <w:t>need to be considered</w:t>
      </w:r>
      <w:r w:rsidRPr="001E4607">
        <w:t xml:space="preserve"> as </w:t>
      </w:r>
      <w:r w:rsidRPr="00BD52D7">
        <w:t>P</w:t>
      </w:r>
      <w:r w:rsidRPr="001668D7">
        <w:t xml:space="preserve">art of the </w:t>
      </w:r>
      <w:r w:rsidR="00B12F6D">
        <w:t xml:space="preserve">inner </w:t>
      </w:r>
      <w:proofErr w:type="gramStart"/>
      <w:r w:rsidR="00B12F6D">
        <w:t>panel</w:t>
      </w:r>
      <w:bookmarkEnd w:id="2168"/>
      <w:bookmarkEnd w:id="2169"/>
      <w:bookmarkEnd w:id="2170"/>
      <w:bookmarkEnd w:id="2171"/>
      <w:bookmarkEnd w:id="2172"/>
      <w:bookmarkEnd w:id="2173"/>
      <w:proofErr w:type="gramEnd"/>
    </w:p>
    <w:p w14:paraId="560F0E24" w14:textId="7FD6B5B4" w:rsidR="00FC68DB" w:rsidRPr="00F54804"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74" w:name="_Toc413861932"/>
      <w:bookmarkStart w:id="2175" w:name="_Toc3557068"/>
      <w:bookmarkStart w:id="2176" w:name="_Toc34747318"/>
      <w:bookmarkStart w:id="2177" w:name="_Toc77102137"/>
      <w:bookmarkStart w:id="2178" w:name="_Toc159618822"/>
      <w:r>
        <w:t>E</w:t>
      </w:r>
      <w:r w:rsidR="00FC68DB" w:rsidRPr="00F54804">
        <w:t xml:space="preserve">lement </w:t>
      </w:r>
      <w:r w:rsidR="00FC68DB" w:rsidRPr="00F958FE">
        <w:rPr>
          <w:rFonts w:ascii="Courier New" w:hAnsi="Courier New" w:cs="Courier New"/>
        </w:rPr>
        <w:t>&lt;hemming/&gt;</w:t>
      </w:r>
      <w:bookmarkEnd w:id="2174"/>
      <w:bookmarkEnd w:id="2175"/>
      <w:bookmarkEnd w:id="2176"/>
      <w:bookmarkEnd w:id="2177"/>
      <w:r w:rsidR="00B12F6D" w:rsidRPr="00F54804">
        <w:t xml:space="preserve"> </w:t>
      </w:r>
      <w:r w:rsidR="00B12F6D">
        <w:t xml:space="preserve">is placed within </w:t>
      </w:r>
      <w:r w:rsidR="00B12F6D" w:rsidRPr="00337A83">
        <w:rPr>
          <w:rStyle w:val="CodeCharacter"/>
        </w:rPr>
        <w:t>&lt;connection_1d/&gt;</w:t>
      </w:r>
      <w:bookmarkEnd w:id="2178"/>
      <w:r w:rsidR="00B12F6D">
        <w:rPr>
          <w:rStyle w:val="CodeCharacter"/>
        </w:rPr>
        <w:t xml:space="preserve"> </w:t>
      </w:r>
    </w:p>
    <w:p w14:paraId="38CCD2C4" w14:textId="1447D052"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12574E" w:rsidRPr="00F54804">
        <w:t xml:space="preserve">Table </w:t>
      </w:r>
      <w:r w:rsidR="0012574E">
        <w:rPr>
          <w:noProof/>
        </w:rPr>
        <w:t>130</w:t>
      </w:r>
      <w:r w:rsidR="00EA2365">
        <w:fldChar w:fldCharType="end"/>
      </w:r>
      <w:r w:rsidR="00EA2365">
        <w:t>)</w:t>
      </w:r>
      <w:r w:rsidRPr="00F54804">
        <w:t>.</w:t>
      </w:r>
      <w:r w:rsidR="00EA2365">
        <w:t xml:space="preserve"> </w:t>
      </w:r>
    </w:p>
    <w:p w14:paraId="0580432C" w14:textId="2A04423D" w:rsidR="00890926" w:rsidRPr="00F54804" w:rsidRDefault="00890926" w:rsidP="001640C5">
      <w:pPr>
        <w:pStyle w:val="Beschriftung"/>
        <w:keepNext/>
        <w:keepLines/>
      </w:pPr>
      <w:bookmarkStart w:id="2179" w:name="_Ref157791806"/>
      <w:bookmarkStart w:id="2180" w:name="_Toc159619062"/>
      <w:r w:rsidRPr="00F54804">
        <w:t xml:space="preserve">Table </w:t>
      </w:r>
      <w:r w:rsidRPr="00F54804">
        <w:fldChar w:fldCharType="begin"/>
      </w:r>
      <w:r w:rsidRPr="00F54804">
        <w:instrText xml:space="preserve"> SEQ Table \* ARABIC </w:instrText>
      </w:r>
      <w:r w:rsidRPr="00F54804">
        <w:fldChar w:fldCharType="separate"/>
      </w:r>
      <w:r w:rsidR="0012574E">
        <w:rPr>
          <w:noProof/>
        </w:rPr>
        <w:t>130</w:t>
      </w:r>
      <w:r w:rsidRPr="00F54804">
        <w:fldChar w:fldCharType="end"/>
      </w:r>
      <w:bookmarkEnd w:id="2179"/>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80"/>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4C295EAA"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12574E">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2211AAF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proofErr w:type="spellStart"/>
            <w:r w:rsidRPr="00F54804">
              <w:rPr>
                <w:sz w:val="20"/>
                <w:szCs w:val="20"/>
              </w:rPr>
              <w:lastRenderedPageBreak/>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6265B230"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0F66B4EB"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81" w:name="_Toc159618823"/>
      <w:r w:rsidRPr="005C2D9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81"/>
      <w:r w:rsidR="00DA4207">
        <w:t xml:space="preserve"> </w:t>
      </w:r>
    </w:p>
    <w:p w14:paraId="4EAA9F99" w14:textId="72DBF657"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12574E">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12574E" w:rsidRPr="005C2D94">
        <w:t>L</w:t>
      </w:r>
      <w:r w:rsidR="0012574E"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182" w:name="_Toc159618824"/>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82"/>
      <w:r w:rsidR="00DA4207">
        <w:t xml:space="preserve"> </w:t>
      </w:r>
    </w:p>
    <w:p w14:paraId="2655DC80" w14:textId="2479974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12574E">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12574E" w:rsidRPr="00F54804">
        <w:t xml:space="preserve">User Specific </w:t>
      </w:r>
      <w:r w:rsidR="0012574E" w:rsidRPr="00143D47">
        <w:t xml:space="preserve">Data </w:t>
      </w:r>
      <w:r w:rsidR="0012574E" w:rsidRPr="0012574E">
        <w:rPr>
          <w:rStyle w:val="Hervorhebung"/>
          <w:i w:val="0"/>
        </w:rPr>
        <w:t>&lt;appdata/</w:t>
      </w:r>
      <w:r w:rsidR="0012574E" w:rsidRPr="0012574E">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183" w:name="_Toc159618825"/>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83"/>
      <w:r w:rsidR="00DA4207">
        <w:t xml:space="preserve"> </w:t>
      </w:r>
    </w:p>
    <w:p w14:paraId="527E72EF" w14:textId="76903669"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w:t>
      </w:r>
      <w:proofErr w:type="spellStart"/>
      <w:r w:rsidR="0012574E" w:rsidRPr="0012574E">
        <w:rPr>
          <w:rStyle w:val="CodeCharacter"/>
        </w:rPr>
        <w:t>femdata</w:t>
      </w:r>
      <w:proofErr w:type="spellEnd"/>
      <w:r w:rsidR="0012574E" w:rsidRPr="0012574E">
        <w:rPr>
          <w:rStyle w:val="CodeCharacter"/>
        </w:rPr>
        <w:t>/&gt;</w:t>
      </w:r>
      <w:r w:rsidRPr="00F54804">
        <w:fldChar w:fldCharType="end"/>
      </w:r>
      <w:r w:rsidRPr="00F54804">
        <w:t>.</w:t>
      </w:r>
      <w:r w:rsidR="00F72CB9">
        <w:t xml:space="preserve"> </w:t>
      </w:r>
    </w:p>
    <w:p w14:paraId="580C19C2" w14:textId="6BAA34C0" w:rsidR="00FC68DB" w:rsidRDefault="00FC68DB" w:rsidP="005F66B2">
      <w:pPr>
        <w:pStyle w:val="berschrift3"/>
      </w:pPr>
      <w:bookmarkStart w:id="2184" w:name="_Toc159618826"/>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84"/>
      <w:r w:rsidR="00DA4207">
        <w:t xml:space="preserve"> </w:t>
      </w:r>
    </w:p>
    <w:p w14:paraId="6DC0CB11" w14:textId="0318E4DF" w:rsidR="005F66B2" w:rsidRPr="0013175B" w:rsidRDefault="005F66B2" w:rsidP="0013175B">
      <w:pPr>
        <w:pStyle w:val="berschrift4"/>
      </w:pPr>
      <w:r>
        <w:t>General</w:t>
      </w:r>
    </w:p>
    <w:p w14:paraId="634506A2" w14:textId="35DC8344"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12574E" w:rsidRPr="005C2D94">
        <w:t xml:space="preserve">Table </w:t>
      </w:r>
      <w:r w:rsidR="0012574E">
        <w:rPr>
          <w:noProof/>
        </w:rPr>
        <w:t>131</w:t>
      </w:r>
      <w:r w:rsidR="00EA2365">
        <w:fldChar w:fldCharType="end"/>
      </w:r>
      <w:r w:rsidR="00EA2365">
        <w:t>)</w:t>
      </w:r>
      <w:r w:rsidRPr="00F54804">
        <w:rPr>
          <w:rFonts w:cs="Courier New"/>
        </w:rPr>
        <w:t>:</w:t>
      </w:r>
      <w:r w:rsidR="00EA2365">
        <w:rPr>
          <w:rFonts w:cs="Courier New"/>
        </w:rPr>
        <w:t xml:space="preserve"> </w:t>
      </w:r>
    </w:p>
    <w:p w14:paraId="7F79C5EF" w14:textId="40B95F94" w:rsidR="00890926" w:rsidRPr="0013175B" w:rsidRDefault="00890926" w:rsidP="001640C5">
      <w:pPr>
        <w:pStyle w:val="Beschriftung"/>
        <w:keepNext/>
        <w:keepLines/>
        <w:rPr>
          <w:b w:val="0"/>
        </w:rPr>
      </w:pPr>
      <w:bookmarkStart w:id="2185" w:name="_Ref157791816"/>
      <w:bookmarkStart w:id="2186" w:name="_Toc159619063"/>
      <w:r w:rsidRPr="005C2D94">
        <w:t xml:space="preserve">Table </w:t>
      </w:r>
      <w:r w:rsidRPr="00F54804">
        <w:fldChar w:fldCharType="begin"/>
      </w:r>
      <w:r w:rsidRPr="00F54804">
        <w:instrText xml:space="preserve"> SEQ Table \* ARABIC </w:instrText>
      </w:r>
      <w:r w:rsidRPr="00F54804">
        <w:fldChar w:fldCharType="separate"/>
      </w:r>
      <w:r w:rsidR="0012574E">
        <w:rPr>
          <w:noProof/>
        </w:rPr>
        <w:t>131</w:t>
      </w:r>
      <w:r w:rsidRPr="00F54804">
        <w:fldChar w:fldCharType="end"/>
      </w:r>
      <w:bookmarkEnd w:id="2185"/>
      <w:r w:rsidR="005F32CD">
        <w:t xml:space="preserve"> —</w:t>
      </w:r>
      <w:r w:rsidR="005F32CD" w:rsidRPr="00F54804">
        <w:t xml:space="preserve"> </w:t>
      </w:r>
      <w:r w:rsidRPr="00F54804">
        <w:t xml:space="preserve">Attributes of element </w:t>
      </w:r>
      <w:r w:rsidRPr="00337A83">
        <w:rPr>
          <w:rStyle w:val="CodeCharacter"/>
        </w:rPr>
        <w:t>&lt;hemming/&gt;</w:t>
      </w:r>
      <w:bookmarkEnd w:id="2186"/>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folded_width</w:t>
      </w:r>
      <w:proofErr w:type="spellEnd"/>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4EE196B0"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folded_part</w:t>
      </w:r>
      <w:proofErr w:type="spellEnd"/>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12574E">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12574E" w:rsidRPr="0012574E">
        <w:rPr>
          <w:rFonts w:ascii="Cambria" w:hAnsi="Cambria"/>
        </w:rPr>
        <w:t>Element</w:t>
      </w:r>
      <w:r w:rsidR="0012574E" w:rsidRPr="0012574E">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1B6C14E5"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12574E">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12574E" w:rsidRPr="00BD52D7">
        <w:t>Type Specification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12574E" w:rsidRPr="00F54804">
        <w:t xml:space="preserve">Table </w:t>
      </w:r>
      <w:r w:rsidR="0012574E">
        <w:rPr>
          <w:noProof/>
        </w:rPr>
        <w:t>132</w:t>
      </w:r>
      <w:r w:rsidR="00EA2365">
        <w:fldChar w:fldCharType="end"/>
      </w:r>
      <w:r w:rsidR="00EA2365">
        <w:t>)</w:t>
      </w:r>
      <w:r w:rsidRPr="005C2D94">
        <w:t>:</w:t>
      </w:r>
      <w:r w:rsidR="00EA2365">
        <w:t xml:space="preserve"> </w:t>
      </w:r>
    </w:p>
    <w:p w14:paraId="7094F51F" w14:textId="5F4E86E3" w:rsidR="00890926" w:rsidRPr="001E4607" w:rsidRDefault="00890926" w:rsidP="001640C5">
      <w:pPr>
        <w:pStyle w:val="Beschriftung"/>
        <w:keepNext/>
        <w:keepLines/>
      </w:pPr>
      <w:bookmarkStart w:id="2187" w:name="_Ref157791832"/>
      <w:bookmarkStart w:id="2188" w:name="_Toc159619064"/>
      <w:r w:rsidRPr="00F54804">
        <w:t xml:space="preserve">Table </w:t>
      </w:r>
      <w:r w:rsidRPr="00F54804">
        <w:fldChar w:fldCharType="begin"/>
      </w:r>
      <w:r w:rsidRPr="00F54804">
        <w:instrText xml:space="preserve"> SEQ Table \* ARABIC </w:instrText>
      </w:r>
      <w:r w:rsidRPr="00F54804">
        <w:fldChar w:fldCharType="separate"/>
      </w:r>
      <w:r w:rsidR="0012574E">
        <w:rPr>
          <w:noProof/>
        </w:rPr>
        <w:t>132</w:t>
      </w:r>
      <w:r w:rsidRPr="00F54804">
        <w:fldChar w:fldCharType="end"/>
      </w:r>
      <w:bookmarkEnd w:id="2187"/>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88"/>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323262CF"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12574E" w:rsidRPr="00F54804">
        <w:t xml:space="preserve">Table </w:t>
      </w:r>
      <w:r w:rsidR="0012574E">
        <w:rPr>
          <w:noProof/>
        </w:rPr>
        <w:t>133</w:t>
      </w:r>
      <w:r w:rsidR="00EA2365">
        <w:fldChar w:fldCharType="end"/>
      </w:r>
      <w:r w:rsidR="00EA2365">
        <w:t>)</w:t>
      </w:r>
      <w:r w:rsidRPr="00F54804">
        <w:rPr>
          <w:rFonts w:cs="Courier New"/>
        </w:rPr>
        <w:t>:</w:t>
      </w:r>
      <w:r w:rsidR="00EA2365">
        <w:rPr>
          <w:rFonts w:cs="Courier New"/>
        </w:rPr>
        <w:t xml:space="preserve"> </w:t>
      </w:r>
    </w:p>
    <w:p w14:paraId="22DE0E8C" w14:textId="097BD25F" w:rsidR="00890926" w:rsidRPr="0013175B" w:rsidRDefault="00890926" w:rsidP="001640C5">
      <w:pPr>
        <w:pStyle w:val="Beschriftung"/>
        <w:keepNext/>
        <w:keepLines/>
        <w:rPr>
          <w:b w:val="0"/>
        </w:rPr>
      </w:pPr>
      <w:bookmarkStart w:id="2189" w:name="_Ref157791848"/>
      <w:bookmarkStart w:id="2190" w:name="_Toc159619065"/>
      <w:r w:rsidRPr="00F54804">
        <w:t xml:space="preserve">Table </w:t>
      </w:r>
      <w:r w:rsidRPr="00F54804">
        <w:fldChar w:fldCharType="begin"/>
      </w:r>
      <w:r w:rsidRPr="00F54804">
        <w:instrText xml:space="preserve"> SEQ Table \* ARABIC </w:instrText>
      </w:r>
      <w:r w:rsidRPr="00F54804">
        <w:fldChar w:fldCharType="separate"/>
      </w:r>
      <w:r w:rsidR="0012574E">
        <w:rPr>
          <w:noProof/>
        </w:rPr>
        <w:t>133</w:t>
      </w:r>
      <w:r w:rsidRPr="00F54804">
        <w:fldChar w:fldCharType="end"/>
      </w:r>
      <w:bookmarkEnd w:id="2189"/>
      <w:r w:rsidR="005F32CD">
        <w:t xml:space="preserve"> —</w:t>
      </w:r>
      <w:r w:rsidR="005F32CD" w:rsidRPr="00F54804">
        <w:t xml:space="preserve"> </w:t>
      </w:r>
      <w:r w:rsidRPr="00F54804">
        <w:t xml:space="preserve">Attributes of element </w:t>
      </w:r>
      <w:r w:rsidRPr="00337A83">
        <w:rPr>
          <w:rStyle w:val="CodeCharacter"/>
        </w:rPr>
        <w:t>&lt;region/&gt;</w:t>
      </w:r>
      <w:bookmarkEnd w:id="2190"/>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lastRenderedPageBreak/>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6F874ADF" w:rsidR="00FC68DB" w:rsidRPr="005C2D94" w:rsidRDefault="00FC68DB" w:rsidP="00B6293B">
      <w:pPr>
        <w:pStyle w:val="Listenabsatz"/>
        <w:numPr>
          <w:ilvl w:val="0"/>
          <w:numId w:val="73"/>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12574E" w:rsidRPr="005C2D94">
        <w:t xml:space="preserve">Figure </w:t>
      </w:r>
      <w:r w:rsidR="0012574E">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rsidP="00B6293B">
      <w:pPr>
        <w:pStyle w:val="Listenabsatz"/>
        <w:numPr>
          <w:ilvl w:val="0"/>
          <w:numId w:val="73"/>
        </w:numPr>
        <w:tabs>
          <w:tab w:val="clear" w:pos="403"/>
        </w:tabs>
        <w:spacing w:line="240" w:lineRule="auto"/>
        <w:ind w:left="357" w:hanging="357"/>
        <w:contextualSpacing w:val="0"/>
        <w:jc w:val="left"/>
      </w:pPr>
      <w:proofErr w:type="spellStart"/>
      <w:r w:rsidRPr="003F6B75">
        <w:rPr>
          <w:rStyle w:val="CodeCharacter"/>
        </w:rPr>
        <w:t>fill_percentage</w:t>
      </w:r>
      <w:proofErr w:type="spellEnd"/>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051FA638" w:rsidR="00FC68DB" w:rsidRPr="0013175B" w:rsidRDefault="00FC68DB" w:rsidP="00B6293B">
      <w:pPr>
        <w:pStyle w:val="Listenabsatz"/>
        <w:numPr>
          <w:ilvl w:val="0"/>
          <w:numId w:val="73"/>
        </w:numPr>
        <w:tabs>
          <w:tab w:val="clear" w:pos="403"/>
        </w:tabs>
        <w:spacing w:line="240" w:lineRule="auto"/>
        <w:ind w:left="357" w:hanging="357"/>
        <w:contextualSpacing w:val="0"/>
        <w:jc w:val="left"/>
      </w:pPr>
      <w:proofErr w:type="spellStart"/>
      <w:r w:rsidRPr="003F6B75">
        <w:rPr>
          <w:rStyle w:val="CodeCharacter"/>
        </w:rPr>
        <w:t>top_index</w:t>
      </w:r>
      <w:proofErr w:type="spellEnd"/>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12574E">
        <w:t>7.4.2.2</w:t>
      </w:r>
      <w:r w:rsidRPr="00F54804">
        <w:fldChar w:fldCharType="end"/>
      </w:r>
      <w:r w:rsidRPr="0013175B">
        <w:t>) where the region’s adhesive connects to</w:t>
      </w:r>
      <w:r w:rsidR="00B6293B">
        <w:t xml:space="preserve">, </w:t>
      </w:r>
    </w:p>
    <w:p w14:paraId="2E0C5882" w14:textId="4EB5B155" w:rsidR="00FC68DB" w:rsidRPr="00F54804" w:rsidRDefault="00FC68DB" w:rsidP="00B6293B">
      <w:pPr>
        <w:pStyle w:val="Listenabsatz"/>
        <w:numPr>
          <w:ilvl w:val="0"/>
          <w:numId w:val="73"/>
        </w:numPr>
        <w:tabs>
          <w:tab w:val="clear" w:pos="403"/>
        </w:tabs>
        <w:spacing w:before="120" w:line="240" w:lineRule="auto"/>
        <w:ind w:left="357" w:hanging="357"/>
        <w:contextualSpacing w:val="0"/>
      </w:pPr>
      <w:proofErr w:type="spellStart"/>
      <w:r w:rsidRPr="003F6B75">
        <w:rPr>
          <w:rStyle w:val="CodeCharacter"/>
        </w:rPr>
        <w:t>bottom_index</w:t>
      </w:r>
      <w:proofErr w:type="spellEnd"/>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791EACAF"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12574E" w:rsidRPr="00F54804">
        <w:t xml:space="preserve">Table </w:t>
      </w:r>
      <w:r w:rsidR="0012574E">
        <w:rPr>
          <w:noProof/>
        </w:rPr>
        <w:t>134</w:t>
      </w:r>
      <w:r w:rsidR="00EA2365">
        <w:fldChar w:fldCharType="end"/>
      </w:r>
      <w:r w:rsidR="00EA2365">
        <w:t>)</w:t>
      </w:r>
      <w:r w:rsidRPr="00F54804">
        <w:t>:</w:t>
      </w:r>
      <w:r w:rsidR="00EA2365">
        <w:t xml:space="preserve"> </w:t>
      </w:r>
    </w:p>
    <w:p w14:paraId="1E7E08E9" w14:textId="77F9399A" w:rsidR="00890926" w:rsidRPr="00951A4A" w:rsidRDefault="00890926" w:rsidP="001640C5">
      <w:pPr>
        <w:pStyle w:val="Beschriftung"/>
        <w:keepNext/>
        <w:keepLines/>
        <w:rPr>
          <w:rFonts w:cs="Courier New"/>
        </w:rPr>
      </w:pPr>
      <w:bookmarkStart w:id="2191" w:name="_Ref157791889"/>
      <w:bookmarkStart w:id="2192" w:name="_Toc159619066"/>
      <w:r w:rsidRPr="00F54804">
        <w:t xml:space="preserve">Table </w:t>
      </w:r>
      <w:r w:rsidRPr="00F54804">
        <w:fldChar w:fldCharType="begin"/>
      </w:r>
      <w:r w:rsidRPr="00F54804">
        <w:instrText xml:space="preserve"> SEQ Table \* ARABIC </w:instrText>
      </w:r>
      <w:r w:rsidRPr="00F54804">
        <w:fldChar w:fldCharType="separate"/>
      </w:r>
      <w:r w:rsidR="0012574E">
        <w:rPr>
          <w:noProof/>
        </w:rPr>
        <w:t>134</w:t>
      </w:r>
      <w:r w:rsidRPr="00F54804">
        <w:fldChar w:fldCharType="end"/>
      </w:r>
      <w:bookmarkEnd w:id="2191"/>
      <w:r w:rsidR="005F32CD">
        <w:t xml:space="preserve"> —</w:t>
      </w:r>
      <w:r w:rsidR="005F32CD" w:rsidRPr="00F54804">
        <w:t xml:space="preserve"> </w:t>
      </w:r>
      <w:r w:rsidRPr="00F54804">
        <w:t xml:space="preserve">Nested elements of element </w:t>
      </w:r>
      <w:r w:rsidRPr="00337A83">
        <w:rPr>
          <w:rStyle w:val="CodeCharacter"/>
        </w:rPr>
        <w:t>&lt;region/&gt;</w:t>
      </w:r>
      <w:bookmarkEnd w:id="2192"/>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43F138B0"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12574E">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12574E"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12574E">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12574E" w:rsidRPr="00F54804">
        <w:t xml:space="preserve">Adhesive </w:t>
      </w:r>
      <w:r w:rsidR="0012574E">
        <w:t>f</w:t>
      </w:r>
      <w:r w:rsidR="0012574E"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 xml:space="preserve">&lt;loc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 xml:space="preserve">&gt;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193" w:name="_Toc428537321"/>
      <w:bookmarkStart w:id="2194" w:name="_Toc428969643"/>
      <w:bookmarkStart w:id="2195" w:name="_Toc429053034"/>
      <w:bookmarkStart w:id="2196" w:name="_Toc428537324"/>
      <w:bookmarkStart w:id="2197" w:name="_Toc428969646"/>
      <w:bookmarkStart w:id="2198" w:name="_Toc429053037"/>
      <w:bookmarkStart w:id="2199" w:name="_Toc428537325"/>
      <w:bookmarkStart w:id="2200" w:name="_Toc428969647"/>
      <w:bookmarkStart w:id="2201" w:name="_Toc429053038"/>
      <w:bookmarkStart w:id="2202" w:name="_Toc428537328"/>
      <w:bookmarkStart w:id="2203" w:name="_Toc428969650"/>
      <w:bookmarkStart w:id="2204" w:name="_Toc429053041"/>
      <w:bookmarkStart w:id="2205" w:name="_Toc428537330"/>
      <w:bookmarkStart w:id="2206" w:name="_Toc428969652"/>
      <w:bookmarkStart w:id="2207" w:name="_Toc429053043"/>
      <w:bookmarkStart w:id="2208" w:name="_Toc3557069"/>
      <w:bookmarkStart w:id="2209" w:name="_Toc34747319"/>
      <w:bookmarkStart w:id="2210" w:name="_Toc77102138"/>
      <w:bookmarkStart w:id="2211" w:name="_Toc159618827"/>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r w:rsidRPr="00F54804">
        <w:t>Sequence Connections</w:t>
      </w:r>
      <w:bookmarkEnd w:id="2141"/>
      <w:bookmarkEnd w:id="2208"/>
      <w:bookmarkEnd w:id="2209"/>
      <w:bookmarkEnd w:id="2210"/>
      <w:bookmarkEnd w:id="2211"/>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49299A7D"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12574E" w:rsidRPr="00F54804">
        <w:t xml:space="preserve">Figure </w:t>
      </w:r>
      <w:r w:rsidR="0012574E">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12574E" w:rsidRPr="00F54804">
        <w:t xml:space="preserve">Figure </w:t>
      </w:r>
      <w:r w:rsidR="0012574E">
        <w:rPr>
          <w:noProof/>
        </w:rPr>
        <w:t>83</w:t>
      </w:r>
      <w:r w:rsidR="00E959F0">
        <w:fldChar w:fldCharType="end"/>
      </w:r>
      <w:r w:rsidR="00E959F0">
        <w:t xml:space="preserve">. </w:t>
      </w:r>
      <w:r w:rsidRPr="00F54804">
        <w:t>Spacing is a mandatory dimension.</w:t>
      </w:r>
      <w:r w:rsidR="00E959F0">
        <w:t xml:space="preserve"> </w:t>
      </w:r>
    </w:p>
    <w:p w14:paraId="114081E4" w14:textId="5427D731" w:rsidR="00522204" w:rsidRPr="00F958FE" w:rsidRDefault="00D860C8" w:rsidP="00BD52D7">
      <w:pPr>
        <w:pStyle w:val="Beschriftung"/>
        <w:rPr>
          <w:b w:val="0"/>
        </w:rPr>
      </w:pPr>
      <w:bookmarkStart w:id="2212" w:name="_Toc413359638"/>
      <w:bookmarkStart w:id="2213" w:name="_Toc3557153"/>
      <w:bookmarkStart w:id="2214" w:name="_Toc34747406"/>
      <w:bookmarkStart w:id="2215" w:name="_Toc76030604"/>
      <w:bookmarkStart w:id="2216" w:name="_Toc94530889"/>
      <w:bookmarkStart w:id="2217"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47"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x8vgMAADsNAAAOAAAAZHJzL2Uyb0RvYy54bWzsV9uO2zYQfS/QfyD0&#10;npV1sb0W1g7S3WYRIG0XTfoBFEVJRCSSJSnLm6/vDCn5slu02zykaFADFkgOOTpzeGZI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">
                <v:shape id="Picture 1" o:spid="_x0000_s1748"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0" o:title=""/>
                </v:shape>
                <v:shape id="TextBox 222" o:spid="_x0000_s1749"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v:textbox>
                </v:shape>
                <v:shape id="TextBox 29" o:spid="_x0000_s1750"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51"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FC26263" w:rsidR="00FC68DB" w:rsidRPr="00F54804" w:rsidRDefault="00FC68DB" w:rsidP="00BD52D7">
      <w:pPr>
        <w:pStyle w:val="Beschriftung"/>
      </w:pPr>
      <w:bookmarkStart w:id="2218" w:name="_Ref159235039"/>
      <w:bookmarkStart w:id="2219" w:name="_Toc159618925"/>
      <w:r w:rsidRPr="00F54804">
        <w:t xml:space="preserve">Figure </w:t>
      </w:r>
      <w:r w:rsidRPr="00F54804">
        <w:fldChar w:fldCharType="begin"/>
      </w:r>
      <w:r w:rsidRPr="00F54804">
        <w:instrText xml:space="preserve"> SEQ Figure \* ARABIC </w:instrText>
      </w:r>
      <w:r w:rsidRPr="00F54804">
        <w:fldChar w:fldCharType="separate"/>
      </w:r>
      <w:r w:rsidR="0012574E">
        <w:rPr>
          <w:noProof/>
        </w:rPr>
        <w:t>82</w:t>
      </w:r>
      <w:r w:rsidRPr="00F54804">
        <w:fldChar w:fldCharType="end"/>
      </w:r>
      <w:bookmarkEnd w:id="2218"/>
      <w:r w:rsidR="00683BEB">
        <w:t xml:space="preserve"> —</w:t>
      </w:r>
      <w:r w:rsidRPr="00F54804">
        <w:t xml:space="preserve"> Sequence without </w:t>
      </w:r>
      <w:proofErr w:type="gramStart"/>
      <w:r w:rsidRPr="00F54804">
        <w:t>margin</w:t>
      </w:r>
      <w:bookmarkEnd w:id="2212"/>
      <w:bookmarkEnd w:id="2213"/>
      <w:bookmarkEnd w:id="2214"/>
      <w:bookmarkEnd w:id="2215"/>
      <w:bookmarkEnd w:id="2216"/>
      <w:bookmarkEnd w:id="2217"/>
      <w:bookmarkEnd w:id="2219"/>
      <w:proofErr w:type="gramEnd"/>
    </w:p>
    <w:p w14:paraId="21BF797F" w14:textId="329365DA" w:rsidR="00D55296" w:rsidRPr="00F54804" w:rsidRDefault="00D860C8" w:rsidP="00522204">
      <w:pPr>
        <w:keepNext/>
      </w:pPr>
      <w:r>
        <w:rPr>
          <w:noProof/>
        </w:rPr>
        <w:lastRenderedPageBreak/>
        <mc:AlternateContent>
          <mc:Choice Requires="wpg">
            <w:drawing>
              <wp:anchor distT="0" distB="0" distL="114300" distR="114300" simplePos="0" relativeHeight="251772416" behindDoc="0" locked="0" layoutInCell="1" allowOverlap="1" wp14:anchorId="118308CB" wp14:editId="66B2B095">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191">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52" style="position:absolute;left:0;text-align:left;margin-left:66.65pt;margin-top:28.65pt;width:367.75pt;height:61.2pt;z-index:251772416;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">
                <v:shape id="TextBox 223" o:spid="_x0000_s1753"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Picture 1" o:spid="_x0000_s1754"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192" o:title="" cropright="17649f"/>
                </v:shape>
                <v:shape id="TextBox 121" o:spid="_x0000_s1755"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6"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57"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8"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12574E" w:rsidRPr="00F54804">
        <w:t xml:space="preserve">Figure </w:t>
      </w:r>
      <w:r w:rsidR="0012574E">
        <w:rPr>
          <w:noProof/>
        </w:rPr>
        <w:t>83</w:t>
      </w:r>
      <w:r w:rsidR="00E959F0">
        <w:fldChar w:fldCharType="end"/>
      </w:r>
      <w:r w:rsidR="00E959F0">
        <w:t xml:space="preserve">: </w:t>
      </w:r>
    </w:p>
    <w:p w14:paraId="09AE29C3" w14:textId="387922A9" w:rsidR="00FC68DB" w:rsidRPr="0013175B" w:rsidRDefault="00FC68DB" w:rsidP="00BD52D7">
      <w:pPr>
        <w:pStyle w:val="Beschriftung"/>
        <w:rPr>
          <w:lang w:eastAsia="en-GB"/>
        </w:rPr>
      </w:pPr>
      <w:bookmarkStart w:id="2220" w:name="_Ref159235048"/>
      <w:bookmarkStart w:id="2221" w:name="_Toc413359639"/>
      <w:bookmarkStart w:id="2222" w:name="_Toc3557154"/>
      <w:bookmarkStart w:id="2223" w:name="_Toc34747407"/>
      <w:bookmarkStart w:id="2224" w:name="_Toc76030605"/>
      <w:bookmarkStart w:id="2225" w:name="_Toc94530890"/>
      <w:bookmarkStart w:id="2226" w:name="_Toc101428286"/>
      <w:bookmarkStart w:id="2227" w:name="_Toc159618926"/>
      <w:r w:rsidRPr="00F54804">
        <w:t xml:space="preserve">Figure </w:t>
      </w:r>
      <w:r w:rsidRPr="00F54804">
        <w:fldChar w:fldCharType="begin"/>
      </w:r>
      <w:r w:rsidRPr="00F54804">
        <w:instrText xml:space="preserve"> SEQ Figure \* ARABIC </w:instrText>
      </w:r>
      <w:r w:rsidRPr="00F54804">
        <w:fldChar w:fldCharType="separate"/>
      </w:r>
      <w:r w:rsidR="0012574E">
        <w:rPr>
          <w:noProof/>
        </w:rPr>
        <w:t>83</w:t>
      </w:r>
      <w:r w:rsidRPr="00F54804">
        <w:fldChar w:fldCharType="end"/>
      </w:r>
      <w:bookmarkEnd w:id="2220"/>
      <w:r w:rsidR="00683BEB">
        <w:t xml:space="preserve"> —</w:t>
      </w:r>
      <w:r w:rsidRPr="00F54804">
        <w:t xml:space="preserve"> Sequence with margin</w:t>
      </w:r>
      <w:bookmarkEnd w:id="2221"/>
      <w:r w:rsidRPr="005C2D94">
        <w:t xml:space="preserve"> and </w:t>
      </w:r>
      <w:proofErr w:type="gramStart"/>
      <w:r w:rsidRPr="005C2D94">
        <w:t>spacing</w:t>
      </w:r>
      <w:bookmarkEnd w:id="2222"/>
      <w:bookmarkEnd w:id="2223"/>
      <w:bookmarkEnd w:id="2224"/>
      <w:bookmarkEnd w:id="2225"/>
      <w:bookmarkEnd w:id="2226"/>
      <w:bookmarkEnd w:id="2227"/>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17B1055D"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12574E" w:rsidRPr="00F54804">
        <w:t xml:space="preserve">Figure </w:t>
      </w:r>
      <w:r w:rsidR="0012574E">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12574E" w:rsidRPr="00F54804">
        <w:t xml:space="preserve">Figure </w:t>
      </w:r>
      <w:r w:rsidR="0012574E">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59"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">
                <v:shape id="Picture 1" o:spid="_x0000_s1760"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194" o:title=""/>
                </v:shape>
                <v:shape id="TextBox 173" o:spid="_x0000_s1761"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62"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63"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64"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6" o:spid="_x0000_s1765"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v:textbox>
                </v:shape>
                <v:shape id="TextBox 136" o:spid="_x0000_s1766"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5C35C4C3" w:rsidR="00FC68DB" w:rsidRPr="0013175B" w:rsidRDefault="00FC68DB" w:rsidP="00BD52D7">
      <w:pPr>
        <w:pStyle w:val="Beschriftung"/>
        <w:rPr>
          <w:lang w:eastAsia="en-GB"/>
        </w:rPr>
      </w:pPr>
      <w:bookmarkStart w:id="2228" w:name="_Ref159235163"/>
      <w:bookmarkStart w:id="2229" w:name="_Toc3557155"/>
      <w:bookmarkStart w:id="2230" w:name="_Toc34747408"/>
      <w:bookmarkStart w:id="2231" w:name="_Toc76030606"/>
      <w:bookmarkStart w:id="2232" w:name="_Toc94530891"/>
      <w:bookmarkStart w:id="2233" w:name="_Toc101428287"/>
      <w:bookmarkStart w:id="2234" w:name="_Toc159618927"/>
      <w:r w:rsidRPr="00F54804">
        <w:t xml:space="preserve">Figure </w:t>
      </w:r>
      <w:r w:rsidRPr="00F54804">
        <w:fldChar w:fldCharType="begin"/>
      </w:r>
      <w:r w:rsidRPr="00F54804">
        <w:instrText xml:space="preserve"> SEQ Figure \* ARABIC </w:instrText>
      </w:r>
      <w:r w:rsidRPr="00F54804">
        <w:fldChar w:fldCharType="separate"/>
      </w:r>
      <w:r w:rsidR="0012574E">
        <w:rPr>
          <w:noProof/>
        </w:rPr>
        <w:t>84</w:t>
      </w:r>
      <w:r w:rsidRPr="00F54804">
        <w:fldChar w:fldCharType="end"/>
      </w:r>
      <w:bookmarkEnd w:id="2228"/>
      <w:r w:rsidR="00683BEB">
        <w:t xml:space="preserve"> —</w:t>
      </w:r>
      <w:r w:rsidRPr="00F54804">
        <w:t xml:space="preserve"> Margin </w:t>
      </w:r>
      <w:proofErr w:type="gramStart"/>
      <w:r w:rsidRPr="00F54804">
        <w:t>relaxation</w:t>
      </w:r>
      <w:bookmarkEnd w:id="2229"/>
      <w:bookmarkEnd w:id="2230"/>
      <w:bookmarkEnd w:id="2231"/>
      <w:bookmarkEnd w:id="2232"/>
      <w:bookmarkEnd w:id="2233"/>
      <w:bookmarkEnd w:id="2234"/>
      <w:proofErr w:type="gramEnd"/>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67"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">
                <v:shape id="Picture 1" o:spid="_x0000_s1768"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196" o:title=""/>
                </v:shape>
                <v:shape id="TextBox 225" o:spid="_x0000_s1769"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7" o:spid="_x0000_s1770"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v:textbox>
                </v:shape>
                <v:shape id="TextBox 219" o:spid="_x0000_s1771"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72"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73"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74"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5B4B2BD8" w:rsidR="00FC68DB" w:rsidRPr="0013175B" w:rsidRDefault="00FC68DB" w:rsidP="00BD52D7">
      <w:pPr>
        <w:pStyle w:val="Beschriftung"/>
        <w:rPr>
          <w:lang w:eastAsia="en-GB"/>
        </w:rPr>
      </w:pPr>
      <w:bookmarkStart w:id="2235" w:name="_Ref159235153"/>
      <w:bookmarkStart w:id="2236" w:name="_Toc3557156"/>
      <w:bookmarkStart w:id="2237" w:name="_Toc34747409"/>
      <w:bookmarkStart w:id="2238" w:name="_Toc76030607"/>
      <w:bookmarkStart w:id="2239" w:name="_Toc94530892"/>
      <w:bookmarkStart w:id="2240" w:name="_Toc101428288"/>
      <w:bookmarkStart w:id="2241" w:name="_Toc159618928"/>
      <w:r w:rsidRPr="00F54804">
        <w:t xml:space="preserve">Figure </w:t>
      </w:r>
      <w:r w:rsidRPr="00F54804">
        <w:fldChar w:fldCharType="begin"/>
      </w:r>
      <w:r w:rsidRPr="00F54804">
        <w:instrText xml:space="preserve"> SEQ Figure \* ARABIC </w:instrText>
      </w:r>
      <w:r w:rsidRPr="00F54804">
        <w:fldChar w:fldCharType="separate"/>
      </w:r>
      <w:r w:rsidR="0012574E">
        <w:rPr>
          <w:noProof/>
        </w:rPr>
        <w:t>85</w:t>
      </w:r>
      <w:r w:rsidRPr="00F54804">
        <w:fldChar w:fldCharType="end"/>
      </w:r>
      <w:bookmarkEnd w:id="2235"/>
      <w:r w:rsidR="00683BEB">
        <w:t xml:space="preserve"> —</w:t>
      </w:r>
      <w:r w:rsidRPr="00F54804">
        <w:t xml:space="preserve"> Spacing </w:t>
      </w:r>
      <w:proofErr w:type="gramStart"/>
      <w:r w:rsidRPr="00F54804">
        <w:t>relaxation</w:t>
      </w:r>
      <w:bookmarkEnd w:id="2236"/>
      <w:bookmarkEnd w:id="2237"/>
      <w:bookmarkEnd w:id="2238"/>
      <w:bookmarkEnd w:id="2239"/>
      <w:bookmarkEnd w:id="2240"/>
      <w:bookmarkEnd w:id="2241"/>
      <w:proofErr w:type="gramEnd"/>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lastRenderedPageBreak/>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53A95C3"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12574E" w:rsidRPr="00F54804">
        <w:t xml:space="preserve">Table </w:t>
      </w:r>
      <w:r w:rsidR="0012574E">
        <w:rPr>
          <w:noProof/>
        </w:rPr>
        <w:t>135</w:t>
      </w:r>
      <w:r>
        <w:fldChar w:fldCharType="end"/>
      </w:r>
      <w:r w:rsidR="00FC68DB" w:rsidRPr="00DF7BD4">
        <w:rPr>
          <w:rStyle w:val="CodeCharacter"/>
        </w:rPr>
        <w:t>:</w:t>
      </w:r>
      <w:r w:rsidR="00FC68DB" w:rsidRPr="00D7391D">
        <w:t xml:space="preserve"> </w:t>
      </w:r>
    </w:p>
    <w:p w14:paraId="1AFD2228" w14:textId="377BD9BC" w:rsidR="00890926" w:rsidRPr="0013175B" w:rsidRDefault="00890926" w:rsidP="001640C5">
      <w:pPr>
        <w:pStyle w:val="Beschriftung"/>
        <w:keepNext/>
        <w:keepLines/>
        <w:rPr>
          <w:b w:val="0"/>
        </w:rPr>
      </w:pPr>
      <w:bookmarkStart w:id="2242" w:name="_Ref157709488"/>
      <w:bookmarkStart w:id="2243" w:name="_Toc159619067"/>
      <w:r w:rsidRPr="00F54804">
        <w:t xml:space="preserve">Table </w:t>
      </w:r>
      <w:r w:rsidRPr="00F54804">
        <w:fldChar w:fldCharType="begin"/>
      </w:r>
      <w:r w:rsidRPr="00F54804">
        <w:instrText xml:space="preserve"> SEQ Table \* ARABIC </w:instrText>
      </w:r>
      <w:r w:rsidRPr="00F54804">
        <w:fldChar w:fldCharType="separate"/>
      </w:r>
      <w:r w:rsidR="0012574E">
        <w:rPr>
          <w:noProof/>
        </w:rPr>
        <w:t>135</w:t>
      </w:r>
      <w:r w:rsidRPr="00F54804">
        <w:fldChar w:fldCharType="end"/>
      </w:r>
      <w:bookmarkEnd w:id="2242"/>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43"/>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48924BA4"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12574E">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6D1BA0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124BC5D"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2913ED8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13ED2283"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12574E" w:rsidRPr="00F54804">
        <w:t xml:space="preserve">Table </w:t>
      </w:r>
      <w:r w:rsidR="0012574E">
        <w:rPr>
          <w:noProof/>
        </w:rPr>
        <w:t>136</w:t>
      </w:r>
      <w:r w:rsidR="00EA2365">
        <w:fldChar w:fldCharType="end"/>
      </w:r>
      <w:r w:rsidR="00EA2365">
        <w:t>)</w:t>
      </w:r>
      <w:r w:rsidRPr="000A1B7B">
        <w:t>:</w:t>
      </w:r>
      <w:r w:rsidR="00EA2365">
        <w:t xml:space="preserve"> </w:t>
      </w:r>
    </w:p>
    <w:p w14:paraId="53C74AC5" w14:textId="23A68B01" w:rsidR="00890926" w:rsidRPr="00F54804" w:rsidRDefault="00890926" w:rsidP="001640C5">
      <w:pPr>
        <w:pStyle w:val="Beschriftung"/>
        <w:keepNext/>
        <w:keepLines/>
      </w:pPr>
      <w:bookmarkStart w:id="2244" w:name="_Ref157791920"/>
      <w:bookmarkStart w:id="2245" w:name="_Toc159619068"/>
      <w:r w:rsidRPr="00F54804">
        <w:t xml:space="preserve">Table </w:t>
      </w:r>
      <w:r w:rsidRPr="00F54804">
        <w:fldChar w:fldCharType="begin"/>
      </w:r>
      <w:r w:rsidRPr="00F54804">
        <w:instrText xml:space="preserve"> SEQ Table \* ARABIC </w:instrText>
      </w:r>
      <w:r w:rsidRPr="00F54804">
        <w:fldChar w:fldCharType="separate"/>
      </w:r>
      <w:r w:rsidR="0012574E">
        <w:rPr>
          <w:noProof/>
        </w:rPr>
        <w:t>136</w:t>
      </w:r>
      <w:r w:rsidRPr="00F54804">
        <w:fldChar w:fldCharType="end"/>
      </w:r>
      <w:bookmarkEnd w:id="2244"/>
      <w:r w:rsidR="005F32CD">
        <w:t xml:space="preserve"> —</w:t>
      </w:r>
      <w:r w:rsidR="005F32CD" w:rsidRPr="00F54804">
        <w:t xml:space="preserve"> </w:t>
      </w:r>
      <w:r w:rsidRPr="00F54804">
        <w:t xml:space="preserve">Nested elements of </w:t>
      </w:r>
      <w:r w:rsidRPr="00337A83">
        <w:rPr>
          <w:rStyle w:val="CodeCharacter"/>
        </w:rPr>
        <w:t>&lt;sequence_connection_0d/&gt;</w:t>
      </w:r>
      <w:bookmarkEnd w:id="22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proofErr w:type="spellStart"/>
      <w:r w:rsidR="00FC68DB" w:rsidRPr="00F01B4F">
        <w:rPr>
          <w:rStyle w:val="CodeCharacter"/>
        </w:rPr>
        <w:t>robscan</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50A9F7CB"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12574E" w:rsidRPr="00F54804">
        <w:t xml:space="preserve">Table </w:t>
      </w:r>
      <w:r w:rsidR="0012574E">
        <w:rPr>
          <w:noProof/>
        </w:rPr>
        <w:t>137</w:t>
      </w:r>
      <w:r>
        <w:fldChar w:fldCharType="end"/>
      </w:r>
      <w:r w:rsidR="00FC68DB" w:rsidRPr="00F54804">
        <w:t>:</w:t>
      </w:r>
      <w:r>
        <w:t xml:space="preserve"> </w:t>
      </w:r>
    </w:p>
    <w:p w14:paraId="3A9D0D2C" w14:textId="1648A126" w:rsidR="00890926" w:rsidRPr="00F54804" w:rsidRDefault="00890926" w:rsidP="001640C5">
      <w:pPr>
        <w:pStyle w:val="Beschriftung"/>
        <w:keepNext/>
        <w:keepLines/>
      </w:pPr>
      <w:bookmarkStart w:id="2246" w:name="_Ref157709500"/>
      <w:bookmarkStart w:id="2247" w:name="_Toc159619069"/>
      <w:r w:rsidRPr="00F54804">
        <w:t xml:space="preserve">Table </w:t>
      </w:r>
      <w:r w:rsidRPr="00F54804">
        <w:fldChar w:fldCharType="begin"/>
      </w:r>
      <w:r w:rsidRPr="00F54804">
        <w:instrText xml:space="preserve"> SEQ Table \* ARABIC </w:instrText>
      </w:r>
      <w:r w:rsidRPr="00F54804">
        <w:fldChar w:fldCharType="separate"/>
      </w:r>
      <w:r w:rsidR="0012574E">
        <w:rPr>
          <w:noProof/>
        </w:rPr>
        <w:t>137</w:t>
      </w:r>
      <w:r w:rsidRPr="00F54804">
        <w:fldChar w:fldCharType="end"/>
      </w:r>
      <w:bookmarkEnd w:id="2246"/>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47"/>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48" w:name="_Toc413359618"/>
      <w:bookmarkStart w:id="2249" w:name="_Toc3557070"/>
      <w:bookmarkStart w:id="2250" w:name="_Toc34747320"/>
      <w:bookmarkStart w:id="2251" w:name="_Toc77102139"/>
      <w:bookmarkStart w:id="2252" w:name="_Toc159618828"/>
      <w:bookmarkEnd w:id="2093"/>
      <w:bookmarkEnd w:id="2094"/>
      <w:bookmarkEnd w:id="2095"/>
      <w:r w:rsidRPr="005C2D94">
        <w:t xml:space="preserve">2D </w:t>
      </w:r>
      <w:r w:rsidR="00B726CB">
        <w:t>C</w:t>
      </w:r>
      <w:r w:rsidRPr="005C2D94">
        <w:t>onnections</w:t>
      </w:r>
      <w:bookmarkEnd w:id="2248"/>
      <w:bookmarkEnd w:id="2249"/>
      <w:bookmarkEnd w:id="2250"/>
      <w:bookmarkEnd w:id="2251"/>
      <w:bookmarkEnd w:id="2252"/>
      <w:r w:rsidR="000C7912">
        <w:t xml:space="preserve"> </w:t>
      </w:r>
    </w:p>
    <w:p w14:paraId="7FE12C3B" w14:textId="6E3736F1" w:rsidR="00FC68DB" w:rsidRPr="001668D7" w:rsidRDefault="00FC68DB" w:rsidP="00B202D2">
      <w:pPr>
        <w:pStyle w:val="berschrift2"/>
      </w:pPr>
      <w:bookmarkStart w:id="2253" w:name="_Toc413359619"/>
      <w:bookmarkStart w:id="2254" w:name="_Toc3557071"/>
      <w:bookmarkStart w:id="2255" w:name="_Toc34747321"/>
      <w:bookmarkStart w:id="2256" w:name="_Toc77102140"/>
      <w:bookmarkStart w:id="2257" w:name="_Toc159618829"/>
      <w:r w:rsidRPr="00BD52D7">
        <w:t xml:space="preserve">Generic </w:t>
      </w:r>
      <w:r w:rsidR="00B726CB">
        <w:t>d</w:t>
      </w:r>
      <w:r w:rsidRPr="00BD52D7">
        <w:t>efinitions</w:t>
      </w:r>
      <w:bookmarkEnd w:id="2253"/>
      <w:bookmarkEnd w:id="2254"/>
      <w:bookmarkEnd w:id="2255"/>
      <w:bookmarkEnd w:id="2256"/>
      <w:bookmarkEnd w:id="2257"/>
    </w:p>
    <w:p w14:paraId="11BCA3EC" w14:textId="0F22593F" w:rsidR="005A7153" w:rsidRPr="005A7153" w:rsidRDefault="00FC68DB" w:rsidP="005A7153">
      <w:pPr>
        <w:pStyle w:val="berschrift3"/>
      </w:pPr>
      <w:bookmarkStart w:id="2258" w:name="_Toc413359620"/>
      <w:bookmarkStart w:id="2259" w:name="_Toc3557072"/>
      <w:bookmarkStart w:id="2260" w:name="_Toc34747322"/>
      <w:bookmarkStart w:id="2261" w:name="_Toc77102141"/>
      <w:bookmarkStart w:id="2262" w:name="_Toc159618830"/>
      <w:r w:rsidRPr="000A1B7B">
        <w:t>Identification</w:t>
      </w:r>
      <w:bookmarkEnd w:id="2258"/>
      <w:bookmarkEnd w:id="2259"/>
      <w:bookmarkEnd w:id="2260"/>
      <w:bookmarkEnd w:id="2261"/>
      <w:bookmarkEnd w:id="2262"/>
      <w:r w:rsidR="005A7153">
        <w:t xml:space="preserve"> </w:t>
      </w:r>
    </w:p>
    <w:p w14:paraId="1AFE61AC" w14:textId="03B2E075"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12574E">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63" w:name="_Toc413359621"/>
      <w:bookmarkStart w:id="2264" w:name="_Toc3557073"/>
      <w:bookmarkStart w:id="2265" w:name="_Toc34747323"/>
      <w:bookmarkStart w:id="2266" w:name="_Toc77102142"/>
      <w:bookmarkStart w:id="2267" w:name="_Toc159618831"/>
      <w:bookmarkStart w:id="2268" w:name="_Hlk159332644"/>
      <w:r w:rsidRPr="005C2D94">
        <w:t>Connection Face</w:t>
      </w:r>
      <w:bookmarkEnd w:id="2263"/>
      <w:bookmarkEnd w:id="2264"/>
      <w:bookmarkEnd w:id="2265"/>
      <w:bookmarkEnd w:id="2266"/>
      <w:bookmarkEnd w:id="2267"/>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68"/>
    <w:p w14:paraId="42C9F274" w14:textId="1DAFF671" w:rsidR="00FC68DB" w:rsidRPr="00F54804" w:rsidRDefault="00FC68DB" w:rsidP="008362F4">
      <w:r w:rsidRPr="00F54804">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w:t>
      </w:r>
      <w:proofErr w:type="spellStart"/>
      <w:r w:rsidR="00F01B4F" w:rsidRPr="00F01B4F">
        <w:rPr>
          <w:rFonts w:ascii="Courier New" w:hAnsi="Courier New"/>
          <w:bCs/>
        </w:rPr>
        <w:t>loc_list</w:t>
      </w:r>
      <w:proofErr w:type="spellEnd"/>
      <w:r w:rsidR="00F01B4F" w:rsidRPr="00F01B4F">
        <w:rPr>
          <w:rFonts w:ascii="Courier New" w:hAnsi="Courier New"/>
          <w:bCs/>
        </w:rPr>
        <w: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2DBDB4D1"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12574E" w:rsidRPr="00F54804">
        <w:t xml:space="preserve">Table </w:t>
      </w:r>
      <w:r w:rsidR="0012574E">
        <w:rPr>
          <w:noProof/>
        </w:rPr>
        <w:t>138</w:t>
      </w:r>
      <w:r w:rsidR="00EA2365">
        <w:fldChar w:fldCharType="end"/>
      </w:r>
      <w:r w:rsidR="00EA2365">
        <w:t>)</w:t>
      </w:r>
      <w:r w:rsidRPr="00F54804">
        <w:t>:</w:t>
      </w:r>
      <w:r w:rsidR="00EA2365">
        <w:t xml:space="preserve"> </w:t>
      </w:r>
    </w:p>
    <w:p w14:paraId="32CA56E9" w14:textId="10C70CA1" w:rsidR="00890926" w:rsidRPr="00F54804" w:rsidRDefault="00890926" w:rsidP="001640C5">
      <w:pPr>
        <w:pStyle w:val="Beschriftung"/>
        <w:keepNext/>
        <w:keepLines/>
      </w:pPr>
      <w:bookmarkStart w:id="2269" w:name="_Ref157791937"/>
      <w:bookmarkStart w:id="2270" w:name="_Toc159619070"/>
      <w:r w:rsidRPr="00F54804">
        <w:t xml:space="preserve">Table </w:t>
      </w:r>
      <w:r w:rsidRPr="00F54804">
        <w:fldChar w:fldCharType="begin"/>
      </w:r>
      <w:r w:rsidRPr="00F54804">
        <w:instrText xml:space="preserve"> SEQ Table \* ARABIC </w:instrText>
      </w:r>
      <w:r w:rsidRPr="00F54804">
        <w:fldChar w:fldCharType="separate"/>
      </w:r>
      <w:r w:rsidR="0012574E">
        <w:rPr>
          <w:noProof/>
        </w:rPr>
        <w:t>138</w:t>
      </w:r>
      <w:r w:rsidRPr="00F54804">
        <w:fldChar w:fldCharType="end"/>
      </w:r>
      <w:bookmarkEnd w:id="2269"/>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2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758A511E" w:rsidR="00FC68DB" w:rsidRDefault="00FC68DB" w:rsidP="00B202D2">
      <w:pPr>
        <w:keepNext/>
      </w:pPr>
      <w:r w:rsidRPr="00F54804">
        <w:lastRenderedPageBreak/>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12574E" w:rsidRPr="00F54804">
        <w:t xml:space="preserve">Table </w:t>
      </w:r>
      <w:r w:rsidR="0012574E">
        <w:rPr>
          <w:noProof/>
        </w:rPr>
        <w:t>139</w:t>
      </w:r>
      <w:r w:rsidR="00EA2365">
        <w:fldChar w:fldCharType="end"/>
      </w:r>
      <w:r w:rsidRPr="00F54804">
        <w:t>:</w:t>
      </w:r>
      <w:r w:rsidR="00EA2365">
        <w:t xml:space="preserve"> </w:t>
      </w:r>
    </w:p>
    <w:p w14:paraId="09333AC2" w14:textId="16F88038" w:rsidR="00890926" w:rsidRPr="00F54804" w:rsidRDefault="00890926" w:rsidP="001640C5">
      <w:pPr>
        <w:pStyle w:val="Beschriftung"/>
        <w:keepNext/>
        <w:keepLines/>
      </w:pPr>
      <w:bookmarkStart w:id="2271" w:name="_Ref157791945"/>
      <w:bookmarkStart w:id="2272" w:name="_Toc159619071"/>
      <w:r w:rsidRPr="00F54804">
        <w:t xml:space="preserve">Table </w:t>
      </w:r>
      <w:r w:rsidRPr="00F54804">
        <w:fldChar w:fldCharType="begin"/>
      </w:r>
      <w:r w:rsidRPr="00F54804">
        <w:instrText xml:space="preserve"> SEQ Table \* ARABIC </w:instrText>
      </w:r>
      <w:r w:rsidRPr="00F54804">
        <w:fldChar w:fldCharType="separate"/>
      </w:r>
      <w:r w:rsidR="0012574E">
        <w:rPr>
          <w:noProof/>
        </w:rPr>
        <w:t>139</w:t>
      </w:r>
      <w:r w:rsidRPr="00F54804">
        <w:fldChar w:fldCharType="end"/>
      </w:r>
      <w:bookmarkEnd w:id="2271"/>
      <w:r w:rsidR="005F32CD">
        <w:t xml:space="preserve"> —</w:t>
      </w:r>
      <w:r w:rsidR="005F32CD" w:rsidRPr="00F54804">
        <w:t xml:space="preserve"> </w:t>
      </w:r>
      <w:r w:rsidRPr="00F54804">
        <w:t xml:space="preserve">Attributes of element </w:t>
      </w:r>
      <w:r w:rsidRPr="00337A83">
        <w:rPr>
          <w:rStyle w:val="CodeCharacter"/>
        </w:rPr>
        <w:t>&lt;loc/&gt;</w:t>
      </w:r>
      <w:bookmarkEnd w:id="22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w:t>
      </w:r>
      <w:proofErr w:type="spellStart"/>
      <w:r w:rsidRPr="000C7912">
        <w:t>loc_list</w:t>
      </w:r>
      <w:proofErr w:type="spellEnd"/>
      <w:r w:rsidRPr="000C7912">
        <w: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w:t>
      </w:r>
      <w:proofErr w:type="spellStart"/>
      <w:r w:rsidR="00F01B4F" w:rsidRPr="00F01B4F">
        <w:rPr>
          <w:rFonts w:ascii="Courier New" w:hAnsi="Courier New"/>
          <w:bCs/>
        </w:rPr>
        <w:t>face_list</w:t>
      </w:r>
      <w:proofErr w:type="spellEnd"/>
      <w:r w:rsidR="00F01B4F" w:rsidRPr="00F01B4F">
        <w:rPr>
          <w:rFonts w:ascii="Courier New" w:hAnsi="Courier New"/>
          <w:bCs/>
        </w:rPr>
        <w: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w:t>
      </w:r>
      <w:proofErr w:type="gramStart"/>
      <w:r w:rsidRPr="000C7912">
        <w:t>particular order</w:t>
      </w:r>
      <w:proofErr w:type="gramEnd"/>
      <w:r w:rsidRPr="000C7912">
        <w:t>.</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r w:rsidR="00EC3331">
        <w:t xml:space="preserve"> </w:t>
      </w:r>
    </w:p>
    <w:p w14:paraId="27FF7C70" w14:textId="393DB9B7" w:rsidR="00FC68DB" w:rsidRPr="000C7912" w:rsidRDefault="00FC68DB" w:rsidP="00B202D2">
      <w:pPr>
        <w:keepNext/>
      </w:pPr>
      <w:r w:rsidRPr="000C7912">
        <w:t xml:space="preserve">The </w:t>
      </w:r>
      <w:r w:rsidR="00F01B4F" w:rsidRPr="00F01B4F">
        <w:rPr>
          <w:rFonts w:ascii="Courier New" w:hAnsi="Courier New" w:cs="Courier New"/>
        </w:rPr>
        <w:t>&lt;</w:t>
      </w:r>
      <w:proofErr w:type="spellStart"/>
      <w:r w:rsidR="00F01B4F" w:rsidRPr="00F01B4F">
        <w:rPr>
          <w:rFonts w:ascii="Courier New" w:hAnsi="Courier New" w:cs="Courier New"/>
        </w:rPr>
        <w:t>face_list</w:t>
      </w:r>
      <w:proofErr w:type="spellEnd"/>
      <w:r w:rsidR="00F01B4F" w:rsidRPr="00F01B4F">
        <w:rPr>
          <w:rFonts w:ascii="Courier New" w:hAnsi="Courier New" w:cs="Courier New"/>
        </w:rPr>
        <w: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12574E" w:rsidRPr="000C7912">
        <w:t xml:space="preserve">Table </w:t>
      </w:r>
      <w:r w:rsidR="0012574E">
        <w:rPr>
          <w:noProof/>
        </w:rPr>
        <w:t>140</w:t>
      </w:r>
      <w:r w:rsidR="00EA2365">
        <w:fldChar w:fldCharType="end"/>
      </w:r>
      <w:r w:rsidR="00EA2365">
        <w:t>)</w:t>
      </w:r>
      <w:r w:rsidRPr="000C7912">
        <w:t>:</w:t>
      </w:r>
      <w:r w:rsidR="00EA2365">
        <w:t xml:space="preserve"> </w:t>
      </w:r>
    </w:p>
    <w:p w14:paraId="1A8B07B8" w14:textId="66E55604" w:rsidR="00890926" w:rsidRPr="000C7912" w:rsidRDefault="00890926" w:rsidP="001640C5">
      <w:pPr>
        <w:pStyle w:val="Beschriftung"/>
        <w:keepNext/>
        <w:keepLines/>
      </w:pPr>
      <w:bookmarkStart w:id="2273" w:name="_Ref157791952"/>
      <w:bookmarkStart w:id="2274" w:name="_Toc159619072"/>
      <w:r w:rsidRPr="000C7912">
        <w:t xml:space="preserve">Table </w:t>
      </w:r>
      <w:r w:rsidRPr="000C7912">
        <w:fldChar w:fldCharType="begin"/>
      </w:r>
      <w:r w:rsidRPr="000C7912">
        <w:instrText xml:space="preserve"> SEQ Table \* ARABIC </w:instrText>
      </w:r>
      <w:r w:rsidRPr="000C7912">
        <w:fldChar w:fldCharType="separate"/>
      </w:r>
      <w:r w:rsidR="0012574E">
        <w:rPr>
          <w:noProof/>
        </w:rPr>
        <w:t>140</w:t>
      </w:r>
      <w:r w:rsidRPr="000C7912">
        <w:fldChar w:fldCharType="end"/>
      </w:r>
      <w:bookmarkEnd w:id="2273"/>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274"/>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51E6882E"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12574E" w:rsidRPr="000C7912">
        <w:t xml:space="preserve">Table </w:t>
      </w:r>
      <w:r w:rsidR="0012574E">
        <w:rPr>
          <w:noProof/>
        </w:rPr>
        <w:t>141</w:t>
      </w:r>
      <w:r w:rsidR="00EA2365">
        <w:fldChar w:fldCharType="end"/>
      </w:r>
      <w:r w:rsidR="00EA2365">
        <w:t xml:space="preserve">): </w:t>
      </w:r>
    </w:p>
    <w:p w14:paraId="52275DA7" w14:textId="4A616CE7" w:rsidR="00890926" w:rsidRPr="000C7912" w:rsidRDefault="00890926" w:rsidP="001640C5">
      <w:pPr>
        <w:pStyle w:val="Beschriftung"/>
        <w:keepNext/>
        <w:keepLines/>
      </w:pPr>
      <w:bookmarkStart w:id="2275" w:name="_Ref157791970"/>
      <w:bookmarkStart w:id="2276" w:name="_Toc159619073"/>
      <w:r w:rsidRPr="000C7912">
        <w:t xml:space="preserve">Table </w:t>
      </w:r>
      <w:r w:rsidRPr="000C7912">
        <w:fldChar w:fldCharType="begin"/>
      </w:r>
      <w:r w:rsidRPr="000C7912">
        <w:instrText xml:space="preserve"> SEQ Table \* ARABIC </w:instrText>
      </w:r>
      <w:r w:rsidRPr="000C7912">
        <w:fldChar w:fldCharType="separate"/>
      </w:r>
      <w:r w:rsidR="0012574E">
        <w:rPr>
          <w:noProof/>
        </w:rPr>
        <w:t>141</w:t>
      </w:r>
      <w:r w:rsidRPr="000C7912">
        <w:fldChar w:fldCharType="end"/>
      </w:r>
      <w:bookmarkEnd w:id="2275"/>
      <w:r w:rsidR="005F32CD" w:rsidRPr="000C7912">
        <w:t xml:space="preserve"> — </w:t>
      </w:r>
      <w:r w:rsidRPr="000C7912">
        <w:t xml:space="preserve">Attributes of element </w:t>
      </w:r>
      <w:r w:rsidRPr="000C7912">
        <w:rPr>
          <w:rStyle w:val="CodeCharacter"/>
        </w:rPr>
        <w:t>&lt;face/&gt;</w:t>
      </w:r>
      <w:bookmarkEnd w:id="2276"/>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00FC68DB" w:rsidRPr="000C7912">
              <w:rPr>
                <w:rFonts w:ascii="Courier New" w:hAnsi="Courier New" w:cs="Courier New"/>
                <w:sz w:val="18"/>
                <w:szCs w:val="18"/>
              </w:rPr>
              <w:t>oc_list</w:t>
            </w:r>
            <w:proofErr w:type="spellEnd"/>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rsidP="00EC3331">
      <w:pPr>
        <w:numPr>
          <w:ilvl w:val="0"/>
          <w:numId w:val="9"/>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rsidP="00EC3331">
      <w:pPr>
        <w:numPr>
          <w:ilvl w:val="0"/>
          <w:numId w:val="9"/>
        </w:numPr>
        <w:tabs>
          <w:tab w:val="clear" w:pos="403"/>
        </w:tabs>
        <w:spacing w:line="240" w:lineRule="auto"/>
        <w:jc w:val="left"/>
      </w:pPr>
      <w:r w:rsidRPr="000C7912">
        <w:t>To represent a triangular facet, three distinct vertex indices must be supplied.</w:t>
      </w:r>
      <w:r w:rsidR="00EC3331">
        <w:t xml:space="preserve"> </w:t>
      </w:r>
    </w:p>
    <w:p w14:paraId="7366E497" w14:textId="63BC9941" w:rsidR="00FC68DB" w:rsidRPr="000C7912" w:rsidRDefault="00FC68DB" w:rsidP="00997E2B">
      <w:pPr>
        <w:pStyle w:val="Example"/>
        <w:keepNext/>
      </w:pPr>
      <w:r w:rsidRPr="000C7912">
        <w:lastRenderedPageBreak/>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1</w:t>
      </w:r>
      <w:r w:rsidRPr="00357A72">
        <w:rPr>
          <w:lang w:val="fr-FR"/>
        </w:rPr>
        <w:t>"&gt; 2001.557  14.435  1736.898 &lt;/</w:t>
      </w:r>
      <w:proofErr w:type="spellStart"/>
      <w:r w:rsidRPr="00357A72">
        <w:rPr>
          <w:lang w:val="fr-FR"/>
        </w:rPr>
        <w:t>loc</w:t>
      </w:r>
      <w:proofErr w:type="spellEnd"/>
      <w:r w:rsidRPr="00357A72">
        <w:rPr>
          <w:lang w:val="fr-FR"/>
        </w:rPr>
        <w:t>&gt;</w:t>
      </w:r>
    </w:p>
    <w:p w14:paraId="686E8B2B"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2</w:t>
      </w:r>
      <w:r w:rsidRPr="00357A72">
        <w:rPr>
          <w:lang w:val="fr-FR"/>
        </w:rPr>
        <w:t>"&gt; 1994.802  14.435  1734.247 &lt;/</w:t>
      </w:r>
      <w:proofErr w:type="spellStart"/>
      <w:r w:rsidRPr="00357A72">
        <w:rPr>
          <w:lang w:val="fr-FR"/>
        </w:rPr>
        <w:t>loc</w:t>
      </w:r>
      <w:proofErr w:type="spellEnd"/>
      <w:r w:rsidRPr="00357A72">
        <w:rPr>
          <w:lang w:val="fr-FR"/>
        </w:rPr>
        <w:t>&gt;</w:t>
      </w:r>
    </w:p>
    <w:p w14:paraId="73DDE2A9"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3</w:t>
      </w:r>
      <w:r w:rsidRPr="00357A72">
        <w:rPr>
          <w:lang w:val="fr-FR"/>
        </w:rPr>
        <w:t>"&gt; 1994.790  0.0436  1734.256 &lt;/</w:t>
      </w:r>
      <w:proofErr w:type="spellStart"/>
      <w:r w:rsidRPr="00357A72">
        <w:rPr>
          <w:lang w:val="fr-FR"/>
        </w:rPr>
        <w:t>loc</w:t>
      </w:r>
      <w:proofErr w:type="spellEnd"/>
      <w:r w:rsidRPr="00357A72">
        <w:rPr>
          <w:lang w:val="fr-FR"/>
        </w:rPr>
        <w:t>&gt;</w:t>
      </w:r>
    </w:p>
    <w:p w14:paraId="224D58C5"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4</w:t>
      </w:r>
      <w:r w:rsidRPr="00357A72">
        <w:rPr>
          <w:lang w:val="fr-FR"/>
        </w:rPr>
        <w:t>"&gt; 2001.547  0.0545  1736.911 &lt;/</w:t>
      </w:r>
      <w:proofErr w:type="spellStart"/>
      <w:r w:rsidRPr="00357A72">
        <w:rPr>
          <w:lang w:val="fr-FR"/>
        </w:rPr>
        <w:t>loc</w:t>
      </w:r>
      <w:proofErr w:type="spellEnd"/>
      <w:r w:rsidRPr="00357A72">
        <w:rPr>
          <w:lang w:val="fr-FR"/>
        </w:rPr>
        <w:t>&gt;</w:t>
      </w:r>
    </w:p>
    <w:p w14:paraId="0C533C49"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5</w:t>
      </w:r>
      <w:r w:rsidRPr="00357A72">
        <w:rPr>
          <w:lang w:val="fr-FR"/>
        </w:rPr>
        <w:t>"&gt; 2008.298  14.435  1739.550 &lt;/</w:t>
      </w:r>
      <w:proofErr w:type="spellStart"/>
      <w:r w:rsidRPr="00357A72">
        <w:rPr>
          <w:lang w:val="fr-FR"/>
        </w:rPr>
        <w:t>loc</w:t>
      </w:r>
      <w:proofErr w:type="spellEnd"/>
      <w:r w:rsidRPr="00357A72">
        <w:rPr>
          <w:lang w:val="fr-FR"/>
        </w:rPr>
        <w:t>&gt;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w:t>
      </w:r>
      <w:proofErr w:type="spellStart"/>
      <w:proofErr w:type="gramStart"/>
      <w:r w:rsidRPr="005300E4">
        <w:rPr>
          <w:lang w:val="fr-FR"/>
        </w:rPr>
        <w:t>loc</w:t>
      </w:r>
      <w:proofErr w:type="spellEnd"/>
      <w:proofErr w:type="gram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proofErr w:type="gramStart"/>
      <w:r w:rsidRPr="005300E4">
        <w:rPr>
          <w:lang w:val="fr-FR"/>
        </w:rPr>
        <w:t>face</w:t>
      </w:r>
      <w:proofErr w:type="gramEnd"/>
      <w:r w:rsidRPr="005300E4">
        <w:rPr>
          <w:lang w:val="fr-FR"/>
        </w:rPr>
        <w:t>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&lt;</w:t>
      </w:r>
      <w:proofErr w:type="gramStart"/>
      <w:r w:rsidRPr="005300E4">
        <w:rPr>
          <w:b/>
          <w:lang w:val="fr-FR"/>
        </w:rPr>
        <w:t>face</w:t>
      </w:r>
      <w:proofErr w:type="gramEnd"/>
      <w:r w:rsidRPr="005300E4">
        <w:rPr>
          <w:b/>
          <w:lang w:val="fr-FR"/>
        </w:rPr>
        <w:t xml:space="preserv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w:t>
      </w:r>
      <w:proofErr w:type="gramStart"/>
      <w:r w:rsidRPr="00330A72">
        <w:rPr>
          <w:lang w:val="en-GB"/>
        </w:rPr>
        <w:t>&lt;!--</w:t>
      </w:r>
      <w:proofErr w:type="gramEnd"/>
      <w:r w:rsidRPr="00330A72">
        <w:rPr>
          <w:lang w:val="en-GB"/>
        </w:rPr>
        <w:t xml:space="preserve"> triangular facet   --&gt;</w:t>
      </w:r>
    </w:p>
    <w:p w14:paraId="2FC295ED" w14:textId="5F8284D1" w:rsidR="00FC68DB" w:rsidRPr="00F54804" w:rsidRDefault="00FC68DB" w:rsidP="00BF3A4A">
      <w:pPr>
        <w:pStyle w:val="XMLCode"/>
      </w:pPr>
      <w:r w:rsidRPr="000C7912">
        <w:t>&lt;/</w:t>
      </w:r>
      <w:proofErr w:type="spellStart"/>
      <w:r w:rsidRPr="000C7912">
        <w:t>face_list</w:t>
      </w:r>
      <w:proofErr w:type="spellEnd"/>
      <w:r w:rsidRPr="000C7912">
        <w:t>&gt;</w:t>
      </w:r>
      <w:r w:rsidR="007A0110">
        <w:t xml:space="preserve"> </w:t>
      </w:r>
    </w:p>
    <w:p w14:paraId="56FE6D54" w14:textId="65DDCD6A" w:rsidR="00FC68DB" w:rsidRPr="00F54804" w:rsidRDefault="00FC68DB" w:rsidP="00B202D2">
      <w:pPr>
        <w:pStyle w:val="berschrift3"/>
      </w:pPr>
      <w:bookmarkStart w:id="2277" w:name="_Toc413359622"/>
      <w:bookmarkStart w:id="2278" w:name="_Toc3557074"/>
      <w:bookmarkStart w:id="2279" w:name="_Toc34747324"/>
      <w:bookmarkStart w:id="2280" w:name="_Toc77102143"/>
      <w:bookmarkStart w:id="2281" w:name="_Toc159618832"/>
      <w:r w:rsidRPr="00F54804">
        <w:t xml:space="preserve">Type </w:t>
      </w:r>
      <w:proofErr w:type="gramStart"/>
      <w:r w:rsidR="0032050C">
        <w:t>s</w:t>
      </w:r>
      <w:r w:rsidRPr="00F54804">
        <w:t>pecification</w:t>
      </w:r>
      <w:bookmarkEnd w:id="2277"/>
      <w:bookmarkEnd w:id="2278"/>
      <w:bookmarkEnd w:id="2279"/>
      <w:bookmarkEnd w:id="2280"/>
      <w:bookmarkEnd w:id="2281"/>
      <w:proofErr w:type="gramEnd"/>
      <w:r w:rsidRPr="00F54804">
        <w:t xml:space="preserve"> </w:t>
      </w:r>
    </w:p>
    <w:p w14:paraId="79B50D3F" w14:textId="1B7CAE09"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12574E" w:rsidRPr="00F54804">
        <w:t xml:space="preserve">Table </w:t>
      </w:r>
      <w:r w:rsidR="0012574E">
        <w:rPr>
          <w:noProof/>
        </w:rPr>
        <w:t>142</w:t>
      </w:r>
      <w:r w:rsidR="00EA2365">
        <w:fldChar w:fldCharType="end"/>
      </w:r>
      <w:r w:rsidR="00EA2365">
        <w:t>)</w:t>
      </w:r>
      <w:r w:rsidRPr="00F54804">
        <w:t>:</w:t>
      </w:r>
      <w:r w:rsidR="00EA2365">
        <w:t xml:space="preserve"> </w:t>
      </w:r>
    </w:p>
    <w:p w14:paraId="4D14E5D3" w14:textId="38E576F9" w:rsidR="00890926" w:rsidRPr="00F54804" w:rsidRDefault="00890926" w:rsidP="001640C5">
      <w:pPr>
        <w:pStyle w:val="Beschriftung"/>
        <w:keepNext/>
        <w:keepLines/>
      </w:pPr>
      <w:bookmarkStart w:id="2282" w:name="_Ref157791981"/>
      <w:bookmarkStart w:id="2283" w:name="_Toc159619074"/>
      <w:r w:rsidRPr="00F54804">
        <w:t xml:space="preserve">Table </w:t>
      </w:r>
      <w:r w:rsidRPr="00F54804">
        <w:fldChar w:fldCharType="begin"/>
      </w:r>
      <w:r w:rsidRPr="00F54804">
        <w:instrText xml:space="preserve"> SEQ Table \* ARABIC </w:instrText>
      </w:r>
      <w:r w:rsidRPr="00F54804">
        <w:fldChar w:fldCharType="separate"/>
      </w:r>
      <w:r w:rsidR="0012574E">
        <w:rPr>
          <w:noProof/>
        </w:rPr>
        <w:t>142</w:t>
      </w:r>
      <w:r w:rsidRPr="00F54804">
        <w:fldChar w:fldCharType="end"/>
      </w:r>
      <w:bookmarkEnd w:id="2282"/>
      <w:r w:rsidR="005F32CD">
        <w:t xml:space="preserve"> —</w:t>
      </w:r>
      <w:r w:rsidR="005F32CD" w:rsidRPr="00F54804">
        <w:t xml:space="preserve"> </w:t>
      </w:r>
      <w:r w:rsidRPr="00F54804">
        <w:t xml:space="preserve">Nested elements of </w:t>
      </w:r>
      <w:r w:rsidRPr="00337A83">
        <w:rPr>
          <w:rStyle w:val="CodeCharacter"/>
        </w:rPr>
        <w:t>&lt;connection_2d/&gt;</w:t>
      </w:r>
      <w:bookmarkEnd w:id="228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7CB63965"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w:t>
      </w:r>
      <w:proofErr w:type="spellStart"/>
      <w:r w:rsidR="00330A72">
        <w:rPr>
          <w:rStyle w:val="CodeCharacter"/>
        </w:rPr>
        <w:t>a</w:t>
      </w:r>
      <w:r w:rsidRPr="008D719D">
        <w:rPr>
          <w:rStyle w:val="CodeCharacter"/>
        </w:rPr>
        <w:t>dhesive_face</w:t>
      </w:r>
      <w:proofErr w:type="spellEnd"/>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284" w:name="_Toc413359623"/>
      <w:bookmarkStart w:id="2285" w:name="_Ref414345836"/>
      <w:bookmarkStart w:id="2286" w:name="_Ref414345889"/>
      <w:bookmarkStart w:id="2287" w:name="_Ref414350043"/>
      <w:bookmarkStart w:id="2288" w:name="_Ref429051261"/>
      <w:bookmarkStart w:id="2289" w:name="_Toc3557075"/>
      <w:bookmarkStart w:id="2290" w:name="_Toc34747325"/>
      <w:bookmarkStart w:id="2291" w:name="_Toc77102144"/>
      <w:bookmarkStart w:id="2292" w:name="_Toc159618833"/>
      <w:r w:rsidRPr="00F54804">
        <w:t xml:space="preserve">Adhesive </w:t>
      </w:r>
      <w:r w:rsidR="0032050C">
        <w:t>f</w:t>
      </w:r>
      <w:r w:rsidRPr="00F54804">
        <w:t>aces</w:t>
      </w:r>
      <w:bookmarkEnd w:id="2284"/>
      <w:bookmarkEnd w:id="2285"/>
      <w:bookmarkEnd w:id="2286"/>
      <w:bookmarkEnd w:id="2287"/>
      <w:bookmarkEnd w:id="2288"/>
      <w:bookmarkEnd w:id="2289"/>
      <w:bookmarkEnd w:id="2290"/>
      <w:bookmarkEnd w:id="2291"/>
      <w:bookmarkEnd w:id="2292"/>
    </w:p>
    <w:p w14:paraId="6D11F105" w14:textId="4BA8AC66"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002A697E">
        <w:t xml:space="preserve">, see </w:t>
      </w:r>
      <w:r w:rsidR="002A697E">
        <w:fldChar w:fldCharType="begin"/>
      </w:r>
      <w:r w:rsidR="002A697E">
        <w:instrText xml:space="preserve"> REF _Ref159258031 \h </w:instrText>
      </w:r>
      <w:r w:rsidR="002A697E">
        <w:fldChar w:fldCharType="separate"/>
      </w:r>
      <w:r w:rsidR="0012574E" w:rsidRPr="00F54804">
        <w:t xml:space="preserve">Figure </w:t>
      </w:r>
      <w:r w:rsidR="0012574E">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4DC6A9AA" w:rsidR="00FC68DB" w:rsidRPr="00F54804" w:rsidRDefault="00FC68DB" w:rsidP="00BD52D7">
      <w:pPr>
        <w:pStyle w:val="Beschriftung"/>
      </w:pPr>
      <w:bookmarkStart w:id="2293" w:name="_Ref159258031"/>
      <w:bookmarkStart w:id="2294" w:name="_Toc413359640"/>
      <w:bookmarkStart w:id="2295" w:name="_Toc3557157"/>
      <w:bookmarkStart w:id="2296" w:name="_Toc34747410"/>
      <w:bookmarkStart w:id="2297" w:name="_Toc76030608"/>
      <w:bookmarkStart w:id="2298" w:name="_Toc94530893"/>
      <w:bookmarkStart w:id="2299" w:name="_Toc101428289"/>
      <w:bookmarkStart w:id="2300" w:name="_Toc159618929"/>
      <w:r w:rsidRPr="00F54804">
        <w:t xml:space="preserve">Figure </w:t>
      </w:r>
      <w:r w:rsidRPr="00F54804">
        <w:fldChar w:fldCharType="begin"/>
      </w:r>
      <w:r w:rsidRPr="00F54804">
        <w:instrText xml:space="preserve"> SEQ Figure \* ARABIC </w:instrText>
      </w:r>
      <w:r w:rsidRPr="00F54804">
        <w:fldChar w:fldCharType="separate"/>
      </w:r>
      <w:r w:rsidR="0012574E">
        <w:rPr>
          <w:noProof/>
        </w:rPr>
        <w:t>86</w:t>
      </w:r>
      <w:r w:rsidRPr="00F54804">
        <w:fldChar w:fldCharType="end"/>
      </w:r>
      <w:bookmarkEnd w:id="2293"/>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 xml:space="preserve">adhesive </w:t>
      </w:r>
      <w:proofErr w:type="gramStart"/>
      <w:r w:rsidRPr="00F54804">
        <w:t>face</w:t>
      </w:r>
      <w:bookmarkEnd w:id="2294"/>
      <w:bookmarkEnd w:id="2295"/>
      <w:bookmarkEnd w:id="2296"/>
      <w:bookmarkEnd w:id="2297"/>
      <w:bookmarkEnd w:id="2298"/>
      <w:bookmarkEnd w:id="2299"/>
      <w:bookmarkEnd w:id="2300"/>
      <w:proofErr w:type="gramEnd"/>
      <w:r w:rsidR="00FF3255">
        <w:t xml:space="preserve"> </w:t>
      </w:r>
    </w:p>
    <w:p w14:paraId="118441B4" w14:textId="20F76CD7"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12574E" w:rsidRPr="00F54804">
        <w:t xml:space="preserve">Table </w:t>
      </w:r>
      <w:r w:rsidR="0012574E">
        <w:rPr>
          <w:noProof/>
        </w:rPr>
        <w:t>143</w:t>
      </w:r>
      <w:r w:rsidR="00EA2365">
        <w:fldChar w:fldCharType="end"/>
      </w:r>
      <w:r w:rsidR="00EA2365">
        <w:t xml:space="preserve">): </w:t>
      </w:r>
    </w:p>
    <w:p w14:paraId="3E958AE1" w14:textId="14A6F79B" w:rsidR="00890926" w:rsidRPr="00F54804" w:rsidRDefault="00890926" w:rsidP="001640C5">
      <w:pPr>
        <w:pStyle w:val="Beschriftung"/>
        <w:keepNext/>
        <w:keepLines/>
      </w:pPr>
      <w:bookmarkStart w:id="2301" w:name="_Ref157791995"/>
      <w:bookmarkStart w:id="2302" w:name="_Toc159619075"/>
      <w:r w:rsidRPr="00F54804">
        <w:t xml:space="preserve">Table </w:t>
      </w:r>
      <w:r w:rsidRPr="00F54804">
        <w:fldChar w:fldCharType="begin"/>
      </w:r>
      <w:r w:rsidRPr="00F54804">
        <w:instrText xml:space="preserve"> SEQ Table \* ARABIC </w:instrText>
      </w:r>
      <w:r w:rsidRPr="00F54804">
        <w:fldChar w:fldCharType="separate"/>
      </w:r>
      <w:r w:rsidR="0012574E">
        <w:rPr>
          <w:noProof/>
        </w:rPr>
        <w:t>143</w:t>
      </w:r>
      <w:r w:rsidRPr="00F54804">
        <w:fldChar w:fldCharType="end"/>
      </w:r>
      <w:bookmarkEnd w:id="2301"/>
      <w:r w:rsidR="005F32CD">
        <w:t xml:space="preserve"> —</w:t>
      </w:r>
      <w:r w:rsidR="005F32CD" w:rsidRPr="00F54804">
        <w:t xml:space="preserve"> </w:t>
      </w:r>
      <w:r w:rsidRPr="00F54804">
        <w:t xml:space="preserve">Nested elements of element </w:t>
      </w:r>
      <w:r w:rsidRPr="00337A83">
        <w:rPr>
          <w:rStyle w:val="CodeCharacter"/>
        </w:rPr>
        <w:t>&lt;connection_2d/&gt;</w:t>
      </w:r>
      <w:bookmarkEnd w:id="2302"/>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lastRenderedPageBreak/>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4728275C"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051F485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784C1A1D"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106E4FE1"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12574E" w:rsidRPr="00F54804">
        <w:t xml:space="preserve">Table </w:t>
      </w:r>
      <w:r w:rsidR="0012574E">
        <w:rPr>
          <w:noProof/>
        </w:rPr>
        <w:t>144</w:t>
      </w:r>
      <w:r w:rsidR="00EA2365">
        <w:fldChar w:fldCharType="end"/>
      </w:r>
      <w:r w:rsidR="00EA2365">
        <w:t>)</w:t>
      </w:r>
      <w:r w:rsidRPr="00BD52D7">
        <w:t>:</w:t>
      </w:r>
      <w:r w:rsidR="00EA2365">
        <w:t xml:space="preserve"> </w:t>
      </w:r>
    </w:p>
    <w:p w14:paraId="1F309118" w14:textId="324E42EB" w:rsidR="00890926" w:rsidRPr="001668D7" w:rsidRDefault="00890926" w:rsidP="001640C5">
      <w:pPr>
        <w:pStyle w:val="Beschriftung"/>
        <w:keepNext/>
        <w:keepLines/>
      </w:pPr>
      <w:bookmarkStart w:id="2303" w:name="_Ref157792006"/>
      <w:bookmarkStart w:id="2304" w:name="_Toc159619076"/>
      <w:r w:rsidRPr="00F54804">
        <w:t xml:space="preserve">Table </w:t>
      </w:r>
      <w:r w:rsidRPr="00F54804">
        <w:fldChar w:fldCharType="begin"/>
      </w:r>
      <w:r w:rsidRPr="00F54804">
        <w:instrText xml:space="preserve"> SEQ Table \* ARABIC </w:instrText>
      </w:r>
      <w:r w:rsidRPr="00F54804">
        <w:fldChar w:fldCharType="separate"/>
      </w:r>
      <w:r w:rsidR="0012574E">
        <w:rPr>
          <w:noProof/>
        </w:rPr>
        <w:t>144</w:t>
      </w:r>
      <w:r w:rsidRPr="00F54804">
        <w:fldChar w:fldCharType="end"/>
      </w:r>
      <w:bookmarkEnd w:id="2303"/>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304"/>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rsidP="002A697E">
      <w:pPr>
        <w:numPr>
          <w:ilvl w:val="0"/>
          <w:numId w:val="9"/>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w:t>
      </w:r>
      <w:proofErr w:type="spellStart"/>
      <w:proofErr w:type="gramStart"/>
      <w:r w:rsidRPr="00357A72">
        <w:rPr>
          <w:rFonts w:cs="Courier New"/>
          <w:lang w:val="fr-FR"/>
        </w:rPr>
        <w:t>loc</w:t>
      </w:r>
      <w:proofErr w:type="spellEnd"/>
      <w:proofErr w:type="gramEnd"/>
      <w:r w:rsidRPr="00357A72">
        <w:rPr>
          <w:rFonts w:cs="Courier New"/>
          <w:lang w:val="fr-FR"/>
        </w:rPr>
        <w:t xml:space="preserve"> v="1"&gt; 2001.557  14.435  1736.898 &lt;/</w:t>
      </w:r>
      <w:proofErr w:type="spellStart"/>
      <w:r w:rsidRPr="00357A72">
        <w:rPr>
          <w:rFonts w:cs="Courier New"/>
          <w:lang w:val="fr-FR"/>
        </w:rPr>
        <w:t>loc</w:t>
      </w:r>
      <w:proofErr w:type="spellEnd"/>
      <w:r w:rsidRPr="00357A72">
        <w:rPr>
          <w:rFonts w:cs="Courier New"/>
          <w:lang w:val="fr-FR"/>
        </w:rPr>
        <w:t>&gt;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v="2"&gt; 1994.802  14.435  1734.247 &lt;/</w:t>
      </w:r>
      <w:proofErr w:type="spellStart"/>
      <w:r w:rsidRPr="00357A72">
        <w:rPr>
          <w:rFonts w:cs="Courier New"/>
          <w:lang w:val="fr-FR"/>
        </w:rPr>
        <w:t>loc</w:t>
      </w:r>
      <w:proofErr w:type="spellEnd"/>
      <w:r w:rsidRPr="00357A72">
        <w:rPr>
          <w:rFonts w:cs="Courier New"/>
          <w:lang w:val="fr-FR"/>
        </w:rPr>
        <w:t>&gt;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v="3"&gt; 1994.790  0.0436  1734.256 &lt;/</w:t>
      </w:r>
      <w:proofErr w:type="spellStart"/>
      <w:r w:rsidRPr="00357A72">
        <w:rPr>
          <w:rFonts w:cs="Courier New"/>
          <w:lang w:val="fr-FR"/>
        </w:rPr>
        <w:t>loc</w:t>
      </w:r>
      <w:proofErr w:type="spellEnd"/>
      <w:r w:rsidRPr="00357A72">
        <w:rPr>
          <w:rFonts w:cs="Courier New"/>
          <w:lang w:val="fr-FR"/>
        </w:rPr>
        <w:t>&gt;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v="4"&gt; 2001.547  0.0545  1736.911 &lt;/</w:t>
      </w:r>
      <w:proofErr w:type="spellStart"/>
      <w:r w:rsidRPr="00357A72">
        <w:rPr>
          <w:rFonts w:cs="Courier New"/>
          <w:lang w:val="fr-FR"/>
        </w:rPr>
        <w:t>loc</w:t>
      </w:r>
      <w:proofErr w:type="spellEnd"/>
      <w:r w:rsidRPr="00357A72">
        <w:rPr>
          <w:rFonts w:cs="Courier New"/>
          <w:lang w:val="fr-FR"/>
        </w:rPr>
        <w:t>&gt;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v="5"&gt; 2008.298  14.435  1739.550 &lt;/</w:t>
      </w:r>
      <w:proofErr w:type="spellStart"/>
      <w:r w:rsidRPr="00357A72">
        <w:rPr>
          <w:rFonts w:cs="Courier New"/>
          <w:lang w:val="fr-FR"/>
        </w:rPr>
        <w:t>loc</w:t>
      </w:r>
      <w:proofErr w:type="spellEnd"/>
      <w:r w:rsidRPr="00357A72">
        <w:rPr>
          <w:rFonts w:cs="Courier New"/>
          <w:lang w:val="fr-FR"/>
        </w:rPr>
        <w:t>&gt;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w:t>
      </w:r>
      <w:proofErr w:type="spellStart"/>
      <w:proofErr w:type="gramStart"/>
      <w:r w:rsidRPr="005300E4">
        <w:rPr>
          <w:rFonts w:cs="Courier New"/>
          <w:lang w:val="fr-FR"/>
        </w:rPr>
        <w:t>loc</w:t>
      </w:r>
      <w:proofErr w:type="spellEnd"/>
      <w:proofErr w:type="gram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proofErr w:type="gramStart"/>
      <w:r w:rsidRPr="005300E4">
        <w:rPr>
          <w:rFonts w:cs="Courier New"/>
          <w:lang w:val="fr-FR"/>
        </w:rPr>
        <w:t>face</w:t>
      </w:r>
      <w:proofErr w:type="gramEnd"/>
      <w:r w:rsidRPr="005300E4">
        <w:rPr>
          <w:rFonts w:cs="Courier New"/>
          <w:lang w:val="fr-FR"/>
        </w:rPr>
        <w:t>_list</w:t>
      </w:r>
      <w:proofErr w:type="spellEnd"/>
      <w:r w:rsidRPr="005300E4">
        <w:rPr>
          <w:rFonts w:cs="Courier New"/>
          <w:lang w:val="fr-FR"/>
        </w:rPr>
        <w: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proofErr w:type="gramStart"/>
      <w:r w:rsidRPr="002A697E">
        <w:rPr>
          <w:rFonts w:cs="Courier New"/>
          <w:lang w:val="en-GB"/>
        </w:rPr>
        <w:t>&lt;!--</w:t>
      </w:r>
      <w:proofErr w:type="gramEnd"/>
      <w:r w:rsidRPr="002A697E">
        <w:rPr>
          <w:rFonts w:cs="Courier New"/>
          <w:lang w:val="en-GB"/>
        </w:rPr>
        <w:t xml:space="preserve">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w:t>
      </w:r>
      <w:proofErr w:type="gramStart"/>
      <w:r w:rsidRPr="002A697E">
        <w:rPr>
          <w:rFonts w:cs="Courier New"/>
          <w:lang w:val="en-GB"/>
        </w:rPr>
        <w:t>&lt;!--</w:t>
      </w:r>
      <w:proofErr w:type="gramEnd"/>
      <w:r w:rsidRPr="002A697E">
        <w:rPr>
          <w:rFonts w:cs="Courier New"/>
          <w:lang w:val="en-GB"/>
        </w:rPr>
        <w:t xml:space="preserve">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face_list</w:t>
      </w:r>
      <w:proofErr w:type="spellEnd"/>
      <w:r w:rsidRPr="00357A72">
        <w:rPr>
          <w:rFonts w:cs="Courier New"/>
          <w:lang w:val="fr-FR"/>
        </w:rPr>
        <w: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w:t>
      </w:r>
      <w:proofErr w:type="gramStart"/>
      <w:r w:rsidRPr="00357A72">
        <w:rPr>
          <w:rFonts w:cs="Courier New"/>
          <w:lang w:val="fr-FR"/>
        </w:rPr>
        <w:t>appdata</w:t>
      </w:r>
      <w:proofErr w:type="gramEnd"/>
      <w:r w:rsidRPr="00357A72">
        <w:rPr>
          <w:rFonts w:cs="Courier New"/>
          <w:lang w:val="fr-FR"/>
        </w:rPr>
        <w:t>&gt;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05" w:name="_Toc3557076"/>
      <w:bookmarkStart w:id="2306" w:name="_Toc34747326"/>
      <w:bookmarkStart w:id="2307" w:name="_Toc77102147"/>
      <w:bookmarkStart w:id="2308" w:name="_Toc159618834"/>
      <w:bookmarkStart w:id="2309" w:name="_Toc443470372"/>
      <w:bookmarkStart w:id="2310" w:name="_Toc450303224"/>
      <w:bookmarkStart w:id="2311" w:name="_Toc9996979"/>
      <w:bookmarkStart w:id="2312" w:name="_Toc353342679"/>
      <w:bookmarkEnd w:id="78"/>
      <w:r w:rsidRPr="00F54804">
        <w:t>Future extensions</w:t>
      </w:r>
      <w:bookmarkEnd w:id="2305"/>
      <w:bookmarkEnd w:id="2306"/>
      <w:bookmarkEnd w:id="2307"/>
      <w:bookmarkEnd w:id="2308"/>
    </w:p>
    <w:p w14:paraId="43412240" w14:textId="2829AA2C" w:rsidR="00F85CA7" w:rsidRPr="0013175B" w:rsidRDefault="00F85CA7" w:rsidP="0013175B">
      <w:pPr>
        <w:pStyle w:val="berschrift2"/>
      </w:pPr>
      <w:bookmarkStart w:id="2313" w:name="_Toc159618835"/>
      <w:r>
        <w:t>General</w:t>
      </w:r>
      <w:bookmarkEnd w:id="2313"/>
    </w:p>
    <w:p w14:paraId="6BD5E4AB" w14:textId="4640584C" w:rsidR="0087077C" w:rsidRPr="00F54804" w:rsidRDefault="002D2C85" w:rsidP="00B202D2">
      <w:bookmarkStart w:id="2314" w:name="_Toc338938925"/>
      <w:bookmarkStart w:id="2315"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16" w:name="_Toc338938923"/>
      <w:bookmarkStart w:id="2317" w:name="_Toc338939259"/>
      <w:bookmarkStart w:id="2318" w:name="_Toc413359625"/>
      <w:bookmarkStart w:id="2319" w:name="_Toc3557077"/>
      <w:bookmarkStart w:id="2320" w:name="_Toc34747327"/>
      <w:bookmarkStart w:id="2321" w:name="_Toc77102148"/>
      <w:bookmarkStart w:id="2322" w:name="_Toc159618836"/>
      <w:r w:rsidRPr="00F54804">
        <w:lastRenderedPageBreak/>
        <w:t>Additional parameters for spot and seam welds</w:t>
      </w:r>
      <w:bookmarkEnd w:id="2316"/>
      <w:bookmarkEnd w:id="2317"/>
      <w:bookmarkEnd w:id="2318"/>
      <w:bookmarkEnd w:id="2319"/>
      <w:bookmarkEnd w:id="2320"/>
      <w:bookmarkEnd w:id="2321"/>
      <w:bookmarkEnd w:id="2322"/>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23" w:name="_Ref338846673"/>
      <w:bookmarkStart w:id="2324" w:name="_Toc338938924"/>
      <w:bookmarkStart w:id="2325" w:name="_Toc338939260"/>
      <w:bookmarkStart w:id="2326" w:name="_Toc413359626"/>
      <w:bookmarkStart w:id="2327" w:name="_Toc3557078"/>
      <w:bookmarkStart w:id="2328" w:name="_Toc34747328"/>
      <w:bookmarkStart w:id="2329" w:name="_Toc77102149"/>
      <w:bookmarkStart w:id="2330" w:name="_Toc159618837"/>
      <w:r w:rsidRPr="00F54804">
        <w:t>Other relevant and new joint types</w:t>
      </w:r>
      <w:bookmarkEnd w:id="2323"/>
      <w:bookmarkEnd w:id="2324"/>
      <w:bookmarkEnd w:id="2325"/>
      <w:bookmarkEnd w:id="2326"/>
      <w:bookmarkEnd w:id="2327"/>
      <w:bookmarkEnd w:id="2328"/>
      <w:bookmarkEnd w:id="2329"/>
      <w:bookmarkEnd w:id="2330"/>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31" w:name="_Ref69238344"/>
      <w:bookmarkStart w:id="2332" w:name="_Toc77102146"/>
      <w:bookmarkEnd w:id="2314"/>
      <w:bookmarkEnd w:id="2315"/>
      <w:r w:rsidRPr="0013175B">
        <w:lastRenderedPageBreak/>
        <w:br/>
      </w:r>
      <w:bookmarkStart w:id="2333" w:name="_Ref101250163"/>
      <w:bookmarkStart w:id="2334" w:name="_Toc159618838"/>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proofErr w:type="gramStart"/>
      <w:r w:rsidR="00FF3255">
        <w:t>w</w:t>
      </w:r>
      <w:r w:rsidRPr="0013175B">
        <w:t>elds</w:t>
      </w:r>
      <w:bookmarkEnd w:id="2331"/>
      <w:bookmarkEnd w:id="2332"/>
      <w:bookmarkEnd w:id="2333"/>
      <w:bookmarkEnd w:id="2334"/>
      <w:proofErr w:type="gramEnd"/>
      <w:r w:rsidR="00FF3255">
        <w:t xml:space="preserve"> </w:t>
      </w:r>
    </w:p>
    <w:p w14:paraId="099379AC" w14:textId="4417101E"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12574E">
        <w:rPr>
          <w:noProof/>
        </w:rPr>
        <w:t>1</w:t>
      </w:r>
      <w:r w:rsidR="00FF3255">
        <w:fldChar w:fldCharType="end"/>
      </w:r>
      <w:r w:rsidR="00FF3255">
        <w:t>)</w:t>
      </w:r>
      <w:r w:rsidRPr="005C2D94">
        <w:t>:</w:t>
      </w:r>
      <w:r w:rsidR="00FF3255">
        <w:t xml:space="preserve"> </w:t>
      </w:r>
    </w:p>
    <w:p w14:paraId="79AF776C" w14:textId="50F29416" w:rsidR="0036320E" w:rsidRPr="00F54804" w:rsidRDefault="00D860C8" w:rsidP="0036320E">
      <w:pPr>
        <w:keepNext/>
      </w:pPr>
      <w:r>
        <w:rPr>
          <w:noProof/>
        </w:rPr>
        <mc:AlternateContent>
          <mc:Choice Requires="wpg">
            <w:drawing>
              <wp:inline distT="0" distB="0" distL="0" distR="0" wp14:anchorId="69C6BC07" wp14:editId="7F39992D">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75"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">
                <v:shape id="Picture 130" o:spid="_x0000_s1776"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199" o:title=""/>
                </v:shape>
                <v:rect id="Rectangle 50" o:spid="_x0000_s1777"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v:textbox>
                </v:rect>
                <v:rect id="Rectangle 57" o:spid="_x0000_s1778"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v:textbox>
                </v:rect>
                <v:rect id="Rectangle 54" o:spid="_x0000_s1779"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v:textbox>
                </v:rect>
                <v:rect id="Rectangle 51" o:spid="_x0000_s1780"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81"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32A85133" w:rsidR="0036320E" w:rsidRPr="00F54804" w:rsidRDefault="0008382E" w:rsidP="00951A4A">
      <w:pPr>
        <w:pStyle w:val="Beschriftung"/>
      </w:pPr>
      <w:bookmarkStart w:id="2335" w:name="_Toc76030609"/>
      <w:bookmarkStart w:id="2336" w:name="_Toc94530894"/>
      <w:bookmarkStart w:id="2337" w:name="_Toc159618930"/>
      <w:r>
        <w:t>Figure A.</w:t>
      </w:r>
      <w:bookmarkStart w:id="2338" w:name="Figure_A1"/>
      <w:r>
        <w:fldChar w:fldCharType="begin"/>
      </w:r>
      <w:r>
        <w:instrText xml:space="preserve"> SEQ Figure_A. \* ARABIC </w:instrText>
      </w:r>
      <w:r>
        <w:fldChar w:fldCharType="separate"/>
      </w:r>
      <w:r w:rsidR="0012574E">
        <w:rPr>
          <w:noProof/>
        </w:rPr>
        <w:t>1</w:t>
      </w:r>
      <w:r>
        <w:fldChar w:fldCharType="end"/>
      </w:r>
      <w:bookmarkEnd w:id="2338"/>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xml:space="preserve">' are the terms needed to define a regular intermittent </w:t>
      </w:r>
      <w:proofErr w:type="gramStart"/>
      <w:r w:rsidR="0036320E" w:rsidRPr="00F54804">
        <w:t>weld</w:t>
      </w:r>
      <w:bookmarkEnd w:id="2335"/>
      <w:bookmarkEnd w:id="2336"/>
      <w:bookmarkEnd w:id="2337"/>
      <w:proofErr w:type="gramEnd"/>
      <w:r w:rsidR="0036320E" w:rsidRPr="00F54804">
        <w:t xml:space="preserve"> </w:t>
      </w:r>
    </w:p>
    <w:p w14:paraId="2A1D07BE" w14:textId="77777777" w:rsidR="0036320E" w:rsidRPr="005C2D94" w:rsidRDefault="0036320E" w:rsidP="0036320E"/>
    <w:p w14:paraId="36BEDD30" w14:textId="5D86C1FA"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12574E">
        <w:rPr>
          <w:noProof/>
        </w:rPr>
        <w:t>2</w:t>
      </w:r>
      <w:r w:rsidR="00FF3255">
        <w:fldChar w:fldCharType="end"/>
      </w:r>
      <w:r w:rsidR="00FF3255">
        <w:t>)</w:t>
      </w:r>
      <w:r w:rsidRPr="001E4607">
        <w:t>:</w:t>
      </w:r>
      <w:r w:rsidR="00FF3255">
        <w:t xml:space="preserve"> </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00"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82"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">
                <v:shape id="Picture 134" o:spid="_x0000_s1783"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01" o:title="" cropright="931f"/>
                </v:shape>
                <v:rect id="Rectangle 78" o:spid="_x0000_s1784"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785"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786"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787"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8"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9"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90"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1"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2"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3"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78EFB9DA" w:rsidR="0036320E" w:rsidRPr="005C2D94" w:rsidRDefault="0008382E" w:rsidP="004568B0">
      <w:pPr>
        <w:pStyle w:val="Beschriftung"/>
      </w:pPr>
      <w:bookmarkStart w:id="2339" w:name="_Toc76030610"/>
      <w:bookmarkStart w:id="2340" w:name="_Toc94530895"/>
      <w:bookmarkStart w:id="2341" w:name="_Toc159618931"/>
      <w:r>
        <w:t>Figure A.</w:t>
      </w:r>
      <w:bookmarkStart w:id="2342" w:name="Figure_A2"/>
      <w:r>
        <w:fldChar w:fldCharType="begin"/>
      </w:r>
      <w:r>
        <w:instrText xml:space="preserve"> SEQ Figure_A. \* ARABIC </w:instrText>
      </w:r>
      <w:r>
        <w:fldChar w:fldCharType="separate"/>
      </w:r>
      <w:r w:rsidR="0012574E">
        <w:rPr>
          <w:noProof/>
        </w:rPr>
        <w:t>2</w:t>
      </w:r>
      <w:r>
        <w:fldChar w:fldCharType="end"/>
      </w:r>
      <w:bookmarkEnd w:id="2342"/>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w:t>
      </w:r>
      <w:proofErr w:type="gramStart"/>
      <w:r w:rsidR="0036320E" w:rsidRPr="005C2D94">
        <w:t>segments</w:t>
      </w:r>
      <w:bookmarkEnd w:id="2339"/>
      <w:bookmarkEnd w:id="2340"/>
      <w:bookmarkEnd w:id="2341"/>
      <w:proofErr w:type="gramEnd"/>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F54804" w14:paraId="6E027F39" w14:textId="77777777" w:rsidTr="00FF3255">
        <w:trPr>
          <w:cantSplit/>
        </w:trPr>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w:t>
            </w:r>
            <w:proofErr w:type="spellStart"/>
            <w:r w:rsidRPr="003C6EB5">
              <w:rPr>
                <w:rFonts w:ascii="Courier New" w:hAnsi="Courier New" w:cs="Courier New"/>
              </w:rPr>
              <w:t>loc_list</w:t>
            </w:r>
            <w:proofErr w:type="spellEnd"/>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FF3255">
        <w:trPr>
          <w:cantSplit/>
        </w:trPr>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FF3255">
        <w:trPr>
          <w:cantSplit/>
        </w:trPr>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FF3255">
        <w:trPr>
          <w:cantSplit/>
        </w:trPr>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FF3255">
        <w:trPr>
          <w:cantSplit/>
        </w:trPr>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FF3255">
        <w:trPr>
          <w:cantSplit/>
        </w:trPr>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5DD32F54"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00DA4207">
              <w:t xml:space="preserve">” </w:t>
            </w:r>
            <w:r w:rsidR="00633009">
              <w:t>defines</w:t>
            </w:r>
            <w:r w:rsidRPr="00F54804">
              <w:t xml:space="preserve"> the number of segments.</w:t>
            </w:r>
            <w:r w:rsidR="00F248ED">
              <w:t xml:space="preserve"> </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756D1DE" w:rsidR="0036320E" w:rsidRPr="00F54804" w:rsidRDefault="00517419" w:rsidP="00BA7BF8">
      <w:pPr>
        <w:keepNext/>
      </w:pPr>
      <w:r>
        <w:t>For</w:t>
      </w:r>
      <w:r w:rsidR="0036320E" w:rsidRPr="00F54804">
        <w:t xml:space="preserve"> a connection line of total length </w:t>
      </w:r>
      <w:proofErr w:type="spellStart"/>
      <w:r w:rsidR="0036320E" w:rsidRPr="00517419">
        <w:rPr>
          <w:i/>
        </w:rPr>
        <w:t>L</w:t>
      </w:r>
      <w:r w:rsidR="0036320E" w:rsidRPr="00F54804">
        <w:rPr>
          <w:vertAlign w:val="subscript"/>
        </w:rPr>
        <w:t>total</w:t>
      </w:r>
      <w:proofErr w:type="spellEnd"/>
      <w:r>
        <w:t>, t</w:t>
      </w:r>
      <w:r w:rsidR="0036320E" w:rsidRPr="00F54804">
        <w:t xml:space="preserve">he effective welded length </w:t>
      </w:r>
      <w:r w:rsidR="0036320E" w:rsidRPr="00517419">
        <w:rPr>
          <w:i/>
        </w:rPr>
        <w:t>L</w:t>
      </w:r>
      <w:r w:rsidR="0036320E" w:rsidRPr="00F54804">
        <w:t xml:space="preserve"> </w:t>
      </w:r>
      <w:proofErr w:type="gramStart"/>
      <w:r w:rsidR="0036320E" w:rsidRPr="00F54804">
        <w:t>is</w:t>
      </w:r>
      <w:proofErr w:type="gramEnd"/>
      <w:r w:rsidR="00653078">
        <w:t xml:space="preserve"> </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0288136B" w:rsidR="0036320E" w:rsidRPr="009C53B3" w:rsidRDefault="0036320E" w:rsidP="00BA7BF8">
      <w:pPr>
        <w:keepNext/>
      </w:pPr>
      <w:r w:rsidRPr="005C2D94">
        <w:lastRenderedPageBreak/>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12574E" w:rsidRPr="008C6717">
        <w:t>(</w:t>
      </w:r>
      <w:r w:rsidR="0012574E" w:rsidRPr="0012574E">
        <w:rPr>
          <w:noProof/>
        </w:rPr>
        <w:t>A</w:t>
      </w:r>
      <w:r w:rsidR="0012574E" w:rsidRPr="008C6717">
        <w:t>.</w:t>
      </w:r>
      <w:r w:rsidR="0012574E" w:rsidRPr="0012574E">
        <w:rPr>
          <w:noProof/>
        </w:rPr>
        <w:t>1</w:t>
      </w:r>
      <w:r w:rsidR="0012574E"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ABB503E" w:rsidR="0036320E" w:rsidRPr="008C6717" w:rsidRDefault="00692E72" w:rsidP="0013175B">
            <w:pPr>
              <w:pStyle w:val="Beschriftung"/>
              <w:rPr>
                <w:b w:val="0"/>
              </w:rPr>
            </w:pPr>
            <w:bookmarkStart w:id="2343"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1</w:t>
            </w:r>
            <w:r w:rsidRPr="008C6717">
              <w:rPr>
                <w:b w:val="0"/>
              </w:rPr>
              <w:fldChar w:fldCharType="end"/>
            </w:r>
            <w:r w:rsidRPr="008C6717">
              <w:rPr>
                <w:b w:val="0"/>
              </w:rPr>
              <w:t>)</w:t>
            </w:r>
            <w:bookmarkEnd w:id="2343"/>
            <w:r w:rsidRPr="008C6717">
              <w:rPr>
                <w:b w:val="0"/>
              </w:rPr>
              <w:t xml:space="preserve"> </w:t>
            </w:r>
          </w:p>
        </w:tc>
      </w:tr>
    </w:tbl>
    <w:p w14:paraId="36FB2D05" w14:textId="77777777" w:rsidR="0036320E" w:rsidRPr="008C6717" w:rsidRDefault="0036320E" w:rsidP="0036320E"/>
    <w:p w14:paraId="1F8CE79D" w14:textId="425A0DF6"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5103B8CC" w:rsidR="0036320E" w:rsidRPr="008C6717" w:rsidRDefault="00692E72" w:rsidP="00BD52D7">
            <w:pPr>
              <w:pStyle w:val="Beschriftung"/>
              <w:rPr>
                <w:b w:val="0"/>
              </w:rPr>
            </w:pPr>
            <w:bookmarkStart w:id="2344"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2</w:t>
            </w:r>
            <w:r w:rsidRPr="008C6717">
              <w:rPr>
                <w:b w:val="0"/>
              </w:rPr>
              <w:fldChar w:fldCharType="end"/>
            </w:r>
            <w:r w:rsidRPr="008C6717">
              <w:rPr>
                <w:b w:val="0"/>
              </w:rPr>
              <w:t>)</w:t>
            </w:r>
            <w:bookmarkEnd w:id="2344"/>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7FC480FE" w:rsidR="0036320E" w:rsidRPr="008C6717" w:rsidRDefault="00653078" w:rsidP="0036320E">
      <w:r>
        <w:t xml:space="preserve">Here, </w:t>
      </w:r>
      <w:r w:rsidR="0036320E" w:rsidRPr="008C6717">
        <w:rPr>
          <w:rFonts w:ascii="Book Antiqua" w:hAnsi="Book Antiqua"/>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2CB3DE09"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(Formulae </w:t>
      </w:r>
      <w:r w:rsidR="009C53B3">
        <w:fldChar w:fldCharType="begin"/>
      </w:r>
      <w:r w:rsidR="009C53B3">
        <w:instrText xml:space="preserve"> REF _Ref159260293 \h </w:instrText>
      </w:r>
      <w:r w:rsidR="009C53B3">
        <w:fldChar w:fldCharType="separate"/>
      </w:r>
      <w:r w:rsidR="0012574E" w:rsidRPr="008C6717">
        <w:t>(</w:t>
      </w:r>
      <w:r w:rsidR="0012574E">
        <w:rPr>
          <w:noProof/>
        </w:rPr>
        <w:t>A</w:t>
      </w:r>
      <w:r w:rsidR="0012574E" w:rsidRPr="008C6717">
        <w:t>.</w:t>
      </w:r>
      <w:r w:rsidR="0012574E">
        <w:rPr>
          <w:noProof/>
        </w:rPr>
        <w:t>3</w:t>
      </w:r>
      <w:r w:rsidR="0012574E"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12574E" w:rsidRPr="008C6717">
        <w:t>(</w:t>
      </w:r>
      <w:r w:rsidR="0012574E">
        <w:rPr>
          <w:noProof/>
        </w:rPr>
        <w:t>A</w:t>
      </w:r>
      <w:r w:rsidR="0012574E" w:rsidRPr="008C6717">
        <w:t>.</w:t>
      </w:r>
      <w:r w:rsidR="0012574E">
        <w:rPr>
          <w:noProof/>
        </w:rPr>
        <w:t>7</w:t>
      </w:r>
      <w:r w:rsidR="0012574E"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10C8F6E6"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0797B9C3" w:rsidR="0036320E" w:rsidRPr="008C6717" w:rsidRDefault="00E8704B" w:rsidP="0007274A">
            <w:pPr>
              <w:jc w:val="center"/>
            </w:pPr>
            <w:bookmarkStart w:id="2345"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3</w:t>
            </w:r>
            <w:r w:rsidRPr="008C6717">
              <w:fldChar w:fldCharType="end"/>
            </w:r>
            <w:r w:rsidRPr="008C6717">
              <w:t>)</w:t>
            </w:r>
            <w:bookmarkEnd w:id="2345"/>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61F823F"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1C29EED0" w:rsidR="0036320E" w:rsidRPr="008C6717" w:rsidRDefault="00692E72" w:rsidP="0007274A">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0CD096DB"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12574E" w:rsidRPr="008C6717">
              <w:t>(</w:t>
            </w:r>
            <w:r w:rsidR="0012574E" w:rsidRPr="0012574E">
              <w:rPr>
                <w:noProof/>
              </w:rPr>
              <w:t>A</w:t>
            </w:r>
            <w:r w:rsidR="0012574E" w:rsidRPr="008C6717">
              <w:t>.</w:t>
            </w:r>
            <w:r w:rsidR="0012574E" w:rsidRPr="0012574E">
              <w:rPr>
                <w:noProof/>
              </w:rPr>
              <w:t>1</w:t>
            </w:r>
            <w:r w:rsidR="0012574E"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24319C9E" w:rsidR="0036320E" w:rsidRPr="008C6717" w:rsidRDefault="00A7279A" w:rsidP="0013175B">
            <w:pPr>
              <w:pStyle w:val="Beschriftung"/>
              <w:rPr>
                <w:b w:val="0"/>
              </w:rPr>
            </w:pPr>
            <w:bookmarkStart w:id="2346"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5</w:t>
            </w:r>
            <w:r w:rsidRPr="008C6717">
              <w:rPr>
                <w:b w:val="0"/>
              </w:rPr>
              <w:fldChar w:fldCharType="end"/>
            </w:r>
            <w:r w:rsidRPr="008C6717">
              <w:rPr>
                <w:b w:val="0"/>
              </w:rPr>
              <w:t>)</w:t>
            </w:r>
            <w:bookmarkEnd w:id="2346"/>
            <w:r w:rsidRPr="008C6717">
              <w:rPr>
                <w:b w:val="0"/>
              </w:rPr>
              <w:t xml:space="preserve"> </w:t>
            </w:r>
          </w:p>
        </w:tc>
      </w:tr>
      <w:tr w:rsidR="0036320E" w:rsidRPr="008C6717" w14:paraId="5028CFE3" w14:textId="77777777" w:rsidTr="002477B0">
        <w:tc>
          <w:tcPr>
            <w:tcW w:w="2903" w:type="dxa"/>
            <w:vAlign w:val="center"/>
          </w:tcPr>
          <w:p w14:paraId="0DA13778" w14:textId="11177A17"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EABDDF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12574E" w:rsidRPr="008C6717">
              <w:t>(</w:t>
            </w:r>
            <w:r w:rsidR="0012574E" w:rsidRPr="0012574E">
              <w:rPr>
                <w:noProof/>
              </w:rPr>
              <w:t>A</w:t>
            </w:r>
            <w:r w:rsidR="0012574E" w:rsidRPr="008C6717">
              <w:t>.</w:t>
            </w:r>
            <w:r w:rsidR="0012574E" w:rsidRPr="0012574E">
              <w:rPr>
                <w:noProof/>
              </w:rPr>
              <w:t>5</w:t>
            </w:r>
            <w:r w:rsidR="0012574E"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056CA710" w:rsidR="0036320E" w:rsidRPr="008C6717" w:rsidRDefault="00692E72" w:rsidP="0007274A">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24798646" w:rsidR="0036320E" w:rsidRPr="005C2D94" w:rsidRDefault="00692E72" w:rsidP="00692E72">
            <w:pPr>
              <w:keepNext/>
              <w:jc w:val="center"/>
            </w:pPr>
            <w:bookmarkStart w:id="2347"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7</w:t>
            </w:r>
            <w:r w:rsidRPr="008C6717">
              <w:fldChar w:fldCharType="end"/>
            </w:r>
            <w:r w:rsidRPr="008C6717">
              <w:t>)</w:t>
            </w:r>
            <w:bookmarkEnd w:id="2347"/>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48" w:name="_Ref101250429"/>
      <w:bookmarkStart w:id="2349" w:name="_Toc159618839"/>
      <w:r w:rsidRPr="0013175B">
        <w:rPr>
          <w:b w:val="0"/>
          <w:bCs/>
        </w:rPr>
        <w:t>(informative)</w:t>
      </w:r>
      <w:r w:rsidRPr="0013175B">
        <w:br/>
      </w:r>
      <w:r w:rsidRPr="0013175B">
        <w:br/>
      </w:r>
      <w:bookmarkStart w:id="2350"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48"/>
      <w:bookmarkEnd w:id="2349"/>
      <w:bookmarkEnd w:id="2350"/>
    </w:p>
    <w:p w14:paraId="4DCF037F" w14:textId="6017EB2C" w:rsidR="00F94939" w:rsidRPr="00F54804" w:rsidRDefault="00741F4D" w:rsidP="00DE0BBC">
      <w:pPr>
        <w:pStyle w:val="a2"/>
        <w:numPr>
          <w:ilvl w:val="1"/>
          <w:numId w:val="2"/>
        </w:numPr>
        <w:tabs>
          <w:tab w:val="clear" w:pos="501"/>
          <w:tab w:val="num" w:pos="360"/>
        </w:tabs>
        <w:ind w:left="0"/>
      </w:pPr>
      <w:bookmarkStart w:id="2351" w:name="_Toc159618840"/>
      <w:r w:rsidRPr="00F54804">
        <w:t>General principles</w:t>
      </w:r>
      <w:bookmarkEnd w:id="2351"/>
      <w:r w:rsidR="00B42AD7" w:rsidRPr="00F54804">
        <w:t xml:space="preserve"> </w:t>
      </w:r>
    </w:p>
    <w:p w14:paraId="74D7C362" w14:textId="1ABB2F1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5E3DB0" w:rsidRPr="005E3DB0">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38"/>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39"/>
        </w:numPr>
        <w:contextualSpacing w:val="0"/>
      </w:pPr>
      <w:r w:rsidRPr="00F54804">
        <w:t>In ISO 10303-242, the element</w:t>
      </w:r>
      <w:r w:rsidR="00F3142F">
        <w:t xml:space="preserve"> “</w:t>
      </w:r>
      <w:proofErr w:type="spellStart"/>
      <w:r w:rsidRPr="00F54804">
        <w:t>MatedPartAssociation</w:t>
      </w:r>
      <w:proofErr w:type="spellEnd"/>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 xml:space="preserve">attributes </w:t>
      </w:r>
      <w:proofErr w:type="spellStart"/>
      <w:r w:rsidR="00F66EBB" w:rsidRPr="0032045B">
        <w:rPr>
          <w:rStyle w:val="CodeCharacter"/>
        </w:rPr>
        <w:t>pid</w:t>
      </w:r>
      <w:proofErr w:type="spellEnd"/>
      <w:r w:rsidR="00F66EBB" w:rsidRPr="00F54804">
        <w:t xml:space="preserve"> and </w:t>
      </w:r>
      <w:proofErr w:type="spellStart"/>
      <w:r w:rsidR="00F66EBB" w:rsidRPr="0032045B">
        <w:rPr>
          <w:rStyle w:val="CodeCharacter"/>
        </w:rPr>
        <w:t>pname</w:t>
      </w:r>
      <w:proofErr w:type="spellEnd"/>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43BBA8F7"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52" w:name="_Hlk85697615"/>
      <w:r w:rsidRPr="004568B0">
        <w:rPr>
          <w:noProof/>
        </w:rPr>
        <w:lastRenderedPageBreak/>
        <w:drawing>
          <wp:anchor distT="0" distB="0" distL="114300" distR="114300" simplePos="0" relativeHeight="251773440" behindDoc="0" locked="0" layoutInCell="1" allowOverlap="1" wp14:anchorId="0EC3553B" wp14:editId="702D2E4D">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02">
                      <a:extLst>
                        <a:ext uri="{28A0092B-C50C-407E-A947-70E740481C1C}">
                          <a14:useLocalDpi xmlns:a14="http://schemas.microsoft.com/office/drawing/2010/main" val="0"/>
                        </a:ext>
                        <a:ext uri="{96DAC541-7B7A-43D3-8B79-37D633B846F1}">
                          <asvg:svgBlip xmlns:asvg="http://schemas.microsoft.com/office/drawing/2016/SVG/main" r:embed="rId203"/>
                        </a:ext>
                      </a:extLst>
                    </a:blip>
                    <a:stretch>
                      <a:fillRect/>
                    </a:stretch>
                  </pic:blipFill>
                  <pic:spPr>
                    <a:xfrm>
                      <a:off x="0" y="0"/>
                      <a:ext cx="4675516" cy="3992880"/>
                    </a:xfrm>
                    <a:prstGeom prst="rect">
                      <a:avLst/>
                    </a:prstGeom>
                  </pic:spPr>
                </pic:pic>
              </a:graphicData>
            </a:graphic>
          </wp:anchor>
        </w:drawing>
      </w:r>
    </w:p>
    <w:p w14:paraId="50BED00F" w14:textId="12B332D6" w:rsidR="00822F7D" w:rsidRPr="005C2D94" w:rsidRDefault="00A14C6B">
      <w:pPr>
        <w:pStyle w:val="Beschriftung"/>
      </w:pPr>
      <w:bookmarkStart w:id="2353" w:name="_Ref97730893"/>
      <w:bookmarkStart w:id="2354" w:name="_Ref97730874"/>
      <w:bookmarkStart w:id="2355" w:name="_Toc159618932"/>
      <w:r>
        <w:t>Figure B.</w:t>
      </w:r>
      <w:r>
        <w:fldChar w:fldCharType="begin"/>
      </w:r>
      <w:r>
        <w:instrText xml:space="preserve"> SEQ Figure_B. \* ARABIC </w:instrText>
      </w:r>
      <w:r>
        <w:fldChar w:fldCharType="separate"/>
      </w:r>
      <w:r w:rsidR="0012574E">
        <w:rPr>
          <w:noProof/>
        </w:rPr>
        <w:t>1</w:t>
      </w:r>
      <w:r>
        <w:fldChar w:fldCharType="end"/>
      </w:r>
      <w:bookmarkEnd w:id="2353"/>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354"/>
      <w:bookmarkEnd w:id="2355"/>
      <w:proofErr w:type="gramEnd"/>
      <w:r w:rsidR="005E4E06">
        <w:t xml:space="preserve"> </w:t>
      </w:r>
    </w:p>
    <w:p w14:paraId="78CD9C76" w14:textId="1741D402" w:rsidR="002D782E" w:rsidRPr="00F54804" w:rsidRDefault="00E14E78" w:rsidP="00931307">
      <w:r w:rsidRPr="00F54804">
        <w:fldChar w:fldCharType="begin"/>
      </w:r>
      <w:r w:rsidRPr="00F54804">
        <w:instrText xml:space="preserve"> REF _Ref97730893 \h </w:instrText>
      </w:r>
      <w:r w:rsidRPr="00F54804">
        <w:fldChar w:fldCharType="separate"/>
      </w:r>
      <w:r w:rsidR="0012574E">
        <w:t>Figure B.</w:t>
      </w:r>
      <w:r w:rsidR="0012574E">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12574E" w:rsidRPr="005C2D94">
        <w:t xml:space="preserve">Figure </w:t>
      </w:r>
      <w:r w:rsidR="0012574E">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proofErr w:type="spellStart"/>
      <w:r w:rsidR="00567DFC" w:rsidRPr="00F54804">
        <w:t>DocumentAssignment</w:t>
      </w:r>
      <w:proofErr w:type="spellEnd"/>
      <w:r w:rsidR="00567DFC" w:rsidRPr="00F54804">
        <w:t xml:space="preserve">”. The 3 parts of the assembly are associated to the assembly by 3 </w:t>
      </w:r>
      <w:r w:rsidR="00633009">
        <w:t>entries of</w:t>
      </w:r>
      <w:r w:rsidR="00F3142F">
        <w:t xml:space="preserve"> “</w:t>
      </w:r>
      <w:proofErr w:type="spellStart"/>
      <w:r w:rsidR="00567DFC" w:rsidRPr="00F54804">
        <w:t>MatingAssociation</w:t>
      </w:r>
      <w:proofErr w:type="spellEnd"/>
      <w:r w:rsidR="00834891">
        <w:t>”.</w:t>
      </w:r>
      <w:r w:rsidR="00567DFC" w:rsidRPr="00F54804">
        <w:t xml:space="preserve"> The actual geometry of the 3 parts is defined in separate files external to the AP242 file by</w:t>
      </w:r>
      <w:r w:rsidR="00633009">
        <w:t xml:space="preserve"> 3 entries</w:t>
      </w:r>
      <w:r w:rsidR="00F3142F">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52"/>
    </w:p>
    <w:p w14:paraId="2F472891" w14:textId="2BC601F9" w:rsidR="00F94939" w:rsidRPr="00F54804" w:rsidRDefault="00F94939" w:rsidP="00DE0BBC">
      <w:pPr>
        <w:pStyle w:val="a2"/>
        <w:numPr>
          <w:ilvl w:val="1"/>
          <w:numId w:val="2"/>
        </w:numPr>
        <w:tabs>
          <w:tab w:val="clear" w:pos="501"/>
          <w:tab w:val="num" w:pos="360"/>
        </w:tabs>
        <w:ind w:left="0"/>
      </w:pPr>
      <w:bookmarkStart w:id="2356" w:name="_Toc159618841"/>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56"/>
      <w:r w:rsidR="000277B7" w:rsidRPr="00F54804">
        <w:t xml:space="preserve"> </w:t>
      </w:r>
    </w:p>
    <w:p w14:paraId="5374F219" w14:textId="33A40B41" w:rsidR="004233BF" w:rsidRDefault="000277B7" w:rsidP="007D5352">
      <w:r w:rsidRPr="00F54804">
        <w:t xml:space="preserve">Both standards, χMCF and ISO 10303-242, contain elements which </w:t>
      </w:r>
      <w:proofErr w:type="gramStart"/>
      <w:r w:rsidRPr="00F54804">
        <w:t xml:space="preserve">on first glance </w:t>
      </w:r>
      <w:r w:rsidR="00177B85">
        <w:t>appear</w:t>
      </w:r>
      <w:proofErr w:type="gramEnd"/>
      <w:r w:rsidR="00177B85">
        <w:t xml:space="preserve">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6C90FD97" w:rsidR="00890926" w:rsidRPr="00F54804" w:rsidRDefault="004233BF" w:rsidP="001640C5">
      <w:pPr>
        <w:pStyle w:val="Beschriftung"/>
        <w:keepNext/>
        <w:keepLines/>
      </w:pPr>
      <w:bookmarkStart w:id="2357" w:name="_Toc159619077"/>
      <w:r>
        <w:lastRenderedPageBreak/>
        <w:t xml:space="preserve">Table B. </w:t>
      </w:r>
      <w:r>
        <w:fldChar w:fldCharType="begin"/>
      </w:r>
      <w:r>
        <w:instrText xml:space="preserve"> SEQ Table_B. \* ARABIC </w:instrText>
      </w:r>
      <w:r>
        <w:fldChar w:fldCharType="separate"/>
      </w:r>
      <w:r w:rsidR="0012574E">
        <w:rPr>
          <w:noProof/>
        </w:rPr>
        <w:t>1</w:t>
      </w:r>
      <w:r>
        <w:fldChar w:fldCharType="end"/>
      </w:r>
      <w:r>
        <w:t xml:space="preserve"> — </w:t>
      </w:r>
      <w:r w:rsidRPr="000008E9">
        <w:t>Cross-Reference Table between ISO 10303-242 and χMCF</w:t>
      </w:r>
      <w:bookmarkEnd w:id="2357"/>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11FDEBD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w:t>
            </w:r>
            <w:proofErr w:type="spellStart"/>
            <w:r w:rsidR="00CD5966" w:rsidRPr="00F54804">
              <w:t>seamweld</w:t>
            </w:r>
            <w:proofErr w:type="spellEnd"/>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w:t>
      </w:r>
      <w:proofErr w:type="gramStart"/>
      <w:r w:rsidRPr="00784ECB">
        <w:t>to</w:t>
      </w:r>
      <w:proofErr w:type="gramEnd"/>
      <w:r w:rsidRPr="00784ECB">
        <w:t xml:space="preserve">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58" w:name="_Ref101250401"/>
      <w:bookmarkStart w:id="2359" w:name="_Toc159618842"/>
      <w:r w:rsidRPr="0013175B">
        <w:rPr>
          <w:b w:val="0"/>
          <w:bCs/>
        </w:rPr>
        <w:t>(informative)</w:t>
      </w:r>
      <w:r w:rsidRPr="0013175B">
        <w:br/>
      </w:r>
      <w:r w:rsidRPr="0013175B">
        <w:br/>
      </w:r>
      <w:r w:rsidR="005E03C5" w:rsidRPr="005E03C5">
        <w:t>Background and context to this document</w:t>
      </w:r>
      <w:bookmarkEnd w:id="2358"/>
      <w:bookmarkEnd w:id="2359"/>
      <w:r w:rsidR="005E03C5">
        <w:t xml:space="preserve"> </w:t>
      </w:r>
    </w:p>
    <w:p w14:paraId="42F7708D" w14:textId="63A40655"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68069CDD"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5E3DB0" w:rsidRPr="005E3DB0">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 xml:space="preserve">This original MCF format is based on the XML-standard but covers only few joint types and parameters. </w:t>
      </w:r>
      <w:proofErr w:type="gramStart"/>
      <w:r w:rsidRPr="00F54804">
        <w:t>In order to</w:t>
      </w:r>
      <w:proofErr w:type="gramEnd"/>
      <w:r w:rsidRPr="00F54804">
        <w:t xml:space="preserve">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 xml:space="preserve">(read: chi-M-C-F) or </w:t>
      </w:r>
      <w:r w:rsidR="004F1B00">
        <w:t>“xMCF”</w:t>
      </w:r>
      <w:r w:rsidRPr="00F54804">
        <w:t xml:space="preserve"> (read: x-M-C-F).</w:t>
      </w:r>
    </w:p>
    <w:p w14:paraId="2AC9CA0E" w14:textId="26863FCD" w:rsidR="00CC65E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5E3DB0" w:rsidRPr="005E3DB0">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r w:rsidR="009511B3">
        <w:t xml:space="preserve"> </w:t>
      </w:r>
      <w:r w:rsidR="00ED3EF9">
        <w:t xml:space="preserve">A first draft of the </w:t>
      </w:r>
      <w:r w:rsidR="00ED3EF9" w:rsidRPr="00F54804">
        <w:t>χMCF</w:t>
      </w:r>
      <w:r w:rsidR="00ED3EF9">
        <w:t xml:space="preserve"> specification was available by 2006 </w:t>
      </w:r>
      <w:sdt>
        <w:sdtPr>
          <w:id w:val="1176692283"/>
          <w:citation/>
        </w:sdtPr>
        <w:sdtContent>
          <w:r w:rsidR="00ED3EF9">
            <w:fldChar w:fldCharType="begin"/>
          </w:r>
          <w:r w:rsidR="00ED3EF9">
            <w:rPr>
              <w:lang w:val="de-DE"/>
            </w:rPr>
            <w:instrText xml:space="preserve"> CITATION Pet \l 1031 </w:instrText>
          </w:r>
          <w:r w:rsidR="00ED3EF9">
            <w:fldChar w:fldCharType="separate"/>
          </w:r>
          <w:r w:rsidR="005E3DB0" w:rsidRPr="005E3DB0">
            <w:rPr>
              <w:noProof/>
              <w:lang w:val="de-DE"/>
            </w:rPr>
            <w:t>[17]</w:t>
          </w:r>
          <w:r w:rsidR="00ED3EF9">
            <w:fldChar w:fldCharType="end"/>
          </w:r>
        </w:sdtContent>
      </w:sdt>
      <w:r w:rsidR="00ED3EF9">
        <w:t xml:space="preserve">, and prototypic implementations by 2008 </w:t>
      </w:r>
      <w:sdt>
        <w:sdtPr>
          <w:id w:val="-1758126512"/>
          <w:citation/>
        </w:sdtPr>
        <w:sdtContent>
          <w:r w:rsidR="00ED3EF9">
            <w:fldChar w:fldCharType="begin"/>
          </w:r>
          <w:r w:rsidR="00ED3EF9">
            <w:rPr>
              <w:lang w:val="de-DE"/>
            </w:rPr>
            <w:instrText xml:space="preserve"> CITATION Bet08 \l 1031 </w:instrText>
          </w:r>
          <w:r w:rsidR="00ED3EF9">
            <w:fldChar w:fldCharType="separate"/>
          </w:r>
          <w:r w:rsidR="005E3DB0" w:rsidRPr="005E3DB0">
            <w:rPr>
              <w:noProof/>
              <w:lang w:val="de-DE"/>
            </w:rPr>
            <w:t>[18]</w:t>
          </w:r>
          <w:r w:rsidR="00ED3EF9">
            <w:fldChar w:fldCharType="end"/>
          </w:r>
        </w:sdtContent>
      </w:sdt>
      <w:r w:rsidR="00340DC0">
        <w:t xml:space="preserve"> and 2011 </w:t>
      </w:r>
      <w:sdt>
        <w:sdtPr>
          <w:id w:val="946891520"/>
          <w:citation/>
        </w:sdtPr>
        <w:sdtContent>
          <w:r w:rsidR="00340DC0">
            <w:fldChar w:fldCharType="begin"/>
          </w:r>
          <w:r w:rsidR="00340DC0">
            <w:rPr>
              <w:lang w:val="de-DE"/>
            </w:rPr>
            <w:instrText xml:space="preserve"> CITATION MEDINA8307_with_xMCF \l 1031 </w:instrText>
          </w:r>
          <w:r w:rsidR="00340DC0">
            <w:fldChar w:fldCharType="separate"/>
          </w:r>
          <w:r w:rsidR="005E3DB0" w:rsidRPr="005E3DB0">
            <w:rPr>
              <w:noProof/>
              <w:lang w:val="de-DE"/>
            </w:rPr>
            <w:t>[19]</w:t>
          </w:r>
          <w:r w:rsidR="00340DC0">
            <w:fldChar w:fldCharType="end"/>
          </w:r>
        </w:sdtContent>
      </w:sdt>
      <w:r w:rsidR="00ED3EF9">
        <w:t xml:space="preserve">. </w:t>
      </w:r>
    </w:p>
    <w:p w14:paraId="68F9E93D" w14:textId="688F865E" w:rsidR="009511B3" w:rsidRPr="005C2D94" w:rsidRDefault="009511B3" w:rsidP="00CC65E4">
      <w:r w:rsidRPr="009511B3">
        <w:t xml:space="preserve">Over the years, </w:t>
      </w:r>
      <w:r w:rsidRPr="00F54804">
        <w:t>χMCF</w:t>
      </w:r>
      <w:r w:rsidRPr="009511B3">
        <w:t xml:space="preserve"> has been presented at several conferences</w:t>
      </w:r>
      <w:r>
        <w:t xml:space="preserve">, e.g. </w:t>
      </w:r>
      <w:sdt>
        <w:sdtPr>
          <w:id w:val="483212507"/>
          <w:citation/>
        </w:sdtPr>
        <w:sdtContent>
          <w:r w:rsidR="00ED3EF9">
            <w:fldChar w:fldCharType="begin"/>
          </w:r>
          <w:r w:rsidR="00ED3EF9">
            <w:rPr>
              <w:lang w:val="de-DE"/>
            </w:rPr>
            <w:instrText xml:space="preserve"> CITATION GZ+CF+PN_SIMVEC2014_xMCF \l 1031 </w:instrText>
          </w:r>
          <w:r w:rsidR="00ED3EF9">
            <w:fldChar w:fldCharType="separate"/>
          </w:r>
          <w:r w:rsidR="005E3DB0" w:rsidRPr="005E3DB0">
            <w:rPr>
              <w:noProof/>
              <w:lang w:val="de-DE"/>
            </w:rPr>
            <w:t>[20]</w:t>
          </w:r>
          <w:r w:rsidR="00ED3EF9">
            <w:fldChar w:fldCharType="end"/>
          </w:r>
        </w:sdtContent>
      </w:sdt>
      <w:r w:rsidR="00ED3EF9">
        <w:t xml:space="preserve">, </w:t>
      </w:r>
      <w:sdt>
        <w:sdtPr>
          <w:id w:val="-592627287"/>
          <w:citation/>
        </w:sdtPr>
        <w:sdtContent>
          <w:r w:rsidR="00ED3EF9">
            <w:fldChar w:fldCharType="begin"/>
          </w:r>
          <w:r w:rsidR="00ED3EF9">
            <w:rPr>
              <w:lang w:val="de-DE"/>
            </w:rPr>
            <w:instrText xml:space="preserve"> CITATION CF+GZ+MW_NAFEMSSPDM2015_xMCF \l 1031 </w:instrText>
          </w:r>
          <w:r w:rsidR="00ED3EF9">
            <w:fldChar w:fldCharType="separate"/>
          </w:r>
          <w:r w:rsidR="005E3DB0" w:rsidRPr="005E3DB0">
            <w:rPr>
              <w:noProof/>
              <w:lang w:val="de-DE"/>
            </w:rPr>
            <w:t>[21]</w:t>
          </w:r>
          <w:r w:rsidR="00ED3EF9">
            <w:fldChar w:fldCharType="end"/>
          </w:r>
        </w:sdtContent>
      </w:sdt>
      <w:r w:rsidR="00ED3EF9">
        <w:t xml:space="preserve">, </w:t>
      </w:r>
      <w:sdt>
        <w:sdtPr>
          <w:id w:val="-799618672"/>
          <w:citation/>
        </w:sdtPr>
        <w:sdtContent>
          <w:r w:rsidR="00ED3EF9">
            <w:fldChar w:fldCharType="begin"/>
          </w:r>
          <w:r w:rsidR="00ED3EF9">
            <w:rPr>
              <w:lang w:val="de-DE"/>
            </w:rPr>
            <w:instrText xml:space="preserve"> CITATION CF+GZ+MW_NAFEMSDACH2016_xMCF \l 1031 </w:instrText>
          </w:r>
          <w:r w:rsidR="00ED3EF9">
            <w:fldChar w:fldCharType="separate"/>
          </w:r>
          <w:r w:rsidR="005E3DB0" w:rsidRPr="005E3DB0">
            <w:rPr>
              <w:noProof/>
              <w:lang w:val="de-DE"/>
            </w:rPr>
            <w:t>[22]</w:t>
          </w:r>
          <w:r w:rsidR="00ED3EF9">
            <w:fldChar w:fldCharType="end"/>
          </w:r>
        </w:sdtContent>
      </w:sdt>
      <w:r w:rsidR="00ED3EF9">
        <w:t xml:space="preserve">, </w:t>
      </w:r>
      <w:sdt>
        <w:sdtPr>
          <w:id w:val="-1772315856"/>
          <w:citation/>
        </w:sdtPr>
        <w:sdtContent>
          <w:r w:rsidR="00ED3EF9">
            <w:fldChar w:fldCharType="begin"/>
          </w:r>
          <w:r w:rsidR="00ED3EF9">
            <w:rPr>
              <w:lang w:val="de-DE"/>
            </w:rPr>
            <w:instrText xml:space="preserve"> CITATION GZ+MW+CF+GT_BETACAE2017_xMCF \l 1031 </w:instrText>
          </w:r>
          <w:r w:rsidR="00ED3EF9">
            <w:fldChar w:fldCharType="separate"/>
          </w:r>
          <w:r w:rsidR="005E3DB0" w:rsidRPr="005E3DB0">
            <w:rPr>
              <w:noProof/>
              <w:lang w:val="de-DE"/>
            </w:rPr>
            <w:t>[23]</w:t>
          </w:r>
          <w:r w:rsidR="00ED3EF9">
            <w:fldChar w:fldCharType="end"/>
          </w:r>
        </w:sdtContent>
      </w:sdt>
      <w:r w:rsidR="00ED3EF9">
        <w:t xml:space="preserve">, </w:t>
      </w:r>
      <w:sdt>
        <w:sdtPr>
          <w:id w:val="-1526095138"/>
          <w:citation/>
        </w:sdtPr>
        <w:sdtContent>
          <w:r w:rsidR="00ED3EF9">
            <w:fldChar w:fldCharType="begin"/>
          </w:r>
          <w:r w:rsidR="00ED3EF9">
            <w:rPr>
              <w:lang w:val="de-DE"/>
            </w:rPr>
            <w:instrText xml:space="preserve"> CITATION GZ+CF_BETACAE2019_xMCF \l 1031 </w:instrText>
          </w:r>
          <w:r w:rsidR="00ED3EF9">
            <w:fldChar w:fldCharType="separate"/>
          </w:r>
          <w:r w:rsidR="005E3DB0" w:rsidRPr="005E3DB0">
            <w:rPr>
              <w:noProof/>
              <w:lang w:val="de-DE"/>
            </w:rPr>
            <w:t>[24]</w:t>
          </w:r>
          <w:r w:rsidR="00ED3EF9">
            <w:fldChar w:fldCharType="end"/>
          </w:r>
        </w:sdtContent>
      </w:sdt>
      <w:r w:rsidRPr="009511B3">
        <w:t>.</w:t>
      </w:r>
      <w:r>
        <w:t xml:space="preserve"> </w:t>
      </w:r>
    </w:p>
    <w:p w14:paraId="682E9FB9" w14:textId="40679330"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5E3DB0" w:rsidRPr="005E3DB0">
            <w:rPr>
              <w:noProof/>
              <w:lang w:val="en-GB"/>
            </w:rPr>
            <w:t>[25]</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5E3DB0">
            <w:rPr>
              <w:noProof/>
              <w:lang w:val="en-GB"/>
            </w:rPr>
            <w:t xml:space="preserve"> </w:t>
          </w:r>
          <w:r w:rsidR="005E3DB0" w:rsidRPr="005E3DB0">
            <w:rPr>
              <w:noProof/>
              <w:lang w:val="en-GB"/>
            </w:rPr>
            <w:t>[26]</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5E3DB0" w:rsidRPr="005E3DB0">
            <w:rPr>
              <w:noProof/>
              <w:lang w:val="en-GB"/>
            </w:rPr>
            <w:t>[27]</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60" w:name="_Toc159618843"/>
      <w:r w:rsidRPr="00BD52D7">
        <w:lastRenderedPageBreak/>
        <w:t>Bibliography</w:t>
      </w:r>
      <w:bookmarkEnd w:id="2309"/>
      <w:bookmarkEnd w:id="2310"/>
      <w:bookmarkEnd w:id="2311"/>
      <w:bookmarkEnd w:id="2312"/>
      <w:bookmarkEnd w:id="2360"/>
    </w:p>
    <w:p w14:paraId="195415A0" w14:textId="77777777" w:rsidR="005E3DB0"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5E3DB0" w14:paraId="518E7486" w14:textId="77777777">
        <w:trPr>
          <w:divId w:val="2017417867"/>
          <w:tblCellSpacing w:w="15" w:type="dxa"/>
        </w:trPr>
        <w:tc>
          <w:tcPr>
            <w:tcW w:w="50" w:type="pct"/>
            <w:hideMark/>
          </w:tcPr>
          <w:p w14:paraId="27F0C328" w14:textId="5070FAD8" w:rsidR="005E3DB0" w:rsidRDefault="005E3DB0">
            <w:pPr>
              <w:pStyle w:val="Literaturverzeichnis"/>
              <w:rPr>
                <w:noProof/>
                <w:sz w:val="24"/>
                <w:lang w:val="en-GB"/>
              </w:rPr>
            </w:pPr>
            <w:r>
              <w:rPr>
                <w:noProof/>
                <w:lang w:val="en-GB"/>
              </w:rPr>
              <w:t xml:space="preserve">[1] </w:t>
            </w:r>
          </w:p>
        </w:tc>
        <w:tc>
          <w:tcPr>
            <w:tcW w:w="0" w:type="auto"/>
            <w:hideMark/>
          </w:tcPr>
          <w:p w14:paraId="5A7B919F" w14:textId="77777777" w:rsidR="005E3DB0" w:rsidRDefault="005E3DB0">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5E3DB0" w14:paraId="7ECFB6C3" w14:textId="77777777">
        <w:trPr>
          <w:divId w:val="2017417867"/>
          <w:tblCellSpacing w:w="15" w:type="dxa"/>
        </w:trPr>
        <w:tc>
          <w:tcPr>
            <w:tcW w:w="50" w:type="pct"/>
            <w:hideMark/>
          </w:tcPr>
          <w:p w14:paraId="61192ADE" w14:textId="77777777" w:rsidR="005E3DB0" w:rsidRDefault="005E3DB0">
            <w:pPr>
              <w:pStyle w:val="Literaturverzeichnis"/>
              <w:rPr>
                <w:noProof/>
              </w:rPr>
            </w:pPr>
            <w:r>
              <w:rPr>
                <w:noProof/>
              </w:rPr>
              <w:t xml:space="preserve">[2] </w:t>
            </w:r>
          </w:p>
        </w:tc>
        <w:tc>
          <w:tcPr>
            <w:tcW w:w="0" w:type="auto"/>
            <w:hideMark/>
          </w:tcPr>
          <w:p w14:paraId="1D8E7FF6" w14:textId="77777777" w:rsidR="005E3DB0" w:rsidRDefault="005E3DB0">
            <w:pPr>
              <w:pStyle w:val="Literaturverzeichnis"/>
              <w:rPr>
                <w:noProof/>
              </w:rPr>
            </w:pPr>
            <w:r>
              <w:rPr>
                <w:noProof/>
              </w:rPr>
              <w:t xml:space="preserve">The World Wide Web Consortium (W3C), Extensible Markup Language (XML) 1.0 (Fifth Edition), 5 ed., Wakefield, MA: W3C, 2008. </w:t>
            </w:r>
          </w:p>
        </w:tc>
      </w:tr>
      <w:tr w:rsidR="005E3DB0" w14:paraId="70679699" w14:textId="77777777">
        <w:trPr>
          <w:divId w:val="2017417867"/>
          <w:tblCellSpacing w:w="15" w:type="dxa"/>
        </w:trPr>
        <w:tc>
          <w:tcPr>
            <w:tcW w:w="50" w:type="pct"/>
            <w:hideMark/>
          </w:tcPr>
          <w:p w14:paraId="01A3521A" w14:textId="77777777" w:rsidR="005E3DB0" w:rsidRDefault="005E3DB0">
            <w:pPr>
              <w:pStyle w:val="Literaturverzeichnis"/>
              <w:rPr>
                <w:noProof/>
              </w:rPr>
            </w:pPr>
            <w:r>
              <w:rPr>
                <w:noProof/>
              </w:rPr>
              <w:t xml:space="preserve">[3] </w:t>
            </w:r>
          </w:p>
        </w:tc>
        <w:tc>
          <w:tcPr>
            <w:tcW w:w="0" w:type="auto"/>
            <w:hideMark/>
          </w:tcPr>
          <w:p w14:paraId="71915B47" w14:textId="77777777" w:rsidR="005E3DB0" w:rsidRDefault="005E3DB0">
            <w:pPr>
              <w:pStyle w:val="Literaturverzeichnis"/>
              <w:rPr>
                <w:noProof/>
              </w:rPr>
            </w:pPr>
            <w:r>
              <w:rPr>
                <w:noProof/>
              </w:rPr>
              <w:t xml:space="preserve">The World Wide Web Consortium (W3C), Extensible Markup Language (XML) 1.1 (Second Edition), 2 ed., Wakefield, MA: W3C, 2006. </w:t>
            </w:r>
          </w:p>
        </w:tc>
      </w:tr>
      <w:tr w:rsidR="005E3DB0" w14:paraId="7C9BC8C3" w14:textId="77777777">
        <w:trPr>
          <w:divId w:val="2017417867"/>
          <w:tblCellSpacing w:w="15" w:type="dxa"/>
        </w:trPr>
        <w:tc>
          <w:tcPr>
            <w:tcW w:w="50" w:type="pct"/>
            <w:hideMark/>
          </w:tcPr>
          <w:p w14:paraId="51094EDC" w14:textId="77777777" w:rsidR="005E3DB0" w:rsidRDefault="005E3DB0">
            <w:pPr>
              <w:pStyle w:val="Literaturverzeichnis"/>
              <w:rPr>
                <w:noProof/>
                <w:lang w:val="en-GB"/>
              </w:rPr>
            </w:pPr>
            <w:r>
              <w:rPr>
                <w:noProof/>
                <w:lang w:val="en-GB"/>
              </w:rPr>
              <w:t xml:space="preserve">[4] </w:t>
            </w:r>
          </w:p>
        </w:tc>
        <w:tc>
          <w:tcPr>
            <w:tcW w:w="0" w:type="auto"/>
            <w:hideMark/>
          </w:tcPr>
          <w:p w14:paraId="6D2341AF" w14:textId="77777777" w:rsidR="005E3DB0" w:rsidRDefault="005E3DB0">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5E3DB0" w14:paraId="764D2F83" w14:textId="77777777">
        <w:trPr>
          <w:divId w:val="2017417867"/>
          <w:tblCellSpacing w:w="15" w:type="dxa"/>
        </w:trPr>
        <w:tc>
          <w:tcPr>
            <w:tcW w:w="50" w:type="pct"/>
            <w:hideMark/>
          </w:tcPr>
          <w:p w14:paraId="7F71DA25" w14:textId="77777777" w:rsidR="005E3DB0" w:rsidRDefault="005E3DB0">
            <w:pPr>
              <w:pStyle w:val="Literaturverzeichnis"/>
              <w:rPr>
                <w:noProof/>
                <w:lang w:val="en-GB"/>
              </w:rPr>
            </w:pPr>
            <w:r>
              <w:rPr>
                <w:noProof/>
                <w:lang w:val="en-GB"/>
              </w:rPr>
              <w:t xml:space="preserve">[5] </w:t>
            </w:r>
          </w:p>
        </w:tc>
        <w:tc>
          <w:tcPr>
            <w:tcW w:w="0" w:type="auto"/>
            <w:hideMark/>
          </w:tcPr>
          <w:p w14:paraId="4DCAC0A4" w14:textId="77777777" w:rsidR="005E3DB0" w:rsidRDefault="005E3DB0">
            <w:pPr>
              <w:pStyle w:val="Literaturverzeichnis"/>
              <w:rPr>
                <w:noProof/>
                <w:lang w:val="en-GB"/>
              </w:rPr>
            </w:pPr>
            <w:r>
              <w:rPr>
                <w:noProof/>
                <w:lang w:val="en-GB"/>
              </w:rPr>
              <w:t xml:space="preserve">International Organization for Standardization, ISO 80000-1:2022 — Quantities and units — Part 1: General, Geneva: ISO, 2022. </w:t>
            </w:r>
          </w:p>
        </w:tc>
      </w:tr>
      <w:tr w:rsidR="005E3DB0" w14:paraId="40BA3C1C" w14:textId="77777777">
        <w:trPr>
          <w:divId w:val="2017417867"/>
          <w:tblCellSpacing w:w="15" w:type="dxa"/>
        </w:trPr>
        <w:tc>
          <w:tcPr>
            <w:tcW w:w="50" w:type="pct"/>
            <w:hideMark/>
          </w:tcPr>
          <w:p w14:paraId="0A24AFED" w14:textId="77777777" w:rsidR="005E3DB0" w:rsidRDefault="005E3DB0">
            <w:pPr>
              <w:pStyle w:val="Literaturverzeichnis"/>
              <w:rPr>
                <w:noProof/>
              </w:rPr>
            </w:pPr>
            <w:r>
              <w:rPr>
                <w:noProof/>
              </w:rPr>
              <w:t xml:space="preserve">[6] </w:t>
            </w:r>
          </w:p>
        </w:tc>
        <w:tc>
          <w:tcPr>
            <w:tcW w:w="0" w:type="auto"/>
            <w:hideMark/>
          </w:tcPr>
          <w:p w14:paraId="3C7DC9F9" w14:textId="77777777" w:rsidR="005E3DB0" w:rsidRDefault="005E3DB0">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5E3DB0" w14:paraId="4E611AC2" w14:textId="77777777">
        <w:trPr>
          <w:divId w:val="2017417867"/>
          <w:tblCellSpacing w:w="15" w:type="dxa"/>
        </w:trPr>
        <w:tc>
          <w:tcPr>
            <w:tcW w:w="50" w:type="pct"/>
            <w:hideMark/>
          </w:tcPr>
          <w:p w14:paraId="43A0D22B" w14:textId="77777777" w:rsidR="005E3DB0" w:rsidRDefault="005E3DB0">
            <w:pPr>
              <w:pStyle w:val="Literaturverzeichnis"/>
              <w:rPr>
                <w:noProof/>
                <w:lang w:val="en-GB"/>
              </w:rPr>
            </w:pPr>
            <w:r>
              <w:rPr>
                <w:noProof/>
                <w:lang w:val="en-GB"/>
              </w:rPr>
              <w:t xml:space="preserve">[7] </w:t>
            </w:r>
          </w:p>
        </w:tc>
        <w:tc>
          <w:tcPr>
            <w:tcW w:w="0" w:type="auto"/>
            <w:hideMark/>
          </w:tcPr>
          <w:p w14:paraId="0BAB86DA" w14:textId="77777777" w:rsidR="005E3DB0" w:rsidRDefault="005E3DB0">
            <w:pPr>
              <w:pStyle w:val="Literaturverzeichnis"/>
              <w:rPr>
                <w:noProof/>
                <w:lang w:val="en-GB"/>
              </w:rPr>
            </w:pPr>
            <w:r>
              <w:rPr>
                <w:noProof/>
                <w:lang w:val="en-GB"/>
              </w:rPr>
              <w:t>N. Schulte-Frankenfeld, “FATXML-Format Version V1.2 R3,” VDA FAT-Ak27, Berlin, Germany, 2020.</w:t>
            </w:r>
          </w:p>
        </w:tc>
      </w:tr>
      <w:tr w:rsidR="005E3DB0" w14:paraId="1DC7C128" w14:textId="77777777">
        <w:trPr>
          <w:divId w:val="2017417867"/>
          <w:tblCellSpacing w:w="15" w:type="dxa"/>
        </w:trPr>
        <w:tc>
          <w:tcPr>
            <w:tcW w:w="50" w:type="pct"/>
            <w:hideMark/>
          </w:tcPr>
          <w:p w14:paraId="7E4C5BD7" w14:textId="77777777" w:rsidR="005E3DB0" w:rsidRDefault="005E3DB0">
            <w:pPr>
              <w:pStyle w:val="Literaturverzeichnis"/>
              <w:rPr>
                <w:noProof/>
                <w:lang w:val="en-GB"/>
              </w:rPr>
            </w:pPr>
            <w:r>
              <w:rPr>
                <w:noProof/>
                <w:lang w:val="en-GB"/>
              </w:rPr>
              <w:t xml:space="preserve">[8] </w:t>
            </w:r>
          </w:p>
        </w:tc>
        <w:tc>
          <w:tcPr>
            <w:tcW w:w="0" w:type="auto"/>
            <w:hideMark/>
          </w:tcPr>
          <w:p w14:paraId="526C3F5D" w14:textId="77777777" w:rsidR="005E3DB0" w:rsidRDefault="005E3DB0">
            <w:pPr>
              <w:pStyle w:val="Literaturverzeichnis"/>
              <w:rPr>
                <w:noProof/>
                <w:lang w:val="en-GB"/>
              </w:rPr>
            </w:pPr>
            <w:r>
              <w:rPr>
                <w:noProof/>
                <w:lang w:val="en-GB"/>
              </w:rPr>
              <w:t xml:space="preserve">International Organization for Standardization, ISO/IEC 14882:2020: Programming languages — C++, Geneva: ISO, 2020. </w:t>
            </w:r>
          </w:p>
        </w:tc>
      </w:tr>
      <w:tr w:rsidR="005E3DB0" w14:paraId="397E7249" w14:textId="77777777">
        <w:trPr>
          <w:divId w:val="2017417867"/>
          <w:tblCellSpacing w:w="15" w:type="dxa"/>
        </w:trPr>
        <w:tc>
          <w:tcPr>
            <w:tcW w:w="50" w:type="pct"/>
            <w:hideMark/>
          </w:tcPr>
          <w:p w14:paraId="1349E45D" w14:textId="77777777" w:rsidR="005E3DB0" w:rsidRDefault="005E3DB0">
            <w:pPr>
              <w:pStyle w:val="Literaturverzeichnis"/>
              <w:rPr>
                <w:noProof/>
                <w:lang w:val="en-GB"/>
              </w:rPr>
            </w:pPr>
            <w:r>
              <w:rPr>
                <w:noProof/>
                <w:lang w:val="en-GB"/>
              </w:rPr>
              <w:t xml:space="preserve">[9] </w:t>
            </w:r>
          </w:p>
        </w:tc>
        <w:tc>
          <w:tcPr>
            <w:tcW w:w="0" w:type="auto"/>
            <w:hideMark/>
          </w:tcPr>
          <w:p w14:paraId="14CA8C8B" w14:textId="77777777" w:rsidR="005E3DB0" w:rsidRDefault="005E3DB0">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5E3DB0" w14:paraId="3BEA8E31" w14:textId="77777777">
        <w:trPr>
          <w:divId w:val="2017417867"/>
          <w:tblCellSpacing w:w="15" w:type="dxa"/>
        </w:trPr>
        <w:tc>
          <w:tcPr>
            <w:tcW w:w="50" w:type="pct"/>
            <w:hideMark/>
          </w:tcPr>
          <w:p w14:paraId="42F3206E" w14:textId="77777777" w:rsidR="005E3DB0" w:rsidRDefault="005E3DB0">
            <w:pPr>
              <w:pStyle w:val="Literaturverzeichnis"/>
              <w:rPr>
                <w:noProof/>
              </w:rPr>
            </w:pPr>
            <w:r>
              <w:rPr>
                <w:noProof/>
              </w:rPr>
              <w:t xml:space="preserve">[10] </w:t>
            </w:r>
          </w:p>
        </w:tc>
        <w:tc>
          <w:tcPr>
            <w:tcW w:w="0" w:type="auto"/>
            <w:hideMark/>
          </w:tcPr>
          <w:p w14:paraId="042FE180" w14:textId="77777777" w:rsidR="005E3DB0" w:rsidRDefault="005E3DB0">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5E3DB0" w14:paraId="2B3D7911" w14:textId="77777777">
        <w:trPr>
          <w:divId w:val="2017417867"/>
          <w:tblCellSpacing w:w="15" w:type="dxa"/>
        </w:trPr>
        <w:tc>
          <w:tcPr>
            <w:tcW w:w="50" w:type="pct"/>
            <w:hideMark/>
          </w:tcPr>
          <w:p w14:paraId="305DCB76" w14:textId="77777777" w:rsidR="005E3DB0" w:rsidRDefault="005E3DB0">
            <w:pPr>
              <w:pStyle w:val="Literaturverzeichnis"/>
              <w:rPr>
                <w:noProof/>
                <w:lang w:val="en-GB"/>
              </w:rPr>
            </w:pPr>
            <w:r>
              <w:rPr>
                <w:noProof/>
                <w:lang w:val="en-GB"/>
              </w:rPr>
              <w:t xml:space="preserve">[11] </w:t>
            </w:r>
          </w:p>
        </w:tc>
        <w:tc>
          <w:tcPr>
            <w:tcW w:w="0" w:type="auto"/>
            <w:hideMark/>
          </w:tcPr>
          <w:p w14:paraId="195349A8" w14:textId="77777777" w:rsidR="005E3DB0" w:rsidRDefault="005E3DB0">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5E3DB0" w14:paraId="44A18C36" w14:textId="77777777">
        <w:trPr>
          <w:divId w:val="2017417867"/>
          <w:tblCellSpacing w:w="15" w:type="dxa"/>
        </w:trPr>
        <w:tc>
          <w:tcPr>
            <w:tcW w:w="50" w:type="pct"/>
            <w:hideMark/>
          </w:tcPr>
          <w:p w14:paraId="705A3C24" w14:textId="77777777" w:rsidR="005E3DB0" w:rsidRDefault="005E3DB0">
            <w:pPr>
              <w:pStyle w:val="Literaturverzeichnis"/>
              <w:rPr>
                <w:noProof/>
                <w:lang w:val="en-GB"/>
              </w:rPr>
            </w:pPr>
            <w:r>
              <w:rPr>
                <w:noProof/>
                <w:lang w:val="en-GB"/>
              </w:rPr>
              <w:t xml:space="preserve">[12] </w:t>
            </w:r>
          </w:p>
        </w:tc>
        <w:tc>
          <w:tcPr>
            <w:tcW w:w="0" w:type="auto"/>
            <w:hideMark/>
          </w:tcPr>
          <w:p w14:paraId="50C22F68" w14:textId="77777777" w:rsidR="005E3DB0" w:rsidRDefault="005E3DB0">
            <w:pPr>
              <w:pStyle w:val="Literaturverzeichnis"/>
              <w:rPr>
                <w:noProof/>
                <w:lang w:val="en-GB"/>
              </w:rPr>
            </w:pPr>
            <w:r>
              <w:rPr>
                <w:noProof/>
                <w:lang w:val="en-GB"/>
              </w:rPr>
              <w:t>O. Hahn and A. Schulte, “Nutzung des Festigkeitspotentials höherfesten Stahlfeinbleche durch Stanzniet- und Clinchverbindungen,” 1998.</w:t>
            </w:r>
          </w:p>
        </w:tc>
      </w:tr>
      <w:tr w:rsidR="005E3DB0" w14:paraId="1E961AA9" w14:textId="77777777">
        <w:trPr>
          <w:divId w:val="2017417867"/>
          <w:tblCellSpacing w:w="15" w:type="dxa"/>
        </w:trPr>
        <w:tc>
          <w:tcPr>
            <w:tcW w:w="50" w:type="pct"/>
            <w:hideMark/>
          </w:tcPr>
          <w:p w14:paraId="048CCEE2" w14:textId="77777777" w:rsidR="005E3DB0" w:rsidRDefault="005E3DB0">
            <w:pPr>
              <w:pStyle w:val="Literaturverzeichnis"/>
              <w:rPr>
                <w:noProof/>
                <w:lang w:val="en-GB"/>
              </w:rPr>
            </w:pPr>
            <w:r>
              <w:rPr>
                <w:noProof/>
                <w:lang w:val="en-GB"/>
              </w:rPr>
              <w:t xml:space="preserve">[13] </w:t>
            </w:r>
          </w:p>
        </w:tc>
        <w:tc>
          <w:tcPr>
            <w:tcW w:w="0" w:type="auto"/>
            <w:hideMark/>
          </w:tcPr>
          <w:p w14:paraId="28E970B8" w14:textId="77777777" w:rsidR="005E3DB0" w:rsidRDefault="005E3DB0">
            <w:pPr>
              <w:pStyle w:val="Literaturverzeichnis"/>
              <w:rPr>
                <w:noProof/>
                <w:lang w:val="en-GB"/>
              </w:rPr>
            </w:pPr>
            <w:r>
              <w:rPr>
                <w:noProof/>
                <w:lang w:val="en-GB"/>
              </w:rPr>
              <w:t>T. Draht and G. Meschut, “Method of producing a nail connection, and nail for this purpose”. European Patent EP1926918B1, 16 01 2007.</w:t>
            </w:r>
          </w:p>
        </w:tc>
      </w:tr>
      <w:tr w:rsidR="005E3DB0" w14:paraId="34B50DB2" w14:textId="77777777">
        <w:trPr>
          <w:divId w:val="2017417867"/>
          <w:tblCellSpacing w:w="15" w:type="dxa"/>
        </w:trPr>
        <w:tc>
          <w:tcPr>
            <w:tcW w:w="50" w:type="pct"/>
            <w:hideMark/>
          </w:tcPr>
          <w:p w14:paraId="7F899ABC" w14:textId="77777777" w:rsidR="005E3DB0" w:rsidRDefault="005E3DB0">
            <w:pPr>
              <w:pStyle w:val="Literaturverzeichnis"/>
              <w:rPr>
                <w:noProof/>
                <w:lang w:val="en-GB"/>
              </w:rPr>
            </w:pPr>
            <w:r>
              <w:rPr>
                <w:noProof/>
                <w:lang w:val="en-GB"/>
              </w:rPr>
              <w:t xml:space="preserve">[14] </w:t>
            </w:r>
          </w:p>
        </w:tc>
        <w:tc>
          <w:tcPr>
            <w:tcW w:w="0" w:type="auto"/>
            <w:hideMark/>
          </w:tcPr>
          <w:p w14:paraId="5D021A3A" w14:textId="77777777" w:rsidR="005E3DB0" w:rsidRDefault="005E3DB0">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Germany, 2019. </w:t>
            </w:r>
          </w:p>
        </w:tc>
      </w:tr>
      <w:tr w:rsidR="005E3DB0" w14:paraId="061D6193" w14:textId="77777777">
        <w:trPr>
          <w:divId w:val="2017417867"/>
          <w:tblCellSpacing w:w="15" w:type="dxa"/>
        </w:trPr>
        <w:tc>
          <w:tcPr>
            <w:tcW w:w="50" w:type="pct"/>
            <w:hideMark/>
          </w:tcPr>
          <w:p w14:paraId="20DB2B59" w14:textId="77777777" w:rsidR="005E3DB0" w:rsidRDefault="005E3DB0">
            <w:pPr>
              <w:pStyle w:val="Literaturverzeichnis"/>
              <w:rPr>
                <w:noProof/>
              </w:rPr>
            </w:pPr>
            <w:r>
              <w:rPr>
                <w:noProof/>
              </w:rPr>
              <w:t xml:space="preserve">[15] </w:t>
            </w:r>
          </w:p>
        </w:tc>
        <w:tc>
          <w:tcPr>
            <w:tcW w:w="0" w:type="auto"/>
            <w:hideMark/>
          </w:tcPr>
          <w:p w14:paraId="131ACC54" w14:textId="77777777" w:rsidR="005E3DB0" w:rsidRDefault="005E3DB0">
            <w:pPr>
              <w:pStyle w:val="Literaturverzeichnis"/>
              <w:rPr>
                <w:noProof/>
              </w:rPr>
            </w:pPr>
            <w:r>
              <w:rPr>
                <w:noProof/>
              </w:rPr>
              <w:t>B. E. Huf, "Managing Connections using the Master Connection File," Ford Motor Co., Dearborn, 2001.</w:t>
            </w:r>
          </w:p>
        </w:tc>
      </w:tr>
      <w:tr w:rsidR="005E3DB0" w14:paraId="22322D9A" w14:textId="77777777">
        <w:trPr>
          <w:divId w:val="2017417867"/>
          <w:tblCellSpacing w:w="15" w:type="dxa"/>
        </w:trPr>
        <w:tc>
          <w:tcPr>
            <w:tcW w:w="50" w:type="pct"/>
            <w:hideMark/>
          </w:tcPr>
          <w:p w14:paraId="3034FA94" w14:textId="77777777" w:rsidR="005E3DB0" w:rsidRDefault="005E3DB0">
            <w:pPr>
              <w:pStyle w:val="Literaturverzeichnis"/>
              <w:rPr>
                <w:noProof/>
                <w:lang w:val="en-GB"/>
              </w:rPr>
            </w:pPr>
            <w:r>
              <w:rPr>
                <w:noProof/>
                <w:lang w:val="en-GB"/>
              </w:rPr>
              <w:t xml:space="preserve">[16] </w:t>
            </w:r>
          </w:p>
        </w:tc>
        <w:tc>
          <w:tcPr>
            <w:tcW w:w="0" w:type="auto"/>
            <w:hideMark/>
          </w:tcPr>
          <w:p w14:paraId="7B7DBFC0" w14:textId="77777777" w:rsidR="005E3DB0" w:rsidRDefault="005E3DB0">
            <w:pPr>
              <w:pStyle w:val="Literaturverzeichnis"/>
              <w:rPr>
                <w:noProof/>
                <w:lang w:val="en-GB"/>
              </w:rPr>
            </w:pPr>
            <w:r>
              <w:rPr>
                <w:noProof/>
                <w:lang w:val="en-GB"/>
              </w:rPr>
              <w:t>S. Zhang, “Classification of Seam Welds,” Daimler AG, Stuttgart, Germany, 2005.</w:t>
            </w:r>
          </w:p>
        </w:tc>
      </w:tr>
      <w:tr w:rsidR="005E3DB0" w14:paraId="1D047ED5" w14:textId="77777777">
        <w:trPr>
          <w:divId w:val="2017417867"/>
          <w:tblCellSpacing w:w="15" w:type="dxa"/>
        </w:trPr>
        <w:tc>
          <w:tcPr>
            <w:tcW w:w="50" w:type="pct"/>
            <w:hideMark/>
          </w:tcPr>
          <w:p w14:paraId="7A0C225E" w14:textId="77777777" w:rsidR="005E3DB0" w:rsidRDefault="005E3DB0">
            <w:pPr>
              <w:pStyle w:val="Literaturverzeichnis"/>
              <w:rPr>
                <w:noProof/>
                <w:lang w:val="en-GB"/>
              </w:rPr>
            </w:pPr>
            <w:r>
              <w:rPr>
                <w:noProof/>
                <w:lang w:val="en-GB"/>
              </w:rPr>
              <w:t xml:space="preserve">[17] </w:t>
            </w:r>
          </w:p>
        </w:tc>
        <w:tc>
          <w:tcPr>
            <w:tcW w:w="0" w:type="auto"/>
            <w:hideMark/>
          </w:tcPr>
          <w:p w14:paraId="3E8F5D8B" w14:textId="77777777" w:rsidR="005E3DB0" w:rsidRDefault="005E3DB0">
            <w:pPr>
              <w:pStyle w:val="Literaturverzeichnis"/>
              <w:rPr>
                <w:noProof/>
                <w:lang w:val="en-GB"/>
              </w:rPr>
            </w:pPr>
            <w:r>
              <w:rPr>
                <w:noProof/>
                <w:lang w:val="en-GB"/>
              </w:rPr>
              <w:t>P. Mikolaj, “First Proposal for The Extended Master Connection File (χMCF) as a Transfer Standard of Seamweld Connection Definition,” MSC.Software, Alzenau, Germany, 2006.</w:t>
            </w:r>
          </w:p>
        </w:tc>
      </w:tr>
      <w:tr w:rsidR="005E3DB0" w14:paraId="1230148F" w14:textId="77777777">
        <w:trPr>
          <w:divId w:val="2017417867"/>
          <w:tblCellSpacing w:w="15" w:type="dxa"/>
        </w:trPr>
        <w:tc>
          <w:tcPr>
            <w:tcW w:w="50" w:type="pct"/>
            <w:hideMark/>
          </w:tcPr>
          <w:p w14:paraId="508262FB" w14:textId="77777777" w:rsidR="005E3DB0" w:rsidRDefault="005E3DB0">
            <w:pPr>
              <w:pStyle w:val="Literaturverzeichnis"/>
              <w:rPr>
                <w:noProof/>
                <w:lang w:val="en-GB"/>
              </w:rPr>
            </w:pPr>
            <w:r>
              <w:rPr>
                <w:noProof/>
                <w:lang w:val="en-GB"/>
              </w:rPr>
              <w:t xml:space="preserve">[18] </w:t>
            </w:r>
          </w:p>
        </w:tc>
        <w:tc>
          <w:tcPr>
            <w:tcW w:w="0" w:type="auto"/>
            <w:hideMark/>
          </w:tcPr>
          <w:p w14:paraId="351C1A77" w14:textId="77777777" w:rsidR="005E3DB0" w:rsidRDefault="005E3DB0">
            <w:pPr>
              <w:pStyle w:val="Literaturverzeichnis"/>
              <w:rPr>
                <w:noProof/>
                <w:lang w:val="en-GB"/>
              </w:rPr>
            </w:pPr>
            <w:r>
              <w:rPr>
                <w:noProof/>
                <w:lang w:val="en-GB"/>
              </w:rPr>
              <w:t>Beta CAE System S.A., “χMCF pilot in ANSA,” Thessaloniki, Greece, 2008.</w:t>
            </w:r>
          </w:p>
        </w:tc>
      </w:tr>
      <w:tr w:rsidR="005E3DB0" w14:paraId="3E019F17" w14:textId="77777777">
        <w:trPr>
          <w:divId w:val="2017417867"/>
          <w:tblCellSpacing w:w="15" w:type="dxa"/>
        </w:trPr>
        <w:tc>
          <w:tcPr>
            <w:tcW w:w="50" w:type="pct"/>
            <w:hideMark/>
          </w:tcPr>
          <w:p w14:paraId="599176CF" w14:textId="77777777" w:rsidR="005E3DB0" w:rsidRDefault="005E3DB0">
            <w:pPr>
              <w:pStyle w:val="Literaturverzeichnis"/>
              <w:rPr>
                <w:noProof/>
              </w:rPr>
            </w:pPr>
            <w:r>
              <w:rPr>
                <w:noProof/>
              </w:rPr>
              <w:lastRenderedPageBreak/>
              <w:t xml:space="preserve">[19] </w:t>
            </w:r>
          </w:p>
        </w:tc>
        <w:tc>
          <w:tcPr>
            <w:tcW w:w="0" w:type="auto"/>
            <w:hideMark/>
          </w:tcPr>
          <w:p w14:paraId="3C87BA44" w14:textId="77777777" w:rsidR="005E3DB0" w:rsidRDefault="005E3DB0">
            <w:pPr>
              <w:pStyle w:val="Literaturverzeichnis"/>
              <w:rPr>
                <w:noProof/>
              </w:rPr>
            </w:pPr>
            <w:r>
              <w:rPr>
                <w:noProof/>
              </w:rPr>
              <w:t>T-Systems International GmbH, "MEDINA 8.3.0.7 includes prototypic export of χMCF files," Leinfelden-Echterdingen, Germany, 2011-04-07.</w:t>
            </w:r>
          </w:p>
        </w:tc>
      </w:tr>
      <w:tr w:rsidR="005E3DB0" w14:paraId="49358935" w14:textId="77777777">
        <w:trPr>
          <w:divId w:val="2017417867"/>
          <w:tblCellSpacing w:w="15" w:type="dxa"/>
        </w:trPr>
        <w:tc>
          <w:tcPr>
            <w:tcW w:w="50" w:type="pct"/>
            <w:hideMark/>
          </w:tcPr>
          <w:p w14:paraId="5F410DC5" w14:textId="77777777" w:rsidR="005E3DB0" w:rsidRDefault="005E3DB0">
            <w:pPr>
              <w:pStyle w:val="Literaturverzeichnis"/>
              <w:rPr>
                <w:noProof/>
                <w:lang w:val="de-DE"/>
              </w:rPr>
            </w:pPr>
            <w:r>
              <w:rPr>
                <w:noProof/>
              </w:rPr>
              <w:t xml:space="preserve">[20] </w:t>
            </w:r>
          </w:p>
        </w:tc>
        <w:tc>
          <w:tcPr>
            <w:tcW w:w="0" w:type="auto"/>
            <w:hideMark/>
          </w:tcPr>
          <w:p w14:paraId="5DBA254B" w14:textId="77777777" w:rsidR="005E3DB0" w:rsidRDefault="005E3DB0">
            <w:pPr>
              <w:pStyle w:val="Literaturverzeichnis"/>
              <w:rPr>
                <w:noProof/>
              </w:rPr>
            </w:pPr>
            <w:r>
              <w:rPr>
                <w:noProof/>
              </w:rPr>
              <w:t xml:space="preserve">G. Zhang (Volkswagen AG), C. Franke (T-Systems International GmbH) und P. Nuhn (Siemens Industry Software GmbH &amp; Co KG), „χMCF – Standard zur Beschreibung von Fügeinformationen,“ in </w:t>
            </w:r>
            <w:r>
              <w:rPr>
                <w:i/>
                <w:iCs w:val="0"/>
                <w:noProof/>
              </w:rPr>
              <w:t>SIMVEC – Simulation und Erprobung in der Fahrzeugentwicklung</w:t>
            </w:r>
            <w:r>
              <w:rPr>
                <w:noProof/>
              </w:rPr>
              <w:t xml:space="preserve">, Baden-Baden, Germany, Nov. 2014. </w:t>
            </w:r>
          </w:p>
        </w:tc>
      </w:tr>
      <w:tr w:rsidR="005E3DB0" w14:paraId="7A24C711" w14:textId="77777777">
        <w:trPr>
          <w:divId w:val="2017417867"/>
          <w:tblCellSpacing w:w="15" w:type="dxa"/>
        </w:trPr>
        <w:tc>
          <w:tcPr>
            <w:tcW w:w="50" w:type="pct"/>
            <w:hideMark/>
          </w:tcPr>
          <w:p w14:paraId="25DDA3BA" w14:textId="77777777" w:rsidR="005E3DB0" w:rsidRDefault="005E3DB0">
            <w:pPr>
              <w:pStyle w:val="Literaturverzeichnis"/>
              <w:rPr>
                <w:noProof/>
              </w:rPr>
            </w:pPr>
            <w:r>
              <w:rPr>
                <w:noProof/>
              </w:rPr>
              <w:t xml:space="preserve">[21] </w:t>
            </w:r>
          </w:p>
        </w:tc>
        <w:tc>
          <w:tcPr>
            <w:tcW w:w="0" w:type="auto"/>
            <w:hideMark/>
          </w:tcPr>
          <w:p w14:paraId="42DED882" w14:textId="77777777" w:rsidR="005E3DB0" w:rsidRDefault="005E3DB0">
            <w:pPr>
              <w:pStyle w:val="Literaturverzeichnis"/>
              <w:rPr>
                <w:noProof/>
              </w:rPr>
            </w:pPr>
            <w:r>
              <w:rPr>
                <w:noProof/>
              </w:rPr>
              <w:t xml:space="preserve">C. Franke (PROSTEP AG), G. Zhang (Volkswagen AG) and M. Weinert (Ford Germany), "χMCF – Standard for Documenting Connection Information … and how SPDM can benefit," in </w:t>
            </w:r>
            <w:r>
              <w:rPr>
                <w:i/>
                <w:iCs w:val="0"/>
                <w:noProof/>
              </w:rPr>
              <w:t>NAFEMS European Conference: Simulation Process and Data Management</w:t>
            </w:r>
            <w:r>
              <w:rPr>
                <w:noProof/>
              </w:rPr>
              <w:t xml:space="preserve">, Munich, Germany, Dec. 2015. </w:t>
            </w:r>
          </w:p>
        </w:tc>
      </w:tr>
      <w:tr w:rsidR="005E3DB0" w14:paraId="424A3487" w14:textId="77777777">
        <w:trPr>
          <w:divId w:val="2017417867"/>
          <w:tblCellSpacing w:w="15" w:type="dxa"/>
        </w:trPr>
        <w:tc>
          <w:tcPr>
            <w:tcW w:w="50" w:type="pct"/>
            <w:hideMark/>
          </w:tcPr>
          <w:p w14:paraId="6FF5E131" w14:textId="77777777" w:rsidR="005E3DB0" w:rsidRDefault="005E3DB0">
            <w:pPr>
              <w:pStyle w:val="Literaturverzeichnis"/>
              <w:rPr>
                <w:noProof/>
                <w:lang w:val="de-DE"/>
              </w:rPr>
            </w:pPr>
            <w:r>
              <w:rPr>
                <w:noProof/>
              </w:rPr>
              <w:t xml:space="preserve">[22] </w:t>
            </w:r>
          </w:p>
        </w:tc>
        <w:tc>
          <w:tcPr>
            <w:tcW w:w="0" w:type="auto"/>
            <w:hideMark/>
          </w:tcPr>
          <w:p w14:paraId="46CD051E" w14:textId="77777777" w:rsidR="005E3DB0" w:rsidRDefault="005E3DB0">
            <w:pPr>
              <w:pStyle w:val="Literaturverzeichnis"/>
              <w:rPr>
                <w:noProof/>
              </w:rPr>
            </w:pPr>
            <w:r>
              <w:rPr>
                <w:noProof/>
              </w:rPr>
              <w:t xml:space="preserve">C. Franke (PROSTEP AG), G. Zhang (Volkswagen AG) und M. Weinert (Ford Germany), „χMCF zur Dokumentation von Fügeinformationen im PLM,“ in </w:t>
            </w:r>
            <w:r>
              <w:rPr>
                <w:i/>
                <w:iCs w:val="0"/>
                <w:noProof/>
              </w:rPr>
              <w:t>Deutschsprachige NAFEMS Konferenz 2016: Berechnung und Simulation – Anwendungen, Entwicklungen, Trends</w:t>
            </w:r>
            <w:r>
              <w:rPr>
                <w:noProof/>
              </w:rPr>
              <w:t xml:space="preserve">, Bamberg, Germany, Apr. 2016. </w:t>
            </w:r>
          </w:p>
        </w:tc>
      </w:tr>
      <w:tr w:rsidR="005E3DB0" w14:paraId="2FEFD17E" w14:textId="77777777">
        <w:trPr>
          <w:divId w:val="2017417867"/>
          <w:tblCellSpacing w:w="15" w:type="dxa"/>
        </w:trPr>
        <w:tc>
          <w:tcPr>
            <w:tcW w:w="50" w:type="pct"/>
            <w:hideMark/>
          </w:tcPr>
          <w:p w14:paraId="33CDF6B6" w14:textId="77777777" w:rsidR="005E3DB0" w:rsidRDefault="005E3DB0">
            <w:pPr>
              <w:pStyle w:val="Literaturverzeichnis"/>
              <w:rPr>
                <w:noProof/>
              </w:rPr>
            </w:pPr>
            <w:r>
              <w:rPr>
                <w:noProof/>
              </w:rPr>
              <w:t xml:space="preserve">[23] </w:t>
            </w:r>
          </w:p>
        </w:tc>
        <w:tc>
          <w:tcPr>
            <w:tcW w:w="0" w:type="auto"/>
            <w:hideMark/>
          </w:tcPr>
          <w:p w14:paraId="7F7E6B85" w14:textId="77777777" w:rsidR="005E3DB0" w:rsidRDefault="005E3DB0">
            <w:pPr>
              <w:pStyle w:val="Literaturverzeichnis"/>
              <w:rPr>
                <w:noProof/>
              </w:rPr>
            </w:pPr>
            <w:r>
              <w:rPr>
                <w:noProof/>
              </w:rPr>
              <w:t xml:space="preserve">G. Zhang (Volkswagen AG), M. Weinert (Ford Germany), C. Franke (PROSTEP AG) and G. Tröndle (Volkswagen AG), "χMCF: A standard for joint information, covering PLM," in </w:t>
            </w:r>
            <w:r>
              <w:rPr>
                <w:i/>
                <w:iCs w:val="0"/>
                <w:noProof/>
              </w:rPr>
              <w:t>BETA CAE Systems 8th Before Reality Conference</w:t>
            </w:r>
            <w:r>
              <w:rPr>
                <w:noProof/>
              </w:rPr>
              <w:t xml:space="preserve">, Thessaloniki, Greece, June 2017. </w:t>
            </w:r>
          </w:p>
        </w:tc>
      </w:tr>
      <w:tr w:rsidR="005E3DB0" w14:paraId="6DD7C1F1" w14:textId="77777777">
        <w:trPr>
          <w:divId w:val="2017417867"/>
          <w:tblCellSpacing w:w="15" w:type="dxa"/>
        </w:trPr>
        <w:tc>
          <w:tcPr>
            <w:tcW w:w="50" w:type="pct"/>
            <w:hideMark/>
          </w:tcPr>
          <w:p w14:paraId="1E449223" w14:textId="77777777" w:rsidR="005E3DB0" w:rsidRDefault="005E3DB0">
            <w:pPr>
              <w:pStyle w:val="Literaturverzeichnis"/>
              <w:rPr>
                <w:noProof/>
              </w:rPr>
            </w:pPr>
            <w:r>
              <w:rPr>
                <w:noProof/>
              </w:rPr>
              <w:t xml:space="preserve">[24] </w:t>
            </w:r>
          </w:p>
        </w:tc>
        <w:tc>
          <w:tcPr>
            <w:tcW w:w="0" w:type="auto"/>
            <w:hideMark/>
          </w:tcPr>
          <w:p w14:paraId="47A70781" w14:textId="77777777" w:rsidR="005E3DB0" w:rsidRDefault="005E3DB0">
            <w:pPr>
              <w:pStyle w:val="Literaturverzeichnis"/>
              <w:rPr>
                <w:noProof/>
              </w:rPr>
            </w:pPr>
            <w:r>
              <w:rPr>
                <w:noProof/>
              </w:rPr>
              <w:t xml:space="preserve">G. Zhang (Volkswagen AG) and C. Franke (PROSTEP AG), "χMCF v3.0: An interface standard for exchanging weld information within CAD/CAE," in </w:t>
            </w:r>
            <w:r>
              <w:rPr>
                <w:i/>
                <w:iCs w:val="0"/>
                <w:noProof/>
              </w:rPr>
              <w:t>BETA CAE Systems 8th Before Reality Conference</w:t>
            </w:r>
            <w:r>
              <w:rPr>
                <w:noProof/>
              </w:rPr>
              <w:t xml:space="preserve">, Munich, Germany, May 2019. </w:t>
            </w:r>
          </w:p>
        </w:tc>
      </w:tr>
      <w:tr w:rsidR="005E3DB0" w14:paraId="6E9EF26B" w14:textId="77777777">
        <w:trPr>
          <w:divId w:val="2017417867"/>
          <w:tblCellSpacing w:w="15" w:type="dxa"/>
        </w:trPr>
        <w:tc>
          <w:tcPr>
            <w:tcW w:w="50" w:type="pct"/>
            <w:hideMark/>
          </w:tcPr>
          <w:p w14:paraId="093831D7" w14:textId="77777777" w:rsidR="005E3DB0" w:rsidRDefault="005E3DB0">
            <w:pPr>
              <w:pStyle w:val="Literaturverzeichnis"/>
              <w:rPr>
                <w:noProof/>
                <w:lang w:val="en-GB"/>
              </w:rPr>
            </w:pPr>
            <w:r>
              <w:rPr>
                <w:noProof/>
                <w:lang w:val="en-GB"/>
              </w:rPr>
              <w:t xml:space="preserve">[25] </w:t>
            </w:r>
          </w:p>
        </w:tc>
        <w:tc>
          <w:tcPr>
            <w:tcW w:w="0" w:type="auto"/>
            <w:hideMark/>
          </w:tcPr>
          <w:p w14:paraId="4BDCBF2D"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3.1,” VDA FAT-AK25, Berlin, Germany, 2020.</w:t>
            </w:r>
          </w:p>
        </w:tc>
      </w:tr>
      <w:tr w:rsidR="005E3DB0" w14:paraId="7A37DBAE" w14:textId="77777777">
        <w:trPr>
          <w:divId w:val="2017417867"/>
          <w:tblCellSpacing w:w="15" w:type="dxa"/>
        </w:trPr>
        <w:tc>
          <w:tcPr>
            <w:tcW w:w="50" w:type="pct"/>
            <w:hideMark/>
          </w:tcPr>
          <w:p w14:paraId="62C6E13D" w14:textId="77777777" w:rsidR="005E3DB0" w:rsidRDefault="005E3DB0">
            <w:pPr>
              <w:pStyle w:val="Literaturverzeichnis"/>
              <w:rPr>
                <w:noProof/>
                <w:lang w:val="en-GB"/>
              </w:rPr>
            </w:pPr>
            <w:r>
              <w:rPr>
                <w:noProof/>
                <w:lang w:val="en-GB"/>
              </w:rPr>
              <w:t xml:space="preserve">[26] </w:t>
            </w:r>
          </w:p>
        </w:tc>
        <w:tc>
          <w:tcPr>
            <w:tcW w:w="0" w:type="auto"/>
            <w:hideMark/>
          </w:tcPr>
          <w:p w14:paraId="02BBD06F"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2.0,” VDA FAT-AK25, Berlin, Germany, 2014.</w:t>
            </w:r>
          </w:p>
        </w:tc>
      </w:tr>
      <w:tr w:rsidR="005E3DB0" w14:paraId="2EF80D87" w14:textId="77777777">
        <w:trPr>
          <w:divId w:val="2017417867"/>
          <w:tblCellSpacing w:w="15" w:type="dxa"/>
        </w:trPr>
        <w:tc>
          <w:tcPr>
            <w:tcW w:w="50" w:type="pct"/>
            <w:hideMark/>
          </w:tcPr>
          <w:p w14:paraId="4BF3AC9B" w14:textId="77777777" w:rsidR="005E3DB0" w:rsidRDefault="005E3DB0">
            <w:pPr>
              <w:pStyle w:val="Literaturverzeichnis"/>
              <w:rPr>
                <w:noProof/>
                <w:lang w:val="en-GB"/>
              </w:rPr>
            </w:pPr>
            <w:r>
              <w:rPr>
                <w:noProof/>
                <w:lang w:val="en-GB"/>
              </w:rPr>
              <w:t xml:space="preserve">[27] </w:t>
            </w:r>
          </w:p>
        </w:tc>
        <w:tc>
          <w:tcPr>
            <w:tcW w:w="0" w:type="auto"/>
            <w:hideMark/>
          </w:tcPr>
          <w:p w14:paraId="5E319398"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Germany, 2016.</w:t>
            </w:r>
          </w:p>
        </w:tc>
      </w:tr>
    </w:tbl>
    <w:p w14:paraId="7D2BCFAD" w14:textId="77777777" w:rsidR="005E3DB0" w:rsidRDefault="005E3DB0">
      <w:pPr>
        <w:divId w:val="2017417867"/>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61" w:name="_Ref21650472"/>
      <w:bookmarkEnd w:id="2361"/>
    </w:p>
    <w:sectPr w:rsidR="00C673CF" w:rsidRPr="00F54804" w:rsidSect="00B41C88">
      <w:footerReference w:type="even" r:id="rId204"/>
      <w:footerReference w:type="default" r:id="rId205"/>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24ED29" w14:textId="77777777" w:rsidR="00B41C88" w:rsidRDefault="00B41C88">
      <w:pPr>
        <w:spacing w:after="0" w:line="240" w:lineRule="auto"/>
      </w:pPr>
      <w:r>
        <w:separator/>
      </w:r>
    </w:p>
  </w:endnote>
  <w:endnote w:type="continuationSeparator" w:id="0">
    <w:p w14:paraId="2567AAC3" w14:textId="77777777" w:rsidR="00B41C88" w:rsidRDefault="00B41C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0E5EDF" w14:textId="77777777" w:rsidR="00B41C88" w:rsidRDefault="00B41C88">
      <w:pPr>
        <w:spacing w:after="0" w:line="240" w:lineRule="auto"/>
      </w:pPr>
      <w:r>
        <w:separator/>
      </w:r>
    </w:p>
  </w:footnote>
  <w:footnote w:type="continuationSeparator" w:id="0">
    <w:p w14:paraId="29B9B647" w14:textId="77777777" w:rsidR="00B41C88" w:rsidRDefault="00B41C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 w:numId="79" w16cid:durableId="54281405">
    <w:abstractNumId w:val="2"/>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UEJE Claudia">
    <w15:presenceInfo w15:providerId="AD" w15:userId="S::lueje@iso.org::25006799-99fa-45e6-86dd-0263b3c7c71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77836"/>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574E"/>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6225"/>
    <w:rsid w:val="00147206"/>
    <w:rsid w:val="001515C7"/>
    <w:rsid w:val="00151B6D"/>
    <w:rsid w:val="0015226D"/>
    <w:rsid w:val="001529B9"/>
    <w:rsid w:val="00152FE2"/>
    <w:rsid w:val="00153289"/>
    <w:rsid w:val="00154A5E"/>
    <w:rsid w:val="00161E38"/>
    <w:rsid w:val="00162783"/>
    <w:rsid w:val="001634BC"/>
    <w:rsid w:val="001640C5"/>
    <w:rsid w:val="001647B0"/>
    <w:rsid w:val="001647FF"/>
    <w:rsid w:val="00164C01"/>
    <w:rsid w:val="00166512"/>
    <w:rsid w:val="0016687E"/>
    <w:rsid w:val="001668D7"/>
    <w:rsid w:val="00166CFB"/>
    <w:rsid w:val="00170DA9"/>
    <w:rsid w:val="001721FF"/>
    <w:rsid w:val="0017421C"/>
    <w:rsid w:val="0017589B"/>
    <w:rsid w:val="00176D19"/>
    <w:rsid w:val="00177277"/>
    <w:rsid w:val="00177B85"/>
    <w:rsid w:val="00180E1D"/>
    <w:rsid w:val="0018150D"/>
    <w:rsid w:val="00181755"/>
    <w:rsid w:val="00184921"/>
    <w:rsid w:val="00184F68"/>
    <w:rsid w:val="00185050"/>
    <w:rsid w:val="001863DF"/>
    <w:rsid w:val="0018659B"/>
    <w:rsid w:val="001874D3"/>
    <w:rsid w:val="0019077F"/>
    <w:rsid w:val="00192045"/>
    <w:rsid w:val="00192898"/>
    <w:rsid w:val="001933FD"/>
    <w:rsid w:val="00193CD4"/>
    <w:rsid w:val="00193D8E"/>
    <w:rsid w:val="00194950"/>
    <w:rsid w:val="00195A02"/>
    <w:rsid w:val="00195CBB"/>
    <w:rsid w:val="00196238"/>
    <w:rsid w:val="00197183"/>
    <w:rsid w:val="00197BA6"/>
    <w:rsid w:val="001A0B0F"/>
    <w:rsid w:val="001A0FB1"/>
    <w:rsid w:val="001A2536"/>
    <w:rsid w:val="001A254C"/>
    <w:rsid w:val="001A2A7F"/>
    <w:rsid w:val="001A33D0"/>
    <w:rsid w:val="001A6D0F"/>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AE1"/>
    <w:rsid w:val="001F3B0B"/>
    <w:rsid w:val="001F4D75"/>
    <w:rsid w:val="001F504E"/>
    <w:rsid w:val="001F62E4"/>
    <w:rsid w:val="001F76A8"/>
    <w:rsid w:val="001F7818"/>
    <w:rsid w:val="001F7FA9"/>
    <w:rsid w:val="00201881"/>
    <w:rsid w:val="00202247"/>
    <w:rsid w:val="00202E9C"/>
    <w:rsid w:val="00203024"/>
    <w:rsid w:val="00203EA9"/>
    <w:rsid w:val="00204153"/>
    <w:rsid w:val="00205F58"/>
    <w:rsid w:val="002060E0"/>
    <w:rsid w:val="00206112"/>
    <w:rsid w:val="00207A82"/>
    <w:rsid w:val="00207B8D"/>
    <w:rsid w:val="00210B28"/>
    <w:rsid w:val="00210BC4"/>
    <w:rsid w:val="00212B55"/>
    <w:rsid w:val="00212DAF"/>
    <w:rsid w:val="002130C9"/>
    <w:rsid w:val="00213694"/>
    <w:rsid w:val="00213C1D"/>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97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F0F"/>
    <w:rsid w:val="002A4B3F"/>
    <w:rsid w:val="002A65E6"/>
    <w:rsid w:val="002A697E"/>
    <w:rsid w:val="002A71C6"/>
    <w:rsid w:val="002A7343"/>
    <w:rsid w:val="002A754F"/>
    <w:rsid w:val="002A7689"/>
    <w:rsid w:val="002B0DF0"/>
    <w:rsid w:val="002B1387"/>
    <w:rsid w:val="002B1E4A"/>
    <w:rsid w:val="002B32AB"/>
    <w:rsid w:val="002B3B7D"/>
    <w:rsid w:val="002B3FC0"/>
    <w:rsid w:val="002B5C06"/>
    <w:rsid w:val="002B66F6"/>
    <w:rsid w:val="002B772D"/>
    <w:rsid w:val="002C067A"/>
    <w:rsid w:val="002C0EA9"/>
    <w:rsid w:val="002C1CB8"/>
    <w:rsid w:val="002C2960"/>
    <w:rsid w:val="002C2A54"/>
    <w:rsid w:val="002C302A"/>
    <w:rsid w:val="002C453D"/>
    <w:rsid w:val="002C4667"/>
    <w:rsid w:val="002C471C"/>
    <w:rsid w:val="002C6087"/>
    <w:rsid w:val="002C7560"/>
    <w:rsid w:val="002C7FD0"/>
    <w:rsid w:val="002D061B"/>
    <w:rsid w:val="002D17E4"/>
    <w:rsid w:val="002D2327"/>
    <w:rsid w:val="002D29D9"/>
    <w:rsid w:val="002D29F0"/>
    <w:rsid w:val="002D2C85"/>
    <w:rsid w:val="002D302A"/>
    <w:rsid w:val="002D3037"/>
    <w:rsid w:val="002D41B7"/>
    <w:rsid w:val="002D5F2B"/>
    <w:rsid w:val="002D7110"/>
    <w:rsid w:val="002D71A1"/>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4641"/>
    <w:rsid w:val="0030487D"/>
    <w:rsid w:val="00304B64"/>
    <w:rsid w:val="00305A8B"/>
    <w:rsid w:val="00306366"/>
    <w:rsid w:val="003068A2"/>
    <w:rsid w:val="00306E87"/>
    <w:rsid w:val="00311F46"/>
    <w:rsid w:val="00312D59"/>
    <w:rsid w:val="00313EDB"/>
    <w:rsid w:val="00314414"/>
    <w:rsid w:val="00314DA6"/>
    <w:rsid w:val="00314FD3"/>
    <w:rsid w:val="00315E78"/>
    <w:rsid w:val="00315EB8"/>
    <w:rsid w:val="0031648F"/>
    <w:rsid w:val="003167A5"/>
    <w:rsid w:val="003168E5"/>
    <w:rsid w:val="00316FAA"/>
    <w:rsid w:val="003172C1"/>
    <w:rsid w:val="0032045B"/>
    <w:rsid w:val="0032050C"/>
    <w:rsid w:val="00322A6A"/>
    <w:rsid w:val="003247F9"/>
    <w:rsid w:val="00324A62"/>
    <w:rsid w:val="003259B9"/>
    <w:rsid w:val="00325F44"/>
    <w:rsid w:val="00330810"/>
    <w:rsid w:val="00330A72"/>
    <w:rsid w:val="0033115D"/>
    <w:rsid w:val="00331E24"/>
    <w:rsid w:val="003336DF"/>
    <w:rsid w:val="00333718"/>
    <w:rsid w:val="00334167"/>
    <w:rsid w:val="00334AD3"/>
    <w:rsid w:val="003354F7"/>
    <w:rsid w:val="003359B7"/>
    <w:rsid w:val="00337A83"/>
    <w:rsid w:val="00340B84"/>
    <w:rsid w:val="00340DC0"/>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2EF"/>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D8"/>
    <w:rsid w:val="003A2F0B"/>
    <w:rsid w:val="003A2FEC"/>
    <w:rsid w:val="003A3808"/>
    <w:rsid w:val="003A4064"/>
    <w:rsid w:val="003A4834"/>
    <w:rsid w:val="003A6BB0"/>
    <w:rsid w:val="003B0A1E"/>
    <w:rsid w:val="003B153F"/>
    <w:rsid w:val="003B19A0"/>
    <w:rsid w:val="003B3D92"/>
    <w:rsid w:val="003B4065"/>
    <w:rsid w:val="003B4170"/>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2C7F"/>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01A"/>
    <w:rsid w:val="004845CD"/>
    <w:rsid w:val="004857C3"/>
    <w:rsid w:val="0048585D"/>
    <w:rsid w:val="00487DEB"/>
    <w:rsid w:val="00490283"/>
    <w:rsid w:val="004906E8"/>
    <w:rsid w:val="004908E6"/>
    <w:rsid w:val="00490CBC"/>
    <w:rsid w:val="00491836"/>
    <w:rsid w:val="00491D75"/>
    <w:rsid w:val="0049260C"/>
    <w:rsid w:val="0049275F"/>
    <w:rsid w:val="004938D7"/>
    <w:rsid w:val="0049420D"/>
    <w:rsid w:val="00494AFA"/>
    <w:rsid w:val="00494DC9"/>
    <w:rsid w:val="004969D2"/>
    <w:rsid w:val="00496E0A"/>
    <w:rsid w:val="00497818"/>
    <w:rsid w:val="004A0432"/>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5C99"/>
    <w:rsid w:val="004F63EF"/>
    <w:rsid w:val="004F655C"/>
    <w:rsid w:val="004F6C7B"/>
    <w:rsid w:val="005016E9"/>
    <w:rsid w:val="00501D1B"/>
    <w:rsid w:val="00501F28"/>
    <w:rsid w:val="005020EF"/>
    <w:rsid w:val="005025DB"/>
    <w:rsid w:val="00502DF5"/>
    <w:rsid w:val="00502ECC"/>
    <w:rsid w:val="0050351B"/>
    <w:rsid w:val="005039E0"/>
    <w:rsid w:val="00503B10"/>
    <w:rsid w:val="0050433C"/>
    <w:rsid w:val="0050590D"/>
    <w:rsid w:val="0050777B"/>
    <w:rsid w:val="005132CE"/>
    <w:rsid w:val="005138AF"/>
    <w:rsid w:val="0051430A"/>
    <w:rsid w:val="005160E8"/>
    <w:rsid w:val="0051622F"/>
    <w:rsid w:val="0051687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6A32"/>
    <w:rsid w:val="0054733A"/>
    <w:rsid w:val="0054752B"/>
    <w:rsid w:val="00547DAC"/>
    <w:rsid w:val="00550431"/>
    <w:rsid w:val="00550867"/>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BD7"/>
    <w:rsid w:val="00563419"/>
    <w:rsid w:val="00565312"/>
    <w:rsid w:val="005655C2"/>
    <w:rsid w:val="0056585E"/>
    <w:rsid w:val="00567DFC"/>
    <w:rsid w:val="00570C9A"/>
    <w:rsid w:val="005722CB"/>
    <w:rsid w:val="005726EB"/>
    <w:rsid w:val="00572A4D"/>
    <w:rsid w:val="00574EB0"/>
    <w:rsid w:val="00575883"/>
    <w:rsid w:val="00577CF4"/>
    <w:rsid w:val="00577D3E"/>
    <w:rsid w:val="00577EA1"/>
    <w:rsid w:val="00581071"/>
    <w:rsid w:val="00581938"/>
    <w:rsid w:val="00581965"/>
    <w:rsid w:val="00582767"/>
    <w:rsid w:val="00582C77"/>
    <w:rsid w:val="005854DC"/>
    <w:rsid w:val="00586B75"/>
    <w:rsid w:val="00587A03"/>
    <w:rsid w:val="00590524"/>
    <w:rsid w:val="0059090B"/>
    <w:rsid w:val="00590C0A"/>
    <w:rsid w:val="00590E4C"/>
    <w:rsid w:val="00592196"/>
    <w:rsid w:val="0059323C"/>
    <w:rsid w:val="00594759"/>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0C2"/>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1D3B"/>
    <w:rsid w:val="005E327C"/>
    <w:rsid w:val="005E3DB0"/>
    <w:rsid w:val="005E4185"/>
    <w:rsid w:val="005E4E06"/>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6121"/>
    <w:rsid w:val="00617CF9"/>
    <w:rsid w:val="00617F7F"/>
    <w:rsid w:val="00621218"/>
    <w:rsid w:val="00623A43"/>
    <w:rsid w:val="00623CA2"/>
    <w:rsid w:val="006272B6"/>
    <w:rsid w:val="0063042C"/>
    <w:rsid w:val="00633009"/>
    <w:rsid w:val="006330AE"/>
    <w:rsid w:val="00633F52"/>
    <w:rsid w:val="006344F0"/>
    <w:rsid w:val="00634F46"/>
    <w:rsid w:val="00637FAE"/>
    <w:rsid w:val="006408C3"/>
    <w:rsid w:val="00641774"/>
    <w:rsid w:val="006450B6"/>
    <w:rsid w:val="00645E5D"/>
    <w:rsid w:val="00647F79"/>
    <w:rsid w:val="00650A92"/>
    <w:rsid w:val="00651BFB"/>
    <w:rsid w:val="00651CCF"/>
    <w:rsid w:val="006524E6"/>
    <w:rsid w:val="00652F34"/>
    <w:rsid w:val="00653078"/>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8697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638"/>
    <w:rsid w:val="00710958"/>
    <w:rsid w:val="00711AB3"/>
    <w:rsid w:val="007127D2"/>
    <w:rsid w:val="00715359"/>
    <w:rsid w:val="00716073"/>
    <w:rsid w:val="007165AE"/>
    <w:rsid w:val="00716FAE"/>
    <w:rsid w:val="00717835"/>
    <w:rsid w:val="00717D44"/>
    <w:rsid w:val="007204A7"/>
    <w:rsid w:val="00720EDF"/>
    <w:rsid w:val="007226F3"/>
    <w:rsid w:val="007237E4"/>
    <w:rsid w:val="00723919"/>
    <w:rsid w:val="00725119"/>
    <w:rsid w:val="00726144"/>
    <w:rsid w:val="00726182"/>
    <w:rsid w:val="00727322"/>
    <w:rsid w:val="00727AF4"/>
    <w:rsid w:val="00731939"/>
    <w:rsid w:val="0073389D"/>
    <w:rsid w:val="00733F9C"/>
    <w:rsid w:val="007346D6"/>
    <w:rsid w:val="00734A9C"/>
    <w:rsid w:val="00735236"/>
    <w:rsid w:val="00735971"/>
    <w:rsid w:val="007363F0"/>
    <w:rsid w:val="00736962"/>
    <w:rsid w:val="00737A01"/>
    <w:rsid w:val="00737E56"/>
    <w:rsid w:val="00741F4D"/>
    <w:rsid w:val="00745244"/>
    <w:rsid w:val="00747278"/>
    <w:rsid w:val="00747831"/>
    <w:rsid w:val="0074793F"/>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43A2"/>
    <w:rsid w:val="007C6648"/>
    <w:rsid w:val="007C66D3"/>
    <w:rsid w:val="007C675D"/>
    <w:rsid w:val="007C6B8E"/>
    <w:rsid w:val="007D070C"/>
    <w:rsid w:val="007D0C42"/>
    <w:rsid w:val="007D4E7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4E2E"/>
    <w:rsid w:val="008156A3"/>
    <w:rsid w:val="00817D45"/>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58C"/>
    <w:rsid w:val="008447A3"/>
    <w:rsid w:val="008452E1"/>
    <w:rsid w:val="00845D3F"/>
    <w:rsid w:val="00846B9E"/>
    <w:rsid w:val="00850A2A"/>
    <w:rsid w:val="008518E7"/>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77C"/>
    <w:rsid w:val="00870E02"/>
    <w:rsid w:val="008713ED"/>
    <w:rsid w:val="0087162B"/>
    <w:rsid w:val="00872D8F"/>
    <w:rsid w:val="008760F0"/>
    <w:rsid w:val="008801D4"/>
    <w:rsid w:val="00880C13"/>
    <w:rsid w:val="008814B2"/>
    <w:rsid w:val="0088232A"/>
    <w:rsid w:val="008827CE"/>
    <w:rsid w:val="008829E0"/>
    <w:rsid w:val="00885E28"/>
    <w:rsid w:val="00886C75"/>
    <w:rsid w:val="00887523"/>
    <w:rsid w:val="00890926"/>
    <w:rsid w:val="00890C85"/>
    <w:rsid w:val="00890EE2"/>
    <w:rsid w:val="00896D4A"/>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7D"/>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8F7164"/>
    <w:rsid w:val="00900301"/>
    <w:rsid w:val="0090159C"/>
    <w:rsid w:val="00901671"/>
    <w:rsid w:val="00902B45"/>
    <w:rsid w:val="00903298"/>
    <w:rsid w:val="00903EE6"/>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678A"/>
    <w:rsid w:val="00936C22"/>
    <w:rsid w:val="009376B7"/>
    <w:rsid w:val="0094049B"/>
    <w:rsid w:val="009404C5"/>
    <w:rsid w:val="0094077B"/>
    <w:rsid w:val="00940D85"/>
    <w:rsid w:val="009411D2"/>
    <w:rsid w:val="00941278"/>
    <w:rsid w:val="00941333"/>
    <w:rsid w:val="00941BC0"/>
    <w:rsid w:val="00942C85"/>
    <w:rsid w:val="009457C7"/>
    <w:rsid w:val="009511B3"/>
    <w:rsid w:val="00951A4A"/>
    <w:rsid w:val="009525D1"/>
    <w:rsid w:val="009526AD"/>
    <w:rsid w:val="0095483F"/>
    <w:rsid w:val="00954C96"/>
    <w:rsid w:val="00954EFB"/>
    <w:rsid w:val="00955250"/>
    <w:rsid w:val="009570F3"/>
    <w:rsid w:val="00957105"/>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2FBE"/>
    <w:rsid w:val="00993D35"/>
    <w:rsid w:val="009946D2"/>
    <w:rsid w:val="00997E2B"/>
    <w:rsid w:val="009A14B9"/>
    <w:rsid w:val="009A250E"/>
    <w:rsid w:val="009A30B0"/>
    <w:rsid w:val="009A3313"/>
    <w:rsid w:val="009A682C"/>
    <w:rsid w:val="009A7E4E"/>
    <w:rsid w:val="009A7E8D"/>
    <w:rsid w:val="009B0399"/>
    <w:rsid w:val="009B14FB"/>
    <w:rsid w:val="009B202E"/>
    <w:rsid w:val="009B4364"/>
    <w:rsid w:val="009B4A97"/>
    <w:rsid w:val="009B4B01"/>
    <w:rsid w:val="009B50B7"/>
    <w:rsid w:val="009B59DE"/>
    <w:rsid w:val="009B6E79"/>
    <w:rsid w:val="009B7A30"/>
    <w:rsid w:val="009B7D96"/>
    <w:rsid w:val="009C2A9B"/>
    <w:rsid w:val="009C3A99"/>
    <w:rsid w:val="009C4D05"/>
    <w:rsid w:val="009C5218"/>
    <w:rsid w:val="009C53B3"/>
    <w:rsid w:val="009C5AA9"/>
    <w:rsid w:val="009C65F9"/>
    <w:rsid w:val="009C69EC"/>
    <w:rsid w:val="009C7BC4"/>
    <w:rsid w:val="009C7C7C"/>
    <w:rsid w:val="009D1083"/>
    <w:rsid w:val="009D1189"/>
    <w:rsid w:val="009D2B6D"/>
    <w:rsid w:val="009D3951"/>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50C0"/>
    <w:rsid w:val="00A05445"/>
    <w:rsid w:val="00A05F76"/>
    <w:rsid w:val="00A06A3B"/>
    <w:rsid w:val="00A10C28"/>
    <w:rsid w:val="00A11911"/>
    <w:rsid w:val="00A122BE"/>
    <w:rsid w:val="00A14C6B"/>
    <w:rsid w:val="00A20C99"/>
    <w:rsid w:val="00A2134E"/>
    <w:rsid w:val="00A216BF"/>
    <w:rsid w:val="00A2259C"/>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36F"/>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3E9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2DC2"/>
    <w:rsid w:val="00A83B58"/>
    <w:rsid w:val="00A84C98"/>
    <w:rsid w:val="00A85E8F"/>
    <w:rsid w:val="00A86874"/>
    <w:rsid w:val="00A86FFE"/>
    <w:rsid w:val="00A9014E"/>
    <w:rsid w:val="00A9032D"/>
    <w:rsid w:val="00A923C0"/>
    <w:rsid w:val="00A937FD"/>
    <w:rsid w:val="00A948EE"/>
    <w:rsid w:val="00A959C3"/>
    <w:rsid w:val="00A95D5E"/>
    <w:rsid w:val="00A96355"/>
    <w:rsid w:val="00A97D1B"/>
    <w:rsid w:val="00A97FC3"/>
    <w:rsid w:val="00AA0E0E"/>
    <w:rsid w:val="00AA1322"/>
    <w:rsid w:val="00AA4518"/>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2F49"/>
    <w:rsid w:val="00AC3984"/>
    <w:rsid w:val="00AC3B38"/>
    <w:rsid w:val="00AC3CCF"/>
    <w:rsid w:val="00AC4405"/>
    <w:rsid w:val="00AC5075"/>
    <w:rsid w:val="00AC5434"/>
    <w:rsid w:val="00AC5E41"/>
    <w:rsid w:val="00AC60BD"/>
    <w:rsid w:val="00AC685E"/>
    <w:rsid w:val="00AC6B04"/>
    <w:rsid w:val="00AC7362"/>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442"/>
    <w:rsid w:val="00B33791"/>
    <w:rsid w:val="00B33E7D"/>
    <w:rsid w:val="00B36CC7"/>
    <w:rsid w:val="00B36FF2"/>
    <w:rsid w:val="00B37295"/>
    <w:rsid w:val="00B404D0"/>
    <w:rsid w:val="00B412D8"/>
    <w:rsid w:val="00B41C88"/>
    <w:rsid w:val="00B42AD7"/>
    <w:rsid w:val="00B438B0"/>
    <w:rsid w:val="00B44DE8"/>
    <w:rsid w:val="00B4541F"/>
    <w:rsid w:val="00B467AF"/>
    <w:rsid w:val="00B46AF4"/>
    <w:rsid w:val="00B50EE0"/>
    <w:rsid w:val="00B53482"/>
    <w:rsid w:val="00B5592C"/>
    <w:rsid w:val="00B56057"/>
    <w:rsid w:val="00B57008"/>
    <w:rsid w:val="00B601C3"/>
    <w:rsid w:val="00B603B2"/>
    <w:rsid w:val="00B60994"/>
    <w:rsid w:val="00B60D92"/>
    <w:rsid w:val="00B6293B"/>
    <w:rsid w:val="00B63237"/>
    <w:rsid w:val="00B63755"/>
    <w:rsid w:val="00B67B69"/>
    <w:rsid w:val="00B67FFC"/>
    <w:rsid w:val="00B70DBA"/>
    <w:rsid w:val="00B70E5C"/>
    <w:rsid w:val="00B716A9"/>
    <w:rsid w:val="00B719EB"/>
    <w:rsid w:val="00B726C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3D9F"/>
    <w:rsid w:val="00B94A16"/>
    <w:rsid w:val="00B9642B"/>
    <w:rsid w:val="00BA0076"/>
    <w:rsid w:val="00BA0BCD"/>
    <w:rsid w:val="00BA0CCE"/>
    <w:rsid w:val="00BA1F97"/>
    <w:rsid w:val="00BA423A"/>
    <w:rsid w:val="00BA4BE7"/>
    <w:rsid w:val="00BA4D47"/>
    <w:rsid w:val="00BA4E29"/>
    <w:rsid w:val="00BA5141"/>
    <w:rsid w:val="00BA6895"/>
    <w:rsid w:val="00BA6E9D"/>
    <w:rsid w:val="00BA7029"/>
    <w:rsid w:val="00BA76CC"/>
    <w:rsid w:val="00BA77CD"/>
    <w:rsid w:val="00BA7BF8"/>
    <w:rsid w:val="00BB01A0"/>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0CE3"/>
    <w:rsid w:val="00C31587"/>
    <w:rsid w:val="00C32855"/>
    <w:rsid w:val="00C33932"/>
    <w:rsid w:val="00C372C0"/>
    <w:rsid w:val="00C410C8"/>
    <w:rsid w:val="00C41509"/>
    <w:rsid w:val="00C42D86"/>
    <w:rsid w:val="00C4462E"/>
    <w:rsid w:val="00C44DA5"/>
    <w:rsid w:val="00C45422"/>
    <w:rsid w:val="00C45C32"/>
    <w:rsid w:val="00C477D8"/>
    <w:rsid w:val="00C507FB"/>
    <w:rsid w:val="00C51EC0"/>
    <w:rsid w:val="00C525E1"/>
    <w:rsid w:val="00C5437F"/>
    <w:rsid w:val="00C569F0"/>
    <w:rsid w:val="00C5717E"/>
    <w:rsid w:val="00C60C05"/>
    <w:rsid w:val="00C618F1"/>
    <w:rsid w:val="00C63369"/>
    <w:rsid w:val="00C64D50"/>
    <w:rsid w:val="00C66057"/>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977C0"/>
    <w:rsid w:val="00CA06B3"/>
    <w:rsid w:val="00CA0F77"/>
    <w:rsid w:val="00CA294F"/>
    <w:rsid w:val="00CA305F"/>
    <w:rsid w:val="00CA3325"/>
    <w:rsid w:val="00CA3582"/>
    <w:rsid w:val="00CA4C90"/>
    <w:rsid w:val="00CA7797"/>
    <w:rsid w:val="00CA7A31"/>
    <w:rsid w:val="00CB0A38"/>
    <w:rsid w:val="00CB117B"/>
    <w:rsid w:val="00CB20C1"/>
    <w:rsid w:val="00CB30A1"/>
    <w:rsid w:val="00CB5EBE"/>
    <w:rsid w:val="00CB702A"/>
    <w:rsid w:val="00CB7663"/>
    <w:rsid w:val="00CB7C8E"/>
    <w:rsid w:val="00CB7E47"/>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122F"/>
    <w:rsid w:val="00D21A10"/>
    <w:rsid w:val="00D2220F"/>
    <w:rsid w:val="00D22543"/>
    <w:rsid w:val="00D2308B"/>
    <w:rsid w:val="00D26CA6"/>
    <w:rsid w:val="00D27132"/>
    <w:rsid w:val="00D30D32"/>
    <w:rsid w:val="00D316C3"/>
    <w:rsid w:val="00D31953"/>
    <w:rsid w:val="00D31F44"/>
    <w:rsid w:val="00D32CB9"/>
    <w:rsid w:val="00D33289"/>
    <w:rsid w:val="00D3375B"/>
    <w:rsid w:val="00D3496E"/>
    <w:rsid w:val="00D34FA8"/>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16DB"/>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5CF6"/>
    <w:rsid w:val="00E0742D"/>
    <w:rsid w:val="00E07EF3"/>
    <w:rsid w:val="00E11A57"/>
    <w:rsid w:val="00E134BA"/>
    <w:rsid w:val="00E135D9"/>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034A"/>
    <w:rsid w:val="00E326F1"/>
    <w:rsid w:val="00E3566D"/>
    <w:rsid w:val="00E41631"/>
    <w:rsid w:val="00E42208"/>
    <w:rsid w:val="00E42788"/>
    <w:rsid w:val="00E4456C"/>
    <w:rsid w:val="00E4541E"/>
    <w:rsid w:val="00E456CF"/>
    <w:rsid w:val="00E45C50"/>
    <w:rsid w:val="00E45DE1"/>
    <w:rsid w:val="00E479DC"/>
    <w:rsid w:val="00E507F5"/>
    <w:rsid w:val="00E50F27"/>
    <w:rsid w:val="00E52426"/>
    <w:rsid w:val="00E52664"/>
    <w:rsid w:val="00E52E3B"/>
    <w:rsid w:val="00E532ED"/>
    <w:rsid w:val="00E53433"/>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59F0"/>
    <w:rsid w:val="00E97346"/>
    <w:rsid w:val="00EA04BD"/>
    <w:rsid w:val="00EA11E8"/>
    <w:rsid w:val="00EA12B8"/>
    <w:rsid w:val="00EA2365"/>
    <w:rsid w:val="00EA247C"/>
    <w:rsid w:val="00EA251C"/>
    <w:rsid w:val="00EA3F06"/>
    <w:rsid w:val="00EA6876"/>
    <w:rsid w:val="00EA7BD6"/>
    <w:rsid w:val="00EB060A"/>
    <w:rsid w:val="00EB1798"/>
    <w:rsid w:val="00EB1812"/>
    <w:rsid w:val="00EB1EA0"/>
    <w:rsid w:val="00EB2506"/>
    <w:rsid w:val="00EB2F1C"/>
    <w:rsid w:val="00EB3537"/>
    <w:rsid w:val="00EB5B98"/>
    <w:rsid w:val="00EB5FF5"/>
    <w:rsid w:val="00EB7772"/>
    <w:rsid w:val="00EC009E"/>
    <w:rsid w:val="00EC07F1"/>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3EF9"/>
    <w:rsid w:val="00ED5FAB"/>
    <w:rsid w:val="00ED6208"/>
    <w:rsid w:val="00EE080E"/>
    <w:rsid w:val="00EE0CF2"/>
    <w:rsid w:val="00EE2601"/>
    <w:rsid w:val="00EE2919"/>
    <w:rsid w:val="00EE387B"/>
    <w:rsid w:val="00EE39D1"/>
    <w:rsid w:val="00EE5FFA"/>
    <w:rsid w:val="00EF0F82"/>
    <w:rsid w:val="00EF1583"/>
    <w:rsid w:val="00EF1B33"/>
    <w:rsid w:val="00EF28D8"/>
    <w:rsid w:val="00EF4392"/>
    <w:rsid w:val="00EF5C9C"/>
    <w:rsid w:val="00F005C6"/>
    <w:rsid w:val="00F00888"/>
    <w:rsid w:val="00F00BB9"/>
    <w:rsid w:val="00F00F2D"/>
    <w:rsid w:val="00F0115F"/>
    <w:rsid w:val="00F01B4F"/>
    <w:rsid w:val="00F0292D"/>
    <w:rsid w:val="00F05539"/>
    <w:rsid w:val="00F05698"/>
    <w:rsid w:val="00F05ADC"/>
    <w:rsid w:val="00F062AF"/>
    <w:rsid w:val="00F06B72"/>
    <w:rsid w:val="00F105D5"/>
    <w:rsid w:val="00F1150B"/>
    <w:rsid w:val="00F1218D"/>
    <w:rsid w:val="00F161E3"/>
    <w:rsid w:val="00F164D4"/>
    <w:rsid w:val="00F16E77"/>
    <w:rsid w:val="00F2297C"/>
    <w:rsid w:val="00F2441B"/>
    <w:rsid w:val="00F248ED"/>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4E5"/>
    <w:rsid w:val="00F7079F"/>
    <w:rsid w:val="00F7090C"/>
    <w:rsid w:val="00F70BCD"/>
    <w:rsid w:val="00F7295B"/>
    <w:rsid w:val="00F72CB9"/>
    <w:rsid w:val="00F733C3"/>
    <w:rsid w:val="00F73574"/>
    <w:rsid w:val="00F73DFF"/>
    <w:rsid w:val="00F744C0"/>
    <w:rsid w:val="00F74C24"/>
    <w:rsid w:val="00F77E4F"/>
    <w:rsid w:val="00F81286"/>
    <w:rsid w:val="00F81ACE"/>
    <w:rsid w:val="00F828CA"/>
    <w:rsid w:val="00F829A7"/>
    <w:rsid w:val="00F82B12"/>
    <w:rsid w:val="00F833EA"/>
    <w:rsid w:val="00F84930"/>
    <w:rsid w:val="00F85048"/>
    <w:rsid w:val="00F85892"/>
    <w:rsid w:val="00F85C4B"/>
    <w:rsid w:val="00F85CA7"/>
    <w:rsid w:val="00F85D6B"/>
    <w:rsid w:val="00F862F3"/>
    <w:rsid w:val="00F8679B"/>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5995"/>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255"/>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473014">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0786724">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451850">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217238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0518740">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18496566">
      <w:bodyDiv w:val="1"/>
      <w:marLeft w:val="0"/>
      <w:marRight w:val="0"/>
      <w:marTop w:val="0"/>
      <w:marBottom w:val="0"/>
      <w:divBdr>
        <w:top w:val="none" w:sz="0" w:space="0" w:color="auto"/>
        <w:left w:val="none" w:sz="0" w:space="0" w:color="auto"/>
        <w:bottom w:val="none" w:sz="0" w:space="0" w:color="auto"/>
        <w:right w:val="none" w:sz="0" w:space="0" w:color="auto"/>
      </w:divBdr>
    </w:div>
    <w:div w:id="120464088">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309755">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3355680">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6827227">
      <w:bodyDiv w:val="1"/>
      <w:marLeft w:val="0"/>
      <w:marRight w:val="0"/>
      <w:marTop w:val="0"/>
      <w:marBottom w:val="0"/>
      <w:divBdr>
        <w:top w:val="none" w:sz="0" w:space="0" w:color="auto"/>
        <w:left w:val="none" w:sz="0" w:space="0" w:color="auto"/>
        <w:bottom w:val="none" w:sz="0" w:space="0" w:color="auto"/>
        <w:right w:val="none" w:sz="0" w:space="0" w:color="auto"/>
      </w:divBdr>
    </w:div>
    <w:div w:id="129059098">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7916124">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8835620">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498624">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10117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1866343">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1420614">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082837">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317864">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8630527">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19306882">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6179852">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654380">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6731787">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3506111">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8799529">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79861004">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3625432">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495923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4641233">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488753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081116">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2748069">
      <w:bodyDiv w:val="1"/>
      <w:marLeft w:val="0"/>
      <w:marRight w:val="0"/>
      <w:marTop w:val="0"/>
      <w:marBottom w:val="0"/>
      <w:divBdr>
        <w:top w:val="none" w:sz="0" w:space="0" w:color="auto"/>
        <w:left w:val="none" w:sz="0" w:space="0" w:color="auto"/>
        <w:bottom w:val="none" w:sz="0" w:space="0" w:color="auto"/>
        <w:right w:val="none" w:sz="0" w:space="0" w:color="auto"/>
      </w:divBdr>
    </w:div>
    <w:div w:id="456684420">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89904712">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2020082">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5873392">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463961">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252818">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15725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394197">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6548827">
      <w:bodyDiv w:val="1"/>
      <w:marLeft w:val="0"/>
      <w:marRight w:val="0"/>
      <w:marTop w:val="0"/>
      <w:marBottom w:val="0"/>
      <w:divBdr>
        <w:top w:val="none" w:sz="0" w:space="0" w:color="auto"/>
        <w:left w:val="none" w:sz="0" w:space="0" w:color="auto"/>
        <w:bottom w:val="none" w:sz="0" w:space="0" w:color="auto"/>
        <w:right w:val="none" w:sz="0" w:space="0" w:color="auto"/>
      </w:divBdr>
    </w:div>
    <w:div w:id="576985590">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28514598">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356070">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0328422">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581134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1978860">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1391876">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3046124">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419252">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2573097">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30580">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391561">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420334">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000893">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300826">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8009720">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403818">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5502749">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3922278">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168549">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2997712">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773796">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3434204">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3532579">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6636815">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039029">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401705">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452291">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08237">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619351">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4247091">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3626">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16058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67573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5947405">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5241927">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171279">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759782">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442762">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0309940">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2658984">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6228636">
      <w:bodyDiv w:val="1"/>
      <w:marLeft w:val="0"/>
      <w:marRight w:val="0"/>
      <w:marTop w:val="0"/>
      <w:marBottom w:val="0"/>
      <w:divBdr>
        <w:top w:val="none" w:sz="0" w:space="0" w:color="auto"/>
        <w:left w:val="none" w:sz="0" w:space="0" w:color="auto"/>
        <w:bottom w:val="none" w:sz="0" w:space="0" w:color="auto"/>
        <w:right w:val="none" w:sz="0" w:space="0" w:color="auto"/>
      </w:divBdr>
    </w:div>
    <w:div w:id="1268196923">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0338356">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3824089">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09435909">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13099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2947166">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68484548">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399547551">
      <w:bodyDiv w:val="1"/>
      <w:marLeft w:val="0"/>
      <w:marRight w:val="0"/>
      <w:marTop w:val="0"/>
      <w:marBottom w:val="0"/>
      <w:divBdr>
        <w:top w:val="none" w:sz="0" w:space="0" w:color="auto"/>
        <w:left w:val="none" w:sz="0" w:space="0" w:color="auto"/>
        <w:bottom w:val="none" w:sz="0" w:space="0" w:color="auto"/>
        <w:right w:val="none" w:sz="0" w:space="0" w:color="auto"/>
      </w:divBdr>
    </w:div>
    <w:div w:id="1400707603">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5229441">
      <w:bodyDiv w:val="1"/>
      <w:marLeft w:val="0"/>
      <w:marRight w:val="0"/>
      <w:marTop w:val="0"/>
      <w:marBottom w:val="0"/>
      <w:divBdr>
        <w:top w:val="none" w:sz="0" w:space="0" w:color="auto"/>
        <w:left w:val="none" w:sz="0" w:space="0" w:color="auto"/>
        <w:bottom w:val="none" w:sz="0" w:space="0" w:color="auto"/>
        <w:right w:val="none" w:sz="0" w:space="0" w:color="auto"/>
      </w:divBdr>
    </w:div>
    <w:div w:id="1425301989">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78489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5514691">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229926">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070422">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6117653">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4776302">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5409041">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737999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3317200">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362139">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6880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2885059">
      <w:bodyDiv w:val="1"/>
      <w:marLeft w:val="0"/>
      <w:marRight w:val="0"/>
      <w:marTop w:val="0"/>
      <w:marBottom w:val="0"/>
      <w:divBdr>
        <w:top w:val="none" w:sz="0" w:space="0" w:color="auto"/>
        <w:left w:val="none" w:sz="0" w:space="0" w:color="auto"/>
        <w:bottom w:val="none" w:sz="0" w:space="0" w:color="auto"/>
        <w:right w:val="none" w:sz="0" w:space="0" w:color="auto"/>
      </w:divBdr>
    </w:div>
    <w:div w:id="1623195900">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3712717">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38563646">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2924589">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102487">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38196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6933441">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7685251">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2729947">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6661673">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5786069">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8286251">
      <w:bodyDiv w:val="1"/>
      <w:marLeft w:val="0"/>
      <w:marRight w:val="0"/>
      <w:marTop w:val="0"/>
      <w:marBottom w:val="0"/>
      <w:divBdr>
        <w:top w:val="none" w:sz="0" w:space="0" w:color="auto"/>
        <w:left w:val="none" w:sz="0" w:space="0" w:color="auto"/>
        <w:bottom w:val="none" w:sz="0" w:space="0" w:color="auto"/>
        <w:right w:val="none" w:sz="0" w:space="0" w:color="auto"/>
      </w:divBdr>
    </w:div>
    <w:div w:id="173836324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06654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0887254">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069648">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565452">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2843776">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480042">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6898218">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082851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6460040">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305424">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1841457">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1867411">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4851612">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79968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499379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7613876">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7323693">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16441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3972590">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410748">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374709">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603001">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07146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083700">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417867">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176843">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1058">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8965173">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46715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6417618">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56393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0605712">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503184">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image" Target="media/image57.png"/><Relationship Id="rId138" Type="http://schemas.openxmlformats.org/officeDocument/2006/relationships/image" Target="media/image109.svg"/><Relationship Id="rId159" Type="http://schemas.openxmlformats.org/officeDocument/2006/relationships/image" Target="media/image130.png"/><Relationship Id="rId170" Type="http://schemas.openxmlformats.org/officeDocument/2006/relationships/image" Target="media/image141.svg"/><Relationship Id="rId191" Type="http://schemas.openxmlformats.org/officeDocument/2006/relationships/image" Target="media/image162.png"/><Relationship Id="rId205" Type="http://schemas.openxmlformats.org/officeDocument/2006/relationships/footer" Target="footer4.xml"/><Relationship Id="rId16" Type="http://schemas.openxmlformats.org/officeDocument/2006/relationships/header" Target="header1.xml"/><Relationship Id="rId107" Type="http://schemas.openxmlformats.org/officeDocument/2006/relationships/image" Target="media/image78.png"/><Relationship Id="rId11" Type="http://schemas.openxmlformats.org/officeDocument/2006/relationships/hyperlink" Target="http://www.iso.org" TargetMode="External"/><Relationship Id="rId32" Type="http://schemas.openxmlformats.org/officeDocument/2006/relationships/image" Target="media/image9.gif"/><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gif"/><Relationship Id="rId79" Type="http://schemas.openxmlformats.org/officeDocument/2006/relationships/hyperlink" Target="https://en.wikipedia.org/wiki/Nut_(hardware)" TargetMode="External"/><Relationship Id="rId102" Type="http://schemas.openxmlformats.org/officeDocument/2006/relationships/image" Target="media/image75.png"/><Relationship Id="rId123" Type="http://schemas.openxmlformats.org/officeDocument/2006/relationships/image" Target="media/image94.png"/><Relationship Id="rId128" Type="http://schemas.openxmlformats.org/officeDocument/2006/relationships/image" Target="media/image99.png"/><Relationship Id="rId144" Type="http://schemas.openxmlformats.org/officeDocument/2006/relationships/image" Target="media/image115.svg"/><Relationship Id="rId149" Type="http://schemas.openxmlformats.org/officeDocument/2006/relationships/image" Target="media/image120.png"/><Relationship Id="rId5" Type="http://schemas.openxmlformats.org/officeDocument/2006/relationships/numbering" Target="numbering.xml"/><Relationship Id="rId90" Type="http://schemas.openxmlformats.org/officeDocument/2006/relationships/image" Target="media/image63.png"/><Relationship Id="rId95" Type="http://schemas.openxmlformats.org/officeDocument/2006/relationships/image" Target="media/image68.png"/><Relationship Id="rId160" Type="http://schemas.openxmlformats.org/officeDocument/2006/relationships/image" Target="media/image131.svg"/><Relationship Id="rId165" Type="http://schemas.openxmlformats.org/officeDocument/2006/relationships/image" Target="media/image136.png"/><Relationship Id="rId181" Type="http://schemas.openxmlformats.org/officeDocument/2006/relationships/image" Target="media/image152.png"/><Relationship Id="rId186" Type="http://schemas.openxmlformats.org/officeDocument/2006/relationships/image" Target="media/image157.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4.gif"/><Relationship Id="rId118" Type="http://schemas.openxmlformats.org/officeDocument/2006/relationships/image" Target="media/image89.png"/><Relationship Id="rId134" Type="http://schemas.openxmlformats.org/officeDocument/2006/relationships/image" Target="media/image105.svg"/><Relationship Id="rId139" Type="http://schemas.openxmlformats.org/officeDocument/2006/relationships/image" Target="media/image110.png"/><Relationship Id="rId80" Type="http://schemas.openxmlformats.org/officeDocument/2006/relationships/image" Target="media/image55.png"/><Relationship Id="rId85" Type="http://schemas.openxmlformats.org/officeDocument/2006/relationships/image" Target="media/image58.png"/><Relationship Id="rId150" Type="http://schemas.openxmlformats.org/officeDocument/2006/relationships/image" Target="media/image121.svg"/><Relationship Id="rId155" Type="http://schemas.openxmlformats.org/officeDocument/2006/relationships/image" Target="media/image126.png"/><Relationship Id="rId171" Type="http://schemas.openxmlformats.org/officeDocument/2006/relationships/image" Target="media/image142.png"/><Relationship Id="rId176" Type="http://schemas.openxmlformats.org/officeDocument/2006/relationships/image" Target="media/image147.svg"/><Relationship Id="rId192" Type="http://schemas.openxmlformats.org/officeDocument/2006/relationships/image" Target="media/image163.png"/><Relationship Id="rId197" Type="http://schemas.openxmlformats.org/officeDocument/2006/relationships/image" Target="media/image168.jpeg"/><Relationship Id="rId206" Type="http://schemas.openxmlformats.org/officeDocument/2006/relationships/fontTable" Target="fontTable.xml"/><Relationship Id="rId201" Type="http://schemas.openxmlformats.org/officeDocument/2006/relationships/image" Target="media/image172.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hyperlink" Target="https://upload.wikimedia.org/wikipedia/commons/0/03/Hairpin_clip.png" TargetMode="External"/><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11.svg"/><Relationship Id="rId145" Type="http://schemas.openxmlformats.org/officeDocument/2006/relationships/image" Target="media/image116.png"/><Relationship Id="rId161" Type="http://schemas.openxmlformats.org/officeDocument/2006/relationships/image" Target="media/image132.png"/><Relationship Id="rId166" Type="http://schemas.openxmlformats.org/officeDocument/2006/relationships/image" Target="media/image137.svg"/><Relationship Id="rId182" Type="http://schemas.openxmlformats.org/officeDocument/2006/relationships/image" Target="media/image153.png"/><Relationship Id="rId187"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6.png"/><Relationship Id="rId86" Type="http://schemas.openxmlformats.org/officeDocument/2006/relationships/image" Target="media/image59.png"/><Relationship Id="rId130" Type="http://schemas.openxmlformats.org/officeDocument/2006/relationships/image" Target="media/image101.png"/><Relationship Id="rId135" Type="http://schemas.openxmlformats.org/officeDocument/2006/relationships/image" Target="media/image106.png"/><Relationship Id="rId151" Type="http://schemas.openxmlformats.org/officeDocument/2006/relationships/image" Target="media/image122.png"/><Relationship Id="rId156" Type="http://schemas.openxmlformats.org/officeDocument/2006/relationships/image" Target="media/image127.svg"/><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43.svg"/><Relationship Id="rId193" Type="http://schemas.openxmlformats.org/officeDocument/2006/relationships/image" Target="media/image164.png"/><Relationship Id="rId202" Type="http://schemas.openxmlformats.org/officeDocument/2006/relationships/image" Target="media/image173.png"/><Relationship Id="rId207" Type="http://schemas.microsoft.com/office/2011/relationships/people" Target="people.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80.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0.png"/><Relationship Id="rId104" Type="http://schemas.openxmlformats.org/officeDocument/2006/relationships/image" Target="media/image76.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2.png"/><Relationship Id="rId146" Type="http://schemas.openxmlformats.org/officeDocument/2006/relationships/image" Target="media/image117.svg"/><Relationship Id="rId167" Type="http://schemas.openxmlformats.org/officeDocument/2006/relationships/image" Target="media/image138.png"/><Relationship Id="rId188" Type="http://schemas.openxmlformats.org/officeDocument/2006/relationships/image" Target="media/image159.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5.png"/><Relationship Id="rId162" Type="http://schemas.openxmlformats.org/officeDocument/2006/relationships/image" Target="media/image133.svg"/><Relationship Id="rId183" Type="http://schemas.openxmlformats.org/officeDocument/2006/relationships/image" Target="media/image154.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0.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svg"/><Relationship Id="rId157" Type="http://schemas.openxmlformats.org/officeDocument/2006/relationships/image" Target="media/image128.png"/><Relationship Id="rId178" Type="http://schemas.openxmlformats.org/officeDocument/2006/relationships/image" Target="media/image149.svg"/><Relationship Id="rId61" Type="http://schemas.openxmlformats.org/officeDocument/2006/relationships/image" Target="media/image37.png"/><Relationship Id="rId82" Type="http://schemas.openxmlformats.org/officeDocument/2006/relationships/hyperlink" Target="http://creativecommons.org/licenses/by-sa/3.0/" TargetMode="External"/><Relationship Id="rId152" Type="http://schemas.openxmlformats.org/officeDocument/2006/relationships/image" Target="media/image123.svg"/><Relationship Id="rId173" Type="http://schemas.openxmlformats.org/officeDocument/2006/relationships/image" Target="media/image144.png"/><Relationship Id="rId194" Type="http://schemas.openxmlformats.org/officeDocument/2006/relationships/image" Target="media/image165.png"/><Relationship Id="rId199" Type="http://schemas.openxmlformats.org/officeDocument/2006/relationships/image" Target="media/image170.png"/><Relationship Id="rId203" Type="http://schemas.openxmlformats.org/officeDocument/2006/relationships/image" Target="media/image174.svg"/><Relationship Id="rId208" Type="http://schemas.openxmlformats.org/officeDocument/2006/relationships/theme" Target="theme/theme1.xml"/><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73.png"/><Relationship Id="rId105" Type="http://schemas.openxmlformats.org/officeDocument/2006/relationships/hyperlink" Target="https://creativecommons.org/licenses/by-sa/3.0" TargetMode="External"/><Relationship Id="rId126" Type="http://schemas.openxmlformats.org/officeDocument/2006/relationships/image" Target="media/image97.png"/><Relationship Id="rId147" Type="http://schemas.openxmlformats.org/officeDocument/2006/relationships/image" Target="media/image118.png"/><Relationship Id="rId168" Type="http://schemas.openxmlformats.org/officeDocument/2006/relationships/image" Target="media/image139.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2.png"/><Relationship Id="rId142" Type="http://schemas.openxmlformats.org/officeDocument/2006/relationships/image" Target="media/image113.svg"/><Relationship Id="rId163" Type="http://schemas.openxmlformats.org/officeDocument/2006/relationships/image" Target="media/image134.png"/><Relationship Id="rId184" Type="http://schemas.openxmlformats.org/officeDocument/2006/relationships/image" Target="media/image155.png"/><Relationship Id="rId189" Type="http://schemas.openxmlformats.org/officeDocument/2006/relationships/image" Target="media/image160.png"/><Relationship Id="rId3" Type="http://schemas.openxmlformats.org/officeDocument/2006/relationships/customXml" Target="../customXml/item3.xml"/><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9.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hyperlink" Target="https://creativecommons.org/licenses/by-sa/3.0" TargetMode="External"/><Relationship Id="rId88" Type="http://schemas.openxmlformats.org/officeDocument/2006/relationships/image" Target="media/image61.png"/><Relationship Id="rId111" Type="http://schemas.openxmlformats.org/officeDocument/2006/relationships/image" Target="media/image82.jpeg"/><Relationship Id="rId132" Type="http://schemas.openxmlformats.org/officeDocument/2006/relationships/image" Target="media/image103.png"/><Relationship Id="rId153" Type="http://schemas.openxmlformats.org/officeDocument/2006/relationships/image" Target="media/image124.png"/><Relationship Id="rId174" Type="http://schemas.openxmlformats.org/officeDocument/2006/relationships/image" Target="media/image145.svg"/><Relationship Id="rId179" Type="http://schemas.openxmlformats.org/officeDocument/2006/relationships/image" Target="media/image150.png"/><Relationship Id="rId195" Type="http://schemas.openxmlformats.org/officeDocument/2006/relationships/image" Target="media/image166.png"/><Relationship Id="rId190" Type="http://schemas.openxmlformats.org/officeDocument/2006/relationships/image" Target="media/image161.png"/><Relationship Id="rId204" Type="http://schemas.openxmlformats.org/officeDocument/2006/relationships/footer" Target="footer3.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3.png"/><Relationship Id="rId143" Type="http://schemas.openxmlformats.org/officeDocument/2006/relationships/image" Target="media/image114.png"/><Relationship Id="rId148" Type="http://schemas.openxmlformats.org/officeDocument/2006/relationships/image" Target="media/image119.svg"/><Relationship Id="rId164" Type="http://schemas.openxmlformats.org/officeDocument/2006/relationships/image" Target="media/image135.svg"/><Relationship Id="rId169" Type="http://schemas.openxmlformats.org/officeDocument/2006/relationships/image" Target="media/image140.png"/><Relationship Id="rId185" Type="http://schemas.openxmlformats.org/officeDocument/2006/relationships/image" Target="media/image156.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1.sv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2.png"/><Relationship Id="rId112" Type="http://schemas.openxmlformats.org/officeDocument/2006/relationships/image" Target="media/image83.jpeg"/><Relationship Id="rId133" Type="http://schemas.openxmlformats.org/officeDocument/2006/relationships/image" Target="media/image104.png"/><Relationship Id="rId154" Type="http://schemas.openxmlformats.org/officeDocument/2006/relationships/image" Target="media/image125.svg"/><Relationship Id="rId175" Type="http://schemas.openxmlformats.org/officeDocument/2006/relationships/image" Target="media/image146.png"/><Relationship Id="rId196" Type="http://schemas.openxmlformats.org/officeDocument/2006/relationships/image" Target="media/image167.png"/><Relationship Id="rId200" Type="http://schemas.openxmlformats.org/officeDocument/2006/relationships/image" Target="media/image17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
    <b:Tag>MEDINA8307_with_xMCF</b:Tag>
    <b:SourceType>Report</b:SourceType>
    <b:Author>
      <b:Author>
        <b:Corporate>T-Systems International GmbH</b:Corporate>
      </b:Author>
    </b:Author>
    <b:Title>MEDINA 8.3.0.7 includes prototypic export of χMCF files</b:Title>
    <b:Year>2011-04-07</b:Year>
    <b:City>Leinfelden-Echterdingen, Germany</b:City>
    <b:LCID>en-US</b:LCID>
    <b:RefOrder>19</b:RefOrder>
  </b:Source>
  <b:Source>
    <b:Tag>Bet08</b:Tag>
    <b:SourceType>Report</b:SourceType>
    <b:Guid>{F89B494C-5425-4BBA-97B8-DCED2DDA0DE7}</b:Guid>
    <b:Author>
      <b:Author>
        <b:Corporate>Beta CAE System S.A.</b:Corporate>
      </b:Author>
    </b:Author>
    <b:Title>χMCF pilot in ANSA</b:Title>
    <b:Year>2008</b:Year>
    <b:City>Thessaloniki, Greece</b:City>
    <b:LCID>en-GB</b:LCID>
    <b:RefOrder>18</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 Germany</b:City>
    <b:URL>https://en.vda.de/en/services/Publications/xmcf.html</b:URL>
    <b:LCID>en-GB</b:LCID>
    <b:RefOrder>25</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 Germany</b:City>
    <b:LCID>en-GB</b:LCID>
    <b:RefOrder>27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 Germany</b:City>
    <b:Author>
      <b:Author>
        <b:NameList>
          <b:Person>
            <b:Last>FAT-AK25</b:Last>
          </b:Person>
        </b:NameList>
      </b:Author>
    </b:Author>
    <b:LCID>en-GB</b:LCID>
    <b:RefOrder>26</b:RefOrder>
  </b:Source>
  <b:Source>
    <b:Tag>CF+GZ+MW_NAFEMSDACH2016_xMCF</b:Tag>
    <b:SourceType>ConferenceProceedings</b:SourceType>
    <b:Title>χMCF zur Dokumentation von Fügeinformationen im PLM</b:Title>
    <b:Year>Apr. 2016</b:Year>
    <b:City>Bamberg, Germany</b:City>
    <b:LCID>de-DE</b:LCID>
    <b:Author>
      <b:Author>
        <b:NameList>
          <b:Person>
            <b:Last>Franke (PROSTEP AG)</b:Last>
            <b:First>Carsten</b:First>
          </b:Person>
          <b:Person>
            <b:Last>Zhang (Volkswagen AG)</b:Last>
            <b:First>Genbao</b:First>
          </b:Person>
          <b:Person>
            <b:Last>Weinert (Ford Germany)</b:Last>
            <b:First>Matthias</b:First>
          </b:Person>
        </b:NameList>
      </b:Author>
    </b:Author>
    <b:ConferenceName>Deutschsprachige NAFEMS Konferenz 2016: Berechnung und Simulation – Anwendungen, Entwicklungen, Trends</b:ConferenceName>
    <b:URL>https://www.nafems.org/publications/resource_center/c_apr_16_dach_29_2/</b:URL>
    <b:RefOrder>22</b:RefOrder>
  </b:Source>
  <b:Source>
    <b:Tag>CF+GZ+MW_NAFEMSSPDM2015_xMCF</b:Tag>
    <b:SourceType>ConferenceProceedings</b:SourceType>
    <b:Title>χMCF – Standard for Documenting Connection Information … and how SPDM can benefit</b:Title>
    <b:Year>Dec. 2015</b:Year>
    <b:City>Munich, Germany</b:City>
    <b:LCID>en-US</b:LCID>
    <b:Author>
      <b:Author>
        <b:NameList>
          <b:Person>
            <b:Last>Franke (PROSTEP AG)</b:Last>
            <b:First>Carsten</b:First>
          </b:Person>
          <b:Person>
            <b:Last>Zhang (Volkswagen AG)</b:Last>
            <b:First>Genbao</b:First>
          </b:Person>
          <b:Person>
            <b:Last>Weinert (Ford Germany)</b:Last>
            <b:First>Matthias</b:First>
          </b:Person>
        </b:NameList>
      </b:Author>
    </b:Author>
    <b:ConferenceName>NAFEMS European Conference: Simulation Process and Data Management</b:ConferenceName>
    <b:URL>https://www.nafems.org/publications/resource_center/c_dec_15_eu_1_7_2/</b:URL>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 Germany</b:City>
    <b:LCID>en-GB</b:LCID>
    <b:RefOrder>17</b:RefOrder>
  </b:Source>
  <b:Source>
    <b:Tag>GZ+MW+CF+GT_BETACAE2017_xMCF</b:Tag>
    <b:SourceType>ConferenceProceedings</b:SourceType>
    <b:Title>χMCF: A standard for joint information, covering PLM</b:Title>
    <b:Year>June 2017</b:Year>
    <b:City>Thessaloniki, Greece</b:City>
    <b:LCID>en-US</b:LCID>
    <b:Author>
      <b:Author>
        <b:NameList>
          <b:Person>
            <b:Last>Zhang (Volkswagen AG)</b:Last>
            <b:First>Genbao</b:First>
          </b:Person>
          <b:Person>
            <b:Last>Weinert (Ford Germany)</b:Last>
            <b:First>Matthias</b:First>
          </b:Person>
          <b:Person>
            <b:Last>Franke (PROSTEP AG)</b:Last>
            <b:First>Carsten</b:First>
          </b:Person>
          <b:Person>
            <b:Last>Tröndle (Volkswagen AG)</b:Last>
            <b:First>Georg</b:First>
          </b:Person>
        </b:NameList>
      </b:Author>
    </b:Author>
    <b:ConferenceName>BETA CAE Systems 8th Before Reality Conference</b:ConferenceName>
    <b:URL>https://www.beta-cae.com/events/c8pdf/7A_1_ZHANG.pdf</b:URL>
    <b:RefOrder>23</b:RefOrder>
  </b:Source>
  <b:Source>
    <b:Tag>GZ+CF_BETACAE2019_xMCF</b:Tag>
    <b:SourceType>ConferenceProceedings</b:SourceType>
    <b:Title>χMCF v3.0: An interface standard for exchanging weld information within CAD/CAE</b:Title>
    <b:Year>May 2019</b:Year>
    <b:City>Munich, Germany</b:City>
    <b:LCID>en-US</b:LCID>
    <b:Author>
      <b:Author>
        <b:NameList>
          <b:Person>
            <b:Last>Zhang (Volkswagen AG)</b:Last>
            <b:First>Genbao</b:First>
          </b:Person>
          <b:Person>
            <b:Last>Franke (PROSTEP AG)</b:Last>
            <b:First>Carsten</b:First>
          </b:Person>
        </b:NameList>
      </b:Author>
    </b:Author>
    <b:ConferenceName>BETA CAE Systems 8th Before Reality Conference</b:ConferenceName>
    <b:URL>https://www.beta-cae.com/events/c8pdf/7A_1_ZHANG.pdf</b:URL>
    <b:RefOrder>24</b:RefOrder>
  </b:Source>
  <b:Source>
    <b:Tag>GZ+CF+PN_SIMVEC2014_xMCF</b:Tag>
    <b:SourceType>ConferenceProceedings</b:SourceType>
    <b:Publisher>VDI</b:Publisher>
    <b:Title>χMCF – Standard zur Beschreibung von Fügeinformationen</b:Title>
    <b:Year>Nov. 2014</b:Year>
    <b:City>Baden-Baden, Germany</b:City>
    <b:LCID>de-DE</b:LCID>
    <b:Author>
      <b:Author>
        <b:NameList>
          <b:Person>
            <b:Last>Zhang (Volkswagen AG)</b:Last>
            <b:First>Genbao</b:First>
          </b:Person>
          <b:Person>
            <b:Last>Franke (T-Systems International GmbH)</b:Last>
            <b:First>Carsten</b:First>
          </b:Person>
          <b:Person>
            <b:Last>Nuhn (Siemens Industry Software GmbH &amp; Co KG)</b:Last>
            <b:First>Peter</b:First>
          </b:Person>
        </b:NameList>
      </b:Author>
    </b:Author>
    <b:ConferenceName>SIMVEC – Simulation und Erprobung in der Fahrzeugentwicklung</b:ConferenceName>
    <b:URL>https://www.vdi-nachrichten.com/shop/simvec-simulation-und-erprobung-in-der-fahrzeugentwicklung-2014/</b:URL>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 Germany</b:City>
    <b:LCID>en-GB</b:LCID>
    <b:RefOrder>16</b:RefOrder>
  </b:Source>
  <b:Source>
    <b:Tag>Zie19</b:Tag>
    <b:SourceType>ConferenceProceedings</b:SourceType>
    <b:Guid>{16CF1970-B36F-44D2-81A6-2182E88A3A9C}</b:Guid>
    <b:Title>Joinability of light-weight components using riveted friction-welded joints.</b:Title>
    <b:Year>2019</b:Year>
    <b:City>Bad Nauheim, Germany</b:City>
    <b:Publisher>Automotive Circle</b:Publisher>
    <b:Author>
      <b:Author>
        <b:NameList>
          <b:Person>
            <b:Last>Ziegler</b:Last>
            <b:First>T.</b:First>
          </b:Person>
        </b:NameList>
      </b:Author>
    </b:Author>
    <b:ConferenceName>Joining in Car Body Engineering</b:ConferenceName>
    <b:LCID>en-GB</b:LCID>
    <b:RefOrder>14</b:RefOrder>
  </b:Source>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 Germany</b:City>
    <b:LCID>en-GB</b:LCID>
    <b:RefOrder>7</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FB02B39-7A2C-493C-B922-EBD5421BD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46807</Words>
  <Characters>294890</Characters>
  <Application>Microsoft Office Word</Application>
  <DocSecurity>0</DocSecurity>
  <Lines>2457</Lines>
  <Paragraphs>682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341015</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200</cp:revision>
  <cp:lastPrinted>2024-02-24T01:12:00Z</cp:lastPrinted>
  <dcterms:created xsi:type="dcterms:W3CDTF">2024-02-13T19:21:00Z</dcterms:created>
  <dcterms:modified xsi:type="dcterms:W3CDTF">2024-03-08T12:59:00Z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